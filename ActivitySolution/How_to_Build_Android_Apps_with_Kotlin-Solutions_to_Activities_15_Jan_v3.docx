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833233" w14:textId="77777777" w:rsidR="003D76C2" w:rsidRDefault="003D76C2">
      <w:pPr>
        <w:pStyle w:val="BodyText"/>
        <w:rPr>
          <w:rFonts w:ascii="Times New Roman"/>
        </w:rPr>
      </w:pPr>
    </w:p>
    <w:p w14:paraId="4529B8ED" w14:textId="77777777" w:rsidR="003D76C2" w:rsidRDefault="003D76C2">
      <w:pPr>
        <w:pStyle w:val="BodyText"/>
        <w:rPr>
          <w:rFonts w:ascii="Times New Roman"/>
        </w:rPr>
      </w:pPr>
    </w:p>
    <w:p w14:paraId="6CA8333D" w14:textId="77777777" w:rsidR="003D76C2" w:rsidRDefault="003D76C2">
      <w:pPr>
        <w:pStyle w:val="BodyText"/>
        <w:rPr>
          <w:rFonts w:ascii="Times New Roman"/>
        </w:rPr>
      </w:pPr>
    </w:p>
    <w:p w14:paraId="0BC28E85" w14:textId="77777777" w:rsidR="003D76C2" w:rsidRDefault="003D76C2">
      <w:pPr>
        <w:pStyle w:val="BodyText"/>
        <w:rPr>
          <w:rFonts w:ascii="Times New Roman"/>
        </w:rPr>
      </w:pPr>
    </w:p>
    <w:p w14:paraId="41E23266" w14:textId="77777777" w:rsidR="003D76C2" w:rsidRDefault="003D76C2">
      <w:pPr>
        <w:pStyle w:val="BodyText"/>
        <w:rPr>
          <w:rFonts w:ascii="Times New Roman"/>
        </w:rPr>
      </w:pPr>
    </w:p>
    <w:p w14:paraId="1DB441BB" w14:textId="77777777" w:rsidR="003D76C2" w:rsidRDefault="003D76C2">
      <w:pPr>
        <w:pStyle w:val="BodyText"/>
        <w:rPr>
          <w:rFonts w:ascii="Times New Roman"/>
        </w:rPr>
      </w:pPr>
    </w:p>
    <w:p w14:paraId="274A7222" w14:textId="77777777" w:rsidR="003D76C2" w:rsidRDefault="003D76C2">
      <w:pPr>
        <w:pStyle w:val="BodyText"/>
        <w:rPr>
          <w:rFonts w:ascii="Times New Roman"/>
        </w:rPr>
      </w:pPr>
    </w:p>
    <w:p w14:paraId="6E095BF7" w14:textId="77777777" w:rsidR="003D76C2" w:rsidRDefault="003D76C2">
      <w:pPr>
        <w:pStyle w:val="BodyText"/>
        <w:rPr>
          <w:rFonts w:ascii="Times New Roman"/>
        </w:rPr>
      </w:pPr>
    </w:p>
    <w:p w14:paraId="7819F5DC" w14:textId="77777777" w:rsidR="003D76C2" w:rsidRDefault="003D76C2">
      <w:pPr>
        <w:pStyle w:val="BodyText"/>
        <w:rPr>
          <w:rFonts w:ascii="Times New Roman"/>
        </w:rPr>
      </w:pPr>
    </w:p>
    <w:p w14:paraId="16F9DEC1" w14:textId="77777777" w:rsidR="003D76C2" w:rsidRDefault="003D76C2">
      <w:pPr>
        <w:pStyle w:val="BodyText"/>
        <w:rPr>
          <w:rFonts w:ascii="Times New Roman"/>
        </w:rPr>
      </w:pPr>
    </w:p>
    <w:p w14:paraId="0AE33FE6" w14:textId="77777777" w:rsidR="003D76C2" w:rsidRDefault="003D76C2">
      <w:pPr>
        <w:pStyle w:val="BodyText"/>
        <w:rPr>
          <w:rFonts w:ascii="Times New Roman"/>
        </w:rPr>
      </w:pPr>
    </w:p>
    <w:p w14:paraId="4B170D5B" w14:textId="77777777" w:rsidR="003D76C2" w:rsidRDefault="003D76C2">
      <w:pPr>
        <w:pStyle w:val="BodyText"/>
        <w:rPr>
          <w:rFonts w:ascii="Times New Roman"/>
        </w:rPr>
      </w:pPr>
    </w:p>
    <w:p w14:paraId="4E683BBE" w14:textId="77777777" w:rsidR="003D76C2" w:rsidRDefault="003D76C2">
      <w:pPr>
        <w:pStyle w:val="BodyText"/>
        <w:rPr>
          <w:rFonts w:ascii="Times New Roman"/>
        </w:rPr>
      </w:pPr>
    </w:p>
    <w:p w14:paraId="0FC8C024" w14:textId="77777777" w:rsidR="003D76C2" w:rsidRDefault="003D76C2">
      <w:pPr>
        <w:pStyle w:val="BodyText"/>
        <w:rPr>
          <w:rFonts w:ascii="Times New Roman"/>
        </w:rPr>
      </w:pPr>
    </w:p>
    <w:p w14:paraId="237FEFEF" w14:textId="77777777" w:rsidR="003D76C2" w:rsidRDefault="003D76C2">
      <w:pPr>
        <w:pStyle w:val="BodyText"/>
        <w:spacing w:before="9"/>
        <w:rPr>
          <w:rFonts w:ascii="Times New Roman"/>
          <w:sz w:val="27"/>
        </w:rPr>
      </w:pPr>
    </w:p>
    <w:p w14:paraId="7E2468E8" w14:textId="77777777" w:rsidR="003D76C2" w:rsidRDefault="00000000">
      <w:pPr>
        <w:pStyle w:val="Title"/>
      </w:pPr>
      <w:r>
        <w:rPr>
          <w:spacing w:val="-2"/>
        </w:rPr>
        <w:t>Appendix</w:t>
      </w:r>
    </w:p>
    <w:p w14:paraId="55D97840" w14:textId="77777777" w:rsidR="003D76C2" w:rsidRDefault="003D76C2">
      <w:pPr>
        <w:sectPr w:rsidR="003D76C2">
          <w:type w:val="continuous"/>
          <w:pgSz w:w="10800" w:h="13320"/>
          <w:pgMar w:top="1520" w:right="920" w:bottom="280" w:left="940" w:header="720" w:footer="720" w:gutter="0"/>
          <w:cols w:space="720"/>
        </w:sectPr>
      </w:pPr>
    </w:p>
    <w:p w14:paraId="12E725B7" w14:textId="77777777" w:rsidR="003D76C2" w:rsidRDefault="00000000">
      <w:pPr>
        <w:pStyle w:val="Heading1"/>
        <w:ind w:left="104"/>
      </w:pPr>
      <w:r>
        <w:lastRenderedPageBreak/>
        <w:t>Chapter</w:t>
      </w:r>
      <w:r>
        <w:rPr>
          <w:spacing w:val="-6"/>
        </w:rPr>
        <w:t xml:space="preserve"> </w:t>
      </w:r>
      <w:r>
        <w:t>1:</w:t>
      </w:r>
      <w:r>
        <w:rPr>
          <w:spacing w:val="-4"/>
        </w:rPr>
        <w:t xml:space="preserve"> </w:t>
      </w:r>
      <w:r>
        <w:t>Creating</w:t>
      </w:r>
      <w:r>
        <w:rPr>
          <w:spacing w:val="-4"/>
        </w:rPr>
        <w:t xml:space="preserve"> </w:t>
      </w:r>
      <w:r>
        <w:t>Your</w:t>
      </w:r>
      <w:r>
        <w:rPr>
          <w:spacing w:val="-4"/>
        </w:rPr>
        <w:t xml:space="preserve"> </w:t>
      </w:r>
      <w:r>
        <w:t>First</w:t>
      </w:r>
      <w:r>
        <w:rPr>
          <w:spacing w:val="-4"/>
        </w:rPr>
        <w:t xml:space="preserve"> </w:t>
      </w:r>
      <w:r>
        <w:rPr>
          <w:spacing w:val="-5"/>
        </w:rPr>
        <w:t>App</w:t>
      </w:r>
    </w:p>
    <w:p w14:paraId="489E97A0" w14:textId="77777777" w:rsidR="003D76C2" w:rsidRDefault="00000000">
      <w:pPr>
        <w:pStyle w:val="Heading2"/>
        <w:ind w:left="104"/>
      </w:pPr>
      <w:r>
        <w:t>Activity</w:t>
      </w:r>
      <w:r>
        <w:rPr>
          <w:spacing w:val="-4"/>
        </w:rPr>
        <w:t xml:space="preserve"> </w:t>
      </w:r>
      <w:r>
        <w:t>1.01:</w:t>
      </w:r>
      <w:r>
        <w:rPr>
          <w:spacing w:val="-1"/>
        </w:rPr>
        <w:t xml:space="preserve"> </w:t>
      </w:r>
      <w:r>
        <w:t>Producing</w:t>
      </w:r>
      <w:r>
        <w:rPr>
          <w:spacing w:val="-2"/>
        </w:rPr>
        <w:t xml:space="preserve"> </w:t>
      </w:r>
      <w:r>
        <w:t>an</w:t>
      </w:r>
      <w:r>
        <w:rPr>
          <w:spacing w:val="-1"/>
        </w:rPr>
        <w:t xml:space="preserve"> </w:t>
      </w:r>
      <w:r>
        <w:t>App</w:t>
      </w:r>
      <w:r>
        <w:rPr>
          <w:spacing w:val="-2"/>
        </w:rPr>
        <w:t xml:space="preserve"> </w:t>
      </w:r>
      <w:r>
        <w:t>to</w:t>
      </w:r>
      <w:r>
        <w:rPr>
          <w:spacing w:val="-1"/>
        </w:rPr>
        <w:t xml:space="preserve"> </w:t>
      </w:r>
      <w:r>
        <w:t>Create</w:t>
      </w:r>
      <w:r>
        <w:rPr>
          <w:spacing w:val="-2"/>
        </w:rPr>
        <w:t xml:space="preserve"> </w:t>
      </w:r>
      <w:r>
        <w:t>RGB</w:t>
      </w:r>
      <w:r>
        <w:rPr>
          <w:spacing w:val="-1"/>
        </w:rPr>
        <w:t xml:space="preserve"> </w:t>
      </w:r>
      <w:r>
        <w:rPr>
          <w:spacing w:val="-2"/>
        </w:rPr>
        <w:t>Colors</w:t>
      </w:r>
    </w:p>
    <w:p w14:paraId="072BAD2B" w14:textId="77777777" w:rsidR="003D76C2" w:rsidRDefault="00000000">
      <w:pPr>
        <w:pStyle w:val="Heading3"/>
      </w:pPr>
      <w:r>
        <w:rPr>
          <w:spacing w:val="-2"/>
        </w:rPr>
        <w:t>Solution:</w:t>
      </w:r>
    </w:p>
    <w:p w14:paraId="319F0E82" w14:textId="77777777" w:rsidR="003D76C2" w:rsidRDefault="00000000">
      <w:pPr>
        <w:pStyle w:val="ListParagraph"/>
        <w:numPr>
          <w:ilvl w:val="0"/>
          <w:numId w:val="18"/>
        </w:numPr>
        <w:tabs>
          <w:tab w:val="left" w:pos="554"/>
        </w:tabs>
        <w:spacing w:before="148"/>
        <w:ind w:right="884"/>
        <w:jc w:val="left"/>
        <w:rPr>
          <w:sz w:val="20"/>
        </w:rPr>
      </w:pPr>
      <w:r>
        <w:rPr>
          <w:sz w:val="20"/>
        </w:rPr>
        <w:t>Create</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project</w:t>
      </w:r>
      <w:r>
        <w:rPr>
          <w:spacing w:val="-3"/>
          <w:sz w:val="20"/>
        </w:rPr>
        <w:t xml:space="preserve"> </w:t>
      </w:r>
      <w:r>
        <w:rPr>
          <w:sz w:val="20"/>
        </w:rPr>
        <w:t>called</w:t>
      </w:r>
      <w:r>
        <w:rPr>
          <w:spacing w:val="-5"/>
          <w:sz w:val="20"/>
        </w:rPr>
        <w:t xml:space="preserve"> </w:t>
      </w:r>
      <w:r>
        <w:rPr>
          <w:rFonts w:ascii="Courier New"/>
          <w:b/>
        </w:rPr>
        <w:t>Colors</w:t>
      </w:r>
      <w:r>
        <w:rPr>
          <w:sz w:val="20"/>
        </w:rPr>
        <w:t>.</w:t>
      </w:r>
      <w:r>
        <w:rPr>
          <w:spacing w:val="-3"/>
          <w:sz w:val="20"/>
        </w:rPr>
        <w:t xml:space="preserve"> </w:t>
      </w:r>
      <w:r>
        <w:rPr>
          <w:sz w:val="20"/>
        </w:rPr>
        <w:t>Start</w:t>
      </w:r>
      <w:r>
        <w:rPr>
          <w:spacing w:val="-3"/>
          <w:sz w:val="20"/>
        </w:rPr>
        <w:t xml:space="preserve"> </w:t>
      </w:r>
      <w:r>
        <w:rPr>
          <w:sz w:val="20"/>
        </w:rPr>
        <w:t>by</w:t>
      </w:r>
      <w:r>
        <w:rPr>
          <w:spacing w:val="-3"/>
          <w:sz w:val="20"/>
        </w:rPr>
        <w:t xml:space="preserve"> </w:t>
      </w:r>
      <w:r>
        <w:rPr>
          <w:sz w:val="20"/>
        </w:rPr>
        <w:t>creating</w:t>
      </w:r>
      <w:r>
        <w:rPr>
          <w:spacing w:val="-3"/>
          <w:sz w:val="20"/>
        </w:rPr>
        <w:t xml:space="preserve"> </w:t>
      </w:r>
      <w:r>
        <w:rPr>
          <w:sz w:val="20"/>
        </w:rPr>
        <w:t>a</w:t>
      </w:r>
      <w:r>
        <w:rPr>
          <w:spacing w:val="-4"/>
          <w:sz w:val="20"/>
        </w:rPr>
        <w:t xml:space="preserve"> </w:t>
      </w:r>
      <w:r>
        <w:rPr>
          <w:sz w:val="20"/>
        </w:rPr>
        <w:t>new</w:t>
      </w:r>
      <w:r>
        <w:rPr>
          <w:spacing w:val="-4"/>
          <w:sz w:val="20"/>
        </w:rPr>
        <w:t xml:space="preserve"> </w:t>
      </w:r>
      <w:r>
        <w:rPr>
          <w:rFonts w:ascii="Courier New"/>
          <w:b/>
        </w:rPr>
        <w:t>Empty</w:t>
      </w:r>
      <w:r>
        <w:rPr>
          <w:rFonts w:ascii="Courier New"/>
          <w:b/>
          <w:spacing w:val="-7"/>
        </w:rPr>
        <w:t xml:space="preserve"> </w:t>
      </w:r>
      <w:r>
        <w:rPr>
          <w:rFonts w:ascii="Courier New"/>
          <w:b/>
        </w:rPr>
        <w:t xml:space="preserve">Activity </w:t>
      </w:r>
      <w:r>
        <w:rPr>
          <w:sz w:val="20"/>
        </w:rPr>
        <w:t>project (</w:t>
      </w:r>
      <w:r>
        <w:rPr>
          <w:rFonts w:ascii="Courier New"/>
          <w:b/>
        </w:rPr>
        <w:t>File</w:t>
      </w:r>
      <w:r>
        <w:rPr>
          <w:rFonts w:ascii="Courier New"/>
          <w:b/>
          <w:spacing w:val="-71"/>
        </w:rPr>
        <w:t xml:space="preserve"> </w:t>
      </w:r>
      <w:r>
        <w:rPr>
          <w:sz w:val="20"/>
        </w:rPr>
        <w:t xml:space="preserve">| </w:t>
      </w:r>
      <w:r>
        <w:rPr>
          <w:rFonts w:ascii="Courier New"/>
          <w:b/>
        </w:rPr>
        <w:t>New</w:t>
      </w:r>
      <w:r>
        <w:rPr>
          <w:rFonts w:ascii="Courier New"/>
          <w:b/>
          <w:spacing w:val="-71"/>
        </w:rPr>
        <w:t xml:space="preserve"> </w:t>
      </w:r>
      <w:r>
        <w:rPr>
          <w:sz w:val="20"/>
        </w:rPr>
        <w:t xml:space="preserve">| </w:t>
      </w:r>
      <w:r>
        <w:rPr>
          <w:rFonts w:ascii="Courier New"/>
          <w:b/>
        </w:rPr>
        <w:t>New Project</w:t>
      </w:r>
      <w:r>
        <w:rPr>
          <w:rFonts w:ascii="Courier New"/>
          <w:b/>
          <w:spacing w:val="-71"/>
        </w:rPr>
        <w:t xml:space="preserve"> </w:t>
      </w:r>
      <w:r>
        <w:rPr>
          <w:sz w:val="20"/>
        </w:rPr>
        <w:t xml:space="preserve">| </w:t>
      </w:r>
      <w:r>
        <w:rPr>
          <w:rFonts w:ascii="Courier New"/>
          <w:b/>
        </w:rPr>
        <w:t>Empty Activity</w:t>
      </w:r>
      <w:r>
        <w:rPr>
          <w:sz w:val="20"/>
        </w:rPr>
        <w:t xml:space="preserve">). Name your application </w:t>
      </w:r>
      <w:r>
        <w:rPr>
          <w:rFonts w:ascii="Courier New"/>
          <w:b/>
        </w:rPr>
        <w:t>Colors</w:t>
      </w:r>
      <w:r>
        <w:rPr>
          <w:rFonts w:ascii="Courier New"/>
          <w:b/>
          <w:spacing w:val="-68"/>
        </w:rPr>
        <w:t xml:space="preserve"> </w:t>
      </w:r>
      <w:r>
        <w:rPr>
          <w:sz w:val="20"/>
        </w:rPr>
        <w:t>and leave everything else with its default values and</w:t>
      </w:r>
    </w:p>
    <w:p w14:paraId="3DFC5A6F" w14:textId="77777777" w:rsidR="003D76C2" w:rsidRDefault="00000000">
      <w:pPr>
        <w:ind w:left="554"/>
        <w:rPr>
          <w:sz w:val="20"/>
        </w:rPr>
      </w:pPr>
      <w:r>
        <w:rPr>
          <w:sz w:val="20"/>
        </w:rPr>
        <w:t>click</w:t>
      </w:r>
      <w:r>
        <w:rPr>
          <w:spacing w:val="-4"/>
          <w:sz w:val="20"/>
        </w:rPr>
        <w:t xml:space="preserve"> </w:t>
      </w:r>
      <w:r>
        <w:rPr>
          <w:rFonts w:ascii="Courier New"/>
          <w:b/>
          <w:spacing w:val="-2"/>
        </w:rPr>
        <w:t>Finish</w:t>
      </w:r>
      <w:r>
        <w:rPr>
          <w:spacing w:val="-2"/>
          <w:sz w:val="20"/>
        </w:rPr>
        <w:t>.</w:t>
      </w:r>
    </w:p>
    <w:p w14:paraId="15261990" w14:textId="77777777" w:rsidR="003D76C2" w:rsidRDefault="00000000">
      <w:pPr>
        <w:pStyle w:val="ListParagraph"/>
        <w:numPr>
          <w:ilvl w:val="0"/>
          <w:numId w:val="18"/>
        </w:numPr>
        <w:tabs>
          <w:tab w:val="left" w:pos="554"/>
        </w:tabs>
        <w:spacing w:before="140" w:line="247" w:lineRule="auto"/>
        <w:ind w:right="1017"/>
        <w:jc w:val="left"/>
        <w:rPr>
          <w:sz w:val="20"/>
        </w:rPr>
      </w:pPr>
      <w:r>
        <w:rPr>
          <w:sz w:val="20"/>
        </w:rPr>
        <w:t>You</w:t>
      </w:r>
      <w:r>
        <w:rPr>
          <w:spacing w:val="-3"/>
          <w:sz w:val="20"/>
        </w:rPr>
        <w:t xml:space="preserve"> </w:t>
      </w:r>
      <w:r>
        <w:rPr>
          <w:sz w:val="20"/>
        </w:rPr>
        <w:t>need</w:t>
      </w:r>
      <w:r>
        <w:rPr>
          <w:spacing w:val="-3"/>
          <w:sz w:val="20"/>
        </w:rPr>
        <w:t xml:space="preserve"> </w:t>
      </w:r>
      <w:r>
        <w:rPr>
          <w:sz w:val="20"/>
        </w:rPr>
        <w:t>to</w:t>
      </w:r>
      <w:r>
        <w:rPr>
          <w:spacing w:val="-3"/>
          <w:sz w:val="20"/>
        </w:rPr>
        <w:t xml:space="preserve"> </w:t>
      </w:r>
      <w:r>
        <w:rPr>
          <w:sz w:val="20"/>
        </w:rPr>
        <w:t>add</w:t>
      </w:r>
      <w:r>
        <w:rPr>
          <w:spacing w:val="-4"/>
          <w:sz w:val="20"/>
        </w:rPr>
        <w:t xml:space="preserve"> </w:t>
      </w:r>
      <w:r>
        <w:rPr>
          <w:sz w:val="20"/>
        </w:rPr>
        <w:t>all</w:t>
      </w:r>
      <w:r>
        <w:rPr>
          <w:spacing w:val="-4"/>
          <w:sz w:val="20"/>
        </w:rPr>
        <w:t xml:space="preserve"> </w:t>
      </w:r>
      <w:r>
        <w:rPr>
          <w:sz w:val="20"/>
        </w:rPr>
        <w:t>the</w:t>
      </w:r>
      <w:r>
        <w:rPr>
          <w:spacing w:val="-3"/>
          <w:sz w:val="20"/>
        </w:rPr>
        <w:t xml:space="preserve"> </w:t>
      </w:r>
      <w:r>
        <w:rPr>
          <w:sz w:val="20"/>
        </w:rPr>
        <w:t>resource</w:t>
      </w:r>
      <w:r>
        <w:rPr>
          <w:spacing w:val="-4"/>
          <w:sz w:val="20"/>
        </w:rPr>
        <w:t xml:space="preserve"> </w:t>
      </w:r>
      <w:r>
        <w:rPr>
          <w:sz w:val="20"/>
        </w:rPr>
        <w:t>values</w:t>
      </w:r>
      <w:r>
        <w:rPr>
          <w:spacing w:val="-3"/>
          <w:sz w:val="20"/>
        </w:rPr>
        <w:t xml:space="preserve"> </w:t>
      </w:r>
      <w:r>
        <w:rPr>
          <w:sz w:val="20"/>
        </w:rPr>
        <w:t>you</w:t>
      </w:r>
      <w:r>
        <w:rPr>
          <w:spacing w:val="-3"/>
          <w:sz w:val="20"/>
        </w:rPr>
        <w:t xml:space="preserve"> </w:t>
      </w:r>
      <w:r>
        <w:rPr>
          <w:sz w:val="20"/>
        </w:rPr>
        <w:t>need</w:t>
      </w:r>
      <w:r>
        <w:rPr>
          <w:spacing w:val="-3"/>
          <w:sz w:val="20"/>
        </w:rPr>
        <w:t xml:space="preserve"> </w:t>
      </w:r>
      <w:r>
        <w:rPr>
          <w:sz w:val="20"/>
        </w:rPr>
        <w:t>that</w:t>
      </w:r>
      <w:r>
        <w:rPr>
          <w:spacing w:val="-3"/>
          <w:sz w:val="20"/>
        </w:rPr>
        <w:t xml:space="preserve"> </w:t>
      </w:r>
      <w:r>
        <w:rPr>
          <w:sz w:val="20"/>
        </w:rPr>
        <w:t>are</w:t>
      </w:r>
      <w:r>
        <w:rPr>
          <w:spacing w:val="-4"/>
          <w:sz w:val="20"/>
        </w:rPr>
        <w:t xml:space="preserve"> </w:t>
      </w:r>
      <w:r>
        <w:rPr>
          <w:sz w:val="20"/>
        </w:rPr>
        <w:t>not</w:t>
      </w:r>
      <w:r>
        <w:rPr>
          <w:spacing w:val="-3"/>
          <w:sz w:val="20"/>
        </w:rPr>
        <w:t xml:space="preserve"> </w:t>
      </w:r>
      <w:r>
        <w:rPr>
          <w:sz w:val="20"/>
        </w:rPr>
        <w:t>added</w:t>
      </w:r>
      <w:r>
        <w:rPr>
          <w:spacing w:val="-4"/>
          <w:sz w:val="20"/>
        </w:rPr>
        <w:t xml:space="preserve"> </w:t>
      </w:r>
      <w:r>
        <w:rPr>
          <w:sz w:val="20"/>
        </w:rPr>
        <w:t>by</w:t>
      </w:r>
      <w:r>
        <w:rPr>
          <w:spacing w:val="-3"/>
          <w:sz w:val="20"/>
        </w:rPr>
        <w:t xml:space="preserve"> </w:t>
      </w:r>
      <w:r>
        <w:rPr>
          <w:sz w:val="20"/>
        </w:rPr>
        <w:t xml:space="preserve">default here. The </w:t>
      </w:r>
      <w:r>
        <w:rPr>
          <w:rFonts w:ascii="Courier New"/>
          <w:b/>
        </w:rPr>
        <w:t>strings.xml</w:t>
      </w:r>
      <w:r>
        <w:rPr>
          <w:rFonts w:ascii="Courier New"/>
          <w:b/>
          <w:spacing w:val="-69"/>
        </w:rPr>
        <w:t xml:space="preserve"> </w:t>
      </w:r>
      <w:r>
        <w:rPr>
          <w:sz w:val="20"/>
        </w:rPr>
        <w:t>file is needed to display all the text displayed in</w:t>
      </w:r>
    </w:p>
    <w:p w14:paraId="71AF567E" w14:textId="77777777" w:rsidR="003D76C2" w:rsidRDefault="00000000">
      <w:pPr>
        <w:pStyle w:val="BodyText"/>
        <w:spacing w:line="264" w:lineRule="exact"/>
        <w:ind w:left="554"/>
      </w:pPr>
      <w:r>
        <w:t>the</w:t>
      </w:r>
      <w:r>
        <w:rPr>
          <w:spacing w:val="-2"/>
        </w:rPr>
        <w:t xml:space="preserve"> </w:t>
      </w:r>
      <w:r>
        <w:rPr>
          <w:spacing w:val="-4"/>
        </w:rPr>
        <w:t>app:</w:t>
      </w:r>
    </w:p>
    <w:p w14:paraId="6E960DEA" w14:textId="77777777" w:rsidR="003D76C2" w:rsidRDefault="00D51F7C">
      <w:pPr>
        <w:spacing w:before="212"/>
        <w:ind w:left="557"/>
        <w:rPr>
          <w:rFonts w:ascii="Courier New"/>
          <w:sz w:val="18"/>
        </w:rPr>
      </w:pPr>
      <w:r>
        <w:rPr>
          <w:noProof/>
        </w:rPr>
        <mc:AlternateContent>
          <mc:Choice Requires="wpg">
            <w:drawing>
              <wp:anchor distT="0" distB="0" distL="114300" distR="114300" simplePos="0" relativeHeight="483628544" behindDoc="1" locked="0" layoutInCell="1" allowOverlap="1" wp14:anchorId="34E30D87" wp14:editId="058AB409">
                <wp:simplePos x="0" y="0"/>
                <wp:positionH relativeFrom="page">
                  <wp:posOffset>662940</wp:posOffset>
                </wp:positionH>
                <wp:positionV relativeFrom="paragraph">
                  <wp:posOffset>96520</wp:posOffset>
                </wp:positionV>
                <wp:extent cx="5074920" cy="3508375"/>
                <wp:effectExtent l="0" t="0" r="5080" b="0"/>
                <wp:wrapNone/>
                <wp:docPr id="1534" name="docshapegroup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08375"/>
                          <a:chOff x="1044" y="152"/>
                          <a:chExt cx="7992" cy="5525"/>
                        </a:xfrm>
                      </wpg:grpSpPr>
                      <wps:wsp>
                        <wps:cNvPr id="1535" name="docshape4"/>
                        <wps:cNvSpPr>
                          <a:spLocks/>
                        </wps:cNvSpPr>
                        <wps:spPr bwMode="auto">
                          <a:xfrm>
                            <a:off x="1044" y="161"/>
                            <a:ext cx="7992" cy="55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6" name="docshape5"/>
                        <wps:cNvSpPr>
                          <a:spLocks/>
                        </wps:cNvSpPr>
                        <wps:spPr bwMode="auto">
                          <a:xfrm>
                            <a:off x="1044" y="151"/>
                            <a:ext cx="7992" cy="5525"/>
                          </a:xfrm>
                          <a:custGeom>
                            <a:avLst/>
                            <a:gdLst>
                              <a:gd name="T0" fmla="+- 0 9036 1044"/>
                              <a:gd name="T1" fmla="*/ T0 w 7992"/>
                              <a:gd name="T2" fmla="+- 0 5656 152"/>
                              <a:gd name="T3" fmla="*/ 5656 h 5525"/>
                              <a:gd name="T4" fmla="+- 0 1044 1044"/>
                              <a:gd name="T5" fmla="*/ T4 w 7992"/>
                              <a:gd name="T6" fmla="+- 0 5656 152"/>
                              <a:gd name="T7" fmla="*/ 5656 h 5525"/>
                              <a:gd name="T8" fmla="+- 0 1044 1044"/>
                              <a:gd name="T9" fmla="*/ T8 w 7992"/>
                              <a:gd name="T10" fmla="+- 0 5676 152"/>
                              <a:gd name="T11" fmla="*/ 5676 h 5525"/>
                              <a:gd name="T12" fmla="+- 0 9036 1044"/>
                              <a:gd name="T13" fmla="*/ T12 w 7992"/>
                              <a:gd name="T14" fmla="+- 0 5676 152"/>
                              <a:gd name="T15" fmla="*/ 5676 h 5525"/>
                              <a:gd name="T16" fmla="+- 0 9036 1044"/>
                              <a:gd name="T17" fmla="*/ T16 w 7992"/>
                              <a:gd name="T18" fmla="+- 0 5656 152"/>
                              <a:gd name="T19" fmla="*/ 5656 h 5525"/>
                              <a:gd name="T20" fmla="+- 0 9036 1044"/>
                              <a:gd name="T21" fmla="*/ T20 w 7992"/>
                              <a:gd name="T22" fmla="+- 0 152 152"/>
                              <a:gd name="T23" fmla="*/ 152 h 5525"/>
                              <a:gd name="T24" fmla="+- 0 1044 1044"/>
                              <a:gd name="T25" fmla="*/ T24 w 7992"/>
                              <a:gd name="T26" fmla="+- 0 152 152"/>
                              <a:gd name="T27" fmla="*/ 152 h 5525"/>
                              <a:gd name="T28" fmla="+- 0 1044 1044"/>
                              <a:gd name="T29" fmla="*/ T28 w 7992"/>
                              <a:gd name="T30" fmla="+- 0 172 152"/>
                              <a:gd name="T31" fmla="*/ 172 h 5525"/>
                              <a:gd name="T32" fmla="+- 0 9036 1044"/>
                              <a:gd name="T33" fmla="*/ T32 w 7992"/>
                              <a:gd name="T34" fmla="+- 0 172 152"/>
                              <a:gd name="T35" fmla="*/ 172 h 5525"/>
                              <a:gd name="T36" fmla="+- 0 9036 1044"/>
                              <a:gd name="T37" fmla="*/ T36 w 7992"/>
                              <a:gd name="T38" fmla="+- 0 152 152"/>
                              <a:gd name="T39" fmla="*/ 152 h 55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525">
                                <a:moveTo>
                                  <a:pt x="7992" y="5504"/>
                                </a:moveTo>
                                <a:lnTo>
                                  <a:pt x="0" y="5504"/>
                                </a:lnTo>
                                <a:lnTo>
                                  <a:pt x="0" y="5524"/>
                                </a:lnTo>
                                <a:lnTo>
                                  <a:pt x="7992" y="5524"/>
                                </a:lnTo>
                                <a:lnTo>
                                  <a:pt x="7992" y="55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36948B" id="docshapegroup3" o:spid="_x0000_s1026" style="position:absolute;margin-left:52.2pt;margin-top:7.6pt;width:399.6pt;height:276.25pt;z-index:-19687936;mso-position-horizontal-relative:page" coordorigin="1044,152" coordsize="7992,5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">
                <v:rect id="docshape4" o:spid="_x0000_s1027" style="position:absolute;left:1044;top:161;width:7992;height:5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" fillcolor="#f6f6f6" stroked="f">
                  <v:path arrowok="t"/>
                </v:rect>
                <v:shape id="docshape5" o:spid="_x0000_s1028" style="position:absolute;left:1044;top:151;width:7992;height:5525;visibility:visible;mso-wrap-style:square;v-text-anchor:top" coordsize="7992,5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" path="m7992,5504l,5504r,20l7992,5524r,-20xm7992,l,,,20r7992,l7992,xe" fillcolor="#dadada" stroked="f">
                  <v:path arrowok="t" o:connecttype="custom" o:connectlocs="7992,5656;0,5656;0,5676;7992,5676;7992,5656;7992,152;0,152;0,172;7992,172;7992,152" o:connectangles="0,0,0,0,0,0,0,0,0,0"/>
                </v:shape>
                <w10:wrap anchorx="page"/>
              </v:group>
            </w:pict>
          </mc:Fallback>
        </mc:AlternateContent>
      </w:r>
      <w:r w:rsidR="00CC7617">
        <w:rPr>
          <w:rFonts w:ascii="Courier New"/>
          <w:spacing w:val="-2"/>
          <w:sz w:val="18"/>
        </w:rPr>
        <w:t>&lt;resources&gt;</w:t>
      </w:r>
    </w:p>
    <w:p w14:paraId="0DA0CAD0" w14:textId="77777777" w:rsidR="003D76C2" w:rsidRDefault="00000000">
      <w:pPr>
        <w:spacing w:before="76"/>
        <w:ind w:left="989"/>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app_name</w:t>
      </w:r>
      <w:proofErr w:type="spellEnd"/>
      <w:r>
        <w:rPr>
          <w:rFonts w:ascii="Courier New"/>
          <w:spacing w:val="-2"/>
          <w:sz w:val="18"/>
        </w:rPr>
        <w:t>"&gt;Colors&lt;/string&gt;</w:t>
      </w:r>
    </w:p>
    <w:p w14:paraId="6C914A54" w14:textId="77777777" w:rsidR="003D76C2" w:rsidRDefault="003D76C2">
      <w:pPr>
        <w:pStyle w:val="BodyText"/>
        <w:rPr>
          <w:rFonts w:ascii="Courier New"/>
        </w:rPr>
      </w:pPr>
    </w:p>
    <w:p w14:paraId="1CDD5E45" w14:textId="77777777" w:rsidR="003D76C2" w:rsidRDefault="00000000">
      <w:pPr>
        <w:spacing w:before="129"/>
        <w:ind w:left="989"/>
        <w:rPr>
          <w:rFonts w:ascii="Courier New"/>
          <w:sz w:val="18"/>
        </w:rPr>
      </w:pPr>
      <w:r>
        <w:rPr>
          <w:rFonts w:ascii="Courier New"/>
          <w:sz w:val="18"/>
        </w:rPr>
        <w:t>&lt;string</w:t>
      </w:r>
      <w:r>
        <w:rPr>
          <w:rFonts w:ascii="Courier New"/>
          <w:spacing w:val="-12"/>
          <w:sz w:val="18"/>
        </w:rPr>
        <w:t xml:space="preserve"> </w:t>
      </w:r>
      <w:r>
        <w:rPr>
          <w:rFonts w:ascii="Courier New"/>
          <w:sz w:val="18"/>
        </w:rPr>
        <w:t>name="</w:t>
      </w:r>
      <w:proofErr w:type="spellStart"/>
      <w:r>
        <w:rPr>
          <w:rFonts w:ascii="Courier New"/>
          <w:sz w:val="18"/>
        </w:rPr>
        <w:t>color_creator_title</w:t>
      </w:r>
      <w:proofErr w:type="spellEnd"/>
      <w:r>
        <w:rPr>
          <w:rFonts w:ascii="Courier New"/>
          <w:sz w:val="18"/>
        </w:rPr>
        <w:t>"&gt;Create</w:t>
      </w:r>
      <w:r>
        <w:rPr>
          <w:rFonts w:ascii="Courier New"/>
          <w:spacing w:val="-11"/>
          <w:sz w:val="18"/>
        </w:rPr>
        <w:t xml:space="preserve"> </w:t>
      </w:r>
      <w:r>
        <w:rPr>
          <w:rFonts w:ascii="Courier New"/>
          <w:sz w:val="18"/>
        </w:rPr>
        <w:t>an</w:t>
      </w:r>
      <w:r>
        <w:rPr>
          <w:rFonts w:ascii="Courier New"/>
          <w:spacing w:val="-11"/>
          <w:sz w:val="18"/>
        </w:rPr>
        <w:t xml:space="preserve"> </w:t>
      </w:r>
      <w:r>
        <w:rPr>
          <w:rFonts w:ascii="Courier New"/>
          <w:sz w:val="18"/>
        </w:rPr>
        <w:t>RGB</w:t>
      </w:r>
      <w:r>
        <w:rPr>
          <w:rFonts w:ascii="Courier New"/>
          <w:spacing w:val="-11"/>
          <w:sz w:val="18"/>
        </w:rPr>
        <w:t xml:space="preserve"> </w:t>
      </w:r>
      <w:r>
        <w:rPr>
          <w:rFonts w:ascii="Courier New"/>
          <w:spacing w:val="-2"/>
          <w:sz w:val="18"/>
        </w:rPr>
        <w:t>Color&lt;/string&gt;</w:t>
      </w:r>
    </w:p>
    <w:p w14:paraId="73764A51" w14:textId="77777777" w:rsidR="003D76C2" w:rsidRDefault="00000000">
      <w:pPr>
        <w:spacing w:before="76" w:line="328" w:lineRule="auto"/>
        <w:ind w:left="1637" w:right="3582" w:hanging="648"/>
        <w:rPr>
          <w:rFonts w:ascii="Courier New"/>
          <w:sz w:val="18"/>
        </w:rPr>
      </w:pPr>
      <w:r>
        <w:rPr>
          <w:rFonts w:ascii="Courier New"/>
          <w:sz w:val="18"/>
        </w:rPr>
        <w:t>&lt;!--Escape</w:t>
      </w:r>
      <w:r>
        <w:rPr>
          <w:rFonts w:ascii="Courier New"/>
          <w:spacing w:val="-10"/>
          <w:sz w:val="18"/>
        </w:rPr>
        <w:t xml:space="preserve"> </w:t>
      </w:r>
      <w:r>
        <w:rPr>
          <w:rFonts w:ascii="Courier New"/>
          <w:sz w:val="18"/>
        </w:rPr>
        <w:t>special</w:t>
      </w:r>
      <w:r>
        <w:rPr>
          <w:rFonts w:ascii="Courier New"/>
          <w:spacing w:val="-10"/>
          <w:sz w:val="18"/>
        </w:rPr>
        <w:t xml:space="preserve"> </w:t>
      </w:r>
      <w:r>
        <w:rPr>
          <w:rFonts w:ascii="Courier New"/>
          <w:sz w:val="18"/>
        </w:rPr>
        <w:t>characters</w:t>
      </w:r>
      <w:r>
        <w:rPr>
          <w:rFonts w:ascii="Courier New"/>
          <w:spacing w:val="-10"/>
          <w:sz w:val="18"/>
        </w:rPr>
        <w:t xml:space="preserve"> </w:t>
      </w:r>
      <w:r>
        <w:rPr>
          <w:rFonts w:ascii="Courier New"/>
          <w:sz w:val="18"/>
        </w:rPr>
        <w:t>by</w:t>
      </w:r>
      <w:r>
        <w:rPr>
          <w:rFonts w:ascii="Courier New"/>
          <w:spacing w:val="-10"/>
          <w:sz w:val="18"/>
        </w:rPr>
        <w:t xml:space="preserve"> </w:t>
      </w:r>
      <w:r>
        <w:rPr>
          <w:rFonts w:ascii="Courier New"/>
          <w:sz w:val="18"/>
        </w:rPr>
        <w:t>placing a backslash before them--&gt;</w:t>
      </w:r>
    </w:p>
    <w:p w14:paraId="1C0DE9AF" w14:textId="77777777" w:rsidR="003D76C2" w:rsidRDefault="00000000">
      <w:pPr>
        <w:spacing w:before="2"/>
        <w:ind w:left="989"/>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color_creator_description</w:t>
      </w:r>
      <w:proofErr w:type="spellEnd"/>
      <w:r>
        <w:rPr>
          <w:rFonts w:ascii="Courier New"/>
          <w:spacing w:val="-2"/>
          <w:sz w:val="18"/>
        </w:rPr>
        <w:t>"&gt;</w:t>
      </w:r>
    </w:p>
    <w:p w14:paraId="5CCA938C" w14:textId="77777777" w:rsidR="003D76C2" w:rsidRDefault="00000000">
      <w:pPr>
        <w:spacing w:before="76"/>
        <w:ind w:left="1205"/>
        <w:rPr>
          <w:rFonts w:ascii="Courier New"/>
          <w:sz w:val="18"/>
        </w:rPr>
      </w:pPr>
      <w:r>
        <w:rPr>
          <w:rFonts w:ascii="Courier New"/>
          <w:sz w:val="18"/>
        </w:rPr>
        <w:t>Add</w:t>
      </w:r>
      <w:r>
        <w:rPr>
          <w:rFonts w:ascii="Courier New"/>
          <w:spacing w:val="-9"/>
          <w:sz w:val="18"/>
        </w:rPr>
        <w:t xml:space="preserve"> </w:t>
      </w:r>
      <w:r>
        <w:rPr>
          <w:rFonts w:ascii="Courier New"/>
          <w:sz w:val="18"/>
        </w:rPr>
        <w:t>two</w:t>
      </w:r>
      <w:r>
        <w:rPr>
          <w:rFonts w:ascii="Courier New"/>
          <w:spacing w:val="-7"/>
          <w:sz w:val="18"/>
        </w:rPr>
        <w:t xml:space="preserve"> </w:t>
      </w:r>
      <w:r>
        <w:rPr>
          <w:rFonts w:ascii="Courier New"/>
          <w:sz w:val="18"/>
        </w:rPr>
        <w:t>hexadecimal</w:t>
      </w:r>
      <w:r>
        <w:rPr>
          <w:rFonts w:ascii="Courier New"/>
          <w:spacing w:val="-6"/>
          <w:sz w:val="18"/>
        </w:rPr>
        <w:t xml:space="preserve"> </w:t>
      </w:r>
      <w:r>
        <w:rPr>
          <w:rFonts w:ascii="Courier New"/>
          <w:sz w:val="18"/>
        </w:rPr>
        <w:t>characters</w:t>
      </w:r>
      <w:r>
        <w:rPr>
          <w:rFonts w:ascii="Courier New"/>
          <w:spacing w:val="-7"/>
          <w:sz w:val="18"/>
        </w:rPr>
        <w:t xml:space="preserve"> </w:t>
      </w:r>
      <w:r>
        <w:rPr>
          <w:rFonts w:ascii="Courier New"/>
          <w:sz w:val="18"/>
        </w:rPr>
        <w:t>between</w:t>
      </w:r>
      <w:r>
        <w:rPr>
          <w:rFonts w:ascii="Courier New"/>
          <w:spacing w:val="-7"/>
          <w:sz w:val="18"/>
        </w:rPr>
        <w:t xml:space="preserve"> </w:t>
      </w:r>
      <w:r>
        <w:rPr>
          <w:rFonts w:ascii="Courier New"/>
          <w:sz w:val="18"/>
        </w:rPr>
        <w:t>0-9,</w:t>
      </w:r>
      <w:r>
        <w:rPr>
          <w:rFonts w:ascii="Courier New"/>
          <w:spacing w:val="-6"/>
          <w:sz w:val="18"/>
        </w:rPr>
        <w:t xml:space="preserve"> </w:t>
      </w:r>
      <w:r>
        <w:rPr>
          <w:rFonts w:ascii="Courier New"/>
          <w:sz w:val="18"/>
        </w:rPr>
        <w:t>A-</w:t>
      </w:r>
      <w:r>
        <w:rPr>
          <w:rFonts w:ascii="Courier New"/>
          <w:spacing w:val="-10"/>
          <w:sz w:val="18"/>
        </w:rPr>
        <w:t>F</w:t>
      </w:r>
    </w:p>
    <w:p w14:paraId="628B4BCE" w14:textId="77777777" w:rsidR="003D76C2" w:rsidRDefault="00000000">
      <w:pPr>
        <w:spacing w:before="76"/>
        <w:ind w:left="1205"/>
        <w:rPr>
          <w:rFonts w:ascii="Courier New"/>
          <w:sz w:val="18"/>
        </w:rPr>
      </w:pPr>
      <w:r>
        <w:rPr>
          <w:rFonts w:ascii="Courier New"/>
          <w:sz w:val="18"/>
        </w:rPr>
        <w:t>or</w:t>
      </w:r>
      <w:r>
        <w:rPr>
          <w:rFonts w:ascii="Courier New"/>
          <w:spacing w:val="-5"/>
          <w:sz w:val="18"/>
        </w:rPr>
        <w:t xml:space="preserve"> </w:t>
      </w:r>
      <w:r>
        <w:rPr>
          <w:rFonts w:ascii="Courier New"/>
          <w:sz w:val="18"/>
        </w:rPr>
        <w:t>a-f</w:t>
      </w:r>
      <w:r>
        <w:rPr>
          <w:rFonts w:ascii="Courier New"/>
          <w:spacing w:val="-4"/>
          <w:sz w:val="18"/>
        </w:rPr>
        <w:t xml:space="preserve"> </w:t>
      </w:r>
      <w:r>
        <w:rPr>
          <w:rFonts w:ascii="Courier New"/>
          <w:sz w:val="18"/>
        </w:rPr>
        <w:t>without</w:t>
      </w:r>
      <w:r>
        <w:rPr>
          <w:rFonts w:ascii="Courier New"/>
          <w:spacing w:val="-4"/>
          <w:sz w:val="18"/>
        </w:rPr>
        <w:t xml:space="preserve"> </w:t>
      </w:r>
      <w:r>
        <w:rPr>
          <w:rFonts w:ascii="Courier New"/>
          <w:sz w:val="18"/>
        </w:rPr>
        <w:t>the</w:t>
      </w:r>
      <w:r>
        <w:rPr>
          <w:rFonts w:ascii="Courier New"/>
          <w:spacing w:val="-4"/>
          <w:sz w:val="18"/>
        </w:rPr>
        <w:t xml:space="preserve"> </w:t>
      </w:r>
      <w:r>
        <w:rPr>
          <w:rFonts w:ascii="Courier New"/>
          <w:sz w:val="18"/>
        </w:rPr>
        <w:t>\'#\'</w:t>
      </w:r>
      <w:r>
        <w:rPr>
          <w:rFonts w:ascii="Courier New"/>
          <w:spacing w:val="-5"/>
          <w:sz w:val="18"/>
        </w:rPr>
        <w:t xml:space="preserve"> </w:t>
      </w:r>
      <w:r>
        <w:rPr>
          <w:rFonts w:ascii="Courier New"/>
          <w:sz w:val="18"/>
        </w:rPr>
        <w:t>for</w:t>
      </w:r>
      <w:r>
        <w:rPr>
          <w:rFonts w:ascii="Courier New"/>
          <w:spacing w:val="-4"/>
          <w:sz w:val="18"/>
        </w:rPr>
        <w:t xml:space="preserve"> </w:t>
      </w:r>
      <w:r>
        <w:rPr>
          <w:rFonts w:ascii="Courier New"/>
          <w:sz w:val="18"/>
        </w:rPr>
        <w:t>each</w:t>
      </w:r>
      <w:r>
        <w:rPr>
          <w:rFonts w:ascii="Courier New"/>
          <w:spacing w:val="-4"/>
          <w:sz w:val="18"/>
        </w:rPr>
        <w:t xml:space="preserve"> </w:t>
      </w:r>
      <w:r>
        <w:rPr>
          <w:rFonts w:ascii="Courier New"/>
          <w:sz w:val="18"/>
        </w:rPr>
        <w:t>channel</w:t>
      </w:r>
      <w:r>
        <w:rPr>
          <w:rFonts w:ascii="Courier New"/>
          <w:spacing w:val="-4"/>
          <w:sz w:val="18"/>
        </w:rPr>
        <w:t xml:space="preserve"> </w:t>
      </w:r>
      <w:r>
        <w:rPr>
          <w:rFonts w:ascii="Courier New"/>
          <w:spacing w:val="-2"/>
          <w:sz w:val="18"/>
        </w:rPr>
        <w:t>&lt;/string&gt;</w:t>
      </w:r>
    </w:p>
    <w:p w14:paraId="14E817E6" w14:textId="77777777" w:rsidR="003D76C2" w:rsidRDefault="00000000">
      <w:pPr>
        <w:spacing w:before="76"/>
        <w:ind w:left="989"/>
        <w:rPr>
          <w:rFonts w:ascii="Courier New"/>
          <w:sz w:val="18"/>
        </w:rPr>
      </w:pPr>
      <w:r>
        <w:rPr>
          <w:rFonts w:ascii="Courier New"/>
          <w:sz w:val="18"/>
        </w:rPr>
        <w:t>&lt;string</w:t>
      </w:r>
      <w:r>
        <w:rPr>
          <w:rFonts w:ascii="Courier New"/>
          <w:spacing w:val="-15"/>
          <w:sz w:val="18"/>
        </w:rPr>
        <w:t xml:space="preserve"> </w:t>
      </w:r>
      <w:r>
        <w:rPr>
          <w:rFonts w:ascii="Courier New"/>
          <w:sz w:val="18"/>
        </w:rPr>
        <w:t>name="</w:t>
      </w:r>
      <w:proofErr w:type="spellStart"/>
      <w:r>
        <w:rPr>
          <w:rFonts w:ascii="Courier New"/>
          <w:sz w:val="18"/>
        </w:rPr>
        <w:t>red_channel</w:t>
      </w:r>
      <w:proofErr w:type="spellEnd"/>
      <w:r>
        <w:rPr>
          <w:rFonts w:ascii="Courier New"/>
          <w:sz w:val="18"/>
        </w:rPr>
        <w:t>"&gt;Red</w:t>
      </w:r>
      <w:r>
        <w:rPr>
          <w:rFonts w:ascii="Courier New"/>
          <w:spacing w:val="-14"/>
          <w:sz w:val="18"/>
        </w:rPr>
        <w:t xml:space="preserve"> </w:t>
      </w:r>
      <w:r>
        <w:rPr>
          <w:rFonts w:ascii="Courier New"/>
          <w:spacing w:val="-2"/>
          <w:sz w:val="18"/>
        </w:rPr>
        <w:t>Channel&lt;/string&gt;</w:t>
      </w:r>
    </w:p>
    <w:p w14:paraId="26E981E9" w14:textId="77777777" w:rsidR="003D76C2" w:rsidRDefault="00000000">
      <w:pPr>
        <w:spacing w:before="76"/>
        <w:ind w:left="989"/>
        <w:rPr>
          <w:rFonts w:ascii="Courier New"/>
          <w:sz w:val="18"/>
        </w:rPr>
      </w:pPr>
      <w:r>
        <w:rPr>
          <w:rFonts w:ascii="Courier New"/>
          <w:sz w:val="18"/>
        </w:rPr>
        <w:t>&lt;string</w:t>
      </w:r>
      <w:r>
        <w:rPr>
          <w:rFonts w:ascii="Courier New"/>
          <w:spacing w:val="-17"/>
          <w:sz w:val="18"/>
        </w:rPr>
        <w:t xml:space="preserve"> </w:t>
      </w:r>
      <w:r>
        <w:rPr>
          <w:rFonts w:ascii="Courier New"/>
          <w:sz w:val="18"/>
        </w:rPr>
        <w:t>name="</w:t>
      </w:r>
      <w:proofErr w:type="spellStart"/>
      <w:r>
        <w:rPr>
          <w:rFonts w:ascii="Courier New"/>
          <w:sz w:val="18"/>
        </w:rPr>
        <w:t>green_channel</w:t>
      </w:r>
      <w:proofErr w:type="spellEnd"/>
      <w:r>
        <w:rPr>
          <w:rFonts w:ascii="Courier New"/>
          <w:sz w:val="18"/>
        </w:rPr>
        <w:t>"&gt;Green</w:t>
      </w:r>
      <w:r>
        <w:rPr>
          <w:rFonts w:ascii="Courier New"/>
          <w:spacing w:val="-16"/>
          <w:sz w:val="18"/>
        </w:rPr>
        <w:t xml:space="preserve"> </w:t>
      </w:r>
      <w:r>
        <w:rPr>
          <w:rFonts w:ascii="Courier New"/>
          <w:spacing w:val="-2"/>
          <w:sz w:val="18"/>
        </w:rPr>
        <w:t>Channel&lt;/string&gt;</w:t>
      </w:r>
    </w:p>
    <w:p w14:paraId="672999B0" w14:textId="77777777" w:rsidR="003D76C2" w:rsidRDefault="00000000">
      <w:pPr>
        <w:spacing w:before="76"/>
        <w:ind w:left="989"/>
        <w:rPr>
          <w:rFonts w:ascii="Courier New"/>
          <w:sz w:val="18"/>
        </w:rPr>
      </w:pPr>
      <w:r>
        <w:rPr>
          <w:rFonts w:ascii="Courier New"/>
          <w:sz w:val="18"/>
        </w:rPr>
        <w:t>&lt;string</w:t>
      </w:r>
      <w:r>
        <w:rPr>
          <w:rFonts w:ascii="Courier New"/>
          <w:spacing w:val="-16"/>
          <w:sz w:val="18"/>
        </w:rPr>
        <w:t xml:space="preserve"> </w:t>
      </w:r>
      <w:r>
        <w:rPr>
          <w:rFonts w:ascii="Courier New"/>
          <w:sz w:val="18"/>
        </w:rPr>
        <w:t>name="</w:t>
      </w:r>
      <w:proofErr w:type="spellStart"/>
      <w:r>
        <w:rPr>
          <w:rFonts w:ascii="Courier New"/>
          <w:sz w:val="18"/>
        </w:rPr>
        <w:t>blue_channel</w:t>
      </w:r>
      <w:proofErr w:type="spellEnd"/>
      <w:r>
        <w:rPr>
          <w:rFonts w:ascii="Courier New"/>
          <w:sz w:val="18"/>
        </w:rPr>
        <w:t>"&gt;Blue</w:t>
      </w:r>
      <w:r>
        <w:rPr>
          <w:rFonts w:ascii="Courier New"/>
          <w:spacing w:val="-15"/>
          <w:sz w:val="18"/>
        </w:rPr>
        <w:t xml:space="preserve"> </w:t>
      </w:r>
      <w:r>
        <w:rPr>
          <w:rFonts w:ascii="Courier New"/>
          <w:spacing w:val="-2"/>
          <w:sz w:val="18"/>
        </w:rPr>
        <w:t>Channel&lt;/string&gt;</w:t>
      </w:r>
    </w:p>
    <w:p w14:paraId="41F9F12B" w14:textId="77777777" w:rsidR="003D76C2" w:rsidRDefault="00000000">
      <w:pPr>
        <w:spacing w:before="76"/>
        <w:ind w:left="989"/>
        <w:rPr>
          <w:rFonts w:ascii="Courier New"/>
          <w:sz w:val="18"/>
        </w:rPr>
      </w:pPr>
      <w:r>
        <w:rPr>
          <w:rFonts w:ascii="Courier New"/>
          <w:sz w:val="18"/>
        </w:rPr>
        <w:t>&lt;string</w:t>
      </w:r>
      <w:r>
        <w:rPr>
          <w:rFonts w:ascii="Courier New"/>
          <w:spacing w:val="-19"/>
          <w:sz w:val="18"/>
        </w:rPr>
        <w:t xml:space="preserve"> </w:t>
      </w:r>
      <w:r>
        <w:rPr>
          <w:rFonts w:ascii="Courier New"/>
          <w:sz w:val="18"/>
        </w:rPr>
        <w:t>name="</w:t>
      </w:r>
      <w:proofErr w:type="spellStart"/>
      <w:r>
        <w:rPr>
          <w:rFonts w:ascii="Courier New"/>
          <w:sz w:val="18"/>
        </w:rPr>
        <w:t>color_creator_button_text</w:t>
      </w:r>
      <w:proofErr w:type="spellEnd"/>
      <w:r>
        <w:rPr>
          <w:rFonts w:ascii="Courier New"/>
          <w:sz w:val="18"/>
        </w:rPr>
        <w:t>"&gt;Create</w:t>
      </w:r>
      <w:r>
        <w:rPr>
          <w:rFonts w:ascii="Courier New"/>
          <w:spacing w:val="-16"/>
          <w:sz w:val="18"/>
        </w:rPr>
        <w:t xml:space="preserve"> </w:t>
      </w:r>
      <w:r>
        <w:rPr>
          <w:rFonts w:ascii="Courier New"/>
          <w:sz w:val="18"/>
        </w:rPr>
        <w:t>RGB</w:t>
      </w:r>
      <w:r>
        <w:rPr>
          <w:rFonts w:ascii="Courier New"/>
          <w:spacing w:val="-16"/>
          <w:sz w:val="18"/>
        </w:rPr>
        <w:t xml:space="preserve"> </w:t>
      </w:r>
      <w:r>
        <w:rPr>
          <w:rFonts w:ascii="Courier New"/>
          <w:spacing w:val="-2"/>
          <w:sz w:val="18"/>
        </w:rPr>
        <w:t>Color</w:t>
      </w:r>
    </w:p>
    <w:p w14:paraId="2CA5DE9B" w14:textId="77777777" w:rsidR="003D76C2" w:rsidRDefault="00000000">
      <w:pPr>
        <w:spacing w:before="76"/>
        <w:ind w:left="989"/>
        <w:rPr>
          <w:rFonts w:ascii="Courier New"/>
          <w:sz w:val="18"/>
        </w:rPr>
      </w:pPr>
      <w:r>
        <w:rPr>
          <w:rFonts w:ascii="Courier New"/>
          <w:spacing w:val="-2"/>
          <w:sz w:val="18"/>
        </w:rPr>
        <w:t>&lt;/string&gt;</w:t>
      </w:r>
    </w:p>
    <w:p w14:paraId="7259ADEE" w14:textId="77777777" w:rsidR="003D76C2" w:rsidRDefault="00000000">
      <w:pPr>
        <w:spacing w:before="77" w:line="328" w:lineRule="auto"/>
        <w:ind w:left="1205" w:right="2599"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color_created_display_panel</w:t>
      </w:r>
      <w:proofErr w:type="spellEnd"/>
      <w:r>
        <w:rPr>
          <w:rFonts w:ascii="Courier New"/>
          <w:sz w:val="18"/>
        </w:rPr>
        <w:t>"&gt; Created color display panel&lt;/string&gt;</w:t>
      </w:r>
    </w:p>
    <w:p w14:paraId="75728A8E" w14:textId="77777777" w:rsidR="003D76C2" w:rsidRDefault="00000000">
      <w:pPr>
        <w:spacing w:before="4" w:line="235" w:lineRule="auto"/>
        <w:ind w:left="1205" w:right="1684" w:hanging="216"/>
        <w:rPr>
          <w:rFonts w:ascii="Courier New"/>
          <w:sz w:val="18"/>
        </w:rPr>
      </w:pPr>
      <w:r>
        <w:rPr>
          <w:rFonts w:ascii="Courier New"/>
          <w:sz w:val="18"/>
        </w:rPr>
        <w:t>&lt;string</w:t>
      </w:r>
      <w:r>
        <w:rPr>
          <w:rFonts w:ascii="Courier New"/>
          <w:spacing w:val="-20"/>
          <w:sz w:val="18"/>
        </w:rPr>
        <w:t xml:space="preserve"> </w:t>
      </w:r>
      <w:r>
        <w:rPr>
          <w:rFonts w:ascii="Courier New"/>
          <w:sz w:val="18"/>
        </w:rPr>
        <w:t>name="</w:t>
      </w:r>
      <w:proofErr w:type="spellStart"/>
      <w:r>
        <w:rPr>
          <w:rFonts w:ascii="Courier New"/>
          <w:sz w:val="18"/>
        </w:rPr>
        <w:t>invalid_characters_found</w:t>
      </w:r>
      <w:proofErr w:type="spellEnd"/>
      <w:r>
        <w:rPr>
          <w:rFonts w:ascii="Courier New"/>
          <w:sz w:val="18"/>
        </w:rPr>
        <w:t>"&gt;Invalid</w:t>
      </w:r>
      <w:r>
        <w:rPr>
          <w:rFonts w:ascii="Courier New"/>
          <w:spacing w:val="-20"/>
          <w:sz w:val="18"/>
        </w:rPr>
        <w:t xml:space="preserve"> </w:t>
      </w:r>
      <w:r>
        <w:rPr>
          <w:rFonts w:ascii="Courier New"/>
          <w:sz w:val="18"/>
        </w:rPr>
        <w:t xml:space="preserve">Characters </w:t>
      </w:r>
      <w:r>
        <w:rPr>
          <w:rFonts w:ascii="Courier New"/>
          <w:spacing w:val="-2"/>
          <w:sz w:val="18"/>
        </w:rPr>
        <w:t>Found&lt;/string&gt;</w:t>
      </w:r>
    </w:p>
    <w:p w14:paraId="463A569B" w14:textId="77777777" w:rsidR="003D76C2" w:rsidRDefault="003D76C2">
      <w:pPr>
        <w:pStyle w:val="BodyText"/>
        <w:spacing w:before="2"/>
        <w:rPr>
          <w:rFonts w:ascii="Courier New"/>
          <w:sz w:val="26"/>
        </w:rPr>
      </w:pPr>
    </w:p>
    <w:p w14:paraId="47195D3D" w14:textId="77777777" w:rsidR="003D76C2" w:rsidRDefault="00000000">
      <w:pPr>
        <w:spacing w:before="1"/>
        <w:ind w:left="557"/>
        <w:rPr>
          <w:rFonts w:ascii="Courier New"/>
          <w:sz w:val="18"/>
        </w:rPr>
      </w:pPr>
      <w:r>
        <w:rPr>
          <w:rFonts w:ascii="Courier New"/>
          <w:spacing w:val="-2"/>
          <w:sz w:val="18"/>
        </w:rPr>
        <w:t>&lt;/resources&gt;</w:t>
      </w:r>
    </w:p>
    <w:p w14:paraId="331ABA56" w14:textId="77777777" w:rsidR="003D76C2" w:rsidRDefault="003D76C2">
      <w:pPr>
        <w:rPr>
          <w:rFonts w:ascii="Courier New"/>
          <w:sz w:val="18"/>
        </w:rPr>
        <w:sectPr w:rsidR="003D76C2">
          <w:headerReference w:type="even" r:id="rId7"/>
          <w:headerReference w:type="default" r:id="rId8"/>
          <w:pgSz w:w="10800" w:h="13320"/>
          <w:pgMar w:top="1120" w:right="920" w:bottom="280" w:left="940" w:header="695" w:footer="0" w:gutter="0"/>
          <w:pgNumType w:start="2"/>
          <w:cols w:space="720"/>
        </w:sectPr>
      </w:pPr>
    </w:p>
    <w:p w14:paraId="236B5288" w14:textId="77777777" w:rsidR="003D76C2" w:rsidRDefault="003D76C2">
      <w:pPr>
        <w:pStyle w:val="BodyText"/>
        <w:spacing w:before="6"/>
        <w:rPr>
          <w:rFonts w:ascii="Courier New"/>
          <w:sz w:val="9"/>
        </w:rPr>
      </w:pPr>
    </w:p>
    <w:p w14:paraId="6749E45A" w14:textId="0C308084" w:rsidR="00C02C8E" w:rsidRPr="00C02C8E" w:rsidRDefault="00000000" w:rsidP="00C02C8E">
      <w:pPr>
        <w:pStyle w:val="ListParagraph"/>
        <w:numPr>
          <w:ilvl w:val="0"/>
          <w:numId w:val="18"/>
        </w:numPr>
        <w:tabs>
          <w:tab w:val="left" w:pos="1274"/>
        </w:tabs>
        <w:spacing w:before="100" w:line="242" w:lineRule="auto"/>
        <w:ind w:left="1274" w:right="198"/>
        <w:jc w:val="left"/>
        <w:rPr>
          <w:sz w:val="20"/>
        </w:rPr>
      </w:pPr>
      <w:r>
        <w:rPr>
          <w:sz w:val="20"/>
        </w:rPr>
        <w:t xml:space="preserve">This </w:t>
      </w:r>
      <w:r>
        <w:rPr>
          <w:rFonts w:ascii="Courier New"/>
          <w:b/>
        </w:rPr>
        <w:t>dimens.xml</w:t>
      </w:r>
      <w:r>
        <w:rPr>
          <w:rFonts w:ascii="Courier New"/>
          <w:b/>
          <w:spacing w:val="-63"/>
        </w:rPr>
        <w:t xml:space="preserve"> </w:t>
      </w:r>
      <w:r>
        <w:rPr>
          <w:sz w:val="20"/>
        </w:rPr>
        <w:t xml:space="preserve">file specifies dimension units in </w:t>
      </w:r>
      <w:proofErr w:type="spellStart"/>
      <w:r>
        <w:rPr>
          <w:rFonts w:ascii="Courier New"/>
          <w:b/>
        </w:rPr>
        <w:t>dp</w:t>
      </w:r>
      <w:proofErr w:type="spellEnd"/>
      <w:r>
        <w:rPr>
          <w:rFonts w:ascii="Courier New"/>
          <w:b/>
          <w:spacing w:val="-63"/>
        </w:rPr>
        <w:t xml:space="preserve"> </w:t>
      </w:r>
      <w:r>
        <w:rPr>
          <w:sz w:val="20"/>
        </w:rPr>
        <w:t>(density-independent pixels)</w:t>
      </w:r>
      <w:r>
        <w:rPr>
          <w:spacing w:val="-3"/>
          <w:sz w:val="20"/>
        </w:rPr>
        <w:t xml:space="preserve"> </w:t>
      </w:r>
      <w:r>
        <w:rPr>
          <w:sz w:val="20"/>
        </w:rPr>
        <w:t>used</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This</w:t>
      </w:r>
      <w:r>
        <w:rPr>
          <w:spacing w:val="-4"/>
          <w:sz w:val="20"/>
        </w:rPr>
        <w:t xml:space="preserve"> </w:t>
      </w:r>
      <w:r>
        <w:rPr>
          <w:sz w:val="20"/>
        </w:rPr>
        <w:t>file</w:t>
      </w:r>
      <w:r>
        <w:rPr>
          <w:spacing w:val="-3"/>
          <w:sz w:val="20"/>
        </w:rPr>
        <w:t xml:space="preserve"> </w:t>
      </w:r>
      <w:r>
        <w:rPr>
          <w:sz w:val="20"/>
        </w:rPr>
        <w:t>is</w:t>
      </w:r>
      <w:r>
        <w:rPr>
          <w:spacing w:val="-3"/>
          <w:sz w:val="20"/>
        </w:rPr>
        <w:t xml:space="preserve"> </w:t>
      </w:r>
      <w:r>
        <w:rPr>
          <w:sz w:val="20"/>
        </w:rPr>
        <w:t>not</w:t>
      </w:r>
      <w:r>
        <w:rPr>
          <w:spacing w:val="-3"/>
          <w:sz w:val="20"/>
        </w:rPr>
        <w:t xml:space="preserve"> </w:t>
      </w:r>
      <w:r>
        <w:rPr>
          <w:sz w:val="20"/>
        </w:rPr>
        <w:t>present</w:t>
      </w:r>
      <w:r>
        <w:rPr>
          <w:spacing w:val="-3"/>
          <w:sz w:val="20"/>
        </w:rPr>
        <w:t xml:space="preserve"> </w:t>
      </w:r>
      <w:r>
        <w:rPr>
          <w:sz w:val="20"/>
        </w:rPr>
        <w:t>when</w:t>
      </w:r>
      <w:r>
        <w:rPr>
          <w:spacing w:val="-3"/>
          <w:sz w:val="20"/>
        </w:rPr>
        <w:t xml:space="preserve"> </w:t>
      </w:r>
      <w:r>
        <w:rPr>
          <w:sz w:val="20"/>
        </w:rPr>
        <w:t>initially</w:t>
      </w:r>
      <w:r>
        <w:rPr>
          <w:spacing w:val="-3"/>
          <w:sz w:val="20"/>
        </w:rPr>
        <w:t xml:space="preserve"> </w:t>
      </w:r>
      <w:r>
        <w:rPr>
          <w:sz w:val="20"/>
        </w:rPr>
        <w:t>creating</w:t>
      </w:r>
      <w:r>
        <w:rPr>
          <w:spacing w:val="-3"/>
          <w:sz w:val="20"/>
        </w:rPr>
        <w:t xml:space="preserve"> </w:t>
      </w:r>
      <w:r>
        <w:rPr>
          <w:sz w:val="20"/>
        </w:rPr>
        <w:t>a</w:t>
      </w:r>
      <w:r>
        <w:rPr>
          <w:spacing w:val="-4"/>
          <w:sz w:val="20"/>
        </w:rPr>
        <w:t xml:space="preserve"> </w:t>
      </w:r>
      <w:r>
        <w:rPr>
          <w:sz w:val="20"/>
        </w:rPr>
        <w:t>project, but it can be added by creating the file dimens.xml in the same 'values' folder</w:t>
      </w:r>
      <w:r w:rsidR="00C02C8E">
        <w:rPr>
          <w:sz w:val="20"/>
        </w:rPr>
        <w:t xml:space="preserve">  by going to </w:t>
      </w:r>
      <w:r w:rsidR="00C02C8E">
        <w:rPr>
          <w:b/>
          <w:bCs/>
          <w:sz w:val="20"/>
        </w:rPr>
        <w:t>File | New | Android Resource File</w:t>
      </w:r>
      <w:r w:rsidR="00391E41">
        <w:rPr>
          <w:b/>
          <w:bCs/>
          <w:sz w:val="20"/>
        </w:rPr>
        <w:t xml:space="preserve"> or </w:t>
      </w:r>
      <w:r w:rsidR="00391E41">
        <w:t xml:space="preserve">you can do this by right-clicking on the </w:t>
      </w:r>
      <w:r w:rsidR="00391E41" w:rsidRPr="00391E41">
        <w:rPr>
          <w:b/>
          <w:bCs/>
        </w:rPr>
        <w:t>res</w:t>
      </w:r>
      <w:r w:rsidR="00391E41">
        <w:t xml:space="preserve"> | </w:t>
      </w:r>
      <w:r w:rsidR="00391E41" w:rsidRPr="00391E41">
        <w:rPr>
          <w:b/>
          <w:bCs/>
        </w:rPr>
        <w:t>values</w:t>
      </w:r>
      <w:r w:rsidR="00391E41">
        <w:t xml:space="preserve"> folder and selecting </w:t>
      </w:r>
      <w:r w:rsidR="00391E41" w:rsidRPr="00391E41">
        <w:rPr>
          <w:b/>
          <w:bCs/>
        </w:rPr>
        <w:t>new values</w:t>
      </w:r>
      <w:r w:rsidR="00391E41">
        <w:t>.</w:t>
      </w:r>
    </w:p>
    <w:p w14:paraId="18CA2C56" w14:textId="77777777" w:rsidR="003D76C2" w:rsidRDefault="00D51F7C">
      <w:pPr>
        <w:pStyle w:val="BodyText"/>
        <w:spacing w:before="4"/>
        <w:rPr>
          <w:sz w:val="9"/>
        </w:rPr>
      </w:pPr>
      <w:r>
        <w:rPr>
          <w:noProof/>
        </w:rPr>
        <mc:AlternateContent>
          <mc:Choice Requires="wpg">
            <w:drawing>
              <wp:anchor distT="0" distB="0" distL="0" distR="0" simplePos="0" relativeHeight="487588352" behindDoc="1" locked="0" layoutInCell="1" allowOverlap="1" wp14:anchorId="35297564" wp14:editId="1289590B">
                <wp:simplePos x="0" y="0"/>
                <wp:positionH relativeFrom="page">
                  <wp:posOffset>1120140</wp:posOffset>
                </wp:positionH>
                <wp:positionV relativeFrom="paragraph">
                  <wp:posOffset>95885</wp:posOffset>
                </wp:positionV>
                <wp:extent cx="5074920" cy="930275"/>
                <wp:effectExtent l="0" t="0" r="5080" b="0"/>
                <wp:wrapTopAndBottom/>
                <wp:docPr id="1530" name="docshapegroup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51"/>
                          <a:chExt cx="7992" cy="1465"/>
                        </a:xfrm>
                      </wpg:grpSpPr>
                      <wps:wsp>
                        <wps:cNvPr id="1531" name="docshape7"/>
                        <wps:cNvSpPr>
                          <a:spLocks/>
                        </wps:cNvSpPr>
                        <wps:spPr bwMode="auto">
                          <a:xfrm>
                            <a:off x="1764" y="16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2" name="docshape8"/>
                        <wps:cNvSpPr>
                          <a:spLocks/>
                        </wps:cNvSpPr>
                        <wps:spPr bwMode="auto">
                          <a:xfrm>
                            <a:off x="1764" y="150"/>
                            <a:ext cx="7992" cy="1465"/>
                          </a:xfrm>
                          <a:custGeom>
                            <a:avLst/>
                            <a:gdLst>
                              <a:gd name="T0" fmla="+- 0 9756 1764"/>
                              <a:gd name="T1" fmla="*/ T0 w 7992"/>
                              <a:gd name="T2" fmla="+- 0 1595 151"/>
                              <a:gd name="T3" fmla="*/ 1595 h 1465"/>
                              <a:gd name="T4" fmla="+- 0 1764 1764"/>
                              <a:gd name="T5" fmla="*/ T4 w 7992"/>
                              <a:gd name="T6" fmla="+- 0 1595 151"/>
                              <a:gd name="T7" fmla="*/ 1595 h 1465"/>
                              <a:gd name="T8" fmla="+- 0 1764 1764"/>
                              <a:gd name="T9" fmla="*/ T8 w 7992"/>
                              <a:gd name="T10" fmla="+- 0 1615 151"/>
                              <a:gd name="T11" fmla="*/ 1615 h 1465"/>
                              <a:gd name="T12" fmla="+- 0 9756 1764"/>
                              <a:gd name="T13" fmla="*/ T12 w 7992"/>
                              <a:gd name="T14" fmla="+- 0 1615 151"/>
                              <a:gd name="T15" fmla="*/ 1615 h 1465"/>
                              <a:gd name="T16" fmla="+- 0 9756 1764"/>
                              <a:gd name="T17" fmla="*/ T16 w 7992"/>
                              <a:gd name="T18" fmla="+- 0 1595 151"/>
                              <a:gd name="T19" fmla="*/ 1595 h 1465"/>
                              <a:gd name="T20" fmla="+- 0 9756 1764"/>
                              <a:gd name="T21" fmla="*/ T20 w 7992"/>
                              <a:gd name="T22" fmla="+- 0 151 151"/>
                              <a:gd name="T23" fmla="*/ 151 h 1465"/>
                              <a:gd name="T24" fmla="+- 0 1764 1764"/>
                              <a:gd name="T25" fmla="*/ T24 w 7992"/>
                              <a:gd name="T26" fmla="+- 0 151 151"/>
                              <a:gd name="T27" fmla="*/ 151 h 1465"/>
                              <a:gd name="T28" fmla="+- 0 1764 1764"/>
                              <a:gd name="T29" fmla="*/ T28 w 7992"/>
                              <a:gd name="T30" fmla="+- 0 171 151"/>
                              <a:gd name="T31" fmla="*/ 171 h 1465"/>
                              <a:gd name="T32" fmla="+- 0 9756 1764"/>
                              <a:gd name="T33" fmla="*/ T32 w 7992"/>
                              <a:gd name="T34" fmla="+- 0 171 151"/>
                              <a:gd name="T35" fmla="*/ 171 h 1465"/>
                              <a:gd name="T36" fmla="+- 0 9756 1764"/>
                              <a:gd name="T37" fmla="*/ T36 w 7992"/>
                              <a:gd name="T38" fmla="+- 0 151 151"/>
                              <a:gd name="T39" fmla="*/ 151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3" name="docshape9"/>
                        <wps:cNvSpPr txBox="1">
                          <a:spLocks/>
                        </wps:cNvSpPr>
                        <wps:spPr bwMode="auto">
                          <a:xfrm>
                            <a:off x="1764" y="17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9C913A"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57C4E64" w14:textId="77777777" w:rsidR="003D76C2" w:rsidRDefault="00000000">
                              <w:pPr>
                                <w:spacing w:before="76"/>
                                <w:ind w:left="453"/>
                                <w:rPr>
                                  <w:rFonts w:ascii="Courier New"/>
                                  <w:sz w:val="18"/>
                                </w:rPr>
                              </w:pPr>
                              <w:r>
                                <w:rPr>
                                  <w:rFonts w:ascii="Courier New"/>
                                  <w:spacing w:val="-2"/>
                                  <w:sz w:val="18"/>
                                </w:rPr>
                                <w:t>&lt;resources&gt;</w:t>
                              </w:r>
                            </w:p>
                            <w:p w14:paraId="5CD81084" w14:textId="77777777" w:rsidR="003D76C2" w:rsidRDefault="00000000">
                              <w:pPr>
                                <w:spacing w:before="76"/>
                                <w:ind w:left="885"/>
                                <w:rPr>
                                  <w:rFonts w:ascii="Courier New"/>
                                  <w:sz w:val="18"/>
                                </w:rPr>
                              </w:pPr>
                              <w:r>
                                <w:rPr>
                                  <w:rFonts w:ascii="Courier New"/>
                                  <w:sz w:val="18"/>
                                </w:rPr>
                                <w:t>&lt;</w:t>
                              </w:r>
                              <w:proofErr w:type="spellStart"/>
                              <w:r>
                                <w:rPr>
                                  <w:rFonts w:ascii="Courier New"/>
                                  <w:sz w:val="18"/>
                                </w:rPr>
                                <w:t>dimen</w:t>
                              </w:r>
                              <w:proofErr w:type="spellEnd"/>
                              <w:r>
                                <w:rPr>
                                  <w:rFonts w:ascii="Courier New"/>
                                  <w:spacing w:val="-6"/>
                                  <w:sz w:val="18"/>
                                </w:rPr>
                                <w:t xml:space="preserve"> </w:t>
                              </w:r>
                              <w:r>
                                <w:rPr>
                                  <w:rFonts w:ascii="Courier New"/>
                                  <w:spacing w:val="-2"/>
                                  <w:sz w:val="18"/>
                                </w:rPr>
                                <w:t>name="</w:t>
                              </w:r>
                              <w:proofErr w:type="spellStart"/>
                              <w:r>
                                <w:rPr>
                                  <w:rFonts w:ascii="Courier New"/>
                                  <w:spacing w:val="-2"/>
                                  <w:sz w:val="18"/>
                                </w:rPr>
                                <w:t>color_creator_layout_margin</w:t>
                              </w:r>
                              <w:proofErr w:type="spellEnd"/>
                              <w:r>
                                <w:rPr>
                                  <w:rFonts w:ascii="Courier New"/>
                                  <w:spacing w:val="-2"/>
                                  <w:sz w:val="18"/>
                                </w:rPr>
                                <w:t>"&gt;8dp&lt;/</w:t>
                              </w:r>
                              <w:proofErr w:type="spellStart"/>
                              <w:r>
                                <w:rPr>
                                  <w:rFonts w:ascii="Courier New"/>
                                  <w:spacing w:val="-2"/>
                                  <w:sz w:val="18"/>
                                </w:rPr>
                                <w:t>dimen</w:t>
                              </w:r>
                              <w:proofErr w:type="spellEnd"/>
                              <w:r>
                                <w:rPr>
                                  <w:rFonts w:ascii="Courier New"/>
                                  <w:spacing w:val="-2"/>
                                  <w:sz w:val="18"/>
                                </w:rPr>
                                <w:t>&gt;</w:t>
                              </w:r>
                            </w:p>
                            <w:p w14:paraId="67FE8F03" w14:textId="77777777" w:rsidR="003D76C2" w:rsidRDefault="00000000">
                              <w:pPr>
                                <w:spacing w:before="76"/>
                                <w:ind w:left="885"/>
                                <w:rPr>
                                  <w:rFonts w:ascii="Courier New"/>
                                  <w:sz w:val="18"/>
                                </w:rPr>
                              </w:pPr>
                              <w:r>
                                <w:rPr>
                                  <w:rFonts w:ascii="Courier New"/>
                                  <w:sz w:val="18"/>
                                </w:rPr>
                                <w:t>&lt;</w:t>
                              </w:r>
                              <w:proofErr w:type="spellStart"/>
                              <w:r>
                                <w:rPr>
                                  <w:rFonts w:ascii="Courier New"/>
                                  <w:sz w:val="18"/>
                                </w:rPr>
                                <w:t>dimen</w:t>
                              </w:r>
                              <w:proofErr w:type="spellEnd"/>
                              <w:r>
                                <w:rPr>
                                  <w:rFonts w:ascii="Courier New"/>
                                  <w:spacing w:val="-6"/>
                                  <w:sz w:val="18"/>
                                </w:rPr>
                                <w:t xml:space="preserve"> </w:t>
                              </w:r>
                              <w:r>
                                <w:rPr>
                                  <w:rFonts w:ascii="Courier New"/>
                                  <w:spacing w:val="-2"/>
                                  <w:sz w:val="18"/>
                                </w:rPr>
                                <w:t>name="</w:t>
                              </w:r>
                              <w:proofErr w:type="spellStart"/>
                              <w:r>
                                <w:rPr>
                                  <w:rFonts w:ascii="Courier New"/>
                                  <w:spacing w:val="-2"/>
                                  <w:sz w:val="18"/>
                                </w:rPr>
                                <w:t>color_creator_display_panel</w:t>
                              </w:r>
                              <w:proofErr w:type="spellEnd"/>
                              <w:r>
                                <w:rPr>
                                  <w:rFonts w:ascii="Courier New"/>
                                  <w:spacing w:val="-2"/>
                                  <w:sz w:val="18"/>
                                </w:rPr>
                                <w:t>"&gt;40dp&lt;/</w:t>
                              </w:r>
                              <w:proofErr w:type="spellStart"/>
                              <w:r>
                                <w:rPr>
                                  <w:rFonts w:ascii="Courier New"/>
                                  <w:spacing w:val="-2"/>
                                  <w:sz w:val="18"/>
                                </w:rPr>
                                <w:t>dimen</w:t>
                              </w:r>
                              <w:proofErr w:type="spellEnd"/>
                              <w:r>
                                <w:rPr>
                                  <w:rFonts w:ascii="Courier New"/>
                                  <w:spacing w:val="-2"/>
                                  <w:sz w:val="18"/>
                                </w:rPr>
                                <w:t>&gt;</w:t>
                              </w:r>
                            </w:p>
                            <w:p w14:paraId="2BC157FB" w14:textId="77777777" w:rsidR="003D76C2" w:rsidRDefault="00000000">
                              <w:pPr>
                                <w:spacing w:before="77"/>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297564" id="docshapegroup6" o:spid="_x0000_s1026" style="position:absolute;margin-left:88.2pt;margin-top:7.55pt;width:399.6pt;height:73.25pt;z-index:-15728128;mso-wrap-distance-left:0;mso-wrap-distance-right:0;mso-position-horizontal-relative:page" coordorigin="1764,151"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">
                <v:rect id="docshape7" o:spid="_x0000_s1027" style="position:absolute;left:1764;top:16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" fillcolor="#f6f6f6" stroked="f">
                  <v:path arrowok="t"/>
                </v:rect>
                <v:shape id="docshape8" o:spid="_x0000_s1028" style="position:absolute;left:1764;top:150;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" path="m7992,1444l,1444r,20l7992,1464r,-20xm7992,l,,,20r7992,l7992,xe" fillcolor="#dadada" stroked="f">
                  <v:path arrowok="t" o:connecttype="custom" o:connectlocs="7992,1595;0,1595;0,1615;7992,1615;7992,1595;7992,151;0,151;0,171;7992,171;7992,151" o:connectangles="0,0,0,0,0,0,0,0,0,0"/>
                </v:shape>
                <v:shapetype id="_x0000_t202" coordsize="21600,21600" o:spt="202" path="m,l,21600r21600,l21600,xe">
                  <v:stroke joinstyle="miter"/>
                  <v:path gradientshapeok="t" o:connecttype="rect"/>
                </v:shapetype>
                <v:shape id="docshape9" o:spid="_x0000_s1029" type="#_x0000_t202" style="position:absolute;left:1764;top:17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" filled="f" stroked="f">
                  <v:path arrowok="t"/>
                  <v:textbox inset="0,0,0,0">
                    <w:txbxContent>
                      <w:p w14:paraId="549C913A"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57C4E64" w14:textId="77777777" w:rsidR="003D76C2" w:rsidRDefault="00000000">
                        <w:pPr>
                          <w:spacing w:before="76"/>
                          <w:ind w:left="453"/>
                          <w:rPr>
                            <w:rFonts w:ascii="Courier New"/>
                            <w:sz w:val="18"/>
                          </w:rPr>
                        </w:pPr>
                        <w:r>
                          <w:rPr>
                            <w:rFonts w:ascii="Courier New"/>
                            <w:spacing w:val="-2"/>
                            <w:sz w:val="18"/>
                          </w:rPr>
                          <w:t>&lt;resources&gt;</w:t>
                        </w:r>
                      </w:p>
                      <w:p w14:paraId="5CD81084" w14:textId="77777777" w:rsidR="003D76C2" w:rsidRDefault="00000000">
                        <w:pPr>
                          <w:spacing w:before="76"/>
                          <w:ind w:left="885"/>
                          <w:rPr>
                            <w:rFonts w:ascii="Courier New"/>
                            <w:sz w:val="18"/>
                          </w:rPr>
                        </w:pPr>
                        <w:r>
                          <w:rPr>
                            <w:rFonts w:ascii="Courier New"/>
                            <w:sz w:val="18"/>
                          </w:rPr>
                          <w:t>&lt;</w:t>
                        </w:r>
                        <w:proofErr w:type="spellStart"/>
                        <w:r>
                          <w:rPr>
                            <w:rFonts w:ascii="Courier New"/>
                            <w:sz w:val="18"/>
                          </w:rPr>
                          <w:t>dimen</w:t>
                        </w:r>
                        <w:proofErr w:type="spellEnd"/>
                        <w:r>
                          <w:rPr>
                            <w:rFonts w:ascii="Courier New"/>
                            <w:spacing w:val="-6"/>
                            <w:sz w:val="18"/>
                          </w:rPr>
                          <w:t xml:space="preserve"> </w:t>
                        </w:r>
                        <w:r>
                          <w:rPr>
                            <w:rFonts w:ascii="Courier New"/>
                            <w:spacing w:val="-2"/>
                            <w:sz w:val="18"/>
                          </w:rPr>
                          <w:t>name="</w:t>
                        </w:r>
                        <w:proofErr w:type="spellStart"/>
                        <w:r>
                          <w:rPr>
                            <w:rFonts w:ascii="Courier New"/>
                            <w:spacing w:val="-2"/>
                            <w:sz w:val="18"/>
                          </w:rPr>
                          <w:t>color_creator_layout_margin</w:t>
                        </w:r>
                        <w:proofErr w:type="spellEnd"/>
                        <w:r>
                          <w:rPr>
                            <w:rFonts w:ascii="Courier New"/>
                            <w:spacing w:val="-2"/>
                            <w:sz w:val="18"/>
                          </w:rPr>
                          <w:t>"&gt;8dp&lt;/</w:t>
                        </w:r>
                        <w:proofErr w:type="spellStart"/>
                        <w:r>
                          <w:rPr>
                            <w:rFonts w:ascii="Courier New"/>
                            <w:spacing w:val="-2"/>
                            <w:sz w:val="18"/>
                          </w:rPr>
                          <w:t>dimen</w:t>
                        </w:r>
                        <w:proofErr w:type="spellEnd"/>
                        <w:r>
                          <w:rPr>
                            <w:rFonts w:ascii="Courier New"/>
                            <w:spacing w:val="-2"/>
                            <w:sz w:val="18"/>
                          </w:rPr>
                          <w:t>&gt;</w:t>
                        </w:r>
                      </w:p>
                      <w:p w14:paraId="67FE8F03" w14:textId="77777777" w:rsidR="003D76C2" w:rsidRDefault="00000000">
                        <w:pPr>
                          <w:spacing w:before="76"/>
                          <w:ind w:left="885"/>
                          <w:rPr>
                            <w:rFonts w:ascii="Courier New"/>
                            <w:sz w:val="18"/>
                          </w:rPr>
                        </w:pPr>
                        <w:r>
                          <w:rPr>
                            <w:rFonts w:ascii="Courier New"/>
                            <w:sz w:val="18"/>
                          </w:rPr>
                          <w:t>&lt;</w:t>
                        </w:r>
                        <w:proofErr w:type="spellStart"/>
                        <w:r>
                          <w:rPr>
                            <w:rFonts w:ascii="Courier New"/>
                            <w:sz w:val="18"/>
                          </w:rPr>
                          <w:t>dimen</w:t>
                        </w:r>
                        <w:proofErr w:type="spellEnd"/>
                        <w:r>
                          <w:rPr>
                            <w:rFonts w:ascii="Courier New"/>
                            <w:spacing w:val="-6"/>
                            <w:sz w:val="18"/>
                          </w:rPr>
                          <w:t xml:space="preserve"> </w:t>
                        </w:r>
                        <w:r>
                          <w:rPr>
                            <w:rFonts w:ascii="Courier New"/>
                            <w:spacing w:val="-2"/>
                            <w:sz w:val="18"/>
                          </w:rPr>
                          <w:t>name="</w:t>
                        </w:r>
                        <w:proofErr w:type="spellStart"/>
                        <w:r>
                          <w:rPr>
                            <w:rFonts w:ascii="Courier New"/>
                            <w:spacing w:val="-2"/>
                            <w:sz w:val="18"/>
                          </w:rPr>
                          <w:t>color_creator_display_panel</w:t>
                        </w:r>
                        <w:proofErr w:type="spellEnd"/>
                        <w:r>
                          <w:rPr>
                            <w:rFonts w:ascii="Courier New"/>
                            <w:spacing w:val="-2"/>
                            <w:sz w:val="18"/>
                          </w:rPr>
                          <w:t>"&gt;40dp&lt;/</w:t>
                        </w:r>
                        <w:proofErr w:type="spellStart"/>
                        <w:r>
                          <w:rPr>
                            <w:rFonts w:ascii="Courier New"/>
                            <w:spacing w:val="-2"/>
                            <w:sz w:val="18"/>
                          </w:rPr>
                          <w:t>dimen</w:t>
                        </w:r>
                        <w:proofErr w:type="spellEnd"/>
                        <w:r>
                          <w:rPr>
                            <w:rFonts w:ascii="Courier New"/>
                            <w:spacing w:val="-2"/>
                            <w:sz w:val="18"/>
                          </w:rPr>
                          <w:t>&gt;</w:t>
                        </w:r>
                      </w:p>
                      <w:p w14:paraId="2BC157FB" w14:textId="77777777" w:rsidR="003D76C2" w:rsidRDefault="00000000">
                        <w:pPr>
                          <w:spacing w:before="77"/>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1F139857" w14:textId="77777777" w:rsidR="00A70D5F" w:rsidRPr="00A70D5F" w:rsidRDefault="00000000" w:rsidP="00A70D5F">
      <w:pPr>
        <w:pStyle w:val="ListParagraph"/>
        <w:numPr>
          <w:ilvl w:val="0"/>
          <w:numId w:val="18"/>
        </w:numPr>
        <w:tabs>
          <w:tab w:val="left" w:pos="1274"/>
        </w:tabs>
        <w:ind w:left="1274"/>
        <w:jc w:val="left"/>
        <w:rPr>
          <w:sz w:val="8"/>
        </w:rPr>
      </w:pPr>
      <w:r>
        <w:rPr>
          <w:sz w:val="20"/>
        </w:rPr>
        <w:t>The</w:t>
      </w:r>
      <w:r>
        <w:rPr>
          <w:spacing w:val="-5"/>
          <w:sz w:val="20"/>
        </w:rPr>
        <w:t xml:space="preserve"> </w:t>
      </w:r>
      <w:r>
        <w:rPr>
          <w:rFonts w:ascii="Courier New"/>
          <w:b/>
        </w:rPr>
        <w:t>themes.xml</w:t>
      </w:r>
      <w:r>
        <w:rPr>
          <w:rFonts w:ascii="Courier New"/>
          <w:b/>
          <w:spacing w:val="-80"/>
        </w:rPr>
        <w:t xml:space="preserve"> </w:t>
      </w:r>
      <w:r>
        <w:rPr>
          <w:sz w:val="20"/>
        </w:rPr>
        <w:t>file</w:t>
      </w:r>
      <w:r>
        <w:rPr>
          <w:spacing w:val="-2"/>
          <w:sz w:val="20"/>
        </w:rPr>
        <w:t xml:space="preserve"> </w:t>
      </w:r>
      <w:r>
        <w:rPr>
          <w:sz w:val="20"/>
        </w:rPr>
        <w:t>is</w:t>
      </w:r>
      <w:r>
        <w:rPr>
          <w:spacing w:val="-2"/>
          <w:sz w:val="20"/>
        </w:rPr>
        <w:t xml:space="preserve"> </w:t>
      </w:r>
      <w:r>
        <w:rPr>
          <w:sz w:val="20"/>
        </w:rPr>
        <w:t>updated</w:t>
      </w:r>
      <w:r>
        <w:rPr>
          <w:spacing w:val="-2"/>
          <w:sz w:val="20"/>
        </w:rPr>
        <w:t xml:space="preserve"> </w:t>
      </w:r>
      <w:r>
        <w:rPr>
          <w:sz w:val="20"/>
        </w:rPr>
        <w:t>to</w:t>
      </w:r>
      <w:r>
        <w:rPr>
          <w:spacing w:val="-2"/>
          <w:sz w:val="20"/>
        </w:rPr>
        <w:t xml:space="preserve"> </w:t>
      </w:r>
      <w:r>
        <w:rPr>
          <w:sz w:val="20"/>
        </w:rPr>
        <w:t>include</w:t>
      </w:r>
      <w:r>
        <w:rPr>
          <w:spacing w:val="-2"/>
          <w:sz w:val="20"/>
        </w:rPr>
        <w:t xml:space="preserve"> </w:t>
      </w:r>
      <w:r>
        <w:rPr>
          <w:sz w:val="20"/>
        </w:rPr>
        <w:t>the</w:t>
      </w:r>
      <w:r>
        <w:rPr>
          <w:spacing w:val="-2"/>
          <w:sz w:val="20"/>
        </w:rPr>
        <w:t xml:space="preserve"> </w:t>
      </w:r>
      <w:r w:rsidR="00C02C8E">
        <w:rPr>
          <w:sz w:val="20"/>
        </w:rPr>
        <w:t>following styles</w:t>
      </w:r>
      <w:r>
        <w:rPr>
          <w:spacing w:val="-2"/>
          <w:sz w:val="20"/>
        </w:rPr>
        <w:t>.</w:t>
      </w:r>
    </w:p>
    <w:p w14:paraId="4DC804D1" w14:textId="77777777" w:rsidR="00A70D5F" w:rsidRPr="00A70D5F" w:rsidRDefault="00A70D5F" w:rsidP="00A70D5F">
      <w:pPr>
        <w:pStyle w:val="ListParagraph"/>
        <w:rPr>
          <w:sz w:val="8"/>
        </w:rPr>
      </w:pPr>
    </w:p>
    <w:p w14:paraId="0D6D9D25"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w:t>
      </w:r>
      <w:proofErr w:type="spellStart"/>
      <w:r w:rsidRPr="00A70D5F">
        <w:rPr>
          <w:rFonts w:ascii="Courier New" w:hAnsi="Courier New" w:cs="Courier New"/>
          <w:sz w:val="18"/>
          <w:szCs w:val="18"/>
        </w:rPr>
        <w:t>color_creator_title</w:t>
      </w:r>
      <w:proofErr w:type="spellEnd"/>
      <w:r w:rsidRPr="00A70D5F">
        <w:rPr>
          <w:rFonts w:ascii="Courier New" w:hAnsi="Courier New" w:cs="Courier New"/>
          <w:sz w:val="18"/>
          <w:szCs w:val="18"/>
        </w:rPr>
        <w:t>" parent="TextAppearance.MaterialComponents.Headline5"&gt;</w:t>
      </w:r>
    </w:p>
    <w:p w14:paraId="41325867"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android:textStyle</w:t>
      </w:r>
      <w:proofErr w:type="spellEnd"/>
      <w:r w:rsidRPr="00A70D5F">
        <w:rPr>
          <w:rFonts w:ascii="Courier New" w:hAnsi="Courier New" w:cs="Courier New"/>
          <w:sz w:val="18"/>
          <w:szCs w:val="18"/>
        </w:rPr>
        <w:t>"&gt;bold&lt;/item&gt;</w:t>
      </w:r>
    </w:p>
    <w:p w14:paraId="43763797"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&lt;/style&gt;</w:t>
      </w:r>
    </w:p>
    <w:p w14:paraId="293F8355"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w:t>
      </w:r>
      <w:proofErr w:type="spellStart"/>
      <w:r w:rsidRPr="00A70D5F">
        <w:rPr>
          <w:rFonts w:ascii="Courier New" w:hAnsi="Courier New" w:cs="Courier New"/>
          <w:sz w:val="18"/>
          <w:szCs w:val="18"/>
        </w:rPr>
        <w:t>color_creator_description</w:t>
      </w:r>
      <w:proofErr w:type="spellEnd"/>
      <w:r w:rsidRPr="00A70D5F">
        <w:rPr>
          <w:rFonts w:ascii="Courier New" w:hAnsi="Courier New" w:cs="Courier New"/>
          <w:sz w:val="18"/>
          <w:szCs w:val="18"/>
        </w:rPr>
        <w:t>" parent="TextAppearance.MaterialComponents.Body1" /&gt;</w:t>
      </w:r>
    </w:p>
    <w:p w14:paraId="049E27CD"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w:t>
      </w:r>
      <w:proofErr w:type="spellStart"/>
      <w:r w:rsidRPr="00A70D5F">
        <w:rPr>
          <w:rFonts w:ascii="Courier New" w:hAnsi="Courier New" w:cs="Courier New"/>
          <w:sz w:val="18"/>
          <w:szCs w:val="18"/>
        </w:rPr>
        <w:t>color_input</w:t>
      </w:r>
      <w:proofErr w:type="spellEnd"/>
      <w:r w:rsidRPr="00A70D5F">
        <w:rPr>
          <w:rFonts w:ascii="Courier New" w:hAnsi="Courier New" w:cs="Courier New"/>
          <w:sz w:val="18"/>
          <w:szCs w:val="18"/>
        </w:rPr>
        <w:t>" parent="</w:t>
      </w:r>
      <w:proofErr w:type="spellStart"/>
      <w:r w:rsidRPr="00A70D5F">
        <w:rPr>
          <w:rFonts w:ascii="Courier New" w:hAnsi="Courier New" w:cs="Courier New"/>
          <w:sz w:val="18"/>
          <w:szCs w:val="18"/>
        </w:rPr>
        <w:t>Widget.MaterialComponents.TextInputLayout.OutlinedBox</w:t>
      </w:r>
      <w:proofErr w:type="spellEnd"/>
      <w:r w:rsidRPr="00A70D5F">
        <w:rPr>
          <w:rFonts w:ascii="Courier New" w:hAnsi="Courier New" w:cs="Courier New"/>
          <w:sz w:val="18"/>
          <w:szCs w:val="18"/>
        </w:rPr>
        <w:t>"&gt;</w:t>
      </w:r>
    </w:p>
    <w:p w14:paraId="4269A7BC"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android:layout_margin</w:t>
      </w:r>
      <w:proofErr w:type="spellEnd"/>
      <w:r w:rsidRPr="00A70D5F">
        <w:rPr>
          <w:rFonts w:ascii="Courier New" w:hAnsi="Courier New" w:cs="Courier New"/>
          <w:sz w:val="18"/>
          <w:szCs w:val="18"/>
        </w:rPr>
        <w:t>"&gt;8dp&lt;/item&gt;</w:t>
      </w:r>
    </w:p>
    <w:p w14:paraId="6A549CFA"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&lt;/style&gt;</w:t>
      </w:r>
    </w:p>
    <w:p w14:paraId="4B17202D"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w:t>
      </w:r>
      <w:proofErr w:type="spellStart"/>
      <w:r w:rsidRPr="00A70D5F">
        <w:rPr>
          <w:rFonts w:ascii="Courier New" w:hAnsi="Courier New" w:cs="Courier New"/>
          <w:sz w:val="18"/>
          <w:szCs w:val="18"/>
        </w:rPr>
        <w:t>color_button</w:t>
      </w:r>
      <w:proofErr w:type="spellEnd"/>
      <w:r w:rsidRPr="00A70D5F">
        <w:rPr>
          <w:rFonts w:ascii="Courier New" w:hAnsi="Courier New" w:cs="Courier New"/>
          <w:sz w:val="18"/>
          <w:szCs w:val="18"/>
        </w:rPr>
        <w:t>"&gt;</w:t>
      </w:r>
    </w:p>
    <w:p w14:paraId="513A33C4"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android:layout_margin</w:t>
      </w:r>
      <w:proofErr w:type="spellEnd"/>
      <w:r w:rsidRPr="00A70D5F">
        <w:rPr>
          <w:rFonts w:ascii="Courier New" w:hAnsi="Courier New" w:cs="Courier New"/>
          <w:sz w:val="18"/>
          <w:szCs w:val="18"/>
        </w:rPr>
        <w:t>"&gt;8dp&lt;/item&gt;</w:t>
      </w:r>
    </w:p>
    <w:p w14:paraId="40E0C2BD"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android:gravity</w:t>
      </w:r>
      <w:proofErr w:type="spellEnd"/>
      <w:r w:rsidRPr="00A70D5F">
        <w:rPr>
          <w:rFonts w:ascii="Courier New" w:hAnsi="Courier New" w:cs="Courier New"/>
          <w:sz w:val="18"/>
          <w:szCs w:val="18"/>
        </w:rPr>
        <w:t>"&gt;center&lt;/item&gt;</w:t>
      </w:r>
    </w:p>
    <w:p w14:paraId="099BB304"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&lt;/style&gt;</w:t>
      </w:r>
    </w:p>
    <w:p w14:paraId="352F5893"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w:t>
      </w:r>
      <w:proofErr w:type="spellStart"/>
      <w:r w:rsidRPr="00A70D5F">
        <w:rPr>
          <w:rFonts w:ascii="Courier New" w:hAnsi="Courier New" w:cs="Courier New"/>
          <w:sz w:val="18"/>
          <w:szCs w:val="18"/>
        </w:rPr>
        <w:t>color_display</w:t>
      </w:r>
      <w:proofErr w:type="spellEnd"/>
      <w:r w:rsidRPr="00A70D5F">
        <w:rPr>
          <w:rFonts w:ascii="Courier New" w:hAnsi="Courier New" w:cs="Courier New"/>
          <w:sz w:val="18"/>
          <w:szCs w:val="18"/>
        </w:rPr>
        <w:t>" parent="@style/TextAppearance.MaterialComponents.Body1"&gt;</w:t>
      </w:r>
    </w:p>
    <w:p w14:paraId="7465DB1D"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android:layout_margin</w:t>
      </w:r>
      <w:proofErr w:type="spellEnd"/>
      <w:r w:rsidRPr="00A70D5F">
        <w:rPr>
          <w:rFonts w:ascii="Courier New" w:hAnsi="Courier New" w:cs="Courier New"/>
          <w:sz w:val="18"/>
          <w:szCs w:val="18"/>
        </w:rPr>
        <w:t>"&gt;8dp&lt;/item&gt;</w:t>
      </w:r>
    </w:p>
    <w:p w14:paraId="0293CDF7"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android:gravity</w:t>
      </w:r>
      <w:proofErr w:type="spellEnd"/>
      <w:r w:rsidRPr="00A70D5F">
        <w:rPr>
          <w:rFonts w:ascii="Courier New" w:hAnsi="Courier New" w:cs="Courier New"/>
          <w:sz w:val="18"/>
          <w:szCs w:val="18"/>
        </w:rPr>
        <w:t>"&gt;center&lt;/item&gt;</w:t>
      </w:r>
    </w:p>
    <w:p w14:paraId="7B513BE4"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android:layout_height</w:t>
      </w:r>
      <w:proofErr w:type="spellEnd"/>
      <w:r w:rsidRPr="00A70D5F">
        <w:rPr>
          <w:rFonts w:ascii="Courier New" w:hAnsi="Courier New" w:cs="Courier New"/>
          <w:sz w:val="18"/>
          <w:szCs w:val="18"/>
        </w:rPr>
        <w:t>"&gt;40dp&lt;/item&gt;</w:t>
      </w:r>
    </w:p>
    <w:p w14:paraId="76739EC0"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&lt;/style&gt;</w:t>
      </w:r>
    </w:p>
    <w:p w14:paraId="4C9E2582"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w:t>
      </w:r>
      <w:proofErr w:type="spellStart"/>
      <w:r w:rsidRPr="00A70D5F">
        <w:rPr>
          <w:rFonts w:ascii="Courier New" w:hAnsi="Courier New" w:cs="Courier New"/>
          <w:sz w:val="18"/>
          <w:szCs w:val="18"/>
        </w:rPr>
        <w:t>screen_layout_margin</w:t>
      </w:r>
      <w:proofErr w:type="spellEnd"/>
      <w:r w:rsidRPr="00A70D5F">
        <w:rPr>
          <w:rFonts w:ascii="Courier New" w:hAnsi="Courier New" w:cs="Courier New"/>
          <w:sz w:val="18"/>
          <w:szCs w:val="18"/>
        </w:rPr>
        <w:t>"&gt;</w:t>
      </w:r>
    </w:p>
    <w:p w14:paraId="6A11CC82"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w:t>
      </w:r>
      <w:proofErr w:type="spellStart"/>
      <w:r w:rsidRPr="00A70D5F">
        <w:rPr>
          <w:rFonts w:ascii="Courier New" w:hAnsi="Courier New" w:cs="Courier New"/>
          <w:sz w:val="18"/>
          <w:szCs w:val="18"/>
        </w:rPr>
        <w:t>android:layout_margin</w:t>
      </w:r>
      <w:proofErr w:type="spellEnd"/>
      <w:r w:rsidRPr="00A70D5F">
        <w:rPr>
          <w:rFonts w:ascii="Courier New" w:hAnsi="Courier New" w:cs="Courier New"/>
          <w:sz w:val="18"/>
          <w:szCs w:val="18"/>
        </w:rPr>
        <w:t>"&gt;12dp&lt;/item&gt;</w:t>
      </w:r>
    </w:p>
    <w:p w14:paraId="47DF80BA" w14:textId="77777777" w:rsidR="003D76C2" w:rsidRPr="008038BE" w:rsidRDefault="00A70D5F" w:rsidP="008038BE">
      <w:pPr>
        <w:pStyle w:val="CodeExample"/>
      </w:pPr>
      <w:r w:rsidRPr="00A70D5F">
        <w:t xml:space="preserve"> &lt;/style&gt;</w:t>
      </w:r>
    </w:p>
    <w:p w14:paraId="645A2FD1" w14:textId="77777777" w:rsidR="003D76C2" w:rsidRDefault="00000000">
      <w:pPr>
        <w:pStyle w:val="ListParagraph"/>
        <w:numPr>
          <w:ilvl w:val="0"/>
          <w:numId w:val="18"/>
        </w:numPr>
        <w:tabs>
          <w:tab w:val="left" w:pos="1274"/>
        </w:tabs>
        <w:spacing w:line="247" w:lineRule="auto"/>
        <w:ind w:left="1274" w:right="529"/>
        <w:jc w:val="both"/>
        <w:rPr>
          <w:sz w:val="20"/>
        </w:rPr>
      </w:pPr>
      <w:r>
        <w:rPr>
          <w:sz w:val="20"/>
        </w:rPr>
        <w:t>You have now set up the resources that will be used to customize the layout and</w:t>
      </w:r>
      <w:r>
        <w:rPr>
          <w:spacing w:val="-4"/>
          <w:sz w:val="20"/>
        </w:rPr>
        <w:t xml:space="preserve"> </w:t>
      </w:r>
      <w:r>
        <w:rPr>
          <w:sz w:val="20"/>
        </w:rPr>
        <w:t>UI</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app.</w:t>
      </w:r>
      <w:r>
        <w:rPr>
          <w:spacing w:val="-4"/>
          <w:sz w:val="20"/>
        </w:rPr>
        <w:t xml:space="preserve"> </w:t>
      </w:r>
      <w:r>
        <w:rPr>
          <w:sz w:val="20"/>
        </w:rPr>
        <w:t>Now,</w:t>
      </w:r>
      <w:r>
        <w:rPr>
          <w:spacing w:val="-3"/>
          <w:sz w:val="20"/>
        </w:rPr>
        <w:t xml:space="preserve"> </w:t>
      </w:r>
      <w:r>
        <w:rPr>
          <w:sz w:val="20"/>
        </w:rPr>
        <w:t>add</w:t>
      </w:r>
      <w:r>
        <w:rPr>
          <w:spacing w:val="-4"/>
          <w:sz w:val="20"/>
        </w:rPr>
        <w:t xml:space="preserve"> </w:t>
      </w:r>
      <w:r>
        <w:rPr>
          <w:sz w:val="20"/>
        </w:rPr>
        <w:t>a</w:t>
      </w:r>
      <w:r>
        <w:rPr>
          <w:spacing w:val="-4"/>
          <w:sz w:val="20"/>
        </w:rPr>
        <w:t xml:space="preserve"> </w:t>
      </w:r>
      <w:r>
        <w:rPr>
          <w:sz w:val="20"/>
        </w:rPr>
        <w:t>title</w:t>
      </w:r>
      <w:r>
        <w:rPr>
          <w:spacing w:val="-3"/>
          <w:sz w:val="20"/>
        </w:rPr>
        <w:t xml:space="preserve"> </w:t>
      </w:r>
      <w:r>
        <w:rPr>
          <w:sz w:val="20"/>
        </w:rPr>
        <w:t>constrained</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top</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 xml:space="preserve">Here, you have to go into </w:t>
      </w:r>
      <w:r>
        <w:rPr>
          <w:rFonts w:ascii="Courier New"/>
          <w:b/>
        </w:rPr>
        <w:t>activity_main.xml</w:t>
      </w:r>
      <w:r>
        <w:rPr>
          <w:rFonts w:ascii="Courier New"/>
          <w:b/>
          <w:spacing w:val="-67"/>
        </w:rPr>
        <w:t xml:space="preserve"> </w:t>
      </w:r>
      <w:r>
        <w:rPr>
          <w:sz w:val="20"/>
        </w:rPr>
        <w:t>and update the following so</w:t>
      </w:r>
    </w:p>
    <w:p w14:paraId="72E9535E" w14:textId="77777777" w:rsidR="003D76C2" w:rsidRDefault="00000000">
      <w:pPr>
        <w:ind w:left="1274"/>
        <w:rPr>
          <w:spacing w:val="-2"/>
          <w:sz w:val="20"/>
        </w:rPr>
      </w:pPr>
      <w:r>
        <w:rPr>
          <w:sz w:val="20"/>
        </w:rPr>
        <w:t>the</w:t>
      </w:r>
      <w:r>
        <w:rPr>
          <w:spacing w:val="-5"/>
          <w:sz w:val="20"/>
        </w:rPr>
        <w:t xml:space="preserve"> </w:t>
      </w:r>
      <w:r>
        <w:rPr>
          <w:sz w:val="20"/>
        </w:rPr>
        <w:t>title</w:t>
      </w:r>
      <w:r>
        <w:rPr>
          <w:spacing w:val="-5"/>
          <w:sz w:val="20"/>
        </w:rPr>
        <w:t xml:space="preserve"> </w:t>
      </w:r>
      <w:r>
        <w:rPr>
          <w:sz w:val="20"/>
        </w:rPr>
        <w:t>is</w:t>
      </w:r>
      <w:r>
        <w:rPr>
          <w:spacing w:val="-5"/>
          <w:sz w:val="20"/>
        </w:rPr>
        <w:t xml:space="preserve"> </w:t>
      </w:r>
      <w:r>
        <w:rPr>
          <w:sz w:val="20"/>
        </w:rPr>
        <w:t>constrained</w:t>
      </w:r>
      <w:r>
        <w:rPr>
          <w:spacing w:val="-5"/>
          <w:sz w:val="20"/>
        </w:rPr>
        <w:t xml:space="preserve"> </w:t>
      </w:r>
      <w:r>
        <w:rPr>
          <w:sz w:val="20"/>
        </w:rPr>
        <w:t>to</w:t>
      </w:r>
      <w:r>
        <w:rPr>
          <w:spacing w:val="-5"/>
          <w:sz w:val="20"/>
        </w:rPr>
        <w:t xml:space="preserve"> </w:t>
      </w:r>
      <w:r>
        <w:rPr>
          <w:sz w:val="20"/>
        </w:rPr>
        <w:t>the</w:t>
      </w:r>
      <w:r>
        <w:rPr>
          <w:spacing w:val="-5"/>
          <w:sz w:val="20"/>
        </w:rPr>
        <w:t xml:space="preserve"> </w:t>
      </w:r>
      <w:r>
        <w:rPr>
          <w:sz w:val="20"/>
        </w:rPr>
        <w:t>top</w:t>
      </w:r>
      <w:r>
        <w:rPr>
          <w:spacing w:val="-5"/>
          <w:sz w:val="20"/>
        </w:rPr>
        <w:t xml:space="preserve"> </w:t>
      </w:r>
      <w:r>
        <w:rPr>
          <w:sz w:val="20"/>
        </w:rPr>
        <w:t>using</w:t>
      </w:r>
      <w:r>
        <w:rPr>
          <w:spacing w:val="-6"/>
          <w:sz w:val="20"/>
        </w:rPr>
        <w:t xml:space="preserve"> </w:t>
      </w:r>
      <w:proofErr w:type="spellStart"/>
      <w:r>
        <w:rPr>
          <w:rFonts w:ascii="Courier New"/>
          <w:b/>
        </w:rPr>
        <w:t>app:layout_constraintTop</w:t>
      </w:r>
      <w:proofErr w:type="spellEnd"/>
      <w:r>
        <w:rPr>
          <w:rFonts w:ascii="Courier New"/>
          <w:b/>
        </w:rPr>
        <w:t xml:space="preserve">_ </w:t>
      </w:r>
      <w:proofErr w:type="spellStart"/>
      <w:r>
        <w:rPr>
          <w:rFonts w:ascii="Courier New"/>
          <w:b/>
          <w:spacing w:val="-2"/>
        </w:rPr>
        <w:t>toTopOf</w:t>
      </w:r>
      <w:proofErr w:type="spellEnd"/>
      <w:r>
        <w:rPr>
          <w:rFonts w:ascii="Courier New"/>
          <w:b/>
          <w:spacing w:val="-2"/>
        </w:rPr>
        <w:t>="parent"</w:t>
      </w:r>
      <w:r>
        <w:rPr>
          <w:spacing w:val="-2"/>
          <w:sz w:val="20"/>
        </w:rPr>
        <w:t>:</w:t>
      </w:r>
    </w:p>
    <w:p w14:paraId="7C30334F" w14:textId="77777777" w:rsidR="008038BE" w:rsidRDefault="008038BE">
      <w:pPr>
        <w:ind w:left="1274"/>
        <w:rPr>
          <w:spacing w:val="-2"/>
          <w:sz w:val="20"/>
        </w:rPr>
      </w:pPr>
    </w:p>
    <w:p w14:paraId="602D48C5" w14:textId="77777777" w:rsidR="008038BE" w:rsidRDefault="008038BE">
      <w:pPr>
        <w:ind w:left="1274"/>
        <w:rPr>
          <w:spacing w:val="-2"/>
          <w:sz w:val="20"/>
        </w:rPr>
      </w:pPr>
    </w:p>
    <w:p w14:paraId="444D9D22" w14:textId="77777777" w:rsidR="008038BE" w:rsidRDefault="008038BE">
      <w:pPr>
        <w:ind w:left="1274"/>
        <w:rPr>
          <w:spacing w:val="-2"/>
          <w:sz w:val="20"/>
        </w:rPr>
      </w:pPr>
    </w:p>
    <w:p w14:paraId="70920CF2" w14:textId="77777777" w:rsidR="008038BE" w:rsidRPr="008038BE" w:rsidRDefault="008038BE" w:rsidP="008038BE">
      <w:pPr>
        <w:pStyle w:val="CodeExample"/>
      </w:pPr>
      <w:r w:rsidRPr="008038BE">
        <w:t>&lt;?xml version="1.0" encoding="utf-8"?&gt;</w:t>
      </w:r>
    </w:p>
    <w:p w14:paraId="2E0799D3" w14:textId="77777777" w:rsidR="008038BE" w:rsidRPr="008038BE" w:rsidRDefault="008038BE" w:rsidP="008038BE">
      <w:pPr>
        <w:pStyle w:val="CodeExample"/>
      </w:pPr>
      <w:r w:rsidRPr="008038BE">
        <w:t>&lt;</w:t>
      </w:r>
      <w:proofErr w:type="spellStart"/>
      <w:r w:rsidRPr="008038BE">
        <w:t>androidx.constraintlayout.widget.ConstraintLayout</w:t>
      </w:r>
      <w:proofErr w:type="spellEnd"/>
    </w:p>
    <w:p w14:paraId="74A4FB81" w14:textId="77777777" w:rsidR="008038BE" w:rsidRPr="008038BE" w:rsidRDefault="008038BE" w:rsidP="008038BE">
      <w:pPr>
        <w:pStyle w:val="CodeExample"/>
      </w:pPr>
      <w:r w:rsidRPr="008038BE">
        <w:t xml:space="preserve">    </w:t>
      </w:r>
      <w:proofErr w:type="spellStart"/>
      <w:r w:rsidRPr="008038BE">
        <w:t>xmlns:android</w:t>
      </w:r>
      <w:proofErr w:type="spellEnd"/>
      <w:r w:rsidRPr="008038BE">
        <w:t>="http://schemas.android.com/</w:t>
      </w:r>
      <w:proofErr w:type="spellStart"/>
      <w:r w:rsidRPr="008038BE">
        <w:t>apk</w:t>
      </w:r>
      <w:proofErr w:type="spellEnd"/>
      <w:r w:rsidRPr="008038BE">
        <w:t>/res/android"</w:t>
      </w:r>
    </w:p>
    <w:p w14:paraId="78518B7B" w14:textId="77777777" w:rsidR="008038BE" w:rsidRPr="008038BE" w:rsidRDefault="008038BE" w:rsidP="008038BE">
      <w:pPr>
        <w:pStyle w:val="CodeExample"/>
      </w:pPr>
      <w:r w:rsidRPr="008038BE">
        <w:t xml:space="preserve">    </w:t>
      </w:r>
      <w:proofErr w:type="spellStart"/>
      <w:r w:rsidRPr="008038BE">
        <w:t>xmlns:app</w:t>
      </w:r>
      <w:proofErr w:type="spellEnd"/>
      <w:r w:rsidRPr="008038BE">
        <w:t>="http://schemas.android.com/</w:t>
      </w:r>
      <w:proofErr w:type="spellStart"/>
      <w:r w:rsidRPr="008038BE">
        <w:t>apk</w:t>
      </w:r>
      <w:proofErr w:type="spellEnd"/>
      <w:r w:rsidRPr="008038BE">
        <w:t>/res-auto"</w:t>
      </w:r>
    </w:p>
    <w:p w14:paraId="6B60E531" w14:textId="77777777" w:rsidR="008038BE" w:rsidRPr="008038BE" w:rsidRDefault="008038BE" w:rsidP="008038BE">
      <w:pPr>
        <w:pStyle w:val="CodeExample"/>
      </w:pPr>
      <w:r w:rsidRPr="008038BE">
        <w:t xml:space="preserve">    </w:t>
      </w:r>
      <w:proofErr w:type="spellStart"/>
      <w:r w:rsidRPr="008038BE">
        <w:t>xmlns:tools</w:t>
      </w:r>
      <w:proofErr w:type="spellEnd"/>
      <w:r w:rsidRPr="008038BE">
        <w:t>="http://schemas.android.com/tools"</w:t>
      </w:r>
    </w:p>
    <w:p w14:paraId="7F457E36" w14:textId="77777777" w:rsidR="008038BE" w:rsidRPr="008038BE" w:rsidRDefault="008038BE" w:rsidP="008038BE">
      <w:pPr>
        <w:pStyle w:val="CodeExample"/>
      </w:pPr>
      <w:r w:rsidRPr="008038BE">
        <w:t xml:space="preserve">    </w:t>
      </w:r>
      <w:proofErr w:type="spellStart"/>
      <w:r w:rsidRPr="008038BE">
        <w:t>android:layout_width</w:t>
      </w:r>
      <w:proofErr w:type="spellEnd"/>
      <w:r w:rsidRPr="008038BE">
        <w:t>="</w:t>
      </w:r>
      <w:proofErr w:type="spellStart"/>
      <w:r w:rsidRPr="008038BE">
        <w:t>match_parent</w:t>
      </w:r>
      <w:proofErr w:type="spellEnd"/>
      <w:r w:rsidRPr="008038BE">
        <w:t>"</w:t>
      </w:r>
    </w:p>
    <w:p w14:paraId="2807CFBC" w14:textId="77777777" w:rsidR="008038BE" w:rsidRPr="008038BE" w:rsidRDefault="008038BE" w:rsidP="008038BE">
      <w:pPr>
        <w:pStyle w:val="CodeExample"/>
      </w:pPr>
      <w:r w:rsidRPr="008038BE">
        <w:t xml:space="preserve">    </w:t>
      </w:r>
      <w:proofErr w:type="spellStart"/>
      <w:r w:rsidRPr="008038BE">
        <w:t>android:layout_height</w:t>
      </w:r>
      <w:proofErr w:type="spellEnd"/>
      <w:r w:rsidRPr="008038BE">
        <w:t>="</w:t>
      </w:r>
      <w:proofErr w:type="spellStart"/>
      <w:r w:rsidRPr="008038BE">
        <w:t>match_parent</w:t>
      </w:r>
      <w:proofErr w:type="spellEnd"/>
      <w:r w:rsidRPr="008038BE">
        <w:t>"</w:t>
      </w:r>
    </w:p>
    <w:p w14:paraId="4EB92B59" w14:textId="77777777" w:rsidR="008038BE" w:rsidRPr="008038BE" w:rsidRDefault="008038BE" w:rsidP="008038BE">
      <w:pPr>
        <w:pStyle w:val="CodeExample"/>
      </w:pPr>
      <w:r w:rsidRPr="008038BE">
        <w:t xml:space="preserve">    style="@style/</w:t>
      </w:r>
      <w:proofErr w:type="spellStart"/>
      <w:r w:rsidRPr="008038BE">
        <w:t>screen_layout_margin</w:t>
      </w:r>
      <w:proofErr w:type="spellEnd"/>
      <w:r w:rsidRPr="008038BE">
        <w:t>"</w:t>
      </w:r>
    </w:p>
    <w:p w14:paraId="30C0DD2F" w14:textId="77777777" w:rsidR="008038BE" w:rsidRPr="008038BE" w:rsidRDefault="008038BE" w:rsidP="008038BE">
      <w:pPr>
        <w:pStyle w:val="CodeExample"/>
      </w:pPr>
      <w:r w:rsidRPr="008038BE">
        <w:t xml:space="preserve">    </w:t>
      </w:r>
      <w:proofErr w:type="spellStart"/>
      <w:r w:rsidRPr="008038BE">
        <w:t>tools:context</w:t>
      </w:r>
      <w:proofErr w:type="spellEnd"/>
      <w:r w:rsidRPr="008038BE">
        <w:t>=".</w:t>
      </w:r>
      <w:proofErr w:type="spellStart"/>
      <w:r w:rsidRPr="008038BE">
        <w:t>MainActivity</w:t>
      </w:r>
      <w:proofErr w:type="spellEnd"/>
      <w:r w:rsidRPr="008038BE">
        <w:t>"&gt;</w:t>
      </w:r>
    </w:p>
    <w:p w14:paraId="71F22478" w14:textId="77777777" w:rsidR="008038BE" w:rsidRPr="008038BE" w:rsidRDefault="008038BE" w:rsidP="008038BE">
      <w:pPr>
        <w:pStyle w:val="CodeExample"/>
      </w:pPr>
    </w:p>
    <w:p w14:paraId="716E0BF9" w14:textId="77777777" w:rsidR="008038BE" w:rsidRPr="008038BE" w:rsidRDefault="008038BE" w:rsidP="008038BE">
      <w:pPr>
        <w:pStyle w:val="CodeExample"/>
      </w:pPr>
      <w:r w:rsidRPr="008038BE">
        <w:t xml:space="preserve">    &lt;</w:t>
      </w:r>
      <w:proofErr w:type="spellStart"/>
      <w:r w:rsidRPr="008038BE">
        <w:t>TextView</w:t>
      </w:r>
      <w:proofErr w:type="spellEnd"/>
    </w:p>
    <w:p w14:paraId="25CE3D61" w14:textId="77777777" w:rsidR="008038BE" w:rsidRPr="008038BE" w:rsidRDefault="008038BE" w:rsidP="008038BE">
      <w:pPr>
        <w:pStyle w:val="CodeExample"/>
      </w:pPr>
      <w:r w:rsidRPr="008038BE">
        <w:t xml:space="preserve">        </w:t>
      </w:r>
      <w:proofErr w:type="spellStart"/>
      <w:r w:rsidRPr="008038BE">
        <w:t>android:layout_width</w:t>
      </w:r>
      <w:proofErr w:type="spellEnd"/>
      <w:r w:rsidRPr="008038BE">
        <w:t>="</w:t>
      </w:r>
      <w:proofErr w:type="spellStart"/>
      <w:r w:rsidRPr="008038BE">
        <w:t>match_parent</w:t>
      </w:r>
      <w:proofErr w:type="spellEnd"/>
      <w:r w:rsidRPr="008038BE">
        <w:t>"</w:t>
      </w:r>
    </w:p>
    <w:p w14:paraId="741577B2" w14:textId="77777777" w:rsidR="008038BE" w:rsidRPr="008038BE" w:rsidRDefault="008038BE" w:rsidP="008038BE">
      <w:pPr>
        <w:pStyle w:val="CodeExample"/>
      </w:pPr>
      <w:r w:rsidRPr="008038BE">
        <w:t xml:space="preserve">        </w:t>
      </w:r>
      <w:proofErr w:type="spellStart"/>
      <w:r w:rsidRPr="008038BE">
        <w:t>android:id</w:t>
      </w:r>
      <w:proofErr w:type="spellEnd"/>
      <w:r w:rsidRPr="008038BE">
        <w:t>="@+id/</w:t>
      </w:r>
      <w:proofErr w:type="spellStart"/>
      <w:r w:rsidRPr="008038BE">
        <w:t>color_creator_title</w:t>
      </w:r>
      <w:proofErr w:type="spellEnd"/>
      <w:r w:rsidRPr="008038BE">
        <w:t>"</w:t>
      </w:r>
    </w:p>
    <w:p w14:paraId="769DD01C" w14:textId="77777777" w:rsidR="008038BE" w:rsidRPr="008038BE" w:rsidRDefault="008038BE" w:rsidP="008038BE">
      <w:pPr>
        <w:pStyle w:val="CodeExample"/>
      </w:pPr>
      <w:r w:rsidRPr="008038BE">
        <w:t xml:space="preserve">        </w:t>
      </w:r>
      <w:proofErr w:type="spellStart"/>
      <w:r w:rsidRPr="008038BE">
        <w:t>android:layout_height</w:t>
      </w:r>
      <w:proofErr w:type="spellEnd"/>
      <w:r w:rsidRPr="008038BE">
        <w:t>="</w:t>
      </w:r>
      <w:proofErr w:type="spellStart"/>
      <w:r w:rsidRPr="008038BE">
        <w:t>wrap_content</w:t>
      </w:r>
      <w:proofErr w:type="spellEnd"/>
      <w:r w:rsidRPr="008038BE">
        <w:t>"</w:t>
      </w:r>
    </w:p>
    <w:p w14:paraId="1F45CA78" w14:textId="77777777" w:rsidR="008038BE" w:rsidRPr="008038BE" w:rsidRDefault="008038BE" w:rsidP="008038BE">
      <w:pPr>
        <w:pStyle w:val="CodeExample"/>
      </w:pPr>
      <w:r w:rsidRPr="008038BE">
        <w:t xml:space="preserve">        style="@style/</w:t>
      </w:r>
      <w:proofErr w:type="spellStart"/>
      <w:r w:rsidRPr="008038BE">
        <w:t>color_creator_title</w:t>
      </w:r>
      <w:proofErr w:type="spellEnd"/>
      <w:r w:rsidRPr="008038BE">
        <w:t>"</w:t>
      </w:r>
    </w:p>
    <w:p w14:paraId="537520A7" w14:textId="77777777" w:rsidR="008038BE" w:rsidRPr="008038BE" w:rsidRDefault="008038BE" w:rsidP="008038BE">
      <w:pPr>
        <w:pStyle w:val="CodeExample"/>
      </w:pPr>
      <w:r w:rsidRPr="008038BE">
        <w:t xml:space="preserve">        </w:t>
      </w:r>
      <w:proofErr w:type="spellStart"/>
      <w:r w:rsidRPr="008038BE">
        <w:t>android:gravity</w:t>
      </w:r>
      <w:proofErr w:type="spellEnd"/>
      <w:r w:rsidRPr="008038BE">
        <w:t>="center"</w:t>
      </w:r>
    </w:p>
    <w:p w14:paraId="4F72964F" w14:textId="77777777" w:rsidR="008038BE" w:rsidRPr="008038BE" w:rsidRDefault="008038BE" w:rsidP="008038BE">
      <w:pPr>
        <w:pStyle w:val="CodeExample"/>
      </w:pPr>
      <w:r w:rsidRPr="008038BE">
        <w:t xml:space="preserve">        </w:t>
      </w:r>
      <w:proofErr w:type="spellStart"/>
      <w:r w:rsidRPr="008038BE">
        <w:t>android:text</w:t>
      </w:r>
      <w:proofErr w:type="spellEnd"/>
      <w:r w:rsidRPr="008038BE">
        <w:t>="@string/</w:t>
      </w:r>
      <w:proofErr w:type="spellStart"/>
      <w:r w:rsidRPr="008038BE">
        <w:t>color_creator_title</w:t>
      </w:r>
      <w:proofErr w:type="spellEnd"/>
      <w:r w:rsidRPr="008038BE">
        <w:t>"</w:t>
      </w:r>
    </w:p>
    <w:p w14:paraId="79FD4743" w14:textId="77777777" w:rsidR="008038BE" w:rsidRPr="008038BE" w:rsidRDefault="008038BE" w:rsidP="008038BE">
      <w:pPr>
        <w:pStyle w:val="CodeExample"/>
      </w:pPr>
      <w:r w:rsidRPr="008038BE">
        <w:t xml:space="preserve">        </w:t>
      </w:r>
      <w:proofErr w:type="spellStart"/>
      <w:r w:rsidRPr="008038BE">
        <w:t>app:layout_constraintTop_toTopOf</w:t>
      </w:r>
      <w:proofErr w:type="spellEnd"/>
      <w:r w:rsidRPr="008038BE">
        <w:t>="parent"</w:t>
      </w:r>
    </w:p>
    <w:p w14:paraId="04A3CB22" w14:textId="77777777" w:rsidR="008038BE" w:rsidRPr="008038BE" w:rsidRDefault="008038BE" w:rsidP="008038BE">
      <w:pPr>
        <w:pStyle w:val="CodeExample"/>
      </w:pPr>
      <w:r w:rsidRPr="008038BE">
        <w:t xml:space="preserve">        </w:t>
      </w:r>
      <w:proofErr w:type="spellStart"/>
      <w:r w:rsidRPr="008038BE">
        <w:t>app:layout_constraintStart_toStartOf</w:t>
      </w:r>
      <w:proofErr w:type="spellEnd"/>
      <w:r w:rsidRPr="008038BE">
        <w:t>="parent"/&gt;</w:t>
      </w:r>
    </w:p>
    <w:p w14:paraId="1AB47926" w14:textId="77777777" w:rsidR="008038BE" w:rsidRPr="008038BE" w:rsidRDefault="008038BE" w:rsidP="008038BE">
      <w:pPr>
        <w:pStyle w:val="CodeExample"/>
      </w:pPr>
    </w:p>
    <w:p w14:paraId="18985736" w14:textId="77777777" w:rsidR="008038BE" w:rsidRDefault="008038BE" w:rsidP="008038BE">
      <w:pPr>
        <w:pStyle w:val="CodeExample"/>
      </w:pPr>
      <w:r w:rsidRPr="008038BE">
        <w:t>&lt;/</w:t>
      </w:r>
      <w:proofErr w:type="spellStart"/>
      <w:r w:rsidRPr="008038BE">
        <w:t>androidx.constraintlayout.widget.ConstraintLayout</w:t>
      </w:r>
      <w:proofErr w:type="spellEnd"/>
      <w:r w:rsidRPr="008038BE">
        <w:t>&gt;</w:t>
      </w:r>
    </w:p>
    <w:p w14:paraId="27567322" w14:textId="77777777" w:rsidR="008038BE" w:rsidRDefault="008038BE">
      <w:pPr>
        <w:ind w:left="1274"/>
        <w:rPr>
          <w:spacing w:val="-2"/>
          <w:sz w:val="20"/>
        </w:rPr>
      </w:pPr>
    </w:p>
    <w:p w14:paraId="3A8BA1E3" w14:textId="77777777" w:rsidR="008038BE" w:rsidRDefault="008038BE">
      <w:pPr>
        <w:ind w:left="1274"/>
        <w:rPr>
          <w:sz w:val="20"/>
        </w:rPr>
      </w:pPr>
    </w:p>
    <w:p w14:paraId="19CE66B2" w14:textId="77777777" w:rsidR="003D76C2" w:rsidRDefault="003D76C2">
      <w:pPr>
        <w:pStyle w:val="BodyText"/>
        <w:spacing w:before="2"/>
        <w:rPr>
          <w:sz w:val="8"/>
        </w:rPr>
      </w:pPr>
    </w:p>
    <w:p w14:paraId="1E467D5A" w14:textId="77777777" w:rsidR="003D76C2" w:rsidRDefault="003D76C2">
      <w:pPr>
        <w:rPr>
          <w:sz w:val="8"/>
        </w:rPr>
        <w:sectPr w:rsidR="003D76C2">
          <w:pgSz w:w="10800" w:h="13320"/>
          <w:pgMar w:top="1120" w:right="920" w:bottom="280" w:left="940" w:header="695" w:footer="0" w:gutter="0"/>
          <w:cols w:space="720"/>
        </w:sectPr>
      </w:pPr>
    </w:p>
    <w:p w14:paraId="1143B280" w14:textId="77777777" w:rsidR="003D76C2" w:rsidRDefault="003D76C2">
      <w:pPr>
        <w:pStyle w:val="BodyText"/>
        <w:spacing w:before="3"/>
        <w:rPr>
          <w:sz w:val="5"/>
        </w:rPr>
      </w:pPr>
    </w:p>
    <w:p w14:paraId="6D2392F1" w14:textId="77777777" w:rsidR="003D76C2" w:rsidRDefault="003D76C2">
      <w:pPr>
        <w:pStyle w:val="BodyText"/>
        <w:ind w:left="104"/>
      </w:pPr>
    </w:p>
    <w:p w14:paraId="08C91B78" w14:textId="77777777" w:rsidR="003D76C2" w:rsidRDefault="00000000">
      <w:pPr>
        <w:pStyle w:val="ListParagraph"/>
        <w:numPr>
          <w:ilvl w:val="0"/>
          <w:numId w:val="18"/>
        </w:numPr>
        <w:tabs>
          <w:tab w:val="left" w:pos="554"/>
        </w:tabs>
        <w:spacing w:before="37" w:line="247" w:lineRule="auto"/>
        <w:ind w:right="1447"/>
        <w:jc w:val="left"/>
        <w:rPr>
          <w:sz w:val="20"/>
        </w:rPr>
      </w:pPr>
      <w:r>
        <w:rPr>
          <w:sz w:val="20"/>
        </w:rPr>
        <w:t>You</w:t>
      </w:r>
      <w:r>
        <w:rPr>
          <w:spacing w:val="-3"/>
          <w:sz w:val="20"/>
        </w:rPr>
        <w:t xml:space="preserve"> </w:t>
      </w:r>
      <w:r>
        <w:rPr>
          <w:sz w:val="20"/>
        </w:rPr>
        <w:t>have</w:t>
      </w:r>
      <w:r>
        <w:rPr>
          <w:spacing w:val="-3"/>
          <w:sz w:val="20"/>
        </w:rPr>
        <w:t xml:space="preserve"> </w:t>
      </w:r>
      <w:r>
        <w:rPr>
          <w:sz w:val="20"/>
        </w:rPr>
        <w:t>now</w:t>
      </w:r>
      <w:r>
        <w:rPr>
          <w:spacing w:val="-3"/>
          <w:sz w:val="20"/>
        </w:rPr>
        <w:t xml:space="preserve"> </w:t>
      </w:r>
      <w:r>
        <w:rPr>
          <w:sz w:val="20"/>
        </w:rPr>
        <w:t>created</w:t>
      </w:r>
      <w:r>
        <w:rPr>
          <w:spacing w:val="-3"/>
          <w:sz w:val="20"/>
        </w:rPr>
        <w:t xml:space="preserve"> </w:t>
      </w:r>
      <w:r>
        <w:rPr>
          <w:sz w:val="20"/>
        </w:rPr>
        <w:t>the</w:t>
      </w:r>
      <w:r>
        <w:rPr>
          <w:spacing w:val="-3"/>
          <w:sz w:val="20"/>
        </w:rPr>
        <w:t xml:space="preserve"> </w:t>
      </w:r>
      <w:r>
        <w:rPr>
          <w:sz w:val="20"/>
        </w:rPr>
        <w:t>title</w:t>
      </w:r>
      <w:r>
        <w:rPr>
          <w:spacing w:val="-3"/>
          <w:sz w:val="20"/>
        </w:rPr>
        <w:t xml:space="preserve"> </w:t>
      </w:r>
      <w:r>
        <w:rPr>
          <w:sz w:val="20"/>
        </w:rPr>
        <w:t>that</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displayed</w:t>
      </w:r>
      <w:r>
        <w:rPr>
          <w:spacing w:val="-3"/>
          <w:sz w:val="20"/>
        </w:rPr>
        <w:t xml:space="preserve"> </w:t>
      </w:r>
      <w:r>
        <w:rPr>
          <w:sz w:val="20"/>
        </w:rPr>
        <w:t>on</w:t>
      </w:r>
      <w:r>
        <w:rPr>
          <w:spacing w:val="-3"/>
          <w:sz w:val="20"/>
        </w:rPr>
        <w:t xml:space="preserve"> </w:t>
      </w:r>
      <w:r>
        <w:rPr>
          <w:sz w:val="20"/>
        </w:rPr>
        <w:t>screen.</w:t>
      </w:r>
      <w:r>
        <w:rPr>
          <w:spacing w:val="-3"/>
          <w:sz w:val="20"/>
        </w:rPr>
        <w:t xml:space="preserve"> </w:t>
      </w:r>
      <w:r>
        <w:rPr>
          <w:sz w:val="20"/>
        </w:rPr>
        <w:t>Add</w:t>
      </w:r>
      <w:r>
        <w:rPr>
          <w:spacing w:val="-3"/>
          <w:sz w:val="20"/>
        </w:rPr>
        <w:t xml:space="preserve"> </w:t>
      </w:r>
      <w:r>
        <w:rPr>
          <w:sz w:val="20"/>
        </w:rPr>
        <w:t>a</w:t>
      </w:r>
      <w:r>
        <w:rPr>
          <w:spacing w:val="-4"/>
          <w:sz w:val="20"/>
        </w:rPr>
        <w:t xml:space="preserve"> </w:t>
      </w:r>
      <w:r>
        <w:rPr>
          <w:sz w:val="20"/>
        </w:rPr>
        <w:t>brief description to the user on how to complete the form. You constrain the description to below the title, and then add style, dimensions, and text:</w:t>
      </w:r>
    </w:p>
    <w:p w14:paraId="262F7E12" w14:textId="77777777" w:rsidR="003D76C2" w:rsidRDefault="003D76C2">
      <w:pPr>
        <w:pStyle w:val="BodyText"/>
        <w:ind w:left="824"/>
        <w:rPr>
          <w:rFonts w:ascii="Courier New"/>
        </w:rPr>
      </w:pPr>
    </w:p>
    <w:p w14:paraId="07044A37" w14:textId="77777777" w:rsidR="008038BE" w:rsidRPr="008038BE" w:rsidRDefault="008038BE" w:rsidP="008038BE">
      <w:pPr>
        <w:pStyle w:val="BodyText"/>
        <w:ind w:left="824"/>
        <w:rPr>
          <w:rFonts w:ascii="Courier New"/>
        </w:rPr>
      </w:pPr>
      <w:r w:rsidRPr="008038BE">
        <w:rPr>
          <w:rFonts w:ascii="Courier New"/>
        </w:rPr>
        <w:t>&lt;?xml version="1.0" encoding="utf-8"?&gt;</w:t>
      </w:r>
    </w:p>
    <w:p w14:paraId="4A9FD302" w14:textId="77777777" w:rsidR="008038BE" w:rsidRPr="008038BE" w:rsidRDefault="008038BE" w:rsidP="008038BE">
      <w:pPr>
        <w:pStyle w:val="BodyText"/>
        <w:ind w:left="824"/>
        <w:rPr>
          <w:rFonts w:ascii="Courier New"/>
        </w:rPr>
      </w:pPr>
      <w:r w:rsidRPr="008038BE">
        <w:rPr>
          <w:rFonts w:ascii="Courier New"/>
        </w:rPr>
        <w:t>&lt;</w:t>
      </w:r>
      <w:proofErr w:type="spellStart"/>
      <w:r w:rsidRPr="008038BE">
        <w:rPr>
          <w:rFonts w:ascii="Courier New"/>
        </w:rPr>
        <w:t>androidx.constraintlayout.widget.ConstraintLayout</w:t>
      </w:r>
      <w:proofErr w:type="spellEnd"/>
    </w:p>
    <w:p w14:paraId="706EC1F3"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xmlns:android</w:t>
      </w:r>
      <w:proofErr w:type="spellEnd"/>
      <w:r w:rsidRPr="008038BE">
        <w:rPr>
          <w:rFonts w:ascii="Courier New"/>
        </w:rPr>
        <w:t>="http://schemas.android.com/</w:t>
      </w:r>
      <w:proofErr w:type="spellStart"/>
      <w:r w:rsidRPr="008038BE">
        <w:rPr>
          <w:rFonts w:ascii="Courier New"/>
        </w:rPr>
        <w:t>apk</w:t>
      </w:r>
      <w:proofErr w:type="spellEnd"/>
      <w:r w:rsidRPr="008038BE">
        <w:rPr>
          <w:rFonts w:ascii="Courier New"/>
        </w:rPr>
        <w:t>/res/android"</w:t>
      </w:r>
    </w:p>
    <w:p w14:paraId="64137964"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xmlns:app</w:t>
      </w:r>
      <w:proofErr w:type="spellEnd"/>
      <w:r w:rsidRPr="008038BE">
        <w:rPr>
          <w:rFonts w:ascii="Courier New"/>
        </w:rPr>
        <w:t>="http://schemas.android.com/</w:t>
      </w:r>
      <w:proofErr w:type="spellStart"/>
      <w:r w:rsidRPr="008038BE">
        <w:rPr>
          <w:rFonts w:ascii="Courier New"/>
        </w:rPr>
        <w:t>apk</w:t>
      </w:r>
      <w:proofErr w:type="spellEnd"/>
      <w:r w:rsidRPr="008038BE">
        <w:rPr>
          <w:rFonts w:ascii="Courier New"/>
        </w:rPr>
        <w:t>/res-auto"</w:t>
      </w:r>
    </w:p>
    <w:p w14:paraId="5A24E3BE"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xmlns:tools</w:t>
      </w:r>
      <w:proofErr w:type="spellEnd"/>
      <w:r w:rsidRPr="008038BE">
        <w:rPr>
          <w:rFonts w:ascii="Courier New"/>
        </w:rPr>
        <w:t>="http://schemas.android.com/tools"</w:t>
      </w:r>
    </w:p>
    <w:p w14:paraId="5441D7E0"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android:layout_width</w:t>
      </w:r>
      <w:proofErr w:type="spellEnd"/>
      <w:r w:rsidRPr="008038BE">
        <w:rPr>
          <w:rFonts w:ascii="Courier New"/>
        </w:rPr>
        <w:t>="</w:t>
      </w:r>
      <w:proofErr w:type="spellStart"/>
      <w:r w:rsidRPr="008038BE">
        <w:rPr>
          <w:rFonts w:ascii="Courier New"/>
        </w:rPr>
        <w:t>match_parent</w:t>
      </w:r>
      <w:proofErr w:type="spellEnd"/>
      <w:r w:rsidRPr="008038BE">
        <w:rPr>
          <w:rFonts w:ascii="Courier New"/>
        </w:rPr>
        <w:t>"</w:t>
      </w:r>
    </w:p>
    <w:p w14:paraId="7D037CC5"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android:layout_height</w:t>
      </w:r>
      <w:proofErr w:type="spellEnd"/>
      <w:r w:rsidRPr="008038BE">
        <w:rPr>
          <w:rFonts w:ascii="Courier New"/>
        </w:rPr>
        <w:t>="</w:t>
      </w:r>
      <w:proofErr w:type="spellStart"/>
      <w:r w:rsidRPr="008038BE">
        <w:rPr>
          <w:rFonts w:ascii="Courier New"/>
        </w:rPr>
        <w:t>match_parent</w:t>
      </w:r>
      <w:proofErr w:type="spellEnd"/>
      <w:r w:rsidRPr="008038BE">
        <w:rPr>
          <w:rFonts w:ascii="Courier New"/>
        </w:rPr>
        <w:t>"</w:t>
      </w:r>
    </w:p>
    <w:p w14:paraId="09D68DF3" w14:textId="77777777" w:rsidR="008038BE" w:rsidRPr="008038BE" w:rsidRDefault="008038BE" w:rsidP="008038BE">
      <w:pPr>
        <w:pStyle w:val="BodyText"/>
        <w:ind w:left="824"/>
        <w:rPr>
          <w:rFonts w:ascii="Courier New"/>
        </w:rPr>
      </w:pPr>
      <w:r w:rsidRPr="008038BE">
        <w:rPr>
          <w:rFonts w:ascii="Courier New"/>
        </w:rPr>
        <w:t xml:space="preserve">    style="@style/</w:t>
      </w:r>
      <w:proofErr w:type="spellStart"/>
      <w:r w:rsidRPr="008038BE">
        <w:rPr>
          <w:rFonts w:ascii="Courier New"/>
        </w:rPr>
        <w:t>screen_layout_margin</w:t>
      </w:r>
      <w:proofErr w:type="spellEnd"/>
      <w:r w:rsidRPr="008038BE">
        <w:rPr>
          <w:rFonts w:ascii="Courier New"/>
        </w:rPr>
        <w:t>"</w:t>
      </w:r>
    </w:p>
    <w:p w14:paraId="07106AD6"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tools:context</w:t>
      </w:r>
      <w:proofErr w:type="spellEnd"/>
      <w:r w:rsidRPr="008038BE">
        <w:rPr>
          <w:rFonts w:ascii="Courier New"/>
        </w:rPr>
        <w:t>=".</w:t>
      </w:r>
      <w:proofErr w:type="spellStart"/>
      <w:r w:rsidRPr="008038BE">
        <w:rPr>
          <w:rFonts w:ascii="Courier New"/>
        </w:rPr>
        <w:t>MainActivity</w:t>
      </w:r>
      <w:proofErr w:type="spellEnd"/>
      <w:r w:rsidRPr="008038BE">
        <w:rPr>
          <w:rFonts w:ascii="Courier New"/>
        </w:rPr>
        <w:t>"&gt;</w:t>
      </w:r>
    </w:p>
    <w:p w14:paraId="1BDF5921" w14:textId="77777777" w:rsidR="008038BE" w:rsidRPr="008038BE" w:rsidRDefault="008038BE" w:rsidP="008038BE">
      <w:pPr>
        <w:pStyle w:val="BodyText"/>
        <w:ind w:left="824"/>
        <w:rPr>
          <w:rFonts w:ascii="Courier New"/>
        </w:rPr>
      </w:pPr>
    </w:p>
    <w:p w14:paraId="626B021B" w14:textId="77777777" w:rsidR="008038BE" w:rsidRPr="008038BE" w:rsidRDefault="008038BE" w:rsidP="008038BE">
      <w:pPr>
        <w:pStyle w:val="BodyText"/>
        <w:ind w:left="824"/>
        <w:rPr>
          <w:rFonts w:ascii="Courier New"/>
        </w:rPr>
      </w:pPr>
      <w:r w:rsidRPr="008038BE">
        <w:rPr>
          <w:rFonts w:ascii="Courier New"/>
        </w:rPr>
        <w:t xml:space="preserve">    &lt;</w:t>
      </w:r>
      <w:proofErr w:type="spellStart"/>
      <w:r w:rsidRPr="008038BE">
        <w:rPr>
          <w:rFonts w:ascii="Courier New"/>
        </w:rPr>
        <w:t>TextView</w:t>
      </w:r>
      <w:proofErr w:type="spellEnd"/>
    </w:p>
    <w:p w14:paraId="3E3CABB6"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android:layout_width</w:t>
      </w:r>
      <w:proofErr w:type="spellEnd"/>
      <w:r w:rsidRPr="008038BE">
        <w:rPr>
          <w:rFonts w:ascii="Courier New"/>
        </w:rPr>
        <w:t>="</w:t>
      </w:r>
      <w:proofErr w:type="spellStart"/>
      <w:r w:rsidRPr="008038BE">
        <w:rPr>
          <w:rFonts w:ascii="Courier New"/>
        </w:rPr>
        <w:t>match_parent</w:t>
      </w:r>
      <w:proofErr w:type="spellEnd"/>
      <w:r w:rsidRPr="008038BE">
        <w:rPr>
          <w:rFonts w:ascii="Courier New"/>
        </w:rPr>
        <w:t>"</w:t>
      </w:r>
    </w:p>
    <w:p w14:paraId="38944028"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android:id</w:t>
      </w:r>
      <w:proofErr w:type="spellEnd"/>
      <w:r w:rsidRPr="008038BE">
        <w:rPr>
          <w:rFonts w:ascii="Courier New"/>
        </w:rPr>
        <w:t>="@+id/</w:t>
      </w:r>
      <w:proofErr w:type="spellStart"/>
      <w:r w:rsidRPr="008038BE">
        <w:rPr>
          <w:rFonts w:ascii="Courier New"/>
        </w:rPr>
        <w:t>color_creator_title</w:t>
      </w:r>
      <w:proofErr w:type="spellEnd"/>
      <w:r w:rsidRPr="008038BE">
        <w:rPr>
          <w:rFonts w:ascii="Courier New"/>
        </w:rPr>
        <w:t>"</w:t>
      </w:r>
    </w:p>
    <w:p w14:paraId="2A6E0C9C"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android:layout_height</w:t>
      </w:r>
      <w:proofErr w:type="spellEnd"/>
      <w:r w:rsidRPr="008038BE">
        <w:rPr>
          <w:rFonts w:ascii="Courier New"/>
        </w:rPr>
        <w:t>="</w:t>
      </w:r>
      <w:proofErr w:type="spellStart"/>
      <w:r w:rsidRPr="008038BE">
        <w:rPr>
          <w:rFonts w:ascii="Courier New"/>
        </w:rPr>
        <w:t>wrap_content</w:t>
      </w:r>
      <w:proofErr w:type="spellEnd"/>
      <w:r w:rsidRPr="008038BE">
        <w:rPr>
          <w:rFonts w:ascii="Courier New"/>
        </w:rPr>
        <w:t>"</w:t>
      </w:r>
    </w:p>
    <w:p w14:paraId="5AE67A7D" w14:textId="77777777" w:rsidR="008038BE" w:rsidRPr="008038BE" w:rsidRDefault="008038BE" w:rsidP="008038BE">
      <w:pPr>
        <w:pStyle w:val="BodyText"/>
        <w:ind w:left="824"/>
        <w:rPr>
          <w:rFonts w:ascii="Courier New"/>
        </w:rPr>
      </w:pPr>
      <w:r w:rsidRPr="008038BE">
        <w:rPr>
          <w:rFonts w:ascii="Courier New"/>
        </w:rPr>
        <w:t xml:space="preserve">        style="@style/</w:t>
      </w:r>
      <w:proofErr w:type="spellStart"/>
      <w:r w:rsidRPr="008038BE">
        <w:rPr>
          <w:rFonts w:ascii="Courier New"/>
        </w:rPr>
        <w:t>color_creator_title</w:t>
      </w:r>
      <w:proofErr w:type="spellEnd"/>
      <w:r w:rsidRPr="008038BE">
        <w:rPr>
          <w:rFonts w:ascii="Courier New"/>
        </w:rPr>
        <w:t>"</w:t>
      </w:r>
    </w:p>
    <w:p w14:paraId="56F5E1A1"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android:gravity</w:t>
      </w:r>
      <w:proofErr w:type="spellEnd"/>
      <w:r w:rsidRPr="008038BE">
        <w:rPr>
          <w:rFonts w:ascii="Courier New"/>
        </w:rPr>
        <w:t>="center"</w:t>
      </w:r>
    </w:p>
    <w:p w14:paraId="31DDBD9F"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android:text</w:t>
      </w:r>
      <w:proofErr w:type="spellEnd"/>
      <w:r w:rsidRPr="008038BE">
        <w:rPr>
          <w:rFonts w:ascii="Courier New"/>
        </w:rPr>
        <w:t>="@string/</w:t>
      </w:r>
      <w:proofErr w:type="spellStart"/>
      <w:r w:rsidRPr="008038BE">
        <w:rPr>
          <w:rFonts w:ascii="Courier New"/>
        </w:rPr>
        <w:t>color_creator_title</w:t>
      </w:r>
      <w:proofErr w:type="spellEnd"/>
      <w:r w:rsidRPr="008038BE">
        <w:rPr>
          <w:rFonts w:ascii="Courier New"/>
        </w:rPr>
        <w:t>"</w:t>
      </w:r>
    </w:p>
    <w:p w14:paraId="22C05854"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app:layout_constraintTop_toTopOf</w:t>
      </w:r>
      <w:proofErr w:type="spellEnd"/>
      <w:r w:rsidRPr="008038BE">
        <w:rPr>
          <w:rFonts w:ascii="Courier New"/>
        </w:rPr>
        <w:t>="parent"</w:t>
      </w:r>
    </w:p>
    <w:p w14:paraId="480940A4"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app:layout_constraintStart_toStartOf</w:t>
      </w:r>
      <w:proofErr w:type="spellEnd"/>
      <w:r w:rsidRPr="008038BE">
        <w:rPr>
          <w:rFonts w:ascii="Courier New"/>
        </w:rPr>
        <w:t>="parent"/&gt;</w:t>
      </w:r>
    </w:p>
    <w:p w14:paraId="2601C146" w14:textId="77777777" w:rsidR="008038BE" w:rsidRPr="008038BE" w:rsidRDefault="008038BE" w:rsidP="008038BE">
      <w:pPr>
        <w:pStyle w:val="BodyText"/>
        <w:ind w:left="824"/>
        <w:rPr>
          <w:rFonts w:ascii="Courier New"/>
        </w:rPr>
      </w:pPr>
    </w:p>
    <w:p w14:paraId="2C607146" w14:textId="77777777" w:rsidR="008038BE" w:rsidRPr="008038BE" w:rsidRDefault="008038BE" w:rsidP="008038BE">
      <w:pPr>
        <w:pStyle w:val="BodyText"/>
        <w:ind w:left="824"/>
        <w:rPr>
          <w:rFonts w:ascii="Courier New"/>
        </w:rPr>
      </w:pPr>
      <w:r w:rsidRPr="008038BE">
        <w:rPr>
          <w:rFonts w:ascii="Courier New"/>
        </w:rPr>
        <w:t xml:space="preserve">    &lt;</w:t>
      </w:r>
      <w:proofErr w:type="spellStart"/>
      <w:r w:rsidRPr="008038BE">
        <w:rPr>
          <w:rFonts w:ascii="Courier New"/>
        </w:rPr>
        <w:t>TextView</w:t>
      </w:r>
      <w:proofErr w:type="spellEnd"/>
    </w:p>
    <w:p w14:paraId="0AE651EA"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android:layout_width</w:t>
      </w:r>
      <w:proofErr w:type="spellEnd"/>
      <w:r w:rsidRPr="008038BE">
        <w:rPr>
          <w:rFonts w:ascii="Courier New"/>
        </w:rPr>
        <w:t>="</w:t>
      </w:r>
      <w:proofErr w:type="spellStart"/>
      <w:r w:rsidRPr="008038BE">
        <w:rPr>
          <w:rFonts w:ascii="Courier New"/>
        </w:rPr>
        <w:t>match_parent</w:t>
      </w:r>
      <w:proofErr w:type="spellEnd"/>
      <w:r w:rsidRPr="008038BE">
        <w:rPr>
          <w:rFonts w:ascii="Courier New"/>
        </w:rPr>
        <w:t>"</w:t>
      </w:r>
    </w:p>
    <w:p w14:paraId="40E13C6C"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android:id</w:t>
      </w:r>
      <w:proofErr w:type="spellEnd"/>
      <w:r w:rsidRPr="008038BE">
        <w:rPr>
          <w:rFonts w:ascii="Courier New"/>
        </w:rPr>
        <w:t>="@+id/</w:t>
      </w:r>
      <w:proofErr w:type="spellStart"/>
      <w:r w:rsidRPr="008038BE">
        <w:rPr>
          <w:rFonts w:ascii="Courier New"/>
        </w:rPr>
        <w:t>color_creator_description</w:t>
      </w:r>
      <w:proofErr w:type="spellEnd"/>
      <w:r w:rsidRPr="008038BE">
        <w:rPr>
          <w:rFonts w:ascii="Courier New"/>
        </w:rPr>
        <w:t>"</w:t>
      </w:r>
    </w:p>
    <w:p w14:paraId="1BD7E0D7"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android:layout_height</w:t>
      </w:r>
      <w:proofErr w:type="spellEnd"/>
      <w:r w:rsidRPr="008038BE">
        <w:rPr>
          <w:rFonts w:ascii="Courier New"/>
        </w:rPr>
        <w:t>="</w:t>
      </w:r>
      <w:proofErr w:type="spellStart"/>
      <w:r w:rsidRPr="008038BE">
        <w:rPr>
          <w:rFonts w:ascii="Courier New"/>
        </w:rPr>
        <w:t>wrap_content</w:t>
      </w:r>
      <w:proofErr w:type="spellEnd"/>
      <w:r w:rsidRPr="008038BE">
        <w:rPr>
          <w:rFonts w:ascii="Courier New"/>
        </w:rPr>
        <w:t>"</w:t>
      </w:r>
    </w:p>
    <w:p w14:paraId="43D95745" w14:textId="77777777" w:rsidR="008038BE" w:rsidRPr="008038BE" w:rsidRDefault="008038BE" w:rsidP="008038BE">
      <w:pPr>
        <w:pStyle w:val="BodyText"/>
        <w:ind w:left="824"/>
        <w:rPr>
          <w:rFonts w:ascii="Courier New"/>
        </w:rPr>
      </w:pPr>
      <w:r w:rsidRPr="008038BE">
        <w:rPr>
          <w:rFonts w:ascii="Courier New"/>
        </w:rPr>
        <w:t xml:space="preserve">        style="@style/</w:t>
      </w:r>
      <w:proofErr w:type="spellStart"/>
      <w:r w:rsidRPr="008038BE">
        <w:rPr>
          <w:rFonts w:ascii="Courier New"/>
        </w:rPr>
        <w:t>color_creator_description</w:t>
      </w:r>
      <w:proofErr w:type="spellEnd"/>
      <w:r w:rsidRPr="008038BE">
        <w:rPr>
          <w:rFonts w:ascii="Courier New"/>
        </w:rPr>
        <w:t>"</w:t>
      </w:r>
    </w:p>
    <w:p w14:paraId="03F5D0A1"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android:text</w:t>
      </w:r>
      <w:proofErr w:type="spellEnd"/>
      <w:r w:rsidRPr="008038BE">
        <w:rPr>
          <w:rFonts w:ascii="Courier New"/>
        </w:rPr>
        <w:t>="@string/</w:t>
      </w:r>
      <w:proofErr w:type="spellStart"/>
      <w:r w:rsidRPr="008038BE">
        <w:rPr>
          <w:rFonts w:ascii="Courier New"/>
        </w:rPr>
        <w:t>color_creator_description</w:t>
      </w:r>
      <w:proofErr w:type="spellEnd"/>
      <w:r w:rsidRPr="008038BE">
        <w:rPr>
          <w:rFonts w:ascii="Courier New"/>
        </w:rPr>
        <w:t>"</w:t>
      </w:r>
    </w:p>
    <w:p w14:paraId="08516CCF"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app:layout_constraintTop_toBottomOf</w:t>
      </w:r>
      <w:proofErr w:type="spellEnd"/>
      <w:r w:rsidRPr="008038BE">
        <w:rPr>
          <w:rFonts w:ascii="Courier New"/>
        </w:rPr>
        <w:t>="@id/</w:t>
      </w:r>
      <w:proofErr w:type="spellStart"/>
      <w:r w:rsidRPr="008038BE">
        <w:rPr>
          <w:rFonts w:ascii="Courier New"/>
        </w:rPr>
        <w:t>color_creator_title</w:t>
      </w:r>
      <w:proofErr w:type="spellEnd"/>
      <w:r w:rsidRPr="008038BE">
        <w:rPr>
          <w:rFonts w:ascii="Courier New"/>
        </w:rPr>
        <w:t>"</w:t>
      </w:r>
    </w:p>
    <w:p w14:paraId="36C7FD25" w14:textId="77777777" w:rsidR="008038BE" w:rsidRPr="008038BE" w:rsidRDefault="008038BE" w:rsidP="008038BE">
      <w:pPr>
        <w:pStyle w:val="BodyText"/>
        <w:ind w:left="824"/>
        <w:rPr>
          <w:rFonts w:ascii="Courier New"/>
        </w:rPr>
      </w:pPr>
      <w:r w:rsidRPr="008038BE">
        <w:rPr>
          <w:rFonts w:ascii="Courier New"/>
        </w:rPr>
        <w:t xml:space="preserve">        </w:t>
      </w:r>
      <w:proofErr w:type="spellStart"/>
      <w:r w:rsidRPr="008038BE">
        <w:rPr>
          <w:rFonts w:ascii="Courier New"/>
        </w:rPr>
        <w:t>app:layout_constraintStart_toStartOf</w:t>
      </w:r>
      <w:proofErr w:type="spellEnd"/>
      <w:r w:rsidRPr="008038BE">
        <w:rPr>
          <w:rFonts w:ascii="Courier New"/>
        </w:rPr>
        <w:t>="parent"/&gt;</w:t>
      </w:r>
    </w:p>
    <w:p w14:paraId="314733E8" w14:textId="77777777" w:rsidR="008038BE" w:rsidRPr="008038BE" w:rsidRDefault="008038BE" w:rsidP="008038BE">
      <w:pPr>
        <w:pStyle w:val="BodyText"/>
        <w:ind w:left="824"/>
        <w:rPr>
          <w:rFonts w:ascii="Courier New"/>
        </w:rPr>
      </w:pPr>
    </w:p>
    <w:p w14:paraId="139F1F5B" w14:textId="77777777" w:rsidR="008038BE" w:rsidRDefault="008038BE" w:rsidP="008038BE">
      <w:pPr>
        <w:pStyle w:val="BodyText"/>
        <w:ind w:left="824"/>
        <w:rPr>
          <w:rFonts w:ascii="Courier New"/>
        </w:rPr>
      </w:pPr>
      <w:r w:rsidRPr="008038BE">
        <w:rPr>
          <w:rFonts w:ascii="Courier New"/>
        </w:rPr>
        <w:t>&lt;/</w:t>
      </w:r>
      <w:proofErr w:type="spellStart"/>
      <w:r w:rsidRPr="008038BE">
        <w:rPr>
          <w:rFonts w:ascii="Courier New"/>
        </w:rPr>
        <w:t>androidx.constraintlayout.widget.ConstraintLayout</w:t>
      </w:r>
      <w:proofErr w:type="spellEnd"/>
      <w:r w:rsidRPr="008038BE">
        <w:rPr>
          <w:rFonts w:ascii="Courier New"/>
        </w:rPr>
        <w:t>&gt;</w:t>
      </w:r>
    </w:p>
    <w:p w14:paraId="5A8291E4" w14:textId="77777777" w:rsidR="008038BE" w:rsidRDefault="008038BE">
      <w:pPr>
        <w:pStyle w:val="BodyText"/>
        <w:ind w:left="824"/>
        <w:rPr>
          <w:rFonts w:ascii="Courier New"/>
        </w:rPr>
      </w:pPr>
    </w:p>
    <w:p w14:paraId="5E23BBA2" w14:textId="77777777" w:rsidR="003D76C2" w:rsidRDefault="00000000">
      <w:pPr>
        <w:pStyle w:val="BodyText"/>
        <w:spacing w:before="35" w:line="247" w:lineRule="auto"/>
        <w:ind w:left="1274"/>
      </w:pPr>
      <w:r>
        <w:t>You</w:t>
      </w:r>
      <w:r>
        <w:rPr>
          <w:spacing w:val="-3"/>
        </w:rPr>
        <w:t xml:space="preserve"> </w:t>
      </w:r>
      <w:r>
        <w:t>will</w:t>
      </w:r>
      <w:r>
        <w:rPr>
          <w:spacing w:val="-3"/>
        </w:rPr>
        <w:t xml:space="preserve"> </w:t>
      </w:r>
      <w:r>
        <w:t>notice</w:t>
      </w:r>
      <w:r>
        <w:rPr>
          <w:spacing w:val="-3"/>
        </w:rPr>
        <w:t xml:space="preserve"> </w:t>
      </w:r>
      <w:r>
        <w:t>that</w:t>
      </w:r>
      <w:r>
        <w:rPr>
          <w:spacing w:val="-3"/>
        </w:rPr>
        <w:t xml:space="preserve"> </w:t>
      </w:r>
      <w:r>
        <w:t>styles,</w:t>
      </w:r>
      <w:r>
        <w:rPr>
          <w:spacing w:val="-3"/>
        </w:rPr>
        <w:t xml:space="preserve"> </w:t>
      </w:r>
      <w:r>
        <w:t>dimensions,</w:t>
      </w:r>
      <w:r>
        <w:rPr>
          <w:spacing w:val="-3"/>
        </w:rPr>
        <w:t xml:space="preserve"> </w:t>
      </w:r>
      <w:r>
        <w:t>and</w:t>
      </w:r>
      <w:r>
        <w:rPr>
          <w:spacing w:val="-4"/>
        </w:rPr>
        <w:t xml:space="preserve"> </w:t>
      </w:r>
      <w:r>
        <w:t>text</w:t>
      </w:r>
      <w:r>
        <w:rPr>
          <w:spacing w:val="-3"/>
        </w:rPr>
        <w:t xml:space="preserve"> </w:t>
      </w:r>
      <w:r>
        <w:t>have</w:t>
      </w:r>
      <w:r>
        <w:rPr>
          <w:spacing w:val="-3"/>
        </w:rPr>
        <w:t xml:space="preserve"> </w:t>
      </w:r>
      <w:r>
        <w:t>been</w:t>
      </w:r>
      <w:r>
        <w:rPr>
          <w:spacing w:val="-3"/>
        </w:rPr>
        <w:t xml:space="preserve"> </w:t>
      </w:r>
      <w:r>
        <w:t>added</w:t>
      </w:r>
      <w:r>
        <w:rPr>
          <w:spacing w:val="-4"/>
        </w:rPr>
        <w:t xml:space="preserve"> </w:t>
      </w:r>
      <w:r>
        <w:t>using</w:t>
      </w:r>
      <w:r>
        <w:rPr>
          <w:spacing w:val="-3"/>
        </w:rPr>
        <w:t xml:space="preserve"> </w:t>
      </w:r>
      <w:r>
        <w:t>the preceding resources:</w:t>
      </w:r>
    </w:p>
    <w:p w14:paraId="1BE20D98" w14:textId="77777777" w:rsidR="003D76C2" w:rsidRDefault="003D76C2">
      <w:pPr>
        <w:pStyle w:val="BodyText"/>
        <w:spacing w:before="7"/>
      </w:pPr>
    </w:p>
    <w:p w14:paraId="4A304E98" w14:textId="77777777" w:rsidR="00287E09" w:rsidRDefault="00287E09">
      <w:pPr>
        <w:spacing w:before="205"/>
        <w:ind w:left="2890"/>
        <w:rPr>
          <w:rFonts w:ascii="Open Sans SemiBold"/>
          <w:b/>
          <w:sz w:val="18"/>
        </w:rPr>
      </w:pPr>
    </w:p>
    <w:p w14:paraId="3A43F6E9" w14:textId="731D22CA" w:rsidR="00287E09" w:rsidRDefault="00287E09">
      <w:pPr>
        <w:spacing w:before="205"/>
        <w:ind w:left="2890"/>
        <w:rPr>
          <w:rFonts w:ascii="Open Sans SemiBold"/>
          <w:b/>
          <w:sz w:val="18"/>
        </w:rPr>
      </w:pPr>
    </w:p>
    <w:p w14:paraId="5C640C61" w14:textId="2BC92FA8" w:rsidR="00287E09" w:rsidRDefault="00287E09">
      <w:pPr>
        <w:spacing w:before="205"/>
        <w:ind w:left="2890"/>
        <w:rPr>
          <w:rFonts w:ascii="Open Sans SemiBold"/>
          <w:b/>
          <w:sz w:val="18"/>
        </w:rPr>
      </w:pPr>
    </w:p>
    <w:p w14:paraId="053BC6E0" w14:textId="22E1CEE4" w:rsidR="00287E09" w:rsidRDefault="00287E09">
      <w:pPr>
        <w:spacing w:before="205"/>
        <w:ind w:left="2890"/>
        <w:rPr>
          <w:rFonts w:ascii="Open Sans SemiBold"/>
          <w:b/>
          <w:sz w:val="18"/>
        </w:rPr>
      </w:pPr>
    </w:p>
    <w:p w14:paraId="6149267C" w14:textId="3FCC88BB" w:rsidR="00287E09" w:rsidRDefault="00D06699">
      <w:pPr>
        <w:spacing w:before="205"/>
        <w:ind w:left="2890"/>
        <w:rPr>
          <w:rFonts w:ascii="Open Sans SemiBold"/>
          <w:b/>
          <w:sz w:val="18"/>
        </w:rPr>
      </w:pPr>
      <w:r>
        <w:rPr>
          <w:noProof/>
        </w:rPr>
        <w:lastRenderedPageBreak/>
        <w:drawing>
          <wp:anchor distT="0" distB="0" distL="114300" distR="114300" simplePos="0" relativeHeight="487799808" behindDoc="0" locked="0" layoutInCell="1" allowOverlap="1" wp14:anchorId="3A29BB0F" wp14:editId="711CCF77">
            <wp:simplePos x="0" y="0"/>
            <wp:positionH relativeFrom="margin">
              <wp:posOffset>1532255</wp:posOffset>
            </wp:positionH>
            <wp:positionV relativeFrom="margin">
              <wp:posOffset>924560</wp:posOffset>
            </wp:positionV>
            <wp:extent cx="2202345" cy="4899600"/>
            <wp:effectExtent l="12700" t="12700" r="7620" b="15875"/>
            <wp:wrapSquare wrapText="bothSides"/>
            <wp:docPr id="1597" name="Picture 1597"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Picture 1597" descr="Background pattern&#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02345" cy="4899600"/>
                    </a:xfrm>
                    <a:prstGeom prst="rect">
                      <a:avLst/>
                    </a:prstGeom>
                    <a:ln w="3175">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4E565C35" w14:textId="77777777" w:rsidR="00287E09" w:rsidRDefault="00287E09">
      <w:pPr>
        <w:spacing w:before="205"/>
        <w:ind w:left="2890"/>
        <w:rPr>
          <w:rFonts w:ascii="Open Sans SemiBold"/>
          <w:b/>
          <w:sz w:val="18"/>
        </w:rPr>
      </w:pPr>
    </w:p>
    <w:p w14:paraId="621C2C14" w14:textId="77777777" w:rsidR="00287E09" w:rsidRDefault="00287E09">
      <w:pPr>
        <w:spacing w:before="205"/>
        <w:ind w:left="2890"/>
        <w:rPr>
          <w:rFonts w:ascii="Open Sans SemiBold"/>
          <w:b/>
          <w:sz w:val="18"/>
        </w:rPr>
      </w:pPr>
    </w:p>
    <w:p w14:paraId="6DD3D866" w14:textId="77777777" w:rsidR="00287E09" w:rsidRDefault="00287E09">
      <w:pPr>
        <w:spacing w:before="205"/>
        <w:ind w:left="2890"/>
        <w:rPr>
          <w:rFonts w:ascii="Open Sans SemiBold"/>
          <w:b/>
          <w:sz w:val="18"/>
        </w:rPr>
      </w:pPr>
    </w:p>
    <w:p w14:paraId="7321B8CA" w14:textId="77777777" w:rsidR="00287E09" w:rsidRDefault="00287E09">
      <w:pPr>
        <w:spacing w:before="205"/>
        <w:ind w:left="2890"/>
        <w:rPr>
          <w:rFonts w:ascii="Open Sans SemiBold"/>
          <w:b/>
          <w:sz w:val="18"/>
        </w:rPr>
      </w:pPr>
    </w:p>
    <w:p w14:paraId="6FBB0169" w14:textId="77777777" w:rsidR="00287E09" w:rsidRDefault="00287E09">
      <w:pPr>
        <w:spacing w:before="205"/>
        <w:ind w:left="2890"/>
        <w:rPr>
          <w:rFonts w:ascii="Open Sans SemiBold"/>
          <w:b/>
          <w:sz w:val="18"/>
        </w:rPr>
      </w:pPr>
    </w:p>
    <w:p w14:paraId="743205DD" w14:textId="77777777" w:rsidR="00287E09" w:rsidRDefault="00287E09">
      <w:pPr>
        <w:spacing w:before="205"/>
        <w:ind w:left="2890"/>
        <w:rPr>
          <w:rFonts w:ascii="Open Sans SemiBold"/>
          <w:b/>
          <w:sz w:val="18"/>
        </w:rPr>
      </w:pPr>
    </w:p>
    <w:p w14:paraId="3E17DEB4" w14:textId="77777777" w:rsidR="00287E09" w:rsidRDefault="00287E09">
      <w:pPr>
        <w:spacing w:before="205"/>
        <w:ind w:left="2890"/>
        <w:rPr>
          <w:rFonts w:ascii="Open Sans SemiBold"/>
          <w:b/>
          <w:sz w:val="18"/>
        </w:rPr>
      </w:pPr>
    </w:p>
    <w:p w14:paraId="34C77D20" w14:textId="77777777" w:rsidR="00287E09" w:rsidRDefault="00287E09">
      <w:pPr>
        <w:spacing w:before="205"/>
        <w:ind w:left="2890"/>
        <w:rPr>
          <w:rFonts w:ascii="Open Sans SemiBold"/>
          <w:b/>
          <w:sz w:val="18"/>
        </w:rPr>
      </w:pPr>
    </w:p>
    <w:p w14:paraId="64181761" w14:textId="77777777" w:rsidR="00287E09" w:rsidRDefault="00287E09">
      <w:pPr>
        <w:spacing w:before="205"/>
        <w:ind w:left="2890"/>
        <w:rPr>
          <w:rFonts w:ascii="Open Sans SemiBold"/>
          <w:b/>
          <w:sz w:val="18"/>
        </w:rPr>
      </w:pPr>
    </w:p>
    <w:p w14:paraId="0B45CD84" w14:textId="77777777" w:rsidR="00287E09" w:rsidRDefault="00287E09">
      <w:pPr>
        <w:spacing w:before="205"/>
        <w:ind w:left="2890"/>
        <w:rPr>
          <w:rFonts w:ascii="Open Sans SemiBold"/>
          <w:b/>
          <w:sz w:val="18"/>
        </w:rPr>
      </w:pPr>
    </w:p>
    <w:p w14:paraId="0FE9FC4D" w14:textId="77777777" w:rsidR="00287E09" w:rsidRDefault="00287E09">
      <w:pPr>
        <w:spacing w:before="205"/>
        <w:ind w:left="2890"/>
        <w:rPr>
          <w:rFonts w:ascii="Open Sans SemiBold"/>
          <w:b/>
          <w:sz w:val="18"/>
        </w:rPr>
      </w:pPr>
    </w:p>
    <w:p w14:paraId="1E80C40E" w14:textId="77777777" w:rsidR="00287E09" w:rsidRDefault="00287E09">
      <w:pPr>
        <w:spacing w:before="205"/>
        <w:ind w:left="2890"/>
        <w:rPr>
          <w:rFonts w:ascii="Open Sans SemiBold"/>
          <w:b/>
          <w:sz w:val="18"/>
        </w:rPr>
      </w:pPr>
    </w:p>
    <w:p w14:paraId="4CEE1BC3" w14:textId="77777777" w:rsidR="00287E09" w:rsidRDefault="00287E09">
      <w:pPr>
        <w:spacing w:before="205"/>
        <w:ind w:left="2890"/>
        <w:rPr>
          <w:rFonts w:ascii="Open Sans SemiBold"/>
          <w:b/>
          <w:sz w:val="18"/>
        </w:rPr>
      </w:pPr>
    </w:p>
    <w:p w14:paraId="65ABD709" w14:textId="77777777" w:rsidR="00287E09" w:rsidRDefault="00287E09">
      <w:pPr>
        <w:spacing w:before="205"/>
        <w:ind w:left="2890"/>
        <w:rPr>
          <w:rFonts w:ascii="Open Sans SemiBold"/>
          <w:b/>
          <w:sz w:val="18"/>
        </w:rPr>
      </w:pPr>
    </w:p>
    <w:p w14:paraId="0C657440" w14:textId="77777777" w:rsidR="00287E09" w:rsidRDefault="00287E09">
      <w:pPr>
        <w:spacing w:before="205"/>
        <w:ind w:left="2890"/>
        <w:rPr>
          <w:rFonts w:ascii="Open Sans SemiBold"/>
          <w:b/>
          <w:sz w:val="18"/>
        </w:rPr>
      </w:pPr>
    </w:p>
    <w:p w14:paraId="2B297805" w14:textId="77777777" w:rsidR="00D06136" w:rsidRDefault="00D06136">
      <w:pPr>
        <w:spacing w:before="205"/>
        <w:ind w:left="2890"/>
        <w:rPr>
          <w:rFonts w:ascii="Open Sans SemiBold"/>
          <w:b/>
          <w:sz w:val="18"/>
        </w:rPr>
      </w:pPr>
    </w:p>
    <w:p w14:paraId="70EE1734" w14:textId="77777777" w:rsidR="00D06136" w:rsidRDefault="00D06136">
      <w:pPr>
        <w:spacing w:before="205"/>
        <w:ind w:left="2890"/>
        <w:rPr>
          <w:rFonts w:ascii="Open Sans SemiBold"/>
          <w:b/>
          <w:sz w:val="18"/>
        </w:rPr>
      </w:pPr>
    </w:p>
    <w:p w14:paraId="40E2CFB7" w14:textId="77777777" w:rsidR="00D06699" w:rsidRDefault="00D06699">
      <w:pPr>
        <w:spacing w:before="205"/>
        <w:ind w:left="2890"/>
        <w:rPr>
          <w:ins w:id="0" w:author="Alex Forrester" w:date="2023-01-15T09:59:00Z"/>
          <w:rFonts w:ascii="Open Sans SemiBold"/>
          <w:b/>
          <w:sz w:val="18"/>
        </w:rPr>
      </w:pPr>
    </w:p>
    <w:p w14:paraId="47919D0E" w14:textId="77777777" w:rsidR="00D06699" w:rsidRDefault="00D06699">
      <w:pPr>
        <w:spacing w:before="205"/>
        <w:ind w:left="2890"/>
        <w:rPr>
          <w:ins w:id="1" w:author="Alex Forrester" w:date="2023-01-15T09:59:00Z"/>
          <w:rFonts w:ascii="Open Sans SemiBold"/>
          <w:b/>
          <w:sz w:val="18"/>
        </w:rPr>
      </w:pPr>
    </w:p>
    <w:p w14:paraId="4298F8D8" w14:textId="77777777" w:rsidR="00D06699" w:rsidRDefault="00D06699">
      <w:pPr>
        <w:spacing w:before="205"/>
        <w:ind w:left="2890"/>
        <w:rPr>
          <w:ins w:id="2" w:author="Alex Forrester" w:date="2023-01-15T09:59:00Z"/>
          <w:rFonts w:ascii="Open Sans SemiBold"/>
          <w:b/>
          <w:sz w:val="18"/>
        </w:rPr>
      </w:pPr>
    </w:p>
    <w:p w14:paraId="78FD195A" w14:textId="74E9A62D" w:rsidR="003D76C2" w:rsidRDefault="00000000">
      <w:pPr>
        <w:spacing w:before="205"/>
        <w:ind w:left="2890"/>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1.26:</w:t>
      </w:r>
      <w:r>
        <w:rPr>
          <w:rFonts w:ascii="Open Sans SemiBold"/>
          <w:b/>
          <w:spacing w:val="-2"/>
          <w:sz w:val="18"/>
        </w:rPr>
        <w:t xml:space="preserve"> </w:t>
      </w:r>
      <w:r>
        <w:rPr>
          <w:rFonts w:ascii="Open Sans SemiBold"/>
          <w:b/>
          <w:sz w:val="18"/>
        </w:rPr>
        <w:t>Layout</w:t>
      </w:r>
      <w:r>
        <w:rPr>
          <w:rFonts w:ascii="Open Sans SemiBold"/>
          <w:b/>
          <w:spacing w:val="-2"/>
          <w:sz w:val="18"/>
        </w:rPr>
        <w:t xml:space="preserve"> </w:t>
      </w:r>
      <w:r>
        <w:rPr>
          <w:rFonts w:ascii="Open Sans SemiBold"/>
          <w:b/>
          <w:sz w:val="18"/>
        </w:rPr>
        <w:t>with</w:t>
      </w:r>
      <w:r>
        <w:rPr>
          <w:rFonts w:ascii="Open Sans SemiBold"/>
          <w:b/>
          <w:spacing w:val="-2"/>
          <w:sz w:val="18"/>
        </w:rPr>
        <w:t xml:space="preserve"> </w:t>
      </w:r>
      <w:r>
        <w:rPr>
          <w:rFonts w:ascii="Open Sans SemiBold"/>
          <w:b/>
          <w:sz w:val="18"/>
        </w:rPr>
        <w:t>title</w:t>
      </w:r>
      <w:r>
        <w:rPr>
          <w:rFonts w:ascii="Open Sans SemiBold"/>
          <w:b/>
          <w:spacing w:val="-2"/>
          <w:sz w:val="18"/>
        </w:rPr>
        <w:t xml:space="preserve"> </w:t>
      </w:r>
      <w:r>
        <w:rPr>
          <w:rFonts w:ascii="Open Sans SemiBold"/>
          <w:b/>
          <w:sz w:val="18"/>
        </w:rPr>
        <w:t>and</w:t>
      </w:r>
      <w:r>
        <w:rPr>
          <w:rFonts w:ascii="Open Sans SemiBold"/>
          <w:b/>
          <w:spacing w:val="-1"/>
          <w:sz w:val="18"/>
        </w:rPr>
        <w:t xml:space="preserve"> </w:t>
      </w:r>
      <w:r>
        <w:rPr>
          <w:rFonts w:ascii="Open Sans SemiBold"/>
          <w:b/>
          <w:spacing w:val="-2"/>
          <w:sz w:val="18"/>
        </w:rPr>
        <w:t>description</w:t>
      </w:r>
    </w:p>
    <w:p w14:paraId="20C28E74" w14:textId="77777777" w:rsidR="003D76C2" w:rsidRDefault="003D76C2">
      <w:pPr>
        <w:rPr>
          <w:rFonts w:ascii="Open Sans SemiBold"/>
          <w:sz w:val="18"/>
        </w:rPr>
        <w:sectPr w:rsidR="003D76C2">
          <w:pgSz w:w="10800" w:h="13320"/>
          <w:pgMar w:top="1120" w:right="920" w:bottom="280" w:left="940" w:header="695" w:footer="0" w:gutter="0"/>
          <w:cols w:space="720"/>
        </w:sectPr>
      </w:pPr>
    </w:p>
    <w:p w14:paraId="62DFBC40" w14:textId="77777777" w:rsidR="003D76C2" w:rsidRDefault="003D76C2">
      <w:pPr>
        <w:pStyle w:val="BodyText"/>
        <w:spacing w:before="12"/>
        <w:rPr>
          <w:rFonts w:ascii="Open Sans SemiBold"/>
          <w:b/>
          <w:sz w:val="7"/>
        </w:rPr>
      </w:pPr>
    </w:p>
    <w:p w14:paraId="3C45C15C" w14:textId="77777777" w:rsidR="003D76C2" w:rsidRDefault="00000000">
      <w:pPr>
        <w:pStyle w:val="ListParagraph"/>
        <w:numPr>
          <w:ilvl w:val="0"/>
          <w:numId w:val="18"/>
        </w:numPr>
        <w:tabs>
          <w:tab w:val="left" w:pos="554"/>
        </w:tabs>
        <w:spacing w:before="101" w:line="242" w:lineRule="auto"/>
        <w:ind w:right="1248"/>
        <w:jc w:val="left"/>
        <w:rPr>
          <w:sz w:val="20"/>
        </w:rPr>
      </w:pPr>
      <w:r>
        <w:rPr>
          <w:sz w:val="20"/>
        </w:rPr>
        <w:t xml:space="preserve">The layout is taking shape now that you've added the description. Continue by adding three material </w:t>
      </w:r>
      <w:proofErr w:type="spellStart"/>
      <w:r>
        <w:rPr>
          <w:rFonts w:ascii="Courier New"/>
          <w:b/>
        </w:rPr>
        <w:t>TextInputLayout</w:t>
      </w:r>
      <w:proofErr w:type="spellEnd"/>
      <w:r>
        <w:rPr>
          <w:rFonts w:ascii="Courier New"/>
          <w:b/>
          <w:spacing w:val="-63"/>
        </w:rPr>
        <w:t xml:space="preserve"> </w:t>
      </w:r>
      <w:r>
        <w:rPr>
          <w:sz w:val="20"/>
        </w:rPr>
        <w:t xml:space="preserve">fields wrapping three </w:t>
      </w:r>
      <w:proofErr w:type="spellStart"/>
      <w:r>
        <w:rPr>
          <w:rFonts w:ascii="Courier New"/>
          <w:b/>
        </w:rPr>
        <w:t>TextInputEditText</w:t>
      </w:r>
      <w:proofErr w:type="spellEnd"/>
      <w:r>
        <w:rPr>
          <w:rFonts w:ascii="Courier New"/>
          <w:b/>
          <w:spacing w:val="-65"/>
        </w:rPr>
        <w:t xml:space="preserve"> </w:t>
      </w:r>
      <w:r>
        <w:rPr>
          <w:sz w:val="20"/>
        </w:rPr>
        <w:t xml:space="preserve">fields that appear under </w:t>
      </w:r>
      <w:r>
        <w:rPr>
          <w:rFonts w:ascii="Courier New"/>
          <w:b/>
        </w:rPr>
        <w:t>Title</w:t>
      </w:r>
      <w:r>
        <w:rPr>
          <w:sz w:val="20"/>
        </w:rPr>
        <w:t>. These should be constrained</w:t>
      </w:r>
      <w:r>
        <w:rPr>
          <w:spacing w:val="-1"/>
          <w:sz w:val="20"/>
        </w:rPr>
        <w:t xml:space="preserve"> </w:t>
      </w:r>
      <w:r>
        <w:rPr>
          <w:sz w:val="20"/>
        </w:rPr>
        <w:t>so</w:t>
      </w:r>
      <w:r>
        <w:rPr>
          <w:spacing w:val="-1"/>
          <w:sz w:val="20"/>
        </w:rPr>
        <w:t xml:space="preserve"> </w:t>
      </w:r>
      <w:r>
        <w:rPr>
          <w:sz w:val="20"/>
        </w:rPr>
        <w:t>that</w:t>
      </w:r>
      <w:r>
        <w:rPr>
          <w:spacing w:val="-1"/>
          <w:sz w:val="20"/>
        </w:rPr>
        <w:t xml:space="preserve"> </w:t>
      </w:r>
      <w:r>
        <w:rPr>
          <w:sz w:val="20"/>
        </w:rPr>
        <w:t>each</w:t>
      </w:r>
      <w:r>
        <w:rPr>
          <w:spacing w:val="-1"/>
          <w:sz w:val="20"/>
        </w:rPr>
        <w:t xml:space="preserve"> </w:t>
      </w:r>
      <w:r>
        <w:rPr>
          <w:sz w:val="20"/>
        </w:rPr>
        <w:t>view</w:t>
      </w:r>
      <w:r>
        <w:rPr>
          <w:spacing w:val="-1"/>
          <w:sz w:val="20"/>
        </w:rPr>
        <w:t xml:space="preserve"> </w:t>
      </w:r>
      <w:r>
        <w:rPr>
          <w:sz w:val="20"/>
        </w:rPr>
        <w:t>is</w:t>
      </w:r>
      <w:r>
        <w:rPr>
          <w:spacing w:val="-1"/>
          <w:sz w:val="20"/>
        </w:rPr>
        <w:t xml:space="preserve"> </w:t>
      </w:r>
      <w:r>
        <w:rPr>
          <w:sz w:val="20"/>
        </w:rPr>
        <w:t>on</w:t>
      </w:r>
      <w:r>
        <w:rPr>
          <w:spacing w:val="-1"/>
          <w:sz w:val="20"/>
        </w:rPr>
        <w:t xml:space="preserve"> </w:t>
      </w:r>
      <w:r>
        <w:rPr>
          <w:sz w:val="20"/>
        </w:rPr>
        <w:t>top</w:t>
      </w:r>
      <w:r>
        <w:rPr>
          <w:spacing w:val="-1"/>
          <w:sz w:val="20"/>
        </w:rPr>
        <w:t xml:space="preserve"> </w:t>
      </w:r>
      <w:r>
        <w:rPr>
          <w:sz w:val="20"/>
        </w:rPr>
        <w:t>of</w:t>
      </w:r>
      <w:r>
        <w:rPr>
          <w:spacing w:val="-1"/>
          <w:sz w:val="20"/>
        </w:rPr>
        <w:t xml:space="preserve"> </w:t>
      </w:r>
      <w:r>
        <w:rPr>
          <w:sz w:val="20"/>
        </w:rPr>
        <w:t>the</w:t>
      </w:r>
      <w:r>
        <w:rPr>
          <w:spacing w:val="-1"/>
          <w:sz w:val="20"/>
        </w:rPr>
        <w:t xml:space="preserve"> </w:t>
      </w:r>
      <w:r>
        <w:rPr>
          <w:sz w:val="20"/>
        </w:rPr>
        <w:t>other</w:t>
      </w:r>
      <w:r>
        <w:rPr>
          <w:spacing w:val="-1"/>
          <w:sz w:val="20"/>
        </w:rPr>
        <w:t xml:space="preserve"> </w:t>
      </w:r>
      <w:r>
        <w:rPr>
          <w:sz w:val="20"/>
        </w:rPr>
        <w:t>(rather</w:t>
      </w:r>
      <w:r>
        <w:rPr>
          <w:spacing w:val="-1"/>
          <w:sz w:val="20"/>
        </w:rPr>
        <w:t xml:space="preserve"> </w:t>
      </w:r>
      <w:r>
        <w:rPr>
          <w:sz w:val="20"/>
        </w:rPr>
        <w:t>than</w:t>
      </w:r>
      <w:r>
        <w:rPr>
          <w:spacing w:val="-1"/>
          <w:sz w:val="20"/>
        </w:rPr>
        <w:t xml:space="preserve"> </w:t>
      </w:r>
      <w:r>
        <w:rPr>
          <w:sz w:val="20"/>
        </w:rPr>
        <w:t>to</w:t>
      </w:r>
      <w:r>
        <w:rPr>
          <w:spacing w:val="-1"/>
          <w:sz w:val="20"/>
        </w:rPr>
        <w:t xml:space="preserve"> </w:t>
      </w:r>
      <w:r>
        <w:rPr>
          <w:sz w:val="20"/>
        </w:rPr>
        <w:t>the</w:t>
      </w:r>
      <w:r>
        <w:rPr>
          <w:spacing w:val="-1"/>
          <w:sz w:val="20"/>
        </w:rPr>
        <w:t xml:space="preserve"> </w:t>
      </w:r>
      <w:r>
        <w:rPr>
          <w:sz w:val="20"/>
        </w:rPr>
        <w:t>side). Name</w:t>
      </w:r>
      <w:r>
        <w:rPr>
          <w:spacing w:val="-7"/>
          <w:sz w:val="20"/>
        </w:rPr>
        <w:t xml:space="preserve"> </w:t>
      </w:r>
      <w:r>
        <w:rPr>
          <w:sz w:val="20"/>
        </w:rPr>
        <w:t>the</w:t>
      </w:r>
      <w:r>
        <w:rPr>
          <w:spacing w:val="-5"/>
          <w:sz w:val="20"/>
        </w:rPr>
        <w:t xml:space="preserve"> </w:t>
      </w:r>
      <w:proofErr w:type="spellStart"/>
      <w:r>
        <w:rPr>
          <w:rFonts w:ascii="Courier New"/>
          <w:b/>
        </w:rPr>
        <w:t>TextInputEditText</w:t>
      </w:r>
      <w:proofErr w:type="spellEnd"/>
      <w:r>
        <w:rPr>
          <w:rFonts w:ascii="Courier New"/>
          <w:b/>
          <w:spacing w:val="-80"/>
        </w:rPr>
        <w:t xml:space="preserve"> </w:t>
      </w:r>
      <w:r>
        <w:rPr>
          <w:sz w:val="20"/>
        </w:rPr>
        <w:t>fields</w:t>
      </w:r>
      <w:r>
        <w:rPr>
          <w:spacing w:val="-5"/>
          <w:sz w:val="20"/>
        </w:rPr>
        <w:t xml:space="preserve"> </w:t>
      </w:r>
      <w:r>
        <w:rPr>
          <w:rFonts w:ascii="Courier New"/>
          <w:b/>
        </w:rPr>
        <w:t>Red</w:t>
      </w:r>
      <w:r>
        <w:rPr>
          <w:rFonts w:ascii="Courier New"/>
          <w:b/>
          <w:spacing w:val="-10"/>
        </w:rPr>
        <w:t xml:space="preserve"> </w:t>
      </w:r>
      <w:r>
        <w:rPr>
          <w:rFonts w:ascii="Courier New"/>
          <w:b/>
        </w:rPr>
        <w:t>Channel</w:t>
      </w:r>
      <w:r>
        <w:rPr>
          <w:sz w:val="20"/>
        </w:rPr>
        <w:t>,</w:t>
      </w:r>
      <w:r>
        <w:rPr>
          <w:spacing w:val="-4"/>
          <w:sz w:val="20"/>
        </w:rPr>
        <w:t xml:space="preserve"> </w:t>
      </w:r>
      <w:r>
        <w:rPr>
          <w:rFonts w:ascii="Courier New"/>
          <w:b/>
        </w:rPr>
        <w:t>Green</w:t>
      </w:r>
      <w:r>
        <w:rPr>
          <w:rFonts w:ascii="Courier New"/>
          <w:b/>
          <w:spacing w:val="-10"/>
        </w:rPr>
        <w:t xml:space="preserve"> </w:t>
      </w:r>
      <w:r>
        <w:rPr>
          <w:rFonts w:ascii="Courier New"/>
          <w:b/>
        </w:rPr>
        <w:t>Channel</w:t>
      </w:r>
      <w:r>
        <w:rPr>
          <w:sz w:val="20"/>
        </w:rPr>
        <w:t>,</w:t>
      </w:r>
    </w:p>
    <w:p w14:paraId="5B17C5A8" w14:textId="77777777" w:rsidR="003D76C2" w:rsidRDefault="00000000">
      <w:pPr>
        <w:pStyle w:val="BodyText"/>
        <w:spacing w:before="2" w:line="244" w:lineRule="auto"/>
        <w:ind w:left="554" w:right="872"/>
      </w:pPr>
      <w:r>
        <w:t xml:space="preserve">and </w:t>
      </w:r>
      <w:r>
        <w:rPr>
          <w:rFonts w:ascii="Courier New"/>
          <w:b/>
          <w:sz w:val="22"/>
        </w:rPr>
        <w:t>Blue Channel</w:t>
      </w:r>
      <w:r>
        <w:t>, respectively and add some restriction to each field to only be able to enter two hexadecimal characters. These views are similar to what</w:t>
      </w:r>
      <w:r>
        <w:rPr>
          <w:spacing w:val="40"/>
        </w:rPr>
        <w:t xml:space="preserve"> </w:t>
      </w:r>
      <w:r>
        <w:t>you</w:t>
      </w:r>
      <w:r>
        <w:rPr>
          <w:spacing w:val="-3"/>
        </w:rPr>
        <w:t xml:space="preserve"> </w:t>
      </w:r>
      <w:r>
        <w:t>have</w:t>
      </w:r>
      <w:r>
        <w:rPr>
          <w:spacing w:val="-3"/>
        </w:rPr>
        <w:t xml:space="preserve"> </w:t>
      </w:r>
      <w:r>
        <w:t>worked</w:t>
      </w:r>
      <w:r>
        <w:rPr>
          <w:spacing w:val="-3"/>
        </w:rPr>
        <w:t xml:space="preserve"> </w:t>
      </w:r>
      <w:r>
        <w:t>with</w:t>
      </w:r>
      <w:r>
        <w:rPr>
          <w:spacing w:val="-3"/>
        </w:rPr>
        <w:t xml:space="preserve"> </w:t>
      </w:r>
      <w:r>
        <w:t>before</w:t>
      </w:r>
      <w:r>
        <w:rPr>
          <w:spacing w:val="-3"/>
        </w:rPr>
        <w:t xml:space="preserve"> </w:t>
      </w:r>
      <w:r>
        <w:t>in</w:t>
      </w:r>
      <w:r>
        <w:rPr>
          <w:spacing w:val="-3"/>
        </w:rPr>
        <w:t xml:space="preserve"> </w:t>
      </w:r>
      <w:r>
        <w:t>the</w:t>
      </w:r>
      <w:r>
        <w:rPr>
          <w:spacing w:val="-3"/>
        </w:rPr>
        <w:t xml:space="preserve"> </w:t>
      </w:r>
      <w:r>
        <w:t>exercises,</w:t>
      </w:r>
      <w:r>
        <w:rPr>
          <w:spacing w:val="-3"/>
        </w:rPr>
        <w:t xml:space="preserve"> </w:t>
      </w:r>
      <w:r>
        <w:t>the</w:t>
      </w:r>
      <w:r>
        <w:rPr>
          <w:spacing w:val="-3"/>
        </w:rPr>
        <w:t xml:space="preserve"> </w:t>
      </w:r>
      <w:r>
        <w:t>only</w:t>
      </w:r>
      <w:r>
        <w:rPr>
          <w:spacing w:val="-3"/>
        </w:rPr>
        <w:t xml:space="preserve"> </w:t>
      </w:r>
      <w:r>
        <w:t>difference</w:t>
      </w:r>
      <w:r>
        <w:rPr>
          <w:spacing w:val="-3"/>
        </w:rPr>
        <w:t xml:space="preserve"> </w:t>
      </w:r>
      <w:r>
        <w:t>being</w:t>
      </w:r>
      <w:r>
        <w:rPr>
          <w:spacing w:val="-3"/>
        </w:rPr>
        <w:t xml:space="preserve"> </w:t>
      </w:r>
      <w:r>
        <w:t>that</w:t>
      </w:r>
      <w:r>
        <w:rPr>
          <w:spacing w:val="-3"/>
        </w:rPr>
        <w:t xml:space="preserve"> </w:t>
      </w:r>
      <w:r>
        <w:t xml:space="preserve">they have the </w:t>
      </w:r>
      <w:r>
        <w:rPr>
          <w:rFonts w:ascii="Courier New"/>
          <w:b/>
          <w:sz w:val="22"/>
        </w:rPr>
        <w:t>digits</w:t>
      </w:r>
      <w:r>
        <w:rPr>
          <w:rFonts w:ascii="Courier New"/>
          <w:b/>
          <w:spacing w:val="-54"/>
          <w:sz w:val="22"/>
        </w:rPr>
        <w:t xml:space="preserve"> </w:t>
      </w:r>
      <w:r>
        <w:t xml:space="preserve">and </w:t>
      </w:r>
      <w:proofErr w:type="spellStart"/>
      <w:r>
        <w:rPr>
          <w:rFonts w:ascii="Courier New"/>
          <w:b/>
          <w:sz w:val="22"/>
        </w:rPr>
        <w:t>maxLength</w:t>
      </w:r>
      <w:proofErr w:type="spellEnd"/>
      <w:r>
        <w:rPr>
          <w:rFonts w:ascii="Courier New"/>
          <w:b/>
          <w:spacing w:val="-54"/>
          <w:sz w:val="22"/>
        </w:rPr>
        <w:t xml:space="preserve"> </w:t>
      </w:r>
      <w:r>
        <w:t>attributes:</w:t>
      </w:r>
    </w:p>
    <w:p w14:paraId="3A0692B3" w14:textId="77777777" w:rsidR="003D76C2" w:rsidRDefault="00D51F7C">
      <w:pPr>
        <w:spacing w:before="197" w:line="328" w:lineRule="auto"/>
        <w:ind w:left="1421" w:hanging="432"/>
        <w:rPr>
          <w:rFonts w:ascii="Courier New"/>
          <w:sz w:val="18"/>
        </w:rPr>
      </w:pPr>
      <w:r>
        <w:rPr>
          <w:noProof/>
        </w:rPr>
        <mc:AlternateContent>
          <mc:Choice Requires="wpg">
            <w:drawing>
              <wp:anchor distT="0" distB="0" distL="114300" distR="114300" simplePos="0" relativeHeight="483632640" behindDoc="1" locked="0" layoutInCell="1" allowOverlap="1" wp14:anchorId="2DDA5C83" wp14:editId="2D1BCE1B">
                <wp:simplePos x="0" y="0"/>
                <wp:positionH relativeFrom="page">
                  <wp:posOffset>662940</wp:posOffset>
                </wp:positionH>
                <wp:positionV relativeFrom="paragraph">
                  <wp:posOffset>86995</wp:posOffset>
                </wp:positionV>
                <wp:extent cx="5074920" cy="5375275"/>
                <wp:effectExtent l="0" t="0" r="5080" b="0"/>
                <wp:wrapNone/>
                <wp:docPr id="1508" name="docshapegroup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375275"/>
                          <a:chOff x="1044" y="137"/>
                          <a:chExt cx="7992" cy="8465"/>
                        </a:xfrm>
                      </wpg:grpSpPr>
                      <wps:wsp>
                        <wps:cNvPr id="1509" name="docshape30"/>
                        <wps:cNvSpPr>
                          <a:spLocks/>
                        </wps:cNvSpPr>
                        <wps:spPr bwMode="auto">
                          <a:xfrm>
                            <a:off x="1044" y="146"/>
                            <a:ext cx="7992" cy="8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0" name="docshape31"/>
                        <wps:cNvSpPr>
                          <a:spLocks/>
                        </wps:cNvSpPr>
                        <wps:spPr bwMode="auto">
                          <a:xfrm>
                            <a:off x="1044" y="136"/>
                            <a:ext cx="7992" cy="8465"/>
                          </a:xfrm>
                          <a:custGeom>
                            <a:avLst/>
                            <a:gdLst>
                              <a:gd name="T0" fmla="+- 0 9036 1044"/>
                              <a:gd name="T1" fmla="*/ T0 w 7992"/>
                              <a:gd name="T2" fmla="+- 0 8581 137"/>
                              <a:gd name="T3" fmla="*/ 8581 h 8465"/>
                              <a:gd name="T4" fmla="+- 0 1044 1044"/>
                              <a:gd name="T5" fmla="*/ T4 w 7992"/>
                              <a:gd name="T6" fmla="+- 0 8581 137"/>
                              <a:gd name="T7" fmla="*/ 8581 h 8465"/>
                              <a:gd name="T8" fmla="+- 0 1044 1044"/>
                              <a:gd name="T9" fmla="*/ T8 w 7992"/>
                              <a:gd name="T10" fmla="+- 0 8601 137"/>
                              <a:gd name="T11" fmla="*/ 8601 h 8465"/>
                              <a:gd name="T12" fmla="+- 0 9036 1044"/>
                              <a:gd name="T13" fmla="*/ T12 w 7992"/>
                              <a:gd name="T14" fmla="+- 0 8601 137"/>
                              <a:gd name="T15" fmla="*/ 8601 h 8465"/>
                              <a:gd name="T16" fmla="+- 0 9036 1044"/>
                              <a:gd name="T17" fmla="*/ T16 w 7992"/>
                              <a:gd name="T18" fmla="+- 0 8581 137"/>
                              <a:gd name="T19" fmla="*/ 8581 h 8465"/>
                              <a:gd name="T20" fmla="+- 0 9036 1044"/>
                              <a:gd name="T21" fmla="*/ T20 w 7992"/>
                              <a:gd name="T22" fmla="+- 0 137 137"/>
                              <a:gd name="T23" fmla="*/ 137 h 8465"/>
                              <a:gd name="T24" fmla="+- 0 1044 1044"/>
                              <a:gd name="T25" fmla="*/ T24 w 7992"/>
                              <a:gd name="T26" fmla="+- 0 137 137"/>
                              <a:gd name="T27" fmla="*/ 137 h 8465"/>
                              <a:gd name="T28" fmla="+- 0 1044 1044"/>
                              <a:gd name="T29" fmla="*/ T28 w 7992"/>
                              <a:gd name="T30" fmla="+- 0 157 137"/>
                              <a:gd name="T31" fmla="*/ 157 h 8465"/>
                              <a:gd name="T32" fmla="+- 0 9036 1044"/>
                              <a:gd name="T33" fmla="*/ T32 w 7992"/>
                              <a:gd name="T34" fmla="+- 0 157 137"/>
                              <a:gd name="T35" fmla="*/ 157 h 8465"/>
                              <a:gd name="T36" fmla="+- 0 9036 1044"/>
                              <a:gd name="T37" fmla="*/ T36 w 7992"/>
                              <a:gd name="T38" fmla="+- 0 137 137"/>
                              <a:gd name="T39" fmla="*/ 137 h 8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465">
                                <a:moveTo>
                                  <a:pt x="7992" y="8444"/>
                                </a:moveTo>
                                <a:lnTo>
                                  <a:pt x="0" y="8444"/>
                                </a:lnTo>
                                <a:lnTo>
                                  <a:pt x="0" y="8464"/>
                                </a:lnTo>
                                <a:lnTo>
                                  <a:pt x="7992" y="8464"/>
                                </a:lnTo>
                                <a:lnTo>
                                  <a:pt x="7992" y="8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CF7AA9" id="docshapegroup29" o:spid="_x0000_s1026" style="position:absolute;margin-left:52.2pt;margin-top:6.85pt;width:399.6pt;height:423.25pt;z-index:-19683840;mso-position-horizontal-relative:page" coordorigin="1044,137" coordsize="7992,8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">
                <v:rect id="docshape30" o:spid="_x0000_s1027" style="position:absolute;left:1044;top:146;width:7992;height:8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" fillcolor="#f6f6f6" stroked="f">
                  <v:path arrowok="t"/>
                </v:rect>
                <v:shape id="docshape31" o:spid="_x0000_s1028" style="position:absolute;left:1044;top:136;width:7992;height:8465;visibility:visible;mso-wrap-style:square;v-text-anchor:top" coordsize="7992,8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" path="m7992,8444l,8444r,20l7992,8464r,-20xm7992,l,,,20r7992,l7992,xe" fillcolor="#dadada" stroked="f">
                  <v:path arrowok="t" o:connecttype="custom" o:connectlocs="7992,8581;0,8581;0,8601;7992,8601;7992,8581;7992,137;0,137;0,157;7992,157;7992,137" o:connectangles="0,0,0,0,0,0,0,0,0,0"/>
                </v:shape>
                <w10:wrap anchorx="page"/>
              </v:group>
            </w:pict>
          </mc:Fallback>
        </mc:AlternateContent>
      </w:r>
      <w:r w:rsidR="00CC7617">
        <w:rPr>
          <w:rFonts w:ascii="Courier New"/>
          <w:spacing w:val="-2"/>
          <w:sz w:val="18"/>
        </w:rPr>
        <w:t>&lt;</w:t>
      </w:r>
      <w:proofErr w:type="spellStart"/>
      <w:r w:rsidR="00CC7617">
        <w:rPr>
          <w:rFonts w:ascii="Courier New"/>
          <w:spacing w:val="-2"/>
          <w:sz w:val="18"/>
        </w:rPr>
        <w:t>com.google.android.material.textfield.TextInputLayout</w:t>
      </w:r>
      <w:proofErr w:type="spellEnd"/>
      <w:r w:rsidR="00CC7617">
        <w:rPr>
          <w:rFonts w:ascii="Courier New"/>
          <w:spacing w:val="-2"/>
          <w:sz w:val="18"/>
        </w:rPr>
        <w:t xml:space="preserve"> </w:t>
      </w:r>
      <w:proofErr w:type="spellStart"/>
      <w:r w:rsidR="00CC7617">
        <w:rPr>
          <w:rFonts w:ascii="Courier New"/>
          <w:spacing w:val="-2"/>
          <w:sz w:val="18"/>
        </w:rPr>
        <w:t>android:id</w:t>
      </w:r>
      <w:proofErr w:type="spellEnd"/>
      <w:r w:rsidR="00CC7617">
        <w:rPr>
          <w:rFonts w:ascii="Courier New"/>
          <w:spacing w:val="-2"/>
          <w:sz w:val="18"/>
        </w:rPr>
        <w:t>="@+id/</w:t>
      </w:r>
      <w:proofErr w:type="spellStart"/>
      <w:r w:rsidR="00CC7617">
        <w:rPr>
          <w:rFonts w:ascii="Courier New"/>
          <w:spacing w:val="-2"/>
          <w:sz w:val="18"/>
        </w:rPr>
        <w:t>red_channel_wrapper</w:t>
      </w:r>
      <w:proofErr w:type="spellEnd"/>
      <w:r w:rsidR="00CC7617">
        <w:rPr>
          <w:rFonts w:ascii="Courier New"/>
          <w:spacing w:val="-2"/>
          <w:sz w:val="18"/>
        </w:rPr>
        <w:t>" style="@style/</w:t>
      </w:r>
      <w:proofErr w:type="spellStart"/>
      <w:r w:rsidR="00CC7617">
        <w:rPr>
          <w:rFonts w:ascii="Courier New"/>
          <w:spacing w:val="-2"/>
          <w:sz w:val="18"/>
        </w:rPr>
        <w:t>Widget.MaterialComponents.TextInputLayout</w:t>
      </w:r>
      <w:proofErr w:type="spellEnd"/>
    </w:p>
    <w:p w14:paraId="2936C09C" w14:textId="77777777" w:rsidR="003D76C2" w:rsidRDefault="00000000">
      <w:pPr>
        <w:spacing w:before="2" w:line="328" w:lineRule="auto"/>
        <w:ind w:left="1421" w:right="3582" w:firstLine="216"/>
        <w:rPr>
          <w:rFonts w:ascii="Courier New"/>
          <w:sz w:val="18"/>
        </w:rPr>
      </w:pPr>
      <w:r>
        <w:rPr>
          <w:rFonts w:ascii="Courier New"/>
          <w:spacing w:val="-2"/>
          <w:sz w:val="18"/>
        </w:rPr>
        <w:t>.</w:t>
      </w:r>
      <w:proofErr w:type="spellStart"/>
      <w:r>
        <w:rPr>
          <w:rFonts w:ascii="Courier New"/>
          <w:spacing w:val="-2"/>
          <w:sz w:val="18"/>
        </w:rPr>
        <w:t>OutlinedBox</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p w14:paraId="3487E382" w14:textId="77777777" w:rsidR="003D76C2" w:rsidRDefault="00000000">
      <w:pPr>
        <w:spacing w:before="2" w:line="328" w:lineRule="auto"/>
        <w:ind w:left="1421" w:right="882"/>
        <w:rPr>
          <w:rFonts w:ascii="Courier New"/>
          <w:sz w:val="18"/>
        </w:rPr>
      </w:pPr>
      <w:proofErr w:type="spellStart"/>
      <w:r>
        <w:rPr>
          <w:rFonts w:ascii="Courier New"/>
          <w:spacing w:val="-2"/>
          <w:sz w:val="18"/>
        </w:rPr>
        <w:t>android:layout_margin</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color_creator_layout_margin</w:t>
      </w:r>
      <w:proofErr w:type="spellEnd"/>
      <w:r>
        <w:rPr>
          <w:rFonts w:ascii="Courier New"/>
          <w:spacing w:val="-2"/>
          <w:sz w:val="18"/>
        </w:rPr>
        <w:t xml:space="preserve">" </w:t>
      </w:r>
      <w:proofErr w:type="spellStart"/>
      <w:r>
        <w:rPr>
          <w:rFonts w:ascii="Courier New"/>
          <w:spacing w:val="-2"/>
          <w:sz w:val="18"/>
        </w:rPr>
        <w:t>android:hint</w:t>
      </w:r>
      <w:proofErr w:type="spellEnd"/>
      <w:r>
        <w:rPr>
          <w:rFonts w:ascii="Courier New"/>
          <w:spacing w:val="-2"/>
          <w:sz w:val="18"/>
        </w:rPr>
        <w:t>="@string/</w:t>
      </w:r>
      <w:proofErr w:type="spellStart"/>
      <w:r>
        <w:rPr>
          <w:rFonts w:ascii="Courier New"/>
          <w:spacing w:val="-2"/>
          <w:sz w:val="18"/>
        </w:rPr>
        <w:t>red_channel</w:t>
      </w:r>
      <w:proofErr w:type="spellEnd"/>
      <w:r>
        <w:rPr>
          <w:rFonts w:ascii="Courier New"/>
          <w:spacing w:val="-2"/>
          <w:sz w:val="18"/>
        </w:rPr>
        <w:t xml:space="preserve">" </w:t>
      </w:r>
      <w:proofErr w:type="spellStart"/>
      <w:r>
        <w:rPr>
          <w:rFonts w:ascii="Courier New"/>
          <w:spacing w:val="-2"/>
          <w:sz w:val="18"/>
        </w:rPr>
        <w:t>app:layout_constraintTop_toBottomOf</w:t>
      </w:r>
      <w:proofErr w:type="spellEnd"/>
    </w:p>
    <w:p w14:paraId="5C2FCCF7" w14:textId="77777777" w:rsidR="003D76C2" w:rsidRDefault="00000000">
      <w:pPr>
        <w:spacing w:before="2" w:line="328" w:lineRule="auto"/>
        <w:ind w:left="1421" w:firstLine="216"/>
        <w:rPr>
          <w:rFonts w:ascii="Courier New"/>
          <w:sz w:val="18"/>
        </w:rPr>
      </w:pPr>
      <w:r>
        <w:rPr>
          <w:rFonts w:ascii="Courier New"/>
          <w:spacing w:val="-2"/>
          <w:sz w:val="18"/>
        </w:rPr>
        <w:t>="@id/</w:t>
      </w:r>
      <w:proofErr w:type="spellStart"/>
      <w:r>
        <w:rPr>
          <w:rFonts w:ascii="Courier New"/>
          <w:spacing w:val="-2"/>
          <w:sz w:val="18"/>
        </w:rPr>
        <w:t>color_creator_description</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="parent"&gt;</w:t>
      </w:r>
    </w:p>
    <w:p w14:paraId="30D6F84C" w14:textId="77777777" w:rsidR="003D76C2" w:rsidRDefault="003D76C2">
      <w:pPr>
        <w:pStyle w:val="BodyText"/>
        <w:spacing w:before="10"/>
        <w:rPr>
          <w:rFonts w:ascii="Courier New"/>
          <w:sz w:val="24"/>
        </w:rPr>
      </w:pPr>
    </w:p>
    <w:p w14:paraId="420049E9" w14:textId="77777777" w:rsidR="003D76C2" w:rsidRDefault="00000000">
      <w:pPr>
        <w:spacing w:line="328" w:lineRule="auto"/>
        <w:ind w:left="1853" w:right="1098" w:hanging="432"/>
        <w:rPr>
          <w:rFonts w:ascii="Courier New"/>
          <w:sz w:val="18"/>
        </w:rPr>
      </w:pPr>
      <w:r>
        <w:rPr>
          <w:rFonts w:ascii="Courier New"/>
          <w:spacing w:val="-4"/>
          <w:sz w:val="18"/>
        </w:rPr>
        <w:t>&lt;</w:t>
      </w:r>
      <w:proofErr w:type="spellStart"/>
      <w:r>
        <w:rPr>
          <w:rFonts w:ascii="Courier New"/>
          <w:spacing w:val="-4"/>
          <w:sz w:val="18"/>
        </w:rPr>
        <w:t>com.google.android.material.textfield.TextInputEditText</w:t>
      </w:r>
      <w:proofErr w:type="spellEnd"/>
      <w:r>
        <w:rPr>
          <w:rFonts w:ascii="Courier New"/>
          <w:spacing w:val="-4"/>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red_channel</w:t>
      </w:r>
      <w:proofErr w:type="spellEnd"/>
      <w:r>
        <w:rPr>
          <w:rFonts w:ascii="Courier New"/>
          <w:spacing w:val="-2"/>
          <w:sz w:val="18"/>
        </w:rPr>
        <w:t xml:space="preserve">" </w:t>
      </w:r>
      <w:proofErr w:type="spellStart"/>
      <w:r>
        <w:rPr>
          <w:rFonts w:ascii="Courier New"/>
          <w:spacing w:val="-2"/>
          <w:sz w:val="18"/>
        </w:rPr>
        <w:t>android:inputType</w:t>
      </w:r>
      <w:proofErr w:type="spellEnd"/>
      <w:r>
        <w:rPr>
          <w:rFonts w:ascii="Courier New"/>
          <w:spacing w:val="-2"/>
          <w:sz w:val="18"/>
        </w:rPr>
        <w:t>="</w:t>
      </w:r>
      <w:proofErr w:type="spellStart"/>
      <w:r>
        <w:rPr>
          <w:rFonts w:ascii="Courier New"/>
          <w:spacing w:val="-2"/>
          <w:sz w:val="18"/>
        </w:rPr>
        <w:t>textCapCharacters</w:t>
      </w:r>
      <w:proofErr w:type="spellEnd"/>
      <w:r>
        <w:rPr>
          <w:rFonts w:ascii="Courier New"/>
          <w:spacing w:val="-2"/>
          <w:sz w:val="18"/>
        </w:rPr>
        <w:t xml:space="preserve">" </w:t>
      </w:r>
      <w:proofErr w:type="spellStart"/>
      <w:r>
        <w:rPr>
          <w:rFonts w:ascii="Courier New"/>
          <w:spacing w:val="-2"/>
          <w:sz w:val="18"/>
        </w:rPr>
        <w:t>android:digits</w:t>
      </w:r>
      <w:proofErr w:type="spellEnd"/>
      <w:r>
        <w:rPr>
          <w:rFonts w:ascii="Courier New"/>
          <w:spacing w:val="-2"/>
          <w:sz w:val="18"/>
        </w:rPr>
        <w:t xml:space="preserve">="ABCDEFabcdef0123456789"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android:maxLength</w:t>
      </w:r>
      <w:proofErr w:type="spellEnd"/>
      <w:r>
        <w:rPr>
          <w:rFonts w:ascii="Courier New"/>
          <w:sz w:val="18"/>
        </w:rPr>
        <w:t>="2" /&gt;</w:t>
      </w:r>
    </w:p>
    <w:p w14:paraId="2020425E" w14:textId="77777777" w:rsidR="003D76C2" w:rsidRDefault="003D76C2">
      <w:pPr>
        <w:pStyle w:val="BodyText"/>
        <w:spacing w:before="1"/>
        <w:rPr>
          <w:rFonts w:ascii="Courier New"/>
          <w:sz w:val="25"/>
        </w:rPr>
      </w:pPr>
    </w:p>
    <w:p w14:paraId="109ED802" w14:textId="77777777" w:rsidR="003D76C2" w:rsidRDefault="00000000">
      <w:pPr>
        <w:ind w:left="989"/>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&gt;</w:t>
      </w:r>
    </w:p>
    <w:p w14:paraId="38D17F9F" w14:textId="77777777" w:rsidR="003D76C2" w:rsidRDefault="003D76C2">
      <w:pPr>
        <w:pStyle w:val="BodyText"/>
        <w:rPr>
          <w:rFonts w:ascii="Courier New"/>
        </w:rPr>
      </w:pPr>
    </w:p>
    <w:p w14:paraId="5819C7C2" w14:textId="77777777" w:rsidR="003D76C2" w:rsidRDefault="00000000">
      <w:pPr>
        <w:spacing w:before="130" w:line="328" w:lineRule="auto"/>
        <w:ind w:left="1421" w:hanging="432"/>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green_channel_wrapper</w:t>
      </w:r>
      <w:proofErr w:type="spellEnd"/>
      <w:r>
        <w:rPr>
          <w:rFonts w:ascii="Courier New"/>
          <w:spacing w:val="-2"/>
          <w:sz w:val="18"/>
        </w:rPr>
        <w:t>" style="@style/</w:t>
      </w:r>
      <w:proofErr w:type="spellStart"/>
      <w:r>
        <w:rPr>
          <w:rFonts w:ascii="Courier New"/>
          <w:spacing w:val="-2"/>
          <w:sz w:val="18"/>
        </w:rPr>
        <w:t>Widget.MaterialComponents.TextInputLayout</w:t>
      </w:r>
      <w:proofErr w:type="spellEnd"/>
    </w:p>
    <w:p w14:paraId="701144E0" w14:textId="77777777" w:rsidR="003D76C2" w:rsidRDefault="00000000">
      <w:pPr>
        <w:spacing w:before="2" w:line="328" w:lineRule="auto"/>
        <w:ind w:left="1421" w:right="3582" w:firstLine="216"/>
        <w:rPr>
          <w:rFonts w:ascii="Courier New"/>
          <w:sz w:val="18"/>
        </w:rPr>
      </w:pPr>
      <w:r>
        <w:rPr>
          <w:rFonts w:ascii="Courier New"/>
          <w:spacing w:val="-2"/>
          <w:sz w:val="18"/>
        </w:rPr>
        <w:t>.</w:t>
      </w:r>
      <w:proofErr w:type="spellStart"/>
      <w:r>
        <w:rPr>
          <w:rFonts w:ascii="Courier New"/>
          <w:spacing w:val="-2"/>
          <w:sz w:val="18"/>
        </w:rPr>
        <w:t>OutlinedBox</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p w14:paraId="618C38B0" w14:textId="77777777" w:rsidR="003D76C2" w:rsidRDefault="00000000">
      <w:pPr>
        <w:spacing w:before="1" w:line="328" w:lineRule="auto"/>
        <w:ind w:left="1421"/>
        <w:rPr>
          <w:rFonts w:ascii="Courier New"/>
          <w:sz w:val="18"/>
        </w:rPr>
      </w:pPr>
      <w:proofErr w:type="spellStart"/>
      <w:r>
        <w:rPr>
          <w:rFonts w:ascii="Courier New"/>
          <w:spacing w:val="-2"/>
          <w:sz w:val="18"/>
        </w:rPr>
        <w:t>android:layout_margin</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color_creator_layout_margin</w:t>
      </w:r>
      <w:proofErr w:type="spellEnd"/>
      <w:r>
        <w:rPr>
          <w:rFonts w:ascii="Courier New"/>
          <w:spacing w:val="-2"/>
          <w:sz w:val="18"/>
        </w:rPr>
        <w:t xml:space="preserve">" </w:t>
      </w:r>
      <w:proofErr w:type="spellStart"/>
      <w:r>
        <w:rPr>
          <w:rFonts w:ascii="Courier New"/>
          <w:spacing w:val="-2"/>
          <w:sz w:val="18"/>
        </w:rPr>
        <w:t>android:hint</w:t>
      </w:r>
      <w:proofErr w:type="spellEnd"/>
      <w:r>
        <w:rPr>
          <w:rFonts w:ascii="Courier New"/>
          <w:spacing w:val="-2"/>
          <w:sz w:val="18"/>
        </w:rPr>
        <w:t>="@string/</w:t>
      </w:r>
      <w:proofErr w:type="spellStart"/>
      <w:r>
        <w:rPr>
          <w:rFonts w:ascii="Courier New"/>
          <w:spacing w:val="-2"/>
          <w:sz w:val="18"/>
        </w:rPr>
        <w:t>green_channel</w:t>
      </w:r>
      <w:proofErr w:type="spellEnd"/>
      <w:r>
        <w:rPr>
          <w:rFonts w:ascii="Courier New"/>
          <w:spacing w:val="-2"/>
          <w:sz w:val="18"/>
        </w:rPr>
        <w:t>"</w:t>
      </w:r>
    </w:p>
    <w:p w14:paraId="5B67A6C1" w14:textId="77777777" w:rsidR="003D76C2" w:rsidRDefault="003D76C2">
      <w:pPr>
        <w:spacing w:line="328" w:lineRule="auto"/>
        <w:rPr>
          <w:rFonts w:ascii="Courier New"/>
          <w:sz w:val="18"/>
        </w:rPr>
        <w:sectPr w:rsidR="003D76C2">
          <w:pgSz w:w="10800" w:h="13320"/>
          <w:pgMar w:top="1120" w:right="920" w:bottom="280" w:left="940" w:header="695" w:footer="0" w:gutter="0"/>
          <w:cols w:space="720"/>
        </w:sectPr>
      </w:pPr>
    </w:p>
    <w:p w14:paraId="32752CC1" w14:textId="77777777" w:rsidR="003D76C2" w:rsidRDefault="00D51F7C">
      <w:pPr>
        <w:spacing w:before="132" w:line="328" w:lineRule="auto"/>
        <w:ind w:left="2141"/>
        <w:rPr>
          <w:rFonts w:ascii="Courier New"/>
          <w:sz w:val="18"/>
        </w:rPr>
      </w:pPr>
      <w:r>
        <w:rPr>
          <w:noProof/>
        </w:rPr>
        <w:lastRenderedPageBreak/>
        <mc:AlternateContent>
          <mc:Choice Requires="wpg">
            <w:drawing>
              <wp:anchor distT="0" distB="0" distL="114300" distR="114300" simplePos="0" relativeHeight="483633152" behindDoc="1" locked="0" layoutInCell="1" allowOverlap="1" wp14:anchorId="1EBEA459" wp14:editId="12B3A933">
                <wp:simplePos x="0" y="0"/>
                <wp:positionH relativeFrom="page">
                  <wp:posOffset>1120140</wp:posOffset>
                </wp:positionH>
                <wp:positionV relativeFrom="paragraph">
                  <wp:posOffset>45720</wp:posOffset>
                </wp:positionV>
                <wp:extent cx="5074920" cy="6086475"/>
                <wp:effectExtent l="0" t="0" r="5080" b="0"/>
                <wp:wrapNone/>
                <wp:docPr id="1505" name="docshapegroup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086475"/>
                          <a:chOff x="1764" y="72"/>
                          <a:chExt cx="7992" cy="9585"/>
                        </a:xfrm>
                      </wpg:grpSpPr>
                      <wps:wsp>
                        <wps:cNvPr id="1506" name="docshape33"/>
                        <wps:cNvSpPr>
                          <a:spLocks/>
                        </wps:cNvSpPr>
                        <wps:spPr bwMode="auto">
                          <a:xfrm>
                            <a:off x="1764" y="81"/>
                            <a:ext cx="7992" cy="9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7" name="docshape34"/>
                        <wps:cNvSpPr>
                          <a:spLocks/>
                        </wps:cNvSpPr>
                        <wps:spPr bwMode="auto">
                          <a:xfrm>
                            <a:off x="1764" y="71"/>
                            <a:ext cx="7992" cy="9585"/>
                          </a:xfrm>
                          <a:custGeom>
                            <a:avLst/>
                            <a:gdLst>
                              <a:gd name="T0" fmla="+- 0 9756 1764"/>
                              <a:gd name="T1" fmla="*/ T0 w 7992"/>
                              <a:gd name="T2" fmla="+- 0 9636 72"/>
                              <a:gd name="T3" fmla="*/ 9636 h 9585"/>
                              <a:gd name="T4" fmla="+- 0 1764 1764"/>
                              <a:gd name="T5" fmla="*/ T4 w 7992"/>
                              <a:gd name="T6" fmla="+- 0 9636 72"/>
                              <a:gd name="T7" fmla="*/ 9636 h 9585"/>
                              <a:gd name="T8" fmla="+- 0 1764 1764"/>
                              <a:gd name="T9" fmla="*/ T8 w 7992"/>
                              <a:gd name="T10" fmla="+- 0 9656 72"/>
                              <a:gd name="T11" fmla="*/ 9656 h 9585"/>
                              <a:gd name="T12" fmla="+- 0 9756 1764"/>
                              <a:gd name="T13" fmla="*/ T12 w 7992"/>
                              <a:gd name="T14" fmla="+- 0 9656 72"/>
                              <a:gd name="T15" fmla="*/ 9656 h 9585"/>
                              <a:gd name="T16" fmla="+- 0 9756 1764"/>
                              <a:gd name="T17" fmla="*/ T16 w 7992"/>
                              <a:gd name="T18" fmla="+- 0 9636 72"/>
                              <a:gd name="T19" fmla="*/ 9636 h 9585"/>
                              <a:gd name="T20" fmla="+- 0 9756 1764"/>
                              <a:gd name="T21" fmla="*/ T20 w 7992"/>
                              <a:gd name="T22" fmla="+- 0 72 72"/>
                              <a:gd name="T23" fmla="*/ 72 h 9585"/>
                              <a:gd name="T24" fmla="+- 0 1764 1764"/>
                              <a:gd name="T25" fmla="*/ T24 w 7992"/>
                              <a:gd name="T26" fmla="+- 0 72 72"/>
                              <a:gd name="T27" fmla="*/ 72 h 9585"/>
                              <a:gd name="T28" fmla="+- 0 1764 1764"/>
                              <a:gd name="T29" fmla="*/ T28 w 7992"/>
                              <a:gd name="T30" fmla="+- 0 92 72"/>
                              <a:gd name="T31" fmla="*/ 92 h 9585"/>
                              <a:gd name="T32" fmla="+- 0 9756 1764"/>
                              <a:gd name="T33" fmla="*/ T32 w 7992"/>
                              <a:gd name="T34" fmla="+- 0 92 72"/>
                              <a:gd name="T35" fmla="*/ 92 h 9585"/>
                              <a:gd name="T36" fmla="+- 0 9756 1764"/>
                              <a:gd name="T37" fmla="*/ T36 w 7992"/>
                              <a:gd name="T38" fmla="+- 0 72 72"/>
                              <a:gd name="T39" fmla="*/ 72 h 9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585">
                                <a:moveTo>
                                  <a:pt x="7992" y="9564"/>
                                </a:moveTo>
                                <a:lnTo>
                                  <a:pt x="0" y="9564"/>
                                </a:lnTo>
                                <a:lnTo>
                                  <a:pt x="0" y="9584"/>
                                </a:lnTo>
                                <a:lnTo>
                                  <a:pt x="7992" y="9584"/>
                                </a:lnTo>
                                <a:lnTo>
                                  <a:pt x="7992" y="9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F9C449" id="docshapegroup32" o:spid="_x0000_s1026" style="position:absolute;margin-left:88.2pt;margin-top:3.6pt;width:399.6pt;height:479.25pt;z-index:-19683328;mso-position-horizontal-relative:page" coordorigin="1764,72" coordsize="7992,9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">
                <v:rect id="docshape33" o:spid="_x0000_s1027" style="position:absolute;left:1764;top:81;width:7992;height:9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" fillcolor="#f6f6f6" stroked="f">
                  <v:path arrowok="t"/>
                </v:rect>
                <v:shape id="docshape34" o:spid="_x0000_s1028" style="position:absolute;left:1764;top:71;width:7992;height:9585;visibility:visible;mso-wrap-style:square;v-text-anchor:top" coordsize="7992,9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" path="m7992,9564l,9564r,20l7992,9584r,-20xm7992,l,,,20r7992,l7992,xe" fillcolor="#dadada" stroked="f">
                  <v:path arrowok="t" o:connecttype="custom" o:connectlocs="7992,9636;0,9636;0,9656;7992,9656;7992,9636;7992,72;0,72;0,92;7992,92;7992,72" o:connectangles="0,0,0,0,0,0,0,0,0,0"/>
                </v:shape>
                <w10:wrap anchorx="page"/>
              </v:group>
            </w:pict>
          </mc:Fallback>
        </mc:AlternateContent>
      </w:r>
      <w:proofErr w:type="spellStart"/>
      <w:r w:rsidR="00CC7617">
        <w:rPr>
          <w:rFonts w:ascii="Courier New"/>
          <w:spacing w:val="-2"/>
          <w:sz w:val="18"/>
        </w:rPr>
        <w:t>app:layout_constraintTop_toBottomOf</w:t>
      </w:r>
      <w:proofErr w:type="spellEnd"/>
      <w:r w:rsidR="00CC7617">
        <w:rPr>
          <w:rFonts w:ascii="Courier New"/>
          <w:spacing w:val="-2"/>
          <w:sz w:val="18"/>
        </w:rPr>
        <w:t>="@id/</w:t>
      </w:r>
      <w:proofErr w:type="spellStart"/>
      <w:r w:rsidR="00CC7617">
        <w:rPr>
          <w:rFonts w:ascii="Courier New"/>
          <w:spacing w:val="-2"/>
          <w:sz w:val="18"/>
        </w:rPr>
        <w:t>red_channel_wrapper</w:t>
      </w:r>
      <w:proofErr w:type="spellEnd"/>
      <w:r w:rsidR="00CC7617">
        <w:rPr>
          <w:rFonts w:ascii="Courier New"/>
          <w:spacing w:val="-2"/>
          <w:sz w:val="18"/>
        </w:rPr>
        <w:t xml:space="preserve">" </w:t>
      </w:r>
      <w:proofErr w:type="spellStart"/>
      <w:r w:rsidR="00CC7617">
        <w:rPr>
          <w:rFonts w:ascii="Courier New"/>
          <w:spacing w:val="-2"/>
          <w:sz w:val="18"/>
        </w:rPr>
        <w:t>app:layout_constraintStart_toStartOf</w:t>
      </w:r>
      <w:proofErr w:type="spellEnd"/>
      <w:r w:rsidR="00CC7617">
        <w:rPr>
          <w:rFonts w:ascii="Courier New"/>
          <w:spacing w:val="-2"/>
          <w:sz w:val="18"/>
        </w:rPr>
        <w:t>="parent"&gt;</w:t>
      </w:r>
    </w:p>
    <w:p w14:paraId="5442BE81" w14:textId="77777777" w:rsidR="003D76C2" w:rsidRDefault="003D76C2">
      <w:pPr>
        <w:pStyle w:val="BodyText"/>
        <w:spacing w:before="9"/>
        <w:rPr>
          <w:rFonts w:ascii="Courier New"/>
          <w:sz w:val="24"/>
        </w:rPr>
      </w:pPr>
    </w:p>
    <w:p w14:paraId="1F934544" w14:textId="77777777" w:rsidR="003D76C2" w:rsidRDefault="00000000">
      <w:pPr>
        <w:spacing w:line="328" w:lineRule="auto"/>
        <w:ind w:left="2573" w:right="701" w:hanging="432"/>
        <w:rPr>
          <w:rFonts w:ascii="Courier New"/>
          <w:sz w:val="18"/>
        </w:rPr>
      </w:pPr>
      <w:r>
        <w:rPr>
          <w:rFonts w:ascii="Courier New"/>
          <w:spacing w:val="-4"/>
          <w:sz w:val="18"/>
        </w:rPr>
        <w:t>&lt;</w:t>
      </w:r>
      <w:proofErr w:type="spellStart"/>
      <w:r>
        <w:rPr>
          <w:rFonts w:ascii="Courier New"/>
          <w:spacing w:val="-4"/>
          <w:sz w:val="18"/>
        </w:rPr>
        <w:t>com.google.android.material.textfield.TextInputEditText</w:t>
      </w:r>
      <w:proofErr w:type="spellEnd"/>
      <w:r>
        <w:rPr>
          <w:rFonts w:ascii="Courier New"/>
          <w:spacing w:val="-4"/>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green_channel</w:t>
      </w:r>
      <w:proofErr w:type="spellEnd"/>
      <w:r>
        <w:rPr>
          <w:rFonts w:ascii="Courier New"/>
          <w:spacing w:val="-2"/>
          <w:sz w:val="18"/>
        </w:rPr>
        <w:t xml:space="preserve">" </w:t>
      </w:r>
      <w:proofErr w:type="spellStart"/>
      <w:r>
        <w:rPr>
          <w:rFonts w:ascii="Courier New"/>
          <w:spacing w:val="-2"/>
          <w:sz w:val="18"/>
        </w:rPr>
        <w:t>android:inputType</w:t>
      </w:r>
      <w:proofErr w:type="spellEnd"/>
      <w:r>
        <w:rPr>
          <w:rFonts w:ascii="Courier New"/>
          <w:spacing w:val="-2"/>
          <w:sz w:val="18"/>
        </w:rPr>
        <w:t>="</w:t>
      </w:r>
      <w:proofErr w:type="spellStart"/>
      <w:r>
        <w:rPr>
          <w:rFonts w:ascii="Courier New"/>
          <w:spacing w:val="-2"/>
          <w:sz w:val="18"/>
        </w:rPr>
        <w:t>textCapCharacters</w:t>
      </w:r>
      <w:proofErr w:type="spellEnd"/>
      <w:r>
        <w:rPr>
          <w:rFonts w:ascii="Courier New"/>
          <w:spacing w:val="-2"/>
          <w:sz w:val="18"/>
        </w:rPr>
        <w:t xml:space="preserve">" </w:t>
      </w:r>
      <w:proofErr w:type="spellStart"/>
      <w:r>
        <w:rPr>
          <w:rFonts w:ascii="Courier New"/>
          <w:spacing w:val="-2"/>
          <w:sz w:val="18"/>
        </w:rPr>
        <w:t>android:digits</w:t>
      </w:r>
      <w:proofErr w:type="spellEnd"/>
      <w:r>
        <w:rPr>
          <w:rFonts w:ascii="Courier New"/>
          <w:spacing w:val="-2"/>
          <w:sz w:val="18"/>
        </w:rPr>
        <w:t xml:space="preserve">="ABCDEFabcdef0123456789"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android:maxLength</w:t>
      </w:r>
      <w:proofErr w:type="spellEnd"/>
      <w:r>
        <w:rPr>
          <w:rFonts w:ascii="Courier New"/>
          <w:spacing w:val="-2"/>
          <w:sz w:val="18"/>
        </w:rPr>
        <w:t>="2"/&gt;</w:t>
      </w:r>
    </w:p>
    <w:p w14:paraId="6FD4F27B" w14:textId="77777777" w:rsidR="003D76C2" w:rsidRDefault="003D76C2">
      <w:pPr>
        <w:pStyle w:val="BodyText"/>
        <w:spacing w:before="1"/>
        <w:rPr>
          <w:rFonts w:ascii="Courier New"/>
          <w:sz w:val="25"/>
        </w:rPr>
      </w:pPr>
    </w:p>
    <w:p w14:paraId="57673C0A" w14:textId="77777777" w:rsidR="003D76C2" w:rsidRDefault="00000000">
      <w:pPr>
        <w:spacing w:before="1"/>
        <w:ind w:left="1709"/>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&gt;</w:t>
      </w:r>
    </w:p>
    <w:p w14:paraId="2E772014" w14:textId="77777777" w:rsidR="003D76C2" w:rsidRDefault="003D76C2">
      <w:pPr>
        <w:pStyle w:val="BodyText"/>
        <w:rPr>
          <w:rFonts w:ascii="Courier New"/>
        </w:rPr>
      </w:pPr>
    </w:p>
    <w:p w14:paraId="2B166DF1" w14:textId="77777777" w:rsidR="003D76C2" w:rsidRDefault="00000000">
      <w:pPr>
        <w:spacing w:before="129" w:line="328" w:lineRule="auto"/>
        <w:ind w:left="2141" w:hanging="432"/>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blue_channel_wrapper</w:t>
      </w:r>
      <w:proofErr w:type="spellEnd"/>
      <w:r>
        <w:rPr>
          <w:rFonts w:ascii="Courier New"/>
          <w:spacing w:val="-2"/>
          <w:sz w:val="18"/>
        </w:rPr>
        <w:t>" style="@style/</w:t>
      </w:r>
      <w:proofErr w:type="spellStart"/>
      <w:r>
        <w:rPr>
          <w:rFonts w:ascii="Courier New"/>
          <w:spacing w:val="-2"/>
          <w:sz w:val="18"/>
        </w:rPr>
        <w:t>Widget.MaterialComponents.TextInputLayout</w:t>
      </w:r>
      <w:proofErr w:type="spellEnd"/>
    </w:p>
    <w:p w14:paraId="168485C1" w14:textId="77777777" w:rsidR="003D76C2" w:rsidRDefault="00000000">
      <w:pPr>
        <w:spacing w:before="2" w:line="328" w:lineRule="auto"/>
        <w:ind w:left="2141" w:right="2599" w:firstLine="216"/>
        <w:rPr>
          <w:rFonts w:ascii="Courier New"/>
          <w:sz w:val="18"/>
        </w:rPr>
      </w:pPr>
      <w:r>
        <w:rPr>
          <w:rFonts w:ascii="Courier New"/>
          <w:spacing w:val="-2"/>
          <w:sz w:val="18"/>
        </w:rPr>
        <w:t>.</w:t>
      </w:r>
      <w:proofErr w:type="spellStart"/>
      <w:r>
        <w:rPr>
          <w:rFonts w:ascii="Courier New"/>
          <w:spacing w:val="-2"/>
          <w:sz w:val="18"/>
        </w:rPr>
        <w:t>OutlinedBox</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p w14:paraId="750BF05C" w14:textId="77777777" w:rsidR="003D76C2" w:rsidRDefault="00000000">
      <w:pPr>
        <w:spacing w:before="2" w:line="328" w:lineRule="auto"/>
        <w:ind w:left="2141"/>
        <w:rPr>
          <w:rFonts w:ascii="Courier New"/>
          <w:sz w:val="18"/>
        </w:rPr>
      </w:pPr>
      <w:proofErr w:type="spellStart"/>
      <w:r>
        <w:rPr>
          <w:rFonts w:ascii="Courier New"/>
          <w:spacing w:val="-2"/>
          <w:sz w:val="18"/>
        </w:rPr>
        <w:t>android:layout_margin</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color_creator_layout_margin</w:t>
      </w:r>
      <w:proofErr w:type="spellEnd"/>
      <w:r>
        <w:rPr>
          <w:rFonts w:ascii="Courier New"/>
          <w:spacing w:val="-2"/>
          <w:sz w:val="18"/>
        </w:rPr>
        <w:t xml:space="preserve">" </w:t>
      </w:r>
      <w:proofErr w:type="spellStart"/>
      <w:r>
        <w:rPr>
          <w:rFonts w:ascii="Courier New"/>
          <w:spacing w:val="-2"/>
          <w:sz w:val="18"/>
        </w:rPr>
        <w:t>android:hint</w:t>
      </w:r>
      <w:proofErr w:type="spellEnd"/>
      <w:r>
        <w:rPr>
          <w:rFonts w:ascii="Courier New"/>
          <w:spacing w:val="-2"/>
          <w:sz w:val="18"/>
        </w:rPr>
        <w:t>="@string/</w:t>
      </w:r>
      <w:proofErr w:type="spellStart"/>
      <w:r>
        <w:rPr>
          <w:rFonts w:ascii="Courier New"/>
          <w:spacing w:val="-2"/>
          <w:sz w:val="18"/>
        </w:rPr>
        <w:t>blue_channel</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w:t>
      </w:r>
    </w:p>
    <w:p w14:paraId="661102EA" w14:textId="77777777" w:rsidR="003D76C2" w:rsidRDefault="00000000">
      <w:pPr>
        <w:spacing w:before="2" w:line="328" w:lineRule="auto"/>
        <w:ind w:left="2141" w:firstLine="216"/>
        <w:rPr>
          <w:rFonts w:ascii="Courier New"/>
          <w:sz w:val="18"/>
        </w:rPr>
      </w:pPr>
      <w:r>
        <w:rPr>
          <w:rFonts w:ascii="Courier New"/>
          <w:spacing w:val="-2"/>
          <w:sz w:val="18"/>
        </w:rPr>
        <w:t>"@id/</w:t>
      </w:r>
      <w:proofErr w:type="spellStart"/>
      <w:r>
        <w:rPr>
          <w:rFonts w:ascii="Courier New"/>
          <w:spacing w:val="-2"/>
          <w:sz w:val="18"/>
        </w:rPr>
        <w:t>green_channel_wrapper</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="parent"&gt;</w:t>
      </w:r>
    </w:p>
    <w:p w14:paraId="35A9B0D6" w14:textId="77777777" w:rsidR="003D76C2" w:rsidRDefault="003D76C2">
      <w:pPr>
        <w:pStyle w:val="BodyText"/>
        <w:spacing w:before="9"/>
        <w:rPr>
          <w:rFonts w:ascii="Courier New"/>
          <w:sz w:val="24"/>
        </w:rPr>
      </w:pPr>
    </w:p>
    <w:p w14:paraId="49F1D5D0" w14:textId="77777777" w:rsidR="003D76C2" w:rsidRDefault="00000000">
      <w:pPr>
        <w:spacing w:line="328" w:lineRule="auto"/>
        <w:ind w:left="2573" w:right="701" w:hanging="432"/>
        <w:rPr>
          <w:rFonts w:ascii="Courier New"/>
          <w:sz w:val="18"/>
        </w:rPr>
      </w:pPr>
      <w:r>
        <w:rPr>
          <w:rFonts w:ascii="Courier New"/>
          <w:spacing w:val="-4"/>
          <w:sz w:val="18"/>
        </w:rPr>
        <w:t>&lt;</w:t>
      </w:r>
      <w:proofErr w:type="spellStart"/>
      <w:r>
        <w:rPr>
          <w:rFonts w:ascii="Courier New"/>
          <w:spacing w:val="-4"/>
          <w:sz w:val="18"/>
        </w:rPr>
        <w:t>com.google.android.material.textfield.TextInputEditText</w:t>
      </w:r>
      <w:proofErr w:type="spellEnd"/>
      <w:r>
        <w:rPr>
          <w:rFonts w:ascii="Courier New"/>
          <w:spacing w:val="-4"/>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blue_channel</w:t>
      </w:r>
      <w:proofErr w:type="spellEnd"/>
      <w:r>
        <w:rPr>
          <w:rFonts w:ascii="Courier New"/>
          <w:spacing w:val="-2"/>
          <w:sz w:val="18"/>
        </w:rPr>
        <w:t xml:space="preserve">" </w:t>
      </w:r>
      <w:proofErr w:type="spellStart"/>
      <w:r>
        <w:rPr>
          <w:rFonts w:ascii="Courier New"/>
          <w:spacing w:val="-2"/>
          <w:sz w:val="18"/>
        </w:rPr>
        <w:t>android:inputType</w:t>
      </w:r>
      <w:proofErr w:type="spellEnd"/>
      <w:r>
        <w:rPr>
          <w:rFonts w:ascii="Courier New"/>
          <w:spacing w:val="-2"/>
          <w:sz w:val="18"/>
        </w:rPr>
        <w:t>="</w:t>
      </w:r>
      <w:proofErr w:type="spellStart"/>
      <w:r>
        <w:rPr>
          <w:rFonts w:ascii="Courier New"/>
          <w:spacing w:val="-2"/>
          <w:sz w:val="18"/>
        </w:rPr>
        <w:t>textCapCharacters</w:t>
      </w:r>
      <w:proofErr w:type="spellEnd"/>
      <w:r>
        <w:rPr>
          <w:rFonts w:ascii="Courier New"/>
          <w:spacing w:val="-2"/>
          <w:sz w:val="18"/>
        </w:rPr>
        <w:t xml:space="preserve">" </w:t>
      </w:r>
      <w:proofErr w:type="spellStart"/>
      <w:r>
        <w:rPr>
          <w:rFonts w:ascii="Courier New"/>
          <w:spacing w:val="-2"/>
          <w:sz w:val="18"/>
        </w:rPr>
        <w:t>android:digits</w:t>
      </w:r>
      <w:proofErr w:type="spellEnd"/>
      <w:r>
        <w:rPr>
          <w:rFonts w:ascii="Courier New"/>
          <w:spacing w:val="-2"/>
          <w:sz w:val="18"/>
        </w:rPr>
        <w:t xml:space="preserve">="ABCDEFabcdef0123456789"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android:maxLength</w:t>
      </w:r>
      <w:proofErr w:type="spellEnd"/>
      <w:r>
        <w:rPr>
          <w:rFonts w:ascii="Courier New"/>
          <w:sz w:val="18"/>
        </w:rPr>
        <w:t>="2" /&gt;</w:t>
      </w:r>
    </w:p>
    <w:p w14:paraId="5DA45EC2" w14:textId="77777777" w:rsidR="003D76C2" w:rsidRDefault="003D76C2">
      <w:pPr>
        <w:pStyle w:val="BodyText"/>
        <w:spacing w:before="2"/>
        <w:rPr>
          <w:rFonts w:ascii="Courier New"/>
          <w:sz w:val="25"/>
        </w:rPr>
      </w:pPr>
    </w:p>
    <w:p w14:paraId="05D41C49"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&gt;</w:t>
      </w:r>
    </w:p>
    <w:p w14:paraId="354DCDE6" w14:textId="77777777" w:rsidR="003D76C2" w:rsidRDefault="003D76C2">
      <w:pPr>
        <w:rPr>
          <w:rFonts w:ascii="Courier New"/>
          <w:sz w:val="18"/>
        </w:rPr>
        <w:sectPr w:rsidR="003D76C2">
          <w:pgSz w:w="10800" w:h="13320"/>
          <w:pgMar w:top="1120" w:right="920" w:bottom="280" w:left="940" w:header="695" w:footer="0" w:gutter="0"/>
          <w:cols w:space="720"/>
        </w:sectPr>
      </w:pPr>
    </w:p>
    <w:p w14:paraId="04E0BEEF" w14:textId="77777777" w:rsidR="003D76C2" w:rsidRDefault="003D76C2">
      <w:pPr>
        <w:pStyle w:val="BodyText"/>
        <w:spacing w:before="6"/>
        <w:rPr>
          <w:rFonts w:ascii="Courier New"/>
          <w:sz w:val="9"/>
        </w:rPr>
      </w:pPr>
    </w:p>
    <w:p w14:paraId="3D098A27" w14:textId="77777777" w:rsidR="003D76C2" w:rsidRDefault="00000000">
      <w:pPr>
        <w:pStyle w:val="BodyText"/>
        <w:spacing w:before="100"/>
        <w:ind w:left="554"/>
        <w:rPr>
          <w:spacing w:val="-2"/>
        </w:rPr>
      </w:pPr>
      <w:r>
        <w:t>Once</w:t>
      </w:r>
      <w:r>
        <w:rPr>
          <w:spacing w:val="-2"/>
        </w:rPr>
        <w:t xml:space="preserve"> </w:t>
      </w:r>
      <w:r>
        <w:t>you</w:t>
      </w:r>
      <w:r>
        <w:rPr>
          <w:spacing w:val="-1"/>
        </w:rPr>
        <w:t xml:space="preserve"> </w:t>
      </w:r>
      <w:r>
        <w:t>add</w:t>
      </w:r>
      <w:r>
        <w:rPr>
          <w:spacing w:val="-2"/>
        </w:rPr>
        <w:t xml:space="preserve"> </w:t>
      </w:r>
      <w:r>
        <w:t>this</w:t>
      </w:r>
      <w:r>
        <w:rPr>
          <w:spacing w:val="-1"/>
        </w:rPr>
        <w:t xml:space="preserve"> </w:t>
      </w:r>
      <w:r>
        <w:t>code,</w:t>
      </w:r>
      <w:r>
        <w:rPr>
          <w:spacing w:val="-1"/>
        </w:rPr>
        <w:t xml:space="preserve"> </w:t>
      </w:r>
      <w:r>
        <w:t>the</w:t>
      </w:r>
      <w:r>
        <w:rPr>
          <w:spacing w:val="-2"/>
        </w:rPr>
        <w:t xml:space="preserve"> </w:t>
      </w:r>
      <w:r>
        <w:t>output</w:t>
      </w:r>
      <w:r>
        <w:rPr>
          <w:spacing w:val="-1"/>
        </w:rPr>
        <w:t xml:space="preserve"> </w:t>
      </w:r>
      <w:r>
        <w:t>will</w:t>
      </w:r>
      <w:r>
        <w:rPr>
          <w:spacing w:val="-1"/>
        </w:rPr>
        <w:t xml:space="preserve"> </w:t>
      </w:r>
      <w:r>
        <w:t>be</w:t>
      </w:r>
      <w:r>
        <w:rPr>
          <w:spacing w:val="-1"/>
        </w:rPr>
        <w:t xml:space="preserve"> </w:t>
      </w:r>
      <w:r>
        <w:t>as</w:t>
      </w:r>
      <w:r>
        <w:rPr>
          <w:spacing w:val="-2"/>
        </w:rPr>
        <w:t xml:space="preserve"> follows:</w:t>
      </w:r>
    </w:p>
    <w:p w14:paraId="3205BDE8" w14:textId="77777777" w:rsidR="00D36F96" w:rsidRDefault="00D36F96">
      <w:pPr>
        <w:pStyle w:val="BodyText"/>
        <w:spacing w:before="100"/>
        <w:ind w:left="554"/>
      </w:pPr>
      <w:r>
        <w:rPr>
          <w:noProof/>
          <w:sz w:val="21"/>
        </w:rPr>
        <w:drawing>
          <wp:anchor distT="0" distB="0" distL="114300" distR="114300" simplePos="0" relativeHeight="487800832" behindDoc="0" locked="0" layoutInCell="1" allowOverlap="1" wp14:anchorId="116ECC37" wp14:editId="629D26C8">
            <wp:simplePos x="0" y="0"/>
            <wp:positionH relativeFrom="column">
              <wp:posOffset>1563434</wp:posOffset>
            </wp:positionH>
            <wp:positionV relativeFrom="paragraph">
              <wp:posOffset>255270</wp:posOffset>
            </wp:positionV>
            <wp:extent cx="2405669" cy="5349920"/>
            <wp:effectExtent l="12700" t="12700" r="7620" b="9525"/>
            <wp:wrapTopAndBottom/>
            <wp:docPr id="1598" name="Picture 15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Picture 1598"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05669" cy="5349920"/>
                    </a:xfrm>
                    <a:prstGeom prst="rect">
                      <a:avLst/>
                    </a:prstGeom>
                    <a:ln w="3175">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2153288D" w14:textId="77777777" w:rsidR="003D76C2" w:rsidRDefault="003D76C2">
      <w:pPr>
        <w:pStyle w:val="BodyText"/>
        <w:spacing w:before="9"/>
        <w:rPr>
          <w:sz w:val="21"/>
        </w:rPr>
      </w:pPr>
    </w:p>
    <w:p w14:paraId="0E4776B4" w14:textId="77777777" w:rsidR="003D76C2" w:rsidRDefault="003D76C2">
      <w:pPr>
        <w:pStyle w:val="BodyText"/>
        <w:spacing w:before="4"/>
        <w:rPr>
          <w:sz w:val="17"/>
        </w:rPr>
      </w:pPr>
    </w:p>
    <w:p w14:paraId="66A183D2" w14:textId="77777777" w:rsidR="003D76C2" w:rsidRDefault="00000000">
      <w:pPr>
        <w:spacing w:before="1"/>
        <w:ind w:left="2047"/>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1.27:</w:t>
      </w:r>
      <w:r>
        <w:rPr>
          <w:rFonts w:ascii="Open Sans SemiBold"/>
          <w:b/>
          <w:spacing w:val="-4"/>
          <w:sz w:val="18"/>
        </w:rPr>
        <w:t xml:space="preserve"> </w:t>
      </w:r>
      <w:r>
        <w:rPr>
          <w:rFonts w:ascii="Open Sans SemiBold"/>
          <w:b/>
          <w:sz w:val="18"/>
        </w:rPr>
        <w:t>Color</w:t>
      </w:r>
      <w:r>
        <w:rPr>
          <w:rFonts w:ascii="Open Sans SemiBold"/>
          <w:b/>
          <w:spacing w:val="-4"/>
          <w:sz w:val="18"/>
        </w:rPr>
        <w:t xml:space="preserve"> </w:t>
      </w:r>
      <w:r>
        <w:rPr>
          <w:rFonts w:ascii="Open Sans SemiBold"/>
          <w:b/>
          <w:sz w:val="18"/>
        </w:rPr>
        <w:t>channel</w:t>
      </w:r>
      <w:r>
        <w:rPr>
          <w:rFonts w:ascii="Open Sans SemiBold"/>
          <w:b/>
          <w:spacing w:val="-4"/>
          <w:sz w:val="18"/>
        </w:rPr>
        <w:t xml:space="preserve"> </w:t>
      </w:r>
      <w:proofErr w:type="spellStart"/>
      <w:r>
        <w:rPr>
          <w:rFonts w:ascii="Open Sans SemiBold"/>
          <w:b/>
          <w:sz w:val="18"/>
        </w:rPr>
        <w:t>EditText</w:t>
      </w:r>
      <w:proofErr w:type="spellEnd"/>
      <w:r>
        <w:rPr>
          <w:rFonts w:ascii="Open Sans SemiBold"/>
          <w:b/>
          <w:spacing w:val="-4"/>
          <w:sz w:val="18"/>
        </w:rPr>
        <w:t xml:space="preserve"> </w:t>
      </w:r>
      <w:r>
        <w:rPr>
          <w:rFonts w:ascii="Open Sans SemiBold"/>
          <w:b/>
          <w:sz w:val="18"/>
        </w:rPr>
        <w:t>fields</w:t>
      </w:r>
      <w:r>
        <w:rPr>
          <w:rFonts w:ascii="Open Sans SemiBold"/>
          <w:b/>
          <w:spacing w:val="-3"/>
          <w:sz w:val="18"/>
        </w:rPr>
        <w:t xml:space="preserve"> </w:t>
      </w:r>
      <w:r>
        <w:rPr>
          <w:rFonts w:ascii="Open Sans SemiBold"/>
          <w:b/>
          <w:spacing w:val="-2"/>
          <w:sz w:val="18"/>
        </w:rPr>
        <w:t>added</w:t>
      </w:r>
    </w:p>
    <w:p w14:paraId="5D4B047A" w14:textId="77777777" w:rsidR="003D76C2" w:rsidRDefault="003D76C2">
      <w:pPr>
        <w:rPr>
          <w:rFonts w:ascii="Open Sans SemiBold"/>
          <w:sz w:val="18"/>
        </w:rPr>
        <w:sectPr w:rsidR="003D76C2">
          <w:pgSz w:w="10800" w:h="13320"/>
          <w:pgMar w:top="1120" w:right="920" w:bottom="280" w:left="940" w:header="695" w:footer="0" w:gutter="0"/>
          <w:cols w:space="720"/>
        </w:sectPr>
      </w:pPr>
    </w:p>
    <w:p w14:paraId="21F79975" w14:textId="77777777" w:rsidR="003D76C2" w:rsidRDefault="003D76C2">
      <w:pPr>
        <w:pStyle w:val="BodyText"/>
        <w:spacing w:before="12"/>
        <w:rPr>
          <w:rFonts w:ascii="Open Sans SemiBold"/>
          <w:b/>
          <w:sz w:val="7"/>
        </w:rPr>
      </w:pPr>
    </w:p>
    <w:p w14:paraId="32C6EEE1" w14:textId="77777777" w:rsidR="003D76C2" w:rsidRDefault="00000000">
      <w:pPr>
        <w:pStyle w:val="ListParagraph"/>
        <w:numPr>
          <w:ilvl w:val="0"/>
          <w:numId w:val="18"/>
        </w:numPr>
        <w:tabs>
          <w:tab w:val="left" w:pos="1274"/>
        </w:tabs>
        <w:spacing w:before="101" w:line="244" w:lineRule="auto"/>
        <w:ind w:left="1274" w:right="214"/>
        <w:jc w:val="left"/>
        <w:rPr>
          <w:sz w:val="20"/>
        </w:rPr>
      </w:pPr>
      <w:r>
        <w:rPr>
          <w:sz w:val="20"/>
        </w:rPr>
        <w:t xml:space="preserve">You've now added all the input fields shown in </w:t>
      </w:r>
      <w:r>
        <w:rPr>
          <w:i/>
          <w:sz w:val="20"/>
        </w:rPr>
        <w:t>Figure 1.2</w:t>
      </w:r>
      <w:r w:rsidR="00821707">
        <w:rPr>
          <w:i/>
          <w:sz w:val="20"/>
        </w:rPr>
        <w:t>7</w:t>
      </w:r>
      <w:r>
        <w:rPr>
          <w:sz w:val="20"/>
        </w:rPr>
        <w:t>, but now you need to create</w:t>
      </w:r>
      <w:r>
        <w:rPr>
          <w:spacing w:val="-3"/>
          <w:sz w:val="20"/>
        </w:rPr>
        <w:t xml:space="preserve"> </w:t>
      </w:r>
      <w:r>
        <w:rPr>
          <w:sz w:val="20"/>
        </w:rPr>
        <w:t>a</w:t>
      </w:r>
      <w:r>
        <w:rPr>
          <w:spacing w:val="-4"/>
          <w:sz w:val="20"/>
        </w:rPr>
        <w:t xml:space="preserve"> </w:t>
      </w:r>
      <w:r>
        <w:rPr>
          <w:sz w:val="20"/>
        </w:rPr>
        <w:t>button</w:t>
      </w:r>
      <w:r>
        <w:rPr>
          <w:spacing w:val="-3"/>
          <w:sz w:val="20"/>
        </w:rPr>
        <w:t xml:space="preserve"> </w:t>
      </w:r>
      <w:r>
        <w:rPr>
          <w:sz w:val="20"/>
        </w:rPr>
        <w:t>to</w:t>
      </w:r>
      <w:r>
        <w:rPr>
          <w:spacing w:val="-3"/>
          <w:sz w:val="20"/>
        </w:rPr>
        <w:t xml:space="preserve"> </w:t>
      </w:r>
      <w:r>
        <w:rPr>
          <w:sz w:val="20"/>
        </w:rPr>
        <w:t>process</w:t>
      </w:r>
      <w:r>
        <w:rPr>
          <w:spacing w:val="-3"/>
          <w:sz w:val="20"/>
        </w:rPr>
        <w:t xml:space="preserve"> </w:t>
      </w:r>
      <w:r>
        <w:rPr>
          <w:sz w:val="20"/>
        </w:rPr>
        <w:t>these</w:t>
      </w:r>
      <w:r>
        <w:rPr>
          <w:spacing w:val="-3"/>
          <w:sz w:val="20"/>
        </w:rPr>
        <w:t xml:space="preserve"> </w:t>
      </w:r>
      <w:r>
        <w:rPr>
          <w:sz w:val="20"/>
        </w:rPr>
        <w:t>inputs.</w:t>
      </w:r>
      <w:r>
        <w:rPr>
          <w:spacing w:val="-3"/>
          <w:sz w:val="20"/>
        </w:rPr>
        <w:t xml:space="preserve"> </w:t>
      </w:r>
      <w:r>
        <w:rPr>
          <w:sz w:val="20"/>
        </w:rPr>
        <w:t>Add</w:t>
      </w:r>
      <w:r>
        <w:rPr>
          <w:spacing w:val="-3"/>
          <w:sz w:val="20"/>
        </w:rPr>
        <w:t xml:space="preserve"> </w:t>
      </w:r>
      <w:r>
        <w:rPr>
          <w:sz w:val="20"/>
        </w:rPr>
        <w:t>a</w:t>
      </w:r>
      <w:r>
        <w:rPr>
          <w:spacing w:val="-4"/>
          <w:sz w:val="20"/>
        </w:rPr>
        <w:t xml:space="preserve"> </w:t>
      </w:r>
      <w:r>
        <w:rPr>
          <w:sz w:val="20"/>
        </w:rPr>
        <w:t>button</w:t>
      </w:r>
      <w:r>
        <w:rPr>
          <w:spacing w:val="-3"/>
          <w:sz w:val="20"/>
        </w:rPr>
        <w:t xml:space="preserve"> </w:t>
      </w:r>
      <w:r>
        <w:rPr>
          <w:sz w:val="20"/>
        </w:rPr>
        <w:t>that</w:t>
      </w:r>
      <w:r>
        <w:rPr>
          <w:spacing w:val="-3"/>
          <w:sz w:val="20"/>
        </w:rPr>
        <w:t xml:space="preserve"> </w:t>
      </w:r>
      <w:r>
        <w:rPr>
          <w:sz w:val="20"/>
        </w:rPr>
        <w:t>takes</w:t>
      </w:r>
      <w:r>
        <w:rPr>
          <w:spacing w:val="-3"/>
          <w:sz w:val="20"/>
        </w:rPr>
        <w:t xml:space="preserve"> </w:t>
      </w:r>
      <w:r>
        <w:rPr>
          <w:sz w:val="20"/>
        </w:rPr>
        <w:t>the</w:t>
      </w:r>
      <w:r>
        <w:rPr>
          <w:spacing w:val="-3"/>
          <w:sz w:val="20"/>
        </w:rPr>
        <w:t xml:space="preserve"> </w:t>
      </w:r>
      <w:r>
        <w:rPr>
          <w:sz w:val="20"/>
        </w:rPr>
        <w:t>inputs</w:t>
      </w:r>
      <w:r>
        <w:rPr>
          <w:spacing w:val="-3"/>
          <w:sz w:val="20"/>
        </w:rPr>
        <w:t xml:space="preserve"> </w:t>
      </w:r>
      <w:r>
        <w:rPr>
          <w:sz w:val="20"/>
        </w:rPr>
        <w:t xml:space="preserve">from the three color fields. It's the </w:t>
      </w:r>
      <w:r>
        <w:rPr>
          <w:rFonts w:ascii="Courier New"/>
          <w:b/>
        </w:rPr>
        <w:t>id</w:t>
      </w:r>
      <w:r>
        <w:rPr>
          <w:rFonts w:ascii="Courier New"/>
          <w:b/>
          <w:spacing w:val="-71"/>
        </w:rPr>
        <w:t xml:space="preserve"> </w:t>
      </w:r>
      <w:r>
        <w:rPr>
          <w:sz w:val="20"/>
        </w:rPr>
        <w:t>that is important here as it's used to trigger retrieval of the values from the color fields:</w:t>
      </w:r>
    </w:p>
    <w:p w14:paraId="14C6EB42" w14:textId="77777777" w:rsidR="00D36F96" w:rsidRDefault="00D36F96" w:rsidP="00D36F96">
      <w:pPr>
        <w:pStyle w:val="CodeExample"/>
      </w:pPr>
    </w:p>
    <w:p w14:paraId="2E3BFB53" w14:textId="77777777" w:rsidR="00D36F96" w:rsidRPr="00D36F96" w:rsidRDefault="00D36F96" w:rsidP="00D36F96">
      <w:pPr>
        <w:pStyle w:val="CodeExample"/>
      </w:pPr>
      <w:r w:rsidRPr="00D36F96">
        <w:t xml:space="preserve">       &lt;</w:t>
      </w:r>
      <w:proofErr w:type="spellStart"/>
      <w:r w:rsidRPr="00D36F96">
        <w:t>com.google.android.material.button.MaterialButton</w:t>
      </w:r>
      <w:proofErr w:type="spellEnd"/>
    </w:p>
    <w:p w14:paraId="4E256968" w14:textId="77777777" w:rsidR="00D36F96" w:rsidRPr="00D36F96" w:rsidRDefault="00D36F96" w:rsidP="00D36F96">
      <w:pPr>
        <w:pStyle w:val="CodeExample"/>
      </w:pPr>
      <w:r w:rsidRPr="00D36F96">
        <w:t xml:space="preserve">            </w:t>
      </w:r>
      <w:proofErr w:type="spellStart"/>
      <w:r w:rsidRPr="00D36F96">
        <w:t>android:layout_width</w:t>
      </w:r>
      <w:proofErr w:type="spellEnd"/>
      <w:r w:rsidRPr="00D36F96">
        <w:t>="</w:t>
      </w:r>
      <w:proofErr w:type="spellStart"/>
      <w:r w:rsidRPr="00D36F96">
        <w:t>match_parent</w:t>
      </w:r>
      <w:proofErr w:type="spellEnd"/>
      <w:r w:rsidRPr="00D36F96">
        <w:t>"</w:t>
      </w:r>
    </w:p>
    <w:p w14:paraId="0C4994D9" w14:textId="77777777" w:rsidR="00D36F96" w:rsidRPr="00D36F96" w:rsidRDefault="00D36F96" w:rsidP="00D36F96">
      <w:pPr>
        <w:pStyle w:val="CodeExample"/>
      </w:pPr>
      <w:r w:rsidRPr="00D36F96">
        <w:t xml:space="preserve">            </w:t>
      </w:r>
      <w:proofErr w:type="spellStart"/>
      <w:r w:rsidRPr="00D36F96">
        <w:t>android:layout_height</w:t>
      </w:r>
      <w:proofErr w:type="spellEnd"/>
      <w:r w:rsidRPr="00D36F96">
        <w:t>="</w:t>
      </w:r>
      <w:proofErr w:type="spellStart"/>
      <w:r w:rsidRPr="00D36F96">
        <w:t>wrap_content</w:t>
      </w:r>
      <w:proofErr w:type="spellEnd"/>
      <w:r w:rsidRPr="00D36F96">
        <w:t>"</w:t>
      </w:r>
    </w:p>
    <w:p w14:paraId="7DE0090B" w14:textId="77777777" w:rsidR="00D36F96" w:rsidRPr="00D36F96" w:rsidRDefault="00D36F96" w:rsidP="00D36F96">
      <w:pPr>
        <w:pStyle w:val="CodeExample"/>
      </w:pPr>
      <w:r w:rsidRPr="00D36F96">
        <w:t xml:space="preserve">            style="@style/</w:t>
      </w:r>
      <w:proofErr w:type="spellStart"/>
      <w:r w:rsidRPr="00D36F96">
        <w:t>color_button</w:t>
      </w:r>
      <w:proofErr w:type="spellEnd"/>
      <w:r w:rsidRPr="00D36F96">
        <w:t>"</w:t>
      </w:r>
    </w:p>
    <w:p w14:paraId="16C7DE63" w14:textId="77777777" w:rsidR="00D36F96" w:rsidRPr="00D36F96" w:rsidRDefault="00D36F96" w:rsidP="00D36F96">
      <w:pPr>
        <w:pStyle w:val="CodeExample"/>
      </w:pPr>
      <w:r w:rsidRPr="00D36F96">
        <w:t xml:space="preserve">            </w:t>
      </w:r>
      <w:proofErr w:type="spellStart"/>
      <w:r w:rsidRPr="00D36F96">
        <w:t>android:id</w:t>
      </w:r>
      <w:proofErr w:type="spellEnd"/>
      <w:r w:rsidRPr="00D36F96">
        <w:t>="@+id/</w:t>
      </w:r>
      <w:proofErr w:type="spellStart"/>
      <w:r w:rsidRPr="00D36F96">
        <w:t>color_creator_button</w:t>
      </w:r>
      <w:proofErr w:type="spellEnd"/>
      <w:r w:rsidRPr="00D36F96">
        <w:t>"</w:t>
      </w:r>
    </w:p>
    <w:p w14:paraId="0CAB4B51" w14:textId="77777777" w:rsidR="00D36F96" w:rsidRPr="00D36F96" w:rsidRDefault="00D36F96" w:rsidP="00D36F96">
      <w:pPr>
        <w:pStyle w:val="CodeExample"/>
      </w:pPr>
      <w:r w:rsidRPr="00D36F96">
        <w:t xml:space="preserve">            </w:t>
      </w:r>
      <w:proofErr w:type="spellStart"/>
      <w:r w:rsidRPr="00D36F96">
        <w:t>android:gravity</w:t>
      </w:r>
      <w:proofErr w:type="spellEnd"/>
      <w:r w:rsidRPr="00D36F96">
        <w:t>="center"</w:t>
      </w:r>
    </w:p>
    <w:p w14:paraId="2275239E" w14:textId="77777777" w:rsidR="00D36F96" w:rsidRPr="00D36F96" w:rsidRDefault="00D36F96" w:rsidP="00D36F96">
      <w:pPr>
        <w:pStyle w:val="CodeExample"/>
      </w:pPr>
      <w:r w:rsidRPr="00D36F96">
        <w:t xml:space="preserve">            </w:t>
      </w:r>
      <w:proofErr w:type="spellStart"/>
      <w:r w:rsidRPr="00D36F96">
        <w:t>android:text</w:t>
      </w:r>
      <w:proofErr w:type="spellEnd"/>
      <w:r w:rsidRPr="00D36F96">
        <w:t>="@string/</w:t>
      </w:r>
      <w:proofErr w:type="spellStart"/>
      <w:r w:rsidRPr="00D36F96">
        <w:t>color_creator_button_text</w:t>
      </w:r>
      <w:proofErr w:type="spellEnd"/>
      <w:r w:rsidRPr="00D36F96">
        <w:t>"</w:t>
      </w:r>
    </w:p>
    <w:p w14:paraId="02E418ED" w14:textId="77777777" w:rsidR="00D36F96" w:rsidRPr="00D36F96" w:rsidRDefault="00D36F96" w:rsidP="00D36F96">
      <w:pPr>
        <w:pStyle w:val="CodeExample"/>
      </w:pPr>
      <w:r w:rsidRPr="00D36F96">
        <w:t xml:space="preserve">            </w:t>
      </w:r>
      <w:proofErr w:type="spellStart"/>
      <w:r w:rsidRPr="00D36F96">
        <w:t>app:layout_constraintTop_toBottomOf</w:t>
      </w:r>
      <w:proofErr w:type="spellEnd"/>
      <w:r w:rsidRPr="00D36F96">
        <w:t>="@id/</w:t>
      </w:r>
      <w:proofErr w:type="spellStart"/>
      <w:r w:rsidRPr="00D36F96">
        <w:t>blue_channel_wrapper</w:t>
      </w:r>
      <w:proofErr w:type="spellEnd"/>
      <w:r w:rsidRPr="00D36F96">
        <w:t>"</w:t>
      </w:r>
    </w:p>
    <w:p w14:paraId="039CFC3E" w14:textId="77777777" w:rsidR="00D36F96" w:rsidRDefault="00D36F96" w:rsidP="00D36F96">
      <w:pPr>
        <w:pStyle w:val="CodeExample"/>
      </w:pPr>
      <w:r w:rsidRPr="00D36F96">
        <w:t xml:space="preserve">            </w:t>
      </w:r>
      <w:proofErr w:type="spellStart"/>
      <w:r w:rsidRPr="00D36F96">
        <w:t>app:layout_constraintStart_toStartOf</w:t>
      </w:r>
      <w:proofErr w:type="spellEnd"/>
      <w:r w:rsidRPr="00D36F96">
        <w:t>="parent"/&gt;</w:t>
      </w:r>
    </w:p>
    <w:p w14:paraId="38857639" w14:textId="77777777" w:rsidR="00D36F96" w:rsidRDefault="00D36F96" w:rsidP="00D36F96">
      <w:pPr>
        <w:pStyle w:val="ListParagraph"/>
        <w:tabs>
          <w:tab w:val="left" w:pos="1274"/>
        </w:tabs>
        <w:spacing w:before="101" w:line="244" w:lineRule="auto"/>
        <w:ind w:left="1274" w:right="214" w:firstLine="0"/>
        <w:jc w:val="right"/>
        <w:rPr>
          <w:sz w:val="20"/>
        </w:rPr>
      </w:pPr>
    </w:p>
    <w:p w14:paraId="73152CCE" w14:textId="77777777" w:rsidR="00D36F96" w:rsidRDefault="00D36F96" w:rsidP="00D36F96">
      <w:pPr>
        <w:pStyle w:val="ListParagraph"/>
        <w:tabs>
          <w:tab w:val="left" w:pos="1274"/>
        </w:tabs>
        <w:spacing w:before="101" w:line="244" w:lineRule="auto"/>
        <w:ind w:left="1274" w:right="214" w:firstLine="0"/>
        <w:jc w:val="right"/>
        <w:rPr>
          <w:sz w:val="20"/>
        </w:rPr>
      </w:pPr>
    </w:p>
    <w:p w14:paraId="0E64D007" w14:textId="77777777" w:rsidR="003D76C2" w:rsidRDefault="003D76C2">
      <w:pPr>
        <w:pStyle w:val="BodyText"/>
        <w:spacing w:before="11"/>
        <w:rPr>
          <w:sz w:val="8"/>
        </w:rPr>
      </w:pPr>
    </w:p>
    <w:p w14:paraId="4C8D5351" w14:textId="77777777" w:rsidR="00821707" w:rsidRPr="00821707" w:rsidRDefault="00000000" w:rsidP="00821707">
      <w:pPr>
        <w:pStyle w:val="ListParagraph"/>
        <w:numPr>
          <w:ilvl w:val="0"/>
          <w:numId w:val="18"/>
        </w:numPr>
        <w:tabs>
          <w:tab w:val="left" w:pos="1274"/>
        </w:tabs>
        <w:spacing w:line="244" w:lineRule="auto"/>
        <w:ind w:left="1274" w:right="866"/>
        <w:jc w:val="left"/>
        <w:rPr>
          <w:sz w:val="8"/>
        </w:rPr>
      </w:pPr>
      <w:r>
        <w:rPr>
          <w:sz w:val="20"/>
        </w:rPr>
        <w:t>Add</w:t>
      </w:r>
      <w:r>
        <w:rPr>
          <w:spacing w:val="-3"/>
          <w:sz w:val="20"/>
        </w:rPr>
        <w:t xml:space="preserve"> </w:t>
      </w:r>
      <w:r>
        <w:rPr>
          <w:sz w:val="20"/>
        </w:rPr>
        <w:t>a</w:t>
      </w:r>
      <w:r>
        <w:rPr>
          <w:spacing w:val="-4"/>
          <w:sz w:val="20"/>
        </w:rPr>
        <w:t xml:space="preserve"> </w:t>
      </w:r>
      <w:r>
        <w:rPr>
          <w:rFonts w:ascii="Courier New"/>
          <w:b/>
        </w:rPr>
        <w:t>View</w:t>
      </w:r>
      <w:r>
        <w:rPr>
          <w:sz w:val="20"/>
        </w:rPr>
        <w:t>,</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display</w:t>
      </w:r>
      <w:r>
        <w:rPr>
          <w:spacing w:val="-3"/>
          <w:sz w:val="20"/>
        </w:rPr>
        <w:t xml:space="preserve"> </w:t>
      </w:r>
      <w:r>
        <w:rPr>
          <w:sz w:val="20"/>
        </w:rPr>
        <w:t>the</w:t>
      </w:r>
      <w:r>
        <w:rPr>
          <w:spacing w:val="-3"/>
          <w:sz w:val="20"/>
        </w:rPr>
        <w:t xml:space="preserve"> </w:t>
      </w:r>
      <w:r>
        <w:rPr>
          <w:sz w:val="20"/>
        </w:rPr>
        <w:t>produced</w:t>
      </w:r>
      <w:r>
        <w:rPr>
          <w:spacing w:val="-3"/>
          <w:sz w:val="20"/>
        </w:rPr>
        <w:t xml:space="preserve"> </w:t>
      </w:r>
      <w:r>
        <w:rPr>
          <w:sz w:val="20"/>
        </w:rPr>
        <w:t>color</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We</w:t>
      </w:r>
      <w:r>
        <w:rPr>
          <w:spacing w:val="-3"/>
          <w:sz w:val="20"/>
        </w:rPr>
        <w:t xml:space="preserve"> </w:t>
      </w:r>
      <w:r>
        <w:rPr>
          <w:sz w:val="20"/>
        </w:rPr>
        <w:t>need to constrain this view appropriately and make it sufficiently large such that the newly created color will be seen clearly using the dimensions specified previously:</w:t>
      </w:r>
    </w:p>
    <w:p w14:paraId="64C21BCC" w14:textId="77777777" w:rsidR="00821707" w:rsidRPr="00821707" w:rsidRDefault="00821707" w:rsidP="00821707">
      <w:pPr>
        <w:pStyle w:val="ListParagraph"/>
        <w:tabs>
          <w:tab w:val="left" w:pos="1274"/>
        </w:tabs>
        <w:spacing w:line="244" w:lineRule="auto"/>
        <w:ind w:left="1274" w:right="866"/>
        <w:rPr>
          <w:sz w:val="8"/>
        </w:rPr>
      </w:pPr>
      <w:r w:rsidRPr="00821707">
        <w:rPr>
          <w:sz w:val="8"/>
        </w:rPr>
        <w:t xml:space="preserve">    </w:t>
      </w:r>
    </w:p>
    <w:p w14:paraId="05B144FE" w14:textId="77777777" w:rsidR="00821707" w:rsidRPr="00821707" w:rsidRDefault="00821707" w:rsidP="00821707">
      <w:pPr>
        <w:pStyle w:val="CodeExample"/>
      </w:pPr>
      <w:r w:rsidRPr="00821707">
        <w:t xml:space="preserve">        &lt;</w:t>
      </w:r>
      <w:proofErr w:type="spellStart"/>
      <w:r w:rsidRPr="00821707">
        <w:t>TextView</w:t>
      </w:r>
      <w:proofErr w:type="spellEnd"/>
    </w:p>
    <w:p w14:paraId="7CB07C9E" w14:textId="77777777" w:rsidR="00821707" w:rsidRPr="00821707" w:rsidRDefault="00821707" w:rsidP="00821707">
      <w:pPr>
        <w:pStyle w:val="CodeExample"/>
      </w:pPr>
      <w:r w:rsidRPr="00821707">
        <w:t xml:space="preserve">            </w:t>
      </w:r>
      <w:proofErr w:type="spellStart"/>
      <w:r w:rsidRPr="00821707">
        <w:t>android:id</w:t>
      </w:r>
      <w:proofErr w:type="spellEnd"/>
      <w:r w:rsidRPr="00821707">
        <w:t>="@+id/</w:t>
      </w:r>
      <w:proofErr w:type="spellStart"/>
      <w:r w:rsidRPr="00821707">
        <w:t>color_creator_display</w:t>
      </w:r>
      <w:proofErr w:type="spellEnd"/>
      <w:r w:rsidRPr="00821707">
        <w:t>"</w:t>
      </w:r>
    </w:p>
    <w:p w14:paraId="19A9AA05" w14:textId="77777777" w:rsidR="00821707" w:rsidRPr="00821707" w:rsidRDefault="00821707" w:rsidP="00821707">
      <w:pPr>
        <w:pStyle w:val="CodeExample"/>
      </w:pPr>
      <w:r w:rsidRPr="00821707">
        <w:t xml:space="preserve">            </w:t>
      </w:r>
      <w:proofErr w:type="spellStart"/>
      <w:r w:rsidRPr="00821707">
        <w:t>android:layout_width</w:t>
      </w:r>
      <w:proofErr w:type="spellEnd"/>
      <w:r w:rsidRPr="00821707">
        <w:t>="</w:t>
      </w:r>
      <w:proofErr w:type="spellStart"/>
      <w:r w:rsidRPr="00821707">
        <w:t>match_parent</w:t>
      </w:r>
      <w:proofErr w:type="spellEnd"/>
      <w:r w:rsidRPr="00821707">
        <w:t>"</w:t>
      </w:r>
    </w:p>
    <w:p w14:paraId="1CEC3598" w14:textId="77777777" w:rsidR="00821707" w:rsidRPr="00821707" w:rsidRDefault="00821707" w:rsidP="00821707">
      <w:pPr>
        <w:pStyle w:val="CodeExample"/>
      </w:pPr>
      <w:r w:rsidRPr="00821707">
        <w:t xml:space="preserve">            style="@style/</w:t>
      </w:r>
      <w:proofErr w:type="spellStart"/>
      <w:r w:rsidRPr="00821707">
        <w:t>color_display</w:t>
      </w:r>
      <w:proofErr w:type="spellEnd"/>
      <w:r w:rsidRPr="00821707">
        <w:t>"</w:t>
      </w:r>
    </w:p>
    <w:p w14:paraId="2CD0CF67" w14:textId="77777777" w:rsidR="00821707" w:rsidRPr="00821707" w:rsidRDefault="00821707" w:rsidP="00821707">
      <w:pPr>
        <w:pStyle w:val="CodeExample"/>
      </w:pPr>
      <w:r w:rsidRPr="00821707">
        <w:t xml:space="preserve">            </w:t>
      </w:r>
      <w:proofErr w:type="spellStart"/>
      <w:r w:rsidRPr="00821707">
        <w:t>android:text</w:t>
      </w:r>
      <w:proofErr w:type="spellEnd"/>
      <w:r w:rsidRPr="00821707">
        <w:t>="@string/</w:t>
      </w:r>
      <w:proofErr w:type="spellStart"/>
      <w:r w:rsidRPr="00821707">
        <w:t>color_created_display_panel</w:t>
      </w:r>
      <w:proofErr w:type="spellEnd"/>
      <w:r w:rsidRPr="00821707">
        <w:t>"</w:t>
      </w:r>
    </w:p>
    <w:p w14:paraId="61B16B52" w14:textId="77777777" w:rsidR="00821707" w:rsidRPr="00821707" w:rsidRDefault="00821707" w:rsidP="00821707">
      <w:pPr>
        <w:pStyle w:val="CodeExample"/>
      </w:pPr>
      <w:r w:rsidRPr="00821707">
        <w:t xml:space="preserve">            </w:t>
      </w:r>
      <w:proofErr w:type="spellStart"/>
      <w:r w:rsidRPr="00821707">
        <w:t>android:layout_height</w:t>
      </w:r>
      <w:proofErr w:type="spellEnd"/>
      <w:r w:rsidRPr="00821707">
        <w:t>="40dp"</w:t>
      </w:r>
    </w:p>
    <w:p w14:paraId="6E6F1EE0" w14:textId="77777777" w:rsidR="00821707" w:rsidRPr="00821707" w:rsidRDefault="00821707" w:rsidP="00821707">
      <w:pPr>
        <w:pStyle w:val="CodeExample"/>
      </w:pPr>
      <w:r w:rsidRPr="00821707">
        <w:t xml:space="preserve">            </w:t>
      </w:r>
      <w:proofErr w:type="spellStart"/>
      <w:r w:rsidRPr="00821707">
        <w:t>android:layout_margin</w:t>
      </w:r>
      <w:proofErr w:type="spellEnd"/>
      <w:r w:rsidRPr="00821707">
        <w:t>="8dp"</w:t>
      </w:r>
    </w:p>
    <w:p w14:paraId="38005B68" w14:textId="77777777" w:rsidR="00821707" w:rsidRPr="00821707" w:rsidRDefault="00821707" w:rsidP="00821707">
      <w:pPr>
        <w:pStyle w:val="CodeExample"/>
      </w:pPr>
      <w:r w:rsidRPr="00821707">
        <w:t xml:space="preserve">            </w:t>
      </w:r>
      <w:proofErr w:type="spellStart"/>
      <w:r w:rsidRPr="00821707">
        <w:t>app:layout_constraintTop_toBottomOf</w:t>
      </w:r>
      <w:proofErr w:type="spellEnd"/>
      <w:r w:rsidRPr="00821707">
        <w:t>="@id/</w:t>
      </w:r>
      <w:proofErr w:type="spellStart"/>
      <w:r w:rsidRPr="00821707">
        <w:t>color_creator_button</w:t>
      </w:r>
      <w:proofErr w:type="spellEnd"/>
      <w:r w:rsidRPr="00821707">
        <w:t>"</w:t>
      </w:r>
    </w:p>
    <w:p w14:paraId="00BF6B25" w14:textId="77777777" w:rsidR="003D76C2" w:rsidRDefault="00821707" w:rsidP="00821707">
      <w:pPr>
        <w:pStyle w:val="CodeExample"/>
      </w:pPr>
      <w:r w:rsidRPr="00821707">
        <w:t xml:space="preserve">            </w:t>
      </w:r>
      <w:proofErr w:type="spellStart"/>
      <w:r w:rsidRPr="00821707">
        <w:t>app:layout_constraintStart_toStartOf</w:t>
      </w:r>
      <w:proofErr w:type="spellEnd"/>
      <w:r w:rsidRPr="00821707">
        <w:t>="parent" /&gt;</w:t>
      </w:r>
      <w:r>
        <w:t xml:space="preserve"> </w:t>
      </w:r>
    </w:p>
    <w:p w14:paraId="4A7E0D0F" w14:textId="77777777" w:rsidR="003D76C2" w:rsidRDefault="00000000">
      <w:pPr>
        <w:pStyle w:val="ListParagraph"/>
        <w:numPr>
          <w:ilvl w:val="0"/>
          <w:numId w:val="18"/>
        </w:numPr>
        <w:tabs>
          <w:tab w:val="left" w:pos="1274"/>
        </w:tabs>
        <w:spacing w:line="247" w:lineRule="auto"/>
        <w:ind w:left="1274" w:right="291"/>
        <w:jc w:val="left"/>
        <w:rPr>
          <w:sz w:val="20"/>
        </w:rPr>
      </w:pPr>
      <w:r>
        <w:rPr>
          <w:sz w:val="20"/>
        </w:rPr>
        <w:t>Finally, display the RGB color created from the three channels in the layout. This is where we need to set the click listener on the button and retrieve the three color values. Then, we need to concatenate these values in the correct order</w:t>
      </w:r>
      <w:r>
        <w:rPr>
          <w:spacing w:val="-3"/>
          <w:sz w:val="20"/>
        </w:rPr>
        <w:t xml:space="preserve"> </w:t>
      </w:r>
      <w:r>
        <w:rPr>
          <w:sz w:val="20"/>
        </w:rPr>
        <w:t>in</w:t>
      </w:r>
      <w:r>
        <w:rPr>
          <w:spacing w:val="-3"/>
          <w:sz w:val="20"/>
        </w:rPr>
        <w:t xml:space="preserve"> </w:t>
      </w:r>
      <w:r>
        <w:rPr>
          <w:sz w:val="20"/>
        </w:rPr>
        <w:t>order</w:t>
      </w:r>
      <w:r>
        <w:rPr>
          <w:spacing w:val="-3"/>
          <w:sz w:val="20"/>
        </w:rPr>
        <w:t xml:space="preserve"> </w:t>
      </w:r>
      <w:r>
        <w:rPr>
          <w:sz w:val="20"/>
        </w:rPr>
        <w:t>to</w:t>
      </w:r>
      <w:r>
        <w:rPr>
          <w:spacing w:val="-3"/>
          <w:sz w:val="20"/>
        </w:rPr>
        <w:t xml:space="preserve"> </w:t>
      </w:r>
      <w:r>
        <w:rPr>
          <w:sz w:val="20"/>
        </w:rPr>
        <w:t>create</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color</w:t>
      </w:r>
      <w:r>
        <w:rPr>
          <w:spacing w:val="-3"/>
          <w:sz w:val="20"/>
        </w:rPr>
        <w:t xml:space="preserve"> </w:t>
      </w:r>
      <w:r>
        <w:rPr>
          <w:sz w:val="20"/>
        </w:rPr>
        <w:t>and</w:t>
      </w:r>
      <w:r>
        <w:rPr>
          <w:spacing w:val="-4"/>
          <w:sz w:val="20"/>
        </w:rPr>
        <w:t xml:space="preserve"> </w:t>
      </w:r>
      <w:r>
        <w:rPr>
          <w:sz w:val="20"/>
        </w:rPr>
        <w:t>set</w:t>
      </w:r>
      <w:r>
        <w:rPr>
          <w:spacing w:val="-3"/>
          <w:sz w:val="20"/>
        </w:rPr>
        <w:t xml:space="preserve"> </w:t>
      </w:r>
      <w:r>
        <w:rPr>
          <w:sz w:val="20"/>
        </w:rPr>
        <w:t>that</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background</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color display panel:</w:t>
      </w:r>
    </w:p>
    <w:p w14:paraId="60C7CF24" w14:textId="77777777" w:rsidR="003D76C2" w:rsidRDefault="00D51F7C">
      <w:pPr>
        <w:pStyle w:val="BodyText"/>
        <w:spacing w:before="8"/>
        <w:rPr>
          <w:sz w:val="8"/>
        </w:rPr>
      </w:pPr>
      <w:r>
        <w:rPr>
          <w:noProof/>
        </w:rPr>
        <mc:AlternateContent>
          <mc:Choice Requires="wpg">
            <w:drawing>
              <wp:anchor distT="0" distB="0" distL="0" distR="0" simplePos="0" relativeHeight="487594496" behindDoc="1" locked="0" layoutInCell="1" allowOverlap="1" wp14:anchorId="41E5A777" wp14:editId="22564DC9">
                <wp:simplePos x="0" y="0"/>
                <wp:positionH relativeFrom="page">
                  <wp:posOffset>1120140</wp:posOffset>
                </wp:positionH>
                <wp:positionV relativeFrom="paragraph">
                  <wp:posOffset>89535</wp:posOffset>
                </wp:positionV>
                <wp:extent cx="5074920" cy="930275"/>
                <wp:effectExtent l="0" t="0" r="5080" b="0"/>
                <wp:wrapTopAndBottom/>
                <wp:docPr id="1493" name="docshapegroup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41"/>
                          <a:chExt cx="7992" cy="1465"/>
                        </a:xfrm>
                      </wpg:grpSpPr>
                      <wps:wsp>
                        <wps:cNvPr id="1494" name="docshape44"/>
                        <wps:cNvSpPr>
                          <a:spLocks/>
                        </wps:cNvSpPr>
                        <wps:spPr bwMode="auto">
                          <a:xfrm>
                            <a:off x="1764" y="151"/>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5" name="docshape45"/>
                        <wps:cNvSpPr>
                          <a:spLocks/>
                        </wps:cNvSpPr>
                        <wps:spPr bwMode="auto">
                          <a:xfrm>
                            <a:off x="1764" y="141"/>
                            <a:ext cx="7992" cy="1465"/>
                          </a:xfrm>
                          <a:custGeom>
                            <a:avLst/>
                            <a:gdLst>
                              <a:gd name="T0" fmla="+- 0 9756 1764"/>
                              <a:gd name="T1" fmla="*/ T0 w 7992"/>
                              <a:gd name="T2" fmla="+- 0 1585 141"/>
                              <a:gd name="T3" fmla="*/ 1585 h 1465"/>
                              <a:gd name="T4" fmla="+- 0 1764 1764"/>
                              <a:gd name="T5" fmla="*/ T4 w 7992"/>
                              <a:gd name="T6" fmla="+- 0 1585 141"/>
                              <a:gd name="T7" fmla="*/ 1585 h 1465"/>
                              <a:gd name="T8" fmla="+- 0 1764 1764"/>
                              <a:gd name="T9" fmla="*/ T8 w 7992"/>
                              <a:gd name="T10" fmla="+- 0 1605 141"/>
                              <a:gd name="T11" fmla="*/ 1605 h 1465"/>
                              <a:gd name="T12" fmla="+- 0 9756 1764"/>
                              <a:gd name="T13" fmla="*/ T12 w 7992"/>
                              <a:gd name="T14" fmla="+- 0 1605 141"/>
                              <a:gd name="T15" fmla="*/ 1605 h 1465"/>
                              <a:gd name="T16" fmla="+- 0 9756 1764"/>
                              <a:gd name="T17" fmla="*/ T16 w 7992"/>
                              <a:gd name="T18" fmla="+- 0 1585 141"/>
                              <a:gd name="T19" fmla="*/ 1585 h 1465"/>
                              <a:gd name="T20" fmla="+- 0 9756 1764"/>
                              <a:gd name="T21" fmla="*/ T20 w 7992"/>
                              <a:gd name="T22" fmla="+- 0 141 141"/>
                              <a:gd name="T23" fmla="*/ 141 h 1465"/>
                              <a:gd name="T24" fmla="+- 0 1764 1764"/>
                              <a:gd name="T25" fmla="*/ T24 w 7992"/>
                              <a:gd name="T26" fmla="+- 0 141 141"/>
                              <a:gd name="T27" fmla="*/ 141 h 1465"/>
                              <a:gd name="T28" fmla="+- 0 1764 1764"/>
                              <a:gd name="T29" fmla="*/ T28 w 7992"/>
                              <a:gd name="T30" fmla="+- 0 161 141"/>
                              <a:gd name="T31" fmla="*/ 161 h 1465"/>
                              <a:gd name="T32" fmla="+- 0 9756 1764"/>
                              <a:gd name="T33" fmla="*/ T32 w 7992"/>
                              <a:gd name="T34" fmla="+- 0 161 141"/>
                              <a:gd name="T35" fmla="*/ 161 h 1465"/>
                              <a:gd name="T36" fmla="+- 0 9756 1764"/>
                              <a:gd name="T37" fmla="*/ T36 w 7992"/>
                              <a:gd name="T38" fmla="+- 0 141 141"/>
                              <a:gd name="T39" fmla="*/ 141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6" name="docshape46"/>
                        <wps:cNvSpPr txBox="1">
                          <a:spLocks/>
                        </wps:cNvSpPr>
                        <wps:spPr bwMode="auto">
                          <a:xfrm>
                            <a:off x="1764" y="161"/>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F3BA4"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com.example.colors</w:t>
                              </w:r>
                              <w:proofErr w:type="spellEnd"/>
                            </w:p>
                            <w:p w14:paraId="26BFFC57" w14:textId="77777777" w:rsidR="003D76C2" w:rsidRDefault="003D76C2">
                              <w:pPr>
                                <w:rPr>
                                  <w:rFonts w:ascii="Courier New"/>
                                  <w:sz w:val="20"/>
                                </w:rPr>
                              </w:pPr>
                            </w:p>
                            <w:p w14:paraId="2E404F87" w14:textId="77777777" w:rsidR="003D76C2" w:rsidRDefault="00000000">
                              <w:pPr>
                                <w:spacing w:before="124" w:line="328" w:lineRule="auto"/>
                                <w:ind w:left="453" w:right="431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android.graphics.Color</w:t>
                              </w:r>
                              <w:proofErr w:type="spellEnd"/>
                              <w:r>
                                <w:rPr>
                                  <w:rFonts w:ascii="Courier New"/>
                                  <w:sz w:val="18"/>
                                </w:rPr>
                                <w:t xml:space="preserve"> import </w:t>
                              </w:r>
                              <w:proofErr w:type="spellStart"/>
                              <w:r>
                                <w:rPr>
                                  <w:rFonts w:ascii="Courier New"/>
                                  <w:sz w:val="18"/>
                                </w:rPr>
                                <w:t>android.os.Bundle</w:t>
                              </w:r>
                              <w:proofErr w:type="spellEnd"/>
                              <w:r>
                                <w:rPr>
                                  <w:rFonts w:ascii="Courier New"/>
                                  <w:sz w:val="18"/>
                                </w:rPr>
                                <w:t xml:space="preserve"> import </w:t>
                              </w:r>
                              <w:proofErr w:type="spellStart"/>
                              <w:r>
                                <w:rPr>
                                  <w:rFonts w:ascii="Courier New"/>
                                  <w:sz w:val="18"/>
                                </w:rPr>
                                <w:t>android.widget.Button</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E5A777" id="docshapegroup43" o:spid="_x0000_s1030" style="position:absolute;margin-left:88.2pt;margin-top:7.05pt;width:399.6pt;height:73.25pt;z-index:-15721984;mso-wrap-distance-left:0;mso-wrap-distance-right:0;mso-position-horizontal-relative:page" coordorigin="1764,141"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">
                <v:rect id="docshape44" o:spid="_x0000_s1031" style="position:absolute;left:1764;top:151;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" fillcolor="#f6f6f6" stroked="f">
                  <v:path arrowok="t"/>
                </v:rect>
                <v:shape id="docshape45" o:spid="_x0000_s1032" style="position:absolute;left:1764;top:141;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" path="m7992,1444l,1444r,20l7992,1464r,-20xm7992,l,,,20r7992,l7992,xe" fillcolor="#dadada" stroked="f">
                  <v:path arrowok="t" o:connecttype="custom" o:connectlocs="7992,1585;0,1585;0,1605;7992,1605;7992,1585;7992,141;0,141;0,161;7992,161;7992,141" o:connectangles="0,0,0,0,0,0,0,0,0,0"/>
                </v:shape>
                <v:shape id="docshape46" o:spid="_x0000_s1033" type="#_x0000_t202" style="position:absolute;left:1764;top:161;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" filled="f" stroked="f">
                  <v:path arrowok="t"/>
                  <v:textbox inset="0,0,0,0">
                    <w:txbxContent>
                      <w:p w14:paraId="7B9F3BA4"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com.example.colors</w:t>
                        </w:r>
                        <w:proofErr w:type="spellEnd"/>
                      </w:p>
                      <w:p w14:paraId="26BFFC57" w14:textId="77777777" w:rsidR="003D76C2" w:rsidRDefault="003D76C2">
                        <w:pPr>
                          <w:rPr>
                            <w:rFonts w:ascii="Courier New"/>
                            <w:sz w:val="20"/>
                          </w:rPr>
                        </w:pPr>
                      </w:p>
                      <w:p w14:paraId="2E404F87" w14:textId="77777777" w:rsidR="003D76C2" w:rsidRDefault="00000000">
                        <w:pPr>
                          <w:spacing w:before="124" w:line="328" w:lineRule="auto"/>
                          <w:ind w:left="453" w:right="431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android.graphics.Color</w:t>
                        </w:r>
                        <w:proofErr w:type="spellEnd"/>
                        <w:r>
                          <w:rPr>
                            <w:rFonts w:ascii="Courier New"/>
                            <w:sz w:val="18"/>
                          </w:rPr>
                          <w:t xml:space="preserve"> import </w:t>
                        </w:r>
                        <w:proofErr w:type="spellStart"/>
                        <w:r>
                          <w:rPr>
                            <w:rFonts w:ascii="Courier New"/>
                            <w:sz w:val="18"/>
                          </w:rPr>
                          <w:t>android.os.Bundle</w:t>
                        </w:r>
                        <w:proofErr w:type="spellEnd"/>
                        <w:r>
                          <w:rPr>
                            <w:rFonts w:ascii="Courier New"/>
                            <w:sz w:val="18"/>
                          </w:rPr>
                          <w:t xml:space="preserve"> import </w:t>
                        </w:r>
                        <w:proofErr w:type="spellStart"/>
                        <w:r>
                          <w:rPr>
                            <w:rFonts w:ascii="Courier New"/>
                            <w:sz w:val="18"/>
                          </w:rPr>
                          <w:t>android.widget.Button</w:t>
                        </w:r>
                        <w:proofErr w:type="spellEnd"/>
                      </w:p>
                    </w:txbxContent>
                  </v:textbox>
                </v:shape>
                <w10:wrap type="topAndBottom" anchorx="page"/>
              </v:group>
            </w:pict>
          </mc:Fallback>
        </mc:AlternateContent>
      </w:r>
    </w:p>
    <w:p w14:paraId="6C628373" w14:textId="77777777" w:rsidR="003D76C2" w:rsidRDefault="003D76C2">
      <w:pPr>
        <w:rPr>
          <w:sz w:val="8"/>
        </w:rPr>
        <w:sectPr w:rsidR="003D76C2">
          <w:pgSz w:w="10800" w:h="13320"/>
          <w:pgMar w:top="1120" w:right="920" w:bottom="280" w:left="940" w:header="695" w:footer="0" w:gutter="0"/>
          <w:cols w:space="720"/>
        </w:sectPr>
      </w:pPr>
    </w:p>
    <w:p w14:paraId="1A59B7C9" w14:textId="77777777" w:rsidR="003D76C2" w:rsidRDefault="00D51F7C">
      <w:pPr>
        <w:spacing w:before="132" w:line="328" w:lineRule="auto"/>
        <w:ind w:left="557" w:right="4543"/>
        <w:rPr>
          <w:rFonts w:ascii="Courier New"/>
          <w:sz w:val="18"/>
        </w:rPr>
      </w:pPr>
      <w:r>
        <w:rPr>
          <w:noProof/>
        </w:rPr>
        <w:lastRenderedPageBreak/>
        <mc:AlternateContent>
          <mc:Choice Requires="wpg">
            <w:drawing>
              <wp:anchor distT="0" distB="0" distL="114300" distR="114300" simplePos="0" relativeHeight="483635712" behindDoc="1" locked="0" layoutInCell="1" allowOverlap="1" wp14:anchorId="63F2CB6B" wp14:editId="7472B8EF">
                <wp:simplePos x="0" y="0"/>
                <wp:positionH relativeFrom="page">
                  <wp:posOffset>662940</wp:posOffset>
                </wp:positionH>
                <wp:positionV relativeFrom="page">
                  <wp:posOffset>768350</wp:posOffset>
                </wp:positionV>
                <wp:extent cx="5074920" cy="7191375"/>
                <wp:effectExtent l="0" t="0" r="5080" b="0"/>
                <wp:wrapNone/>
                <wp:docPr id="1490" name="docshapegroup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191375"/>
                          <a:chOff x="1044" y="1210"/>
                          <a:chExt cx="7992" cy="11325"/>
                        </a:xfrm>
                      </wpg:grpSpPr>
                      <wps:wsp>
                        <wps:cNvPr id="1491" name="docshape48"/>
                        <wps:cNvSpPr>
                          <a:spLocks/>
                        </wps:cNvSpPr>
                        <wps:spPr bwMode="auto">
                          <a:xfrm>
                            <a:off x="1044" y="1219"/>
                            <a:ext cx="7992" cy="1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2" name="docshape49"/>
                        <wps:cNvSpPr>
                          <a:spLocks/>
                        </wps:cNvSpPr>
                        <wps:spPr bwMode="auto">
                          <a:xfrm>
                            <a:off x="1044" y="1209"/>
                            <a:ext cx="7992" cy="11325"/>
                          </a:xfrm>
                          <a:custGeom>
                            <a:avLst/>
                            <a:gdLst>
                              <a:gd name="T0" fmla="+- 0 9036 1044"/>
                              <a:gd name="T1" fmla="*/ T0 w 7992"/>
                              <a:gd name="T2" fmla="+- 0 12514 1210"/>
                              <a:gd name="T3" fmla="*/ 12514 h 11325"/>
                              <a:gd name="T4" fmla="+- 0 1044 1044"/>
                              <a:gd name="T5" fmla="*/ T4 w 7992"/>
                              <a:gd name="T6" fmla="+- 0 12514 1210"/>
                              <a:gd name="T7" fmla="*/ 12514 h 11325"/>
                              <a:gd name="T8" fmla="+- 0 1044 1044"/>
                              <a:gd name="T9" fmla="*/ T8 w 7992"/>
                              <a:gd name="T10" fmla="+- 0 12534 1210"/>
                              <a:gd name="T11" fmla="*/ 12534 h 11325"/>
                              <a:gd name="T12" fmla="+- 0 9036 1044"/>
                              <a:gd name="T13" fmla="*/ T12 w 7992"/>
                              <a:gd name="T14" fmla="+- 0 12534 1210"/>
                              <a:gd name="T15" fmla="*/ 12534 h 11325"/>
                              <a:gd name="T16" fmla="+- 0 9036 1044"/>
                              <a:gd name="T17" fmla="*/ T16 w 7992"/>
                              <a:gd name="T18" fmla="+- 0 12514 1210"/>
                              <a:gd name="T19" fmla="*/ 12514 h 11325"/>
                              <a:gd name="T20" fmla="+- 0 9036 1044"/>
                              <a:gd name="T21" fmla="*/ T20 w 7992"/>
                              <a:gd name="T22" fmla="+- 0 1210 1210"/>
                              <a:gd name="T23" fmla="*/ 1210 h 11325"/>
                              <a:gd name="T24" fmla="+- 0 1044 1044"/>
                              <a:gd name="T25" fmla="*/ T24 w 7992"/>
                              <a:gd name="T26" fmla="+- 0 1210 1210"/>
                              <a:gd name="T27" fmla="*/ 1210 h 11325"/>
                              <a:gd name="T28" fmla="+- 0 1044 1044"/>
                              <a:gd name="T29" fmla="*/ T28 w 7992"/>
                              <a:gd name="T30" fmla="+- 0 1230 1210"/>
                              <a:gd name="T31" fmla="*/ 1230 h 11325"/>
                              <a:gd name="T32" fmla="+- 0 9036 1044"/>
                              <a:gd name="T33" fmla="*/ T32 w 7992"/>
                              <a:gd name="T34" fmla="+- 0 1230 1210"/>
                              <a:gd name="T35" fmla="*/ 1230 h 11325"/>
                              <a:gd name="T36" fmla="+- 0 9036 1044"/>
                              <a:gd name="T37" fmla="*/ T36 w 7992"/>
                              <a:gd name="T38" fmla="+- 0 1210 1210"/>
                              <a:gd name="T39" fmla="*/ 1210 h 1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325">
                                <a:moveTo>
                                  <a:pt x="7992" y="11304"/>
                                </a:moveTo>
                                <a:lnTo>
                                  <a:pt x="0" y="11304"/>
                                </a:lnTo>
                                <a:lnTo>
                                  <a:pt x="0" y="11324"/>
                                </a:lnTo>
                                <a:lnTo>
                                  <a:pt x="7992" y="11324"/>
                                </a:lnTo>
                                <a:lnTo>
                                  <a:pt x="7992" y="1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F6F119" id="docshapegroup47" o:spid="_x0000_s1026" style="position:absolute;margin-left:52.2pt;margin-top:60.5pt;width:399.6pt;height:566.25pt;z-index:-19680768;mso-position-horizontal-relative:page;mso-position-vertical-relative:page" coordorigin="1044,1210" coordsize="7992,1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">
                <v:rect id="docshape48" o:spid="_x0000_s1027" style="position:absolute;left:1044;top:1219;width:7992;height:1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" fillcolor="#f6f6f6" stroked="f">
                  <v:path arrowok="t"/>
                </v:rect>
                <v:shape id="docshape49" o:spid="_x0000_s1028" style="position:absolute;left:1044;top:1209;width:7992;height:11325;visibility:visible;mso-wrap-style:square;v-text-anchor:top" coordsize="7992,1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" path="m7992,11304l,11304r,20l7992,11324r,-20xm7992,l,,,20r7992,l7992,xe" fillcolor="#dadada" stroked="f">
                  <v:path arrowok="t" o:connecttype="custom" o:connectlocs="7992,12514;0,12514;0,12534;7992,12534;7992,12514;7992,1210;0,1210;0,1230;7992,1230;7992,1210" o:connectangles="0,0,0,0,0,0,0,0,0,0"/>
                </v:shape>
                <w10:wrap anchorx="page" anchory="page"/>
              </v:group>
            </w:pict>
          </mc:Fallback>
        </mc:AlternateContent>
      </w:r>
      <w:r w:rsidR="00CC7617">
        <w:rPr>
          <w:rFonts w:ascii="Courier New"/>
          <w:sz w:val="18"/>
        </w:rPr>
        <w:t>import</w:t>
      </w:r>
      <w:r w:rsidR="00CC7617">
        <w:rPr>
          <w:rFonts w:ascii="Courier New"/>
          <w:spacing w:val="-29"/>
          <w:sz w:val="18"/>
        </w:rPr>
        <w:t xml:space="preserve"> </w:t>
      </w:r>
      <w:proofErr w:type="spellStart"/>
      <w:r w:rsidR="00CC7617">
        <w:rPr>
          <w:rFonts w:ascii="Courier New"/>
          <w:sz w:val="18"/>
        </w:rPr>
        <w:t>android.widget.TextView</w:t>
      </w:r>
      <w:proofErr w:type="spellEnd"/>
      <w:r w:rsidR="00CC7617">
        <w:rPr>
          <w:rFonts w:ascii="Courier New"/>
          <w:sz w:val="18"/>
        </w:rPr>
        <w:t xml:space="preserve"> import </w:t>
      </w:r>
      <w:proofErr w:type="spellStart"/>
      <w:r w:rsidR="00CC7617">
        <w:rPr>
          <w:rFonts w:ascii="Courier New"/>
          <w:sz w:val="18"/>
        </w:rPr>
        <w:t>android.widget.Toast</w:t>
      </w:r>
      <w:proofErr w:type="spellEnd"/>
    </w:p>
    <w:p w14:paraId="7EEC47CC" w14:textId="77777777" w:rsidR="003D76C2" w:rsidRDefault="00000000">
      <w:pPr>
        <w:spacing w:before="1"/>
        <w:ind w:left="557"/>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androidx.appcompat.app.AppCompatActivity</w:t>
      </w:r>
      <w:proofErr w:type="spellEnd"/>
    </w:p>
    <w:p w14:paraId="498B5CA3" w14:textId="77777777" w:rsidR="003D76C2" w:rsidRDefault="00000000">
      <w:pPr>
        <w:spacing w:before="76"/>
        <w:ind w:left="557"/>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com.google.android.material.textfield.TextInputEditText</w:t>
      </w:r>
      <w:proofErr w:type="spellEnd"/>
    </w:p>
    <w:p w14:paraId="026DB90D" w14:textId="77777777" w:rsidR="003D76C2" w:rsidRDefault="003D76C2">
      <w:pPr>
        <w:pStyle w:val="BodyText"/>
        <w:rPr>
          <w:rFonts w:ascii="Courier New"/>
        </w:rPr>
      </w:pPr>
    </w:p>
    <w:p w14:paraId="4660E769" w14:textId="77777777" w:rsidR="003D76C2" w:rsidRDefault="00000000">
      <w:pPr>
        <w:spacing w:before="130"/>
        <w:ind w:left="557"/>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0E9A9020" w14:textId="77777777" w:rsidR="003D76C2" w:rsidRDefault="00000000">
      <w:pPr>
        <w:spacing w:before="76" w:line="328" w:lineRule="auto"/>
        <w:ind w:left="1421"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5A97D219" w14:textId="77777777" w:rsidR="003D76C2" w:rsidRDefault="003D76C2">
      <w:pPr>
        <w:pStyle w:val="BodyText"/>
        <w:spacing w:before="10"/>
        <w:rPr>
          <w:rFonts w:ascii="Courier New"/>
          <w:sz w:val="24"/>
        </w:rPr>
      </w:pPr>
    </w:p>
    <w:p w14:paraId="0D63E4F3" w14:textId="77777777" w:rsidR="003D76C2" w:rsidRDefault="00000000">
      <w:pPr>
        <w:spacing w:line="202" w:lineRule="exact"/>
        <w:ind w:left="203" w:right="1329"/>
        <w:jc w:val="center"/>
        <w:rPr>
          <w:rFonts w:ascii="Courier New"/>
          <w:sz w:val="18"/>
        </w:rPr>
      </w:pPr>
      <w:proofErr w:type="spellStart"/>
      <w:r>
        <w:rPr>
          <w:rFonts w:ascii="Courier New"/>
          <w:spacing w:val="-2"/>
          <w:sz w:val="18"/>
        </w:rPr>
        <w:t>findViewById</w:t>
      </w:r>
      <w:proofErr w:type="spellEnd"/>
      <w:r>
        <w:rPr>
          <w:rFonts w:ascii="Courier New"/>
          <w:spacing w:val="-2"/>
          <w:sz w:val="18"/>
        </w:rPr>
        <w:t>&lt;Button&gt;(</w:t>
      </w:r>
      <w:proofErr w:type="spellStart"/>
      <w:r>
        <w:rPr>
          <w:rFonts w:ascii="Courier New"/>
          <w:spacing w:val="-2"/>
          <w:sz w:val="18"/>
        </w:rPr>
        <w:t>R.id.color_creator_button</w:t>
      </w:r>
      <w:proofErr w:type="spellEnd"/>
      <w:r>
        <w:rPr>
          <w:rFonts w:ascii="Courier New"/>
          <w:spacing w:val="-2"/>
          <w:sz w:val="18"/>
        </w:rPr>
        <w:t>)</w:t>
      </w:r>
    </w:p>
    <w:p w14:paraId="4C52E5EA" w14:textId="77777777" w:rsidR="003D76C2" w:rsidRDefault="00000000">
      <w:pPr>
        <w:spacing w:line="202" w:lineRule="exact"/>
        <w:ind w:left="1273" w:right="4560"/>
        <w:jc w:val="center"/>
        <w:rPr>
          <w:rFonts w:ascii="Courier New"/>
          <w:sz w:val="18"/>
        </w:rPr>
      </w:pPr>
      <w:r>
        <w:rPr>
          <w:rFonts w:ascii="Courier New"/>
          <w:sz w:val="18"/>
        </w:rPr>
        <w:t>?.</w:t>
      </w:r>
      <w:proofErr w:type="spellStart"/>
      <w:r>
        <w:rPr>
          <w:rFonts w:ascii="Courier New"/>
          <w:sz w:val="18"/>
        </w:rPr>
        <w:t>setOnClickListener</w:t>
      </w:r>
      <w:proofErr w:type="spellEnd"/>
      <w:r>
        <w:rPr>
          <w:rFonts w:ascii="Courier New"/>
          <w:spacing w:val="-20"/>
          <w:sz w:val="18"/>
        </w:rPr>
        <w:t xml:space="preserve"> </w:t>
      </w:r>
      <w:r>
        <w:rPr>
          <w:rFonts w:ascii="Courier New"/>
          <w:spacing w:val="-10"/>
          <w:sz w:val="18"/>
        </w:rPr>
        <w:t>{</w:t>
      </w:r>
    </w:p>
    <w:p w14:paraId="234B1F38" w14:textId="77777777" w:rsidR="003D76C2" w:rsidRDefault="00000000">
      <w:pPr>
        <w:spacing w:before="16" w:line="202" w:lineRule="exact"/>
        <w:ind w:left="1273" w:right="998"/>
        <w:jc w:val="center"/>
        <w:rPr>
          <w:rFonts w:ascii="Courier New"/>
          <w:sz w:val="18"/>
        </w:rPr>
      </w:pPr>
      <w:r>
        <w:rPr>
          <w:rFonts w:ascii="Courier New"/>
          <w:sz w:val="18"/>
        </w:rPr>
        <w:t>var</w:t>
      </w:r>
      <w:r>
        <w:rPr>
          <w:rFonts w:ascii="Courier New"/>
          <w:spacing w:val="-6"/>
          <w:sz w:val="18"/>
        </w:rPr>
        <w:t xml:space="preserve"> </w:t>
      </w:r>
      <w:proofErr w:type="spellStart"/>
      <w:r>
        <w:rPr>
          <w:rFonts w:ascii="Courier New"/>
          <w:sz w:val="18"/>
        </w:rPr>
        <w:t>redChannelText</w:t>
      </w:r>
      <w:proofErr w:type="spellEnd"/>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TextInputEditText</w:t>
      </w:r>
      <w:proofErr w:type="spellEnd"/>
      <w:r>
        <w:rPr>
          <w:rFonts w:ascii="Courier New"/>
          <w:spacing w:val="-2"/>
          <w:sz w:val="18"/>
        </w:rPr>
        <w:t>&gt;</w:t>
      </w:r>
    </w:p>
    <w:p w14:paraId="13F97FB0" w14:textId="77777777" w:rsidR="003D76C2" w:rsidRDefault="00000000">
      <w:pPr>
        <w:spacing w:line="202" w:lineRule="exact"/>
        <w:ind w:left="311" w:right="1329"/>
        <w:jc w:val="center"/>
        <w:rPr>
          <w:rFonts w:ascii="Courier New"/>
          <w:sz w:val="18"/>
        </w:rPr>
      </w:pPr>
      <w:r>
        <w:rPr>
          <w:rFonts w:ascii="Courier New"/>
          <w:spacing w:val="-2"/>
          <w:sz w:val="18"/>
        </w:rPr>
        <w:t>(</w:t>
      </w:r>
      <w:proofErr w:type="spellStart"/>
      <w:r>
        <w:rPr>
          <w:rFonts w:ascii="Courier New"/>
          <w:spacing w:val="-2"/>
          <w:sz w:val="18"/>
        </w:rPr>
        <w:t>R.id.red_channel</w:t>
      </w:r>
      <w:proofErr w:type="spellEnd"/>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
    <w:p w14:paraId="65A43C55" w14:textId="77777777" w:rsidR="003D76C2" w:rsidRDefault="00000000">
      <w:pPr>
        <w:spacing w:before="16" w:line="202" w:lineRule="exact"/>
        <w:ind w:left="1273" w:right="782"/>
        <w:jc w:val="center"/>
        <w:rPr>
          <w:rFonts w:ascii="Courier New"/>
          <w:sz w:val="18"/>
        </w:rPr>
      </w:pPr>
      <w:r>
        <w:rPr>
          <w:rFonts w:ascii="Courier New"/>
          <w:sz w:val="18"/>
        </w:rPr>
        <w:t>var</w:t>
      </w:r>
      <w:r>
        <w:rPr>
          <w:rFonts w:ascii="Courier New"/>
          <w:spacing w:val="-7"/>
          <w:sz w:val="18"/>
        </w:rPr>
        <w:t xml:space="preserve"> </w:t>
      </w:r>
      <w:proofErr w:type="spellStart"/>
      <w:r>
        <w:rPr>
          <w:rFonts w:ascii="Courier New"/>
          <w:sz w:val="18"/>
        </w:rPr>
        <w:t>greenChannelText</w:t>
      </w:r>
      <w:proofErr w:type="spellEnd"/>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TextInputEditText</w:t>
      </w:r>
      <w:proofErr w:type="spellEnd"/>
      <w:r>
        <w:rPr>
          <w:rFonts w:ascii="Courier New"/>
          <w:spacing w:val="-2"/>
          <w:sz w:val="18"/>
        </w:rPr>
        <w:t>&gt;</w:t>
      </w:r>
    </w:p>
    <w:p w14:paraId="68AB67F6" w14:textId="77777777" w:rsidR="003D76C2" w:rsidRDefault="00000000">
      <w:pPr>
        <w:spacing w:line="202" w:lineRule="exact"/>
        <w:ind w:left="527" w:right="1329"/>
        <w:jc w:val="center"/>
        <w:rPr>
          <w:rFonts w:ascii="Courier New"/>
          <w:sz w:val="18"/>
        </w:rPr>
      </w:pPr>
      <w:r>
        <w:rPr>
          <w:rFonts w:ascii="Courier New"/>
          <w:spacing w:val="-2"/>
          <w:sz w:val="18"/>
        </w:rPr>
        <w:t>(</w:t>
      </w:r>
      <w:proofErr w:type="spellStart"/>
      <w:r>
        <w:rPr>
          <w:rFonts w:ascii="Courier New"/>
          <w:spacing w:val="-2"/>
          <w:sz w:val="18"/>
        </w:rPr>
        <w:t>R.id.green_channel</w:t>
      </w:r>
      <w:proofErr w:type="spellEnd"/>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
    <w:p w14:paraId="12C03577" w14:textId="77777777" w:rsidR="003D76C2" w:rsidRDefault="00000000">
      <w:pPr>
        <w:spacing w:before="16" w:line="202" w:lineRule="exact"/>
        <w:ind w:left="1273" w:right="890"/>
        <w:jc w:val="center"/>
        <w:rPr>
          <w:rFonts w:ascii="Courier New"/>
          <w:sz w:val="18"/>
        </w:rPr>
      </w:pPr>
      <w:r>
        <w:rPr>
          <w:rFonts w:ascii="Courier New"/>
          <w:sz w:val="18"/>
        </w:rPr>
        <w:t>var</w:t>
      </w:r>
      <w:r>
        <w:rPr>
          <w:rFonts w:ascii="Courier New"/>
          <w:spacing w:val="-7"/>
          <w:sz w:val="18"/>
        </w:rPr>
        <w:t xml:space="preserve"> </w:t>
      </w:r>
      <w:proofErr w:type="spellStart"/>
      <w:r>
        <w:rPr>
          <w:rFonts w:ascii="Courier New"/>
          <w:sz w:val="18"/>
        </w:rPr>
        <w:t>blueChannelText</w:t>
      </w:r>
      <w:proofErr w:type="spellEnd"/>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TextInputEditText</w:t>
      </w:r>
      <w:proofErr w:type="spellEnd"/>
      <w:r>
        <w:rPr>
          <w:rFonts w:ascii="Courier New"/>
          <w:spacing w:val="-2"/>
          <w:sz w:val="18"/>
        </w:rPr>
        <w:t>&gt;</w:t>
      </w:r>
    </w:p>
    <w:p w14:paraId="72CFDBB0" w14:textId="77777777" w:rsidR="003D76C2" w:rsidRDefault="00000000">
      <w:pPr>
        <w:spacing w:line="202" w:lineRule="exact"/>
        <w:ind w:left="419" w:right="1329"/>
        <w:jc w:val="center"/>
        <w:rPr>
          <w:rFonts w:ascii="Courier New"/>
          <w:sz w:val="18"/>
        </w:rPr>
      </w:pPr>
      <w:r>
        <w:rPr>
          <w:rFonts w:ascii="Courier New"/>
          <w:spacing w:val="-2"/>
          <w:sz w:val="18"/>
        </w:rPr>
        <w:t>(</w:t>
      </w:r>
      <w:proofErr w:type="spellStart"/>
      <w:r>
        <w:rPr>
          <w:rFonts w:ascii="Courier New"/>
          <w:spacing w:val="-2"/>
          <w:sz w:val="18"/>
        </w:rPr>
        <w:t>R.id.blue_channel</w:t>
      </w:r>
      <w:proofErr w:type="spellEnd"/>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
    <w:p w14:paraId="2B2BD764" w14:textId="77777777" w:rsidR="003D76C2" w:rsidRDefault="003D76C2">
      <w:pPr>
        <w:pStyle w:val="BodyText"/>
        <w:spacing w:before="2"/>
        <w:rPr>
          <w:rFonts w:ascii="Courier New"/>
          <w:sz w:val="26"/>
        </w:rPr>
      </w:pPr>
    </w:p>
    <w:p w14:paraId="4BF2D2E5" w14:textId="77777777" w:rsidR="003D76C2" w:rsidRDefault="00000000">
      <w:pPr>
        <w:ind w:left="1853"/>
        <w:rPr>
          <w:rFonts w:ascii="Courier New"/>
          <w:sz w:val="18"/>
        </w:rPr>
      </w:pPr>
      <w:r>
        <w:rPr>
          <w:rFonts w:ascii="Courier New"/>
          <w:spacing w:val="-4"/>
          <w:sz w:val="18"/>
        </w:rPr>
        <w:t>//Check</w:t>
      </w:r>
      <w:r>
        <w:rPr>
          <w:rFonts w:ascii="Courier New"/>
          <w:spacing w:val="-23"/>
          <w:sz w:val="18"/>
        </w:rPr>
        <w:t xml:space="preserve"> </w:t>
      </w:r>
      <w:r>
        <w:rPr>
          <w:rFonts w:ascii="Courier New"/>
          <w:spacing w:val="-4"/>
          <w:sz w:val="18"/>
        </w:rPr>
        <w:t>that</w:t>
      </w:r>
      <w:r>
        <w:rPr>
          <w:rFonts w:ascii="Courier New"/>
          <w:spacing w:val="-22"/>
          <w:sz w:val="18"/>
        </w:rPr>
        <w:t xml:space="preserve"> </w:t>
      </w:r>
      <w:r>
        <w:rPr>
          <w:rFonts w:ascii="Courier New"/>
          <w:spacing w:val="-4"/>
          <w:sz w:val="18"/>
        </w:rPr>
        <w:t>all</w:t>
      </w:r>
      <w:r>
        <w:rPr>
          <w:rFonts w:ascii="Courier New"/>
          <w:spacing w:val="-22"/>
          <w:sz w:val="18"/>
        </w:rPr>
        <w:t xml:space="preserve"> </w:t>
      </w:r>
      <w:r>
        <w:rPr>
          <w:rFonts w:ascii="Courier New"/>
          <w:spacing w:val="-4"/>
          <w:sz w:val="18"/>
        </w:rPr>
        <w:t>fields</w:t>
      </w:r>
      <w:r>
        <w:rPr>
          <w:rFonts w:ascii="Courier New"/>
          <w:spacing w:val="-22"/>
          <w:sz w:val="18"/>
        </w:rPr>
        <w:t xml:space="preserve"> </w:t>
      </w:r>
      <w:r>
        <w:rPr>
          <w:rFonts w:ascii="Courier New"/>
          <w:spacing w:val="-4"/>
          <w:sz w:val="18"/>
        </w:rPr>
        <w:t>are</w:t>
      </w:r>
      <w:r>
        <w:rPr>
          <w:rFonts w:ascii="Courier New"/>
          <w:spacing w:val="-23"/>
          <w:sz w:val="18"/>
        </w:rPr>
        <w:t xml:space="preserve"> </w:t>
      </w:r>
      <w:r>
        <w:rPr>
          <w:rFonts w:ascii="Courier New"/>
          <w:spacing w:val="-4"/>
          <w:sz w:val="18"/>
        </w:rPr>
        <w:t>filled</w:t>
      </w:r>
      <w:r>
        <w:rPr>
          <w:rFonts w:ascii="Courier New"/>
          <w:spacing w:val="-22"/>
          <w:sz w:val="18"/>
        </w:rPr>
        <w:t xml:space="preserve"> </w:t>
      </w:r>
      <w:r>
        <w:rPr>
          <w:rFonts w:ascii="Courier New"/>
          <w:spacing w:val="-5"/>
          <w:sz w:val="18"/>
        </w:rPr>
        <w:t>in</w:t>
      </w:r>
    </w:p>
    <w:p w14:paraId="3D91848B" w14:textId="77777777" w:rsidR="003D76C2" w:rsidRDefault="00000000">
      <w:pPr>
        <w:spacing w:before="76" w:line="328" w:lineRule="auto"/>
        <w:ind w:left="1853" w:right="3582"/>
        <w:rPr>
          <w:rFonts w:ascii="Courier New"/>
          <w:sz w:val="18"/>
        </w:rPr>
      </w:pPr>
      <w:r>
        <w:rPr>
          <w:rFonts w:ascii="Courier New"/>
          <w:sz w:val="18"/>
        </w:rPr>
        <w:t>//and</w:t>
      </w:r>
      <w:r>
        <w:rPr>
          <w:rFonts w:ascii="Courier New"/>
          <w:spacing w:val="-8"/>
          <w:sz w:val="18"/>
        </w:rPr>
        <w:t xml:space="preserve"> </w:t>
      </w:r>
      <w:r>
        <w:rPr>
          <w:rFonts w:ascii="Courier New"/>
          <w:sz w:val="18"/>
        </w:rPr>
        <w:t>show</w:t>
      </w:r>
      <w:r>
        <w:rPr>
          <w:rFonts w:ascii="Courier New"/>
          <w:spacing w:val="-8"/>
          <w:sz w:val="18"/>
        </w:rPr>
        <w:t xml:space="preserve"> </w:t>
      </w:r>
      <w:r>
        <w:rPr>
          <w:rFonts w:ascii="Courier New"/>
          <w:sz w:val="18"/>
        </w:rPr>
        <w:t>error</w:t>
      </w:r>
      <w:r>
        <w:rPr>
          <w:rFonts w:ascii="Courier New"/>
          <w:spacing w:val="-8"/>
          <w:sz w:val="18"/>
        </w:rPr>
        <w:t xml:space="preserve"> </w:t>
      </w:r>
      <w:r>
        <w:rPr>
          <w:rFonts w:ascii="Courier New"/>
          <w:sz w:val="18"/>
        </w:rPr>
        <w:t>message</w:t>
      </w:r>
      <w:r>
        <w:rPr>
          <w:rFonts w:ascii="Courier New"/>
          <w:spacing w:val="-8"/>
          <w:sz w:val="18"/>
        </w:rPr>
        <w:t xml:space="preserve"> </w:t>
      </w:r>
      <w:r>
        <w:rPr>
          <w:rFonts w:ascii="Courier New"/>
          <w:sz w:val="18"/>
        </w:rPr>
        <w:t>if</w:t>
      </w:r>
      <w:r>
        <w:rPr>
          <w:rFonts w:ascii="Courier New"/>
          <w:spacing w:val="-8"/>
          <w:sz w:val="18"/>
        </w:rPr>
        <w:t xml:space="preserve"> </w:t>
      </w:r>
      <w:r>
        <w:rPr>
          <w:rFonts w:ascii="Courier New"/>
          <w:sz w:val="18"/>
        </w:rPr>
        <w:t>not. if (</w:t>
      </w:r>
      <w:proofErr w:type="spellStart"/>
      <w:r>
        <w:rPr>
          <w:rFonts w:ascii="Courier New"/>
          <w:sz w:val="18"/>
        </w:rPr>
        <w:t>redChannelText.isEmpty</w:t>
      </w:r>
      <w:proofErr w:type="spellEnd"/>
      <w:r>
        <w:rPr>
          <w:rFonts w:ascii="Courier New"/>
          <w:sz w:val="18"/>
        </w:rPr>
        <w:t>() or</w:t>
      </w:r>
    </w:p>
    <w:p w14:paraId="12968AD0" w14:textId="77777777" w:rsidR="003D76C2" w:rsidRDefault="00000000">
      <w:pPr>
        <w:spacing w:before="1"/>
        <w:ind w:left="2069"/>
        <w:rPr>
          <w:rFonts w:ascii="Courier New"/>
          <w:sz w:val="18"/>
        </w:rPr>
      </w:pPr>
      <w:proofErr w:type="spellStart"/>
      <w:r>
        <w:rPr>
          <w:rFonts w:ascii="Courier New"/>
          <w:spacing w:val="-2"/>
          <w:sz w:val="18"/>
        </w:rPr>
        <w:t>greenChannelText.isEmpty</w:t>
      </w:r>
      <w:proofErr w:type="spellEnd"/>
      <w:r>
        <w:rPr>
          <w:rFonts w:ascii="Courier New"/>
          <w:spacing w:val="-2"/>
          <w:sz w:val="18"/>
        </w:rPr>
        <w:t>()</w:t>
      </w:r>
    </w:p>
    <w:p w14:paraId="3457F786" w14:textId="77777777" w:rsidR="003D76C2" w:rsidRDefault="00000000">
      <w:pPr>
        <w:spacing w:before="76" w:line="328" w:lineRule="auto"/>
        <w:ind w:left="1853" w:right="1684" w:firstLine="216"/>
        <w:rPr>
          <w:rFonts w:ascii="Courier New"/>
          <w:sz w:val="18"/>
        </w:rPr>
      </w:pPr>
      <w:r>
        <w:rPr>
          <w:rFonts w:ascii="Courier New"/>
          <w:sz w:val="18"/>
        </w:rPr>
        <w:t xml:space="preserve">or </w:t>
      </w:r>
      <w:proofErr w:type="spellStart"/>
      <w:r>
        <w:rPr>
          <w:rFonts w:ascii="Courier New"/>
          <w:sz w:val="18"/>
        </w:rPr>
        <w:t>blueChannelText.isEmpty</w:t>
      </w:r>
      <w:proofErr w:type="spellEnd"/>
      <w:r>
        <w:rPr>
          <w:rFonts w:ascii="Courier New"/>
          <w:sz w:val="18"/>
        </w:rPr>
        <w:t xml:space="preserve">()) { </w:t>
      </w:r>
      <w:proofErr w:type="spellStart"/>
      <w:r>
        <w:rPr>
          <w:rFonts w:ascii="Courier New"/>
          <w:sz w:val="18"/>
        </w:rPr>
        <w:t>Toast.makeText</w:t>
      </w:r>
      <w:proofErr w:type="spellEnd"/>
      <w:r>
        <w:rPr>
          <w:rFonts w:ascii="Courier New"/>
          <w:sz w:val="18"/>
        </w:rPr>
        <w:t>(this,</w:t>
      </w:r>
      <w:r>
        <w:rPr>
          <w:rFonts w:ascii="Courier New"/>
          <w:spacing w:val="-10"/>
          <w:sz w:val="18"/>
        </w:rPr>
        <w:t xml:space="preserve"> </w:t>
      </w:r>
      <w:r>
        <w:rPr>
          <w:rFonts w:ascii="Courier New"/>
          <w:sz w:val="18"/>
        </w:rPr>
        <w:t>"All</w:t>
      </w:r>
      <w:r>
        <w:rPr>
          <w:rFonts w:ascii="Courier New"/>
          <w:spacing w:val="-10"/>
          <w:sz w:val="18"/>
        </w:rPr>
        <w:t xml:space="preserve"> </w:t>
      </w:r>
      <w:r>
        <w:rPr>
          <w:rFonts w:ascii="Courier New"/>
          <w:sz w:val="18"/>
        </w:rPr>
        <w:t>Values</w:t>
      </w:r>
      <w:r>
        <w:rPr>
          <w:rFonts w:ascii="Courier New"/>
          <w:spacing w:val="-10"/>
          <w:sz w:val="18"/>
        </w:rPr>
        <w:t xml:space="preserve"> </w:t>
      </w:r>
      <w:r>
        <w:rPr>
          <w:rFonts w:ascii="Courier New"/>
          <w:sz w:val="18"/>
        </w:rPr>
        <w:t>are</w:t>
      </w:r>
      <w:r>
        <w:rPr>
          <w:rFonts w:ascii="Courier New"/>
          <w:spacing w:val="-10"/>
          <w:sz w:val="18"/>
        </w:rPr>
        <w:t xml:space="preserve"> </w:t>
      </w:r>
      <w:r>
        <w:rPr>
          <w:rFonts w:ascii="Courier New"/>
          <w:sz w:val="18"/>
        </w:rPr>
        <w:t>required",</w:t>
      </w:r>
    </w:p>
    <w:p w14:paraId="2DBF9EBB" w14:textId="77777777" w:rsidR="003D76C2" w:rsidRDefault="00000000">
      <w:pPr>
        <w:spacing w:before="2"/>
        <w:ind w:left="2069"/>
        <w:rPr>
          <w:rFonts w:ascii="Courier New"/>
          <w:sz w:val="18"/>
        </w:rPr>
      </w:pPr>
      <w:proofErr w:type="spellStart"/>
      <w:r>
        <w:rPr>
          <w:rFonts w:ascii="Courier New"/>
          <w:spacing w:val="-2"/>
          <w:sz w:val="18"/>
        </w:rPr>
        <w:t>Toast.LENGTH_LONG</w:t>
      </w:r>
      <w:proofErr w:type="spellEnd"/>
      <w:r>
        <w:rPr>
          <w:rFonts w:ascii="Courier New"/>
          <w:spacing w:val="-2"/>
          <w:sz w:val="18"/>
        </w:rPr>
        <w:t>).show()</w:t>
      </w:r>
    </w:p>
    <w:p w14:paraId="2B39379D" w14:textId="77777777" w:rsidR="003D76C2" w:rsidRDefault="00000000">
      <w:pPr>
        <w:spacing w:before="76"/>
        <w:ind w:left="1853"/>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4D17470B" w14:textId="77777777" w:rsidR="003D76C2" w:rsidRDefault="00000000">
      <w:pPr>
        <w:spacing w:before="76"/>
        <w:ind w:left="2717"/>
        <w:rPr>
          <w:rFonts w:ascii="Courier New"/>
          <w:sz w:val="18"/>
        </w:rPr>
      </w:pPr>
      <w:r>
        <w:rPr>
          <w:rFonts w:ascii="Courier New"/>
          <w:sz w:val="18"/>
        </w:rPr>
        <w:t>//check</w:t>
      </w:r>
      <w:r>
        <w:rPr>
          <w:rFonts w:ascii="Courier New"/>
          <w:spacing w:val="-6"/>
          <w:sz w:val="18"/>
        </w:rPr>
        <w:t xml:space="preserve"> </w:t>
      </w:r>
      <w:r>
        <w:rPr>
          <w:rFonts w:ascii="Courier New"/>
          <w:sz w:val="18"/>
        </w:rPr>
        <w:t>that</w:t>
      </w:r>
      <w:r>
        <w:rPr>
          <w:rFonts w:ascii="Courier New"/>
          <w:spacing w:val="-6"/>
          <w:sz w:val="18"/>
        </w:rPr>
        <w:t xml:space="preserve"> </w:t>
      </w:r>
      <w:r>
        <w:rPr>
          <w:rFonts w:ascii="Courier New"/>
          <w:sz w:val="18"/>
        </w:rPr>
        <w:t>2</w:t>
      </w:r>
      <w:r>
        <w:rPr>
          <w:rFonts w:ascii="Courier New"/>
          <w:spacing w:val="-6"/>
          <w:sz w:val="18"/>
        </w:rPr>
        <w:t xml:space="preserve"> </w:t>
      </w:r>
      <w:r>
        <w:rPr>
          <w:rFonts w:ascii="Courier New"/>
          <w:sz w:val="18"/>
        </w:rPr>
        <w:t>hexadecimal</w:t>
      </w:r>
      <w:r>
        <w:rPr>
          <w:rFonts w:ascii="Courier New"/>
          <w:spacing w:val="-5"/>
          <w:sz w:val="18"/>
        </w:rPr>
        <w:t xml:space="preserve"> </w:t>
      </w:r>
      <w:r>
        <w:rPr>
          <w:rFonts w:ascii="Courier New"/>
          <w:spacing w:val="-2"/>
          <w:sz w:val="18"/>
        </w:rPr>
        <w:t>characters</w:t>
      </w:r>
    </w:p>
    <w:p w14:paraId="110D5601" w14:textId="77777777" w:rsidR="003D76C2" w:rsidRDefault="00000000">
      <w:pPr>
        <w:spacing w:before="76"/>
        <w:ind w:left="2717"/>
        <w:rPr>
          <w:rFonts w:ascii="Courier New"/>
          <w:sz w:val="18"/>
        </w:rPr>
      </w:pPr>
      <w:r>
        <w:rPr>
          <w:rFonts w:ascii="Courier New"/>
          <w:sz w:val="18"/>
        </w:rPr>
        <w:t>//have</w:t>
      </w:r>
      <w:r>
        <w:rPr>
          <w:rFonts w:ascii="Courier New"/>
          <w:spacing w:val="-7"/>
          <w:sz w:val="18"/>
        </w:rPr>
        <w:t xml:space="preserve"> </w:t>
      </w:r>
      <w:r>
        <w:rPr>
          <w:rFonts w:ascii="Courier New"/>
          <w:sz w:val="18"/>
        </w:rPr>
        <w:t>been</w:t>
      </w:r>
      <w:r>
        <w:rPr>
          <w:rFonts w:ascii="Courier New"/>
          <w:spacing w:val="-4"/>
          <w:sz w:val="18"/>
        </w:rPr>
        <w:t xml:space="preserve"> </w:t>
      </w:r>
      <w:r>
        <w:rPr>
          <w:rFonts w:ascii="Courier New"/>
          <w:sz w:val="18"/>
        </w:rPr>
        <w:t>entered</w:t>
      </w:r>
      <w:r>
        <w:rPr>
          <w:rFonts w:ascii="Courier New"/>
          <w:spacing w:val="-5"/>
          <w:sz w:val="18"/>
        </w:rPr>
        <w:t xml:space="preserve"> </w:t>
      </w:r>
      <w:r>
        <w:rPr>
          <w:rFonts w:ascii="Courier New"/>
          <w:sz w:val="18"/>
        </w:rPr>
        <w:t>and</w:t>
      </w:r>
      <w:r>
        <w:rPr>
          <w:rFonts w:ascii="Courier New"/>
          <w:spacing w:val="-4"/>
          <w:sz w:val="18"/>
        </w:rPr>
        <w:t xml:space="preserve"> </w:t>
      </w:r>
      <w:r>
        <w:rPr>
          <w:rFonts w:ascii="Courier New"/>
          <w:sz w:val="18"/>
        </w:rPr>
        <w:t>if</w:t>
      </w:r>
      <w:r>
        <w:rPr>
          <w:rFonts w:ascii="Courier New"/>
          <w:spacing w:val="-4"/>
          <w:sz w:val="18"/>
        </w:rPr>
        <w:t xml:space="preserve"> </w:t>
      </w:r>
      <w:r>
        <w:rPr>
          <w:rFonts w:ascii="Courier New"/>
          <w:spacing w:val="-5"/>
          <w:sz w:val="18"/>
        </w:rPr>
        <w:t>not</w:t>
      </w:r>
    </w:p>
    <w:p w14:paraId="47A91225" w14:textId="77777777" w:rsidR="003D76C2" w:rsidRDefault="00000000">
      <w:pPr>
        <w:spacing w:line="280" w:lineRule="atLeast"/>
        <w:ind w:left="2285" w:right="1382" w:firstLine="432"/>
        <w:rPr>
          <w:rFonts w:ascii="Courier New"/>
          <w:sz w:val="18"/>
        </w:rPr>
      </w:pPr>
      <w:r>
        <w:rPr>
          <w:rFonts w:ascii="Courier New"/>
          <w:sz w:val="18"/>
        </w:rPr>
        <w:t>//add the same hexadecimal character again. if</w:t>
      </w:r>
      <w:r>
        <w:rPr>
          <w:rFonts w:ascii="Courier New"/>
          <w:spacing w:val="-8"/>
          <w:sz w:val="18"/>
        </w:rPr>
        <w:t xml:space="preserve"> </w:t>
      </w:r>
      <w:r>
        <w:rPr>
          <w:rFonts w:ascii="Courier New"/>
          <w:sz w:val="18"/>
        </w:rPr>
        <w:t>(</w:t>
      </w:r>
      <w:proofErr w:type="spellStart"/>
      <w:r>
        <w:rPr>
          <w:rFonts w:ascii="Courier New"/>
          <w:sz w:val="18"/>
        </w:rPr>
        <w:t>redChannelText.length</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1)</w:t>
      </w:r>
      <w:r>
        <w:rPr>
          <w:rFonts w:ascii="Courier New"/>
          <w:spacing w:val="-8"/>
          <w:sz w:val="18"/>
        </w:rPr>
        <w:t xml:space="preserve"> </w:t>
      </w:r>
      <w:proofErr w:type="spellStart"/>
      <w:r>
        <w:rPr>
          <w:rFonts w:ascii="Courier New"/>
          <w:sz w:val="18"/>
        </w:rPr>
        <w:t>redChannelText</w:t>
      </w:r>
      <w:proofErr w:type="spellEnd"/>
      <w:r>
        <w:rPr>
          <w:rFonts w:ascii="Courier New"/>
          <w:spacing w:val="-8"/>
          <w:sz w:val="18"/>
        </w:rPr>
        <w:t xml:space="preserve"> </w:t>
      </w:r>
      <w:r>
        <w:rPr>
          <w:rFonts w:ascii="Courier New"/>
          <w:sz w:val="18"/>
        </w:rPr>
        <w:t>=</w:t>
      </w:r>
    </w:p>
    <w:p w14:paraId="3C29EE9B" w14:textId="77777777" w:rsidR="003D76C2" w:rsidRDefault="00000000">
      <w:pPr>
        <w:spacing w:line="200" w:lineRule="exact"/>
        <w:ind w:left="2501"/>
        <w:rPr>
          <w:rFonts w:ascii="Courier New"/>
          <w:sz w:val="18"/>
        </w:rPr>
      </w:pPr>
      <w:proofErr w:type="spellStart"/>
      <w:r>
        <w:rPr>
          <w:rFonts w:ascii="Courier New"/>
          <w:spacing w:val="-2"/>
          <w:sz w:val="18"/>
        </w:rPr>
        <w:t>redChannelText.plus</w:t>
      </w:r>
      <w:proofErr w:type="spellEnd"/>
      <w:r>
        <w:rPr>
          <w:rFonts w:ascii="Courier New"/>
          <w:spacing w:val="-2"/>
          <w:sz w:val="18"/>
        </w:rPr>
        <w:t>(</w:t>
      </w:r>
      <w:proofErr w:type="spellStart"/>
      <w:r>
        <w:rPr>
          <w:rFonts w:ascii="Courier New"/>
          <w:spacing w:val="-2"/>
          <w:sz w:val="18"/>
        </w:rPr>
        <w:t>redChannelText</w:t>
      </w:r>
      <w:proofErr w:type="spellEnd"/>
      <w:r>
        <w:rPr>
          <w:rFonts w:ascii="Courier New"/>
          <w:spacing w:val="-2"/>
          <w:sz w:val="18"/>
        </w:rPr>
        <w:t>)</w:t>
      </w:r>
    </w:p>
    <w:p w14:paraId="2FB38FFE" w14:textId="77777777" w:rsidR="003D76C2" w:rsidRDefault="00000000">
      <w:pPr>
        <w:spacing w:before="19" w:line="235" w:lineRule="auto"/>
        <w:ind w:left="2501" w:hanging="216"/>
        <w:rPr>
          <w:rFonts w:ascii="Courier New"/>
          <w:sz w:val="18"/>
        </w:rPr>
      </w:pPr>
      <w:r>
        <w:rPr>
          <w:rFonts w:ascii="Courier New"/>
          <w:sz w:val="18"/>
        </w:rPr>
        <w:t>if</w:t>
      </w:r>
      <w:r>
        <w:rPr>
          <w:rFonts w:ascii="Courier New"/>
          <w:spacing w:val="-8"/>
          <w:sz w:val="18"/>
        </w:rPr>
        <w:t xml:space="preserve"> </w:t>
      </w:r>
      <w:r>
        <w:rPr>
          <w:rFonts w:ascii="Courier New"/>
          <w:sz w:val="18"/>
        </w:rPr>
        <w:t>(</w:t>
      </w:r>
      <w:proofErr w:type="spellStart"/>
      <w:r>
        <w:rPr>
          <w:rFonts w:ascii="Courier New"/>
          <w:sz w:val="18"/>
        </w:rPr>
        <w:t>greenChannelText.length</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1)</w:t>
      </w:r>
      <w:r>
        <w:rPr>
          <w:rFonts w:ascii="Courier New"/>
          <w:spacing w:val="-8"/>
          <w:sz w:val="18"/>
        </w:rPr>
        <w:t xml:space="preserve"> </w:t>
      </w:r>
      <w:proofErr w:type="spellStart"/>
      <w:r>
        <w:rPr>
          <w:rFonts w:ascii="Courier New"/>
          <w:sz w:val="18"/>
        </w:rPr>
        <w:t>greenChannelText</w:t>
      </w:r>
      <w:proofErr w:type="spellEnd"/>
      <w:r>
        <w:rPr>
          <w:rFonts w:ascii="Courier New"/>
          <w:spacing w:val="-8"/>
          <w:sz w:val="18"/>
        </w:rPr>
        <w:t xml:space="preserve"> </w:t>
      </w:r>
      <w:r>
        <w:rPr>
          <w:rFonts w:ascii="Courier New"/>
          <w:sz w:val="18"/>
        </w:rPr>
        <w:t xml:space="preserve">= </w:t>
      </w:r>
      <w:proofErr w:type="spellStart"/>
      <w:r>
        <w:rPr>
          <w:rFonts w:ascii="Courier New"/>
          <w:spacing w:val="-2"/>
          <w:sz w:val="18"/>
        </w:rPr>
        <w:t>greenChannelText.plus</w:t>
      </w:r>
      <w:proofErr w:type="spellEnd"/>
      <w:r>
        <w:rPr>
          <w:rFonts w:ascii="Courier New"/>
          <w:spacing w:val="-2"/>
          <w:sz w:val="18"/>
        </w:rPr>
        <w:t>(</w:t>
      </w:r>
      <w:proofErr w:type="spellStart"/>
      <w:r>
        <w:rPr>
          <w:rFonts w:ascii="Courier New"/>
          <w:spacing w:val="-2"/>
          <w:sz w:val="18"/>
        </w:rPr>
        <w:t>greenChannelText</w:t>
      </w:r>
      <w:proofErr w:type="spellEnd"/>
      <w:r>
        <w:rPr>
          <w:rFonts w:ascii="Courier New"/>
          <w:spacing w:val="-2"/>
          <w:sz w:val="18"/>
        </w:rPr>
        <w:t>)</w:t>
      </w:r>
    </w:p>
    <w:p w14:paraId="16A7DB64" w14:textId="77777777" w:rsidR="003D76C2" w:rsidRDefault="00000000">
      <w:pPr>
        <w:spacing w:before="20" w:line="235" w:lineRule="auto"/>
        <w:ind w:left="2501" w:hanging="216"/>
        <w:rPr>
          <w:rFonts w:ascii="Courier New"/>
          <w:sz w:val="18"/>
        </w:rPr>
      </w:pPr>
      <w:r>
        <w:rPr>
          <w:rFonts w:ascii="Courier New"/>
          <w:sz w:val="18"/>
        </w:rPr>
        <w:t>if</w:t>
      </w:r>
      <w:r>
        <w:rPr>
          <w:rFonts w:ascii="Courier New"/>
          <w:spacing w:val="-8"/>
          <w:sz w:val="18"/>
        </w:rPr>
        <w:t xml:space="preserve"> </w:t>
      </w:r>
      <w:r>
        <w:rPr>
          <w:rFonts w:ascii="Courier New"/>
          <w:sz w:val="18"/>
        </w:rPr>
        <w:t>(</w:t>
      </w:r>
      <w:proofErr w:type="spellStart"/>
      <w:r>
        <w:rPr>
          <w:rFonts w:ascii="Courier New"/>
          <w:sz w:val="18"/>
        </w:rPr>
        <w:t>blueChannelText.length</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1)</w:t>
      </w:r>
      <w:r>
        <w:rPr>
          <w:rFonts w:ascii="Courier New"/>
          <w:spacing w:val="-8"/>
          <w:sz w:val="18"/>
        </w:rPr>
        <w:t xml:space="preserve"> </w:t>
      </w:r>
      <w:proofErr w:type="spellStart"/>
      <w:r>
        <w:rPr>
          <w:rFonts w:ascii="Courier New"/>
          <w:sz w:val="18"/>
        </w:rPr>
        <w:t>blueChannelText</w:t>
      </w:r>
      <w:proofErr w:type="spellEnd"/>
      <w:r>
        <w:rPr>
          <w:rFonts w:ascii="Courier New"/>
          <w:spacing w:val="-8"/>
          <w:sz w:val="18"/>
        </w:rPr>
        <w:t xml:space="preserve"> </w:t>
      </w:r>
      <w:r>
        <w:rPr>
          <w:rFonts w:ascii="Courier New"/>
          <w:sz w:val="18"/>
        </w:rPr>
        <w:t xml:space="preserve">= </w:t>
      </w:r>
      <w:proofErr w:type="spellStart"/>
      <w:r>
        <w:rPr>
          <w:rFonts w:ascii="Courier New"/>
          <w:spacing w:val="-2"/>
          <w:sz w:val="18"/>
        </w:rPr>
        <w:t>blueChannelText.plus</w:t>
      </w:r>
      <w:proofErr w:type="spellEnd"/>
      <w:r>
        <w:rPr>
          <w:rFonts w:ascii="Courier New"/>
          <w:spacing w:val="-2"/>
          <w:sz w:val="18"/>
        </w:rPr>
        <w:t>(</w:t>
      </w:r>
      <w:proofErr w:type="spellStart"/>
      <w:r>
        <w:rPr>
          <w:rFonts w:ascii="Courier New"/>
          <w:spacing w:val="-2"/>
          <w:sz w:val="18"/>
        </w:rPr>
        <w:t>blueChannelText</w:t>
      </w:r>
      <w:proofErr w:type="spellEnd"/>
      <w:r>
        <w:rPr>
          <w:rFonts w:ascii="Courier New"/>
          <w:spacing w:val="-2"/>
          <w:sz w:val="18"/>
        </w:rPr>
        <w:t>)</w:t>
      </w:r>
    </w:p>
    <w:p w14:paraId="4098562F" w14:textId="77777777" w:rsidR="003D76C2" w:rsidRDefault="003D76C2">
      <w:pPr>
        <w:pStyle w:val="BodyText"/>
        <w:spacing w:before="3"/>
        <w:rPr>
          <w:rFonts w:ascii="Courier New"/>
          <w:sz w:val="26"/>
        </w:rPr>
      </w:pPr>
    </w:p>
    <w:p w14:paraId="2F2F0E29" w14:textId="77777777" w:rsidR="003D76C2" w:rsidRDefault="00000000">
      <w:pPr>
        <w:ind w:left="2285"/>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colorToDisplay</w:t>
      </w:r>
      <w:proofErr w:type="spellEnd"/>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redChannelText</w:t>
      </w:r>
      <w:proofErr w:type="spellEnd"/>
    </w:p>
    <w:p w14:paraId="3B3F0081" w14:textId="77777777" w:rsidR="003D76C2" w:rsidRDefault="00000000">
      <w:pPr>
        <w:spacing w:before="76"/>
        <w:ind w:left="2501"/>
        <w:rPr>
          <w:rFonts w:ascii="Courier New"/>
          <w:sz w:val="18"/>
        </w:rPr>
      </w:pPr>
      <w:r>
        <w:rPr>
          <w:rFonts w:ascii="Courier New"/>
          <w:spacing w:val="-2"/>
          <w:sz w:val="18"/>
        </w:rPr>
        <w:t>.plus(</w:t>
      </w:r>
      <w:proofErr w:type="spellStart"/>
      <w:r>
        <w:rPr>
          <w:rFonts w:ascii="Courier New"/>
          <w:spacing w:val="-2"/>
          <w:sz w:val="18"/>
        </w:rPr>
        <w:t>greenChannelText</w:t>
      </w:r>
      <w:proofErr w:type="spellEnd"/>
      <w:r>
        <w:rPr>
          <w:rFonts w:ascii="Courier New"/>
          <w:spacing w:val="-2"/>
          <w:sz w:val="18"/>
        </w:rPr>
        <w:t>).plus(</w:t>
      </w:r>
      <w:proofErr w:type="spellStart"/>
      <w:r>
        <w:rPr>
          <w:rFonts w:ascii="Courier New"/>
          <w:spacing w:val="-2"/>
          <w:sz w:val="18"/>
        </w:rPr>
        <w:t>blueChannelText</w:t>
      </w:r>
      <w:proofErr w:type="spellEnd"/>
      <w:r>
        <w:rPr>
          <w:rFonts w:ascii="Courier New"/>
          <w:spacing w:val="-2"/>
          <w:sz w:val="18"/>
        </w:rPr>
        <w:t>)</w:t>
      </w:r>
    </w:p>
    <w:p w14:paraId="7B0324E2" w14:textId="77777777" w:rsidR="003D76C2" w:rsidRDefault="003D76C2">
      <w:pPr>
        <w:pStyle w:val="BodyText"/>
        <w:rPr>
          <w:rFonts w:ascii="Courier New"/>
        </w:rPr>
      </w:pPr>
    </w:p>
    <w:p w14:paraId="42AAF201" w14:textId="77777777" w:rsidR="003D76C2" w:rsidRDefault="00000000">
      <w:pPr>
        <w:spacing w:before="130" w:line="328" w:lineRule="auto"/>
        <w:ind w:left="2501" w:right="2599"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colorAsInt</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Color.parseColor</w:t>
      </w:r>
      <w:proofErr w:type="spellEnd"/>
      <w:r>
        <w:rPr>
          <w:rFonts w:ascii="Courier New"/>
          <w:sz w:val="18"/>
        </w:rPr>
        <w:t xml:space="preserve"> </w:t>
      </w:r>
      <w:r>
        <w:rPr>
          <w:rFonts w:ascii="Courier New"/>
          <w:spacing w:val="-2"/>
          <w:sz w:val="18"/>
        </w:rPr>
        <w:t>("#".plus(</w:t>
      </w:r>
      <w:proofErr w:type="spellStart"/>
      <w:r>
        <w:rPr>
          <w:rFonts w:ascii="Courier New"/>
          <w:spacing w:val="-2"/>
          <w:sz w:val="18"/>
        </w:rPr>
        <w:t>colorToDisplay</w:t>
      </w:r>
      <w:proofErr w:type="spellEnd"/>
      <w:r>
        <w:rPr>
          <w:rFonts w:ascii="Courier New"/>
          <w:spacing w:val="-2"/>
          <w:sz w:val="18"/>
        </w:rPr>
        <w:t>))</w:t>
      </w:r>
    </w:p>
    <w:p w14:paraId="3312EC9A" w14:textId="77777777" w:rsidR="003D76C2" w:rsidRDefault="00000000">
      <w:pPr>
        <w:spacing w:before="1" w:line="202" w:lineRule="exact"/>
        <w:ind w:left="2285"/>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roofErr w:type="spellStart"/>
      <w:r>
        <w:rPr>
          <w:rFonts w:ascii="Courier New"/>
          <w:spacing w:val="-2"/>
          <w:sz w:val="18"/>
        </w:rPr>
        <w:t>R.id.color_creator_display</w:t>
      </w:r>
      <w:proofErr w:type="spellEnd"/>
      <w:r>
        <w:rPr>
          <w:rFonts w:ascii="Courier New"/>
          <w:spacing w:val="-2"/>
          <w:sz w:val="18"/>
        </w:rPr>
        <w:t>)</w:t>
      </w:r>
    </w:p>
    <w:p w14:paraId="780B9A6C" w14:textId="77777777" w:rsidR="003D76C2" w:rsidRDefault="00000000">
      <w:pPr>
        <w:spacing w:line="202" w:lineRule="exact"/>
        <w:ind w:left="2501"/>
        <w:rPr>
          <w:rFonts w:ascii="Courier New"/>
          <w:sz w:val="18"/>
        </w:rPr>
      </w:pPr>
      <w:r>
        <w:rPr>
          <w:rFonts w:ascii="Courier New"/>
          <w:spacing w:val="-2"/>
          <w:sz w:val="18"/>
        </w:rPr>
        <w:t>?.</w:t>
      </w:r>
      <w:proofErr w:type="spellStart"/>
      <w:r>
        <w:rPr>
          <w:rFonts w:ascii="Courier New"/>
          <w:spacing w:val="-2"/>
          <w:sz w:val="18"/>
        </w:rPr>
        <w:t>setBackgroundColor</w:t>
      </w:r>
      <w:proofErr w:type="spellEnd"/>
      <w:r>
        <w:rPr>
          <w:rFonts w:ascii="Courier New"/>
          <w:spacing w:val="-2"/>
          <w:sz w:val="18"/>
        </w:rPr>
        <w:t>(</w:t>
      </w:r>
      <w:proofErr w:type="spellStart"/>
      <w:r>
        <w:rPr>
          <w:rFonts w:ascii="Courier New"/>
          <w:spacing w:val="-2"/>
          <w:sz w:val="18"/>
        </w:rPr>
        <w:t>colorAsInt</w:t>
      </w:r>
      <w:proofErr w:type="spellEnd"/>
      <w:r>
        <w:rPr>
          <w:rFonts w:ascii="Courier New"/>
          <w:spacing w:val="-2"/>
          <w:sz w:val="18"/>
        </w:rPr>
        <w:t>)</w:t>
      </w:r>
    </w:p>
    <w:p w14:paraId="70301033" w14:textId="77777777" w:rsidR="003D76C2" w:rsidRDefault="003D76C2">
      <w:pPr>
        <w:spacing w:line="202" w:lineRule="exact"/>
        <w:rPr>
          <w:rFonts w:ascii="Courier New"/>
          <w:sz w:val="18"/>
        </w:rPr>
        <w:sectPr w:rsidR="003D76C2">
          <w:pgSz w:w="10800" w:h="13320"/>
          <w:pgMar w:top="1120" w:right="920" w:bottom="280" w:left="940" w:header="695" w:footer="0" w:gutter="0"/>
          <w:cols w:space="720"/>
        </w:sectPr>
      </w:pPr>
    </w:p>
    <w:p w14:paraId="7EEA752D" w14:textId="77777777" w:rsidR="003D76C2" w:rsidRDefault="003D76C2">
      <w:pPr>
        <w:pStyle w:val="BodyText"/>
        <w:spacing w:before="3"/>
        <w:rPr>
          <w:rFonts w:ascii="Courier New"/>
          <w:sz w:val="6"/>
        </w:rPr>
      </w:pPr>
    </w:p>
    <w:p w14:paraId="039E3AE9" w14:textId="77777777" w:rsidR="003D76C2" w:rsidRDefault="00D51F7C">
      <w:pPr>
        <w:pStyle w:val="BodyText"/>
        <w:ind w:left="824"/>
        <w:rPr>
          <w:rFonts w:ascii="Courier New"/>
        </w:rPr>
      </w:pPr>
      <w:r>
        <w:rPr>
          <w:rFonts w:ascii="Courier New"/>
          <w:noProof/>
        </w:rPr>
        <mc:AlternateContent>
          <mc:Choice Requires="wpg">
            <w:drawing>
              <wp:inline distT="0" distB="0" distL="0" distR="0" wp14:anchorId="702DACB2" wp14:editId="23471CE1">
                <wp:extent cx="5074920" cy="752475"/>
                <wp:effectExtent l="0" t="0" r="5080" b="0"/>
                <wp:docPr id="1486" name="docshapegroup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1487" name="docshape51"/>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8" name="docshape52"/>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9" name="docshape53"/>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501F6" w14:textId="77777777" w:rsidR="003D76C2" w:rsidRDefault="00000000">
                              <w:pPr>
                                <w:spacing w:before="40"/>
                                <w:ind w:left="1749"/>
                                <w:rPr>
                                  <w:rFonts w:ascii="Courier New"/>
                                  <w:sz w:val="18"/>
                                </w:rPr>
                              </w:pPr>
                              <w:r>
                                <w:rPr>
                                  <w:rFonts w:ascii="Courier New"/>
                                  <w:sz w:val="18"/>
                                </w:rPr>
                                <w:t>}</w:t>
                              </w:r>
                            </w:p>
                            <w:p w14:paraId="4A790286" w14:textId="77777777" w:rsidR="003D76C2" w:rsidRDefault="00000000">
                              <w:pPr>
                                <w:spacing w:before="76"/>
                                <w:ind w:left="1317"/>
                                <w:rPr>
                                  <w:rFonts w:ascii="Courier New"/>
                                  <w:sz w:val="18"/>
                                </w:rPr>
                              </w:pPr>
                              <w:r>
                                <w:rPr>
                                  <w:rFonts w:ascii="Courier New"/>
                                  <w:sz w:val="18"/>
                                </w:rPr>
                                <w:t>}</w:t>
                              </w:r>
                            </w:p>
                            <w:p w14:paraId="1F62A573" w14:textId="77777777" w:rsidR="003D76C2" w:rsidRDefault="00000000">
                              <w:pPr>
                                <w:spacing w:before="76"/>
                                <w:ind w:left="885"/>
                                <w:rPr>
                                  <w:rFonts w:ascii="Courier New"/>
                                  <w:sz w:val="18"/>
                                </w:rPr>
                              </w:pPr>
                              <w:r>
                                <w:rPr>
                                  <w:rFonts w:ascii="Courier New"/>
                                  <w:sz w:val="18"/>
                                </w:rPr>
                                <w:t>}</w:t>
                              </w:r>
                            </w:p>
                            <w:p w14:paraId="2671ED4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02DACB2" id="docshapegroup50" o:spid="_x0000_s1034"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">
                <v:rect id="docshape51" o:spid="_x0000_s1035"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" fillcolor="#f6f6f6" stroked="f">
                  <v:path arrowok="t"/>
                </v:rect>
                <v:shape id="docshape52" o:spid="_x0000_s1036"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" path="m7992,1164l,1164r,20l7992,1184r,-20xm7992,l,,,20r7992,l7992,xe" fillcolor="#dadada" stroked="f">
                  <v:path arrowok="t" o:connecttype="custom" o:connectlocs="7992,1164;0,1164;0,1184;7992,1184;7992,1164;7992,0;0,0;0,20;7992,20;7992,0" o:connectangles="0,0,0,0,0,0,0,0,0,0"/>
                </v:shape>
                <v:shape id="docshape53" o:spid="_x0000_s1037"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" filled="f" stroked="f">
                  <v:path arrowok="t"/>
                  <v:textbox inset="0,0,0,0">
                    <w:txbxContent>
                      <w:p w14:paraId="179501F6" w14:textId="77777777" w:rsidR="003D76C2" w:rsidRDefault="00000000">
                        <w:pPr>
                          <w:spacing w:before="40"/>
                          <w:ind w:left="1749"/>
                          <w:rPr>
                            <w:rFonts w:ascii="Courier New"/>
                            <w:sz w:val="18"/>
                          </w:rPr>
                        </w:pPr>
                        <w:r>
                          <w:rPr>
                            <w:rFonts w:ascii="Courier New"/>
                            <w:sz w:val="18"/>
                          </w:rPr>
                          <w:t>}</w:t>
                        </w:r>
                      </w:p>
                      <w:p w14:paraId="4A790286" w14:textId="77777777" w:rsidR="003D76C2" w:rsidRDefault="00000000">
                        <w:pPr>
                          <w:spacing w:before="76"/>
                          <w:ind w:left="1317"/>
                          <w:rPr>
                            <w:rFonts w:ascii="Courier New"/>
                            <w:sz w:val="18"/>
                          </w:rPr>
                        </w:pPr>
                        <w:r>
                          <w:rPr>
                            <w:rFonts w:ascii="Courier New"/>
                            <w:sz w:val="18"/>
                          </w:rPr>
                          <w:t>}</w:t>
                        </w:r>
                      </w:p>
                      <w:p w14:paraId="1F62A573" w14:textId="77777777" w:rsidR="003D76C2" w:rsidRDefault="00000000">
                        <w:pPr>
                          <w:spacing w:before="76"/>
                          <w:ind w:left="885"/>
                          <w:rPr>
                            <w:rFonts w:ascii="Courier New"/>
                            <w:sz w:val="18"/>
                          </w:rPr>
                        </w:pPr>
                        <w:r>
                          <w:rPr>
                            <w:rFonts w:ascii="Courier New"/>
                            <w:sz w:val="18"/>
                          </w:rPr>
                          <w:t>}</w:t>
                        </w:r>
                      </w:p>
                      <w:p w14:paraId="2671ED4B"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8469DFC" w14:textId="77777777" w:rsidR="003D76C2" w:rsidRDefault="00000000">
      <w:pPr>
        <w:pStyle w:val="BodyText"/>
        <w:spacing w:before="47" w:line="247" w:lineRule="auto"/>
        <w:ind w:left="1274" w:right="181"/>
      </w:pPr>
      <w:r>
        <w:t>Your solution should appear something like the app displayed here. The similarity</w:t>
      </w:r>
      <w:r>
        <w:rPr>
          <w:spacing w:val="-3"/>
        </w:rPr>
        <w:t xml:space="preserve"> </w:t>
      </w:r>
      <w:r>
        <w:t>to</w:t>
      </w:r>
      <w:r>
        <w:rPr>
          <w:spacing w:val="-3"/>
        </w:rPr>
        <w:t xml:space="preserve"> </w:t>
      </w:r>
      <w:r>
        <w:t>the</w:t>
      </w:r>
      <w:r>
        <w:rPr>
          <w:spacing w:val="-3"/>
        </w:rPr>
        <w:t xml:space="preserve"> </w:t>
      </w:r>
      <w:r>
        <w:t>exact</w:t>
      </w:r>
      <w:r>
        <w:rPr>
          <w:spacing w:val="-3"/>
        </w:rPr>
        <w:t xml:space="preserve"> </w:t>
      </w:r>
      <w:r>
        <w:t>layout</w:t>
      </w:r>
      <w:r>
        <w:rPr>
          <w:spacing w:val="-3"/>
        </w:rPr>
        <w:t xml:space="preserve"> </w:t>
      </w:r>
      <w:r>
        <w:t>that</w:t>
      </w:r>
      <w:r>
        <w:rPr>
          <w:spacing w:val="-3"/>
        </w:rPr>
        <w:t xml:space="preserve"> </w:t>
      </w:r>
      <w:r>
        <w:t>follows</w:t>
      </w:r>
      <w:r>
        <w:rPr>
          <w:spacing w:val="-3"/>
        </w:rPr>
        <w:t xml:space="preserve"> </w:t>
      </w:r>
      <w:r>
        <w:t>is</w:t>
      </w:r>
      <w:r>
        <w:rPr>
          <w:spacing w:val="-3"/>
        </w:rPr>
        <w:t xml:space="preserve"> </w:t>
      </w:r>
      <w:r>
        <w:t>not</w:t>
      </w:r>
      <w:r>
        <w:rPr>
          <w:spacing w:val="-3"/>
        </w:rPr>
        <w:t xml:space="preserve"> </w:t>
      </w:r>
      <w:r>
        <w:t>important.</w:t>
      </w:r>
      <w:r>
        <w:rPr>
          <w:spacing w:val="-3"/>
        </w:rPr>
        <w:t xml:space="preserve"> </w:t>
      </w:r>
      <w:r>
        <w:t>This</w:t>
      </w:r>
      <w:r>
        <w:rPr>
          <w:spacing w:val="-4"/>
        </w:rPr>
        <w:t xml:space="preserve"> </w:t>
      </w:r>
      <w:r>
        <w:t>is</w:t>
      </w:r>
      <w:r>
        <w:rPr>
          <w:spacing w:val="-3"/>
        </w:rPr>
        <w:t xml:space="preserve"> </w:t>
      </w:r>
      <w:r>
        <w:t>just</w:t>
      </w:r>
      <w:r>
        <w:rPr>
          <w:spacing w:val="-3"/>
        </w:rPr>
        <w:t xml:space="preserve"> </w:t>
      </w:r>
      <w:r>
        <w:t>to</w:t>
      </w:r>
      <w:r>
        <w:rPr>
          <w:spacing w:val="-3"/>
        </w:rPr>
        <w:t xml:space="preserve"> </w:t>
      </w:r>
      <w:r>
        <w:t>give</w:t>
      </w:r>
      <w:r>
        <w:rPr>
          <w:spacing w:val="-3"/>
        </w:rPr>
        <w:t xml:space="preserve"> </w:t>
      </w:r>
      <w:r>
        <w:t>you an indication of the layout you are aiming for:</w:t>
      </w:r>
    </w:p>
    <w:p w14:paraId="7827C63A" w14:textId="77777777" w:rsidR="003D76C2" w:rsidRDefault="003D76C2">
      <w:pPr>
        <w:pStyle w:val="BodyText"/>
        <w:spacing w:before="7"/>
      </w:pPr>
    </w:p>
    <w:p w14:paraId="28EC9EAD" w14:textId="3316AE12" w:rsidR="003D76C2" w:rsidRDefault="0003013E" w:rsidP="0003013E">
      <w:pPr>
        <w:pStyle w:val="BodyText"/>
        <w:spacing w:before="5"/>
        <w:jc w:val="center"/>
        <w:rPr>
          <w:sz w:val="25"/>
        </w:rPr>
      </w:pPr>
      <w:r>
        <w:rPr>
          <w:noProof/>
          <w:sz w:val="25"/>
        </w:rPr>
        <w:drawing>
          <wp:inline distT="0" distB="0" distL="0" distR="0" wp14:anchorId="0820B0B3" wp14:editId="2B927436">
            <wp:extent cx="2143030" cy="4765842"/>
            <wp:effectExtent l="12700" t="12700" r="16510" b="9525"/>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9627" cy="4780512"/>
                    </a:xfrm>
                    <a:prstGeom prst="rect">
                      <a:avLst/>
                    </a:prstGeom>
                    <a:ln w="3175">
                      <a:solidFill>
                        <a:schemeClr val="bg1">
                          <a:lumMod val="85000"/>
                        </a:schemeClr>
                      </a:solidFill>
                    </a:ln>
                  </pic:spPr>
                </pic:pic>
              </a:graphicData>
            </a:graphic>
          </wp:inline>
        </w:drawing>
      </w:r>
    </w:p>
    <w:p w14:paraId="5628EF8C" w14:textId="77777777" w:rsidR="0003013E" w:rsidRDefault="0003013E">
      <w:pPr>
        <w:ind w:left="2860"/>
        <w:rPr>
          <w:rFonts w:ascii="Open Sans SemiBold"/>
          <w:b/>
          <w:sz w:val="18"/>
        </w:rPr>
      </w:pPr>
    </w:p>
    <w:p w14:paraId="18901337" w14:textId="3306CF5D" w:rsidR="003D76C2" w:rsidRDefault="0003013E" w:rsidP="0003013E">
      <w:pPr>
        <w:ind w:left="2160"/>
        <w:rPr>
          <w:rFonts w:ascii="Open Sans SemiBold"/>
          <w:b/>
          <w:sz w:val="18"/>
        </w:rPr>
      </w:pPr>
      <w:r>
        <w:rPr>
          <w:rFonts w:ascii="Open Sans SemiBold"/>
          <w:b/>
          <w:sz w:val="18"/>
        </w:rPr>
        <w:t xml:space="preserve">        Figure</w:t>
      </w:r>
      <w:r>
        <w:rPr>
          <w:rFonts w:ascii="Open Sans SemiBold"/>
          <w:b/>
          <w:spacing w:val="-4"/>
          <w:sz w:val="18"/>
        </w:rPr>
        <w:t xml:space="preserve"> </w:t>
      </w:r>
      <w:r>
        <w:rPr>
          <w:rFonts w:ascii="Open Sans SemiBold"/>
          <w:b/>
          <w:sz w:val="18"/>
        </w:rPr>
        <w:t>1.28:</w:t>
      </w:r>
      <w:r>
        <w:rPr>
          <w:rFonts w:ascii="Open Sans SemiBold"/>
          <w:b/>
          <w:spacing w:val="-3"/>
          <w:sz w:val="18"/>
        </w:rPr>
        <w:t xml:space="preserve"> </w:t>
      </w:r>
      <w:r>
        <w:rPr>
          <w:rFonts w:ascii="Open Sans SemiBold"/>
          <w:b/>
          <w:sz w:val="18"/>
        </w:rPr>
        <w:t>Text</w:t>
      </w:r>
      <w:r>
        <w:rPr>
          <w:rFonts w:ascii="Open Sans SemiBold"/>
          <w:b/>
          <w:spacing w:val="-3"/>
          <w:sz w:val="18"/>
        </w:rPr>
        <w:t xml:space="preserve"> </w:t>
      </w:r>
      <w:r>
        <w:rPr>
          <w:rFonts w:ascii="Open Sans SemiBold"/>
          <w:b/>
          <w:sz w:val="18"/>
        </w:rPr>
        <w:t>fields</w:t>
      </w:r>
      <w:r>
        <w:rPr>
          <w:rFonts w:ascii="Open Sans SemiBold"/>
          <w:b/>
          <w:spacing w:val="-3"/>
          <w:sz w:val="18"/>
        </w:rPr>
        <w:t xml:space="preserve"> </w:t>
      </w:r>
      <w:r>
        <w:rPr>
          <w:rFonts w:ascii="Open Sans SemiBold"/>
          <w:b/>
          <w:sz w:val="18"/>
        </w:rPr>
        <w:t>that</w:t>
      </w:r>
      <w:r>
        <w:rPr>
          <w:rFonts w:ascii="Open Sans SemiBold"/>
          <w:b/>
          <w:spacing w:val="-3"/>
          <w:sz w:val="18"/>
        </w:rPr>
        <w:t xml:space="preserve"> </w:t>
      </w:r>
      <w:r>
        <w:rPr>
          <w:rFonts w:ascii="Open Sans SemiBold"/>
          <w:b/>
          <w:sz w:val="18"/>
        </w:rPr>
        <w:t>create</w:t>
      </w:r>
      <w:r>
        <w:rPr>
          <w:rFonts w:ascii="Open Sans SemiBold"/>
          <w:b/>
          <w:spacing w:val="-3"/>
          <w:sz w:val="18"/>
        </w:rPr>
        <w:t xml:space="preserve"> </w:t>
      </w:r>
      <w:r>
        <w:rPr>
          <w:rFonts w:ascii="Open Sans SemiBold"/>
          <w:b/>
          <w:sz w:val="18"/>
        </w:rPr>
        <w:t>RGB</w:t>
      </w:r>
      <w:r>
        <w:rPr>
          <w:rFonts w:ascii="Open Sans SemiBold"/>
          <w:b/>
          <w:spacing w:val="-3"/>
          <w:sz w:val="18"/>
        </w:rPr>
        <w:t xml:space="preserve"> </w:t>
      </w:r>
      <w:r>
        <w:rPr>
          <w:rFonts w:ascii="Open Sans SemiBold"/>
          <w:b/>
          <w:spacing w:val="-2"/>
          <w:sz w:val="18"/>
        </w:rPr>
        <w:t>colors</w:t>
      </w:r>
    </w:p>
    <w:p w14:paraId="6A3DD994" w14:textId="77777777" w:rsidR="003D76C2" w:rsidRDefault="003D76C2">
      <w:pPr>
        <w:rPr>
          <w:rFonts w:ascii="Open Sans SemiBold"/>
          <w:sz w:val="18"/>
        </w:rPr>
        <w:sectPr w:rsidR="003D76C2">
          <w:pgSz w:w="10800" w:h="13320"/>
          <w:pgMar w:top="1120" w:right="920" w:bottom="280" w:left="940" w:header="695" w:footer="0" w:gutter="0"/>
          <w:cols w:space="720"/>
        </w:sectPr>
      </w:pPr>
    </w:p>
    <w:p w14:paraId="61D0F03C" w14:textId="77777777" w:rsidR="003D76C2" w:rsidRDefault="003D76C2">
      <w:pPr>
        <w:pStyle w:val="BodyText"/>
        <w:spacing w:before="12"/>
        <w:rPr>
          <w:rFonts w:ascii="Open Sans SemiBold"/>
          <w:b/>
          <w:sz w:val="7"/>
        </w:rPr>
      </w:pPr>
    </w:p>
    <w:p w14:paraId="279D1619" w14:textId="77777777" w:rsidR="003D76C2" w:rsidRDefault="00000000">
      <w:pPr>
        <w:pStyle w:val="BodyText"/>
        <w:spacing w:before="101"/>
        <w:ind w:left="554"/>
      </w:pPr>
      <w:r>
        <w:t>The</w:t>
      </w:r>
      <w:r>
        <w:rPr>
          <w:spacing w:val="-4"/>
        </w:rPr>
        <w:t xml:space="preserve"> </w:t>
      </w:r>
      <w:r>
        <w:t>following</w:t>
      </w:r>
      <w:r>
        <w:rPr>
          <w:spacing w:val="-2"/>
        </w:rPr>
        <w:t xml:space="preserve"> </w:t>
      </w:r>
      <w:r>
        <w:t>screenshot</w:t>
      </w:r>
      <w:r>
        <w:rPr>
          <w:spacing w:val="-3"/>
        </w:rPr>
        <w:t xml:space="preserve"> </w:t>
      </w:r>
      <w:r>
        <w:t>shows</w:t>
      </w:r>
      <w:r>
        <w:rPr>
          <w:spacing w:val="-2"/>
        </w:rPr>
        <w:t xml:space="preserve"> </w:t>
      </w:r>
      <w:r>
        <w:t>the</w:t>
      </w:r>
      <w:r>
        <w:rPr>
          <w:spacing w:val="-2"/>
        </w:rPr>
        <w:t xml:space="preserve"> </w:t>
      </w:r>
      <w:r>
        <w:t>display</w:t>
      </w:r>
      <w:r>
        <w:rPr>
          <w:spacing w:val="-3"/>
        </w:rPr>
        <w:t xml:space="preserve"> </w:t>
      </w:r>
      <w:r>
        <w:t>of</w:t>
      </w:r>
      <w:r>
        <w:rPr>
          <w:spacing w:val="-2"/>
        </w:rPr>
        <w:t xml:space="preserve"> </w:t>
      </w:r>
      <w:r>
        <w:t>the</w:t>
      </w:r>
      <w:r>
        <w:rPr>
          <w:spacing w:val="-3"/>
        </w:rPr>
        <w:t xml:space="preserve"> </w:t>
      </w:r>
      <w:r>
        <w:t>app</w:t>
      </w:r>
      <w:r>
        <w:rPr>
          <w:spacing w:val="-3"/>
        </w:rPr>
        <w:t xml:space="preserve"> </w:t>
      </w:r>
      <w:r>
        <w:t>after</w:t>
      </w:r>
      <w:r>
        <w:rPr>
          <w:spacing w:val="-3"/>
        </w:rPr>
        <w:t xml:space="preserve"> </w:t>
      </w:r>
      <w:r>
        <w:t>the</w:t>
      </w:r>
      <w:r>
        <w:rPr>
          <w:spacing w:val="-3"/>
        </w:rPr>
        <w:t xml:space="preserve"> </w:t>
      </w:r>
      <w:r>
        <w:t>color</w:t>
      </w:r>
      <w:r>
        <w:rPr>
          <w:spacing w:val="-2"/>
        </w:rPr>
        <w:t xml:space="preserve"> </w:t>
      </w:r>
      <w:r>
        <w:t>has</w:t>
      </w:r>
      <w:r>
        <w:rPr>
          <w:spacing w:val="-2"/>
        </w:rPr>
        <w:t xml:space="preserve"> </w:t>
      </w:r>
      <w:r>
        <w:rPr>
          <w:spacing w:val="-4"/>
        </w:rPr>
        <w:t>been</w:t>
      </w:r>
    </w:p>
    <w:p w14:paraId="506590ED" w14:textId="34170C2B" w:rsidR="003D76C2" w:rsidRDefault="00000000">
      <w:pPr>
        <w:pStyle w:val="BodyText"/>
        <w:spacing w:before="7"/>
        <w:ind w:left="554"/>
        <w:rPr>
          <w:spacing w:val="-4"/>
        </w:rPr>
      </w:pPr>
      <w:r>
        <w:t>entered</w:t>
      </w:r>
      <w:r>
        <w:rPr>
          <w:spacing w:val="-3"/>
        </w:rPr>
        <w:t xml:space="preserve"> </w:t>
      </w:r>
      <w:r>
        <w:t>and</w:t>
      </w:r>
      <w:r>
        <w:rPr>
          <w:spacing w:val="-3"/>
        </w:rPr>
        <w:t xml:space="preserve"> </w:t>
      </w:r>
      <w:r>
        <w:t>is</w:t>
      </w:r>
      <w:r>
        <w:rPr>
          <w:spacing w:val="-2"/>
        </w:rPr>
        <w:t xml:space="preserve"> </w:t>
      </w:r>
      <w:r>
        <w:t>shown</w:t>
      </w:r>
      <w:r>
        <w:rPr>
          <w:spacing w:val="-3"/>
        </w:rPr>
        <w:t xml:space="preserve"> </w:t>
      </w:r>
      <w:r>
        <w:t>within</w:t>
      </w:r>
      <w:r>
        <w:rPr>
          <w:spacing w:val="-2"/>
        </w:rPr>
        <w:t xml:space="preserve"> </w:t>
      </w:r>
      <w:r>
        <w:t>the</w:t>
      </w:r>
      <w:r>
        <w:rPr>
          <w:spacing w:val="-2"/>
        </w:rPr>
        <w:t xml:space="preserve"> </w:t>
      </w:r>
      <w:r>
        <w:rPr>
          <w:spacing w:val="-4"/>
        </w:rPr>
        <w:t>app:</w:t>
      </w:r>
    </w:p>
    <w:p w14:paraId="733A9ADF" w14:textId="77777777" w:rsidR="0003013E" w:rsidRDefault="0003013E">
      <w:pPr>
        <w:pStyle w:val="BodyText"/>
        <w:spacing w:before="7"/>
        <w:ind w:left="554"/>
      </w:pPr>
    </w:p>
    <w:p w14:paraId="6375B7C0" w14:textId="61A741BE" w:rsidR="003D76C2" w:rsidRDefault="009C6B93" w:rsidP="0003013E">
      <w:pPr>
        <w:pStyle w:val="BodyText"/>
        <w:spacing w:before="2"/>
        <w:jc w:val="center"/>
        <w:rPr>
          <w:sz w:val="21"/>
        </w:rPr>
      </w:pPr>
      <w:r>
        <w:rPr>
          <w:noProof/>
          <w:sz w:val="21"/>
        </w:rPr>
        <w:drawing>
          <wp:inline distT="0" distB="0" distL="0" distR="0" wp14:anchorId="6891F063" wp14:editId="5613479F">
            <wp:extent cx="2605159" cy="5793562"/>
            <wp:effectExtent l="0" t="0" r="0" b="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5432" cy="5816407"/>
                    </a:xfrm>
                    <a:prstGeom prst="rect">
                      <a:avLst/>
                    </a:prstGeom>
                  </pic:spPr>
                </pic:pic>
              </a:graphicData>
            </a:graphic>
          </wp:inline>
        </w:drawing>
      </w:r>
    </w:p>
    <w:p w14:paraId="361730EB" w14:textId="77777777" w:rsidR="003D76C2" w:rsidRDefault="003D76C2">
      <w:pPr>
        <w:pStyle w:val="BodyText"/>
        <w:spacing w:before="7"/>
        <w:rPr>
          <w:sz w:val="18"/>
        </w:rPr>
      </w:pPr>
    </w:p>
    <w:p w14:paraId="32BC7DFD" w14:textId="6BB406A5" w:rsidR="003D76C2" w:rsidRDefault="0003013E">
      <w:pPr>
        <w:ind w:left="2064"/>
        <w:rPr>
          <w:rFonts w:ascii="Open Sans SemiBold"/>
          <w:b/>
          <w:sz w:val="18"/>
        </w:rPr>
      </w:pPr>
      <w:r>
        <w:rPr>
          <w:rFonts w:ascii="Open Sans SemiBold"/>
          <w:b/>
          <w:sz w:val="18"/>
        </w:rPr>
        <w:t xml:space="preserve">        Figure</w:t>
      </w:r>
      <w:r>
        <w:rPr>
          <w:rFonts w:ascii="Open Sans SemiBold"/>
          <w:b/>
          <w:spacing w:val="-4"/>
          <w:sz w:val="18"/>
        </w:rPr>
        <w:t xml:space="preserve"> </w:t>
      </w:r>
      <w:r>
        <w:rPr>
          <w:rFonts w:ascii="Open Sans SemiBold"/>
          <w:b/>
          <w:sz w:val="18"/>
        </w:rPr>
        <w:t>1.29:</w:t>
      </w:r>
      <w:r>
        <w:rPr>
          <w:rFonts w:ascii="Open Sans SemiBold"/>
          <w:b/>
          <w:spacing w:val="-2"/>
          <w:sz w:val="18"/>
        </w:rPr>
        <w:t xml:space="preserve"> </w:t>
      </w:r>
      <w:r>
        <w:rPr>
          <w:rFonts w:ascii="Open Sans SemiBold"/>
          <w:b/>
          <w:sz w:val="18"/>
        </w:rPr>
        <w:t>Output</w:t>
      </w:r>
      <w:r>
        <w:rPr>
          <w:rFonts w:ascii="Open Sans SemiBold"/>
          <w:b/>
          <w:spacing w:val="-2"/>
          <w:sz w:val="18"/>
        </w:rPr>
        <w:t xml:space="preserve"> </w:t>
      </w:r>
      <w:r>
        <w:rPr>
          <w:rFonts w:ascii="Open Sans SemiBold"/>
          <w:b/>
          <w:sz w:val="18"/>
        </w:rPr>
        <w:t>when</w:t>
      </w:r>
      <w:r>
        <w:rPr>
          <w:rFonts w:ascii="Open Sans SemiBold"/>
          <w:b/>
          <w:spacing w:val="-3"/>
          <w:sz w:val="18"/>
        </w:rPr>
        <w:t xml:space="preserve"> </w:t>
      </w:r>
      <w:r>
        <w:rPr>
          <w:rFonts w:ascii="Open Sans SemiBold"/>
          <w:b/>
          <w:sz w:val="18"/>
        </w:rPr>
        <w:t>the</w:t>
      </w:r>
      <w:r>
        <w:rPr>
          <w:rFonts w:ascii="Open Sans SemiBold"/>
          <w:b/>
          <w:spacing w:val="-2"/>
          <w:sz w:val="18"/>
        </w:rPr>
        <w:t xml:space="preserve"> </w:t>
      </w:r>
      <w:r>
        <w:rPr>
          <w:rFonts w:ascii="Open Sans SemiBold"/>
          <w:b/>
          <w:sz w:val="18"/>
        </w:rPr>
        <w:t>color</w:t>
      </w:r>
      <w:r>
        <w:rPr>
          <w:rFonts w:ascii="Open Sans SemiBold"/>
          <w:b/>
          <w:spacing w:val="-2"/>
          <w:sz w:val="18"/>
        </w:rPr>
        <w:t xml:space="preserve"> </w:t>
      </w:r>
      <w:r>
        <w:rPr>
          <w:rFonts w:ascii="Open Sans SemiBold"/>
          <w:b/>
          <w:sz w:val="18"/>
        </w:rPr>
        <w:t>is</w:t>
      </w:r>
      <w:r>
        <w:rPr>
          <w:rFonts w:ascii="Open Sans SemiBold"/>
          <w:b/>
          <w:spacing w:val="-2"/>
          <w:sz w:val="18"/>
        </w:rPr>
        <w:t xml:space="preserve"> displayed</w:t>
      </w:r>
    </w:p>
    <w:p w14:paraId="043A2BDB" w14:textId="77777777" w:rsidR="003D76C2" w:rsidRDefault="00000000">
      <w:pPr>
        <w:pStyle w:val="BodyText"/>
        <w:spacing w:before="154" w:line="247" w:lineRule="auto"/>
        <w:ind w:left="104" w:right="882"/>
      </w:pPr>
      <w:r>
        <w:t>With</w:t>
      </w:r>
      <w:r>
        <w:rPr>
          <w:spacing w:val="-3"/>
        </w:rPr>
        <w:t xml:space="preserve"> </w:t>
      </w:r>
      <w:r>
        <w:t>this</w:t>
      </w:r>
      <w:r>
        <w:rPr>
          <w:spacing w:val="-3"/>
        </w:rPr>
        <w:t xml:space="preserve"> </w:t>
      </w:r>
      <w:r>
        <w:t>activity,</w:t>
      </w:r>
      <w:r>
        <w:rPr>
          <w:spacing w:val="-4"/>
        </w:rPr>
        <w:t xml:space="preserve"> </w:t>
      </w:r>
      <w:r>
        <w:t>we</w:t>
      </w:r>
      <w:r>
        <w:rPr>
          <w:spacing w:val="-3"/>
        </w:rPr>
        <w:t xml:space="preserve"> </w:t>
      </w:r>
      <w:r>
        <w:t>have</w:t>
      </w:r>
      <w:r>
        <w:rPr>
          <w:spacing w:val="-3"/>
        </w:rPr>
        <w:t xml:space="preserve"> </w:t>
      </w:r>
      <w:r>
        <w:t>produced</w:t>
      </w:r>
      <w:r>
        <w:rPr>
          <w:spacing w:val="-3"/>
        </w:rPr>
        <w:t xml:space="preserve"> </w:t>
      </w:r>
      <w:r>
        <w:t>an</w:t>
      </w:r>
      <w:r>
        <w:rPr>
          <w:spacing w:val="-4"/>
        </w:rPr>
        <w:t xml:space="preserve"> </w:t>
      </w:r>
      <w:r>
        <w:t>app</w:t>
      </w:r>
      <w:r>
        <w:rPr>
          <w:spacing w:val="-4"/>
        </w:rPr>
        <w:t xml:space="preserve"> </w:t>
      </w:r>
      <w:r>
        <w:t>to</w:t>
      </w:r>
      <w:r>
        <w:rPr>
          <w:spacing w:val="-3"/>
        </w:rPr>
        <w:t xml:space="preserve"> </w:t>
      </w:r>
      <w:r>
        <w:t>create</w:t>
      </w:r>
      <w:r>
        <w:rPr>
          <w:spacing w:val="-3"/>
        </w:rPr>
        <w:t xml:space="preserve"> </w:t>
      </w:r>
      <w:r>
        <w:t>RGB</w:t>
      </w:r>
      <w:r>
        <w:rPr>
          <w:spacing w:val="-4"/>
        </w:rPr>
        <w:t xml:space="preserve"> </w:t>
      </w:r>
      <w:r>
        <w:t>colors.</w:t>
      </w:r>
      <w:r>
        <w:rPr>
          <w:spacing w:val="-3"/>
        </w:rPr>
        <w:t xml:space="preserve"> </w:t>
      </w:r>
      <w:r>
        <w:t>Depending</w:t>
      </w:r>
      <w:r>
        <w:rPr>
          <w:spacing w:val="-3"/>
        </w:rPr>
        <w:t xml:space="preserve"> </w:t>
      </w:r>
      <w:r>
        <w:t>on</w:t>
      </w:r>
      <w:r>
        <w:rPr>
          <w:spacing w:val="-3"/>
        </w:rPr>
        <w:t xml:space="preserve"> </w:t>
      </w:r>
      <w:r>
        <w:t xml:space="preserve">the values that you enter in the text fields shown in </w:t>
      </w:r>
      <w:r>
        <w:rPr>
          <w:i/>
        </w:rPr>
        <w:t>Figure 1.30</w:t>
      </w:r>
      <w:r>
        <w:t>, the output will vary.</w:t>
      </w:r>
    </w:p>
    <w:p w14:paraId="127E78F0" w14:textId="0C7FA98D" w:rsidR="003D76C2" w:rsidRDefault="00000000" w:rsidP="00076123">
      <w:pPr>
        <w:spacing w:before="139"/>
        <w:ind w:left="104"/>
        <w:rPr>
          <w:sz w:val="18"/>
        </w:rPr>
        <w:sectPr w:rsidR="003D76C2">
          <w:pgSz w:w="10800" w:h="13320"/>
          <w:pgMar w:top="1120" w:right="920" w:bottom="280" w:left="940" w:header="695" w:footer="0" w:gutter="0"/>
          <w:cols w:space="720"/>
        </w:sectPr>
      </w:pPr>
      <w:r>
        <w:rPr>
          <w:sz w:val="20"/>
        </w:rPr>
        <w:t>The</w:t>
      </w:r>
      <w:r>
        <w:rPr>
          <w:spacing w:val="-4"/>
          <w:sz w:val="20"/>
        </w:rPr>
        <w:t xml:space="preserve"> </w:t>
      </w:r>
      <w:r>
        <w:rPr>
          <w:sz w:val="20"/>
        </w:rPr>
        <w:t>source</w:t>
      </w:r>
      <w:r>
        <w:rPr>
          <w:spacing w:val="-2"/>
          <w:sz w:val="20"/>
        </w:rPr>
        <w:t xml:space="preserve"> </w:t>
      </w:r>
      <w:r>
        <w:rPr>
          <w:sz w:val="20"/>
        </w:rPr>
        <w:t>code</w:t>
      </w:r>
      <w:r>
        <w:rPr>
          <w:spacing w:val="-3"/>
          <w:sz w:val="20"/>
        </w:rPr>
        <w:t xml:space="preserve"> </w:t>
      </w:r>
      <w:r>
        <w:rPr>
          <w:sz w:val="20"/>
        </w:rPr>
        <w:t>for</w:t>
      </w:r>
      <w:r>
        <w:rPr>
          <w:spacing w:val="-2"/>
          <w:sz w:val="20"/>
        </w:rPr>
        <w:t xml:space="preserve"> </w:t>
      </w:r>
      <w:r>
        <w:rPr>
          <w:sz w:val="20"/>
        </w:rPr>
        <w:t>this</w:t>
      </w:r>
      <w:r>
        <w:rPr>
          <w:spacing w:val="-3"/>
          <w:sz w:val="20"/>
        </w:rPr>
        <w:t xml:space="preserve"> </w:t>
      </w:r>
      <w:r>
        <w:rPr>
          <w:sz w:val="20"/>
        </w:rPr>
        <w:t>activity</w:t>
      </w:r>
      <w:r>
        <w:rPr>
          <w:spacing w:val="-3"/>
          <w:sz w:val="20"/>
        </w:rPr>
        <w:t xml:space="preserve"> </w:t>
      </w:r>
      <w:r>
        <w:rPr>
          <w:sz w:val="20"/>
        </w:rPr>
        <w:t>is</w:t>
      </w:r>
      <w:r>
        <w:rPr>
          <w:spacing w:val="-3"/>
          <w:sz w:val="20"/>
        </w:rPr>
        <w:t xml:space="preserve"> </w:t>
      </w:r>
      <w:r>
        <w:rPr>
          <w:sz w:val="20"/>
        </w:rPr>
        <w:t>here:</w:t>
      </w:r>
      <w:r>
        <w:rPr>
          <w:spacing w:val="-2"/>
          <w:sz w:val="20"/>
        </w:rPr>
        <w:t xml:space="preserve"> </w:t>
      </w:r>
      <w:r w:rsidR="00076123">
        <w:t xml:space="preserve"> </w:t>
      </w:r>
      <w:hyperlink r:id="rId13" w:history="1">
        <w:r w:rsidR="00076123" w:rsidRPr="00076123">
          <w:rPr>
            <w:rStyle w:val="Hyperlink"/>
          </w:rPr>
          <w:t>Activity1.01</w:t>
        </w:r>
      </w:hyperlink>
    </w:p>
    <w:p w14:paraId="18F258EB" w14:textId="77777777" w:rsidR="003D76C2" w:rsidRDefault="00000000">
      <w:pPr>
        <w:pStyle w:val="Heading1"/>
      </w:pPr>
      <w:r>
        <w:lastRenderedPageBreak/>
        <w:t xml:space="preserve">Chapter 2: Building User Screen </w:t>
      </w:r>
      <w:r>
        <w:rPr>
          <w:spacing w:val="-2"/>
        </w:rPr>
        <w:t>Flows</w:t>
      </w:r>
    </w:p>
    <w:p w14:paraId="2449FF06" w14:textId="77777777" w:rsidR="003D76C2" w:rsidRDefault="00000000">
      <w:pPr>
        <w:pStyle w:val="Heading2"/>
      </w:pPr>
      <w:r>
        <w:t>Activity</w:t>
      </w:r>
      <w:r>
        <w:rPr>
          <w:spacing w:val="-3"/>
        </w:rPr>
        <w:t xml:space="preserve"> </w:t>
      </w:r>
      <w:r>
        <w:t>2.01:</w:t>
      </w:r>
      <w:r>
        <w:rPr>
          <w:spacing w:val="-2"/>
        </w:rPr>
        <w:t xml:space="preserve"> </w:t>
      </w:r>
      <w:r>
        <w:t>Creating</w:t>
      </w:r>
      <w:r>
        <w:rPr>
          <w:spacing w:val="-3"/>
        </w:rPr>
        <w:t xml:space="preserve"> </w:t>
      </w:r>
      <w:r>
        <w:t>a</w:t>
      </w:r>
      <w:r>
        <w:rPr>
          <w:spacing w:val="-2"/>
        </w:rPr>
        <w:t xml:space="preserve"> </w:t>
      </w:r>
      <w:r>
        <w:t>Login</w:t>
      </w:r>
      <w:r>
        <w:rPr>
          <w:spacing w:val="-2"/>
        </w:rPr>
        <w:t xml:space="preserve"> </w:t>
      </w:r>
      <w:r>
        <w:rPr>
          <w:spacing w:val="-4"/>
        </w:rPr>
        <w:t>Form</w:t>
      </w:r>
    </w:p>
    <w:p w14:paraId="45C93FE1" w14:textId="77777777" w:rsidR="003D76C2" w:rsidRDefault="00000000">
      <w:pPr>
        <w:pStyle w:val="Heading3"/>
        <w:ind w:left="824"/>
      </w:pPr>
      <w:r>
        <w:rPr>
          <w:spacing w:val="-2"/>
        </w:rPr>
        <w:t>Solution</w:t>
      </w:r>
    </w:p>
    <w:p w14:paraId="54A46524" w14:textId="77777777" w:rsidR="003D76C2" w:rsidRDefault="00000000">
      <w:pPr>
        <w:pStyle w:val="ListParagraph"/>
        <w:numPr>
          <w:ilvl w:val="0"/>
          <w:numId w:val="17"/>
        </w:numPr>
        <w:tabs>
          <w:tab w:val="left" w:pos="1274"/>
        </w:tabs>
        <w:spacing w:before="148"/>
        <w:ind w:right="200"/>
        <w:jc w:val="left"/>
        <w:rPr>
          <w:sz w:val="20"/>
        </w:rPr>
      </w:pPr>
      <w:r>
        <w:rPr>
          <w:sz w:val="20"/>
        </w:rPr>
        <w:t xml:space="preserve">Create a new project called </w:t>
      </w:r>
      <w:r>
        <w:rPr>
          <w:rFonts w:ascii="Courier New"/>
          <w:b/>
        </w:rPr>
        <w:t>Login Activity</w:t>
      </w:r>
      <w:r>
        <w:rPr>
          <w:sz w:val="20"/>
        </w:rPr>
        <w:t>. Start by creating a new empty Activity project (</w:t>
      </w:r>
      <w:r>
        <w:rPr>
          <w:rFonts w:ascii="Courier New"/>
          <w:b/>
        </w:rPr>
        <w:t>File</w:t>
      </w:r>
      <w:r>
        <w:rPr>
          <w:rFonts w:ascii="Courier New"/>
          <w:b/>
          <w:spacing w:val="-71"/>
        </w:rPr>
        <w:t xml:space="preserve"> </w:t>
      </w:r>
      <w:r>
        <w:rPr>
          <w:sz w:val="20"/>
        </w:rPr>
        <w:t xml:space="preserve">| </w:t>
      </w:r>
      <w:r>
        <w:rPr>
          <w:rFonts w:ascii="Courier New"/>
          <w:b/>
        </w:rPr>
        <w:t>New</w:t>
      </w:r>
      <w:r>
        <w:rPr>
          <w:rFonts w:ascii="Courier New"/>
          <w:b/>
          <w:spacing w:val="-71"/>
        </w:rPr>
        <w:t xml:space="preserve"> </w:t>
      </w:r>
      <w:r>
        <w:rPr>
          <w:sz w:val="20"/>
        </w:rPr>
        <w:t xml:space="preserve">| </w:t>
      </w:r>
      <w:r>
        <w:rPr>
          <w:rFonts w:ascii="Courier New"/>
          <w:b/>
        </w:rPr>
        <w:t>New Project</w:t>
      </w:r>
      <w:r>
        <w:rPr>
          <w:rFonts w:ascii="Courier New"/>
          <w:b/>
          <w:spacing w:val="-71"/>
        </w:rPr>
        <w:t xml:space="preserve"> </w:t>
      </w:r>
      <w:r>
        <w:rPr>
          <w:sz w:val="20"/>
        </w:rPr>
        <w:t xml:space="preserve">| </w:t>
      </w:r>
      <w:r>
        <w:rPr>
          <w:rFonts w:ascii="Courier New"/>
          <w:b/>
        </w:rPr>
        <w:t>Empty Activity</w:t>
      </w:r>
      <w:r>
        <w:rPr>
          <w:sz w:val="20"/>
        </w:rPr>
        <w:t>). Name your</w:t>
      </w:r>
      <w:r>
        <w:rPr>
          <w:spacing w:val="-6"/>
          <w:sz w:val="20"/>
        </w:rPr>
        <w:t xml:space="preserve"> </w:t>
      </w:r>
      <w:r>
        <w:rPr>
          <w:sz w:val="20"/>
        </w:rPr>
        <w:t>application</w:t>
      </w:r>
      <w:r>
        <w:rPr>
          <w:spacing w:val="-3"/>
          <w:sz w:val="20"/>
        </w:rPr>
        <w:t xml:space="preserve"> </w:t>
      </w:r>
      <w:r>
        <w:rPr>
          <w:rFonts w:ascii="Courier New"/>
          <w:b/>
        </w:rPr>
        <w:t>Login</w:t>
      </w:r>
      <w:r>
        <w:rPr>
          <w:rFonts w:ascii="Courier New"/>
          <w:b/>
          <w:spacing w:val="-9"/>
        </w:rPr>
        <w:t xml:space="preserve"> </w:t>
      </w:r>
      <w:r>
        <w:rPr>
          <w:rFonts w:ascii="Courier New"/>
          <w:b/>
        </w:rPr>
        <w:t>Activity</w:t>
      </w:r>
      <w:r>
        <w:rPr>
          <w:rFonts w:ascii="Courier New"/>
          <w:b/>
          <w:spacing w:val="-80"/>
        </w:rPr>
        <w:t xml:space="preserve"> </w:t>
      </w:r>
      <w:r>
        <w:rPr>
          <w:sz w:val="20"/>
        </w:rPr>
        <w:t>and</w:t>
      </w:r>
      <w:r>
        <w:rPr>
          <w:spacing w:val="-4"/>
          <w:sz w:val="20"/>
        </w:rPr>
        <w:t xml:space="preserve"> </w:t>
      </w:r>
      <w:r>
        <w:rPr>
          <w:sz w:val="20"/>
        </w:rPr>
        <w:t>leave</w:t>
      </w:r>
      <w:r>
        <w:rPr>
          <w:spacing w:val="-3"/>
          <w:sz w:val="20"/>
        </w:rPr>
        <w:t xml:space="preserve"> </w:t>
      </w:r>
      <w:r>
        <w:rPr>
          <w:sz w:val="20"/>
        </w:rPr>
        <w:t>everything</w:t>
      </w:r>
      <w:r>
        <w:rPr>
          <w:spacing w:val="-3"/>
          <w:sz w:val="20"/>
        </w:rPr>
        <w:t xml:space="preserve"> </w:t>
      </w:r>
      <w:r>
        <w:rPr>
          <w:sz w:val="20"/>
        </w:rPr>
        <w:t>else</w:t>
      </w:r>
      <w:r>
        <w:rPr>
          <w:spacing w:val="-3"/>
          <w:sz w:val="20"/>
        </w:rPr>
        <w:t xml:space="preserve"> </w:t>
      </w:r>
      <w:r>
        <w:rPr>
          <w:sz w:val="20"/>
        </w:rPr>
        <w:t>with</w:t>
      </w:r>
      <w:r>
        <w:rPr>
          <w:spacing w:val="-3"/>
          <w:sz w:val="20"/>
        </w:rPr>
        <w:t xml:space="preserve"> </w:t>
      </w:r>
      <w:r>
        <w:rPr>
          <w:sz w:val="20"/>
        </w:rPr>
        <w:t>their</w:t>
      </w:r>
      <w:r>
        <w:rPr>
          <w:spacing w:val="-3"/>
          <w:sz w:val="20"/>
        </w:rPr>
        <w:t xml:space="preserve"> </w:t>
      </w:r>
      <w:r>
        <w:rPr>
          <w:sz w:val="20"/>
        </w:rPr>
        <w:t xml:space="preserve">default values, and then click </w:t>
      </w:r>
      <w:r>
        <w:rPr>
          <w:rFonts w:ascii="Courier New"/>
          <w:b/>
        </w:rPr>
        <w:t>Finish</w:t>
      </w:r>
      <w:r>
        <w:rPr>
          <w:sz w:val="20"/>
        </w:rPr>
        <w:t>.</w:t>
      </w:r>
    </w:p>
    <w:p w14:paraId="41C8FE14" w14:textId="77777777" w:rsidR="003D76C2" w:rsidRDefault="00000000">
      <w:pPr>
        <w:pStyle w:val="ListParagraph"/>
        <w:numPr>
          <w:ilvl w:val="0"/>
          <w:numId w:val="17"/>
        </w:numPr>
        <w:tabs>
          <w:tab w:val="left" w:pos="1274"/>
        </w:tabs>
        <w:spacing w:before="140" w:line="242" w:lineRule="auto"/>
        <w:ind w:right="240"/>
        <w:jc w:val="both"/>
        <w:rPr>
          <w:sz w:val="20"/>
        </w:rPr>
      </w:pPr>
      <w:r>
        <w:rPr>
          <w:sz w:val="20"/>
        </w:rPr>
        <w:t>You</w:t>
      </w:r>
      <w:r>
        <w:rPr>
          <w:spacing w:val="-2"/>
          <w:sz w:val="20"/>
        </w:rPr>
        <w:t xml:space="preserve"> </w:t>
      </w:r>
      <w:r>
        <w:rPr>
          <w:sz w:val="20"/>
        </w:rPr>
        <w:t>need</w:t>
      </w:r>
      <w:r>
        <w:rPr>
          <w:spacing w:val="-2"/>
          <w:sz w:val="20"/>
        </w:rPr>
        <w:t xml:space="preserve"> </w:t>
      </w:r>
      <w:r>
        <w:rPr>
          <w:sz w:val="20"/>
        </w:rPr>
        <w:t>to</w:t>
      </w:r>
      <w:r>
        <w:rPr>
          <w:spacing w:val="-2"/>
          <w:sz w:val="20"/>
        </w:rPr>
        <w:t xml:space="preserve"> </w:t>
      </w:r>
      <w:r>
        <w:rPr>
          <w:sz w:val="20"/>
        </w:rPr>
        <w:t>add</w:t>
      </w:r>
      <w:r>
        <w:rPr>
          <w:spacing w:val="-3"/>
          <w:sz w:val="20"/>
        </w:rPr>
        <w:t xml:space="preserve"> </w:t>
      </w:r>
      <w:r>
        <w:rPr>
          <w:sz w:val="20"/>
        </w:rPr>
        <w:t>all</w:t>
      </w:r>
      <w:r>
        <w:rPr>
          <w:spacing w:val="-3"/>
          <w:sz w:val="20"/>
        </w:rPr>
        <w:t xml:space="preserve"> </w:t>
      </w:r>
      <w:r>
        <w:rPr>
          <w:sz w:val="20"/>
        </w:rPr>
        <w:t>the</w:t>
      </w:r>
      <w:r>
        <w:rPr>
          <w:spacing w:val="-2"/>
          <w:sz w:val="20"/>
        </w:rPr>
        <w:t xml:space="preserve"> </w:t>
      </w:r>
      <w:r>
        <w:rPr>
          <w:sz w:val="20"/>
        </w:rPr>
        <w:t>resource</w:t>
      </w:r>
      <w:r>
        <w:rPr>
          <w:spacing w:val="-3"/>
          <w:sz w:val="20"/>
        </w:rPr>
        <w:t xml:space="preserve"> </w:t>
      </w:r>
      <w:r>
        <w:rPr>
          <w:sz w:val="20"/>
        </w:rPr>
        <w:t>values</w:t>
      </w:r>
      <w:r>
        <w:rPr>
          <w:spacing w:val="-2"/>
          <w:sz w:val="20"/>
        </w:rPr>
        <w:t xml:space="preserve"> </w:t>
      </w:r>
      <w:r>
        <w:rPr>
          <w:sz w:val="20"/>
        </w:rPr>
        <w:t>you</w:t>
      </w:r>
      <w:r>
        <w:rPr>
          <w:spacing w:val="-2"/>
          <w:sz w:val="20"/>
        </w:rPr>
        <w:t xml:space="preserve"> </w:t>
      </w:r>
      <w:r>
        <w:rPr>
          <w:sz w:val="20"/>
        </w:rPr>
        <w:t>need</w:t>
      </w:r>
      <w:r>
        <w:rPr>
          <w:spacing w:val="-2"/>
          <w:sz w:val="20"/>
        </w:rPr>
        <w:t xml:space="preserve"> </w:t>
      </w:r>
      <w:r>
        <w:rPr>
          <w:sz w:val="20"/>
        </w:rPr>
        <w:t>that</w:t>
      </w:r>
      <w:r>
        <w:rPr>
          <w:spacing w:val="-2"/>
          <w:sz w:val="20"/>
        </w:rPr>
        <w:t xml:space="preserve"> </w:t>
      </w:r>
      <w:r>
        <w:rPr>
          <w:sz w:val="20"/>
        </w:rPr>
        <w:t>are</w:t>
      </w:r>
      <w:r>
        <w:rPr>
          <w:spacing w:val="-3"/>
          <w:sz w:val="20"/>
        </w:rPr>
        <w:t xml:space="preserve"> </w:t>
      </w:r>
      <w:r>
        <w:rPr>
          <w:sz w:val="20"/>
        </w:rPr>
        <w:t>not</w:t>
      </w:r>
      <w:r>
        <w:rPr>
          <w:spacing w:val="-2"/>
          <w:sz w:val="20"/>
        </w:rPr>
        <w:t xml:space="preserve"> </w:t>
      </w:r>
      <w:r>
        <w:rPr>
          <w:sz w:val="20"/>
        </w:rPr>
        <w:t>added</w:t>
      </w:r>
      <w:r>
        <w:rPr>
          <w:spacing w:val="-3"/>
          <w:sz w:val="20"/>
        </w:rPr>
        <w:t xml:space="preserve"> </w:t>
      </w:r>
      <w:r>
        <w:rPr>
          <w:sz w:val="20"/>
        </w:rPr>
        <w:t>by</w:t>
      </w:r>
      <w:r>
        <w:rPr>
          <w:spacing w:val="-2"/>
          <w:sz w:val="20"/>
        </w:rPr>
        <w:t xml:space="preserve"> </w:t>
      </w:r>
      <w:r>
        <w:rPr>
          <w:sz w:val="20"/>
        </w:rPr>
        <w:t>default. First,</w:t>
      </w:r>
      <w:r>
        <w:rPr>
          <w:spacing w:val="-13"/>
          <w:sz w:val="20"/>
        </w:rPr>
        <w:t xml:space="preserve"> </w:t>
      </w:r>
      <w:r>
        <w:rPr>
          <w:sz w:val="20"/>
        </w:rPr>
        <w:t>let's</w:t>
      </w:r>
      <w:r>
        <w:rPr>
          <w:spacing w:val="-13"/>
          <w:sz w:val="20"/>
        </w:rPr>
        <w:t xml:space="preserve"> </w:t>
      </w:r>
      <w:r>
        <w:rPr>
          <w:sz w:val="20"/>
        </w:rPr>
        <w:t>make</w:t>
      </w:r>
      <w:r>
        <w:rPr>
          <w:spacing w:val="-13"/>
          <w:sz w:val="20"/>
        </w:rPr>
        <w:t xml:space="preserve"> </w:t>
      </w:r>
      <w:r>
        <w:rPr>
          <w:sz w:val="20"/>
        </w:rPr>
        <w:t>changes</w:t>
      </w:r>
      <w:r>
        <w:rPr>
          <w:spacing w:val="-13"/>
          <w:sz w:val="20"/>
        </w:rPr>
        <w:t xml:space="preserve"> </w:t>
      </w:r>
      <w:r>
        <w:rPr>
          <w:sz w:val="20"/>
        </w:rPr>
        <w:t>to</w:t>
      </w:r>
      <w:r>
        <w:rPr>
          <w:spacing w:val="-12"/>
          <w:sz w:val="20"/>
        </w:rPr>
        <w:t xml:space="preserve"> </w:t>
      </w:r>
      <w:r>
        <w:rPr>
          <w:sz w:val="20"/>
        </w:rPr>
        <w:t>the</w:t>
      </w:r>
      <w:r>
        <w:rPr>
          <w:spacing w:val="-3"/>
          <w:sz w:val="20"/>
        </w:rPr>
        <w:t xml:space="preserve"> </w:t>
      </w:r>
      <w:r>
        <w:rPr>
          <w:rFonts w:ascii="Courier New"/>
          <w:b/>
        </w:rPr>
        <w:t>strings.xml</w:t>
      </w:r>
      <w:r>
        <w:rPr>
          <w:rFonts w:ascii="Courier New"/>
          <w:b/>
          <w:spacing w:val="-33"/>
        </w:rPr>
        <w:t xml:space="preserve"> </w:t>
      </w:r>
      <w:r>
        <w:rPr>
          <w:sz w:val="20"/>
        </w:rPr>
        <w:t>file.</w:t>
      </w:r>
      <w:r>
        <w:rPr>
          <w:spacing w:val="-3"/>
          <w:sz w:val="20"/>
        </w:rPr>
        <w:t xml:space="preserve"> </w:t>
      </w:r>
      <w:r>
        <w:rPr>
          <w:sz w:val="20"/>
        </w:rPr>
        <w:t>This</w:t>
      </w:r>
      <w:r>
        <w:rPr>
          <w:spacing w:val="-4"/>
          <w:sz w:val="20"/>
        </w:rPr>
        <w:t xml:space="preserve"> </w:t>
      </w:r>
      <w:r>
        <w:rPr>
          <w:sz w:val="20"/>
        </w:rPr>
        <w:t>file</w:t>
      </w:r>
      <w:r>
        <w:rPr>
          <w:spacing w:val="-3"/>
          <w:sz w:val="20"/>
        </w:rPr>
        <w:t xml:space="preserve"> </w:t>
      </w:r>
      <w:r>
        <w:rPr>
          <w:sz w:val="20"/>
        </w:rPr>
        <w:t>is</w:t>
      </w:r>
      <w:r>
        <w:rPr>
          <w:spacing w:val="-3"/>
          <w:sz w:val="20"/>
        </w:rPr>
        <w:t xml:space="preserve"> </w:t>
      </w:r>
      <w:r>
        <w:rPr>
          <w:sz w:val="20"/>
        </w:rPr>
        <w:t>needed</w:t>
      </w:r>
      <w:r>
        <w:rPr>
          <w:spacing w:val="-3"/>
          <w:sz w:val="20"/>
        </w:rPr>
        <w:t xml:space="preserve"> </w:t>
      </w:r>
      <w:r>
        <w:rPr>
          <w:sz w:val="20"/>
        </w:rPr>
        <w:t>to</w:t>
      </w:r>
      <w:r>
        <w:rPr>
          <w:spacing w:val="-3"/>
          <w:sz w:val="20"/>
        </w:rPr>
        <w:t xml:space="preserve"> </w:t>
      </w:r>
      <w:r>
        <w:rPr>
          <w:sz w:val="20"/>
        </w:rPr>
        <w:t>display all the text displayed in the app:</w:t>
      </w:r>
    </w:p>
    <w:p w14:paraId="56C82399" w14:textId="77777777" w:rsidR="003D76C2" w:rsidRDefault="00D51F7C">
      <w:pPr>
        <w:pStyle w:val="BodyText"/>
        <w:spacing w:before="4"/>
        <w:rPr>
          <w:sz w:val="9"/>
        </w:rPr>
      </w:pPr>
      <w:r>
        <w:rPr>
          <w:noProof/>
        </w:rPr>
        <mc:AlternateContent>
          <mc:Choice Requires="wpg">
            <w:drawing>
              <wp:anchor distT="0" distB="0" distL="0" distR="0" simplePos="0" relativeHeight="487597056" behindDoc="1" locked="0" layoutInCell="1" allowOverlap="1" wp14:anchorId="140CC189" wp14:editId="486972EB">
                <wp:simplePos x="0" y="0"/>
                <wp:positionH relativeFrom="page">
                  <wp:posOffset>1120140</wp:posOffset>
                </wp:positionH>
                <wp:positionV relativeFrom="paragraph">
                  <wp:posOffset>95885</wp:posOffset>
                </wp:positionV>
                <wp:extent cx="5074920" cy="2352675"/>
                <wp:effectExtent l="0" t="0" r="5080" b="0"/>
                <wp:wrapTopAndBottom/>
                <wp:docPr id="1482" name="docshapegroup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764" y="151"/>
                          <a:chExt cx="7992" cy="3705"/>
                        </a:xfrm>
                      </wpg:grpSpPr>
                      <wps:wsp>
                        <wps:cNvPr id="1483" name="docshape57"/>
                        <wps:cNvSpPr>
                          <a:spLocks/>
                        </wps:cNvSpPr>
                        <wps:spPr bwMode="auto">
                          <a:xfrm>
                            <a:off x="1764" y="161"/>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4" name="docshape58"/>
                        <wps:cNvSpPr>
                          <a:spLocks/>
                        </wps:cNvSpPr>
                        <wps:spPr bwMode="auto">
                          <a:xfrm>
                            <a:off x="1764" y="151"/>
                            <a:ext cx="7992" cy="3705"/>
                          </a:xfrm>
                          <a:custGeom>
                            <a:avLst/>
                            <a:gdLst>
                              <a:gd name="T0" fmla="+- 0 9756 1764"/>
                              <a:gd name="T1" fmla="*/ T0 w 7992"/>
                              <a:gd name="T2" fmla="+- 0 3835 151"/>
                              <a:gd name="T3" fmla="*/ 3835 h 3705"/>
                              <a:gd name="T4" fmla="+- 0 1764 1764"/>
                              <a:gd name="T5" fmla="*/ T4 w 7992"/>
                              <a:gd name="T6" fmla="+- 0 3835 151"/>
                              <a:gd name="T7" fmla="*/ 3835 h 3705"/>
                              <a:gd name="T8" fmla="+- 0 1764 1764"/>
                              <a:gd name="T9" fmla="*/ T8 w 7992"/>
                              <a:gd name="T10" fmla="+- 0 3855 151"/>
                              <a:gd name="T11" fmla="*/ 3855 h 3705"/>
                              <a:gd name="T12" fmla="+- 0 9756 1764"/>
                              <a:gd name="T13" fmla="*/ T12 w 7992"/>
                              <a:gd name="T14" fmla="+- 0 3855 151"/>
                              <a:gd name="T15" fmla="*/ 3855 h 3705"/>
                              <a:gd name="T16" fmla="+- 0 9756 1764"/>
                              <a:gd name="T17" fmla="*/ T16 w 7992"/>
                              <a:gd name="T18" fmla="+- 0 3835 151"/>
                              <a:gd name="T19" fmla="*/ 3835 h 3705"/>
                              <a:gd name="T20" fmla="+- 0 9756 1764"/>
                              <a:gd name="T21" fmla="*/ T20 w 7992"/>
                              <a:gd name="T22" fmla="+- 0 151 151"/>
                              <a:gd name="T23" fmla="*/ 151 h 3705"/>
                              <a:gd name="T24" fmla="+- 0 1764 1764"/>
                              <a:gd name="T25" fmla="*/ T24 w 7992"/>
                              <a:gd name="T26" fmla="+- 0 151 151"/>
                              <a:gd name="T27" fmla="*/ 151 h 3705"/>
                              <a:gd name="T28" fmla="+- 0 1764 1764"/>
                              <a:gd name="T29" fmla="*/ T28 w 7992"/>
                              <a:gd name="T30" fmla="+- 0 171 151"/>
                              <a:gd name="T31" fmla="*/ 171 h 3705"/>
                              <a:gd name="T32" fmla="+- 0 9756 1764"/>
                              <a:gd name="T33" fmla="*/ T32 w 7992"/>
                              <a:gd name="T34" fmla="+- 0 171 151"/>
                              <a:gd name="T35" fmla="*/ 171 h 3705"/>
                              <a:gd name="T36" fmla="+- 0 9756 1764"/>
                              <a:gd name="T37" fmla="*/ T36 w 7992"/>
                              <a:gd name="T38" fmla="+- 0 151 151"/>
                              <a:gd name="T39" fmla="*/ 151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5" name="docshape59"/>
                        <wps:cNvSpPr txBox="1">
                          <a:spLocks/>
                        </wps:cNvSpPr>
                        <wps:spPr bwMode="auto">
                          <a:xfrm>
                            <a:off x="1764" y="171"/>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2895E3" w14:textId="77777777" w:rsidR="003D76C2" w:rsidRDefault="00000000">
                              <w:pPr>
                                <w:spacing w:before="40"/>
                                <w:ind w:left="453"/>
                                <w:rPr>
                                  <w:rFonts w:ascii="Courier New"/>
                                  <w:sz w:val="18"/>
                                </w:rPr>
                              </w:pPr>
                              <w:r>
                                <w:rPr>
                                  <w:rFonts w:ascii="Courier New"/>
                                  <w:spacing w:val="-2"/>
                                  <w:sz w:val="18"/>
                                </w:rPr>
                                <w:t>&lt;resources&gt;</w:t>
                              </w:r>
                            </w:p>
                            <w:p w14:paraId="2D0AE83A" w14:textId="77777777" w:rsidR="003D76C2" w:rsidRDefault="00000000">
                              <w:pPr>
                                <w:spacing w:before="76"/>
                                <w:ind w:left="885"/>
                                <w:rPr>
                                  <w:rFonts w:ascii="Courier New"/>
                                  <w:sz w:val="18"/>
                                </w:rPr>
                              </w:pPr>
                              <w:r>
                                <w:rPr>
                                  <w:rFonts w:ascii="Courier New"/>
                                  <w:sz w:val="18"/>
                                </w:rPr>
                                <w:t>&lt;string</w:t>
                              </w:r>
                              <w:r>
                                <w:rPr>
                                  <w:rFonts w:ascii="Courier New"/>
                                  <w:spacing w:val="-14"/>
                                  <w:sz w:val="18"/>
                                </w:rPr>
                                <w:t xml:space="preserve"> </w:t>
                              </w:r>
                              <w:r>
                                <w:rPr>
                                  <w:rFonts w:ascii="Courier New"/>
                                  <w:sz w:val="18"/>
                                </w:rPr>
                                <w:t>name="</w:t>
                              </w:r>
                              <w:proofErr w:type="spellStart"/>
                              <w:r>
                                <w:rPr>
                                  <w:rFonts w:ascii="Courier New"/>
                                  <w:sz w:val="18"/>
                                </w:rPr>
                                <w:t>app_name</w:t>
                              </w:r>
                              <w:proofErr w:type="spellEnd"/>
                              <w:r>
                                <w:rPr>
                                  <w:rFonts w:ascii="Courier New"/>
                                  <w:sz w:val="18"/>
                                </w:rPr>
                                <w:t>"&gt;Login</w:t>
                              </w:r>
                              <w:r>
                                <w:rPr>
                                  <w:rFonts w:ascii="Courier New"/>
                                  <w:spacing w:val="-14"/>
                                  <w:sz w:val="18"/>
                                </w:rPr>
                                <w:t xml:space="preserve"> </w:t>
                              </w:r>
                              <w:r>
                                <w:rPr>
                                  <w:rFonts w:ascii="Courier New"/>
                                  <w:spacing w:val="-2"/>
                                  <w:sz w:val="18"/>
                                </w:rPr>
                                <w:t>Activity&lt;/string&gt;</w:t>
                              </w:r>
                            </w:p>
                            <w:p w14:paraId="167BCCD8" w14:textId="77777777" w:rsidR="003D76C2" w:rsidRDefault="00000000">
                              <w:pPr>
                                <w:spacing w:before="79" w:line="235" w:lineRule="auto"/>
                                <w:ind w:left="1101" w:right="1274" w:hanging="216"/>
                                <w:rPr>
                                  <w:rFonts w:ascii="Courier New"/>
                                  <w:sz w:val="18"/>
                                </w:rPr>
                              </w:pPr>
                              <w:r>
                                <w:rPr>
                                  <w:rFonts w:ascii="Courier New"/>
                                  <w:sz w:val="18"/>
                                </w:rPr>
                                <w:t>&lt;string</w:t>
                              </w:r>
                              <w:r>
                                <w:rPr>
                                  <w:rFonts w:ascii="Courier New"/>
                                  <w:spacing w:val="-10"/>
                                  <w:sz w:val="18"/>
                                </w:rPr>
                                <w:t xml:space="preserve"> </w:t>
                              </w:r>
                              <w:r>
                                <w:rPr>
                                  <w:rFonts w:ascii="Courier New"/>
                                  <w:sz w:val="18"/>
                                </w:rPr>
                                <w:t>name="</w:t>
                              </w:r>
                              <w:proofErr w:type="spellStart"/>
                              <w:r>
                                <w:rPr>
                                  <w:rFonts w:ascii="Courier New"/>
                                  <w:sz w:val="18"/>
                                </w:rPr>
                                <w:t>header_text</w:t>
                              </w:r>
                              <w:proofErr w:type="spellEnd"/>
                              <w:r>
                                <w:rPr>
                                  <w:rFonts w:ascii="Courier New"/>
                                  <w:sz w:val="18"/>
                                </w:rPr>
                                <w:t>"&gt;Please</w:t>
                              </w:r>
                              <w:r>
                                <w:rPr>
                                  <w:rFonts w:ascii="Courier New"/>
                                  <w:spacing w:val="-10"/>
                                  <w:sz w:val="18"/>
                                </w:rPr>
                                <w:t xml:space="preserve"> </w:t>
                              </w:r>
                              <w:r>
                                <w:rPr>
                                  <w:rFonts w:ascii="Courier New"/>
                                  <w:sz w:val="18"/>
                                </w:rPr>
                                <w:t>enter</w:t>
                              </w:r>
                              <w:r>
                                <w:rPr>
                                  <w:rFonts w:ascii="Courier New"/>
                                  <w:spacing w:val="-10"/>
                                  <w:sz w:val="18"/>
                                </w:rPr>
                                <w:t xml:space="preserve"> </w:t>
                              </w:r>
                              <w:r>
                                <w:rPr>
                                  <w:rFonts w:ascii="Courier New"/>
                                  <w:sz w:val="18"/>
                                </w:rPr>
                                <w:t>your</w:t>
                              </w:r>
                              <w:r>
                                <w:rPr>
                                  <w:rFonts w:ascii="Courier New"/>
                                  <w:spacing w:val="-10"/>
                                  <w:sz w:val="18"/>
                                </w:rPr>
                                <w:t xml:space="preserve"> </w:t>
                              </w:r>
                              <w:r>
                                <w:rPr>
                                  <w:rFonts w:ascii="Courier New"/>
                                  <w:sz w:val="18"/>
                                </w:rPr>
                                <w:t>username and password below to login:&lt;/string&gt;</w:t>
                              </w:r>
                            </w:p>
                            <w:p w14:paraId="266E30CB" w14:textId="77777777" w:rsidR="003D76C2" w:rsidRDefault="00000000">
                              <w:pPr>
                                <w:spacing w:before="21" w:line="235" w:lineRule="auto"/>
                                <w:ind w:left="1101" w:right="1274" w:hanging="216"/>
                                <w:rPr>
                                  <w:rFonts w:ascii="Courier New"/>
                                  <w:sz w:val="18"/>
                                </w:rPr>
                              </w:pPr>
                              <w:r>
                                <w:rPr>
                                  <w:rFonts w:ascii="Courier New"/>
                                  <w:sz w:val="18"/>
                                </w:rPr>
                                <w:t>&lt;string name="</w:t>
                              </w:r>
                              <w:proofErr w:type="spellStart"/>
                              <w:r>
                                <w:rPr>
                                  <w:rFonts w:ascii="Courier New"/>
                                  <w:sz w:val="18"/>
                                </w:rPr>
                                <w:t>welcome_text</w:t>
                              </w:r>
                              <w:proofErr w:type="spellEnd"/>
                              <w:r>
                                <w:rPr>
                                  <w:rFonts w:ascii="Courier New"/>
                                  <w:sz w:val="18"/>
                                </w:rPr>
                                <w:t>"&gt;Hello %s you are now logged</w:t>
                              </w:r>
                              <w:r>
                                <w:rPr>
                                  <w:rFonts w:ascii="Courier New"/>
                                  <w:spacing w:val="-5"/>
                                  <w:sz w:val="18"/>
                                </w:rPr>
                                <w:t xml:space="preserve"> </w:t>
                              </w:r>
                              <w:r>
                                <w:rPr>
                                  <w:rFonts w:ascii="Courier New"/>
                                  <w:sz w:val="18"/>
                                </w:rPr>
                                <w:t>in,</w:t>
                              </w:r>
                              <w:r>
                                <w:rPr>
                                  <w:rFonts w:ascii="Courier New"/>
                                  <w:spacing w:val="-5"/>
                                  <w:sz w:val="18"/>
                                </w:rPr>
                                <w:t xml:space="preserve"> </w:t>
                              </w:r>
                              <w:r>
                                <w:rPr>
                                  <w:rFonts w:ascii="Courier New"/>
                                  <w:sz w:val="18"/>
                                </w:rPr>
                                <w:t>we</w:t>
                              </w:r>
                              <w:r>
                                <w:rPr>
                                  <w:rFonts w:ascii="Courier New"/>
                                  <w:spacing w:val="-5"/>
                                  <w:sz w:val="18"/>
                                </w:rPr>
                                <w:t xml:space="preserve"> </w:t>
                              </w:r>
                              <w:r>
                                <w:rPr>
                                  <w:rFonts w:ascii="Courier New"/>
                                  <w:sz w:val="18"/>
                                </w:rPr>
                                <w:t>hope</w:t>
                              </w:r>
                              <w:r>
                                <w:rPr>
                                  <w:rFonts w:ascii="Courier New"/>
                                  <w:spacing w:val="-5"/>
                                  <w:sz w:val="18"/>
                                </w:rPr>
                                <w:t xml:space="preserve"> </w:t>
                              </w:r>
                              <w:r>
                                <w:rPr>
                                  <w:rFonts w:ascii="Courier New"/>
                                  <w:sz w:val="18"/>
                                </w:rPr>
                                <w:t>you</w:t>
                              </w:r>
                              <w:r>
                                <w:rPr>
                                  <w:rFonts w:ascii="Courier New"/>
                                  <w:spacing w:val="-5"/>
                                  <w:sz w:val="18"/>
                                </w:rPr>
                                <w:t xml:space="preserve"> </w:t>
                              </w:r>
                              <w:r>
                                <w:rPr>
                                  <w:rFonts w:ascii="Courier New"/>
                                  <w:sz w:val="18"/>
                                </w:rPr>
                                <w:t>enjoy</w:t>
                              </w:r>
                              <w:r>
                                <w:rPr>
                                  <w:rFonts w:ascii="Courier New"/>
                                  <w:spacing w:val="-5"/>
                                  <w:sz w:val="18"/>
                                </w:rPr>
                                <w:t xml:space="preserve"> </w:t>
                              </w:r>
                              <w:r>
                                <w:rPr>
                                  <w:rFonts w:ascii="Courier New"/>
                                  <w:sz w:val="18"/>
                                </w:rPr>
                                <w:t>using</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app!&lt;/string&gt;</w:t>
                              </w:r>
                            </w:p>
                            <w:p w14:paraId="6C52A9AB" w14:textId="77777777" w:rsidR="003D76C2" w:rsidRDefault="00000000">
                              <w:pPr>
                                <w:spacing w:before="20" w:line="235" w:lineRule="auto"/>
                                <w:ind w:left="1101" w:right="1274" w:hanging="216"/>
                                <w:rPr>
                                  <w:rFonts w:ascii="Courier New"/>
                                  <w:sz w:val="18"/>
                                </w:rPr>
                              </w:pPr>
                              <w:r>
                                <w:rPr>
                                  <w:rFonts w:ascii="Courier New"/>
                                  <w:spacing w:val="-2"/>
                                  <w:sz w:val="18"/>
                                </w:rPr>
                                <w:t>&lt;string</w:t>
                              </w:r>
                              <w:r>
                                <w:rPr>
                                  <w:rFonts w:ascii="Courier New"/>
                                  <w:spacing w:val="-17"/>
                                  <w:sz w:val="18"/>
                                </w:rPr>
                                <w:t xml:space="preserve"> </w:t>
                              </w:r>
                              <w:r>
                                <w:rPr>
                                  <w:rFonts w:ascii="Courier New"/>
                                  <w:spacing w:val="-2"/>
                                  <w:sz w:val="18"/>
                                </w:rPr>
                                <w:t>name="</w:t>
                              </w:r>
                              <w:proofErr w:type="spellStart"/>
                              <w:r>
                                <w:rPr>
                                  <w:rFonts w:ascii="Courier New"/>
                                  <w:spacing w:val="-2"/>
                                  <w:sz w:val="18"/>
                                </w:rPr>
                                <w:t>login_form_entry_error</w:t>
                              </w:r>
                              <w:proofErr w:type="spellEnd"/>
                              <w:r>
                                <w:rPr>
                                  <w:rFonts w:ascii="Courier New"/>
                                  <w:spacing w:val="-2"/>
                                  <w:sz w:val="18"/>
                                </w:rPr>
                                <w:t>"&gt;Please</w:t>
                              </w:r>
                              <w:r>
                                <w:rPr>
                                  <w:rFonts w:ascii="Courier New"/>
                                  <w:spacing w:val="-17"/>
                                  <w:sz w:val="18"/>
                                </w:rPr>
                                <w:t xml:space="preserve"> </w:t>
                              </w:r>
                              <w:r>
                                <w:rPr>
                                  <w:rFonts w:ascii="Courier New"/>
                                  <w:spacing w:val="-2"/>
                                  <w:sz w:val="18"/>
                                </w:rPr>
                                <w:t>fill</w:t>
                              </w:r>
                              <w:r>
                                <w:rPr>
                                  <w:rFonts w:ascii="Courier New"/>
                                  <w:spacing w:val="-17"/>
                                  <w:sz w:val="18"/>
                                </w:rPr>
                                <w:t xml:space="preserve"> </w:t>
                              </w:r>
                              <w:r>
                                <w:rPr>
                                  <w:rFonts w:ascii="Courier New"/>
                                  <w:spacing w:val="-2"/>
                                  <w:sz w:val="18"/>
                                </w:rPr>
                                <w:t xml:space="preserve">in </w:t>
                              </w:r>
                              <w:r>
                                <w:rPr>
                                  <w:rFonts w:ascii="Courier New"/>
                                  <w:sz w:val="18"/>
                                </w:rPr>
                                <w:t>both username and password fields!&lt;/string&gt;</w:t>
                              </w:r>
                            </w:p>
                            <w:p w14:paraId="3A4401BA" w14:textId="77777777" w:rsidR="003D76C2" w:rsidRDefault="00000000">
                              <w:pPr>
                                <w:spacing w:before="20" w:line="235" w:lineRule="auto"/>
                                <w:ind w:left="1101" w:right="840" w:hanging="216"/>
                                <w:rPr>
                                  <w:rFonts w:ascii="Courier New"/>
                                  <w:sz w:val="18"/>
                                </w:rPr>
                              </w:pPr>
                              <w:r>
                                <w:rPr>
                                  <w:rFonts w:ascii="Courier New"/>
                                  <w:sz w:val="18"/>
                                </w:rPr>
                                <w:t>&lt;string name="</w:t>
                              </w:r>
                              <w:proofErr w:type="spellStart"/>
                              <w:r>
                                <w:rPr>
                                  <w:rFonts w:ascii="Courier New"/>
                                  <w:sz w:val="18"/>
                                </w:rPr>
                                <w:t>login_error</w:t>
                              </w:r>
                              <w:proofErr w:type="spellEnd"/>
                              <w:r>
                                <w:rPr>
                                  <w:rFonts w:ascii="Courier New"/>
                                  <w:sz w:val="18"/>
                                </w:rPr>
                                <w:t>"&gt;Either your user name or password</w:t>
                              </w:r>
                              <w:r>
                                <w:rPr>
                                  <w:rFonts w:ascii="Courier New"/>
                                  <w:spacing w:val="-7"/>
                                  <w:sz w:val="18"/>
                                </w:rPr>
                                <w:t xml:space="preserve"> </w:t>
                              </w:r>
                              <w:r>
                                <w:rPr>
                                  <w:rFonts w:ascii="Courier New"/>
                                  <w:sz w:val="18"/>
                                </w:rPr>
                                <w:t>is</w:t>
                              </w:r>
                              <w:r>
                                <w:rPr>
                                  <w:rFonts w:ascii="Courier New"/>
                                  <w:spacing w:val="-7"/>
                                  <w:sz w:val="18"/>
                                </w:rPr>
                                <w:t xml:space="preserve"> </w:t>
                              </w:r>
                              <w:r>
                                <w:rPr>
                                  <w:rFonts w:ascii="Courier New"/>
                                  <w:sz w:val="18"/>
                                </w:rPr>
                                <w:t>not</w:t>
                              </w:r>
                              <w:r>
                                <w:rPr>
                                  <w:rFonts w:ascii="Courier New"/>
                                  <w:spacing w:val="-7"/>
                                  <w:sz w:val="18"/>
                                </w:rPr>
                                <w:t xml:space="preserve"> </w:t>
                              </w:r>
                              <w:proofErr w:type="spellStart"/>
                              <w:r>
                                <w:rPr>
                                  <w:rFonts w:ascii="Courier New"/>
                                  <w:sz w:val="18"/>
                                </w:rPr>
                                <w:t>recognised</w:t>
                              </w:r>
                              <w:proofErr w:type="spellEnd"/>
                              <w:r>
                                <w:rPr>
                                  <w:rFonts w:ascii="Courier New"/>
                                  <w:sz w:val="18"/>
                                </w:rPr>
                                <w:t>!</w:t>
                              </w:r>
                              <w:r>
                                <w:rPr>
                                  <w:rFonts w:ascii="Courier New"/>
                                  <w:spacing w:val="-7"/>
                                  <w:sz w:val="18"/>
                                </w:rPr>
                                <w:t xml:space="preserve"> </w:t>
                              </w:r>
                              <w:r>
                                <w:rPr>
                                  <w:rFonts w:ascii="Courier New"/>
                                  <w:sz w:val="18"/>
                                </w:rPr>
                                <w:t>Please</w:t>
                              </w:r>
                              <w:r>
                                <w:rPr>
                                  <w:rFonts w:ascii="Courier New"/>
                                  <w:spacing w:val="-7"/>
                                  <w:sz w:val="18"/>
                                </w:rPr>
                                <w:t xml:space="preserve"> </w:t>
                              </w:r>
                              <w:r>
                                <w:rPr>
                                  <w:rFonts w:ascii="Courier New"/>
                                  <w:sz w:val="18"/>
                                </w:rPr>
                                <w:t>try</w:t>
                              </w:r>
                              <w:r>
                                <w:rPr>
                                  <w:rFonts w:ascii="Courier New"/>
                                  <w:spacing w:val="-7"/>
                                  <w:sz w:val="18"/>
                                </w:rPr>
                                <w:t xml:space="preserve"> </w:t>
                              </w:r>
                              <w:r>
                                <w:rPr>
                                  <w:rFonts w:ascii="Courier New"/>
                                  <w:sz w:val="18"/>
                                </w:rPr>
                                <w:t>again.&lt;/string&gt;</w:t>
                              </w:r>
                            </w:p>
                            <w:p w14:paraId="5E03191B" w14:textId="77777777" w:rsidR="003D76C2" w:rsidRDefault="00000000">
                              <w:pPr>
                                <w:spacing w:before="18" w:line="202" w:lineRule="exact"/>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username_label</w:t>
                              </w:r>
                              <w:proofErr w:type="spellEnd"/>
                              <w:r>
                                <w:rPr>
                                  <w:rFonts w:ascii="Courier New"/>
                                  <w:sz w:val="18"/>
                                </w:rPr>
                                <w:t>"&gt;Enter</w:t>
                              </w:r>
                              <w:r>
                                <w:rPr>
                                  <w:rFonts w:ascii="Courier New"/>
                                  <w:spacing w:val="-13"/>
                                  <w:sz w:val="18"/>
                                </w:rPr>
                                <w:t xml:space="preserve"> </w:t>
                              </w:r>
                              <w:r>
                                <w:rPr>
                                  <w:rFonts w:ascii="Courier New"/>
                                  <w:sz w:val="18"/>
                                </w:rPr>
                                <w:t>your</w:t>
                              </w:r>
                              <w:r>
                                <w:rPr>
                                  <w:rFonts w:ascii="Courier New"/>
                                  <w:spacing w:val="-12"/>
                                  <w:sz w:val="18"/>
                                </w:rPr>
                                <w:t xml:space="preserve"> </w:t>
                              </w:r>
                              <w:r>
                                <w:rPr>
                                  <w:rFonts w:ascii="Courier New"/>
                                  <w:spacing w:val="-2"/>
                                  <w:sz w:val="18"/>
                                </w:rPr>
                                <w:t>username:</w:t>
                              </w:r>
                            </w:p>
                            <w:p w14:paraId="37E70729" w14:textId="77777777" w:rsidR="003D76C2" w:rsidRDefault="00000000">
                              <w:pPr>
                                <w:spacing w:line="202" w:lineRule="exact"/>
                                <w:ind w:left="1101"/>
                                <w:rPr>
                                  <w:rFonts w:ascii="Courier New"/>
                                  <w:sz w:val="18"/>
                                </w:rPr>
                              </w:pPr>
                              <w:r>
                                <w:rPr>
                                  <w:rFonts w:ascii="Courier New"/>
                                  <w:spacing w:val="-2"/>
                                  <w:sz w:val="18"/>
                                </w:rPr>
                                <w:t>&lt;/string&gt;</w:t>
                              </w:r>
                            </w:p>
                            <w:p w14:paraId="350A8E61" w14:textId="77777777" w:rsidR="003D76C2" w:rsidRDefault="00000000">
                              <w:pPr>
                                <w:spacing w:before="16" w:line="202" w:lineRule="exact"/>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password_label</w:t>
                              </w:r>
                              <w:proofErr w:type="spellEnd"/>
                              <w:r>
                                <w:rPr>
                                  <w:rFonts w:ascii="Courier New"/>
                                  <w:sz w:val="18"/>
                                </w:rPr>
                                <w:t>"&gt;Enter</w:t>
                              </w:r>
                              <w:r>
                                <w:rPr>
                                  <w:rFonts w:ascii="Courier New"/>
                                  <w:spacing w:val="-13"/>
                                  <w:sz w:val="18"/>
                                </w:rPr>
                                <w:t xml:space="preserve"> </w:t>
                              </w:r>
                              <w:r>
                                <w:rPr>
                                  <w:rFonts w:ascii="Courier New"/>
                                  <w:sz w:val="18"/>
                                </w:rPr>
                                <w:t>your</w:t>
                              </w:r>
                              <w:r>
                                <w:rPr>
                                  <w:rFonts w:ascii="Courier New"/>
                                  <w:spacing w:val="-12"/>
                                  <w:sz w:val="18"/>
                                </w:rPr>
                                <w:t xml:space="preserve"> </w:t>
                              </w:r>
                              <w:r>
                                <w:rPr>
                                  <w:rFonts w:ascii="Courier New"/>
                                  <w:spacing w:val="-2"/>
                                  <w:sz w:val="18"/>
                                </w:rPr>
                                <w:t>password:</w:t>
                              </w:r>
                            </w:p>
                            <w:p w14:paraId="7104FAF3" w14:textId="77777777" w:rsidR="003D76C2" w:rsidRDefault="00000000">
                              <w:pPr>
                                <w:spacing w:line="202" w:lineRule="exact"/>
                                <w:ind w:left="1101"/>
                                <w:rPr>
                                  <w:rFonts w:ascii="Courier New"/>
                                  <w:sz w:val="18"/>
                                </w:rPr>
                              </w:pPr>
                              <w:r>
                                <w:rPr>
                                  <w:rFonts w:ascii="Courier New"/>
                                  <w:spacing w:val="-2"/>
                                  <w:sz w:val="18"/>
                                </w:rPr>
                                <w:t>&lt;/string&gt;</w:t>
                              </w:r>
                            </w:p>
                            <w:p w14:paraId="671C22B4" w14:textId="77777777" w:rsidR="003D76C2" w:rsidRDefault="00000000">
                              <w:pPr>
                                <w:spacing w:before="1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submit_button_text</w:t>
                              </w:r>
                              <w:proofErr w:type="spellEnd"/>
                              <w:r>
                                <w:rPr>
                                  <w:rFonts w:ascii="Courier New"/>
                                  <w:spacing w:val="-2"/>
                                  <w:sz w:val="18"/>
                                </w:rPr>
                                <w:t>"&gt;LOGIN&lt;/string&gt;</w:t>
                              </w:r>
                            </w:p>
                            <w:p w14:paraId="3D6C38EB" w14:textId="77777777" w:rsidR="003D76C2" w:rsidRDefault="00000000">
                              <w:pPr>
                                <w:spacing w:before="76"/>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0CC189" id="docshapegroup56" o:spid="_x0000_s1038" style="position:absolute;margin-left:88.2pt;margin-top:7.55pt;width:399.6pt;height:185.25pt;z-index:-15719424;mso-wrap-distance-left:0;mso-wrap-distance-right:0;mso-position-horizontal-relative:page;mso-position-vertical-relative:text" coordorigin="1764,151"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">
                <v:rect id="docshape57" o:spid="_x0000_s1039" style="position:absolute;left:1764;top:161;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" fillcolor="#f6f6f6" stroked="f">
                  <v:path arrowok="t"/>
                </v:rect>
                <v:shape id="docshape58" o:spid="_x0000_s1040" style="position:absolute;left:1764;top:151;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" path="m7992,3684l,3684r,20l7992,3704r,-20xm7992,l,,,20r7992,l7992,xe" fillcolor="#dadada" stroked="f">
                  <v:path arrowok="t" o:connecttype="custom" o:connectlocs="7992,3835;0,3835;0,3855;7992,3855;7992,3835;7992,151;0,151;0,171;7992,171;7992,151" o:connectangles="0,0,0,0,0,0,0,0,0,0"/>
                </v:shape>
                <v:shape id="docshape59" o:spid="_x0000_s1041" type="#_x0000_t202" style="position:absolute;left:1764;top:171;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" filled="f" stroked="f">
                  <v:path arrowok="t"/>
                  <v:textbox inset="0,0,0,0">
                    <w:txbxContent>
                      <w:p w14:paraId="212895E3" w14:textId="77777777" w:rsidR="003D76C2" w:rsidRDefault="00000000">
                        <w:pPr>
                          <w:spacing w:before="40"/>
                          <w:ind w:left="453"/>
                          <w:rPr>
                            <w:rFonts w:ascii="Courier New"/>
                            <w:sz w:val="18"/>
                          </w:rPr>
                        </w:pPr>
                        <w:r>
                          <w:rPr>
                            <w:rFonts w:ascii="Courier New"/>
                            <w:spacing w:val="-2"/>
                            <w:sz w:val="18"/>
                          </w:rPr>
                          <w:t>&lt;resources&gt;</w:t>
                        </w:r>
                      </w:p>
                      <w:p w14:paraId="2D0AE83A" w14:textId="77777777" w:rsidR="003D76C2" w:rsidRDefault="00000000">
                        <w:pPr>
                          <w:spacing w:before="76"/>
                          <w:ind w:left="885"/>
                          <w:rPr>
                            <w:rFonts w:ascii="Courier New"/>
                            <w:sz w:val="18"/>
                          </w:rPr>
                        </w:pPr>
                        <w:r>
                          <w:rPr>
                            <w:rFonts w:ascii="Courier New"/>
                            <w:sz w:val="18"/>
                          </w:rPr>
                          <w:t>&lt;string</w:t>
                        </w:r>
                        <w:r>
                          <w:rPr>
                            <w:rFonts w:ascii="Courier New"/>
                            <w:spacing w:val="-14"/>
                            <w:sz w:val="18"/>
                          </w:rPr>
                          <w:t xml:space="preserve"> </w:t>
                        </w:r>
                        <w:r>
                          <w:rPr>
                            <w:rFonts w:ascii="Courier New"/>
                            <w:sz w:val="18"/>
                          </w:rPr>
                          <w:t>name="</w:t>
                        </w:r>
                        <w:proofErr w:type="spellStart"/>
                        <w:r>
                          <w:rPr>
                            <w:rFonts w:ascii="Courier New"/>
                            <w:sz w:val="18"/>
                          </w:rPr>
                          <w:t>app_name</w:t>
                        </w:r>
                        <w:proofErr w:type="spellEnd"/>
                        <w:r>
                          <w:rPr>
                            <w:rFonts w:ascii="Courier New"/>
                            <w:sz w:val="18"/>
                          </w:rPr>
                          <w:t>"&gt;Login</w:t>
                        </w:r>
                        <w:r>
                          <w:rPr>
                            <w:rFonts w:ascii="Courier New"/>
                            <w:spacing w:val="-14"/>
                            <w:sz w:val="18"/>
                          </w:rPr>
                          <w:t xml:space="preserve"> </w:t>
                        </w:r>
                        <w:r>
                          <w:rPr>
                            <w:rFonts w:ascii="Courier New"/>
                            <w:spacing w:val="-2"/>
                            <w:sz w:val="18"/>
                          </w:rPr>
                          <w:t>Activity&lt;/string&gt;</w:t>
                        </w:r>
                      </w:p>
                      <w:p w14:paraId="167BCCD8" w14:textId="77777777" w:rsidR="003D76C2" w:rsidRDefault="00000000">
                        <w:pPr>
                          <w:spacing w:before="79" w:line="235" w:lineRule="auto"/>
                          <w:ind w:left="1101" w:right="1274" w:hanging="216"/>
                          <w:rPr>
                            <w:rFonts w:ascii="Courier New"/>
                            <w:sz w:val="18"/>
                          </w:rPr>
                        </w:pPr>
                        <w:r>
                          <w:rPr>
                            <w:rFonts w:ascii="Courier New"/>
                            <w:sz w:val="18"/>
                          </w:rPr>
                          <w:t>&lt;string</w:t>
                        </w:r>
                        <w:r>
                          <w:rPr>
                            <w:rFonts w:ascii="Courier New"/>
                            <w:spacing w:val="-10"/>
                            <w:sz w:val="18"/>
                          </w:rPr>
                          <w:t xml:space="preserve"> </w:t>
                        </w:r>
                        <w:r>
                          <w:rPr>
                            <w:rFonts w:ascii="Courier New"/>
                            <w:sz w:val="18"/>
                          </w:rPr>
                          <w:t>name="</w:t>
                        </w:r>
                        <w:proofErr w:type="spellStart"/>
                        <w:r>
                          <w:rPr>
                            <w:rFonts w:ascii="Courier New"/>
                            <w:sz w:val="18"/>
                          </w:rPr>
                          <w:t>header_text</w:t>
                        </w:r>
                        <w:proofErr w:type="spellEnd"/>
                        <w:r>
                          <w:rPr>
                            <w:rFonts w:ascii="Courier New"/>
                            <w:sz w:val="18"/>
                          </w:rPr>
                          <w:t>"&gt;Please</w:t>
                        </w:r>
                        <w:r>
                          <w:rPr>
                            <w:rFonts w:ascii="Courier New"/>
                            <w:spacing w:val="-10"/>
                            <w:sz w:val="18"/>
                          </w:rPr>
                          <w:t xml:space="preserve"> </w:t>
                        </w:r>
                        <w:r>
                          <w:rPr>
                            <w:rFonts w:ascii="Courier New"/>
                            <w:sz w:val="18"/>
                          </w:rPr>
                          <w:t>enter</w:t>
                        </w:r>
                        <w:r>
                          <w:rPr>
                            <w:rFonts w:ascii="Courier New"/>
                            <w:spacing w:val="-10"/>
                            <w:sz w:val="18"/>
                          </w:rPr>
                          <w:t xml:space="preserve"> </w:t>
                        </w:r>
                        <w:r>
                          <w:rPr>
                            <w:rFonts w:ascii="Courier New"/>
                            <w:sz w:val="18"/>
                          </w:rPr>
                          <w:t>your</w:t>
                        </w:r>
                        <w:r>
                          <w:rPr>
                            <w:rFonts w:ascii="Courier New"/>
                            <w:spacing w:val="-10"/>
                            <w:sz w:val="18"/>
                          </w:rPr>
                          <w:t xml:space="preserve"> </w:t>
                        </w:r>
                        <w:r>
                          <w:rPr>
                            <w:rFonts w:ascii="Courier New"/>
                            <w:sz w:val="18"/>
                          </w:rPr>
                          <w:t>username and password below to login:&lt;/string&gt;</w:t>
                        </w:r>
                      </w:p>
                      <w:p w14:paraId="266E30CB" w14:textId="77777777" w:rsidR="003D76C2" w:rsidRDefault="00000000">
                        <w:pPr>
                          <w:spacing w:before="21" w:line="235" w:lineRule="auto"/>
                          <w:ind w:left="1101" w:right="1274" w:hanging="216"/>
                          <w:rPr>
                            <w:rFonts w:ascii="Courier New"/>
                            <w:sz w:val="18"/>
                          </w:rPr>
                        </w:pPr>
                        <w:r>
                          <w:rPr>
                            <w:rFonts w:ascii="Courier New"/>
                            <w:sz w:val="18"/>
                          </w:rPr>
                          <w:t>&lt;string name="</w:t>
                        </w:r>
                        <w:proofErr w:type="spellStart"/>
                        <w:r>
                          <w:rPr>
                            <w:rFonts w:ascii="Courier New"/>
                            <w:sz w:val="18"/>
                          </w:rPr>
                          <w:t>welcome_text</w:t>
                        </w:r>
                        <w:proofErr w:type="spellEnd"/>
                        <w:r>
                          <w:rPr>
                            <w:rFonts w:ascii="Courier New"/>
                            <w:sz w:val="18"/>
                          </w:rPr>
                          <w:t>"&gt;Hello %s you are now logged</w:t>
                        </w:r>
                        <w:r>
                          <w:rPr>
                            <w:rFonts w:ascii="Courier New"/>
                            <w:spacing w:val="-5"/>
                            <w:sz w:val="18"/>
                          </w:rPr>
                          <w:t xml:space="preserve"> </w:t>
                        </w:r>
                        <w:r>
                          <w:rPr>
                            <w:rFonts w:ascii="Courier New"/>
                            <w:sz w:val="18"/>
                          </w:rPr>
                          <w:t>in,</w:t>
                        </w:r>
                        <w:r>
                          <w:rPr>
                            <w:rFonts w:ascii="Courier New"/>
                            <w:spacing w:val="-5"/>
                            <w:sz w:val="18"/>
                          </w:rPr>
                          <w:t xml:space="preserve"> </w:t>
                        </w:r>
                        <w:r>
                          <w:rPr>
                            <w:rFonts w:ascii="Courier New"/>
                            <w:sz w:val="18"/>
                          </w:rPr>
                          <w:t>we</w:t>
                        </w:r>
                        <w:r>
                          <w:rPr>
                            <w:rFonts w:ascii="Courier New"/>
                            <w:spacing w:val="-5"/>
                            <w:sz w:val="18"/>
                          </w:rPr>
                          <w:t xml:space="preserve"> </w:t>
                        </w:r>
                        <w:r>
                          <w:rPr>
                            <w:rFonts w:ascii="Courier New"/>
                            <w:sz w:val="18"/>
                          </w:rPr>
                          <w:t>hope</w:t>
                        </w:r>
                        <w:r>
                          <w:rPr>
                            <w:rFonts w:ascii="Courier New"/>
                            <w:spacing w:val="-5"/>
                            <w:sz w:val="18"/>
                          </w:rPr>
                          <w:t xml:space="preserve"> </w:t>
                        </w:r>
                        <w:r>
                          <w:rPr>
                            <w:rFonts w:ascii="Courier New"/>
                            <w:sz w:val="18"/>
                          </w:rPr>
                          <w:t>you</w:t>
                        </w:r>
                        <w:r>
                          <w:rPr>
                            <w:rFonts w:ascii="Courier New"/>
                            <w:spacing w:val="-5"/>
                            <w:sz w:val="18"/>
                          </w:rPr>
                          <w:t xml:space="preserve"> </w:t>
                        </w:r>
                        <w:r>
                          <w:rPr>
                            <w:rFonts w:ascii="Courier New"/>
                            <w:sz w:val="18"/>
                          </w:rPr>
                          <w:t>enjoy</w:t>
                        </w:r>
                        <w:r>
                          <w:rPr>
                            <w:rFonts w:ascii="Courier New"/>
                            <w:spacing w:val="-5"/>
                            <w:sz w:val="18"/>
                          </w:rPr>
                          <w:t xml:space="preserve"> </w:t>
                        </w:r>
                        <w:r>
                          <w:rPr>
                            <w:rFonts w:ascii="Courier New"/>
                            <w:sz w:val="18"/>
                          </w:rPr>
                          <w:t>using</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app!&lt;/string&gt;</w:t>
                        </w:r>
                      </w:p>
                      <w:p w14:paraId="6C52A9AB" w14:textId="77777777" w:rsidR="003D76C2" w:rsidRDefault="00000000">
                        <w:pPr>
                          <w:spacing w:before="20" w:line="235" w:lineRule="auto"/>
                          <w:ind w:left="1101" w:right="1274" w:hanging="216"/>
                          <w:rPr>
                            <w:rFonts w:ascii="Courier New"/>
                            <w:sz w:val="18"/>
                          </w:rPr>
                        </w:pPr>
                        <w:r>
                          <w:rPr>
                            <w:rFonts w:ascii="Courier New"/>
                            <w:spacing w:val="-2"/>
                            <w:sz w:val="18"/>
                          </w:rPr>
                          <w:t>&lt;string</w:t>
                        </w:r>
                        <w:r>
                          <w:rPr>
                            <w:rFonts w:ascii="Courier New"/>
                            <w:spacing w:val="-17"/>
                            <w:sz w:val="18"/>
                          </w:rPr>
                          <w:t xml:space="preserve"> </w:t>
                        </w:r>
                        <w:r>
                          <w:rPr>
                            <w:rFonts w:ascii="Courier New"/>
                            <w:spacing w:val="-2"/>
                            <w:sz w:val="18"/>
                          </w:rPr>
                          <w:t>name="</w:t>
                        </w:r>
                        <w:proofErr w:type="spellStart"/>
                        <w:r>
                          <w:rPr>
                            <w:rFonts w:ascii="Courier New"/>
                            <w:spacing w:val="-2"/>
                            <w:sz w:val="18"/>
                          </w:rPr>
                          <w:t>login_form_entry_error</w:t>
                        </w:r>
                        <w:proofErr w:type="spellEnd"/>
                        <w:r>
                          <w:rPr>
                            <w:rFonts w:ascii="Courier New"/>
                            <w:spacing w:val="-2"/>
                            <w:sz w:val="18"/>
                          </w:rPr>
                          <w:t>"&gt;Please</w:t>
                        </w:r>
                        <w:r>
                          <w:rPr>
                            <w:rFonts w:ascii="Courier New"/>
                            <w:spacing w:val="-17"/>
                            <w:sz w:val="18"/>
                          </w:rPr>
                          <w:t xml:space="preserve"> </w:t>
                        </w:r>
                        <w:r>
                          <w:rPr>
                            <w:rFonts w:ascii="Courier New"/>
                            <w:spacing w:val="-2"/>
                            <w:sz w:val="18"/>
                          </w:rPr>
                          <w:t>fill</w:t>
                        </w:r>
                        <w:r>
                          <w:rPr>
                            <w:rFonts w:ascii="Courier New"/>
                            <w:spacing w:val="-17"/>
                            <w:sz w:val="18"/>
                          </w:rPr>
                          <w:t xml:space="preserve"> </w:t>
                        </w:r>
                        <w:r>
                          <w:rPr>
                            <w:rFonts w:ascii="Courier New"/>
                            <w:spacing w:val="-2"/>
                            <w:sz w:val="18"/>
                          </w:rPr>
                          <w:t xml:space="preserve">in </w:t>
                        </w:r>
                        <w:r>
                          <w:rPr>
                            <w:rFonts w:ascii="Courier New"/>
                            <w:sz w:val="18"/>
                          </w:rPr>
                          <w:t>both username and password fields!&lt;/string&gt;</w:t>
                        </w:r>
                      </w:p>
                      <w:p w14:paraId="3A4401BA" w14:textId="77777777" w:rsidR="003D76C2" w:rsidRDefault="00000000">
                        <w:pPr>
                          <w:spacing w:before="20" w:line="235" w:lineRule="auto"/>
                          <w:ind w:left="1101" w:right="840" w:hanging="216"/>
                          <w:rPr>
                            <w:rFonts w:ascii="Courier New"/>
                            <w:sz w:val="18"/>
                          </w:rPr>
                        </w:pPr>
                        <w:r>
                          <w:rPr>
                            <w:rFonts w:ascii="Courier New"/>
                            <w:sz w:val="18"/>
                          </w:rPr>
                          <w:t>&lt;string name="</w:t>
                        </w:r>
                        <w:proofErr w:type="spellStart"/>
                        <w:r>
                          <w:rPr>
                            <w:rFonts w:ascii="Courier New"/>
                            <w:sz w:val="18"/>
                          </w:rPr>
                          <w:t>login_error</w:t>
                        </w:r>
                        <w:proofErr w:type="spellEnd"/>
                        <w:r>
                          <w:rPr>
                            <w:rFonts w:ascii="Courier New"/>
                            <w:sz w:val="18"/>
                          </w:rPr>
                          <w:t>"&gt;Either your user name or password</w:t>
                        </w:r>
                        <w:r>
                          <w:rPr>
                            <w:rFonts w:ascii="Courier New"/>
                            <w:spacing w:val="-7"/>
                            <w:sz w:val="18"/>
                          </w:rPr>
                          <w:t xml:space="preserve"> </w:t>
                        </w:r>
                        <w:r>
                          <w:rPr>
                            <w:rFonts w:ascii="Courier New"/>
                            <w:sz w:val="18"/>
                          </w:rPr>
                          <w:t>is</w:t>
                        </w:r>
                        <w:r>
                          <w:rPr>
                            <w:rFonts w:ascii="Courier New"/>
                            <w:spacing w:val="-7"/>
                            <w:sz w:val="18"/>
                          </w:rPr>
                          <w:t xml:space="preserve"> </w:t>
                        </w:r>
                        <w:r>
                          <w:rPr>
                            <w:rFonts w:ascii="Courier New"/>
                            <w:sz w:val="18"/>
                          </w:rPr>
                          <w:t>not</w:t>
                        </w:r>
                        <w:r>
                          <w:rPr>
                            <w:rFonts w:ascii="Courier New"/>
                            <w:spacing w:val="-7"/>
                            <w:sz w:val="18"/>
                          </w:rPr>
                          <w:t xml:space="preserve"> </w:t>
                        </w:r>
                        <w:proofErr w:type="spellStart"/>
                        <w:r>
                          <w:rPr>
                            <w:rFonts w:ascii="Courier New"/>
                            <w:sz w:val="18"/>
                          </w:rPr>
                          <w:t>recognised</w:t>
                        </w:r>
                        <w:proofErr w:type="spellEnd"/>
                        <w:r>
                          <w:rPr>
                            <w:rFonts w:ascii="Courier New"/>
                            <w:sz w:val="18"/>
                          </w:rPr>
                          <w:t>!</w:t>
                        </w:r>
                        <w:r>
                          <w:rPr>
                            <w:rFonts w:ascii="Courier New"/>
                            <w:spacing w:val="-7"/>
                            <w:sz w:val="18"/>
                          </w:rPr>
                          <w:t xml:space="preserve"> </w:t>
                        </w:r>
                        <w:r>
                          <w:rPr>
                            <w:rFonts w:ascii="Courier New"/>
                            <w:sz w:val="18"/>
                          </w:rPr>
                          <w:t>Please</w:t>
                        </w:r>
                        <w:r>
                          <w:rPr>
                            <w:rFonts w:ascii="Courier New"/>
                            <w:spacing w:val="-7"/>
                            <w:sz w:val="18"/>
                          </w:rPr>
                          <w:t xml:space="preserve"> </w:t>
                        </w:r>
                        <w:r>
                          <w:rPr>
                            <w:rFonts w:ascii="Courier New"/>
                            <w:sz w:val="18"/>
                          </w:rPr>
                          <w:t>try</w:t>
                        </w:r>
                        <w:r>
                          <w:rPr>
                            <w:rFonts w:ascii="Courier New"/>
                            <w:spacing w:val="-7"/>
                            <w:sz w:val="18"/>
                          </w:rPr>
                          <w:t xml:space="preserve"> </w:t>
                        </w:r>
                        <w:r>
                          <w:rPr>
                            <w:rFonts w:ascii="Courier New"/>
                            <w:sz w:val="18"/>
                          </w:rPr>
                          <w:t>again.&lt;/string&gt;</w:t>
                        </w:r>
                      </w:p>
                      <w:p w14:paraId="5E03191B" w14:textId="77777777" w:rsidR="003D76C2" w:rsidRDefault="00000000">
                        <w:pPr>
                          <w:spacing w:before="18" w:line="202" w:lineRule="exact"/>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username_label</w:t>
                        </w:r>
                        <w:proofErr w:type="spellEnd"/>
                        <w:r>
                          <w:rPr>
                            <w:rFonts w:ascii="Courier New"/>
                            <w:sz w:val="18"/>
                          </w:rPr>
                          <w:t>"&gt;Enter</w:t>
                        </w:r>
                        <w:r>
                          <w:rPr>
                            <w:rFonts w:ascii="Courier New"/>
                            <w:spacing w:val="-13"/>
                            <w:sz w:val="18"/>
                          </w:rPr>
                          <w:t xml:space="preserve"> </w:t>
                        </w:r>
                        <w:r>
                          <w:rPr>
                            <w:rFonts w:ascii="Courier New"/>
                            <w:sz w:val="18"/>
                          </w:rPr>
                          <w:t>your</w:t>
                        </w:r>
                        <w:r>
                          <w:rPr>
                            <w:rFonts w:ascii="Courier New"/>
                            <w:spacing w:val="-12"/>
                            <w:sz w:val="18"/>
                          </w:rPr>
                          <w:t xml:space="preserve"> </w:t>
                        </w:r>
                        <w:r>
                          <w:rPr>
                            <w:rFonts w:ascii="Courier New"/>
                            <w:spacing w:val="-2"/>
                            <w:sz w:val="18"/>
                          </w:rPr>
                          <w:t>username:</w:t>
                        </w:r>
                      </w:p>
                      <w:p w14:paraId="37E70729" w14:textId="77777777" w:rsidR="003D76C2" w:rsidRDefault="00000000">
                        <w:pPr>
                          <w:spacing w:line="202" w:lineRule="exact"/>
                          <w:ind w:left="1101"/>
                          <w:rPr>
                            <w:rFonts w:ascii="Courier New"/>
                            <w:sz w:val="18"/>
                          </w:rPr>
                        </w:pPr>
                        <w:r>
                          <w:rPr>
                            <w:rFonts w:ascii="Courier New"/>
                            <w:spacing w:val="-2"/>
                            <w:sz w:val="18"/>
                          </w:rPr>
                          <w:t>&lt;/string&gt;</w:t>
                        </w:r>
                      </w:p>
                      <w:p w14:paraId="350A8E61" w14:textId="77777777" w:rsidR="003D76C2" w:rsidRDefault="00000000">
                        <w:pPr>
                          <w:spacing w:before="16" w:line="202" w:lineRule="exact"/>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password_label</w:t>
                        </w:r>
                        <w:proofErr w:type="spellEnd"/>
                        <w:r>
                          <w:rPr>
                            <w:rFonts w:ascii="Courier New"/>
                            <w:sz w:val="18"/>
                          </w:rPr>
                          <w:t>"&gt;Enter</w:t>
                        </w:r>
                        <w:r>
                          <w:rPr>
                            <w:rFonts w:ascii="Courier New"/>
                            <w:spacing w:val="-13"/>
                            <w:sz w:val="18"/>
                          </w:rPr>
                          <w:t xml:space="preserve"> </w:t>
                        </w:r>
                        <w:r>
                          <w:rPr>
                            <w:rFonts w:ascii="Courier New"/>
                            <w:sz w:val="18"/>
                          </w:rPr>
                          <w:t>your</w:t>
                        </w:r>
                        <w:r>
                          <w:rPr>
                            <w:rFonts w:ascii="Courier New"/>
                            <w:spacing w:val="-12"/>
                            <w:sz w:val="18"/>
                          </w:rPr>
                          <w:t xml:space="preserve"> </w:t>
                        </w:r>
                        <w:r>
                          <w:rPr>
                            <w:rFonts w:ascii="Courier New"/>
                            <w:spacing w:val="-2"/>
                            <w:sz w:val="18"/>
                          </w:rPr>
                          <w:t>password:</w:t>
                        </w:r>
                      </w:p>
                      <w:p w14:paraId="7104FAF3" w14:textId="77777777" w:rsidR="003D76C2" w:rsidRDefault="00000000">
                        <w:pPr>
                          <w:spacing w:line="202" w:lineRule="exact"/>
                          <w:ind w:left="1101"/>
                          <w:rPr>
                            <w:rFonts w:ascii="Courier New"/>
                            <w:sz w:val="18"/>
                          </w:rPr>
                        </w:pPr>
                        <w:r>
                          <w:rPr>
                            <w:rFonts w:ascii="Courier New"/>
                            <w:spacing w:val="-2"/>
                            <w:sz w:val="18"/>
                          </w:rPr>
                          <w:t>&lt;/string&gt;</w:t>
                        </w:r>
                      </w:p>
                      <w:p w14:paraId="671C22B4" w14:textId="77777777" w:rsidR="003D76C2" w:rsidRDefault="00000000">
                        <w:pPr>
                          <w:spacing w:before="1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submit_button_text</w:t>
                        </w:r>
                        <w:proofErr w:type="spellEnd"/>
                        <w:r>
                          <w:rPr>
                            <w:rFonts w:ascii="Courier New"/>
                            <w:spacing w:val="-2"/>
                            <w:sz w:val="18"/>
                          </w:rPr>
                          <w:t>"&gt;LOGIN&lt;/string&gt;</w:t>
                        </w:r>
                      </w:p>
                      <w:p w14:paraId="3D6C38EB" w14:textId="77777777" w:rsidR="003D76C2" w:rsidRDefault="00000000">
                        <w:pPr>
                          <w:spacing w:before="76"/>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570A98B8" w14:textId="77777777" w:rsidR="003D76C2" w:rsidRDefault="00000000">
      <w:pPr>
        <w:pStyle w:val="ListParagraph"/>
        <w:numPr>
          <w:ilvl w:val="0"/>
          <w:numId w:val="17"/>
        </w:numPr>
        <w:tabs>
          <w:tab w:val="left" w:pos="1274"/>
        </w:tabs>
        <w:jc w:val="left"/>
        <w:rPr>
          <w:sz w:val="20"/>
        </w:rPr>
      </w:pPr>
      <w:r>
        <w:rPr>
          <w:sz w:val="20"/>
        </w:rPr>
        <w:t>Now,</w:t>
      </w:r>
      <w:r>
        <w:rPr>
          <w:spacing w:val="-4"/>
          <w:sz w:val="20"/>
        </w:rPr>
        <w:t xml:space="preserve"> </w:t>
      </w:r>
      <w:r>
        <w:rPr>
          <w:sz w:val="20"/>
        </w:rPr>
        <w:t>open</w:t>
      </w:r>
      <w:r>
        <w:rPr>
          <w:spacing w:val="-2"/>
          <w:sz w:val="20"/>
        </w:rPr>
        <w:t xml:space="preserve"> </w:t>
      </w:r>
      <w:r>
        <w:rPr>
          <w:sz w:val="20"/>
        </w:rPr>
        <w:t>the</w:t>
      </w:r>
      <w:r>
        <w:rPr>
          <w:spacing w:val="-3"/>
          <w:sz w:val="20"/>
        </w:rPr>
        <w:t xml:space="preserve"> </w:t>
      </w:r>
      <w:r>
        <w:rPr>
          <w:rFonts w:ascii="Courier New"/>
          <w:b/>
        </w:rPr>
        <w:t>themes.xml</w:t>
      </w:r>
      <w:r>
        <w:rPr>
          <w:rFonts w:ascii="Courier New"/>
          <w:b/>
          <w:spacing w:val="-80"/>
        </w:rPr>
        <w:t xml:space="preserve"> </w:t>
      </w:r>
      <w:r>
        <w:rPr>
          <w:sz w:val="20"/>
        </w:rPr>
        <w:t>file</w:t>
      </w:r>
      <w:r>
        <w:rPr>
          <w:spacing w:val="-2"/>
          <w:sz w:val="20"/>
        </w:rPr>
        <w:t xml:space="preserve"> </w:t>
      </w:r>
      <w:r>
        <w:rPr>
          <w:sz w:val="20"/>
        </w:rPr>
        <w:t>and</w:t>
      </w:r>
      <w:r>
        <w:rPr>
          <w:spacing w:val="-3"/>
          <w:sz w:val="20"/>
        </w:rPr>
        <w:t xml:space="preserve"> </w:t>
      </w:r>
      <w:r>
        <w:rPr>
          <w:sz w:val="20"/>
        </w:rPr>
        <w:t>add</w:t>
      </w:r>
      <w:r>
        <w:rPr>
          <w:spacing w:val="-3"/>
          <w:sz w:val="20"/>
        </w:rPr>
        <w:t xml:space="preserve"> </w:t>
      </w:r>
      <w:r>
        <w:rPr>
          <w:sz w:val="20"/>
        </w:rPr>
        <w:t>the</w:t>
      </w:r>
      <w:r>
        <w:rPr>
          <w:spacing w:val="-2"/>
          <w:sz w:val="20"/>
        </w:rPr>
        <w:t xml:space="preserve"> </w:t>
      </w:r>
      <w:r>
        <w:rPr>
          <w:sz w:val="20"/>
        </w:rPr>
        <w:t>following</w:t>
      </w:r>
      <w:r>
        <w:rPr>
          <w:spacing w:val="-1"/>
          <w:sz w:val="20"/>
        </w:rPr>
        <w:t xml:space="preserve"> </w:t>
      </w:r>
      <w:r>
        <w:rPr>
          <w:spacing w:val="-2"/>
          <w:sz w:val="20"/>
        </w:rPr>
        <w:t>styles:</w:t>
      </w:r>
    </w:p>
    <w:p w14:paraId="4C91B983" w14:textId="77777777" w:rsidR="003D76C2" w:rsidRDefault="00D51F7C">
      <w:pPr>
        <w:pStyle w:val="BodyText"/>
        <w:spacing w:before="11"/>
        <w:rPr>
          <w:sz w:val="8"/>
        </w:rPr>
      </w:pPr>
      <w:r>
        <w:rPr>
          <w:noProof/>
        </w:rPr>
        <mc:AlternateContent>
          <mc:Choice Requires="wpg">
            <w:drawing>
              <wp:anchor distT="0" distB="0" distL="0" distR="0" simplePos="0" relativeHeight="487597568" behindDoc="1" locked="0" layoutInCell="1" allowOverlap="1" wp14:anchorId="106A8C86" wp14:editId="629D9A6A">
                <wp:simplePos x="0" y="0"/>
                <wp:positionH relativeFrom="page">
                  <wp:posOffset>1120140</wp:posOffset>
                </wp:positionH>
                <wp:positionV relativeFrom="paragraph">
                  <wp:posOffset>91440</wp:posOffset>
                </wp:positionV>
                <wp:extent cx="5074920" cy="2174875"/>
                <wp:effectExtent l="0" t="0" r="5080" b="0"/>
                <wp:wrapTopAndBottom/>
                <wp:docPr id="1478" name="docshapegroup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1479" name="docshape61"/>
                        <wps:cNvSpPr>
                          <a:spLocks/>
                        </wps:cNvSpPr>
                        <wps:spPr bwMode="auto">
                          <a:xfrm>
                            <a:off x="1764" y="153"/>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0" name="docshape62"/>
                        <wps:cNvSpPr>
                          <a:spLocks/>
                        </wps:cNvSpPr>
                        <wps:spPr bwMode="auto">
                          <a:xfrm>
                            <a:off x="1764" y="143"/>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1" name="docshape63"/>
                        <wps:cNvSpPr txBox="1">
                          <a:spLocks/>
                        </wps:cNvSpPr>
                        <wps:spPr bwMode="auto">
                          <a:xfrm>
                            <a:off x="1764" y="163"/>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62625" w14:textId="77777777" w:rsidR="003D76C2" w:rsidRDefault="00000000">
                              <w:pPr>
                                <w:spacing w:before="43" w:line="235" w:lineRule="auto"/>
                                <w:ind w:left="1101" w:right="840" w:hanging="216"/>
                                <w:rPr>
                                  <w:rFonts w:ascii="Courier New"/>
                                  <w:sz w:val="18"/>
                                </w:rPr>
                              </w:pPr>
                              <w:r>
                                <w:rPr>
                                  <w:rFonts w:ascii="Courier New"/>
                                  <w:sz w:val="18"/>
                                </w:rPr>
                                <w:t xml:space="preserve">&lt;style name="header" </w:t>
                              </w:r>
                              <w:r>
                                <w:rPr>
                                  <w:rFonts w:ascii="Courier New"/>
                                  <w:spacing w:val="-2"/>
                                  <w:sz w:val="18"/>
                                </w:rPr>
                                <w:t>parent="</w:t>
                              </w:r>
                              <w:proofErr w:type="spellStart"/>
                              <w:r>
                                <w:rPr>
                                  <w:rFonts w:ascii="Courier New"/>
                                  <w:spacing w:val="-2"/>
                                  <w:sz w:val="18"/>
                                </w:rPr>
                                <w:t>TextAppearance.AppCompat.Title</w:t>
                              </w:r>
                              <w:proofErr w:type="spellEnd"/>
                              <w:r>
                                <w:rPr>
                                  <w:rFonts w:ascii="Courier New"/>
                                  <w:spacing w:val="-2"/>
                                  <w:sz w:val="18"/>
                                </w:rPr>
                                <w:t>"&gt;</w:t>
                              </w:r>
                            </w:p>
                            <w:p w14:paraId="1AC21576"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android:gravity</w:t>
                              </w:r>
                              <w:proofErr w:type="spellEnd"/>
                              <w:r>
                                <w:rPr>
                                  <w:rFonts w:ascii="Courier New"/>
                                  <w:spacing w:val="-2"/>
                                  <w:sz w:val="18"/>
                                </w:rPr>
                                <w:t>"&gt;center&lt;/item&gt;</w:t>
                              </w:r>
                            </w:p>
                            <w:p w14:paraId="22BE164D"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android:layout_marginStart</w:t>
                              </w:r>
                              <w:proofErr w:type="spellEnd"/>
                              <w:r>
                                <w:rPr>
                                  <w:rFonts w:ascii="Courier New"/>
                                  <w:spacing w:val="-2"/>
                                  <w:sz w:val="18"/>
                                </w:rPr>
                                <w:t>"&gt;24dp&lt;/item&gt;</w:t>
                              </w:r>
                            </w:p>
                            <w:p w14:paraId="716A57EB"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android:layout_marginLeft</w:t>
                              </w:r>
                              <w:proofErr w:type="spellEnd"/>
                              <w:r>
                                <w:rPr>
                                  <w:rFonts w:ascii="Courier New"/>
                                  <w:spacing w:val="-2"/>
                                  <w:sz w:val="18"/>
                                </w:rPr>
                                <w:t>"&gt;24dp&lt;/item&gt;</w:t>
                              </w:r>
                            </w:p>
                            <w:p w14:paraId="17BBCB4F"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android:layout_marginEnd</w:t>
                              </w:r>
                              <w:proofErr w:type="spellEnd"/>
                              <w:r>
                                <w:rPr>
                                  <w:rFonts w:ascii="Courier New"/>
                                  <w:spacing w:val="-2"/>
                                  <w:sz w:val="18"/>
                                </w:rPr>
                                <w:t>"&gt;24dp&lt;/item&gt;</w:t>
                              </w:r>
                            </w:p>
                            <w:p w14:paraId="1A734FC5"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android:layout_marginRight</w:t>
                              </w:r>
                              <w:proofErr w:type="spellEnd"/>
                              <w:r>
                                <w:rPr>
                                  <w:rFonts w:ascii="Courier New"/>
                                  <w:spacing w:val="-2"/>
                                  <w:sz w:val="18"/>
                                </w:rPr>
                                <w:t>"&gt;24dp&lt;/item&gt;</w:t>
                              </w:r>
                            </w:p>
                            <w:p w14:paraId="54C809A3"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"&gt;20sp&lt;/item&gt;</w:t>
                              </w:r>
                            </w:p>
                            <w:p w14:paraId="1926A096" w14:textId="77777777" w:rsidR="003D76C2" w:rsidRDefault="00000000">
                              <w:pPr>
                                <w:spacing w:before="76"/>
                                <w:ind w:left="885"/>
                                <w:rPr>
                                  <w:rFonts w:ascii="Courier New"/>
                                  <w:sz w:val="18"/>
                                </w:rPr>
                              </w:pPr>
                              <w:r>
                                <w:rPr>
                                  <w:rFonts w:ascii="Courier New"/>
                                  <w:spacing w:val="-2"/>
                                  <w:sz w:val="18"/>
                                </w:rPr>
                                <w:t>&lt;/style&gt;</w:t>
                              </w:r>
                            </w:p>
                            <w:p w14:paraId="79EB6352" w14:textId="77777777" w:rsidR="003D76C2" w:rsidRDefault="003D76C2">
                              <w:pPr>
                                <w:rPr>
                                  <w:rFonts w:ascii="Courier New"/>
                                  <w:sz w:val="20"/>
                                </w:rPr>
                              </w:pPr>
                            </w:p>
                            <w:p w14:paraId="564E2FE8" w14:textId="77777777" w:rsidR="003D76C2" w:rsidRDefault="00000000">
                              <w:pPr>
                                <w:spacing w:before="133" w:line="235" w:lineRule="auto"/>
                                <w:ind w:left="1101" w:hanging="216"/>
                                <w:rPr>
                                  <w:rFonts w:ascii="Courier New"/>
                                  <w:sz w:val="18"/>
                                </w:rPr>
                              </w:pPr>
                              <w:r>
                                <w:rPr>
                                  <w:rFonts w:ascii="Courier New"/>
                                  <w:sz w:val="18"/>
                                </w:rPr>
                                <w:t>&lt;style name="</w:t>
                              </w:r>
                              <w:proofErr w:type="spellStart"/>
                              <w:r>
                                <w:rPr>
                                  <w:rFonts w:ascii="Courier New"/>
                                  <w:sz w:val="18"/>
                                </w:rPr>
                                <w:t>edit_text_login</w:t>
                              </w:r>
                              <w:proofErr w:type="spellEnd"/>
                              <w:r>
                                <w:rPr>
                                  <w:rFonts w:ascii="Courier New"/>
                                  <w:sz w:val="18"/>
                                </w:rPr>
                                <w:t xml:space="preserve">" </w:t>
                              </w:r>
                              <w:r>
                                <w:rPr>
                                  <w:rFonts w:ascii="Courier New"/>
                                  <w:spacing w:val="-2"/>
                                  <w:sz w:val="18"/>
                                </w:rPr>
                                <w:t>parent="TextAppearance.AppCompat.Body1"&gt;</w:t>
                              </w:r>
                            </w:p>
                            <w:p w14:paraId="1090BF82"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android:layout_marginTop</w:t>
                              </w:r>
                              <w:proofErr w:type="spellEnd"/>
                              <w:r>
                                <w:rPr>
                                  <w:rFonts w:ascii="Courier New"/>
                                  <w:spacing w:val="-2"/>
                                  <w:sz w:val="18"/>
                                </w:rPr>
                                <w:t>"&gt;16dp&lt;/item&gt;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6A8C86" id="docshapegroup60" o:spid="_x0000_s1042" style="position:absolute;margin-left:88.2pt;margin-top:7.2pt;width:399.6pt;height:171.25pt;z-index:-15718912;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">
                <v:rect id="docshape61" o:spid="_x0000_s1043" style="position:absolute;left:1764;top:153;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" fillcolor="#f6f6f6" stroked="f">
                  <v:path arrowok="t"/>
                </v:rect>
                <v:shape id="docshape62" o:spid="_x0000_s1044" style="position:absolute;left:1764;top:143;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" path="m7992,3404l,3404r,20l7992,3424r,-20xm7992,l,,,20r7992,l7992,xe" fillcolor="#dadada" stroked="f">
                  <v:path arrowok="t" o:connecttype="custom" o:connectlocs="7992,3548;0,3548;0,3568;7992,3568;7992,3548;7992,144;0,144;0,164;7992,164;7992,144" o:connectangles="0,0,0,0,0,0,0,0,0,0"/>
                </v:shape>
                <v:shape id="docshape63" o:spid="_x0000_s1045" type="#_x0000_t202" style="position:absolute;left:1764;top:163;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" filled="f" stroked="f">
                  <v:path arrowok="t"/>
                  <v:textbox inset="0,0,0,0">
                    <w:txbxContent>
                      <w:p w14:paraId="06162625" w14:textId="77777777" w:rsidR="003D76C2" w:rsidRDefault="00000000">
                        <w:pPr>
                          <w:spacing w:before="43" w:line="235" w:lineRule="auto"/>
                          <w:ind w:left="1101" w:right="840" w:hanging="216"/>
                          <w:rPr>
                            <w:rFonts w:ascii="Courier New"/>
                            <w:sz w:val="18"/>
                          </w:rPr>
                        </w:pPr>
                        <w:r>
                          <w:rPr>
                            <w:rFonts w:ascii="Courier New"/>
                            <w:sz w:val="18"/>
                          </w:rPr>
                          <w:t xml:space="preserve">&lt;style name="header" </w:t>
                        </w:r>
                        <w:r>
                          <w:rPr>
                            <w:rFonts w:ascii="Courier New"/>
                            <w:spacing w:val="-2"/>
                            <w:sz w:val="18"/>
                          </w:rPr>
                          <w:t>parent="</w:t>
                        </w:r>
                        <w:proofErr w:type="spellStart"/>
                        <w:r>
                          <w:rPr>
                            <w:rFonts w:ascii="Courier New"/>
                            <w:spacing w:val="-2"/>
                            <w:sz w:val="18"/>
                          </w:rPr>
                          <w:t>TextAppearance.AppCompat.Title</w:t>
                        </w:r>
                        <w:proofErr w:type="spellEnd"/>
                        <w:r>
                          <w:rPr>
                            <w:rFonts w:ascii="Courier New"/>
                            <w:spacing w:val="-2"/>
                            <w:sz w:val="18"/>
                          </w:rPr>
                          <w:t>"&gt;</w:t>
                        </w:r>
                      </w:p>
                      <w:p w14:paraId="1AC21576"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android:gravity</w:t>
                        </w:r>
                        <w:proofErr w:type="spellEnd"/>
                        <w:r>
                          <w:rPr>
                            <w:rFonts w:ascii="Courier New"/>
                            <w:spacing w:val="-2"/>
                            <w:sz w:val="18"/>
                          </w:rPr>
                          <w:t>"&gt;center&lt;/item&gt;</w:t>
                        </w:r>
                      </w:p>
                      <w:p w14:paraId="22BE164D"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android:layout_marginStart</w:t>
                        </w:r>
                        <w:proofErr w:type="spellEnd"/>
                        <w:r>
                          <w:rPr>
                            <w:rFonts w:ascii="Courier New"/>
                            <w:spacing w:val="-2"/>
                            <w:sz w:val="18"/>
                          </w:rPr>
                          <w:t>"&gt;24dp&lt;/item&gt;</w:t>
                        </w:r>
                      </w:p>
                      <w:p w14:paraId="716A57EB"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android:layout_marginLeft</w:t>
                        </w:r>
                        <w:proofErr w:type="spellEnd"/>
                        <w:r>
                          <w:rPr>
                            <w:rFonts w:ascii="Courier New"/>
                            <w:spacing w:val="-2"/>
                            <w:sz w:val="18"/>
                          </w:rPr>
                          <w:t>"&gt;24dp&lt;/item&gt;</w:t>
                        </w:r>
                      </w:p>
                      <w:p w14:paraId="17BBCB4F"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android:layout_marginEnd</w:t>
                        </w:r>
                        <w:proofErr w:type="spellEnd"/>
                        <w:r>
                          <w:rPr>
                            <w:rFonts w:ascii="Courier New"/>
                            <w:spacing w:val="-2"/>
                            <w:sz w:val="18"/>
                          </w:rPr>
                          <w:t>"&gt;24dp&lt;/item&gt;</w:t>
                        </w:r>
                      </w:p>
                      <w:p w14:paraId="1A734FC5"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android:layout_marginRight</w:t>
                        </w:r>
                        <w:proofErr w:type="spellEnd"/>
                        <w:r>
                          <w:rPr>
                            <w:rFonts w:ascii="Courier New"/>
                            <w:spacing w:val="-2"/>
                            <w:sz w:val="18"/>
                          </w:rPr>
                          <w:t>"&gt;24dp&lt;/item&gt;</w:t>
                        </w:r>
                      </w:p>
                      <w:p w14:paraId="54C809A3"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"&gt;20sp&lt;/item&gt;</w:t>
                        </w:r>
                      </w:p>
                      <w:p w14:paraId="1926A096" w14:textId="77777777" w:rsidR="003D76C2" w:rsidRDefault="00000000">
                        <w:pPr>
                          <w:spacing w:before="76"/>
                          <w:ind w:left="885"/>
                          <w:rPr>
                            <w:rFonts w:ascii="Courier New"/>
                            <w:sz w:val="18"/>
                          </w:rPr>
                        </w:pPr>
                        <w:r>
                          <w:rPr>
                            <w:rFonts w:ascii="Courier New"/>
                            <w:spacing w:val="-2"/>
                            <w:sz w:val="18"/>
                          </w:rPr>
                          <w:t>&lt;/style&gt;</w:t>
                        </w:r>
                      </w:p>
                      <w:p w14:paraId="79EB6352" w14:textId="77777777" w:rsidR="003D76C2" w:rsidRDefault="003D76C2">
                        <w:pPr>
                          <w:rPr>
                            <w:rFonts w:ascii="Courier New"/>
                            <w:sz w:val="20"/>
                          </w:rPr>
                        </w:pPr>
                      </w:p>
                      <w:p w14:paraId="564E2FE8" w14:textId="77777777" w:rsidR="003D76C2" w:rsidRDefault="00000000">
                        <w:pPr>
                          <w:spacing w:before="133" w:line="235" w:lineRule="auto"/>
                          <w:ind w:left="1101" w:hanging="216"/>
                          <w:rPr>
                            <w:rFonts w:ascii="Courier New"/>
                            <w:sz w:val="18"/>
                          </w:rPr>
                        </w:pPr>
                        <w:r>
                          <w:rPr>
                            <w:rFonts w:ascii="Courier New"/>
                            <w:sz w:val="18"/>
                          </w:rPr>
                          <w:t>&lt;style name="</w:t>
                        </w:r>
                        <w:proofErr w:type="spellStart"/>
                        <w:r>
                          <w:rPr>
                            <w:rFonts w:ascii="Courier New"/>
                            <w:sz w:val="18"/>
                          </w:rPr>
                          <w:t>edit_text_login</w:t>
                        </w:r>
                        <w:proofErr w:type="spellEnd"/>
                        <w:r>
                          <w:rPr>
                            <w:rFonts w:ascii="Courier New"/>
                            <w:sz w:val="18"/>
                          </w:rPr>
                          <w:t xml:space="preserve">" </w:t>
                        </w:r>
                        <w:r>
                          <w:rPr>
                            <w:rFonts w:ascii="Courier New"/>
                            <w:spacing w:val="-2"/>
                            <w:sz w:val="18"/>
                          </w:rPr>
                          <w:t>parent="TextAppearance.AppCompat.Body1"&gt;</w:t>
                        </w:r>
                      </w:p>
                      <w:p w14:paraId="1090BF82"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android:layout_marginTop</w:t>
                        </w:r>
                        <w:proofErr w:type="spellEnd"/>
                        <w:r>
                          <w:rPr>
                            <w:rFonts w:ascii="Courier New"/>
                            <w:spacing w:val="-2"/>
                            <w:sz w:val="18"/>
                          </w:rPr>
                          <w:t>"&gt;16dp&lt;/item&gt;</w:t>
                        </w:r>
                      </w:p>
                    </w:txbxContent>
                  </v:textbox>
                </v:shape>
                <w10:wrap type="topAndBottom" anchorx="page"/>
              </v:group>
            </w:pict>
          </mc:Fallback>
        </mc:AlternateContent>
      </w:r>
    </w:p>
    <w:p w14:paraId="0D86BB4C" w14:textId="77777777" w:rsidR="003D76C2" w:rsidRDefault="003D76C2">
      <w:pPr>
        <w:rPr>
          <w:sz w:val="8"/>
        </w:rPr>
        <w:sectPr w:rsidR="003D76C2">
          <w:headerReference w:type="even" r:id="rId14"/>
          <w:headerReference w:type="default" r:id="rId15"/>
          <w:pgSz w:w="10800" w:h="13320"/>
          <w:pgMar w:top="1120" w:right="920" w:bottom="280" w:left="940" w:header="695" w:footer="0" w:gutter="0"/>
          <w:pgNumType w:start="13"/>
          <w:cols w:space="720"/>
        </w:sectPr>
      </w:pPr>
    </w:p>
    <w:p w14:paraId="04CC0AE2" w14:textId="77777777" w:rsidR="003D76C2" w:rsidRDefault="003D76C2">
      <w:pPr>
        <w:pStyle w:val="BodyText"/>
        <w:spacing w:before="3"/>
        <w:rPr>
          <w:sz w:val="5"/>
        </w:rPr>
      </w:pPr>
    </w:p>
    <w:p w14:paraId="22CA4364" w14:textId="77777777" w:rsidR="003D76C2" w:rsidRDefault="00D51F7C">
      <w:pPr>
        <w:pStyle w:val="BodyText"/>
        <w:ind w:left="104"/>
      </w:pPr>
      <w:r>
        <w:rPr>
          <w:noProof/>
        </w:rPr>
        <mc:AlternateContent>
          <mc:Choice Requires="wpg">
            <w:drawing>
              <wp:inline distT="0" distB="0" distL="0" distR="0" wp14:anchorId="5339B504" wp14:editId="67E2327E">
                <wp:extent cx="5074920" cy="2797175"/>
                <wp:effectExtent l="0" t="0" r="5080" b="0"/>
                <wp:docPr id="1474" name="docshapegroup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7175"/>
                          <a:chOff x="0" y="0"/>
                          <a:chExt cx="7992" cy="4405"/>
                        </a:xfrm>
                      </wpg:grpSpPr>
                      <wps:wsp>
                        <wps:cNvPr id="1475" name="docshape65"/>
                        <wps:cNvSpPr>
                          <a:spLocks/>
                        </wps:cNvSpPr>
                        <wps:spPr bwMode="auto">
                          <a:xfrm>
                            <a:off x="0" y="10"/>
                            <a:ext cx="7992" cy="43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6" name="docshape66"/>
                        <wps:cNvSpPr>
                          <a:spLocks/>
                        </wps:cNvSpPr>
                        <wps:spPr bwMode="auto">
                          <a:xfrm>
                            <a:off x="0" y="0"/>
                            <a:ext cx="7992" cy="4405"/>
                          </a:xfrm>
                          <a:custGeom>
                            <a:avLst/>
                            <a:gdLst>
                              <a:gd name="T0" fmla="*/ 7992 w 7992"/>
                              <a:gd name="T1" fmla="*/ 4384 h 4405"/>
                              <a:gd name="T2" fmla="*/ 0 w 7992"/>
                              <a:gd name="T3" fmla="*/ 4384 h 4405"/>
                              <a:gd name="T4" fmla="*/ 0 w 7992"/>
                              <a:gd name="T5" fmla="*/ 4404 h 4405"/>
                              <a:gd name="T6" fmla="*/ 7992 w 7992"/>
                              <a:gd name="T7" fmla="*/ 4404 h 4405"/>
                              <a:gd name="T8" fmla="*/ 7992 w 7992"/>
                              <a:gd name="T9" fmla="*/ 4384 h 4405"/>
                              <a:gd name="T10" fmla="*/ 7992 w 7992"/>
                              <a:gd name="T11" fmla="*/ 0 h 4405"/>
                              <a:gd name="T12" fmla="*/ 0 w 7992"/>
                              <a:gd name="T13" fmla="*/ 0 h 4405"/>
                              <a:gd name="T14" fmla="*/ 0 w 7992"/>
                              <a:gd name="T15" fmla="*/ 20 h 4405"/>
                              <a:gd name="T16" fmla="*/ 7992 w 7992"/>
                              <a:gd name="T17" fmla="*/ 20 h 4405"/>
                              <a:gd name="T18" fmla="*/ 7992 w 7992"/>
                              <a:gd name="T19" fmla="*/ 0 h 44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7" name="docshape67"/>
                        <wps:cNvSpPr txBox="1">
                          <a:spLocks/>
                        </wps:cNvSpPr>
                        <wps:spPr bwMode="auto">
                          <a:xfrm>
                            <a:off x="0" y="20"/>
                            <a:ext cx="7992"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3EC39" w14:textId="77777777" w:rsidR="003D76C2" w:rsidRDefault="00000000">
                              <w:pPr>
                                <w:spacing w:before="40"/>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android:layout_gravity</w:t>
                              </w:r>
                              <w:proofErr w:type="spellEnd"/>
                              <w:r>
                                <w:rPr>
                                  <w:rFonts w:ascii="Courier New"/>
                                  <w:spacing w:val="-2"/>
                                  <w:sz w:val="18"/>
                                </w:rPr>
                                <w:t>"&gt;center&lt;/item&gt;</w:t>
                              </w:r>
                            </w:p>
                            <w:p w14:paraId="1D2A1024"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"&gt;20sp&lt;/item&gt;</w:t>
                              </w:r>
                            </w:p>
                            <w:p w14:paraId="71B9E8D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android:inputType</w:t>
                              </w:r>
                              <w:proofErr w:type="spellEnd"/>
                              <w:r>
                                <w:rPr>
                                  <w:rFonts w:ascii="Courier New"/>
                                  <w:spacing w:val="-2"/>
                                  <w:sz w:val="18"/>
                                </w:rPr>
                                <w:t>"&gt;text&lt;/item&gt;</w:t>
                              </w:r>
                            </w:p>
                            <w:p w14:paraId="0426E0BF" w14:textId="77777777" w:rsidR="003D76C2" w:rsidRDefault="00000000">
                              <w:pPr>
                                <w:spacing w:before="76"/>
                                <w:ind w:left="885"/>
                                <w:rPr>
                                  <w:rFonts w:ascii="Courier New"/>
                                  <w:sz w:val="18"/>
                                </w:rPr>
                              </w:pPr>
                              <w:r>
                                <w:rPr>
                                  <w:rFonts w:ascii="Courier New"/>
                                  <w:spacing w:val="-2"/>
                                  <w:sz w:val="18"/>
                                </w:rPr>
                                <w:t>&lt;/style&gt;</w:t>
                              </w:r>
                            </w:p>
                            <w:p w14:paraId="6288A214" w14:textId="77777777" w:rsidR="003D76C2" w:rsidRDefault="003D76C2">
                              <w:pPr>
                                <w:rPr>
                                  <w:rFonts w:ascii="Courier New"/>
                                  <w:sz w:val="20"/>
                                </w:rPr>
                              </w:pPr>
                            </w:p>
                            <w:p w14:paraId="2EBEB6ED" w14:textId="77777777" w:rsidR="003D76C2" w:rsidRDefault="00000000">
                              <w:pPr>
                                <w:spacing w:before="133" w:line="235" w:lineRule="auto"/>
                                <w:ind w:left="1101" w:right="840" w:hanging="216"/>
                                <w:rPr>
                                  <w:rFonts w:ascii="Courier New"/>
                                  <w:sz w:val="18"/>
                                </w:rPr>
                              </w:pPr>
                              <w:r>
                                <w:rPr>
                                  <w:rFonts w:ascii="Courier New"/>
                                  <w:sz w:val="18"/>
                                </w:rPr>
                                <w:t xml:space="preserve">&lt;style name="button" </w:t>
                              </w:r>
                              <w:r>
                                <w:rPr>
                                  <w:rFonts w:ascii="Courier New"/>
                                  <w:spacing w:val="-2"/>
                                  <w:sz w:val="18"/>
                                </w:rPr>
                                <w:t>parent="</w:t>
                              </w:r>
                              <w:proofErr w:type="spellStart"/>
                              <w:r>
                                <w:rPr>
                                  <w:rFonts w:ascii="Courier New"/>
                                  <w:spacing w:val="-2"/>
                                  <w:sz w:val="18"/>
                                </w:rPr>
                                <w:t>TextAppearance.AppCompat.Button</w:t>
                              </w:r>
                              <w:proofErr w:type="spellEnd"/>
                              <w:r>
                                <w:rPr>
                                  <w:rFonts w:ascii="Courier New"/>
                                  <w:spacing w:val="-2"/>
                                  <w:sz w:val="18"/>
                                </w:rPr>
                                <w:t>"&gt;</w:t>
                              </w:r>
                            </w:p>
                            <w:p w14:paraId="657C7DE2"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w:t>
                              </w:r>
                              <w:proofErr w:type="spellEnd"/>
                              <w:r>
                                <w:rPr>
                                  <w:rFonts w:ascii="Courier New"/>
                                  <w:spacing w:val="-2"/>
                                  <w:sz w:val="18"/>
                                </w:rPr>
                                <w:t>"&gt;16dp&lt;/item&gt;</w:t>
                              </w:r>
                            </w:p>
                            <w:p w14:paraId="73F6347E"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android:gravity</w:t>
                              </w:r>
                              <w:proofErr w:type="spellEnd"/>
                              <w:r>
                                <w:rPr>
                                  <w:rFonts w:ascii="Courier New"/>
                                  <w:spacing w:val="-2"/>
                                  <w:sz w:val="18"/>
                                </w:rPr>
                                <w:t>"&gt;center&lt;/item&gt;</w:t>
                              </w:r>
                            </w:p>
                            <w:p w14:paraId="4748CD78"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"&gt;20sp&lt;/item&gt;</w:t>
                              </w:r>
                            </w:p>
                            <w:p w14:paraId="4EFF4CA2" w14:textId="77777777" w:rsidR="003D76C2" w:rsidRDefault="00000000">
                              <w:pPr>
                                <w:spacing w:before="77"/>
                                <w:ind w:left="885"/>
                                <w:rPr>
                                  <w:rFonts w:ascii="Courier New"/>
                                  <w:sz w:val="18"/>
                                </w:rPr>
                              </w:pPr>
                              <w:r>
                                <w:rPr>
                                  <w:rFonts w:ascii="Courier New"/>
                                  <w:spacing w:val="-2"/>
                                  <w:sz w:val="18"/>
                                </w:rPr>
                                <w:t>&lt;/style&gt;</w:t>
                              </w:r>
                            </w:p>
                            <w:p w14:paraId="332BCD1A" w14:textId="77777777" w:rsidR="003D76C2" w:rsidRDefault="003D76C2">
                              <w:pPr>
                                <w:rPr>
                                  <w:rFonts w:ascii="Courier New"/>
                                  <w:sz w:val="20"/>
                                </w:rPr>
                              </w:pPr>
                            </w:p>
                            <w:p w14:paraId="326827A7" w14:textId="77777777" w:rsidR="003D76C2" w:rsidRDefault="00000000">
                              <w:pPr>
                                <w:spacing w:before="129"/>
                                <w:ind w:left="885"/>
                                <w:rPr>
                                  <w:rFonts w:ascii="Courier New"/>
                                  <w:sz w:val="18"/>
                                </w:rPr>
                              </w:pPr>
                              <w:r>
                                <w:rPr>
                                  <w:rFonts w:ascii="Courier New"/>
                                  <w:sz w:val="18"/>
                                </w:rPr>
                                <w:t>&lt;style</w:t>
                              </w:r>
                              <w:r>
                                <w:rPr>
                                  <w:rFonts w:ascii="Courier New"/>
                                  <w:spacing w:val="-10"/>
                                  <w:sz w:val="18"/>
                                </w:rPr>
                                <w:t xml:space="preserve"> </w:t>
                              </w:r>
                              <w:r>
                                <w:rPr>
                                  <w:rFonts w:ascii="Courier New"/>
                                  <w:spacing w:val="-2"/>
                                  <w:sz w:val="18"/>
                                </w:rPr>
                                <w:t>name="page"&gt;</w:t>
                              </w:r>
                            </w:p>
                            <w:p w14:paraId="60C5F6E6"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w:t>
                              </w:r>
                              <w:proofErr w:type="spellEnd"/>
                              <w:r>
                                <w:rPr>
                                  <w:rFonts w:ascii="Courier New"/>
                                  <w:spacing w:val="-2"/>
                                  <w:sz w:val="18"/>
                                </w:rPr>
                                <w:t>"&gt;8dp&lt;/item&gt;</w:t>
                              </w:r>
                            </w:p>
                            <w:p w14:paraId="259DCF77"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"&gt;8dp&lt;/item&gt;</w:t>
                              </w:r>
                            </w:p>
                            <w:p w14:paraId="322CD003" w14:textId="77777777" w:rsidR="003D76C2" w:rsidRDefault="00000000">
                              <w:pPr>
                                <w:spacing w:before="76"/>
                                <w:ind w:left="885"/>
                                <w:rPr>
                                  <w:rFonts w:ascii="Courier New"/>
                                  <w:sz w:val="18"/>
                                </w:rPr>
                              </w:pPr>
                              <w:r>
                                <w:rPr>
                                  <w:rFonts w:ascii="Courier New"/>
                                  <w:spacing w:val="-2"/>
                                  <w:sz w:val="18"/>
                                </w:rPr>
                                <w:t>&lt;/style&gt;</w:t>
                              </w:r>
                            </w:p>
                          </w:txbxContent>
                        </wps:txbx>
                        <wps:bodyPr rot="0" vert="horz" wrap="square" lIns="0" tIns="0" rIns="0" bIns="0" anchor="t" anchorCtr="0" upright="1">
                          <a:noAutofit/>
                        </wps:bodyPr>
                      </wps:wsp>
                    </wpg:wgp>
                  </a:graphicData>
                </a:graphic>
              </wp:inline>
            </w:drawing>
          </mc:Choice>
          <mc:Fallback>
            <w:pict>
              <v:group w14:anchorId="5339B504" id="docshapegroup64" o:spid="_x0000_s1046" style="width:399.6pt;height:220.25pt;mso-position-horizontal-relative:char;mso-position-vertical-relative:line" coordsize="7992,4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">
                <v:rect id="docshape65" o:spid="_x0000_s1047" style="position:absolute;top:10;width:7992;height:4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" fillcolor="#f6f6f6" stroked="f">
                  <v:path arrowok="t"/>
                </v:rect>
                <v:shape id="docshape66" o:spid="_x0000_s1048" style="position:absolute;width:7992;height:4405;visibility:visible;mso-wrap-style:square;v-text-anchor:top" coordsize="7992,4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" path="m7992,4384l,4384r,20l7992,4404r,-20xm7992,l,,,20r7992,l7992,xe" fillcolor="#dadada" stroked="f">
                  <v:path arrowok="t" o:connecttype="custom" o:connectlocs="7992,4384;0,4384;0,4404;7992,4404;7992,4384;7992,0;0,0;0,20;7992,20;7992,0" o:connectangles="0,0,0,0,0,0,0,0,0,0"/>
                </v:shape>
                <v:shape id="docshape67" o:spid="_x0000_s1049" type="#_x0000_t202" style="position:absolute;top:20;width:7992;height:4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" filled="f" stroked="f">
                  <v:path arrowok="t"/>
                  <v:textbox inset="0,0,0,0">
                    <w:txbxContent>
                      <w:p w14:paraId="2023EC39" w14:textId="77777777" w:rsidR="003D76C2" w:rsidRDefault="00000000">
                        <w:pPr>
                          <w:spacing w:before="40"/>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android:layout_gravity</w:t>
                        </w:r>
                        <w:proofErr w:type="spellEnd"/>
                        <w:r>
                          <w:rPr>
                            <w:rFonts w:ascii="Courier New"/>
                            <w:spacing w:val="-2"/>
                            <w:sz w:val="18"/>
                          </w:rPr>
                          <w:t>"&gt;center&lt;/item&gt;</w:t>
                        </w:r>
                      </w:p>
                      <w:p w14:paraId="1D2A1024"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"&gt;20sp&lt;/item&gt;</w:t>
                        </w:r>
                      </w:p>
                      <w:p w14:paraId="71B9E8D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android:inputType</w:t>
                        </w:r>
                        <w:proofErr w:type="spellEnd"/>
                        <w:r>
                          <w:rPr>
                            <w:rFonts w:ascii="Courier New"/>
                            <w:spacing w:val="-2"/>
                            <w:sz w:val="18"/>
                          </w:rPr>
                          <w:t>"&gt;text&lt;/item&gt;</w:t>
                        </w:r>
                      </w:p>
                      <w:p w14:paraId="0426E0BF" w14:textId="77777777" w:rsidR="003D76C2" w:rsidRDefault="00000000">
                        <w:pPr>
                          <w:spacing w:before="76"/>
                          <w:ind w:left="885"/>
                          <w:rPr>
                            <w:rFonts w:ascii="Courier New"/>
                            <w:sz w:val="18"/>
                          </w:rPr>
                        </w:pPr>
                        <w:r>
                          <w:rPr>
                            <w:rFonts w:ascii="Courier New"/>
                            <w:spacing w:val="-2"/>
                            <w:sz w:val="18"/>
                          </w:rPr>
                          <w:t>&lt;/style&gt;</w:t>
                        </w:r>
                      </w:p>
                      <w:p w14:paraId="6288A214" w14:textId="77777777" w:rsidR="003D76C2" w:rsidRDefault="003D76C2">
                        <w:pPr>
                          <w:rPr>
                            <w:rFonts w:ascii="Courier New"/>
                            <w:sz w:val="20"/>
                          </w:rPr>
                        </w:pPr>
                      </w:p>
                      <w:p w14:paraId="2EBEB6ED" w14:textId="77777777" w:rsidR="003D76C2" w:rsidRDefault="00000000">
                        <w:pPr>
                          <w:spacing w:before="133" w:line="235" w:lineRule="auto"/>
                          <w:ind w:left="1101" w:right="840" w:hanging="216"/>
                          <w:rPr>
                            <w:rFonts w:ascii="Courier New"/>
                            <w:sz w:val="18"/>
                          </w:rPr>
                        </w:pPr>
                        <w:r>
                          <w:rPr>
                            <w:rFonts w:ascii="Courier New"/>
                            <w:sz w:val="18"/>
                          </w:rPr>
                          <w:t xml:space="preserve">&lt;style name="button" </w:t>
                        </w:r>
                        <w:r>
                          <w:rPr>
                            <w:rFonts w:ascii="Courier New"/>
                            <w:spacing w:val="-2"/>
                            <w:sz w:val="18"/>
                          </w:rPr>
                          <w:t>parent="</w:t>
                        </w:r>
                        <w:proofErr w:type="spellStart"/>
                        <w:r>
                          <w:rPr>
                            <w:rFonts w:ascii="Courier New"/>
                            <w:spacing w:val="-2"/>
                            <w:sz w:val="18"/>
                          </w:rPr>
                          <w:t>TextAppearance.AppCompat.Button</w:t>
                        </w:r>
                        <w:proofErr w:type="spellEnd"/>
                        <w:r>
                          <w:rPr>
                            <w:rFonts w:ascii="Courier New"/>
                            <w:spacing w:val="-2"/>
                            <w:sz w:val="18"/>
                          </w:rPr>
                          <w:t>"&gt;</w:t>
                        </w:r>
                      </w:p>
                      <w:p w14:paraId="657C7DE2"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w:t>
                        </w:r>
                        <w:proofErr w:type="spellEnd"/>
                        <w:r>
                          <w:rPr>
                            <w:rFonts w:ascii="Courier New"/>
                            <w:spacing w:val="-2"/>
                            <w:sz w:val="18"/>
                          </w:rPr>
                          <w:t>"&gt;16dp&lt;/item&gt;</w:t>
                        </w:r>
                      </w:p>
                      <w:p w14:paraId="73F6347E"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android:gravity</w:t>
                        </w:r>
                        <w:proofErr w:type="spellEnd"/>
                        <w:r>
                          <w:rPr>
                            <w:rFonts w:ascii="Courier New"/>
                            <w:spacing w:val="-2"/>
                            <w:sz w:val="18"/>
                          </w:rPr>
                          <w:t>"&gt;center&lt;/item&gt;</w:t>
                        </w:r>
                      </w:p>
                      <w:p w14:paraId="4748CD78"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"&gt;20sp&lt;/item&gt;</w:t>
                        </w:r>
                      </w:p>
                      <w:p w14:paraId="4EFF4CA2" w14:textId="77777777" w:rsidR="003D76C2" w:rsidRDefault="00000000">
                        <w:pPr>
                          <w:spacing w:before="77"/>
                          <w:ind w:left="885"/>
                          <w:rPr>
                            <w:rFonts w:ascii="Courier New"/>
                            <w:sz w:val="18"/>
                          </w:rPr>
                        </w:pPr>
                        <w:r>
                          <w:rPr>
                            <w:rFonts w:ascii="Courier New"/>
                            <w:spacing w:val="-2"/>
                            <w:sz w:val="18"/>
                          </w:rPr>
                          <w:t>&lt;/style&gt;</w:t>
                        </w:r>
                      </w:p>
                      <w:p w14:paraId="332BCD1A" w14:textId="77777777" w:rsidR="003D76C2" w:rsidRDefault="003D76C2">
                        <w:pPr>
                          <w:rPr>
                            <w:rFonts w:ascii="Courier New"/>
                            <w:sz w:val="20"/>
                          </w:rPr>
                        </w:pPr>
                      </w:p>
                      <w:p w14:paraId="326827A7" w14:textId="77777777" w:rsidR="003D76C2" w:rsidRDefault="00000000">
                        <w:pPr>
                          <w:spacing w:before="129"/>
                          <w:ind w:left="885"/>
                          <w:rPr>
                            <w:rFonts w:ascii="Courier New"/>
                            <w:sz w:val="18"/>
                          </w:rPr>
                        </w:pPr>
                        <w:r>
                          <w:rPr>
                            <w:rFonts w:ascii="Courier New"/>
                            <w:sz w:val="18"/>
                          </w:rPr>
                          <w:t>&lt;style</w:t>
                        </w:r>
                        <w:r>
                          <w:rPr>
                            <w:rFonts w:ascii="Courier New"/>
                            <w:spacing w:val="-10"/>
                            <w:sz w:val="18"/>
                          </w:rPr>
                          <w:t xml:space="preserve"> </w:t>
                        </w:r>
                        <w:r>
                          <w:rPr>
                            <w:rFonts w:ascii="Courier New"/>
                            <w:spacing w:val="-2"/>
                            <w:sz w:val="18"/>
                          </w:rPr>
                          <w:t>name="page"&gt;</w:t>
                        </w:r>
                      </w:p>
                      <w:p w14:paraId="60C5F6E6"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android:layout_margin</w:t>
                        </w:r>
                        <w:proofErr w:type="spellEnd"/>
                        <w:r>
                          <w:rPr>
                            <w:rFonts w:ascii="Courier New"/>
                            <w:spacing w:val="-2"/>
                            <w:sz w:val="18"/>
                          </w:rPr>
                          <w:t>"&gt;8dp&lt;/item&gt;</w:t>
                        </w:r>
                      </w:p>
                      <w:p w14:paraId="259DCF77"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"&gt;8dp&lt;/item&gt;</w:t>
                        </w:r>
                      </w:p>
                      <w:p w14:paraId="322CD003" w14:textId="77777777" w:rsidR="003D76C2" w:rsidRDefault="00000000">
                        <w:pPr>
                          <w:spacing w:before="76"/>
                          <w:ind w:left="885"/>
                          <w:rPr>
                            <w:rFonts w:ascii="Courier New"/>
                            <w:sz w:val="18"/>
                          </w:rPr>
                        </w:pPr>
                        <w:r>
                          <w:rPr>
                            <w:rFonts w:ascii="Courier New"/>
                            <w:spacing w:val="-2"/>
                            <w:sz w:val="18"/>
                          </w:rPr>
                          <w:t>&lt;/style&gt;</w:t>
                        </w:r>
                      </w:p>
                    </w:txbxContent>
                  </v:textbox>
                </v:shape>
                <w10:anchorlock/>
              </v:group>
            </w:pict>
          </mc:Fallback>
        </mc:AlternateContent>
      </w:r>
    </w:p>
    <w:p w14:paraId="44880B26" w14:textId="77777777" w:rsidR="003D76C2" w:rsidRDefault="00000000">
      <w:pPr>
        <w:pStyle w:val="ListParagraph"/>
        <w:numPr>
          <w:ilvl w:val="0"/>
          <w:numId w:val="17"/>
        </w:numPr>
        <w:tabs>
          <w:tab w:val="left" w:pos="554"/>
        </w:tabs>
        <w:spacing w:before="42" w:line="242" w:lineRule="auto"/>
        <w:ind w:left="554" w:right="1026"/>
        <w:jc w:val="left"/>
        <w:rPr>
          <w:sz w:val="20"/>
        </w:rPr>
      </w:pPr>
      <w:r>
        <w:rPr>
          <w:sz w:val="20"/>
        </w:rPr>
        <w:t xml:space="preserve">This sets up the strings and styles that the app will use. Now, you need to create the layout that the app will use. Open up </w:t>
      </w:r>
      <w:r>
        <w:rPr>
          <w:rFonts w:ascii="Courier New"/>
          <w:b/>
        </w:rPr>
        <w:t>activity_main.xml</w:t>
      </w:r>
      <w:r>
        <w:rPr>
          <w:rFonts w:ascii="Courier New"/>
          <w:b/>
          <w:spacing w:val="-69"/>
        </w:rPr>
        <w:t xml:space="preserve"> </w:t>
      </w:r>
      <w:r>
        <w:rPr>
          <w:sz w:val="20"/>
        </w:rPr>
        <w:t xml:space="preserve">and add the </w:t>
      </w:r>
      <w:r>
        <w:rPr>
          <w:rFonts w:ascii="Courier New"/>
          <w:b/>
        </w:rPr>
        <w:t>header</w:t>
      </w:r>
      <w:r>
        <w:rPr>
          <w:sz w:val="20"/>
        </w:rPr>
        <w:t xml:space="preserve">, </w:t>
      </w:r>
      <w:proofErr w:type="spellStart"/>
      <w:r>
        <w:rPr>
          <w:rFonts w:ascii="Courier New"/>
          <w:b/>
        </w:rPr>
        <w:t>user_name</w:t>
      </w:r>
      <w:proofErr w:type="spellEnd"/>
      <w:r>
        <w:rPr>
          <w:sz w:val="20"/>
        </w:rPr>
        <w:t xml:space="preserve">, </w:t>
      </w:r>
      <w:r>
        <w:rPr>
          <w:rFonts w:ascii="Courier New"/>
          <w:b/>
        </w:rPr>
        <w:t>password</w:t>
      </w:r>
      <w:r>
        <w:rPr>
          <w:sz w:val="20"/>
        </w:rPr>
        <w:t xml:space="preserve">, and </w:t>
      </w:r>
      <w:proofErr w:type="spellStart"/>
      <w:r>
        <w:rPr>
          <w:rFonts w:ascii="Courier New"/>
          <w:b/>
        </w:rPr>
        <w:t>submit_button</w:t>
      </w:r>
      <w:proofErr w:type="spellEnd"/>
      <w:r>
        <w:rPr>
          <w:rFonts w:ascii="Courier New"/>
          <w:b/>
          <w:spacing w:val="-78"/>
        </w:rPr>
        <w:t xml:space="preserve"> </w:t>
      </w:r>
      <w:r>
        <w:rPr>
          <w:sz w:val="20"/>
        </w:rPr>
        <w:t xml:space="preserve">Views. This follows the format you used previously with </w:t>
      </w:r>
      <w:proofErr w:type="spellStart"/>
      <w:r>
        <w:rPr>
          <w:rFonts w:ascii="Courier New"/>
          <w:b/>
        </w:rPr>
        <w:t>ConstraintLayout</w:t>
      </w:r>
      <w:proofErr w:type="spellEnd"/>
      <w:r>
        <w:rPr>
          <w:rFonts w:ascii="Courier New"/>
          <w:b/>
          <w:spacing w:val="-74"/>
        </w:rPr>
        <w:t xml:space="preserve"> </w:t>
      </w:r>
      <w:r>
        <w:rPr>
          <w:sz w:val="20"/>
        </w:rPr>
        <w:t xml:space="preserve">where you added a </w:t>
      </w:r>
      <w:proofErr w:type="spellStart"/>
      <w:r>
        <w:rPr>
          <w:rFonts w:ascii="Courier New"/>
          <w:b/>
        </w:rPr>
        <w:t>TextView</w:t>
      </w:r>
      <w:proofErr w:type="spellEnd"/>
      <w:r>
        <w:rPr>
          <w:rFonts w:ascii="Courier New"/>
          <w:b/>
          <w:spacing w:val="-70"/>
        </w:rPr>
        <w:t xml:space="preserve"> </w:t>
      </w:r>
      <w:r>
        <w:rPr>
          <w:sz w:val="20"/>
        </w:rPr>
        <w:t xml:space="preserve">field called </w:t>
      </w:r>
      <w:r>
        <w:rPr>
          <w:rFonts w:ascii="Courier New"/>
          <w:b/>
        </w:rPr>
        <w:t>header</w:t>
      </w:r>
      <w:r>
        <w:rPr>
          <w:sz w:val="20"/>
        </w:rPr>
        <w:t>, which was constrained to the top of its</w:t>
      </w:r>
      <w:r>
        <w:rPr>
          <w:spacing w:val="-10"/>
          <w:sz w:val="20"/>
        </w:rPr>
        <w:t xml:space="preserve"> </w:t>
      </w:r>
      <w:r>
        <w:rPr>
          <w:sz w:val="20"/>
        </w:rPr>
        <w:t>parent</w:t>
      </w:r>
      <w:r>
        <w:rPr>
          <w:spacing w:val="-10"/>
          <w:sz w:val="20"/>
        </w:rPr>
        <w:t xml:space="preserve"> </w:t>
      </w:r>
      <w:r>
        <w:rPr>
          <w:sz w:val="20"/>
        </w:rPr>
        <w:t>using</w:t>
      </w:r>
      <w:r>
        <w:rPr>
          <w:spacing w:val="-11"/>
          <w:sz w:val="20"/>
        </w:rPr>
        <w:t xml:space="preserve"> </w:t>
      </w:r>
      <w:proofErr w:type="spellStart"/>
      <w:r>
        <w:rPr>
          <w:rFonts w:ascii="Courier New"/>
          <w:b/>
        </w:rPr>
        <w:t>app:layout_constraintTop_toTopOf</w:t>
      </w:r>
      <w:proofErr w:type="spellEnd"/>
      <w:r>
        <w:rPr>
          <w:rFonts w:ascii="Courier New"/>
          <w:b/>
        </w:rPr>
        <w:t>="parent"</w:t>
      </w:r>
      <w:r>
        <w:rPr>
          <w:sz w:val="20"/>
        </w:rPr>
        <w:t>.</w:t>
      </w:r>
      <w:r>
        <w:rPr>
          <w:spacing w:val="-10"/>
          <w:sz w:val="20"/>
        </w:rPr>
        <w:t xml:space="preserve"> </w:t>
      </w:r>
      <w:r>
        <w:rPr>
          <w:sz w:val="20"/>
        </w:rPr>
        <w:t>The</w:t>
      </w:r>
    </w:p>
    <w:p w14:paraId="32209702" w14:textId="77777777" w:rsidR="003D76C2" w:rsidRDefault="00000000">
      <w:pPr>
        <w:spacing w:line="242" w:lineRule="auto"/>
        <w:ind w:left="554" w:right="882"/>
        <w:rPr>
          <w:sz w:val="20"/>
        </w:rPr>
      </w:pPr>
      <w:r>
        <w:rPr>
          <w:sz w:val="20"/>
        </w:rPr>
        <w:t>username</w:t>
      </w:r>
      <w:r>
        <w:rPr>
          <w:spacing w:val="-4"/>
          <w:sz w:val="20"/>
        </w:rPr>
        <w:t xml:space="preserve"> </w:t>
      </w:r>
      <w:r>
        <w:rPr>
          <w:sz w:val="20"/>
        </w:rPr>
        <w:t>is</w:t>
      </w:r>
      <w:r>
        <w:rPr>
          <w:spacing w:val="-4"/>
          <w:sz w:val="20"/>
        </w:rPr>
        <w:t xml:space="preserve"> </w:t>
      </w:r>
      <w:r>
        <w:rPr>
          <w:sz w:val="20"/>
        </w:rPr>
        <w:t>then</w:t>
      </w:r>
      <w:r>
        <w:rPr>
          <w:spacing w:val="-4"/>
          <w:sz w:val="20"/>
        </w:rPr>
        <w:t xml:space="preserve"> </w:t>
      </w:r>
      <w:r>
        <w:rPr>
          <w:sz w:val="20"/>
        </w:rPr>
        <w:t>constrained</w:t>
      </w:r>
      <w:r>
        <w:rPr>
          <w:spacing w:val="-4"/>
          <w:sz w:val="20"/>
        </w:rPr>
        <w:t xml:space="preserve"> </w:t>
      </w:r>
      <w:r>
        <w:rPr>
          <w:sz w:val="20"/>
        </w:rPr>
        <w:t>to</w:t>
      </w:r>
      <w:r>
        <w:rPr>
          <w:spacing w:val="-4"/>
          <w:sz w:val="20"/>
        </w:rPr>
        <w:t xml:space="preserve"> </w:t>
      </w:r>
      <w:r>
        <w:rPr>
          <w:sz w:val="20"/>
        </w:rPr>
        <w:t>the</w:t>
      </w:r>
      <w:r>
        <w:rPr>
          <w:spacing w:val="-4"/>
          <w:sz w:val="20"/>
        </w:rPr>
        <w:t xml:space="preserve"> </w:t>
      </w:r>
      <w:r>
        <w:rPr>
          <w:sz w:val="20"/>
        </w:rPr>
        <w:t>bottom</w:t>
      </w:r>
      <w:r>
        <w:rPr>
          <w:spacing w:val="-4"/>
          <w:sz w:val="20"/>
        </w:rPr>
        <w:t xml:space="preserve"> </w:t>
      </w:r>
      <w:r>
        <w:rPr>
          <w:sz w:val="20"/>
        </w:rPr>
        <w:t>of</w:t>
      </w:r>
      <w:r>
        <w:rPr>
          <w:spacing w:val="-4"/>
          <w:sz w:val="20"/>
        </w:rPr>
        <w:t xml:space="preserve"> </w:t>
      </w:r>
      <w:r>
        <w:rPr>
          <w:sz w:val="20"/>
        </w:rPr>
        <w:t>the</w:t>
      </w:r>
      <w:r>
        <w:rPr>
          <w:spacing w:val="-4"/>
          <w:sz w:val="20"/>
        </w:rPr>
        <w:t xml:space="preserve"> </w:t>
      </w:r>
      <w:r>
        <w:rPr>
          <w:sz w:val="20"/>
        </w:rPr>
        <w:t>header</w:t>
      </w:r>
      <w:r>
        <w:rPr>
          <w:spacing w:val="-4"/>
          <w:sz w:val="20"/>
        </w:rPr>
        <w:t xml:space="preserve"> </w:t>
      </w:r>
      <w:r>
        <w:rPr>
          <w:sz w:val="20"/>
        </w:rPr>
        <w:t>using</w:t>
      </w:r>
      <w:r>
        <w:rPr>
          <w:spacing w:val="-7"/>
          <w:sz w:val="20"/>
        </w:rPr>
        <w:t xml:space="preserve"> </w:t>
      </w:r>
      <w:proofErr w:type="spellStart"/>
      <w:r>
        <w:rPr>
          <w:rFonts w:ascii="Courier New"/>
          <w:b/>
        </w:rPr>
        <w:t>app:layout</w:t>
      </w:r>
      <w:proofErr w:type="spellEnd"/>
      <w:r>
        <w:rPr>
          <w:rFonts w:ascii="Courier New"/>
          <w:b/>
        </w:rPr>
        <w:t xml:space="preserve">_ </w:t>
      </w:r>
      <w:proofErr w:type="spellStart"/>
      <w:r>
        <w:rPr>
          <w:rFonts w:ascii="Courier New"/>
          <w:b/>
        </w:rPr>
        <w:t>constraintTop_toBottomOf</w:t>
      </w:r>
      <w:proofErr w:type="spellEnd"/>
      <w:r>
        <w:rPr>
          <w:rFonts w:ascii="Courier New"/>
          <w:b/>
        </w:rPr>
        <w:t>="@id/header"</w:t>
      </w:r>
      <w:r>
        <w:rPr>
          <w:sz w:val="20"/>
        </w:rPr>
        <w:t>. The rest of the form with the password and submit button follow the same pattern, leaving you with the following layout:</w:t>
      </w:r>
    </w:p>
    <w:p w14:paraId="274DF847" w14:textId="77777777" w:rsidR="003D76C2" w:rsidRDefault="00D51F7C">
      <w:pPr>
        <w:pStyle w:val="BodyText"/>
        <w:spacing w:before="7"/>
        <w:rPr>
          <w:sz w:val="8"/>
        </w:rPr>
      </w:pPr>
      <w:r>
        <w:rPr>
          <w:noProof/>
        </w:rPr>
        <mc:AlternateContent>
          <mc:Choice Requires="wpg">
            <w:drawing>
              <wp:anchor distT="0" distB="0" distL="0" distR="0" simplePos="0" relativeHeight="487598592" behindDoc="1" locked="0" layoutInCell="1" allowOverlap="1" wp14:anchorId="6BB7F605" wp14:editId="0B660D63">
                <wp:simplePos x="0" y="0"/>
                <wp:positionH relativeFrom="page">
                  <wp:posOffset>662940</wp:posOffset>
                </wp:positionH>
                <wp:positionV relativeFrom="paragraph">
                  <wp:posOffset>88900</wp:posOffset>
                </wp:positionV>
                <wp:extent cx="5074920" cy="2530475"/>
                <wp:effectExtent l="0" t="0" r="5080" b="0"/>
                <wp:wrapTopAndBottom/>
                <wp:docPr id="1470" name="docshapegroup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044" y="140"/>
                          <a:chExt cx="7992" cy="3985"/>
                        </a:xfrm>
                      </wpg:grpSpPr>
                      <wps:wsp>
                        <wps:cNvPr id="1471" name="docshape69"/>
                        <wps:cNvSpPr>
                          <a:spLocks/>
                        </wps:cNvSpPr>
                        <wps:spPr bwMode="auto">
                          <a:xfrm>
                            <a:off x="1044" y="149"/>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2" name="docshape70"/>
                        <wps:cNvSpPr>
                          <a:spLocks/>
                        </wps:cNvSpPr>
                        <wps:spPr bwMode="auto">
                          <a:xfrm>
                            <a:off x="1044" y="139"/>
                            <a:ext cx="7992" cy="3985"/>
                          </a:xfrm>
                          <a:custGeom>
                            <a:avLst/>
                            <a:gdLst>
                              <a:gd name="T0" fmla="+- 0 9036 1044"/>
                              <a:gd name="T1" fmla="*/ T0 w 7992"/>
                              <a:gd name="T2" fmla="+- 0 4104 140"/>
                              <a:gd name="T3" fmla="*/ 4104 h 3985"/>
                              <a:gd name="T4" fmla="+- 0 1044 1044"/>
                              <a:gd name="T5" fmla="*/ T4 w 7992"/>
                              <a:gd name="T6" fmla="+- 0 4104 140"/>
                              <a:gd name="T7" fmla="*/ 4104 h 3985"/>
                              <a:gd name="T8" fmla="+- 0 1044 1044"/>
                              <a:gd name="T9" fmla="*/ T8 w 7992"/>
                              <a:gd name="T10" fmla="+- 0 4124 140"/>
                              <a:gd name="T11" fmla="*/ 4124 h 3985"/>
                              <a:gd name="T12" fmla="+- 0 9036 1044"/>
                              <a:gd name="T13" fmla="*/ T12 w 7992"/>
                              <a:gd name="T14" fmla="+- 0 4124 140"/>
                              <a:gd name="T15" fmla="*/ 4124 h 3985"/>
                              <a:gd name="T16" fmla="+- 0 9036 1044"/>
                              <a:gd name="T17" fmla="*/ T16 w 7992"/>
                              <a:gd name="T18" fmla="+- 0 4104 140"/>
                              <a:gd name="T19" fmla="*/ 4104 h 3985"/>
                              <a:gd name="T20" fmla="+- 0 9036 1044"/>
                              <a:gd name="T21" fmla="*/ T20 w 7992"/>
                              <a:gd name="T22" fmla="+- 0 140 140"/>
                              <a:gd name="T23" fmla="*/ 140 h 3985"/>
                              <a:gd name="T24" fmla="+- 0 1044 1044"/>
                              <a:gd name="T25" fmla="*/ T24 w 7992"/>
                              <a:gd name="T26" fmla="+- 0 140 140"/>
                              <a:gd name="T27" fmla="*/ 140 h 3985"/>
                              <a:gd name="T28" fmla="+- 0 1044 1044"/>
                              <a:gd name="T29" fmla="*/ T28 w 7992"/>
                              <a:gd name="T30" fmla="+- 0 160 140"/>
                              <a:gd name="T31" fmla="*/ 160 h 3985"/>
                              <a:gd name="T32" fmla="+- 0 9036 1044"/>
                              <a:gd name="T33" fmla="*/ T32 w 7992"/>
                              <a:gd name="T34" fmla="+- 0 160 140"/>
                              <a:gd name="T35" fmla="*/ 160 h 3985"/>
                              <a:gd name="T36" fmla="+- 0 9036 1044"/>
                              <a:gd name="T37" fmla="*/ T36 w 7992"/>
                              <a:gd name="T38" fmla="+- 0 140 140"/>
                              <a:gd name="T39" fmla="*/ 140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3" name="docshape71"/>
                        <wps:cNvSpPr txBox="1">
                          <a:spLocks/>
                        </wps:cNvSpPr>
                        <wps:spPr bwMode="auto">
                          <a:xfrm>
                            <a:off x="1044" y="159"/>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DA75C"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3AA3515" w14:textId="77777777" w:rsidR="003D76C2" w:rsidRDefault="00000000">
                              <w:pPr>
                                <w:spacing w:before="76" w:line="328" w:lineRule="auto"/>
                                <w:ind w:left="885" w:right="840" w:hanging="432"/>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16">
                                <w:r>
                                  <w:rPr>
                                    <w:rFonts w:ascii="Courier New"/>
                                    <w:spacing w:val="-2"/>
                                    <w:sz w:val="18"/>
                                  </w:rPr>
                                  <w:t>xmlns:android="http://schemas.android.com/apk/res/android"</w:t>
                                </w:r>
                              </w:hyperlink>
                              <w:r>
                                <w:rPr>
                                  <w:rFonts w:ascii="Courier New"/>
                                  <w:spacing w:val="-2"/>
                                  <w:sz w:val="18"/>
                                </w:rPr>
                                <w:t xml:space="preserve"> </w:t>
                              </w:r>
                              <w:hyperlink r:id="rId17">
                                <w:r>
                                  <w:rPr>
                                    <w:rFonts w:ascii="Courier New"/>
                                    <w:spacing w:val="-2"/>
                                    <w:sz w:val="18"/>
                                  </w:rPr>
                                  <w:t>xmlns:app="http://schemas.android.com/apk/res-auto"</w:t>
                                </w:r>
                              </w:hyperlink>
                              <w:r>
                                <w:rPr>
                                  <w:rFonts w:ascii="Courier New"/>
                                  <w:spacing w:val="-2"/>
                                  <w:sz w:val="18"/>
                                </w:rPr>
                                <w:t xml:space="preserve"> </w:t>
                              </w:r>
                              <w:hyperlink r:id="rId18">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63C35D77" w14:textId="77777777" w:rsidR="003D76C2" w:rsidRDefault="00000000">
                              <w:pPr>
                                <w:spacing w:before="4" w:line="328" w:lineRule="auto"/>
                                <w:ind w:left="885" w:right="2128"/>
                                <w:rPr>
                                  <w:rFonts w:ascii="Courier New"/>
                                  <w:sz w:val="18"/>
                                </w:rPr>
                              </w:pPr>
                              <w:r>
                                <w:rPr>
                                  <w:rFonts w:ascii="Courier New"/>
                                  <w:spacing w:val="-2"/>
                                  <w:sz w:val="18"/>
                                </w:rPr>
                                <w:t xml:space="preserve">style="@style/page"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"&gt;</w:t>
                              </w:r>
                            </w:p>
                            <w:p w14:paraId="58E57B5D" w14:textId="77777777" w:rsidR="003D76C2" w:rsidRDefault="003D76C2">
                              <w:pPr>
                                <w:spacing w:before="9"/>
                                <w:rPr>
                                  <w:rFonts w:ascii="Courier New"/>
                                  <w:sz w:val="24"/>
                                </w:rPr>
                              </w:pPr>
                            </w:p>
                            <w:p w14:paraId="76BA9684" w14:textId="77777777" w:rsidR="003D76C2" w:rsidRDefault="00000000">
                              <w:pPr>
                                <w:spacing w:before="1"/>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6F2D5031" w14:textId="77777777" w:rsidR="003D76C2" w:rsidRDefault="00000000">
                              <w:pPr>
                                <w:spacing w:before="70" w:line="328" w:lineRule="auto"/>
                                <w:ind w:left="1317" w:right="2128"/>
                                <w:rPr>
                                  <w:rFonts w:ascii="Courier New"/>
                                  <w:sz w:val="18"/>
                                </w:rPr>
                              </w:pPr>
                              <w:proofErr w:type="spellStart"/>
                              <w:r>
                                <w:rPr>
                                  <w:rFonts w:ascii="Courier New"/>
                                  <w:spacing w:val="-2"/>
                                  <w:sz w:val="18"/>
                                </w:rPr>
                                <w:t>android:id</w:t>
                              </w:r>
                              <w:proofErr w:type="spellEnd"/>
                              <w:r>
                                <w:rPr>
                                  <w:rFonts w:ascii="Courier New"/>
                                  <w:spacing w:val="-2"/>
                                  <w:sz w:val="18"/>
                                </w:rPr>
                                <w:t xml:space="preserve">="@+id/header" style="@style/header"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B7F605" id="docshapegroup68" o:spid="_x0000_s1050" style="position:absolute;margin-left:52.2pt;margin-top:7pt;width:399.6pt;height:199.25pt;z-index:-15717888;mso-wrap-distance-left:0;mso-wrap-distance-right:0;mso-position-horizontal-relative:page;mso-position-vertical-relative:text" coordorigin="1044,140"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">
                <v:rect id="docshape69" o:spid="_x0000_s1051" style="position:absolute;left:1044;top:149;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" fillcolor="#f6f6f6" stroked="f">
                  <v:path arrowok="t"/>
                </v:rect>
                <v:shape id="docshape70" o:spid="_x0000_s1052" style="position:absolute;left:1044;top:139;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" path="m7992,3964l,3964r,20l7992,3984r,-20xm7992,l,,,20r7992,l7992,xe" fillcolor="#dadada" stroked="f">
                  <v:path arrowok="t" o:connecttype="custom" o:connectlocs="7992,4104;0,4104;0,4124;7992,4124;7992,4104;7992,140;0,140;0,160;7992,160;7992,140" o:connectangles="0,0,0,0,0,0,0,0,0,0"/>
                </v:shape>
                <v:shape id="docshape71" o:spid="_x0000_s1053" type="#_x0000_t202" style="position:absolute;left:1044;top:159;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" filled="f" stroked="f">
                  <v:path arrowok="t"/>
                  <v:textbox inset="0,0,0,0">
                    <w:txbxContent>
                      <w:p w14:paraId="131DA75C"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3AA3515" w14:textId="77777777" w:rsidR="003D76C2" w:rsidRDefault="00000000">
                        <w:pPr>
                          <w:spacing w:before="76" w:line="328" w:lineRule="auto"/>
                          <w:ind w:left="885" w:right="840" w:hanging="432"/>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19">
                          <w:r>
                            <w:rPr>
                              <w:rFonts w:ascii="Courier New"/>
                              <w:spacing w:val="-2"/>
                              <w:sz w:val="18"/>
                            </w:rPr>
                            <w:t>xmlns:android="http://schemas.android.com/apk/res/android"</w:t>
                          </w:r>
                        </w:hyperlink>
                        <w:r>
                          <w:rPr>
                            <w:rFonts w:ascii="Courier New"/>
                            <w:spacing w:val="-2"/>
                            <w:sz w:val="18"/>
                          </w:rPr>
                          <w:t xml:space="preserve"> </w:t>
                        </w:r>
                        <w:hyperlink r:id="rId20">
                          <w:r>
                            <w:rPr>
                              <w:rFonts w:ascii="Courier New"/>
                              <w:spacing w:val="-2"/>
                              <w:sz w:val="18"/>
                            </w:rPr>
                            <w:t>xmlns:app="http://schemas.android.com/apk/res-auto"</w:t>
                          </w:r>
                        </w:hyperlink>
                        <w:r>
                          <w:rPr>
                            <w:rFonts w:ascii="Courier New"/>
                            <w:spacing w:val="-2"/>
                            <w:sz w:val="18"/>
                          </w:rPr>
                          <w:t xml:space="preserve"> </w:t>
                        </w:r>
                        <w:hyperlink r:id="rId21">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63C35D77" w14:textId="77777777" w:rsidR="003D76C2" w:rsidRDefault="00000000">
                        <w:pPr>
                          <w:spacing w:before="4" w:line="328" w:lineRule="auto"/>
                          <w:ind w:left="885" w:right="2128"/>
                          <w:rPr>
                            <w:rFonts w:ascii="Courier New"/>
                            <w:sz w:val="18"/>
                          </w:rPr>
                        </w:pPr>
                        <w:r>
                          <w:rPr>
                            <w:rFonts w:ascii="Courier New"/>
                            <w:spacing w:val="-2"/>
                            <w:sz w:val="18"/>
                          </w:rPr>
                          <w:t xml:space="preserve">style="@style/page"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"&gt;</w:t>
                        </w:r>
                      </w:p>
                      <w:p w14:paraId="58E57B5D" w14:textId="77777777" w:rsidR="003D76C2" w:rsidRDefault="003D76C2">
                        <w:pPr>
                          <w:spacing w:before="9"/>
                          <w:rPr>
                            <w:rFonts w:ascii="Courier New"/>
                            <w:sz w:val="24"/>
                          </w:rPr>
                        </w:pPr>
                      </w:p>
                      <w:p w14:paraId="76BA9684" w14:textId="77777777" w:rsidR="003D76C2" w:rsidRDefault="00000000">
                        <w:pPr>
                          <w:spacing w:before="1"/>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6F2D5031" w14:textId="77777777" w:rsidR="003D76C2" w:rsidRDefault="00000000">
                        <w:pPr>
                          <w:spacing w:before="70" w:line="328" w:lineRule="auto"/>
                          <w:ind w:left="1317" w:right="2128"/>
                          <w:rPr>
                            <w:rFonts w:ascii="Courier New"/>
                            <w:sz w:val="18"/>
                          </w:rPr>
                        </w:pPr>
                        <w:proofErr w:type="spellStart"/>
                        <w:r>
                          <w:rPr>
                            <w:rFonts w:ascii="Courier New"/>
                            <w:spacing w:val="-2"/>
                            <w:sz w:val="18"/>
                          </w:rPr>
                          <w:t>android:id</w:t>
                        </w:r>
                        <w:proofErr w:type="spellEnd"/>
                        <w:r>
                          <w:rPr>
                            <w:rFonts w:ascii="Courier New"/>
                            <w:spacing w:val="-2"/>
                            <w:sz w:val="18"/>
                          </w:rPr>
                          <w:t xml:space="preserve">="@+id/header" style="@style/header"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txbxContent>
                  </v:textbox>
                </v:shape>
                <w10:wrap type="topAndBottom" anchorx="page"/>
              </v:group>
            </w:pict>
          </mc:Fallback>
        </mc:AlternateContent>
      </w:r>
    </w:p>
    <w:p w14:paraId="753A7962" w14:textId="77777777" w:rsidR="003D76C2" w:rsidRDefault="003D76C2">
      <w:pPr>
        <w:rPr>
          <w:sz w:val="8"/>
        </w:rPr>
        <w:sectPr w:rsidR="003D76C2">
          <w:pgSz w:w="10800" w:h="13320"/>
          <w:pgMar w:top="1120" w:right="920" w:bottom="280" w:left="940" w:header="695" w:footer="0" w:gutter="0"/>
          <w:cols w:space="720"/>
        </w:sectPr>
      </w:pPr>
    </w:p>
    <w:p w14:paraId="5F4F8A47" w14:textId="77777777" w:rsidR="003D76C2" w:rsidRDefault="00D51F7C">
      <w:pPr>
        <w:spacing w:before="132" w:line="328" w:lineRule="auto"/>
        <w:ind w:left="2141"/>
        <w:rPr>
          <w:rFonts w:ascii="Courier New"/>
          <w:sz w:val="18"/>
        </w:rPr>
      </w:pPr>
      <w:r>
        <w:rPr>
          <w:noProof/>
        </w:rPr>
        <w:lastRenderedPageBreak/>
        <mc:AlternateContent>
          <mc:Choice Requires="wpg">
            <w:drawing>
              <wp:anchor distT="0" distB="0" distL="114300" distR="114300" simplePos="0" relativeHeight="483640320" behindDoc="1" locked="0" layoutInCell="1" allowOverlap="1" wp14:anchorId="651C5446" wp14:editId="0AD9DBF2">
                <wp:simplePos x="0" y="0"/>
                <wp:positionH relativeFrom="page">
                  <wp:posOffset>1120140</wp:posOffset>
                </wp:positionH>
                <wp:positionV relativeFrom="paragraph">
                  <wp:posOffset>45720</wp:posOffset>
                </wp:positionV>
                <wp:extent cx="5074920" cy="6619875"/>
                <wp:effectExtent l="0" t="0" r="5080" b="0"/>
                <wp:wrapNone/>
                <wp:docPr id="1467" name="docshapegroup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19875"/>
                          <a:chOff x="1764" y="72"/>
                          <a:chExt cx="7992" cy="10425"/>
                        </a:xfrm>
                      </wpg:grpSpPr>
                      <wps:wsp>
                        <wps:cNvPr id="1468" name="docshape73"/>
                        <wps:cNvSpPr>
                          <a:spLocks/>
                        </wps:cNvSpPr>
                        <wps:spPr bwMode="auto">
                          <a:xfrm>
                            <a:off x="1764" y="81"/>
                            <a:ext cx="7992" cy="10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9" name="docshape74"/>
                        <wps:cNvSpPr>
                          <a:spLocks/>
                        </wps:cNvSpPr>
                        <wps:spPr bwMode="auto">
                          <a:xfrm>
                            <a:off x="1764" y="71"/>
                            <a:ext cx="7992" cy="10425"/>
                          </a:xfrm>
                          <a:custGeom>
                            <a:avLst/>
                            <a:gdLst>
                              <a:gd name="T0" fmla="+- 0 9756 1764"/>
                              <a:gd name="T1" fmla="*/ T0 w 7992"/>
                              <a:gd name="T2" fmla="+- 0 10476 72"/>
                              <a:gd name="T3" fmla="*/ 10476 h 10425"/>
                              <a:gd name="T4" fmla="+- 0 1764 1764"/>
                              <a:gd name="T5" fmla="*/ T4 w 7992"/>
                              <a:gd name="T6" fmla="+- 0 10476 72"/>
                              <a:gd name="T7" fmla="*/ 10476 h 10425"/>
                              <a:gd name="T8" fmla="+- 0 1764 1764"/>
                              <a:gd name="T9" fmla="*/ T8 w 7992"/>
                              <a:gd name="T10" fmla="+- 0 10496 72"/>
                              <a:gd name="T11" fmla="*/ 10496 h 10425"/>
                              <a:gd name="T12" fmla="+- 0 9756 1764"/>
                              <a:gd name="T13" fmla="*/ T12 w 7992"/>
                              <a:gd name="T14" fmla="+- 0 10496 72"/>
                              <a:gd name="T15" fmla="*/ 10496 h 10425"/>
                              <a:gd name="T16" fmla="+- 0 9756 1764"/>
                              <a:gd name="T17" fmla="*/ T16 w 7992"/>
                              <a:gd name="T18" fmla="+- 0 10476 72"/>
                              <a:gd name="T19" fmla="*/ 10476 h 10425"/>
                              <a:gd name="T20" fmla="+- 0 9756 1764"/>
                              <a:gd name="T21" fmla="*/ T20 w 7992"/>
                              <a:gd name="T22" fmla="+- 0 72 72"/>
                              <a:gd name="T23" fmla="*/ 72 h 10425"/>
                              <a:gd name="T24" fmla="+- 0 1764 1764"/>
                              <a:gd name="T25" fmla="*/ T24 w 7992"/>
                              <a:gd name="T26" fmla="+- 0 72 72"/>
                              <a:gd name="T27" fmla="*/ 72 h 10425"/>
                              <a:gd name="T28" fmla="+- 0 1764 1764"/>
                              <a:gd name="T29" fmla="*/ T28 w 7992"/>
                              <a:gd name="T30" fmla="+- 0 92 72"/>
                              <a:gd name="T31" fmla="*/ 92 h 10425"/>
                              <a:gd name="T32" fmla="+- 0 9756 1764"/>
                              <a:gd name="T33" fmla="*/ T32 w 7992"/>
                              <a:gd name="T34" fmla="+- 0 92 72"/>
                              <a:gd name="T35" fmla="*/ 92 h 10425"/>
                              <a:gd name="T36" fmla="+- 0 9756 1764"/>
                              <a:gd name="T37" fmla="*/ T36 w 7992"/>
                              <a:gd name="T38" fmla="+- 0 72 72"/>
                              <a:gd name="T39" fmla="*/ 72 h 10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25">
                                <a:moveTo>
                                  <a:pt x="7992" y="10404"/>
                                </a:moveTo>
                                <a:lnTo>
                                  <a:pt x="0" y="10404"/>
                                </a:lnTo>
                                <a:lnTo>
                                  <a:pt x="0" y="10424"/>
                                </a:lnTo>
                                <a:lnTo>
                                  <a:pt x="7992" y="10424"/>
                                </a:lnTo>
                                <a:lnTo>
                                  <a:pt x="7992" y="10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B55586" id="docshapegroup72" o:spid="_x0000_s1026" style="position:absolute;margin-left:88.2pt;margin-top:3.6pt;width:399.6pt;height:521.25pt;z-index:-19676160;mso-position-horizontal-relative:page" coordorigin="1764,72" coordsize="7992,10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">
                <v:rect id="docshape73" o:spid="_x0000_s1027" style="position:absolute;left:1764;top:81;width:7992;height:10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" fillcolor="#f6f6f6" stroked="f">
                  <v:path arrowok="t"/>
                </v:rect>
                <v:shape id="docshape74" o:spid="_x0000_s1028" style="position:absolute;left:1764;top:71;width:7992;height:10425;visibility:visible;mso-wrap-style:square;v-text-anchor:top" coordsize="7992,10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" path="m7992,10404l,10404r,20l7992,10424r,-20xm7992,l,,,20r7992,l7992,xe" fillcolor="#dadada" stroked="f">
                  <v:path arrowok="t" o:connecttype="custom" o:connectlocs="7992,10476;0,10476;0,10496;7992,10496;7992,10476;7992,72;0,72;0,92;7992,92;7992,72" o:connectangles="0,0,0,0,0,0,0,0,0,0"/>
                </v:shape>
                <w10:wrap anchorx="page"/>
              </v:group>
            </w:pict>
          </mc:Fallback>
        </mc:AlternateContent>
      </w:r>
      <w:proofErr w:type="spellStart"/>
      <w:r w:rsidR="00CC7617">
        <w:rPr>
          <w:rFonts w:ascii="Courier New"/>
          <w:spacing w:val="-2"/>
          <w:sz w:val="18"/>
        </w:rPr>
        <w:t>android:layout_height</w:t>
      </w:r>
      <w:proofErr w:type="spellEnd"/>
      <w:r w:rsidR="00CC7617">
        <w:rPr>
          <w:rFonts w:ascii="Courier New"/>
          <w:spacing w:val="-2"/>
          <w:sz w:val="18"/>
        </w:rPr>
        <w:t>="</w:t>
      </w:r>
      <w:proofErr w:type="spellStart"/>
      <w:r w:rsidR="00CC7617">
        <w:rPr>
          <w:rFonts w:ascii="Courier New"/>
          <w:spacing w:val="-2"/>
          <w:sz w:val="18"/>
        </w:rPr>
        <w:t>wrap_content</w:t>
      </w:r>
      <w:proofErr w:type="spellEnd"/>
      <w:r w:rsidR="00CC7617">
        <w:rPr>
          <w:rFonts w:ascii="Courier New"/>
          <w:spacing w:val="-2"/>
          <w:sz w:val="18"/>
        </w:rPr>
        <w:t xml:space="preserve">" </w:t>
      </w:r>
      <w:proofErr w:type="spellStart"/>
      <w:r w:rsidR="00CC7617">
        <w:rPr>
          <w:rFonts w:ascii="Courier New"/>
          <w:spacing w:val="-2"/>
          <w:sz w:val="18"/>
        </w:rPr>
        <w:t>android:text</w:t>
      </w:r>
      <w:proofErr w:type="spellEnd"/>
      <w:r w:rsidR="00CC7617">
        <w:rPr>
          <w:rFonts w:ascii="Courier New"/>
          <w:spacing w:val="-2"/>
          <w:sz w:val="18"/>
        </w:rPr>
        <w:t>="@string/</w:t>
      </w:r>
      <w:proofErr w:type="spellStart"/>
      <w:r w:rsidR="00CC7617">
        <w:rPr>
          <w:rFonts w:ascii="Courier New"/>
          <w:spacing w:val="-2"/>
          <w:sz w:val="18"/>
        </w:rPr>
        <w:t>header_text</w:t>
      </w:r>
      <w:proofErr w:type="spellEnd"/>
      <w:r w:rsidR="00CC7617">
        <w:rPr>
          <w:rFonts w:ascii="Courier New"/>
          <w:spacing w:val="-2"/>
          <w:sz w:val="18"/>
        </w:rPr>
        <w:t xml:space="preserve">" </w:t>
      </w:r>
      <w:proofErr w:type="spellStart"/>
      <w:r w:rsidR="00CC7617">
        <w:rPr>
          <w:rFonts w:ascii="Courier New"/>
          <w:spacing w:val="-2"/>
          <w:sz w:val="18"/>
        </w:rPr>
        <w:t>app:layout_constraintTop_toTopOf</w:t>
      </w:r>
      <w:proofErr w:type="spellEnd"/>
      <w:r w:rsidR="00CC7617">
        <w:rPr>
          <w:rFonts w:ascii="Courier New"/>
          <w:spacing w:val="-2"/>
          <w:sz w:val="18"/>
        </w:rPr>
        <w:t xml:space="preserve">="parent" </w:t>
      </w:r>
      <w:proofErr w:type="spellStart"/>
      <w:r w:rsidR="00CC7617">
        <w:rPr>
          <w:rFonts w:ascii="Courier New"/>
          <w:spacing w:val="-2"/>
          <w:sz w:val="18"/>
        </w:rPr>
        <w:t>app:layout_constraintEnd_toEndOf</w:t>
      </w:r>
      <w:proofErr w:type="spellEnd"/>
      <w:r w:rsidR="00CC7617">
        <w:rPr>
          <w:rFonts w:ascii="Courier New"/>
          <w:spacing w:val="-2"/>
          <w:sz w:val="18"/>
        </w:rPr>
        <w:t xml:space="preserve">="parent" </w:t>
      </w:r>
      <w:proofErr w:type="spellStart"/>
      <w:r w:rsidR="00CC7617">
        <w:rPr>
          <w:rFonts w:ascii="Courier New"/>
          <w:spacing w:val="-2"/>
          <w:sz w:val="18"/>
        </w:rPr>
        <w:t>app:layout_constraintStart_toStartOf</w:t>
      </w:r>
      <w:proofErr w:type="spellEnd"/>
      <w:r w:rsidR="00CC7617">
        <w:rPr>
          <w:rFonts w:ascii="Courier New"/>
          <w:spacing w:val="-2"/>
          <w:sz w:val="18"/>
        </w:rPr>
        <w:t>="parent"/&gt;</w:t>
      </w:r>
    </w:p>
    <w:p w14:paraId="0978B25E" w14:textId="77777777" w:rsidR="003D76C2" w:rsidRDefault="003D76C2">
      <w:pPr>
        <w:pStyle w:val="BodyText"/>
        <w:rPr>
          <w:rFonts w:ascii="Courier New"/>
          <w:sz w:val="25"/>
        </w:rPr>
      </w:pPr>
    </w:p>
    <w:p w14:paraId="765F7B30"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EditText</w:t>
      </w:r>
      <w:proofErr w:type="spellEnd"/>
    </w:p>
    <w:p w14:paraId="4805E5BC" w14:textId="77777777" w:rsidR="003D76C2" w:rsidRDefault="00000000">
      <w:pPr>
        <w:spacing w:before="76" w:line="328" w:lineRule="auto"/>
        <w:ind w:left="2141" w:right="882"/>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user_name</w:t>
      </w:r>
      <w:proofErr w:type="spellEnd"/>
      <w:r>
        <w:rPr>
          <w:rFonts w:ascii="Courier New"/>
          <w:spacing w:val="-2"/>
          <w:sz w:val="18"/>
        </w:rPr>
        <w:t>" style="@style/</w:t>
      </w:r>
      <w:proofErr w:type="spellStart"/>
      <w:r>
        <w:rPr>
          <w:rFonts w:ascii="Courier New"/>
          <w:spacing w:val="-2"/>
          <w:sz w:val="18"/>
        </w:rPr>
        <w:t>edit_text_login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android:hint</w:t>
      </w:r>
      <w:proofErr w:type="spellEnd"/>
      <w:r>
        <w:rPr>
          <w:rFonts w:ascii="Courier New"/>
          <w:spacing w:val="-2"/>
          <w:sz w:val="18"/>
        </w:rPr>
        <w:t>="@string/</w:t>
      </w:r>
      <w:proofErr w:type="spellStart"/>
      <w:r>
        <w:rPr>
          <w:rFonts w:ascii="Courier New"/>
          <w:spacing w:val="-2"/>
          <w:sz w:val="18"/>
        </w:rPr>
        <w:t>username_label</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 xml:space="preserve">="@id/header"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="parent"/&gt;</w:t>
      </w:r>
    </w:p>
    <w:p w14:paraId="254B3C88" w14:textId="77777777" w:rsidR="003D76C2" w:rsidRDefault="003D76C2">
      <w:pPr>
        <w:pStyle w:val="BodyText"/>
        <w:spacing w:before="2"/>
        <w:rPr>
          <w:rFonts w:ascii="Courier New"/>
          <w:sz w:val="25"/>
        </w:rPr>
      </w:pPr>
    </w:p>
    <w:p w14:paraId="525E0213"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EditText</w:t>
      </w:r>
      <w:proofErr w:type="spellEnd"/>
    </w:p>
    <w:p w14:paraId="7B82767B" w14:textId="77777777" w:rsidR="003D76C2" w:rsidRDefault="00000000">
      <w:pPr>
        <w:spacing w:before="76" w:line="328" w:lineRule="auto"/>
        <w:ind w:left="2141" w:right="882"/>
        <w:rPr>
          <w:rFonts w:ascii="Courier New"/>
          <w:sz w:val="18"/>
        </w:rPr>
      </w:pPr>
      <w:proofErr w:type="spellStart"/>
      <w:r>
        <w:rPr>
          <w:rFonts w:ascii="Courier New"/>
          <w:spacing w:val="-2"/>
          <w:sz w:val="18"/>
        </w:rPr>
        <w:t>android:id</w:t>
      </w:r>
      <w:proofErr w:type="spellEnd"/>
      <w:r>
        <w:rPr>
          <w:rFonts w:ascii="Courier New"/>
          <w:spacing w:val="-2"/>
          <w:sz w:val="18"/>
        </w:rPr>
        <w:t>="@+id/password" style="@style/</w:t>
      </w:r>
      <w:proofErr w:type="spellStart"/>
      <w:r>
        <w:rPr>
          <w:rFonts w:ascii="Courier New"/>
          <w:spacing w:val="-2"/>
          <w:sz w:val="18"/>
        </w:rPr>
        <w:t>edit_text_login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android:hint</w:t>
      </w:r>
      <w:proofErr w:type="spellEnd"/>
      <w:r>
        <w:rPr>
          <w:rFonts w:ascii="Courier New"/>
          <w:spacing w:val="-2"/>
          <w:sz w:val="18"/>
        </w:rPr>
        <w:t>="@string/</w:t>
      </w:r>
      <w:proofErr w:type="spellStart"/>
      <w:r>
        <w:rPr>
          <w:rFonts w:ascii="Courier New"/>
          <w:spacing w:val="-2"/>
          <w:sz w:val="18"/>
        </w:rPr>
        <w:t>password_label</w:t>
      </w:r>
      <w:proofErr w:type="spellEnd"/>
      <w:r>
        <w:rPr>
          <w:rFonts w:ascii="Courier New"/>
          <w:spacing w:val="-2"/>
          <w:sz w:val="18"/>
        </w:rPr>
        <w:t xml:space="preserve">" </w:t>
      </w:r>
      <w:proofErr w:type="spellStart"/>
      <w:r>
        <w:rPr>
          <w:rFonts w:ascii="Courier New"/>
          <w:spacing w:val="-2"/>
          <w:sz w:val="18"/>
        </w:rPr>
        <w:t>android:inputType</w:t>
      </w:r>
      <w:proofErr w:type="spellEnd"/>
      <w:r>
        <w:rPr>
          <w:rFonts w:ascii="Courier New"/>
          <w:spacing w:val="-2"/>
          <w:sz w:val="18"/>
        </w:rPr>
        <w:t>="</w:t>
      </w:r>
      <w:proofErr w:type="spellStart"/>
      <w:r>
        <w:rPr>
          <w:rFonts w:ascii="Courier New"/>
          <w:spacing w:val="-2"/>
          <w:sz w:val="18"/>
        </w:rPr>
        <w:t>textPassword</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user_name</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="parent"/&gt;</w:t>
      </w:r>
    </w:p>
    <w:p w14:paraId="570835E2" w14:textId="77777777" w:rsidR="003D76C2" w:rsidRDefault="003D76C2">
      <w:pPr>
        <w:pStyle w:val="BodyText"/>
        <w:spacing w:before="2"/>
        <w:rPr>
          <w:rFonts w:ascii="Courier New"/>
          <w:sz w:val="25"/>
        </w:rPr>
      </w:pPr>
    </w:p>
    <w:p w14:paraId="7107F9D6" w14:textId="77777777" w:rsidR="003D76C2" w:rsidRDefault="00000000">
      <w:pPr>
        <w:spacing w:before="1"/>
        <w:ind w:left="1709"/>
        <w:rPr>
          <w:rFonts w:ascii="Courier New"/>
          <w:sz w:val="18"/>
        </w:rPr>
      </w:pPr>
      <w:r>
        <w:rPr>
          <w:rFonts w:ascii="Courier New"/>
          <w:spacing w:val="-2"/>
          <w:sz w:val="18"/>
        </w:rPr>
        <w:t>&lt;Button</w:t>
      </w:r>
    </w:p>
    <w:p w14:paraId="5A0885AB" w14:textId="77777777" w:rsidR="003D76C2" w:rsidRDefault="00000000">
      <w:pPr>
        <w:spacing w:before="76" w:line="328" w:lineRule="auto"/>
        <w:ind w:left="2141" w:right="1382"/>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submit_button</w:t>
      </w:r>
      <w:proofErr w:type="spellEnd"/>
      <w:r>
        <w:rPr>
          <w:rFonts w:ascii="Courier New"/>
          <w:spacing w:val="-2"/>
          <w:sz w:val="18"/>
        </w:rPr>
        <w:t xml:space="preserve">" style="@style/button"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submit_button_text</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 xml:space="preserve">="@id/password"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="parent"/&gt;</w:t>
      </w:r>
    </w:p>
    <w:p w14:paraId="13FCE5F0" w14:textId="77777777" w:rsidR="003D76C2" w:rsidRDefault="00000000">
      <w:pPr>
        <w:spacing w:before="5"/>
        <w:ind w:left="1277"/>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p w14:paraId="680DE27B" w14:textId="77777777" w:rsidR="003D76C2" w:rsidRDefault="00D51F7C">
      <w:pPr>
        <w:pStyle w:val="BodyText"/>
        <w:rPr>
          <w:rFonts w:ascii="Courier New"/>
          <w:sz w:val="16"/>
        </w:rPr>
      </w:pPr>
      <w:r>
        <w:rPr>
          <w:noProof/>
        </w:rPr>
        <mc:AlternateContent>
          <mc:Choice Requires="wpg">
            <w:drawing>
              <wp:anchor distT="0" distB="0" distL="0" distR="0" simplePos="0" relativeHeight="487599104" behindDoc="1" locked="0" layoutInCell="1" allowOverlap="1" wp14:anchorId="62D79693" wp14:editId="03B86012">
                <wp:simplePos x="0" y="0"/>
                <wp:positionH relativeFrom="page">
                  <wp:posOffset>1336040</wp:posOffset>
                </wp:positionH>
                <wp:positionV relativeFrom="paragraph">
                  <wp:posOffset>142875</wp:posOffset>
                </wp:positionV>
                <wp:extent cx="4630420" cy="381000"/>
                <wp:effectExtent l="0" t="0" r="5080" b="12700"/>
                <wp:wrapTopAndBottom/>
                <wp:docPr id="1463" name="docshapegroup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0420" cy="381000"/>
                          <a:chOff x="2104" y="225"/>
                          <a:chExt cx="7292" cy="600"/>
                        </a:xfrm>
                      </wpg:grpSpPr>
                      <wps:wsp>
                        <wps:cNvPr id="1464" name="docshape76"/>
                        <wps:cNvSpPr>
                          <a:spLocks/>
                        </wps:cNvSpPr>
                        <wps:spPr bwMode="auto">
                          <a:xfrm>
                            <a:off x="2124" y="225"/>
                            <a:ext cx="7272" cy="600"/>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5" name="Line 1440"/>
                        <wps:cNvCnPr>
                          <a:cxnSpLocks/>
                        </wps:cNvCnPr>
                        <wps:spPr bwMode="auto">
                          <a:xfrm>
                            <a:off x="2124" y="825"/>
                            <a:ext cx="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6" name="docshape77"/>
                        <wps:cNvSpPr txBox="1">
                          <a:spLocks/>
                        </wps:cNvSpPr>
                        <wps:spPr bwMode="auto">
                          <a:xfrm>
                            <a:off x="2144" y="225"/>
                            <a:ext cx="7252"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27793" w14:textId="77777777" w:rsidR="003D76C2" w:rsidRDefault="003D76C2">
                              <w:pPr>
                                <w:spacing w:before="7"/>
                                <w:rPr>
                                  <w:rFonts w:ascii="Courier New"/>
                                  <w:sz w:val="20"/>
                                </w:rPr>
                              </w:pPr>
                            </w:p>
                            <w:p w14:paraId="3C121F50" w14:textId="77777777" w:rsidR="003D76C2" w:rsidRDefault="00000000">
                              <w:pPr>
                                <w:ind w:left="340"/>
                                <w:rPr>
                                  <w:rFonts w:ascii="Bebas Neue"/>
                                  <w:b/>
                                  <w:sz w:val="24"/>
                                </w:rPr>
                              </w:pPr>
                              <w:r>
                                <w:rPr>
                                  <w:rFonts w:ascii="Bebas Neue"/>
                                  <w:b/>
                                  <w:spacing w:val="-4"/>
                                  <w:sz w:val="24"/>
                                </w:rPr>
                                <w:t>Note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D79693" id="docshapegroup75" o:spid="_x0000_s1054" style="position:absolute;margin-left:105.2pt;margin-top:11.25pt;width:364.6pt;height:30pt;z-index:-15717376;mso-wrap-distance-left:0;mso-wrap-distance-right:0;mso-position-horizontal-relative:page;mso-position-vertical-relative:text" coordorigin="2104,225" coordsize="7292,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">
                <v:rect id="docshape76" o:spid="_x0000_s1055" style="position:absolute;left:2124;top:225;width:7272;height: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" fillcolor="#f6f6f6" stroked="f">
                  <v:path arrowok="t"/>
                </v:rect>
                <v:line id="Line 1440" o:spid="_x0000_s1056" style="position:absolute;visibility:visible;mso-wrap-style:square" from="2124,825" to="2124,8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" strokeweight="2pt">
                  <o:lock v:ext="edit" shapetype="f"/>
                </v:line>
                <v:shape id="docshape77" o:spid="_x0000_s1057" type="#_x0000_t202" style="position:absolute;left:2144;top:225;width:7252;height: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" filled="f" stroked="f">
                  <v:path arrowok="t"/>
                  <v:textbox inset="0,0,0,0">
                    <w:txbxContent>
                      <w:p w14:paraId="65E27793" w14:textId="77777777" w:rsidR="003D76C2" w:rsidRDefault="003D76C2">
                        <w:pPr>
                          <w:spacing w:before="7"/>
                          <w:rPr>
                            <w:rFonts w:ascii="Courier New"/>
                            <w:sz w:val="20"/>
                          </w:rPr>
                        </w:pPr>
                      </w:p>
                      <w:p w14:paraId="3C121F50" w14:textId="77777777" w:rsidR="003D76C2" w:rsidRDefault="00000000">
                        <w:pPr>
                          <w:ind w:left="340"/>
                          <w:rPr>
                            <w:rFonts w:ascii="Bebas Neue"/>
                            <w:b/>
                            <w:sz w:val="24"/>
                          </w:rPr>
                        </w:pPr>
                        <w:r>
                          <w:rPr>
                            <w:rFonts w:ascii="Bebas Neue"/>
                            <w:b/>
                            <w:spacing w:val="-4"/>
                            <w:sz w:val="24"/>
                          </w:rPr>
                          <w:t>Note</w:t>
                        </w:r>
                      </w:p>
                    </w:txbxContent>
                  </v:textbox>
                </v:shape>
                <w10:wrap type="topAndBottom" anchorx="page"/>
              </v:group>
            </w:pict>
          </mc:Fallback>
        </mc:AlternateContent>
      </w:r>
    </w:p>
    <w:p w14:paraId="77B66EA8" w14:textId="77777777" w:rsidR="003D76C2" w:rsidRDefault="003D76C2">
      <w:pPr>
        <w:rPr>
          <w:rFonts w:ascii="Courier New"/>
          <w:sz w:val="16"/>
        </w:rPr>
        <w:sectPr w:rsidR="003D76C2">
          <w:pgSz w:w="10800" w:h="13320"/>
          <w:pgMar w:top="1120" w:right="920" w:bottom="280" w:left="940" w:header="695" w:footer="0" w:gutter="0"/>
          <w:cols w:space="720"/>
        </w:sectPr>
      </w:pPr>
    </w:p>
    <w:p w14:paraId="2CC02B67" w14:textId="77777777" w:rsidR="003D76C2" w:rsidRDefault="003D76C2">
      <w:pPr>
        <w:pStyle w:val="BodyText"/>
        <w:spacing w:before="11"/>
        <w:rPr>
          <w:rFonts w:ascii="Courier New"/>
          <w:sz w:val="17"/>
        </w:rPr>
      </w:pPr>
    </w:p>
    <w:p w14:paraId="634DD85F" w14:textId="77777777" w:rsidR="003D76C2" w:rsidRDefault="00D51F7C">
      <w:pPr>
        <w:pStyle w:val="BodyText"/>
        <w:ind w:left="444"/>
        <w:rPr>
          <w:rFonts w:ascii="Courier New"/>
        </w:rPr>
      </w:pPr>
      <w:r>
        <w:rPr>
          <w:rFonts w:ascii="Courier New"/>
          <w:noProof/>
        </w:rPr>
        <mc:AlternateContent>
          <mc:Choice Requires="wpg">
            <w:drawing>
              <wp:inline distT="0" distB="0" distL="0" distR="0" wp14:anchorId="534A3DC6" wp14:editId="6230A759">
                <wp:extent cx="4630420" cy="583565"/>
                <wp:effectExtent l="0" t="0" r="5080" b="13335"/>
                <wp:docPr id="1459" name="docshapegroup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0420" cy="583565"/>
                          <a:chOff x="0" y="0"/>
                          <a:chExt cx="7292" cy="919"/>
                        </a:xfrm>
                      </wpg:grpSpPr>
                      <wps:wsp>
                        <wps:cNvPr id="1460" name="docshape79"/>
                        <wps:cNvSpPr>
                          <a:spLocks/>
                        </wps:cNvSpPr>
                        <wps:spPr bwMode="auto">
                          <a:xfrm>
                            <a:off x="20" y="0"/>
                            <a:ext cx="7272" cy="919"/>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1" name="Line 1436"/>
                        <wps:cNvCnPr>
                          <a:cxnSpLocks/>
                        </wps:cNvCnPr>
                        <wps:spPr bwMode="auto">
                          <a:xfrm>
                            <a:off x="20" y="919"/>
                            <a:ext cx="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2" name="docshape80"/>
                        <wps:cNvSpPr txBox="1">
                          <a:spLocks/>
                        </wps:cNvSpPr>
                        <wps:spPr bwMode="auto">
                          <a:xfrm>
                            <a:off x="40" y="0"/>
                            <a:ext cx="7252" cy="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F7512" w14:textId="77777777" w:rsidR="003D76C2" w:rsidRDefault="00000000">
                              <w:pPr>
                                <w:spacing w:before="138"/>
                                <w:ind w:left="340"/>
                                <w:rPr>
                                  <w:rFonts w:ascii="Arial"/>
                                  <w:sz w:val="20"/>
                                </w:rPr>
                              </w:pPr>
                              <w:r>
                                <w:rPr>
                                  <w:rFonts w:ascii="Arial"/>
                                  <w:sz w:val="20"/>
                                </w:rPr>
                                <w:t>You</w:t>
                              </w:r>
                              <w:r>
                                <w:rPr>
                                  <w:rFonts w:ascii="Arial"/>
                                  <w:spacing w:val="-7"/>
                                  <w:sz w:val="20"/>
                                </w:rPr>
                                <w:t xml:space="preserve"> </w:t>
                              </w:r>
                              <w:r>
                                <w:rPr>
                                  <w:rFonts w:ascii="Arial"/>
                                  <w:sz w:val="20"/>
                                </w:rPr>
                                <w:t>can</w:t>
                              </w:r>
                              <w:r>
                                <w:rPr>
                                  <w:rFonts w:ascii="Arial"/>
                                  <w:spacing w:val="-3"/>
                                  <w:sz w:val="20"/>
                                </w:rPr>
                                <w:t xml:space="preserve"> </w:t>
                              </w:r>
                              <w:r>
                                <w:rPr>
                                  <w:rFonts w:ascii="Arial"/>
                                  <w:sz w:val="20"/>
                                </w:rPr>
                                <w:t>find</w:t>
                              </w:r>
                              <w:r>
                                <w:rPr>
                                  <w:rFonts w:ascii="Arial"/>
                                  <w:spacing w:val="-4"/>
                                  <w:sz w:val="20"/>
                                </w:rPr>
                                <w:t xml:space="preserve"> </w:t>
                              </w:r>
                              <w:r>
                                <w:rPr>
                                  <w:rFonts w:ascii="Arial"/>
                                  <w:sz w:val="20"/>
                                </w:rPr>
                                <w:t>the</w:t>
                              </w:r>
                              <w:r>
                                <w:rPr>
                                  <w:rFonts w:ascii="Arial"/>
                                  <w:spacing w:val="-3"/>
                                  <w:sz w:val="20"/>
                                </w:rPr>
                                <w:t xml:space="preserve"> </w:t>
                              </w:r>
                              <w:r>
                                <w:rPr>
                                  <w:rFonts w:ascii="Arial"/>
                                  <w:sz w:val="20"/>
                                </w:rPr>
                                <w:t>preceding</w:t>
                              </w:r>
                              <w:r>
                                <w:rPr>
                                  <w:rFonts w:ascii="Arial"/>
                                  <w:spacing w:val="-4"/>
                                  <w:sz w:val="20"/>
                                </w:rPr>
                                <w:t xml:space="preserve"> </w:t>
                              </w:r>
                              <w:r>
                                <w:rPr>
                                  <w:rFonts w:ascii="Arial"/>
                                  <w:sz w:val="20"/>
                                </w:rPr>
                                <w:t>layout</w:t>
                              </w:r>
                              <w:r>
                                <w:rPr>
                                  <w:rFonts w:ascii="Arial"/>
                                  <w:spacing w:val="-5"/>
                                  <w:sz w:val="20"/>
                                </w:rPr>
                                <w:t xml:space="preserve"> </w:t>
                              </w:r>
                              <w:r>
                                <w:rPr>
                                  <w:rFonts w:ascii="Arial"/>
                                  <w:sz w:val="20"/>
                                </w:rPr>
                                <w:t>in</w:t>
                              </w:r>
                              <w:r>
                                <w:rPr>
                                  <w:rFonts w:ascii="Arial"/>
                                  <w:spacing w:val="-4"/>
                                  <w:sz w:val="20"/>
                                </w:rPr>
                                <w:t xml:space="preserve"> </w:t>
                              </w:r>
                              <w:r>
                                <w:rPr>
                                  <w:rFonts w:ascii="Arial"/>
                                  <w:sz w:val="20"/>
                                </w:rPr>
                                <w:t>the</w:t>
                              </w:r>
                              <w:r>
                                <w:rPr>
                                  <w:rFonts w:ascii="Arial"/>
                                  <w:spacing w:val="-4"/>
                                  <w:sz w:val="20"/>
                                </w:rPr>
                                <w:t xml:space="preserve"> </w:t>
                              </w:r>
                              <w:r>
                                <w:rPr>
                                  <w:rFonts w:ascii="Arial"/>
                                  <w:sz w:val="20"/>
                                </w:rPr>
                                <w:t>GitHub</w:t>
                              </w:r>
                              <w:r>
                                <w:rPr>
                                  <w:rFonts w:ascii="Arial"/>
                                  <w:spacing w:val="-3"/>
                                  <w:sz w:val="20"/>
                                </w:rPr>
                                <w:t xml:space="preserve"> </w:t>
                              </w:r>
                              <w:r>
                                <w:rPr>
                                  <w:rFonts w:ascii="Arial"/>
                                  <w:sz w:val="20"/>
                                </w:rPr>
                                <w:t>repository</w:t>
                              </w:r>
                              <w:r>
                                <w:rPr>
                                  <w:rFonts w:ascii="Arial"/>
                                  <w:spacing w:val="-3"/>
                                  <w:sz w:val="20"/>
                                </w:rPr>
                                <w:t xml:space="preserve"> </w:t>
                              </w:r>
                              <w:r>
                                <w:rPr>
                                  <w:rFonts w:ascii="Arial"/>
                                  <w:spacing w:val="-5"/>
                                  <w:sz w:val="20"/>
                                </w:rPr>
                                <w:t>at</w:t>
                              </w:r>
                            </w:p>
                            <w:p w14:paraId="5EEB111F" w14:textId="77777777" w:rsidR="003D76C2" w:rsidRDefault="00000000">
                              <w:pPr>
                                <w:spacing w:before="45"/>
                                <w:ind w:left="340"/>
                                <w:rPr>
                                  <w:rFonts w:ascii="Arial"/>
                                  <w:sz w:val="20"/>
                                </w:rPr>
                              </w:pPr>
                              <w:hyperlink r:id="rId22">
                                <w:r>
                                  <w:rPr>
                                    <w:color w:val="275B9B"/>
                                    <w:spacing w:val="-2"/>
                                    <w:sz w:val="18"/>
                                    <w:u w:val="single" w:color="275B9B"/>
                                  </w:rPr>
                                  <w:t>http://packt.live/3qxWL3s</w:t>
                                </w:r>
                              </w:hyperlink>
                              <w:r>
                                <w:rPr>
                                  <w:rFonts w:ascii="Arial"/>
                                  <w:spacing w:val="-2"/>
                                  <w:sz w:val="20"/>
                                </w:rPr>
                                <w:t>.</w:t>
                              </w:r>
                            </w:p>
                          </w:txbxContent>
                        </wps:txbx>
                        <wps:bodyPr rot="0" vert="horz" wrap="square" lIns="0" tIns="0" rIns="0" bIns="0" anchor="t" anchorCtr="0" upright="1">
                          <a:noAutofit/>
                        </wps:bodyPr>
                      </wps:wsp>
                    </wpg:wgp>
                  </a:graphicData>
                </a:graphic>
              </wp:inline>
            </w:drawing>
          </mc:Choice>
          <mc:Fallback>
            <w:pict>
              <v:group w14:anchorId="534A3DC6" id="docshapegroup78" o:spid="_x0000_s1058" style="width:364.6pt;height:45.95pt;mso-position-horizontal-relative:char;mso-position-vertical-relative:line" coordsize="7292,9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">
                <v:rect id="docshape79" o:spid="_x0000_s1059" style="position:absolute;left:20;width:7272;height:9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" fillcolor="#f6f6f6" stroked="f">
                  <v:path arrowok="t"/>
                </v:rect>
                <v:line id="Line 1436" o:spid="_x0000_s1060" style="position:absolute;visibility:visible;mso-wrap-style:square" from="20,919" to="20,9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" strokeweight="2pt">
                  <o:lock v:ext="edit" shapetype="f"/>
                </v:line>
                <v:shape id="docshape80" o:spid="_x0000_s1061" type="#_x0000_t202" style="position:absolute;left:40;width:7252;height:9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" filled="f" stroked="f">
                  <v:path arrowok="t"/>
                  <v:textbox inset="0,0,0,0">
                    <w:txbxContent>
                      <w:p w14:paraId="506F7512" w14:textId="77777777" w:rsidR="003D76C2" w:rsidRDefault="00000000">
                        <w:pPr>
                          <w:spacing w:before="138"/>
                          <w:ind w:left="340"/>
                          <w:rPr>
                            <w:rFonts w:ascii="Arial"/>
                            <w:sz w:val="20"/>
                          </w:rPr>
                        </w:pPr>
                        <w:r>
                          <w:rPr>
                            <w:rFonts w:ascii="Arial"/>
                            <w:sz w:val="20"/>
                          </w:rPr>
                          <w:t>You</w:t>
                        </w:r>
                        <w:r>
                          <w:rPr>
                            <w:rFonts w:ascii="Arial"/>
                            <w:spacing w:val="-7"/>
                            <w:sz w:val="20"/>
                          </w:rPr>
                          <w:t xml:space="preserve"> </w:t>
                        </w:r>
                        <w:r>
                          <w:rPr>
                            <w:rFonts w:ascii="Arial"/>
                            <w:sz w:val="20"/>
                          </w:rPr>
                          <w:t>can</w:t>
                        </w:r>
                        <w:r>
                          <w:rPr>
                            <w:rFonts w:ascii="Arial"/>
                            <w:spacing w:val="-3"/>
                            <w:sz w:val="20"/>
                          </w:rPr>
                          <w:t xml:space="preserve"> </w:t>
                        </w:r>
                        <w:r>
                          <w:rPr>
                            <w:rFonts w:ascii="Arial"/>
                            <w:sz w:val="20"/>
                          </w:rPr>
                          <w:t>find</w:t>
                        </w:r>
                        <w:r>
                          <w:rPr>
                            <w:rFonts w:ascii="Arial"/>
                            <w:spacing w:val="-4"/>
                            <w:sz w:val="20"/>
                          </w:rPr>
                          <w:t xml:space="preserve"> </w:t>
                        </w:r>
                        <w:r>
                          <w:rPr>
                            <w:rFonts w:ascii="Arial"/>
                            <w:sz w:val="20"/>
                          </w:rPr>
                          <w:t>the</w:t>
                        </w:r>
                        <w:r>
                          <w:rPr>
                            <w:rFonts w:ascii="Arial"/>
                            <w:spacing w:val="-3"/>
                            <w:sz w:val="20"/>
                          </w:rPr>
                          <w:t xml:space="preserve"> </w:t>
                        </w:r>
                        <w:r>
                          <w:rPr>
                            <w:rFonts w:ascii="Arial"/>
                            <w:sz w:val="20"/>
                          </w:rPr>
                          <w:t>preceding</w:t>
                        </w:r>
                        <w:r>
                          <w:rPr>
                            <w:rFonts w:ascii="Arial"/>
                            <w:spacing w:val="-4"/>
                            <w:sz w:val="20"/>
                          </w:rPr>
                          <w:t xml:space="preserve"> </w:t>
                        </w:r>
                        <w:r>
                          <w:rPr>
                            <w:rFonts w:ascii="Arial"/>
                            <w:sz w:val="20"/>
                          </w:rPr>
                          <w:t>layout</w:t>
                        </w:r>
                        <w:r>
                          <w:rPr>
                            <w:rFonts w:ascii="Arial"/>
                            <w:spacing w:val="-5"/>
                            <w:sz w:val="20"/>
                          </w:rPr>
                          <w:t xml:space="preserve"> </w:t>
                        </w:r>
                        <w:r>
                          <w:rPr>
                            <w:rFonts w:ascii="Arial"/>
                            <w:sz w:val="20"/>
                          </w:rPr>
                          <w:t>in</w:t>
                        </w:r>
                        <w:r>
                          <w:rPr>
                            <w:rFonts w:ascii="Arial"/>
                            <w:spacing w:val="-4"/>
                            <w:sz w:val="20"/>
                          </w:rPr>
                          <w:t xml:space="preserve"> </w:t>
                        </w:r>
                        <w:r>
                          <w:rPr>
                            <w:rFonts w:ascii="Arial"/>
                            <w:sz w:val="20"/>
                          </w:rPr>
                          <w:t>the</w:t>
                        </w:r>
                        <w:r>
                          <w:rPr>
                            <w:rFonts w:ascii="Arial"/>
                            <w:spacing w:val="-4"/>
                            <w:sz w:val="20"/>
                          </w:rPr>
                          <w:t xml:space="preserve"> </w:t>
                        </w:r>
                        <w:r>
                          <w:rPr>
                            <w:rFonts w:ascii="Arial"/>
                            <w:sz w:val="20"/>
                          </w:rPr>
                          <w:t>GitHub</w:t>
                        </w:r>
                        <w:r>
                          <w:rPr>
                            <w:rFonts w:ascii="Arial"/>
                            <w:spacing w:val="-3"/>
                            <w:sz w:val="20"/>
                          </w:rPr>
                          <w:t xml:space="preserve"> </w:t>
                        </w:r>
                        <w:r>
                          <w:rPr>
                            <w:rFonts w:ascii="Arial"/>
                            <w:sz w:val="20"/>
                          </w:rPr>
                          <w:t>repository</w:t>
                        </w:r>
                        <w:r>
                          <w:rPr>
                            <w:rFonts w:ascii="Arial"/>
                            <w:spacing w:val="-3"/>
                            <w:sz w:val="20"/>
                          </w:rPr>
                          <w:t xml:space="preserve"> </w:t>
                        </w:r>
                        <w:r>
                          <w:rPr>
                            <w:rFonts w:ascii="Arial"/>
                            <w:spacing w:val="-5"/>
                            <w:sz w:val="20"/>
                          </w:rPr>
                          <w:t>at</w:t>
                        </w:r>
                      </w:p>
                      <w:p w14:paraId="5EEB111F" w14:textId="77777777" w:rsidR="003D76C2" w:rsidRDefault="00000000">
                        <w:pPr>
                          <w:spacing w:before="45"/>
                          <w:ind w:left="340"/>
                          <w:rPr>
                            <w:rFonts w:ascii="Arial"/>
                            <w:sz w:val="20"/>
                          </w:rPr>
                        </w:pPr>
                        <w:hyperlink r:id="rId23">
                          <w:r>
                            <w:rPr>
                              <w:color w:val="275B9B"/>
                              <w:spacing w:val="-2"/>
                              <w:sz w:val="18"/>
                              <w:u w:val="single" w:color="275B9B"/>
                            </w:rPr>
                            <w:t>http://packt.live/3qxWL3s</w:t>
                          </w:r>
                        </w:hyperlink>
                        <w:r>
                          <w:rPr>
                            <w:rFonts w:ascii="Arial"/>
                            <w:spacing w:val="-2"/>
                            <w:sz w:val="20"/>
                          </w:rPr>
                          <w:t>.</w:t>
                        </w:r>
                      </w:p>
                    </w:txbxContent>
                  </v:textbox>
                </v:shape>
                <w10:anchorlock/>
              </v:group>
            </w:pict>
          </mc:Fallback>
        </mc:AlternateContent>
      </w:r>
    </w:p>
    <w:p w14:paraId="3C729911" w14:textId="77777777" w:rsidR="003D76C2" w:rsidRDefault="00000000">
      <w:pPr>
        <w:pStyle w:val="ListParagraph"/>
        <w:numPr>
          <w:ilvl w:val="0"/>
          <w:numId w:val="17"/>
        </w:numPr>
        <w:tabs>
          <w:tab w:val="left" w:pos="554"/>
        </w:tabs>
        <w:spacing w:before="149"/>
        <w:ind w:left="554" w:right="965"/>
        <w:jc w:val="left"/>
        <w:rPr>
          <w:sz w:val="20"/>
        </w:rPr>
      </w:pPr>
      <w:r>
        <w:rPr>
          <w:sz w:val="20"/>
        </w:rPr>
        <w:t xml:space="preserve">Now, the key part of this solution to the Activity is to use a </w:t>
      </w:r>
      <w:proofErr w:type="spellStart"/>
      <w:r>
        <w:rPr>
          <w:rFonts w:ascii="Courier New"/>
          <w:b/>
        </w:rPr>
        <w:t>singleTop</w:t>
      </w:r>
      <w:proofErr w:type="spellEnd"/>
      <w:r>
        <w:rPr>
          <w:rFonts w:ascii="Courier New"/>
          <w:b/>
        </w:rPr>
        <w:t xml:space="preserve"> </w:t>
      </w:r>
      <w:r>
        <w:rPr>
          <w:sz w:val="20"/>
        </w:rPr>
        <w:t>Android</w:t>
      </w:r>
      <w:r>
        <w:rPr>
          <w:spacing w:val="-13"/>
          <w:sz w:val="20"/>
        </w:rPr>
        <w:t xml:space="preserve"> </w:t>
      </w:r>
      <w:r>
        <w:rPr>
          <w:sz w:val="20"/>
        </w:rPr>
        <w:t>Activity.</w:t>
      </w:r>
      <w:r>
        <w:rPr>
          <w:spacing w:val="-4"/>
          <w:sz w:val="20"/>
        </w:rPr>
        <w:t xml:space="preserve"> </w:t>
      </w:r>
      <w:r>
        <w:rPr>
          <w:sz w:val="20"/>
        </w:rPr>
        <w:t>Go</w:t>
      </w:r>
      <w:r>
        <w:rPr>
          <w:spacing w:val="-3"/>
          <w:sz w:val="20"/>
        </w:rPr>
        <w:t xml:space="preserve"> </w:t>
      </w:r>
      <w:r>
        <w:rPr>
          <w:sz w:val="20"/>
        </w:rPr>
        <w:t>to</w:t>
      </w:r>
      <w:r>
        <w:rPr>
          <w:spacing w:val="-5"/>
          <w:sz w:val="20"/>
        </w:rPr>
        <w:t xml:space="preserve"> </w:t>
      </w:r>
      <w:r>
        <w:rPr>
          <w:rFonts w:ascii="Courier New"/>
          <w:b/>
        </w:rPr>
        <w:t>app</w:t>
      </w:r>
      <w:r>
        <w:rPr>
          <w:rFonts w:ascii="Courier New"/>
          <w:b/>
          <w:spacing w:val="-80"/>
        </w:rPr>
        <w:t xml:space="preserve"> </w:t>
      </w:r>
      <w:r>
        <w:rPr>
          <w:sz w:val="20"/>
        </w:rPr>
        <w:t>|</w:t>
      </w:r>
      <w:r>
        <w:rPr>
          <w:spacing w:val="-4"/>
          <w:sz w:val="20"/>
        </w:rPr>
        <w:t xml:space="preserve"> </w:t>
      </w:r>
      <w:proofErr w:type="spellStart"/>
      <w:r>
        <w:rPr>
          <w:rFonts w:ascii="Courier New"/>
          <w:b/>
        </w:rPr>
        <w:t>src</w:t>
      </w:r>
      <w:proofErr w:type="spellEnd"/>
      <w:r>
        <w:rPr>
          <w:rFonts w:ascii="Courier New"/>
          <w:b/>
          <w:spacing w:val="-80"/>
        </w:rPr>
        <w:t xml:space="preserve"> </w:t>
      </w:r>
      <w:r>
        <w:rPr>
          <w:sz w:val="20"/>
        </w:rPr>
        <w:t>|</w:t>
      </w:r>
      <w:r>
        <w:rPr>
          <w:spacing w:val="-4"/>
          <w:sz w:val="20"/>
        </w:rPr>
        <w:t xml:space="preserve"> </w:t>
      </w:r>
      <w:r>
        <w:rPr>
          <w:rFonts w:ascii="Courier New"/>
          <w:b/>
        </w:rPr>
        <w:t>main</w:t>
      </w:r>
      <w:r>
        <w:rPr>
          <w:rFonts w:ascii="Courier New"/>
          <w:b/>
          <w:spacing w:val="-80"/>
        </w:rPr>
        <w:t xml:space="preserve"> </w:t>
      </w:r>
      <w:r>
        <w:rPr>
          <w:sz w:val="20"/>
        </w:rPr>
        <w:t>|</w:t>
      </w:r>
      <w:r>
        <w:rPr>
          <w:spacing w:val="-4"/>
          <w:sz w:val="20"/>
        </w:rPr>
        <w:t xml:space="preserve"> </w:t>
      </w:r>
      <w:r>
        <w:rPr>
          <w:rFonts w:ascii="Courier New"/>
          <w:b/>
        </w:rPr>
        <w:t>AndroidManifest.xml</w:t>
      </w:r>
      <w:r>
        <w:rPr>
          <w:rFonts w:ascii="Courier New"/>
          <w:b/>
          <w:spacing w:val="-80"/>
        </w:rPr>
        <w:t xml:space="preserve"> </w:t>
      </w:r>
      <w:r>
        <w:rPr>
          <w:sz w:val="20"/>
        </w:rPr>
        <w:t>and</w:t>
      </w:r>
      <w:r>
        <w:rPr>
          <w:spacing w:val="-4"/>
          <w:sz w:val="20"/>
        </w:rPr>
        <w:t xml:space="preserve"> </w:t>
      </w:r>
      <w:r>
        <w:rPr>
          <w:sz w:val="20"/>
        </w:rPr>
        <w:t xml:space="preserve">add </w:t>
      </w:r>
      <w:proofErr w:type="spellStart"/>
      <w:r>
        <w:rPr>
          <w:rFonts w:ascii="Courier New"/>
          <w:b/>
        </w:rPr>
        <w:t>android:launchMode</w:t>
      </w:r>
      <w:proofErr w:type="spellEnd"/>
      <w:r>
        <w:rPr>
          <w:rFonts w:ascii="Courier New"/>
          <w:b/>
        </w:rPr>
        <w:t>="</w:t>
      </w:r>
      <w:proofErr w:type="spellStart"/>
      <w:r>
        <w:rPr>
          <w:rFonts w:ascii="Courier New"/>
          <w:b/>
        </w:rPr>
        <w:t>singleTop</w:t>
      </w:r>
      <w:proofErr w:type="spellEnd"/>
      <w:r>
        <w:rPr>
          <w:rFonts w:ascii="Courier New"/>
          <w:b/>
        </w:rPr>
        <w:t>"</w:t>
      </w:r>
      <w:r>
        <w:rPr>
          <w:rFonts w:ascii="Courier New"/>
          <w:b/>
          <w:spacing w:val="-49"/>
        </w:rPr>
        <w:t xml:space="preserve"> </w:t>
      </w:r>
      <w:r>
        <w:rPr>
          <w:sz w:val="20"/>
        </w:rPr>
        <w:t xml:space="preserve">to </w:t>
      </w:r>
      <w:proofErr w:type="spellStart"/>
      <w:r>
        <w:rPr>
          <w:rFonts w:ascii="Courier New"/>
          <w:b/>
        </w:rPr>
        <w:t>MainActivity</w:t>
      </w:r>
      <w:proofErr w:type="spellEnd"/>
      <w:r>
        <w:rPr>
          <w:sz w:val="20"/>
        </w:rPr>
        <w:t>:</w:t>
      </w:r>
    </w:p>
    <w:p w14:paraId="1366F1E0" w14:textId="77777777" w:rsidR="003D76C2" w:rsidRDefault="00D51F7C">
      <w:pPr>
        <w:pStyle w:val="BodyText"/>
        <w:spacing w:before="11"/>
        <w:rPr>
          <w:sz w:val="8"/>
        </w:rPr>
      </w:pPr>
      <w:r>
        <w:rPr>
          <w:noProof/>
        </w:rPr>
        <mc:AlternateContent>
          <mc:Choice Requires="wpg">
            <w:drawing>
              <wp:anchor distT="0" distB="0" distL="0" distR="0" simplePos="0" relativeHeight="487600640" behindDoc="1" locked="0" layoutInCell="1" allowOverlap="1" wp14:anchorId="7F90FA0A" wp14:editId="77D5435F">
                <wp:simplePos x="0" y="0"/>
                <wp:positionH relativeFrom="page">
                  <wp:posOffset>662940</wp:posOffset>
                </wp:positionH>
                <wp:positionV relativeFrom="paragraph">
                  <wp:posOffset>91440</wp:posOffset>
                </wp:positionV>
                <wp:extent cx="5074920" cy="346075"/>
                <wp:effectExtent l="0" t="0" r="5080" b="0"/>
                <wp:wrapTopAndBottom/>
                <wp:docPr id="1455" name="docshapegroup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044" y="144"/>
                          <a:chExt cx="7992" cy="545"/>
                        </a:xfrm>
                      </wpg:grpSpPr>
                      <wps:wsp>
                        <wps:cNvPr id="1456" name="docshape82"/>
                        <wps:cNvSpPr>
                          <a:spLocks/>
                        </wps:cNvSpPr>
                        <wps:spPr bwMode="auto">
                          <a:xfrm>
                            <a:off x="1044" y="153"/>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7" name="docshape83"/>
                        <wps:cNvSpPr>
                          <a:spLocks/>
                        </wps:cNvSpPr>
                        <wps:spPr bwMode="auto">
                          <a:xfrm>
                            <a:off x="1044" y="143"/>
                            <a:ext cx="7992" cy="545"/>
                          </a:xfrm>
                          <a:custGeom>
                            <a:avLst/>
                            <a:gdLst>
                              <a:gd name="T0" fmla="+- 0 9036 1044"/>
                              <a:gd name="T1" fmla="*/ T0 w 7992"/>
                              <a:gd name="T2" fmla="+- 0 668 144"/>
                              <a:gd name="T3" fmla="*/ 668 h 545"/>
                              <a:gd name="T4" fmla="+- 0 1044 1044"/>
                              <a:gd name="T5" fmla="*/ T4 w 7992"/>
                              <a:gd name="T6" fmla="+- 0 668 144"/>
                              <a:gd name="T7" fmla="*/ 668 h 545"/>
                              <a:gd name="T8" fmla="+- 0 1044 1044"/>
                              <a:gd name="T9" fmla="*/ T8 w 7992"/>
                              <a:gd name="T10" fmla="+- 0 688 144"/>
                              <a:gd name="T11" fmla="*/ 688 h 545"/>
                              <a:gd name="T12" fmla="+- 0 9036 1044"/>
                              <a:gd name="T13" fmla="*/ T12 w 7992"/>
                              <a:gd name="T14" fmla="+- 0 688 144"/>
                              <a:gd name="T15" fmla="*/ 688 h 545"/>
                              <a:gd name="T16" fmla="+- 0 9036 1044"/>
                              <a:gd name="T17" fmla="*/ T16 w 7992"/>
                              <a:gd name="T18" fmla="+- 0 668 144"/>
                              <a:gd name="T19" fmla="*/ 668 h 545"/>
                              <a:gd name="T20" fmla="+- 0 9036 1044"/>
                              <a:gd name="T21" fmla="*/ T20 w 7992"/>
                              <a:gd name="T22" fmla="+- 0 144 144"/>
                              <a:gd name="T23" fmla="*/ 144 h 545"/>
                              <a:gd name="T24" fmla="+- 0 1044 1044"/>
                              <a:gd name="T25" fmla="*/ T24 w 7992"/>
                              <a:gd name="T26" fmla="+- 0 144 144"/>
                              <a:gd name="T27" fmla="*/ 144 h 545"/>
                              <a:gd name="T28" fmla="+- 0 1044 1044"/>
                              <a:gd name="T29" fmla="*/ T28 w 7992"/>
                              <a:gd name="T30" fmla="+- 0 164 144"/>
                              <a:gd name="T31" fmla="*/ 164 h 545"/>
                              <a:gd name="T32" fmla="+- 0 9036 1044"/>
                              <a:gd name="T33" fmla="*/ T32 w 7992"/>
                              <a:gd name="T34" fmla="+- 0 164 144"/>
                              <a:gd name="T35" fmla="*/ 164 h 545"/>
                              <a:gd name="T36" fmla="+- 0 9036 1044"/>
                              <a:gd name="T37" fmla="*/ T36 w 7992"/>
                              <a:gd name="T38" fmla="+- 0 144 144"/>
                              <a:gd name="T39" fmla="*/ 144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8" name="docshape84"/>
                        <wps:cNvSpPr txBox="1">
                          <a:spLocks/>
                        </wps:cNvSpPr>
                        <wps:spPr bwMode="auto">
                          <a:xfrm>
                            <a:off x="1044" y="163"/>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25991" w14:textId="77777777" w:rsidR="003D76C2" w:rsidRDefault="00000000">
                              <w:pPr>
                                <w:spacing w:before="43" w:line="235" w:lineRule="auto"/>
                                <w:ind w:left="453"/>
                                <w:rPr>
                                  <w:rFonts w:ascii="Courier New"/>
                                  <w:sz w:val="18"/>
                                </w:rPr>
                              </w:pPr>
                              <w:r>
                                <w:rPr>
                                  <w:rFonts w:ascii="Courier New"/>
                                  <w:sz w:val="18"/>
                                </w:rPr>
                                <w:t>&lt;activity</w:t>
                              </w:r>
                              <w:r>
                                <w:rPr>
                                  <w:rFonts w:ascii="Courier New"/>
                                  <w:spacing w:val="-29"/>
                                  <w:sz w:val="18"/>
                                </w:rPr>
                                <w:t xml:space="preserve"> </w:t>
                              </w:r>
                              <w:proofErr w:type="spellStart"/>
                              <w:r>
                                <w:rPr>
                                  <w:rFonts w:ascii="Courier New"/>
                                  <w:sz w:val="18"/>
                                </w:rPr>
                                <w:t>android:name</w:t>
                              </w:r>
                              <w:proofErr w:type="spellEnd"/>
                              <w:r>
                                <w:rPr>
                                  <w:rFonts w:ascii="Courier New"/>
                                  <w:sz w:val="18"/>
                                </w:rPr>
                                <w:t>="</w:t>
                              </w:r>
                              <w:proofErr w:type="spellStart"/>
                              <w:r>
                                <w:rPr>
                                  <w:rFonts w:ascii="Courier New"/>
                                  <w:sz w:val="18"/>
                                </w:rPr>
                                <w:t>com.example.loginactivity.MainActivity</w:t>
                              </w:r>
                              <w:proofErr w:type="spellEnd"/>
                              <w:r>
                                <w:rPr>
                                  <w:rFonts w:ascii="Courier New"/>
                                  <w:sz w:val="18"/>
                                </w:rPr>
                                <w:t xml:space="preserve">" </w:t>
                              </w:r>
                              <w:proofErr w:type="spellStart"/>
                              <w:r>
                                <w:rPr>
                                  <w:rFonts w:ascii="Courier New"/>
                                  <w:spacing w:val="-2"/>
                                  <w:sz w:val="18"/>
                                </w:rPr>
                                <w:t>android:launchMode</w:t>
                              </w:r>
                              <w:proofErr w:type="spellEnd"/>
                              <w:r>
                                <w:rPr>
                                  <w:rFonts w:ascii="Courier New"/>
                                  <w:spacing w:val="-2"/>
                                  <w:sz w:val="18"/>
                                </w:rPr>
                                <w:t>="</w:t>
                              </w:r>
                              <w:proofErr w:type="spellStart"/>
                              <w:r>
                                <w:rPr>
                                  <w:rFonts w:ascii="Courier New"/>
                                  <w:spacing w:val="-2"/>
                                  <w:sz w:val="18"/>
                                </w:rPr>
                                <w:t>singleTop</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90FA0A" id="docshapegroup81" o:spid="_x0000_s1062" style="position:absolute;margin-left:52.2pt;margin-top:7.2pt;width:399.6pt;height:27.25pt;z-index:-15715840;mso-wrap-distance-left:0;mso-wrap-distance-right:0;mso-position-horizontal-relative:page;mso-position-vertical-relative:text" coordorigin="1044,144"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">
                <v:rect id="docshape82" o:spid="_x0000_s1063" style="position:absolute;left:1044;top:153;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" fillcolor="#f6f6f6" stroked="f">
                  <v:path arrowok="t"/>
                </v:rect>
                <v:shape id="docshape83" o:spid="_x0000_s1064" style="position:absolute;left:1044;top:143;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" path="m7992,524l,524r,20l7992,544r,-20xm7992,l,,,20r7992,l7992,xe" fillcolor="#dadada" stroked="f">
                  <v:path arrowok="t" o:connecttype="custom" o:connectlocs="7992,668;0,668;0,688;7992,688;7992,668;7992,144;0,144;0,164;7992,164;7992,144" o:connectangles="0,0,0,0,0,0,0,0,0,0"/>
                </v:shape>
                <v:shape id="docshape84" o:spid="_x0000_s1065" type="#_x0000_t202" style="position:absolute;left:1044;top:163;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" filled="f" stroked="f">
                  <v:path arrowok="t"/>
                  <v:textbox inset="0,0,0,0">
                    <w:txbxContent>
                      <w:p w14:paraId="4F625991" w14:textId="77777777" w:rsidR="003D76C2" w:rsidRDefault="00000000">
                        <w:pPr>
                          <w:spacing w:before="43" w:line="235" w:lineRule="auto"/>
                          <w:ind w:left="453"/>
                          <w:rPr>
                            <w:rFonts w:ascii="Courier New"/>
                            <w:sz w:val="18"/>
                          </w:rPr>
                        </w:pPr>
                        <w:r>
                          <w:rPr>
                            <w:rFonts w:ascii="Courier New"/>
                            <w:sz w:val="18"/>
                          </w:rPr>
                          <w:t>&lt;activity</w:t>
                        </w:r>
                        <w:r>
                          <w:rPr>
                            <w:rFonts w:ascii="Courier New"/>
                            <w:spacing w:val="-29"/>
                            <w:sz w:val="18"/>
                          </w:rPr>
                          <w:t xml:space="preserve"> </w:t>
                        </w:r>
                        <w:proofErr w:type="spellStart"/>
                        <w:r>
                          <w:rPr>
                            <w:rFonts w:ascii="Courier New"/>
                            <w:sz w:val="18"/>
                          </w:rPr>
                          <w:t>android:name</w:t>
                        </w:r>
                        <w:proofErr w:type="spellEnd"/>
                        <w:r>
                          <w:rPr>
                            <w:rFonts w:ascii="Courier New"/>
                            <w:sz w:val="18"/>
                          </w:rPr>
                          <w:t>="</w:t>
                        </w:r>
                        <w:proofErr w:type="spellStart"/>
                        <w:r>
                          <w:rPr>
                            <w:rFonts w:ascii="Courier New"/>
                            <w:sz w:val="18"/>
                          </w:rPr>
                          <w:t>com.example.loginactivity.MainActivity</w:t>
                        </w:r>
                        <w:proofErr w:type="spellEnd"/>
                        <w:r>
                          <w:rPr>
                            <w:rFonts w:ascii="Courier New"/>
                            <w:sz w:val="18"/>
                          </w:rPr>
                          <w:t xml:space="preserve">" </w:t>
                        </w:r>
                        <w:proofErr w:type="spellStart"/>
                        <w:r>
                          <w:rPr>
                            <w:rFonts w:ascii="Courier New"/>
                            <w:spacing w:val="-2"/>
                            <w:sz w:val="18"/>
                          </w:rPr>
                          <w:t>android:launchMode</w:t>
                        </w:r>
                        <w:proofErr w:type="spellEnd"/>
                        <w:r>
                          <w:rPr>
                            <w:rFonts w:ascii="Courier New"/>
                            <w:spacing w:val="-2"/>
                            <w:sz w:val="18"/>
                          </w:rPr>
                          <w:t>="</w:t>
                        </w:r>
                        <w:proofErr w:type="spellStart"/>
                        <w:r>
                          <w:rPr>
                            <w:rFonts w:ascii="Courier New"/>
                            <w:spacing w:val="-2"/>
                            <w:sz w:val="18"/>
                          </w:rPr>
                          <w:t>singleTop</w:t>
                        </w:r>
                        <w:proofErr w:type="spellEnd"/>
                        <w:r>
                          <w:rPr>
                            <w:rFonts w:ascii="Courier New"/>
                            <w:spacing w:val="-2"/>
                            <w:sz w:val="18"/>
                          </w:rPr>
                          <w:t>"&gt;</w:t>
                        </w:r>
                      </w:p>
                    </w:txbxContent>
                  </v:textbox>
                </v:shape>
                <w10:wrap type="topAndBottom" anchorx="page"/>
              </v:group>
            </w:pict>
          </mc:Fallback>
        </mc:AlternateContent>
      </w:r>
    </w:p>
    <w:p w14:paraId="6F59E9E6" w14:textId="77777777" w:rsidR="003D76C2" w:rsidRDefault="00000000">
      <w:pPr>
        <w:pStyle w:val="ListParagraph"/>
        <w:numPr>
          <w:ilvl w:val="0"/>
          <w:numId w:val="17"/>
        </w:numPr>
        <w:tabs>
          <w:tab w:val="left" w:pos="554"/>
        </w:tabs>
        <w:spacing w:before="13"/>
        <w:ind w:left="554"/>
        <w:jc w:val="left"/>
        <w:rPr>
          <w:sz w:val="20"/>
        </w:rPr>
      </w:pPr>
      <w:r>
        <w:rPr>
          <w:sz w:val="20"/>
        </w:rPr>
        <w:t>Next,</w:t>
      </w:r>
      <w:r>
        <w:rPr>
          <w:spacing w:val="-6"/>
          <w:sz w:val="20"/>
        </w:rPr>
        <w:t xml:space="preserve"> </w:t>
      </w:r>
      <w:r>
        <w:rPr>
          <w:sz w:val="20"/>
        </w:rPr>
        <w:t>open</w:t>
      </w:r>
      <w:r>
        <w:rPr>
          <w:spacing w:val="-2"/>
          <w:sz w:val="20"/>
        </w:rPr>
        <w:t xml:space="preserve"> </w:t>
      </w:r>
      <w:r>
        <w:rPr>
          <w:sz w:val="20"/>
        </w:rPr>
        <w:t>up</w:t>
      </w:r>
      <w:r>
        <w:rPr>
          <w:spacing w:val="-4"/>
          <w:sz w:val="20"/>
        </w:rPr>
        <w:t xml:space="preserve"> </w:t>
      </w:r>
      <w:proofErr w:type="spellStart"/>
      <w:r>
        <w:rPr>
          <w:rFonts w:ascii="Courier New"/>
          <w:b/>
        </w:rPr>
        <w:t>MainActivity</w:t>
      </w:r>
      <w:proofErr w:type="spellEnd"/>
      <w:r>
        <w:rPr>
          <w:rFonts w:ascii="Courier New"/>
          <w:b/>
          <w:spacing w:val="-80"/>
        </w:rPr>
        <w:t xml:space="preserve"> </w:t>
      </w:r>
      <w:r>
        <w:rPr>
          <w:sz w:val="20"/>
        </w:rPr>
        <w:t>and</w:t>
      </w:r>
      <w:r>
        <w:rPr>
          <w:spacing w:val="-3"/>
          <w:sz w:val="20"/>
        </w:rPr>
        <w:t xml:space="preserve"> </w:t>
      </w:r>
      <w:r>
        <w:rPr>
          <w:sz w:val="20"/>
        </w:rPr>
        <w:t>replace</w:t>
      </w:r>
      <w:r>
        <w:rPr>
          <w:spacing w:val="-4"/>
          <w:sz w:val="20"/>
        </w:rPr>
        <w:t xml:space="preserve"> </w:t>
      </w:r>
      <w:r>
        <w:rPr>
          <w:sz w:val="20"/>
        </w:rPr>
        <w:t>the</w:t>
      </w:r>
      <w:r>
        <w:rPr>
          <w:spacing w:val="-3"/>
          <w:sz w:val="20"/>
        </w:rPr>
        <w:t xml:space="preserve"> </w:t>
      </w:r>
      <w:r>
        <w:rPr>
          <w:sz w:val="20"/>
        </w:rPr>
        <w:t>code</w:t>
      </w:r>
      <w:r>
        <w:rPr>
          <w:spacing w:val="-2"/>
          <w:sz w:val="20"/>
        </w:rPr>
        <w:t xml:space="preserve"> </w:t>
      </w:r>
      <w:r>
        <w:rPr>
          <w:sz w:val="20"/>
        </w:rPr>
        <w:t>with</w:t>
      </w:r>
      <w:r>
        <w:rPr>
          <w:spacing w:val="-3"/>
          <w:sz w:val="20"/>
        </w:rPr>
        <w:t xml:space="preserve"> </w:t>
      </w:r>
      <w:r>
        <w:rPr>
          <w:sz w:val="20"/>
        </w:rPr>
        <w:t>the</w:t>
      </w:r>
      <w:r>
        <w:rPr>
          <w:spacing w:val="-2"/>
          <w:sz w:val="20"/>
        </w:rPr>
        <w:t xml:space="preserve"> following:</w:t>
      </w:r>
    </w:p>
    <w:p w14:paraId="676F205A" w14:textId="77777777" w:rsidR="003D76C2" w:rsidRDefault="00D51F7C">
      <w:pPr>
        <w:pStyle w:val="BodyText"/>
        <w:spacing w:before="10"/>
        <w:rPr>
          <w:sz w:val="8"/>
        </w:rPr>
      </w:pPr>
      <w:r>
        <w:rPr>
          <w:noProof/>
        </w:rPr>
        <mc:AlternateContent>
          <mc:Choice Requires="wpg">
            <w:drawing>
              <wp:anchor distT="0" distB="0" distL="0" distR="0" simplePos="0" relativeHeight="487601152" behindDoc="1" locked="0" layoutInCell="1" allowOverlap="1" wp14:anchorId="4B868986" wp14:editId="0356B6D2">
                <wp:simplePos x="0" y="0"/>
                <wp:positionH relativeFrom="page">
                  <wp:posOffset>662940</wp:posOffset>
                </wp:positionH>
                <wp:positionV relativeFrom="paragraph">
                  <wp:posOffset>90805</wp:posOffset>
                </wp:positionV>
                <wp:extent cx="5074920" cy="5108575"/>
                <wp:effectExtent l="0" t="0" r="5080" b="0"/>
                <wp:wrapTopAndBottom/>
                <wp:docPr id="1451" name="docshapegroup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108575"/>
                          <a:chOff x="1044" y="143"/>
                          <a:chExt cx="7992" cy="8045"/>
                        </a:xfrm>
                      </wpg:grpSpPr>
                      <wps:wsp>
                        <wps:cNvPr id="1452" name="docshape86"/>
                        <wps:cNvSpPr>
                          <a:spLocks/>
                        </wps:cNvSpPr>
                        <wps:spPr bwMode="auto">
                          <a:xfrm>
                            <a:off x="1044" y="152"/>
                            <a:ext cx="7992" cy="80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3" name="docshape87"/>
                        <wps:cNvSpPr>
                          <a:spLocks/>
                        </wps:cNvSpPr>
                        <wps:spPr bwMode="auto">
                          <a:xfrm>
                            <a:off x="1044" y="142"/>
                            <a:ext cx="7992" cy="8045"/>
                          </a:xfrm>
                          <a:custGeom>
                            <a:avLst/>
                            <a:gdLst>
                              <a:gd name="T0" fmla="+- 0 9036 1044"/>
                              <a:gd name="T1" fmla="*/ T0 w 7992"/>
                              <a:gd name="T2" fmla="+- 0 8167 143"/>
                              <a:gd name="T3" fmla="*/ 8167 h 8045"/>
                              <a:gd name="T4" fmla="+- 0 1044 1044"/>
                              <a:gd name="T5" fmla="*/ T4 w 7992"/>
                              <a:gd name="T6" fmla="+- 0 8167 143"/>
                              <a:gd name="T7" fmla="*/ 8167 h 8045"/>
                              <a:gd name="T8" fmla="+- 0 1044 1044"/>
                              <a:gd name="T9" fmla="*/ T8 w 7992"/>
                              <a:gd name="T10" fmla="+- 0 8187 143"/>
                              <a:gd name="T11" fmla="*/ 8187 h 8045"/>
                              <a:gd name="T12" fmla="+- 0 9036 1044"/>
                              <a:gd name="T13" fmla="*/ T12 w 7992"/>
                              <a:gd name="T14" fmla="+- 0 8187 143"/>
                              <a:gd name="T15" fmla="*/ 8187 h 8045"/>
                              <a:gd name="T16" fmla="+- 0 9036 1044"/>
                              <a:gd name="T17" fmla="*/ T16 w 7992"/>
                              <a:gd name="T18" fmla="+- 0 8167 143"/>
                              <a:gd name="T19" fmla="*/ 8167 h 8045"/>
                              <a:gd name="T20" fmla="+- 0 9036 1044"/>
                              <a:gd name="T21" fmla="*/ T20 w 7992"/>
                              <a:gd name="T22" fmla="+- 0 143 143"/>
                              <a:gd name="T23" fmla="*/ 143 h 8045"/>
                              <a:gd name="T24" fmla="+- 0 1044 1044"/>
                              <a:gd name="T25" fmla="*/ T24 w 7992"/>
                              <a:gd name="T26" fmla="+- 0 143 143"/>
                              <a:gd name="T27" fmla="*/ 143 h 8045"/>
                              <a:gd name="T28" fmla="+- 0 1044 1044"/>
                              <a:gd name="T29" fmla="*/ T28 w 7992"/>
                              <a:gd name="T30" fmla="+- 0 163 143"/>
                              <a:gd name="T31" fmla="*/ 163 h 8045"/>
                              <a:gd name="T32" fmla="+- 0 9036 1044"/>
                              <a:gd name="T33" fmla="*/ T32 w 7992"/>
                              <a:gd name="T34" fmla="+- 0 163 143"/>
                              <a:gd name="T35" fmla="*/ 163 h 8045"/>
                              <a:gd name="T36" fmla="+- 0 9036 1044"/>
                              <a:gd name="T37" fmla="*/ T36 w 7992"/>
                              <a:gd name="T38" fmla="+- 0 143 143"/>
                              <a:gd name="T39" fmla="*/ 143 h 80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045">
                                <a:moveTo>
                                  <a:pt x="7992" y="8024"/>
                                </a:moveTo>
                                <a:lnTo>
                                  <a:pt x="0" y="8024"/>
                                </a:lnTo>
                                <a:lnTo>
                                  <a:pt x="0" y="8044"/>
                                </a:lnTo>
                                <a:lnTo>
                                  <a:pt x="7992" y="8044"/>
                                </a:lnTo>
                                <a:lnTo>
                                  <a:pt x="7992" y="80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4" name="docshape88"/>
                        <wps:cNvSpPr txBox="1">
                          <a:spLocks/>
                        </wps:cNvSpPr>
                        <wps:spPr bwMode="auto">
                          <a:xfrm>
                            <a:off x="1044" y="162"/>
                            <a:ext cx="7992" cy="8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93235"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com.example.loginactivity</w:t>
                              </w:r>
                              <w:proofErr w:type="spellEnd"/>
                            </w:p>
                            <w:p w14:paraId="25F80F05" w14:textId="77777777" w:rsidR="003D76C2" w:rsidRDefault="003D76C2">
                              <w:pPr>
                                <w:rPr>
                                  <w:rFonts w:ascii="Courier New"/>
                                  <w:sz w:val="20"/>
                                </w:rPr>
                              </w:pPr>
                            </w:p>
                            <w:p w14:paraId="3864FEB8" w14:textId="77777777" w:rsidR="003D76C2" w:rsidRDefault="00000000">
                              <w:pPr>
                                <w:spacing w:before="130" w:line="328" w:lineRule="auto"/>
                                <w:ind w:left="453" w:right="3699"/>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android.content.Context</w:t>
                              </w:r>
                              <w:proofErr w:type="spellEnd"/>
                              <w:r>
                                <w:rPr>
                                  <w:rFonts w:ascii="Courier New"/>
                                  <w:sz w:val="18"/>
                                </w:rPr>
                                <w:t xml:space="preserve"> import </w:t>
                              </w:r>
                              <w:proofErr w:type="spellStart"/>
                              <w:r>
                                <w:rPr>
                                  <w:rFonts w:ascii="Courier New"/>
                                  <w:sz w:val="18"/>
                                </w:rPr>
                                <w:t>android.content.Intent</w:t>
                              </w:r>
                              <w:proofErr w:type="spellEnd"/>
                            </w:p>
                            <w:p w14:paraId="158CB2C3" w14:textId="77777777" w:rsidR="003D76C2" w:rsidRDefault="00000000">
                              <w:pPr>
                                <w:spacing w:before="1" w:line="328" w:lineRule="auto"/>
                                <w:ind w:left="453" w:right="212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androidx.appcompat.app.AppCompatActivity</w:t>
                              </w:r>
                              <w:proofErr w:type="spellEnd"/>
                              <w:r>
                                <w:rPr>
                                  <w:rFonts w:ascii="Courier New"/>
                                  <w:sz w:val="18"/>
                                </w:rPr>
                                <w:t xml:space="preserve"> import </w:t>
                              </w:r>
                              <w:proofErr w:type="spellStart"/>
                              <w:r>
                                <w:rPr>
                                  <w:rFonts w:ascii="Courier New"/>
                                  <w:sz w:val="18"/>
                                </w:rPr>
                                <w:t>android.os.Bundle</w:t>
                              </w:r>
                              <w:proofErr w:type="spellEnd"/>
                            </w:p>
                            <w:p w14:paraId="51B2951E" w14:textId="77777777" w:rsidR="003D76C2" w:rsidRDefault="00000000">
                              <w:pPr>
                                <w:spacing w:before="1"/>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android.view.Gravity</w:t>
                              </w:r>
                              <w:proofErr w:type="spellEnd"/>
                            </w:p>
                            <w:p w14:paraId="4B0F752B" w14:textId="77777777" w:rsidR="003D76C2" w:rsidRDefault="00000000">
                              <w:pPr>
                                <w:spacing w:before="76" w:line="328" w:lineRule="auto"/>
                                <w:ind w:left="453" w:right="212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android.view.inputmethod.InputMethodManager</w:t>
                              </w:r>
                              <w:proofErr w:type="spellEnd"/>
                              <w:r>
                                <w:rPr>
                                  <w:rFonts w:ascii="Courier New"/>
                                  <w:sz w:val="18"/>
                                </w:rPr>
                                <w:t xml:space="preserve"> import </w:t>
                              </w:r>
                              <w:proofErr w:type="spellStart"/>
                              <w:r>
                                <w:rPr>
                                  <w:rFonts w:ascii="Courier New"/>
                                  <w:sz w:val="18"/>
                                </w:rPr>
                                <w:t>android.widget.Button</w:t>
                              </w:r>
                              <w:proofErr w:type="spellEnd"/>
                            </w:p>
                            <w:p w14:paraId="2B0EC139" w14:textId="77777777" w:rsidR="003D76C2" w:rsidRDefault="00000000">
                              <w:pPr>
                                <w:spacing w:before="2" w:line="328" w:lineRule="auto"/>
                                <w:ind w:left="453" w:right="4296"/>
                                <w:jc w:val="both"/>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android.widget.EditText</w:t>
                              </w:r>
                              <w:proofErr w:type="spellEnd"/>
                              <w:r>
                                <w:rPr>
                                  <w:rFonts w:ascii="Courier New"/>
                                  <w:sz w:val="18"/>
                                </w:rPr>
                                <w:t xml:space="preserve"> import</w:t>
                              </w:r>
                              <w:r>
                                <w:rPr>
                                  <w:rFonts w:ascii="Courier New"/>
                                  <w:spacing w:val="-29"/>
                                  <w:sz w:val="18"/>
                                </w:rPr>
                                <w:t xml:space="preserve"> </w:t>
                              </w:r>
                              <w:proofErr w:type="spellStart"/>
                              <w:r>
                                <w:rPr>
                                  <w:rFonts w:ascii="Courier New"/>
                                  <w:sz w:val="18"/>
                                </w:rPr>
                                <w:t>android.widget.TextView</w:t>
                              </w:r>
                              <w:proofErr w:type="spellEnd"/>
                              <w:r>
                                <w:rPr>
                                  <w:rFonts w:ascii="Courier New"/>
                                  <w:sz w:val="18"/>
                                </w:rPr>
                                <w:t xml:space="preserve"> import </w:t>
                              </w:r>
                              <w:proofErr w:type="spellStart"/>
                              <w:r>
                                <w:rPr>
                                  <w:rFonts w:ascii="Courier New"/>
                                  <w:sz w:val="18"/>
                                </w:rPr>
                                <w:t>android.widget.Toast</w:t>
                              </w:r>
                              <w:proofErr w:type="spellEnd"/>
                            </w:p>
                            <w:p w14:paraId="70176FEF" w14:textId="77777777" w:rsidR="003D76C2" w:rsidRDefault="00000000">
                              <w:pPr>
                                <w:spacing w:before="2"/>
                                <w:ind w:left="453"/>
                                <w:jc w:val="both"/>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androidx.core.view.isVisible</w:t>
                              </w:r>
                              <w:proofErr w:type="spellEnd"/>
                            </w:p>
                            <w:p w14:paraId="4E2E27EC" w14:textId="77777777" w:rsidR="003D76C2" w:rsidRDefault="003D76C2">
                              <w:pPr>
                                <w:rPr>
                                  <w:rFonts w:ascii="Courier New"/>
                                  <w:sz w:val="20"/>
                                </w:rPr>
                              </w:pPr>
                            </w:p>
                            <w:p w14:paraId="5BBE6B90" w14:textId="77777777" w:rsidR="003D76C2" w:rsidRDefault="00000000">
                              <w:pPr>
                                <w:spacing w:before="129" w:line="328" w:lineRule="auto"/>
                                <w:ind w:left="453" w:right="3062"/>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USER_NAME_KEY</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"USER_NAME_KEY" const </w:t>
                              </w:r>
                              <w:proofErr w:type="spellStart"/>
                              <w:r>
                                <w:rPr>
                                  <w:rFonts w:ascii="Courier New"/>
                                  <w:sz w:val="18"/>
                                </w:rPr>
                                <w:t>val</w:t>
                              </w:r>
                              <w:proofErr w:type="spellEnd"/>
                              <w:r>
                                <w:rPr>
                                  <w:rFonts w:ascii="Courier New"/>
                                  <w:sz w:val="18"/>
                                </w:rPr>
                                <w:t xml:space="preserve"> PASSWORD_KEY = "PASSWORD_KEY"</w:t>
                              </w:r>
                            </w:p>
                            <w:p w14:paraId="3331638E" w14:textId="77777777" w:rsidR="003D76C2" w:rsidRDefault="003D76C2">
                              <w:pPr>
                                <w:spacing w:before="9"/>
                                <w:rPr>
                                  <w:rFonts w:ascii="Courier New"/>
                                  <w:sz w:val="24"/>
                                </w:rPr>
                              </w:pPr>
                            </w:p>
                            <w:p w14:paraId="08C51C2D" w14:textId="77777777" w:rsidR="003D76C2" w:rsidRDefault="00000000">
                              <w:pPr>
                                <w:spacing w:before="1"/>
                                <w:ind w:left="453"/>
                                <w:rPr>
                                  <w:rFonts w:ascii="Courier New"/>
                                  <w:sz w:val="18"/>
                                </w:rPr>
                              </w:pPr>
                              <w:r>
                                <w:rPr>
                                  <w:rFonts w:ascii="Courier New"/>
                                  <w:sz w:val="18"/>
                                </w:rPr>
                                <w:t>const</w:t>
                              </w:r>
                              <w:r>
                                <w:rPr>
                                  <w:rFonts w:ascii="Courier New"/>
                                  <w:spacing w:val="-6"/>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IS_LOGGED_IN</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"IS_LOGGED_IN"</w:t>
                              </w:r>
                            </w:p>
                            <w:p w14:paraId="0CD698CF" w14:textId="77777777" w:rsidR="003D76C2" w:rsidRDefault="00000000">
                              <w:pPr>
                                <w:spacing w:before="76"/>
                                <w:ind w:left="453"/>
                                <w:rPr>
                                  <w:rFonts w:ascii="Courier New"/>
                                  <w:sz w:val="18"/>
                                </w:rPr>
                              </w:pPr>
                              <w:r>
                                <w:rPr>
                                  <w:rFonts w:ascii="Courier New"/>
                                  <w:sz w:val="18"/>
                                </w:rPr>
                                <w:t>const</w:t>
                              </w:r>
                              <w:r>
                                <w:rPr>
                                  <w:rFonts w:ascii="Courier New"/>
                                  <w:spacing w:val="-9"/>
                                  <w:sz w:val="18"/>
                                </w:rPr>
                                <w:t xml:space="preserve"> </w:t>
                              </w:r>
                              <w:proofErr w:type="spellStart"/>
                              <w:r>
                                <w:rPr>
                                  <w:rFonts w:ascii="Courier New"/>
                                  <w:sz w:val="18"/>
                                </w:rPr>
                                <w:t>val</w:t>
                              </w:r>
                              <w:proofErr w:type="spellEnd"/>
                              <w:r>
                                <w:rPr>
                                  <w:rFonts w:ascii="Courier New"/>
                                  <w:spacing w:val="-7"/>
                                  <w:sz w:val="18"/>
                                </w:rPr>
                                <w:t xml:space="preserve"> </w:t>
                              </w:r>
                              <w:r>
                                <w:rPr>
                                  <w:rFonts w:ascii="Courier New"/>
                                  <w:sz w:val="18"/>
                                </w:rPr>
                                <w:t>LOGGED_IN_USERNAME</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pacing w:val="-2"/>
                                  <w:sz w:val="18"/>
                                </w:rPr>
                                <w:t>"LOGGED_IN_USERNAME"</w:t>
                              </w:r>
                            </w:p>
                            <w:p w14:paraId="1FB0E1FE" w14:textId="77777777" w:rsidR="003D76C2" w:rsidRDefault="003D76C2">
                              <w:pPr>
                                <w:rPr>
                                  <w:rFonts w:ascii="Courier New"/>
                                  <w:sz w:val="20"/>
                                </w:rPr>
                              </w:pPr>
                            </w:p>
                            <w:p w14:paraId="5FDA87DE" w14:textId="77777777" w:rsidR="003D76C2" w:rsidRDefault="00000000">
                              <w:pPr>
                                <w:spacing w:before="132" w:line="235" w:lineRule="auto"/>
                                <w:ind w:left="669" w:right="840" w:hanging="216"/>
                                <w:rPr>
                                  <w:rFonts w:ascii="Courier New"/>
                                  <w:sz w:val="18"/>
                                </w:rPr>
                              </w:pPr>
                              <w:r>
                                <w:rPr>
                                  <w:rFonts w:ascii="Courier New"/>
                                  <w:sz w:val="18"/>
                                </w:rPr>
                                <w:t>//This</w:t>
                              </w:r>
                              <w:r>
                                <w:rPr>
                                  <w:rFonts w:ascii="Courier New"/>
                                  <w:spacing w:val="-5"/>
                                  <w:sz w:val="18"/>
                                </w:rPr>
                                <w:t xml:space="preserve"> </w:t>
                              </w:r>
                              <w:r>
                                <w:rPr>
                                  <w:rFonts w:ascii="Courier New"/>
                                  <w:sz w:val="18"/>
                                </w:rPr>
                                <w:t>is</w:t>
                              </w:r>
                              <w:r>
                                <w:rPr>
                                  <w:rFonts w:ascii="Courier New"/>
                                  <w:spacing w:val="-5"/>
                                  <w:sz w:val="18"/>
                                </w:rPr>
                                <w:t xml:space="preserve"> </w:t>
                              </w:r>
                              <w:r>
                                <w:rPr>
                                  <w:rFonts w:ascii="Courier New"/>
                                  <w:sz w:val="18"/>
                                </w:rPr>
                                <w:t>done</w:t>
                              </w:r>
                              <w:r>
                                <w:rPr>
                                  <w:rFonts w:ascii="Courier New"/>
                                  <w:spacing w:val="-5"/>
                                  <w:sz w:val="18"/>
                                </w:rPr>
                                <w:t xml:space="preserve"> </w:t>
                              </w:r>
                              <w:r>
                                <w:rPr>
                                  <w:rFonts w:ascii="Courier New"/>
                                  <w:sz w:val="18"/>
                                </w:rPr>
                                <w:t>as</w:t>
                              </w:r>
                              <w:r>
                                <w:rPr>
                                  <w:rFonts w:ascii="Courier New"/>
                                  <w:spacing w:val="-5"/>
                                  <w:sz w:val="18"/>
                                </w:rPr>
                                <w:t xml:space="preserve"> </w:t>
                              </w:r>
                              <w:r>
                                <w:rPr>
                                  <w:rFonts w:ascii="Courier New"/>
                                  <w:sz w:val="18"/>
                                </w:rPr>
                                <w:t>an</w:t>
                              </w:r>
                              <w:r>
                                <w:rPr>
                                  <w:rFonts w:ascii="Courier New"/>
                                  <w:spacing w:val="-5"/>
                                  <w:sz w:val="18"/>
                                </w:rPr>
                                <w:t xml:space="preserve"> </w:t>
                              </w:r>
                              <w:r>
                                <w:rPr>
                                  <w:rFonts w:ascii="Courier New"/>
                                  <w:sz w:val="18"/>
                                </w:rPr>
                                <w:t>example</w:t>
                              </w:r>
                              <w:r>
                                <w:rPr>
                                  <w:rFonts w:ascii="Courier New"/>
                                  <w:spacing w:val="-5"/>
                                  <w:sz w:val="18"/>
                                </w:rPr>
                                <w:t xml:space="preserve"> </w:t>
                              </w:r>
                              <w:r>
                                <w:rPr>
                                  <w:rFonts w:ascii="Courier New"/>
                                  <w:sz w:val="18"/>
                                </w:rPr>
                                <w:t>for</w:t>
                              </w:r>
                              <w:r>
                                <w:rPr>
                                  <w:rFonts w:ascii="Courier New"/>
                                  <w:spacing w:val="-5"/>
                                  <w:sz w:val="18"/>
                                </w:rPr>
                                <w:t xml:space="preserve"> </w:t>
                              </w:r>
                              <w:r>
                                <w:rPr>
                                  <w:rFonts w:ascii="Courier New"/>
                                  <w:sz w:val="18"/>
                                </w:rPr>
                                <w:t>simplicity</w:t>
                              </w:r>
                              <w:r>
                                <w:rPr>
                                  <w:rFonts w:ascii="Courier New"/>
                                  <w:spacing w:val="-5"/>
                                  <w:sz w:val="18"/>
                                </w:rPr>
                                <w:t xml:space="preserve"> </w:t>
                              </w:r>
                              <w:r>
                                <w:rPr>
                                  <w:rFonts w:ascii="Courier New"/>
                                  <w:sz w:val="18"/>
                                </w:rPr>
                                <w:t>and</w:t>
                              </w:r>
                              <w:r>
                                <w:rPr>
                                  <w:rFonts w:ascii="Courier New"/>
                                  <w:spacing w:val="-5"/>
                                  <w:sz w:val="18"/>
                                </w:rPr>
                                <w:t xml:space="preserve"> </w:t>
                              </w:r>
                              <w:r>
                                <w:rPr>
                                  <w:rFonts w:ascii="Courier New"/>
                                  <w:sz w:val="18"/>
                                </w:rPr>
                                <w:t>user/</w:t>
                              </w:r>
                              <w:proofErr w:type="spellStart"/>
                              <w:r>
                                <w:rPr>
                                  <w:rFonts w:ascii="Courier New"/>
                                  <w:sz w:val="18"/>
                                </w:rPr>
                                <w:t>pwd</w:t>
                              </w:r>
                              <w:proofErr w:type="spellEnd"/>
                              <w:r>
                                <w:rPr>
                                  <w:rFonts w:ascii="Courier New"/>
                                  <w:sz w:val="18"/>
                                </w:rPr>
                                <w:t xml:space="preserve"> credentials should never be stored in an app</w:t>
                              </w:r>
                            </w:p>
                            <w:p w14:paraId="5D9B2B22" w14:textId="77777777" w:rsidR="003D76C2" w:rsidRDefault="00000000">
                              <w:pPr>
                                <w:spacing w:before="18" w:line="328" w:lineRule="auto"/>
                                <w:ind w:left="453" w:right="2128"/>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USER_NAME_CORRECT_VALUE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someusername</w:t>
                              </w:r>
                              <w:proofErr w:type="spellEnd"/>
                              <w:r>
                                <w:rPr>
                                  <w:rFonts w:ascii="Courier New"/>
                                  <w:sz w:val="18"/>
                                </w:rPr>
                                <w:t xml:space="preserve">" const </w:t>
                              </w:r>
                              <w:proofErr w:type="spellStart"/>
                              <w:r>
                                <w:rPr>
                                  <w:rFonts w:ascii="Courier New"/>
                                  <w:sz w:val="18"/>
                                </w:rPr>
                                <w:t>val</w:t>
                              </w:r>
                              <w:proofErr w:type="spellEnd"/>
                              <w:r>
                                <w:rPr>
                                  <w:rFonts w:ascii="Courier New"/>
                                  <w:sz w:val="18"/>
                                </w:rPr>
                                <w:t xml:space="preserve"> PASSWORD_CORRECT_VALUE = "</w:t>
                              </w:r>
                              <w:proofErr w:type="spellStart"/>
                              <w:r>
                                <w:rPr>
                                  <w:rFonts w:ascii="Courier New"/>
                                  <w:sz w:val="18"/>
                                </w:rPr>
                                <w:t>somepassword</w:t>
                              </w:r>
                              <w:proofErr w:type="spellEnd"/>
                              <w:r>
                                <w:rPr>
                                  <w:rFonts w:ascii="Courier New"/>
                                  <w:sz w:val="18"/>
                                </w:rPr>
                                <w:t>"</w:t>
                              </w:r>
                            </w:p>
                            <w:p w14:paraId="24D2AF3D" w14:textId="77777777" w:rsidR="003D76C2" w:rsidRDefault="003D76C2">
                              <w:pPr>
                                <w:spacing w:before="9"/>
                                <w:rPr>
                                  <w:rFonts w:ascii="Courier New"/>
                                  <w:sz w:val="24"/>
                                </w:rPr>
                              </w:pPr>
                            </w:p>
                            <w:p w14:paraId="4199829D" w14:textId="77777777" w:rsidR="003D76C2" w:rsidRDefault="00000000">
                              <w:pPr>
                                <w:ind w:left="453"/>
                                <w:jc w:val="both"/>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39349781" w14:textId="77777777" w:rsidR="003D76C2" w:rsidRDefault="003D76C2">
                              <w:pPr>
                                <w:rPr>
                                  <w:rFonts w:ascii="Courier New"/>
                                  <w:sz w:val="20"/>
                                </w:rPr>
                              </w:pPr>
                            </w:p>
                            <w:p w14:paraId="31A4FADE" w14:textId="77777777" w:rsidR="003D76C2" w:rsidRDefault="00000000">
                              <w:pPr>
                                <w:spacing w:before="124" w:line="328" w:lineRule="auto"/>
                                <w:ind w:left="885" w:right="3699"/>
                                <w:rPr>
                                  <w:rFonts w:ascii="Courier New"/>
                                  <w:sz w:val="18"/>
                                </w:rPr>
                              </w:pPr>
                              <w:r>
                                <w:rPr>
                                  <w:rFonts w:ascii="Courier New"/>
                                  <w:sz w:val="18"/>
                                </w:rPr>
                                <w:t>private</w:t>
                              </w:r>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isLoggedIn</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false private var </w:t>
                              </w:r>
                              <w:proofErr w:type="spellStart"/>
                              <w:r>
                                <w:rPr>
                                  <w:rFonts w:ascii="Courier New"/>
                                  <w:sz w:val="18"/>
                                </w:rPr>
                                <w:t>loggedInUser</w:t>
                              </w:r>
                              <w:proofErr w:type="spellEnd"/>
                              <w:r>
                                <w:rPr>
                                  <w:rFonts w:ascii="Courier New"/>
                                  <w:sz w:val="18"/>
                                </w:rPr>
                                <w:t xml:space="preserve"> =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868986" id="docshapegroup85" o:spid="_x0000_s1066" style="position:absolute;margin-left:52.2pt;margin-top:7.15pt;width:399.6pt;height:402.25pt;z-index:-15715328;mso-wrap-distance-left:0;mso-wrap-distance-right:0;mso-position-horizontal-relative:page;mso-position-vertical-relative:text" coordorigin="1044,143" coordsize="7992,8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">
                <v:rect id="docshape86" o:spid="_x0000_s1067" style="position:absolute;left:1044;top:152;width:7992;height:8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" fillcolor="#f6f6f6" stroked="f">
                  <v:path arrowok="t"/>
                </v:rect>
                <v:shape id="docshape87" o:spid="_x0000_s1068" style="position:absolute;left:1044;top:142;width:7992;height:8045;visibility:visible;mso-wrap-style:square;v-text-anchor:top" coordsize="7992,8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" path="m7992,8024l,8024r,20l7992,8044r,-20xm7992,l,,,20r7992,l7992,xe" fillcolor="#dadada" stroked="f">
                  <v:path arrowok="t" o:connecttype="custom" o:connectlocs="7992,8167;0,8167;0,8187;7992,8187;7992,8167;7992,143;0,143;0,163;7992,163;7992,143" o:connectangles="0,0,0,0,0,0,0,0,0,0"/>
                </v:shape>
                <v:shape id="docshape88" o:spid="_x0000_s1069" type="#_x0000_t202" style="position:absolute;left:1044;top:162;width:7992;height:8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" filled="f" stroked="f">
                  <v:path arrowok="t"/>
                  <v:textbox inset="0,0,0,0">
                    <w:txbxContent>
                      <w:p w14:paraId="70A93235"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com.example.loginactivity</w:t>
                        </w:r>
                        <w:proofErr w:type="spellEnd"/>
                      </w:p>
                      <w:p w14:paraId="25F80F05" w14:textId="77777777" w:rsidR="003D76C2" w:rsidRDefault="003D76C2">
                        <w:pPr>
                          <w:rPr>
                            <w:rFonts w:ascii="Courier New"/>
                            <w:sz w:val="20"/>
                          </w:rPr>
                        </w:pPr>
                      </w:p>
                      <w:p w14:paraId="3864FEB8" w14:textId="77777777" w:rsidR="003D76C2" w:rsidRDefault="00000000">
                        <w:pPr>
                          <w:spacing w:before="130" w:line="328" w:lineRule="auto"/>
                          <w:ind w:left="453" w:right="3699"/>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android.content.Context</w:t>
                        </w:r>
                        <w:proofErr w:type="spellEnd"/>
                        <w:r>
                          <w:rPr>
                            <w:rFonts w:ascii="Courier New"/>
                            <w:sz w:val="18"/>
                          </w:rPr>
                          <w:t xml:space="preserve"> import </w:t>
                        </w:r>
                        <w:proofErr w:type="spellStart"/>
                        <w:r>
                          <w:rPr>
                            <w:rFonts w:ascii="Courier New"/>
                            <w:sz w:val="18"/>
                          </w:rPr>
                          <w:t>android.content.Intent</w:t>
                        </w:r>
                        <w:proofErr w:type="spellEnd"/>
                      </w:p>
                      <w:p w14:paraId="158CB2C3" w14:textId="77777777" w:rsidR="003D76C2" w:rsidRDefault="00000000">
                        <w:pPr>
                          <w:spacing w:before="1" w:line="328" w:lineRule="auto"/>
                          <w:ind w:left="453" w:right="212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androidx.appcompat.app.AppCompatActivity</w:t>
                        </w:r>
                        <w:proofErr w:type="spellEnd"/>
                        <w:r>
                          <w:rPr>
                            <w:rFonts w:ascii="Courier New"/>
                            <w:sz w:val="18"/>
                          </w:rPr>
                          <w:t xml:space="preserve"> import </w:t>
                        </w:r>
                        <w:proofErr w:type="spellStart"/>
                        <w:r>
                          <w:rPr>
                            <w:rFonts w:ascii="Courier New"/>
                            <w:sz w:val="18"/>
                          </w:rPr>
                          <w:t>android.os.Bundle</w:t>
                        </w:r>
                        <w:proofErr w:type="spellEnd"/>
                      </w:p>
                      <w:p w14:paraId="51B2951E" w14:textId="77777777" w:rsidR="003D76C2" w:rsidRDefault="00000000">
                        <w:pPr>
                          <w:spacing w:before="1"/>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android.view.Gravity</w:t>
                        </w:r>
                        <w:proofErr w:type="spellEnd"/>
                      </w:p>
                      <w:p w14:paraId="4B0F752B" w14:textId="77777777" w:rsidR="003D76C2" w:rsidRDefault="00000000">
                        <w:pPr>
                          <w:spacing w:before="76" w:line="328" w:lineRule="auto"/>
                          <w:ind w:left="453" w:right="212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android.view.inputmethod.InputMethodManager</w:t>
                        </w:r>
                        <w:proofErr w:type="spellEnd"/>
                        <w:r>
                          <w:rPr>
                            <w:rFonts w:ascii="Courier New"/>
                            <w:sz w:val="18"/>
                          </w:rPr>
                          <w:t xml:space="preserve"> import </w:t>
                        </w:r>
                        <w:proofErr w:type="spellStart"/>
                        <w:r>
                          <w:rPr>
                            <w:rFonts w:ascii="Courier New"/>
                            <w:sz w:val="18"/>
                          </w:rPr>
                          <w:t>android.widget.Button</w:t>
                        </w:r>
                        <w:proofErr w:type="spellEnd"/>
                      </w:p>
                      <w:p w14:paraId="2B0EC139" w14:textId="77777777" w:rsidR="003D76C2" w:rsidRDefault="00000000">
                        <w:pPr>
                          <w:spacing w:before="2" w:line="328" w:lineRule="auto"/>
                          <w:ind w:left="453" w:right="4296"/>
                          <w:jc w:val="both"/>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android.widget.EditText</w:t>
                        </w:r>
                        <w:proofErr w:type="spellEnd"/>
                        <w:r>
                          <w:rPr>
                            <w:rFonts w:ascii="Courier New"/>
                            <w:sz w:val="18"/>
                          </w:rPr>
                          <w:t xml:space="preserve"> import</w:t>
                        </w:r>
                        <w:r>
                          <w:rPr>
                            <w:rFonts w:ascii="Courier New"/>
                            <w:spacing w:val="-29"/>
                            <w:sz w:val="18"/>
                          </w:rPr>
                          <w:t xml:space="preserve"> </w:t>
                        </w:r>
                        <w:proofErr w:type="spellStart"/>
                        <w:r>
                          <w:rPr>
                            <w:rFonts w:ascii="Courier New"/>
                            <w:sz w:val="18"/>
                          </w:rPr>
                          <w:t>android.widget.TextView</w:t>
                        </w:r>
                        <w:proofErr w:type="spellEnd"/>
                        <w:r>
                          <w:rPr>
                            <w:rFonts w:ascii="Courier New"/>
                            <w:sz w:val="18"/>
                          </w:rPr>
                          <w:t xml:space="preserve"> import </w:t>
                        </w:r>
                        <w:proofErr w:type="spellStart"/>
                        <w:r>
                          <w:rPr>
                            <w:rFonts w:ascii="Courier New"/>
                            <w:sz w:val="18"/>
                          </w:rPr>
                          <w:t>android.widget.Toast</w:t>
                        </w:r>
                        <w:proofErr w:type="spellEnd"/>
                      </w:p>
                      <w:p w14:paraId="70176FEF" w14:textId="77777777" w:rsidR="003D76C2" w:rsidRDefault="00000000">
                        <w:pPr>
                          <w:spacing w:before="2"/>
                          <w:ind w:left="453"/>
                          <w:jc w:val="both"/>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androidx.core.view.isVisible</w:t>
                        </w:r>
                        <w:proofErr w:type="spellEnd"/>
                      </w:p>
                      <w:p w14:paraId="4E2E27EC" w14:textId="77777777" w:rsidR="003D76C2" w:rsidRDefault="003D76C2">
                        <w:pPr>
                          <w:rPr>
                            <w:rFonts w:ascii="Courier New"/>
                            <w:sz w:val="20"/>
                          </w:rPr>
                        </w:pPr>
                      </w:p>
                      <w:p w14:paraId="5BBE6B90" w14:textId="77777777" w:rsidR="003D76C2" w:rsidRDefault="00000000">
                        <w:pPr>
                          <w:spacing w:before="129" w:line="328" w:lineRule="auto"/>
                          <w:ind w:left="453" w:right="3062"/>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USER_NAME_KEY</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"USER_NAME_KEY" const </w:t>
                        </w:r>
                        <w:proofErr w:type="spellStart"/>
                        <w:r>
                          <w:rPr>
                            <w:rFonts w:ascii="Courier New"/>
                            <w:sz w:val="18"/>
                          </w:rPr>
                          <w:t>val</w:t>
                        </w:r>
                        <w:proofErr w:type="spellEnd"/>
                        <w:r>
                          <w:rPr>
                            <w:rFonts w:ascii="Courier New"/>
                            <w:sz w:val="18"/>
                          </w:rPr>
                          <w:t xml:space="preserve"> PASSWORD_KEY = "PASSWORD_KEY"</w:t>
                        </w:r>
                      </w:p>
                      <w:p w14:paraId="3331638E" w14:textId="77777777" w:rsidR="003D76C2" w:rsidRDefault="003D76C2">
                        <w:pPr>
                          <w:spacing w:before="9"/>
                          <w:rPr>
                            <w:rFonts w:ascii="Courier New"/>
                            <w:sz w:val="24"/>
                          </w:rPr>
                        </w:pPr>
                      </w:p>
                      <w:p w14:paraId="08C51C2D" w14:textId="77777777" w:rsidR="003D76C2" w:rsidRDefault="00000000">
                        <w:pPr>
                          <w:spacing w:before="1"/>
                          <w:ind w:left="453"/>
                          <w:rPr>
                            <w:rFonts w:ascii="Courier New"/>
                            <w:sz w:val="18"/>
                          </w:rPr>
                        </w:pPr>
                        <w:r>
                          <w:rPr>
                            <w:rFonts w:ascii="Courier New"/>
                            <w:sz w:val="18"/>
                          </w:rPr>
                          <w:t>const</w:t>
                        </w:r>
                        <w:r>
                          <w:rPr>
                            <w:rFonts w:ascii="Courier New"/>
                            <w:spacing w:val="-6"/>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IS_LOGGED_IN</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"IS_LOGGED_IN"</w:t>
                        </w:r>
                      </w:p>
                      <w:p w14:paraId="0CD698CF" w14:textId="77777777" w:rsidR="003D76C2" w:rsidRDefault="00000000">
                        <w:pPr>
                          <w:spacing w:before="76"/>
                          <w:ind w:left="453"/>
                          <w:rPr>
                            <w:rFonts w:ascii="Courier New"/>
                            <w:sz w:val="18"/>
                          </w:rPr>
                        </w:pPr>
                        <w:r>
                          <w:rPr>
                            <w:rFonts w:ascii="Courier New"/>
                            <w:sz w:val="18"/>
                          </w:rPr>
                          <w:t>const</w:t>
                        </w:r>
                        <w:r>
                          <w:rPr>
                            <w:rFonts w:ascii="Courier New"/>
                            <w:spacing w:val="-9"/>
                            <w:sz w:val="18"/>
                          </w:rPr>
                          <w:t xml:space="preserve"> </w:t>
                        </w:r>
                        <w:proofErr w:type="spellStart"/>
                        <w:r>
                          <w:rPr>
                            <w:rFonts w:ascii="Courier New"/>
                            <w:sz w:val="18"/>
                          </w:rPr>
                          <w:t>val</w:t>
                        </w:r>
                        <w:proofErr w:type="spellEnd"/>
                        <w:r>
                          <w:rPr>
                            <w:rFonts w:ascii="Courier New"/>
                            <w:spacing w:val="-7"/>
                            <w:sz w:val="18"/>
                          </w:rPr>
                          <w:t xml:space="preserve"> </w:t>
                        </w:r>
                        <w:r>
                          <w:rPr>
                            <w:rFonts w:ascii="Courier New"/>
                            <w:sz w:val="18"/>
                          </w:rPr>
                          <w:t>LOGGED_IN_USERNAME</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pacing w:val="-2"/>
                            <w:sz w:val="18"/>
                          </w:rPr>
                          <w:t>"LOGGED_IN_USERNAME"</w:t>
                        </w:r>
                      </w:p>
                      <w:p w14:paraId="1FB0E1FE" w14:textId="77777777" w:rsidR="003D76C2" w:rsidRDefault="003D76C2">
                        <w:pPr>
                          <w:rPr>
                            <w:rFonts w:ascii="Courier New"/>
                            <w:sz w:val="20"/>
                          </w:rPr>
                        </w:pPr>
                      </w:p>
                      <w:p w14:paraId="5FDA87DE" w14:textId="77777777" w:rsidR="003D76C2" w:rsidRDefault="00000000">
                        <w:pPr>
                          <w:spacing w:before="132" w:line="235" w:lineRule="auto"/>
                          <w:ind w:left="669" w:right="840" w:hanging="216"/>
                          <w:rPr>
                            <w:rFonts w:ascii="Courier New"/>
                            <w:sz w:val="18"/>
                          </w:rPr>
                        </w:pPr>
                        <w:r>
                          <w:rPr>
                            <w:rFonts w:ascii="Courier New"/>
                            <w:sz w:val="18"/>
                          </w:rPr>
                          <w:t>//This</w:t>
                        </w:r>
                        <w:r>
                          <w:rPr>
                            <w:rFonts w:ascii="Courier New"/>
                            <w:spacing w:val="-5"/>
                            <w:sz w:val="18"/>
                          </w:rPr>
                          <w:t xml:space="preserve"> </w:t>
                        </w:r>
                        <w:r>
                          <w:rPr>
                            <w:rFonts w:ascii="Courier New"/>
                            <w:sz w:val="18"/>
                          </w:rPr>
                          <w:t>is</w:t>
                        </w:r>
                        <w:r>
                          <w:rPr>
                            <w:rFonts w:ascii="Courier New"/>
                            <w:spacing w:val="-5"/>
                            <w:sz w:val="18"/>
                          </w:rPr>
                          <w:t xml:space="preserve"> </w:t>
                        </w:r>
                        <w:r>
                          <w:rPr>
                            <w:rFonts w:ascii="Courier New"/>
                            <w:sz w:val="18"/>
                          </w:rPr>
                          <w:t>done</w:t>
                        </w:r>
                        <w:r>
                          <w:rPr>
                            <w:rFonts w:ascii="Courier New"/>
                            <w:spacing w:val="-5"/>
                            <w:sz w:val="18"/>
                          </w:rPr>
                          <w:t xml:space="preserve"> </w:t>
                        </w:r>
                        <w:r>
                          <w:rPr>
                            <w:rFonts w:ascii="Courier New"/>
                            <w:sz w:val="18"/>
                          </w:rPr>
                          <w:t>as</w:t>
                        </w:r>
                        <w:r>
                          <w:rPr>
                            <w:rFonts w:ascii="Courier New"/>
                            <w:spacing w:val="-5"/>
                            <w:sz w:val="18"/>
                          </w:rPr>
                          <w:t xml:space="preserve"> </w:t>
                        </w:r>
                        <w:r>
                          <w:rPr>
                            <w:rFonts w:ascii="Courier New"/>
                            <w:sz w:val="18"/>
                          </w:rPr>
                          <w:t>an</w:t>
                        </w:r>
                        <w:r>
                          <w:rPr>
                            <w:rFonts w:ascii="Courier New"/>
                            <w:spacing w:val="-5"/>
                            <w:sz w:val="18"/>
                          </w:rPr>
                          <w:t xml:space="preserve"> </w:t>
                        </w:r>
                        <w:r>
                          <w:rPr>
                            <w:rFonts w:ascii="Courier New"/>
                            <w:sz w:val="18"/>
                          </w:rPr>
                          <w:t>example</w:t>
                        </w:r>
                        <w:r>
                          <w:rPr>
                            <w:rFonts w:ascii="Courier New"/>
                            <w:spacing w:val="-5"/>
                            <w:sz w:val="18"/>
                          </w:rPr>
                          <w:t xml:space="preserve"> </w:t>
                        </w:r>
                        <w:r>
                          <w:rPr>
                            <w:rFonts w:ascii="Courier New"/>
                            <w:sz w:val="18"/>
                          </w:rPr>
                          <w:t>for</w:t>
                        </w:r>
                        <w:r>
                          <w:rPr>
                            <w:rFonts w:ascii="Courier New"/>
                            <w:spacing w:val="-5"/>
                            <w:sz w:val="18"/>
                          </w:rPr>
                          <w:t xml:space="preserve"> </w:t>
                        </w:r>
                        <w:r>
                          <w:rPr>
                            <w:rFonts w:ascii="Courier New"/>
                            <w:sz w:val="18"/>
                          </w:rPr>
                          <w:t>simplicity</w:t>
                        </w:r>
                        <w:r>
                          <w:rPr>
                            <w:rFonts w:ascii="Courier New"/>
                            <w:spacing w:val="-5"/>
                            <w:sz w:val="18"/>
                          </w:rPr>
                          <w:t xml:space="preserve"> </w:t>
                        </w:r>
                        <w:r>
                          <w:rPr>
                            <w:rFonts w:ascii="Courier New"/>
                            <w:sz w:val="18"/>
                          </w:rPr>
                          <w:t>and</w:t>
                        </w:r>
                        <w:r>
                          <w:rPr>
                            <w:rFonts w:ascii="Courier New"/>
                            <w:spacing w:val="-5"/>
                            <w:sz w:val="18"/>
                          </w:rPr>
                          <w:t xml:space="preserve"> </w:t>
                        </w:r>
                        <w:r>
                          <w:rPr>
                            <w:rFonts w:ascii="Courier New"/>
                            <w:sz w:val="18"/>
                          </w:rPr>
                          <w:t>user/</w:t>
                        </w:r>
                        <w:proofErr w:type="spellStart"/>
                        <w:r>
                          <w:rPr>
                            <w:rFonts w:ascii="Courier New"/>
                            <w:sz w:val="18"/>
                          </w:rPr>
                          <w:t>pwd</w:t>
                        </w:r>
                        <w:proofErr w:type="spellEnd"/>
                        <w:r>
                          <w:rPr>
                            <w:rFonts w:ascii="Courier New"/>
                            <w:sz w:val="18"/>
                          </w:rPr>
                          <w:t xml:space="preserve"> credentials should never be stored in an app</w:t>
                        </w:r>
                      </w:p>
                      <w:p w14:paraId="5D9B2B22" w14:textId="77777777" w:rsidR="003D76C2" w:rsidRDefault="00000000">
                        <w:pPr>
                          <w:spacing w:before="18" w:line="328" w:lineRule="auto"/>
                          <w:ind w:left="453" w:right="2128"/>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USER_NAME_CORRECT_VALUE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someusername</w:t>
                        </w:r>
                        <w:proofErr w:type="spellEnd"/>
                        <w:r>
                          <w:rPr>
                            <w:rFonts w:ascii="Courier New"/>
                            <w:sz w:val="18"/>
                          </w:rPr>
                          <w:t xml:space="preserve">" const </w:t>
                        </w:r>
                        <w:proofErr w:type="spellStart"/>
                        <w:r>
                          <w:rPr>
                            <w:rFonts w:ascii="Courier New"/>
                            <w:sz w:val="18"/>
                          </w:rPr>
                          <w:t>val</w:t>
                        </w:r>
                        <w:proofErr w:type="spellEnd"/>
                        <w:r>
                          <w:rPr>
                            <w:rFonts w:ascii="Courier New"/>
                            <w:sz w:val="18"/>
                          </w:rPr>
                          <w:t xml:space="preserve"> PASSWORD_CORRECT_VALUE = "</w:t>
                        </w:r>
                        <w:proofErr w:type="spellStart"/>
                        <w:r>
                          <w:rPr>
                            <w:rFonts w:ascii="Courier New"/>
                            <w:sz w:val="18"/>
                          </w:rPr>
                          <w:t>somepassword</w:t>
                        </w:r>
                        <w:proofErr w:type="spellEnd"/>
                        <w:r>
                          <w:rPr>
                            <w:rFonts w:ascii="Courier New"/>
                            <w:sz w:val="18"/>
                          </w:rPr>
                          <w:t>"</w:t>
                        </w:r>
                      </w:p>
                      <w:p w14:paraId="24D2AF3D" w14:textId="77777777" w:rsidR="003D76C2" w:rsidRDefault="003D76C2">
                        <w:pPr>
                          <w:spacing w:before="9"/>
                          <w:rPr>
                            <w:rFonts w:ascii="Courier New"/>
                            <w:sz w:val="24"/>
                          </w:rPr>
                        </w:pPr>
                      </w:p>
                      <w:p w14:paraId="4199829D" w14:textId="77777777" w:rsidR="003D76C2" w:rsidRDefault="00000000">
                        <w:pPr>
                          <w:ind w:left="453"/>
                          <w:jc w:val="both"/>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39349781" w14:textId="77777777" w:rsidR="003D76C2" w:rsidRDefault="003D76C2">
                        <w:pPr>
                          <w:rPr>
                            <w:rFonts w:ascii="Courier New"/>
                            <w:sz w:val="20"/>
                          </w:rPr>
                        </w:pPr>
                      </w:p>
                      <w:p w14:paraId="31A4FADE" w14:textId="77777777" w:rsidR="003D76C2" w:rsidRDefault="00000000">
                        <w:pPr>
                          <w:spacing w:before="124" w:line="328" w:lineRule="auto"/>
                          <w:ind w:left="885" w:right="3699"/>
                          <w:rPr>
                            <w:rFonts w:ascii="Courier New"/>
                            <w:sz w:val="18"/>
                          </w:rPr>
                        </w:pPr>
                        <w:r>
                          <w:rPr>
                            <w:rFonts w:ascii="Courier New"/>
                            <w:sz w:val="18"/>
                          </w:rPr>
                          <w:t>private</w:t>
                        </w:r>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isLoggedIn</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false private var </w:t>
                        </w:r>
                        <w:proofErr w:type="spellStart"/>
                        <w:r>
                          <w:rPr>
                            <w:rFonts w:ascii="Courier New"/>
                            <w:sz w:val="18"/>
                          </w:rPr>
                          <w:t>loggedInUser</w:t>
                        </w:r>
                        <w:proofErr w:type="spellEnd"/>
                        <w:r>
                          <w:rPr>
                            <w:rFonts w:ascii="Courier New"/>
                            <w:sz w:val="18"/>
                          </w:rPr>
                          <w:t xml:space="preserve"> = ""</w:t>
                        </w:r>
                      </w:p>
                    </w:txbxContent>
                  </v:textbox>
                </v:shape>
                <w10:wrap type="topAndBottom" anchorx="page"/>
              </v:group>
            </w:pict>
          </mc:Fallback>
        </mc:AlternateContent>
      </w:r>
    </w:p>
    <w:p w14:paraId="2D390A04" w14:textId="77777777" w:rsidR="003D76C2" w:rsidRDefault="003D76C2">
      <w:pPr>
        <w:rPr>
          <w:sz w:val="8"/>
        </w:rPr>
        <w:sectPr w:rsidR="003D76C2">
          <w:pgSz w:w="10800" w:h="13320"/>
          <w:pgMar w:top="1120" w:right="920" w:bottom="280" w:left="940" w:header="695" w:footer="0" w:gutter="0"/>
          <w:cols w:space="720"/>
        </w:sectPr>
      </w:pPr>
    </w:p>
    <w:p w14:paraId="004215D2" w14:textId="77777777" w:rsidR="003D76C2" w:rsidRDefault="00D51F7C">
      <w:pPr>
        <w:pStyle w:val="BodyText"/>
        <w:spacing w:before="12"/>
        <w:rPr>
          <w:sz w:val="22"/>
        </w:rPr>
      </w:pPr>
      <w:r>
        <w:rPr>
          <w:noProof/>
        </w:rPr>
        <w:lastRenderedPageBreak/>
        <mc:AlternateContent>
          <mc:Choice Requires="wpg">
            <w:drawing>
              <wp:anchor distT="0" distB="0" distL="114300" distR="114300" simplePos="0" relativeHeight="483642368" behindDoc="1" locked="0" layoutInCell="1" allowOverlap="1" wp14:anchorId="30B0414D" wp14:editId="74C5E47C">
                <wp:simplePos x="0" y="0"/>
                <wp:positionH relativeFrom="page">
                  <wp:posOffset>1120140</wp:posOffset>
                </wp:positionH>
                <wp:positionV relativeFrom="page">
                  <wp:posOffset>768350</wp:posOffset>
                </wp:positionV>
                <wp:extent cx="5074920" cy="7280275"/>
                <wp:effectExtent l="0" t="0" r="5080" b="0"/>
                <wp:wrapNone/>
                <wp:docPr id="1448" name="docshapegroup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280275"/>
                          <a:chOff x="1764" y="1210"/>
                          <a:chExt cx="7992" cy="11465"/>
                        </a:xfrm>
                      </wpg:grpSpPr>
                      <wps:wsp>
                        <wps:cNvPr id="1449" name="docshape90"/>
                        <wps:cNvSpPr>
                          <a:spLocks/>
                        </wps:cNvSpPr>
                        <wps:spPr bwMode="auto">
                          <a:xfrm>
                            <a:off x="1764" y="1219"/>
                            <a:ext cx="7992" cy="1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0" name="docshape91"/>
                        <wps:cNvSpPr>
                          <a:spLocks/>
                        </wps:cNvSpPr>
                        <wps:spPr bwMode="auto">
                          <a:xfrm>
                            <a:off x="1764" y="1209"/>
                            <a:ext cx="7992" cy="11465"/>
                          </a:xfrm>
                          <a:custGeom>
                            <a:avLst/>
                            <a:gdLst>
                              <a:gd name="T0" fmla="+- 0 9756 1764"/>
                              <a:gd name="T1" fmla="*/ T0 w 7992"/>
                              <a:gd name="T2" fmla="+- 0 12654 1210"/>
                              <a:gd name="T3" fmla="*/ 12654 h 11465"/>
                              <a:gd name="T4" fmla="+- 0 1764 1764"/>
                              <a:gd name="T5" fmla="*/ T4 w 7992"/>
                              <a:gd name="T6" fmla="+- 0 12654 1210"/>
                              <a:gd name="T7" fmla="*/ 12654 h 11465"/>
                              <a:gd name="T8" fmla="+- 0 1764 1764"/>
                              <a:gd name="T9" fmla="*/ T8 w 7992"/>
                              <a:gd name="T10" fmla="+- 0 12674 1210"/>
                              <a:gd name="T11" fmla="*/ 12674 h 11465"/>
                              <a:gd name="T12" fmla="+- 0 9756 1764"/>
                              <a:gd name="T13" fmla="*/ T12 w 7992"/>
                              <a:gd name="T14" fmla="+- 0 12674 1210"/>
                              <a:gd name="T15" fmla="*/ 12674 h 11465"/>
                              <a:gd name="T16" fmla="+- 0 9756 1764"/>
                              <a:gd name="T17" fmla="*/ T16 w 7992"/>
                              <a:gd name="T18" fmla="+- 0 12654 1210"/>
                              <a:gd name="T19" fmla="*/ 12654 h 11465"/>
                              <a:gd name="T20" fmla="+- 0 9756 1764"/>
                              <a:gd name="T21" fmla="*/ T20 w 7992"/>
                              <a:gd name="T22" fmla="+- 0 1210 1210"/>
                              <a:gd name="T23" fmla="*/ 1210 h 11465"/>
                              <a:gd name="T24" fmla="+- 0 1764 1764"/>
                              <a:gd name="T25" fmla="*/ T24 w 7992"/>
                              <a:gd name="T26" fmla="+- 0 1210 1210"/>
                              <a:gd name="T27" fmla="*/ 1210 h 11465"/>
                              <a:gd name="T28" fmla="+- 0 1764 1764"/>
                              <a:gd name="T29" fmla="*/ T28 w 7992"/>
                              <a:gd name="T30" fmla="+- 0 1230 1210"/>
                              <a:gd name="T31" fmla="*/ 1230 h 11465"/>
                              <a:gd name="T32" fmla="+- 0 9756 1764"/>
                              <a:gd name="T33" fmla="*/ T32 w 7992"/>
                              <a:gd name="T34" fmla="+- 0 1230 1210"/>
                              <a:gd name="T35" fmla="*/ 1230 h 11465"/>
                              <a:gd name="T36" fmla="+- 0 9756 1764"/>
                              <a:gd name="T37" fmla="*/ T36 w 7992"/>
                              <a:gd name="T38" fmla="+- 0 1210 1210"/>
                              <a:gd name="T39" fmla="*/ 1210 h 1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465">
                                <a:moveTo>
                                  <a:pt x="7992" y="11444"/>
                                </a:moveTo>
                                <a:lnTo>
                                  <a:pt x="0" y="11444"/>
                                </a:lnTo>
                                <a:lnTo>
                                  <a:pt x="0" y="11464"/>
                                </a:lnTo>
                                <a:lnTo>
                                  <a:pt x="7992" y="11464"/>
                                </a:lnTo>
                                <a:lnTo>
                                  <a:pt x="7992" y="1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D4E7D1" id="docshapegroup89" o:spid="_x0000_s1026" style="position:absolute;margin-left:88.2pt;margin-top:60.5pt;width:399.6pt;height:573.25pt;z-index:-19674112;mso-position-horizontal-relative:page;mso-position-vertical-relative:page" coordorigin="1764,1210" coordsize="7992,1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">
                <v:rect id="docshape90" o:spid="_x0000_s1027" style="position:absolute;left:1764;top:1219;width:7992;height:1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" fillcolor="#f6f6f6" stroked="f">
                  <v:path arrowok="t"/>
                </v:rect>
                <v:shape id="docshape91" o:spid="_x0000_s1028" style="position:absolute;left:1764;top:1209;width:7992;height:11465;visibility:visible;mso-wrap-style:square;v-text-anchor:top" coordsize="7992,1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" path="m7992,11444l,11444r,20l7992,11464r,-20xm7992,l,,,20r7992,l7992,xe" fillcolor="#dadada" stroked="f">
                  <v:path arrowok="t" o:connecttype="custom" o:connectlocs="7992,12654;0,12654;0,12674;7992,12674;7992,12654;7992,1210;0,1210;0,1230;7992,1230;7992,1210" o:connectangles="0,0,0,0,0,0,0,0,0,0"/>
                </v:shape>
                <w10:wrap anchorx="page" anchory="page"/>
              </v:group>
            </w:pict>
          </mc:Fallback>
        </mc:AlternateContent>
      </w:r>
    </w:p>
    <w:p w14:paraId="024BCF04" w14:textId="77777777" w:rsidR="003D76C2" w:rsidRDefault="00000000">
      <w:pPr>
        <w:spacing w:before="100"/>
        <w:ind w:left="1709"/>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submitButton</w:t>
      </w:r>
      <w:proofErr w:type="spellEnd"/>
      <w:r>
        <w:rPr>
          <w:rFonts w:ascii="Courier New"/>
          <w:sz w:val="18"/>
        </w:rPr>
        <w:t>:</w:t>
      </w:r>
      <w:r>
        <w:rPr>
          <w:rFonts w:ascii="Courier New"/>
          <w:spacing w:val="-7"/>
          <w:sz w:val="18"/>
        </w:rPr>
        <w:t xml:space="preserve"> </w:t>
      </w:r>
      <w:r>
        <w:rPr>
          <w:rFonts w:ascii="Courier New"/>
          <w:spacing w:val="-2"/>
          <w:sz w:val="18"/>
        </w:rPr>
        <w:t>Button</w:t>
      </w:r>
    </w:p>
    <w:p w14:paraId="315188FF" w14:textId="77777777" w:rsidR="003D76C2" w:rsidRDefault="00000000">
      <w:pPr>
        <w:spacing w:before="76"/>
        <w:ind w:left="2141"/>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R.id.submit_button</w:t>
      </w:r>
      <w:proofErr w:type="spellEnd"/>
      <w:r>
        <w:rPr>
          <w:rFonts w:ascii="Courier New"/>
          <w:spacing w:val="-2"/>
          <w:sz w:val="18"/>
        </w:rPr>
        <w:t>)</w:t>
      </w:r>
    </w:p>
    <w:p w14:paraId="20017DDC" w14:textId="77777777" w:rsidR="003D76C2" w:rsidRDefault="003D76C2">
      <w:pPr>
        <w:pStyle w:val="BodyText"/>
        <w:rPr>
          <w:rFonts w:ascii="Courier New"/>
        </w:rPr>
      </w:pPr>
    </w:p>
    <w:p w14:paraId="744635B3" w14:textId="77777777" w:rsidR="003D76C2" w:rsidRDefault="00000000">
      <w:pPr>
        <w:spacing w:before="130"/>
        <w:ind w:left="1709"/>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userName</w:t>
      </w:r>
      <w:proofErr w:type="spellEnd"/>
      <w:r>
        <w:rPr>
          <w:rFonts w:ascii="Courier New"/>
          <w:sz w:val="18"/>
        </w:rPr>
        <w:t>:</w:t>
      </w:r>
      <w:r>
        <w:rPr>
          <w:rFonts w:ascii="Courier New"/>
          <w:spacing w:val="-6"/>
          <w:sz w:val="18"/>
        </w:rPr>
        <w:t xml:space="preserve"> </w:t>
      </w:r>
      <w:proofErr w:type="spellStart"/>
      <w:r>
        <w:rPr>
          <w:rFonts w:ascii="Courier New"/>
          <w:spacing w:val="-2"/>
          <w:sz w:val="18"/>
        </w:rPr>
        <w:t>EditText</w:t>
      </w:r>
      <w:proofErr w:type="spellEnd"/>
    </w:p>
    <w:p w14:paraId="4487153E" w14:textId="77777777" w:rsidR="003D76C2" w:rsidRDefault="00000000">
      <w:pPr>
        <w:spacing w:before="76"/>
        <w:ind w:left="2141"/>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R.id.user_name</w:t>
      </w:r>
      <w:proofErr w:type="spellEnd"/>
      <w:r>
        <w:rPr>
          <w:rFonts w:ascii="Courier New"/>
          <w:spacing w:val="-2"/>
          <w:sz w:val="18"/>
        </w:rPr>
        <w:t>)</w:t>
      </w:r>
    </w:p>
    <w:p w14:paraId="0D46BB7A" w14:textId="77777777" w:rsidR="003D76C2" w:rsidRDefault="003D76C2">
      <w:pPr>
        <w:pStyle w:val="BodyText"/>
        <w:rPr>
          <w:rFonts w:ascii="Courier New"/>
        </w:rPr>
      </w:pPr>
    </w:p>
    <w:p w14:paraId="6D92E387" w14:textId="77777777" w:rsidR="003D76C2" w:rsidRDefault="00000000">
      <w:pPr>
        <w:spacing w:before="129"/>
        <w:ind w:left="1709"/>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password:</w:t>
      </w:r>
      <w:r>
        <w:rPr>
          <w:rFonts w:ascii="Courier New"/>
          <w:spacing w:val="-6"/>
          <w:sz w:val="18"/>
        </w:rPr>
        <w:t xml:space="preserve"> </w:t>
      </w:r>
      <w:proofErr w:type="spellStart"/>
      <w:r>
        <w:rPr>
          <w:rFonts w:ascii="Courier New"/>
          <w:spacing w:val="-2"/>
          <w:sz w:val="18"/>
        </w:rPr>
        <w:t>EditText</w:t>
      </w:r>
      <w:proofErr w:type="spellEnd"/>
    </w:p>
    <w:p w14:paraId="372F9254" w14:textId="77777777" w:rsidR="003D76C2" w:rsidRDefault="00000000">
      <w:pPr>
        <w:spacing w:before="77"/>
        <w:ind w:left="2141"/>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R.id.password</w:t>
      </w:r>
      <w:proofErr w:type="spellEnd"/>
      <w:r>
        <w:rPr>
          <w:rFonts w:ascii="Courier New"/>
          <w:spacing w:val="-2"/>
          <w:sz w:val="18"/>
        </w:rPr>
        <w:t>)</w:t>
      </w:r>
    </w:p>
    <w:p w14:paraId="370D63BA" w14:textId="77777777" w:rsidR="003D76C2" w:rsidRDefault="003D76C2">
      <w:pPr>
        <w:pStyle w:val="BodyText"/>
        <w:rPr>
          <w:rFonts w:ascii="Courier New"/>
        </w:rPr>
      </w:pPr>
    </w:p>
    <w:p w14:paraId="17B7ADCA" w14:textId="77777777" w:rsidR="003D76C2" w:rsidRDefault="00000000">
      <w:pPr>
        <w:spacing w:before="129"/>
        <w:ind w:left="1709"/>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header:</w:t>
      </w:r>
      <w:r>
        <w:rPr>
          <w:rFonts w:ascii="Courier New"/>
          <w:spacing w:val="-5"/>
          <w:sz w:val="18"/>
        </w:rPr>
        <w:t xml:space="preserve"> </w:t>
      </w:r>
      <w:proofErr w:type="spellStart"/>
      <w:r>
        <w:rPr>
          <w:rFonts w:ascii="Courier New"/>
          <w:spacing w:val="-2"/>
          <w:sz w:val="18"/>
        </w:rPr>
        <w:t>TextView</w:t>
      </w:r>
      <w:proofErr w:type="spellEnd"/>
    </w:p>
    <w:p w14:paraId="7C92E257" w14:textId="77777777" w:rsidR="003D76C2" w:rsidRDefault="00000000">
      <w:pPr>
        <w:spacing w:before="76"/>
        <w:ind w:left="2141"/>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R.id.header</w:t>
      </w:r>
      <w:proofErr w:type="spellEnd"/>
      <w:r>
        <w:rPr>
          <w:rFonts w:ascii="Courier New"/>
          <w:spacing w:val="-2"/>
          <w:sz w:val="18"/>
        </w:rPr>
        <w:t>)</w:t>
      </w:r>
    </w:p>
    <w:p w14:paraId="2A021A25" w14:textId="77777777" w:rsidR="003D76C2" w:rsidRDefault="003D76C2">
      <w:pPr>
        <w:pStyle w:val="BodyText"/>
        <w:rPr>
          <w:rFonts w:ascii="Courier New"/>
        </w:rPr>
      </w:pPr>
    </w:p>
    <w:p w14:paraId="2DB1BEB5" w14:textId="77777777" w:rsidR="003D76C2" w:rsidRDefault="00000000">
      <w:pPr>
        <w:spacing w:before="130" w:line="328" w:lineRule="auto"/>
        <w:ind w:left="2141"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16EDE140" w14:textId="77777777" w:rsidR="003D76C2" w:rsidRDefault="003D76C2">
      <w:pPr>
        <w:pStyle w:val="BodyText"/>
        <w:spacing w:before="10"/>
        <w:rPr>
          <w:rFonts w:ascii="Courier New"/>
          <w:sz w:val="24"/>
        </w:rPr>
      </w:pPr>
    </w:p>
    <w:p w14:paraId="3EE71045" w14:textId="77777777" w:rsidR="003D76C2" w:rsidRDefault="00000000">
      <w:pPr>
        <w:ind w:left="2141"/>
        <w:rPr>
          <w:rFonts w:ascii="Courier New"/>
          <w:sz w:val="18"/>
        </w:rPr>
      </w:pPr>
      <w:proofErr w:type="spellStart"/>
      <w:r>
        <w:rPr>
          <w:rFonts w:ascii="Courier New"/>
          <w:spacing w:val="-2"/>
          <w:sz w:val="18"/>
        </w:rPr>
        <w:t>submitButton.setOnClickListener</w:t>
      </w:r>
      <w:proofErr w:type="spellEnd"/>
      <w:r>
        <w:rPr>
          <w:rFonts w:ascii="Courier New"/>
          <w:spacing w:val="29"/>
          <w:sz w:val="18"/>
        </w:rPr>
        <w:t xml:space="preserve"> </w:t>
      </w:r>
      <w:r>
        <w:rPr>
          <w:rFonts w:ascii="Courier New"/>
          <w:spacing w:val="-10"/>
          <w:sz w:val="18"/>
        </w:rPr>
        <w:t>{</w:t>
      </w:r>
    </w:p>
    <w:p w14:paraId="4167ED80" w14:textId="77777777" w:rsidR="003D76C2" w:rsidRDefault="003D76C2">
      <w:pPr>
        <w:pStyle w:val="BodyText"/>
        <w:rPr>
          <w:rFonts w:ascii="Courier New"/>
        </w:rPr>
      </w:pPr>
    </w:p>
    <w:p w14:paraId="4B0F1773" w14:textId="77777777" w:rsidR="003D76C2" w:rsidRDefault="00000000">
      <w:pPr>
        <w:spacing w:before="129" w:line="328" w:lineRule="auto"/>
        <w:ind w:left="2573" w:right="701"/>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userNameForm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userName.text.toString</w:t>
      </w:r>
      <w:proofErr w:type="spellEnd"/>
      <w:r>
        <w:rPr>
          <w:rFonts w:ascii="Courier New"/>
          <w:sz w:val="18"/>
        </w:rPr>
        <w:t xml:space="preserve">().trim() </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passwordForm</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password.text.toString</w:t>
      </w:r>
      <w:proofErr w:type="spellEnd"/>
      <w:r>
        <w:rPr>
          <w:rFonts w:ascii="Courier New"/>
          <w:spacing w:val="-2"/>
          <w:sz w:val="18"/>
        </w:rPr>
        <w:t>().trim()</w:t>
      </w:r>
    </w:p>
    <w:p w14:paraId="1D03695A" w14:textId="77777777" w:rsidR="003D76C2" w:rsidRDefault="003D76C2">
      <w:pPr>
        <w:pStyle w:val="BodyText"/>
        <w:spacing w:before="10"/>
        <w:rPr>
          <w:rFonts w:ascii="Courier New"/>
          <w:sz w:val="24"/>
        </w:rPr>
      </w:pPr>
    </w:p>
    <w:p w14:paraId="26ED5B9E" w14:textId="77777777" w:rsidR="003D76C2" w:rsidRDefault="00000000">
      <w:pPr>
        <w:ind w:left="2573"/>
        <w:rPr>
          <w:rFonts w:ascii="Courier New"/>
          <w:sz w:val="18"/>
        </w:rPr>
      </w:pPr>
      <w:proofErr w:type="spellStart"/>
      <w:r>
        <w:rPr>
          <w:rFonts w:ascii="Courier New"/>
          <w:spacing w:val="-2"/>
          <w:sz w:val="18"/>
        </w:rPr>
        <w:t>hideKeyboard</w:t>
      </w:r>
      <w:proofErr w:type="spellEnd"/>
      <w:r>
        <w:rPr>
          <w:rFonts w:ascii="Courier New"/>
          <w:spacing w:val="-2"/>
          <w:sz w:val="18"/>
        </w:rPr>
        <w:t>()</w:t>
      </w:r>
    </w:p>
    <w:p w14:paraId="7AE07F88" w14:textId="77777777" w:rsidR="003D76C2" w:rsidRDefault="003D76C2">
      <w:pPr>
        <w:pStyle w:val="BodyText"/>
        <w:rPr>
          <w:rFonts w:ascii="Courier New"/>
        </w:rPr>
      </w:pPr>
    </w:p>
    <w:p w14:paraId="11897B05" w14:textId="77777777" w:rsidR="003D76C2" w:rsidRDefault="00000000">
      <w:pPr>
        <w:spacing w:before="132" w:line="235" w:lineRule="auto"/>
        <w:ind w:left="2789" w:right="2599" w:hanging="216"/>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userNameForm.isNotEmpty</w:t>
      </w:r>
      <w:proofErr w:type="spellEnd"/>
      <w:r>
        <w:rPr>
          <w:rFonts w:ascii="Courier New"/>
          <w:sz w:val="18"/>
        </w:rPr>
        <w:t>()</w:t>
      </w:r>
      <w:r>
        <w:rPr>
          <w:rFonts w:ascii="Courier New"/>
          <w:spacing w:val="-19"/>
          <w:sz w:val="18"/>
        </w:rPr>
        <w:t xml:space="preserve"> </w:t>
      </w:r>
      <w:r>
        <w:rPr>
          <w:rFonts w:ascii="Courier New"/>
          <w:sz w:val="18"/>
        </w:rPr>
        <w:t xml:space="preserve">&amp;&amp; </w:t>
      </w:r>
      <w:proofErr w:type="spellStart"/>
      <w:r>
        <w:rPr>
          <w:rFonts w:ascii="Courier New"/>
          <w:sz w:val="18"/>
        </w:rPr>
        <w:t>passwordForm.isNotEmpty</w:t>
      </w:r>
      <w:proofErr w:type="spellEnd"/>
      <w:r>
        <w:rPr>
          <w:rFonts w:ascii="Courier New"/>
          <w:sz w:val="18"/>
        </w:rPr>
        <w:t>()) {</w:t>
      </w:r>
    </w:p>
    <w:p w14:paraId="624136F8" w14:textId="77777777" w:rsidR="003D76C2" w:rsidRDefault="003D76C2">
      <w:pPr>
        <w:pStyle w:val="BodyText"/>
        <w:spacing w:before="6"/>
        <w:rPr>
          <w:rFonts w:ascii="Courier New"/>
          <w:sz w:val="19"/>
        </w:rPr>
      </w:pPr>
    </w:p>
    <w:p w14:paraId="7AE6C539" w14:textId="77777777" w:rsidR="003D76C2" w:rsidRDefault="00000000">
      <w:pPr>
        <w:spacing w:line="280" w:lineRule="atLeast"/>
        <w:ind w:left="3005" w:right="882"/>
        <w:rPr>
          <w:rFonts w:ascii="Courier New"/>
          <w:sz w:val="18"/>
        </w:rPr>
      </w:pPr>
      <w:r>
        <w:rPr>
          <w:rFonts w:ascii="Courier New"/>
          <w:sz w:val="18"/>
        </w:rPr>
        <w:t>//Set the name of the activity to launch Intent(this,</w:t>
      </w:r>
      <w:r>
        <w:rPr>
          <w:rFonts w:ascii="Courier New"/>
          <w:spacing w:val="-20"/>
          <w:sz w:val="18"/>
        </w:rPr>
        <w:t xml:space="preserve"> </w:t>
      </w:r>
      <w:proofErr w:type="spellStart"/>
      <w:r>
        <w:rPr>
          <w:rFonts w:ascii="Courier New"/>
          <w:sz w:val="18"/>
        </w:rPr>
        <w:t>MainActivity</w:t>
      </w:r>
      <w:proofErr w:type="spellEnd"/>
      <w:r>
        <w:rPr>
          <w:rFonts w:ascii="Courier New"/>
          <w:sz w:val="18"/>
        </w:rPr>
        <w:t>::class.java).also</w:t>
      </w:r>
      <w:r>
        <w:rPr>
          <w:rFonts w:ascii="Courier New"/>
          <w:spacing w:val="-20"/>
          <w:sz w:val="18"/>
        </w:rPr>
        <w:t xml:space="preserve"> </w:t>
      </w:r>
      <w:r>
        <w:rPr>
          <w:rFonts w:ascii="Courier New"/>
          <w:sz w:val="18"/>
        </w:rPr>
        <w:t>{</w:t>
      </w:r>
    </w:p>
    <w:p w14:paraId="02290296" w14:textId="77777777" w:rsidR="003D76C2" w:rsidRDefault="00000000">
      <w:pPr>
        <w:spacing w:line="200" w:lineRule="exact"/>
        <w:ind w:left="3221"/>
        <w:rPr>
          <w:rFonts w:ascii="Courier New"/>
          <w:sz w:val="18"/>
        </w:rPr>
      </w:pPr>
      <w:proofErr w:type="spellStart"/>
      <w:r>
        <w:rPr>
          <w:rFonts w:ascii="Courier New"/>
          <w:sz w:val="18"/>
        </w:rPr>
        <w:t>loginIntent</w:t>
      </w:r>
      <w:proofErr w:type="spellEnd"/>
      <w:r>
        <w:rPr>
          <w:rFonts w:ascii="Courier New"/>
          <w:spacing w:val="-12"/>
          <w:sz w:val="18"/>
        </w:rPr>
        <w:t xml:space="preserve"> </w:t>
      </w:r>
      <w:r>
        <w:rPr>
          <w:rFonts w:ascii="Courier New"/>
          <w:sz w:val="18"/>
        </w:rPr>
        <w:t>-</w:t>
      </w:r>
      <w:r>
        <w:rPr>
          <w:rFonts w:ascii="Courier New"/>
          <w:spacing w:val="-10"/>
          <w:sz w:val="18"/>
        </w:rPr>
        <w:t>&gt;</w:t>
      </w:r>
    </w:p>
    <w:p w14:paraId="7A54F71A" w14:textId="77777777" w:rsidR="003D76C2" w:rsidRDefault="00000000">
      <w:pPr>
        <w:spacing w:before="16"/>
        <w:ind w:left="3437"/>
        <w:rPr>
          <w:rFonts w:ascii="Courier New"/>
          <w:sz w:val="18"/>
        </w:rPr>
      </w:pPr>
      <w:r>
        <w:rPr>
          <w:rFonts w:ascii="Courier New"/>
          <w:sz w:val="18"/>
        </w:rPr>
        <w:t>//Add</w:t>
      </w:r>
      <w:r>
        <w:rPr>
          <w:rFonts w:ascii="Courier New"/>
          <w:spacing w:val="-4"/>
          <w:sz w:val="18"/>
        </w:rPr>
        <w:t xml:space="preserve"> </w:t>
      </w:r>
      <w:r>
        <w:rPr>
          <w:rFonts w:ascii="Courier New"/>
          <w:sz w:val="18"/>
        </w:rPr>
        <w:t>the</w:t>
      </w:r>
      <w:r>
        <w:rPr>
          <w:rFonts w:ascii="Courier New"/>
          <w:spacing w:val="-4"/>
          <w:sz w:val="18"/>
        </w:rPr>
        <w:t xml:space="preserve"> data</w:t>
      </w:r>
    </w:p>
    <w:p w14:paraId="28988CA5" w14:textId="77777777" w:rsidR="003D76C2" w:rsidRDefault="00000000">
      <w:pPr>
        <w:spacing w:before="79" w:line="235" w:lineRule="auto"/>
        <w:ind w:left="3653" w:right="1684" w:hanging="216"/>
        <w:rPr>
          <w:rFonts w:ascii="Courier New"/>
          <w:sz w:val="18"/>
        </w:rPr>
      </w:pPr>
      <w:proofErr w:type="spellStart"/>
      <w:r>
        <w:rPr>
          <w:rFonts w:ascii="Courier New"/>
          <w:spacing w:val="-2"/>
          <w:sz w:val="18"/>
        </w:rPr>
        <w:t>loginIntent.putExtra</w:t>
      </w:r>
      <w:proofErr w:type="spellEnd"/>
      <w:r>
        <w:rPr>
          <w:rFonts w:ascii="Courier New"/>
          <w:spacing w:val="-2"/>
          <w:sz w:val="18"/>
        </w:rPr>
        <w:t xml:space="preserve">(USER_NAME_KEY, </w:t>
      </w:r>
      <w:proofErr w:type="spellStart"/>
      <w:r>
        <w:rPr>
          <w:rFonts w:ascii="Courier New"/>
          <w:spacing w:val="-2"/>
          <w:sz w:val="18"/>
        </w:rPr>
        <w:t>userNameForm</w:t>
      </w:r>
      <w:proofErr w:type="spellEnd"/>
      <w:r>
        <w:rPr>
          <w:rFonts w:ascii="Courier New"/>
          <w:spacing w:val="-2"/>
          <w:sz w:val="18"/>
        </w:rPr>
        <w:t>)</w:t>
      </w:r>
    </w:p>
    <w:p w14:paraId="7F586B95" w14:textId="77777777" w:rsidR="003D76C2" w:rsidRDefault="00000000">
      <w:pPr>
        <w:spacing w:before="21" w:line="235" w:lineRule="auto"/>
        <w:ind w:left="3653" w:right="1684" w:hanging="216"/>
        <w:rPr>
          <w:rFonts w:ascii="Courier New"/>
          <w:sz w:val="18"/>
        </w:rPr>
      </w:pPr>
      <w:proofErr w:type="spellStart"/>
      <w:r>
        <w:rPr>
          <w:rFonts w:ascii="Courier New"/>
          <w:spacing w:val="-2"/>
          <w:sz w:val="18"/>
        </w:rPr>
        <w:t>loginIntent.putExtra</w:t>
      </w:r>
      <w:proofErr w:type="spellEnd"/>
      <w:r>
        <w:rPr>
          <w:rFonts w:ascii="Courier New"/>
          <w:spacing w:val="-2"/>
          <w:sz w:val="18"/>
        </w:rPr>
        <w:t xml:space="preserve">(PASSWORD_KEY, </w:t>
      </w:r>
      <w:proofErr w:type="spellStart"/>
      <w:r>
        <w:rPr>
          <w:rFonts w:ascii="Courier New"/>
          <w:spacing w:val="-2"/>
          <w:sz w:val="18"/>
        </w:rPr>
        <w:t>passwordForm</w:t>
      </w:r>
      <w:proofErr w:type="spellEnd"/>
      <w:r>
        <w:rPr>
          <w:rFonts w:ascii="Courier New"/>
          <w:spacing w:val="-2"/>
          <w:sz w:val="18"/>
        </w:rPr>
        <w:t>)</w:t>
      </w:r>
    </w:p>
    <w:p w14:paraId="7E242491" w14:textId="77777777" w:rsidR="003D76C2" w:rsidRDefault="00000000">
      <w:pPr>
        <w:spacing w:before="17" w:line="328" w:lineRule="auto"/>
        <w:ind w:left="3437" w:right="2599"/>
        <w:rPr>
          <w:rFonts w:ascii="Courier New"/>
          <w:sz w:val="18"/>
        </w:rPr>
      </w:pPr>
      <w:r>
        <w:rPr>
          <w:rFonts w:ascii="Courier New"/>
          <w:spacing w:val="-2"/>
          <w:sz w:val="18"/>
        </w:rPr>
        <w:t xml:space="preserve">//Launch </w:t>
      </w:r>
      <w:proofErr w:type="spellStart"/>
      <w:r>
        <w:rPr>
          <w:rFonts w:ascii="Courier New"/>
          <w:spacing w:val="-2"/>
          <w:sz w:val="18"/>
        </w:rPr>
        <w:t>startActivity</w:t>
      </w:r>
      <w:proofErr w:type="spellEnd"/>
      <w:r>
        <w:rPr>
          <w:rFonts w:ascii="Courier New"/>
          <w:spacing w:val="-2"/>
          <w:sz w:val="18"/>
        </w:rPr>
        <w:t>(</w:t>
      </w:r>
      <w:proofErr w:type="spellStart"/>
      <w:r>
        <w:rPr>
          <w:rFonts w:ascii="Courier New"/>
          <w:spacing w:val="-2"/>
          <w:sz w:val="18"/>
        </w:rPr>
        <w:t>loginIntent</w:t>
      </w:r>
      <w:proofErr w:type="spellEnd"/>
      <w:r>
        <w:rPr>
          <w:rFonts w:ascii="Courier New"/>
          <w:spacing w:val="-2"/>
          <w:sz w:val="18"/>
        </w:rPr>
        <w:t>)</w:t>
      </w:r>
    </w:p>
    <w:p w14:paraId="4B9BCF2D" w14:textId="77777777" w:rsidR="003D76C2" w:rsidRDefault="00000000">
      <w:pPr>
        <w:spacing w:before="1"/>
        <w:ind w:right="2818"/>
        <w:jc w:val="center"/>
        <w:rPr>
          <w:rFonts w:ascii="Courier New"/>
          <w:sz w:val="18"/>
        </w:rPr>
      </w:pPr>
      <w:r>
        <w:rPr>
          <w:rFonts w:ascii="Courier New"/>
          <w:sz w:val="18"/>
        </w:rPr>
        <w:t>}</w:t>
      </w:r>
    </w:p>
    <w:p w14:paraId="3367DEF8" w14:textId="77777777" w:rsidR="003D76C2" w:rsidRDefault="003D76C2">
      <w:pPr>
        <w:pStyle w:val="BodyText"/>
        <w:rPr>
          <w:rFonts w:ascii="Courier New"/>
        </w:rPr>
      </w:pPr>
    </w:p>
    <w:p w14:paraId="32E19FF8" w14:textId="77777777" w:rsidR="003D76C2" w:rsidRDefault="00000000">
      <w:pPr>
        <w:spacing w:before="130"/>
        <w:ind w:left="2573"/>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14C2B8B3" w14:textId="77777777" w:rsidR="003D76C2" w:rsidRDefault="00000000">
      <w:pPr>
        <w:spacing w:line="280" w:lineRule="atLeast"/>
        <w:ind w:left="3221" w:hanging="216"/>
        <w:rPr>
          <w:rFonts w:ascii="Courier New"/>
          <w:sz w:val="18"/>
        </w:rPr>
      </w:pPr>
      <w:proofErr w:type="spellStart"/>
      <w:r>
        <w:rPr>
          <w:rFonts w:ascii="Courier New"/>
          <w:sz w:val="18"/>
        </w:rPr>
        <w:t>val</w:t>
      </w:r>
      <w:proofErr w:type="spellEnd"/>
      <w:r>
        <w:rPr>
          <w:rFonts w:ascii="Courier New"/>
          <w:sz w:val="18"/>
        </w:rPr>
        <w:t xml:space="preserve"> toast = </w:t>
      </w:r>
      <w:proofErr w:type="spellStart"/>
      <w:r>
        <w:rPr>
          <w:rFonts w:ascii="Courier New"/>
          <w:sz w:val="18"/>
        </w:rPr>
        <w:t>Toast.makeText</w:t>
      </w:r>
      <w:proofErr w:type="spellEnd"/>
      <w:r>
        <w:rPr>
          <w:rFonts w:ascii="Courier New"/>
          <w:sz w:val="18"/>
        </w:rPr>
        <w:t xml:space="preserve">(this,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R.string.login_form_entry_error</w:t>
      </w:r>
      <w:proofErr w:type="spellEnd"/>
      <w:r>
        <w:rPr>
          <w:rFonts w:ascii="Courier New"/>
          <w:spacing w:val="-2"/>
          <w:sz w:val="18"/>
        </w:rPr>
        <w:t>),</w:t>
      </w:r>
    </w:p>
    <w:p w14:paraId="0D346912" w14:textId="77777777" w:rsidR="003D76C2" w:rsidRDefault="00000000">
      <w:pPr>
        <w:spacing w:line="200" w:lineRule="exact"/>
        <w:ind w:left="1211" w:right="1329"/>
        <w:jc w:val="center"/>
        <w:rPr>
          <w:rFonts w:ascii="Courier New"/>
          <w:sz w:val="18"/>
        </w:rPr>
      </w:pPr>
      <w:proofErr w:type="spellStart"/>
      <w:r>
        <w:rPr>
          <w:rFonts w:ascii="Courier New"/>
          <w:spacing w:val="-2"/>
          <w:sz w:val="18"/>
        </w:rPr>
        <w:t>Toast.LENGTH_LONG</w:t>
      </w:r>
      <w:proofErr w:type="spellEnd"/>
      <w:r>
        <w:rPr>
          <w:rFonts w:ascii="Courier New"/>
          <w:spacing w:val="-2"/>
          <w:sz w:val="18"/>
        </w:rPr>
        <w:t>)</w:t>
      </w:r>
    </w:p>
    <w:p w14:paraId="2EAF9A4D" w14:textId="77777777" w:rsidR="003D76C2" w:rsidRDefault="003D76C2">
      <w:pPr>
        <w:spacing w:line="200" w:lineRule="exact"/>
        <w:jc w:val="center"/>
        <w:rPr>
          <w:rFonts w:ascii="Courier New"/>
          <w:sz w:val="18"/>
        </w:rPr>
        <w:sectPr w:rsidR="003D76C2">
          <w:pgSz w:w="10800" w:h="13320"/>
          <w:pgMar w:top="1120" w:right="920" w:bottom="280" w:left="940" w:header="695" w:footer="0" w:gutter="0"/>
          <w:cols w:space="720"/>
        </w:sectPr>
      </w:pPr>
    </w:p>
    <w:p w14:paraId="21BF4FBF" w14:textId="77777777" w:rsidR="003D76C2" w:rsidRDefault="003D76C2">
      <w:pPr>
        <w:pStyle w:val="BodyText"/>
        <w:spacing w:before="3"/>
        <w:rPr>
          <w:rFonts w:ascii="Courier New"/>
          <w:sz w:val="6"/>
        </w:rPr>
      </w:pPr>
    </w:p>
    <w:p w14:paraId="436308B6"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66DB6E1E" wp14:editId="0B1C6585">
                <wp:extent cx="5074920" cy="2974975"/>
                <wp:effectExtent l="0" t="0" r="5080" b="0"/>
                <wp:docPr id="1444" name="docshapegroup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974975"/>
                          <a:chOff x="0" y="0"/>
                          <a:chExt cx="7992" cy="4685"/>
                        </a:xfrm>
                      </wpg:grpSpPr>
                      <wps:wsp>
                        <wps:cNvPr id="1445" name="docshape93"/>
                        <wps:cNvSpPr>
                          <a:spLocks/>
                        </wps:cNvSpPr>
                        <wps:spPr bwMode="auto">
                          <a:xfrm>
                            <a:off x="0" y="10"/>
                            <a:ext cx="7992" cy="46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6" name="docshape94"/>
                        <wps:cNvSpPr>
                          <a:spLocks/>
                        </wps:cNvSpPr>
                        <wps:spPr bwMode="auto">
                          <a:xfrm>
                            <a:off x="0" y="0"/>
                            <a:ext cx="7992" cy="4685"/>
                          </a:xfrm>
                          <a:custGeom>
                            <a:avLst/>
                            <a:gdLst>
                              <a:gd name="T0" fmla="*/ 7992 w 7992"/>
                              <a:gd name="T1" fmla="*/ 4664 h 4685"/>
                              <a:gd name="T2" fmla="*/ 0 w 7992"/>
                              <a:gd name="T3" fmla="*/ 4664 h 4685"/>
                              <a:gd name="T4" fmla="*/ 0 w 7992"/>
                              <a:gd name="T5" fmla="*/ 4684 h 4685"/>
                              <a:gd name="T6" fmla="*/ 7992 w 7992"/>
                              <a:gd name="T7" fmla="*/ 4684 h 4685"/>
                              <a:gd name="T8" fmla="*/ 7992 w 7992"/>
                              <a:gd name="T9" fmla="*/ 4664 h 4685"/>
                              <a:gd name="T10" fmla="*/ 7992 w 7992"/>
                              <a:gd name="T11" fmla="*/ 0 h 4685"/>
                              <a:gd name="T12" fmla="*/ 0 w 7992"/>
                              <a:gd name="T13" fmla="*/ 0 h 4685"/>
                              <a:gd name="T14" fmla="*/ 0 w 7992"/>
                              <a:gd name="T15" fmla="*/ 20 h 4685"/>
                              <a:gd name="T16" fmla="*/ 7992 w 7992"/>
                              <a:gd name="T17" fmla="*/ 20 h 4685"/>
                              <a:gd name="T18" fmla="*/ 7992 w 7992"/>
                              <a:gd name="T19" fmla="*/ 0 h 46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685">
                                <a:moveTo>
                                  <a:pt x="7992" y="4664"/>
                                </a:moveTo>
                                <a:lnTo>
                                  <a:pt x="0" y="4664"/>
                                </a:lnTo>
                                <a:lnTo>
                                  <a:pt x="0" y="4684"/>
                                </a:lnTo>
                                <a:lnTo>
                                  <a:pt x="7992" y="4684"/>
                                </a:lnTo>
                                <a:lnTo>
                                  <a:pt x="7992" y="46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7" name="docshape95"/>
                        <wps:cNvSpPr txBox="1">
                          <a:spLocks/>
                        </wps:cNvSpPr>
                        <wps:spPr bwMode="auto">
                          <a:xfrm>
                            <a:off x="0" y="20"/>
                            <a:ext cx="7992" cy="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928DA" w14:textId="77777777" w:rsidR="003D76C2" w:rsidRDefault="00000000">
                              <w:pPr>
                                <w:spacing w:before="40" w:line="328" w:lineRule="auto"/>
                                <w:ind w:left="2181" w:right="840"/>
                                <w:rPr>
                                  <w:rFonts w:ascii="Courier New"/>
                                  <w:sz w:val="18"/>
                                </w:rPr>
                              </w:pPr>
                              <w:proofErr w:type="spellStart"/>
                              <w:r>
                                <w:rPr>
                                  <w:rFonts w:ascii="Courier New"/>
                                  <w:sz w:val="18"/>
                                </w:rPr>
                                <w:t>toast.setGravity</w:t>
                              </w:r>
                              <w:proofErr w:type="spellEnd"/>
                              <w:r>
                                <w:rPr>
                                  <w:rFonts w:ascii="Courier New"/>
                                  <w:sz w:val="18"/>
                                </w:rPr>
                                <w:t>(</w:t>
                              </w:r>
                              <w:proofErr w:type="spellStart"/>
                              <w:r>
                                <w:rPr>
                                  <w:rFonts w:ascii="Courier New"/>
                                  <w:sz w:val="18"/>
                                </w:rPr>
                                <w:t>Gravity.CENTER</w:t>
                              </w:r>
                              <w:proofErr w:type="spellEnd"/>
                              <w:r>
                                <w:rPr>
                                  <w:rFonts w:ascii="Courier New"/>
                                  <w:sz w:val="18"/>
                                </w:rPr>
                                <w:t>,</w:t>
                              </w:r>
                              <w:r>
                                <w:rPr>
                                  <w:rFonts w:ascii="Courier New"/>
                                  <w:spacing w:val="-20"/>
                                  <w:sz w:val="18"/>
                                </w:rPr>
                                <w:t xml:space="preserve"> </w:t>
                              </w:r>
                              <w:r>
                                <w:rPr>
                                  <w:rFonts w:ascii="Courier New"/>
                                  <w:sz w:val="18"/>
                                </w:rPr>
                                <w:t>0,</w:t>
                              </w:r>
                              <w:r>
                                <w:rPr>
                                  <w:rFonts w:ascii="Courier New"/>
                                  <w:spacing w:val="-20"/>
                                  <w:sz w:val="18"/>
                                </w:rPr>
                                <w:t xml:space="preserve"> </w:t>
                              </w:r>
                              <w:r>
                                <w:rPr>
                                  <w:rFonts w:ascii="Courier New"/>
                                  <w:sz w:val="18"/>
                                </w:rPr>
                                <w:t xml:space="preserve">0) </w:t>
                              </w:r>
                              <w:proofErr w:type="spellStart"/>
                              <w:r>
                                <w:rPr>
                                  <w:rFonts w:ascii="Courier New"/>
                                  <w:spacing w:val="-2"/>
                                  <w:sz w:val="18"/>
                                </w:rPr>
                                <w:t>toast.show</w:t>
                              </w:r>
                              <w:proofErr w:type="spellEnd"/>
                              <w:r>
                                <w:rPr>
                                  <w:rFonts w:ascii="Courier New"/>
                                  <w:spacing w:val="-2"/>
                                  <w:sz w:val="18"/>
                                </w:rPr>
                                <w:t>()</w:t>
                              </w:r>
                            </w:p>
                            <w:p w14:paraId="205103F8" w14:textId="77777777" w:rsidR="003D76C2" w:rsidRDefault="00000000">
                              <w:pPr>
                                <w:spacing w:before="1"/>
                                <w:ind w:left="1749"/>
                                <w:rPr>
                                  <w:rFonts w:ascii="Courier New"/>
                                  <w:sz w:val="18"/>
                                </w:rPr>
                              </w:pPr>
                              <w:r>
                                <w:rPr>
                                  <w:rFonts w:ascii="Courier New"/>
                                  <w:sz w:val="18"/>
                                </w:rPr>
                                <w:t>}</w:t>
                              </w:r>
                            </w:p>
                            <w:p w14:paraId="5F121397" w14:textId="77777777" w:rsidR="003D76C2" w:rsidRDefault="003D76C2">
                              <w:pPr>
                                <w:rPr>
                                  <w:rFonts w:ascii="Courier New"/>
                                  <w:sz w:val="20"/>
                                </w:rPr>
                              </w:pPr>
                            </w:p>
                            <w:p w14:paraId="5386612B" w14:textId="77777777" w:rsidR="003D76C2" w:rsidRDefault="00000000">
                              <w:pPr>
                                <w:spacing w:before="130"/>
                                <w:ind w:left="1317"/>
                                <w:rPr>
                                  <w:rFonts w:ascii="Courier New"/>
                                  <w:sz w:val="18"/>
                                </w:rPr>
                              </w:pPr>
                              <w:r>
                                <w:rPr>
                                  <w:rFonts w:ascii="Courier New"/>
                                  <w:sz w:val="18"/>
                                </w:rPr>
                                <w:t>}</w:t>
                              </w:r>
                            </w:p>
                            <w:p w14:paraId="654A9C3D" w14:textId="77777777" w:rsidR="003D76C2" w:rsidRDefault="00000000">
                              <w:pPr>
                                <w:spacing w:before="76"/>
                                <w:ind w:left="885"/>
                                <w:rPr>
                                  <w:rFonts w:ascii="Courier New"/>
                                  <w:sz w:val="18"/>
                                </w:rPr>
                              </w:pPr>
                              <w:r>
                                <w:rPr>
                                  <w:rFonts w:ascii="Courier New"/>
                                  <w:sz w:val="18"/>
                                </w:rPr>
                                <w:t>}</w:t>
                              </w:r>
                            </w:p>
                            <w:p w14:paraId="7A58C665" w14:textId="77777777" w:rsidR="003D76C2" w:rsidRDefault="003D76C2">
                              <w:pPr>
                                <w:rPr>
                                  <w:rFonts w:ascii="Courier New"/>
                                  <w:sz w:val="20"/>
                                </w:rPr>
                              </w:pPr>
                            </w:p>
                            <w:p w14:paraId="3AC002A8" w14:textId="77777777" w:rsidR="003D76C2" w:rsidRDefault="00000000">
                              <w:pPr>
                                <w:spacing w:before="130"/>
                                <w:ind w:left="885"/>
                                <w:rPr>
                                  <w:rFonts w:ascii="Courier New"/>
                                  <w:sz w:val="18"/>
                                </w:rPr>
                              </w:pPr>
                              <w:r>
                                <w:rPr>
                                  <w:rFonts w:ascii="Courier New"/>
                                  <w:sz w:val="18"/>
                                </w:rPr>
                                <w:t>private</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hideKeyboard</w:t>
                              </w:r>
                              <w:proofErr w:type="spellEnd"/>
                              <w:r>
                                <w:rPr>
                                  <w:rFonts w:ascii="Courier New"/>
                                  <w:sz w:val="18"/>
                                </w:rPr>
                                <w:t>()</w:t>
                              </w:r>
                              <w:r>
                                <w:rPr>
                                  <w:rFonts w:ascii="Courier New"/>
                                  <w:spacing w:val="-8"/>
                                  <w:sz w:val="18"/>
                                </w:rPr>
                                <w:t xml:space="preserve"> </w:t>
                              </w:r>
                              <w:r>
                                <w:rPr>
                                  <w:rFonts w:ascii="Courier New"/>
                                  <w:spacing w:val="-10"/>
                                  <w:sz w:val="18"/>
                                </w:rPr>
                                <w:t>{</w:t>
                              </w:r>
                            </w:p>
                            <w:p w14:paraId="7332CB82" w14:textId="77777777" w:rsidR="003D76C2" w:rsidRDefault="00000000">
                              <w:pPr>
                                <w:spacing w:line="280" w:lineRule="atLeast"/>
                                <w:ind w:left="1749" w:right="3433" w:hanging="432"/>
                                <w:rPr>
                                  <w:rFonts w:ascii="Courier New"/>
                                  <w:sz w:val="18"/>
                                </w:rPr>
                              </w:pPr>
                              <w:r>
                                <w:rPr>
                                  <w:rFonts w:ascii="Courier New"/>
                                  <w:sz w:val="18"/>
                                </w:rPr>
                                <w:t>if (</w:t>
                              </w:r>
                              <w:proofErr w:type="spellStart"/>
                              <w:r>
                                <w:rPr>
                                  <w:rFonts w:ascii="Courier New"/>
                                  <w:sz w:val="18"/>
                                </w:rPr>
                                <w:t>currentFocus</w:t>
                              </w:r>
                              <w:proofErr w:type="spellEnd"/>
                              <w:r>
                                <w:rPr>
                                  <w:rFonts w:ascii="Courier New"/>
                                  <w:sz w:val="18"/>
                                </w:rPr>
                                <w:t xml:space="preserve"> != null)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imm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getSystemService</w:t>
                              </w:r>
                              <w:proofErr w:type="spellEnd"/>
                            </w:p>
                            <w:p w14:paraId="7EB62A51" w14:textId="77777777" w:rsidR="003D76C2" w:rsidRDefault="00000000">
                              <w:pPr>
                                <w:spacing w:line="235" w:lineRule="auto"/>
                                <w:ind w:left="2181" w:right="840" w:hanging="216"/>
                                <w:rPr>
                                  <w:rFonts w:ascii="Courier New"/>
                                  <w:sz w:val="18"/>
                                </w:rPr>
                              </w:pPr>
                              <w:r>
                                <w:rPr>
                                  <w:rFonts w:ascii="Courier New"/>
                                  <w:sz w:val="18"/>
                                </w:rPr>
                                <w:t>(</w:t>
                              </w:r>
                              <w:proofErr w:type="spellStart"/>
                              <w:r>
                                <w:rPr>
                                  <w:rFonts w:ascii="Courier New"/>
                                  <w:sz w:val="18"/>
                                </w:rPr>
                                <w:t>Context.INPUT_METHOD_SERVICE</w:t>
                              </w:r>
                              <w:proofErr w:type="spellEnd"/>
                              <w:r>
                                <w:rPr>
                                  <w:rFonts w:ascii="Courier New"/>
                                  <w:sz w:val="18"/>
                                </w:rPr>
                                <w:t>)</w:t>
                              </w:r>
                              <w:r>
                                <w:rPr>
                                  <w:rFonts w:ascii="Courier New"/>
                                  <w:spacing w:val="-29"/>
                                  <w:sz w:val="18"/>
                                </w:rPr>
                                <w:t xml:space="preserve"> </w:t>
                              </w:r>
                              <w:r>
                                <w:rPr>
                                  <w:rFonts w:ascii="Courier New"/>
                                  <w:sz w:val="18"/>
                                </w:rPr>
                                <w:t xml:space="preserve">as </w:t>
                              </w:r>
                              <w:proofErr w:type="spellStart"/>
                              <w:r>
                                <w:rPr>
                                  <w:rFonts w:ascii="Courier New"/>
                                  <w:spacing w:val="-2"/>
                                  <w:sz w:val="18"/>
                                </w:rPr>
                                <w:t>InputMethodManager</w:t>
                              </w:r>
                              <w:proofErr w:type="spellEnd"/>
                            </w:p>
                            <w:p w14:paraId="2D825B70" w14:textId="77777777" w:rsidR="003D76C2" w:rsidRDefault="003D76C2">
                              <w:pPr>
                                <w:rPr>
                                  <w:rFonts w:ascii="Courier New"/>
                                  <w:sz w:val="20"/>
                                </w:rPr>
                              </w:pPr>
                            </w:p>
                            <w:p w14:paraId="7CFAB4D2" w14:textId="77777777" w:rsidR="003D76C2" w:rsidRDefault="00000000">
                              <w:pPr>
                                <w:spacing w:before="149"/>
                                <w:ind w:left="453"/>
                                <w:rPr>
                                  <w:rFonts w:ascii="Courier New"/>
                                  <w:sz w:val="18"/>
                                </w:rPr>
                              </w:pPr>
                              <w:proofErr w:type="spellStart"/>
                              <w:r>
                                <w:rPr>
                                  <w:rFonts w:ascii="Courier New"/>
                                  <w:spacing w:val="-2"/>
                                  <w:sz w:val="18"/>
                                </w:rPr>
                                <w:t>imm.hideSoftInputFromWindow</w:t>
                              </w:r>
                              <w:proofErr w:type="spellEnd"/>
                              <w:r>
                                <w:rPr>
                                  <w:rFonts w:ascii="Courier New"/>
                                  <w:spacing w:val="-2"/>
                                  <w:sz w:val="18"/>
                                </w:rPr>
                                <w:t>(</w:t>
                              </w:r>
                              <w:proofErr w:type="spellStart"/>
                              <w:r>
                                <w:rPr>
                                  <w:rFonts w:ascii="Courier New"/>
                                  <w:spacing w:val="-2"/>
                                  <w:sz w:val="18"/>
                                </w:rPr>
                                <w:t>currentFocus</w:t>
                              </w:r>
                              <w:proofErr w:type="spellEnd"/>
                              <w:r>
                                <w:rPr>
                                  <w:rFonts w:ascii="Courier New"/>
                                  <w:spacing w:val="-2"/>
                                  <w:sz w:val="18"/>
                                </w:rPr>
                                <w:t>?.</w:t>
                              </w:r>
                              <w:proofErr w:type="spellStart"/>
                              <w:r>
                                <w:rPr>
                                  <w:rFonts w:ascii="Courier New"/>
                                  <w:spacing w:val="-2"/>
                                  <w:sz w:val="18"/>
                                </w:rPr>
                                <w:t>windowToken</w:t>
                              </w:r>
                              <w:proofErr w:type="spellEnd"/>
                              <w:r>
                                <w:rPr>
                                  <w:rFonts w:ascii="Courier New"/>
                                  <w:spacing w:val="-2"/>
                                  <w:sz w:val="18"/>
                                </w:rPr>
                                <w:t>,</w:t>
                              </w:r>
                              <w:r>
                                <w:rPr>
                                  <w:rFonts w:ascii="Courier New"/>
                                  <w:spacing w:val="52"/>
                                  <w:sz w:val="18"/>
                                </w:rPr>
                                <w:t xml:space="preserve"> </w:t>
                              </w:r>
                              <w:r>
                                <w:rPr>
                                  <w:rFonts w:ascii="Courier New"/>
                                  <w:spacing w:val="-5"/>
                                  <w:sz w:val="18"/>
                                </w:rPr>
                                <w:t>0)</w:t>
                              </w:r>
                            </w:p>
                            <w:p w14:paraId="38F7D406" w14:textId="77777777" w:rsidR="003D76C2" w:rsidRDefault="00000000">
                              <w:pPr>
                                <w:spacing w:before="77"/>
                                <w:ind w:left="1317"/>
                                <w:rPr>
                                  <w:rFonts w:ascii="Courier New"/>
                                  <w:sz w:val="18"/>
                                </w:rPr>
                              </w:pPr>
                              <w:r>
                                <w:rPr>
                                  <w:rFonts w:ascii="Courier New"/>
                                  <w:sz w:val="18"/>
                                </w:rPr>
                                <w:t>}</w:t>
                              </w:r>
                            </w:p>
                            <w:p w14:paraId="168DCE36" w14:textId="77777777" w:rsidR="003D76C2" w:rsidRDefault="00000000">
                              <w:pPr>
                                <w:spacing w:before="76"/>
                                <w:ind w:left="885"/>
                                <w:rPr>
                                  <w:rFonts w:ascii="Courier New"/>
                                  <w:sz w:val="18"/>
                                </w:rPr>
                              </w:pPr>
                              <w:r>
                                <w:rPr>
                                  <w:rFonts w:ascii="Courier New"/>
                                  <w:sz w:val="18"/>
                                </w:rPr>
                                <w:t>}</w:t>
                              </w:r>
                            </w:p>
                            <w:p w14:paraId="592CB3E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6DB6E1E" id="docshapegroup92" o:spid="_x0000_s1070" style="width:399.6pt;height:234.25pt;mso-position-horizontal-relative:char;mso-position-vertical-relative:line" coordsize="7992,46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">
                <v:rect id="docshape93" o:spid="_x0000_s1071" style="position:absolute;top:10;width:7992;height:4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" fillcolor="#f6f6f6" stroked="f">
                  <v:path arrowok="t"/>
                </v:rect>
                <v:shape id="docshape94" o:spid="_x0000_s1072" style="position:absolute;width:7992;height:4685;visibility:visible;mso-wrap-style:square;v-text-anchor:top" coordsize="7992,4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" path="m7992,4664l,4664r,20l7992,4684r,-20xm7992,l,,,20r7992,l7992,xe" fillcolor="#dadada" stroked="f">
                  <v:path arrowok="t" o:connecttype="custom" o:connectlocs="7992,4664;0,4664;0,4684;7992,4684;7992,4664;7992,0;0,0;0,20;7992,20;7992,0" o:connectangles="0,0,0,0,0,0,0,0,0,0"/>
                </v:shape>
                <v:shape id="docshape95" o:spid="_x0000_s1073" type="#_x0000_t202" style="position:absolute;top:20;width:7992;height:4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" filled="f" stroked="f">
                  <v:path arrowok="t"/>
                  <v:textbox inset="0,0,0,0">
                    <w:txbxContent>
                      <w:p w14:paraId="1F6928DA" w14:textId="77777777" w:rsidR="003D76C2" w:rsidRDefault="00000000">
                        <w:pPr>
                          <w:spacing w:before="40" w:line="328" w:lineRule="auto"/>
                          <w:ind w:left="2181" w:right="840"/>
                          <w:rPr>
                            <w:rFonts w:ascii="Courier New"/>
                            <w:sz w:val="18"/>
                          </w:rPr>
                        </w:pPr>
                        <w:proofErr w:type="spellStart"/>
                        <w:r>
                          <w:rPr>
                            <w:rFonts w:ascii="Courier New"/>
                            <w:sz w:val="18"/>
                          </w:rPr>
                          <w:t>toast.setGravity</w:t>
                        </w:r>
                        <w:proofErr w:type="spellEnd"/>
                        <w:r>
                          <w:rPr>
                            <w:rFonts w:ascii="Courier New"/>
                            <w:sz w:val="18"/>
                          </w:rPr>
                          <w:t>(</w:t>
                        </w:r>
                        <w:proofErr w:type="spellStart"/>
                        <w:r>
                          <w:rPr>
                            <w:rFonts w:ascii="Courier New"/>
                            <w:sz w:val="18"/>
                          </w:rPr>
                          <w:t>Gravity.CENTER</w:t>
                        </w:r>
                        <w:proofErr w:type="spellEnd"/>
                        <w:r>
                          <w:rPr>
                            <w:rFonts w:ascii="Courier New"/>
                            <w:sz w:val="18"/>
                          </w:rPr>
                          <w:t>,</w:t>
                        </w:r>
                        <w:r>
                          <w:rPr>
                            <w:rFonts w:ascii="Courier New"/>
                            <w:spacing w:val="-20"/>
                            <w:sz w:val="18"/>
                          </w:rPr>
                          <w:t xml:space="preserve"> </w:t>
                        </w:r>
                        <w:r>
                          <w:rPr>
                            <w:rFonts w:ascii="Courier New"/>
                            <w:sz w:val="18"/>
                          </w:rPr>
                          <w:t>0,</w:t>
                        </w:r>
                        <w:r>
                          <w:rPr>
                            <w:rFonts w:ascii="Courier New"/>
                            <w:spacing w:val="-20"/>
                            <w:sz w:val="18"/>
                          </w:rPr>
                          <w:t xml:space="preserve"> </w:t>
                        </w:r>
                        <w:r>
                          <w:rPr>
                            <w:rFonts w:ascii="Courier New"/>
                            <w:sz w:val="18"/>
                          </w:rPr>
                          <w:t xml:space="preserve">0) </w:t>
                        </w:r>
                        <w:proofErr w:type="spellStart"/>
                        <w:r>
                          <w:rPr>
                            <w:rFonts w:ascii="Courier New"/>
                            <w:spacing w:val="-2"/>
                            <w:sz w:val="18"/>
                          </w:rPr>
                          <w:t>toast.show</w:t>
                        </w:r>
                        <w:proofErr w:type="spellEnd"/>
                        <w:r>
                          <w:rPr>
                            <w:rFonts w:ascii="Courier New"/>
                            <w:spacing w:val="-2"/>
                            <w:sz w:val="18"/>
                          </w:rPr>
                          <w:t>()</w:t>
                        </w:r>
                      </w:p>
                      <w:p w14:paraId="205103F8" w14:textId="77777777" w:rsidR="003D76C2" w:rsidRDefault="00000000">
                        <w:pPr>
                          <w:spacing w:before="1"/>
                          <w:ind w:left="1749"/>
                          <w:rPr>
                            <w:rFonts w:ascii="Courier New"/>
                            <w:sz w:val="18"/>
                          </w:rPr>
                        </w:pPr>
                        <w:r>
                          <w:rPr>
                            <w:rFonts w:ascii="Courier New"/>
                            <w:sz w:val="18"/>
                          </w:rPr>
                          <w:t>}</w:t>
                        </w:r>
                      </w:p>
                      <w:p w14:paraId="5F121397" w14:textId="77777777" w:rsidR="003D76C2" w:rsidRDefault="003D76C2">
                        <w:pPr>
                          <w:rPr>
                            <w:rFonts w:ascii="Courier New"/>
                            <w:sz w:val="20"/>
                          </w:rPr>
                        </w:pPr>
                      </w:p>
                      <w:p w14:paraId="5386612B" w14:textId="77777777" w:rsidR="003D76C2" w:rsidRDefault="00000000">
                        <w:pPr>
                          <w:spacing w:before="130"/>
                          <w:ind w:left="1317"/>
                          <w:rPr>
                            <w:rFonts w:ascii="Courier New"/>
                            <w:sz w:val="18"/>
                          </w:rPr>
                        </w:pPr>
                        <w:r>
                          <w:rPr>
                            <w:rFonts w:ascii="Courier New"/>
                            <w:sz w:val="18"/>
                          </w:rPr>
                          <w:t>}</w:t>
                        </w:r>
                      </w:p>
                      <w:p w14:paraId="654A9C3D" w14:textId="77777777" w:rsidR="003D76C2" w:rsidRDefault="00000000">
                        <w:pPr>
                          <w:spacing w:before="76"/>
                          <w:ind w:left="885"/>
                          <w:rPr>
                            <w:rFonts w:ascii="Courier New"/>
                            <w:sz w:val="18"/>
                          </w:rPr>
                        </w:pPr>
                        <w:r>
                          <w:rPr>
                            <w:rFonts w:ascii="Courier New"/>
                            <w:sz w:val="18"/>
                          </w:rPr>
                          <w:t>}</w:t>
                        </w:r>
                      </w:p>
                      <w:p w14:paraId="7A58C665" w14:textId="77777777" w:rsidR="003D76C2" w:rsidRDefault="003D76C2">
                        <w:pPr>
                          <w:rPr>
                            <w:rFonts w:ascii="Courier New"/>
                            <w:sz w:val="20"/>
                          </w:rPr>
                        </w:pPr>
                      </w:p>
                      <w:p w14:paraId="3AC002A8" w14:textId="77777777" w:rsidR="003D76C2" w:rsidRDefault="00000000">
                        <w:pPr>
                          <w:spacing w:before="130"/>
                          <w:ind w:left="885"/>
                          <w:rPr>
                            <w:rFonts w:ascii="Courier New"/>
                            <w:sz w:val="18"/>
                          </w:rPr>
                        </w:pPr>
                        <w:r>
                          <w:rPr>
                            <w:rFonts w:ascii="Courier New"/>
                            <w:sz w:val="18"/>
                          </w:rPr>
                          <w:t>private</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hideKeyboard</w:t>
                        </w:r>
                        <w:proofErr w:type="spellEnd"/>
                        <w:r>
                          <w:rPr>
                            <w:rFonts w:ascii="Courier New"/>
                            <w:sz w:val="18"/>
                          </w:rPr>
                          <w:t>()</w:t>
                        </w:r>
                        <w:r>
                          <w:rPr>
                            <w:rFonts w:ascii="Courier New"/>
                            <w:spacing w:val="-8"/>
                            <w:sz w:val="18"/>
                          </w:rPr>
                          <w:t xml:space="preserve"> </w:t>
                        </w:r>
                        <w:r>
                          <w:rPr>
                            <w:rFonts w:ascii="Courier New"/>
                            <w:spacing w:val="-10"/>
                            <w:sz w:val="18"/>
                          </w:rPr>
                          <w:t>{</w:t>
                        </w:r>
                      </w:p>
                      <w:p w14:paraId="7332CB82" w14:textId="77777777" w:rsidR="003D76C2" w:rsidRDefault="00000000">
                        <w:pPr>
                          <w:spacing w:line="280" w:lineRule="atLeast"/>
                          <w:ind w:left="1749" w:right="3433" w:hanging="432"/>
                          <w:rPr>
                            <w:rFonts w:ascii="Courier New"/>
                            <w:sz w:val="18"/>
                          </w:rPr>
                        </w:pPr>
                        <w:r>
                          <w:rPr>
                            <w:rFonts w:ascii="Courier New"/>
                            <w:sz w:val="18"/>
                          </w:rPr>
                          <w:t>if (</w:t>
                        </w:r>
                        <w:proofErr w:type="spellStart"/>
                        <w:r>
                          <w:rPr>
                            <w:rFonts w:ascii="Courier New"/>
                            <w:sz w:val="18"/>
                          </w:rPr>
                          <w:t>currentFocus</w:t>
                        </w:r>
                        <w:proofErr w:type="spellEnd"/>
                        <w:r>
                          <w:rPr>
                            <w:rFonts w:ascii="Courier New"/>
                            <w:sz w:val="18"/>
                          </w:rPr>
                          <w:t xml:space="preserve"> != null)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imm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getSystemService</w:t>
                        </w:r>
                        <w:proofErr w:type="spellEnd"/>
                      </w:p>
                      <w:p w14:paraId="7EB62A51" w14:textId="77777777" w:rsidR="003D76C2" w:rsidRDefault="00000000">
                        <w:pPr>
                          <w:spacing w:line="235" w:lineRule="auto"/>
                          <w:ind w:left="2181" w:right="840" w:hanging="216"/>
                          <w:rPr>
                            <w:rFonts w:ascii="Courier New"/>
                            <w:sz w:val="18"/>
                          </w:rPr>
                        </w:pPr>
                        <w:r>
                          <w:rPr>
                            <w:rFonts w:ascii="Courier New"/>
                            <w:sz w:val="18"/>
                          </w:rPr>
                          <w:t>(</w:t>
                        </w:r>
                        <w:proofErr w:type="spellStart"/>
                        <w:r>
                          <w:rPr>
                            <w:rFonts w:ascii="Courier New"/>
                            <w:sz w:val="18"/>
                          </w:rPr>
                          <w:t>Context.INPUT_METHOD_SERVICE</w:t>
                        </w:r>
                        <w:proofErr w:type="spellEnd"/>
                        <w:r>
                          <w:rPr>
                            <w:rFonts w:ascii="Courier New"/>
                            <w:sz w:val="18"/>
                          </w:rPr>
                          <w:t>)</w:t>
                        </w:r>
                        <w:r>
                          <w:rPr>
                            <w:rFonts w:ascii="Courier New"/>
                            <w:spacing w:val="-29"/>
                            <w:sz w:val="18"/>
                          </w:rPr>
                          <w:t xml:space="preserve"> </w:t>
                        </w:r>
                        <w:r>
                          <w:rPr>
                            <w:rFonts w:ascii="Courier New"/>
                            <w:sz w:val="18"/>
                          </w:rPr>
                          <w:t xml:space="preserve">as </w:t>
                        </w:r>
                        <w:proofErr w:type="spellStart"/>
                        <w:r>
                          <w:rPr>
                            <w:rFonts w:ascii="Courier New"/>
                            <w:spacing w:val="-2"/>
                            <w:sz w:val="18"/>
                          </w:rPr>
                          <w:t>InputMethodManager</w:t>
                        </w:r>
                        <w:proofErr w:type="spellEnd"/>
                      </w:p>
                      <w:p w14:paraId="2D825B70" w14:textId="77777777" w:rsidR="003D76C2" w:rsidRDefault="003D76C2">
                        <w:pPr>
                          <w:rPr>
                            <w:rFonts w:ascii="Courier New"/>
                            <w:sz w:val="20"/>
                          </w:rPr>
                        </w:pPr>
                      </w:p>
                      <w:p w14:paraId="7CFAB4D2" w14:textId="77777777" w:rsidR="003D76C2" w:rsidRDefault="00000000">
                        <w:pPr>
                          <w:spacing w:before="149"/>
                          <w:ind w:left="453"/>
                          <w:rPr>
                            <w:rFonts w:ascii="Courier New"/>
                            <w:sz w:val="18"/>
                          </w:rPr>
                        </w:pPr>
                        <w:proofErr w:type="spellStart"/>
                        <w:r>
                          <w:rPr>
                            <w:rFonts w:ascii="Courier New"/>
                            <w:spacing w:val="-2"/>
                            <w:sz w:val="18"/>
                          </w:rPr>
                          <w:t>imm.hideSoftInputFromWindow</w:t>
                        </w:r>
                        <w:proofErr w:type="spellEnd"/>
                        <w:r>
                          <w:rPr>
                            <w:rFonts w:ascii="Courier New"/>
                            <w:spacing w:val="-2"/>
                            <w:sz w:val="18"/>
                          </w:rPr>
                          <w:t>(</w:t>
                        </w:r>
                        <w:proofErr w:type="spellStart"/>
                        <w:r>
                          <w:rPr>
                            <w:rFonts w:ascii="Courier New"/>
                            <w:spacing w:val="-2"/>
                            <w:sz w:val="18"/>
                          </w:rPr>
                          <w:t>currentFocus</w:t>
                        </w:r>
                        <w:proofErr w:type="spellEnd"/>
                        <w:r>
                          <w:rPr>
                            <w:rFonts w:ascii="Courier New"/>
                            <w:spacing w:val="-2"/>
                            <w:sz w:val="18"/>
                          </w:rPr>
                          <w:t>?.</w:t>
                        </w:r>
                        <w:proofErr w:type="spellStart"/>
                        <w:r>
                          <w:rPr>
                            <w:rFonts w:ascii="Courier New"/>
                            <w:spacing w:val="-2"/>
                            <w:sz w:val="18"/>
                          </w:rPr>
                          <w:t>windowToken</w:t>
                        </w:r>
                        <w:proofErr w:type="spellEnd"/>
                        <w:r>
                          <w:rPr>
                            <w:rFonts w:ascii="Courier New"/>
                            <w:spacing w:val="-2"/>
                            <w:sz w:val="18"/>
                          </w:rPr>
                          <w:t>,</w:t>
                        </w:r>
                        <w:r>
                          <w:rPr>
                            <w:rFonts w:ascii="Courier New"/>
                            <w:spacing w:val="52"/>
                            <w:sz w:val="18"/>
                          </w:rPr>
                          <w:t xml:space="preserve"> </w:t>
                        </w:r>
                        <w:r>
                          <w:rPr>
                            <w:rFonts w:ascii="Courier New"/>
                            <w:spacing w:val="-5"/>
                            <w:sz w:val="18"/>
                          </w:rPr>
                          <w:t>0)</w:t>
                        </w:r>
                      </w:p>
                      <w:p w14:paraId="38F7D406" w14:textId="77777777" w:rsidR="003D76C2" w:rsidRDefault="00000000">
                        <w:pPr>
                          <w:spacing w:before="77"/>
                          <w:ind w:left="1317"/>
                          <w:rPr>
                            <w:rFonts w:ascii="Courier New"/>
                            <w:sz w:val="18"/>
                          </w:rPr>
                        </w:pPr>
                        <w:r>
                          <w:rPr>
                            <w:rFonts w:ascii="Courier New"/>
                            <w:sz w:val="18"/>
                          </w:rPr>
                          <w:t>}</w:t>
                        </w:r>
                      </w:p>
                      <w:p w14:paraId="168DCE36" w14:textId="77777777" w:rsidR="003D76C2" w:rsidRDefault="00000000">
                        <w:pPr>
                          <w:spacing w:before="76"/>
                          <w:ind w:left="885"/>
                          <w:rPr>
                            <w:rFonts w:ascii="Courier New"/>
                            <w:sz w:val="18"/>
                          </w:rPr>
                        </w:pPr>
                        <w:r>
                          <w:rPr>
                            <w:rFonts w:ascii="Courier New"/>
                            <w:sz w:val="18"/>
                          </w:rPr>
                          <w:t>}</w:t>
                        </w:r>
                      </w:p>
                      <w:p w14:paraId="592CB3E6"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951FC0B" w14:textId="77777777" w:rsidR="003D76C2" w:rsidRDefault="00000000">
      <w:pPr>
        <w:pStyle w:val="BodyText"/>
        <w:spacing w:before="37" w:line="244" w:lineRule="auto"/>
        <w:ind w:left="554" w:right="845"/>
      </w:pPr>
      <w:r>
        <w:t xml:space="preserve">This should be familiar to you from previous exercises. You add interaction with the button by adding a </w:t>
      </w:r>
      <w:proofErr w:type="spellStart"/>
      <w:r>
        <w:rPr>
          <w:rFonts w:ascii="Courier New"/>
          <w:b/>
          <w:sz w:val="22"/>
        </w:rPr>
        <w:t>ClickListener</w:t>
      </w:r>
      <w:proofErr w:type="spellEnd"/>
      <w:r>
        <w:rPr>
          <w:rFonts w:ascii="Courier New"/>
          <w:b/>
          <w:spacing w:val="-76"/>
          <w:sz w:val="22"/>
        </w:rPr>
        <w:t xml:space="preserve"> </w:t>
      </w:r>
      <w:r>
        <w:t xml:space="preserve">interface, checking that the username and password fields are not empty and then creating an intent. In this case, as this is a </w:t>
      </w:r>
      <w:proofErr w:type="spellStart"/>
      <w:r>
        <w:rPr>
          <w:rFonts w:ascii="Courier New"/>
          <w:b/>
          <w:sz w:val="22"/>
        </w:rPr>
        <w:t>singleTop</w:t>
      </w:r>
      <w:proofErr w:type="spellEnd"/>
      <w:r>
        <w:rPr>
          <w:rFonts w:ascii="Courier New"/>
          <w:b/>
          <w:spacing w:val="-71"/>
          <w:sz w:val="22"/>
        </w:rPr>
        <w:t xml:space="preserve"> </w:t>
      </w:r>
      <w:r>
        <w:t xml:space="preserve">Activity, the intent takes the same name as the current </w:t>
      </w:r>
      <w:proofErr w:type="spellStart"/>
      <w:r>
        <w:rPr>
          <w:rFonts w:ascii="Courier New"/>
          <w:b/>
          <w:sz w:val="22"/>
        </w:rPr>
        <w:t>MainActivity</w:t>
      </w:r>
      <w:proofErr w:type="spellEnd"/>
      <w:r>
        <w:rPr>
          <w:rFonts w:ascii="Courier New"/>
          <w:b/>
          <w:spacing w:val="-80"/>
          <w:sz w:val="22"/>
        </w:rPr>
        <w:t xml:space="preserve"> </w:t>
      </w:r>
      <w:r>
        <w:t>activity</w:t>
      </w:r>
      <w:r>
        <w:rPr>
          <w:spacing w:val="-7"/>
        </w:rPr>
        <w:t xml:space="preserve"> </w:t>
      </w:r>
      <w:r>
        <w:t>as</w:t>
      </w:r>
      <w:r>
        <w:rPr>
          <w:spacing w:val="-4"/>
        </w:rPr>
        <w:t xml:space="preserve"> </w:t>
      </w:r>
      <w:r>
        <w:t>you</w:t>
      </w:r>
      <w:r>
        <w:rPr>
          <w:spacing w:val="-3"/>
        </w:rPr>
        <w:t xml:space="preserve"> </w:t>
      </w:r>
      <w:r>
        <w:t>are</w:t>
      </w:r>
      <w:r>
        <w:rPr>
          <w:spacing w:val="-4"/>
        </w:rPr>
        <w:t xml:space="preserve"> </w:t>
      </w:r>
      <w:r>
        <w:t>going</w:t>
      </w:r>
      <w:r>
        <w:rPr>
          <w:spacing w:val="-3"/>
        </w:rPr>
        <w:t xml:space="preserve"> </w:t>
      </w:r>
      <w:r>
        <w:t>to</w:t>
      </w:r>
      <w:r>
        <w:rPr>
          <w:spacing w:val="-3"/>
        </w:rPr>
        <w:t xml:space="preserve"> </w:t>
      </w:r>
      <w:r>
        <w:t>launch</w:t>
      </w:r>
      <w:r>
        <w:rPr>
          <w:spacing w:val="-3"/>
        </w:rPr>
        <w:t xml:space="preserve"> </w:t>
      </w:r>
      <w:r>
        <w:t>it</w:t>
      </w:r>
      <w:r>
        <w:rPr>
          <w:spacing w:val="-3"/>
        </w:rPr>
        <w:t xml:space="preserve"> </w:t>
      </w:r>
      <w:r>
        <w:t>again;</w:t>
      </w:r>
      <w:r>
        <w:rPr>
          <w:spacing w:val="-4"/>
        </w:rPr>
        <w:t xml:space="preserve"> </w:t>
      </w:r>
      <w:r>
        <w:t>but</w:t>
      </w:r>
      <w:r>
        <w:rPr>
          <w:spacing w:val="-3"/>
        </w:rPr>
        <w:t xml:space="preserve"> </w:t>
      </w:r>
      <w:r>
        <w:t>on</w:t>
      </w:r>
      <w:r>
        <w:rPr>
          <w:spacing w:val="-3"/>
        </w:rPr>
        <w:t xml:space="preserve"> </w:t>
      </w:r>
      <w:r>
        <w:t>this</w:t>
      </w:r>
      <w:r>
        <w:rPr>
          <w:spacing w:val="-3"/>
        </w:rPr>
        <w:t xml:space="preserve"> </w:t>
      </w:r>
      <w:r>
        <w:t>occasion, it will be a different intent that has the username and password details, which need to be verified. If the user has not entered their username and password correctly, then pop up a toast message.</w:t>
      </w:r>
    </w:p>
    <w:p w14:paraId="693F083D" w14:textId="77777777" w:rsidR="003D76C2" w:rsidRDefault="00000000">
      <w:pPr>
        <w:pStyle w:val="ListParagraph"/>
        <w:numPr>
          <w:ilvl w:val="0"/>
          <w:numId w:val="17"/>
        </w:numPr>
        <w:tabs>
          <w:tab w:val="left" w:pos="554"/>
        </w:tabs>
        <w:spacing w:before="135"/>
        <w:ind w:left="554"/>
        <w:jc w:val="left"/>
        <w:rPr>
          <w:sz w:val="20"/>
        </w:rPr>
      </w:pPr>
      <w:r>
        <w:rPr>
          <w:sz w:val="20"/>
        </w:rPr>
        <w:t>Add</w:t>
      </w:r>
      <w:r>
        <w:rPr>
          <w:spacing w:val="-1"/>
          <w:sz w:val="20"/>
        </w:rPr>
        <w:t xml:space="preserve"> </w:t>
      </w:r>
      <w:r>
        <w:rPr>
          <w:sz w:val="20"/>
        </w:rPr>
        <w:t>code</w:t>
      </w:r>
      <w:r>
        <w:rPr>
          <w:spacing w:val="-1"/>
          <w:sz w:val="20"/>
        </w:rPr>
        <w:t xml:space="preserve"> </w:t>
      </w:r>
      <w:r>
        <w:rPr>
          <w:sz w:val="20"/>
        </w:rPr>
        <w:t>to</w:t>
      </w:r>
      <w:r>
        <w:rPr>
          <w:spacing w:val="-2"/>
          <w:sz w:val="20"/>
        </w:rPr>
        <w:t xml:space="preserve"> </w:t>
      </w:r>
      <w:r>
        <w:rPr>
          <w:sz w:val="20"/>
        </w:rPr>
        <w:t>validate</w:t>
      </w:r>
      <w:r>
        <w:rPr>
          <w:spacing w:val="-1"/>
          <w:sz w:val="20"/>
        </w:rPr>
        <w:t xml:space="preserve"> </w:t>
      </w:r>
      <w:r>
        <w:rPr>
          <w:sz w:val="20"/>
        </w:rPr>
        <w:t>the</w:t>
      </w:r>
      <w:r>
        <w:rPr>
          <w:spacing w:val="-1"/>
          <w:sz w:val="20"/>
        </w:rPr>
        <w:t xml:space="preserve"> </w:t>
      </w:r>
      <w:r>
        <w:rPr>
          <w:sz w:val="20"/>
        </w:rPr>
        <w:t>username</w:t>
      </w:r>
      <w:r>
        <w:rPr>
          <w:spacing w:val="-1"/>
          <w:sz w:val="20"/>
        </w:rPr>
        <w:t xml:space="preserve"> </w:t>
      </w:r>
      <w:r>
        <w:rPr>
          <w:sz w:val="20"/>
        </w:rPr>
        <w:t>and</w:t>
      </w:r>
      <w:r>
        <w:rPr>
          <w:spacing w:val="-2"/>
          <w:sz w:val="20"/>
        </w:rPr>
        <w:t xml:space="preserve"> </w:t>
      </w:r>
      <w:r>
        <w:rPr>
          <w:sz w:val="20"/>
        </w:rPr>
        <w:t>password</w:t>
      </w:r>
      <w:r>
        <w:rPr>
          <w:spacing w:val="-1"/>
          <w:sz w:val="20"/>
        </w:rPr>
        <w:t xml:space="preserve"> </w:t>
      </w:r>
      <w:r>
        <w:rPr>
          <w:sz w:val="20"/>
        </w:rPr>
        <w:t>as</w:t>
      </w:r>
      <w:r>
        <w:rPr>
          <w:spacing w:val="-1"/>
          <w:sz w:val="20"/>
        </w:rPr>
        <w:t xml:space="preserve"> </w:t>
      </w:r>
      <w:r>
        <w:rPr>
          <w:spacing w:val="-2"/>
          <w:sz w:val="20"/>
        </w:rPr>
        <w:t>follows:</w:t>
      </w:r>
    </w:p>
    <w:p w14:paraId="322BE89F" w14:textId="77777777" w:rsidR="003D76C2" w:rsidRDefault="00D51F7C">
      <w:pPr>
        <w:pStyle w:val="BodyText"/>
        <w:spacing w:before="4"/>
        <w:rPr>
          <w:sz w:val="9"/>
        </w:rPr>
      </w:pPr>
      <w:r>
        <w:rPr>
          <w:noProof/>
        </w:rPr>
        <mc:AlternateContent>
          <mc:Choice Requires="wpg">
            <w:drawing>
              <wp:anchor distT="0" distB="0" distL="0" distR="0" simplePos="0" relativeHeight="487602688" behindDoc="1" locked="0" layoutInCell="1" allowOverlap="1" wp14:anchorId="5B6F5304" wp14:editId="58D0A707">
                <wp:simplePos x="0" y="0"/>
                <wp:positionH relativeFrom="page">
                  <wp:posOffset>662940</wp:posOffset>
                </wp:positionH>
                <wp:positionV relativeFrom="paragraph">
                  <wp:posOffset>95885</wp:posOffset>
                </wp:positionV>
                <wp:extent cx="5074920" cy="2441575"/>
                <wp:effectExtent l="0" t="0" r="5080" b="0"/>
                <wp:wrapTopAndBottom/>
                <wp:docPr id="1440" name="docshapegroup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1044" y="151"/>
                          <a:chExt cx="7992" cy="3845"/>
                        </a:xfrm>
                      </wpg:grpSpPr>
                      <wps:wsp>
                        <wps:cNvPr id="1441" name="docshape97"/>
                        <wps:cNvSpPr>
                          <a:spLocks/>
                        </wps:cNvSpPr>
                        <wps:spPr bwMode="auto">
                          <a:xfrm>
                            <a:off x="1044" y="160"/>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2" name="docshape98"/>
                        <wps:cNvSpPr>
                          <a:spLocks/>
                        </wps:cNvSpPr>
                        <wps:spPr bwMode="auto">
                          <a:xfrm>
                            <a:off x="1044" y="150"/>
                            <a:ext cx="7992" cy="3845"/>
                          </a:xfrm>
                          <a:custGeom>
                            <a:avLst/>
                            <a:gdLst>
                              <a:gd name="T0" fmla="+- 0 9036 1044"/>
                              <a:gd name="T1" fmla="*/ T0 w 7992"/>
                              <a:gd name="T2" fmla="+- 0 3975 151"/>
                              <a:gd name="T3" fmla="*/ 3975 h 3845"/>
                              <a:gd name="T4" fmla="+- 0 1044 1044"/>
                              <a:gd name="T5" fmla="*/ T4 w 7992"/>
                              <a:gd name="T6" fmla="+- 0 3975 151"/>
                              <a:gd name="T7" fmla="*/ 3975 h 3845"/>
                              <a:gd name="T8" fmla="+- 0 1044 1044"/>
                              <a:gd name="T9" fmla="*/ T8 w 7992"/>
                              <a:gd name="T10" fmla="+- 0 3995 151"/>
                              <a:gd name="T11" fmla="*/ 3995 h 3845"/>
                              <a:gd name="T12" fmla="+- 0 9036 1044"/>
                              <a:gd name="T13" fmla="*/ T12 w 7992"/>
                              <a:gd name="T14" fmla="+- 0 3995 151"/>
                              <a:gd name="T15" fmla="*/ 3995 h 3845"/>
                              <a:gd name="T16" fmla="+- 0 9036 1044"/>
                              <a:gd name="T17" fmla="*/ T16 w 7992"/>
                              <a:gd name="T18" fmla="+- 0 3975 151"/>
                              <a:gd name="T19" fmla="*/ 3975 h 3845"/>
                              <a:gd name="T20" fmla="+- 0 9036 1044"/>
                              <a:gd name="T21" fmla="*/ T20 w 7992"/>
                              <a:gd name="T22" fmla="+- 0 151 151"/>
                              <a:gd name="T23" fmla="*/ 151 h 3845"/>
                              <a:gd name="T24" fmla="+- 0 1044 1044"/>
                              <a:gd name="T25" fmla="*/ T24 w 7992"/>
                              <a:gd name="T26" fmla="+- 0 151 151"/>
                              <a:gd name="T27" fmla="*/ 151 h 3845"/>
                              <a:gd name="T28" fmla="+- 0 1044 1044"/>
                              <a:gd name="T29" fmla="*/ T28 w 7992"/>
                              <a:gd name="T30" fmla="+- 0 171 151"/>
                              <a:gd name="T31" fmla="*/ 171 h 3845"/>
                              <a:gd name="T32" fmla="+- 0 9036 1044"/>
                              <a:gd name="T33" fmla="*/ T32 w 7992"/>
                              <a:gd name="T34" fmla="+- 0 171 151"/>
                              <a:gd name="T35" fmla="*/ 171 h 3845"/>
                              <a:gd name="T36" fmla="+- 0 9036 1044"/>
                              <a:gd name="T37" fmla="*/ T36 w 7992"/>
                              <a:gd name="T38" fmla="+- 0 151 151"/>
                              <a:gd name="T39" fmla="*/ 151 h 3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3" name="docshape99"/>
                        <wps:cNvSpPr txBox="1">
                          <a:spLocks/>
                        </wps:cNvSpPr>
                        <wps:spPr bwMode="auto">
                          <a:xfrm>
                            <a:off x="1044" y="170"/>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F9347" w14:textId="77777777" w:rsidR="003D76C2" w:rsidRDefault="00000000">
                              <w:pPr>
                                <w:spacing w:before="40" w:line="328" w:lineRule="auto"/>
                                <w:ind w:left="885" w:right="840" w:hanging="432"/>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setLoggedIn</w:t>
                              </w:r>
                              <w:proofErr w:type="spellEnd"/>
                              <w:r>
                                <w:rPr>
                                  <w:rFonts w:ascii="Courier New"/>
                                  <w:sz w:val="18"/>
                                </w:rPr>
                                <w:t>(</w:t>
                              </w:r>
                              <w:proofErr w:type="spellStart"/>
                              <w:r>
                                <w:rPr>
                                  <w:rFonts w:ascii="Courier New"/>
                                  <w:sz w:val="18"/>
                                </w:rPr>
                                <w:t>loggedInUserName</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 xml:space="preserve">{ </w:t>
                              </w:r>
                              <w:proofErr w:type="spellStart"/>
                              <w:r>
                                <w:rPr>
                                  <w:rFonts w:ascii="Courier New"/>
                                  <w:sz w:val="18"/>
                                </w:rPr>
                                <w:t>loggedInUser</w:t>
                              </w:r>
                              <w:proofErr w:type="spellEnd"/>
                              <w:r>
                                <w:rPr>
                                  <w:rFonts w:ascii="Courier New"/>
                                  <w:sz w:val="18"/>
                                </w:rPr>
                                <w:t xml:space="preserve"> = </w:t>
                              </w:r>
                              <w:proofErr w:type="spellStart"/>
                              <w:r>
                                <w:rPr>
                                  <w:rFonts w:ascii="Courier New"/>
                                  <w:sz w:val="18"/>
                                </w:rPr>
                                <w:t>loggedInUserName</w:t>
                              </w:r>
                              <w:proofErr w:type="spellEnd"/>
                            </w:p>
                            <w:p w14:paraId="1481C3F7" w14:textId="77777777" w:rsidR="003D76C2" w:rsidRDefault="00000000">
                              <w:pPr>
                                <w:spacing w:before="4" w:line="235" w:lineRule="auto"/>
                                <w:ind w:left="1101" w:hanging="216"/>
                                <w:rPr>
                                  <w:rFonts w:ascii="Courier New"/>
                                  <w:sz w:val="18"/>
                                </w:rPr>
                              </w:pP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welcomeMessage</w:t>
                              </w:r>
                              <w:proofErr w:type="spellEnd"/>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R.string.welcome_text</w:t>
                              </w:r>
                              <w:proofErr w:type="spellEnd"/>
                              <w:r>
                                <w:rPr>
                                  <w:rFonts w:ascii="Courier New"/>
                                  <w:sz w:val="18"/>
                                </w:rPr>
                                <w:t xml:space="preserve">, </w:t>
                              </w:r>
                              <w:proofErr w:type="spellStart"/>
                              <w:r>
                                <w:rPr>
                                  <w:rFonts w:ascii="Courier New"/>
                                  <w:spacing w:val="-2"/>
                                  <w:sz w:val="18"/>
                                </w:rPr>
                                <w:t>loggedInUserName</w:t>
                              </w:r>
                              <w:proofErr w:type="spellEnd"/>
                              <w:r>
                                <w:rPr>
                                  <w:rFonts w:ascii="Courier New"/>
                                  <w:spacing w:val="-2"/>
                                  <w:sz w:val="18"/>
                                </w:rPr>
                                <w:t>)</w:t>
                              </w:r>
                            </w:p>
                            <w:p w14:paraId="5147A4E9" w14:textId="77777777" w:rsidR="003D76C2" w:rsidRDefault="00000000">
                              <w:pPr>
                                <w:spacing w:before="18" w:line="328" w:lineRule="auto"/>
                                <w:ind w:left="885" w:right="3699"/>
                                <w:rPr>
                                  <w:rFonts w:ascii="Courier New"/>
                                  <w:sz w:val="18"/>
                                </w:rPr>
                              </w:pPr>
                              <w:proofErr w:type="spellStart"/>
                              <w:r>
                                <w:rPr>
                                  <w:rFonts w:ascii="Courier New"/>
                                  <w:sz w:val="18"/>
                                </w:rPr>
                                <w:t>userName.isVisible</w:t>
                              </w:r>
                              <w:proofErr w:type="spellEnd"/>
                              <w:r>
                                <w:rPr>
                                  <w:rFonts w:ascii="Courier New"/>
                                  <w:sz w:val="18"/>
                                </w:rPr>
                                <w:t xml:space="preserve"> = false </w:t>
                              </w:r>
                              <w:proofErr w:type="spellStart"/>
                              <w:r>
                                <w:rPr>
                                  <w:rFonts w:ascii="Courier New"/>
                                  <w:sz w:val="18"/>
                                </w:rPr>
                                <w:t>password.isVisible</w:t>
                              </w:r>
                              <w:proofErr w:type="spellEnd"/>
                              <w:r>
                                <w:rPr>
                                  <w:rFonts w:ascii="Courier New"/>
                                  <w:sz w:val="18"/>
                                </w:rPr>
                                <w:t xml:space="preserve"> = false </w:t>
                              </w:r>
                              <w:proofErr w:type="spellStart"/>
                              <w:r>
                                <w:rPr>
                                  <w:rFonts w:ascii="Courier New"/>
                                  <w:sz w:val="18"/>
                                </w:rPr>
                                <w:t>submitButton.isVisible</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false </w:t>
                              </w:r>
                              <w:proofErr w:type="spellStart"/>
                              <w:r>
                                <w:rPr>
                                  <w:rFonts w:ascii="Courier New"/>
                                  <w:sz w:val="18"/>
                                </w:rPr>
                                <w:t>header.text</w:t>
                              </w:r>
                              <w:proofErr w:type="spellEnd"/>
                              <w:r>
                                <w:rPr>
                                  <w:rFonts w:ascii="Courier New"/>
                                  <w:sz w:val="18"/>
                                </w:rPr>
                                <w:t xml:space="preserve"> = </w:t>
                              </w:r>
                              <w:proofErr w:type="spellStart"/>
                              <w:r>
                                <w:rPr>
                                  <w:rFonts w:ascii="Courier New"/>
                                  <w:sz w:val="18"/>
                                </w:rPr>
                                <w:t>welcomeMessage</w:t>
                              </w:r>
                              <w:proofErr w:type="spellEnd"/>
                            </w:p>
                            <w:p w14:paraId="448E51BD" w14:textId="77777777" w:rsidR="003D76C2" w:rsidRDefault="00000000">
                              <w:pPr>
                                <w:spacing w:before="2"/>
                                <w:ind w:left="453"/>
                                <w:rPr>
                                  <w:rFonts w:ascii="Courier New"/>
                                  <w:sz w:val="18"/>
                                </w:rPr>
                              </w:pPr>
                              <w:r>
                                <w:rPr>
                                  <w:rFonts w:ascii="Courier New"/>
                                  <w:sz w:val="18"/>
                                </w:rPr>
                                <w:t>}</w:t>
                              </w:r>
                            </w:p>
                            <w:p w14:paraId="22E2AA5C" w14:textId="77777777" w:rsidR="003D76C2" w:rsidRDefault="003D76C2">
                              <w:pPr>
                                <w:rPr>
                                  <w:rFonts w:ascii="Courier New"/>
                                  <w:sz w:val="20"/>
                                </w:rPr>
                              </w:pPr>
                            </w:p>
                            <w:p w14:paraId="6CAE5812" w14:textId="77777777" w:rsidR="003D76C2" w:rsidRDefault="00000000">
                              <w:pPr>
                                <w:spacing w:before="130" w:line="328" w:lineRule="auto"/>
                                <w:ind w:left="885" w:right="2128" w:hanging="432"/>
                                <w:rPr>
                                  <w:rFonts w:ascii="Courier New"/>
                                  <w:sz w:val="18"/>
                                </w:rPr>
                              </w:pPr>
                              <w:r>
                                <w:rPr>
                                  <w:rFonts w:ascii="Courier New"/>
                                  <w:sz w:val="18"/>
                                </w:rPr>
                                <w:t>private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hasEnteredCorrectCredentials</w:t>
                              </w:r>
                              <w:proofErr w:type="spellEnd"/>
                              <w:r>
                                <w:rPr>
                                  <w:rFonts w:ascii="Courier New"/>
                                  <w:sz w:val="18"/>
                                </w:rPr>
                                <w:t xml:space="preserve">( </w:t>
                              </w:r>
                              <w:proofErr w:type="spellStart"/>
                              <w:r>
                                <w:rPr>
                                  <w:rFonts w:ascii="Courier New"/>
                                  <w:sz w:val="18"/>
                                </w:rPr>
                                <w:t>userNameForm</w:t>
                              </w:r>
                              <w:proofErr w:type="spellEnd"/>
                              <w:r>
                                <w:rPr>
                                  <w:rFonts w:ascii="Courier New"/>
                                  <w:sz w:val="18"/>
                                </w:rPr>
                                <w:t>: String,</w:t>
                              </w:r>
                            </w:p>
                            <w:p w14:paraId="7775A3C5" w14:textId="77777777" w:rsidR="003D76C2" w:rsidRDefault="00000000">
                              <w:pPr>
                                <w:spacing w:before="1"/>
                                <w:ind w:left="885"/>
                                <w:rPr>
                                  <w:rFonts w:ascii="Courier New"/>
                                  <w:sz w:val="18"/>
                                </w:rPr>
                              </w:pPr>
                              <w:proofErr w:type="spellStart"/>
                              <w:r>
                                <w:rPr>
                                  <w:rFonts w:ascii="Courier New"/>
                                  <w:sz w:val="18"/>
                                </w:rPr>
                                <w:t>passwordForm</w:t>
                              </w:r>
                              <w:proofErr w:type="spellEnd"/>
                              <w:r>
                                <w:rPr>
                                  <w:rFonts w:ascii="Courier New"/>
                                  <w:sz w:val="18"/>
                                </w:rPr>
                                <w:t>:</w:t>
                              </w:r>
                              <w:r>
                                <w:rPr>
                                  <w:rFonts w:ascii="Courier New"/>
                                  <w:spacing w:val="-13"/>
                                  <w:sz w:val="18"/>
                                </w:rPr>
                                <w:t xml:space="preserve"> </w:t>
                              </w:r>
                              <w:r>
                                <w:rPr>
                                  <w:rFonts w:ascii="Courier New"/>
                                  <w:spacing w:val="-2"/>
                                  <w:sz w:val="18"/>
                                </w:rPr>
                                <w:t>String</w:t>
                              </w:r>
                            </w:p>
                            <w:p w14:paraId="7718B8DF" w14:textId="77777777" w:rsidR="003D76C2" w:rsidRDefault="00000000">
                              <w:pPr>
                                <w:spacing w:before="76"/>
                                <w:ind w:left="453"/>
                                <w:rPr>
                                  <w:rFonts w:ascii="Courier New"/>
                                  <w:sz w:val="18"/>
                                </w:rPr>
                              </w:pPr>
                              <w:r>
                                <w:rPr>
                                  <w:rFonts w:ascii="Courier New"/>
                                  <w:sz w:val="18"/>
                                </w:rPr>
                                <w:t>):</w:t>
                              </w:r>
                              <w:r>
                                <w:rPr>
                                  <w:rFonts w:ascii="Courier New"/>
                                  <w:spacing w:val="-5"/>
                                  <w:sz w:val="18"/>
                                </w:rPr>
                                <w:t xml:space="preserve"> </w:t>
                              </w:r>
                              <w:r>
                                <w:rPr>
                                  <w:rFonts w:ascii="Courier New"/>
                                  <w:sz w:val="18"/>
                                </w:rPr>
                                <w:t>Boolean</w:t>
                              </w:r>
                              <w:r>
                                <w:rPr>
                                  <w:rFonts w:ascii="Courier New"/>
                                  <w:spacing w:val="-4"/>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6F5304" id="docshapegroup96" o:spid="_x0000_s1074" style="position:absolute;margin-left:52.2pt;margin-top:7.55pt;width:399.6pt;height:192.25pt;z-index:-15713792;mso-wrap-distance-left:0;mso-wrap-distance-right:0;mso-position-horizontal-relative:page;mso-position-vertical-relative:text" coordorigin="1044,151"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">
                <v:rect id="docshape97" o:spid="_x0000_s1075" style="position:absolute;left:1044;top:160;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" fillcolor="#f6f6f6" stroked="f">
                  <v:path arrowok="t"/>
                </v:rect>
                <v:shape id="docshape98" o:spid="_x0000_s1076" style="position:absolute;left:1044;top:150;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" path="m7992,3824l,3824r,20l7992,3844r,-20xm7992,l,,,20r7992,l7992,xe" fillcolor="#dadada" stroked="f">
                  <v:path arrowok="t" o:connecttype="custom" o:connectlocs="7992,3975;0,3975;0,3995;7992,3995;7992,3975;7992,151;0,151;0,171;7992,171;7992,151" o:connectangles="0,0,0,0,0,0,0,0,0,0"/>
                </v:shape>
                <v:shape id="docshape99" o:spid="_x0000_s1077" type="#_x0000_t202" style="position:absolute;left:1044;top:170;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" filled="f" stroked="f">
                  <v:path arrowok="t"/>
                  <v:textbox inset="0,0,0,0">
                    <w:txbxContent>
                      <w:p w14:paraId="14BF9347" w14:textId="77777777" w:rsidR="003D76C2" w:rsidRDefault="00000000">
                        <w:pPr>
                          <w:spacing w:before="40" w:line="328" w:lineRule="auto"/>
                          <w:ind w:left="885" w:right="840" w:hanging="432"/>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setLoggedIn</w:t>
                        </w:r>
                        <w:proofErr w:type="spellEnd"/>
                        <w:r>
                          <w:rPr>
                            <w:rFonts w:ascii="Courier New"/>
                            <w:sz w:val="18"/>
                          </w:rPr>
                          <w:t>(</w:t>
                        </w:r>
                        <w:proofErr w:type="spellStart"/>
                        <w:r>
                          <w:rPr>
                            <w:rFonts w:ascii="Courier New"/>
                            <w:sz w:val="18"/>
                          </w:rPr>
                          <w:t>loggedInUserName</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 xml:space="preserve">{ </w:t>
                        </w:r>
                        <w:proofErr w:type="spellStart"/>
                        <w:r>
                          <w:rPr>
                            <w:rFonts w:ascii="Courier New"/>
                            <w:sz w:val="18"/>
                          </w:rPr>
                          <w:t>loggedInUser</w:t>
                        </w:r>
                        <w:proofErr w:type="spellEnd"/>
                        <w:r>
                          <w:rPr>
                            <w:rFonts w:ascii="Courier New"/>
                            <w:sz w:val="18"/>
                          </w:rPr>
                          <w:t xml:space="preserve"> = </w:t>
                        </w:r>
                        <w:proofErr w:type="spellStart"/>
                        <w:r>
                          <w:rPr>
                            <w:rFonts w:ascii="Courier New"/>
                            <w:sz w:val="18"/>
                          </w:rPr>
                          <w:t>loggedInUserName</w:t>
                        </w:r>
                        <w:proofErr w:type="spellEnd"/>
                      </w:p>
                      <w:p w14:paraId="1481C3F7" w14:textId="77777777" w:rsidR="003D76C2" w:rsidRDefault="00000000">
                        <w:pPr>
                          <w:spacing w:before="4" w:line="235" w:lineRule="auto"/>
                          <w:ind w:left="1101" w:hanging="216"/>
                          <w:rPr>
                            <w:rFonts w:ascii="Courier New"/>
                            <w:sz w:val="18"/>
                          </w:rPr>
                        </w:pP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welcomeMessage</w:t>
                        </w:r>
                        <w:proofErr w:type="spellEnd"/>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R.string.welcome_text</w:t>
                        </w:r>
                        <w:proofErr w:type="spellEnd"/>
                        <w:r>
                          <w:rPr>
                            <w:rFonts w:ascii="Courier New"/>
                            <w:sz w:val="18"/>
                          </w:rPr>
                          <w:t xml:space="preserve">, </w:t>
                        </w:r>
                        <w:proofErr w:type="spellStart"/>
                        <w:r>
                          <w:rPr>
                            <w:rFonts w:ascii="Courier New"/>
                            <w:spacing w:val="-2"/>
                            <w:sz w:val="18"/>
                          </w:rPr>
                          <w:t>loggedInUserName</w:t>
                        </w:r>
                        <w:proofErr w:type="spellEnd"/>
                        <w:r>
                          <w:rPr>
                            <w:rFonts w:ascii="Courier New"/>
                            <w:spacing w:val="-2"/>
                            <w:sz w:val="18"/>
                          </w:rPr>
                          <w:t>)</w:t>
                        </w:r>
                      </w:p>
                      <w:p w14:paraId="5147A4E9" w14:textId="77777777" w:rsidR="003D76C2" w:rsidRDefault="00000000">
                        <w:pPr>
                          <w:spacing w:before="18" w:line="328" w:lineRule="auto"/>
                          <w:ind w:left="885" w:right="3699"/>
                          <w:rPr>
                            <w:rFonts w:ascii="Courier New"/>
                            <w:sz w:val="18"/>
                          </w:rPr>
                        </w:pPr>
                        <w:proofErr w:type="spellStart"/>
                        <w:r>
                          <w:rPr>
                            <w:rFonts w:ascii="Courier New"/>
                            <w:sz w:val="18"/>
                          </w:rPr>
                          <w:t>userName.isVisible</w:t>
                        </w:r>
                        <w:proofErr w:type="spellEnd"/>
                        <w:r>
                          <w:rPr>
                            <w:rFonts w:ascii="Courier New"/>
                            <w:sz w:val="18"/>
                          </w:rPr>
                          <w:t xml:space="preserve"> = false </w:t>
                        </w:r>
                        <w:proofErr w:type="spellStart"/>
                        <w:r>
                          <w:rPr>
                            <w:rFonts w:ascii="Courier New"/>
                            <w:sz w:val="18"/>
                          </w:rPr>
                          <w:t>password.isVisible</w:t>
                        </w:r>
                        <w:proofErr w:type="spellEnd"/>
                        <w:r>
                          <w:rPr>
                            <w:rFonts w:ascii="Courier New"/>
                            <w:sz w:val="18"/>
                          </w:rPr>
                          <w:t xml:space="preserve"> = false </w:t>
                        </w:r>
                        <w:proofErr w:type="spellStart"/>
                        <w:r>
                          <w:rPr>
                            <w:rFonts w:ascii="Courier New"/>
                            <w:sz w:val="18"/>
                          </w:rPr>
                          <w:t>submitButton.isVisible</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false </w:t>
                        </w:r>
                        <w:proofErr w:type="spellStart"/>
                        <w:r>
                          <w:rPr>
                            <w:rFonts w:ascii="Courier New"/>
                            <w:sz w:val="18"/>
                          </w:rPr>
                          <w:t>header.text</w:t>
                        </w:r>
                        <w:proofErr w:type="spellEnd"/>
                        <w:r>
                          <w:rPr>
                            <w:rFonts w:ascii="Courier New"/>
                            <w:sz w:val="18"/>
                          </w:rPr>
                          <w:t xml:space="preserve"> = </w:t>
                        </w:r>
                        <w:proofErr w:type="spellStart"/>
                        <w:r>
                          <w:rPr>
                            <w:rFonts w:ascii="Courier New"/>
                            <w:sz w:val="18"/>
                          </w:rPr>
                          <w:t>welcomeMessage</w:t>
                        </w:r>
                        <w:proofErr w:type="spellEnd"/>
                      </w:p>
                      <w:p w14:paraId="448E51BD" w14:textId="77777777" w:rsidR="003D76C2" w:rsidRDefault="00000000">
                        <w:pPr>
                          <w:spacing w:before="2"/>
                          <w:ind w:left="453"/>
                          <w:rPr>
                            <w:rFonts w:ascii="Courier New"/>
                            <w:sz w:val="18"/>
                          </w:rPr>
                        </w:pPr>
                        <w:r>
                          <w:rPr>
                            <w:rFonts w:ascii="Courier New"/>
                            <w:sz w:val="18"/>
                          </w:rPr>
                          <w:t>}</w:t>
                        </w:r>
                      </w:p>
                      <w:p w14:paraId="22E2AA5C" w14:textId="77777777" w:rsidR="003D76C2" w:rsidRDefault="003D76C2">
                        <w:pPr>
                          <w:rPr>
                            <w:rFonts w:ascii="Courier New"/>
                            <w:sz w:val="20"/>
                          </w:rPr>
                        </w:pPr>
                      </w:p>
                      <w:p w14:paraId="6CAE5812" w14:textId="77777777" w:rsidR="003D76C2" w:rsidRDefault="00000000">
                        <w:pPr>
                          <w:spacing w:before="130" w:line="328" w:lineRule="auto"/>
                          <w:ind w:left="885" w:right="2128" w:hanging="432"/>
                          <w:rPr>
                            <w:rFonts w:ascii="Courier New"/>
                            <w:sz w:val="18"/>
                          </w:rPr>
                        </w:pPr>
                        <w:r>
                          <w:rPr>
                            <w:rFonts w:ascii="Courier New"/>
                            <w:sz w:val="18"/>
                          </w:rPr>
                          <w:t>private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hasEnteredCorrectCredentials</w:t>
                        </w:r>
                        <w:proofErr w:type="spellEnd"/>
                        <w:r>
                          <w:rPr>
                            <w:rFonts w:ascii="Courier New"/>
                            <w:sz w:val="18"/>
                          </w:rPr>
                          <w:t xml:space="preserve">( </w:t>
                        </w:r>
                        <w:proofErr w:type="spellStart"/>
                        <w:r>
                          <w:rPr>
                            <w:rFonts w:ascii="Courier New"/>
                            <w:sz w:val="18"/>
                          </w:rPr>
                          <w:t>userNameForm</w:t>
                        </w:r>
                        <w:proofErr w:type="spellEnd"/>
                        <w:r>
                          <w:rPr>
                            <w:rFonts w:ascii="Courier New"/>
                            <w:sz w:val="18"/>
                          </w:rPr>
                          <w:t>: String,</w:t>
                        </w:r>
                      </w:p>
                      <w:p w14:paraId="7775A3C5" w14:textId="77777777" w:rsidR="003D76C2" w:rsidRDefault="00000000">
                        <w:pPr>
                          <w:spacing w:before="1"/>
                          <w:ind w:left="885"/>
                          <w:rPr>
                            <w:rFonts w:ascii="Courier New"/>
                            <w:sz w:val="18"/>
                          </w:rPr>
                        </w:pPr>
                        <w:proofErr w:type="spellStart"/>
                        <w:r>
                          <w:rPr>
                            <w:rFonts w:ascii="Courier New"/>
                            <w:sz w:val="18"/>
                          </w:rPr>
                          <w:t>passwordForm</w:t>
                        </w:r>
                        <w:proofErr w:type="spellEnd"/>
                        <w:r>
                          <w:rPr>
                            <w:rFonts w:ascii="Courier New"/>
                            <w:sz w:val="18"/>
                          </w:rPr>
                          <w:t>:</w:t>
                        </w:r>
                        <w:r>
                          <w:rPr>
                            <w:rFonts w:ascii="Courier New"/>
                            <w:spacing w:val="-13"/>
                            <w:sz w:val="18"/>
                          </w:rPr>
                          <w:t xml:space="preserve"> </w:t>
                        </w:r>
                        <w:r>
                          <w:rPr>
                            <w:rFonts w:ascii="Courier New"/>
                            <w:spacing w:val="-2"/>
                            <w:sz w:val="18"/>
                          </w:rPr>
                          <w:t>String</w:t>
                        </w:r>
                      </w:p>
                      <w:p w14:paraId="7718B8DF" w14:textId="77777777" w:rsidR="003D76C2" w:rsidRDefault="00000000">
                        <w:pPr>
                          <w:spacing w:before="76"/>
                          <w:ind w:left="453"/>
                          <w:rPr>
                            <w:rFonts w:ascii="Courier New"/>
                            <w:sz w:val="18"/>
                          </w:rPr>
                        </w:pPr>
                        <w:r>
                          <w:rPr>
                            <w:rFonts w:ascii="Courier New"/>
                            <w:sz w:val="18"/>
                          </w:rPr>
                          <w:t>):</w:t>
                        </w:r>
                        <w:r>
                          <w:rPr>
                            <w:rFonts w:ascii="Courier New"/>
                            <w:spacing w:val="-5"/>
                            <w:sz w:val="18"/>
                          </w:rPr>
                          <w:t xml:space="preserve"> </w:t>
                        </w:r>
                        <w:r>
                          <w:rPr>
                            <w:rFonts w:ascii="Courier New"/>
                            <w:sz w:val="18"/>
                          </w:rPr>
                          <w:t>Boolean</w:t>
                        </w:r>
                        <w:r>
                          <w:rPr>
                            <w:rFonts w:ascii="Courier New"/>
                            <w:spacing w:val="-4"/>
                            <w:sz w:val="18"/>
                          </w:rPr>
                          <w:t xml:space="preserve"> </w:t>
                        </w:r>
                        <w:r>
                          <w:rPr>
                            <w:rFonts w:ascii="Courier New"/>
                            <w:spacing w:val="-10"/>
                            <w:sz w:val="18"/>
                          </w:rPr>
                          <w:t>{</w:t>
                        </w:r>
                      </w:p>
                    </w:txbxContent>
                  </v:textbox>
                </v:shape>
                <w10:wrap type="topAndBottom" anchorx="page"/>
              </v:group>
            </w:pict>
          </mc:Fallback>
        </mc:AlternateContent>
      </w:r>
    </w:p>
    <w:p w14:paraId="5987FB25" w14:textId="77777777" w:rsidR="003D76C2" w:rsidRDefault="003D76C2">
      <w:pPr>
        <w:rPr>
          <w:sz w:val="9"/>
        </w:rPr>
        <w:sectPr w:rsidR="003D76C2">
          <w:pgSz w:w="10800" w:h="13320"/>
          <w:pgMar w:top="1120" w:right="920" w:bottom="280" w:left="940" w:header="695" w:footer="0" w:gutter="0"/>
          <w:cols w:space="720"/>
        </w:sectPr>
      </w:pPr>
    </w:p>
    <w:p w14:paraId="50BA9D0C" w14:textId="77777777" w:rsidR="003D76C2" w:rsidRDefault="003D76C2">
      <w:pPr>
        <w:pStyle w:val="BodyText"/>
        <w:spacing w:before="3"/>
        <w:rPr>
          <w:sz w:val="5"/>
        </w:rPr>
      </w:pPr>
    </w:p>
    <w:p w14:paraId="2227B0B3" w14:textId="77777777" w:rsidR="003D76C2" w:rsidRDefault="00D51F7C">
      <w:pPr>
        <w:pStyle w:val="BodyText"/>
        <w:ind w:left="824"/>
      </w:pPr>
      <w:r>
        <w:rPr>
          <w:noProof/>
        </w:rPr>
        <mc:AlternateContent>
          <mc:Choice Requires="wpg">
            <w:drawing>
              <wp:inline distT="0" distB="0" distL="0" distR="0" wp14:anchorId="57A4AAEE" wp14:editId="633E622C">
                <wp:extent cx="5074920" cy="841375"/>
                <wp:effectExtent l="0" t="0" r="5080" b="0"/>
                <wp:docPr id="1436" name="docshapegroup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0" y="0"/>
                          <a:chExt cx="7992" cy="1325"/>
                        </a:xfrm>
                      </wpg:grpSpPr>
                      <wps:wsp>
                        <wps:cNvPr id="1437" name="docshape101"/>
                        <wps:cNvSpPr>
                          <a:spLocks/>
                        </wps:cNvSpPr>
                        <wps:spPr bwMode="auto">
                          <a:xfrm>
                            <a:off x="0" y="10"/>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8" name="docshape102"/>
                        <wps:cNvSpPr>
                          <a:spLocks/>
                        </wps:cNvSpPr>
                        <wps:spPr bwMode="auto">
                          <a:xfrm>
                            <a:off x="0" y="0"/>
                            <a:ext cx="7992" cy="1325"/>
                          </a:xfrm>
                          <a:custGeom>
                            <a:avLst/>
                            <a:gdLst>
                              <a:gd name="T0" fmla="*/ 7992 w 7992"/>
                              <a:gd name="T1" fmla="*/ 1304 h 1325"/>
                              <a:gd name="T2" fmla="*/ 0 w 7992"/>
                              <a:gd name="T3" fmla="*/ 1304 h 1325"/>
                              <a:gd name="T4" fmla="*/ 0 w 7992"/>
                              <a:gd name="T5" fmla="*/ 1324 h 1325"/>
                              <a:gd name="T6" fmla="*/ 7992 w 7992"/>
                              <a:gd name="T7" fmla="*/ 1324 h 1325"/>
                              <a:gd name="T8" fmla="*/ 7992 w 7992"/>
                              <a:gd name="T9" fmla="*/ 1304 h 1325"/>
                              <a:gd name="T10" fmla="*/ 7992 w 7992"/>
                              <a:gd name="T11" fmla="*/ 0 h 1325"/>
                              <a:gd name="T12" fmla="*/ 0 w 7992"/>
                              <a:gd name="T13" fmla="*/ 0 h 1325"/>
                              <a:gd name="T14" fmla="*/ 0 w 7992"/>
                              <a:gd name="T15" fmla="*/ 20 h 1325"/>
                              <a:gd name="T16" fmla="*/ 7992 w 7992"/>
                              <a:gd name="T17" fmla="*/ 20 h 1325"/>
                              <a:gd name="T18" fmla="*/ 7992 w 7992"/>
                              <a:gd name="T19" fmla="*/ 0 h 1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9" name="docshape103"/>
                        <wps:cNvSpPr txBox="1">
                          <a:spLocks/>
                        </wps:cNvSpPr>
                        <wps:spPr bwMode="auto">
                          <a:xfrm>
                            <a:off x="0" y="20"/>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E922E" w14:textId="77777777" w:rsidR="003D76C2" w:rsidRDefault="00000000">
                              <w:pPr>
                                <w:spacing w:before="43" w:line="235" w:lineRule="auto"/>
                                <w:ind w:left="1101" w:right="840" w:hanging="216"/>
                                <w:rPr>
                                  <w:rFonts w:ascii="Courier New"/>
                                  <w:sz w:val="18"/>
                                </w:rPr>
                              </w:pPr>
                              <w:r>
                                <w:rPr>
                                  <w:rFonts w:ascii="Courier New"/>
                                  <w:sz w:val="18"/>
                                </w:rPr>
                                <w:t>return</w:t>
                              </w:r>
                              <w:r>
                                <w:rPr>
                                  <w:rFonts w:ascii="Courier New"/>
                                  <w:spacing w:val="-29"/>
                                  <w:sz w:val="18"/>
                                </w:rPr>
                                <w:t xml:space="preserve"> </w:t>
                              </w:r>
                              <w:proofErr w:type="spellStart"/>
                              <w:r>
                                <w:rPr>
                                  <w:rFonts w:ascii="Courier New"/>
                                  <w:sz w:val="18"/>
                                </w:rPr>
                                <w:t>userNameForm.contentEquals</w:t>
                              </w:r>
                              <w:proofErr w:type="spellEnd"/>
                              <w:r>
                                <w:rPr>
                                  <w:rFonts w:ascii="Courier New"/>
                                  <w:sz w:val="18"/>
                                </w:rPr>
                                <w:t xml:space="preserve">(USER_NAME_CORRECT_VALUE) &amp;&amp; </w:t>
                              </w:r>
                              <w:proofErr w:type="spellStart"/>
                              <w:r>
                                <w:rPr>
                                  <w:rFonts w:ascii="Courier New"/>
                                  <w:sz w:val="18"/>
                                </w:rPr>
                                <w:t>passwordForm.contentEquals</w:t>
                              </w:r>
                              <w:proofErr w:type="spellEnd"/>
                              <w:r>
                                <w:rPr>
                                  <w:rFonts w:ascii="Courier New"/>
                                  <w:sz w:val="18"/>
                                </w:rPr>
                                <w:t>(</w:t>
                              </w:r>
                            </w:p>
                            <w:p w14:paraId="124AD2AB" w14:textId="77777777" w:rsidR="003D76C2" w:rsidRDefault="00000000">
                              <w:pPr>
                                <w:spacing w:before="17"/>
                                <w:ind w:left="1317"/>
                                <w:rPr>
                                  <w:rFonts w:ascii="Courier New"/>
                                  <w:sz w:val="18"/>
                                </w:rPr>
                              </w:pPr>
                              <w:r>
                                <w:rPr>
                                  <w:rFonts w:ascii="Courier New"/>
                                  <w:spacing w:val="-2"/>
                                  <w:sz w:val="18"/>
                                </w:rPr>
                                <w:t>PASSWORD_CORRECT_VALUE</w:t>
                              </w:r>
                            </w:p>
                            <w:p w14:paraId="5B80A96F" w14:textId="77777777" w:rsidR="003D76C2" w:rsidRDefault="00000000">
                              <w:pPr>
                                <w:spacing w:before="77"/>
                                <w:ind w:left="885"/>
                                <w:rPr>
                                  <w:rFonts w:ascii="Courier New"/>
                                  <w:sz w:val="18"/>
                                </w:rPr>
                              </w:pPr>
                              <w:r>
                                <w:rPr>
                                  <w:rFonts w:ascii="Courier New"/>
                                  <w:sz w:val="18"/>
                                </w:rPr>
                                <w:t>)</w:t>
                              </w:r>
                            </w:p>
                            <w:p w14:paraId="71F0F3D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7A4AAEE" id="docshapegroup100" o:spid="_x0000_s1078" style="width:399.6pt;height:66.25pt;mso-position-horizontal-relative:char;mso-position-vertical-relative:line"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">
                <v:rect id="docshape101" o:spid="_x0000_s1079" style="position:absolute;top:10;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" fillcolor="#f6f6f6" stroked="f">
                  <v:path arrowok="t"/>
                </v:rect>
                <v:shape id="docshape102" o:spid="_x0000_s1080" style="position:absolute;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" path="m7992,1304l,1304r,20l7992,1324r,-20xm7992,l,,,20r7992,l7992,xe" fillcolor="#dadada" stroked="f">
                  <v:path arrowok="t" o:connecttype="custom" o:connectlocs="7992,1304;0,1304;0,1324;7992,1324;7992,1304;7992,0;0,0;0,20;7992,20;7992,0" o:connectangles="0,0,0,0,0,0,0,0,0,0"/>
                </v:shape>
                <v:shape id="docshape103" o:spid="_x0000_s1081" type="#_x0000_t202" style="position:absolute;top:20;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" filled="f" stroked="f">
                  <v:path arrowok="t"/>
                  <v:textbox inset="0,0,0,0">
                    <w:txbxContent>
                      <w:p w14:paraId="654E922E" w14:textId="77777777" w:rsidR="003D76C2" w:rsidRDefault="00000000">
                        <w:pPr>
                          <w:spacing w:before="43" w:line="235" w:lineRule="auto"/>
                          <w:ind w:left="1101" w:right="840" w:hanging="216"/>
                          <w:rPr>
                            <w:rFonts w:ascii="Courier New"/>
                            <w:sz w:val="18"/>
                          </w:rPr>
                        </w:pPr>
                        <w:r>
                          <w:rPr>
                            <w:rFonts w:ascii="Courier New"/>
                            <w:sz w:val="18"/>
                          </w:rPr>
                          <w:t>return</w:t>
                        </w:r>
                        <w:r>
                          <w:rPr>
                            <w:rFonts w:ascii="Courier New"/>
                            <w:spacing w:val="-29"/>
                            <w:sz w:val="18"/>
                          </w:rPr>
                          <w:t xml:space="preserve"> </w:t>
                        </w:r>
                        <w:proofErr w:type="spellStart"/>
                        <w:r>
                          <w:rPr>
                            <w:rFonts w:ascii="Courier New"/>
                            <w:sz w:val="18"/>
                          </w:rPr>
                          <w:t>userNameForm.contentEquals</w:t>
                        </w:r>
                        <w:proofErr w:type="spellEnd"/>
                        <w:r>
                          <w:rPr>
                            <w:rFonts w:ascii="Courier New"/>
                            <w:sz w:val="18"/>
                          </w:rPr>
                          <w:t xml:space="preserve">(USER_NAME_CORRECT_VALUE) &amp;&amp; </w:t>
                        </w:r>
                        <w:proofErr w:type="spellStart"/>
                        <w:r>
                          <w:rPr>
                            <w:rFonts w:ascii="Courier New"/>
                            <w:sz w:val="18"/>
                          </w:rPr>
                          <w:t>passwordForm.contentEquals</w:t>
                        </w:r>
                        <w:proofErr w:type="spellEnd"/>
                        <w:r>
                          <w:rPr>
                            <w:rFonts w:ascii="Courier New"/>
                            <w:sz w:val="18"/>
                          </w:rPr>
                          <w:t>(</w:t>
                        </w:r>
                      </w:p>
                      <w:p w14:paraId="124AD2AB" w14:textId="77777777" w:rsidR="003D76C2" w:rsidRDefault="00000000">
                        <w:pPr>
                          <w:spacing w:before="17"/>
                          <w:ind w:left="1317"/>
                          <w:rPr>
                            <w:rFonts w:ascii="Courier New"/>
                            <w:sz w:val="18"/>
                          </w:rPr>
                        </w:pPr>
                        <w:r>
                          <w:rPr>
                            <w:rFonts w:ascii="Courier New"/>
                            <w:spacing w:val="-2"/>
                            <w:sz w:val="18"/>
                          </w:rPr>
                          <w:t>PASSWORD_CORRECT_VALUE</w:t>
                        </w:r>
                      </w:p>
                      <w:p w14:paraId="5B80A96F" w14:textId="77777777" w:rsidR="003D76C2" w:rsidRDefault="00000000">
                        <w:pPr>
                          <w:spacing w:before="77"/>
                          <w:ind w:left="885"/>
                          <w:rPr>
                            <w:rFonts w:ascii="Courier New"/>
                            <w:sz w:val="18"/>
                          </w:rPr>
                        </w:pPr>
                        <w:r>
                          <w:rPr>
                            <w:rFonts w:ascii="Courier New"/>
                            <w:sz w:val="18"/>
                          </w:rPr>
                          <w:t>)</w:t>
                        </w:r>
                      </w:p>
                      <w:p w14:paraId="71F0F3D1"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7B2869C" w14:textId="77777777" w:rsidR="003D76C2" w:rsidRDefault="00000000">
      <w:pPr>
        <w:spacing w:before="37"/>
        <w:ind w:left="1274"/>
        <w:rPr>
          <w:sz w:val="20"/>
        </w:rPr>
      </w:pPr>
      <w:r>
        <w:rPr>
          <w:sz w:val="20"/>
        </w:rPr>
        <w:t>The</w:t>
      </w:r>
      <w:r>
        <w:rPr>
          <w:spacing w:val="-15"/>
          <w:sz w:val="20"/>
        </w:rPr>
        <w:t xml:space="preserve"> </w:t>
      </w:r>
      <w:proofErr w:type="spellStart"/>
      <w:r>
        <w:rPr>
          <w:rFonts w:ascii="Courier New"/>
          <w:b/>
        </w:rPr>
        <w:t>hasEnteredCorrectCredentials</w:t>
      </w:r>
      <w:proofErr w:type="spellEnd"/>
      <w:r>
        <w:rPr>
          <w:rFonts w:ascii="Courier New"/>
          <w:b/>
          <w:spacing w:val="-80"/>
        </w:rPr>
        <w:t xml:space="preserve"> </w:t>
      </w:r>
      <w:r>
        <w:rPr>
          <w:sz w:val="20"/>
        </w:rPr>
        <w:t>method</w:t>
      </w:r>
      <w:r>
        <w:rPr>
          <w:spacing w:val="-10"/>
          <w:sz w:val="20"/>
        </w:rPr>
        <w:t xml:space="preserve"> </w:t>
      </w:r>
      <w:r>
        <w:rPr>
          <w:sz w:val="20"/>
        </w:rPr>
        <w:t>checks</w:t>
      </w:r>
      <w:r>
        <w:rPr>
          <w:spacing w:val="-8"/>
          <w:sz w:val="20"/>
        </w:rPr>
        <w:t xml:space="preserve"> </w:t>
      </w:r>
      <w:r>
        <w:rPr>
          <w:sz w:val="20"/>
        </w:rPr>
        <w:t>that</w:t>
      </w:r>
      <w:r>
        <w:rPr>
          <w:spacing w:val="-7"/>
          <w:sz w:val="20"/>
        </w:rPr>
        <w:t xml:space="preserve"> </w:t>
      </w:r>
      <w:r>
        <w:rPr>
          <w:sz w:val="20"/>
        </w:rPr>
        <w:t>the</w:t>
      </w:r>
      <w:r>
        <w:rPr>
          <w:spacing w:val="-7"/>
          <w:sz w:val="20"/>
        </w:rPr>
        <w:t xml:space="preserve"> </w:t>
      </w:r>
      <w:r>
        <w:rPr>
          <w:spacing w:val="-2"/>
          <w:sz w:val="20"/>
        </w:rPr>
        <w:t>username</w:t>
      </w:r>
    </w:p>
    <w:p w14:paraId="46E308BB" w14:textId="77777777" w:rsidR="003D76C2" w:rsidRDefault="00000000">
      <w:pPr>
        <w:pStyle w:val="BodyText"/>
        <w:ind w:left="1274"/>
      </w:pPr>
      <w:r>
        <w:t>and</w:t>
      </w:r>
      <w:r>
        <w:rPr>
          <w:spacing w:val="-4"/>
        </w:rPr>
        <w:t xml:space="preserve"> </w:t>
      </w:r>
      <w:r>
        <w:t>password</w:t>
      </w:r>
      <w:r>
        <w:rPr>
          <w:spacing w:val="-2"/>
        </w:rPr>
        <w:t xml:space="preserve"> </w:t>
      </w:r>
      <w:r>
        <w:t>match</w:t>
      </w:r>
      <w:r>
        <w:rPr>
          <w:spacing w:val="-4"/>
        </w:rPr>
        <w:t xml:space="preserve"> </w:t>
      </w:r>
      <w:r>
        <w:t>the</w:t>
      </w:r>
      <w:r>
        <w:rPr>
          <w:spacing w:val="-2"/>
        </w:rPr>
        <w:t xml:space="preserve"> </w:t>
      </w:r>
      <w:r>
        <w:t>values</w:t>
      </w:r>
      <w:r>
        <w:rPr>
          <w:spacing w:val="-2"/>
        </w:rPr>
        <w:t xml:space="preserve"> </w:t>
      </w:r>
      <w:r>
        <w:t>stored</w:t>
      </w:r>
      <w:r>
        <w:rPr>
          <w:spacing w:val="-3"/>
        </w:rPr>
        <w:t xml:space="preserve"> </w:t>
      </w:r>
      <w:r>
        <w:t>as</w:t>
      </w:r>
      <w:r>
        <w:rPr>
          <w:spacing w:val="-3"/>
        </w:rPr>
        <w:t xml:space="preserve"> </w:t>
      </w:r>
      <w:r>
        <w:t>constants</w:t>
      </w:r>
      <w:r>
        <w:rPr>
          <w:spacing w:val="-3"/>
        </w:rPr>
        <w:t xml:space="preserve"> </w:t>
      </w:r>
      <w:r>
        <w:t>in</w:t>
      </w:r>
      <w:r>
        <w:rPr>
          <w:spacing w:val="-2"/>
        </w:rPr>
        <w:t xml:space="preserve"> </w:t>
      </w:r>
      <w:r>
        <w:t>the</w:t>
      </w:r>
      <w:r>
        <w:rPr>
          <w:spacing w:val="-2"/>
        </w:rPr>
        <w:t xml:space="preserve"> Activity:</w:t>
      </w:r>
    </w:p>
    <w:p w14:paraId="0ED2C3A8" w14:textId="77777777" w:rsidR="003D76C2" w:rsidRDefault="00D51F7C">
      <w:pPr>
        <w:pStyle w:val="BodyText"/>
        <w:spacing w:before="4"/>
        <w:rPr>
          <w:sz w:val="9"/>
        </w:rPr>
      </w:pPr>
      <w:r>
        <w:rPr>
          <w:noProof/>
        </w:rPr>
        <mc:AlternateContent>
          <mc:Choice Requires="wpg">
            <w:drawing>
              <wp:anchor distT="0" distB="0" distL="0" distR="0" simplePos="0" relativeHeight="487603712" behindDoc="1" locked="0" layoutInCell="1" allowOverlap="1" wp14:anchorId="6B491988" wp14:editId="6E6577A8">
                <wp:simplePos x="0" y="0"/>
                <wp:positionH relativeFrom="page">
                  <wp:posOffset>1120140</wp:posOffset>
                </wp:positionH>
                <wp:positionV relativeFrom="paragraph">
                  <wp:posOffset>95885</wp:posOffset>
                </wp:positionV>
                <wp:extent cx="5074920" cy="396875"/>
                <wp:effectExtent l="0" t="0" r="5080" b="0"/>
                <wp:wrapTopAndBottom/>
                <wp:docPr id="1432" name="docshapegroup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51"/>
                          <a:chExt cx="7992" cy="625"/>
                        </a:xfrm>
                      </wpg:grpSpPr>
                      <wps:wsp>
                        <wps:cNvPr id="1433" name="docshape105"/>
                        <wps:cNvSpPr>
                          <a:spLocks/>
                        </wps:cNvSpPr>
                        <wps:spPr bwMode="auto">
                          <a:xfrm>
                            <a:off x="1764" y="161"/>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4" name="docshape106"/>
                        <wps:cNvSpPr>
                          <a:spLocks/>
                        </wps:cNvSpPr>
                        <wps:spPr bwMode="auto">
                          <a:xfrm>
                            <a:off x="1764" y="151"/>
                            <a:ext cx="7992" cy="625"/>
                          </a:xfrm>
                          <a:custGeom>
                            <a:avLst/>
                            <a:gdLst>
                              <a:gd name="T0" fmla="+- 0 9756 1764"/>
                              <a:gd name="T1" fmla="*/ T0 w 7992"/>
                              <a:gd name="T2" fmla="+- 0 756 151"/>
                              <a:gd name="T3" fmla="*/ 756 h 625"/>
                              <a:gd name="T4" fmla="+- 0 1764 1764"/>
                              <a:gd name="T5" fmla="*/ T4 w 7992"/>
                              <a:gd name="T6" fmla="+- 0 756 151"/>
                              <a:gd name="T7" fmla="*/ 756 h 625"/>
                              <a:gd name="T8" fmla="+- 0 1764 1764"/>
                              <a:gd name="T9" fmla="*/ T8 w 7992"/>
                              <a:gd name="T10" fmla="+- 0 776 151"/>
                              <a:gd name="T11" fmla="*/ 776 h 625"/>
                              <a:gd name="T12" fmla="+- 0 9756 1764"/>
                              <a:gd name="T13" fmla="*/ T12 w 7992"/>
                              <a:gd name="T14" fmla="+- 0 776 151"/>
                              <a:gd name="T15" fmla="*/ 776 h 625"/>
                              <a:gd name="T16" fmla="+- 0 9756 1764"/>
                              <a:gd name="T17" fmla="*/ T16 w 7992"/>
                              <a:gd name="T18" fmla="+- 0 756 151"/>
                              <a:gd name="T19" fmla="*/ 756 h 625"/>
                              <a:gd name="T20" fmla="+- 0 9756 1764"/>
                              <a:gd name="T21" fmla="*/ T20 w 7992"/>
                              <a:gd name="T22" fmla="+- 0 151 151"/>
                              <a:gd name="T23" fmla="*/ 151 h 625"/>
                              <a:gd name="T24" fmla="+- 0 1764 1764"/>
                              <a:gd name="T25" fmla="*/ T24 w 7992"/>
                              <a:gd name="T26" fmla="+- 0 151 151"/>
                              <a:gd name="T27" fmla="*/ 151 h 625"/>
                              <a:gd name="T28" fmla="+- 0 1764 1764"/>
                              <a:gd name="T29" fmla="*/ T28 w 7992"/>
                              <a:gd name="T30" fmla="+- 0 171 151"/>
                              <a:gd name="T31" fmla="*/ 171 h 625"/>
                              <a:gd name="T32" fmla="+- 0 9756 1764"/>
                              <a:gd name="T33" fmla="*/ T32 w 7992"/>
                              <a:gd name="T34" fmla="+- 0 171 151"/>
                              <a:gd name="T35" fmla="*/ 171 h 625"/>
                              <a:gd name="T36" fmla="+- 0 9756 1764"/>
                              <a:gd name="T37" fmla="*/ T36 w 7992"/>
                              <a:gd name="T38" fmla="+- 0 151 151"/>
                              <a:gd name="T39" fmla="*/ 151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5"/>
                                </a:moveTo>
                                <a:lnTo>
                                  <a:pt x="0" y="605"/>
                                </a:lnTo>
                                <a:lnTo>
                                  <a:pt x="0" y="625"/>
                                </a:lnTo>
                                <a:lnTo>
                                  <a:pt x="7992" y="625"/>
                                </a:lnTo>
                                <a:lnTo>
                                  <a:pt x="7992" y="6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5" name="docshape107"/>
                        <wps:cNvSpPr txBox="1">
                          <a:spLocks/>
                        </wps:cNvSpPr>
                        <wps:spPr bwMode="auto">
                          <a:xfrm>
                            <a:off x="1764" y="171"/>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457B4" w14:textId="77777777" w:rsidR="003D76C2" w:rsidRDefault="00000000">
                              <w:pPr>
                                <w:spacing w:before="35" w:line="328" w:lineRule="auto"/>
                                <w:ind w:left="453" w:right="2128"/>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USER_NAME_CORRECT_VALUE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someusername</w:t>
                              </w:r>
                              <w:proofErr w:type="spellEnd"/>
                              <w:r>
                                <w:rPr>
                                  <w:rFonts w:ascii="Courier New"/>
                                  <w:sz w:val="18"/>
                                </w:rPr>
                                <w:t xml:space="preserve">" const </w:t>
                              </w:r>
                              <w:proofErr w:type="spellStart"/>
                              <w:r>
                                <w:rPr>
                                  <w:rFonts w:ascii="Courier New"/>
                                  <w:sz w:val="18"/>
                                </w:rPr>
                                <w:t>val</w:t>
                              </w:r>
                              <w:proofErr w:type="spellEnd"/>
                              <w:r>
                                <w:rPr>
                                  <w:rFonts w:ascii="Courier New"/>
                                  <w:sz w:val="18"/>
                                </w:rPr>
                                <w:t xml:space="preserve"> PASSWORD_CORRECT_VALUE = "</w:t>
                              </w:r>
                              <w:proofErr w:type="spellStart"/>
                              <w:r>
                                <w:rPr>
                                  <w:rFonts w:ascii="Courier New"/>
                                  <w:sz w:val="18"/>
                                </w:rPr>
                                <w:t>somepassword</w:t>
                              </w:r>
                              <w:proofErr w:type="spellEnd"/>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491988" id="docshapegroup104" o:spid="_x0000_s1082" style="position:absolute;margin-left:88.2pt;margin-top:7.55pt;width:399.6pt;height:31.25pt;z-index:-15712768;mso-wrap-distance-left:0;mso-wrap-distance-right:0;mso-position-horizontal-relative:page;mso-position-vertical-relative:text" coordorigin="1764,151"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">
                <v:rect id="docshape105" o:spid="_x0000_s1083" style="position:absolute;left:1764;top:161;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" fillcolor="#f6f6f6" stroked="f">
                  <v:path arrowok="t"/>
                </v:rect>
                <v:shape id="docshape106" o:spid="_x0000_s1084" style="position:absolute;left:1764;top:151;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" path="m7992,605l,605r,20l7992,625r,-20xm7992,l,,,20r7992,l7992,xe" fillcolor="#dadada" stroked="f">
                  <v:path arrowok="t" o:connecttype="custom" o:connectlocs="7992,756;0,756;0,776;7992,776;7992,756;7992,151;0,151;0,171;7992,171;7992,151" o:connectangles="0,0,0,0,0,0,0,0,0,0"/>
                </v:shape>
                <v:shape id="docshape107" o:spid="_x0000_s1085" type="#_x0000_t202" style="position:absolute;left:1764;top:171;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" filled="f" stroked="f">
                  <v:path arrowok="t"/>
                  <v:textbox inset="0,0,0,0">
                    <w:txbxContent>
                      <w:p w14:paraId="350457B4" w14:textId="77777777" w:rsidR="003D76C2" w:rsidRDefault="00000000">
                        <w:pPr>
                          <w:spacing w:before="35" w:line="328" w:lineRule="auto"/>
                          <w:ind w:left="453" w:right="2128"/>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USER_NAME_CORRECT_VALUE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someusername</w:t>
                        </w:r>
                        <w:proofErr w:type="spellEnd"/>
                        <w:r>
                          <w:rPr>
                            <w:rFonts w:ascii="Courier New"/>
                            <w:sz w:val="18"/>
                          </w:rPr>
                          <w:t xml:space="preserve">" const </w:t>
                        </w:r>
                        <w:proofErr w:type="spellStart"/>
                        <w:r>
                          <w:rPr>
                            <w:rFonts w:ascii="Courier New"/>
                            <w:sz w:val="18"/>
                          </w:rPr>
                          <w:t>val</w:t>
                        </w:r>
                        <w:proofErr w:type="spellEnd"/>
                        <w:r>
                          <w:rPr>
                            <w:rFonts w:ascii="Courier New"/>
                            <w:sz w:val="18"/>
                          </w:rPr>
                          <w:t xml:space="preserve"> PASSWORD_CORRECT_VALUE = "</w:t>
                        </w:r>
                        <w:proofErr w:type="spellStart"/>
                        <w:r>
                          <w:rPr>
                            <w:rFonts w:ascii="Courier New"/>
                            <w:sz w:val="18"/>
                          </w:rPr>
                          <w:t>somepassword</w:t>
                        </w:r>
                        <w:proofErr w:type="spellEnd"/>
                        <w:r>
                          <w:rPr>
                            <w:rFonts w:ascii="Courier New"/>
                            <w:sz w:val="18"/>
                          </w:rPr>
                          <w:t>"</w:t>
                        </w:r>
                      </w:p>
                    </w:txbxContent>
                  </v:textbox>
                </v:shape>
                <w10:wrap type="topAndBottom" anchorx="page"/>
              </v:group>
            </w:pict>
          </mc:Fallback>
        </mc:AlternateContent>
      </w:r>
    </w:p>
    <w:p w14:paraId="46A8AFB7" w14:textId="77777777" w:rsidR="003D76C2" w:rsidRDefault="00000000">
      <w:pPr>
        <w:pStyle w:val="BodyText"/>
        <w:spacing w:before="72"/>
        <w:ind w:left="1274" w:right="181"/>
      </w:pPr>
      <w:r>
        <w:t xml:space="preserve">The </w:t>
      </w:r>
      <w:proofErr w:type="spellStart"/>
      <w:r>
        <w:rPr>
          <w:rFonts w:ascii="Courier New"/>
          <w:b/>
          <w:sz w:val="22"/>
        </w:rPr>
        <w:t>setLoggedIn</w:t>
      </w:r>
      <w:proofErr w:type="spellEnd"/>
      <w:r>
        <w:rPr>
          <w:rFonts w:ascii="Courier New"/>
          <w:b/>
          <w:spacing w:val="-71"/>
          <w:sz w:val="22"/>
        </w:rPr>
        <w:t xml:space="preserve"> </w:t>
      </w:r>
      <w:r>
        <w:t>method displays a welcome message with the user's name in</w:t>
      </w:r>
      <w:r>
        <w:rPr>
          <w:spacing w:val="-5"/>
        </w:rPr>
        <w:t xml:space="preserve"> </w:t>
      </w:r>
      <w:r>
        <w:t>the</w:t>
      </w:r>
      <w:r>
        <w:rPr>
          <w:spacing w:val="-3"/>
        </w:rPr>
        <w:t xml:space="preserve"> </w:t>
      </w:r>
      <w:r>
        <w:t>header</w:t>
      </w:r>
      <w:r>
        <w:rPr>
          <w:spacing w:val="-3"/>
        </w:rPr>
        <w:t xml:space="preserve"> </w:t>
      </w:r>
      <w:r>
        <w:t>and</w:t>
      </w:r>
      <w:r>
        <w:rPr>
          <w:spacing w:val="-4"/>
        </w:rPr>
        <w:t xml:space="preserve"> </w:t>
      </w:r>
      <w:r>
        <w:t>sets</w:t>
      </w:r>
      <w:r>
        <w:rPr>
          <w:spacing w:val="-3"/>
        </w:rPr>
        <w:t xml:space="preserve"> </w:t>
      </w:r>
      <w:r>
        <w:t>all</w:t>
      </w:r>
      <w:r>
        <w:rPr>
          <w:spacing w:val="-4"/>
        </w:rPr>
        <w:t xml:space="preserve"> </w:t>
      </w:r>
      <w:r>
        <w:t>the</w:t>
      </w:r>
      <w:r>
        <w:rPr>
          <w:spacing w:val="-3"/>
        </w:rPr>
        <w:t xml:space="preserve"> </w:t>
      </w:r>
      <w:r>
        <w:t>other</w:t>
      </w:r>
      <w:r>
        <w:rPr>
          <w:spacing w:val="-3"/>
        </w:rPr>
        <w:t xml:space="preserve"> </w:t>
      </w:r>
      <w:r>
        <w:t>Views</w:t>
      </w:r>
      <w:r>
        <w:rPr>
          <w:spacing w:val="-4"/>
        </w:rPr>
        <w:t xml:space="preserve"> </w:t>
      </w:r>
      <w:r>
        <w:t>to</w:t>
      </w:r>
      <w:r>
        <w:rPr>
          <w:spacing w:val="-4"/>
        </w:rPr>
        <w:t xml:space="preserve"> </w:t>
      </w:r>
      <w:r>
        <w:rPr>
          <w:rFonts w:ascii="Courier New"/>
          <w:b/>
          <w:sz w:val="22"/>
        </w:rPr>
        <w:t>gone</w:t>
      </w:r>
      <w:r>
        <w:rPr>
          <w:rFonts w:ascii="Courier New"/>
          <w:b/>
          <w:spacing w:val="-80"/>
          <w:sz w:val="22"/>
        </w:rPr>
        <w:t xml:space="preserve"> </w:t>
      </w:r>
      <w:r>
        <w:t>so</w:t>
      </w:r>
      <w:r>
        <w:rPr>
          <w:spacing w:val="-3"/>
        </w:rPr>
        <w:t xml:space="preserve"> </w:t>
      </w:r>
      <w:r>
        <w:t>that</w:t>
      </w:r>
      <w:r>
        <w:rPr>
          <w:spacing w:val="-3"/>
        </w:rPr>
        <w:t xml:space="preserve"> </w:t>
      </w:r>
      <w:r>
        <w:t>they</w:t>
      </w:r>
      <w:r>
        <w:rPr>
          <w:spacing w:val="-3"/>
        </w:rPr>
        <w:t xml:space="preserve"> </w:t>
      </w:r>
      <w:r>
        <w:t>no</w:t>
      </w:r>
      <w:r>
        <w:rPr>
          <w:spacing w:val="-3"/>
        </w:rPr>
        <w:t xml:space="preserve"> </w:t>
      </w:r>
      <w:r>
        <w:t>longer</w:t>
      </w:r>
      <w:r>
        <w:rPr>
          <w:spacing w:val="-3"/>
        </w:rPr>
        <w:t xml:space="preserve"> </w:t>
      </w:r>
      <w:r>
        <w:t>appear in the layout.</w:t>
      </w:r>
    </w:p>
    <w:p w14:paraId="5069D559" w14:textId="77777777" w:rsidR="003D76C2" w:rsidRDefault="00000000">
      <w:pPr>
        <w:pStyle w:val="ListParagraph"/>
        <w:numPr>
          <w:ilvl w:val="0"/>
          <w:numId w:val="17"/>
        </w:numPr>
        <w:tabs>
          <w:tab w:val="left" w:pos="1274"/>
        </w:tabs>
        <w:spacing w:before="148"/>
        <w:jc w:val="left"/>
        <w:rPr>
          <w:sz w:val="20"/>
        </w:rPr>
      </w:pPr>
      <w:r>
        <w:rPr>
          <w:sz w:val="20"/>
        </w:rPr>
        <w:t>Next,</w:t>
      </w:r>
      <w:r>
        <w:rPr>
          <w:spacing w:val="-3"/>
          <w:sz w:val="20"/>
        </w:rPr>
        <w:t xml:space="preserve"> </w:t>
      </w:r>
      <w:r>
        <w:rPr>
          <w:sz w:val="20"/>
        </w:rPr>
        <w:t>we</w:t>
      </w:r>
      <w:r>
        <w:rPr>
          <w:spacing w:val="-2"/>
          <w:sz w:val="20"/>
        </w:rPr>
        <w:t xml:space="preserve"> </w:t>
      </w:r>
      <w:r>
        <w:rPr>
          <w:sz w:val="20"/>
        </w:rPr>
        <w:t>use</w:t>
      </w:r>
      <w:r>
        <w:rPr>
          <w:spacing w:val="-2"/>
          <w:sz w:val="20"/>
        </w:rPr>
        <w:t xml:space="preserve"> </w:t>
      </w:r>
      <w:r>
        <w:rPr>
          <w:sz w:val="20"/>
        </w:rPr>
        <w:t>the</w:t>
      </w:r>
      <w:r>
        <w:rPr>
          <w:spacing w:val="-2"/>
          <w:sz w:val="20"/>
        </w:rPr>
        <w:t xml:space="preserve"> </w:t>
      </w:r>
      <w:proofErr w:type="spellStart"/>
      <w:r>
        <w:rPr>
          <w:rFonts w:ascii="Courier New"/>
          <w:b/>
        </w:rPr>
        <w:t>onNewIntent</w:t>
      </w:r>
      <w:proofErr w:type="spellEnd"/>
      <w:r>
        <w:rPr>
          <w:rFonts w:ascii="Courier New"/>
          <w:b/>
          <w:spacing w:val="-80"/>
        </w:rPr>
        <w:t xml:space="preserve"> </w:t>
      </w:r>
      <w:r>
        <w:rPr>
          <w:sz w:val="20"/>
        </w:rPr>
        <w:t>function</w:t>
      </w:r>
      <w:r>
        <w:rPr>
          <w:spacing w:val="-1"/>
          <w:sz w:val="20"/>
        </w:rPr>
        <w:t xml:space="preserve"> </w:t>
      </w:r>
      <w:r>
        <w:rPr>
          <w:sz w:val="20"/>
        </w:rPr>
        <w:t>to</w:t>
      </w:r>
      <w:r>
        <w:rPr>
          <w:spacing w:val="-2"/>
          <w:sz w:val="20"/>
        </w:rPr>
        <w:t xml:space="preserve"> </w:t>
      </w:r>
      <w:r>
        <w:rPr>
          <w:sz w:val="20"/>
        </w:rPr>
        <w:t>process</w:t>
      </w:r>
      <w:r>
        <w:rPr>
          <w:spacing w:val="-1"/>
          <w:sz w:val="20"/>
        </w:rPr>
        <w:t xml:space="preserve"> </w:t>
      </w:r>
      <w:r>
        <w:rPr>
          <w:sz w:val="20"/>
        </w:rPr>
        <w:t>the</w:t>
      </w:r>
      <w:r>
        <w:rPr>
          <w:spacing w:val="-2"/>
          <w:sz w:val="20"/>
        </w:rPr>
        <w:t xml:space="preserve"> </w:t>
      </w:r>
      <w:r>
        <w:rPr>
          <w:sz w:val="20"/>
        </w:rPr>
        <w:t>intent</w:t>
      </w:r>
      <w:r>
        <w:rPr>
          <w:spacing w:val="-1"/>
          <w:sz w:val="20"/>
        </w:rPr>
        <w:t xml:space="preserve"> </w:t>
      </w:r>
      <w:r>
        <w:rPr>
          <w:sz w:val="20"/>
        </w:rPr>
        <w:t>that</w:t>
      </w:r>
      <w:r>
        <w:rPr>
          <w:spacing w:val="-2"/>
          <w:sz w:val="20"/>
        </w:rPr>
        <w:t xml:space="preserve"> </w:t>
      </w:r>
      <w:r>
        <w:rPr>
          <w:sz w:val="20"/>
        </w:rPr>
        <w:t>has</w:t>
      </w:r>
      <w:r>
        <w:rPr>
          <w:spacing w:val="-1"/>
          <w:sz w:val="20"/>
        </w:rPr>
        <w:t xml:space="preserve"> </w:t>
      </w:r>
      <w:r>
        <w:rPr>
          <w:spacing w:val="-4"/>
          <w:sz w:val="20"/>
        </w:rPr>
        <w:t>just</w:t>
      </w:r>
    </w:p>
    <w:p w14:paraId="072A9752" w14:textId="77777777" w:rsidR="003D76C2" w:rsidRDefault="00000000">
      <w:pPr>
        <w:pStyle w:val="BodyText"/>
        <w:ind w:left="1274"/>
      </w:pPr>
      <w:r>
        <w:t xml:space="preserve">been </w:t>
      </w:r>
      <w:r>
        <w:rPr>
          <w:spacing w:val="-2"/>
        </w:rPr>
        <w:t>sent:</w:t>
      </w:r>
    </w:p>
    <w:p w14:paraId="07FBCC0E" w14:textId="77777777" w:rsidR="003D76C2" w:rsidRDefault="00D51F7C">
      <w:pPr>
        <w:pStyle w:val="BodyText"/>
        <w:spacing w:before="4"/>
        <w:rPr>
          <w:sz w:val="9"/>
        </w:rPr>
      </w:pPr>
      <w:r>
        <w:rPr>
          <w:noProof/>
        </w:rPr>
        <mc:AlternateContent>
          <mc:Choice Requires="wpg">
            <w:drawing>
              <wp:anchor distT="0" distB="0" distL="0" distR="0" simplePos="0" relativeHeight="487604224" behindDoc="1" locked="0" layoutInCell="1" allowOverlap="1" wp14:anchorId="45AC4E9C" wp14:editId="7E5083C5">
                <wp:simplePos x="0" y="0"/>
                <wp:positionH relativeFrom="page">
                  <wp:posOffset>1120140</wp:posOffset>
                </wp:positionH>
                <wp:positionV relativeFrom="paragraph">
                  <wp:posOffset>95885</wp:posOffset>
                </wp:positionV>
                <wp:extent cx="5074920" cy="4308475"/>
                <wp:effectExtent l="0" t="0" r="5080" b="0"/>
                <wp:wrapTopAndBottom/>
                <wp:docPr id="1428" name="docshapegroup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308475"/>
                          <a:chOff x="1764" y="151"/>
                          <a:chExt cx="7992" cy="6785"/>
                        </a:xfrm>
                      </wpg:grpSpPr>
                      <wps:wsp>
                        <wps:cNvPr id="1429" name="docshape109"/>
                        <wps:cNvSpPr>
                          <a:spLocks/>
                        </wps:cNvSpPr>
                        <wps:spPr bwMode="auto">
                          <a:xfrm>
                            <a:off x="1764" y="160"/>
                            <a:ext cx="7992" cy="67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0" name="docshape110"/>
                        <wps:cNvSpPr>
                          <a:spLocks/>
                        </wps:cNvSpPr>
                        <wps:spPr bwMode="auto">
                          <a:xfrm>
                            <a:off x="1764" y="150"/>
                            <a:ext cx="7992" cy="6785"/>
                          </a:xfrm>
                          <a:custGeom>
                            <a:avLst/>
                            <a:gdLst>
                              <a:gd name="T0" fmla="+- 0 9756 1764"/>
                              <a:gd name="T1" fmla="*/ T0 w 7992"/>
                              <a:gd name="T2" fmla="+- 0 6915 151"/>
                              <a:gd name="T3" fmla="*/ 6915 h 6785"/>
                              <a:gd name="T4" fmla="+- 0 1764 1764"/>
                              <a:gd name="T5" fmla="*/ T4 w 7992"/>
                              <a:gd name="T6" fmla="+- 0 6915 151"/>
                              <a:gd name="T7" fmla="*/ 6915 h 6785"/>
                              <a:gd name="T8" fmla="+- 0 1764 1764"/>
                              <a:gd name="T9" fmla="*/ T8 w 7992"/>
                              <a:gd name="T10" fmla="+- 0 6935 151"/>
                              <a:gd name="T11" fmla="*/ 6935 h 6785"/>
                              <a:gd name="T12" fmla="+- 0 9756 1764"/>
                              <a:gd name="T13" fmla="*/ T12 w 7992"/>
                              <a:gd name="T14" fmla="+- 0 6935 151"/>
                              <a:gd name="T15" fmla="*/ 6935 h 6785"/>
                              <a:gd name="T16" fmla="+- 0 9756 1764"/>
                              <a:gd name="T17" fmla="*/ T16 w 7992"/>
                              <a:gd name="T18" fmla="+- 0 6915 151"/>
                              <a:gd name="T19" fmla="*/ 6915 h 6785"/>
                              <a:gd name="T20" fmla="+- 0 9756 1764"/>
                              <a:gd name="T21" fmla="*/ T20 w 7992"/>
                              <a:gd name="T22" fmla="+- 0 151 151"/>
                              <a:gd name="T23" fmla="*/ 151 h 6785"/>
                              <a:gd name="T24" fmla="+- 0 1764 1764"/>
                              <a:gd name="T25" fmla="*/ T24 w 7992"/>
                              <a:gd name="T26" fmla="+- 0 151 151"/>
                              <a:gd name="T27" fmla="*/ 151 h 6785"/>
                              <a:gd name="T28" fmla="+- 0 1764 1764"/>
                              <a:gd name="T29" fmla="*/ T28 w 7992"/>
                              <a:gd name="T30" fmla="+- 0 171 151"/>
                              <a:gd name="T31" fmla="*/ 171 h 6785"/>
                              <a:gd name="T32" fmla="+- 0 9756 1764"/>
                              <a:gd name="T33" fmla="*/ T32 w 7992"/>
                              <a:gd name="T34" fmla="+- 0 171 151"/>
                              <a:gd name="T35" fmla="*/ 171 h 6785"/>
                              <a:gd name="T36" fmla="+- 0 9756 1764"/>
                              <a:gd name="T37" fmla="*/ T36 w 7992"/>
                              <a:gd name="T38" fmla="+- 0 151 151"/>
                              <a:gd name="T39" fmla="*/ 151 h 67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785">
                                <a:moveTo>
                                  <a:pt x="7992" y="6764"/>
                                </a:moveTo>
                                <a:lnTo>
                                  <a:pt x="0" y="6764"/>
                                </a:lnTo>
                                <a:lnTo>
                                  <a:pt x="0" y="6784"/>
                                </a:lnTo>
                                <a:lnTo>
                                  <a:pt x="7992" y="6784"/>
                                </a:lnTo>
                                <a:lnTo>
                                  <a:pt x="7992" y="67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1" name="docshape111"/>
                        <wps:cNvSpPr txBox="1">
                          <a:spLocks/>
                        </wps:cNvSpPr>
                        <wps:spPr bwMode="auto">
                          <a:xfrm>
                            <a:off x="1764" y="170"/>
                            <a:ext cx="7992" cy="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BECC3" w14:textId="77777777" w:rsidR="003D76C2" w:rsidRDefault="00000000">
                              <w:pPr>
                                <w:spacing w:before="40" w:line="328" w:lineRule="auto"/>
                                <w:ind w:left="885"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onNewIntent</w:t>
                              </w:r>
                              <w:proofErr w:type="spellEnd"/>
                              <w:r>
                                <w:rPr>
                                  <w:rFonts w:ascii="Courier New"/>
                                  <w:sz w:val="18"/>
                                </w:rPr>
                                <w:t>(</w:t>
                              </w:r>
                              <w:proofErr w:type="spellStart"/>
                              <w:r>
                                <w:rPr>
                                  <w:rFonts w:ascii="Courier New"/>
                                  <w:sz w:val="18"/>
                                </w:rPr>
                                <w:t>newIntent</w:t>
                              </w:r>
                              <w:proofErr w:type="spellEnd"/>
                              <w:r>
                                <w:rPr>
                                  <w:rFonts w:ascii="Courier New"/>
                                  <w:sz w:val="18"/>
                                </w:rPr>
                                <w:t>:</w:t>
                              </w:r>
                              <w:r>
                                <w:rPr>
                                  <w:rFonts w:ascii="Courier New"/>
                                  <w:spacing w:val="-10"/>
                                  <w:sz w:val="18"/>
                                </w:rPr>
                                <w:t xml:space="preserve"> </w:t>
                              </w:r>
                              <w:r>
                                <w:rPr>
                                  <w:rFonts w:ascii="Courier New"/>
                                  <w:sz w:val="18"/>
                                </w:rPr>
                                <w:t>Intent?)</w:t>
                              </w:r>
                              <w:r>
                                <w:rPr>
                                  <w:rFonts w:ascii="Courier New"/>
                                  <w:spacing w:val="-10"/>
                                  <w:sz w:val="18"/>
                                </w:rPr>
                                <w:t xml:space="preserve"> </w:t>
                              </w:r>
                              <w:r>
                                <w:rPr>
                                  <w:rFonts w:ascii="Courier New"/>
                                  <w:sz w:val="18"/>
                                </w:rPr>
                                <w:t xml:space="preserve">{ </w:t>
                              </w:r>
                              <w:proofErr w:type="spellStart"/>
                              <w:r>
                                <w:rPr>
                                  <w:rFonts w:ascii="Courier New"/>
                                  <w:spacing w:val="-2"/>
                                  <w:sz w:val="18"/>
                                </w:rPr>
                                <w:t>super.onNewIntent</w:t>
                              </w:r>
                              <w:proofErr w:type="spellEnd"/>
                              <w:r>
                                <w:rPr>
                                  <w:rFonts w:ascii="Courier New"/>
                                  <w:spacing w:val="-2"/>
                                  <w:sz w:val="18"/>
                                </w:rPr>
                                <w:t>(</w:t>
                              </w:r>
                              <w:proofErr w:type="spellStart"/>
                              <w:r>
                                <w:rPr>
                                  <w:rFonts w:ascii="Courier New"/>
                                  <w:spacing w:val="-2"/>
                                  <w:sz w:val="18"/>
                                </w:rPr>
                                <w:t>newIntent</w:t>
                              </w:r>
                              <w:proofErr w:type="spellEnd"/>
                              <w:r>
                                <w:rPr>
                                  <w:rFonts w:ascii="Courier New"/>
                                  <w:spacing w:val="-2"/>
                                  <w:sz w:val="18"/>
                                </w:rPr>
                                <w:t>)</w:t>
                              </w:r>
                            </w:p>
                            <w:p w14:paraId="6206A4CB" w14:textId="77777777" w:rsidR="003D76C2" w:rsidRDefault="003D76C2">
                              <w:pPr>
                                <w:spacing w:before="9"/>
                                <w:rPr>
                                  <w:rFonts w:ascii="Courier New"/>
                                  <w:sz w:val="24"/>
                                </w:rPr>
                              </w:pPr>
                            </w:p>
                            <w:p w14:paraId="33ECFA2E" w14:textId="77777777" w:rsidR="003D76C2" w:rsidRDefault="00000000">
                              <w:pPr>
                                <w:spacing w:before="1" w:line="328" w:lineRule="auto"/>
                                <w:ind w:left="885" w:right="2128"/>
                                <w:rPr>
                                  <w:rFonts w:ascii="Courier New"/>
                                  <w:sz w:val="18"/>
                                </w:rPr>
                              </w:pPr>
                              <w:r>
                                <w:rPr>
                                  <w:rFonts w:ascii="Courier New"/>
                                  <w:sz w:val="18"/>
                                </w:rPr>
                                <w:t>//Set</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new</w:t>
                              </w:r>
                              <w:r>
                                <w:rPr>
                                  <w:rFonts w:ascii="Courier New"/>
                                  <w:spacing w:val="-5"/>
                                  <w:sz w:val="18"/>
                                </w:rPr>
                                <w:t xml:space="preserve"> </w:t>
                              </w:r>
                              <w:r>
                                <w:rPr>
                                  <w:rFonts w:ascii="Courier New"/>
                                  <w:sz w:val="18"/>
                                </w:rPr>
                                <w:t>Intent</w:t>
                              </w:r>
                              <w:r>
                                <w:rPr>
                                  <w:rFonts w:ascii="Courier New"/>
                                  <w:spacing w:val="-5"/>
                                  <w:sz w:val="18"/>
                                </w:rPr>
                                <w:t xml:space="preserve"> </w:t>
                              </w:r>
                              <w:r>
                                <w:rPr>
                                  <w:rFonts w:ascii="Courier New"/>
                                  <w:sz w:val="18"/>
                                </w:rPr>
                                <w:t>to</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one</w:t>
                              </w:r>
                              <w:r>
                                <w:rPr>
                                  <w:rFonts w:ascii="Courier New"/>
                                  <w:spacing w:val="-5"/>
                                  <w:sz w:val="18"/>
                                </w:rPr>
                                <w:t xml:space="preserve"> </w:t>
                              </w:r>
                              <w:r>
                                <w:rPr>
                                  <w:rFonts w:ascii="Courier New"/>
                                  <w:sz w:val="18"/>
                                </w:rPr>
                                <w:t>to</w:t>
                              </w:r>
                              <w:r>
                                <w:rPr>
                                  <w:rFonts w:ascii="Courier New"/>
                                  <w:spacing w:val="-5"/>
                                  <w:sz w:val="18"/>
                                </w:rPr>
                                <w:t xml:space="preserve"> </w:t>
                              </w:r>
                              <w:r>
                                <w:rPr>
                                  <w:rFonts w:ascii="Courier New"/>
                                  <w:sz w:val="18"/>
                                </w:rPr>
                                <w:t xml:space="preserve">process intent = </w:t>
                              </w:r>
                              <w:proofErr w:type="spellStart"/>
                              <w:r>
                                <w:rPr>
                                  <w:rFonts w:ascii="Courier New"/>
                                  <w:sz w:val="18"/>
                                </w:rPr>
                                <w:t>newIntent</w:t>
                              </w:r>
                              <w:proofErr w:type="spellEnd"/>
                            </w:p>
                            <w:p w14:paraId="254688E9" w14:textId="77777777" w:rsidR="003D76C2" w:rsidRDefault="003D76C2">
                              <w:pPr>
                                <w:spacing w:before="9"/>
                                <w:rPr>
                                  <w:rFonts w:ascii="Courier New"/>
                                  <w:sz w:val="24"/>
                                </w:rPr>
                              </w:pPr>
                            </w:p>
                            <w:p w14:paraId="1DFF1017" w14:textId="77777777" w:rsidR="003D76C2" w:rsidRDefault="00000000">
                              <w:pPr>
                                <w:spacing w:line="328" w:lineRule="auto"/>
                                <w:ind w:left="885" w:right="1274"/>
                                <w:rPr>
                                  <w:rFonts w:ascii="Courier New"/>
                                  <w:sz w:val="18"/>
                                </w:rPr>
                              </w:pPr>
                              <w:r>
                                <w:rPr>
                                  <w:rFonts w:ascii="Courier New"/>
                                  <w:sz w:val="18"/>
                                </w:rPr>
                                <w:t>//Get</w:t>
                              </w:r>
                              <w:r>
                                <w:rPr>
                                  <w:rFonts w:ascii="Courier New"/>
                                  <w:spacing w:val="-7"/>
                                  <w:sz w:val="18"/>
                                </w:rPr>
                                <w:t xml:space="preserve"> </w:t>
                              </w:r>
                              <w:r>
                                <w:rPr>
                                  <w:rFonts w:ascii="Courier New"/>
                                  <w:sz w:val="18"/>
                                </w:rPr>
                                <w:t>the</w:t>
                              </w:r>
                              <w:r>
                                <w:rPr>
                                  <w:rFonts w:ascii="Courier New"/>
                                  <w:spacing w:val="-7"/>
                                  <w:sz w:val="18"/>
                                </w:rPr>
                                <w:t xml:space="preserve"> </w:t>
                              </w:r>
                              <w:r>
                                <w:rPr>
                                  <w:rFonts w:ascii="Courier New"/>
                                  <w:sz w:val="18"/>
                                </w:rPr>
                                <w:t>intent</w:t>
                              </w:r>
                              <w:r>
                                <w:rPr>
                                  <w:rFonts w:ascii="Courier New"/>
                                  <w:spacing w:val="-7"/>
                                  <w:sz w:val="18"/>
                                </w:rPr>
                                <w:t xml:space="preserve"> </w:t>
                              </w:r>
                              <w:r>
                                <w:rPr>
                                  <w:rFonts w:ascii="Courier New"/>
                                  <w:sz w:val="18"/>
                                </w:rPr>
                                <w:t>which</w:t>
                              </w:r>
                              <w:r>
                                <w:rPr>
                                  <w:rFonts w:ascii="Courier New"/>
                                  <w:spacing w:val="-7"/>
                                  <w:sz w:val="18"/>
                                </w:rPr>
                                <w:t xml:space="preserve"> </w:t>
                              </w:r>
                              <w:r>
                                <w:rPr>
                                  <w:rFonts w:ascii="Courier New"/>
                                  <w:sz w:val="18"/>
                                </w:rPr>
                                <w:t>started</w:t>
                              </w:r>
                              <w:r>
                                <w:rPr>
                                  <w:rFonts w:ascii="Courier New"/>
                                  <w:spacing w:val="-7"/>
                                  <w:sz w:val="18"/>
                                </w:rPr>
                                <w:t xml:space="preserve"> </w:t>
                              </w:r>
                              <w:r>
                                <w:rPr>
                                  <w:rFonts w:ascii="Courier New"/>
                                  <w:sz w:val="18"/>
                                </w:rPr>
                                <w:t>this</w:t>
                              </w:r>
                              <w:r>
                                <w:rPr>
                                  <w:rFonts w:ascii="Courier New"/>
                                  <w:spacing w:val="-7"/>
                                  <w:sz w:val="18"/>
                                </w:rPr>
                                <w:t xml:space="preserve"> </w:t>
                              </w:r>
                              <w:r>
                                <w:rPr>
                                  <w:rFonts w:ascii="Courier New"/>
                                  <w:sz w:val="18"/>
                                </w:rPr>
                                <w:t xml:space="preserve">activity </w:t>
                              </w:r>
                              <w:proofErr w:type="spellStart"/>
                              <w:r>
                                <w:rPr>
                                  <w:rFonts w:ascii="Courier New"/>
                                  <w:sz w:val="18"/>
                                </w:rPr>
                                <w:t>intent?.let</w:t>
                              </w:r>
                              <w:proofErr w:type="spellEnd"/>
                              <w:r>
                                <w:rPr>
                                  <w:rFonts w:ascii="Courier New"/>
                                  <w:sz w:val="18"/>
                                </w:rPr>
                                <w:t xml:space="preserve"> { </w:t>
                              </w:r>
                              <w:proofErr w:type="spellStart"/>
                              <w:r>
                                <w:rPr>
                                  <w:rFonts w:ascii="Courier New"/>
                                  <w:sz w:val="18"/>
                                </w:rPr>
                                <w:t>loginIntent</w:t>
                              </w:r>
                              <w:proofErr w:type="spellEnd"/>
                              <w:r>
                                <w:rPr>
                                  <w:rFonts w:ascii="Courier New"/>
                                  <w:sz w:val="18"/>
                                </w:rPr>
                                <w:t xml:space="preserve"> -&gt;</w:t>
                              </w:r>
                            </w:p>
                            <w:p w14:paraId="5D18F3BB" w14:textId="77777777" w:rsidR="003D76C2" w:rsidRDefault="003D76C2">
                              <w:pPr>
                                <w:spacing w:before="1"/>
                                <w:rPr>
                                  <w:rFonts w:ascii="Courier New"/>
                                  <w:sz w:val="25"/>
                                </w:rPr>
                              </w:pPr>
                            </w:p>
                            <w:p w14:paraId="214B41AD" w14:textId="77777777" w:rsidR="003D76C2" w:rsidRDefault="00000000">
                              <w:pPr>
                                <w:spacing w:line="235" w:lineRule="auto"/>
                                <w:ind w:left="1533" w:right="1185"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userNameForm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loginIntent.getStringExtra</w:t>
                              </w:r>
                              <w:proofErr w:type="spellEnd"/>
                              <w:r>
                                <w:rPr>
                                  <w:rFonts w:ascii="Courier New"/>
                                  <w:sz w:val="18"/>
                                </w:rPr>
                                <w:t xml:space="preserve"> (USER_NAME_KEY) ?: ""</w:t>
                              </w:r>
                            </w:p>
                            <w:p w14:paraId="5F233D2C" w14:textId="77777777" w:rsidR="003D76C2" w:rsidRDefault="00000000">
                              <w:pPr>
                                <w:spacing w:before="20" w:line="235" w:lineRule="auto"/>
                                <w:ind w:left="1533" w:right="1185"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passwordForm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loginIntent.getStringExtra</w:t>
                              </w:r>
                              <w:proofErr w:type="spellEnd"/>
                              <w:r>
                                <w:rPr>
                                  <w:rFonts w:ascii="Courier New"/>
                                  <w:sz w:val="18"/>
                                </w:rPr>
                                <w:t xml:space="preserve"> (PASSWORD_KEY) ?: ""</w:t>
                              </w:r>
                            </w:p>
                            <w:p w14:paraId="65EEAB15" w14:textId="77777777" w:rsidR="003D76C2" w:rsidRDefault="003D76C2">
                              <w:pPr>
                                <w:spacing w:before="6"/>
                                <w:rPr>
                                  <w:rFonts w:ascii="Courier New"/>
                                  <w:sz w:val="26"/>
                                </w:rPr>
                              </w:pPr>
                            </w:p>
                            <w:p w14:paraId="10262644" w14:textId="77777777" w:rsidR="003D76C2" w:rsidRDefault="00000000">
                              <w:pPr>
                                <w:spacing w:line="235" w:lineRule="auto"/>
                                <w:ind w:left="1533" w:hanging="216"/>
                                <w:rPr>
                                  <w:rFonts w:ascii="Courier New"/>
                                  <w:sz w:val="18"/>
                                </w:rPr>
                              </w:pPr>
                              <w:proofErr w:type="spellStart"/>
                              <w:r>
                                <w:rPr>
                                  <w:rFonts w:ascii="Courier New"/>
                                  <w:sz w:val="18"/>
                                </w:rPr>
                                <w:t>val</w:t>
                              </w:r>
                              <w:proofErr w:type="spellEnd"/>
                              <w:r>
                                <w:rPr>
                                  <w:rFonts w:ascii="Courier New"/>
                                  <w:spacing w:val="-20"/>
                                  <w:sz w:val="18"/>
                                </w:rPr>
                                <w:t xml:space="preserve"> </w:t>
                              </w:r>
                              <w:proofErr w:type="spellStart"/>
                              <w:r>
                                <w:rPr>
                                  <w:rFonts w:ascii="Courier New"/>
                                  <w:sz w:val="18"/>
                                </w:rPr>
                                <w:t>loggedInCorrectly</w:t>
                              </w:r>
                              <w:proofErr w:type="spellEnd"/>
                              <w:r>
                                <w:rPr>
                                  <w:rFonts w:ascii="Courier New"/>
                                  <w:spacing w:val="-20"/>
                                  <w:sz w:val="18"/>
                                </w:rPr>
                                <w:t xml:space="preserve"> </w:t>
                              </w:r>
                              <w:r>
                                <w:rPr>
                                  <w:rFonts w:ascii="Courier New"/>
                                  <w:sz w:val="18"/>
                                </w:rPr>
                                <w:t>=</w:t>
                              </w:r>
                              <w:proofErr w:type="spellStart"/>
                              <w:r>
                                <w:rPr>
                                  <w:rFonts w:ascii="Courier New"/>
                                  <w:sz w:val="18"/>
                                </w:rPr>
                                <w:t>hasEnteredCorrectCredentials</w:t>
                              </w:r>
                              <w:proofErr w:type="spellEnd"/>
                              <w:r>
                                <w:rPr>
                                  <w:rFonts w:ascii="Courier New"/>
                                  <w:sz w:val="18"/>
                                </w:rPr>
                                <w:t xml:space="preserve"> (</w:t>
                              </w:r>
                              <w:proofErr w:type="spellStart"/>
                              <w:r>
                                <w:rPr>
                                  <w:rFonts w:ascii="Courier New"/>
                                  <w:sz w:val="18"/>
                                </w:rPr>
                                <w:t>userNameForm.trim</w:t>
                              </w:r>
                              <w:proofErr w:type="spellEnd"/>
                              <w:r>
                                <w:rPr>
                                  <w:rFonts w:ascii="Courier New"/>
                                  <w:sz w:val="18"/>
                                </w:rPr>
                                <w:t xml:space="preserve">(), </w:t>
                              </w:r>
                              <w:proofErr w:type="spellStart"/>
                              <w:r>
                                <w:rPr>
                                  <w:rFonts w:ascii="Courier New"/>
                                  <w:sz w:val="18"/>
                                </w:rPr>
                                <w:t>passwordForm.trim</w:t>
                              </w:r>
                              <w:proofErr w:type="spellEnd"/>
                              <w:r>
                                <w:rPr>
                                  <w:rFonts w:ascii="Courier New"/>
                                  <w:sz w:val="18"/>
                                </w:rPr>
                                <w:t>())</w:t>
                              </w:r>
                            </w:p>
                            <w:p w14:paraId="2296A5D1" w14:textId="77777777" w:rsidR="003D76C2" w:rsidRDefault="003D76C2">
                              <w:pPr>
                                <w:spacing w:before="3"/>
                                <w:rPr>
                                  <w:rFonts w:ascii="Courier New"/>
                                  <w:sz w:val="26"/>
                                </w:rPr>
                              </w:pPr>
                            </w:p>
                            <w:p w14:paraId="086415BA" w14:textId="77777777" w:rsidR="003D76C2" w:rsidRDefault="00000000">
                              <w:pPr>
                                <w:spacing w:line="328" w:lineRule="auto"/>
                                <w:ind w:left="1749" w:right="3062" w:hanging="432"/>
                                <w:rPr>
                                  <w:rFonts w:ascii="Courier New"/>
                                  <w:sz w:val="18"/>
                                </w:rPr>
                              </w:pPr>
                              <w:r>
                                <w:rPr>
                                  <w:rFonts w:ascii="Courier New"/>
                                  <w:sz w:val="18"/>
                                </w:rPr>
                                <w:t>if (</w:t>
                              </w:r>
                              <w:proofErr w:type="spellStart"/>
                              <w:r>
                                <w:rPr>
                                  <w:rFonts w:ascii="Courier New"/>
                                  <w:sz w:val="18"/>
                                </w:rPr>
                                <w:t>loggedInCorrectly</w:t>
                              </w:r>
                              <w:proofErr w:type="spellEnd"/>
                              <w:r>
                                <w:rPr>
                                  <w:rFonts w:ascii="Courier New"/>
                                  <w:sz w:val="18"/>
                                </w:rPr>
                                <w:t xml:space="preserve">) { </w:t>
                              </w:r>
                              <w:proofErr w:type="spellStart"/>
                              <w:r>
                                <w:rPr>
                                  <w:rFonts w:ascii="Courier New"/>
                                  <w:spacing w:val="-2"/>
                                  <w:sz w:val="18"/>
                                </w:rPr>
                                <w:t>setLoggedIn</w:t>
                              </w:r>
                              <w:proofErr w:type="spellEnd"/>
                              <w:r>
                                <w:rPr>
                                  <w:rFonts w:ascii="Courier New"/>
                                  <w:spacing w:val="-2"/>
                                  <w:sz w:val="18"/>
                                </w:rPr>
                                <w:t>(</w:t>
                              </w:r>
                              <w:proofErr w:type="spellStart"/>
                              <w:r>
                                <w:rPr>
                                  <w:rFonts w:ascii="Courier New"/>
                                  <w:spacing w:val="-2"/>
                                  <w:sz w:val="18"/>
                                </w:rPr>
                                <w:t>userNameForm</w:t>
                              </w:r>
                              <w:proofErr w:type="spellEnd"/>
                              <w:r>
                                <w:rPr>
                                  <w:rFonts w:ascii="Courier New"/>
                                  <w:spacing w:val="-2"/>
                                  <w:sz w:val="18"/>
                                </w:rPr>
                                <w:t xml:space="preserve">) </w:t>
                              </w:r>
                              <w:proofErr w:type="spellStart"/>
                              <w:r>
                                <w:rPr>
                                  <w:rFonts w:ascii="Courier New"/>
                                  <w:sz w:val="18"/>
                                </w:rPr>
                                <w:t>isLoggedIn</w:t>
                              </w:r>
                              <w:proofErr w:type="spellEnd"/>
                              <w:r>
                                <w:rPr>
                                  <w:rFonts w:ascii="Courier New"/>
                                  <w:sz w:val="18"/>
                                </w:rPr>
                                <w:t xml:space="preserve"> = true</w:t>
                              </w:r>
                            </w:p>
                            <w:p w14:paraId="02A22909" w14:textId="77777777" w:rsidR="003D76C2" w:rsidRDefault="00000000">
                              <w:pPr>
                                <w:spacing w:before="2"/>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20CF50B" w14:textId="77777777" w:rsidR="003D76C2" w:rsidRDefault="00000000">
                              <w:pPr>
                                <w:spacing w:before="79" w:line="235" w:lineRule="auto"/>
                                <w:ind w:left="1965" w:right="840" w:hanging="216"/>
                                <w:rPr>
                                  <w:rFonts w:ascii="Courier New"/>
                                  <w:sz w:val="18"/>
                                </w:rPr>
                              </w:pPr>
                              <w:proofErr w:type="spellStart"/>
                              <w:r>
                                <w:rPr>
                                  <w:rFonts w:ascii="Courier New"/>
                                  <w:sz w:val="18"/>
                                </w:rPr>
                                <w:t>val</w:t>
                              </w:r>
                              <w:proofErr w:type="spellEnd"/>
                              <w:r>
                                <w:rPr>
                                  <w:rFonts w:ascii="Courier New"/>
                                  <w:sz w:val="18"/>
                                </w:rPr>
                                <w:t xml:space="preserve"> toast = </w:t>
                              </w:r>
                              <w:proofErr w:type="spellStart"/>
                              <w:r>
                                <w:rPr>
                                  <w:rFonts w:ascii="Courier New"/>
                                  <w:sz w:val="18"/>
                                </w:rPr>
                                <w:t>Toast.makeText</w:t>
                              </w:r>
                              <w:proofErr w:type="spellEnd"/>
                              <w:r>
                                <w:rPr>
                                  <w:rFonts w:ascii="Courier New"/>
                                  <w:sz w:val="18"/>
                                </w:rPr>
                                <w:t xml:space="preserve">(this,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R.string.login_error</w:t>
                              </w:r>
                              <w:proofErr w:type="spellEnd"/>
                              <w:r>
                                <w:rPr>
                                  <w:rFonts w:ascii="Courier New"/>
                                  <w:spacing w:val="-2"/>
                                  <w:sz w:val="18"/>
                                </w:rPr>
                                <w:t xml:space="preserve">), </w:t>
                              </w:r>
                              <w:proofErr w:type="spellStart"/>
                              <w:r>
                                <w:rPr>
                                  <w:rFonts w:ascii="Courier New"/>
                                  <w:spacing w:val="-2"/>
                                  <w:sz w:val="18"/>
                                </w:rPr>
                                <w:t>Toast.LENGTH_LONG</w:t>
                              </w:r>
                              <w:proofErr w:type="spellEnd"/>
                              <w:r>
                                <w:rPr>
                                  <w:rFonts w:ascii="Courier New"/>
                                  <w:spacing w:val="-2"/>
                                  <w:sz w:val="18"/>
                                </w:rPr>
                                <w:t>)</w:t>
                              </w:r>
                            </w:p>
                            <w:p w14:paraId="6621785E" w14:textId="77777777" w:rsidR="003D76C2" w:rsidRDefault="00000000">
                              <w:pPr>
                                <w:spacing w:before="92" w:line="328" w:lineRule="auto"/>
                                <w:ind w:left="1749" w:right="1274"/>
                                <w:rPr>
                                  <w:rFonts w:ascii="Courier New"/>
                                  <w:sz w:val="18"/>
                                </w:rPr>
                              </w:pPr>
                              <w:proofErr w:type="spellStart"/>
                              <w:r>
                                <w:rPr>
                                  <w:rFonts w:ascii="Courier New"/>
                                  <w:sz w:val="18"/>
                                </w:rPr>
                                <w:t>toast.setGravity</w:t>
                              </w:r>
                              <w:proofErr w:type="spellEnd"/>
                              <w:r>
                                <w:rPr>
                                  <w:rFonts w:ascii="Courier New"/>
                                  <w:sz w:val="18"/>
                                </w:rPr>
                                <w:t>(</w:t>
                              </w:r>
                              <w:proofErr w:type="spellStart"/>
                              <w:r>
                                <w:rPr>
                                  <w:rFonts w:ascii="Courier New"/>
                                  <w:sz w:val="18"/>
                                </w:rPr>
                                <w:t>Gravity.CENTER</w:t>
                              </w:r>
                              <w:proofErr w:type="spellEnd"/>
                              <w:r>
                                <w:rPr>
                                  <w:rFonts w:ascii="Courier New"/>
                                  <w:sz w:val="18"/>
                                </w:rPr>
                                <w:t>,</w:t>
                              </w:r>
                              <w:r>
                                <w:rPr>
                                  <w:rFonts w:ascii="Courier New"/>
                                  <w:spacing w:val="-20"/>
                                  <w:sz w:val="18"/>
                                </w:rPr>
                                <w:t xml:space="preserve"> </w:t>
                              </w:r>
                              <w:r>
                                <w:rPr>
                                  <w:rFonts w:ascii="Courier New"/>
                                  <w:sz w:val="18"/>
                                </w:rPr>
                                <w:t>0,</w:t>
                              </w:r>
                              <w:r>
                                <w:rPr>
                                  <w:rFonts w:ascii="Courier New"/>
                                  <w:spacing w:val="-20"/>
                                  <w:sz w:val="18"/>
                                </w:rPr>
                                <w:t xml:space="preserve"> </w:t>
                              </w:r>
                              <w:r>
                                <w:rPr>
                                  <w:rFonts w:ascii="Courier New"/>
                                  <w:sz w:val="18"/>
                                </w:rPr>
                                <w:t xml:space="preserve">0) </w:t>
                              </w:r>
                              <w:proofErr w:type="spellStart"/>
                              <w:r>
                                <w:rPr>
                                  <w:rFonts w:ascii="Courier New"/>
                                  <w:spacing w:val="-2"/>
                                  <w:sz w:val="18"/>
                                </w:rPr>
                                <w:t>toast.show</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AC4E9C" id="docshapegroup108" o:spid="_x0000_s1086" style="position:absolute;margin-left:88.2pt;margin-top:7.55pt;width:399.6pt;height:339.25pt;z-index:-15712256;mso-wrap-distance-left:0;mso-wrap-distance-right:0;mso-position-horizontal-relative:page;mso-position-vertical-relative:text" coordorigin="1764,151" coordsize="7992,67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">
                <v:rect id="docshape109" o:spid="_x0000_s1087" style="position:absolute;left:1764;top:160;width:7992;height:6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" fillcolor="#f6f6f6" stroked="f">
                  <v:path arrowok="t"/>
                </v:rect>
                <v:shape id="docshape110" o:spid="_x0000_s1088" style="position:absolute;left:1764;top:150;width:7992;height:6785;visibility:visible;mso-wrap-style:square;v-text-anchor:top" coordsize="7992,6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" path="m7992,6764l,6764r,20l7992,6784r,-20xm7992,l,,,20r7992,l7992,xe" fillcolor="#dadada" stroked="f">
                  <v:path arrowok="t" o:connecttype="custom" o:connectlocs="7992,6915;0,6915;0,6935;7992,6935;7992,6915;7992,151;0,151;0,171;7992,171;7992,151" o:connectangles="0,0,0,0,0,0,0,0,0,0"/>
                </v:shape>
                <v:shape id="docshape111" o:spid="_x0000_s1089" type="#_x0000_t202" style="position:absolute;left:1764;top:170;width:7992;height:6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" filled="f" stroked="f">
                  <v:path arrowok="t"/>
                  <v:textbox inset="0,0,0,0">
                    <w:txbxContent>
                      <w:p w14:paraId="1B8BECC3" w14:textId="77777777" w:rsidR="003D76C2" w:rsidRDefault="00000000">
                        <w:pPr>
                          <w:spacing w:before="40" w:line="328" w:lineRule="auto"/>
                          <w:ind w:left="885"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onNewIntent</w:t>
                        </w:r>
                        <w:proofErr w:type="spellEnd"/>
                        <w:r>
                          <w:rPr>
                            <w:rFonts w:ascii="Courier New"/>
                            <w:sz w:val="18"/>
                          </w:rPr>
                          <w:t>(</w:t>
                        </w:r>
                        <w:proofErr w:type="spellStart"/>
                        <w:r>
                          <w:rPr>
                            <w:rFonts w:ascii="Courier New"/>
                            <w:sz w:val="18"/>
                          </w:rPr>
                          <w:t>newIntent</w:t>
                        </w:r>
                        <w:proofErr w:type="spellEnd"/>
                        <w:r>
                          <w:rPr>
                            <w:rFonts w:ascii="Courier New"/>
                            <w:sz w:val="18"/>
                          </w:rPr>
                          <w:t>:</w:t>
                        </w:r>
                        <w:r>
                          <w:rPr>
                            <w:rFonts w:ascii="Courier New"/>
                            <w:spacing w:val="-10"/>
                            <w:sz w:val="18"/>
                          </w:rPr>
                          <w:t xml:space="preserve"> </w:t>
                        </w:r>
                        <w:r>
                          <w:rPr>
                            <w:rFonts w:ascii="Courier New"/>
                            <w:sz w:val="18"/>
                          </w:rPr>
                          <w:t>Intent?)</w:t>
                        </w:r>
                        <w:r>
                          <w:rPr>
                            <w:rFonts w:ascii="Courier New"/>
                            <w:spacing w:val="-10"/>
                            <w:sz w:val="18"/>
                          </w:rPr>
                          <w:t xml:space="preserve"> </w:t>
                        </w:r>
                        <w:r>
                          <w:rPr>
                            <w:rFonts w:ascii="Courier New"/>
                            <w:sz w:val="18"/>
                          </w:rPr>
                          <w:t xml:space="preserve">{ </w:t>
                        </w:r>
                        <w:proofErr w:type="spellStart"/>
                        <w:r>
                          <w:rPr>
                            <w:rFonts w:ascii="Courier New"/>
                            <w:spacing w:val="-2"/>
                            <w:sz w:val="18"/>
                          </w:rPr>
                          <w:t>super.onNewIntent</w:t>
                        </w:r>
                        <w:proofErr w:type="spellEnd"/>
                        <w:r>
                          <w:rPr>
                            <w:rFonts w:ascii="Courier New"/>
                            <w:spacing w:val="-2"/>
                            <w:sz w:val="18"/>
                          </w:rPr>
                          <w:t>(</w:t>
                        </w:r>
                        <w:proofErr w:type="spellStart"/>
                        <w:r>
                          <w:rPr>
                            <w:rFonts w:ascii="Courier New"/>
                            <w:spacing w:val="-2"/>
                            <w:sz w:val="18"/>
                          </w:rPr>
                          <w:t>newIntent</w:t>
                        </w:r>
                        <w:proofErr w:type="spellEnd"/>
                        <w:r>
                          <w:rPr>
                            <w:rFonts w:ascii="Courier New"/>
                            <w:spacing w:val="-2"/>
                            <w:sz w:val="18"/>
                          </w:rPr>
                          <w:t>)</w:t>
                        </w:r>
                      </w:p>
                      <w:p w14:paraId="6206A4CB" w14:textId="77777777" w:rsidR="003D76C2" w:rsidRDefault="003D76C2">
                        <w:pPr>
                          <w:spacing w:before="9"/>
                          <w:rPr>
                            <w:rFonts w:ascii="Courier New"/>
                            <w:sz w:val="24"/>
                          </w:rPr>
                        </w:pPr>
                      </w:p>
                      <w:p w14:paraId="33ECFA2E" w14:textId="77777777" w:rsidR="003D76C2" w:rsidRDefault="00000000">
                        <w:pPr>
                          <w:spacing w:before="1" w:line="328" w:lineRule="auto"/>
                          <w:ind w:left="885" w:right="2128"/>
                          <w:rPr>
                            <w:rFonts w:ascii="Courier New"/>
                            <w:sz w:val="18"/>
                          </w:rPr>
                        </w:pPr>
                        <w:r>
                          <w:rPr>
                            <w:rFonts w:ascii="Courier New"/>
                            <w:sz w:val="18"/>
                          </w:rPr>
                          <w:t>//Set</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new</w:t>
                        </w:r>
                        <w:r>
                          <w:rPr>
                            <w:rFonts w:ascii="Courier New"/>
                            <w:spacing w:val="-5"/>
                            <w:sz w:val="18"/>
                          </w:rPr>
                          <w:t xml:space="preserve"> </w:t>
                        </w:r>
                        <w:r>
                          <w:rPr>
                            <w:rFonts w:ascii="Courier New"/>
                            <w:sz w:val="18"/>
                          </w:rPr>
                          <w:t>Intent</w:t>
                        </w:r>
                        <w:r>
                          <w:rPr>
                            <w:rFonts w:ascii="Courier New"/>
                            <w:spacing w:val="-5"/>
                            <w:sz w:val="18"/>
                          </w:rPr>
                          <w:t xml:space="preserve"> </w:t>
                        </w:r>
                        <w:r>
                          <w:rPr>
                            <w:rFonts w:ascii="Courier New"/>
                            <w:sz w:val="18"/>
                          </w:rPr>
                          <w:t>to</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one</w:t>
                        </w:r>
                        <w:r>
                          <w:rPr>
                            <w:rFonts w:ascii="Courier New"/>
                            <w:spacing w:val="-5"/>
                            <w:sz w:val="18"/>
                          </w:rPr>
                          <w:t xml:space="preserve"> </w:t>
                        </w:r>
                        <w:r>
                          <w:rPr>
                            <w:rFonts w:ascii="Courier New"/>
                            <w:sz w:val="18"/>
                          </w:rPr>
                          <w:t>to</w:t>
                        </w:r>
                        <w:r>
                          <w:rPr>
                            <w:rFonts w:ascii="Courier New"/>
                            <w:spacing w:val="-5"/>
                            <w:sz w:val="18"/>
                          </w:rPr>
                          <w:t xml:space="preserve"> </w:t>
                        </w:r>
                        <w:r>
                          <w:rPr>
                            <w:rFonts w:ascii="Courier New"/>
                            <w:sz w:val="18"/>
                          </w:rPr>
                          <w:t xml:space="preserve">process intent = </w:t>
                        </w:r>
                        <w:proofErr w:type="spellStart"/>
                        <w:r>
                          <w:rPr>
                            <w:rFonts w:ascii="Courier New"/>
                            <w:sz w:val="18"/>
                          </w:rPr>
                          <w:t>newIntent</w:t>
                        </w:r>
                        <w:proofErr w:type="spellEnd"/>
                      </w:p>
                      <w:p w14:paraId="254688E9" w14:textId="77777777" w:rsidR="003D76C2" w:rsidRDefault="003D76C2">
                        <w:pPr>
                          <w:spacing w:before="9"/>
                          <w:rPr>
                            <w:rFonts w:ascii="Courier New"/>
                            <w:sz w:val="24"/>
                          </w:rPr>
                        </w:pPr>
                      </w:p>
                      <w:p w14:paraId="1DFF1017" w14:textId="77777777" w:rsidR="003D76C2" w:rsidRDefault="00000000">
                        <w:pPr>
                          <w:spacing w:line="328" w:lineRule="auto"/>
                          <w:ind w:left="885" w:right="1274"/>
                          <w:rPr>
                            <w:rFonts w:ascii="Courier New"/>
                            <w:sz w:val="18"/>
                          </w:rPr>
                        </w:pPr>
                        <w:r>
                          <w:rPr>
                            <w:rFonts w:ascii="Courier New"/>
                            <w:sz w:val="18"/>
                          </w:rPr>
                          <w:t>//Get</w:t>
                        </w:r>
                        <w:r>
                          <w:rPr>
                            <w:rFonts w:ascii="Courier New"/>
                            <w:spacing w:val="-7"/>
                            <w:sz w:val="18"/>
                          </w:rPr>
                          <w:t xml:space="preserve"> </w:t>
                        </w:r>
                        <w:r>
                          <w:rPr>
                            <w:rFonts w:ascii="Courier New"/>
                            <w:sz w:val="18"/>
                          </w:rPr>
                          <w:t>the</w:t>
                        </w:r>
                        <w:r>
                          <w:rPr>
                            <w:rFonts w:ascii="Courier New"/>
                            <w:spacing w:val="-7"/>
                            <w:sz w:val="18"/>
                          </w:rPr>
                          <w:t xml:space="preserve"> </w:t>
                        </w:r>
                        <w:r>
                          <w:rPr>
                            <w:rFonts w:ascii="Courier New"/>
                            <w:sz w:val="18"/>
                          </w:rPr>
                          <w:t>intent</w:t>
                        </w:r>
                        <w:r>
                          <w:rPr>
                            <w:rFonts w:ascii="Courier New"/>
                            <w:spacing w:val="-7"/>
                            <w:sz w:val="18"/>
                          </w:rPr>
                          <w:t xml:space="preserve"> </w:t>
                        </w:r>
                        <w:r>
                          <w:rPr>
                            <w:rFonts w:ascii="Courier New"/>
                            <w:sz w:val="18"/>
                          </w:rPr>
                          <w:t>which</w:t>
                        </w:r>
                        <w:r>
                          <w:rPr>
                            <w:rFonts w:ascii="Courier New"/>
                            <w:spacing w:val="-7"/>
                            <w:sz w:val="18"/>
                          </w:rPr>
                          <w:t xml:space="preserve"> </w:t>
                        </w:r>
                        <w:r>
                          <w:rPr>
                            <w:rFonts w:ascii="Courier New"/>
                            <w:sz w:val="18"/>
                          </w:rPr>
                          <w:t>started</w:t>
                        </w:r>
                        <w:r>
                          <w:rPr>
                            <w:rFonts w:ascii="Courier New"/>
                            <w:spacing w:val="-7"/>
                            <w:sz w:val="18"/>
                          </w:rPr>
                          <w:t xml:space="preserve"> </w:t>
                        </w:r>
                        <w:r>
                          <w:rPr>
                            <w:rFonts w:ascii="Courier New"/>
                            <w:sz w:val="18"/>
                          </w:rPr>
                          <w:t>this</w:t>
                        </w:r>
                        <w:r>
                          <w:rPr>
                            <w:rFonts w:ascii="Courier New"/>
                            <w:spacing w:val="-7"/>
                            <w:sz w:val="18"/>
                          </w:rPr>
                          <w:t xml:space="preserve"> </w:t>
                        </w:r>
                        <w:r>
                          <w:rPr>
                            <w:rFonts w:ascii="Courier New"/>
                            <w:sz w:val="18"/>
                          </w:rPr>
                          <w:t xml:space="preserve">activity </w:t>
                        </w:r>
                        <w:proofErr w:type="spellStart"/>
                        <w:r>
                          <w:rPr>
                            <w:rFonts w:ascii="Courier New"/>
                            <w:sz w:val="18"/>
                          </w:rPr>
                          <w:t>intent?.let</w:t>
                        </w:r>
                        <w:proofErr w:type="spellEnd"/>
                        <w:r>
                          <w:rPr>
                            <w:rFonts w:ascii="Courier New"/>
                            <w:sz w:val="18"/>
                          </w:rPr>
                          <w:t xml:space="preserve"> { </w:t>
                        </w:r>
                        <w:proofErr w:type="spellStart"/>
                        <w:r>
                          <w:rPr>
                            <w:rFonts w:ascii="Courier New"/>
                            <w:sz w:val="18"/>
                          </w:rPr>
                          <w:t>loginIntent</w:t>
                        </w:r>
                        <w:proofErr w:type="spellEnd"/>
                        <w:r>
                          <w:rPr>
                            <w:rFonts w:ascii="Courier New"/>
                            <w:sz w:val="18"/>
                          </w:rPr>
                          <w:t xml:space="preserve"> -&gt;</w:t>
                        </w:r>
                      </w:p>
                      <w:p w14:paraId="5D18F3BB" w14:textId="77777777" w:rsidR="003D76C2" w:rsidRDefault="003D76C2">
                        <w:pPr>
                          <w:spacing w:before="1"/>
                          <w:rPr>
                            <w:rFonts w:ascii="Courier New"/>
                            <w:sz w:val="25"/>
                          </w:rPr>
                        </w:pPr>
                      </w:p>
                      <w:p w14:paraId="214B41AD" w14:textId="77777777" w:rsidR="003D76C2" w:rsidRDefault="00000000">
                        <w:pPr>
                          <w:spacing w:line="235" w:lineRule="auto"/>
                          <w:ind w:left="1533" w:right="1185"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userNameForm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loginIntent.getStringExtra</w:t>
                        </w:r>
                        <w:proofErr w:type="spellEnd"/>
                        <w:r>
                          <w:rPr>
                            <w:rFonts w:ascii="Courier New"/>
                            <w:sz w:val="18"/>
                          </w:rPr>
                          <w:t xml:space="preserve"> (USER_NAME_KEY) ?: ""</w:t>
                        </w:r>
                      </w:p>
                      <w:p w14:paraId="5F233D2C" w14:textId="77777777" w:rsidR="003D76C2" w:rsidRDefault="00000000">
                        <w:pPr>
                          <w:spacing w:before="20" w:line="235" w:lineRule="auto"/>
                          <w:ind w:left="1533" w:right="1185"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passwordForm</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loginIntent.getStringExtra</w:t>
                        </w:r>
                        <w:proofErr w:type="spellEnd"/>
                        <w:r>
                          <w:rPr>
                            <w:rFonts w:ascii="Courier New"/>
                            <w:sz w:val="18"/>
                          </w:rPr>
                          <w:t xml:space="preserve"> (PASSWORD_KEY) ?: ""</w:t>
                        </w:r>
                      </w:p>
                      <w:p w14:paraId="65EEAB15" w14:textId="77777777" w:rsidR="003D76C2" w:rsidRDefault="003D76C2">
                        <w:pPr>
                          <w:spacing w:before="6"/>
                          <w:rPr>
                            <w:rFonts w:ascii="Courier New"/>
                            <w:sz w:val="26"/>
                          </w:rPr>
                        </w:pPr>
                      </w:p>
                      <w:p w14:paraId="10262644" w14:textId="77777777" w:rsidR="003D76C2" w:rsidRDefault="00000000">
                        <w:pPr>
                          <w:spacing w:line="235" w:lineRule="auto"/>
                          <w:ind w:left="1533" w:hanging="216"/>
                          <w:rPr>
                            <w:rFonts w:ascii="Courier New"/>
                            <w:sz w:val="18"/>
                          </w:rPr>
                        </w:pPr>
                        <w:proofErr w:type="spellStart"/>
                        <w:r>
                          <w:rPr>
                            <w:rFonts w:ascii="Courier New"/>
                            <w:sz w:val="18"/>
                          </w:rPr>
                          <w:t>val</w:t>
                        </w:r>
                        <w:proofErr w:type="spellEnd"/>
                        <w:r>
                          <w:rPr>
                            <w:rFonts w:ascii="Courier New"/>
                            <w:spacing w:val="-20"/>
                            <w:sz w:val="18"/>
                          </w:rPr>
                          <w:t xml:space="preserve"> </w:t>
                        </w:r>
                        <w:proofErr w:type="spellStart"/>
                        <w:r>
                          <w:rPr>
                            <w:rFonts w:ascii="Courier New"/>
                            <w:sz w:val="18"/>
                          </w:rPr>
                          <w:t>loggedInCorrectly</w:t>
                        </w:r>
                        <w:proofErr w:type="spellEnd"/>
                        <w:r>
                          <w:rPr>
                            <w:rFonts w:ascii="Courier New"/>
                            <w:spacing w:val="-20"/>
                            <w:sz w:val="18"/>
                          </w:rPr>
                          <w:t xml:space="preserve"> </w:t>
                        </w:r>
                        <w:r>
                          <w:rPr>
                            <w:rFonts w:ascii="Courier New"/>
                            <w:sz w:val="18"/>
                          </w:rPr>
                          <w:t>=</w:t>
                        </w:r>
                        <w:proofErr w:type="spellStart"/>
                        <w:r>
                          <w:rPr>
                            <w:rFonts w:ascii="Courier New"/>
                            <w:sz w:val="18"/>
                          </w:rPr>
                          <w:t>hasEnteredCorrectCredentials</w:t>
                        </w:r>
                        <w:proofErr w:type="spellEnd"/>
                        <w:r>
                          <w:rPr>
                            <w:rFonts w:ascii="Courier New"/>
                            <w:sz w:val="18"/>
                          </w:rPr>
                          <w:t xml:space="preserve"> (</w:t>
                        </w:r>
                        <w:proofErr w:type="spellStart"/>
                        <w:r>
                          <w:rPr>
                            <w:rFonts w:ascii="Courier New"/>
                            <w:sz w:val="18"/>
                          </w:rPr>
                          <w:t>userNameForm.trim</w:t>
                        </w:r>
                        <w:proofErr w:type="spellEnd"/>
                        <w:r>
                          <w:rPr>
                            <w:rFonts w:ascii="Courier New"/>
                            <w:sz w:val="18"/>
                          </w:rPr>
                          <w:t xml:space="preserve">(), </w:t>
                        </w:r>
                        <w:proofErr w:type="spellStart"/>
                        <w:r>
                          <w:rPr>
                            <w:rFonts w:ascii="Courier New"/>
                            <w:sz w:val="18"/>
                          </w:rPr>
                          <w:t>passwordForm.trim</w:t>
                        </w:r>
                        <w:proofErr w:type="spellEnd"/>
                        <w:r>
                          <w:rPr>
                            <w:rFonts w:ascii="Courier New"/>
                            <w:sz w:val="18"/>
                          </w:rPr>
                          <w:t>())</w:t>
                        </w:r>
                      </w:p>
                      <w:p w14:paraId="2296A5D1" w14:textId="77777777" w:rsidR="003D76C2" w:rsidRDefault="003D76C2">
                        <w:pPr>
                          <w:spacing w:before="3"/>
                          <w:rPr>
                            <w:rFonts w:ascii="Courier New"/>
                            <w:sz w:val="26"/>
                          </w:rPr>
                        </w:pPr>
                      </w:p>
                      <w:p w14:paraId="086415BA" w14:textId="77777777" w:rsidR="003D76C2" w:rsidRDefault="00000000">
                        <w:pPr>
                          <w:spacing w:line="328" w:lineRule="auto"/>
                          <w:ind w:left="1749" w:right="3062" w:hanging="432"/>
                          <w:rPr>
                            <w:rFonts w:ascii="Courier New"/>
                            <w:sz w:val="18"/>
                          </w:rPr>
                        </w:pPr>
                        <w:r>
                          <w:rPr>
                            <w:rFonts w:ascii="Courier New"/>
                            <w:sz w:val="18"/>
                          </w:rPr>
                          <w:t>if (</w:t>
                        </w:r>
                        <w:proofErr w:type="spellStart"/>
                        <w:r>
                          <w:rPr>
                            <w:rFonts w:ascii="Courier New"/>
                            <w:sz w:val="18"/>
                          </w:rPr>
                          <w:t>loggedInCorrectly</w:t>
                        </w:r>
                        <w:proofErr w:type="spellEnd"/>
                        <w:r>
                          <w:rPr>
                            <w:rFonts w:ascii="Courier New"/>
                            <w:sz w:val="18"/>
                          </w:rPr>
                          <w:t xml:space="preserve">) { </w:t>
                        </w:r>
                        <w:proofErr w:type="spellStart"/>
                        <w:r>
                          <w:rPr>
                            <w:rFonts w:ascii="Courier New"/>
                            <w:spacing w:val="-2"/>
                            <w:sz w:val="18"/>
                          </w:rPr>
                          <w:t>setLoggedIn</w:t>
                        </w:r>
                        <w:proofErr w:type="spellEnd"/>
                        <w:r>
                          <w:rPr>
                            <w:rFonts w:ascii="Courier New"/>
                            <w:spacing w:val="-2"/>
                            <w:sz w:val="18"/>
                          </w:rPr>
                          <w:t>(</w:t>
                        </w:r>
                        <w:proofErr w:type="spellStart"/>
                        <w:r>
                          <w:rPr>
                            <w:rFonts w:ascii="Courier New"/>
                            <w:spacing w:val="-2"/>
                            <w:sz w:val="18"/>
                          </w:rPr>
                          <w:t>userNameForm</w:t>
                        </w:r>
                        <w:proofErr w:type="spellEnd"/>
                        <w:r>
                          <w:rPr>
                            <w:rFonts w:ascii="Courier New"/>
                            <w:spacing w:val="-2"/>
                            <w:sz w:val="18"/>
                          </w:rPr>
                          <w:t xml:space="preserve">) </w:t>
                        </w:r>
                        <w:proofErr w:type="spellStart"/>
                        <w:r>
                          <w:rPr>
                            <w:rFonts w:ascii="Courier New"/>
                            <w:sz w:val="18"/>
                          </w:rPr>
                          <w:t>isLoggedIn</w:t>
                        </w:r>
                        <w:proofErr w:type="spellEnd"/>
                        <w:r>
                          <w:rPr>
                            <w:rFonts w:ascii="Courier New"/>
                            <w:sz w:val="18"/>
                          </w:rPr>
                          <w:t xml:space="preserve"> = true</w:t>
                        </w:r>
                      </w:p>
                      <w:p w14:paraId="02A22909" w14:textId="77777777" w:rsidR="003D76C2" w:rsidRDefault="00000000">
                        <w:pPr>
                          <w:spacing w:before="2"/>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20CF50B" w14:textId="77777777" w:rsidR="003D76C2" w:rsidRDefault="00000000">
                        <w:pPr>
                          <w:spacing w:before="79" w:line="235" w:lineRule="auto"/>
                          <w:ind w:left="1965" w:right="840" w:hanging="216"/>
                          <w:rPr>
                            <w:rFonts w:ascii="Courier New"/>
                            <w:sz w:val="18"/>
                          </w:rPr>
                        </w:pPr>
                        <w:proofErr w:type="spellStart"/>
                        <w:r>
                          <w:rPr>
                            <w:rFonts w:ascii="Courier New"/>
                            <w:sz w:val="18"/>
                          </w:rPr>
                          <w:t>val</w:t>
                        </w:r>
                        <w:proofErr w:type="spellEnd"/>
                        <w:r>
                          <w:rPr>
                            <w:rFonts w:ascii="Courier New"/>
                            <w:sz w:val="18"/>
                          </w:rPr>
                          <w:t xml:space="preserve"> toast = </w:t>
                        </w:r>
                        <w:proofErr w:type="spellStart"/>
                        <w:r>
                          <w:rPr>
                            <w:rFonts w:ascii="Courier New"/>
                            <w:sz w:val="18"/>
                          </w:rPr>
                          <w:t>Toast.makeText</w:t>
                        </w:r>
                        <w:proofErr w:type="spellEnd"/>
                        <w:r>
                          <w:rPr>
                            <w:rFonts w:ascii="Courier New"/>
                            <w:sz w:val="18"/>
                          </w:rPr>
                          <w:t xml:space="preserve">(this,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R.string.login_error</w:t>
                        </w:r>
                        <w:proofErr w:type="spellEnd"/>
                        <w:r>
                          <w:rPr>
                            <w:rFonts w:ascii="Courier New"/>
                            <w:spacing w:val="-2"/>
                            <w:sz w:val="18"/>
                          </w:rPr>
                          <w:t xml:space="preserve">), </w:t>
                        </w:r>
                        <w:proofErr w:type="spellStart"/>
                        <w:r>
                          <w:rPr>
                            <w:rFonts w:ascii="Courier New"/>
                            <w:spacing w:val="-2"/>
                            <w:sz w:val="18"/>
                          </w:rPr>
                          <w:t>Toast.LENGTH_LONG</w:t>
                        </w:r>
                        <w:proofErr w:type="spellEnd"/>
                        <w:r>
                          <w:rPr>
                            <w:rFonts w:ascii="Courier New"/>
                            <w:spacing w:val="-2"/>
                            <w:sz w:val="18"/>
                          </w:rPr>
                          <w:t>)</w:t>
                        </w:r>
                      </w:p>
                      <w:p w14:paraId="6621785E" w14:textId="77777777" w:rsidR="003D76C2" w:rsidRDefault="00000000">
                        <w:pPr>
                          <w:spacing w:before="92" w:line="328" w:lineRule="auto"/>
                          <w:ind w:left="1749" w:right="1274"/>
                          <w:rPr>
                            <w:rFonts w:ascii="Courier New"/>
                            <w:sz w:val="18"/>
                          </w:rPr>
                        </w:pPr>
                        <w:proofErr w:type="spellStart"/>
                        <w:r>
                          <w:rPr>
                            <w:rFonts w:ascii="Courier New"/>
                            <w:sz w:val="18"/>
                          </w:rPr>
                          <w:t>toast.setGravity</w:t>
                        </w:r>
                        <w:proofErr w:type="spellEnd"/>
                        <w:r>
                          <w:rPr>
                            <w:rFonts w:ascii="Courier New"/>
                            <w:sz w:val="18"/>
                          </w:rPr>
                          <w:t>(</w:t>
                        </w:r>
                        <w:proofErr w:type="spellStart"/>
                        <w:r>
                          <w:rPr>
                            <w:rFonts w:ascii="Courier New"/>
                            <w:sz w:val="18"/>
                          </w:rPr>
                          <w:t>Gravity.CENTER</w:t>
                        </w:r>
                        <w:proofErr w:type="spellEnd"/>
                        <w:r>
                          <w:rPr>
                            <w:rFonts w:ascii="Courier New"/>
                            <w:sz w:val="18"/>
                          </w:rPr>
                          <w:t>,</w:t>
                        </w:r>
                        <w:r>
                          <w:rPr>
                            <w:rFonts w:ascii="Courier New"/>
                            <w:spacing w:val="-20"/>
                            <w:sz w:val="18"/>
                          </w:rPr>
                          <w:t xml:space="preserve"> </w:t>
                        </w:r>
                        <w:r>
                          <w:rPr>
                            <w:rFonts w:ascii="Courier New"/>
                            <w:sz w:val="18"/>
                          </w:rPr>
                          <w:t>0,</w:t>
                        </w:r>
                        <w:r>
                          <w:rPr>
                            <w:rFonts w:ascii="Courier New"/>
                            <w:spacing w:val="-20"/>
                            <w:sz w:val="18"/>
                          </w:rPr>
                          <w:t xml:space="preserve"> </w:t>
                        </w:r>
                        <w:r>
                          <w:rPr>
                            <w:rFonts w:ascii="Courier New"/>
                            <w:sz w:val="18"/>
                          </w:rPr>
                          <w:t xml:space="preserve">0) </w:t>
                        </w:r>
                        <w:proofErr w:type="spellStart"/>
                        <w:r>
                          <w:rPr>
                            <w:rFonts w:ascii="Courier New"/>
                            <w:spacing w:val="-2"/>
                            <w:sz w:val="18"/>
                          </w:rPr>
                          <w:t>toast.show</w:t>
                        </w:r>
                        <w:proofErr w:type="spellEnd"/>
                        <w:r>
                          <w:rPr>
                            <w:rFonts w:ascii="Courier New"/>
                            <w:spacing w:val="-2"/>
                            <w:sz w:val="18"/>
                          </w:rPr>
                          <w:t>()</w:t>
                        </w:r>
                      </w:p>
                    </w:txbxContent>
                  </v:textbox>
                </v:shape>
                <w10:wrap type="topAndBottom" anchorx="page"/>
              </v:group>
            </w:pict>
          </mc:Fallback>
        </mc:AlternateContent>
      </w:r>
    </w:p>
    <w:p w14:paraId="61CFEF74" w14:textId="77777777" w:rsidR="003D76C2" w:rsidRDefault="003D76C2">
      <w:pPr>
        <w:rPr>
          <w:sz w:val="9"/>
        </w:rPr>
        <w:sectPr w:rsidR="003D76C2">
          <w:pgSz w:w="10800" w:h="13320"/>
          <w:pgMar w:top="1120" w:right="920" w:bottom="280" w:left="940" w:header="695" w:footer="0" w:gutter="0"/>
          <w:cols w:space="720"/>
        </w:sectPr>
      </w:pPr>
    </w:p>
    <w:p w14:paraId="01222217" w14:textId="77777777" w:rsidR="003D76C2" w:rsidRDefault="003D76C2">
      <w:pPr>
        <w:pStyle w:val="BodyText"/>
        <w:spacing w:before="3"/>
        <w:rPr>
          <w:sz w:val="5"/>
        </w:rPr>
      </w:pPr>
    </w:p>
    <w:p w14:paraId="158283E1" w14:textId="77777777" w:rsidR="003D76C2" w:rsidRDefault="00D51F7C">
      <w:pPr>
        <w:pStyle w:val="BodyText"/>
        <w:ind w:left="104"/>
      </w:pPr>
      <w:r>
        <w:rPr>
          <w:noProof/>
        </w:rPr>
        <mc:AlternateContent>
          <mc:Choice Requires="wpg">
            <w:drawing>
              <wp:inline distT="0" distB="0" distL="0" distR="0" wp14:anchorId="71DC193F" wp14:editId="23C16952">
                <wp:extent cx="5074920" cy="574675"/>
                <wp:effectExtent l="0" t="0" r="5080" b="0"/>
                <wp:docPr id="1424" name="docshapegroup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1425" name="docshape113"/>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6" name="docshape114"/>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7" name="docshape115"/>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86D8C" w14:textId="77777777" w:rsidR="003D76C2" w:rsidRDefault="00000000">
                              <w:pPr>
                                <w:spacing w:before="40"/>
                                <w:ind w:left="1317"/>
                                <w:rPr>
                                  <w:rFonts w:ascii="Courier New"/>
                                  <w:sz w:val="18"/>
                                </w:rPr>
                              </w:pPr>
                              <w:r>
                                <w:rPr>
                                  <w:rFonts w:ascii="Courier New"/>
                                  <w:sz w:val="18"/>
                                </w:rPr>
                                <w:t>}</w:t>
                              </w:r>
                            </w:p>
                            <w:p w14:paraId="039F854E" w14:textId="77777777" w:rsidR="003D76C2" w:rsidRDefault="00000000">
                              <w:pPr>
                                <w:spacing w:before="76"/>
                                <w:ind w:left="885"/>
                                <w:rPr>
                                  <w:rFonts w:ascii="Courier New"/>
                                  <w:sz w:val="18"/>
                                </w:rPr>
                              </w:pPr>
                              <w:r>
                                <w:rPr>
                                  <w:rFonts w:ascii="Courier New"/>
                                  <w:sz w:val="18"/>
                                </w:rPr>
                                <w:t>}</w:t>
                              </w:r>
                            </w:p>
                            <w:p w14:paraId="19C9B4F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1DC193F" id="docshapegroup112" o:spid="_x0000_s1090"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">
                <v:rect id="docshape113" o:spid="_x0000_s1091"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" fillcolor="#f6f6f6" stroked="f">
                  <v:path arrowok="t"/>
                </v:rect>
                <v:shape id="docshape114" o:spid="_x0000_s1092"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" path="m7992,884l,884r,20l7992,904r,-20xm7992,l,,,20r7992,l7992,xe" fillcolor="#dadada" stroked="f">
                  <v:path arrowok="t" o:connecttype="custom" o:connectlocs="7992,884;0,884;0,904;7992,904;7992,884;7992,0;0,0;0,20;7992,20;7992,0" o:connectangles="0,0,0,0,0,0,0,0,0,0"/>
                </v:shape>
                <v:shape id="docshape115" o:spid="_x0000_s1093"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" filled="f" stroked="f">
                  <v:path arrowok="t"/>
                  <v:textbox inset="0,0,0,0">
                    <w:txbxContent>
                      <w:p w14:paraId="66486D8C" w14:textId="77777777" w:rsidR="003D76C2" w:rsidRDefault="00000000">
                        <w:pPr>
                          <w:spacing w:before="40"/>
                          <w:ind w:left="1317"/>
                          <w:rPr>
                            <w:rFonts w:ascii="Courier New"/>
                            <w:sz w:val="18"/>
                          </w:rPr>
                        </w:pPr>
                        <w:r>
                          <w:rPr>
                            <w:rFonts w:ascii="Courier New"/>
                            <w:sz w:val="18"/>
                          </w:rPr>
                          <w:t>}</w:t>
                        </w:r>
                      </w:p>
                      <w:p w14:paraId="039F854E" w14:textId="77777777" w:rsidR="003D76C2" w:rsidRDefault="00000000">
                        <w:pPr>
                          <w:spacing w:before="76"/>
                          <w:ind w:left="885"/>
                          <w:rPr>
                            <w:rFonts w:ascii="Courier New"/>
                            <w:sz w:val="18"/>
                          </w:rPr>
                        </w:pPr>
                        <w:r>
                          <w:rPr>
                            <w:rFonts w:ascii="Courier New"/>
                            <w:sz w:val="18"/>
                          </w:rPr>
                          <w:t>}</w:t>
                        </w:r>
                      </w:p>
                      <w:p w14:paraId="19C9B4F7"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B0A1911" w14:textId="77777777" w:rsidR="003D76C2" w:rsidRDefault="00000000">
      <w:pPr>
        <w:pStyle w:val="BodyText"/>
        <w:spacing w:before="37" w:line="242" w:lineRule="auto"/>
        <w:ind w:left="554" w:right="882"/>
      </w:pPr>
      <w:r>
        <w:t xml:space="preserve">The callback for the </w:t>
      </w:r>
      <w:proofErr w:type="spellStart"/>
      <w:r>
        <w:rPr>
          <w:rFonts w:ascii="Courier New"/>
          <w:b/>
          <w:sz w:val="22"/>
        </w:rPr>
        <w:t>singleTop</w:t>
      </w:r>
      <w:proofErr w:type="spellEnd"/>
      <w:r>
        <w:rPr>
          <w:rFonts w:ascii="Courier New"/>
          <w:b/>
          <w:spacing w:val="-68"/>
          <w:sz w:val="22"/>
        </w:rPr>
        <w:t xml:space="preserve"> </w:t>
      </w:r>
      <w:r>
        <w:t xml:space="preserve">mode Activities is </w:t>
      </w:r>
      <w:r>
        <w:rPr>
          <w:rFonts w:ascii="Courier New"/>
          <w:b/>
          <w:sz w:val="22"/>
        </w:rPr>
        <w:t xml:space="preserve">override fun </w:t>
      </w:r>
      <w:proofErr w:type="spellStart"/>
      <w:r>
        <w:rPr>
          <w:rFonts w:ascii="Courier New"/>
          <w:b/>
          <w:sz w:val="22"/>
        </w:rPr>
        <w:t>onNewIntent</w:t>
      </w:r>
      <w:proofErr w:type="spellEnd"/>
      <w:r>
        <w:rPr>
          <w:rFonts w:ascii="Courier New"/>
          <w:b/>
          <w:sz w:val="22"/>
        </w:rPr>
        <w:t>(intent: Intent?)</w:t>
      </w:r>
      <w:r>
        <w:t xml:space="preserve">, and it's here where you use </w:t>
      </w:r>
      <w:proofErr w:type="spellStart"/>
      <w:r>
        <w:rPr>
          <w:rFonts w:ascii="Courier New"/>
          <w:b/>
          <w:sz w:val="22"/>
        </w:rPr>
        <w:t>setIntent</w:t>
      </w:r>
      <w:proofErr w:type="spellEnd"/>
      <w:r>
        <w:rPr>
          <w:rFonts w:ascii="Courier New"/>
          <w:b/>
          <w:sz w:val="22"/>
        </w:rPr>
        <w:t>(intent)</w:t>
      </w:r>
      <w:r>
        <w:rPr>
          <w:rFonts w:ascii="Courier New"/>
          <w:b/>
          <w:spacing w:val="-69"/>
          <w:sz w:val="22"/>
        </w:rPr>
        <w:t xml:space="preserve"> </w:t>
      </w:r>
      <w:r>
        <w:t>to set the intent to process. The rest of the code retrieves the username and password passed in the intent's extras and then validates</w:t>
      </w:r>
      <w:r>
        <w:rPr>
          <w:spacing w:val="-4"/>
        </w:rPr>
        <w:t xml:space="preserve"> </w:t>
      </w:r>
      <w:r>
        <w:t>these</w:t>
      </w:r>
      <w:r>
        <w:rPr>
          <w:spacing w:val="-4"/>
        </w:rPr>
        <w:t xml:space="preserve"> </w:t>
      </w:r>
      <w:r>
        <w:t>values</w:t>
      </w:r>
      <w:r>
        <w:rPr>
          <w:spacing w:val="-4"/>
        </w:rPr>
        <w:t xml:space="preserve"> </w:t>
      </w:r>
      <w:r>
        <w:t>against</w:t>
      </w:r>
      <w:r>
        <w:rPr>
          <w:spacing w:val="-5"/>
        </w:rPr>
        <w:t xml:space="preserve"> </w:t>
      </w:r>
      <w:r>
        <w:t>the</w:t>
      </w:r>
      <w:r>
        <w:rPr>
          <w:spacing w:val="-4"/>
        </w:rPr>
        <w:t xml:space="preserve"> </w:t>
      </w:r>
      <w:r>
        <w:t>correct</w:t>
      </w:r>
      <w:r>
        <w:rPr>
          <w:spacing w:val="-4"/>
        </w:rPr>
        <w:t xml:space="preserve"> </w:t>
      </w:r>
      <w:r>
        <w:t>username</w:t>
      </w:r>
      <w:r>
        <w:rPr>
          <w:spacing w:val="-4"/>
        </w:rPr>
        <w:t xml:space="preserve"> </w:t>
      </w:r>
      <w:r>
        <w:t>and</w:t>
      </w:r>
      <w:r>
        <w:rPr>
          <w:spacing w:val="-5"/>
        </w:rPr>
        <w:t xml:space="preserve"> </w:t>
      </w:r>
      <w:r>
        <w:t>password,</w:t>
      </w:r>
      <w:r>
        <w:rPr>
          <w:spacing w:val="-4"/>
        </w:rPr>
        <w:t xml:space="preserve"> </w:t>
      </w:r>
      <w:r>
        <w:t>displaying</w:t>
      </w:r>
      <w:r>
        <w:rPr>
          <w:spacing w:val="-4"/>
        </w:rPr>
        <w:t xml:space="preserve"> </w:t>
      </w:r>
      <w:r>
        <w:t>a welcome</w:t>
      </w:r>
      <w:r>
        <w:rPr>
          <w:spacing w:val="-1"/>
        </w:rPr>
        <w:t xml:space="preserve"> </w:t>
      </w:r>
      <w:r>
        <w:t>message</w:t>
      </w:r>
      <w:r>
        <w:rPr>
          <w:spacing w:val="-2"/>
        </w:rPr>
        <w:t xml:space="preserve"> </w:t>
      </w:r>
      <w:r>
        <w:t>with</w:t>
      </w:r>
      <w:r>
        <w:rPr>
          <w:spacing w:val="-1"/>
        </w:rPr>
        <w:t xml:space="preserve"> </w:t>
      </w:r>
      <w:r>
        <w:t>the</w:t>
      </w:r>
      <w:r>
        <w:rPr>
          <w:spacing w:val="-1"/>
        </w:rPr>
        <w:t xml:space="preserve"> </w:t>
      </w:r>
      <w:r>
        <w:t>user's</w:t>
      </w:r>
      <w:r>
        <w:rPr>
          <w:spacing w:val="-1"/>
        </w:rPr>
        <w:t xml:space="preserve"> </w:t>
      </w:r>
      <w:r>
        <w:t>name</w:t>
      </w:r>
      <w:r>
        <w:rPr>
          <w:spacing w:val="-1"/>
        </w:rPr>
        <w:t xml:space="preserve"> </w:t>
      </w:r>
      <w:r>
        <w:t>if</w:t>
      </w:r>
      <w:r>
        <w:rPr>
          <w:spacing w:val="-1"/>
        </w:rPr>
        <w:t xml:space="preserve"> </w:t>
      </w:r>
      <w:r>
        <w:t>they</w:t>
      </w:r>
      <w:r>
        <w:rPr>
          <w:spacing w:val="-1"/>
        </w:rPr>
        <w:t xml:space="preserve"> </w:t>
      </w:r>
      <w:r>
        <w:t>are</w:t>
      </w:r>
      <w:r>
        <w:rPr>
          <w:spacing w:val="-2"/>
        </w:rPr>
        <w:t xml:space="preserve"> </w:t>
      </w:r>
      <w:r>
        <w:t>successful</w:t>
      </w:r>
      <w:r>
        <w:rPr>
          <w:spacing w:val="-1"/>
        </w:rPr>
        <w:t xml:space="preserve"> </w:t>
      </w:r>
      <w:r>
        <w:t>or</w:t>
      </w:r>
      <w:r>
        <w:rPr>
          <w:spacing w:val="-1"/>
        </w:rPr>
        <w:t xml:space="preserve"> </w:t>
      </w:r>
      <w:r>
        <w:t>popping</w:t>
      </w:r>
      <w:r>
        <w:rPr>
          <w:spacing w:val="-1"/>
        </w:rPr>
        <w:t xml:space="preserve"> </w:t>
      </w:r>
      <w:r>
        <w:t>up</w:t>
      </w:r>
      <w:r>
        <w:rPr>
          <w:spacing w:val="-1"/>
        </w:rPr>
        <w:t xml:space="preserve"> </w:t>
      </w:r>
      <w:r>
        <w:t>an error message if the values don't match,</w:t>
      </w:r>
    </w:p>
    <w:p w14:paraId="5D708DB5" w14:textId="77777777" w:rsidR="003D76C2" w:rsidRDefault="00000000">
      <w:pPr>
        <w:pStyle w:val="ListParagraph"/>
        <w:numPr>
          <w:ilvl w:val="0"/>
          <w:numId w:val="17"/>
        </w:numPr>
        <w:tabs>
          <w:tab w:val="left" w:pos="554"/>
        </w:tabs>
        <w:spacing w:before="152" w:line="247" w:lineRule="auto"/>
        <w:ind w:left="554" w:right="994"/>
        <w:jc w:val="left"/>
        <w:rPr>
          <w:sz w:val="20"/>
        </w:rPr>
      </w:pPr>
      <w:r>
        <w:rPr>
          <w:sz w:val="20"/>
        </w:rPr>
        <w:t>Then,</w:t>
      </w:r>
      <w:r>
        <w:rPr>
          <w:spacing w:val="-4"/>
          <w:sz w:val="20"/>
        </w:rPr>
        <w:t xml:space="preserve"> </w:t>
      </w:r>
      <w:r>
        <w:rPr>
          <w:sz w:val="20"/>
        </w:rPr>
        <w:t>finally,</w:t>
      </w:r>
      <w:r>
        <w:rPr>
          <w:spacing w:val="-3"/>
          <w:sz w:val="20"/>
        </w:rPr>
        <w:t xml:space="preserve"> </w:t>
      </w:r>
      <w:r>
        <w:rPr>
          <w:sz w:val="20"/>
        </w:rPr>
        <w:t>you</w:t>
      </w:r>
      <w:r>
        <w:rPr>
          <w:spacing w:val="-3"/>
          <w:sz w:val="20"/>
        </w:rPr>
        <w:t xml:space="preserve"> </w:t>
      </w:r>
      <w:r>
        <w:rPr>
          <w:sz w:val="20"/>
        </w:rPr>
        <w:t>store</w:t>
      </w:r>
      <w:r>
        <w:rPr>
          <w:spacing w:val="-3"/>
          <w:sz w:val="20"/>
        </w:rPr>
        <w:t xml:space="preserve"> </w:t>
      </w:r>
      <w:r>
        <w:rPr>
          <w:sz w:val="20"/>
        </w:rPr>
        <w:t>the</w:t>
      </w:r>
      <w:r>
        <w:rPr>
          <w:spacing w:val="-3"/>
          <w:sz w:val="20"/>
        </w:rPr>
        <w:t xml:space="preserve"> </w:t>
      </w:r>
      <w:r>
        <w:rPr>
          <w:sz w:val="20"/>
        </w:rPr>
        <w:t>username</w:t>
      </w:r>
      <w:r>
        <w:rPr>
          <w:spacing w:val="-3"/>
          <w:sz w:val="20"/>
        </w:rPr>
        <w:t xml:space="preserve"> </w:t>
      </w:r>
      <w:r>
        <w:rPr>
          <w:sz w:val="20"/>
        </w:rPr>
        <w:t>and</w:t>
      </w:r>
      <w:r>
        <w:rPr>
          <w:spacing w:val="-4"/>
          <w:sz w:val="20"/>
        </w:rPr>
        <w:t xml:space="preserve"> </w:t>
      </w:r>
      <w:r>
        <w:rPr>
          <w:sz w:val="20"/>
        </w:rPr>
        <w:t>password</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logged-in</w:t>
      </w:r>
      <w:r>
        <w:rPr>
          <w:spacing w:val="-3"/>
          <w:sz w:val="20"/>
        </w:rPr>
        <w:t xml:space="preserve"> </w:t>
      </w:r>
      <w:r>
        <w:rPr>
          <w:sz w:val="20"/>
        </w:rPr>
        <w:t>status</w:t>
      </w:r>
      <w:r>
        <w:rPr>
          <w:spacing w:val="-3"/>
          <w:sz w:val="20"/>
        </w:rPr>
        <w:t xml:space="preserve"> </w:t>
      </w:r>
      <w:r>
        <w:rPr>
          <w:sz w:val="20"/>
        </w:rPr>
        <w:t>so that if the Activity is recreated, the user will still be logged in and the welcome message with their name will still be displayed:</w:t>
      </w:r>
    </w:p>
    <w:p w14:paraId="41F949E5" w14:textId="77777777" w:rsidR="003D76C2" w:rsidRDefault="00D51F7C">
      <w:pPr>
        <w:pStyle w:val="BodyText"/>
        <w:spacing w:before="9"/>
        <w:rPr>
          <w:sz w:val="8"/>
        </w:rPr>
      </w:pPr>
      <w:r>
        <w:rPr>
          <w:noProof/>
        </w:rPr>
        <mc:AlternateContent>
          <mc:Choice Requires="wpg">
            <w:drawing>
              <wp:anchor distT="0" distB="0" distL="0" distR="0" simplePos="0" relativeHeight="487605248" behindDoc="1" locked="0" layoutInCell="1" allowOverlap="1" wp14:anchorId="4DF223C3" wp14:editId="5D52D9C9">
                <wp:simplePos x="0" y="0"/>
                <wp:positionH relativeFrom="page">
                  <wp:posOffset>662940</wp:posOffset>
                </wp:positionH>
                <wp:positionV relativeFrom="paragraph">
                  <wp:posOffset>90170</wp:posOffset>
                </wp:positionV>
                <wp:extent cx="5074920" cy="3330575"/>
                <wp:effectExtent l="0" t="0" r="5080" b="0"/>
                <wp:wrapTopAndBottom/>
                <wp:docPr id="1420" name="docshapegroup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1044" y="142"/>
                          <a:chExt cx="7992" cy="5245"/>
                        </a:xfrm>
                      </wpg:grpSpPr>
                      <wps:wsp>
                        <wps:cNvPr id="1421" name="docshape117"/>
                        <wps:cNvSpPr>
                          <a:spLocks/>
                        </wps:cNvSpPr>
                        <wps:spPr bwMode="auto">
                          <a:xfrm>
                            <a:off x="1044" y="151"/>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2" name="docshape118"/>
                        <wps:cNvSpPr>
                          <a:spLocks/>
                        </wps:cNvSpPr>
                        <wps:spPr bwMode="auto">
                          <a:xfrm>
                            <a:off x="1044" y="141"/>
                            <a:ext cx="7992" cy="5245"/>
                          </a:xfrm>
                          <a:custGeom>
                            <a:avLst/>
                            <a:gdLst>
                              <a:gd name="T0" fmla="+- 0 9036 1044"/>
                              <a:gd name="T1" fmla="*/ T0 w 7992"/>
                              <a:gd name="T2" fmla="+- 0 5366 142"/>
                              <a:gd name="T3" fmla="*/ 5366 h 5245"/>
                              <a:gd name="T4" fmla="+- 0 1044 1044"/>
                              <a:gd name="T5" fmla="*/ T4 w 7992"/>
                              <a:gd name="T6" fmla="+- 0 5366 142"/>
                              <a:gd name="T7" fmla="*/ 5366 h 5245"/>
                              <a:gd name="T8" fmla="+- 0 1044 1044"/>
                              <a:gd name="T9" fmla="*/ T8 w 7992"/>
                              <a:gd name="T10" fmla="+- 0 5386 142"/>
                              <a:gd name="T11" fmla="*/ 5386 h 5245"/>
                              <a:gd name="T12" fmla="+- 0 9036 1044"/>
                              <a:gd name="T13" fmla="*/ T12 w 7992"/>
                              <a:gd name="T14" fmla="+- 0 5386 142"/>
                              <a:gd name="T15" fmla="*/ 5386 h 5245"/>
                              <a:gd name="T16" fmla="+- 0 9036 1044"/>
                              <a:gd name="T17" fmla="*/ T16 w 7992"/>
                              <a:gd name="T18" fmla="+- 0 5366 142"/>
                              <a:gd name="T19" fmla="*/ 5366 h 5245"/>
                              <a:gd name="T20" fmla="+- 0 9036 1044"/>
                              <a:gd name="T21" fmla="*/ T20 w 7992"/>
                              <a:gd name="T22" fmla="+- 0 142 142"/>
                              <a:gd name="T23" fmla="*/ 142 h 5245"/>
                              <a:gd name="T24" fmla="+- 0 1044 1044"/>
                              <a:gd name="T25" fmla="*/ T24 w 7992"/>
                              <a:gd name="T26" fmla="+- 0 142 142"/>
                              <a:gd name="T27" fmla="*/ 142 h 5245"/>
                              <a:gd name="T28" fmla="+- 0 1044 1044"/>
                              <a:gd name="T29" fmla="*/ T28 w 7992"/>
                              <a:gd name="T30" fmla="+- 0 162 142"/>
                              <a:gd name="T31" fmla="*/ 162 h 5245"/>
                              <a:gd name="T32" fmla="+- 0 9036 1044"/>
                              <a:gd name="T33" fmla="*/ T32 w 7992"/>
                              <a:gd name="T34" fmla="+- 0 162 142"/>
                              <a:gd name="T35" fmla="*/ 162 h 5245"/>
                              <a:gd name="T36" fmla="+- 0 9036 1044"/>
                              <a:gd name="T37" fmla="*/ T36 w 7992"/>
                              <a:gd name="T38" fmla="+- 0 142 142"/>
                              <a:gd name="T39" fmla="*/ 142 h 5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245">
                                <a:moveTo>
                                  <a:pt x="7992" y="5224"/>
                                </a:moveTo>
                                <a:lnTo>
                                  <a:pt x="0" y="5224"/>
                                </a:lnTo>
                                <a:lnTo>
                                  <a:pt x="0" y="5244"/>
                                </a:lnTo>
                                <a:lnTo>
                                  <a:pt x="7992" y="5244"/>
                                </a:lnTo>
                                <a:lnTo>
                                  <a:pt x="7992" y="52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3" name="docshape119"/>
                        <wps:cNvSpPr txBox="1">
                          <a:spLocks/>
                        </wps:cNvSpPr>
                        <wps:spPr bwMode="auto">
                          <a:xfrm>
                            <a:off x="1044" y="161"/>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DE7F7"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onSaveInstanceState</w:t>
                              </w:r>
                              <w:proofErr w:type="spellEnd"/>
                              <w:r>
                                <w:rPr>
                                  <w:rFonts w:ascii="Courier New"/>
                                  <w:sz w:val="18"/>
                                </w:rPr>
                                <w:t>(</w:t>
                              </w:r>
                              <w:proofErr w:type="spellStart"/>
                              <w:r>
                                <w:rPr>
                                  <w:rFonts w:ascii="Courier New"/>
                                  <w:sz w:val="18"/>
                                </w:rPr>
                                <w:t>outState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super.onSaveInstanceState</w:t>
                              </w:r>
                              <w:proofErr w:type="spellEnd"/>
                              <w:r>
                                <w:rPr>
                                  <w:rFonts w:ascii="Courier New"/>
                                  <w:spacing w:val="-2"/>
                                  <w:sz w:val="18"/>
                                </w:rPr>
                                <w:t>(</w:t>
                              </w:r>
                              <w:proofErr w:type="spellStart"/>
                              <w:r>
                                <w:rPr>
                                  <w:rFonts w:ascii="Courier New"/>
                                  <w:spacing w:val="-2"/>
                                  <w:sz w:val="18"/>
                                </w:rPr>
                                <w:t>outState</w:t>
                              </w:r>
                              <w:proofErr w:type="spellEnd"/>
                              <w:r>
                                <w:rPr>
                                  <w:rFonts w:ascii="Courier New"/>
                                  <w:spacing w:val="-2"/>
                                  <w:sz w:val="18"/>
                                </w:rPr>
                                <w:t>)</w:t>
                              </w:r>
                            </w:p>
                            <w:p w14:paraId="3A68E412" w14:textId="77777777" w:rsidR="003D76C2" w:rsidRDefault="003D76C2">
                              <w:pPr>
                                <w:spacing w:before="9"/>
                                <w:rPr>
                                  <w:rFonts w:ascii="Courier New"/>
                                  <w:sz w:val="24"/>
                                </w:rPr>
                              </w:pPr>
                            </w:p>
                            <w:p w14:paraId="65024B3F" w14:textId="77777777" w:rsidR="003D76C2" w:rsidRDefault="00000000">
                              <w:pPr>
                                <w:spacing w:before="1" w:line="328" w:lineRule="auto"/>
                                <w:ind w:left="885"/>
                                <w:rPr>
                                  <w:rFonts w:ascii="Courier New"/>
                                  <w:sz w:val="18"/>
                                </w:rPr>
                              </w:pPr>
                              <w:proofErr w:type="spellStart"/>
                              <w:r>
                                <w:rPr>
                                  <w:rFonts w:ascii="Courier New"/>
                                  <w:sz w:val="18"/>
                                </w:rPr>
                                <w:t>outState.putBoolean</w:t>
                              </w:r>
                              <w:proofErr w:type="spellEnd"/>
                              <w:r>
                                <w:rPr>
                                  <w:rFonts w:ascii="Courier New"/>
                                  <w:sz w:val="18"/>
                                </w:rPr>
                                <w:t xml:space="preserve">(IS_LOGGED_IN, </w:t>
                              </w:r>
                              <w:proofErr w:type="spellStart"/>
                              <w:r>
                                <w:rPr>
                                  <w:rFonts w:ascii="Courier New"/>
                                  <w:sz w:val="18"/>
                                </w:rPr>
                                <w:t>isLoggedIn</w:t>
                              </w:r>
                              <w:proofErr w:type="spellEnd"/>
                              <w:r>
                                <w:rPr>
                                  <w:rFonts w:ascii="Courier New"/>
                                  <w:sz w:val="18"/>
                                </w:rPr>
                                <w:t xml:space="preserve">) </w:t>
                              </w:r>
                              <w:proofErr w:type="spellStart"/>
                              <w:r>
                                <w:rPr>
                                  <w:rFonts w:ascii="Courier New"/>
                                  <w:sz w:val="18"/>
                                </w:rPr>
                                <w:t>outState.putString</w:t>
                              </w:r>
                              <w:proofErr w:type="spellEnd"/>
                              <w:r>
                                <w:rPr>
                                  <w:rFonts w:ascii="Courier New"/>
                                  <w:sz w:val="18"/>
                                </w:rPr>
                                <w:t>(LOGGED_IN_USERNAME,</w:t>
                              </w:r>
                              <w:r>
                                <w:rPr>
                                  <w:rFonts w:ascii="Courier New"/>
                                  <w:spacing w:val="-29"/>
                                  <w:sz w:val="18"/>
                                </w:rPr>
                                <w:t xml:space="preserve"> </w:t>
                              </w:r>
                              <w:proofErr w:type="spellStart"/>
                              <w:r>
                                <w:rPr>
                                  <w:rFonts w:ascii="Courier New"/>
                                  <w:sz w:val="18"/>
                                </w:rPr>
                                <w:t>loggedInUser</w:t>
                              </w:r>
                              <w:proofErr w:type="spellEnd"/>
                              <w:r>
                                <w:rPr>
                                  <w:rFonts w:ascii="Courier New"/>
                                  <w:sz w:val="18"/>
                                </w:rPr>
                                <w:t>)</w:t>
                              </w:r>
                            </w:p>
                            <w:p w14:paraId="240D9F62" w14:textId="77777777" w:rsidR="003D76C2" w:rsidRDefault="00000000">
                              <w:pPr>
                                <w:spacing w:before="1"/>
                                <w:ind w:left="453"/>
                                <w:rPr>
                                  <w:rFonts w:ascii="Courier New"/>
                                  <w:sz w:val="18"/>
                                </w:rPr>
                              </w:pPr>
                              <w:r>
                                <w:rPr>
                                  <w:rFonts w:ascii="Courier New"/>
                                  <w:sz w:val="18"/>
                                </w:rPr>
                                <w:t>}</w:t>
                              </w:r>
                            </w:p>
                            <w:p w14:paraId="39A830DE" w14:textId="77777777" w:rsidR="003D76C2" w:rsidRDefault="003D76C2">
                              <w:pPr>
                                <w:rPr>
                                  <w:rFonts w:ascii="Courier New"/>
                                  <w:sz w:val="20"/>
                                </w:rPr>
                              </w:pPr>
                            </w:p>
                            <w:p w14:paraId="04678C52" w14:textId="77777777" w:rsidR="003D76C2" w:rsidRDefault="00000000">
                              <w:pPr>
                                <w:spacing w:before="132" w:line="235" w:lineRule="auto"/>
                                <w:ind w:left="669" w:right="1185" w:hanging="216"/>
                                <w:rPr>
                                  <w:rFonts w:ascii="Courier New"/>
                                  <w:sz w:val="18"/>
                                </w:rPr>
                              </w:pPr>
                              <w:r>
                                <w:rPr>
                                  <w:rFonts w:ascii="Courier New"/>
                                  <w:sz w:val="18"/>
                                </w:rPr>
                                <w:t>override</w:t>
                              </w:r>
                              <w:r>
                                <w:rPr>
                                  <w:rFonts w:ascii="Courier New"/>
                                  <w:spacing w:val="-20"/>
                                  <w:sz w:val="18"/>
                                </w:rPr>
                                <w:t xml:space="preserve"> </w:t>
                              </w:r>
                              <w:r>
                                <w:rPr>
                                  <w:rFonts w:ascii="Courier New"/>
                                  <w:sz w:val="18"/>
                                </w:rPr>
                                <w:t>fun</w:t>
                              </w:r>
                              <w:r>
                                <w:rPr>
                                  <w:rFonts w:ascii="Courier New"/>
                                  <w:spacing w:val="-20"/>
                                  <w:sz w:val="18"/>
                                </w:rPr>
                                <w:t xml:space="preserve"> </w:t>
                              </w:r>
                              <w:proofErr w:type="spellStart"/>
                              <w:r>
                                <w:rPr>
                                  <w:rFonts w:ascii="Courier New"/>
                                  <w:sz w:val="18"/>
                                </w:rPr>
                                <w:t>onRestoreInstanceState</w:t>
                              </w:r>
                              <w:proofErr w:type="spellEnd"/>
                              <w:r>
                                <w:rPr>
                                  <w:rFonts w:ascii="Courier New"/>
                                  <w:sz w:val="18"/>
                                </w:rPr>
                                <w:t>(</w:t>
                              </w:r>
                              <w:proofErr w:type="spellStart"/>
                              <w:r>
                                <w:rPr>
                                  <w:rFonts w:ascii="Courier New"/>
                                  <w:sz w:val="18"/>
                                </w:rPr>
                                <w:t>savedInstanceState</w:t>
                              </w:r>
                              <w:proofErr w:type="spellEnd"/>
                              <w:r>
                                <w:rPr>
                                  <w:rFonts w:ascii="Courier New"/>
                                  <w:sz w:val="18"/>
                                </w:rPr>
                                <w:t>: Bundle) {</w:t>
                              </w:r>
                            </w:p>
                            <w:p w14:paraId="137EC6D6" w14:textId="77777777" w:rsidR="003D76C2" w:rsidRDefault="00000000">
                              <w:pPr>
                                <w:spacing w:before="18"/>
                                <w:ind w:left="885"/>
                                <w:rPr>
                                  <w:rFonts w:ascii="Courier New"/>
                                  <w:sz w:val="18"/>
                                </w:rPr>
                              </w:pPr>
                              <w:proofErr w:type="spellStart"/>
                              <w:r>
                                <w:rPr>
                                  <w:rFonts w:ascii="Courier New"/>
                                  <w:spacing w:val="-2"/>
                                  <w:sz w:val="18"/>
                                </w:rPr>
                                <w:t>super.onRestoreInstanceState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w:t>
                              </w:r>
                            </w:p>
                            <w:p w14:paraId="019EB731" w14:textId="77777777" w:rsidR="003D76C2" w:rsidRDefault="003D76C2">
                              <w:pPr>
                                <w:rPr>
                                  <w:rFonts w:ascii="Courier New"/>
                                  <w:sz w:val="20"/>
                                </w:rPr>
                              </w:pPr>
                            </w:p>
                            <w:p w14:paraId="40E69629" w14:textId="77777777" w:rsidR="003D76C2" w:rsidRDefault="00000000">
                              <w:pPr>
                                <w:spacing w:before="132" w:line="235" w:lineRule="auto"/>
                                <w:ind w:left="1101" w:right="840" w:hanging="216"/>
                                <w:rPr>
                                  <w:rFonts w:ascii="Courier New"/>
                                  <w:sz w:val="18"/>
                                </w:rPr>
                              </w:pPr>
                              <w:proofErr w:type="spellStart"/>
                              <w:r>
                                <w:rPr>
                                  <w:rFonts w:ascii="Courier New"/>
                                  <w:sz w:val="18"/>
                                </w:rPr>
                                <w:t>isLoggedIn</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savedInstanceState.getBoolean</w:t>
                              </w:r>
                              <w:proofErr w:type="spellEnd"/>
                              <w:r>
                                <w:rPr>
                                  <w:rFonts w:ascii="Courier New"/>
                                  <w:sz w:val="18"/>
                                </w:rPr>
                                <w:t xml:space="preserve">(IS_LOGGED_IN, </w:t>
                              </w:r>
                              <w:r>
                                <w:rPr>
                                  <w:rFonts w:ascii="Courier New"/>
                                  <w:spacing w:val="-2"/>
                                  <w:sz w:val="18"/>
                                </w:rPr>
                                <w:t>false)</w:t>
                              </w:r>
                            </w:p>
                            <w:p w14:paraId="691B880C" w14:textId="77777777" w:rsidR="003D76C2" w:rsidRDefault="00000000">
                              <w:pPr>
                                <w:spacing w:before="21" w:line="235" w:lineRule="auto"/>
                                <w:ind w:left="1101" w:right="840" w:hanging="216"/>
                                <w:rPr>
                                  <w:rFonts w:ascii="Courier New"/>
                                  <w:sz w:val="18"/>
                                </w:rPr>
                              </w:pPr>
                              <w:proofErr w:type="spellStart"/>
                              <w:r>
                                <w:rPr>
                                  <w:rFonts w:ascii="Courier New"/>
                                  <w:sz w:val="18"/>
                                </w:rPr>
                                <w:t>loggedInUser</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savedInstanceState.getString</w:t>
                              </w:r>
                              <w:proofErr w:type="spellEnd"/>
                              <w:r>
                                <w:rPr>
                                  <w:rFonts w:ascii="Courier New"/>
                                  <w:sz w:val="18"/>
                                </w:rPr>
                                <w:t xml:space="preserve"> (LOGGED_IN_USERNAME, "")</w:t>
                              </w:r>
                            </w:p>
                            <w:p w14:paraId="603F21E7" w14:textId="77777777" w:rsidR="003D76C2" w:rsidRDefault="003D76C2">
                              <w:pPr>
                                <w:spacing w:before="2"/>
                                <w:rPr>
                                  <w:rFonts w:ascii="Courier New"/>
                                  <w:sz w:val="26"/>
                                </w:rPr>
                              </w:pPr>
                            </w:p>
                            <w:p w14:paraId="71048A2F" w14:textId="77777777" w:rsidR="003D76C2" w:rsidRDefault="00000000">
                              <w:pPr>
                                <w:spacing w:line="328" w:lineRule="auto"/>
                                <w:ind w:left="1317" w:hanging="432"/>
                                <w:rPr>
                                  <w:rFonts w:ascii="Courier New"/>
                                  <w:sz w:val="18"/>
                                </w:rPr>
                              </w:pPr>
                              <w:r>
                                <w:rPr>
                                  <w:rFonts w:ascii="Courier New"/>
                                  <w:sz w:val="18"/>
                                </w:rPr>
                                <w:t>if</w:t>
                              </w:r>
                              <w:r>
                                <w:rPr>
                                  <w:rFonts w:ascii="Courier New"/>
                                  <w:spacing w:val="-10"/>
                                  <w:sz w:val="18"/>
                                </w:rPr>
                                <w:t xml:space="preserve"> </w:t>
                              </w:r>
                              <w:r>
                                <w:rPr>
                                  <w:rFonts w:ascii="Courier New"/>
                                  <w:sz w:val="18"/>
                                </w:rPr>
                                <w:t>(</w:t>
                              </w:r>
                              <w:proofErr w:type="spellStart"/>
                              <w:r>
                                <w:rPr>
                                  <w:rFonts w:ascii="Courier New"/>
                                  <w:sz w:val="18"/>
                                </w:rPr>
                                <w:t>isLoggedIn</w:t>
                              </w:r>
                              <w:proofErr w:type="spellEnd"/>
                              <w:r>
                                <w:rPr>
                                  <w:rFonts w:ascii="Courier New"/>
                                  <w:spacing w:val="-10"/>
                                  <w:sz w:val="18"/>
                                </w:rPr>
                                <w:t xml:space="preserve"> </w:t>
                              </w:r>
                              <w:r>
                                <w:rPr>
                                  <w:rFonts w:ascii="Courier New"/>
                                  <w:sz w:val="18"/>
                                </w:rPr>
                                <w:t>&amp;&amp;</w:t>
                              </w:r>
                              <w:r>
                                <w:rPr>
                                  <w:rFonts w:ascii="Courier New"/>
                                  <w:spacing w:val="-10"/>
                                  <w:sz w:val="18"/>
                                </w:rPr>
                                <w:t xml:space="preserve"> </w:t>
                              </w:r>
                              <w:proofErr w:type="spellStart"/>
                              <w:r>
                                <w:rPr>
                                  <w:rFonts w:ascii="Courier New"/>
                                  <w:sz w:val="18"/>
                                </w:rPr>
                                <w:t>loggedInUser.isNotEmpty</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pacing w:val="-2"/>
                                  <w:sz w:val="18"/>
                                </w:rPr>
                                <w:t>setLoggedIn</w:t>
                              </w:r>
                              <w:proofErr w:type="spellEnd"/>
                              <w:r>
                                <w:rPr>
                                  <w:rFonts w:ascii="Courier New"/>
                                  <w:spacing w:val="-2"/>
                                  <w:sz w:val="18"/>
                                </w:rPr>
                                <w:t>(</w:t>
                              </w:r>
                              <w:proofErr w:type="spellStart"/>
                              <w:r>
                                <w:rPr>
                                  <w:rFonts w:ascii="Courier New"/>
                                  <w:spacing w:val="-2"/>
                                  <w:sz w:val="18"/>
                                </w:rPr>
                                <w:t>loggedInUser</w:t>
                              </w:r>
                              <w:proofErr w:type="spellEnd"/>
                              <w:r>
                                <w:rPr>
                                  <w:rFonts w:ascii="Courier New"/>
                                  <w:spacing w:val="-2"/>
                                  <w:sz w:val="18"/>
                                </w:rPr>
                                <w:t>)</w:t>
                              </w:r>
                            </w:p>
                            <w:p w14:paraId="56362329" w14:textId="77777777" w:rsidR="003D76C2" w:rsidRDefault="00000000">
                              <w:pPr>
                                <w:spacing w:before="2"/>
                                <w:ind w:left="885"/>
                                <w:rPr>
                                  <w:rFonts w:ascii="Courier New"/>
                                  <w:sz w:val="18"/>
                                </w:rPr>
                              </w:pPr>
                              <w:r>
                                <w:rPr>
                                  <w:rFonts w:ascii="Courier New"/>
                                  <w:sz w:val="18"/>
                                </w:rPr>
                                <w:t>}</w:t>
                              </w:r>
                            </w:p>
                            <w:p w14:paraId="75EFBFE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F223C3" id="docshapegroup116" o:spid="_x0000_s1094" style="position:absolute;margin-left:52.2pt;margin-top:7.1pt;width:399.6pt;height:262.25pt;z-index:-15711232;mso-wrap-distance-left:0;mso-wrap-distance-right:0;mso-position-horizontal-relative:page;mso-position-vertical-relative:text" coordorigin="1044,142"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">
                <v:rect id="docshape117" o:spid="_x0000_s1095" style="position:absolute;left:1044;top:151;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" fillcolor="#f6f6f6" stroked="f">
                  <v:path arrowok="t"/>
                </v:rect>
                <v:shape id="docshape118" o:spid="_x0000_s1096" style="position:absolute;left:1044;top:141;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" path="m7992,5224l,5224r,20l7992,5244r,-20xm7992,l,,,20r7992,l7992,xe" fillcolor="#dadada" stroked="f">
                  <v:path arrowok="t" o:connecttype="custom" o:connectlocs="7992,5366;0,5366;0,5386;7992,5386;7992,5366;7992,142;0,142;0,162;7992,162;7992,142" o:connectangles="0,0,0,0,0,0,0,0,0,0"/>
                </v:shape>
                <v:shape id="docshape119" o:spid="_x0000_s1097" type="#_x0000_t202" style="position:absolute;left:1044;top:161;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" filled="f" stroked="f">
                  <v:path arrowok="t"/>
                  <v:textbox inset="0,0,0,0">
                    <w:txbxContent>
                      <w:p w14:paraId="536DE7F7"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onSaveInstanceState</w:t>
                        </w:r>
                        <w:proofErr w:type="spellEnd"/>
                        <w:r>
                          <w:rPr>
                            <w:rFonts w:ascii="Courier New"/>
                            <w:sz w:val="18"/>
                          </w:rPr>
                          <w:t>(</w:t>
                        </w:r>
                        <w:proofErr w:type="spellStart"/>
                        <w:r>
                          <w:rPr>
                            <w:rFonts w:ascii="Courier New"/>
                            <w:sz w:val="18"/>
                          </w:rPr>
                          <w:t>outState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super.onSaveInstanceState</w:t>
                        </w:r>
                        <w:proofErr w:type="spellEnd"/>
                        <w:r>
                          <w:rPr>
                            <w:rFonts w:ascii="Courier New"/>
                            <w:spacing w:val="-2"/>
                            <w:sz w:val="18"/>
                          </w:rPr>
                          <w:t>(</w:t>
                        </w:r>
                        <w:proofErr w:type="spellStart"/>
                        <w:r>
                          <w:rPr>
                            <w:rFonts w:ascii="Courier New"/>
                            <w:spacing w:val="-2"/>
                            <w:sz w:val="18"/>
                          </w:rPr>
                          <w:t>outState</w:t>
                        </w:r>
                        <w:proofErr w:type="spellEnd"/>
                        <w:r>
                          <w:rPr>
                            <w:rFonts w:ascii="Courier New"/>
                            <w:spacing w:val="-2"/>
                            <w:sz w:val="18"/>
                          </w:rPr>
                          <w:t>)</w:t>
                        </w:r>
                      </w:p>
                      <w:p w14:paraId="3A68E412" w14:textId="77777777" w:rsidR="003D76C2" w:rsidRDefault="003D76C2">
                        <w:pPr>
                          <w:spacing w:before="9"/>
                          <w:rPr>
                            <w:rFonts w:ascii="Courier New"/>
                            <w:sz w:val="24"/>
                          </w:rPr>
                        </w:pPr>
                      </w:p>
                      <w:p w14:paraId="65024B3F" w14:textId="77777777" w:rsidR="003D76C2" w:rsidRDefault="00000000">
                        <w:pPr>
                          <w:spacing w:before="1" w:line="328" w:lineRule="auto"/>
                          <w:ind w:left="885"/>
                          <w:rPr>
                            <w:rFonts w:ascii="Courier New"/>
                            <w:sz w:val="18"/>
                          </w:rPr>
                        </w:pPr>
                        <w:proofErr w:type="spellStart"/>
                        <w:r>
                          <w:rPr>
                            <w:rFonts w:ascii="Courier New"/>
                            <w:sz w:val="18"/>
                          </w:rPr>
                          <w:t>outState.putBoolean</w:t>
                        </w:r>
                        <w:proofErr w:type="spellEnd"/>
                        <w:r>
                          <w:rPr>
                            <w:rFonts w:ascii="Courier New"/>
                            <w:sz w:val="18"/>
                          </w:rPr>
                          <w:t xml:space="preserve">(IS_LOGGED_IN, </w:t>
                        </w:r>
                        <w:proofErr w:type="spellStart"/>
                        <w:r>
                          <w:rPr>
                            <w:rFonts w:ascii="Courier New"/>
                            <w:sz w:val="18"/>
                          </w:rPr>
                          <w:t>isLoggedIn</w:t>
                        </w:r>
                        <w:proofErr w:type="spellEnd"/>
                        <w:r>
                          <w:rPr>
                            <w:rFonts w:ascii="Courier New"/>
                            <w:sz w:val="18"/>
                          </w:rPr>
                          <w:t xml:space="preserve">) </w:t>
                        </w:r>
                        <w:proofErr w:type="spellStart"/>
                        <w:r>
                          <w:rPr>
                            <w:rFonts w:ascii="Courier New"/>
                            <w:sz w:val="18"/>
                          </w:rPr>
                          <w:t>outState.putString</w:t>
                        </w:r>
                        <w:proofErr w:type="spellEnd"/>
                        <w:r>
                          <w:rPr>
                            <w:rFonts w:ascii="Courier New"/>
                            <w:sz w:val="18"/>
                          </w:rPr>
                          <w:t>(LOGGED_IN_USERNAME,</w:t>
                        </w:r>
                        <w:r>
                          <w:rPr>
                            <w:rFonts w:ascii="Courier New"/>
                            <w:spacing w:val="-29"/>
                            <w:sz w:val="18"/>
                          </w:rPr>
                          <w:t xml:space="preserve"> </w:t>
                        </w:r>
                        <w:proofErr w:type="spellStart"/>
                        <w:r>
                          <w:rPr>
                            <w:rFonts w:ascii="Courier New"/>
                            <w:sz w:val="18"/>
                          </w:rPr>
                          <w:t>loggedInUser</w:t>
                        </w:r>
                        <w:proofErr w:type="spellEnd"/>
                        <w:r>
                          <w:rPr>
                            <w:rFonts w:ascii="Courier New"/>
                            <w:sz w:val="18"/>
                          </w:rPr>
                          <w:t>)</w:t>
                        </w:r>
                      </w:p>
                      <w:p w14:paraId="240D9F62" w14:textId="77777777" w:rsidR="003D76C2" w:rsidRDefault="00000000">
                        <w:pPr>
                          <w:spacing w:before="1"/>
                          <w:ind w:left="453"/>
                          <w:rPr>
                            <w:rFonts w:ascii="Courier New"/>
                            <w:sz w:val="18"/>
                          </w:rPr>
                        </w:pPr>
                        <w:r>
                          <w:rPr>
                            <w:rFonts w:ascii="Courier New"/>
                            <w:sz w:val="18"/>
                          </w:rPr>
                          <w:t>}</w:t>
                        </w:r>
                      </w:p>
                      <w:p w14:paraId="39A830DE" w14:textId="77777777" w:rsidR="003D76C2" w:rsidRDefault="003D76C2">
                        <w:pPr>
                          <w:rPr>
                            <w:rFonts w:ascii="Courier New"/>
                            <w:sz w:val="20"/>
                          </w:rPr>
                        </w:pPr>
                      </w:p>
                      <w:p w14:paraId="04678C52" w14:textId="77777777" w:rsidR="003D76C2" w:rsidRDefault="00000000">
                        <w:pPr>
                          <w:spacing w:before="132" w:line="235" w:lineRule="auto"/>
                          <w:ind w:left="669" w:right="1185" w:hanging="216"/>
                          <w:rPr>
                            <w:rFonts w:ascii="Courier New"/>
                            <w:sz w:val="18"/>
                          </w:rPr>
                        </w:pPr>
                        <w:r>
                          <w:rPr>
                            <w:rFonts w:ascii="Courier New"/>
                            <w:sz w:val="18"/>
                          </w:rPr>
                          <w:t>override</w:t>
                        </w:r>
                        <w:r>
                          <w:rPr>
                            <w:rFonts w:ascii="Courier New"/>
                            <w:spacing w:val="-20"/>
                            <w:sz w:val="18"/>
                          </w:rPr>
                          <w:t xml:space="preserve"> </w:t>
                        </w:r>
                        <w:r>
                          <w:rPr>
                            <w:rFonts w:ascii="Courier New"/>
                            <w:sz w:val="18"/>
                          </w:rPr>
                          <w:t>fun</w:t>
                        </w:r>
                        <w:r>
                          <w:rPr>
                            <w:rFonts w:ascii="Courier New"/>
                            <w:spacing w:val="-20"/>
                            <w:sz w:val="18"/>
                          </w:rPr>
                          <w:t xml:space="preserve"> </w:t>
                        </w:r>
                        <w:proofErr w:type="spellStart"/>
                        <w:r>
                          <w:rPr>
                            <w:rFonts w:ascii="Courier New"/>
                            <w:sz w:val="18"/>
                          </w:rPr>
                          <w:t>onRestoreInstanceState</w:t>
                        </w:r>
                        <w:proofErr w:type="spellEnd"/>
                        <w:r>
                          <w:rPr>
                            <w:rFonts w:ascii="Courier New"/>
                            <w:sz w:val="18"/>
                          </w:rPr>
                          <w:t>(</w:t>
                        </w:r>
                        <w:proofErr w:type="spellStart"/>
                        <w:r>
                          <w:rPr>
                            <w:rFonts w:ascii="Courier New"/>
                            <w:sz w:val="18"/>
                          </w:rPr>
                          <w:t>savedInstanceState</w:t>
                        </w:r>
                        <w:proofErr w:type="spellEnd"/>
                        <w:r>
                          <w:rPr>
                            <w:rFonts w:ascii="Courier New"/>
                            <w:sz w:val="18"/>
                          </w:rPr>
                          <w:t>: Bundle) {</w:t>
                        </w:r>
                      </w:p>
                      <w:p w14:paraId="137EC6D6" w14:textId="77777777" w:rsidR="003D76C2" w:rsidRDefault="00000000">
                        <w:pPr>
                          <w:spacing w:before="18"/>
                          <w:ind w:left="885"/>
                          <w:rPr>
                            <w:rFonts w:ascii="Courier New"/>
                            <w:sz w:val="18"/>
                          </w:rPr>
                        </w:pPr>
                        <w:proofErr w:type="spellStart"/>
                        <w:r>
                          <w:rPr>
                            <w:rFonts w:ascii="Courier New"/>
                            <w:spacing w:val="-2"/>
                            <w:sz w:val="18"/>
                          </w:rPr>
                          <w:t>super.onRestoreInstanceState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w:t>
                        </w:r>
                      </w:p>
                      <w:p w14:paraId="019EB731" w14:textId="77777777" w:rsidR="003D76C2" w:rsidRDefault="003D76C2">
                        <w:pPr>
                          <w:rPr>
                            <w:rFonts w:ascii="Courier New"/>
                            <w:sz w:val="20"/>
                          </w:rPr>
                        </w:pPr>
                      </w:p>
                      <w:p w14:paraId="40E69629" w14:textId="77777777" w:rsidR="003D76C2" w:rsidRDefault="00000000">
                        <w:pPr>
                          <w:spacing w:before="132" w:line="235" w:lineRule="auto"/>
                          <w:ind w:left="1101" w:right="840" w:hanging="216"/>
                          <w:rPr>
                            <w:rFonts w:ascii="Courier New"/>
                            <w:sz w:val="18"/>
                          </w:rPr>
                        </w:pPr>
                        <w:proofErr w:type="spellStart"/>
                        <w:r>
                          <w:rPr>
                            <w:rFonts w:ascii="Courier New"/>
                            <w:sz w:val="18"/>
                          </w:rPr>
                          <w:t>isLoggedIn</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savedInstanceState.getBoolean</w:t>
                        </w:r>
                        <w:proofErr w:type="spellEnd"/>
                        <w:r>
                          <w:rPr>
                            <w:rFonts w:ascii="Courier New"/>
                            <w:sz w:val="18"/>
                          </w:rPr>
                          <w:t xml:space="preserve">(IS_LOGGED_IN, </w:t>
                        </w:r>
                        <w:r>
                          <w:rPr>
                            <w:rFonts w:ascii="Courier New"/>
                            <w:spacing w:val="-2"/>
                            <w:sz w:val="18"/>
                          </w:rPr>
                          <w:t>false)</w:t>
                        </w:r>
                      </w:p>
                      <w:p w14:paraId="691B880C" w14:textId="77777777" w:rsidR="003D76C2" w:rsidRDefault="00000000">
                        <w:pPr>
                          <w:spacing w:before="21" w:line="235" w:lineRule="auto"/>
                          <w:ind w:left="1101" w:right="840" w:hanging="216"/>
                          <w:rPr>
                            <w:rFonts w:ascii="Courier New"/>
                            <w:sz w:val="18"/>
                          </w:rPr>
                        </w:pPr>
                        <w:proofErr w:type="spellStart"/>
                        <w:r>
                          <w:rPr>
                            <w:rFonts w:ascii="Courier New"/>
                            <w:sz w:val="18"/>
                          </w:rPr>
                          <w:t>loggedInUser</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savedInstanceState.getString</w:t>
                        </w:r>
                        <w:proofErr w:type="spellEnd"/>
                        <w:r>
                          <w:rPr>
                            <w:rFonts w:ascii="Courier New"/>
                            <w:sz w:val="18"/>
                          </w:rPr>
                          <w:t xml:space="preserve"> (LOGGED_IN_USERNAME, "")</w:t>
                        </w:r>
                      </w:p>
                      <w:p w14:paraId="603F21E7" w14:textId="77777777" w:rsidR="003D76C2" w:rsidRDefault="003D76C2">
                        <w:pPr>
                          <w:spacing w:before="2"/>
                          <w:rPr>
                            <w:rFonts w:ascii="Courier New"/>
                            <w:sz w:val="26"/>
                          </w:rPr>
                        </w:pPr>
                      </w:p>
                      <w:p w14:paraId="71048A2F" w14:textId="77777777" w:rsidR="003D76C2" w:rsidRDefault="00000000">
                        <w:pPr>
                          <w:spacing w:line="328" w:lineRule="auto"/>
                          <w:ind w:left="1317" w:hanging="432"/>
                          <w:rPr>
                            <w:rFonts w:ascii="Courier New"/>
                            <w:sz w:val="18"/>
                          </w:rPr>
                        </w:pPr>
                        <w:r>
                          <w:rPr>
                            <w:rFonts w:ascii="Courier New"/>
                            <w:sz w:val="18"/>
                          </w:rPr>
                          <w:t>if</w:t>
                        </w:r>
                        <w:r>
                          <w:rPr>
                            <w:rFonts w:ascii="Courier New"/>
                            <w:spacing w:val="-10"/>
                            <w:sz w:val="18"/>
                          </w:rPr>
                          <w:t xml:space="preserve"> </w:t>
                        </w:r>
                        <w:r>
                          <w:rPr>
                            <w:rFonts w:ascii="Courier New"/>
                            <w:sz w:val="18"/>
                          </w:rPr>
                          <w:t>(</w:t>
                        </w:r>
                        <w:proofErr w:type="spellStart"/>
                        <w:r>
                          <w:rPr>
                            <w:rFonts w:ascii="Courier New"/>
                            <w:sz w:val="18"/>
                          </w:rPr>
                          <w:t>isLoggedIn</w:t>
                        </w:r>
                        <w:proofErr w:type="spellEnd"/>
                        <w:r>
                          <w:rPr>
                            <w:rFonts w:ascii="Courier New"/>
                            <w:spacing w:val="-10"/>
                            <w:sz w:val="18"/>
                          </w:rPr>
                          <w:t xml:space="preserve"> </w:t>
                        </w:r>
                        <w:r>
                          <w:rPr>
                            <w:rFonts w:ascii="Courier New"/>
                            <w:sz w:val="18"/>
                          </w:rPr>
                          <w:t>&amp;&amp;</w:t>
                        </w:r>
                        <w:r>
                          <w:rPr>
                            <w:rFonts w:ascii="Courier New"/>
                            <w:spacing w:val="-10"/>
                            <w:sz w:val="18"/>
                          </w:rPr>
                          <w:t xml:space="preserve"> </w:t>
                        </w:r>
                        <w:proofErr w:type="spellStart"/>
                        <w:r>
                          <w:rPr>
                            <w:rFonts w:ascii="Courier New"/>
                            <w:sz w:val="18"/>
                          </w:rPr>
                          <w:t>loggedInUser.isNotEmpty</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pacing w:val="-2"/>
                            <w:sz w:val="18"/>
                          </w:rPr>
                          <w:t>setLoggedIn</w:t>
                        </w:r>
                        <w:proofErr w:type="spellEnd"/>
                        <w:r>
                          <w:rPr>
                            <w:rFonts w:ascii="Courier New"/>
                            <w:spacing w:val="-2"/>
                            <w:sz w:val="18"/>
                          </w:rPr>
                          <w:t>(</w:t>
                        </w:r>
                        <w:proofErr w:type="spellStart"/>
                        <w:r>
                          <w:rPr>
                            <w:rFonts w:ascii="Courier New"/>
                            <w:spacing w:val="-2"/>
                            <w:sz w:val="18"/>
                          </w:rPr>
                          <w:t>loggedInUser</w:t>
                        </w:r>
                        <w:proofErr w:type="spellEnd"/>
                        <w:r>
                          <w:rPr>
                            <w:rFonts w:ascii="Courier New"/>
                            <w:spacing w:val="-2"/>
                            <w:sz w:val="18"/>
                          </w:rPr>
                          <w:t>)</w:t>
                        </w:r>
                      </w:p>
                      <w:p w14:paraId="56362329" w14:textId="77777777" w:rsidR="003D76C2" w:rsidRDefault="00000000">
                        <w:pPr>
                          <w:spacing w:before="2"/>
                          <w:ind w:left="885"/>
                          <w:rPr>
                            <w:rFonts w:ascii="Courier New"/>
                            <w:sz w:val="18"/>
                          </w:rPr>
                        </w:pPr>
                        <w:r>
                          <w:rPr>
                            <w:rFonts w:ascii="Courier New"/>
                            <w:sz w:val="18"/>
                          </w:rPr>
                          <w:t>}</w:t>
                        </w:r>
                      </w:p>
                      <w:p w14:paraId="75EFBFE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394BAAC" w14:textId="77777777" w:rsidR="003D76C2" w:rsidRDefault="003D76C2">
      <w:pPr>
        <w:rPr>
          <w:sz w:val="8"/>
        </w:rPr>
        <w:sectPr w:rsidR="003D76C2">
          <w:pgSz w:w="10800" w:h="13320"/>
          <w:pgMar w:top="1120" w:right="920" w:bottom="280" w:left="940" w:header="695" w:footer="0" w:gutter="0"/>
          <w:cols w:space="720"/>
        </w:sectPr>
      </w:pPr>
    </w:p>
    <w:p w14:paraId="4BCA2237" w14:textId="77777777" w:rsidR="003D76C2" w:rsidRDefault="003D76C2">
      <w:pPr>
        <w:pStyle w:val="BodyText"/>
        <w:spacing w:before="12"/>
        <w:rPr>
          <w:sz w:val="7"/>
        </w:rPr>
      </w:pPr>
    </w:p>
    <w:p w14:paraId="248F67A2" w14:textId="77777777" w:rsidR="003D76C2" w:rsidRDefault="00000000">
      <w:pPr>
        <w:pStyle w:val="ListParagraph"/>
        <w:numPr>
          <w:ilvl w:val="0"/>
          <w:numId w:val="17"/>
        </w:numPr>
        <w:tabs>
          <w:tab w:val="left" w:pos="1274"/>
        </w:tabs>
        <w:spacing w:before="101"/>
        <w:jc w:val="left"/>
        <w:rPr>
          <w:sz w:val="20"/>
        </w:rPr>
      </w:pPr>
      <w:r>
        <w:rPr>
          <w:sz w:val="20"/>
        </w:rPr>
        <w:t>When</w:t>
      </w:r>
      <w:r>
        <w:rPr>
          <w:spacing w:val="-2"/>
          <w:sz w:val="20"/>
        </w:rPr>
        <w:t xml:space="preserve"> </w:t>
      </w:r>
      <w:r>
        <w:rPr>
          <w:sz w:val="20"/>
        </w:rPr>
        <w:t>the</w:t>
      </w:r>
      <w:r>
        <w:rPr>
          <w:spacing w:val="-2"/>
          <w:sz w:val="20"/>
        </w:rPr>
        <w:t xml:space="preserve"> </w:t>
      </w:r>
      <w:r>
        <w:rPr>
          <w:sz w:val="20"/>
        </w:rPr>
        <w:t>details</w:t>
      </w:r>
      <w:r>
        <w:rPr>
          <w:spacing w:val="-1"/>
          <w:sz w:val="20"/>
        </w:rPr>
        <w:t xml:space="preserve"> </w:t>
      </w:r>
      <w:r>
        <w:rPr>
          <w:sz w:val="20"/>
        </w:rPr>
        <w:t>have</w:t>
      </w:r>
      <w:r>
        <w:rPr>
          <w:spacing w:val="-2"/>
          <w:sz w:val="20"/>
        </w:rPr>
        <w:t xml:space="preserve"> </w:t>
      </w:r>
      <w:r>
        <w:rPr>
          <w:sz w:val="20"/>
        </w:rPr>
        <w:t>been</w:t>
      </w:r>
      <w:r>
        <w:rPr>
          <w:spacing w:val="-1"/>
          <w:sz w:val="20"/>
        </w:rPr>
        <w:t xml:space="preserve"> </w:t>
      </w:r>
      <w:r>
        <w:rPr>
          <w:sz w:val="20"/>
        </w:rPr>
        <w:t>entered</w:t>
      </w:r>
      <w:r>
        <w:rPr>
          <w:spacing w:val="-2"/>
          <w:sz w:val="20"/>
        </w:rPr>
        <w:t xml:space="preserve"> </w:t>
      </w:r>
      <w:r>
        <w:rPr>
          <w:sz w:val="20"/>
        </w:rPr>
        <w:t>and</w:t>
      </w:r>
      <w:r>
        <w:rPr>
          <w:spacing w:val="-2"/>
          <w:sz w:val="20"/>
        </w:rPr>
        <w:t xml:space="preserve"> </w:t>
      </w:r>
      <w:r>
        <w:rPr>
          <w:sz w:val="20"/>
        </w:rPr>
        <w:t>we</w:t>
      </w:r>
      <w:r>
        <w:rPr>
          <w:spacing w:val="-2"/>
          <w:sz w:val="20"/>
        </w:rPr>
        <w:t xml:space="preserve"> </w:t>
      </w:r>
      <w:r>
        <w:rPr>
          <w:sz w:val="20"/>
        </w:rPr>
        <w:t>load</w:t>
      </w:r>
      <w:r>
        <w:rPr>
          <w:spacing w:val="-1"/>
          <w:sz w:val="20"/>
        </w:rPr>
        <w:t xml:space="preserve"> </w:t>
      </w:r>
      <w:r>
        <w:rPr>
          <w:sz w:val="20"/>
        </w:rPr>
        <w:t>the</w:t>
      </w:r>
      <w:r>
        <w:rPr>
          <w:spacing w:val="-2"/>
          <w:sz w:val="20"/>
        </w:rPr>
        <w:t xml:space="preserve"> </w:t>
      </w:r>
      <w:r>
        <w:rPr>
          <w:sz w:val="20"/>
        </w:rPr>
        <w:t>screen</w:t>
      </w:r>
      <w:r>
        <w:rPr>
          <w:spacing w:val="-1"/>
          <w:sz w:val="20"/>
        </w:rPr>
        <w:t xml:space="preserve"> </w:t>
      </w:r>
      <w:r>
        <w:rPr>
          <w:sz w:val="20"/>
        </w:rPr>
        <w:t>for</w:t>
      </w:r>
      <w:r>
        <w:rPr>
          <w:spacing w:val="-2"/>
          <w:sz w:val="20"/>
        </w:rPr>
        <w:t xml:space="preserve"> </w:t>
      </w:r>
      <w:r>
        <w:rPr>
          <w:sz w:val="20"/>
        </w:rPr>
        <w:t>the</w:t>
      </w:r>
      <w:r>
        <w:rPr>
          <w:spacing w:val="-1"/>
          <w:sz w:val="20"/>
        </w:rPr>
        <w:t xml:space="preserve"> </w:t>
      </w:r>
      <w:r>
        <w:rPr>
          <w:sz w:val="20"/>
        </w:rPr>
        <w:t>first</w:t>
      </w:r>
      <w:r>
        <w:rPr>
          <w:spacing w:val="-2"/>
          <w:sz w:val="20"/>
        </w:rPr>
        <w:t xml:space="preserve"> </w:t>
      </w:r>
      <w:r>
        <w:rPr>
          <w:sz w:val="20"/>
        </w:rPr>
        <w:t>time,</w:t>
      </w:r>
      <w:r>
        <w:rPr>
          <w:spacing w:val="-1"/>
          <w:sz w:val="20"/>
        </w:rPr>
        <w:t xml:space="preserve"> </w:t>
      </w:r>
      <w:r>
        <w:rPr>
          <w:spacing w:val="-5"/>
          <w:sz w:val="20"/>
        </w:rPr>
        <w:t>it</w:t>
      </w:r>
    </w:p>
    <w:p w14:paraId="2C87688D" w14:textId="77777777" w:rsidR="003D76C2" w:rsidRDefault="00000000">
      <w:pPr>
        <w:spacing w:before="7"/>
        <w:ind w:left="1274"/>
        <w:rPr>
          <w:sz w:val="20"/>
        </w:rPr>
      </w:pPr>
      <w:r>
        <w:rPr>
          <w:sz w:val="20"/>
        </w:rPr>
        <w:t>will</w:t>
      </w:r>
      <w:r>
        <w:rPr>
          <w:spacing w:val="-2"/>
          <w:sz w:val="20"/>
        </w:rPr>
        <w:t xml:space="preserve"> </w:t>
      </w:r>
      <w:r>
        <w:rPr>
          <w:sz w:val="20"/>
        </w:rPr>
        <w:t>look</w:t>
      </w:r>
      <w:r>
        <w:rPr>
          <w:spacing w:val="-1"/>
          <w:sz w:val="20"/>
        </w:rPr>
        <w:t xml:space="preserve"> </w:t>
      </w:r>
      <w:r>
        <w:rPr>
          <w:sz w:val="20"/>
        </w:rPr>
        <w:t>as</w:t>
      </w:r>
      <w:r>
        <w:rPr>
          <w:spacing w:val="-2"/>
          <w:sz w:val="20"/>
        </w:rPr>
        <w:t xml:space="preserve"> </w:t>
      </w:r>
      <w:r>
        <w:rPr>
          <w:sz w:val="20"/>
        </w:rPr>
        <w:t>in</w:t>
      </w:r>
      <w:r>
        <w:rPr>
          <w:spacing w:val="-2"/>
          <w:sz w:val="20"/>
        </w:rPr>
        <w:t xml:space="preserve"> </w:t>
      </w:r>
      <w:r>
        <w:rPr>
          <w:i/>
          <w:sz w:val="20"/>
        </w:rPr>
        <w:t>Figure</w:t>
      </w:r>
      <w:r>
        <w:rPr>
          <w:i/>
          <w:spacing w:val="-2"/>
          <w:sz w:val="20"/>
        </w:rPr>
        <w:t xml:space="preserve"> 2.24</w:t>
      </w:r>
      <w:r>
        <w:rPr>
          <w:spacing w:val="-2"/>
          <w:sz w:val="20"/>
        </w:rPr>
        <w:t>:</w:t>
      </w:r>
    </w:p>
    <w:p w14:paraId="61C2B3A0" w14:textId="77777777" w:rsidR="003D76C2" w:rsidRDefault="00000000">
      <w:pPr>
        <w:pStyle w:val="BodyText"/>
        <w:spacing w:before="5"/>
        <w:rPr>
          <w:sz w:val="17"/>
        </w:rPr>
      </w:pPr>
      <w:r>
        <w:rPr>
          <w:noProof/>
        </w:rPr>
        <w:drawing>
          <wp:anchor distT="0" distB="0" distL="0" distR="0" simplePos="0" relativeHeight="35" behindDoc="0" locked="0" layoutInCell="1" allowOverlap="1" wp14:anchorId="4E79EE14" wp14:editId="36AF4AFC">
            <wp:simplePos x="0" y="0"/>
            <wp:positionH relativeFrom="page">
              <wp:posOffset>1853882</wp:posOffset>
            </wp:positionH>
            <wp:positionV relativeFrom="paragraph">
              <wp:posOffset>165522</wp:posOffset>
            </wp:positionV>
            <wp:extent cx="3593777" cy="5856922"/>
            <wp:effectExtent l="0" t="0" r="0" b="0"/>
            <wp:wrapTopAndBottom/>
            <wp:docPr id="9" name="image4.jpeg" descr="Figure 2.24: The display after the user enters their detai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24" cstate="print"/>
                    <a:stretch>
                      <a:fillRect/>
                    </a:stretch>
                  </pic:blipFill>
                  <pic:spPr>
                    <a:xfrm>
                      <a:off x="0" y="0"/>
                      <a:ext cx="3593777" cy="5856922"/>
                    </a:xfrm>
                    <a:prstGeom prst="rect">
                      <a:avLst/>
                    </a:prstGeom>
                  </pic:spPr>
                </pic:pic>
              </a:graphicData>
            </a:graphic>
          </wp:anchor>
        </w:drawing>
      </w:r>
    </w:p>
    <w:p w14:paraId="0571E921" w14:textId="77777777" w:rsidR="003D76C2" w:rsidRDefault="00000000">
      <w:pPr>
        <w:spacing w:before="205"/>
        <w:ind w:left="2345"/>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2.24:</w:t>
      </w:r>
      <w:r>
        <w:rPr>
          <w:rFonts w:ascii="Open Sans SemiBold"/>
          <w:b/>
          <w:spacing w:val="-3"/>
          <w:sz w:val="18"/>
        </w:rPr>
        <w:t xml:space="preserve"> </w:t>
      </w:r>
      <w:r>
        <w:rPr>
          <w:rFonts w:ascii="Open Sans SemiBold"/>
          <w:b/>
          <w:sz w:val="18"/>
        </w:rPr>
        <w:t>The</w:t>
      </w:r>
      <w:r>
        <w:rPr>
          <w:rFonts w:ascii="Open Sans SemiBold"/>
          <w:b/>
          <w:spacing w:val="-3"/>
          <w:sz w:val="18"/>
        </w:rPr>
        <w:t xml:space="preserve"> </w:t>
      </w:r>
      <w:r>
        <w:rPr>
          <w:rFonts w:ascii="Open Sans SemiBold"/>
          <w:b/>
          <w:sz w:val="18"/>
        </w:rPr>
        <w:t>display</w:t>
      </w:r>
      <w:r>
        <w:rPr>
          <w:rFonts w:ascii="Open Sans SemiBold"/>
          <w:b/>
          <w:spacing w:val="-3"/>
          <w:sz w:val="18"/>
        </w:rPr>
        <w:t xml:space="preserve"> </w:t>
      </w:r>
      <w:r>
        <w:rPr>
          <w:rFonts w:ascii="Open Sans SemiBold"/>
          <w:b/>
          <w:sz w:val="18"/>
        </w:rPr>
        <w:t>after</w:t>
      </w:r>
      <w:r>
        <w:rPr>
          <w:rFonts w:ascii="Open Sans SemiBold"/>
          <w:b/>
          <w:spacing w:val="-3"/>
          <w:sz w:val="18"/>
        </w:rPr>
        <w:t xml:space="preserve"> </w:t>
      </w:r>
      <w:r>
        <w:rPr>
          <w:rFonts w:ascii="Open Sans SemiBold"/>
          <w:b/>
          <w:sz w:val="18"/>
        </w:rPr>
        <w:t>the</w:t>
      </w:r>
      <w:r>
        <w:rPr>
          <w:rFonts w:ascii="Open Sans SemiBold"/>
          <w:b/>
          <w:spacing w:val="-3"/>
          <w:sz w:val="18"/>
        </w:rPr>
        <w:t xml:space="preserve"> </w:t>
      </w:r>
      <w:r>
        <w:rPr>
          <w:rFonts w:ascii="Open Sans SemiBold"/>
          <w:b/>
          <w:sz w:val="18"/>
        </w:rPr>
        <w:t>user</w:t>
      </w:r>
      <w:r>
        <w:rPr>
          <w:rFonts w:ascii="Open Sans SemiBold"/>
          <w:b/>
          <w:spacing w:val="-3"/>
          <w:sz w:val="18"/>
        </w:rPr>
        <w:t xml:space="preserve"> </w:t>
      </w:r>
      <w:r>
        <w:rPr>
          <w:rFonts w:ascii="Open Sans SemiBold"/>
          <w:b/>
          <w:sz w:val="18"/>
        </w:rPr>
        <w:t>enters</w:t>
      </w:r>
      <w:r>
        <w:rPr>
          <w:rFonts w:ascii="Open Sans SemiBold"/>
          <w:b/>
          <w:spacing w:val="-4"/>
          <w:sz w:val="18"/>
        </w:rPr>
        <w:t xml:space="preserve"> </w:t>
      </w:r>
      <w:r>
        <w:rPr>
          <w:rFonts w:ascii="Open Sans SemiBold"/>
          <w:b/>
          <w:sz w:val="18"/>
        </w:rPr>
        <w:t>their</w:t>
      </w:r>
      <w:r>
        <w:rPr>
          <w:rFonts w:ascii="Open Sans SemiBold"/>
          <w:b/>
          <w:spacing w:val="-2"/>
          <w:sz w:val="18"/>
        </w:rPr>
        <w:t xml:space="preserve"> details</w:t>
      </w:r>
    </w:p>
    <w:p w14:paraId="7E094EF5" w14:textId="77777777" w:rsidR="003D76C2" w:rsidRDefault="003D76C2">
      <w:pPr>
        <w:rPr>
          <w:rFonts w:ascii="Open Sans SemiBold"/>
          <w:sz w:val="18"/>
        </w:rPr>
        <w:sectPr w:rsidR="003D76C2">
          <w:pgSz w:w="10800" w:h="13320"/>
          <w:pgMar w:top="1120" w:right="920" w:bottom="280" w:left="940" w:header="695" w:footer="0" w:gutter="0"/>
          <w:cols w:space="720"/>
        </w:sectPr>
      </w:pPr>
    </w:p>
    <w:p w14:paraId="46270125" w14:textId="77777777" w:rsidR="003D76C2" w:rsidRDefault="003D76C2">
      <w:pPr>
        <w:pStyle w:val="BodyText"/>
        <w:spacing w:before="12"/>
        <w:rPr>
          <w:rFonts w:ascii="Open Sans SemiBold"/>
          <w:b/>
          <w:sz w:val="7"/>
        </w:rPr>
      </w:pPr>
    </w:p>
    <w:p w14:paraId="6163B0E5" w14:textId="77777777" w:rsidR="003D76C2" w:rsidRDefault="00000000">
      <w:pPr>
        <w:pStyle w:val="ListParagraph"/>
        <w:numPr>
          <w:ilvl w:val="0"/>
          <w:numId w:val="17"/>
        </w:numPr>
        <w:tabs>
          <w:tab w:val="left" w:pos="554"/>
        </w:tabs>
        <w:spacing w:before="101" w:line="247" w:lineRule="auto"/>
        <w:ind w:left="554" w:right="1110"/>
        <w:jc w:val="left"/>
        <w:rPr>
          <w:i/>
          <w:sz w:val="20"/>
        </w:rPr>
      </w:pPr>
      <w:r>
        <w:rPr>
          <w:sz w:val="20"/>
        </w:rPr>
        <w:t>On</w:t>
      </w:r>
      <w:r>
        <w:rPr>
          <w:spacing w:val="-3"/>
          <w:sz w:val="20"/>
        </w:rPr>
        <w:t xml:space="preserve"> </w:t>
      </w:r>
      <w:r>
        <w:rPr>
          <w:sz w:val="20"/>
        </w:rPr>
        <w:t>entering</w:t>
      </w:r>
      <w:r>
        <w:rPr>
          <w:spacing w:val="-3"/>
          <w:sz w:val="20"/>
        </w:rPr>
        <w:t xml:space="preserve"> </w:t>
      </w:r>
      <w:r>
        <w:rPr>
          <w:sz w:val="20"/>
        </w:rPr>
        <w:t>an</w:t>
      </w:r>
      <w:r>
        <w:rPr>
          <w:spacing w:val="-4"/>
          <w:sz w:val="20"/>
        </w:rPr>
        <w:t xml:space="preserve"> </w:t>
      </w:r>
      <w:r>
        <w:rPr>
          <w:sz w:val="20"/>
        </w:rPr>
        <w:t>incorrect</w:t>
      </w:r>
      <w:r>
        <w:rPr>
          <w:spacing w:val="-3"/>
          <w:sz w:val="20"/>
        </w:rPr>
        <w:t xml:space="preserve"> </w:t>
      </w:r>
      <w:r>
        <w:rPr>
          <w:sz w:val="20"/>
        </w:rPr>
        <w:t>username</w:t>
      </w:r>
      <w:r>
        <w:rPr>
          <w:spacing w:val="-3"/>
          <w:sz w:val="20"/>
        </w:rPr>
        <w:t xml:space="preserve"> </w:t>
      </w:r>
      <w:r>
        <w:rPr>
          <w:sz w:val="20"/>
        </w:rPr>
        <w:t>or</w:t>
      </w:r>
      <w:r>
        <w:rPr>
          <w:spacing w:val="-3"/>
          <w:sz w:val="20"/>
        </w:rPr>
        <w:t xml:space="preserve"> </w:t>
      </w:r>
      <w:r>
        <w:rPr>
          <w:sz w:val="20"/>
        </w:rPr>
        <w:t>password,</w:t>
      </w:r>
      <w:r>
        <w:rPr>
          <w:spacing w:val="-3"/>
          <w:sz w:val="20"/>
        </w:rPr>
        <w:t xml:space="preserve"> </w:t>
      </w:r>
      <w:r>
        <w:rPr>
          <w:sz w:val="20"/>
        </w:rPr>
        <w:t>a</w:t>
      </w:r>
      <w:r>
        <w:rPr>
          <w:spacing w:val="-4"/>
          <w:sz w:val="20"/>
        </w:rPr>
        <w:t xml:space="preserve"> </w:t>
      </w:r>
      <w:r>
        <w:rPr>
          <w:sz w:val="20"/>
        </w:rPr>
        <w:t>toast</w:t>
      </w:r>
      <w:r>
        <w:rPr>
          <w:spacing w:val="-3"/>
          <w:sz w:val="20"/>
        </w:rPr>
        <w:t xml:space="preserve"> </w:t>
      </w:r>
      <w:r>
        <w:rPr>
          <w:sz w:val="20"/>
        </w:rPr>
        <w:t>error</w:t>
      </w:r>
      <w:r>
        <w:rPr>
          <w:spacing w:val="-3"/>
          <w:sz w:val="20"/>
        </w:rPr>
        <w:t xml:space="preserve"> </w:t>
      </w:r>
      <w:r>
        <w:rPr>
          <w:sz w:val="20"/>
        </w:rPr>
        <w:t>message</w:t>
      </w:r>
      <w:r>
        <w:rPr>
          <w:spacing w:val="-4"/>
          <w:sz w:val="20"/>
        </w:rPr>
        <w:t xml:space="preserve"> </w:t>
      </w:r>
      <w:r>
        <w:rPr>
          <w:sz w:val="20"/>
        </w:rPr>
        <w:t>will</w:t>
      </w:r>
      <w:r>
        <w:rPr>
          <w:spacing w:val="-3"/>
          <w:sz w:val="20"/>
        </w:rPr>
        <w:t xml:space="preserve"> </w:t>
      </w:r>
      <w:r>
        <w:rPr>
          <w:sz w:val="20"/>
        </w:rPr>
        <w:t xml:space="preserve">be displayed, as shown in </w:t>
      </w:r>
      <w:r>
        <w:rPr>
          <w:i/>
          <w:sz w:val="20"/>
        </w:rPr>
        <w:t>Figure 2.25</w:t>
      </w:r>
    </w:p>
    <w:p w14:paraId="488633D5" w14:textId="77777777" w:rsidR="003D76C2" w:rsidRDefault="00000000">
      <w:pPr>
        <w:pStyle w:val="BodyText"/>
        <w:spacing w:before="8"/>
        <w:rPr>
          <w:i/>
          <w:sz w:val="13"/>
        </w:rPr>
      </w:pPr>
      <w:r>
        <w:rPr>
          <w:noProof/>
        </w:rPr>
        <w:drawing>
          <wp:anchor distT="0" distB="0" distL="0" distR="0" simplePos="0" relativeHeight="36" behindDoc="0" locked="0" layoutInCell="1" allowOverlap="1" wp14:anchorId="7DDC7797" wp14:editId="0DE4D817">
            <wp:simplePos x="0" y="0"/>
            <wp:positionH relativeFrom="page">
              <wp:posOffset>1415541</wp:posOffset>
            </wp:positionH>
            <wp:positionV relativeFrom="paragraph">
              <wp:posOffset>133230</wp:posOffset>
            </wp:positionV>
            <wp:extent cx="3566160" cy="6017895"/>
            <wp:effectExtent l="0" t="0" r="0" b="0"/>
            <wp:wrapTopAndBottom/>
            <wp:docPr id="11" name="image5.jpeg" descr="Figure 2.25: The display on entering an incorrect username or passw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25" cstate="print"/>
                    <a:stretch>
                      <a:fillRect/>
                    </a:stretch>
                  </pic:blipFill>
                  <pic:spPr>
                    <a:xfrm>
                      <a:off x="0" y="0"/>
                      <a:ext cx="3566160" cy="6017895"/>
                    </a:xfrm>
                    <a:prstGeom prst="rect">
                      <a:avLst/>
                    </a:prstGeom>
                  </pic:spPr>
                </pic:pic>
              </a:graphicData>
            </a:graphic>
          </wp:anchor>
        </w:drawing>
      </w:r>
    </w:p>
    <w:p w14:paraId="5F7F48C5" w14:textId="77777777" w:rsidR="003D76C2" w:rsidRDefault="00000000">
      <w:pPr>
        <w:spacing w:before="133"/>
        <w:ind w:left="993"/>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2.25:</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display</w:t>
      </w:r>
      <w:r>
        <w:rPr>
          <w:rFonts w:ascii="Open Sans SemiBold"/>
          <w:b/>
          <w:spacing w:val="-2"/>
          <w:sz w:val="18"/>
        </w:rPr>
        <w:t xml:space="preserve"> </w:t>
      </w:r>
      <w:r>
        <w:rPr>
          <w:rFonts w:ascii="Open Sans SemiBold"/>
          <w:b/>
          <w:sz w:val="18"/>
        </w:rPr>
        <w:t>on</w:t>
      </w:r>
      <w:r>
        <w:rPr>
          <w:rFonts w:ascii="Open Sans SemiBold"/>
          <w:b/>
          <w:spacing w:val="-2"/>
          <w:sz w:val="18"/>
        </w:rPr>
        <w:t xml:space="preserve"> </w:t>
      </w:r>
      <w:r>
        <w:rPr>
          <w:rFonts w:ascii="Open Sans SemiBold"/>
          <w:b/>
          <w:sz w:val="18"/>
        </w:rPr>
        <w:t>entering</w:t>
      </w:r>
      <w:r>
        <w:rPr>
          <w:rFonts w:ascii="Open Sans SemiBold"/>
          <w:b/>
          <w:spacing w:val="-3"/>
          <w:sz w:val="18"/>
        </w:rPr>
        <w:t xml:space="preserve"> </w:t>
      </w:r>
      <w:r>
        <w:rPr>
          <w:rFonts w:ascii="Open Sans SemiBold"/>
          <w:b/>
          <w:sz w:val="18"/>
        </w:rPr>
        <w:t>an</w:t>
      </w:r>
      <w:r>
        <w:rPr>
          <w:rFonts w:ascii="Open Sans SemiBold"/>
          <w:b/>
          <w:spacing w:val="-2"/>
          <w:sz w:val="18"/>
        </w:rPr>
        <w:t xml:space="preserve"> </w:t>
      </w:r>
      <w:r>
        <w:rPr>
          <w:rFonts w:ascii="Open Sans SemiBold"/>
          <w:b/>
          <w:sz w:val="18"/>
        </w:rPr>
        <w:t>incorrect</w:t>
      </w:r>
      <w:r>
        <w:rPr>
          <w:rFonts w:ascii="Open Sans SemiBold"/>
          <w:b/>
          <w:spacing w:val="-2"/>
          <w:sz w:val="18"/>
        </w:rPr>
        <w:t xml:space="preserve"> </w:t>
      </w:r>
      <w:r>
        <w:rPr>
          <w:rFonts w:ascii="Open Sans SemiBold"/>
          <w:b/>
          <w:sz w:val="18"/>
        </w:rPr>
        <w:t>username</w:t>
      </w:r>
      <w:r>
        <w:rPr>
          <w:rFonts w:ascii="Open Sans SemiBold"/>
          <w:b/>
          <w:spacing w:val="-2"/>
          <w:sz w:val="18"/>
        </w:rPr>
        <w:t xml:space="preserve"> </w:t>
      </w:r>
      <w:r>
        <w:rPr>
          <w:rFonts w:ascii="Open Sans SemiBold"/>
          <w:b/>
          <w:sz w:val="18"/>
        </w:rPr>
        <w:t>or</w:t>
      </w:r>
      <w:r>
        <w:rPr>
          <w:rFonts w:ascii="Open Sans SemiBold"/>
          <w:b/>
          <w:spacing w:val="-1"/>
          <w:sz w:val="18"/>
        </w:rPr>
        <w:t xml:space="preserve"> </w:t>
      </w:r>
      <w:r>
        <w:rPr>
          <w:rFonts w:ascii="Open Sans SemiBold"/>
          <w:b/>
          <w:spacing w:val="-2"/>
          <w:sz w:val="18"/>
        </w:rPr>
        <w:t>password</w:t>
      </w:r>
    </w:p>
    <w:p w14:paraId="311797F7" w14:textId="77777777" w:rsidR="003D76C2" w:rsidRDefault="003D76C2">
      <w:pPr>
        <w:rPr>
          <w:rFonts w:ascii="Open Sans SemiBold"/>
          <w:sz w:val="18"/>
        </w:rPr>
        <w:sectPr w:rsidR="003D76C2">
          <w:pgSz w:w="10800" w:h="13320"/>
          <w:pgMar w:top="1120" w:right="920" w:bottom="280" w:left="940" w:header="695" w:footer="0" w:gutter="0"/>
          <w:cols w:space="720"/>
        </w:sectPr>
      </w:pPr>
    </w:p>
    <w:p w14:paraId="712DB5DF" w14:textId="77777777" w:rsidR="003D76C2" w:rsidRDefault="003D76C2">
      <w:pPr>
        <w:pStyle w:val="BodyText"/>
        <w:spacing w:before="12"/>
        <w:rPr>
          <w:rFonts w:ascii="Open Sans SemiBold"/>
          <w:b/>
          <w:sz w:val="7"/>
        </w:rPr>
      </w:pPr>
    </w:p>
    <w:p w14:paraId="01A70F5F" w14:textId="77777777" w:rsidR="003D76C2" w:rsidRDefault="00000000">
      <w:pPr>
        <w:pStyle w:val="ListParagraph"/>
        <w:numPr>
          <w:ilvl w:val="0"/>
          <w:numId w:val="17"/>
        </w:numPr>
        <w:tabs>
          <w:tab w:val="left" w:pos="1326"/>
        </w:tabs>
        <w:spacing w:before="101"/>
        <w:ind w:left="1326" w:hanging="412"/>
        <w:jc w:val="left"/>
        <w:rPr>
          <w:sz w:val="20"/>
        </w:rPr>
      </w:pPr>
      <w:r>
        <w:rPr>
          <w:sz w:val="20"/>
        </w:rPr>
        <w:t>On</w:t>
      </w:r>
      <w:r>
        <w:rPr>
          <w:spacing w:val="-3"/>
          <w:sz w:val="20"/>
        </w:rPr>
        <w:t xml:space="preserve"> </w:t>
      </w:r>
      <w:r>
        <w:rPr>
          <w:sz w:val="20"/>
        </w:rPr>
        <w:t>a</w:t>
      </w:r>
      <w:r>
        <w:rPr>
          <w:spacing w:val="-2"/>
          <w:sz w:val="20"/>
        </w:rPr>
        <w:t xml:space="preserve"> </w:t>
      </w:r>
      <w:r>
        <w:rPr>
          <w:sz w:val="20"/>
        </w:rPr>
        <w:t>successful</w:t>
      </w:r>
      <w:r>
        <w:rPr>
          <w:spacing w:val="-2"/>
          <w:sz w:val="20"/>
        </w:rPr>
        <w:t xml:space="preserve"> </w:t>
      </w:r>
      <w:r>
        <w:rPr>
          <w:sz w:val="20"/>
        </w:rPr>
        <w:t>login,</w:t>
      </w:r>
      <w:r>
        <w:rPr>
          <w:spacing w:val="-3"/>
          <w:sz w:val="20"/>
        </w:rPr>
        <w:t xml:space="preserve"> </w:t>
      </w:r>
      <w:r>
        <w:rPr>
          <w:sz w:val="20"/>
        </w:rPr>
        <w:t>here's</w:t>
      </w:r>
      <w:r>
        <w:rPr>
          <w:spacing w:val="-2"/>
          <w:sz w:val="20"/>
        </w:rPr>
        <w:t xml:space="preserve"> </w:t>
      </w:r>
      <w:r>
        <w:rPr>
          <w:sz w:val="20"/>
        </w:rPr>
        <w:t>the</w:t>
      </w:r>
      <w:r>
        <w:rPr>
          <w:spacing w:val="-2"/>
          <w:sz w:val="20"/>
        </w:rPr>
        <w:t xml:space="preserve"> </w:t>
      </w:r>
      <w:r>
        <w:rPr>
          <w:sz w:val="20"/>
        </w:rPr>
        <w:t>display,</w:t>
      </w:r>
      <w:r>
        <w:rPr>
          <w:spacing w:val="-2"/>
          <w:sz w:val="20"/>
        </w:rPr>
        <w:t xml:space="preserve"> </w:t>
      </w:r>
      <w:r>
        <w:rPr>
          <w:sz w:val="20"/>
        </w:rPr>
        <w:t>shown</w:t>
      </w:r>
      <w:r>
        <w:rPr>
          <w:spacing w:val="-2"/>
          <w:sz w:val="20"/>
        </w:rPr>
        <w:t xml:space="preserve"> </w:t>
      </w:r>
      <w:r>
        <w:rPr>
          <w:sz w:val="20"/>
        </w:rPr>
        <w:t>in</w:t>
      </w:r>
      <w:r>
        <w:rPr>
          <w:spacing w:val="-4"/>
          <w:sz w:val="20"/>
        </w:rPr>
        <w:t xml:space="preserve"> </w:t>
      </w:r>
      <w:r>
        <w:rPr>
          <w:i/>
          <w:sz w:val="20"/>
        </w:rPr>
        <w:t>Figure</w:t>
      </w:r>
      <w:r>
        <w:rPr>
          <w:i/>
          <w:spacing w:val="-2"/>
          <w:sz w:val="20"/>
        </w:rPr>
        <w:t xml:space="preserve"> 2.26</w:t>
      </w:r>
      <w:r>
        <w:rPr>
          <w:spacing w:val="-2"/>
          <w:sz w:val="20"/>
        </w:rPr>
        <w:t>:</w:t>
      </w:r>
    </w:p>
    <w:p w14:paraId="01055D99" w14:textId="77777777" w:rsidR="003D76C2" w:rsidRDefault="00000000">
      <w:pPr>
        <w:pStyle w:val="BodyText"/>
        <w:spacing w:before="12"/>
        <w:rPr>
          <w:sz w:val="15"/>
        </w:rPr>
      </w:pPr>
      <w:r>
        <w:rPr>
          <w:noProof/>
        </w:rPr>
        <w:drawing>
          <wp:anchor distT="0" distB="0" distL="0" distR="0" simplePos="0" relativeHeight="37" behindDoc="0" locked="0" layoutInCell="1" allowOverlap="1" wp14:anchorId="1F42A421" wp14:editId="5A9F3B30">
            <wp:simplePos x="0" y="0"/>
            <wp:positionH relativeFrom="page">
              <wp:posOffset>1916390</wp:posOffset>
            </wp:positionH>
            <wp:positionV relativeFrom="paragraph">
              <wp:posOffset>152982</wp:posOffset>
            </wp:positionV>
            <wp:extent cx="3505200" cy="5915025"/>
            <wp:effectExtent l="0" t="0" r="0" b="0"/>
            <wp:wrapTopAndBottom/>
            <wp:docPr id="13" name="image6.jpeg" descr="Figure 2.26: The display after the user successfully logs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26" cstate="print"/>
                    <a:stretch>
                      <a:fillRect/>
                    </a:stretch>
                  </pic:blipFill>
                  <pic:spPr>
                    <a:xfrm>
                      <a:off x="0" y="0"/>
                      <a:ext cx="3505200" cy="5915025"/>
                    </a:xfrm>
                    <a:prstGeom prst="rect">
                      <a:avLst/>
                    </a:prstGeom>
                  </pic:spPr>
                </pic:pic>
              </a:graphicData>
            </a:graphic>
          </wp:anchor>
        </w:drawing>
      </w:r>
    </w:p>
    <w:p w14:paraId="45E45EE5" w14:textId="77777777" w:rsidR="003D76C2" w:rsidRDefault="00000000">
      <w:pPr>
        <w:spacing w:before="133"/>
        <w:ind w:left="2347"/>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2.26:</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display</w:t>
      </w:r>
      <w:r>
        <w:rPr>
          <w:rFonts w:ascii="Open Sans SemiBold"/>
          <w:b/>
          <w:spacing w:val="-2"/>
          <w:sz w:val="18"/>
        </w:rPr>
        <w:t xml:space="preserve"> </w:t>
      </w:r>
      <w:r>
        <w:rPr>
          <w:rFonts w:ascii="Open Sans SemiBold"/>
          <w:b/>
          <w:sz w:val="18"/>
        </w:rPr>
        <w:t>after</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user</w:t>
      </w:r>
      <w:r>
        <w:rPr>
          <w:rFonts w:ascii="Open Sans SemiBold"/>
          <w:b/>
          <w:spacing w:val="-2"/>
          <w:sz w:val="18"/>
        </w:rPr>
        <w:t xml:space="preserve"> </w:t>
      </w:r>
      <w:r>
        <w:rPr>
          <w:rFonts w:ascii="Open Sans SemiBold"/>
          <w:b/>
          <w:sz w:val="18"/>
        </w:rPr>
        <w:t>successfully</w:t>
      </w:r>
      <w:r>
        <w:rPr>
          <w:rFonts w:ascii="Open Sans SemiBold"/>
          <w:b/>
          <w:spacing w:val="-2"/>
          <w:sz w:val="18"/>
        </w:rPr>
        <w:t xml:space="preserve"> </w:t>
      </w:r>
      <w:r>
        <w:rPr>
          <w:rFonts w:ascii="Open Sans SemiBold"/>
          <w:b/>
          <w:sz w:val="18"/>
        </w:rPr>
        <w:t>logs</w:t>
      </w:r>
      <w:r>
        <w:rPr>
          <w:rFonts w:ascii="Open Sans SemiBold"/>
          <w:b/>
          <w:spacing w:val="-1"/>
          <w:sz w:val="18"/>
        </w:rPr>
        <w:t xml:space="preserve"> </w:t>
      </w:r>
      <w:r>
        <w:rPr>
          <w:rFonts w:ascii="Open Sans SemiBold"/>
          <w:b/>
          <w:spacing w:val="-5"/>
          <w:sz w:val="18"/>
        </w:rPr>
        <w:t>in</w:t>
      </w:r>
    </w:p>
    <w:p w14:paraId="651951E3" w14:textId="77777777" w:rsidR="003D76C2" w:rsidRDefault="00000000">
      <w:pPr>
        <w:pStyle w:val="BodyText"/>
        <w:spacing w:before="153" w:line="247" w:lineRule="auto"/>
        <w:ind w:left="824" w:right="181"/>
      </w:pPr>
      <w:bookmarkStart w:id="3" w:name="_gjdgxs"/>
      <w:bookmarkEnd w:id="3"/>
      <w:r>
        <w:t>This activity has demonstrated how to create a login form, add interaction with the user,</w:t>
      </w:r>
      <w:r>
        <w:rPr>
          <w:spacing w:val="-3"/>
        </w:rPr>
        <w:t xml:space="preserve"> </w:t>
      </w:r>
      <w:r>
        <w:t>and</w:t>
      </w:r>
      <w:r>
        <w:rPr>
          <w:spacing w:val="-4"/>
        </w:rPr>
        <w:t xml:space="preserve"> </w:t>
      </w:r>
      <w:r>
        <w:t>validate</w:t>
      </w:r>
      <w:r>
        <w:rPr>
          <w:spacing w:val="-3"/>
        </w:rPr>
        <w:t xml:space="preserve"> </w:t>
      </w:r>
      <w:r>
        <w:t>the</w:t>
      </w:r>
      <w:r>
        <w:rPr>
          <w:spacing w:val="-3"/>
        </w:rPr>
        <w:t xml:space="preserve"> </w:t>
      </w:r>
      <w:r>
        <w:t>entered</w:t>
      </w:r>
      <w:r>
        <w:rPr>
          <w:spacing w:val="-3"/>
        </w:rPr>
        <w:t xml:space="preserve"> </w:t>
      </w:r>
      <w:r>
        <w:t>data</w:t>
      </w:r>
      <w:r>
        <w:rPr>
          <w:spacing w:val="-3"/>
        </w:rPr>
        <w:t xml:space="preserve"> </w:t>
      </w:r>
      <w:r>
        <w:t>to</w:t>
      </w:r>
      <w:r>
        <w:rPr>
          <w:spacing w:val="-3"/>
        </w:rPr>
        <w:t xml:space="preserve"> </w:t>
      </w:r>
      <w:r>
        <w:t>either</w:t>
      </w:r>
      <w:r>
        <w:rPr>
          <w:spacing w:val="-3"/>
        </w:rPr>
        <w:t xml:space="preserve"> </w:t>
      </w:r>
      <w:r>
        <w:t>log</w:t>
      </w:r>
      <w:r>
        <w:rPr>
          <w:spacing w:val="-3"/>
        </w:rPr>
        <w:t xml:space="preserve"> </w:t>
      </w:r>
      <w:r>
        <w:t>in</w:t>
      </w:r>
      <w:r>
        <w:rPr>
          <w:spacing w:val="-3"/>
        </w:rPr>
        <w:t xml:space="preserve"> </w:t>
      </w:r>
      <w:r>
        <w:t>successfully</w:t>
      </w:r>
      <w:r>
        <w:rPr>
          <w:spacing w:val="-3"/>
        </w:rPr>
        <w:t xml:space="preserve"> </w:t>
      </w:r>
      <w:r>
        <w:t>or</w:t>
      </w:r>
      <w:r>
        <w:rPr>
          <w:spacing w:val="-3"/>
        </w:rPr>
        <w:t xml:space="preserve"> </w:t>
      </w:r>
      <w:r>
        <w:t>handle</w:t>
      </w:r>
      <w:r>
        <w:rPr>
          <w:spacing w:val="-3"/>
        </w:rPr>
        <w:t xml:space="preserve"> </w:t>
      </w:r>
      <w:r>
        <w:t>errors</w:t>
      </w:r>
      <w:r>
        <w:rPr>
          <w:spacing w:val="-3"/>
        </w:rPr>
        <w:t xml:space="preserve"> </w:t>
      </w:r>
      <w:r>
        <w:t>and give feedback to the user.</w:t>
      </w:r>
    </w:p>
    <w:p w14:paraId="17676921" w14:textId="77777777" w:rsidR="003D76C2" w:rsidRDefault="003D76C2">
      <w:pPr>
        <w:spacing w:line="247" w:lineRule="auto"/>
        <w:sectPr w:rsidR="003D76C2">
          <w:pgSz w:w="10800" w:h="13320"/>
          <w:pgMar w:top="1120" w:right="920" w:bottom="280" w:left="940" w:header="695" w:footer="0" w:gutter="0"/>
          <w:cols w:space="720"/>
        </w:sectPr>
      </w:pPr>
    </w:p>
    <w:p w14:paraId="7538CD88" w14:textId="77777777" w:rsidR="003D76C2" w:rsidRDefault="003D76C2">
      <w:pPr>
        <w:pStyle w:val="BodyText"/>
        <w:spacing w:before="12"/>
        <w:rPr>
          <w:sz w:val="7"/>
        </w:rPr>
      </w:pPr>
    </w:p>
    <w:p w14:paraId="1F31E39A" w14:textId="77777777" w:rsidR="003D76C2" w:rsidRDefault="00000000">
      <w:pPr>
        <w:pStyle w:val="BodyText"/>
        <w:spacing w:before="101" w:line="247" w:lineRule="auto"/>
        <w:ind w:left="104" w:right="1001"/>
      </w:pPr>
      <w:r>
        <w:t>The</w:t>
      </w:r>
      <w:r>
        <w:rPr>
          <w:spacing w:val="-4"/>
        </w:rPr>
        <w:t xml:space="preserve"> </w:t>
      </w:r>
      <w:r>
        <w:t>solution</w:t>
      </w:r>
      <w:r>
        <w:rPr>
          <w:spacing w:val="-3"/>
        </w:rPr>
        <w:t xml:space="preserve"> </w:t>
      </w:r>
      <w:r>
        <w:t>code</w:t>
      </w:r>
      <w:r>
        <w:rPr>
          <w:spacing w:val="-3"/>
        </w:rPr>
        <w:t xml:space="preserve"> </w:t>
      </w:r>
      <w:r>
        <w:t>for</w:t>
      </w:r>
      <w:r>
        <w:rPr>
          <w:spacing w:val="-3"/>
        </w:rPr>
        <w:t xml:space="preserve"> </w:t>
      </w:r>
      <w:r>
        <w:t>all</w:t>
      </w:r>
      <w:r>
        <w:rPr>
          <w:spacing w:val="-4"/>
        </w:rPr>
        <w:t xml:space="preserve"> </w:t>
      </w:r>
      <w:r>
        <w:t>of</w:t>
      </w:r>
      <w:r>
        <w:rPr>
          <w:spacing w:val="-3"/>
        </w:rPr>
        <w:t xml:space="preserve"> </w:t>
      </w:r>
      <w:r>
        <w:t>the</w:t>
      </w:r>
      <w:r>
        <w:rPr>
          <w:spacing w:val="-3"/>
        </w:rPr>
        <w:t xml:space="preserve"> </w:t>
      </w:r>
      <w:r>
        <w:t>approaches</w:t>
      </w:r>
      <w:r>
        <w:rPr>
          <w:spacing w:val="-4"/>
        </w:rPr>
        <w:t xml:space="preserve"> </w:t>
      </w:r>
      <w:r>
        <w:t>to</w:t>
      </w:r>
      <w:r>
        <w:rPr>
          <w:spacing w:val="-3"/>
        </w:rPr>
        <w:t xml:space="preserve"> </w:t>
      </w:r>
      <w:r>
        <w:t>solve</w:t>
      </w:r>
      <w:r>
        <w:rPr>
          <w:spacing w:val="-3"/>
        </w:rPr>
        <w:t xml:space="preserve"> </w:t>
      </w:r>
      <w:r>
        <w:t>this</w:t>
      </w:r>
      <w:r>
        <w:rPr>
          <w:spacing w:val="-3"/>
        </w:rPr>
        <w:t xml:space="preserve"> </w:t>
      </w:r>
      <w:r>
        <w:t>activity,</w:t>
      </w:r>
      <w:r>
        <w:rPr>
          <w:spacing w:val="-4"/>
        </w:rPr>
        <w:t xml:space="preserve"> </w:t>
      </w:r>
      <w:r>
        <w:t>including</w:t>
      </w:r>
      <w:r>
        <w:rPr>
          <w:spacing w:val="-3"/>
        </w:rPr>
        <w:t xml:space="preserve"> </w:t>
      </w:r>
      <w:r>
        <w:t>this</w:t>
      </w:r>
      <w:r>
        <w:rPr>
          <w:spacing w:val="-3"/>
        </w:rPr>
        <w:t xml:space="preserve"> </w:t>
      </w:r>
      <w:r>
        <w:t>one, can be found on GitHub at the following locations:</w:t>
      </w:r>
    </w:p>
    <w:p w14:paraId="57F554E6" w14:textId="77777777" w:rsidR="003D76C2" w:rsidRDefault="00000000">
      <w:pPr>
        <w:pStyle w:val="ListParagraph"/>
        <w:numPr>
          <w:ilvl w:val="0"/>
          <w:numId w:val="16"/>
        </w:numPr>
        <w:tabs>
          <w:tab w:val="left" w:pos="554"/>
        </w:tabs>
        <w:spacing w:before="139"/>
        <w:rPr>
          <w:sz w:val="18"/>
        </w:rPr>
      </w:pPr>
      <w:r>
        <w:rPr>
          <w:b/>
          <w:sz w:val="20"/>
        </w:rPr>
        <w:t>Using</w:t>
      </w:r>
      <w:r>
        <w:rPr>
          <w:b/>
          <w:spacing w:val="-3"/>
          <w:sz w:val="20"/>
        </w:rPr>
        <w:t xml:space="preserve"> </w:t>
      </w:r>
      <w:r>
        <w:rPr>
          <w:b/>
          <w:sz w:val="20"/>
        </w:rPr>
        <w:t>a</w:t>
      </w:r>
      <w:r>
        <w:rPr>
          <w:b/>
          <w:spacing w:val="-2"/>
          <w:sz w:val="20"/>
        </w:rPr>
        <w:t xml:space="preserve"> </w:t>
      </w:r>
      <w:proofErr w:type="spellStart"/>
      <w:r>
        <w:rPr>
          <w:b/>
          <w:sz w:val="20"/>
        </w:rPr>
        <w:t>singleTop</w:t>
      </w:r>
      <w:proofErr w:type="spellEnd"/>
      <w:r>
        <w:rPr>
          <w:b/>
          <w:spacing w:val="-2"/>
          <w:sz w:val="20"/>
        </w:rPr>
        <w:t xml:space="preserve"> </w:t>
      </w:r>
      <w:r>
        <w:rPr>
          <w:b/>
          <w:sz w:val="20"/>
        </w:rPr>
        <w:t>Activity</w:t>
      </w:r>
      <w:r>
        <w:rPr>
          <w:sz w:val="20"/>
        </w:rPr>
        <w:t>:</w:t>
      </w:r>
      <w:r>
        <w:rPr>
          <w:spacing w:val="-2"/>
          <w:sz w:val="20"/>
        </w:rPr>
        <w:t xml:space="preserve"> </w:t>
      </w:r>
      <w:hyperlink r:id="rId27">
        <w:r>
          <w:rPr>
            <w:color w:val="275B9B"/>
            <w:spacing w:val="-2"/>
            <w:sz w:val="18"/>
            <w:u w:val="single" w:color="275B9B"/>
          </w:rPr>
          <w:t>http://packt.live/3iw849D</w:t>
        </w:r>
      </w:hyperlink>
    </w:p>
    <w:p w14:paraId="79C6E01B" w14:textId="77777777" w:rsidR="003D76C2" w:rsidRDefault="00000000">
      <w:pPr>
        <w:pStyle w:val="ListParagraph"/>
        <w:numPr>
          <w:ilvl w:val="0"/>
          <w:numId w:val="16"/>
        </w:numPr>
        <w:tabs>
          <w:tab w:val="left" w:pos="554"/>
        </w:tabs>
        <w:spacing w:before="147"/>
        <w:rPr>
          <w:sz w:val="18"/>
        </w:rPr>
      </w:pPr>
      <w:r>
        <w:rPr>
          <w:b/>
          <w:sz w:val="20"/>
        </w:rPr>
        <w:t>Using</w:t>
      </w:r>
      <w:r>
        <w:rPr>
          <w:b/>
          <w:spacing w:val="-2"/>
          <w:sz w:val="20"/>
        </w:rPr>
        <w:t xml:space="preserve"> </w:t>
      </w:r>
      <w:r>
        <w:rPr>
          <w:b/>
          <w:sz w:val="20"/>
        </w:rPr>
        <w:t>a</w:t>
      </w:r>
      <w:r>
        <w:rPr>
          <w:b/>
          <w:spacing w:val="-2"/>
          <w:sz w:val="20"/>
        </w:rPr>
        <w:t xml:space="preserve"> </w:t>
      </w:r>
      <w:r>
        <w:rPr>
          <w:b/>
          <w:sz w:val="20"/>
        </w:rPr>
        <w:t>standard</w:t>
      </w:r>
      <w:r>
        <w:rPr>
          <w:b/>
          <w:spacing w:val="-2"/>
          <w:sz w:val="20"/>
        </w:rPr>
        <w:t xml:space="preserve"> </w:t>
      </w:r>
      <w:r>
        <w:rPr>
          <w:b/>
          <w:sz w:val="20"/>
        </w:rPr>
        <w:t>Activity</w:t>
      </w:r>
      <w:r>
        <w:rPr>
          <w:sz w:val="20"/>
        </w:rPr>
        <w:t>:</w:t>
      </w:r>
      <w:r>
        <w:rPr>
          <w:spacing w:val="-2"/>
          <w:sz w:val="20"/>
        </w:rPr>
        <w:t xml:space="preserve"> </w:t>
      </w:r>
      <w:hyperlink r:id="rId28">
        <w:r>
          <w:rPr>
            <w:color w:val="275B9B"/>
            <w:spacing w:val="-2"/>
            <w:sz w:val="18"/>
            <w:u w:val="single" w:color="275B9B"/>
          </w:rPr>
          <w:t>http://packt.live/39S7HlW</w:t>
        </w:r>
      </w:hyperlink>
    </w:p>
    <w:p w14:paraId="5D9062DE" w14:textId="77777777" w:rsidR="003D76C2" w:rsidRDefault="00000000">
      <w:pPr>
        <w:pStyle w:val="ListParagraph"/>
        <w:numPr>
          <w:ilvl w:val="0"/>
          <w:numId w:val="16"/>
        </w:numPr>
        <w:tabs>
          <w:tab w:val="left" w:pos="554"/>
        </w:tabs>
        <w:spacing w:before="148"/>
        <w:rPr>
          <w:sz w:val="18"/>
        </w:rPr>
      </w:pPr>
      <w:bookmarkStart w:id="4" w:name="_30j0zll"/>
      <w:bookmarkEnd w:id="4"/>
      <w:r>
        <w:rPr>
          <w:b/>
          <w:sz w:val="20"/>
        </w:rPr>
        <w:t>Using</w:t>
      </w:r>
      <w:r>
        <w:rPr>
          <w:b/>
          <w:spacing w:val="-11"/>
          <w:sz w:val="20"/>
        </w:rPr>
        <w:t xml:space="preserve"> </w:t>
      </w:r>
      <w:proofErr w:type="spellStart"/>
      <w:r>
        <w:rPr>
          <w:b/>
          <w:sz w:val="20"/>
        </w:rPr>
        <w:t>startActivityForResult</w:t>
      </w:r>
      <w:proofErr w:type="spellEnd"/>
      <w:r>
        <w:rPr>
          <w:sz w:val="20"/>
        </w:rPr>
        <w:t>:</w:t>
      </w:r>
      <w:r>
        <w:rPr>
          <w:spacing w:val="-11"/>
          <w:sz w:val="20"/>
        </w:rPr>
        <w:t xml:space="preserve"> </w:t>
      </w:r>
      <w:hyperlink r:id="rId29">
        <w:r>
          <w:rPr>
            <w:color w:val="275B9B"/>
            <w:spacing w:val="-2"/>
            <w:sz w:val="18"/>
            <w:u w:val="single" w:color="275B9B"/>
          </w:rPr>
          <w:t>http://packt.live/3qEeTIZ</w:t>
        </w:r>
      </w:hyperlink>
    </w:p>
    <w:p w14:paraId="072DD09E" w14:textId="77777777" w:rsidR="003D76C2" w:rsidRDefault="003D76C2">
      <w:pPr>
        <w:rPr>
          <w:sz w:val="18"/>
        </w:rPr>
        <w:sectPr w:rsidR="003D76C2">
          <w:pgSz w:w="10800" w:h="13320"/>
          <w:pgMar w:top="1120" w:right="920" w:bottom="280" w:left="940" w:header="695" w:footer="0" w:gutter="0"/>
          <w:cols w:space="720"/>
        </w:sectPr>
      </w:pPr>
    </w:p>
    <w:p w14:paraId="03A8FB71" w14:textId="77777777" w:rsidR="003D76C2" w:rsidRDefault="00000000">
      <w:pPr>
        <w:pStyle w:val="Heading1"/>
      </w:pPr>
      <w:r>
        <w:lastRenderedPageBreak/>
        <w:t xml:space="preserve">Chapter 3: Developing the UI with </w:t>
      </w:r>
      <w:r>
        <w:rPr>
          <w:spacing w:val="-2"/>
        </w:rPr>
        <w:t>Fragments</w:t>
      </w:r>
    </w:p>
    <w:p w14:paraId="04C2E0D1" w14:textId="77777777" w:rsidR="003D76C2" w:rsidRDefault="00000000">
      <w:pPr>
        <w:pStyle w:val="Heading2"/>
      </w:pPr>
      <w:r>
        <w:t>Activity</w:t>
      </w:r>
      <w:r>
        <w:rPr>
          <w:spacing w:val="-2"/>
        </w:rPr>
        <w:t xml:space="preserve"> </w:t>
      </w:r>
      <w:r>
        <w:t>3.01:</w:t>
      </w:r>
      <w:r>
        <w:rPr>
          <w:spacing w:val="-2"/>
        </w:rPr>
        <w:t xml:space="preserve"> </w:t>
      </w:r>
      <w:r>
        <w:t>Creating</w:t>
      </w:r>
      <w:r>
        <w:rPr>
          <w:spacing w:val="-2"/>
        </w:rPr>
        <w:t xml:space="preserve"> </w:t>
      </w:r>
      <w:r>
        <w:t>a</w:t>
      </w:r>
      <w:r>
        <w:rPr>
          <w:spacing w:val="-1"/>
        </w:rPr>
        <w:t xml:space="preserve"> </w:t>
      </w:r>
      <w:r>
        <w:t>Quiz</w:t>
      </w:r>
      <w:r>
        <w:rPr>
          <w:spacing w:val="-2"/>
        </w:rPr>
        <w:t xml:space="preserve"> </w:t>
      </w:r>
      <w:r>
        <w:t>on</w:t>
      </w:r>
      <w:r>
        <w:rPr>
          <w:spacing w:val="-2"/>
        </w:rPr>
        <w:t xml:space="preserve"> </w:t>
      </w:r>
      <w:r>
        <w:t>the</w:t>
      </w:r>
      <w:r>
        <w:rPr>
          <w:spacing w:val="-1"/>
        </w:rPr>
        <w:t xml:space="preserve"> </w:t>
      </w:r>
      <w:r>
        <w:rPr>
          <w:spacing w:val="-2"/>
        </w:rPr>
        <w:t>Planets</w:t>
      </w:r>
    </w:p>
    <w:p w14:paraId="43375F55" w14:textId="77777777" w:rsidR="003D76C2" w:rsidRDefault="00000000">
      <w:pPr>
        <w:pStyle w:val="Heading3"/>
        <w:ind w:left="824"/>
      </w:pPr>
      <w:r>
        <w:rPr>
          <w:spacing w:val="-2"/>
        </w:rPr>
        <w:t>Solution:</w:t>
      </w:r>
    </w:p>
    <w:p w14:paraId="3E511C91" w14:textId="77777777" w:rsidR="003D76C2" w:rsidRDefault="00000000">
      <w:pPr>
        <w:pStyle w:val="ListParagraph"/>
        <w:numPr>
          <w:ilvl w:val="0"/>
          <w:numId w:val="15"/>
        </w:numPr>
        <w:tabs>
          <w:tab w:val="left" w:pos="1274"/>
        </w:tabs>
        <w:spacing w:before="148"/>
        <w:jc w:val="left"/>
        <w:rPr>
          <w:sz w:val="20"/>
        </w:rPr>
      </w:pPr>
      <w:r>
        <w:rPr>
          <w:sz w:val="20"/>
        </w:rPr>
        <w:t>First</w:t>
      </w:r>
      <w:r>
        <w:rPr>
          <w:spacing w:val="-5"/>
          <w:sz w:val="20"/>
        </w:rPr>
        <w:t xml:space="preserve"> </w:t>
      </w:r>
      <w:r>
        <w:rPr>
          <w:sz w:val="20"/>
        </w:rPr>
        <w:t>of</w:t>
      </w:r>
      <w:r>
        <w:rPr>
          <w:spacing w:val="-2"/>
          <w:sz w:val="20"/>
        </w:rPr>
        <w:t xml:space="preserve"> </w:t>
      </w:r>
      <w:r>
        <w:rPr>
          <w:sz w:val="20"/>
        </w:rPr>
        <w:t>all,</w:t>
      </w:r>
      <w:r>
        <w:rPr>
          <w:spacing w:val="-3"/>
          <w:sz w:val="20"/>
        </w:rPr>
        <w:t xml:space="preserve"> </w:t>
      </w:r>
      <w:r>
        <w:rPr>
          <w:sz w:val="20"/>
        </w:rPr>
        <w:t>create</w:t>
      </w:r>
      <w:r>
        <w:rPr>
          <w:spacing w:val="-2"/>
          <w:sz w:val="20"/>
        </w:rPr>
        <w:t xml:space="preserve"> </w:t>
      </w:r>
      <w:r>
        <w:rPr>
          <w:sz w:val="20"/>
        </w:rPr>
        <w:t>a</w:t>
      </w:r>
      <w:r>
        <w:rPr>
          <w:spacing w:val="-3"/>
          <w:sz w:val="20"/>
        </w:rPr>
        <w:t xml:space="preserve"> </w:t>
      </w:r>
      <w:r>
        <w:rPr>
          <w:sz w:val="20"/>
        </w:rPr>
        <w:t>new</w:t>
      </w:r>
      <w:r>
        <w:rPr>
          <w:spacing w:val="-2"/>
          <w:sz w:val="20"/>
        </w:rPr>
        <w:t xml:space="preserve"> </w:t>
      </w:r>
      <w:r>
        <w:rPr>
          <w:sz w:val="20"/>
        </w:rPr>
        <w:t>project</w:t>
      </w:r>
      <w:r>
        <w:rPr>
          <w:spacing w:val="-2"/>
          <w:sz w:val="20"/>
        </w:rPr>
        <w:t xml:space="preserve"> </w:t>
      </w:r>
      <w:r>
        <w:rPr>
          <w:sz w:val="20"/>
        </w:rPr>
        <w:t>with</w:t>
      </w:r>
      <w:r>
        <w:rPr>
          <w:spacing w:val="-2"/>
          <w:sz w:val="20"/>
        </w:rPr>
        <w:t xml:space="preserve"> </w:t>
      </w:r>
      <w:r>
        <w:rPr>
          <w:sz w:val="20"/>
        </w:rPr>
        <w:t>an</w:t>
      </w:r>
      <w:r>
        <w:rPr>
          <w:spacing w:val="-3"/>
          <w:sz w:val="20"/>
        </w:rPr>
        <w:t xml:space="preserve"> </w:t>
      </w:r>
      <w:r>
        <w:rPr>
          <w:sz w:val="20"/>
        </w:rPr>
        <w:t>empty</w:t>
      </w:r>
      <w:r>
        <w:rPr>
          <w:spacing w:val="-2"/>
          <w:sz w:val="20"/>
        </w:rPr>
        <w:t xml:space="preserve"> </w:t>
      </w:r>
      <w:r>
        <w:rPr>
          <w:sz w:val="20"/>
        </w:rPr>
        <w:t>activity</w:t>
      </w:r>
      <w:r>
        <w:rPr>
          <w:spacing w:val="-3"/>
          <w:sz w:val="20"/>
        </w:rPr>
        <w:t xml:space="preserve"> </w:t>
      </w:r>
      <w:r>
        <w:rPr>
          <w:sz w:val="20"/>
        </w:rPr>
        <w:t>and</w:t>
      </w:r>
      <w:r>
        <w:rPr>
          <w:spacing w:val="-3"/>
          <w:sz w:val="20"/>
        </w:rPr>
        <w:t xml:space="preserve"> </w:t>
      </w:r>
      <w:r>
        <w:rPr>
          <w:sz w:val="20"/>
        </w:rPr>
        <w:t>call</w:t>
      </w:r>
      <w:r>
        <w:rPr>
          <w:spacing w:val="-2"/>
          <w:sz w:val="20"/>
        </w:rPr>
        <w:t xml:space="preserve"> </w:t>
      </w:r>
      <w:r>
        <w:rPr>
          <w:sz w:val="20"/>
        </w:rPr>
        <w:t>it</w:t>
      </w:r>
      <w:r>
        <w:rPr>
          <w:spacing w:val="-3"/>
          <w:sz w:val="20"/>
        </w:rPr>
        <w:t xml:space="preserve"> </w:t>
      </w:r>
      <w:r>
        <w:rPr>
          <w:rFonts w:ascii="Courier New"/>
          <w:b/>
        </w:rPr>
        <w:t>Planet</w:t>
      </w:r>
      <w:r>
        <w:rPr>
          <w:rFonts w:ascii="Courier New"/>
          <w:b/>
          <w:spacing w:val="-6"/>
        </w:rPr>
        <w:t xml:space="preserve"> </w:t>
      </w:r>
      <w:r>
        <w:rPr>
          <w:rFonts w:ascii="Courier New"/>
          <w:b/>
          <w:spacing w:val="-2"/>
        </w:rPr>
        <w:t>Quiz</w:t>
      </w:r>
      <w:r>
        <w:rPr>
          <w:spacing w:val="-2"/>
          <w:sz w:val="20"/>
        </w:rPr>
        <w:t>.</w:t>
      </w:r>
    </w:p>
    <w:p w14:paraId="48C1B49A" w14:textId="77777777" w:rsidR="003D76C2" w:rsidRDefault="00000000">
      <w:pPr>
        <w:pStyle w:val="ListParagraph"/>
        <w:numPr>
          <w:ilvl w:val="0"/>
          <w:numId w:val="15"/>
        </w:numPr>
        <w:tabs>
          <w:tab w:val="left" w:pos="1274"/>
        </w:tabs>
        <w:spacing w:before="140" w:line="242" w:lineRule="auto"/>
        <w:ind w:right="204"/>
        <w:jc w:val="left"/>
        <w:rPr>
          <w:sz w:val="20"/>
        </w:rPr>
      </w:pPr>
      <w:r>
        <w:rPr>
          <w:sz w:val="20"/>
        </w:rPr>
        <w:t>Once you have done that, add the following dependency you need to manage adding/replacing</w:t>
      </w:r>
      <w:r>
        <w:rPr>
          <w:spacing w:val="-13"/>
          <w:sz w:val="20"/>
        </w:rPr>
        <w:t xml:space="preserve"> </w:t>
      </w:r>
      <w:r>
        <w:rPr>
          <w:sz w:val="20"/>
        </w:rPr>
        <w:t>fragments,</w:t>
      </w:r>
      <w:r>
        <w:rPr>
          <w:spacing w:val="-13"/>
          <w:sz w:val="20"/>
        </w:rPr>
        <w:t xml:space="preserve"> </w:t>
      </w:r>
      <w:proofErr w:type="spellStart"/>
      <w:r>
        <w:rPr>
          <w:rFonts w:ascii="Courier New"/>
          <w:b/>
        </w:rPr>
        <w:t>FragmentContainerView</w:t>
      </w:r>
      <w:proofErr w:type="spellEnd"/>
      <w:r>
        <w:rPr>
          <w:rFonts w:ascii="Courier New"/>
          <w:b/>
          <w:spacing w:val="-80"/>
        </w:rPr>
        <w:t xml:space="preserve"> </w:t>
      </w:r>
      <w:r>
        <w:rPr>
          <w:sz w:val="20"/>
        </w:rPr>
        <w:t>into</w:t>
      </w:r>
      <w:r>
        <w:rPr>
          <w:spacing w:val="-13"/>
          <w:sz w:val="20"/>
        </w:rPr>
        <w:t xml:space="preserve"> </w:t>
      </w:r>
      <w:r>
        <w:rPr>
          <w:sz w:val="20"/>
        </w:rPr>
        <w:t>app/</w:t>
      </w:r>
      <w:proofErr w:type="spellStart"/>
      <w:r>
        <w:rPr>
          <w:sz w:val="20"/>
        </w:rPr>
        <w:t>build.gradle</w:t>
      </w:r>
      <w:proofErr w:type="spellEnd"/>
      <w:r>
        <w:rPr>
          <w:sz w:val="20"/>
        </w:rPr>
        <w:t xml:space="preserve"> within the dependences{ } block:</w:t>
      </w:r>
    </w:p>
    <w:p w14:paraId="4A3A4E30" w14:textId="77777777" w:rsidR="003D76C2" w:rsidRDefault="00D51F7C">
      <w:pPr>
        <w:pStyle w:val="BodyText"/>
        <w:spacing w:before="4"/>
        <w:rPr>
          <w:sz w:val="9"/>
        </w:rPr>
      </w:pPr>
      <w:r>
        <w:rPr>
          <w:noProof/>
        </w:rPr>
        <mc:AlternateContent>
          <mc:Choice Requires="wpg">
            <w:drawing>
              <wp:anchor distT="0" distB="0" distL="0" distR="0" simplePos="0" relativeHeight="487607296" behindDoc="1" locked="0" layoutInCell="1" allowOverlap="1" wp14:anchorId="29AE78EE" wp14:editId="256209CB">
                <wp:simplePos x="0" y="0"/>
                <wp:positionH relativeFrom="page">
                  <wp:posOffset>1120140</wp:posOffset>
                </wp:positionH>
                <wp:positionV relativeFrom="paragraph">
                  <wp:posOffset>95885</wp:posOffset>
                </wp:positionV>
                <wp:extent cx="5074920" cy="219075"/>
                <wp:effectExtent l="0" t="0" r="5080" b="0"/>
                <wp:wrapTopAndBottom/>
                <wp:docPr id="1416" name="docshapegroup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51"/>
                          <a:chExt cx="7992" cy="345"/>
                        </a:xfrm>
                      </wpg:grpSpPr>
                      <wps:wsp>
                        <wps:cNvPr id="1417" name="docshape123"/>
                        <wps:cNvSpPr>
                          <a:spLocks/>
                        </wps:cNvSpPr>
                        <wps:spPr bwMode="auto">
                          <a:xfrm>
                            <a:off x="1764" y="160"/>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8" name="docshape124"/>
                        <wps:cNvSpPr>
                          <a:spLocks/>
                        </wps:cNvSpPr>
                        <wps:spPr bwMode="auto">
                          <a:xfrm>
                            <a:off x="1764" y="150"/>
                            <a:ext cx="7992" cy="345"/>
                          </a:xfrm>
                          <a:custGeom>
                            <a:avLst/>
                            <a:gdLst>
                              <a:gd name="T0" fmla="+- 0 9756 1764"/>
                              <a:gd name="T1" fmla="*/ T0 w 7992"/>
                              <a:gd name="T2" fmla="+- 0 475 151"/>
                              <a:gd name="T3" fmla="*/ 475 h 345"/>
                              <a:gd name="T4" fmla="+- 0 1764 1764"/>
                              <a:gd name="T5" fmla="*/ T4 w 7992"/>
                              <a:gd name="T6" fmla="+- 0 475 151"/>
                              <a:gd name="T7" fmla="*/ 475 h 345"/>
                              <a:gd name="T8" fmla="+- 0 1764 1764"/>
                              <a:gd name="T9" fmla="*/ T8 w 7992"/>
                              <a:gd name="T10" fmla="+- 0 495 151"/>
                              <a:gd name="T11" fmla="*/ 495 h 345"/>
                              <a:gd name="T12" fmla="+- 0 9756 1764"/>
                              <a:gd name="T13" fmla="*/ T12 w 7992"/>
                              <a:gd name="T14" fmla="+- 0 495 151"/>
                              <a:gd name="T15" fmla="*/ 495 h 345"/>
                              <a:gd name="T16" fmla="+- 0 9756 1764"/>
                              <a:gd name="T17" fmla="*/ T16 w 7992"/>
                              <a:gd name="T18" fmla="+- 0 475 151"/>
                              <a:gd name="T19" fmla="*/ 475 h 345"/>
                              <a:gd name="T20" fmla="+- 0 9756 1764"/>
                              <a:gd name="T21" fmla="*/ T20 w 7992"/>
                              <a:gd name="T22" fmla="+- 0 151 151"/>
                              <a:gd name="T23" fmla="*/ 151 h 345"/>
                              <a:gd name="T24" fmla="+- 0 1764 1764"/>
                              <a:gd name="T25" fmla="*/ T24 w 7992"/>
                              <a:gd name="T26" fmla="+- 0 151 151"/>
                              <a:gd name="T27" fmla="*/ 151 h 345"/>
                              <a:gd name="T28" fmla="+- 0 1764 1764"/>
                              <a:gd name="T29" fmla="*/ T28 w 7992"/>
                              <a:gd name="T30" fmla="+- 0 171 151"/>
                              <a:gd name="T31" fmla="*/ 171 h 345"/>
                              <a:gd name="T32" fmla="+- 0 9756 1764"/>
                              <a:gd name="T33" fmla="*/ T32 w 7992"/>
                              <a:gd name="T34" fmla="+- 0 171 151"/>
                              <a:gd name="T35" fmla="*/ 171 h 345"/>
                              <a:gd name="T36" fmla="+- 0 9756 1764"/>
                              <a:gd name="T37" fmla="*/ T36 w 7992"/>
                              <a:gd name="T38" fmla="+- 0 151 151"/>
                              <a:gd name="T39" fmla="*/ 151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9" name="docshape125"/>
                        <wps:cNvSpPr txBox="1">
                          <a:spLocks/>
                        </wps:cNvSpPr>
                        <wps:spPr bwMode="auto">
                          <a:xfrm>
                            <a:off x="1764" y="170"/>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24AC3" w14:textId="77777777" w:rsidR="003D76C2" w:rsidRDefault="00000000">
                              <w:pPr>
                                <w:spacing w:before="40"/>
                                <w:ind w:left="453"/>
                                <w:rPr>
                                  <w:rFonts w:ascii="Courier New"/>
                                  <w:sz w:val="18"/>
                                </w:rPr>
                              </w:pPr>
                              <w:r>
                                <w:rPr>
                                  <w:rFonts w:ascii="Courier New"/>
                                  <w:spacing w:val="-2"/>
                                  <w:sz w:val="18"/>
                                </w:rPr>
                                <w:t>implementation</w:t>
                              </w:r>
                              <w:r>
                                <w:rPr>
                                  <w:rFonts w:ascii="Courier New"/>
                                  <w:spacing w:val="40"/>
                                  <w:sz w:val="18"/>
                                </w:rPr>
                                <w:t xml:space="preserve"> </w:t>
                              </w:r>
                              <w:r>
                                <w:rPr>
                                  <w:rFonts w:ascii="Courier New"/>
                                  <w:spacing w:val="-2"/>
                                  <w:sz w:val="18"/>
                                </w:rPr>
                                <w:t>'androidx.fragment:fragment-ktx:1.2.5'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AE78EE" id="docshapegroup122" o:spid="_x0000_s1098" style="position:absolute;margin-left:88.2pt;margin-top:7.55pt;width:399.6pt;height:17.25pt;z-index:-15709184;mso-wrap-distance-left:0;mso-wrap-distance-right:0;mso-position-horizontal-relative:page;mso-position-vertical-relative:text" coordorigin="1764,151"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">
                <v:rect id="docshape123" o:spid="_x0000_s1099" style="position:absolute;left:1764;top:160;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" fillcolor="#f6f6f6" stroked="f">
                  <v:path arrowok="t"/>
                </v:rect>
                <v:shape id="docshape124" o:spid="_x0000_s1100" style="position:absolute;left:1764;top:150;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" path="m7992,324l,324r,20l7992,344r,-20xm7992,l,,,20r7992,l7992,xe" fillcolor="#dadada" stroked="f">
                  <v:path arrowok="t" o:connecttype="custom" o:connectlocs="7992,475;0,475;0,495;7992,495;7992,475;7992,151;0,151;0,171;7992,171;7992,151" o:connectangles="0,0,0,0,0,0,0,0,0,0"/>
                </v:shape>
                <v:shape id="docshape125" o:spid="_x0000_s1101" type="#_x0000_t202" style="position:absolute;left:1764;top:170;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" filled="f" stroked="f">
                  <v:path arrowok="t"/>
                  <v:textbox inset="0,0,0,0">
                    <w:txbxContent>
                      <w:p w14:paraId="40E24AC3" w14:textId="77777777" w:rsidR="003D76C2" w:rsidRDefault="00000000">
                        <w:pPr>
                          <w:spacing w:before="40"/>
                          <w:ind w:left="453"/>
                          <w:rPr>
                            <w:rFonts w:ascii="Courier New"/>
                            <w:sz w:val="18"/>
                          </w:rPr>
                        </w:pPr>
                        <w:r>
                          <w:rPr>
                            <w:rFonts w:ascii="Courier New"/>
                            <w:spacing w:val="-2"/>
                            <w:sz w:val="18"/>
                          </w:rPr>
                          <w:t>implementation</w:t>
                        </w:r>
                        <w:r>
                          <w:rPr>
                            <w:rFonts w:ascii="Courier New"/>
                            <w:spacing w:val="40"/>
                            <w:sz w:val="18"/>
                          </w:rPr>
                          <w:t xml:space="preserve"> </w:t>
                        </w:r>
                        <w:r>
                          <w:rPr>
                            <w:rFonts w:ascii="Courier New"/>
                            <w:spacing w:val="-2"/>
                            <w:sz w:val="18"/>
                          </w:rPr>
                          <w:t>'androidx.fragment:fragment-ktx:1.2.5'</w:t>
                        </w:r>
                      </w:p>
                    </w:txbxContent>
                  </v:textbox>
                </v:shape>
                <w10:wrap type="topAndBottom" anchorx="page"/>
              </v:group>
            </w:pict>
          </mc:Fallback>
        </mc:AlternateContent>
      </w:r>
    </w:p>
    <w:p w14:paraId="39D663E6" w14:textId="77777777" w:rsidR="003D76C2" w:rsidRDefault="00000000">
      <w:pPr>
        <w:pStyle w:val="ListParagraph"/>
        <w:numPr>
          <w:ilvl w:val="0"/>
          <w:numId w:val="15"/>
        </w:numPr>
        <w:tabs>
          <w:tab w:val="left" w:pos="1274"/>
        </w:tabs>
        <w:jc w:val="left"/>
        <w:rPr>
          <w:sz w:val="20"/>
        </w:rPr>
      </w:pPr>
      <w:r>
        <w:rPr>
          <w:sz w:val="20"/>
        </w:rPr>
        <w:t>Add</w:t>
      </w:r>
      <w:r>
        <w:rPr>
          <w:spacing w:val="-2"/>
          <w:sz w:val="20"/>
        </w:rPr>
        <w:t xml:space="preserve"> </w:t>
      </w:r>
      <w:r>
        <w:rPr>
          <w:sz w:val="20"/>
        </w:rPr>
        <w:t>the</w:t>
      </w:r>
      <w:r>
        <w:rPr>
          <w:spacing w:val="-1"/>
          <w:sz w:val="20"/>
        </w:rPr>
        <w:t xml:space="preserve"> </w:t>
      </w:r>
      <w:r>
        <w:rPr>
          <w:sz w:val="20"/>
        </w:rPr>
        <w:t>following</w:t>
      </w:r>
      <w:r>
        <w:rPr>
          <w:spacing w:val="-2"/>
          <w:sz w:val="20"/>
        </w:rPr>
        <w:t xml:space="preserve"> </w:t>
      </w:r>
      <w:r>
        <w:rPr>
          <w:sz w:val="20"/>
        </w:rPr>
        <w:t>strings</w:t>
      </w:r>
      <w:r>
        <w:rPr>
          <w:spacing w:val="-1"/>
          <w:sz w:val="20"/>
        </w:rPr>
        <w:t xml:space="preserve"> </w:t>
      </w:r>
      <w:r>
        <w:rPr>
          <w:sz w:val="20"/>
        </w:rPr>
        <w:t>needed</w:t>
      </w:r>
      <w:r>
        <w:rPr>
          <w:spacing w:val="-2"/>
          <w:sz w:val="20"/>
        </w:rPr>
        <w:t xml:space="preserve"> </w:t>
      </w:r>
      <w:r>
        <w:rPr>
          <w:sz w:val="20"/>
        </w:rPr>
        <w:t>in</w:t>
      </w:r>
      <w:r>
        <w:rPr>
          <w:spacing w:val="-1"/>
          <w:sz w:val="20"/>
        </w:rPr>
        <w:t xml:space="preserve"> </w:t>
      </w:r>
      <w:r>
        <w:rPr>
          <w:sz w:val="20"/>
        </w:rPr>
        <w:t>the</w:t>
      </w:r>
      <w:r>
        <w:rPr>
          <w:spacing w:val="-1"/>
          <w:sz w:val="20"/>
        </w:rPr>
        <w:t xml:space="preserve"> </w:t>
      </w:r>
      <w:r>
        <w:rPr>
          <w:spacing w:val="-2"/>
          <w:sz w:val="20"/>
        </w:rPr>
        <w:t>project:</w:t>
      </w:r>
    </w:p>
    <w:p w14:paraId="70C34DF0" w14:textId="77777777" w:rsidR="003D76C2" w:rsidRDefault="00000000">
      <w:pPr>
        <w:spacing w:before="212"/>
        <w:ind w:left="824"/>
        <w:rPr>
          <w:rFonts w:ascii="Courier New"/>
          <w:b/>
          <w:sz w:val="18"/>
        </w:rPr>
      </w:pPr>
      <w:r>
        <w:rPr>
          <w:rFonts w:ascii="Courier New"/>
          <w:b/>
          <w:spacing w:val="-2"/>
          <w:sz w:val="18"/>
        </w:rPr>
        <w:t>strings.xml</w:t>
      </w:r>
    </w:p>
    <w:p w14:paraId="0F91D2CC" w14:textId="77777777" w:rsidR="003D76C2" w:rsidRDefault="003D76C2">
      <w:pPr>
        <w:pStyle w:val="BodyText"/>
        <w:rPr>
          <w:rFonts w:ascii="Courier New"/>
          <w:b/>
          <w:sz w:val="19"/>
        </w:rPr>
      </w:pPr>
    </w:p>
    <w:p w14:paraId="68509115" w14:textId="77777777" w:rsidR="003D76C2" w:rsidRDefault="00D51F7C">
      <w:pPr>
        <w:ind w:left="1277"/>
        <w:rPr>
          <w:rFonts w:ascii="Courier New"/>
          <w:sz w:val="18"/>
        </w:rPr>
      </w:pPr>
      <w:r>
        <w:rPr>
          <w:noProof/>
        </w:rPr>
        <mc:AlternateContent>
          <mc:Choice Requires="wpg">
            <w:drawing>
              <wp:anchor distT="0" distB="0" distL="114300" distR="114300" simplePos="0" relativeHeight="483648512" behindDoc="1" locked="0" layoutInCell="1" allowOverlap="1" wp14:anchorId="3D1E8797" wp14:editId="57447356">
                <wp:simplePos x="0" y="0"/>
                <wp:positionH relativeFrom="page">
                  <wp:posOffset>1120140</wp:posOffset>
                </wp:positionH>
                <wp:positionV relativeFrom="paragraph">
                  <wp:posOffset>-38100</wp:posOffset>
                </wp:positionV>
                <wp:extent cx="5074920" cy="4130675"/>
                <wp:effectExtent l="0" t="0" r="5080" b="0"/>
                <wp:wrapNone/>
                <wp:docPr id="1413" name="docshapegroup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1764" y="-60"/>
                          <a:chExt cx="7992" cy="6505"/>
                        </a:xfrm>
                      </wpg:grpSpPr>
                      <wps:wsp>
                        <wps:cNvPr id="1414" name="docshape127"/>
                        <wps:cNvSpPr>
                          <a:spLocks/>
                        </wps:cNvSpPr>
                        <wps:spPr bwMode="auto">
                          <a:xfrm>
                            <a:off x="1764" y="-51"/>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5" name="docshape128"/>
                        <wps:cNvSpPr>
                          <a:spLocks/>
                        </wps:cNvSpPr>
                        <wps:spPr bwMode="auto">
                          <a:xfrm>
                            <a:off x="1764" y="-61"/>
                            <a:ext cx="7992" cy="6505"/>
                          </a:xfrm>
                          <a:custGeom>
                            <a:avLst/>
                            <a:gdLst>
                              <a:gd name="T0" fmla="+- 0 9756 1764"/>
                              <a:gd name="T1" fmla="*/ T0 w 7992"/>
                              <a:gd name="T2" fmla="+- 0 6424 -60"/>
                              <a:gd name="T3" fmla="*/ 6424 h 6505"/>
                              <a:gd name="T4" fmla="+- 0 1764 1764"/>
                              <a:gd name="T5" fmla="*/ T4 w 7992"/>
                              <a:gd name="T6" fmla="+- 0 6424 -60"/>
                              <a:gd name="T7" fmla="*/ 6424 h 6505"/>
                              <a:gd name="T8" fmla="+- 0 1764 1764"/>
                              <a:gd name="T9" fmla="*/ T8 w 7992"/>
                              <a:gd name="T10" fmla="+- 0 6444 -60"/>
                              <a:gd name="T11" fmla="*/ 6444 h 6505"/>
                              <a:gd name="T12" fmla="+- 0 9756 1764"/>
                              <a:gd name="T13" fmla="*/ T12 w 7992"/>
                              <a:gd name="T14" fmla="+- 0 6444 -60"/>
                              <a:gd name="T15" fmla="*/ 6444 h 6505"/>
                              <a:gd name="T16" fmla="+- 0 9756 1764"/>
                              <a:gd name="T17" fmla="*/ T16 w 7992"/>
                              <a:gd name="T18" fmla="+- 0 6424 -60"/>
                              <a:gd name="T19" fmla="*/ 6424 h 6505"/>
                              <a:gd name="T20" fmla="+- 0 9756 1764"/>
                              <a:gd name="T21" fmla="*/ T20 w 7992"/>
                              <a:gd name="T22" fmla="+- 0 -60 -60"/>
                              <a:gd name="T23" fmla="*/ -60 h 6505"/>
                              <a:gd name="T24" fmla="+- 0 1764 1764"/>
                              <a:gd name="T25" fmla="*/ T24 w 7992"/>
                              <a:gd name="T26" fmla="+- 0 -60 -60"/>
                              <a:gd name="T27" fmla="*/ -60 h 6505"/>
                              <a:gd name="T28" fmla="+- 0 1764 1764"/>
                              <a:gd name="T29" fmla="*/ T28 w 7992"/>
                              <a:gd name="T30" fmla="+- 0 -40 -60"/>
                              <a:gd name="T31" fmla="*/ -40 h 6505"/>
                              <a:gd name="T32" fmla="+- 0 9756 1764"/>
                              <a:gd name="T33" fmla="*/ T32 w 7992"/>
                              <a:gd name="T34" fmla="+- 0 -40 -60"/>
                              <a:gd name="T35" fmla="*/ -40 h 6505"/>
                              <a:gd name="T36" fmla="+- 0 9756 1764"/>
                              <a:gd name="T37" fmla="*/ T36 w 7992"/>
                              <a:gd name="T38" fmla="+- 0 -60 -60"/>
                              <a:gd name="T39" fmla="*/ -60 h 6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4CA6F8" id="docshapegroup126" o:spid="_x0000_s1026" style="position:absolute;margin-left:88.2pt;margin-top:-3pt;width:399.6pt;height:325.25pt;z-index:-19667968;mso-position-horizontal-relative:page" coordorigin="1764,-60"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">
                <v:rect id="docshape127" o:spid="_x0000_s1027" style="position:absolute;left:1764;top:-51;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" fillcolor="#f6f6f6" stroked="f">
                  <v:path arrowok="t"/>
                </v:rect>
                <v:shape id="docshape128" o:spid="_x0000_s1028" style="position:absolute;left:1764;top:-61;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" path="m7992,6484l,6484r,20l7992,6504r,-20xm7992,l,,,20r7992,l7992,xe" fillcolor="#dadada" stroked="f">
                  <v:path arrowok="t" o:connecttype="custom" o:connectlocs="7992,6424;0,6424;0,6444;7992,6444;7992,6424;7992,-60;0,-60;0,-40;7992,-40;7992,-60" o:connectangles="0,0,0,0,0,0,0,0,0,0"/>
                </v:shape>
                <w10:wrap anchorx="page"/>
              </v:group>
            </w:pict>
          </mc:Fallback>
        </mc:AlternateContent>
      </w:r>
      <w:r w:rsidR="00CC7617">
        <w:rPr>
          <w:rFonts w:ascii="Courier New"/>
          <w:sz w:val="18"/>
        </w:rPr>
        <w:t>&lt;string</w:t>
      </w:r>
      <w:r w:rsidR="00CC7617">
        <w:rPr>
          <w:rFonts w:ascii="Courier New"/>
          <w:spacing w:val="-15"/>
          <w:sz w:val="18"/>
        </w:rPr>
        <w:t xml:space="preserve"> </w:t>
      </w:r>
      <w:r w:rsidR="00CC7617">
        <w:rPr>
          <w:rFonts w:ascii="Courier New"/>
          <w:sz w:val="18"/>
        </w:rPr>
        <w:t>name="</w:t>
      </w:r>
      <w:proofErr w:type="spellStart"/>
      <w:r w:rsidR="00CC7617">
        <w:rPr>
          <w:rFonts w:ascii="Courier New"/>
          <w:sz w:val="18"/>
        </w:rPr>
        <w:t>app_name</w:t>
      </w:r>
      <w:proofErr w:type="spellEnd"/>
      <w:r w:rsidR="00CC7617">
        <w:rPr>
          <w:rFonts w:ascii="Courier New"/>
          <w:sz w:val="18"/>
        </w:rPr>
        <w:t>"&gt;Planet</w:t>
      </w:r>
      <w:r w:rsidR="00CC7617">
        <w:rPr>
          <w:rFonts w:ascii="Courier New"/>
          <w:spacing w:val="-14"/>
          <w:sz w:val="18"/>
        </w:rPr>
        <w:t xml:space="preserve"> </w:t>
      </w:r>
      <w:r w:rsidR="00CC7617">
        <w:rPr>
          <w:rFonts w:ascii="Courier New"/>
          <w:spacing w:val="-2"/>
          <w:sz w:val="18"/>
        </w:rPr>
        <w:t>Quiz&lt;/string&gt;</w:t>
      </w:r>
    </w:p>
    <w:p w14:paraId="75DABC93" w14:textId="77777777" w:rsidR="003D76C2" w:rsidRDefault="00000000">
      <w:pPr>
        <w:spacing w:before="77"/>
        <w:ind w:left="1277"/>
        <w:rPr>
          <w:rFonts w:ascii="Courier New"/>
          <w:sz w:val="18"/>
        </w:rPr>
      </w:pPr>
      <w:r>
        <w:rPr>
          <w:rFonts w:ascii="Courier New"/>
          <w:sz w:val="18"/>
        </w:rPr>
        <w:t>&lt;string</w:t>
      </w:r>
      <w:r>
        <w:rPr>
          <w:rFonts w:ascii="Courier New"/>
          <w:spacing w:val="-11"/>
          <w:sz w:val="18"/>
        </w:rPr>
        <w:t xml:space="preserve"> </w:t>
      </w:r>
      <w:r>
        <w:rPr>
          <w:rFonts w:ascii="Courier New"/>
          <w:sz w:val="18"/>
        </w:rPr>
        <w:t>name="</w:t>
      </w:r>
      <w:proofErr w:type="spellStart"/>
      <w:r>
        <w:rPr>
          <w:rFonts w:ascii="Courier New"/>
          <w:sz w:val="18"/>
        </w:rPr>
        <w:t>largest_planet</w:t>
      </w:r>
      <w:proofErr w:type="spellEnd"/>
      <w:r>
        <w:rPr>
          <w:rFonts w:ascii="Courier New"/>
          <w:sz w:val="18"/>
        </w:rPr>
        <w:t>"&gt;What</w:t>
      </w:r>
      <w:r>
        <w:rPr>
          <w:rFonts w:ascii="Courier New"/>
          <w:spacing w:val="-9"/>
          <w:sz w:val="18"/>
        </w:rPr>
        <w:t xml:space="preserve"> </w:t>
      </w:r>
      <w:r>
        <w:rPr>
          <w:rFonts w:ascii="Courier New"/>
          <w:sz w:val="18"/>
        </w:rPr>
        <w:t>is</w:t>
      </w:r>
      <w:r>
        <w:rPr>
          <w:rFonts w:ascii="Courier New"/>
          <w:spacing w:val="-9"/>
          <w:sz w:val="18"/>
        </w:rPr>
        <w:t xml:space="preserve"> </w:t>
      </w:r>
      <w:r>
        <w:rPr>
          <w:rFonts w:ascii="Courier New"/>
          <w:sz w:val="18"/>
        </w:rPr>
        <w:t>the</w:t>
      </w:r>
      <w:r>
        <w:rPr>
          <w:rFonts w:ascii="Courier New"/>
          <w:spacing w:val="-9"/>
          <w:sz w:val="18"/>
        </w:rPr>
        <w:t xml:space="preserve"> </w:t>
      </w:r>
      <w:r>
        <w:rPr>
          <w:rFonts w:ascii="Courier New"/>
          <w:sz w:val="18"/>
        </w:rPr>
        <w:t>largest</w:t>
      </w:r>
      <w:r>
        <w:rPr>
          <w:rFonts w:ascii="Courier New"/>
          <w:spacing w:val="-9"/>
          <w:sz w:val="18"/>
        </w:rPr>
        <w:t xml:space="preserve"> </w:t>
      </w:r>
      <w:r>
        <w:rPr>
          <w:rFonts w:ascii="Courier New"/>
          <w:spacing w:val="-2"/>
          <w:sz w:val="18"/>
        </w:rPr>
        <w:t>planet?&lt;/string&gt;</w:t>
      </w:r>
    </w:p>
    <w:p w14:paraId="63814D75" w14:textId="77777777" w:rsidR="003D76C2" w:rsidRDefault="00000000">
      <w:pPr>
        <w:spacing w:before="76"/>
        <w:ind w:left="1277"/>
        <w:rPr>
          <w:rFonts w:ascii="Courier New"/>
          <w:sz w:val="18"/>
        </w:rPr>
      </w:pPr>
      <w:r>
        <w:rPr>
          <w:rFonts w:ascii="Courier New"/>
          <w:sz w:val="18"/>
        </w:rPr>
        <w:t>&lt;string</w:t>
      </w:r>
      <w:r>
        <w:rPr>
          <w:rFonts w:ascii="Courier New"/>
          <w:spacing w:val="-8"/>
          <w:sz w:val="18"/>
        </w:rPr>
        <w:t xml:space="preserve"> </w:t>
      </w:r>
      <w:r>
        <w:rPr>
          <w:rFonts w:ascii="Courier New"/>
          <w:sz w:val="18"/>
        </w:rPr>
        <w:t>name="</w:t>
      </w:r>
      <w:proofErr w:type="spellStart"/>
      <w:r>
        <w:rPr>
          <w:rFonts w:ascii="Courier New"/>
          <w:sz w:val="18"/>
        </w:rPr>
        <w:t>most_moons</w:t>
      </w:r>
      <w:proofErr w:type="spellEnd"/>
      <w:r>
        <w:rPr>
          <w:rFonts w:ascii="Courier New"/>
          <w:sz w:val="18"/>
        </w:rPr>
        <w:t>"&gt;Which</w:t>
      </w:r>
      <w:r>
        <w:rPr>
          <w:rFonts w:ascii="Courier New"/>
          <w:spacing w:val="-8"/>
          <w:sz w:val="18"/>
        </w:rPr>
        <w:t xml:space="preserve"> </w:t>
      </w:r>
      <w:r>
        <w:rPr>
          <w:rFonts w:ascii="Courier New"/>
          <w:sz w:val="18"/>
        </w:rPr>
        <w:t>planet</w:t>
      </w:r>
      <w:r>
        <w:rPr>
          <w:rFonts w:ascii="Courier New"/>
          <w:spacing w:val="-7"/>
          <w:sz w:val="18"/>
        </w:rPr>
        <w:t xml:space="preserve"> </w:t>
      </w:r>
      <w:r>
        <w:rPr>
          <w:rFonts w:ascii="Courier New"/>
          <w:sz w:val="18"/>
        </w:rPr>
        <w:t>has</w:t>
      </w:r>
      <w:r>
        <w:rPr>
          <w:rFonts w:ascii="Courier New"/>
          <w:spacing w:val="-8"/>
          <w:sz w:val="18"/>
        </w:rPr>
        <w:t xml:space="preserve"> </w:t>
      </w:r>
      <w:r>
        <w:rPr>
          <w:rFonts w:ascii="Courier New"/>
          <w:sz w:val="18"/>
        </w:rPr>
        <w:t>the</w:t>
      </w:r>
      <w:r>
        <w:rPr>
          <w:rFonts w:ascii="Courier New"/>
          <w:spacing w:val="-8"/>
          <w:sz w:val="18"/>
        </w:rPr>
        <w:t xml:space="preserve"> </w:t>
      </w:r>
      <w:r>
        <w:rPr>
          <w:rFonts w:ascii="Courier New"/>
          <w:sz w:val="18"/>
        </w:rPr>
        <w:t>most</w:t>
      </w:r>
      <w:r>
        <w:rPr>
          <w:rFonts w:ascii="Courier New"/>
          <w:spacing w:val="-7"/>
          <w:sz w:val="18"/>
        </w:rPr>
        <w:t xml:space="preserve"> </w:t>
      </w:r>
      <w:r>
        <w:rPr>
          <w:rFonts w:ascii="Courier New"/>
          <w:spacing w:val="-2"/>
          <w:sz w:val="18"/>
        </w:rPr>
        <w:t>moons?&lt;/string&gt;</w:t>
      </w:r>
    </w:p>
    <w:p w14:paraId="72857DA8" w14:textId="77777777" w:rsidR="003D76C2" w:rsidRDefault="00000000">
      <w:pPr>
        <w:spacing w:before="76"/>
        <w:ind w:left="1277"/>
        <w:rPr>
          <w:rFonts w:ascii="Courier New"/>
          <w:sz w:val="18"/>
        </w:rPr>
      </w:pPr>
      <w:r>
        <w:rPr>
          <w:rFonts w:ascii="Courier New"/>
          <w:sz w:val="18"/>
        </w:rPr>
        <w:t>&lt;string</w:t>
      </w:r>
      <w:r>
        <w:rPr>
          <w:rFonts w:ascii="Courier New"/>
          <w:spacing w:val="-11"/>
          <w:sz w:val="18"/>
        </w:rPr>
        <w:t xml:space="preserve"> </w:t>
      </w:r>
      <w:r>
        <w:rPr>
          <w:rFonts w:ascii="Courier New"/>
          <w:sz w:val="18"/>
        </w:rPr>
        <w:t>name="</w:t>
      </w:r>
      <w:proofErr w:type="spellStart"/>
      <w:r>
        <w:rPr>
          <w:rFonts w:ascii="Courier New"/>
          <w:sz w:val="18"/>
        </w:rPr>
        <w:t>side_spinning</w:t>
      </w:r>
      <w:proofErr w:type="spellEnd"/>
      <w:r>
        <w:rPr>
          <w:rFonts w:ascii="Courier New"/>
          <w:sz w:val="18"/>
        </w:rPr>
        <w:t>"&gt;Which</w:t>
      </w:r>
      <w:r>
        <w:rPr>
          <w:rFonts w:ascii="Courier New"/>
          <w:spacing w:val="-8"/>
          <w:sz w:val="18"/>
        </w:rPr>
        <w:t xml:space="preserve"> </w:t>
      </w:r>
      <w:r>
        <w:rPr>
          <w:rFonts w:ascii="Courier New"/>
          <w:sz w:val="18"/>
        </w:rPr>
        <w:t>planet</w:t>
      </w:r>
      <w:r>
        <w:rPr>
          <w:rFonts w:ascii="Courier New"/>
          <w:spacing w:val="-8"/>
          <w:sz w:val="18"/>
        </w:rPr>
        <w:t xml:space="preserve"> </w:t>
      </w:r>
      <w:r>
        <w:rPr>
          <w:rFonts w:ascii="Courier New"/>
          <w:sz w:val="18"/>
        </w:rPr>
        <w:t>spins</w:t>
      </w:r>
      <w:r>
        <w:rPr>
          <w:rFonts w:ascii="Courier New"/>
          <w:spacing w:val="-8"/>
          <w:sz w:val="18"/>
        </w:rPr>
        <w:t xml:space="preserve"> </w:t>
      </w:r>
      <w:r>
        <w:rPr>
          <w:rFonts w:ascii="Courier New"/>
          <w:sz w:val="18"/>
        </w:rPr>
        <w:t>on</w:t>
      </w:r>
      <w:r>
        <w:rPr>
          <w:rFonts w:ascii="Courier New"/>
          <w:spacing w:val="-8"/>
          <w:sz w:val="18"/>
        </w:rPr>
        <w:t xml:space="preserve"> </w:t>
      </w:r>
      <w:r>
        <w:rPr>
          <w:rFonts w:ascii="Courier New"/>
          <w:sz w:val="18"/>
        </w:rPr>
        <w:t>its</w:t>
      </w:r>
      <w:r>
        <w:rPr>
          <w:rFonts w:ascii="Courier New"/>
          <w:spacing w:val="-8"/>
          <w:sz w:val="18"/>
        </w:rPr>
        <w:t xml:space="preserve"> </w:t>
      </w:r>
      <w:r>
        <w:rPr>
          <w:rFonts w:ascii="Courier New"/>
          <w:spacing w:val="-2"/>
          <w:sz w:val="18"/>
        </w:rPr>
        <w:t>side?&lt;/string&gt;</w:t>
      </w:r>
    </w:p>
    <w:p w14:paraId="0632956A" w14:textId="77777777" w:rsidR="003D76C2" w:rsidRDefault="003D76C2">
      <w:pPr>
        <w:pStyle w:val="BodyText"/>
        <w:rPr>
          <w:rFonts w:ascii="Courier New"/>
        </w:rPr>
      </w:pPr>
    </w:p>
    <w:p w14:paraId="5D9AAEE4" w14:textId="77777777" w:rsidR="003D76C2" w:rsidRDefault="00000000">
      <w:pPr>
        <w:spacing w:before="129"/>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name="mercury"&gt;MERCURY&lt;/string&gt;</w:t>
      </w:r>
    </w:p>
    <w:p w14:paraId="12344130"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venus</w:t>
      </w:r>
      <w:proofErr w:type="spellEnd"/>
      <w:r>
        <w:rPr>
          <w:rFonts w:ascii="Courier New"/>
          <w:spacing w:val="-2"/>
          <w:sz w:val="18"/>
        </w:rPr>
        <w:t>"&gt;VENUS&lt;/string&gt;</w:t>
      </w:r>
    </w:p>
    <w:p w14:paraId="79B5988A"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name="earth"&gt;EARTH&lt;/string&gt;</w:t>
      </w:r>
    </w:p>
    <w:p w14:paraId="46A9D8A0" w14:textId="77777777" w:rsidR="003D76C2" w:rsidRDefault="00000000">
      <w:pPr>
        <w:spacing w:before="77"/>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name="mars"&gt;MARS&lt;/string&gt;</w:t>
      </w:r>
    </w:p>
    <w:p w14:paraId="7CE83A94"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jupiter</w:t>
      </w:r>
      <w:proofErr w:type="spellEnd"/>
      <w:r>
        <w:rPr>
          <w:rFonts w:ascii="Courier New"/>
          <w:spacing w:val="-2"/>
          <w:sz w:val="18"/>
        </w:rPr>
        <w:t>"&gt;JUPITER&lt;/string&gt;</w:t>
      </w:r>
    </w:p>
    <w:p w14:paraId="741C3267"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saturn</w:t>
      </w:r>
      <w:proofErr w:type="spellEnd"/>
      <w:r>
        <w:rPr>
          <w:rFonts w:ascii="Courier New"/>
          <w:spacing w:val="-2"/>
          <w:sz w:val="18"/>
        </w:rPr>
        <w:t>"&gt;SATURN&lt;/string&gt;</w:t>
      </w:r>
    </w:p>
    <w:p w14:paraId="78C69652"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uranus</w:t>
      </w:r>
      <w:proofErr w:type="spellEnd"/>
      <w:r>
        <w:rPr>
          <w:rFonts w:ascii="Courier New"/>
          <w:spacing w:val="-2"/>
          <w:sz w:val="18"/>
        </w:rPr>
        <w:t>"&gt;URANUS&lt;/string&gt;</w:t>
      </w:r>
    </w:p>
    <w:p w14:paraId="7581C032"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t>
      </w:r>
      <w:proofErr w:type="spellStart"/>
      <w:r>
        <w:rPr>
          <w:rFonts w:ascii="Courier New"/>
          <w:spacing w:val="-2"/>
          <w:sz w:val="18"/>
        </w:rPr>
        <w:t>neptune</w:t>
      </w:r>
      <w:proofErr w:type="spellEnd"/>
      <w:r>
        <w:rPr>
          <w:rFonts w:ascii="Courier New"/>
          <w:spacing w:val="-2"/>
          <w:sz w:val="18"/>
        </w:rPr>
        <w:t>"&gt;NEPTUNE&lt;/string&gt;</w:t>
      </w:r>
    </w:p>
    <w:p w14:paraId="0DB73A79" w14:textId="77777777" w:rsidR="003D76C2" w:rsidRDefault="003D76C2">
      <w:pPr>
        <w:pStyle w:val="BodyText"/>
        <w:rPr>
          <w:rFonts w:ascii="Courier New"/>
        </w:rPr>
      </w:pPr>
    </w:p>
    <w:p w14:paraId="494AF49F" w14:textId="77777777" w:rsidR="003D76C2" w:rsidRDefault="00000000">
      <w:pPr>
        <w:spacing w:before="129"/>
        <w:ind w:left="1277"/>
        <w:rPr>
          <w:rFonts w:ascii="Courier New"/>
          <w:sz w:val="18"/>
        </w:rPr>
      </w:pPr>
      <w:r>
        <w:rPr>
          <w:rFonts w:ascii="Courier New"/>
          <w:sz w:val="18"/>
        </w:rPr>
        <w:t>&lt;string</w:t>
      </w:r>
      <w:r>
        <w:rPr>
          <w:rFonts w:ascii="Courier New"/>
          <w:spacing w:val="-11"/>
          <w:sz w:val="18"/>
        </w:rPr>
        <w:t xml:space="preserve"> </w:t>
      </w:r>
      <w:r>
        <w:rPr>
          <w:rFonts w:ascii="Courier New"/>
          <w:sz w:val="18"/>
        </w:rPr>
        <w:t>name="</w:t>
      </w:r>
      <w:proofErr w:type="spellStart"/>
      <w:r>
        <w:rPr>
          <w:rFonts w:ascii="Courier New"/>
          <w:sz w:val="18"/>
        </w:rPr>
        <w:t>jupiter_answer</w:t>
      </w:r>
      <w:proofErr w:type="spellEnd"/>
      <w:r>
        <w:rPr>
          <w:rFonts w:ascii="Courier New"/>
          <w:sz w:val="18"/>
        </w:rPr>
        <w:t>"&gt;%s</w:t>
      </w:r>
      <w:r>
        <w:rPr>
          <w:rFonts w:ascii="Courier New"/>
          <w:spacing w:val="-8"/>
          <w:sz w:val="18"/>
        </w:rPr>
        <w:t xml:space="preserve"> </w:t>
      </w:r>
      <w:r>
        <w:rPr>
          <w:rFonts w:ascii="Courier New"/>
          <w:sz w:val="18"/>
        </w:rPr>
        <w:t>Jupiter</w:t>
      </w:r>
      <w:r>
        <w:rPr>
          <w:rFonts w:ascii="Courier New"/>
          <w:spacing w:val="-8"/>
          <w:sz w:val="18"/>
        </w:rPr>
        <w:t xml:space="preserve"> </w:t>
      </w:r>
      <w:r>
        <w:rPr>
          <w:rFonts w:ascii="Courier New"/>
          <w:sz w:val="18"/>
        </w:rPr>
        <w:t>is</w:t>
      </w:r>
      <w:r>
        <w:rPr>
          <w:rFonts w:ascii="Courier New"/>
          <w:spacing w:val="-9"/>
          <w:sz w:val="18"/>
        </w:rPr>
        <w:t xml:space="preserve"> </w:t>
      </w:r>
      <w:r>
        <w:rPr>
          <w:rFonts w:ascii="Courier New"/>
          <w:sz w:val="18"/>
        </w:rPr>
        <w:t>the</w:t>
      </w:r>
      <w:r>
        <w:rPr>
          <w:rFonts w:ascii="Courier New"/>
          <w:spacing w:val="-8"/>
          <w:sz w:val="18"/>
        </w:rPr>
        <w:t xml:space="preserve"> </w:t>
      </w:r>
      <w:r>
        <w:rPr>
          <w:rFonts w:ascii="Courier New"/>
          <w:sz w:val="18"/>
        </w:rPr>
        <w:t>largest</w:t>
      </w:r>
      <w:r>
        <w:rPr>
          <w:rFonts w:ascii="Courier New"/>
          <w:spacing w:val="-8"/>
          <w:sz w:val="18"/>
        </w:rPr>
        <w:t xml:space="preserve"> </w:t>
      </w:r>
      <w:r>
        <w:rPr>
          <w:rFonts w:ascii="Courier New"/>
          <w:spacing w:val="-2"/>
          <w:sz w:val="18"/>
        </w:rPr>
        <w:t>planet</w:t>
      </w:r>
    </w:p>
    <w:p w14:paraId="5B97483C" w14:textId="77777777" w:rsidR="003D76C2" w:rsidRDefault="00000000">
      <w:pPr>
        <w:spacing w:before="77"/>
        <w:ind w:left="1493"/>
        <w:rPr>
          <w:rFonts w:ascii="Courier New"/>
          <w:sz w:val="18"/>
        </w:rPr>
      </w:pPr>
      <w:r>
        <w:rPr>
          <w:rFonts w:ascii="Courier New"/>
          <w:sz w:val="18"/>
        </w:rPr>
        <w:t>and</w:t>
      </w:r>
      <w:r>
        <w:rPr>
          <w:rFonts w:ascii="Courier New"/>
          <w:spacing w:val="-6"/>
          <w:sz w:val="18"/>
        </w:rPr>
        <w:t xml:space="preserve"> </w:t>
      </w:r>
      <w:r>
        <w:rPr>
          <w:rFonts w:ascii="Courier New"/>
          <w:sz w:val="18"/>
        </w:rPr>
        <w:t>is</w:t>
      </w:r>
      <w:r>
        <w:rPr>
          <w:rFonts w:ascii="Courier New"/>
          <w:spacing w:val="-4"/>
          <w:sz w:val="18"/>
        </w:rPr>
        <w:t xml:space="preserve"> </w:t>
      </w:r>
      <w:r>
        <w:rPr>
          <w:rFonts w:ascii="Courier New"/>
          <w:sz w:val="18"/>
        </w:rPr>
        <w:t>2.5</w:t>
      </w:r>
      <w:r>
        <w:rPr>
          <w:rFonts w:ascii="Courier New"/>
          <w:spacing w:val="-3"/>
          <w:sz w:val="18"/>
        </w:rPr>
        <w:t xml:space="preserve"> </w:t>
      </w:r>
      <w:r>
        <w:rPr>
          <w:rFonts w:ascii="Courier New"/>
          <w:sz w:val="18"/>
        </w:rPr>
        <w:t>times</w:t>
      </w:r>
      <w:r>
        <w:rPr>
          <w:rFonts w:ascii="Courier New"/>
          <w:spacing w:val="-4"/>
          <w:sz w:val="18"/>
        </w:rPr>
        <w:t xml:space="preserve"> </w:t>
      </w:r>
      <w:r>
        <w:rPr>
          <w:rFonts w:ascii="Courier New"/>
          <w:sz w:val="18"/>
        </w:rPr>
        <w:t>the</w:t>
      </w:r>
      <w:r>
        <w:rPr>
          <w:rFonts w:ascii="Courier New"/>
          <w:spacing w:val="-3"/>
          <w:sz w:val="18"/>
        </w:rPr>
        <w:t xml:space="preserve"> </w:t>
      </w:r>
      <w:r>
        <w:rPr>
          <w:rFonts w:ascii="Courier New"/>
          <w:sz w:val="18"/>
        </w:rPr>
        <w:t>mass</w:t>
      </w:r>
      <w:r>
        <w:rPr>
          <w:rFonts w:ascii="Courier New"/>
          <w:spacing w:val="-4"/>
          <w:sz w:val="18"/>
        </w:rPr>
        <w:t xml:space="preserve"> </w:t>
      </w:r>
      <w:r>
        <w:rPr>
          <w:rFonts w:ascii="Courier New"/>
          <w:sz w:val="18"/>
        </w:rPr>
        <w:t>of</w:t>
      </w:r>
      <w:r>
        <w:rPr>
          <w:rFonts w:ascii="Courier New"/>
          <w:spacing w:val="-4"/>
          <w:sz w:val="18"/>
        </w:rPr>
        <w:t xml:space="preserve"> </w:t>
      </w:r>
      <w:r>
        <w:rPr>
          <w:rFonts w:ascii="Courier New"/>
          <w:sz w:val="18"/>
        </w:rPr>
        <w:t>all</w:t>
      </w:r>
      <w:r>
        <w:rPr>
          <w:rFonts w:ascii="Courier New"/>
          <w:spacing w:val="-3"/>
          <w:sz w:val="18"/>
        </w:rPr>
        <w:t xml:space="preserve"> </w:t>
      </w:r>
      <w:r>
        <w:rPr>
          <w:rFonts w:ascii="Courier New"/>
          <w:sz w:val="18"/>
        </w:rPr>
        <w:t>the</w:t>
      </w:r>
      <w:r>
        <w:rPr>
          <w:rFonts w:ascii="Courier New"/>
          <w:spacing w:val="-4"/>
          <w:sz w:val="18"/>
        </w:rPr>
        <w:t xml:space="preserve"> </w:t>
      </w:r>
      <w:r>
        <w:rPr>
          <w:rFonts w:ascii="Courier New"/>
          <w:sz w:val="18"/>
        </w:rPr>
        <w:t>other</w:t>
      </w:r>
      <w:r>
        <w:rPr>
          <w:rFonts w:ascii="Courier New"/>
          <w:spacing w:val="-3"/>
          <w:sz w:val="18"/>
        </w:rPr>
        <w:t xml:space="preserve"> </w:t>
      </w:r>
      <w:r>
        <w:rPr>
          <w:rFonts w:ascii="Courier New"/>
          <w:sz w:val="18"/>
        </w:rPr>
        <w:t>planets</w:t>
      </w:r>
      <w:r>
        <w:rPr>
          <w:rFonts w:ascii="Courier New"/>
          <w:spacing w:val="-4"/>
          <w:sz w:val="18"/>
        </w:rPr>
        <w:t xml:space="preserve"> </w:t>
      </w:r>
      <w:r>
        <w:rPr>
          <w:rFonts w:ascii="Courier New"/>
          <w:sz w:val="18"/>
        </w:rPr>
        <w:t>put</w:t>
      </w:r>
      <w:r>
        <w:rPr>
          <w:rFonts w:ascii="Courier New"/>
          <w:spacing w:val="-3"/>
          <w:sz w:val="18"/>
        </w:rPr>
        <w:t xml:space="preserve"> </w:t>
      </w:r>
      <w:r>
        <w:rPr>
          <w:rFonts w:ascii="Courier New"/>
          <w:spacing w:val="-2"/>
          <w:sz w:val="18"/>
        </w:rPr>
        <w:t>together.</w:t>
      </w:r>
    </w:p>
    <w:p w14:paraId="55BB02C8" w14:textId="77777777" w:rsidR="003D76C2" w:rsidRDefault="00000000">
      <w:pPr>
        <w:spacing w:before="76"/>
        <w:ind w:left="1277"/>
        <w:rPr>
          <w:rFonts w:ascii="Courier New"/>
          <w:sz w:val="18"/>
        </w:rPr>
      </w:pPr>
      <w:r>
        <w:rPr>
          <w:rFonts w:ascii="Courier New"/>
          <w:spacing w:val="-2"/>
          <w:sz w:val="18"/>
        </w:rPr>
        <w:t>&lt;/string&gt;</w:t>
      </w:r>
    </w:p>
    <w:p w14:paraId="02669C76" w14:textId="77777777" w:rsidR="003D76C2" w:rsidRDefault="00000000">
      <w:pPr>
        <w:spacing w:before="76" w:line="328" w:lineRule="auto"/>
        <w:ind w:left="1493" w:hanging="216"/>
        <w:rPr>
          <w:rFonts w:ascii="Courier New"/>
          <w:sz w:val="18"/>
        </w:rPr>
      </w:pPr>
      <w:r>
        <w:rPr>
          <w:rFonts w:ascii="Courier New"/>
          <w:sz w:val="18"/>
        </w:rPr>
        <w:t>&lt;string</w:t>
      </w:r>
      <w:r>
        <w:rPr>
          <w:rFonts w:ascii="Courier New"/>
          <w:spacing w:val="-5"/>
          <w:sz w:val="18"/>
        </w:rPr>
        <w:t xml:space="preserve"> </w:t>
      </w:r>
      <w:r>
        <w:rPr>
          <w:rFonts w:ascii="Courier New"/>
          <w:sz w:val="18"/>
        </w:rPr>
        <w:t>name="</w:t>
      </w:r>
      <w:proofErr w:type="spellStart"/>
      <w:r>
        <w:rPr>
          <w:rFonts w:ascii="Courier New"/>
          <w:sz w:val="18"/>
        </w:rPr>
        <w:t>saturn_answer</w:t>
      </w:r>
      <w:proofErr w:type="spellEnd"/>
      <w:r>
        <w:rPr>
          <w:rFonts w:ascii="Courier New"/>
          <w:sz w:val="18"/>
        </w:rPr>
        <w:t>"&gt;%s</w:t>
      </w:r>
      <w:r>
        <w:rPr>
          <w:rFonts w:ascii="Courier New"/>
          <w:spacing w:val="-5"/>
          <w:sz w:val="18"/>
        </w:rPr>
        <w:t xml:space="preserve"> </w:t>
      </w:r>
      <w:r>
        <w:rPr>
          <w:rFonts w:ascii="Courier New"/>
          <w:sz w:val="18"/>
        </w:rPr>
        <w:t>Saturn</w:t>
      </w:r>
      <w:r>
        <w:rPr>
          <w:rFonts w:ascii="Courier New"/>
          <w:spacing w:val="-5"/>
          <w:sz w:val="18"/>
        </w:rPr>
        <w:t xml:space="preserve"> </w:t>
      </w:r>
      <w:r>
        <w:rPr>
          <w:rFonts w:ascii="Courier New"/>
          <w:sz w:val="18"/>
        </w:rPr>
        <w:t>has</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most</w:t>
      </w:r>
      <w:r>
        <w:rPr>
          <w:rFonts w:ascii="Courier New"/>
          <w:spacing w:val="-5"/>
          <w:sz w:val="18"/>
        </w:rPr>
        <w:t xml:space="preserve"> </w:t>
      </w:r>
      <w:r>
        <w:rPr>
          <w:rFonts w:ascii="Courier New"/>
          <w:sz w:val="18"/>
        </w:rPr>
        <w:t>moons</w:t>
      </w:r>
      <w:r>
        <w:rPr>
          <w:rFonts w:ascii="Courier New"/>
          <w:spacing w:val="-5"/>
          <w:sz w:val="18"/>
        </w:rPr>
        <w:t xml:space="preserve"> </w:t>
      </w:r>
      <w:r>
        <w:rPr>
          <w:rFonts w:ascii="Courier New"/>
          <w:sz w:val="18"/>
        </w:rPr>
        <w:t>and</w:t>
      </w:r>
      <w:r>
        <w:rPr>
          <w:rFonts w:ascii="Courier New"/>
          <w:spacing w:val="-5"/>
          <w:sz w:val="18"/>
        </w:rPr>
        <w:t xml:space="preserve"> </w:t>
      </w:r>
      <w:r>
        <w:rPr>
          <w:rFonts w:ascii="Courier New"/>
          <w:sz w:val="18"/>
        </w:rPr>
        <w:t>has</w:t>
      </w:r>
      <w:r>
        <w:rPr>
          <w:rFonts w:ascii="Courier New"/>
          <w:spacing w:val="-5"/>
          <w:sz w:val="18"/>
        </w:rPr>
        <w:t xml:space="preserve"> </w:t>
      </w:r>
      <w:r>
        <w:rPr>
          <w:rFonts w:ascii="Courier New"/>
          <w:sz w:val="18"/>
        </w:rPr>
        <w:t xml:space="preserve">82 </w:t>
      </w:r>
      <w:r>
        <w:rPr>
          <w:rFonts w:ascii="Courier New"/>
          <w:spacing w:val="-2"/>
          <w:sz w:val="18"/>
        </w:rPr>
        <w:t>moons.&lt;/string&gt;</w:t>
      </w:r>
    </w:p>
    <w:p w14:paraId="358CFA43" w14:textId="77777777" w:rsidR="003D76C2" w:rsidRDefault="00000000">
      <w:pPr>
        <w:spacing w:before="1"/>
        <w:ind w:left="1277"/>
        <w:rPr>
          <w:rFonts w:ascii="Courier New"/>
          <w:sz w:val="18"/>
        </w:rPr>
      </w:pPr>
      <w:r>
        <w:rPr>
          <w:rFonts w:ascii="Courier New"/>
          <w:sz w:val="18"/>
        </w:rPr>
        <w:t>&lt;string</w:t>
      </w:r>
      <w:r>
        <w:rPr>
          <w:rFonts w:ascii="Courier New"/>
          <w:spacing w:val="-8"/>
          <w:sz w:val="18"/>
        </w:rPr>
        <w:t xml:space="preserve"> </w:t>
      </w:r>
      <w:r>
        <w:rPr>
          <w:rFonts w:ascii="Courier New"/>
          <w:sz w:val="18"/>
        </w:rPr>
        <w:t>name="</w:t>
      </w:r>
      <w:proofErr w:type="spellStart"/>
      <w:r>
        <w:rPr>
          <w:rFonts w:ascii="Courier New"/>
          <w:sz w:val="18"/>
        </w:rPr>
        <w:t>uranus_answer</w:t>
      </w:r>
      <w:proofErr w:type="spellEnd"/>
      <w:r>
        <w:rPr>
          <w:rFonts w:ascii="Courier New"/>
          <w:sz w:val="18"/>
        </w:rPr>
        <w:t>"&gt;%s</w:t>
      </w:r>
      <w:r>
        <w:rPr>
          <w:rFonts w:ascii="Courier New"/>
          <w:spacing w:val="-8"/>
          <w:sz w:val="18"/>
        </w:rPr>
        <w:t xml:space="preserve"> </w:t>
      </w:r>
      <w:r>
        <w:rPr>
          <w:rFonts w:ascii="Courier New"/>
          <w:sz w:val="18"/>
        </w:rPr>
        <w:t>Uranus</w:t>
      </w:r>
      <w:r>
        <w:rPr>
          <w:rFonts w:ascii="Courier New"/>
          <w:spacing w:val="-7"/>
          <w:sz w:val="18"/>
        </w:rPr>
        <w:t xml:space="preserve"> </w:t>
      </w:r>
      <w:r>
        <w:rPr>
          <w:rFonts w:ascii="Courier New"/>
          <w:sz w:val="18"/>
        </w:rPr>
        <w:t>spins</w:t>
      </w:r>
      <w:r>
        <w:rPr>
          <w:rFonts w:ascii="Courier New"/>
          <w:spacing w:val="-8"/>
          <w:sz w:val="18"/>
        </w:rPr>
        <w:t xml:space="preserve"> </w:t>
      </w:r>
      <w:r>
        <w:rPr>
          <w:rFonts w:ascii="Courier New"/>
          <w:sz w:val="18"/>
        </w:rPr>
        <w:t>on</w:t>
      </w:r>
      <w:r>
        <w:rPr>
          <w:rFonts w:ascii="Courier New"/>
          <w:spacing w:val="-8"/>
          <w:sz w:val="18"/>
        </w:rPr>
        <w:t xml:space="preserve"> </w:t>
      </w:r>
      <w:r>
        <w:rPr>
          <w:rFonts w:ascii="Courier New"/>
          <w:sz w:val="18"/>
        </w:rPr>
        <w:t>its</w:t>
      </w:r>
      <w:r>
        <w:rPr>
          <w:rFonts w:ascii="Courier New"/>
          <w:spacing w:val="-7"/>
          <w:sz w:val="18"/>
        </w:rPr>
        <w:t xml:space="preserve"> </w:t>
      </w:r>
      <w:r>
        <w:rPr>
          <w:rFonts w:ascii="Courier New"/>
          <w:spacing w:val="-4"/>
          <w:sz w:val="18"/>
        </w:rPr>
        <w:t>side</w:t>
      </w:r>
    </w:p>
    <w:p w14:paraId="7C69BA4D" w14:textId="77777777" w:rsidR="003D76C2" w:rsidRDefault="00000000">
      <w:pPr>
        <w:spacing w:before="76"/>
        <w:ind w:left="1709"/>
        <w:rPr>
          <w:rFonts w:ascii="Courier New"/>
          <w:sz w:val="18"/>
        </w:rPr>
      </w:pPr>
      <w:r>
        <w:rPr>
          <w:rFonts w:ascii="Courier New"/>
          <w:sz w:val="18"/>
        </w:rPr>
        <w:t>with</w:t>
      </w:r>
      <w:r>
        <w:rPr>
          <w:rFonts w:ascii="Courier New"/>
          <w:spacing w:val="-6"/>
          <w:sz w:val="18"/>
        </w:rPr>
        <w:t xml:space="preserve"> </w:t>
      </w:r>
      <w:r>
        <w:rPr>
          <w:rFonts w:ascii="Courier New"/>
          <w:sz w:val="18"/>
        </w:rPr>
        <w:t>its</w:t>
      </w:r>
      <w:r>
        <w:rPr>
          <w:rFonts w:ascii="Courier New"/>
          <w:spacing w:val="-3"/>
          <w:sz w:val="18"/>
        </w:rPr>
        <w:t xml:space="preserve"> </w:t>
      </w:r>
      <w:r>
        <w:rPr>
          <w:rFonts w:ascii="Courier New"/>
          <w:sz w:val="18"/>
        </w:rPr>
        <w:t>axis</w:t>
      </w:r>
      <w:r>
        <w:rPr>
          <w:rFonts w:ascii="Courier New"/>
          <w:spacing w:val="-4"/>
          <w:sz w:val="18"/>
        </w:rPr>
        <w:t xml:space="preserve"> </w:t>
      </w:r>
      <w:r>
        <w:rPr>
          <w:rFonts w:ascii="Courier New"/>
          <w:sz w:val="18"/>
        </w:rPr>
        <w:t>at</w:t>
      </w:r>
      <w:r>
        <w:rPr>
          <w:rFonts w:ascii="Courier New"/>
          <w:spacing w:val="-3"/>
          <w:sz w:val="18"/>
        </w:rPr>
        <w:t xml:space="preserve"> </w:t>
      </w:r>
      <w:r>
        <w:rPr>
          <w:rFonts w:ascii="Courier New"/>
          <w:sz w:val="18"/>
        </w:rPr>
        <w:t>nearly</w:t>
      </w:r>
      <w:r>
        <w:rPr>
          <w:rFonts w:ascii="Courier New"/>
          <w:spacing w:val="-4"/>
          <w:sz w:val="18"/>
        </w:rPr>
        <w:t xml:space="preserve"> </w:t>
      </w:r>
      <w:r>
        <w:rPr>
          <w:rFonts w:ascii="Courier New"/>
          <w:sz w:val="18"/>
        </w:rPr>
        <w:t>a</w:t>
      </w:r>
      <w:r>
        <w:rPr>
          <w:rFonts w:ascii="Courier New"/>
          <w:spacing w:val="-3"/>
          <w:sz w:val="18"/>
        </w:rPr>
        <w:t xml:space="preserve"> </w:t>
      </w:r>
      <w:r>
        <w:rPr>
          <w:rFonts w:ascii="Courier New"/>
          <w:sz w:val="18"/>
        </w:rPr>
        <w:t>right</w:t>
      </w:r>
      <w:r>
        <w:rPr>
          <w:rFonts w:ascii="Courier New"/>
          <w:spacing w:val="-4"/>
          <w:sz w:val="18"/>
        </w:rPr>
        <w:t xml:space="preserve"> </w:t>
      </w:r>
      <w:r>
        <w:rPr>
          <w:rFonts w:ascii="Courier New"/>
          <w:sz w:val="18"/>
        </w:rPr>
        <w:t>angle</w:t>
      </w:r>
      <w:r>
        <w:rPr>
          <w:rFonts w:ascii="Courier New"/>
          <w:spacing w:val="-3"/>
          <w:sz w:val="18"/>
        </w:rPr>
        <w:t xml:space="preserve"> </w:t>
      </w:r>
      <w:r>
        <w:rPr>
          <w:rFonts w:ascii="Courier New"/>
          <w:sz w:val="18"/>
        </w:rPr>
        <w:t>to</w:t>
      </w:r>
      <w:r>
        <w:rPr>
          <w:rFonts w:ascii="Courier New"/>
          <w:spacing w:val="-4"/>
          <w:sz w:val="18"/>
        </w:rPr>
        <w:t xml:space="preserve"> </w:t>
      </w:r>
      <w:r>
        <w:rPr>
          <w:rFonts w:ascii="Courier New"/>
          <w:sz w:val="18"/>
        </w:rPr>
        <w:t>the</w:t>
      </w:r>
      <w:r>
        <w:rPr>
          <w:rFonts w:ascii="Courier New"/>
          <w:spacing w:val="-3"/>
          <w:sz w:val="18"/>
        </w:rPr>
        <w:t xml:space="preserve"> </w:t>
      </w:r>
      <w:r>
        <w:rPr>
          <w:rFonts w:ascii="Courier New"/>
          <w:spacing w:val="-2"/>
          <w:sz w:val="18"/>
        </w:rPr>
        <w:t>sun.&lt;/string&gt;</w:t>
      </w:r>
    </w:p>
    <w:p w14:paraId="7F1D0445"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name="correct"&gt;CORRECT!&lt;/string&gt;</w:t>
      </w:r>
    </w:p>
    <w:p w14:paraId="1739C547"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name="wrong"&gt;WRONG!&lt;/string&gt;</w:t>
      </w:r>
    </w:p>
    <w:p w14:paraId="1E51F229" w14:textId="77777777" w:rsidR="003D76C2" w:rsidRDefault="003D76C2">
      <w:pPr>
        <w:rPr>
          <w:rFonts w:ascii="Courier New"/>
          <w:sz w:val="18"/>
        </w:rPr>
        <w:sectPr w:rsidR="003D76C2">
          <w:headerReference w:type="even" r:id="rId30"/>
          <w:headerReference w:type="default" r:id="rId31"/>
          <w:pgSz w:w="10800" w:h="13320"/>
          <w:pgMar w:top="1120" w:right="920" w:bottom="280" w:left="940" w:header="695" w:footer="0" w:gutter="0"/>
          <w:pgNumType w:start="25"/>
          <w:cols w:space="720"/>
        </w:sectPr>
      </w:pPr>
    </w:p>
    <w:p w14:paraId="48C3DFAB" w14:textId="77777777" w:rsidR="003D76C2" w:rsidRDefault="003D76C2">
      <w:pPr>
        <w:pStyle w:val="BodyText"/>
        <w:spacing w:before="6"/>
        <w:rPr>
          <w:rFonts w:ascii="Courier New"/>
          <w:sz w:val="9"/>
        </w:rPr>
      </w:pPr>
    </w:p>
    <w:p w14:paraId="1D68759F" w14:textId="77777777" w:rsidR="003D76C2" w:rsidRDefault="00000000">
      <w:pPr>
        <w:pStyle w:val="BodyText"/>
        <w:spacing w:before="100" w:line="242" w:lineRule="auto"/>
        <w:ind w:left="554" w:right="882"/>
      </w:pPr>
      <w:r>
        <w:t xml:space="preserve">You will notice that the answer strings have </w:t>
      </w:r>
      <w:r>
        <w:rPr>
          <w:rFonts w:ascii="Courier New"/>
          <w:b/>
          <w:sz w:val="22"/>
        </w:rPr>
        <w:t>%s</w:t>
      </w:r>
      <w:r>
        <w:rPr>
          <w:rFonts w:ascii="Courier New"/>
          <w:b/>
          <w:spacing w:val="-74"/>
          <w:sz w:val="22"/>
        </w:rPr>
        <w:t xml:space="preserve"> </w:t>
      </w:r>
      <w:r>
        <w:t>in them. This is so the answer strings</w:t>
      </w:r>
      <w:r>
        <w:rPr>
          <w:spacing w:val="-3"/>
        </w:rPr>
        <w:t xml:space="preserve"> </w:t>
      </w:r>
      <w:r>
        <w:t>can</w:t>
      </w:r>
      <w:r>
        <w:rPr>
          <w:spacing w:val="-3"/>
        </w:rPr>
        <w:t xml:space="preserve"> </w:t>
      </w:r>
      <w:r>
        <w:t>be</w:t>
      </w:r>
      <w:r>
        <w:rPr>
          <w:spacing w:val="-3"/>
        </w:rPr>
        <w:t xml:space="preserve"> </w:t>
      </w:r>
      <w:r>
        <w:t>formatted</w:t>
      </w:r>
      <w:r>
        <w:rPr>
          <w:spacing w:val="-3"/>
        </w:rPr>
        <w:t xml:space="preserve"> </w:t>
      </w:r>
      <w:r>
        <w:t>with</w:t>
      </w:r>
      <w:r>
        <w:rPr>
          <w:spacing w:val="-3"/>
        </w:rPr>
        <w:t xml:space="preserve"> </w:t>
      </w:r>
      <w:r>
        <w:t>a</w:t>
      </w:r>
      <w:r>
        <w:rPr>
          <w:spacing w:val="-4"/>
        </w:rPr>
        <w:t xml:space="preserve"> </w:t>
      </w:r>
      <w:r>
        <w:t>string</w:t>
      </w:r>
      <w:r>
        <w:rPr>
          <w:spacing w:val="-3"/>
        </w:rPr>
        <w:t xml:space="preserve"> </w:t>
      </w:r>
      <w:r>
        <w:t>format</w:t>
      </w:r>
      <w:r>
        <w:rPr>
          <w:spacing w:val="-3"/>
        </w:rPr>
        <w:t xml:space="preserve"> </w:t>
      </w:r>
      <w:r>
        <w:t>argument</w:t>
      </w:r>
      <w:r>
        <w:rPr>
          <w:spacing w:val="-4"/>
        </w:rPr>
        <w:t xml:space="preserve"> </w:t>
      </w:r>
      <w:r>
        <w:t>to</w:t>
      </w:r>
      <w:r>
        <w:rPr>
          <w:spacing w:val="-3"/>
        </w:rPr>
        <w:t xml:space="preserve"> </w:t>
      </w:r>
      <w:r>
        <w:t>display</w:t>
      </w:r>
      <w:r>
        <w:rPr>
          <w:spacing w:val="-3"/>
        </w:rPr>
        <w:t xml:space="preserve"> </w:t>
      </w:r>
      <w:r>
        <w:t>whether</w:t>
      </w:r>
      <w:r>
        <w:rPr>
          <w:spacing w:val="-3"/>
        </w:rPr>
        <w:t xml:space="preserve"> </w:t>
      </w:r>
      <w:r>
        <w:t xml:space="preserve">the answer is </w:t>
      </w:r>
      <w:r>
        <w:rPr>
          <w:rFonts w:ascii="Courier New"/>
          <w:b/>
          <w:sz w:val="22"/>
        </w:rPr>
        <w:t>CORRECT!</w:t>
      </w:r>
      <w:r>
        <w:rPr>
          <w:rFonts w:ascii="Courier New"/>
          <w:b/>
          <w:spacing w:val="-44"/>
          <w:sz w:val="22"/>
        </w:rPr>
        <w:t xml:space="preserve"> </w:t>
      </w:r>
      <w:r>
        <w:t xml:space="preserve">or </w:t>
      </w:r>
      <w:r>
        <w:rPr>
          <w:rFonts w:ascii="Courier New"/>
          <w:b/>
          <w:sz w:val="22"/>
        </w:rPr>
        <w:t>WRONG!</w:t>
      </w:r>
      <w:r>
        <w:t>.</w:t>
      </w:r>
    </w:p>
    <w:p w14:paraId="4B7507B6" w14:textId="77777777" w:rsidR="003D76C2" w:rsidRDefault="00000000">
      <w:pPr>
        <w:pStyle w:val="ListParagraph"/>
        <w:numPr>
          <w:ilvl w:val="0"/>
          <w:numId w:val="15"/>
        </w:numPr>
        <w:tabs>
          <w:tab w:val="left" w:pos="554"/>
        </w:tabs>
        <w:spacing w:before="140"/>
        <w:ind w:left="554"/>
        <w:jc w:val="left"/>
        <w:rPr>
          <w:sz w:val="20"/>
        </w:rPr>
      </w:pPr>
      <w:r>
        <w:rPr>
          <w:sz w:val="20"/>
        </w:rPr>
        <w:t>Then</w:t>
      </w:r>
      <w:r>
        <w:rPr>
          <w:spacing w:val="-3"/>
          <w:sz w:val="20"/>
        </w:rPr>
        <w:t xml:space="preserve"> </w:t>
      </w:r>
      <w:r>
        <w:rPr>
          <w:sz w:val="20"/>
        </w:rPr>
        <w:t>update</w:t>
      </w:r>
      <w:r>
        <w:rPr>
          <w:spacing w:val="-2"/>
          <w:sz w:val="20"/>
        </w:rPr>
        <w:t xml:space="preserve"> </w:t>
      </w:r>
      <w:r>
        <w:rPr>
          <w:rFonts w:ascii="Courier New"/>
          <w:b/>
          <w:spacing w:val="-2"/>
        </w:rPr>
        <w:t>themes.xml</w:t>
      </w:r>
      <w:r>
        <w:rPr>
          <w:spacing w:val="-2"/>
          <w:sz w:val="20"/>
        </w:rPr>
        <w:t>:</w:t>
      </w:r>
    </w:p>
    <w:p w14:paraId="63B5BEBC" w14:textId="77777777" w:rsidR="003D76C2" w:rsidRDefault="00000000">
      <w:pPr>
        <w:spacing w:before="204"/>
        <w:ind w:left="104"/>
        <w:rPr>
          <w:rFonts w:ascii="Courier New"/>
          <w:b/>
          <w:sz w:val="18"/>
        </w:rPr>
      </w:pPr>
      <w:r>
        <w:rPr>
          <w:rFonts w:ascii="Courier New"/>
          <w:b/>
          <w:spacing w:val="-2"/>
          <w:sz w:val="18"/>
        </w:rPr>
        <w:t>themes.xml</w:t>
      </w:r>
    </w:p>
    <w:p w14:paraId="4E632888"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608320" behindDoc="1" locked="0" layoutInCell="1" allowOverlap="1" wp14:anchorId="78098F05" wp14:editId="21C0986C">
                <wp:simplePos x="0" y="0"/>
                <wp:positionH relativeFrom="page">
                  <wp:posOffset>662940</wp:posOffset>
                </wp:positionH>
                <wp:positionV relativeFrom="paragraph">
                  <wp:posOffset>99060</wp:posOffset>
                </wp:positionV>
                <wp:extent cx="5074920" cy="3330575"/>
                <wp:effectExtent l="0" t="0" r="5080" b="0"/>
                <wp:wrapTopAndBottom/>
                <wp:docPr id="1409" name="docshapegroup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1044" y="156"/>
                          <a:chExt cx="7992" cy="5245"/>
                        </a:xfrm>
                      </wpg:grpSpPr>
                      <wps:wsp>
                        <wps:cNvPr id="1410" name="docshape130"/>
                        <wps:cNvSpPr>
                          <a:spLocks/>
                        </wps:cNvSpPr>
                        <wps:spPr bwMode="auto">
                          <a:xfrm>
                            <a:off x="1044" y="165"/>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1" name="docshape131"/>
                        <wps:cNvSpPr>
                          <a:spLocks/>
                        </wps:cNvSpPr>
                        <wps:spPr bwMode="auto">
                          <a:xfrm>
                            <a:off x="1044" y="155"/>
                            <a:ext cx="7992" cy="5245"/>
                          </a:xfrm>
                          <a:custGeom>
                            <a:avLst/>
                            <a:gdLst>
                              <a:gd name="T0" fmla="+- 0 9036 1044"/>
                              <a:gd name="T1" fmla="*/ T0 w 7992"/>
                              <a:gd name="T2" fmla="+- 0 5380 156"/>
                              <a:gd name="T3" fmla="*/ 5380 h 5245"/>
                              <a:gd name="T4" fmla="+- 0 1044 1044"/>
                              <a:gd name="T5" fmla="*/ T4 w 7992"/>
                              <a:gd name="T6" fmla="+- 0 5380 156"/>
                              <a:gd name="T7" fmla="*/ 5380 h 5245"/>
                              <a:gd name="T8" fmla="+- 0 1044 1044"/>
                              <a:gd name="T9" fmla="*/ T8 w 7992"/>
                              <a:gd name="T10" fmla="+- 0 5400 156"/>
                              <a:gd name="T11" fmla="*/ 5400 h 5245"/>
                              <a:gd name="T12" fmla="+- 0 9036 1044"/>
                              <a:gd name="T13" fmla="*/ T12 w 7992"/>
                              <a:gd name="T14" fmla="+- 0 5400 156"/>
                              <a:gd name="T15" fmla="*/ 5400 h 5245"/>
                              <a:gd name="T16" fmla="+- 0 9036 1044"/>
                              <a:gd name="T17" fmla="*/ T16 w 7992"/>
                              <a:gd name="T18" fmla="+- 0 5380 156"/>
                              <a:gd name="T19" fmla="*/ 5380 h 5245"/>
                              <a:gd name="T20" fmla="+- 0 9036 1044"/>
                              <a:gd name="T21" fmla="*/ T20 w 7992"/>
                              <a:gd name="T22" fmla="+- 0 156 156"/>
                              <a:gd name="T23" fmla="*/ 156 h 5245"/>
                              <a:gd name="T24" fmla="+- 0 1044 1044"/>
                              <a:gd name="T25" fmla="*/ T24 w 7992"/>
                              <a:gd name="T26" fmla="+- 0 156 156"/>
                              <a:gd name="T27" fmla="*/ 156 h 5245"/>
                              <a:gd name="T28" fmla="+- 0 1044 1044"/>
                              <a:gd name="T29" fmla="*/ T28 w 7992"/>
                              <a:gd name="T30" fmla="+- 0 176 156"/>
                              <a:gd name="T31" fmla="*/ 176 h 5245"/>
                              <a:gd name="T32" fmla="+- 0 9036 1044"/>
                              <a:gd name="T33" fmla="*/ T32 w 7992"/>
                              <a:gd name="T34" fmla="+- 0 176 156"/>
                              <a:gd name="T35" fmla="*/ 176 h 5245"/>
                              <a:gd name="T36" fmla="+- 0 9036 1044"/>
                              <a:gd name="T37" fmla="*/ T36 w 7992"/>
                              <a:gd name="T38" fmla="+- 0 156 156"/>
                              <a:gd name="T39" fmla="*/ 156 h 5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245">
                                <a:moveTo>
                                  <a:pt x="7992" y="5224"/>
                                </a:moveTo>
                                <a:lnTo>
                                  <a:pt x="0" y="5224"/>
                                </a:lnTo>
                                <a:lnTo>
                                  <a:pt x="0" y="5244"/>
                                </a:lnTo>
                                <a:lnTo>
                                  <a:pt x="7992" y="5244"/>
                                </a:lnTo>
                                <a:lnTo>
                                  <a:pt x="7992" y="52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2" name="docshape132"/>
                        <wps:cNvSpPr txBox="1">
                          <a:spLocks/>
                        </wps:cNvSpPr>
                        <wps:spPr bwMode="auto">
                          <a:xfrm>
                            <a:off x="1044" y="175"/>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58F25" w14:textId="77777777" w:rsidR="003D76C2" w:rsidRDefault="00000000">
                              <w:pPr>
                                <w:spacing w:before="43" w:line="235" w:lineRule="auto"/>
                                <w:ind w:left="669" w:right="840" w:hanging="216"/>
                                <w:rPr>
                                  <w:rFonts w:ascii="Courier New"/>
                                  <w:sz w:val="18"/>
                                </w:rPr>
                              </w:pPr>
                              <w:r>
                                <w:rPr>
                                  <w:rFonts w:ascii="Courier New"/>
                                  <w:sz w:val="18"/>
                                </w:rPr>
                                <w:t>&lt;style name="</w:t>
                              </w:r>
                              <w:proofErr w:type="spellStart"/>
                              <w:r>
                                <w:rPr>
                                  <w:rFonts w:ascii="Courier New"/>
                                  <w:sz w:val="18"/>
                                </w:rPr>
                                <w:t>HeaderText</w:t>
                              </w:r>
                              <w:proofErr w:type="spellEnd"/>
                              <w:r>
                                <w:rPr>
                                  <w:rFonts w:ascii="Courier New"/>
                                  <w:sz w:val="18"/>
                                </w:rPr>
                                <w:t xml:space="preserve">" </w:t>
                              </w:r>
                              <w:r>
                                <w:rPr>
                                  <w:rFonts w:ascii="Courier New"/>
                                  <w:spacing w:val="-2"/>
                                  <w:sz w:val="18"/>
                                </w:rPr>
                                <w:t>parent="</w:t>
                              </w:r>
                              <w:proofErr w:type="spellStart"/>
                              <w:r>
                                <w:rPr>
                                  <w:rFonts w:ascii="Courier New"/>
                                  <w:spacing w:val="-2"/>
                                  <w:sz w:val="18"/>
                                </w:rPr>
                                <w:t>Base.TextAppearance.AppCompat.Large</w:t>
                              </w:r>
                              <w:proofErr w:type="spellEnd"/>
                              <w:r>
                                <w:rPr>
                                  <w:rFonts w:ascii="Courier New"/>
                                  <w:spacing w:val="-2"/>
                                  <w:sz w:val="18"/>
                                </w:rPr>
                                <w:t>"&gt;</w:t>
                              </w:r>
                            </w:p>
                            <w:p w14:paraId="54716FBB" w14:textId="77777777" w:rsidR="003D76C2" w:rsidRDefault="00000000">
                              <w:pPr>
                                <w:spacing w:before="17"/>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"&gt;18dp&lt;/item&gt;</w:t>
                              </w:r>
                            </w:p>
                            <w:p w14:paraId="1ED84B5A" w14:textId="77777777" w:rsidR="003D76C2" w:rsidRDefault="00000000">
                              <w:pPr>
                                <w:spacing w:before="77"/>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"&gt;24sp&lt;/item&gt;</w:t>
                              </w:r>
                            </w:p>
                            <w:p w14:paraId="6ACF7D2E" w14:textId="77777777" w:rsidR="003D76C2" w:rsidRDefault="00000000">
                              <w:pPr>
                                <w:spacing w:before="76"/>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android:textStyle</w:t>
                              </w:r>
                              <w:proofErr w:type="spellEnd"/>
                              <w:r>
                                <w:rPr>
                                  <w:rFonts w:ascii="Courier New"/>
                                  <w:spacing w:val="-2"/>
                                  <w:sz w:val="18"/>
                                </w:rPr>
                                <w:t>"&gt;bold&lt;/item&gt;</w:t>
                              </w:r>
                            </w:p>
                            <w:p w14:paraId="35024479" w14:textId="77777777" w:rsidR="003D76C2" w:rsidRDefault="00000000">
                              <w:pPr>
                                <w:spacing w:before="76"/>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android:gravity</w:t>
                              </w:r>
                              <w:proofErr w:type="spellEnd"/>
                              <w:r>
                                <w:rPr>
                                  <w:rFonts w:ascii="Courier New"/>
                                  <w:spacing w:val="-2"/>
                                  <w:sz w:val="18"/>
                                </w:rPr>
                                <w:t>"&gt;center&lt;/item&gt;</w:t>
                              </w:r>
                            </w:p>
                            <w:p w14:paraId="3309AC0D" w14:textId="77777777" w:rsidR="003D76C2" w:rsidRDefault="00000000">
                              <w:pPr>
                                <w:spacing w:before="76"/>
                                <w:ind w:left="453"/>
                                <w:rPr>
                                  <w:rFonts w:ascii="Courier New"/>
                                  <w:sz w:val="18"/>
                                </w:rPr>
                              </w:pPr>
                              <w:r>
                                <w:rPr>
                                  <w:rFonts w:ascii="Courier New"/>
                                  <w:spacing w:val="-2"/>
                                  <w:sz w:val="18"/>
                                </w:rPr>
                                <w:t>&lt;/style&gt;</w:t>
                              </w:r>
                            </w:p>
                            <w:p w14:paraId="151A3D40" w14:textId="77777777" w:rsidR="003D76C2" w:rsidRDefault="003D76C2">
                              <w:pPr>
                                <w:rPr>
                                  <w:rFonts w:ascii="Courier New"/>
                                  <w:sz w:val="20"/>
                                </w:rPr>
                              </w:pPr>
                            </w:p>
                            <w:p w14:paraId="2AAC8184" w14:textId="77777777" w:rsidR="003D76C2" w:rsidRDefault="00000000">
                              <w:pPr>
                                <w:spacing w:before="129"/>
                                <w:ind w:left="885"/>
                                <w:rPr>
                                  <w:rFonts w:ascii="Courier New"/>
                                  <w:sz w:val="18"/>
                                </w:rPr>
                              </w:pPr>
                              <w:r>
                                <w:rPr>
                                  <w:rFonts w:ascii="Courier New"/>
                                  <w:sz w:val="18"/>
                                </w:rPr>
                                <w:t>&lt;style</w:t>
                              </w:r>
                              <w:r>
                                <w:rPr>
                                  <w:rFonts w:ascii="Courier New"/>
                                  <w:spacing w:val="-6"/>
                                  <w:sz w:val="18"/>
                                </w:rPr>
                                <w:t xml:space="preserve"> </w:t>
                              </w:r>
                              <w:r>
                                <w:rPr>
                                  <w:rFonts w:ascii="Courier New"/>
                                  <w:spacing w:val="-2"/>
                                  <w:sz w:val="18"/>
                                </w:rPr>
                                <w:t>name="</w:t>
                              </w:r>
                              <w:proofErr w:type="spellStart"/>
                              <w:r>
                                <w:rPr>
                                  <w:rFonts w:ascii="Courier New"/>
                                  <w:spacing w:val="-2"/>
                                  <w:sz w:val="18"/>
                                </w:rPr>
                                <w:t>ButtonText</w:t>
                              </w:r>
                              <w:proofErr w:type="spellEnd"/>
                              <w:r>
                                <w:rPr>
                                  <w:rFonts w:ascii="Courier New"/>
                                  <w:spacing w:val="-2"/>
                                  <w:sz w:val="18"/>
                                </w:rPr>
                                <w:t>"&gt;</w:t>
                              </w:r>
                            </w:p>
                            <w:p w14:paraId="36F16072"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"&gt;14dp&lt;/item&gt;</w:t>
                              </w:r>
                            </w:p>
                            <w:p w14:paraId="650DD7CB"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android:textAllCaps</w:t>
                              </w:r>
                              <w:proofErr w:type="spellEnd"/>
                              <w:r>
                                <w:rPr>
                                  <w:rFonts w:ascii="Courier New"/>
                                  <w:spacing w:val="-2"/>
                                  <w:sz w:val="18"/>
                                </w:rPr>
                                <w:t>"&gt;false&lt;/item&gt;</w:t>
                              </w:r>
                            </w:p>
                            <w:p w14:paraId="5F1C738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"&gt;18sp&lt;/item&gt;</w:t>
                              </w:r>
                            </w:p>
                            <w:p w14:paraId="61896B71" w14:textId="77777777" w:rsidR="003D76C2" w:rsidRDefault="00000000">
                              <w:pPr>
                                <w:spacing w:before="76"/>
                                <w:ind w:left="885"/>
                                <w:rPr>
                                  <w:rFonts w:ascii="Courier New"/>
                                  <w:sz w:val="18"/>
                                </w:rPr>
                              </w:pPr>
                              <w:r>
                                <w:rPr>
                                  <w:rFonts w:ascii="Courier New"/>
                                  <w:spacing w:val="-2"/>
                                  <w:sz w:val="18"/>
                                </w:rPr>
                                <w:t>&lt;/style&gt;</w:t>
                              </w:r>
                            </w:p>
                            <w:p w14:paraId="6FEBC6FC" w14:textId="77777777" w:rsidR="003D76C2" w:rsidRDefault="003D76C2">
                              <w:pPr>
                                <w:rPr>
                                  <w:rFonts w:ascii="Courier New"/>
                                  <w:sz w:val="20"/>
                                </w:rPr>
                              </w:pPr>
                            </w:p>
                            <w:p w14:paraId="433D91D4" w14:textId="77777777" w:rsidR="003D76C2" w:rsidRDefault="00000000">
                              <w:pPr>
                                <w:spacing w:before="129"/>
                                <w:ind w:left="885"/>
                                <w:rPr>
                                  <w:rFonts w:ascii="Courier New"/>
                                  <w:sz w:val="18"/>
                                </w:rPr>
                              </w:pPr>
                              <w:r>
                                <w:rPr>
                                  <w:rFonts w:ascii="Courier New"/>
                                  <w:sz w:val="18"/>
                                </w:rPr>
                                <w:t>&lt;style</w:t>
                              </w:r>
                              <w:r>
                                <w:rPr>
                                  <w:rFonts w:ascii="Courier New"/>
                                  <w:spacing w:val="-6"/>
                                  <w:sz w:val="18"/>
                                </w:rPr>
                                <w:t xml:space="preserve"> </w:t>
                              </w:r>
                              <w:r>
                                <w:rPr>
                                  <w:rFonts w:ascii="Courier New"/>
                                  <w:spacing w:val="-2"/>
                                  <w:sz w:val="18"/>
                                </w:rPr>
                                <w:t>name="</w:t>
                              </w:r>
                              <w:proofErr w:type="spellStart"/>
                              <w:r>
                                <w:rPr>
                                  <w:rFonts w:ascii="Courier New"/>
                                  <w:spacing w:val="-2"/>
                                  <w:sz w:val="18"/>
                                </w:rPr>
                                <w:t>AnswerText</w:t>
                              </w:r>
                              <w:proofErr w:type="spellEnd"/>
                              <w:r>
                                <w:rPr>
                                  <w:rFonts w:ascii="Courier New"/>
                                  <w:spacing w:val="-2"/>
                                  <w:sz w:val="18"/>
                                </w:rPr>
                                <w:t>"&gt;</w:t>
                              </w:r>
                            </w:p>
                            <w:p w14:paraId="2C105B97"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"&gt;14dp&lt;/item&gt;</w:t>
                              </w:r>
                            </w:p>
                            <w:p w14:paraId="0A968713"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"&gt;18sp&lt;/item&gt;</w:t>
                              </w:r>
                            </w:p>
                            <w:p w14:paraId="4BC8A7DD"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android:textStyle</w:t>
                              </w:r>
                              <w:proofErr w:type="spellEnd"/>
                              <w:r>
                                <w:rPr>
                                  <w:rFonts w:ascii="Courier New"/>
                                  <w:spacing w:val="-2"/>
                                  <w:sz w:val="18"/>
                                </w:rPr>
                                <w:t>"&gt;bold&lt;/item&gt;</w:t>
                              </w:r>
                            </w:p>
                            <w:p w14:paraId="6BDC9975" w14:textId="77777777" w:rsidR="003D76C2" w:rsidRDefault="00000000">
                              <w:pPr>
                                <w:spacing w:before="76"/>
                                <w:ind w:left="885"/>
                                <w:rPr>
                                  <w:rFonts w:ascii="Courier New"/>
                                  <w:sz w:val="18"/>
                                </w:rPr>
                              </w:pPr>
                              <w:r>
                                <w:rPr>
                                  <w:rFonts w:ascii="Courier New"/>
                                  <w:spacing w:val="-2"/>
                                  <w:sz w:val="18"/>
                                </w:rPr>
                                <w:t>&lt;/style&gt;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098F05" id="docshapegroup129" o:spid="_x0000_s1102" style="position:absolute;margin-left:52.2pt;margin-top:7.8pt;width:399.6pt;height:262.25pt;z-index:-15708160;mso-wrap-distance-left:0;mso-wrap-distance-right:0;mso-position-horizontal-relative:page;mso-position-vertical-relative:text" coordorigin="1044,156"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">
                <v:rect id="docshape130" o:spid="_x0000_s1103" style="position:absolute;left:1044;top:165;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" fillcolor="#f6f6f6" stroked="f">
                  <v:path arrowok="t"/>
                </v:rect>
                <v:shape id="docshape131" o:spid="_x0000_s1104" style="position:absolute;left:1044;top:155;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" path="m7992,5224l,5224r,20l7992,5244r,-20xm7992,l,,,20r7992,l7992,xe" fillcolor="#dadada" stroked="f">
                  <v:path arrowok="t" o:connecttype="custom" o:connectlocs="7992,5380;0,5380;0,5400;7992,5400;7992,5380;7992,156;0,156;0,176;7992,176;7992,156" o:connectangles="0,0,0,0,0,0,0,0,0,0"/>
                </v:shape>
                <v:shape id="docshape132" o:spid="_x0000_s1105" type="#_x0000_t202" style="position:absolute;left:1044;top:175;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" filled="f" stroked="f">
                  <v:path arrowok="t"/>
                  <v:textbox inset="0,0,0,0">
                    <w:txbxContent>
                      <w:p w14:paraId="72A58F25" w14:textId="77777777" w:rsidR="003D76C2" w:rsidRDefault="00000000">
                        <w:pPr>
                          <w:spacing w:before="43" w:line="235" w:lineRule="auto"/>
                          <w:ind w:left="669" w:right="840" w:hanging="216"/>
                          <w:rPr>
                            <w:rFonts w:ascii="Courier New"/>
                            <w:sz w:val="18"/>
                          </w:rPr>
                        </w:pPr>
                        <w:r>
                          <w:rPr>
                            <w:rFonts w:ascii="Courier New"/>
                            <w:sz w:val="18"/>
                          </w:rPr>
                          <w:t>&lt;style name="</w:t>
                        </w:r>
                        <w:proofErr w:type="spellStart"/>
                        <w:r>
                          <w:rPr>
                            <w:rFonts w:ascii="Courier New"/>
                            <w:sz w:val="18"/>
                          </w:rPr>
                          <w:t>HeaderText</w:t>
                        </w:r>
                        <w:proofErr w:type="spellEnd"/>
                        <w:r>
                          <w:rPr>
                            <w:rFonts w:ascii="Courier New"/>
                            <w:sz w:val="18"/>
                          </w:rPr>
                          <w:t xml:space="preserve">" </w:t>
                        </w:r>
                        <w:r>
                          <w:rPr>
                            <w:rFonts w:ascii="Courier New"/>
                            <w:spacing w:val="-2"/>
                            <w:sz w:val="18"/>
                          </w:rPr>
                          <w:t>parent="</w:t>
                        </w:r>
                        <w:proofErr w:type="spellStart"/>
                        <w:r>
                          <w:rPr>
                            <w:rFonts w:ascii="Courier New"/>
                            <w:spacing w:val="-2"/>
                            <w:sz w:val="18"/>
                          </w:rPr>
                          <w:t>Base.TextAppearance.AppCompat.Large</w:t>
                        </w:r>
                        <w:proofErr w:type="spellEnd"/>
                        <w:r>
                          <w:rPr>
                            <w:rFonts w:ascii="Courier New"/>
                            <w:spacing w:val="-2"/>
                            <w:sz w:val="18"/>
                          </w:rPr>
                          <w:t>"&gt;</w:t>
                        </w:r>
                      </w:p>
                      <w:p w14:paraId="54716FBB" w14:textId="77777777" w:rsidR="003D76C2" w:rsidRDefault="00000000">
                        <w:pPr>
                          <w:spacing w:before="17"/>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"&gt;18dp&lt;/item&gt;</w:t>
                        </w:r>
                      </w:p>
                      <w:p w14:paraId="1ED84B5A" w14:textId="77777777" w:rsidR="003D76C2" w:rsidRDefault="00000000">
                        <w:pPr>
                          <w:spacing w:before="77"/>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"&gt;24sp&lt;/item&gt;</w:t>
                        </w:r>
                      </w:p>
                      <w:p w14:paraId="6ACF7D2E" w14:textId="77777777" w:rsidR="003D76C2" w:rsidRDefault="00000000">
                        <w:pPr>
                          <w:spacing w:before="76"/>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android:textStyle</w:t>
                        </w:r>
                        <w:proofErr w:type="spellEnd"/>
                        <w:r>
                          <w:rPr>
                            <w:rFonts w:ascii="Courier New"/>
                            <w:spacing w:val="-2"/>
                            <w:sz w:val="18"/>
                          </w:rPr>
                          <w:t>"&gt;bold&lt;/item&gt;</w:t>
                        </w:r>
                      </w:p>
                      <w:p w14:paraId="35024479" w14:textId="77777777" w:rsidR="003D76C2" w:rsidRDefault="00000000">
                        <w:pPr>
                          <w:spacing w:before="76"/>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android:gravity</w:t>
                        </w:r>
                        <w:proofErr w:type="spellEnd"/>
                        <w:r>
                          <w:rPr>
                            <w:rFonts w:ascii="Courier New"/>
                            <w:spacing w:val="-2"/>
                            <w:sz w:val="18"/>
                          </w:rPr>
                          <w:t>"&gt;center&lt;/item&gt;</w:t>
                        </w:r>
                      </w:p>
                      <w:p w14:paraId="3309AC0D" w14:textId="77777777" w:rsidR="003D76C2" w:rsidRDefault="00000000">
                        <w:pPr>
                          <w:spacing w:before="76"/>
                          <w:ind w:left="453"/>
                          <w:rPr>
                            <w:rFonts w:ascii="Courier New"/>
                            <w:sz w:val="18"/>
                          </w:rPr>
                        </w:pPr>
                        <w:r>
                          <w:rPr>
                            <w:rFonts w:ascii="Courier New"/>
                            <w:spacing w:val="-2"/>
                            <w:sz w:val="18"/>
                          </w:rPr>
                          <w:t>&lt;/style&gt;</w:t>
                        </w:r>
                      </w:p>
                      <w:p w14:paraId="151A3D40" w14:textId="77777777" w:rsidR="003D76C2" w:rsidRDefault="003D76C2">
                        <w:pPr>
                          <w:rPr>
                            <w:rFonts w:ascii="Courier New"/>
                            <w:sz w:val="20"/>
                          </w:rPr>
                        </w:pPr>
                      </w:p>
                      <w:p w14:paraId="2AAC8184" w14:textId="77777777" w:rsidR="003D76C2" w:rsidRDefault="00000000">
                        <w:pPr>
                          <w:spacing w:before="129"/>
                          <w:ind w:left="885"/>
                          <w:rPr>
                            <w:rFonts w:ascii="Courier New"/>
                            <w:sz w:val="18"/>
                          </w:rPr>
                        </w:pPr>
                        <w:r>
                          <w:rPr>
                            <w:rFonts w:ascii="Courier New"/>
                            <w:sz w:val="18"/>
                          </w:rPr>
                          <w:t>&lt;style</w:t>
                        </w:r>
                        <w:r>
                          <w:rPr>
                            <w:rFonts w:ascii="Courier New"/>
                            <w:spacing w:val="-6"/>
                            <w:sz w:val="18"/>
                          </w:rPr>
                          <w:t xml:space="preserve"> </w:t>
                        </w:r>
                        <w:r>
                          <w:rPr>
                            <w:rFonts w:ascii="Courier New"/>
                            <w:spacing w:val="-2"/>
                            <w:sz w:val="18"/>
                          </w:rPr>
                          <w:t>name="</w:t>
                        </w:r>
                        <w:proofErr w:type="spellStart"/>
                        <w:r>
                          <w:rPr>
                            <w:rFonts w:ascii="Courier New"/>
                            <w:spacing w:val="-2"/>
                            <w:sz w:val="18"/>
                          </w:rPr>
                          <w:t>ButtonText</w:t>
                        </w:r>
                        <w:proofErr w:type="spellEnd"/>
                        <w:r>
                          <w:rPr>
                            <w:rFonts w:ascii="Courier New"/>
                            <w:spacing w:val="-2"/>
                            <w:sz w:val="18"/>
                          </w:rPr>
                          <w:t>"&gt;</w:t>
                        </w:r>
                      </w:p>
                      <w:p w14:paraId="36F16072"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"&gt;14dp&lt;/item&gt;</w:t>
                        </w:r>
                      </w:p>
                      <w:p w14:paraId="650DD7CB"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android:textAllCaps</w:t>
                        </w:r>
                        <w:proofErr w:type="spellEnd"/>
                        <w:r>
                          <w:rPr>
                            <w:rFonts w:ascii="Courier New"/>
                            <w:spacing w:val="-2"/>
                            <w:sz w:val="18"/>
                          </w:rPr>
                          <w:t>"&gt;false&lt;/item&gt;</w:t>
                        </w:r>
                      </w:p>
                      <w:p w14:paraId="5F1C738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"&gt;18sp&lt;/item&gt;</w:t>
                        </w:r>
                      </w:p>
                      <w:p w14:paraId="61896B71" w14:textId="77777777" w:rsidR="003D76C2" w:rsidRDefault="00000000">
                        <w:pPr>
                          <w:spacing w:before="76"/>
                          <w:ind w:left="885"/>
                          <w:rPr>
                            <w:rFonts w:ascii="Courier New"/>
                            <w:sz w:val="18"/>
                          </w:rPr>
                        </w:pPr>
                        <w:r>
                          <w:rPr>
                            <w:rFonts w:ascii="Courier New"/>
                            <w:spacing w:val="-2"/>
                            <w:sz w:val="18"/>
                          </w:rPr>
                          <w:t>&lt;/style&gt;</w:t>
                        </w:r>
                      </w:p>
                      <w:p w14:paraId="6FEBC6FC" w14:textId="77777777" w:rsidR="003D76C2" w:rsidRDefault="003D76C2">
                        <w:pPr>
                          <w:rPr>
                            <w:rFonts w:ascii="Courier New"/>
                            <w:sz w:val="20"/>
                          </w:rPr>
                        </w:pPr>
                      </w:p>
                      <w:p w14:paraId="433D91D4" w14:textId="77777777" w:rsidR="003D76C2" w:rsidRDefault="00000000">
                        <w:pPr>
                          <w:spacing w:before="129"/>
                          <w:ind w:left="885"/>
                          <w:rPr>
                            <w:rFonts w:ascii="Courier New"/>
                            <w:sz w:val="18"/>
                          </w:rPr>
                        </w:pPr>
                        <w:r>
                          <w:rPr>
                            <w:rFonts w:ascii="Courier New"/>
                            <w:sz w:val="18"/>
                          </w:rPr>
                          <w:t>&lt;style</w:t>
                        </w:r>
                        <w:r>
                          <w:rPr>
                            <w:rFonts w:ascii="Courier New"/>
                            <w:spacing w:val="-6"/>
                            <w:sz w:val="18"/>
                          </w:rPr>
                          <w:t xml:space="preserve"> </w:t>
                        </w:r>
                        <w:r>
                          <w:rPr>
                            <w:rFonts w:ascii="Courier New"/>
                            <w:spacing w:val="-2"/>
                            <w:sz w:val="18"/>
                          </w:rPr>
                          <w:t>name="</w:t>
                        </w:r>
                        <w:proofErr w:type="spellStart"/>
                        <w:r>
                          <w:rPr>
                            <w:rFonts w:ascii="Courier New"/>
                            <w:spacing w:val="-2"/>
                            <w:sz w:val="18"/>
                          </w:rPr>
                          <w:t>AnswerText</w:t>
                        </w:r>
                        <w:proofErr w:type="spellEnd"/>
                        <w:r>
                          <w:rPr>
                            <w:rFonts w:ascii="Courier New"/>
                            <w:spacing w:val="-2"/>
                            <w:sz w:val="18"/>
                          </w:rPr>
                          <w:t>"&gt;</w:t>
                        </w:r>
                      </w:p>
                      <w:p w14:paraId="2C105B97"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android:padding</w:t>
                        </w:r>
                        <w:proofErr w:type="spellEnd"/>
                        <w:r>
                          <w:rPr>
                            <w:rFonts w:ascii="Courier New"/>
                            <w:spacing w:val="-2"/>
                            <w:sz w:val="18"/>
                          </w:rPr>
                          <w:t>"&gt;14dp&lt;/item&gt;</w:t>
                        </w:r>
                      </w:p>
                      <w:p w14:paraId="0A968713"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android:textSize</w:t>
                        </w:r>
                        <w:proofErr w:type="spellEnd"/>
                        <w:r>
                          <w:rPr>
                            <w:rFonts w:ascii="Courier New"/>
                            <w:spacing w:val="-2"/>
                            <w:sz w:val="18"/>
                          </w:rPr>
                          <w:t>"&gt;18sp&lt;/item&gt;</w:t>
                        </w:r>
                      </w:p>
                      <w:p w14:paraId="4BC8A7DD"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android:textStyle</w:t>
                        </w:r>
                        <w:proofErr w:type="spellEnd"/>
                        <w:r>
                          <w:rPr>
                            <w:rFonts w:ascii="Courier New"/>
                            <w:spacing w:val="-2"/>
                            <w:sz w:val="18"/>
                          </w:rPr>
                          <w:t>"&gt;bold&lt;/item&gt;</w:t>
                        </w:r>
                      </w:p>
                      <w:p w14:paraId="6BDC9975" w14:textId="77777777" w:rsidR="003D76C2" w:rsidRDefault="00000000">
                        <w:pPr>
                          <w:spacing w:before="76"/>
                          <w:ind w:left="885"/>
                          <w:rPr>
                            <w:rFonts w:ascii="Courier New"/>
                            <w:sz w:val="18"/>
                          </w:rPr>
                        </w:pPr>
                        <w:r>
                          <w:rPr>
                            <w:rFonts w:ascii="Courier New"/>
                            <w:spacing w:val="-2"/>
                            <w:sz w:val="18"/>
                          </w:rPr>
                          <w:t>&lt;/style&gt;</w:t>
                        </w:r>
                      </w:p>
                    </w:txbxContent>
                  </v:textbox>
                </v:shape>
                <w10:wrap type="topAndBottom" anchorx="page"/>
              </v:group>
            </w:pict>
          </mc:Fallback>
        </mc:AlternateContent>
      </w:r>
    </w:p>
    <w:p w14:paraId="4D16DB5F" w14:textId="77777777" w:rsidR="003D76C2" w:rsidRDefault="00000000">
      <w:pPr>
        <w:pStyle w:val="BodyText"/>
        <w:spacing w:before="72" w:line="242" w:lineRule="auto"/>
        <w:ind w:left="554" w:right="905"/>
        <w:jc w:val="both"/>
      </w:pPr>
      <w:r>
        <w:t>These</w:t>
      </w:r>
      <w:r>
        <w:rPr>
          <w:spacing w:val="-3"/>
        </w:rPr>
        <w:t xml:space="preserve"> </w:t>
      </w:r>
      <w:r>
        <w:t>are</w:t>
      </w:r>
      <w:r>
        <w:rPr>
          <w:spacing w:val="-3"/>
        </w:rPr>
        <w:t xml:space="preserve"> </w:t>
      </w:r>
      <w:r>
        <w:t>basic</w:t>
      </w:r>
      <w:r>
        <w:rPr>
          <w:spacing w:val="-2"/>
        </w:rPr>
        <w:t xml:space="preserve"> </w:t>
      </w:r>
      <w:r>
        <w:t>styles</w:t>
      </w:r>
      <w:r>
        <w:rPr>
          <w:spacing w:val="-2"/>
        </w:rPr>
        <w:t xml:space="preserve"> </w:t>
      </w:r>
      <w:r>
        <w:t>so</w:t>
      </w:r>
      <w:r>
        <w:rPr>
          <w:spacing w:val="-2"/>
        </w:rPr>
        <w:t xml:space="preserve"> </w:t>
      </w:r>
      <w:r>
        <w:t>feel</w:t>
      </w:r>
      <w:r>
        <w:rPr>
          <w:spacing w:val="-2"/>
        </w:rPr>
        <w:t xml:space="preserve"> </w:t>
      </w:r>
      <w:r>
        <w:t>free</w:t>
      </w:r>
      <w:r>
        <w:rPr>
          <w:spacing w:val="-2"/>
        </w:rPr>
        <w:t xml:space="preserve"> </w:t>
      </w:r>
      <w:r>
        <w:t>to</w:t>
      </w:r>
      <w:r>
        <w:rPr>
          <w:spacing w:val="-2"/>
        </w:rPr>
        <w:t xml:space="preserve"> </w:t>
      </w:r>
      <w:r>
        <w:t>change</w:t>
      </w:r>
      <w:r>
        <w:rPr>
          <w:spacing w:val="-2"/>
        </w:rPr>
        <w:t xml:space="preserve"> </w:t>
      </w:r>
      <w:r>
        <w:t>them.</w:t>
      </w:r>
      <w:r>
        <w:rPr>
          <w:spacing w:val="-2"/>
        </w:rPr>
        <w:t xml:space="preserve"> </w:t>
      </w:r>
      <w:r>
        <w:t>Buttons,</w:t>
      </w:r>
      <w:r>
        <w:rPr>
          <w:spacing w:val="-2"/>
        </w:rPr>
        <w:t xml:space="preserve"> </w:t>
      </w:r>
      <w:r>
        <w:t>by</w:t>
      </w:r>
      <w:r>
        <w:rPr>
          <w:spacing w:val="-2"/>
        </w:rPr>
        <w:t xml:space="preserve"> </w:t>
      </w:r>
      <w:r>
        <w:t>default,</w:t>
      </w:r>
      <w:r>
        <w:rPr>
          <w:spacing w:val="-2"/>
        </w:rPr>
        <w:t xml:space="preserve"> </w:t>
      </w:r>
      <w:r>
        <w:t>display</w:t>
      </w:r>
      <w:r>
        <w:rPr>
          <w:spacing w:val="-2"/>
        </w:rPr>
        <w:t xml:space="preserve"> </w:t>
      </w:r>
      <w:r>
        <w:t>in uppercase</w:t>
      </w:r>
      <w:r>
        <w:rPr>
          <w:spacing w:val="-13"/>
        </w:rPr>
        <w:t xml:space="preserve"> </w:t>
      </w:r>
      <w:r>
        <w:t>text</w:t>
      </w:r>
      <w:r>
        <w:rPr>
          <w:spacing w:val="-13"/>
        </w:rPr>
        <w:t xml:space="preserve"> </w:t>
      </w:r>
      <w:r>
        <w:t>so</w:t>
      </w:r>
      <w:r>
        <w:rPr>
          <w:spacing w:val="-13"/>
        </w:rPr>
        <w:t xml:space="preserve"> </w:t>
      </w:r>
      <w:r>
        <w:t>the</w:t>
      </w:r>
      <w:r>
        <w:rPr>
          <w:spacing w:val="-13"/>
        </w:rPr>
        <w:t xml:space="preserve"> </w:t>
      </w:r>
      <w:proofErr w:type="spellStart"/>
      <w:r>
        <w:rPr>
          <w:rFonts w:ascii="Courier New"/>
          <w:b/>
          <w:sz w:val="22"/>
        </w:rPr>
        <w:t>android:textAllCaps</w:t>
      </w:r>
      <w:proofErr w:type="spellEnd"/>
      <w:r>
        <w:rPr>
          <w:rFonts w:ascii="Courier New"/>
          <w:b/>
          <w:spacing w:val="-33"/>
          <w:sz w:val="22"/>
        </w:rPr>
        <w:t xml:space="preserve"> </w:t>
      </w:r>
      <w:r>
        <w:t>item</w:t>
      </w:r>
      <w:r>
        <w:rPr>
          <w:spacing w:val="-13"/>
        </w:rPr>
        <w:t xml:space="preserve"> </w:t>
      </w:r>
      <w:r>
        <w:t>set</w:t>
      </w:r>
      <w:r>
        <w:rPr>
          <w:spacing w:val="-13"/>
        </w:rPr>
        <w:t xml:space="preserve"> </w:t>
      </w:r>
      <w:r>
        <w:t>to</w:t>
      </w:r>
      <w:r>
        <w:rPr>
          <w:spacing w:val="-13"/>
        </w:rPr>
        <w:t xml:space="preserve"> </w:t>
      </w:r>
      <w:r>
        <w:rPr>
          <w:rFonts w:ascii="Courier New"/>
          <w:b/>
          <w:sz w:val="22"/>
        </w:rPr>
        <w:t>false</w:t>
      </w:r>
      <w:r>
        <w:rPr>
          <w:rFonts w:ascii="Courier New"/>
          <w:b/>
          <w:spacing w:val="-33"/>
          <w:sz w:val="22"/>
        </w:rPr>
        <w:t xml:space="preserve"> </w:t>
      </w:r>
      <w:r>
        <w:t>allows</w:t>
      </w:r>
      <w:r>
        <w:rPr>
          <w:spacing w:val="-13"/>
        </w:rPr>
        <w:t xml:space="preserve"> </w:t>
      </w:r>
      <w:r>
        <w:t>us</w:t>
      </w:r>
      <w:r>
        <w:rPr>
          <w:spacing w:val="-13"/>
        </w:rPr>
        <w:t xml:space="preserve"> </w:t>
      </w:r>
      <w:r>
        <w:t>to not display the buttons in uppercase.</w:t>
      </w:r>
    </w:p>
    <w:p w14:paraId="00EAAFEB" w14:textId="77777777" w:rsidR="003D76C2" w:rsidRDefault="00000000">
      <w:pPr>
        <w:pStyle w:val="BodyText"/>
        <w:spacing w:before="147" w:line="242" w:lineRule="auto"/>
        <w:ind w:left="554" w:right="1684"/>
      </w:pPr>
      <w:r>
        <w:t>The</w:t>
      </w:r>
      <w:r>
        <w:rPr>
          <w:spacing w:val="-4"/>
        </w:rPr>
        <w:t xml:space="preserve"> </w:t>
      </w:r>
      <w:r>
        <w:t>approach</w:t>
      </w:r>
      <w:r>
        <w:rPr>
          <w:spacing w:val="-4"/>
        </w:rPr>
        <w:t xml:space="preserve"> </w:t>
      </w:r>
      <w:r>
        <w:t>that</w:t>
      </w:r>
      <w:r>
        <w:rPr>
          <w:spacing w:val="-3"/>
        </w:rPr>
        <w:t xml:space="preserve"> </w:t>
      </w:r>
      <w:r>
        <w:t>is</w:t>
      </w:r>
      <w:r>
        <w:rPr>
          <w:spacing w:val="-3"/>
        </w:rPr>
        <w:t xml:space="preserve"> </w:t>
      </w:r>
      <w:r>
        <w:t>used</w:t>
      </w:r>
      <w:r>
        <w:rPr>
          <w:spacing w:val="-3"/>
        </w:rPr>
        <w:t xml:space="preserve"> </w:t>
      </w:r>
      <w:r>
        <w:t>for</w:t>
      </w:r>
      <w:r>
        <w:rPr>
          <w:spacing w:val="-3"/>
        </w:rPr>
        <w:t xml:space="preserve"> </w:t>
      </w:r>
      <w:r>
        <w:t>this</w:t>
      </w:r>
      <w:r>
        <w:rPr>
          <w:spacing w:val="-3"/>
        </w:rPr>
        <w:t xml:space="preserve"> </w:t>
      </w:r>
      <w:r>
        <w:t>activity</w:t>
      </w:r>
      <w:r>
        <w:rPr>
          <w:spacing w:val="-4"/>
        </w:rPr>
        <w:t xml:space="preserve"> </w:t>
      </w:r>
      <w:r>
        <w:t>is</w:t>
      </w:r>
      <w:r>
        <w:rPr>
          <w:spacing w:val="-3"/>
        </w:rPr>
        <w:t xml:space="preserve"> </w:t>
      </w:r>
      <w:r>
        <w:t>to</w:t>
      </w:r>
      <w:r>
        <w:rPr>
          <w:spacing w:val="-3"/>
        </w:rPr>
        <w:t xml:space="preserve"> </w:t>
      </w:r>
      <w:r>
        <w:t>use</w:t>
      </w:r>
      <w:r>
        <w:rPr>
          <w:spacing w:val="-3"/>
        </w:rPr>
        <w:t xml:space="preserve"> </w:t>
      </w:r>
      <w:r>
        <w:t>dynamic</w:t>
      </w:r>
      <w:r>
        <w:rPr>
          <w:spacing w:val="-3"/>
        </w:rPr>
        <w:t xml:space="preserve"> </w:t>
      </w:r>
      <w:r>
        <w:t xml:space="preserve">fragments and a listener in a </w:t>
      </w:r>
      <w:proofErr w:type="spellStart"/>
      <w:r>
        <w:rPr>
          <w:rFonts w:ascii="Courier New"/>
          <w:b/>
          <w:sz w:val="22"/>
        </w:rPr>
        <w:t>QuestionsFragment</w:t>
      </w:r>
      <w:proofErr w:type="spellEnd"/>
      <w:r>
        <w:rPr>
          <w:rFonts w:ascii="Courier New"/>
          <w:b/>
          <w:spacing w:val="-68"/>
          <w:sz w:val="22"/>
        </w:rPr>
        <w:t xml:space="preserve"> </w:t>
      </w:r>
      <w:r>
        <w:t xml:space="preserve">class to pass data to an </w:t>
      </w:r>
      <w:proofErr w:type="spellStart"/>
      <w:r>
        <w:rPr>
          <w:rFonts w:ascii="Courier New"/>
          <w:b/>
          <w:sz w:val="22"/>
        </w:rPr>
        <w:t>AnswersFragment</w:t>
      </w:r>
      <w:proofErr w:type="spellEnd"/>
      <w:r>
        <w:rPr>
          <w:rFonts w:ascii="Courier New"/>
          <w:b/>
          <w:spacing w:val="-66"/>
          <w:sz w:val="22"/>
        </w:rPr>
        <w:t xml:space="preserve"> </w:t>
      </w:r>
      <w:r>
        <w:t xml:space="preserve">with the fragments being added to a container </w:t>
      </w:r>
      <w:proofErr w:type="spellStart"/>
      <w:r>
        <w:rPr>
          <w:rFonts w:ascii="Courier New"/>
          <w:b/>
          <w:sz w:val="22"/>
        </w:rPr>
        <w:t>ViewGroup</w:t>
      </w:r>
      <w:proofErr w:type="spellEnd"/>
      <w:r>
        <w:rPr>
          <w:rFonts w:ascii="Courier New"/>
          <w:b/>
          <w:spacing w:val="-52"/>
          <w:sz w:val="22"/>
        </w:rPr>
        <w:t xml:space="preserve"> </w:t>
      </w:r>
      <w:r>
        <w:t>in the activity layout file.</w:t>
      </w:r>
    </w:p>
    <w:p w14:paraId="466B8D22" w14:textId="77777777" w:rsidR="003D76C2" w:rsidRDefault="00000000">
      <w:pPr>
        <w:pStyle w:val="ListParagraph"/>
        <w:numPr>
          <w:ilvl w:val="0"/>
          <w:numId w:val="15"/>
        </w:numPr>
        <w:tabs>
          <w:tab w:val="left" w:pos="554"/>
        </w:tabs>
        <w:spacing w:before="138" w:line="242" w:lineRule="auto"/>
        <w:ind w:left="554" w:right="1317"/>
        <w:jc w:val="left"/>
        <w:rPr>
          <w:sz w:val="20"/>
        </w:rPr>
      </w:pPr>
      <w:r>
        <w:rPr>
          <w:sz w:val="20"/>
        </w:rPr>
        <w:t>The first stage of creating this is to create a new blank fragment with the toolbar</w:t>
      </w:r>
      <w:r>
        <w:rPr>
          <w:spacing w:val="-13"/>
          <w:sz w:val="20"/>
        </w:rPr>
        <w:t xml:space="preserve"> </w:t>
      </w:r>
      <w:r>
        <w:rPr>
          <w:rFonts w:ascii="Courier New"/>
          <w:b/>
        </w:rPr>
        <w:t>File</w:t>
      </w:r>
      <w:r>
        <w:rPr>
          <w:rFonts w:ascii="Courier New"/>
          <w:b/>
          <w:spacing w:val="-80"/>
        </w:rPr>
        <w:t xml:space="preserve"> </w:t>
      </w:r>
      <w:r>
        <w:rPr>
          <w:sz w:val="20"/>
        </w:rPr>
        <w:t>|</w:t>
      </w:r>
      <w:r>
        <w:rPr>
          <w:spacing w:val="-3"/>
          <w:sz w:val="20"/>
        </w:rPr>
        <w:t xml:space="preserve"> </w:t>
      </w:r>
      <w:r>
        <w:rPr>
          <w:rFonts w:ascii="Courier New"/>
          <w:b/>
        </w:rPr>
        <w:t>New</w:t>
      </w:r>
      <w:r>
        <w:rPr>
          <w:rFonts w:ascii="Courier New"/>
          <w:b/>
          <w:spacing w:val="-80"/>
        </w:rPr>
        <w:t xml:space="preserve"> </w:t>
      </w:r>
      <w:r>
        <w:rPr>
          <w:sz w:val="20"/>
        </w:rPr>
        <w:t>|</w:t>
      </w:r>
      <w:r>
        <w:rPr>
          <w:spacing w:val="-4"/>
          <w:sz w:val="20"/>
        </w:rPr>
        <w:t xml:space="preserve"> </w:t>
      </w:r>
      <w:r>
        <w:rPr>
          <w:rFonts w:ascii="Courier New"/>
          <w:b/>
        </w:rPr>
        <w:t>Fragment</w:t>
      </w:r>
      <w:r>
        <w:rPr>
          <w:rFonts w:ascii="Courier New"/>
          <w:b/>
          <w:spacing w:val="-80"/>
        </w:rPr>
        <w:t xml:space="preserve"> </w:t>
      </w:r>
      <w:r>
        <w:rPr>
          <w:sz w:val="20"/>
        </w:rPr>
        <w:t>|</w:t>
      </w:r>
      <w:r>
        <w:rPr>
          <w:spacing w:val="-4"/>
          <w:sz w:val="20"/>
        </w:rPr>
        <w:t xml:space="preserve"> </w:t>
      </w:r>
      <w:r>
        <w:rPr>
          <w:rFonts w:ascii="Courier New"/>
          <w:b/>
        </w:rPr>
        <w:t>Fragment</w:t>
      </w:r>
      <w:r>
        <w:rPr>
          <w:rFonts w:ascii="Courier New"/>
          <w:b/>
          <w:spacing w:val="-8"/>
        </w:rPr>
        <w:t xml:space="preserve"> </w:t>
      </w:r>
      <w:r>
        <w:rPr>
          <w:rFonts w:ascii="Courier New"/>
          <w:b/>
        </w:rPr>
        <w:t>(Blank)</w:t>
      </w:r>
      <w:r>
        <w:rPr>
          <w:rFonts w:ascii="Courier New"/>
          <w:b/>
          <w:spacing w:val="-80"/>
        </w:rPr>
        <w:t xml:space="preserve"> </w:t>
      </w:r>
      <w:r>
        <w:rPr>
          <w:sz w:val="20"/>
        </w:rPr>
        <w:t>option</w:t>
      </w:r>
      <w:r>
        <w:rPr>
          <w:spacing w:val="-3"/>
          <w:sz w:val="20"/>
        </w:rPr>
        <w:t xml:space="preserve"> </w:t>
      </w:r>
      <w:r>
        <w:rPr>
          <w:sz w:val="20"/>
        </w:rPr>
        <w:t>and</w:t>
      </w:r>
      <w:r>
        <w:rPr>
          <w:spacing w:val="-4"/>
          <w:sz w:val="20"/>
        </w:rPr>
        <w:t xml:space="preserve"> </w:t>
      </w:r>
      <w:r>
        <w:rPr>
          <w:sz w:val="20"/>
        </w:rPr>
        <w:t>call</w:t>
      </w:r>
      <w:r>
        <w:rPr>
          <w:spacing w:val="-3"/>
          <w:sz w:val="20"/>
        </w:rPr>
        <w:t xml:space="preserve"> </w:t>
      </w:r>
      <w:r>
        <w:rPr>
          <w:sz w:val="20"/>
        </w:rPr>
        <w:t xml:space="preserve">it </w:t>
      </w:r>
      <w:proofErr w:type="spellStart"/>
      <w:r>
        <w:rPr>
          <w:rFonts w:ascii="Courier New"/>
          <w:b/>
          <w:spacing w:val="-2"/>
        </w:rPr>
        <w:t>QuestionsFragment</w:t>
      </w:r>
      <w:proofErr w:type="spellEnd"/>
      <w:r>
        <w:rPr>
          <w:spacing w:val="-2"/>
          <w:sz w:val="20"/>
        </w:rPr>
        <w:t>.</w:t>
      </w:r>
    </w:p>
    <w:p w14:paraId="27122520" w14:textId="77777777" w:rsidR="003D76C2" w:rsidRDefault="003D76C2">
      <w:pPr>
        <w:spacing w:line="242" w:lineRule="auto"/>
        <w:rPr>
          <w:sz w:val="20"/>
        </w:rPr>
        <w:sectPr w:rsidR="003D76C2">
          <w:pgSz w:w="10800" w:h="13320"/>
          <w:pgMar w:top="1120" w:right="920" w:bottom="280" w:left="940" w:header="695" w:footer="0" w:gutter="0"/>
          <w:cols w:space="720"/>
        </w:sectPr>
      </w:pPr>
    </w:p>
    <w:p w14:paraId="7E26FE69" w14:textId="77777777" w:rsidR="003D76C2" w:rsidRDefault="00D51F7C">
      <w:pPr>
        <w:pStyle w:val="BodyText"/>
        <w:spacing w:before="12"/>
        <w:rPr>
          <w:sz w:val="7"/>
        </w:rPr>
      </w:pPr>
      <w:r>
        <w:rPr>
          <w:noProof/>
        </w:rPr>
        <w:lastRenderedPageBreak/>
        <mc:AlternateContent>
          <mc:Choice Requires="wpg">
            <w:drawing>
              <wp:anchor distT="0" distB="0" distL="114300" distR="114300" simplePos="0" relativeHeight="483649536" behindDoc="1" locked="0" layoutInCell="1" allowOverlap="1" wp14:anchorId="74A42665" wp14:editId="5861F59D">
                <wp:simplePos x="0" y="0"/>
                <wp:positionH relativeFrom="page">
                  <wp:posOffset>1120140</wp:posOffset>
                </wp:positionH>
                <wp:positionV relativeFrom="page">
                  <wp:posOffset>1301750</wp:posOffset>
                </wp:positionV>
                <wp:extent cx="5074920" cy="6353175"/>
                <wp:effectExtent l="0" t="0" r="5080" b="0"/>
                <wp:wrapNone/>
                <wp:docPr id="1406" name="docshapegroup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353175"/>
                          <a:chOff x="1764" y="2050"/>
                          <a:chExt cx="7992" cy="10005"/>
                        </a:xfrm>
                      </wpg:grpSpPr>
                      <wps:wsp>
                        <wps:cNvPr id="1407" name="docshape134"/>
                        <wps:cNvSpPr>
                          <a:spLocks/>
                        </wps:cNvSpPr>
                        <wps:spPr bwMode="auto">
                          <a:xfrm>
                            <a:off x="1764" y="2059"/>
                            <a:ext cx="7992" cy="99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8" name="docshape135"/>
                        <wps:cNvSpPr>
                          <a:spLocks/>
                        </wps:cNvSpPr>
                        <wps:spPr bwMode="auto">
                          <a:xfrm>
                            <a:off x="1764" y="2049"/>
                            <a:ext cx="7992" cy="10005"/>
                          </a:xfrm>
                          <a:custGeom>
                            <a:avLst/>
                            <a:gdLst>
                              <a:gd name="T0" fmla="+- 0 9756 1764"/>
                              <a:gd name="T1" fmla="*/ T0 w 7992"/>
                              <a:gd name="T2" fmla="+- 0 12034 2050"/>
                              <a:gd name="T3" fmla="*/ 12034 h 10005"/>
                              <a:gd name="T4" fmla="+- 0 1764 1764"/>
                              <a:gd name="T5" fmla="*/ T4 w 7992"/>
                              <a:gd name="T6" fmla="+- 0 12034 2050"/>
                              <a:gd name="T7" fmla="*/ 12034 h 10005"/>
                              <a:gd name="T8" fmla="+- 0 1764 1764"/>
                              <a:gd name="T9" fmla="*/ T8 w 7992"/>
                              <a:gd name="T10" fmla="+- 0 12054 2050"/>
                              <a:gd name="T11" fmla="*/ 12054 h 10005"/>
                              <a:gd name="T12" fmla="+- 0 9756 1764"/>
                              <a:gd name="T13" fmla="*/ T12 w 7992"/>
                              <a:gd name="T14" fmla="+- 0 12054 2050"/>
                              <a:gd name="T15" fmla="*/ 12054 h 10005"/>
                              <a:gd name="T16" fmla="+- 0 9756 1764"/>
                              <a:gd name="T17" fmla="*/ T16 w 7992"/>
                              <a:gd name="T18" fmla="+- 0 12034 2050"/>
                              <a:gd name="T19" fmla="*/ 12034 h 10005"/>
                              <a:gd name="T20" fmla="+- 0 9756 1764"/>
                              <a:gd name="T21" fmla="*/ T20 w 7992"/>
                              <a:gd name="T22" fmla="+- 0 2050 2050"/>
                              <a:gd name="T23" fmla="*/ 2050 h 10005"/>
                              <a:gd name="T24" fmla="+- 0 1764 1764"/>
                              <a:gd name="T25" fmla="*/ T24 w 7992"/>
                              <a:gd name="T26" fmla="+- 0 2050 2050"/>
                              <a:gd name="T27" fmla="*/ 2050 h 10005"/>
                              <a:gd name="T28" fmla="+- 0 1764 1764"/>
                              <a:gd name="T29" fmla="*/ T28 w 7992"/>
                              <a:gd name="T30" fmla="+- 0 2070 2050"/>
                              <a:gd name="T31" fmla="*/ 2070 h 10005"/>
                              <a:gd name="T32" fmla="+- 0 9756 1764"/>
                              <a:gd name="T33" fmla="*/ T32 w 7992"/>
                              <a:gd name="T34" fmla="+- 0 2070 2050"/>
                              <a:gd name="T35" fmla="*/ 2070 h 10005"/>
                              <a:gd name="T36" fmla="+- 0 9756 1764"/>
                              <a:gd name="T37" fmla="*/ T36 w 7992"/>
                              <a:gd name="T38" fmla="+- 0 2050 2050"/>
                              <a:gd name="T39" fmla="*/ 2050 h 10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005">
                                <a:moveTo>
                                  <a:pt x="7992" y="9984"/>
                                </a:moveTo>
                                <a:lnTo>
                                  <a:pt x="0" y="9984"/>
                                </a:lnTo>
                                <a:lnTo>
                                  <a:pt x="0" y="10004"/>
                                </a:lnTo>
                                <a:lnTo>
                                  <a:pt x="7992" y="10004"/>
                                </a:lnTo>
                                <a:lnTo>
                                  <a:pt x="7992" y="99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12F334" id="docshapegroup133" o:spid="_x0000_s1026" style="position:absolute;margin-left:88.2pt;margin-top:102.5pt;width:399.6pt;height:500.25pt;z-index:-19666944;mso-position-horizontal-relative:page;mso-position-vertical-relative:page" coordorigin="1764,2050" coordsize="7992,10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">
                <v:rect id="docshape134" o:spid="_x0000_s1027" style="position:absolute;left:1764;top:2059;width:7992;height:9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" fillcolor="#f6f6f6" stroked="f">
                  <v:path arrowok="t"/>
                </v:rect>
                <v:shape id="docshape135" o:spid="_x0000_s1028" style="position:absolute;left:1764;top:2049;width:7992;height:10005;visibility:visible;mso-wrap-style:square;v-text-anchor:top" coordsize="7992,1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" path="m7992,9984l,9984r,20l7992,10004r,-20xm7992,l,,,20r7992,l7992,xe" fillcolor="#dadada" stroked="f">
                  <v:path arrowok="t" o:connecttype="custom" o:connectlocs="7992,12034;0,12034;0,12054;7992,12054;7992,12034;7992,2050;0,2050;0,2070;7992,2070;7992,2050" o:connectangles="0,0,0,0,0,0,0,0,0,0"/>
                </v:shape>
                <w10:wrap anchorx="page" anchory="page"/>
              </v:group>
            </w:pict>
          </mc:Fallback>
        </mc:AlternateContent>
      </w:r>
    </w:p>
    <w:p w14:paraId="38FAEE6B" w14:textId="77777777" w:rsidR="003D76C2" w:rsidRDefault="00000000">
      <w:pPr>
        <w:pStyle w:val="ListParagraph"/>
        <w:numPr>
          <w:ilvl w:val="0"/>
          <w:numId w:val="15"/>
        </w:numPr>
        <w:tabs>
          <w:tab w:val="left" w:pos="1274"/>
        </w:tabs>
        <w:spacing w:before="101"/>
        <w:jc w:val="left"/>
        <w:rPr>
          <w:rFonts w:ascii="Courier New"/>
          <w:b/>
        </w:rPr>
      </w:pPr>
      <w:r>
        <w:rPr>
          <w:sz w:val="20"/>
        </w:rPr>
        <w:t>Once</w:t>
      </w:r>
      <w:r>
        <w:rPr>
          <w:spacing w:val="-2"/>
          <w:sz w:val="20"/>
        </w:rPr>
        <w:t xml:space="preserve"> </w:t>
      </w:r>
      <w:r>
        <w:rPr>
          <w:sz w:val="20"/>
        </w:rPr>
        <w:t>the</w:t>
      </w:r>
      <w:r>
        <w:rPr>
          <w:spacing w:val="-1"/>
          <w:sz w:val="20"/>
        </w:rPr>
        <w:t xml:space="preserve"> </w:t>
      </w:r>
      <w:r>
        <w:rPr>
          <w:sz w:val="20"/>
        </w:rPr>
        <w:t>fragment</w:t>
      </w:r>
      <w:r>
        <w:rPr>
          <w:spacing w:val="-2"/>
          <w:sz w:val="20"/>
        </w:rPr>
        <w:t xml:space="preserve"> </w:t>
      </w:r>
      <w:r>
        <w:rPr>
          <w:sz w:val="20"/>
        </w:rPr>
        <w:t>has</w:t>
      </w:r>
      <w:r>
        <w:rPr>
          <w:spacing w:val="-1"/>
          <w:sz w:val="20"/>
        </w:rPr>
        <w:t xml:space="preserve"> </w:t>
      </w:r>
      <w:r>
        <w:rPr>
          <w:sz w:val="20"/>
        </w:rPr>
        <w:t>been</w:t>
      </w:r>
      <w:r>
        <w:rPr>
          <w:spacing w:val="-1"/>
          <w:sz w:val="20"/>
        </w:rPr>
        <w:t xml:space="preserve"> </w:t>
      </w:r>
      <w:r>
        <w:rPr>
          <w:sz w:val="20"/>
        </w:rPr>
        <w:t>created,</w:t>
      </w:r>
      <w:r>
        <w:rPr>
          <w:spacing w:val="-2"/>
          <w:sz w:val="20"/>
        </w:rPr>
        <w:t xml:space="preserve"> </w:t>
      </w:r>
      <w:r>
        <w:rPr>
          <w:sz w:val="20"/>
        </w:rPr>
        <w:t>open</w:t>
      </w:r>
      <w:r>
        <w:rPr>
          <w:spacing w:val="-1"/>
          <w:sz w:val="20"/>
        </w:rPr>
        <w:t xml:space="preserve"> </w:t>
      </w:r>
      <w:r>
        <w:rPr>
          <w:sz w:val="20"/>
        </w:rPr>
        <w:t>the</w:t>
      </w:r>
      <w:r>
        <w:rPr>
          <w:spacing w:val="-3"/>
          <w:sz w:val="20"/>
        </w:rPr>
        <w:t xml:space="preserve"> </w:t>
      </w:r>
      <w:r>
        <w:rPr>
          <w:rFonts w:ascii="Courier New"/>
          <w:b/>
          <w:spacing w:val="-2"/>
        </w:rPr>
        <w:t>fragment_questions.xml</w:t>
      </w:r>
    </w:p>
    <w:p w14:paraId="0D99447C" w14:textId="77777777" w:rsidR="003D76C2" w:rsidRDefault="00000000">
      <w:pPr>
        <w:pStyle w:val="BodyText"/>
        <w:ind w:left="1274"/>
      </w:pPr>
      <w:r>
        <w:t>layout</w:t>
      </w:r>
      <w:r>
        <w:rPr>
          <w:spacing w:val="-2"/>
        </w:rPr>
        <w:t xml:space="preserve"> </w:t>
      </w:r>
      <w:r>
        <w:t>file</w:t>
      </w:r>
      <w:r>
        <w:rPr>
          <w:spacing w:val="-1"/>
        </w:rPr>
        <w:t xml:space="preserve"> </w:t>
      </w:r>
      <w:r>
        <w:t>and</w:t>
      </w:r>
      <w:r>
        <w:rPr>
          <w:spacing w:val="-3"/>
        </w:rPr>
        <w:t xml:space="preserve"> </w:t>
      </w:r>
      <w:r>
        <w:t>add</w:t>
      </w:r>
      <w:r>
        <w:rPr>
          <w:spacing w:val="-2"/>
        </w:rPr>
        <w:t xml:space="preserve"> </w:t>
      </w:r>
      <w:r>
        <w:t>this</w:t>
      </w:r>
      <w:r>
        <w:rPr>
          <w:spacing w:val="-1"/>
        </w:rPr>
        <w:t xml:space="preserve"> </w:t>
      </w:r>
      <w:r>
        <w:rPr>
          <w:spacing w:val="-2"/>
        </w:rPr>
        <w:t>code:</w:t>
      </w:r>
    </w:p>
    <w:p w14:paraId="4BE4F2B5" w14:textId="77777777" w:rsidR="003D76C2" w:rsidRDefault="00000000">
      <w:pPr>
        <w:spacing w:before="211"/>
        <w:ind w:left="1277"/>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93FE34C" w14:textId="77777777" w:rsidR="003D76C2" w:rsidRDefault="00000000">
      <w:pPr>
        <w:spacing w:before="79" w:line="235" w:lineRule="auto"/>
        <w:ind w:left="1493" w:right="701"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32">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12FF9069" w14:textId="77777777" w:rsidR="003D76C2" w:rsidRDefault="003D76C2">
      <w:pPr>
        <w:pStyle w:val="BodyText"/>
        <w:spacing w:before="3"/>
        <w:rPr>
          <w:rFonts w:ascii="Courier New"/>
          <w:sz w:val="26"/>
        </w:rPr>
      </w:pPr>
    </w:p>
    <w:p w14:paraId="7153CFA7" w14:textId="77777777" w:rsidR="003D76C2" w:rsidRDefault="00000000">
      <w:pPr>
        <w:spacing w:line="328" w:lineRule="auto"/>
        <w:ind w:left="1709" w:right="1684"/>
        <w:rPr>
          <w:rFonts w:ascii="Courier New"/>
          <w:sz w:val="18"/>
        </w:rPr>
      </w:pPr>
      <w:hyperlink r:id="rId33">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 xml:space="preserve">="vertical"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QuestionsFragment</w:t>
      </w:r>
      <w:proofErr w:type="spellEnd"/>
      <w:r>
        <w:rPr>
          <w:rFonts w:ascii="Courier New"/>
          <w:spacing w:val="-2"/>
          <w:sz w:val="18"/>
        </w:rPr>
        <w:t>"&gt;</w:t>
      </w:r>
    </w:p>
    <w:p w14:paraId="37522CC2" w14:textId="77777777" w:rsidR="003D76C2" w:rsidRDefault="003D76C2">
      <w:pPr>
        <w:pStyle w:val="BodyText"/>
        <w:rPr>
          <w:rFonts w:ascii="Courier New"/>
          <w:sz w:val="25"/>
        </w:rPr>
      </w:pPr>
    </w:p>
    <w:p w14:paraId="668BE850"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205C3D1A" w14:textId="77777777" w:rsidR="003D76C2" w:rsidRDefault="00000000">
      <w:pPr>
        <w:spacing w:before="76" w:line="328" w:lineRule="auto"/>
        <w:ind w:left="2141" w:right="2599"/>
        <w:rPr>
          <w:rFonts w:ascii="Courier New"/>
          <w:sz w:val="18"/>
        </w:rPr>
      </w:pPr>
      <w:r>
        <w:rPr>
          <w:rFonts w:ascii="Courier New"/>
          <w:spacing w:val="-2"/>
          <w:sz w:val="18"/>
        </w:rPr>
        <w:t>style="@style/</w:t>
      </w:r>
      <w:proofErr w:type="spellStart"/>
      <w:r>
        <w:rPr>
          <w:rFonts w:ascii="Courier New"/>
          <w:spacing w:val="-2"/>
          <w:sz w:val="18"/>
        </w:rPr>
        <w:t>HeaderText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app_name</w:t>
      </w:r>
      <w:proofErr w:type="spellEnd"/>
      <w:r>
        <w:rPr>
          <w:rFonts w:ascii="Courier New"/>
          <w:spacing w:val="-2"/>
          <w:sz w:val="18"/>
        </w:rPr>
        <w:t>"/&gt;</w:t>
      </w:r>
    </w:p>
    <w:p w14:paraId="0DA0C17A" w14:textId="77777777" w:rsidR="003D76C2" w:rsidRDefault="003D76C2">
      <w:pPr>
        <w:pStyle w:val="BodyText"/>
        <w:rPr>
          <w:rFonts w:ascii="Courier New"/>
          <w:sz w:val="25"/>
        </w:rPr>
      </w:pPr>
    </w:p>
    <w:p w14:paraId="6B2B0D2E" w14:textId="77777777" w:rsidR="003D76C2" w:rsidRDefault="00000000">
      <w:pPr>
        <w:ind w:left="1709"/>
        <w:rPr>
          <w:rFonts w:ascii="Courier New"/>
          <w:sz w:val="18"/>
        </w:rPr>
      </w:pPr>
      <w:r>
        <w:rPr>
          <w:rFonts w:ascii="Courier New"/>
          <w:spacing w:val="-2"/>
          <w:sz w:val="18"/>
        </w:rPr>
        <w:t>&lt;Button</w:t>
      </w:r>
    </w:p>
    <w:p w14:paraId="6DA58FD3" w14:textId="77777777" w:rsidR="003D76C2" w:rsidRDefault="00000000">
      <w:pPr>
        <w:spacing w:before="76" w:line="328" w:lineRule="auto"/>
        <w:ind w:left="2141" w:right="2599"/>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largest_planet</w:t>
      </w:r>
      <w:proofErr w:type="spellEnd"/>
      <w:r>
        <w:rPr>
          <w:rFonts w:ascii="Courier New"/>
          <w:spacing w:val="-2"/>
          <w:sz w:val="18"/>
        </w:rPr>
        <w:t>" style="@style/</w:t>
      </w:r>
      <w:proofErr w:type="spellStart"/>
      <w:r>
        <w:rPr>
          <w:rFonts w:ascii="Courier New"/>
          <w:spacing w:val="-2"/>
          <w:sz w:val="18"/>
        </w:rPr>
        <w:t>ButtonText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largest_planet</w:t>
      </w:r>
      <w:proofErr w:type="spellEnd"/>
      <w:r>
        <w:rPr>
          <w:rFonts w:ascii="Courier New"/>
          <w:spacing w:val="-2"/>
          <w:sz w:val="18"/>
        </w:rPr>
        <w:t>"/&gt;</w:t>
      </w:r>
    </w:p>
    <w:p w14:paraId="038B8412" w14:textId="77777777" w:rsidR="003D76C2" w:rsidRDefault="003D76C2">
      <w:pPr>
        <w:pStyle w:val="BodyText"/>
        <w:spacing w:before="1"/>
        <w:rPr>
          <w:rFonts w:ascii="Courier New"/>
          <w:sz w:val="25"/>
        </w:rPr>
      </w:pPr>
    </w:p>
    <w:p w14:paraId="1A56681B" w14:textId="77777777" w:rsidR="003D76C2" w:rsidRDefault="00000000">
      <w:pPr>
        <w:ind w:left="1709"/>
        <w:rPr>
          <w:rFonts w:ascii="Courier New"/>
          <w:sz w:val="18"/>
        </w:rPr>
      </w:pPr>
      <w:r>
        <w:rPr>
          <w:rFonts w:ascii="Courier New"/>
          <w:spacing w:val="-2"/>
          <w:sz w:val="18"/>
        </w:rPr>
        <w:t>&lt;Button</w:t>
      </w:r>
    </w:p>
    <w:p w14:paraId="7FE484CF" w14:textId="77777777" w:rsidR="003D76C2" w:rsidRDefault="00000000">
      <w:pPr>
        <w:spacing w:before="76" w:line="328" w:lineRule="auto"/>
        <w:ind w:left="2141" w:right="2599"/>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most_moons</w:t>
      </w:r>
      <w:proofErr w:type="spellEnd"/>
      <w:r>
        <w:rPr>
          <w:rFonts w:ascii="Courier New"/>
          <w:spacing w:val="-2"/>
          <w:sz w:val="18"/>
        </w:rPr>
        <w:t>" style="@style/</w:t>
      </w:r>
      <w:proofErr w:type="spellStart"/>
      <w:r>
        <w:rPr>
          <w:rFonts w:ascii="Courier New"/>
          <w:spacing w:val="-2"/>
          <w:sz w:val="18"/>
        </w:rPr>
        <w:t>ButtonText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most_moons</w:t>
      </w:r>
      <w:proofErr w:type="spellEnd"/>
      <w:r>
        <w:rPr>
          <w:rFonts w:ascii="Courier New"/>
          <w:spacing w:val="-2"/>
          <w:sz w:val="18"/>
        </w:rPr>
        <w:t>"/&gt;</w:t>
      </w:r>
    </w:p>
    <w:p w14:paraId="7CC7F175" w14:textId="77777777" w:rsidR="003D76C2" w:rsidRDefault="003D76C2">
      <w:pPr>
        <w:pStyle w:val="BodyText"/>
        <w:spacing w:before="1"/>
        <w:rPr>
          <w:rFonts w:ascii="Courier New"/>
          <w:sz w:val="25"/>
        </w:rPr>
      </w:pPr>
    </w:p>
    <w:p w14:paraId="1D8703E0" w14:textId="77777777" w:rsidR="003D76C2" w:rsidRDefault="00000000">
      <w:pPr>
        <w:ind w:left="1709"/>
        <w:rPr>
          <w:rFonts w:ascii="Courier New"/>
          <w:sz w:val="18"/>
        </w:rPr>
      </w:pPr>
      <w:r>
        <w:rPr>
          <w:rFonts w:ascii="Courier New"/>
          <w:spacing w:val="-2"/>
          <w:sz w:val="18"/>
        </w:rPr>
        <w:t>&lt;Button</w:t>
      </w:r>
    </w:p>
    <w:p w14:paraId="5FAC7147" w14:textId="77777777" w:rsidR="003D76C2" w:rsidRDefault="00000000">
      <w:pPr>
        <w:spacing w:before="76" w:line="328" w:lineRule="auto"/>
        <w:ind w:left="2141" w:right="2599"/>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side_spinning</w:t>
      </w:r>
      <w:proofErr w:type="spellEnd"/>
      <w:r>
        <w:rPr>
          <w:rFonts w:ascii="Courier New"/>
          <w:spacing w:val="-2"/>
          <w:sz w:val="18"/>
        </w:rPr>
        <w:t>" style="@style/</w:t>
      </w:r>
      <w:proofErr w:type="spellStart"/>
      <w:r>
        <w:rPr>
          <w:rFonts w:ascii="Courier New"/>
          <w:spacing w:val="-2"/>
          <w:sz w:val="18"/>
        </w:rPr>
        <w:t>ButtonText</w:t>
      </w:r>
      <w:proofErr w:type="spellEnd"/>
      <w:r>
        <w:rPr>
          <w:rFonts w:ascii="Courier New"/>
          <w:spacing w:val="-2"/>
          <w:sz w:val="18"/>
        </w:rPr>
        <w:t>"</w:t>
      </w:r>
    </w:p>
    <w:p w14:paraId="7582A6E1" w14:textId="77777777" w:rsidR="003D76C2" w:rsidRDefault="003D76C2">
      <w:pPr>
        <w:spacing w:line="328" w:lineRule="auto"/>
        <w:rPr>
          <w:rFonts w:ascii="Courier New"/>
          <w:sz w:val="18"/>
        </w:rPr>
        <w:sectPr w:rsidR="003D76C2">
          <w:pgSz w:w="10800" w:h="13320"/>
          <w:pgMar w:top="1120" w:right="920" w:bottom="280" w:left="940" w:header="695" w:footer="0" w:gutter="0"/>
          <w:cols w:space="720"/>
        </w:sectPr>
      </w:pPr>
    </w:p>
    <w:p w14:paraId="3048E9C5" w14:textId="77777777" w:rsidR="003D76C2" w:rsidRDefault="003D76C2">
      <w:pPr>
        <w:pStyle w:val="BodyText"/>
        <w:spacing w:before="3"/>
        <w:rPr>
          <w:rFonts w:ascii="Courier New"/>
          <w:sz w:val="6"/>
        </w:rPr>
      </w:pPr>
    </w:p>
    <w:p w14:paraId="783CF0EC"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41186ADE" wp14:editId="60C89087">
                <wp:extent cx="5074920" cy="930275"/>
                <wp:effectExtent l="0" t="0" r="5080" b="0"/>
                <wp:docPr id="1402" name="docshapegroup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1403" name="docshape137"/>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4" name="docshape138"/>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5" name="docshape139"/>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3E52E" w14:textId="77777777" w:rsidR="003D76C2" w:rsidRDefault="00000000">
                              <w:pPr>
                                <w:spacing w:before="40" w:line="328" w:lineRule="auto"/>
                                <w:ind w:left="1317"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side_spinning</w:t>
                              </w:r>
                              <w:proofErr w:type="spellEnd"/>
                              <w:r>
                                <w:rPr>
                                  <w:rFonts w:ascii="Courier New"/>
                                  <w:spacing w:val="-2"/>
                                  <w:sz w:val="18"/>
                                </w:rPr>
                                <w:t>"/&gt;</w:t>
                              </w:r>
                            </w:p>
                            <w:p w14:paraId="1ADBE0F1" w14:textId="77777777" w:rsidR="003D76C2" w:rsidRDefault="00000000">
                              <w:pPr>
                                <w:spacing w:before="3"/>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41186ADE" id="docshapegroup136" o:spid="_x0000_s1106"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">
                <v:rect id="docshape137" o:spid="_x0000_s1107"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" fillcolor="#f6f6f6" stroked="f">
                  <v:path arrowok="t"/>
                </v:rect>
                <v:shape id="docshape138" o:spid="_x0000_s1108"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" path="m7992,1444l,1444r,20l7992,1464r,-20xm7992,l,,,20r7992,l7992,xe" fillcolor="#dadada" stroked="f">
                  <v:path arrowok="t" o:connecttype="custom" o:connectlocs="7992,1444;0,1444;0,1464;7992,1464;7992,1444;7992,0;0,0;0,20;7992,20;7992,0" o:connectangles="0,0,0,0,0,0,0,0,0,0"/>
                </v:shape>
                <v:shape id="docshape139" o:spid="_x0000_s1109"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" filled="f" stroked="f">
                  <v:path arrowok="t"/>
                  <v:textbox inset="0,0,0,0">
                    <w:txbxContent>
                      <w:p w14:paraId="2DE3E52E" w14:textId="77777777" w:rsidR="003D76C2" w:rsidRDefault="00000000">
                        <w:pPr>
                          <w:spacing w:before="40" w:line="328" w:lineRule="auto"/>
                          <w:ind w:left="1317"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side_spinning</w:t>
                        </w:r>
                        <w:proofErr w:type="spellEnd"/>
                        <w:r>
                          <w:rPr>
                            <w:rFonts w:ascii="Courier New"/>
                            <w:spacing w:val="-2"/>
                            <w:sz w:val="18"/>
                          </w:rPr>
                          <w:t>"/&gt;</w:t>
                        </w:r>
                      </w:p>
                      <w:p w14:paraId="1ADBE0F1" w14:textId="77777777" w:rsidR="003D76C2" w:rsidRDefault="00000000">
                        <w:pPr>
                          <w:spacing w:before="3"/>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anchorlock/>
              </v:group>
            </w:pict>
          </mc:Fallback>
        </mc:AlternateContent>
      </w:r>
    </w:p>
    <w:p w14:paraId="54F37D14" w14:textId="77777777" w:rsidR="003D76C2" w:rsidRDefault="00000000">
      <w:pPr>
        <w:pStyle w:val="BodyText"/>
        <w:spacing w:before="42"/>
        <w:ind w:left="554" w:right="845"/>
      </w:pPr>
      <w:r>
        <w:t xml:space="preserve">You are adding a simple </w:t>
      </w:r>
      <w:proofErr w:type="spellStart"/>
      <w:r>
        <w:rPr>
          <w:rFonts w:ascii="Courier New"/>
          <w:b/>
          <w:sz w:val="22"/>
        </w:rPr>
        <w:t>LinearLayout</w:t>
      </w:r>
      <w:proofErr w:type="spellEnd"/>
      <w:r>
        <w:rPr>
          <w:rFonts w:ascii="Courier New"/>
          <w:b/>
          <w:spacing w:val="-77"/>
          <w:sz w:val="22"/>
        </w:rPr>
        <w:t xml:space="preserve"> </w:t>
      </w:r>
      <w:r>
        <w:t>to display the questions one on top of the</w:t>
      </w:r>
      <w:r>
        <w:rPr>
          <w:spacing w:val="-3"/>
        </w:rPr>
        <w:t xml:space="preserve"> </w:t>
      </w:r>
      <w:r>
        <w:t>other.</w:t>
      </w:r>
      <w:r>
        <w:rPr>
          <w:spacing w:val="-3"/>
        </w:rPr>
        <w:t xml:space="preserve"> </w:t>
      </w:r>
      <w:r>
        <w:t>You</w:t>
      </w:r>
      <w:r>
        <w:rPr>
          <w:spacing w:val="-3"/>
        </w:rPr>
        <w:t xml:space="preserve"> </w:t>
      </w:r>
      <w:r>
        <w:t>assign</w:t>
      </w:r>
      <w:r>
        <w:rPr>
          <w:spacing w:val="-4"/>
        </w:rPr>
        <w:t xml:space="preserve"> </w:t>
      </w:r>
      <w:r>
        <w:t>IDs</w:t>
      </w:r>
      <w:r>
        <w:rPr>
          <w:spacing w:val="-3"/>
        </w:rPr>
        <w:t xml:space="preserve"> </w:t>
      </w:r>
      <w:r>
        <w:t>to</w:t>
      </w:r>
      <w:r>
        <w:rPr>
          <w:spacing w:val="-3"/>
        </w:rPr>
        <w:t xml:space="preserve"> </w:t>
      </w:r>
      <w:r>
        <w:t>the</w:t>
      </w:r>
      <w:r>
        <w:rPr>
          <w:spacing w:val="-3"/>
        </w:rPr>
        <w:t xml:space="preserve"> </w:t>
      </w:r>
      <w:r>
        <w:t>buttons</w:t>
      </w:r>
      <w:r>
        <w:rPr>
          <w:spacing w:val="-3"/>
        </w:rPr>
        <w:t xml:space="preserve"> </w:t>
      </w:r>
      <w:r>
        <w:t>so</w:t>
      </w:r>
      <w:r>
        <w:rPr>
          <w:spacing w:val="-3"/>
        </w:rPr>
        <w:t xml:space="preserve"> </w:t>
      </w:r>
      <w:r>
        <w:t>they</w:t>
      </w:r>
      <w:r>
        <w:rPr>
          <w:spacing w:val="-3"/>
        </w:rPr>
        <w:t xml:space="preserve"> </w:t>
      </w:r>
      <w:r>
        <w:t>can</w:t>
      </w:r>
      <w:r>
        <w:rPr>
          <w:spacing w:val="-3"/>
        </w:rPr>
        <w:t xml:space="preserve"> </w:t>
      </w:r>
      <w:r>
        <w:t>be</w:t>
      </w:r>
      <w:r>
        <w:rPr>
          <w:spacing w:val="-3"/>
        </w:rPr>
        <w:t xml:space="preserve"> </w:t>
      </w:r>
      <w:r>
        <w:t>retrieved</w:t>
      </w:r>
      <w:r>
        <w:rPr>
          <w:spacing w:val="-4"/>
        </w:rPr>
        <w:t xml:space="preserve"> </w:t>
      </w:r>
      <w:r>
        <w:t>in</w:t>
      </w:r>
      <w:r>
        <w:rPr>
          <w:spacing w:val="-3"/>
        </w:rPr>
        <w:t xml:space="preserve"> </w:t>
      </w:r>
      <w:r>
        <w:t>the</w:t>
      </w:r>
      <w:r>
        <w:rPr>
          <w:spacing w:val="-3"/>
        </w:rPr>
        <w:t xml:space="preserve"> </w:t>
      </w:r>
      <w:r>
        <w:t>fragment.</w:t>
      </w:r>
    </w:p>
    <w:p w14:paraId="1C123F1C" w14:textId="77777777" w:rsidR="003D76C2" w:rsidRDefault="00000000">
      <w:pPr>
        <w:pStyle w:val="ListParagraph"/>
        <w:numPr>
          <w:ilvl w:val="0"/>
          <w:numId w:val="15"/>
        </w:numPr>
        <w:tabs>
          <w:tab w:val="left" w:pos="554"/>
        </w:tabs>
        <w:spacing w:before="148"/>
        <w:ind w:left="554"/>
        <w:jc w:val="left"/>
        <w:rPr>
          <w:sz w:val="20"/>
        </w:rPr>
      </w:pPr>
      <w:r>
        <w:rPr>
          <w:sz w:val="20"/>
        </w:rPr>
        <w:t>Next,</w:t>
      </w:r>
      <w:r>
        <w:rPr>
          <w:spacing w:val="-6"/>
          <w:sz w:val="20"/>
        </w:rPr>
        <w:t xml:space="preserve"> </w:t>
      </w:r>
      <w:r>
        <w:rPr>
          <w:sz w:val="20"/>
        </w:rPr>
        <w:t>go</w:t>
      </w:r>
      <w:r>
        <w:rPr>
          <w:spacing w:val="-2"/>
          <w:sz w:val="20"/>
        </w:rPr>
        <w:t xml:space="preserve"> </w:t>
      </w:r>
      <w:r>
        <w:rPr>
          <w:sz w:val="20"/>
        </w:rPr>
        <w:t>into</w:t>
      </w:r>
      <w:r>
        <w:rPr>
          <w:spacing w:val="-3"/>
          <w:sz w:val="20"/>
        </w:rPr>
        <w:t xml:space="preserve"> </w:t>
      </w:r>
      <w:r>
        <w:rPr>
          <w:sz w:val="20"/>
        </w:rPr>
        <w:t>the</w:t>
      </w:r>
      <w:r>
        <w:rPr>
          <w:spacing w:val="-3"/>
          <w:sz w:val="20"/>
        </w:rPr>
        <w:t xml:space="preserve"> </w:t>
      </w:r>
      <w:proofErr w:type="spellStart"/>
      <w:r>
        <w:rPr>
          <w:rFonts w:ascii="Courier New"/>
          <w:b/>
        </w:rPr>
        <w:t>QuestionsFragment</w:t>
      </w:r>
      <w:proofErr w:type="spellEnd"/>
      <w:r>
        <w:rPr>
          <w:rFonts w:ascii="Courier New"/>
          <w:b/>
          <w:spacing w:val="-80"/>
        </w:rPr>
        <w:t xml:space="preserve"> </w:t>
      </w:r>
      <w:r>
        <w:rPr>
          <w:sz w:val="20"/>
        </w:rPr>
        <w:t>and</w:t>
      </w:r>
      <w:r>
        <w:rPr>
          <w:spacing w:val="-4"/>
          <w:sz w:val="20"/>
        </w:rPr>
        <w:t xml:space="preserve"> </w:t>
      </w:r>
      <w:r>
        <w:rPr>
          <w:sz w:val="20"/>
        </w:rPr>
        <w:t>update</w:t>
      </w:r>
      <w:r>
        <w:rPr>
          <w:spacing w:val="-2"/>
          <w:sz w:val="20"/>
        </w:rPr>
        <w:t xml:space="preserve"> </w:t>
      </w:r>
      <w:r>
        <w:rPr>
          <w:sz w:val="20"/>
        </w:rPr>
        <w:t>the</w:t>
      </w:r>
      <w:r>
        <w:rPr>
          <w:spacing w:val="-3"/>
          <w:sz w:val="20"/>
        </w:rPr>
        <w:t xml:space="preserve"> </w:t>
      </w:r>
      <w:r>
        <w:rPr>
          <w:sz w:val="20"/>
        </w:rPr>
        <w:t>code</w:t>
      </w:r>
      <w:r>
        <w:rPr>
          <w:spacing w:val="-2"/>
          <w:sz w:val="20"/>
        </w:rPr>
        <w:t xml:space="preserve"> </w:t>
      </w:r>
      <w:r>
        <w:rPr>
          <w:sz w:val="20"/>
        </w:rPr>
        <w:t>to</w:t>
      </w:r>
      <w:r>
        <w:rPr>
          <w:spacing w:val="-3"/>
          <w:sz w:val="20"/>
        </w:rPr>
        <w:t xml:space="preserve"> </w:t>
      </w:r>
      <w:r>
        <w:rPr>
          <w:sz w:val="20"/>
        </w:rPr>
        <w:t>the</w:t>
      </w:r>
      <w:r>
        <w:rPr>
          <w:spacing w:val="-2"/>
          <w:sz w:val="20"/>
        </w:rPr>
        <w:t xml:space="preserve"> following:</w:t>
      </w:r>
    </w:p>
    <w:p w14:paraId="030BDCA8" w14:textId="77777777" w:rsidR="003D76C2" w:rsidRDefault="00D51F7C">
      <w:pPr>
        <w:pStyle w:val="BodyText"/>
        <w:spacing w:before="10"/>
        <w:rPr>
          <w:sz w:val="8"/>
        </w:rPr>
      </w:pPr>
      <w:r>
        <w:rPr>
          <w:noProof/>
        </w:rPr>
        <mc:AlternateContent>
          <mc:Choice Requires="wpg">
            <w:drawing>
              <wp:anchor distT="0" distB="0" distL="0" distR="0" simplePos="0" relativeHeight="487609856" behindDoc="1" locked="0" layoutInCell="1" allowOverlap="1" wp14:anchorId="095D68A2" wp14:editId="5F83BD4E">
                <wp:simplePos x="0" y="0"/>
                <wp:positionH relativeFrom="page">
                  <wp:posOffset>662940</wp:posOffset>
                </wp:positionH>
                <wp:positionV relativeFrom="paragraph">
                  <wp:posOffset>90805</wp:posOffset>
                </wp:positionV>
                <wp:extent cx="5074920" cy="5591175"/>
                <wp:effectExtent l="0" t="0" r="5080" b="0"/>
                <wp:wrapTopAndBottom/>
                <wp:docPr id="1398" name="docshapegroup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591175"/>
                          <a:chOff x="1044" y="143"/>
                          <a:chExt cx="7992" cy="8805"/>
                        </a:xfrm>
                      </wpg:grpSpPr>
                      <wps:wsp>
                        <wps:cNvPr id="1399" name="docshape141"/>
                        <wps:cNvSpPr>
                          <a:spLocks/>
                        </wps:cNvSpPr>
                        <wps:spPr bwMode="auto">
                          <a:xfrm>
                            <a:off x="1044" y="152"/>
                            <a:ext cx="7992" cy="87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0" name="docshape142"/>
                        <wps:cNvSpPr>
                          <a:spLocks/>
                        </wps:cNvSpPr>
                        <wps:spPr bwMode="auto">
                          <a:xfrm>
                            <a:off x="1044" y="142"/>
                            <a:ext cx="7992" cy="8805"/>
                          </a:xfrm>
                          <a:custGeom>
                            <a:avLst/>
                            <a:gdLst>
                              <a:gd name="T0" fmla="+- 0 9036 1044"/>
                              <a:gd name="T1" fmla="*/ T0 w 7992"/>
                              <a:gd name="T2" fmla="+- 0 8927 143"/>
                              <a:gd name="T3" fmla="*/ 8927 h 8805"/>
                              <a:gd name="T4" fmla="+- 0 1044 1044"/>
                              <a:gd name="T5" fmla="*/ T4 w 7992"/>
                              <a:gd name="T6" fmla="+- 0 8927 143"/>
                              <a:gd name="T7" fmla="*/ 8927 h 8805"/>
                              <a:gd name="T8" fmla="+- 0 1044 1044"/>
                              <a:gd name="T9" fmla="*/ T8 w 7992"/>
                              <a:gd name="T10" fmla="+- 0 8947 143"/>
                              <a:gd name="T11" fmla="*/ 8947 h 8805"/>
                              <a:gd name="T12" fmla="+- 0 9036 1044"/>
                              <a:gd name="T13" fmla="*/ T12 w 7992"/>
                              <a:gd name="T14" fmla="+- 0 8947 143"/>
                              <a:gd name="T15" fmla="*/ 8947 h 8805"/>
                              <a:gd name="T16" fmla="+- 0 9036 1044"/>
                              <a:gd name="T17" fmla="*/ T16 w 7992"/>
                              <a:gd name="T18" fmla="+- 0 8927 143"/>
                              <a:gd name="T19" fmla="*/ 8927 h 8805"/>
                              <a:gd name="T20" fmla="+- 0 9036 1044"/>
                              <a:gd name="T21" fmla="*/ T20 w 7992"/>
                              <a:gd name="T22" fmla="+- 0 143 143"/>
                              <a:gd name="T23" fmla="*/ 143 h 8805"/>
                              <a:gd name="T24" fmla="+- 0 1044 1044"/>
                              <a:gd name="T25" fmla="*/ T24 w 7992"/>
                              <a:gd name="T26" fmla="+- 0 143 143"/>
                              <a:gd name="T27" fmla="*/ 143 h 8805"/>
                              <a:gd name="T28" fmla="+- 0 1044 1044"/>
                              <a:gd name="T29" fmla="*/ T28 w 7992"/>
                              <a:gd name="T30" fmla="+- 0 163 143"/>
                              <a:gd name="T31" fmla="*/ 163 h 8805"/>
                              <a:gd name="T32" fmla="+- 0 9036 1044"/>
                              <a:gd name="T33" fmla="*/ T32 w 7992"/>
                              <a:gd name="T34" fmla="+- 0 163 143"/>
                              <a:gd name="T35" fmla="*/ 163 h 8805"/>
                              <a:gd name="T36" fmla="+- 0 9036 1044"/>
                              <a:gd name="T37" fmla="*/ T36 w 7992"/>
                              <a:gd name="T38" fmla="+- 0 143 143"/>
                              <a:gd name="T39" fmla="*/ 143 h 88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805">
                                <a:moveTo>
                                  <a:pt x="7992" y="8784"/>
                                </a:moveTo>
                                <a:lnTo>
                                  <a:pt x="0" y="8784"/>
                                </a:lnTo>
                                <a:lnTo>
                                  <a:pt x="0" y="8804"/>
                                </a:lnTo>
                                <a:lnTo>
                                  <a:pt x="7992" y="8804"/>
                                </a:lnTo>
                                <a:lnTo>
                                  <a:pt x="7992" y="87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1" name="docshape143"/>
                        <wps:cNvSpPr txBox="1">
                          <a:spLocks/>
                        </wps:cNvSpPr>
                        <wps:spPr bwMode="auto">
                          <a:xfrm>
                            <a:off x="1044" y="162"/>
                            <a:ext cx="7992" cy="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F12E7"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com.example.planetquiz</w:t>
                              </w:r>
                              <w:proofErr w:type="spellEnd"/>
                            </w:p>
                            <w:p w14:paraId="39B4F9D1" w14:textId="77777777" w:rsidR="003D76C2" w:rsidRDefault="003D76C2">
                              <w:pPr>
                                <w:rPr>
                                  <w:rFonts w:ascii="Courier New"/>
                                  <w:sz w:val="20"/>
                                </w:rPr>
                              </w:pPr>
                            </w:p>
                            <w:p w14:paraId="6EE09D3E" w14:textId="77777777" w:rsidR="003D76C2" w:rsidRDefault="00000000">
                              <w:pPr>
                                <w:spacing w:before="130" w:line="328" w:lineRule="auto"/>
                                <w:ind w:left="453" w:right="3699"/>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android.content.Context</w:t>
                              </w:r>
                              <w:proofErr w:type="spellEnd"/>
                              <w:r>
                                <w:rPr>
                                  <w:rFonts w:ascii="Courier New"/>
                                  <w:sz w:val="18"/>
                                </w:rPr>
                                <w:t xml:space="preserve"> import </w:t>
                              </w:r>
                              <w:proofErr w:type="spellStart"/>
                              <w:r>
                                <w:rPr>
                                  <w:rFonts w:ascii="Courier New"/>
                                  <w:sz w:val="18"/>
                                </w:rPr>
                                <w:t>android.os.Bundle</w:t>
                              </w:r>
                              <w:proofErr w:type="spellEnd"/>
                            </w:p>
                            <w:p w14:paraId="39FD36F4" w14:textId="77777777" w:rsidR="003D76C2" w:rsidRDefault="00000000">
                              <w:pPr>
                                <w:spacing w:before="1" w:line="328" w:lineRule="auto"/>
                                <w:ind w:left="453" w:right="323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androidx.fragment.app.Fragment</w:t>
                              </w:r>
                              <w:proofErr w:type="spellEnd"/>
                              <w:r>
                                <w:rPr>
                                  <w:rFonts w:ascii="Courier New"/>
                                  <w:sz w:val="18"/>
                                </w:rPr>
                                <w:t xml:space="preserve"> import </w:t>
                              </w:r>
                              <w:proofErr w:type="spellStart"/>
                              <w:r>
                                <w:rPr>
                                  <w:rFonts w:ascii="Courier New"/>
                                  <w:sz w:val="18"/>
                                </w:rPr>
                                <w:t>android.view.LayoutInflater</w:t>
                              </w:r>
                              <w:proofErr w:type="spellEnd"/>
                              <w:r>
                                <w:rPr>
                                  <w:rFonts w:ascii="Courier New"/>
                                  <w:sz w:val="18"/>
                                </w:rPr>
                                <w:t xml:space="preserve"> import </w:t>
                              </w:r>
                              <w:proofErr w:type="spellStart"/>
                              <w:r>
                                <w:rPr>
                                  <w:rFonts w:ascii="Courier New"/>
                                  <w:sz w:val="18"/>
                                </w:rPr>
                                <w:t>android.view.View</w:t>
                              </w:r>
                              <w:proofErr w:type="spellEnd"/>
                            </w:p>
                            <w:p w14:paraId="423209FA" w14:textId="77777777" w:rsidR="003D76C2" w:rsidRDefault="00000000">
                              <w:pPr>
                                <w:spacing w:before="2"/>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android.view.ViewGroup</w:t>
                              </w:r>
                              <w:proofErr w:type="spellEnd"/>
                            </w:p>
                            <w:p w14:paraId="14B5A5C6" w14:textId="77777777" w:rsidR="003D76C2" w:rsidRDefault="003D76C2">
                              <w:pPr>
                                <w:rPr>
                                  <w:rFonts w:ascii="Courier New"/>
                                  <w:sz w:val="20"/>
                                </w:rPr>
                              </w:pPr>
                            </w:p>
                            <w:p w14:paraId="17A54A44" w14:textId="77777777" w:rsidR="003D76C2" w:rsidRDefault="00000000">
                              <w:pPr>
                                <w:spacing w:before="129"/>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AnswersListener</w:t>
                              </w:r>
                              <w:proofErr w:type="spellEnd"/>
                              <w:r>
                                <w:rPr>
                                  <w:rFonts w:ascii="Courier New"/>
                                  <w:spacing w:val="-12"/>
                                  <w:sz w:val="18"/>
                                </w:rPr>
                                <w:t xml:space="preserve"> </w:t>
                              </w:r>
                              <w:r>
                                <w:rPr>
                                  <w:rFonts w:ascii="Courier New"/>
                                  <w:spacing w:val="-10"/>
                                  <w:sz w:val="18"/>
                                </w:rPr>
                                <w:t>{</w:t>
                              </w:r>
                            </w:p>
                            <w:p w14:paraId="3B1EC20F" w14:textId="77777777" w:rsidR="003D76C2" w:rsidRDefault="00000000">
                              <w:pPr>
                                <w:spacing w:before="77"/>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onSelected</w:t>
                              </w:r>
                              <w:proofErr w:type="spellEnd"/>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12"/>
                                  <w:sz w:val="18"/>
                                </w:rPr>
                                <w:t xml:space="preserve"> </w:t>
                              </w:r>
                              <w:r>
                                <w:rPr>
                                  <w:rFonts w:ascii="Courier New"/>
                                  <w:spacing w:val="-4"/>
                                  <w:sz w:val="18"/>
                                </w:rPr>
                                <w:t>Int)</w:t>
                              </w:r>
                            </w:p>
                            <w:p w14:paraId="26078B7F" w14:textId="77777777" w:rsidR="003D76C2" w:rsidRDefault="00000000">
                              <w:pPr>
                                <w:spacing w:before="76"/>
                                <w:ind w:left="453"/>
                                <w:rPr>
                                  <w:rFonts w:ascii="Courier New"/>
                                  <w:sz w:val="18"/>
                                </w:rPr>
                              </w:pPr>
                              <w:r>
                                <w:rPr>
                                  <w:rFonts w:ascii="Courier New"/>
                                  <w:sz w:val="18"/>
                                </w:rPr>
                                <w:t>}</w:t>
                              </w:r>
                            </w:p>
                            <w:p w14:paraId="0A7F5D02" w14:textId="77777777" w:rsidR="003D76C2" w:rsidRDefault="00000000">
                              <w:pPr>
                                <w:spacing w:line="560" w:lineRule="atLeast"/>
                                <w:ind w:left="885" w:right="840" w:hanging="432"/>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QuestionsFragment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proofErr w:type="spellStart"/>
                              <w:r>
                                <w:rPr>
                                  <w:rFonts w:ascii="Courier New"/>
                                  <w:sz w:val="18"/>
                                </w:rPr>
                                <w:t>View.OnClickListener</w:t>
                              </w:r>
                              <w:proofErr w:type="spellEnd"/>
                              <w:r>
                                <w:rPr>
                                  <w:rFonts w:ascii="Courier New"/>
                                  <w:spacing w:val="-8"/>
                                  <w:sz w:val="18"/>
                                </w:rPr>
                                <w:t xml:space="preserve"> </w:t>
                              </w:r>
                              <w:r>
                                <w:rPr>
                                  <w:rFonts w:ascii="Courier New"/>
                                  <w:sz w:val="18"/>
                                </w:rPr>
                                <w:t xml:space="preserve">{ private </w:t>
                              </w:r>
                              <w:proofErr w:type="spellStart"/>
                              <w:r>
                                <w:rPr>
                                  <w:rFonts w:ascii="Courier New"/>
                                  <w:sz w:val="18"/>
                                </w:rPr>
                                <w:t>lateinit</w:t>
                              </w:r>
                              <w:proofErr w:type="spellEnd"/>
                              <w:r>
                                <w:rPr>
                                  <w:rFonts w:ascii="Courier New"/>
                                  <w:sz w:val="18"/>
                                </w:rPr>
                                <w:t xml:space="preserve"> var </w:t>
                              </w:r>
                              <w:proofErr w:type="spellStart"/>
                              <w:r>
                                <w:rPr>
                                  <w:rFonts w:ascii="Courier New"/>
                                  <w:sz w:val="18"/>
                                </w:rPr>
                                <w:t>answersListener</w:t>
                              </w:r>
                              <w:proofErr w:type="spellEnd"/>
                              <w:r>
                                <w:rPr>
                                  <w:rFonts w:ascii="Courier New"/>
                                  <w:sz w:val="18"/>
                                </w:rPr>
                                <w:t xml:space="preserve">: </w:t>
                              </w:r>
                              <w:proofErr w:type="spellStart"/>
                              <w:r>
                                <w:rPr>
                                  <w:rFonts w:ascii="Courier New"/>
                                  <w:sz w:val="18"/>
                                </w:rPr>
                                <w:t>AnswersListener</w:t>
                              </w:r>
                              <w:proofErr w:type="spellEnd"/>
                              <w:r>
                                <w:rPr>
                                  <w:rFonts w:ascii="Courier New"/>
                                  <w:sz w:val="18"/>
                                </w:rPr>
                                <w:t xml:space="preserve"> override fun </w:t>
                              </w:r>
                              <w:proofErr w:type="spellStart"/>
                              <w:r>
                                <w:rPr>
                                  <w:rFonts w:ascii="Courier New"/>
                                  <w:sz w:val="18"/>
                                </w:rPr>
                                <w:t>onAttach</w:t>
                              </w:r>
                              <w:proofErr w:type="spellEnd"/>
                              <w:r>
                                <w:rPr>
                                  <w:rFonts w:ascii="Courier New"/>
                                  <w:sz w:val="18"/>
                                </w:rPr>
                                <w:t>(context: Context) {</w:t>
                              </w:r>
                            </w:p>
                            <w:p w14:paraId="531FCF58" w14:textId="77777777" w:rsidR="003D76C2" w:rsidRDefault="00000000">
                              <w:pPr>
                                <w:spacing w:before="76"/>
                                <w:ind w:left="1317"/>
                                <w:rPr>
                                  <w:rFonts w:ascii="Courier New"/>
                                  <w:sz w:val="18"/>
                                </w:rPr>
                              </w:pPr>
                              <w:proofErr w:type="spellStart"/>
                              <w:r>
                                <w:rPr>
                                  <w:rFonts w:ascii="Courier New"/>
                                  <w:spacing w:val="-2"/>
                                  <w:sz w:val="18"/>
                                </w:rPr>
                                <w:t>super.onAttach</w:t>
                              </w:r>
                              <w:proofErr w:type="spellEnd"/>
                              <w:r>
                                <w:rPr>
                                  <w:rFonts w:ascii="Courier New"/>
                                  <w:spacing w:val="-2"/>
                                  <w:sz w:val="18"/>
                                </w:rPr>
                                <w:t>(context)</w:t>
                              </w:r>
                            </w:p>
                            <w:p w14:paraId="066256F6" w14:textId="77777777" w:rsidR="003D76C2" w:rsidRDefault="00000000">
                              <w:pPr>
                                <w:spacing w:before="76" w:line="328" w:lineRule="auto"/>
                                <w:ind w:left="1749" w:right="2128" w:hanging="432"/>
                                <w:rPr>
                                  <w:rFonts w:ascii="Courier New"/>
                                  <w:sz w:val="18"/>
                                </w:rPr>
                              </w:pPr>
                              <w:r>
                                <w:rPr>
                                  <w:rFonts w:ascii="Courier New"/>
                                  <w:sz w:val="18"/>
                                </w:rPr>
                                <w:t>if</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is</w:t>
                              </w:r>
                              <w:r>
                                <w:rPr>
                                  <w:rFonts w:ascii="Courier New"/>
                                  <w:spacing w:val="-10"/>
                                  <w:sz w:val="18"/>
                                </w:rPr>
                                <w:t xml:space="preserve"> </w:t>
                              </w:r>
                              <w:proofErr w:type="spellStart"/>
                              <w:r>
                                <w:rPr>
                                  <w:rFonts w:ascii="Courier New"/>
                                  <w:sz w:val="18"/>
                                </w:rPr>
                                <w:t>AnswersListener</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answersListener</w:t>
                              </w:r>
                              <w:proofErr w:type="spellEnd"/>
                              <w:r>
                                <w:rPr>
                                  <w:rFonts w:ascii="Courier New"/>
                                  <w:sz w:val="18"/>
                                </w:rPr>
                                <w:t xml:space="preserve"> = context</w:t>
                              </w:r>
                            </w:p>
                            <w:p w14:paraId="05AED5BD" w14:textId="77777777" w:rsidR="003D76C2" w:rsidRDefault="00000000">
                              <w:pPr>
                                <w:spacing w:before="1"/>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1F4A7A3F" w14:textId="77777777" w:rsidR="003D76C2" w:rsidRDefault="00000000">
                              <w:pPr>
                                <w:spacing w:before="76"/>
                                <w:ind w:left="1749"/>
                                <w:rPr>
                                  <w:rFonts w:ascii="Courier New"/>
                                  <w:sz w:val="18"/>
                                </w:rPr>
                              </w:pPr>
                              <w:r>
                                <w:rPr>
                                  <w:rFonts w:ascii="Courier New"/>
                                  <w:sz w:val="18"/>
                                </w:rPr>
                                <w:t>throw</w:t>
                              </w:r>
                              <w:r>
                                <w:rPr>
                                  <w:rFonts w:ascii="Courier New"/>
                                  <w:spacing w:val="-12"/>
                                  <w:sz w:val="18"/>
                                </w:rPr>
                                <w:t xml:space="preserve"> </w:t>
                              </w:r>
                              <w:proofErr w:type="spellStart"/>
                              <w:r>
                                <w:rPr>
                                  <w:rFonts w:ascii="Courier New"/>
                                  <w:sz w:val="18"/>
                                </w:rPr>
                                <w:t>RuntimeException</w:t>
                              </w:r>
                              <w:proofErr w:type="spellEnd"/>
                              <w:r>
                                <w:rPr>
                                  <w:rFonts w:ascii="Courier New"/>
                                  <w:sz w:val="18"/>
                                </w:rPr>
                                <w:t>("Must</w:t>
                              </w:r>
                              <w:r>
                                <w:rPr>
                                  <w:rFonts w:ascii="Courier New"/>
                                  <w:spacing w:val="-12"/>
                                  <w:sz w:val="18"/>
                                </w:rPr>
                                <w:t xml:space="preserve"> </w:t>
                              </w:r>
                              <w:r>
                                <w:rPr>
                                  <w:rFonts w:ascii="Courier New"/>
                                  <w:sz w:val="18"/>
                                </w:rPr>
                                <w:t>implement</w:t>
                              </w:r>
                              <w:r>
                                <w:rPr>
                                  <w:rFonts w:ascii="Courier New"/>
                                  <w:spacing w:val="-12"/>
                                  <w:sz w:val="18"/>
                                </w:rPr>
                                <w:t xml:space="preserve"> </w:t>
                              </w:r>
                              <w:proofErr w:type="spellStart"/>
                              <w:r>
                                <w:rPr>
                                  <w:rFonts w:ascii="Courier New"/>
                                  <w:spacing w:val="-2"/>
                                  <w:sz w:val="18"/>
                                </w:rPr>
                                <w:t>AnswersListener</w:t>
                              </w:r>
                              <w:proofErr w:type="spellEnd"/>
                              <w:r>
                                <w:rPr>
                                  <w:rFonts w:ascii="Courier New"/>
                                  <w:spacing w:val="-2"/>
                                  <w:sz w:val="18"/>
                                </w:rPr>
                                <w:t>")</w:t>
                              </w:r>
                            </w:p>
                            <w:p w14:paraId="07407A6A" w14:textId="77777777" w:rsidR="003D76C2" w:rsidRDefault="00000000">
                              <w:pPr>
                                <w:spacing w:before="76"/>
                                <w:ind w:left="1317"/>
                                <w:rPr>
                                  <w:rFonts w:ascii="Courier New"/>
                                  <w:sz w:val="18"/>
                                </w:rPr>
                              </w:pPr>
                              <w:r>
                                <w:rPr>
                                  <w:rFonts w:ascii="Courier New"/>
                                  <w:sz w:val="18"/>
                                </w:rPr>
                                <w:t>}</w:t>
                              </w:r>
                            </w:p>
                            <w:p w14:paraId="4FA4D879" w14:textId="77777777" w:rsidR="003D76C2" w:rsidRDefault="00000000">
                              <w:pPr>
                                <w:spacing w:before="76"/>
                                <w:ind w:left="885"/>
                                <w:rPr>
                                  <w:rFonts w:ascii="Courier New"/>
                                  <w:sz w:val="18"/>
                                </w:rPr>
                              </w:pPr>
                              <w:r>
                                <w:rPr>
                                  <w:rFonts w:ascii="Courier New"/>
                                  <w:sz w:val="18"/>
                                </w:rPr>
                                <w:t>}</w:t>
                              </w:r>
                            </w:p>
                            <w:p w14:paraId="02117AFE" w14:textId="77777777" w:rsidR="003D76C2" w:rsidRDefault="003D76C2">
                              <w:pPr>
                                <w:rPr>
                                  <w:rFonts w:ascii="Courier New"/>
                                  <w:sz w:val="20"/>
                                </w:rPr>
                              </w:pPr>
                            </w:p>
                            <w:p w14:paraId="73A81E5D" w14:textId="77777777" w:rsidR="003D76C2" w:rsidRDefault="00000000">
                              <w:pPr>
                                <w:spacing w:before="130"/>
                                <w:ind w:left="342" w:right="3754"/>
                                <w:jc w:val="center"/>
                                <w:rPr>
                                  <w:rFonts w:ascii="Courier New"/>
                                  <w:sz w:val="18"/>
                                </w:rPr>
                              </w:pPr>
                              <w:r>
                                <w:rPr>
                                  <w:rFonts w:ascii="Courier New"/>
                                  <w:sz w:val="18"/>
                                </w:rPr>
                                <w:t>override</w:t>
                              </w:r>
                              <w:r>
                                <w:rPr>
                                  <w:rFonts w:ascii="Courier New"/>
                                  <w:spacing w:val="-6"/>
                                  <w:sz w:val="18"/>
                                </w:rPr>
                                <w:t xml:space="preserve"> </w:t>
                              </w:r>
                              <w:r>
                                <w:rPr>
                                  <w:rFonts w:ascii="Courier New"/>
                                  <w:sz w:val="18"/>
                                </w:rPr>
                                <w:t>fun</w:t>
                              </w:r>
                              <w:r>
                                <w:rPr>
                                  <w:rFonts w:ascii="Courier New"/>
                                  <w:spacing w:val="-5"/>
                                  <w:sz w:val="18"/>
                                </w:rPr>
                                <w:t xml:space="preserve"> </w:t>
                              </w:r>
                              <w:proofErr w:type="spellStart"/>
                              <w:r>
                                <w:rPr>
                                  <w:rFonts w:ascii="Courier New"/>
                                  <w:spacing w:val="-2"/>
                                  <w:sz w:val="18"/>
                                </w:rPr>
                                <w:t>onCreateView</w:t>
                              </w:r>
                              <w:proofErr w:type="spellEnd"/>
                              <w:r>
                                <w:rPr>
                                  <w:rFonts w:ascii="Courier New"/>
                                  <w:spacing w:val="-2"/>
                                  <w:sz w:val="18"/>
                                </w:rPr>
                                <w:t>(</w:t>
                              </w:r>
                            </w:p>
                            <w:p w14:paraId="13A1C98E" w14:textId="77777777" w:rsidR="003D76C2" w:rsidRDefault="00000000">
                              <w:pPr>
                                <w:spacing w:before="76" w:line="202" w:lineRule="exact"/>
                                <w:ind w:left="466" w:right="852"/>
                                <w:jc w:val="center"/>
                                <w:rPr>
                                  <w:rFonts w:ascii="Courier New"/>
                                  <w:sz w:val="18"/>
                                </w:rPr>
                              </w:pPr>
                              <w:r>
                                <w:rPr>
                                  <w:rFonts w:ascii="Courier New"/>
                                  <w:spacing w:val="-6"/>
                                  <w:sz w:val="18"/>
                                </w:rPr>
                                <w:t>inflater:</w:t>
                              </w:r>
                              <w:r>
                                <w:rPr>
                                  <w:rFonts w:ascii="Courier New"/>
                                  <w:spacing w:val="-21"/>
                                  <w:sz w:val="18"/>
                                </w:rPr>
                                <w:t xml:space="preserve"> </w:t>
                              </w:r>
                              <w:proofErr w:type="spellStart"/>
                              <w:r>
                                <w:rPr>
                                  <w:rFonts w:ascii="Courier New"/>
                                  <w:spacing w:val="-6"/>
                                  <w:sz w:val="18"/>
                                </w:rPr>
                                <w:t>LayoutInflater</w:t>
                              </w:r>
                              <w:proofErr w:type="spellEnd"/>
                              <w:r>
                                <w:rPr>
                                  <w:rFonts w:ascii="Courier New"/>
                                  <w:spacing w:val="-6"/>
                                  <w:sz w:val="18"/>
                                </w:rPr>
                                <w:t>,</w:t>
                              </w:r>
                              <w:r>
                                <w:rPr>
                                  <w:rFonts w:ascii="Courier New"/>
                                  <w:spacing w:val="-20"/>
                                  <w:sz w:val="18"/>
                                </w:rPr>
                                <w:t xml:space="preserve"> </w:t>
                              </w:r>
                              <w:r>
                                <w:rPr>
                                  <w:rFonts w:ascii="Courier New"/>
                                  <w:spacing w:val="-6"/>
                                  <w:sz w:val="18"/>
                                </w:rPr>
                                <w:t>container:</w:t>
                              </w:r>
                              <w:r>
                                <w:rPr>
                                  <w:rFonts w:ascii="Courier New"/>
                                  <w:spacing w:val="-20"/>
                                  <w:sz w:val="18"/>
                                </w:rPr>
                                <w:t xml:space="preserve"> </w:t>
                              </w:r>
                              <w:proofErr w:type="spellStart"/>
                              <w:r>
                                <w:rPr>
                                  <w:rFonts w:ascii="Courier New"/>
                                  <w:spacing w:val="-6"/>
                                  <w:sz w:val="18"/>
                                </w:rPr>
                                <w:t>ViewGroup</w:t>
                              </w:r>
                              <w:proofErr w:type="spellEnd"/>
                              <w:r>
                                <w:rPr>
                                  <w:rFonts w:ascii="Courier New"/>
                                  <w:spacing w:val="-6"/>
                                  <w:sz w:val="18"/>
                                </w:rPr>
                                <w:t>?,</w:t>
                              </w:r>
                            </w:p>
                            <w:p w14:paraId="40BE090E" w14:textId="77777777" w:rsidR="003D76C2" w:rsidRDefault="00000000">
                              <w:pPr>
                                <w:spacing w:line="202" w:lineRule="exact"/>
                                <w:ind w:left="466" w:right="1393"/>
                                <w:jc w:val="center"/>
                                <w:rPr>
                                  <w:rFonts w:ascii="Courier New"/>
                                  <w:sz w:val="18"/>
                                </w:rPr>
                              </w:pPr>
                              <w:proofErr w:type="spellStart"/>
                              <w:r>
                                <w:rPr>
                                  <w:rFonts w:ascii="Courier New"/>
                                  <w:sz w:val="18"/>
                                </w:rPr>
                                <w:t>savedInstanceState</w:t>
                              </w:r>
                              <w:proofErr w:type="spellEnd"/>
                              <w:r>
                                <w:rPr>
                                  <w:rFonts w:ascii="Courier New"/>
                                  <w:sz w:val="18"/>
                                </w:rPr>
                                <w:t>:</w:t>
                              </w:r>
                              <w:r>
                                <w:rPr>
                                  <w:rFonts w:ascii="Courier New"/>
                                  <w:spacing w:val="-11"/>
                                  <w:sz w:val="18"/>
                                </w:rPr>
                                <w:t xml:space="preserve"> </w:t>
                              </w:r>
                              <w:r>
                                <w:rPr>
                                  <w:rFonts w:ascii="Courier New"/>
                                  <w:sz w:val="18"/>
                                </w:rPr>
                                <w:t>Bundle?):</w:t>
                              </w:r>
                              <w:r>
                                <w:rPr>
                                  <w:rFonts w:ascii="Courier New"/>
                                  <w:spacing w:val="-11"/>
                                  <w:sz w:val="18"/>
                                </w:rPr>
                                <w:t xml:space="preserve"> </w:t>
                              </w:r>
                              <w:r>
                                <w:rPr>
                                  <w:rFonts w:ascii="Courier New"/>
                                  <w:sz w:val="18"/>
                                </w:rPr>
                                <w:t>View?</w:t>
                              </w:r>
                              <w:r>
                                <w:rPr>
                                  <w:rFonts w:ascii="Courier New"/>
                                  <w:spacing w:val="-11"/>
                                  <w:sz w:val="18"/>
                                </w:rPr>
                                <w:t xml:space="preserve"> </w:t>
                              </w:r>
                              <w:r>
                                <w:rPr>
                                  <w:rFonts w:ascii="Courier New"/>
                                  <w:spacing w:val="-10"/>
                                  <w:sz w:val="18"/>
                                </w:rPr>
                                <w:t>{</w:t>
                              </w:r>
                            </w:p>
                            <w:p w14:paraId="556E27F7" w14:textId="77777777" w:rsidR="003D76C2" w:rsidRDefault="003D76C2">
                              <w:pPr>
                                <w:spacing w:before="1"/>
                                <w:rPr>
                                  <w:rFonts w:ascii="Courier New"/>
                                  <w:sz w:val="26"/>
                                </w:rPr>
                              </w:pPr>
                            </w:p>
                            <w:p w14:paraId="7E000C50" w14:textId="77777777" w:rsidR="003D76C2" w:rsidRDefault="00000000">
                              <w:pPr>
                                <w:spacing w:before="1" w:line="202" w:lineRule="exact"/>
                                <w:ind w:left="1317"/>
                                <w:rPr>
                                  <w:rFonts w:ascii="Courier New"/>
                                  <w:sz w:val="18"/>
                                </w:rPr>
                              </w:pPr>
                              <w:r>
                                <w:rPr>
                                  <w:rFonts w:ascii="Courier New"/>
                                  <w:spacing w:val="-6"/>
                                  <w:sz w:val="18"/>
                                </w:rPr>
                                <w:t>return</w:t>
                              </w:r>
                              <w:r>
                                <w:rPr>
                                  <w:rFonts w:ascii="Courier New"/>
                                  <w:spacing w:val="5"/>
                                  <w:sz w:val="18"/>
                                </w:rPr>
                                <w:t xml:space="preserve"> </w:t>
                              </w:r>
                              <w:proofErr w:type="spellStart"/>
                              <w:r>
                                <w:rPr>
                                  <w:rFonts w:ascii="Courier New"/>
                                  <w:spacing w:val="-6"/>
                                  <w:sz w:val="18"/>
                                </w:rPr>
                                <w:t>inflater.inflate</w:t>
                              </w:r>
                              <w:proofErr w:type="spellEnd"/>
                              <w:r>
                                <w:rPr>
                                  <w:rFonts w:ascii="Courier New"/>
                                  <w:spacing w:val="-6"/>
                                  <w:sz w:val="18"/>
                                </w:rPr>
                                <w:t>(</w:t>
                              </w:r>
                              <w:proofErr w:type="spellStart"/>
                              <w:r>
                                <w:rPr>
                                  <w:rFonts w:ascii="Courier New"/>
                                  <w:spacing w:val="-6"/>
                                  <w:sz w:val="18"/>
                                </w:rPr>
                                <w:t>R.layout.fragment_questions</w:t>
                              </w:r>
                              <w:proofErr w:type="spellEnd"/>
                              <w:r>
                                <w:rPr>
                                  <w:rFonts w:ascii="Courier New"/>
                                  <w:spacing w:val="-6"/>
                                  <w:sz w:val="18"/>
                                </w:rPr>
                                <w:t>,</w:t>
                              </w:r>
                              <w:r>
                                <w:rPr>
                                  <w:rFonts w:ascii="Courier New"/>
                                  <w:spacing w:val="6"/>
                                  <w:sz w:val="18"/>
                                </w:rPr>
                                <w:t xml:space="preserve"> </w:t>
                              </w:r>
                              <w:r>
                                <w:rPr>
                                  <w:rFonts w:ascii="Courier New"/>
                                  <w:spacing w:val="-6"/>
                                  <w:sz w:val="18"/>
                                </w:rPr>
                                <w:t>container,</w:t>
                              </w:r>
                            </w:p>
                            <w:p w14:paraId="62E5543E" w14:textId="77777777" w:rsidR="003D76C2" w:rsidRDefault="00000000">
                              <w:pPr>
                                <w:spacing w:line="202" w:lineRule="exact"/>
                                <w:ind w:left="1533"/>
                                <w:rPr>
                                  <w:rFonts w:ascii="Courier New"/>
                                  <w:sz w:val="18"/>
                                </w:rPr>
                              </w:pPr>
                              <w:r>
                                <w:rPr>
                                  <w:rFonts w:ascii="Courier New"/>
                                  <w:spacing w:val="-2"/>
                                  <w:sz w:val="18"/>
                                </w:rPr>
                                <w:t>false)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5D68A2" id="docshapegroup140" o:spid="_x0000_s1110" style="position:absolute;margin-left:52.2pt;margin-top:7.15pt;width:399.6pt;height:440.25pt;z-index:-15706624;mso-wrap-distance-left:0;mso-wrap-distance-right:0;mso-position-horizontal-relative:page;mso-position-vertical-relative:text" coordorigin="1044,143" coordsize="7992,88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">
                <v:rect id="docshape141" o:spid="_x0000_s1111" style="position:absolute;left:1044;top:152;width:7992;height:8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" fillcolor="#f6f6f6" stroked="f">
                  <v:path arrowok="t"/>
                </v:rect>
                <v:shape id="docshape142" o:spid="_x0000_s1112" style="position:absolute;left:1044;top:142;width:7992;height:8805;visibility:visible;mso-wrap-style:square;v-text-anchor:top" coordsize="7992,8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" path="m7992,8784l,8784r,20l7992,8804r,-20xm7992,l,,,20r7992,l7992,xe" fillcolor="#dadada" stroked="f">
                  <v:path arrowok="t" o:connecttype="custom" o:connectlocs="7992,8927;0,8927;0,8947;7992,8947;7992,8927;7992,143;0,143;0,163;7992,163;7992,143" o:connectangles="0,0,0,0,0,0,0,0,0,0"/>
                </v:shape>
                <v:shape id="docshape143" o:spid="_x0000_s1113" type="#_x0000_t202" style="position:absolute;left:1044;top:162;width:7992;height:8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" filled="f" stroked="f">
                  <v:path arrowok="t"/>
                  <v:textbox inset="0,0,0,0">
                    <w:txbxContent>
                      <w:p w14:paraId="47EF12E7"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com.example.planetquiz</w:t>
                        </w:r>
                        <w:proofErr w:type="spellEnd"/>
                      </w:p>
                      <w:p w14:paraId="39B4F9D1" w14:textId="77777777" w:rsidR="003D76C2" w:rsidRDefault="003D76C2">
                        <w:pPr>
                          <w:rPr>
                            <w:rFonts w:ascii="Courier New"/>
                            <w:sz w:val="20"/>
                          </w:rPr>
                        </w:pPr>
                      </w:p>
                      <w:p w14:paraId="6EE09D3E" w14:textId="77777777" w:rsidR="003D76C2" w:rsidRDefault="00000000">
                        <w:pPr>
                          <w:spacing w:before="130" w:line="328" w:lineRule="auto"/>
                          <w:ind w:left="453" w:right="3699"/>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android.content.Context</w:t>
                        </w:r>
                        <w:proofErr w:type="spellEnd"/>
                        <w:r>
                          <w:rPr>
                            <w:rFonts w:ascii="Courier New"/>
                            <w:sz w:val="18"/>
                          </w:rPr>
                          <w:t xml:space="preserve"> import </w:t>
                        </w:r>
                        <w:proofErr w:type="spellStart"/>
                        <w:r>
                          <w:rPr>
                            <w:rFonts w:ascii="Courier New"/>
                            <w:sz w:val="18"/>
                          </w:rPr>
                          <w:t>android.os.Bundle</w:t>
                        </w:r>
                        <w:proofErr w:type="spellEnd"/>
                      </w:p>
                      <w:p w14:paraId="39FD36F4" w14:textId="77777777" w:rsidR="003D76C2" w:rsidRDefault="00000000">
                        <w:pPr>
                          <w:spacing w:before="1" w:line="328" w:lineRule="auto"/>
                          <w:ind w:left="453" w:right="3238"/>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androidx.fragment.app.Fragment</w:t>
                        </w:r>
                        <w:proofErr w:type="spellEnd"/>
                        <w:r>
                          <w:rPr>
                            <w:rFonts w:ascii="Courier New"/>
                            <w:sz w:val="18"/>
                          </w:rPr>
                          <w:t xml:space="preserve"> import </w:t>
                        </w:r>
                        <w:proofErr w:type="spellStart"/>
                        <w:r>
                          <w:rPr>
                            <w:rFonts w:ascii="Courier New"/>
                            <w:sz w:val="18"/>
                          </w:rPr>
                          <w:t>android.view.LayoutInflater</w:t>
                        </w:r>
                        <w:proofErr w:type="spellEnd"/>
                        <w:r>
                          <w:rPr>
                            <w:rFonts w:ascii="Courier New"/>
                            <w:sz w:val="18"/>
                          </w:rPr>
                          <w:t xml:space="preserve"> import </w:t>
                        </w:r>
                        <w:proofErr w:type="spellStart"/>
                        <w:r>
                          <w:rPr>
                            <w:rFonts w:ascii="Courier New"/>
                            <w:sz w:val="18"/>
                          </w:rPr>
                          <w:t>android.view.View</w:t>
                        </w:r>
                        <w:proofErr w:type="spellEnd"/>
                      </w:p>
                      <w:p w14:paraId="423209FA" w14:textId="77777777" w:rsidR="003D76C2" w:rsidRDefault="00000000">
                        <w:pPr>
                          <w:spacing w:before="2"/>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android.view.ViewGroup</w:t>
                        </w:r>
                        <w:proofErr w:type="spellEnd"/>
                      </w:p>
                      <w:p w14:paraId="14B5A5C6" w14:textId="77777777" w:rsidR="003D76C2" w:rsidRDefault="003D76C2">
                        <w:pPr>
                          <w:rPr>
                            <w:rFonts w:ascii="Courier New"/>
                            <w:sz w:val="20"/>
                          </w:rPr>
                        </w:pPr>
                      </w:p>
                      <w:p w14:paraId="17A54A44" w14:textId="77777777" w:rsidR="003D76C2" w:rsidRDefault="00000000">
                        <w:pPr>
                          <w:spacing w:before="129"/>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AnswersListener</w:t>
                        </w:r>
                        <w:proofErr w:type="spellEnd"/>
                        <w:r>
                          <w:rPr>
                            <w:rFonts w:ascii="Courier New"/>
                            <w:spacing w:val="-12"/>
                            <w:sz w:val="18"/>
                          </w:rPr>
                          <w:t xml:space="preserve"> </w:t>
                        </w:r>
                        <w:r>
                          <w:rPr>
                            <w:rFonts w:ascii="Courier New"/>
                            <w:spacing w:val="-10"/>
                            <w:sz w:val="18"/>
                          </w:rPr>
                          <w:t>{</w:t>
                        </w:r>
                      </w:p>
                      <w:p w14:paraId="3B1EC20F" w14:textId="77777777" w:rsidR="003D76C2" w:rsidRDefault="00000000">
                        <w:pPr>
                          <w:spacing w:before="77"/>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onSelected</w:t>
                        </w:r>
                        <w:proofErr w:type="spellEnd"/>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12"/>
                            <w:sz w:val="18"/>
                          </w:rPr>
                          <w:t xml:space="preserve"> </w:t>
                        </w:r>
                        <w:r>
                          <w:rPr>
                            <w:rFonts w:ascii="Courier New"/>
                            <w:spacing w:val="-4"/>
                            <w:sz w:val="18"/>
                          </w:rPr>
                          <w:t>Int)</w:t>
                        </w:r>
                      </w:p>
                      <w:p w14:paraId="26078B7F" w14:textId="77777777" w:rsidR="003D76C2" w:rsidRDefault="00000000">
                        <w:pPr>
                          <w:spacing w:before="76"/>
                          <w:ind w:left="453"/>
                          <w:rPr>
                            <w:rFonts w:ascii="Courier New"/>
                            <w:sz w:val="18"/>
                          </w:rPr>
                        </w:pPr>
                        <w:r>
                          <w:rPr>
                            <w:rFonts w:ascii="Courier New"/>
                            <w:sz w:val="18"/>
                          </w:rPr>
                          <w:t>}</w:t>
                        </w:r>
                      </w:p>
                      <w:p w14:paraId="0A7F5D02" w14:textId="77777777" w:rsidR="003D76C2" w:rsidRDefault="00000000">
                        <w:pPr>
                          <w:spacing w:line="560" w:lineRule="atLeast"/>
                          <w:ind w:left="885" w:right="840" w:hanging="432"/>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QuestionsFragment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proofErr w:type="spellStart"/>
                        <w:r>
                          <w:rPr>
                            <w:rFonts w:ascii="Courier New"/>
                            <w:sz w:val="18"/>
                          </w:rPr>
                          <w:t>View.OnClickListener</w:t>
                        </w:r>
                        <w:proofErr w:type="spellEnd"/>
                        <w:r>
                          <w:rPr>
                            <w:rFonts w:ascii="Courier New"/>
                            <w:spacing w:val="-8"/>
                            <w:sz w:val="18"/>
                          </w:rPr>
                          <w:t xml:space="preserve"> </w:t>
                        </w:r>
                        <w:r>
                          <w:rPr>
                            <w:rFonts w:ascii="Courier New"/>
                            <w:sz w:val="18"/>
                          </w:rPr>
                          <w:t xml:space="preserve">{ private </w:t>
                        </w:r>
                        <w:proofErr w:type="spellStart"/>
                        <w:r>
                          <w:rPr>
                            <w:rFonts w:ascii="Courier New"/>
                            <w:sz w:val="18"/>
                          </w:rPr>
                          <w:t>lateinit</w:t>
                        </w:r>
                        <w:proofErr w:type="spellEnd"/>
                        <w:r>
                          <w:rPr>
                            <w:rFonts w:ascii="Courier New"/>
                            <w:sz w:val="18"/>
                          </w:rPr>
                          <w:t xml:space="preserve"> var </w:t>
                        </w:r>
                        <w:proofErr w:type="spellStart"/>
                        <w:r>
                          <w:rPr>
                            <w:rFonts w:ascii="Courier New"/>
                            <w:sz w:val="18"/>
                          </w:rPr>
                          <w:t>answersListener</w:t>
                        </w:r>
                        <w:proofErr w:type="spellEnd"/>
                        <w:r>
                          <w:rPr>
                            <w:rFonts w:ascii="Courier New"/>
                            <w:sz w:val="18"/>
                          </w:rPr>
                          <w:t xml:space="preserve">: </w:t>
                        </w:r>
                        <w:proofErr w:type="spellStart"/>
                        <w:r>
                          <w:rPr>
                            <w:rFonts w:ascii="Courier New"/>
                            <w:sz w:val="18"/>
                          </w:rPr>
                          <w:t>AnswersListener</w:t>
                        </w:r>
                        <w:proofErr w:type="spellEnd"/>
                        <w:r>
                          <w:rPr>
                            <w:rFonts w:ascii="Courier New"/>
                            <w:sz w:val="18"/>
                          </w:rPr>
                          <w:t xml:space="preserve"> override fun </w:t>
                        </w:r>
                        <w:proofErr w:type="spellStart"/>
                        <w:r>
                          <w:rPr>
                            <w:rFonts w:ascii="Courier New"/>
                            <w:sz w:val="18"/>
                          </w:rPr>
                          <w:t>onAttach</w:t>
                        </w:r>
                        <w:proofErr w:type="spellEnd"/>
                        <w:r>
                          <w:rPr>
                            <w:rFonts w:ascii="Courier New"/>
                            <w:sz w:val="18"/>
                          </w:rPr>
                          <w:t>(context: Context) {</w:t>
                        </w:r>
                      </w:p>
                      <w:p w14:paraId="531FCF58" w14:textId="77777777" w:rsidR="003D76C2" w:rsidRDefault="00000000">
                        <w:pPr>
                          <w:spacing w:before="76"/>
                          <w:ind w:left="1317"/>
                          <w:rPr>
                            <w:rFonts w:ascii="Courier New"/>
                            <w:sz w:val="18"/>
                          </w:rPr>
                        </w:pPr>
                        <w:proofErr w:type="spellStart"/>
                        <w:r>
                          <w:rPr>
                            <w:rFonts w:ascii="Courier New"/>
                            <w:spacing w:val="-2"/>
                            <w:sz w:val="18"/>
                          </w:rPr>
                          <w:t>super.onAttach</w:t>
                        </w:r>
                        <w:proofErr w:type="spellEnd"/>
                        <w:r>
                          <w:rPr>
                            <w:rFonts w:ascii="Courier New"/>
                            <w:spacing w:val="-2"/>
                            <w:sz w:val="18"/>
                          </w:rPr>
                          <w:t>(context)</w:t>
                        </w:r>
                      </w:p>
                      <w:p w14:paraId="066256F6" w14:textId="77777777" w:rsidR="003D76C2" w:rsidRDefault="00000000">
                        <w:pPr>
                          <w:spacing w:before="76" w:line="328" w:lineRule="auto"/>
                          <w:ind w:left="1749" w:right="2128" w:hanging="432"/>
                          <w:rPr>
                            <w:rFonts w:ascii="Courier New"/>
                            <w:sz w:val="18"/>
                          </w:rPr>
                        </w:pPr>
                        <w:r>
                          <w:rPr>
                            <w:rFonts w:ascii="Courier New"/>
                            <w:sz w:val="18"/>
                          </w:rPr>
                          <w:t>if</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is</w:t>
                        </w:r>
                        <w:r>
                          <w:rPr>
                            <w:rFonts w:ascii="Courier New"/>
                            <w:spacing w:val="-10"/>
                            <w:sz w:val="18"/>
                          </w:rPr>
                          <w:t xml:space="preserve"> </w:t>
                        </w:r>
                        <w:proofErr w:type="spellStart"/>
                        <w:r>
                          <w:rPr>
                            <w:rFonts w:ascii="Courier New"/>
                            <w:sz w:val="18"/>
                          </w:rPr>
                          <w:t>AnswersListener</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answersListener</w:t>
                        </w:r>
                        <w:proofErr w:type="spellEnd"/>
                        <w:r>
                          <w:rPr>
                            <w:rFonts w:ascii="Courier New"/>
                            <w:sz w:val="18"/>
                          </w:rPr>
                          <w:t xml:space="preserve"> = context</w:t>
                        </w:r>
                      </w:p>
                      <w:p w14:paraId="05AED5BD" w14:textId="77777777" w:rsidR="003D76C2" w:rsidRDefault="00000000">
                        <w:pPr>
                          <w:spacing w:before="1"/>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1F4A7A3F" w14:textId="77777777" w:rsidR="003D76C2" w:rsidRDefault="00000000">
                        <w:pPr>
                          <w:spacing w:before="76"/>
                          <w:ind w:left="1749"/>
                          <w:rPr>
                            <w:rFonts w:ascii="Courier New"/>
                            <w:sz w:val="18"/>
                          </w:rPr>
                        </w:pPr>
                        <w:r>
                          <w:rPr>
                            <w:rFonts w:ascii="Courier New"/>
                            <w:sz w:val="18"/>
                          </w:rPr>
                          <w:t>throw</w:t>
                        </w:r>
                        <w:r>
                          <w:rPr>
                            <w:rFonts w:ascii="Courier New"/>
                            <w:spacing w:val="-12"/>
                            <w:sz w:val="18"/>
                          </w:rPr>
                          <w:t xml:space="preserve"> </w:t>
                        </w:r>
                        <w:proofErr w:type="spellStart"/>
                        <w:r>
                          <w:rPr>
                            <w:rFonts w:ascii="Courier New"/>
                            <w:sz w:val="18"/>
                          </w:rPr>
                          <w:t>RuntimeException</w:t>
                        </w:r>
                        <w:proofErr w:type="spellEnd"/>
                        <w:r>
                          <w:rPr>
                            <w:rFonts w:ascii="Courier New"/>
                            <w:sz w:val="18"/>
                          </w:rPr>
                          <w:t>("Must</w:t>
                        </w:r>
                        <w:r>
                          <w:rPr>
                            <w:rFonts w:ascii="Courier New"/>
                            <w:spacing w:val="-12"/>
                            <w:sz w:val="18"/>
                          </w:rPr>
                          <w:t xml:space="preserve"> </w:t>
                        </w:r>
                        <w:r>
                          <w:rPr>
                            <w:rFonts w:ascii="Courier New"/>
                            <w:sz w:val="18"/>
                          </w:rPr>
                          <w:t>implement</w:t>
                        </w:r>
                        <w:r>
                          <w:rPr>
                            <w:rFonts w:ascii="Courier New"/>
                            <w:spacing w:val="-12"/>
                            <w:sz w:val="18"/>
                          </w:rPr>
                          <w:t xml:space="preserve"> </w:t>
                        </w:r>
                        <w:proofErr w:type="spellStart"/>
                        <w:r>
                          <w:rPr>
                            <w:rFonts w:ascii="Courier New"/>
                            <w:spacing w:val="-2"/>
                            <w:sz w:val="18"/>
                          </w:rPr>
                          <w:t>AnswersListener</w:t>
                        </w:r>
                        <w:proofErr w:type="spellEnd"/>
                        <w:r>
                          <w:rPr>
                            <w:rFonts w:ascii="Courier New"/>
                            <w:spacing w:val="-2"/>
                            <w:sz w:val="18"/>
                          </w:rPr>
                          <w:t>")</w:t>
                        </w:r>
                      </w:p>
                      <w:p w14:paraId="07407A6A" w14:textId="77777777" w:rsidR="003D76C2" w:rsidRDefault="00000000">
                        <w:pPr>
                          <w:spacing w:before="76"/>
                          <w:ind w:left="1317"/>
                          <w:rPr>
                            <w:rFonts w:ascii="Courier New"/>
                            <w:sz w:val="18"/>
                          </w:rPr>
                        </w:pPr>
                        <w:r>
                          <w:rPr>
                            <w:rFonts w:ascii="Courier New"/>
                            <w:sz w:val="18"/>
                          </w:rPr>
                          <w:t>}</w:t>
                        </w:r>
                      </w:p>
                      <w:p w14:paraId="4FA4D879" w14:textId="77777777" w:rsidR="003D76C2" w:rsidRDefault="00000000">
                        <w:pPr>
                          <w:spacing w:before="76"/>
                          <w:ind w:left="885"/>
                          <w:rPr>
                            <w:rFonts w:ascii="Courier New"/>
                            <w:sz w:val="18"/>
                          </w:rPr>
                        </w:pPr>
                        <w:r>
                          <w:rPr>
                            <w:rFonts w:ascii="Courier New"/>
                            <w:sz w:val="18"/>
                          </w:rPr>
                          <w:t>}</w:t>
                        </w:r>
                      </w:p>
                      <w:p w14:paraId="02117AFE" w14:textId="77777777" w:rsidR="003D76C2" w:rsidRDefault="003D76C2">
                        <w:pPr>
                          <w:rPr>
                            <w:rFonts w:ascii="Courier New"/>
                            <w:sz w:val="20"/>
                          </w:rPr>
                        </w:pPr>
                      </w:p>
                      <w:p w14:paraId="73A81E5D" w14:textId="77777777" w:rsidR="003D76C2" w:rsidRDefault="00000000">
                        <w:pPr>
                          <w:spacing w:before="130"/>
                          <w:ind w:left="342" w:right="3754"/>
                          <w:jc w:val="center"/>
                          <w:rPr>
                            <w:rFonts w:ascii="Courier New"/>
                            <w:sz w:val="18"/>
                          </w:rPr>
                        </w:pPr>
                        <w:r>
                          <w:rPr>
                            <w:rFonts w:ascii="Courier New"/>
                            <w:sz w:val="18"/>
                          </w:rPr>
                          <w:t>override</w:t>
                        </w:r>
                        <w:r>
                          <w:rPr>
                            <w:rFonts w:ascii="Courier New"/>
                            <w:spacing w:val="-6"/>
                            <w:sz w:val="18"/>
                          </w:rPr>
                          <w:t xml:space="preserve"> </w:t>
                        </w:r>
                        <w:r>
                          <w:rPr>
                            <w:rFonts w:ascii="Courier New"/>
                            <w:sz w:val="18"/>
                          </w:rPr>
                          <w:t>fun</w:t>
                        </w:r>
                        <w:r>
                          <w:rPr>
                            <w:rFonts w:ascii="Courier New"/>
                            <w:spacing w:val="-5"/>
                            <w:sz w:val="18"/>
                          </w:rPr>
                          <w:t xml:space="preserve"> </w:t>
                        </w:r>
                        <w:proofErr w:type="spellStart"/>
                        <w:r>
                          <w:rPr>
                            <w:rFonts w:ascii="Courier New"/>
                            <w:spacing w:val="-2"/>
                            <w:sz w:val="18"/>
                          </w:rPr>
                          <w:t>onCreateView</w:t>
                        </w:r>
                        <w:proofErr w:type="spellEnd"/>
                        <w:r>
                          <w:rPr>
                            <w:rFonts w:ascii="Courier New"/>
                            <w:spacing w:val="-2"/>
                            <w:sz w:val="18"/>
                          </w:rPr>
                          <w:t>(</w:t>
                        </w:r>
                      </w:p>
                      <w:p w14:paraId="13A1C98E" w14:textId="77777777" w:rsidR="003D76C2" w:rsidRDefault="00000000">
                        <w:pPr>
                          <w:spacing w:before="76" w:line="202" w:lineRule="exact"/>
                          <w:ind w:left="466" w:right="852"/>
                          <w:jc w:val="center"/>
                          <w:rPr>
                            <w:rFonts w:ascii="Courier New"/>
                            <w:sz w:val="18"/>
                          </w:rPr>
                        </w:pPr>
                        <w:r>
                          <w:rPr>
                            <w:rFonts w:ascii="Courier New"/>
                            <w:spacing w:val="-6"/>
                            <w:sz w:val="18"/>
                          </w:rPr>
                          <w:t>inflater:</w:t>
                        </w:r>
                        <w:r>
                          <w:rPr>
                            <w:rFonts w:ascii="Courier New"/>
                            <w:spacing w:val="-21"/>
                            <w:sz w:val="18"/>
                          </w:rPr>
                          <w:t xml:space="preserve"> </w:t>
                        </w:r>
                        <w:proofErr w:type="spellStart"/>
                        <w:r>
                          <w:rPr>
                            <w:rFonts w:ascii="Courier New"/>
                            <w:spacing w:val="-6"/>
                            <w:sz w:val="18"/>
                          </w:rPr>
                          <w:t>LayoutInflater</w:t>
                        </w:r>
                        <w:proofErr w:type="spellEnd"/>
                        <w:r>
                          <w:rPr>
                            <w:rFonts w:ascii="Courier New"/>
                            <w:spacing w:val="-6"/>
                            <w:sz w:val="18"/>
                          </w:rPr>
                          <w:t>,</w:t>
                        </w:r>
                        <w:r>
                          <w:rPr>
                            <w:rFonts w:ascii="Courier New"/>
                            <w:spacing w:val="-20"/>
                            <w:sz w:val="18"/>
                          </w:rPr>
                          <w:t xml:space="preserve"> </w:t>
                        </w:r>
                        <w:r>
                          <w:rPr>
                            <w:rFonts w:ascii="Courier New"/>
                            <w:spacing w:val="-6"/>
                            <w:sz w:val="18"/>
                          </w:rPr>
                          <w:t>container:</w:t>
                        </w:r>
                        <w:r>
                          <w:rPr>
                            <w:rFonts w:ascii="Courier New"/>
                            <w:spacing w:val="-20"/>
                            <w:sz w:val="18"/>
                          </w:rPr>
                          <w:t xml:space="preserve"> </w:t>
                        </w:r>
                        <w:proofErr w:type="spellStart"/>
                        <w:r>
                          <w:rPr>
                            <w:rFonts w:ascii="Courier New"/>
                            <w:spacing w:val="-6"/>
                            <w:sz w:val="18"/>
                          </w:rPr>
                          <w:t>ViewGroup</w:t>
                        </w:r>
                        <w:proofErr w:type="spellEnd"/>
                        <w:r>
                          <w:rPr>
                            <w:rFonts w:ascii="Courier New"/>
                            <w:spacing w:val="-6"/>
                            <w:sz w:val="18"/>
                          </w:rPr>
                          <w:t>?,</w:t>
                        </w:r>
                      </w:p>
                      <w:p w14:paraId="40BE090E" w14:textId="77777777" w:rsidR="003D76C2" w:rsidRDefault="00000000">
                        <w:pPr>
                          <w:spacing w:line="202" w:lineRule="exact"/>
                          <w:ind w:left="466" w:right="1393"/>
                          <w:jc w:val="center"/>
                          <w:rPr>
                            <w:rFonts w:ascii="Courier New"/>
                            <w:sz w:val="18"/>
                          </w:rPr>
                        </w:pPr>
                        <w:proofErr w:type="spellStart"/>
                        <w:r>
                          <w:rPr>
                            <w:rFonts w:ascii="Courier New"/>
                            <w:sz w:val="18"/>
                          </w:rPr>
                          <w:t>savedInstanceState</w:t>
                        </w:r>
                        <w:proofErr w:type="spellEnd"/>
                        <w:r>
                          <w:rPr>
                            <w:rFonts w:ascii="Courier New"/>
                            <w:sz w:val="18"/>
                          </w:rPr>
                          <w:t>:</w:t>
                        </w:r>
                        <w:r>
                          <w:rPr>
                            <w:rFonts w:ascii="Courier New"/>
                            <w:spacing w:val="-11"/>
                            <w:sz w:val="18"/>
                          </w:rPr>
                          <w:t xml:space="preserve"> </w:t>
                        </w:r>
                        <w:r>
                          <w:rPr>
                            <w:rFonts w:ascii="Courier New"/>
                            <w:sz w:val="18"/>
                          </w:rPr>
                          <w:t>Bundle?):</w:t>
                        </w:r>
                        <w:r>
                          <w:rPr>
                            <w:rFonts w:ascii="Courier New"/>
                            <w:spacing w:val="-11"/>
                            <w:sz w:val="18"/>
                          </w:rPr>
                          <w:t xml:space="preserve"> </w:t>
                        </w:r>
                        <w:r>
                          <w:rPr>
                            <w:rFonts w:ascii="Courier New"/>
                            <w:sz w:val="18"/>
                          </w:rPr>
                          <w:t>View?</w:t>
                        </w:r>
                        <w:r>
                          <w:rPr>
                            <w:rFonts w:ascii="Courier New"/>
                            <w:spacing w:val="-11"/>
                            <w:sz w:val="18"/>
                          </w:rPr>
                          <w:t xml:space="preserve"> </w:t>
                        </w:r>
                        <w:r>
                          <w:rPr>
                            <w:rFonts w:ascii="Courier New"/>
                            <w:spacing w:val="-10"/>
                            <w:sz w:val="18"/>
                          </w:rPr>
                          <w:t>{</w:t>
                        </w:r>
                      </w:p>
                      <w:p w14:paraId="556E27F7" w14:textId="77777777" w:rsidR="003D76C2" w:rsidRDefault="003D76C2">
                        <w:pPr>
                          <w:spacing w:before="1"/>
                          <w:rPr>
                            <w:rFonts w:ascii="Courier New"/>
                            <w:sz w:val="26"/>
                          </w:rPr>
                        </w:pPr>
                      </w:p>
                      <w:p w14:paraId="7E000C50" w14:textId="77777777" w:rsidR="003D76C2" w:rsidRDefault="00000000">
                        <w:pPr>
                          <w:spacing w:before="1" w:line="202" w:lineRule="exact"/>
                          <w:ind w:left="1317"/>
                          <w:rPr>
                            <w:rFonts w:ascii="Courier New"/>
                            <w:sz w:val="18"/>
                          </w:rPr>
                        </w:pPr>
                        <w:r>
                          <w:rPr>
                            <w:rFonts w:ascii="Courier New"/>
                            <w:spacing w:val="-6"/>
                            <w:sz w:val="18"/>
                          </w:rPr>
                          <w:t>return</w:t>
                        </w:r>
                        <w:r>
                          <w:rPr>
                            <w:rFonts w:ascii="Courier New"/>
                            <w:spacing w:val="5"/>
                            <w:sz w:val="18"/>
                          </w:rPr>
                          <w:t xml:space="preserve"> </w:t>
                        </w:r>
                        <w:proofErr w:type="spellStart"/>
                        <w:r>
                          <w:rPr>
                            <w:rFonts w:ascii="Courier New"/>
                            <w:spacing w:val="-6"/>
                            <w:sz w:val="18"/>
                          </w:rPr>
                          <w:t>inflater.inflate</w:t>
                        </w:r>
                        <w:proofErr w:type="spellEnd"/>
                        <w:r>
                          <w:rPr>
                            <w:rFonts w:ascii="Courier New"/>
                            <w:spacing w:val="-6"/>
                            <w:sz w:val="18"/>
                          </w:rPr>
                          <w:t>(</w:t>
                        </w:r>
                        <w:proofErr w:type="spellStart"/>
                        <w:r>
                          <w:rPr>
                            <w:rFonts w:ascii="Courier New"/>
                            <w:spacing w:val="-6"/>
                            <w:sz w:val="18"/>
                          </w:rPr>
                          <w:t>R.layout.fragment_questions</w:t>
                        </w:r>
                        <w:proofErr w:type="spellEnd"/>
                        <w:r>
                          <w:rPr>
                            <w:rFonts w:ascii="Courier New"/>
                            <w:spacing w:val="-6"/>
                            <w:sz w:val="18"/>
                          </w:rPr>
                          <w:t>,</w:t>
                        </w:r>
                        <w:r>
                          <w:rPr>
                            <w:rFonts w:ascii="Courier New"/>
                            <w:spacing w:val="6"/>
                            <w:sz w:val="18"/>
                          </w:rPr>
                          <w:t xml:space="preserve"> </w:t>
                        </w:r>
                        <w:r>
                          <w:rPr>
                            <w:rFonts w:ascii="Courier New"/>
                            <w:spacing w:val="-6"/>
                            <w:sz w:val="18"/>
                          </w:rPr>
                          <w:t>container,</w:t>
                        </w:r>
                      </w:p>
                      <w:p w14:paraId="62E5543E" w14:textId="77777777" w:rsidR="003D76C2" w:rsidRDefault="00000000">
                        <w:pPr>
                          <w:spacing w:line="202" w:lineRule="exact"/>
                          <w:ind w:left="1533"/>
                          <w:rPr>
                            <w:rFonts w:ascii="Courier New"/>
                            <w:sz w:val="18"/>
                          </w:rPr>
                        </w:pPr>
                        <w:r>
                          <w:rPr>
                            <w:rFonts w:ascii="Courier New"/>
                            <w:spacing w:val="-2"/>
                            <w:sz w:val="18"/>
                          </w:rPr>
                          <w:t>false)</w:t>
                        </w:r>
                      </w:p>
                    </w:txbxContent>
                  </v:textbox>
                </v:shape>
                <w10:wrap type="topAndBottom" anchorx="page"/>
              </v:group>
            </w:pict>
          </mc:Fallback>
        </mc:AlternateContent>
      </w:r>
    </w:p>
    <w:p w14:paraId="791CD772" w14:textId="77777777" w:rsidR="003D76C2" w:rsidRDefault="003D76C2">
      <w:pPr>
        <w:rPr>
          <w:sz w:val="8"/>
        </w:rPr>
        <w:sectPr w:rsidR="003D76C2">
          <w:pgSz w:w="10800" w:h="13320"/>
          <w:pgMar w:top="1120" w:right="920" w:bottom="280" w:left="940" w:header="695" w:footer="0" w:gutter="0"/>
          <w:cols w:space="720"/>
        </w:sectPr>
      </w:pPr>
    </w:p>
    <w:p w14:paraId="62821604" w14:textId="77777777" w:rsidR="003D76C2" w:rsidRDefault="003D76C2">
      <w:pPr>
        <w:pStyle w:val="BodyText"/>
        <w:spacing w:before="3"/>
        <w:rPr>
          <w:sz w:val="5"/>
        </w:rPr>
      </w:pPr>
    </w:p>
    <w:p w14:paraId="3393940F" w14:textId="77777777" w:rsidR="003D76C2" w:rsidRDefault="00D51F7C">
      <w:pPr>
        <w:pStyle w:val="BodyText"/>
        <w:ind w:left="824"/>
      </w:pPr>
      <w:r>
        <w:rPr>
          <w:noProof/>
        </w:rPr>
        <mc:AlternateContent>
          <mc:Choice Requires="wpg">
            <w:drawing>
              <wp:inline distT="0" distB="0" distL="0" distR="0" wp14:anchorId="5C024ADA" wp14:editId="5EFE6E27">
                <wp:extent cx="5074920" cy="4308475"/>
                <wp:effectExtent l="0" t="0" r="5080" b="0"/>
                <wp:docPr id="1394" name="docshapegroup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308475"/>
                          <a:chOff x="0" y="0"/>
                          <a:chExt cx="7992" cy="6785"/>
                        </a:xfrm>
                      </wpg:grpSpPr>
                      <wps:wsp>
                        <wps:cNvPr id="1395" name="docshape145"/>
                        <wps:cNvSpPr>
                          <a:spLocks/>
                        </wps:cNvSpPr>
                        <wps:spPr bwMode="auto">
                          <a:xfrm>
                            <a:off x="0" y="10"/>
                            <a:ext cx="7992" cy="67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6" name="docshape146"/>
                        <wps:cNvSpPr>
                          <a:spLocks/>
                        </wps:cNvSpPr>
                        <wps:spPr bwMode="auto">
                          <a:xfrm>
                            <a:off x="0" y="0"/>
                            <a:ext cx="7992" cy="6785"/>
                          </a:xfrm>
                          <a:custGeom>
                            <a:avLst/>
                            <a:gdLst>
                              <a:gd name="T0" fmla="*/ 7992 w 7992"/>
                              <a:gd name="T1" fmla="*/ 6764 h 6785"/>
                              <a:gd name="T2" fmla="*/ 0 w 7992"/>
                              <a:gd name="T3" fmla="*/ 6764 h 6785"/>
                              <a:gd name="T4" fmla="*/ 0 w 7992"/>
                              <a:gd name="T5" fmla="*/ 6784 h 6785"/>
                              <a:gd name="T6" fmla="*/ 7992 w 7992"/>
                              <a:gd name="T7" fmla="*/ 6784 h 6785"/>
                              <a:gd name="T8" fmla="*/ 7992 w 7992"/>
                              <a:gd name="T9" fmla="*/ 6764 h 6785"/>
                              <a:gd name="T10" fmla="*/ 7992 w 7992"/>
                              <a:gd name="T11" fmla="*/ 0 h 6785"/>
                              <a:gd name="T12" fmla="*/ 0 w 7992"/>
                              <a:gd name="T13" fmla="*/ 0 h 6785"/>
                              <a:gd name="T14" fmla="*/ 0 w 7992"/>
                              <a:gd name="T15" fmla="*/ 20 h 6785"/>
                              <a:gd name="T16" fmla="*/ 7992 w 7992"/>
                              <a:gd name="T17" fmla="*/ 20 h 6785"/>
                              <a:gd name="T18" fmla="*/ 7992 w 7992"/>
                              <a:gd name="T19" fmla="*/ 0 h 6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6785">
                                <a:moveTo>
                                  <a:pt x="7992" y="6764"/>
                                </a:moveTo>
                                <a:lnTo>
                                  <a:pt x="0" y="6764"/>
                                </a:lnTo>
                                <a:lnTo>
                                  <a:pt x="0" y="6784"/>
                                </a:lnTo>
                                <a:lnTo>
                                  <a:pt x="7992" y="6784"/>
                                </a:lnTo>
                                <a:lnTo>
                                  <a:pt x="7992" y="67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7" name="docshape147"/>
                        <wps:cNvSpPr txBox="1">
                          <a:spLocks/>
                        </wps:cNvSpPr>
                        <wps:spPr bwMode="auto">
                          <a:xfrm>
                            <a:off x="0" y="20"/>
                            <a:ext cx="7992" cy="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D2097" w14:textId="77777777" w:rsidR="003D76C2" w:rsidRDefault="00000000">
                              <w:pPr>
                                <w:spacing w:before="40"/>
                                <w:ind w:left="885"/>
                                <w:rPr>
                                  <w:rFonts w:ascii="Courier New"/>
                                  <w:sz w:val="18"/>
                                </w:rPr>
                              </w:pPr>
                              <w:r>
                                <w:rPr>
                                  <w:rFonts w:ascii="Courier New"/>
                                  <w:sz w:val="18"/>
                                </w:rPr>
                                <w:t>}</w:t>
                              </w:r>
                            </w:p>
                            <w:p w14:paraId="58781C57" w14:textId="77777777" w:rsidR="003D76C2" w:rsidRDefault="003D76C2">
                              <w:pPr>
                                <w:rPr>
                                  <w:rFonts w:ascii="Courier New"/>
                                  <w:sz w:val="20"/>
                                </w:rPr>
                              </w:pPr>
                            </w:p>
                            <w:p w14:paraId="12E42D7E" w14:textId="77777777" w:rsidR="003D76C2" w:rsidRDefault="00000000">
                              <w:pPr>
                                <w:spacing w:before="130" w:line="328" w:lineRule="auto"/>
                                <w:ind w:left="1101" w:right="1274"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onViewCreated</w:t>
                              </w:r>
                              <w:proofErr w:type="spellEnd"/>
                              <w:r>
                                <w:rPr>
                                  <w:rFonts w:ascii="Courier New"/>
                                  <w:sz w:val="18"/>
                                </w:rPr>
                                <w:t>(view:</w:t>
                              </w:r>
                              <w:r>
                                <w:rPr>
                                  <w:rFonts w:ascii="Courier New"/>
                                  <w:spacing w:val="-13"/>
                                  <w:sz w:val="18"/>
                                </w:rPr>
                                <w:t xml:space="preserve"> </w:t>
                              </w:r>
                              <w:r>
                                <w:rPr>
                                  <w:rFonts w:ascii="Courier New"/>
                                  <w:sz w:val="18"/>
                                </w:rPr>
                                <w:t xml:space="preserve">View, </w:t>
                              </w:r>
                              <w:proofErr w:type="spellStart"/>
                              <w:r>
                                <w:rPr>
                                  <w:rFonts w:ascii="Courier New"/>
                                  <w:sz w:val="18"/>
                                </w:rPr>
                                <w:t>savedInstanceState</w:t>
                              </w:r>
                              <w:proofErr w:type="spellEnd"/>
                              <w:r>
                                <w:rPr>
                                  <w:rFonts w:ascii="Courier New"/>
                                  <w:sz w:val="18"/>
                                </w:rPr>
                                <w:t>: Bundle?) {</w:t>
                              </w:r>
                            </w:p>
                            <w:p w14:paraId="56B2063A" w14:textId="77777777" w:rsidR="003D76C2" w:rsidRDefault="00000000">
                              <w:pPr>
                                <w:spacing w:before="1"/>
                                <w:ind w:left="1317"/>
                                <w:rPr>
                                  <w:rFonts w:ascii="Courier New"/>
                                  <w:sz w:val="18"/>
                                </w:rPr>
                              </w:pPr>
                              <w:proofErr w:type="spellStart"/>
                              <w:r>
                                <w:rPr>
                                  <w:rFonts w:ascii="Courier New"/>
                                  <w:sz w:val="18"/>
                                </w:rPr>
                                <w:t>super.onViewCreated</w:t>
                              </w:r>
                              <w:proofErr w:type="spellEnd"/>
                              <w:r>
                                <w:rPr>
                                  <w:rFonts w:ascii="Courier New"/>
                                  <w:sz w:val="18"/>
                                </w:rPr>
                                <w:t>(view,</w:t>
                              </w:r>
                              <w:r>
                                <w:rPr>
                                  <w:rFonts w:ascii="Courier New"/>
                                  <w:spacing w:val="-25"/>
                                  <w:sz w:val="18"/>
                                </w:rPr>
                                <w:t xml:space="preserve"> </w:t>
                              </w:r>
                              <w:proofErr w:type="spellStart"/>
                              <w:r>
                                <w:rPr>
                                  <w:rFonts w:ascii="Courier New"/>
                                  <w:spacing w:val="-2"/>
                                  <w:sz w:val="18"/>
                                </w:rPr>
                                <w:t>savedInstanceState</w:t>
                              </w:r>
                              <w:proofErr w:type="spellEnd"/>
                              <w:r>
                                <w:rPr>
                                  <w:rFonts w:ascii="Courier New"/>
                                  <w:spacing w:val="-2"/>
                                  <w:sz w:val="18"/>
                                </w:rPr>
                                <w:t>)</w:t>
                              </w:r>
                            </w:p>
                            <w:p w14:paraId="06A5B58B" w14:textId="77777777" w:rsidR="003D76C2" w:rsidRDefault="003D76C2">
                              <w:pPr>
                                <w:rPr>
                                  <w:rFonts w:ascii="Courier New"/>
                                  <w:sz w:val="20"/>
                                </w:rPr>
                              </w:pPr>
                            </w:p>
                            <w:p w14:paraId="1E323A23" w14:textId="77777777" w:rsidR="003D76C2" w:rsidRDefault="00000000">
                              <w:pPr>
                                <w:spacing w:before="130" w:line="328" w:lineRule="auto"/>
                                <w:ind w:left="1749" w:right="840" w:hanging="432"/>
                                <w:rPr>
                                  <w:rFonts w:ascii="Courier New"/>
                                  <w:sz w:val="18"/>
                                </w:rPr>
                              </w:pPr>
                              <w:proofErr w:type="spellStart"/>
                              <w:r>
                                <w:rPr>
                                  <w:rFonts w:ascii="Courier New"/>
                                  <w:sz w:val="18"/>
                                </w:rPr>
                                <w:t>val</w:t>
                              </w:r>
                              <w:proofErr w:type="spellEnd"/>
                              <w:r>
                                <w:rPr>
                                  <w:rFonts w:ascii="Courier New"/>
                                  <w:sz w:val="18"/>
                                </w:rPr>
                                <w:t xml:space="preserve"> planets = </w:t>
                              </w:r>
                              <w:proofErr w:type="spellStart"/>
                              <w:r>
                                <w:rPr>
                                  <w:rFonts w:ascii="Courier New"/>
                                  <w:sz w:val="18"/>
                                </w:rPr>
                                <w:t>listOf</w:t>
                              </w:r>
                              <w:proofErr w:type="spellEnd"/>
                              <w:r>
                                <w:rPr>
                                  <w:rFonts w:ascii="Courier New"/>
                                  <w:sz w:val="18"/>
                                </w:rPr>
                                <w:t xml:space="preserve">&lt;View&gt;(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R.id.most_moons</w:t>
                              </w:r>
                              <w:proofErr w:type="spellEnd"/>
                              <w:r>
                                <w:rPr>
                                  <w:rFonts w:ascii="Courier New"/>
                                  <w:spacing w:val="-2"/>
                                  <w:sz w:val="18"/>
                                </w:rPr>
                                <w:t xml:space="preserve">), </w:t>
                              </w:r>
                              <w:proofErr w:type="spellStart"/>
                              <w:r>
                                <w:rPr>
                                  <w:rFonts w:ascii="Courier New"/>
                                  <w:spacing w:val="-4"/>
                                  <w:sz w:val="18"/>
                                </w:rPr>
                                <w:t>view.findViewById</w:t>
                              </w:r>
                              <w:proofErr w:type="spellEnd"/>
                              <w:r>
                                <w:rPr>
                                  <w:rFonts w:ascii="Courier New"/>
                                  <w:spacing w:val="-4"/>
                                  <w:sz w:val="18"/>
                                </w:rPr>
                                <w:t>(</w:t>
                              </w:r>
                              <w:proofErr w:type="spellStart"/>
                              <w:r>
                                <w:rPr>
                                  <w:rFonts w:ascii="Courier New"/>
                                  <w:spacing w:val="-4"/>
                                  <w:sz w:val="18"/>
                                </w:rPr>
                                <w:t>R.id.largest_planet</w:t>
                              </w:r>
                              <w:proofErr w:type="spellEnd"/>
                              <w:r>
                                <w:rPr>
                                  <w:rFonts w:ascii="Courier New"/>
                                  <w:spacing w:val="-4"/>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R.id.side_spinning</w:t>
                              </w:r>
                              <w:proofErr w:type="spellEnd"/>
                              <w:r>
                                <w:rPr>
                                  <w:rFonts w:ascii="Courier New"/>
                                  <w:spacing w:val="-2"/>
                                  <w:sz w:val="18"/>
                                </w:rPr>
                                <w:t>)</w:t>
                              </w:r>
                            </w:p>
                            <w:p w14:paraId="07ED23BD" w14:textId="77777777" w:rsidR="003D76C2" w:rsidRDefault="00000000">
                              <w:pPr>
                                <w:spacing w:before="2"/>
                                <w:ind w:left="1317"/>
                                <w:rPr>
                                  <w:rFonts w:ascii="Courier New"/>
                                  <w:sz w:val="18"/>
                                </w:rPr>
                              </w:pPr>
                              <w:r>
                                <w:rPr>
                                  <w:rFonts w:ascii="Courier New"/>
                                  <w:sz w:val="18"/>
                                </w:rPr>
                                <w:t>)</w:t>
                              </w:r>
                            </w:p>
                            <w:p w14:paraId="2F80C707" w14:textId="77777777" w:rsidR="003D76C2" w:rsidRDefault="003D76C2">
                              <w:pPr>
                                <w:rPr>
                                  <w:rFonts w:ascii="Courier New"/>
                                  <w:sz w:val="20"/>
                                </w:rPr>
                              </w:pPr>
                            </w:p>
                            <w:p w14:paraId="7A602850" w14:textId="77777777" w:rsidR="003D76C2" w:rsidRDefault="00000000">
                              <w:pPr>
                                <w:spacing w:before="130" w:line="328" w:lineRule="auto"/>
                                <w:ind w:left="1749" w:right="2128" w:hanging="432"/>
                                <w:rPr>
                                  <w:rFonts w:ascii="Courier New"/>
                                  <w:sz w:val="18"/>
                                </w:rPr>
                              </w:pPr>
                              <w:proofErr w:type="spellStart"/>
                              <w:r>
                                <w:rPr>
                                  <w:rFonts w:ascii="Courier New"/>
                                  <w:sz w:val="18"/>
                                </w:rPr>
                                <w:t>planets.forEach</w:t>
                              </w:r>
                              <w:proofErr w:type="spellEnd"/>
                              <w:r>
                                <w:rPr>
                                  <w:rFonts w:ascii="Courier New"/>
                                  <w:sz w:val="18"/>
                                </w:rPr>
                                <w:t xml:space="preserve"> { </w:t>
                              </w:r>
                              <w:proofErr w:type="spellStart"/>
                              <w:r>
                                <w:rPr>
                                  <w:rFonts w:ascii="Courier New"/>
                                  <w:spacing w:val="-2"/>
                                  <w:sz w:val="18"/>
                                </w:rPr>
                                <w:t>it.setOnClickListener</w:t>
                              </w:r>
                              <w:proofErr w:type="spellEnd"/>
                              <w:r>
                                <w:rPr>
                                  <w:rFonts w:ascii="Courier New"/>
                                  <w:spacing w:val="-2"/>
                                  <w:sz w:val="18"/>
                                </w:rPr>
                                <w:t>(this)</w:t>
                              </w:r>
                            </w:p>
                            <w:p w14:paraId="55F77DEC" w14:textId="77777777" w:rsidR="003D76C2" w:rsidRDefault="00000000">
                              <w:pPr>
                                <w:spacing w:before="1"/>
                                <w:ind w:left="1317"/>
                                <w:rPr>
                                  <w:rFonts w:ascii="Courier New"/>
                                  <w:sz w:val="18"/>
                                </w:rPr>
                              </w:pPr>
                              <w:r>
                                <w:rPr>
                                  <w:rFonts w:ascii="Courier New"/>
                                  <w:sz w:val="18"/>
                                </w:rPr>
                                <w:t>}</w:t>
                              </w:r>
                            </w:p>
                            <w:p w14:paraId="12A6A020" w14:textId="77777777" w:rsidR="003D76C2" w:rsidRDefault="00000000">
                              <w:pPr>
                                <w:spacing w:before="76"/>
                                <w:ind w:left="885"/>
                                <w:rPr>
                                  <w:rFonts w:ascii="Courier New"/>
                                  <w:sz w:val="18"/>
                                </w:rPr>
                              </w:pPr>
                              <w:r>
                                <w:rPr>
                                  <w:rFonts w:ascii="Courier New"/>
                                  <w:sz w:val="18"/>
                                </w:rPr>
                                <w:t>}</w:t>
                              </w:r>
                            </w:p>
                            <w:p w14:paraId="1D59B9DA" w14:textId="77777777" w:rsidR="003D76C2" w:rsidRDefault="00000000">
                              <w:pPr>
                                <w:spacing w:line="560" w:lineRule="atLeast"/>
                                <w:ind w:left="1317" w:right="3062"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onClick</w:t>
                              </w:r>
                              <w:proofErr w:type="spellEnd"/>
                              <w:r>
                                <w:rPr>
                                  <w:rFonts w:ascii="Courier New"/>
                                  <w:sz w:val="18"/>
                                </w:rPr>
                                <w:t>(v:</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v?.let</w:t>
                              </w:r>
                              <w:proofErr w:type="spellEnd"/>
                              <w:r>
                                <w:rPr>
                                  <w:rFonts w:ascii="Courier New"/>
                                  <w:sz w:val="18"/>
                                </w:rPr>
                                <w:t xml:space="preserve"> { question -&gt;</w:t>
                              </w:r>
                            </w:p>
                            <w:p w14:paraId="163BABF3" w14:textId="77777777" w:rsidR="003D76C2" w:rsidRDefault="00000000">
                              <w:pPr>
                                <w:spacing w:before="76"/>
                                <w:ind w:left="1749"/>
                                <w:rPr>
                                  <w:rFonts w:ascii="Courier New"/>
                                  <w:sz w:val="18"/>
                                </w:rPr>
                              </w:pPr>
                              <w:proofErr w:type="spellStart"/>
                              <w:r>
                                <w:rPr>
                                  <w:rFonts w:ascii="Courier New"/>
                                  <w:spacing w:val="-2"/>
                                  <w:sz w:val="18"/>
                                </w:rPr>
                                <w:t>answersListener.onSelected</w:t>
                              </w:r>
                              <w:proofErr w:type="spellEnd"/>
                              <w:r>
                                <w:rPr>
                                  <w:rFonts w:ascii="Courier New"/>
                                  <w:spacing w:val="-2"/>
                                  <w:sz w:val="18"/>
                                </w:rPr>
                                <w:t>(question.id)</w:t>
                              </w:r>
                            </w:p>
                            <w:p w14:paraId="0A405542" w14:textId="77777777" w:rsidR="003D76C2" w:rsidRDefault="00000000">
                              <w:pPr>
                                <w:spacing w:before="76"/>
                                <w:ind w:left="1317"/>
                                <w:rPr>
                                  <w:rFonts w:ascii="Courier New"/>
                                  <w:sz w:val="18"/>
                                </w:rPr>
                              </w:pPr>
                              <w:r>
                                <w:rPr>
                                  <w:rFonts w:ascii="Courier New"/>
                                  <w:sz w:val="18"/>
                                </w:rPr>
                                <w:t>}</w:t>
                              </w:r>
                            </w:p>
                            <w:p w14:paraId="61137F7E" w14:textId="77777777" w:rsidR="003D76C2" w:rsidRDefault="00000000">
                              <w:pPr>
                                <w:spacing w:before="76"/>
                                <w:ind w:left="885"/>
                                <w:rPr>
                                  <w:rFonts w:ascii="Courier New"/>
                                  <w:sz w:val="18"/>
                                </w:rPr>
                              </w:pPr>
                              <w:r>
                                <w:rPr>
                                  <w:rFonts w:ascii="Courier New"/>
                                  <w:sz w:val="18"/>
                                </w:rPr>
                                <w:t>}</w:t>
                              </w:r>
                            </w:p>
                            <w:p w14:paraId="440EFFA8"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C024ADA" id="docshapegroup144" o:spid="_x0000_s1114" style="width:399.6pt;height:339.25pt;mso-position-horizontal-relative:char;mso-position-vertical-relative:line" coordsize="7992,67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">
                <v:rect id="docshape145" o:spid="_x0000_s1115" style="position:absolute;top:10;width:7992;height:6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" fillcolor="#f6f6f6" stroked="f">
                  <v:path arrowok="t"/>
                </v:rect>
                <v:shape id="docshape146" o:spid="_x0000_s1116" style="position:absolute;width:7992;height:6785;visibility:visible;mso-wrap-style:square;v-text-anchor:top" coordsize="7992,6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" path="m7992,6764l,6764r,20l7992,6784r,-20xm7992,l,,,20r7992,l7992,xe" fillcolor="#dadada" stroked="f">
                  <v:path arrowok="t" o:connecttype="custom" o:connectlocs="7992,6764;0,6764;0,6784;7992,6784;7992,6764;7992,0;0,0;0,20;7992,20;7992,0" o:connectangles="0,0,0,0,0,0,0,0,0,0"/>
                </v:shape>
                <v:shape id="docshape147" o:spid="_x0000_s1117" type="#_x0000_t202" style="position:absolute;top:20;width:7992;height:6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" filled="f" stroked="f">
                  <v:path arrowok="t"/>
                  <v:textbox inset="0,0,0,0">
                    <w:txbxContent>
                      <w:p w14:paraId="601D2097" w14:textId="77777777" w:rsidR="003D76C2" w:rsidRDefault="00000000">
                        <w:pPr>
                          <w:spacing w:before="40"/>
                          <w:ind w:left="885"/>
                          <w:rPr>
                            <w:rFonts w:ascii="Courier New"/>
                            <w:sz w:val="18"/>
                          </w:rPr>
                        </w:pPr>
                        <w:r>
                          <w:rPr>
                            <w:rFonts w:ascii="Courier New"/>
                            <w:sz w:val="18"/>
                          </w:rPr>
                          <w:t>}</w:t>
                        </w:r>
                      </w:p>
                      <w:p w14:paraId="58781C57" w14:textId="77777777" w:rsidR="003D76C2" w:rsidRDefault="003D76C2">
                        <w:pPr>
                          <w:rPr>
                            <w:rFonts w:ascii="Courier New"/>
                            <w:sz w:val="20"/>
                          </w:rPr>
                        </w:pPr>
                      </w:p>
                      <w:p w14:paraId="12E42D7E" w14:textId="77777777" w:rsidR="003D76C2" w:rsidRDefault="00000000">
                        <w:pPr>
                          <w:spacing w:before="130" w:line="328" w:lineRule="auto"/>
                          <w:ind w:left="1101" w:right="1274"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onViewCreated</w:t>
                        </w:r>
                        <w:proofErr w:type="spellEnd"/>
                        <w:r>
                          <w:rPr>
                            <w:rFonts w:ascii="Courier New"/>
                            <w:sz w:val="18"/>
                          </w:rPr>
                          <w:t>(view:</w:t>
                        </w:r>
                        <w:r>
                          <w:rPr>
                            <w:rFonts w:ascii="Courier New"/>
                            <w:spacing w:val="-13"/>
                            <w:sz w:val="18"/>
                          </w:rPr>
                          <w:t xml:space="preserve"> </w:t>
                        </w:r>
                        <w:r>
                          <w:rPr>
                            <w:rFonts w:ascii="Courier New"/>
                            <w:sz w:val="18"/>
                          </w:rPr>
                          <w:t xml:space="preserve">View, </w:t>
                        </w:r>
                        <w:proofErr w:type="spellStart"/>
                        <w:r>
                          <w:rPr>
                            <w:rFonts w:ascii="Courier New"/>
                            <w:sz w:val="18"/>
                          </w:rPr>
                          <w:t>savedInstanceState</w:t>
                        </w:r>
                        <w:proofErr w:type="spellEnd"/>
                        <w:r>
                          <w:rPr>
                            <w:rFonts w:ascii="Courier New"/>
                            <w:sz w:val="18"/>
                          </w:rPr>
                          <w:t>: Bundle?) {</w:t>
                        </w:r>
                      </w:p>
                      <w:p w14:paraId="56B2063A" w14:textId="77777777" w:rsidR="003D76C2" w:rsidRDefault="00000000">
                        <w:pPr>
                          <w:spacing w:before="1"/>
                          <w:ind w:left="1317"/>
                          <w:rPr>
                            <w:rFonts w:ascii="Courier New"/>
                            <w:sz w:val="18"/>
                          </w:rPr>
                        </w:pPr>
                        <w:proofErr w:type="spellStart"/>
                        <w:r>
                          <w:rPr>
                            <w:rFonts w:ascii="Courier New"/>
                            <w:sz w:val="18"/>
                          </w:rPr>
                          <w:t>super.onViewCreated</w:t>
                        </w:r>
                        <w:proofErr w:type="spellEnd"/>
                        <w:r>
                          <w:rPr>
                            <w:rFonts w:ascii="Courier New"/>
                            <w:sz w:val="18"/>
                          </w:rPr>
                          <w:t>(view,</w:t>
                        </w:r>
                        <w:r>
                          <w:rPr>
                            <w:rFonts w:ascii="Courier New"/>
                            <w:spacing w:val="-25"/>
                            <w:sz w:val="18"/>
                          </w:rPr>
                          <w:t xml:space="preserve"> </w:t>
                        </w:r>
                        <w:proofErr w:type="spellStart"/>
                        <w:r>
                          <w:rPr>
                            <w:rFonts w:ascii="Courier New"/>
                            <w:spacing w:val="-2"/>
                            <w:sz w:val="18"/>
                          </w:rPr>
                          <w:t>savedInstanceState</w:t>
                        </w:r>
                        <w:proofErr w:type="spellEnd"/>
                        <w:r>
                          <w:rPr>
                            <w:rFonts w:ascii="Courier New"/>
                            <w:spacing w:val="-2"/>
                            <w:sz w:val="18"/>
                          </w:rPr>
                          <w:t>)</w:t>
                        </w:r>
                      </w:p>
                      <w:p w14:paraId="06A5B58B" w14:textId="77777777" w:rsidR="003D76C2" w:rsidRDefault="003D76C2">
                        <w:pPr>
                          <w:rPr>
                            <w:rFonts w:ascii="Courier New"/>
                            <w:sz w:val="20"/>
                          </w:rPr>
                        </w:pPr>
                      </w:p>
                      <w:p w14:paraId="1E323A23" w14:textId="77777777" w:rsidR="003D76C2" w:rsidRDefault="00000000">
                        <w:pPr>
                          <w:spacing w:before="130" w:line="328" w:lineRule="auto"/>
                          <w:ind w:left="1749" w:right="840" w:hanging="432"/>
                          <w:rPr>
                            <w:rFonts w:ascii="Courier New"/>
                            <w:sz w:val="18"/>
                          </w:rPr>
                        </w:pPr>
                        <w:proofErr w:type="spellStart"/>
                        <w:r>
                          <w:rPr>
                            <w:rFonts w:ascii="Courier New"/>
                            <w:sz w:val="18"/>
                          </w:rPr>
                          <w:t>val</w:t>
                        </w:r>
                        <w:proofErr w:type="spellEnd"/>
                        <w:r>
                          <w:rPr>
                            <w:rFonts w:ascii="Courier New"/>
                            <w:sz w:val="18"/>
                          </w:rPr>
                          <w:t xml:space="preserve"> planets = </w:t>
                        </w:r>
                        <w:proofErr w:type="spellStart"/>
                        <w:r>
                          <w:rPr>
                            <w:rFonts w:ascii="Courier New"/>
                            <w:sz w:val="18"/>
                          </w:rPr>
                          <w:t>listOf</w:t>
                        </w:r>
                        <w:proofErr w:type="spellEnd"/>
                        <w:r>
                          <w:rPr>
                            <w:rFonts w:ascii="Courier New"/>
                            <w:sz w:val="18"/>
                          </w:rPr>
                          <w:t xml:space="preserve">&lt;View&gt;(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R.id.most_moons</w:t>
                        </w:r>
                        <w:proofErr w:type="spellEnd"/>
                        <w:r>
                          <w:rPr>
                            <w:rFonts w:ascii="Courier New"/>
                            <w:spacing w:val="-2"/>
                            <w:sz w:val="18"/>
                          </w:rPr>
                          <w:t xml:space="preserve">), </w:t>
                        </w:r>
                        <w:proofErr w:type="spellStart"/>
                        <w:r>
                          <w:rPr>
                            <w:rFonts w:ascii="Courier New"/>
                            <w:spacing w:val="-4"/>
                            <w:sz w:val="18"/>
                          </w:rPr>
                          <w:t>view.findViewById</w:t>
                        </w:r>
                        <w:proofErr w:type="spellEnd"/>
                        <w:r>
                          <w:rPr>
                            <w:rFonts w:ascii="Courier New"/>
                            <w:spacing w:val="-4"/>
                            <w:sz w:val="18"/>
                          </w:rPr>
                          <w:t>(</w:t>
                        </w:r>
                        <w:proofErr w:type="spellStart"/>
                        <w:r>
                          <w:rPr>
                            <w:rFonts w:ascii="Courier New"/>
                            <w:spacing w:val="-4"/>
                            <w:sz w:val="18"/>
                          </w:rPr>
                          <w:t>R.id.largest_planet</w:t>
                        </w:r>
                        <w:proofErr w:type="spellEnd"/>
                        <w:r>
                          <w:rPr>
                            <w:rFonts w:ascii="Courier New"/>
                            <w:spacing w:val="-4"/>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R.id.side_spinning</w:t>
                        </w:r>
                        <w:proofErr w:type="spellEnd"/>
                        <w:r>
                          <w:rPr>
                            <w:rFonts w:ascii="Courier New"/>
                            <w:spacing w:val="-2"/>
                            <w:sz w:val="18"/>
                          </w:rPr>
                          <w:t>)</w:t>
                        </w:r>
                      </w:p>
                      <w:p w14:paraId="07ED23BD" w14:textId="77777777" w:rsidR="003D76C2" w:rsidRDefault="00000000">
                        <w:pPr>
                          <w:spacing w:before="2"/>
                          <w:ind w:left="1317"/>
                          <w:rPr>
                            <w:rFonts w:ascii="Courier New"/>
                            <w:sz w:val="18"/>
                          </w:rPr>
                        </w:pPr>
                        <w:r>
                          <w:rPr>
                            <w:rFonts w:ascii="Courier New"/>
                            <w:sz w:val="18"/>
                          </w:rPr>
                          <w:t>)</w:t>
                        </w:r>
                      </w:p>
                      <w:p w14:paraId="2F80C707" w14:textId="77777777" w:rsidR="003D76C2" w:rsidRDefault="003D76C2">
                        <w:pPr>
                          <w:rPr>
                            <w:rFonts w:ascii="Courier New"/>
                            <w:sz w:val="20"/>
                          </w:rPr>
                        </w:pPr>
                      </w:p>
                      <w:p w14:paraId="7A602850" w14:textId="77777777" w:rsidR="003D76C2" w:rsidRDefault="00000000">
                        <w:pPr>
                          <w:spacing w:before="130" w:line="328" w:lineRule="auto"/>
                          <w:ind w:left="1749" w:right="2128" w:hanging="432"/>
                          <w:rPr>
                            <w:rFonts w:ascii="Courier New"/>
                            <w:sz w:val="18"/>
                          </w:rPr>
                        </w:pPr>
                        <w:proofErr w:type="spellStart"/>
                        <w:r>
                          <w:rPr>
                            <w:rFonts w:ascii="Courier New"/>
                            <w:sz w:val="18"/>
                          </w:rPr>
                          <w:t>planets.forEach</w:t>
                        </w:r>
                        <w:proofErr w:type="spellEnd"/>
                        <w:r>
                          <w:rPr>
                            <w:rFonts w:ascii="Courier New"/>
                            <w:sz w:val="18"/>
                          </w:rPr>
                          <w:t xml:space="preserve"> { </w:t>
                        </w:r>
                        <w:proofErr w:type="spellStart"/>
                        <w:r>
                          <w:rPr>
                            <w:rFonts w:ascii="Courier New"/>
                            <w:spacing w:val="-2"/>
                            <w:sz w:val="18"/>
                          </w:rPr>
                          <w:t>it.setOnClickListener</w:t>
                        </w:r>
                        <w:proofErr w:type="spellEnd"/>
                        <w:r>
                          <w:rPr>
                            <w:rFonts w:ascii="Courier New"/>
                            <w:spacing w:val="-2"/>
                            <w:sz w:val="18"/>
                          </w:rPr>
                          <w:t>(this)</w:t>
                        </w:r>
                      </w:p>
                      <w:p w14:paraId="55F77DEC" w14:textId="77777777" w:rsidR="003D76C2" w:rsidRDefault="00000000">
                        <w:pPr>
                          <w:spacing w:before="1"/>
                          <w:ind w:left="1317"/>
                          <w:rPr>
                            <w:rFonts w:ascii="Courier New"/>
                            <w:sz w:val="18"/>
                          </w:rPr>
                        </w:pPr>
                        <w:r>
                          <w:rPr>
                            <w:rFonts w:ascii="Courier New"/>
                            <w:sz w:val="18"/>
                          </w:rPr>
                          <w:t>}</w:t>
                        </w:r>
                      </w:p>
                      <w:p w14:paraId="12A6A020" w14:textId="77777777" w:rsidR="003D76C2" w:rsidRDefault="00000000">
                        <w:pPr>
                          <w:spacing w:before="76"/>
                          <w:ind w:left="885"/>
                          <w:rPr>
                            <w:rFonts w:ascii="Courier New"/>
                            <w:sz w:val="18"/>
                          </w:rPr>
                        </w:pPr>
                        <w:r>
                          <w:rPr>
                            <w:rFonts w:ascii="Courier New"/>
                            <w:sz w:val="18"/>
                          </w:rPr>
                          <w:t>}</w:t>
                        </w:r>
                      </w:p>
                      <w:p w14:paraId="1D59B9DA" w14:textId="77777777" w:rsidR="003D76C2" w:rsidRDefault="00000000">
                        <w:pPr>
                          <w:spacing w:line="560" w:lineRule="atLeast"/>
                          <w:ind w:left="1317" w:right="3062"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onClick</w:t>
                        </w:r>
                        <w:proofErr w:type="spellEnd"/>
                        <w:r>
                          <w:rPr>
                            <w:rFonts w:ascii="Courier New"/>
                            <w:sz w:val="18"/>
                          </w:rPr>
                          <w:t>(v:</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v?.let</w:t>
                        </w:r>
                        <w:proofErr w:type="spellEnd"/>
                        <w:r>
                          <w:rPr>
                            <w:rFonts w:ascii="Courier New"/>
                            <w:sz w:val="18"/>
                          </w:rPr>
                          <w:t xml:space="preserve"> { question -&gt;</w:t>
                        </w:r>
                      </w:p>
                      <w:p w14:paraId="163BABF3" w14:textId="77777777" w:rsidR="003D76C2" w:rsidRDefault="00000000">
                        <w:pPr>
                          <w:spacing w:before="76"/>
                          <w:ind w:left="1749"/>
                          <w:rPr>
                            <w:rFonts w:ascii="Courier New"/>
                            <w:sz w:val="18"/>
                          </w:rPr>
                        </w:pPr>
                        <w:proofErr w:type="spellStart"/>
                        <w:r>
                          <w:rPr>
                            <w:rFonts w:ascii="Courier New"/>
                            <w:spacing w:val="-2"/>
                            <w:sz w:val="18"/>
                          </w:rPr>
                          <w:t>answersListener.onSelected</w:t>
                        </w:r>
                        <w:proofErr w:type="spellEnd"/>
                        <w:r>
                          <w:rPr>
                            <w:rFonts w:ascii="Courier New"/>
                            <w:spacing w:val="-2"/>
                            <w:sz w:val="18"/>
                          </w:rPr>
                          <w:t>(question.id)</w:t>
                        </w:r>
                      </w:p>
                      <w:p w14:paraId="0A405542" w14:textId="77777777" w:rsidR="003D76C2" w:rsidRDefault="00000000">
                        <w:pPr>
                          <w:spacing w:before="76"/>
                          <w:ind w:left="1317"/>
                          <w:rPr>
                            <w:rFonts w:ascii="Courier New"/>
                            <w:sz w:val="18"/>
                          </w:rPr>
                        </w:pPr>
                        <w:r>
                          <w:rPr>
                            <w:rFonts w:ascii="Courier New"/>
                            <w:sz w:val="18"/>
                          </w:rPr>
                          <w:t>}</w:t>
                        </w:r>
                      </w:p>
                      <w:p w14:paraId="61137F7E" w14:textId="77777777" w:rsidR="003D76C2" w:rsidRDefault="00000000">
                        <w:pPr>
                          <w:spacing w:before="76"/>
                          <w:ind w:left="885"/>
                          <w:rPr>
                            <w:rFonts w:ascii="Courier New"/>
                            <w:sz w:val="18"/>
                          </w:rPr>
                        </w:pPr>
                        <w:r>
                          <w:rPr>
                            <w:rFonts w:ascii="Courier New"/>
                            <w:sz w:val="18"/>
                          </w:rPr>
                          <w:t>}</w:t>
                        </w:r>
                      </w:p>
                      <w:p w14:paraId="440EFFA8"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3FA3DFE9" w14:textId="77777777" w:rsidR="003D76C2" w:rsidRDefault="00000000">
      <w:pPr>
        <w:pStyle w:val="BodyText"/>
        <w:spacing w:before="37" w:line="242" w:lineRule="auto"/>
        <w:ind w:left="1274" w:right="131"/>
      </w:pPr>
      <w:r>
        <w:t>As</w:t>
      </w:r>
      <w:r>
        <w:rPr>
          <w:spacing w:val="-3"/>
        </w:rPr>
        <w:t xml:space="preserve"> </w:t>
      </w:r>
      <w:r>
        <w:t>you</w:t>
      </w:r>
      <w:r>
        <w:rPr>
          <w:spacing w:val="-3"/>
        </w:rPr>
        <w:t xml:space="preserve"> </w:t>
      </w:r>
      <w:r>
        <w:t>saw</w:t>
      </w:r>
      <w:r>
        <w:rPr>
          <w:spacing w:val="-3"/>
        </w:rPr>
        <w:t xml:space="preserve"> </w:t>
      </w:r>
      <w:r>
        <w:t>in</w:t>
      </w:r>
      <w:r>
        <w:rPr>
          <w:spacing w:val="-4"/>
        </w:rPr>
        <w:t xml:space="preserve"> </w:t>
      </w:r>
      <w:r>
        <w:rPr>
          <w:i/>
        </w:rPr>
        <w:t>Exercise</w:t>
      </w:r>
      <w:r>
        <w:rPr>
          <w:i/>
          <w:spacing w:val="-4"/>
        </w:rPr>
        <w:t xml:space="preserve"> </w:t>
      </w:r>
      <w:r>
        <w:rPr>
          <w:i/>
        </w:rPr>
        <w:t>3.04</w:t>
      </w:r>
      <w:r>
        <w:t>,</w:t>
      </w:r>
      <w:r>
        <w:rPr>
          <w:spacing w:val="-3"/>
        </w:rPr>
        <w:t xml:space="preserve"> </w:t>
      </w:r>
      <w:r>
        <w:rPr>
          <w:i/>
        </w:rPr>
        <w:t>Adding</w:t>
      </w:r>
      <w:r>
        <w:rPr>
          <w:i/>
          <w:spacing w:val="-4"/>
        </w:rPr>
        <w:t xml:space="preserve"> </w:t>
      </w:r>
      <w:r>
        <w:rPr>
          <w:i/>
        </w:rPr>
        <w:t>Fragments</w:t>
      </w:r>
      <w:r>
        <w:rPr>
          <w:i/>
          <w:spacing w:val="-4"/>
        </w:rPr>
        <w:t xml:space="preserve"> </w:t>
      </w:r>
      <w:r>
        <w:rPr>
          <w:i/>
        </w:rPr>
        <w:t>Dynamically</w:t>
      </w:r>
      <w:r>
        <w:rPr>
          <w:i/>
          <w:spacing w:val="-3"/>
        </w:rPr>
        <w:t xml:space="preserve"> </w:t>
      </w:r>
      <w:r>
        <w:rPr>
          <w:i/>
        </w:rPr>
        <w:t>to</w:t>
      </w:r>
      <w:r>
        <w:rPr>
          <w:i/>
          <w:spacing w:val="-4"/>
        </w:rPr>
        <w:t xml:space="preserve"> </w:t>
      </w:r>
      <w:r>
        <w:rPr>
          <w:i/>
        </w:rPr>
        <w:t>an</w:t>
      </w:r>
      <w:r>
        <w:rPr>
          <w:i/>
          <w:spacing w:val="-3"/>
        </w:rPr>
        <w:t xml:space="preserve"> </w:t>
      </w:r>
      <w:r>
        <w:rPr>
          <w:i/>
        </w:rPr>
        <w:t>Activity</w:t>
      </w:r>
      <w:r>
        <w:t>,</w:t>
      </w:r>
      <w:r>
        <w:rPr>
          <w:spacing w:val="-3"/>
        </w:rPr>
        <w:t xml:space="preserve"> </w:t>
      </w:r>
      <w:r>
        <w:t>you</w:t>
      </w:r>
      <w:r>
        <w:rPr>
          <w:spacing w:val="-3"/>
        </w:rPr>
        <w:t xml:space="preserve"> </w:t>
      </w:r>
      <w:r>
        <w:t>define a</w:t>
      </w:r>
      <w:r>
        <w:rPr>
          <w:spacing w:val="-1"/>
        </w:rPr>
        <w:t xml:space="preserve"> </w:t>
      </w:r>
      <w:r>
        <w:t>listener (</w:t>
      </w:r>
      <w:proofErr w:type="spellStart"/>
      <w:r>
        <w:rPr>
          <w:rFonts w:ascii="Courier New"/>
          <w:b/>
          <w:sz w:val="22"/>
        </w:rPr>
        <w:t>AnswersListener</w:t>
      </w:r>
      <w:proofErr w:type="spellEnd"/>
      <w:r>
        <w:t>) that will be associated</w:t>
      </w:r>
      <w:r>
        <w:rPr>
          <w:spacing w:val="-1"/>
        </w:rPr>
        <w:t xml:space="preserve"> </w:t>
      </w:r>
      <w:r>
        <w:t xml:space="preserve">with the Android activity, and the fragment is included with the </w:t>
      </w:r>
      <w:proofErr w:type="spellStart"/>
      <w:r>
        <w:rPr>
          <w:rFonts w:ascii="Courier New"/>
          <w:b/>
          <w:sz w:val="22"/>
        </w:rPr>
        <w:t>onAttach</w:t>
      </w:r>
      <w:proofErr w:type="spellEnd"/>
      <w:r>
        <w:rPr>
          <w:rFonts w:ascii="Courier New"/>
          <w:b/>
          <w:spacing w:val="-70"/>
          <w:sz w:val="22"/>
        </w:rPr>
        <w:t xml:space="preserve"> </w:t>
      </w:r>
      <w:r>
        <w:t>method. This is the way you will</w:t>
      </w:r>
      <w:r>
        <w:rPr>
          <w:spacing w:val="-3"/>
        </w:rPr>
        <w:t xml:space="preserve"> </w:t>
      </w:r>
      <w:r>
        <w:t>communicate</w:t>
      </w:r>
      <w:r>
        <w:rPr>
          <w:spacing w:val="-3"/>
        </w:rPr>
        <w:t xml:space="preserve"> </w:t>
      </w:r>
      <w:r>
        <w:t>back</w:t>
      </w:r>
      <w:r>
        <w:rPr>
          <w:spacing w:val="-3"/>
        </w:rPr>
        <w:t xml:space="preserve"> </w:t>
      </w:r>
      <w:r>
        <w:t>to</w:t>
      </w:r>
      <w:r>
        <w:rPr>
          <w:spacing w:val="-3"/>
        </w:rPr>
        <w:t xml:space="preserve"> </w:t>
      </w:r>
      <w:r>
        <w:t>the</w:t>
      </w:r>
      <w:r>
        <w:rPr>
          <w:spacing w:val="-3"/>
        </w:rPr>
        <w:t xml:space="preserve"> </w:t>
      </w:r>
      <w:r>
        <w:t>activity</w:t>
      </w:r>
      <w:r>
        <w:rPr>
          <w:spacing w:val="-4"/>
        </w:rPr>
        <w:t xml:space="preserve"> </w:t>
      </w:r>
      <w:r>
        <w:t>which</w:t>
      </w:r>
      <w:r>
        <w:rPr>
          <w:spacing w:val="-3"/>
        </w:rPr>
        <w:t xml:space="preserve"> </w:t>
      </w:r>
      <w:r>
        <w:t>question</w:t>
      </w:r>
      <w:r>
        <w:rPr>
          <w:spacing w:val="-3"/>
        </w:rPr>
        <w:t xml:space="preserve"> </w:t>
      </w:r>
      <w:r>
        <w:t>the</w:t>
      </w:r>
      <w:r>
        <w:rPr>
          <w:spacing w:val="-3"/>
        </w:rPr>
        <w:t xml:space="preserve"> </w:t>
      </w:r>
      <w:r>
        <w:t>user</w:t>
      </w:r>
      <w:r>
        <w:rPr>
          <w:spacing w:val="-3"/>
        </w:rPr>
        <w:t xml:space="preserve"> </w:t>
      </w:r>
      <w:r>
        <w:t>has</w:t>
      </w:r>
      <w:r>
        <w:rPr>
          <w:spacing w:val="-3"/>
        </w:rPr>
        <w:t xml:space="preserve"> </w:t>
      </w:r>
      <w:r>
        <w:t>clicked</w:t>
      </w:r>
      <w:r>
        <w:rPr>
          <w:spacing w:val="-3"/>
        </w:rPr>
        <w:t xml:space="preserve"> </w:t>
      </w:r>
      <w:r>
        <w:t>on.</w:t>
      </w:r>
      <w:r>
        <w:rPr>
          <w:spacing w:val="-3"/>
        </w:rPr>
        <w:t xml:space="preserve"> </w:t>
      </w:r>
      <w:r>
        <w:t>The rest of the class should be quite familiar. You set the layout and then retrieve</w:t>
      </w:r>
    </w:p>
    <w:p w14:paraId="0CD1CD08" w14:textId="77777777" w:rsidR="003D76C2" w:rsidRDefault="00000000">
      <w:pPr>
        <w:pStyle w:val="BodyText"/>
        <w:spacing w:before="9"/>
        <w:ind w:left="1274"/>
      </w:pPr>
      <w:r>
        <w:t>the</w:t>
      </w:r>
      <w:r>
        <w:rPr>
          <w:spacing w:val="-6"/>
        </w:rPr>
        <w:t xml:space="preserve"> </w:t>
      </w:r>
      <w:r>
        <w:t>view</w:t>
      </w:r>
      <w:r>
        <w:rPr>
          <w:spacing w:val="-2"/>
        </w:rPr>
        <w:t xml:space="preserve"> </w:t>
      </w:r>
      <w:r>
        <w:t>by</w:t>
      </w:r>
      <w:r>
        <w:rPr>
          <w:spacing w:val="-3"/>
        </w:rPr>
        <w:t xml:space="preserve"> </w:t>
      </w:r>
      <w:r>
        <w:t>IDs</w:t>
      </w:r>
      <w:r>
        <w:rPr>
          <w:spacing w:val="-2"/>
        </w:rPr>
        <w:t xml:space="preserve"> </w:t>
      </w:r>
      <w:r>
        <w:t>before</w:t>
      </w:r>
      <w:r>
        <w:rPr>
          <w:spacing w:val="-3"/>
        </w:rPr>
        <w:t xml:space="preserve"> </w:t>
      </w:r>
      <w:r>
        <w:t>setting</w:t>
      </w:r>
      <w:r>
        <w:rPr>
          <w:spacing w:val="-2"/>
        </w:rPr>
        <w:t xml:space="preserve"> </w:t>
      </w:r>
      <w:r>
        <w:t>a</w:t>
      </w:r>
      <w:r>
        <w:rPr>
          <w:spacing w:val="-4"/>
        </w:rPr>
        <w:t xml:space="preserve"> </w:t>
      </w:r>
      <w:proofErr w:type="spellStart"/>
      <w:r>
        <w:rPr>
          <w:rFonts w:ascii="Courier New"/>
          <w:b/>
          <w:sz w:val="22"/>
        </w:rPr>
        <w:t>ClickListener</w:t>
      </w:r>
      <w:proofErr w:type="spellEnd"/>
      <w:r>
        <w:rPr>
          <w:rFonts w:ascii="Courier New"/>
          <w:b/>
          <w:spacing w:val="-80"/>
          <w:sz w:val="22"/>
        </w:rPr>
        <w:t xml:space="preserve"> </w:t>
      </w:r>
      <w:r>
        <w:t>to</w:t>
      </w:r>
      <w:r>
        <w:rPr>
          <w:spacing w:val="-3"/>
        </w:rPr>
        <w:t xml:space="preserve"> </w:t>
      </w:r>
      <w:r>
        <w:t>pass</w:t>
      </w:r>
      <w:r>
        <w:rPr>
          <w:spacing w:val="-2"/>
        </w:rPr>
        <w:t xml:space="preserve"> </w:t>
      </w:r>
      <w:r>
        <w:t>the</w:t>
      </w:r>
      <w:r>
        <w:rPr>
          <w:spacing w:val="-3"/>
        </w:rPr>
        <w:t xml:space="preserve"> </w:t>
      </w:r>
      <w:r>
        <w:t>selected</w:t>
      </w:r>
      <w:r>
        <w:rPr>
          <w:spacing w:val="-2"/>
        </w:rPr>
        <w:t xml:space="preserve"> question</w:t>
      </w:r>
    </w:p>
    <w:p w14:paraId="67B36826" w14:textId="77777777" w:rsidR="003D76C2" w:rsidRDefault="00000000">
      <w:pPr>
        <w:pStyle w:val="BodyText"/>
        <w:spacing w:before="1"/>
        <w:ind w:left="1274"/>
      </w:pPr>
      <w:r>
        <w:t>back</w:t>
      </w:r>
      <w:r>
        <w:rPr>
          <w:spacing w:val="-1"/>
        </w:rPr>
        <w:t xml:space="preserve"> </w:t>
      </w:r>
      <w:r>
        <w:t>into the</w:t>
      </w:r>
      <w:r>
        <w:rPr>
          <w:spacing w:val="-1"/>
        </w:rPr>
        <w:t xml:space="preserve"> </w:t>
      </w:r>
      <w:r>
        <w:t xml:space="preserve">Android </w:t>
      </w:r>
      <w:r>
        <w:rPr>
          <w:spacing w:val="-2"/>
        </w:rPr>
        <w:t>activity.</w:t>
      </w:r>
    </w:p>
    <w:p w14:paraId="68AF5524" w14:textId="77777777" w:rsidR="003D76C2" w:rsidRDefault="00000000">
      <w:pPr>
        <w:pStyle w:val="ListParagraph"/>
        <w:numPr>
          <w:ilvl w:val="0"/>
          <w:numId w:val="15"/>
        </w:numPr>
        <w:tabs>
          <w:tab w:val="left" w:pos="1274"/>
        </w:tabs>
        <w:spacing w:before="147"/>
        <w:jc w:val="left"/>
        <w:rPr>
          <w:sz w:val="20"/>
        </w:rPr>
      </w:pPr>
      <w:r>
        <w:rPr>
          <w:sz w:val="20"/>
        </w:rPr>
        <w:t>Next,</w:t>
      </w:r>
      <w:r>
        <w:rPr>
          <w:spacing w:val="-4"/>
          <w:sz w:val="20"/>
        </w:rPr>
        <w:t xml:space="preserve"> </w:t>
      </w:r>
      <w:r>
        <w:rPr>
          <w:sz w:val="20"/>
        </w:rPr>
        <w:t>create</w:t>
      </w:r>
      <w:r>
        <w:rPr>
          <w:spacing w:val="-4"/>
          <w:sz w:val="20"/>
        </w:rPr>
        <w:t xml:space="preserve"> </w:t>
      </w:r>
      <w:r>
        <w:rPr>
          <w:sz w:val="20"/>
        </w:rPr>
        <w:t>another</w:t>
      </w:r>
      <w:r>
        <w:rPr>
          <w:spacing w:val="-4"/>
          <w:sz w:val="20"/>
        </w:rPr>
        <w:t xml:space="preserve"> </w:t>
      </w:r>
      <w:r>
        <w:rPr>
          <w:sz w:val="20"/>
        </w:rPr>
        <w:t>blank</w:t>
      </w:r>
      <w:r>
        <w:rPr>
          <w:spacing w:val="-4"/>
          <w:sz w:val="20"/>
        </w:rPr>
        <w:t xml:space="preserve"> </w:t>
      </w:r>
      <w:r>
        <w:rPr>
          <w:sz w:val="20"/>
        </w:rPr>
        <w:t>fragment</w:t>
      </w:r>
      <w:r>
        <w:rPr>
          <w:spacing w:val="-3"/>
          <w:sz w:val="20"/>
        </w:rPr>
        <w:t xml:space="preserve"> </w:t>
      </w:r>
      <w:r>
        <w:rPr>
          <w:sz w:val="20"/>
        </w:rPr>
        <w:t>called</w:t>
      </w:r>
      <w:r>
        <w:rPr>
          <w:spacing w:val="-5"/>
          <w:sz w:val="20"/>
        </w:rPr>
        <w:t xml:space="preserve"> </w:t>
      </w:r>
      <w:proofErr w:type="spellStart"/>
      <w:r>
        <w:rPr>
          <w:rFonts w:ascii="Courier New"/>
          <w:b/>
        </w:rPr>
        <w:t>AnswersFragment</w:t>
      </w:r>
      <w:proofErr w:type="spellEnd"/>
      <w:r>
        <w:rPr>
          <w:sz w:val="20"/>
        </w:rPr>
        <w:t>.</w:t>
      </w:r>
      <w:r>
        <w:rPr>
          <w:spacing w:val="-3"/>
          <w:sz w:val="20"/>
        </w:rPr>
        <w:t xml:space="preserve"> </w:t>
      </w:r>
      <w:r>
        <w:rPr>
          <w:sz w:val="20"/>
        </w:rPr>
        <w:t>The</w:t>
      </w:r>
      <w:r>
        <w:rPr>
          <w:spacing w:val="-5"/>
          <w:sz w:val="20"/>
        </w:rPr>
        <w:t xml:space="preserve"> </w:t>
      </w:r>
      <w:r>
        <w:rPr>
          <w:sz w:val="20"/>
        </w:rPr>
        <w:t>first</w:t>
      </w:r>
      <w:r>
        <w:rPr>
          <w:spacing w:val="-3"/>
          <w:sz w:val="20"/>
        </w:rPr>
        <w:t xml:space="preserve"> </w:t>
      </w:r>
      <w:r>
        <w:rPr>
          <w:spacing w:val="-2"/>
          <w:sz w:val="20"/>
        </w:rPr>
        <w:t>thing</w:t>
      </w:r>
    </w:p>
    <w:p w14:paraId="29623007" w14:textId="77777777" w:rsidR="003D76C2" w:rsidRDefault="00000000">
      <w:pPr>
        <w:pStyle w:val="BodyText"/>
        <w:spacing w:line="242" w:lineRule="auto"/>
        <w:ind w:left="1274" w:right="451"/>
      </w:pPr>
      <w:r>
        <w:t xml:space="preserve">to do is update the </w:t>
      </w:r>
      <w:r>
        <w:rPr>
          <w:rFonts w:ascii="Courier New"/>
          <w:b/>
          <w:sz w:val="22"/>
        </w:rPr>
        <w:t>fragment_answers.xml</w:t>
      </w:r>
      <w:r>
        <w:rPr>
          <w:rFonts w:ascii="Courier New"/>
          <w:b/>
          <w:spacing w:val="-68"/>
          <w:sz w:val="22"/>
        </w:rPr>
        <w:t xml:space="preserve"> </w:t>
      </w:r>
      <w:r>
        <w:t>layout file to include a view for</w:t>
      </w:r>
      <w:r>
        <w:rPr>
          <w:spacing w:val="-3"/>
        </w:rPr>
        <w:t xml:space="preserve"> </w:t>
      </w:r>
      <w:r>
        <w:t>the</w:t>
      </w:r>
      <w:r>
        <w:rPr>
          <w:spacing w:val="-3"/>
        </w:rPr>
        <w:t xml:space="preserve"> </w:t>
      </w:r>
      <w:r>
        <w:t>question</w:t>
      </w:r>
      <w:r>
        <w:rPr>
          <w:spacing w:val="-3"/>
        </w:rPr>
        <w:t xml:space="preserve"> </w:t>
      </w:r>
      <w:r>
        <w:t>header</w:t>
      </w:r>
      <w:r>
        <w:rPr>
          <w:spacing w:val="-3"/>
        </w:rPr>
        <w:t xml:space="preserve"> </w:t>
      </w:r>
      <w:r>
        <w:t>text,</w:t>
      </w:r>
      <w:r>
        <w:rPr>
          <w:spacing w:val="-3"/>
        </w:rPr>
        <w:t xml:space="preserve"> </w:t>
      </w:r>
      <w:r>
        <w:t>all</w:t>
      </w:r>
      <w:r>
        <w:rPr>
          <w:spacing w:val="-4"/>
        </w:rPr>
        <w:t xml:space="preserve"> </w:t>
      </w:r>
      <w:r>
        <w:t>of</w:t>
      </w:r>
      <w:r>
        <w:rPr>
          <w:spacing w:val="-3"/>
        </w:rPr>
        <w:t xml:space="preserve"> </w:t>
      </w:r>
      <w:r>
        <w:t>the</w:t>
      </w:r>
      <w:r>
        <w:rPr>
          <w:spacing w:val="-3"/>
        </w:rPr>
        <w:t xml:space="preserve"> </w:t>
      </w:r>
      <w:r>
        <w:t>planet</w:t>
      </w:r>
      <w:r>
        <w:rPr>
          <w:spacing w:val="-3"/>
        </w:rPr>
        <w:t xml:space="preserve"> </w:t>
      </w:r>
      <w:r>
        <w:t>buttons,</w:t>
      </w:r>
      <w:r>
        <w:rPr>
          <w:spacing w:val="-3"/>
        </w:rPr>
        <w:t xml:space="preserve"> </w:t>
      </w:r>
      <w:r>
        <w:t>and</w:t>
      </w:r>
      <w:r>
        <w:rPr>
          <w:spacing w:val="-4"/>
        </w:rPr>
        <w:t xml:space="preserve"> </w:t>
      </w:r>
      <w:r>
        <w:t>a</w:t>
      </w:r>
      <w:r>
        <w:rPr>
          <w:spacing w:val="-4"/>
        </w:rPr>
        <w:t xml:space="preserve"> </w:t>
      </w:r>
      <w:r>
        <w:t>view</w:t>
      </w:r>
      <w:r>
        <w:rPr>
          <w:spacing w:val="-3"/>
        </w:rPr>
        <w:t xml:space="preserve"> </w:t>
      </w:r>
      <w:r>
        <w:t>to</w:t>
      </w:r>
      <w:r>
        <w:rPr>
          <w:spacing w:val="-3"/>
        </w:rPr>
        <w:t xml:space="preserve"> </w:t>
      </w:r>
      <w:r>
        <w:t>show</w:t>
      </w:r>
      <w:r>
        <w:rPr>
          <w:spacing w:val="-3"/>
        </w:rPr>
        <w:t xml:space="preserve"> </w:t>
      </w:r>
      <w:r>
        <w:t>the answer. Update the file to the following:</w:t>
      </w:r>
    </w:p>
    <w:p w14:paraId="36D9503D" w14:textId="77777777" w:rsidR="003D76C2" w:rsidRDefault="00D51F7C">
      <w:pPr>
        <w:pStyle w:val="BodyText"/>
        <w:spacing w:before="4"/>
        <w:rPr>
          <w:sz w:val="9"/>
        </w:rPr>
      </w:pPr>
      <w:r>
        <w:rPr>
          <w:noProof/>
        </w:rPr>
        <mc:AlternateContent>
          <mc:Choice Requires="wpg">
            <w:drawing>
              <wp:anchor distT="0" distB="0" distL="0" distR="0" simplePos="0" relativeHeight="487610880" behindDoc="1" locked="0" layoutInCell="1" allowOverlap="1" wp14:anchorId="61D4A9A7" wp14:editId="367D638E">
                <wp:simplePos x="0" y="0"/>
                <wp:positionH relativeFrom="page">
                  <wp:posOffset>1120140</wp:posOffset>
                </wp:positionH>
                <wp:positionV relativeFrom="paragraph">
                  <wp:posOffset>95885</wp:posOffset>
                </wp:positionV>
                <wp:extent cx="5074920" cy="663575"/>
                <wp:effectExtent l="0" t="0" r="5080" b="0"/>
                <wp:wrapTopAndBottom/>
                <wp:docPr id="1390" name="docshapegroup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3575"/>
                          <a:chOff x="1764" y="151"/>
                          <a:chExt cx="7992" cy="1045"/>
                        </a:xfrm>
                      </wpg:grpSpPr>
                      <wps:wsp>
                        <wps:cNvPr id="1391" name="docshape149"/>
                        <wps:cNvSpPr>
                          <a:spLocks/>
                        </wps:cNvSpPr>
                        <wps:spPr bwMode="auto">
                          <a:xfrm>
                            <a:off x="1764" y="160"/>
                            <a:ext cx="7992" cy="10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2" name="docshape150"/>
                        <wps:cNvSpPr>
                          <a:spLocks/>
                        </wps:cNvSpPr>
                        <wps:spPr bwMode="auto">
                          <a:xfrm>
                            <a:off x="1764" y="150"/>
                            <a:ext cx="7992" cy="1045"/>
                          </a:xfrm>
                          <a:custGeom>
                            <a:avLst/>
                            <a:gdLst>
                              <a:gd name="T0" fmla="+- 0 9756 1764"/>
                              <a:gd name="T1" fmla="*/ T0 w 7992"/>
                              <a:gd name="T2" fmla="+- 0 1175 151"/>
                              <a:gd name="T3" fmla="*/ 1175 h 1045"/>
                              <a:gd name="T4" fmla="+- 0 1764 1764"/>
                              <a:gd name="T5" fmla="*/ T4 w 7992"/>
                              <a:gd name="T6" fmla="+- 0 1175 151"/>
                              <a:gd name="T7" fmla="*/ 1175 h 1045"/>
                              <a:gd name="T8" fmla="+- 0 1764 1764"/>
                              <a:gd name="T9" fmla="*/ T8 w 7992"/>
                              <a:gd name="T10" fmla="+- 0 1195 151"/>
                              <a:gd name="T11" fmla="*/ 1195 h 1045"/>
                              <a:gd name="T12" fmla="+- 0 9756 1764"/>
                              <a:gd name="T13" fmla="*/ T12 w 7992"/>
                              <a:gd name="T14" fmla="+- 0 1195 151"/>
                              <a:gd name="T15" fmla="*/ 1195 h 1045"/>
                              <a:gd name="T16" fmla="+- 0 9756 1764"/>
                              <a:gd name="T17" fmla="*/ T16 w 7992"/>
                              <a:gd name="T18" fmla="+- 0 1175 151"/>
                              <a:gd name="T19" fmla="*/ 1175 h 1045"/>
                              <a:gd name="T20" fmla="+- 0 9756 1764"/>
                              <a:gd name="T21" fmla="*/ T20 w 7992"/>
                              <a:gd name="T22" fmla="+- 0 151 151"/>
                              <a:gd name="T23" fmla="*/ 151 h 1045"/>
                              <a:gd name="T24" fmla="+- 0 1764 1764"/>
                              <a:gd name="T25" fmla="*/ T24 w 7992"/>
                              <a:gd name="T26" fmla="+- 0 151 151"/>
                              <a:gd name="T27" fmla="*/ 151 h 1045"/>
                              <a:gd name="T28" fmla="+- 0 1764 1764"/>
                              <a:gd name="T29" fmla="*/ T28 w 7992"/>
                              <a:gd name="T30" fmla="+- 0 171 151"/>
                              <a:gd name="T31" fmla="*/ 171 h 1045"/>
                              <a:gd name="T32" fmla="+- 0 9756 1764"/>
                              <a:gd name="T33" fmla="*/ T32 w 7992"/>
                              <a:gd name="T34" fmla="+- 0 171 151"/>
                              <a:gd name="T35" fmla="*/ 171 h 1045"/>
                              <a:gd name="T36" fmla="+- 0 9756 1764"/>
                              <a:gd name="T37" fmla="*/ T36 w 7992"/>
                              <a:gd name="T38" fmla="+- 0 151 151"/>
                              <a:gd name="T39" fmla="*/ 151 h 10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5">
                                <a:moveTo>
                                  <a:pt x="7992" y="1024"/>
                                </a:moveTo>
                                <a:lnTo>
                                  <a:pt x="0" y="1024"/>
                                </a:lnTo>
                                <a:lnTo>
                                  <a:pt x="0" y="1044"/>
                                </a:lnTo>
                                <a:lnTo>
                                  <a:pt x="7992" y="1044"/>
                                </a:lnTo>
                                <a:lnTo>
                                  <a:pt x="7992" y="10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3" name="docshape151"/>
                        <wps:cNvSpPr txBox="1">
                          <a:spLocks/>
                        </wps:cNvSpPr>
                        <wps:spPr bwMode="auto">
                          <a:xfrm>
                            <a:off x="1764" y="170"/>
                            <a:ext cx="7992" cy="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AA8ED"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4E3F6616" w14:textId="77777777" w:rsidR="003D76C2" w:rsidRDefault="00000000">
                              <w:pPr>
                                <w:spacing w:before="79" w:line="235" w:lineRule="auto"/>
                                <w:ind w:left="453" w:right="840"/>
                                <w:rPr>
                                  <w:rFonts w:ascii="Courier New"/>
                                  <w:sz w:val="18"/>
                                </w:rPr>
                              </w:pPr>
                              <w:r>
                                <w:rPr>
                                  <w:rFonts w:ascii="Courier New"/>
                                  <w:sz w:val="18"/>
                                </w:rPr>
                                <w:t>&lt;</w:t>
                              </w:r>
                              <w:proofErr w:type="spellStart"/>
                              <w:r>
                                <w:rPr>
                                  <w:rFonts w:ascii="Courier New"/>
                                  <w:sz w:val="18"/>
                                </w:rPr>
                                <w:t>ScrollView</w:t>
                              </w:r>
                              <w:proofErr w:type="spellEnd"/>
                              <w:r>
                                <w:rPr>
                                  <w:rFonts w:ascii="Courier New"/>
                                  <w:spacing w:val="-29"/>
                                  <w:sz w:val="18"/>
                                </w:rPr>
                                <w:t xml:space="preserve"> </w:t>
                              </w:r>
                              <w:hyperlink r:id="rId34">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713C3999" w14:textId="77777777" w:rsidR="003D76C2" w:rsidRDefault="00000000">
                              <w:pPr>
                                <w:spacing w:before="18"/>
                                <w:ind w:left="885"/>
                                <w:rPr>
                                  <w:rFonts w:ascii="Courier New"/>
                                  <w:sz w:val="18"/>
                                </w:rPr>
                              </w:pPr>
                              <w:hyperlink r:id="rId35">
                                <w:r>
                                  <w:rPr>
                                    <w:rFonts w:ascii="Courier New"/>
                                    <w:spacing w:val="-2"/>
                                    <w:sz w:val="18"/>
                                  </w:rPr>
                                  <w:t>xmlns:tools="http://schemas.android.com/tools"</w:t>
                                </w:r>
                              </w:hyperlink>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D4A9A7" id="docshapegroup148" o:spid="_x0000_s1118" style="position:absolute;margin-left:88.2pt;margin-top:7.55pt;width:399.6pt;height:52.25pt;z-index:-15705600;mso-wrap-distance-left:0;mso-wrap-distance-right:0;mso-position-horizontal-relative:page;mso-position-vertical-relative:text" coordorigin="1764,151" coordsize="7992,1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">
                <v:rect id="docshape149" o:spid="_x0000_s1119" style="position:absolute;left:1764;top:160;width:7992;height:1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" fillcolor="#f6f6f6" stroked="f">
                  <v:path arrowok="t"/>
                </v:rect>
                <v:shape id="docshape150" o:spid="_x0000_s1120" style="position:absolute;left:1764;top:150;width:7992;height:1045;visibility:visible;mso-wrap-style:square;v-text-anchor:top" coordsize="7992,1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" path="m7992,1024l,1024r,20l7992,1044r,-20xm7992,l,,,20r7992,l7992,xe" fillcolor="#dadada" stroked="f">
                  <v:path arrowok="t" o:connecttype="custom" o:connectlocs="7992,1175;0,1175;0,1195;7992,1195;7992,1175;7992,151;0,151;0,171;7992,171;7992,151" o:connectangles="0,0,0,0,0,0,0,0,0,0"/>
                </v:shape>
                <v:shape id="docshape151" o:spid="_x0000_s1121" type="#_x0000_t202" style="position:absolute;left:1764;top:170;width:7992;height:1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" filled="f" stroked="f">
                  <v:path arrowok="t"/>
                  <v:textbox inset="0,0,0,0">
                    <w:txbxContent>
                      <w:p w14:paraId="5F4AA8ED"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4E3F6616" w14:textId="77777777" w:rsidR="003D76C2" w:rsidRDefault="00000000">
                        <w:pPr>
                          <w:spacing w:before="79" w:line="235" w:lineRule="auto"/>
                          <w:ind w:left="453" w:right="840"/>
                          <w:rPr>
                            <w:rFonts w:ascii="Courier New"/>
                            <w:sz w:val="18"/>
                          </w:rPr>
                        </w:pPr>
                        <w:r>
                          <w:rPr>
                            <w:rFonts w:ascii="Courier New"/>
                            <w:sz w:val="18"/>
                          </w:rPr>
                          <w:t>&lt;</w:t>
                        </w:r>
                        <w:proofErr w:type="spellStart"/>
                        <w:r>
                          <w:rPr>
                            <w:rFonts w:ascii="Courier New"/>
                            <w:sz w:val="18"/>
                          </w:rPr>
                          <w:t>ScrollView</w:t>
                        </w:r>
                        <w:proofErr w:type="spellEnd"/>
                        <w:r>
                          <w:rPr>
                            <w:rFonts w:ascii="Courier New"/>
                            <w:spacing w:val="-29"/>
                            <w:sz w:val="18"/>
                          </w:rPr>
                          <w:t xml:space="preserve"> </w:t>
                        </w:r>
                        <w:hyperlink r:id="rId36">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713C3999" w14:textId="77777777" w:rsidR="003D76C2" w:rsidRDefault="00000000">
                        <w:pPr>
                          <w:spacing w:before="18"/>
                          <w:ind w:left="885"/>
                          <w:rPr>
                            <w:rFonts w:ascii="Courier New"/>
                            <w:sz w:val="18"/>
                          </w:rPr>
                        </w:pPr>
                        <w:hyperlink r:id="rId37">
                          <w:r>
                            <w:rPr>
                              <w:rFonts w:ascii="Courier New"/>
                              <w:spacing w:val="-2"/>
                              <w:sz w:val="18"/>
                            </w:rPr>
                            <w:t>xmlns:tools="http://schemas.android.com/tools"</w:t>
                          </w:r>
                        </w:hyperlink>
                      </w:p>
                    </w:txbxContent>
                  </v:textbox>
                </v:shape>
                <w10:wrap type="topAndBottom" anchorx="page"/>
              </v:group>
            </w:pict>
          </mc:Fallback>
        </mc:AlternateContent>
      </w:r>
    </w:p>
    <w:p w14:paraId="49E809E1" w14:textId="77777777" w:rsidR="003D76C2" w:rsidRDefault="003D76C2">
      <w:pPr>
        <w:rPr>
          <w:sz w:val="9"/>
        </w:rPr>
        <w:sectPr w:rsidR="003D76C2">
          <w:pgSz w:w="10800" w:h="13320"/>
          <w:pgMar w:top="1120" w:right="920" w:bottom="280" w:left="940" w:header="695" w:footer="0" w:gutter="0"/>
          <w:cols w:space="720"/>
        </w:sectPr>
      </w:pPr>
    </w:p>
    <w:p w14:paraId="65CFCEC8" w14:textId="77777777" w:rsidR="003D76C2" w:rsidRDefault="00D51F7C">
      <w:pPr>
        <w:spacing w:before="132" w:line="328" w:lineRule="auto"/>
        <w:ind w:left="989" w:right="3582"/>
        <w:rPr>
          <w:rFonts w:ascii="Courier New"/>
          <w:sz w:val="18"/>
        </w:rPr>
      </w:pPr>
      <w:r>
        <w:rPr>
          <w:noProof/>
        </w:rPr>
        <w:lastRenderedPageBreak/>
        <mc:AlternateContent>
          <mc:Choice Requires="wpg">
            <w:drawing>
              <wp:anchor distT="0" distB="0" distL="114300" distR="114300" simplePos="0" relativeHeight="483652096" behindDoc="1" locked="0" layoutInCell="1" allowOverlap="1" wp14:anchorId="03610A0B" wp14:editId="3CCAF81A">
                <wp:simplePos x="0" y="0"/>
                <wp:positionH relativeFrom="page">
                  <wp:posOffset>662940</wp:posOffset>
                </wp:positionH>
                <wp:positionV relativeFrom="paragraph">
                  <wp:posOffset>45720</wp:posOffset>
                </wp:positionV>
                <wp:extent cx="5074920" cy="6442075"/>
                <wp:effectExtent l="0" t="0" r="5080" b="0"/>
                <wp:wrapNone/>
                <wp:docPr id="1387" name="docshapegroup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442075"/>
                          <a:chOff x="1044" y="72"/>
                          <a:chExt cx="7992" cy="10145"/>
                        </a:xfrm>
                      </wpg:grpSpPr>
                      <wps:wsp>
                        <wps:cNvPr id="1388" name="docshape153"/>
                        <wps:cNvSpPr>
                          <a:spLocks/>
                        </wps:cNvSpPr>
                        <wps:spPr bwMode="auto">
                          <a:xfrm>
                            <a:off x="1044" y="81"/>
                            <a:ext cx="7992" cy="10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9" name="docshape154"/>
                        <wps:cNvSpPr>
                          <a:spLocks/>
                        </wps:cNvSpPr>
                        <wps:spPr bwMode="auto">
                          <a:xfrm>
                            <a:off x="1044" y="71"/>
                            <a:ext cx="7992" cy="10145"/>
                          </a:xfrm>
                          <a:custGeom>
                            <a:avLst/>
                            <a:gdLst>
                              <a:gd name="T0" fmla="+- 0 9036 1044"/>
                              <a:gd name="T1" fmla="*/ T0 w 7992"/>
                              <a:gd name="T2" fmla="+- 0 10196 72"/>
                              <a:gd name="T3" fmla="*/ 10196 h 10145"/>
                              <a:gd name="T4" fmla="+- 0 1044 1044"/>
                              <a:gd name="T5" fmla="*/ T4 w 7992"/>
                              <a:gd name="T6" fmla="+- 0 10196 72"/>
                              <a:gd name="T7" fmla="*/ 10196 h 10145"/>
                              <a:gd name="T8" fmla="+- 0 1044 1044"/>
                              <a:gd name="T9" fmla="*/ T8 w 7992"/>
                              <a:gd name="T10" fmla="+- 0 10216 72"/>
                              <a:gd name="T11" fmla="*/ 10216 h 10145"/>
                              <a:gd name="T12" fmla="+- 0 9036 1044"/>
                              <a:gd name="T13" fmla="*/ T12 w 7992"/>
                              <a:gd name="T14" fmla="+- 0 10216 72"/>
                              <a:gd name="T15" fmla="*/ 10216 h 10145"/>
                              <a:gd name="T16" fmla="+- 0 9036 1044"/>
                              <a:gd name="T17" fmla="*/ T16 w 7992"/>
                              <a:gd name="T18" fmla="+- 0 10196 72"/>
                              <a:gd name="T19" fmla="*/ 10196 h 10145"/>
                              <a:gd name="T20" fmla="+- 0 9036 1044"/>
                              <a:gd name="T21" fmla="*/ T20 w 7992"/>
                              <a:gd name="T22" fmla="+- 0 72 72"/>
                              <a:gd name="T23" fmla="*/ 72 h 10145"/>
                              <a:gd name="T24" fmla="+- 0 1044 1044"/>
                              <a:gd name="T25" fmla="*/ T24 w 7992"/>
                              <a:gd name="T26" fmla="+- 0 72 72"/>
                              <a:gd name="T27" fmla="*/ 72 h 10145"/>
                              <a:gd name="T28" fmla="+- 0 1044 1044"/>
                              <a:gd name="T29" fmla="*/ T28 w 7992"/>
                              <a:gd name="T30" fmla="+- 0 92 72"/>
                              <a:gd name="T31" fmla="*/ 92 h 10145"/>
                              <a:gd name="T32" fmla="+- 0 9036 1044"/>
                              <a:gd name="T33" fmla="*/ T32 w 7992"/>
                              <a:gd name="T34" fmla="+- 0 92 72"/>
                              <a:gd name="T35" fmla="*/ 92 h 10145"/>
                              <a:gd name="T36" fmla="+- 0 9036 1044"/>
                              <a:gd name="T37" fmla="*/ T36 w 7992"/>
                              <a:gd name="T38" fmla="+- 0 72 72"/>
                              <a:gd name="T39" fmla="*/ 72 h 10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145">
                                <a:moveTo>
                                  <a:pt x="7992" y="10124"/>
                                </a:moveTo>
                                <a:lnTo>
                                  <a:pt x="0" y="10124"/>
                                </a:lnTo>
                                <a:lnTo>
                                  <a:pt x="0" y="10144"/>
                                </a:lnTo>
                                <a:lnTo>
                                  <a:pt x="7992" y="10144"/>
                                </a:lnTo>
                                <a:lnTo>
                                  <a:pt x="7992" y="10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44605F" id="docshapegroup152" o:spid="_x0000_s1026" style="position:absolute;margin-left:52.2pt;margin-top:3.6pt;width:399.6pt;height:507.25pt;z-index:-19664384;mso-position-horizontal-relative:page" coordorigin="1044,72" coordsize="7992,10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">
                <v:rect id="docshape153" o:spid="_x0000_s1027" style="position:absolute;left:1044;top:81;width:7992;height:10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" fillcolor="#f6f6f6" stroked="f">
                  <v:path arrowok="t"/>
                </v:rect>
                <v:shape id="docshape154" o:spid="_x0000_s1028" style="position:absolute;left:1044;top:71;width:7992;height:10145;visibility:visible;mso-wrap-style:square;v-text-anchor:top" coordsize="7992,10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" path="m7992,10124l,10124r,20l7992,10144r,-20xm7992,l,,,20r7992,l7992,xe" fillcolor="#dadada" stroked="f">
                  <v:path arrowok="t" o:connecttype="custom" o:connectlocs="7992,10196;0,10196;0,10216;7992,10216;7992,10196;7992,72;0,72;0,92;7992,92;7992,72" o:connectangles="0,0,0,0,0,0,0,0,0,0"/>
                </v:shape>
                <w10:wrap anchorx="page"/>
              </v:group>
            </w:pict>
          </mc:Fallback>
        </mc:AlternateContent>
      </w:r>
      <w:proofErr w:type="spellStart"/>
      <w:r w:rsidR="00CC7617">
        <w:rPr>
          <w:rFonts w:ascii="Courier New"/>
          <w:spacing w:val="-2"/>
          <w:sz w:val="18"/>
        </w:rPr>
        <w:t>android:layout_width</w:t>
      </w:r>
      <w:proofErr w:type="spellEnd"/>
      <w:r w:rsidR="00CC7617">
        <w:rPr>
          <w:rFonts w:ascii="Courier New"/>
          <w:spacing w:val="-2"/>
          <w:sz w:val="18"/>
        </w:rPr>
        <w:t>="</w:t>
      </w:r>
      <w:proofErr w:type="spellStart"/>
      <w:r w:rsidR="00CC7617">
        <w:rPr>
          <w:rFonts w:ascii="Courier New"/>
          <w:spacing w:val="-2"/>
          <w:sz w:val="18"/>
        </w:rPr>
        <w:t>match_parent</w:t>
      </w:r>
      <w:proofErr w:type="spellEnd"/>
      <w:r w:rsidR="00CC7617">
        <w:rPr>
          <w:rFonts w:ascii="Courier New"/>
          <w:spacing w:val="-2"/>
          <w:sz w:val="18"/>
        </w:rPr>
        <w:t xml:space="preserve">" </w:t>
      </w:r>
      <w:proofErr w:type="spellStart"/>
      <w:r w:rsidR="00CC7617">
        <w:rPr>
          <w:rFonts w:ascii="Courier New"/>
          <w:spacing w:val="-2"/>
          <w:sz w:val="18"/>
        </w:rPr>
        <w:t>android:layout_height</w:t>
      </w:r>
      <w:proofErr w:type="spellEnd"/>
      <w:r w:rsidR="00CC7617">
        <w:rPr>
          <w:rFonts w:ascii="Courier New"/>
          <w:spacing w:val="-2"/>
          <w:sz w:val="18"/>
        </w:rPr>
        <w:t>="</w:t>
      </w:r>
      <w:proofErr w:type="spellStart"/>
      <w:r w:rsidR="00CC7617">
        <w:rPr>
          <w:rFonts w:ascii="Courier New"/>
          <w:spacing w:val="-2"/>
          <w:sz w:val="18"/>
        </w:rPr>
        <w:t>wrap_content</w:t>
      </w:r>
      <w:proofErr w:type="spellEnd"/>
      <w:r w:rsidR="00CC7617">
        <w:rPr>
          <w:rFonts w:ascii="Courier New"/>
          <w:spacing w:val="-2"/>
          <w:sz w:val="18"/>
        </w:rPr>
        <w:t xml:space="preserve">" </w:t>
      </w:r>
      <w:proofErr w:type="spellStart"/>
      <w:r w:rsidR="00CC7617">
        <w:rPr>
          <w:rFonts w:ascii="Courier New"/>
          <w:spacing w:val="-2"/>
          <w:sz w:val="18"/>
        </w:rPr>
        <w:t>tools:context</w:t>
      </w:r>
      <w:proofErr w:type="spellEnd"/>
      <w:r w:rsidR="00CC7617">
        <w:rPr>
          <w:rFonts w:ascii="Courier New"/>
          <w:spacing w:val="-2"/>
          <w:sz w:val="18"/>
        </w:rPr>
        <w:t>=".</w:t>
      </w:r>
      <w:proofErr w:type="spellStart"/>
      <w:r w:rsidR="00CC7617">
        <w:rPr>
          <w:rFonts w:ascii="Courier New"/>
          <w:spacing w:val="-2"/>
          <w:sz w:val="18"/>
        </w:rPr>
        <w:t>AnswersFragment</w:t>
      </w:r>
      <w:proofErr w:type="spellEnd"/>
      <w:r w:rsidR="00CC7617">
        <w:rPr>
          <w:rFonts w:ascii="Courier New"/>
          <w:spacing w:val="-2"/>
          <w:sz w:val="18"/>
        </w:rPr>
        <w:t>"&gt;</w:t>
      </w:r>
    </w:p>
    <w:p w14:paraId="703CCAE2" w14:textId="77777777" w:rsidR="003D76C2" w:rsidRDefault="003D76C2">
      <w:pPr>
        <w:pStyle w:val="BodyText"/>
        <w:spacing w:before="10"/>
        <w:rPr>
          <w:rFonts w:ascii="Courier New"/>
          <w:sz w:val="24"/>
        </w:rPr>
      </w:pPr>
    </w:p>
    <w:p w14:paraId="67404672" w14:textId="77777777" w:rsidR="003D76C2" w:rsidRDefault="00000000">
      <w:pPr>
        <w:ind w:left="989"/>
        <w:rPr>
          <w:rFonts w:ascii="Courier New"/>
          <w:sz w:val="18"/>
        </w:rPr>
      </w:pPr>
      <w:r>
        <w:rPr>
          <w:rFonts w:ascii="Courier New"/>
          <w:spacing w:val="-2"/>
          <w:sz w:val="18"/>
        </w:rPr>
        <w:t>&lt;</w:t>
      </w:r>
      <w:proofErr w:type="spellStart"/>
      <w:r>
        <w:rPr>
          <w:rFonts w:ascii="Courier New"/>
          <w:spacing w:val="-2"/>
          <w:sz w:val="18"/>
        </w:rPr>
        <w:t>LinearLayout</w:t>
      </w:r>
      <w:proofErr w:type="spellEnd"/>
    </w:p>
    <w:p w14:paraId="27DB777B" w14:textId="77777777" w:rsidR="003D76C2" w:rsidRDefault="00000000">
      <w:pPr>
        <w:spacing w:before="76" w:line="328" w:lineRule="auto"/>
        <w:ind w:left="1421" w:right="3582"/>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p w14:paraId="29836B06" w14:textId="77777777" w:rsidR="003D76C2" w:rsidRDefault="003D76C2">
      <w:pPr>
        <w:pStyle w:val="BodyText"/>
        <w:spacing w:before="10"/>
        <w:rPr>
          <w:rFonts w:ascii="Courier New"/>
          <w:sz w:val="24"/>
        </w:rPr>
      </w:pPr>
    </w:p>
    <w:p w14:paraId="31AD87A4" w14:textId="77777777" w:rsidR="003D76C2" w:rsidRDefault="00000000">
      <w:pPr>
        <w:ind w:left="1421"/>
        <w:rPr>
          <w:rFonts w:ascii="Courier New"/>
          <w:sz w:val="18"/>
        </w:rPr>
      </w:pPr>
      <w:r>
        <w:rPr>
          <w:rFonts w:ascii="Courier New"/>
          <w:spacing w:val="-2"/>
          <w:sz w:val="18"/>
        </w:rPr>
        <w:t>&lt;</w:t>
      </w:r>
      <w:proofErr w:type="spellStart"/>
      <w:r>
        <w:rPr>
          <w:rFonts w:ascii="Courier New"/>
          <w:spacing w:val="-2"/>
          <w:sz w:val="18"/>
        </w:rPr>
        <w:t>TextView</w:t>
      </w:r>
      <w:proofErr w:type="spellEnd"/>
    </w:p>
    <w:p w14:paraId="69397CD6" w14:textId="77777777" w:rsidR="003D76C2" w:rsidRDefault="00000000">
      <w:pPr>
        <w:spacing w:before="76" w:line="328" w:lineRule="auto"/>
        <w:ind w:left="1853" w:right="2599"/>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header_text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="center" style="@style/</w:t>
      </w:r>
      <w:proofErr w:type="spellStart"/>
      <w:r>
        <w:rPr>
          <w:rFonts w:ascii="Courier New"/>
          <w:spacing w:val="-2"/>
          <w:sz w:val="18"/>
        </w:rPr>
        <w:t>HeaderText</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="Question Text" /&gt;</w:t>
      </w:r>
    </w:p>
    <w:p w14:paraId="5D770AE9" w14:textId="77777777" w:rsidR="003D76C2" w:rsidRDefault="003D76C2">
      <w:pPr>
        <w:pStyle w:val="BodyText"/>
        <w:spacing w:before="1"/>
        <w:rPr>
          <w:rFonts w:ascii="Courier New"/>
          <w:sz w:val="25"/>
        </w:rPr>
      </w:pPr>
    </w:p>
    <w:p w14:paraId="3AEA7F6F" w14:textId="77777777" w:rsidR="003D76C2" w:rsidRDefault="00000000">
      <w:pPr>
        <w:ind w:left="1421"/>
        <w:rPr>
          <w:rFonts w:ascii="Courier New"/>
          <w:sz w:val="18"/>
        </w:rPr>
      </w:pPr>
      <w:r>
        <w:rPr>
          <w:rFonts w:ascii="Courier New"/>
          <w:spacing w:val="-2"/>
          <w:sz w:val="18"/>
        </w:rPr>
        <w:t>&lt;Button</w:t>
      </w:r>
    </w:p>
    <w:p w14:paraId="5127A9A7" w14:textId="77777777" w:rsidR="003D76C2" w:rsidRDefault="00000000">
      <w:pPr>
        <w:spacing w:before="76" w:line="328" w:lineRule="auto"/>
        <w:ind w:left="1853" w:right="2599"/>
        <w:rPr>
          <w:rFonts w:ascii="Courier New"/>
          <w:sz w:val="18"/>
        </w:rPr>
      </w:pPr>
      <w:proofErr w:type="spellStart"/>
      <w:r>
        <w:rPr>
          <w:rFonts w:ascii="Courier New"/>
          <w:spacing w:val="-2"/>
          <w:sz w:val="18"/>
        </w:rPr>
        <w:t>android:id</w:t>
      </w:r>
      <w:proofErr w:type="spellEnd"/>
      <w:r>
        <w:rPr>
          <w:rFonts w:ascii="Courier New"/>
          <w:spacing w:val="-2"/>
          <w:sz w:val="18"/>
        </w:rPr>
        <w:t xml:space="preserve">="@+id/mercury"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="center" style="@style/</w:t>
      </w:r>
      <w:proofErr w:type="spellStart"/>
      <w:r>
        <w:rPr>
          <w:rFonts w:ascii="Courier New"/>
          <w:spacing w:val="-2"/>
          <w:sz w:val="18"/>
        </w:rPr>
        <w:t>ButtonText</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="@string/mercury" /&gt;</w:t>
      </w:r>
    </w:p>
    <w:p w14:paraId="79A44DD2" w14:textId="77777777" w:rsidR="003D76C2" w:rsidRDefault="003D76C2">
      <w:pPr>
        <w:pStyle w:val="BodyText"/>
        <w:rPr>
          <w:rFonts w:ascii="Courier New"/>
          <w:sz w:val="25"/>
        </w:rPr>
      </w:pPr>
    </w:p>
    <w:p w14:paraId="2F4A6F8B" w14:textId="77777777" w:rsidR="003D76C2" w:rsidRDefault="00000000">
      <w:pPr>
        <w:spacing w:before="1"/>
        <w:ind w:left="1421"/>
        <w:rPr>
          <w:rFonts w:ascii="Courier New"/>
          <w:sz w:val="18"/>
        </w:rPr>
      </w:pPr>
      <w:r>
        <w:rPr>
          <w:rFonts w:ascii="Courier New"/>
          <w:sz w:val="18"/>
        </w:rPr>
        <w:t>&lt;!--</w:t>
      </w:r>
      <w:r>
        <w:rPr>
          <w:rFonts w:ascii="Courier New"/>
          <w:spacing w:val="-7"/>
          <w:sz w:val="18"/>
        </w:rPr>
        <w:t xml:space="preserve"> </w:t>
      </w:r>
      <w:r>
        <w:rPr>
          <w:rFonts w:ascii="Courier New"/>
          <w:sz w:val="18"/>
        </w:rPr>
        <w:t>Add</w:t>
      </w:r>
      <w:r>
        <w:rPr>
          <w:rFonts w:ascii="Courier New"/>
          <w:spacing w:val="-4"/>
          <w:sz w:val="18"/>
        </w:rPr>
        <w:t xml:space="preserve"> </w:t>
      </w:r>
      <w:r>
        <w:rPr>
          <w:rFonts w:ascii="Courier New"/>
          <w:sz w:val="18"/>
        </w:rPr>
        <w:t>the</w:t>
      </w:r>
      <w:r>
        <w:rPr>
          <w:rFonts w:ascii="Courier New"/>
          <w:spacing w:val="-4"/>
          <w:sz w:val="18"/>
        </w:rPr>
        <w:t xml:space="preserve"> </w:t>
      </w:r>
      <w:r>
        <w:rPr>
          <w:rFonts w:ascii="Courier New"/>
          <w:sz w:val="18"/>
        </w:rPr>
        <w:t>7</w:t>
      </w:r>
      <w:r>
        <w:rPr>
          <w:rFonts w:ascii="Courier New"/>
          <w:spacing w:val="-4"/>
          <w:sz w:val="18"/>
        </w:rPr>
        <w:t xml:space="preserve"> </w:t>
      </w:r>
      <w:r>
        <w:rPr>
          <w:rFonts w:ascii="Courier New"/>
          <w:sz w:val="18"/>
        </w:rPr>
        <w:t>other</w:t>
      </w:r>
      <w:r>
        <w:rPr>
          <w:rFonts w:ascii="Courier New"/>
          <w:spacing w:val="-4"/>
          <w:sz w:val="18"/>
        </w:rPr>
        <w:t xml:space="preserve"> </w:t>
      </w:r>
      <w:r>
        <w:rPr>
          <w:rFonts w:ascii="Courier New"/>
          <w:sz w:val="18"/>
        </w:rPr>
        <w:t>planets</w:t>
      </w:r>
      <w:r>
        <w:rPr>
          <w:rFonts w:ascii="Courier New"/>
          <w:spacing w:val="-5"/>
          <w:sz w:val="18"/>
        </w:rPr>
        <w:t xml:space="preserve"> </w:t>
      </w:r>
      <w:r>
        <w:rPr>
          <w:rFonts w:ascii="Courier New"/>
          <w:sz w:val="18"/>
        </w:rPr>
        <w:t>below</w:t>
      </w:r>
      <w:r>
        <w:rPr>
          <w:rFonts w:ascii="Courier New"/>
          <w:spacing w:val="-4"/>
          <w:sz w:val="18"/>
        </w:rPr>
        <w:t xml:space="preserve"> </w:t>
      </w:r>
      <w:r>
        <w:rPr>
          <w:rFonts w:ascii="Courier New"/>
          <w:sz w:val="18"/>
        </w:rPr>
        <w:t>this</w:t>
      </w:r>
      <w:r>
        <w:rPr>
          <w:rFonts w:ascii="Courier New"/>
          <w:spacing w:val="-4"/>
          <w:sz w:val="18"/>
        </w:rPr>
        <w:t xml:space="preserve"> </w:t>
      </w:r>
      <w:r>
        <w:rPr>
          <w:rFonts w:ascii="Courier New"/>
          <w:sz w:val="18"/>
        </w:rPr>
        <w:t>line</w:t>
      </w:r>
      <w:r>
        <w:rPr>
          <w:rFonts w:ascii="Courier New"/>
          <w:spacing w:val="-4"/>
          <w:sz w:val="18"/>
        </w:rPr>
        <w:t xml:space="preserve"> </w:t>
      </w:r>
      <w:r>
        <w:rPr>
          <w:rFonts w:ascii="Courier New"/>
          <w:sz w:val="18"/>
        </w:rPr>
        <w:t>here</w:t>
      </w:r>
      <w:r>
        <w:rPr>
          <w:rFonts w:ascii="Courier New"/>
          <w:spacing w:val="-4"/>
          <w:sz w:val="18"/>
        </w:rPr>
        <w:t xml:space="preserve"> </w:t>
      </w:r>
      <w:r>
        <w:rPr>
          <w:rFonts w:ascii="Courier New"/>
          <w:sz w:val="18"/>
        </w:rPr>
        <w:t>--</w:t>
      </w:r>
      <w:r>
        <w:rPr>
          <w:rFonts w:ascii="Courier New"/>
          <w:spacing w:val="-10"/>
          <w:sz w:val="18"/>
        </w:rPr>
        <w:t>&gt;</w:t>
      </w:r>
    </w:p>
    <w:p w14:paraId="55A603E2" w14:textId="77777777" w:rsidR="003D76C2" w:rsidRDefault="003D76C2">
      <w:pPr>
        <w:pStyle w:val="BodyText"/>
        <w:rPr>
          <w:rFonts w:ascii="Courier New"/>
        </w:rPr>
      </w:pPr>
    </w:p>
    <w:p w14:paraId="5CEFCD84" w14:textId="77777777" w:rsidR="003D76C2" w:rsidRDefault="00000000">
      <w:pPr>
        <w:spacing w:before="129"/>
        <w:ind w:left="1421"/>
        <w:rPr>
          <w:rFonts w:ascii="Courier New"/>
          <w:sz w:val="18"/>
        </w:rPr>
      </w:pPr>
      <w:r>
        <w:rPr>
          <w:rFonts w:ascii="Courier New"/>
          <w:spacing w:val="-2"/>
          <w:sz w:val="18"/>
        </w:rPr>
        <w:t>&lt;</w:t>
      </w:r>
      <w:proofErr w:type="spellStart"/>
      <w:r>
        <w:rPr>
          <w:rFonts w:ascii="Courier New"/>
          <w:spacing w:val="-2"/>
          <w:sz w:val="18"/>
        </w:rPr>
        <w:t>TextView</w:t>
      </w:r>
      <w:proofErr w:type="spellEnd"/>
    </w:p>
    <w:p w14:paraId="76AC27AD" w14:textId="77777777" w:rsidR="003D76C2" w:rsidRDefault="00000000">
      <w:pPr>
        <w:spacing w:before="76" w:line="328" w:lineRule="auto"/>
        <w:ind w:left="1853" w:right="2599"/>
        <w:rPr>
          <w:rFonts w:ascii="Courier New"/>
          <w:sz w:val="18"/>
        </w:rPr>
      </w:pPr>
      <w:proofErr w:type="spellStart"/>
      <w:r>
        <w:rPr>
          <w:rFonts w:ascii="Courier New"/>
          <w:spacing w:val="-2"/>
          <w:sz w:val="18"/>
        </w:rPr>
        <w:t>android:id</w:t>
      </w:r>
      <w:proofErr w:type="spellEnd"/>
      <w:r>
        <w:rPr>
          <w:rFonts w:ascii="Courier New"/>
          <w:spacing w:val="-2"/>
          <w:sz w:val="18"/>
        </w:rPr>
        <w:t xml:space="preserve">="@+id/answer"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style="@style/</w:t>
      </w:r>
      <w:proofErr w:type="spellStart"/>
      <w:r>
        <w:rPr>
          <w:rFonts w:ascii="Courier New"/>
          <w:spacing w:val="-2"/>
          <w:sz w:val="18"/>
        </w:rPr>
        <w:t>AnswerText</w:t>
      </w:r>
      <w:proofErr w:type="spellEnd"/>
      <w:r>
        <w:rPr>
          <w:rFonts w:ascii="Courier New"/>
          <w:spacing w:val="-2"/>
          <w:sz w:val="18"/>
        </w:rPr>
        <w:t xml:space="preserve">" </w:t>
      </w:r>
      <w:proofErr w:type="spellStart"/>
      <w:r>
        <w:rPr>
          <w:rFonts w:ascii="Courier New"/>
          <w:spacing w:val="-2"/>
          <w:sz w:val="18"/>
        </w:rPr>
        <w:t>tools:text</w:t>
      </w:r>
      <w:proofErr w:type="spellEnd"/>
      <w:r>
        <w:rPr>
          <w:rFonts w:ascii="Courier New"/>
          <w:spacing w:val="-2"/>
          <w:sz w:val="18"/>
        </w:rPr>
        <w:t>="Planet"/&gt;</w:t>
      </w:r>
    </w:p>
    <w:p w14:paraId="457B192D" w14:textId="77777777" w:rsidR="003D76C2" w:rsidRDefault="003D76C2">
      <w:pPr>
        <w:pStyle w:val="BodyText"/>
        <w:rPr>
          <w:rFonts w:ascii="Courier New"/>
          <w:sz w:val="25"/>
        </w:rPr>
      </w:pPr>
    </w:p>
    <w:p w14:paraId="1E819A9B" w14:textId="77777777" w:rsidR="003D76C2" w:rsidRDefault="00000000">
      <w:pPr>
        <w:ind w:left="989"/>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p w14:paraId="6D14FC2E" w14:textId="77777777" w:rsidR="003D76C2" w:rsidRDefault="00000000">
      <w:pPr>
        <w:spacing w:before="76"/>
        <w:ind w:left="557"/>
        <w:rPr>
          <w:rFonts w:ascii="Courier New"/>
          <w:sz w:val="18"/>
        </w:rPr>
      </w:pPr>
      <w:r>
        <w:rPr>
          <w:rFonts w:ascii="Courier New"/>
          <w:spacing w:val="-2"/>
          <w:sz w:val="18"/>
        </w:rPr>
        <w:t>&lt;/</w:t>
      </w:r>
      <w:proofErr w:type="spellStart"/>
      <w:r>
        <w:rPr>
          <w:rFonts w:ascii="Courier New"/>
          <w:spacing w:val="-2"/>
          <w:sz w:val="18"/>
        </w:rPr>
        <w:t>ScrollView</w:t>
      </w:r>
      <w:proofErr w:type="spellEnd"/>
      <w:r>
        <w:rPr>
          <w:rFonts w:ascii="Courier New"/>
          <w:spacing w:val="-2"/>
          <w:sz w:val="18"/>
        </w:rPr>
        <w:t>&gt;</w:t>
      </w:r>
    </w:p>
    <w:p w14:paraId="591B62AD" w14:textId="77777777" w:rsidR="003D76C2" w:rsidRDefault="00000000">
      <w:pPr>
        <w:pStyle w:val="BodyText"/>
        <w:spacing w:before="153"/>
        <w:ind w:left="554"/>
      </w:pPr>
      <w:r>
        <w:t>What</w:t>
      </w:r>
      <w:r>
        <w:rPr>
          <w:spacing w:val="-2"/>
        </w:rPr>
        <w:t xml:space="preserve"> </w:t>
      </w:r>
      <w:r>
        <w:t>is</w:t>
      </w:r>
      <w:r>
        <w:rPr>
          <w:spacing w:val="-1"/>
        </w:rPr>
        <w:t xml:space="preserve"> </w:t>
      </w:r>
      <w:r>
        <w:t>shown</w:t>
      </w:r>
      <w:r>
        <w:rPr>
          <w:spacing w:val="-1"/>
        </w:rPr>
        <w:t xml:space="preserve"> </w:t>
      </w:r>
      <w:r>
        <w:t>here</w:t>
      </w:r>
      <w:r>
        <w:rPr>
          <w:spacing w:val="-1"/>
        </w:rPr>
        <w:t xml:space="preserve"> </w:t>
      </w:r>
      <w:r>
        <w:t>is</w:t>
      </w:r>
      <w:r>
        <w:rPr>
          <w:spacing w:val="-1"/>
        </w:rPr>
        <w:t xml:space="preserve"> </w:t>
      </w:r>
      <w:r>
        <w:t>only</w:t>
      </w:r>
      <w:r>
        <w:rPr>
          <w:spacing w:val="-1"/>
        </w:rPr>
        <w:t xml:space="preserve"> </w:t>
      </w:r>
      <w:r>
        <w:t>a</w:t>
      </w:r>
      <w:r>
        <w:rPr>
          <w:spacing w:val="-2"/>
        </w:rPr>
        <w:t xml:space="preserve"> </w:t>
      </w:r>
      <w:r>
        <w:t>snippet</w:t>
      </w:r>
      <w:r>
        <w:rPr>
          <w:spacing w:val="-1"/>
        </w:rPr>
        <w:t xml:space="preserve"> </w:t>
      </w:r>
      <w:r>
        <w:t>of</w:t>
      </w:r>
      <w:r>
        <w:rPr>
          <w:spacing w:val="-1"/>
        </w:rPr>
        <w:t xml:space="preserve"> </w:t>
      </w:r>
      <w:r>
        <w:t>the</w:t>
      </w:r>
      <w:r>
        <w:rPr>
          <w:spacing w:val="-1"/>
        </w:rPr>
        <w:t xml:space="preserve"> </w:t>
      </w:r>
      <w:r>
        <w:t>full</w:t>
      </w:r>
      <w:r>
        <w:rPr>
          <w:spacing w:val="-1"/>
        </w:rPr>
        <w:t xml:space="preserve"> </w:t>
      </w:r>
      <w:r>
        <w:rPr>
          <w:spacing w:val="-4"/>
        </w:rPr>
        <w:t>file.</w:t>
      </w:r>
    </w:p>
    <w:p w14:paraId="0AA56B54" w14:textId="77777777" w:rsidR="003D76C2" w:rsidRDefault="00000000">
      <w:pPr>
        <w:pStyle w:val="ListParagraph"/>
        <w:numPr>
          <w:ilvl w:val="0"/>
          <w:numId w:val="15"/>
        </w:numPr>
        <w:tabs>
          <w:tab w:val="left" w:pos="554"/>
        </w:tabs>
        <w:spacing w:before="147"/>
        <w:ind w:left="554"/>
        <w:jc w:val="left"/>
        <w:rPr>
          <w:sz w:val="20"/>
        </w:rPr>
      </w:pPr>
      <w:r>
        <w:rPr>
          <w:sz w:val="20"/>
        </w:rPr>
        <w:t>Add</w:t>
      </w:r>
      <w:r>
        <w:rPr>
          <w:spacing w:val="-5"/>
          <w:sz w:val="20"/>
        </w:rPr>
        <w:t xml:space="preserve"> </w:t>
      </w:r>
      <w:r>
        <w:rPr>
          <w:sz w:val="20"/>
        </w:rPr>
        <w:t>the</w:t>
      </w:r>
      <w:r>
        <w:rPr>
          <w:spacing w:val="-2"/>
          <w:sz w:val="20"/>
        </w:rPr>
        <w:t xml:space="preserve"> </w:t>
      </w:r>
      <w:r>
        <w:rPr>
          <w:sz w:val="20"/>
        </w:rPr>
        <w:t>other</w:t>
      </w:r>
      <w:r>
        <w:rPr>
          <w:spacing w:val="-3"/>
          <w:sz w:val="20"/>
        </w:rPr>
        <w:t xml:space="preserve"> </w:t>
      </w:r>
      <w:r>
        <w:rPr>
          <w:sz w:val="20"/>
        </w:rPr>
        <w:t>seven</w:t>
      </w:r>
      <w:r>
        <w:rPr>
          <w:spacing w:val="-2"/>
          <w:sz w:val="20"/>
        </w:rPr>
        <w:t xml:space="preserve"> </w:t>
      </w:r>
      <w:r>
        <w:rPr>
          <w:sz w:val="20"/>
        </w:rPr>
        <w:t>planets</w:t>
      </w:r>
      <w:r>
        <w:rPr>
          <w:spacing w:val="-2"/>
          <w:sz w:val="20"/>
        </w:rPr>
        <w:t xml:space="preserve"> </w:t>
      </w:r>
      <w:r>
        <w:rPr>
          <w:sz w:val="20"/>
        </w:rPr>
        <w:t>after</w:t>
      </w:r>
      <w:r>
        <w:rPr>
          <w:spacing w:val="-4"/>
          <w:sz w:val="20"/>
        </w:rPr>
        <w:t xml:space="preserve"> </w:t>
      </w:r>
      <w:r>
        <w:rPr>
          <w:rFonts w:ascii="Courier New"/>
          <w:b/>
        </w:rPr>
        <w:t>mercury</w:t>
      </w:r>
      <w:r>
        <w:rPr>
          <w:sz w:val="20"/>
        </w:rPr>
        <w:t>,</w:t>
      </w:r>
      <w:r>
        <w:rPr>
          <w:spacing w:val="-2"/>
          <w:sz w:val="20"/>
        </w:rPr>
        <w:t xml:space="preserve"> </w:t>
      </w:r>
      <w:r>
        <w:rPr>
          <w:sz w:val="20"/>
        </w:rPr>
        <w:t>making</w:t>
      </w:r>
      <w:r>
        <w:rPr>
          <w:spacing w:val="-3"/>
          <w:sz w:val="20"/>
        </w:rPr>
        <w:t xml:space="preserve"> </w:t>
      </w:r>
      <w:r>
        <w:rPr>
          <w:sz w:val="20"/>
        </w:rPr>
        <w:t>sure</w:t>
      </w:r>
      <w:r>
        <w:rPr>
          <w:spacing w:val="-3"/>
          <w:sz w:val="20"/>
        </w:rPr>
        <w:t xml:space="preserve"> </w:t>
      </w:r>
      <w:r>
        <w:rPr>
          <w:sz w:val="20"/>
        </w:rPr>
        <w:t>the</w:t>
      </w:r>
      <w:r>
        <w:rPr>
          <w:spacing w:val="-2"/>
          <w:sz w:val="20"/>
        </w:rPr>
        <w:t xml:space="preserve"> </w:t>
      </w:r>
      <w:r>
        <w:rPr>
          <w:sz w:val="20"/>
        </w:rPr>
        <w:t>IDs</w:t>
      </w:r>
      <w:r>
        <w:rPr>
          <w:spacing w:val="-2"/>
          <w:sz w:val="20"/>
        </w:rPr>
        <w:t xml:space="preserve"> </w:t>
      </w:r>
      <w:r>
        <w:rPr>
          <w:sz w:val="20"/>
        </w:rPr>
        <w:t>are</w:t>
      </w:r>
      <w:r>
        <w:rPr>
          <w:spacing w:val="-3"/>
          <w:sz w:val="20"/>
        </w:rPr>
        <w:t xml:space="preserve"> </w:t>
      </w:r>
      <w:r>
        <w:rPr>
          <w:spacing w:val="-5"/>
          <w:sz w:val="20"/>
        </w:rPr>
        <w:t>all</w:t>
      </w:r>
    </w:p>
    <w:p w14:paraId="07133F40" w14:textId="77777777" w:rsidR="003D76C2" w:rsidRDefault="00000000">
      <w:pPr>
        <w:pStyle w:val="BodyText"/>
        <w:ind w:left="554"/>
      </w:pPr>
      <w:r>
        <w:t>lowercase</w:t>
      </w:r>
      <w:r>
        <w:rPr>
          <w:spacing w:val="-3"/>
        </w:rPr>
        <w:t xml:space="preserve"> </w:t>
      </w:r>
      <w:r>
        <w:t>as</w:t>
      </w:r>
      <w:r>
        <w:rPr>
          <w:spacing w:val="-2"/>
        </w:rPr>
        <w:t xml:space="preserve"> </w:t>
      </w:r>
      <w:r>
        <w:t>they</w:t>
      </w:r>
      <w:r>
        <w:rPr>
          <w:spacing w:val="-2"/>
        </w:rPr>
        <w:t xml:space="preserve"> </w:t>
      </w:r>
      <w:r>
        <w:t>are</w:t>
      </w:r>
      <w:r>
        <w:rPr>
          <w:spacing w:val="-3"/>
        </w:rPr>
        <w:t xml:space="preserve"> </w:t>
      </w:r>
      <w:r>
        <w:t>referenced</w:t>
      </w:r>
      <w:r>
        <w:rPr>
          <w:spacing w:val="-3"/>
        </w:rPr>
        <w:t xml:space="preserve"> </w:t>
      </w:r>
      <w:r>
        <w:t>as</w:t>
      </w:r>
      <w:r>
        <w:rPr>
          <w:spacing w:val="-3"/>
        </w:rPr>
        <w:t xml:space="preserve"> </w:t>
      </w:r>
      <w:r>
        <w:t>lower</w:t>
      </w:r>
      <w:r>
        <w:rPr>
          <w:spacing w:val="-2"/>
        </w:rPr>
        <w:t xml:space="preserve"> </w:t>
      </w:r>
      <w:r>
        <w:t>case</w:t>
      </w:r>
      <w:r>
        <w:rPr>
          <w:spacing w:val="-2"/>
        </w:rPr>
        <w:t xml:space="preserve"> </w:t>
      </w:r>
      <w:r>
        <w:t>in</w:t>
      </w:r>
      <w:r>
        <w:rPr>
          <w:spacing w:val="-2"/>
        </w:rPr>
        <w:t xml:space="preserve"> </w:t>
      </w:r>
      <w:r>
        <w:t>the</w:t>
      </w:r>
      <w:r>
        <w:rPr>
          <w:spacing w:val="-2"/>
        </w:rPr>
        <w:t xml:space="preserve"> </w:t>
      </w:r>
      <w:r>
        <w:t>following</w:t>
      </w:r>
      <w:r>
        <w:rPr>
          <w:spacing w:val="-2"/>
        </w:rPr>
        <w:t xml:space="preserve"> </w:t>
      </w:r>
      <w:r>
        <w:t>code</w:t>
      </w:r>
      <w:r>
        <w:rPr>
          <w:spacing w:val="-2"/>
        </w:rPr>
        <w:t xml:space="preserve"> examples.</w:t>
      </w:r>
    </w:p>
    <w:p w14:paraId="086E238A" w14:textId="77777777" w:rsidR="003D76C2" w:rsidRDefault="003D76C2">
      <w:pPr>
        <w:sectPr w:rsidR="003D76C2">
          <w:pgSz w:w="10800" w:h="13320"/>
          <w:pgMar w:top="1120" w:right="920" w:bottom="280" w:left="940" w:header="695" w:footer="0" w:gutter="0"/>
          <w:cols w:space="720"/>
        </w:sectPr>
      </w:pPr>
    </w:p>
    <w:p w14:paraId="04561BD6" w14:textId="77777777" w:rsidR="003D76C2" w:rsidRDefault="003D76C2">
      <w:pPr>
        <w:pStyle w:val="BodyText"/>
        <w:spacing w:before="12"/>
        <w:rPr>
          <w:sz w:val="7"/>
        </w:rPr>
      </w:pPr>
    </w:p>
    <w:p w14:paraId="767684C8" w14:textId="77777777" w:rsidR="003D76C2" w:rsidRDefault="00000000">
      <w:pPr>
        <w:pStyle w:val="ListParagraph"/>
        <w:numPr>
          <w:ilvl w:val="0"/>
          <w:numId w:val="15"/>
        </w:numPr>
        <w:tabs>
          <w:tab w:val="left" w:pos="1274"/>
        </w:tabs>
        <w:spacing w:before="101" w:line="242" w:lineRule="auto"/>
        <w:ind w:right="417"/>
        <w:jc w:val="left"/>
        <w:rPr>
          <w:sz w:val="20"/>
        </w:rPr>
      </w:pPr>
      <w:r>
        <w:rPr>
          <w:sz w:val="20"/>
        </w:rPr>
        <w:t xml:space="preserve">Next, open the </w:t>
      </w:r>
      <w:proofErr w:type="spellStart"/>
      <w:r>
        <w:rPr>
          <w:rFonts w:ascii="Courier New"/>
          <w:b/>
        </w:rPr>
        <w:t>AnswersFragment</w:t>
      </w:r>
      <w:proofErr w:type="spellEnd"/>
      <w:r>
        <w:rPr>
          <w:rFonts w:ascii="Courier New"/>
          <w:b/>
          <w:spacing w:val="-72"/>
        </w:rPr>
        <w:t xml:space="preserve"> </w:t>
      </w:r>
      <w:r>
        <w:rPr>
          <w:sz w:val="20"/>
        </w:rPr>
        <w:t>that has been created. You should then see</w:t>
      </w:r>
      <w:r>
        <w:rPr>
          <w:spacing w:val="-3"/>
          <w:sz w:val="20"/>
        </w:rPr>
        <w:t xml:space="preserve"> </w:t>
      </w:r>
      <w:r>
        <w:rPr>
          <w:sz w:val="20"/>
        </w:rPr>
        <w:t>the</w:t>
      </w:r>
      <w:r>
        <w:rPr>
          <w:spacing w:val="-3"/>
          <w:sz w:val="20"/>
        </w:rPr>
        <w:t xml:space="preserve"> </w:t>
      </w:r>
      <w:r>
        <w:rPr>
          <w:sz w:val="20"/>
        </w:rPr>
        <w:t>following</w:t>
      </w:r>
      <w:r>
        <w:rPr>
          <w:spacing w:val="-3"/>
          <w:sz w:val="20"/>
        </w:rPr>
        <w:t xml:space="preserve"> </w:t>
      </w:r>
      <w:r>
        <w:rPr>
          <w:sz w:val="20"/>
        </w:rPr>
        <w:t>initial</w:t>
      </w:r>
      <w:r>
        <w:rPr>
          <w:spacing w:val="-3"/>
          <w:sz w:val="20"/>
        </w:rPr>
        <w:t xml:space="preserve"> </w:t>
      </w:r>
      <w:r>
        <w:rPr>
          <w:sz w:val="20"/>
        </w:rPr>
        <w:t>fragment</w:t>
      </w:r>
      <w:r>
        <w:rPr>
          <w:spacing w:val="-3"/>
          <w:sz w:val="20"/>
        </w:rPr>
        <w:t xml:space="preserve"> </w:t>
      </w:r>
      <w:r>
        <w:rPr>
          <w:sz w:val="20"/>
        </w:rPr>
        <w:t>contents</w:t>
      </w:r>
      <w:r>
        <w:rPr>
          <w:spacing w:val="-3"/>
          <w:sz w:val="20"/>
        </w:rPr>
        <w:t xml:space="preserve"> </w:t>
      </w:r>
      <w:r>
        <w:rPr>
          <w:sz w:val="20"/>
        </w:rPr>
        <w:t>from</w:t>
      </w:r>
      <w:r>
        <w:rPr>
          <w:spacing w:val="-3"/>
          <w:sz w:val="20"/>
        </w:rPr>
        <w:t xml:space="preserve"> </w:t>
      </w:r>
      <w:r>
        <w:rPr>
          <w:sz w:val="20"/>
        </w:rPr>
        <w:t>the</w:t>
      </w:r>
      <w:r>
        <w:rPr>
          <w:spacing w:val="-3"/>
          <w:sz w:val="20"/>
        </w:rPr>
        <w:t xml:space="preserve"> </w:t>
      </w:r>
      <w:r>
        <w:rPr>
          <w:sz w:val="20"/>
        </w:rPr>
        <w:t>class</w:t>
      </w:r>
      <w:r>
        <w:rPr>
          <w:spacing w:val="-3"/>
          <w:sz w:val="20"/>
        </w:rPr>
        <w:t xml:space="preserve"> </w:t>
      </w:r>
      <w:r>
        <w:rPr>
          <w:sz w:val="20"/>
        </w:rPr>
        <w:t>header</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end</w:t>
      </w:r>
      <w:r>
        <w:rPr>
          <w:spacing w:val="-3"/>
          <w:sz w:val="20"/>
        </w:rPr>
        <w:t xml:space="preserve"> </w:t>
      </w:r>
      <w:r>
        <w:rPr>
          <w:sz w:val="20"/>
        </w:rPr>
        <w:t>of the file:</w:t>
      </w:r>
    </w:p>
    <w:p w14:paraId="3BD0D4A8" w14:textId="77777777" w:rsidR="003D76C2" w:rsidRDefault="00D51F7C">
      <w:pPr>
        <w:spacing w:before="211"/>
        <w:ind w:left="1277"/>
        <w:rPr>
          <w:rFonts w:ascii="Courier New"/>
          <w:sz w:val="18"/>
        </w:rPr>
      </w:pPr>
      <w:r>
        <w:rPr>
          <w:noProof/>
        </w:rPr>
        <mc:AlternateContent>
          <mc:Choice Requires="wpg">
            <w:drawing>
              <wp:anchor distT="0" distB="0" distL="114300" distR="114300" simplePos="0" relativeHeight="483652608" behindDoc="1" locked="0" layoutInCell="1" allowOverlap="1" wp14:anchorId="519CC873" wp14:editId="06C2B6CD">
                <wp:simplePos x="0" y="0"/>
                <wp:positionH relativeFrom="page">
                  <wp:posOffset>1120140</wp:posOffset>
                </wp:positionH>
                <wp:positionV relativeFrom="paragraph">
                  <wp:posOffset>95885</wp:posOffset>
                </wp:positionV>
                <wp:extent cx="5074920" cy="6530975"/>
                <wp:effectExtent l="0" t="0" r="5080" b="0"/>
                <wp:wrapNone/>
                <wp:docPr id="1384" name="docshapegroup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530975"/>
                          <a:chOff x="1764" y="151"/>
                          <a:chExt cx="7992" cy="10285"/>
                        </a:xfrm>
                      </wpg:grpSpPr>
                      <wps:wsp>
                        <wps:cNvPr id="1385" name="docshape156"/>
                        <wps:cNvSpPr>
                          <a:spLocks/>
                        </wps:cNvSpPr>
                        <wps:spPr bwMode="auto">
                          <a:xfrm>
                            <a:off x="1764" y="160"/>
                            <a:ext cx="7992" cy="102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6" name="docshape157"/>
                        <wps:cNvSpPr>
                          <a:spLocks/>
                        </wps:cNvSpPr>
                        <wps:spPr bwMode="auto">
                          <a:xfrm>
                            <a:off x="1764" y="150"/>
                            <a:ext cx="7992" cy="10285"/>
                          </a:xfrm>
                          <a:custGeom>
                            <a:avLst/>
                            <a:gdLst>
                              <a:gd name="T0" fmla="+- 0 9756 1764"/>
                              <a:gd name="T1" fmla="*/ T0 w 7992"/>
                              <a:gd name="T2" fmla="+- 0 10415 151"/>
                              <a:gd name="T3" fmla="*/ 10415 h 10285"/>
                              <a:gd name="T4" fmla="+- 0 1764 1764"/>
                              <a:gd name="T5" fmla="*/ T4 w 7992"/>
                              <a:gd name="T6" fmla="+- 0 10415 151"/>
                              <a:gd name="T7" fmla="*/ 10415 h 10285"/>
                              <a:gd name="T8" fmla="+- 0 1764 1764"/>
                              <a:gd name="T9" fmla="*/ T8 w 7992"/>
                              <a:gd name="T10" fmla="+- 0 10435 151"/>
                              <a:gd name="T11" fmla="*/ 10435 h 10285"/>
                              <a:gd name="T12" fmla="+- 0 9756 1764"/>
                              <a:gd name="T13" fmla="*/ T12 w 7992"/>
                              <a:gd name="T14" fmla="+- 0 10435 151"/>
                              <a:gd name="T15" fmla="*/ 10435 h 10285"/>
                              <a:gd name="T16" fmla="+- 0 9756 1764"/>
                              <a:gd name="T17" fmla="*/ T16 w 7992"/>
                              <a:gd name="T18" fmla="+- 0 10415 151"/>
                              <a:gd name="T19" fmla="*/ 10415 h 10285"/>
                              <a:gd name="T20" fmla="+- 0 9756 1764"/>
                              <a:gd name="T21" fmla="*/ T20 w 7992"/>
                              <a:gd name="T22" fmla="+- 0 151 151"/>
                              <a:gd name="T23" fmla="*/ 151 h 10285"/>
                              <a:gd name="T24" fmla="+- 0 1764 1764"/>
                              <a:gd name="T25" fmla="*/ T24 w 7992"/>
                              <a:gd name="T26" fmla="+- 0 151 151"/>
                              <a:gd name="T27" fmla="*/ 151 h 10285"/>
                              <a:gd name="T28" fmla="+- 0 1764 1764"/>
                              <a:gd name="T29" fmla="*/ T28 w 7992"/>
                              <a:gd name="T30" fmla="+- 0 171 151"/>
                              <a:gd name="T31" fmla="*/ 171 h 10285"/>
                              <a:gd name="T32" fmla="+- 0 9756 1764"/>
                              <a:gd name="T33" fmla="*/ T32 w 7992"/>
                              <a:gd name="T34" fmla="+- 0 171 151"/>
                              <a:gd name="T35" fmla="*/ 171 h 10285"/>
                              <a:gd name="T36" fmla="+- 0 9756 1764"/>
                              <a:gd name="T37" fmla="*/ T36 w 7992"/>
                              <a:gd name="T38" fmla="+- 0 151 151"/>
                              <a:gd name="T39" fmla="*/ 151 h 10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285">
                                <a:moveTo>
                                  <a:pt x="7992" y="10264"/>
                                </a:moveTo>
                                <a:lnTo>
                                  <a:pt x="0" y="10264"/>
                                </a:lnTo>
                                <a:lnTo>
                                  <a:pt x="0" y="10284"/>
                                </a:lnTo>
                                <a:lnTo>
                                  <a:pt x="7992" y="10284"/>
                                </a:lnTo>
                                <a:lnTo>
                                  <a:pt x="7992" y="102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ECAE79" id="docshapegroup155" o:spid="_x0000_s1026" style="position:absolute;margin-left:88.2pt;margin-top:7.55pt;width:399.6pt;height:514.25pt;z-index:-19663872;mso-position-horizontal-relative:page" coordorigin="1764,151" coordsize="7992,10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">
                <v:rect id="docshape156" o:spid="_x0000_s1027" style="position:absolute;left:1764;top:160;width:7992;height:10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" fillcolor="#f6f6f6" stroked="f">
                  <v:path arrowok="t"/>
                </v:rect>
                <v:shape id="docshape157" o:spid="_x0000_s1028" style="position:absolute;left:1764;top:150;width:7992;height:10285;visibility:visible;mso-wrap-style:square;v-text-anchor:top" coordsize="7992,10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" path="m7992,10264l,10264r,20l7992,10284r,-20xm7992,l,,,20r7992,l7992,xe" fillcolor="#dadada" stroked="f">
                  <v:path arrowok="t" o:connecttype="custom" o:connectlocs="7992,10415;0,10415;0,10435;7992,10435;7992,10415;7992,151;0,151;0,171;7992,171;7992,151" o:connectangles="0,0,0,0,0,0,0,0,0,0"/>
                </v:shape>
                <w10:wrap anchorx="page"/>
              </v:group>
            </w:pict>
          </mc:Fallback>
        </mc:AlternateContent>
      </w:r>
      <w:r w:rsidR="00CC7617">
        <w:rPr>
          <w:rFonts w:ascii="Courier New"/>
          <w:sz w:val="18"/>
        </w:rPr>
        <w:t>class</w:t>
      </w:r>
      <w:r w:rsidR="00CC7617">
        <w:rPr>
          <w:rFonts w:ascii="Courier New"/>
          <w:spacing w:val="-8"/>
          <w:sz w:val="18"/>
        </w:rPr>
        <w:t xml:space="preserve"> </w:t>
      </w:r>
      <w:proofErr w:type="spellStart"/>
      <w:r w:rsidR="00CC7617">
        <w:rPr>
          <w:rFonts w:ascii="Courier New"/>
          <w:sz w:val="18"/>
        </w:rPr>
        <w:t>AnswersFragment</w:t>
      </w:r>
      <w:proofErr w:type="spellEnd"/>
      <w:r w:rsidR="00CC7617">
        <w:rPr>
          <w:rFonts w:ascii="Courier New"/>
          <w:spacing w:val="-8"/>
          <w:sz w:val="18"/>
        </w:rPr>
        <w:t xml:space="preserve"> </w:t>
      </w:r>
      <w:r w:rsidR="00CC7617">
        <w:rPr>
          <w:rFonts w:ascii="Courier New"/>
          <w:sz w:val="18"/>
        </w:rPr>
        <w:t>:</w:t>
      </w:r>
      <w:r w:rsidR="00CC7617">
        <w:rPr>
          <w:rFonts w:ascii="Courier New"/>
          <w:spacing w:val="-8"/>
          <w:sz w:val="18"/>
        </w:rPr>
        <w:t xml:space="preserve"> </w:t>
      </w:r>
      <w:r w:rsidR="00CC7617">
        <w:rPr>
          <w:rFonts w:ascii="Courier New"/>
          <w:sz w:val="18"/>
        </w:rPr>
        <w:t>Fragment()</w:t>
      </w:r>
      <w:r w:rsidR="00CC7617">
        <w:rPr>
          <w:rFonts w:ascii="Courier New"/>
          <w:spacing w:val="-7"/>
          <w:sz w:val="18"/>
        </w:rPr>
        <w:t xml:space="preserve"> </w:t>
      </w:r>
      <w:r w:rsidR="00CC7617">
        <w:rPr>
          <w:rFonts w:ascii="Courier New"/>
          <w:spacing w:val="-10"/>
          <w:sz w:val="18"/>
        </w:rPr>
        <w:t>{</w:t>
      </w:r>
    </w:p>
    <w:p w14:paraId="557B0F5D" w14:textId="77777777" w:rsidR="003D76C2" w:rsidRDefault="00000000">
      <w:pPr>
        <w:spacing w:before="76" w:line="328" w:lineRule="auto"/>
        <w:ind w:left="1709" w:right="1684"/>
        <w:rPr>
          <w:rFonts w:ascii="Courier New"/>
          <w:sz w:val="18"/>
        </w:rPr>
      </w:pPr>
      <w:r>
        <w:rPr>
          <w:rFonts w:ascii="Courier New"/>
          <w:sz w:val="18"/>
        </w:rPr>
        <w:t>//</w:t>
      </w:r>
      <w:r>
        <w:rPr>
          <w:rFonts w:ascii="Courier New"/>
          <w:spacing w:val="-6"/>
          <w:sz w:val="18"/>
        </w:rPr>
        <w:t xml:space="preserve"> </w:t>
      </w:r>
      <w:r>
        <w:rPr>
          <w:rFonts w:ascii="Courier New"/>
          <w:sz w:val="18"/>
        </w:rPr>
        <w:t>TODO:</w:t>
      </w:r>
      <w:r>
        <w:rPr>
          <w:rFonts w:ascii="Courier New"/>
          <w:spacing w:val="-6"/>
          <w:sz w:val="18"/>
        </w:rPr>
        <w:t xml:space="preserve"> </w:t>
      </w:r>
      <w:r>
        <w:rPr>
          <w:rFonts w:ascii="Courier New"/>
          <w:sz w:val="18"/>
        </w:rPr>
        <w:t>Rename</w:t>
      </w:r>
      <w:r>
        <w:rPr>
          <w:rFonts w:ascii="Courier New"/>
          <w:spacing w:val="-6"/>
          <w:sz w:val="18"/>
        </w:rPr>
        <w:t xml:space="preserve"> </w:t>
      </w:r>
      <w:r>
        <w:rPr>
          <w:rFonts w:ascii="Courier New"/>
          <w:sz w:val="18"/>
        </w:rPr>
        <w:t>and</w:t>
      </w:r>
      <w:r>
        <w:rPr>
          <w:rFonts w:ascii="Courier New"/>
          <w:spacing w:val="-6"/>
          <w:sz w:val="18"/>
        </w:rPr>
        <w:t xml:space="preserve"> </w:t>
      </w:r>
      <w:r>
        <w:rPr>
          <w:rFonts w:ascii="Courier New"/>
          <w:sz w:val="18"/>
        </w:rPr>
        <w:t>change</w:t>
      </w:r>
      <w:r>
        <w:rPr>
          <w:rFonts w:ascii="Courier New"/>
          <w:spacing w:val="-6"/>
          <w:sz w:val="18"/>
        </w:rPr>
        <w:t xml:space="preserve"> </w:t>
      </w:r>
      <w:r>
        <w:rPr>
          <w:rFonts w:ascii="Courier New"/>
          <w:sz w:val="18"/>
        </w:rPr>
        <w:t>types</w:t>
      </w:r>
      <w:r>
        <w:rPr>
          <w:rFonts w:ascii="Courier New"/>
          <w:spacing w:val="-6"/>
          <w:sz w:val="18"/>
        </w:rPr>
        <w:t xml:space="preserve"> </w:t>
      </w:r>
      <w:r>
        <w:rPr>
          <w:rFonts w:ascii="Courier New"/>
          <w:sz w:val="18"/>
        </w:rPr>
        <w:t>of</w:t>
      </w:r>
      <w:r>
        <w:rPr>
          <w:rFonts w:ascii="Courier New"/>
          <w:spacing w:val="-6"/>
          <w:sz w:val="18"/>
        </w:rPr>
        <w:t xml:space="preserve"> </w:t>
      </w:r>
      <w:r>
        <w:rPr>
          <w:rFonts w:ascii="Courier New"/>
          <w:sz w:val="18"/>
        </w:rPr>
        <w:t>parameters private var param1: String? = null</w:t>
      </w:r>
    </w:p>
    <w:p w14:paraId="6D0956EC" w14:textId="77777777" w:rsidR="003D76C2" w:rsidRDefault="00000000">
      <w:pPr>
        <w:spacing w:before="1"/>
        <w:ind w:left="1709"/>
        <w:rPr>
          <w:rFonts w:ascii="Courier New"/>
          <w:sz w:val="18"/>
        </w:rPr>
      </w:pPr>
      <w:r>
        <w:rPr>
          <w:rFonts w:ascii="Courier New"/>
          <w:sz w:val="18"/>
        </w:rPr>
        <w:t>private</w:t>
      </w:r>
      <w:r>
        <w:rPr>
          <w:rFonts w:ascii="Courier New"/>
          <w:spacing w:val="-5"/>
          <w:sz w:val="18"/>
        </w:rPr>
        <w:t xml:space="preserve"> </w:t>
      </w:r>
      <w:r>
        <w:rPr>
          <w:rFonts w:ascii="Courier New"/>
          <w:sz w:val="18"/>
        </w:rPr>
        <w:t>var</w:t>
      </w:r>
      <w:r>
        <w:rPr>
          <w:rFonts w:ascii="Courier New"/>
          <w:spacing w:val="-5"/>
          <w:sz w:val="18"/>
        </w:rPr>
        <w:t xml:space="preserve"> </w:t>
      </w:r>
      <w:r>
        <w:rPr>
          <w:rFonts w:ascii="Courier New"/>
          <w:sz w:val="18"/>
        </w:rPr>
        <w:t>param2:</w:t>
      </w:r>
      <w:r>
        <w:rPr>
          <w:rFonts w:ascii="Courier New"/>
          <w:spacing w:val="-5"/>
          <w:sz w:val="18"/>
        </w:rPr>
        <w:t xml:space="preserve"> </w:t>
      </w:r>
      <w:r>
        <w:rPr>
          <w:rFonts w:ascii="Courier New"/>
          <w:sz w:val="18"/>
        </w:rPr>
        <w:t>String?</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4"/>
          <w:sz w:val="18"/>
        </w:rPr>
        <w:t>null</w:t>
      </w:r>
    </w:p>
    <w:p w14:paraId="1A588A68" w14:textId="77777777" w:rsidR="003D76C2" w:rsidRDefault="003D76C2">
      <w:pPr>
        <w:pStyle w:val="BodyText"/>
        <w:rPr>
          <w:rFonts w:ascii="Courier New"/>
        </w:rPr>
      </w:pPr>
    </w:p>
    <w:p w14:paraId="51C27632" w14:textId="77777777" w:rsidR="003D76C2" w:rsidRDefault="00000000">
      <w:pPr>
        <w:spacing w:before="130" w:line="328" w:lineRule="auto"/>
        <w:ind w:left="2141" w:right="1634"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w:t>
      </w:r>
      <w:r>
        <w:rPr>
          <w:rFonts w:ascii="Courier New"/>
          <w:spacing w:val="40"/>
          <w:sz w:val="18"/>
        </w:rPr>
        <w:t xml:space="preserve"> </w:t>
      </w:r>
      <w:proofErr w:type="spellStart"/>
      <w:r>
        <w:rPr>
          <w:rFonts w:ascii="Courier New"/>
          <w:sz w:val="18"/>
        </w:rPr>
        <w:t>arguments?.let</w:t>
      </w:r>
      <w:proofErr w:type="spellEnd"/>
      <w:r>
        <w:rPr>
          <w:rFonts w:ascii="Courier New"/>
          <w:sz w:val="18"/>
        </w:rPr>
        <w:t xml:space="preserve"> {</w:t>
      </w:r>
    </w:p>
    <w:p w14:paraId="2C3D41C5" w14:textId="77777777" w:rsidR="003D76C2" w:rsidRDefault="00000000">
      <w:pPr>
        <w:spacing w:before="2" w:line="328" w:lineRule="auto"/>
        <w:ind w:left="2573" w:right="2599"/>
        <w:rPr>
          <w:rFonts w:ascii="Courier New"/>
          <w:sz w:val="18"/>
        </w:rPr>
      </w:pPr>
      <w:r>
        <w:rPr>
          <w:rFonts w:ascii="Courier New"/>
          <w:sz w:val="18"/>
        </w:rPr>
        <w:t>param1</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it.getString</w:t>
      </w:r>
      <w:proofErr w:type="spellEnd"/>
      <w:r>
        <w:rPr>
          <w:rFonts w:ascii="Courier New"/>
          <w:sz w:val="18"/>
        </w:rPr>
        <w:t>(ARG_PARAM1) param2</w:t>
      </w:r>
      <w:r>
        <w:rPr>
          <w:rFonts w:ascii="Courier New"/>
          <w:spacing w:val="-4"/>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it.getString</w:t>
      </w:r>
      <w:proofErr w:type="spellEnd"/>
      <w:r>
        <w:rPr>
          <w:rFonts w:ascii="Courier New"/>
          <w:spacing w:val="-2"/>
          <w:sz w:val="18"/>
        </w:rPr>
        <w:t>(ARG_PARAM2)</w:t>
      </w:r>
    </w:p>
    <w:p w14:paraId="4510E1BB" w14:textId="77777777" w:rsidR="003D76C2" w:rsidRDefault="00000000">
      <w:pPr>
        <w:spacing w:before="1"/>
        <w:ind w:left="2141"/>
        <w:rPr>
          <w:rFonts w:ascii="Courier New"/>
          <w:sz w:val="18"/>
        </w:rPr>
      </w:pPr>
      <w:r>
        <w:rPr>
          <w:rFonts w:ascii="Courier New"/>
          <w:sz w:val="18"/>
        </w:rPr>
        <w:t>}</w:t>
      </w:r>
    </w:p>
    <w:p w14:paraId="33B0A17F" w14:textId="77777777" w:rsidR="003D76C2" w:rsidRDefault="00000000">
      <w:pPr>
        <w:spacing w:before="76"/>
        <w:ind w:left="1709"/>
        <w:rPr>
          <w:rFonts w:ascii="Courier New"/>
          <w:sz w:val="18"/>
        </w:rPr>
      </w:pPr>
      <w:r>
        <w:rPr>
          <w:rFonts w:ascii="Courier New"/>
          <w:sz w:val="18"/>
        </w:rPr>
        <w:t>}</w:t>
      </w:r>
    </w:p>
    <w:p w14:paraId="1A304175" w14:textId="77777777" w:rsidR="003D76C2" w:rsidRDefault="003D76C2">
      <w:pPr>
        <w:pStyle w:val="BodyText"/>
        <w:spacing w:before="7"/>
        <w:rPr>
          <w:rFonts w:ascii="Courier New"/>
          <w:sz w:val="22"/>
        </w:rPr>
      </w:pPr>
    </w:p>
    <w:p w14:paraId="484BE172" w14:textId="77777777" w:rsidR="003D76C2" w:rsidRDefault="00000000">
      <w:pPr>
        <w:spacing w:before="100"/>
        <w:ind w:left="1709"/>
        <w:rPr>
          <w:rFonts w:ascii="Courier New"/>
          <w:sz w:val="18"/>
        </w:rPr>
      </w:pPr>
      <w:r>
        <w:rPr>
          <w:rFonts w:ascii="Courier New"/>
          <w:sz w:val="18"/>
        </w:rPr>
        <w:t>override</w:t>
      </w:r>
      <w:r>
        <w:rPr>
          <w:rFonts w:ascii="Courier New"/>
          <w:spacing w:val="-6"/>
          <w:sz w:val="18"/>
        </w:rPr>
        <w:t xml:space="preserve"> </w:t>
      </w:r>
      <w:r>
        <w:rPr>
          <w:rFonts w:ascii="Courier New"/>
          <w:sz w:val="18"/>
        </w:rPr>
        <w:t>fun</w:t>
      </w:r>
      <w:r>
        <w:rPr>
          <w:rFonts w:ascii="Courier New"/>
          <w:spacing w:val="-5"/>
          <w:sz w:val="18"/>
        </w:rPr>
        <w:t xml:space="preserve"> </w:t>
      </w:r>
      <w:proofErr w:type="spellStart"/>
      <w:r>
        <w:rPr>
          <w:rFonts w:ascii="Courier New"/>
          <w:spacing w:val="-2"/>
          <w:sz w:val="18"/>
        </w:rPr>
        <w:t>onCreateView</w:t>
      </w:r>
      <w:proofErr w:type="spellEnd"/>
      <w:r>
        <w:rPr>
          <w:rFonts w:ascii="Courier New"/>
          <w:spacing w:val="-2"/>
          <w:sz w:val="18"/>
        </w:rPr>
        <w:t>(</w:t>
      </w:r>
    </w:p>
    <w:p w14:paraId="2214B83E" w14:textId="77777777" w:rsidR="003D76C2" w:rsidRDefault="00000000">
      <w:pPr>
        <w:spacing w:before="76"/>
        <w:ind w:left="2141"/>
        <w:rPr>
          <w:rFonts w:ascii="Courier New"/>
          <w:sz w:val="18"/>
        </w:rPr>
      </w:pPr>
      <w:r>
        <w:rPr>
          <w:rFonts w:ascii="Courier New"/>
          <w:spacing w:val="-6"/>
          <w:sz w:val="18"/>
        </w:rPr>
        <w:t>inflater:</w:t>
      </w:r>
      <w:r>
        <w:rPr>
          <w:rFonts w:ascii="Courier New"/>
          <w:spacing w:val="-21"/>
          <w:sz w:val="18"/>
        </w:rPr>
        <w:t xml:space="preserve"> </w:t>
      </w:r>
      <w:proofErr w:type="spellStart"/>
      <w:r>
        <w:rPr>
          <w:rFonts w:ascii="Courier New"/>
          <w:spacing w:val="-6"/>
          <w:sz w:val="18"/>
        </w:rPr>
        <w:t>LayoutInflater</w:t>
      </w:r>
      <w:proofErr w:type="spellEnd"/>
      <w:r>
        <w:rPr>
          <w:rFonts w:ascii="Courier New"/>
          <w:spacing w:val="-6"/>
          <w:sz w:val="18"/>
        </w:rPr>
        <w:t>,</w:t>
      </w:r>
      <w:r>
        <w:rPr>
          <w:rFonts w:ascii="Courier New"/>
          <w:spacing w:val="-20"/>
          <w:sz w:val="18"/>
        </w:rPr>
        <w:t xml:space="preserve"> </w:t>
      </w:r>
      <w:r>
        <w:rPr>
          <w:rFonts w:ascii="Courier New"/>
          <w:spacing w:val="-6"/>
          <w:sz w:val="18"/>
        </w:rPr>
        <w:t>container:</w:t>
      </w:r>
      <w:r>
        <w:rPr>
          <w:rFonts w:ascii="Courier New"/>
          <w:spacing w:val="-20"/>
          <w:sz w:val="18"/>
        </w:rPr>
        <w:t xml:space="preserve"> </w:t>
      </w:r>
      <w:proofErr w:type="spellStart"/>
      <w:r>
        <w:rPr>
          <w:rFonts w:ascii="Courier New"/>
          <w:spacing w:val="-6"/>
          <w:sz w:val="18"/>
        </w:rPr>
        <w:t>ViewGroup</w:t>
      </w:r>
      <w:proofErr w:type="spellEnd"/>
      <w:r>
        <w:rPr>
          <w:rFonts w:ascii="Courier New"/>
          <w:spacing w:val="-6"/>
          <w:sz w:val="18"/>
        </w:rPr>
        <w:t>?,</w:t>
      </w:r>
    </w:p>
    <w:p w14:paraId="0FECF699" w14:textId="77777777" w:rsidR="003D76C2" w:rsidRDefault="00000000">
      <w:pPr>
        <w:spacing w:before="76" w:line="202" w:lineRule="exact"/>
        <w:ind w:left="2141"/>
        <w:rPr>
          <w:rFonts w:ascii="Courier New"/>
          <w:sz w:val="18"/>
        </w:rPr>
      </w:pPr>
      <w:proofErr w:type="spellStart"/>
      <w:r>
        <w:rPr>
          <w:rFonts w:ascii="Courier New"/>
          <w:sz w:val="18"/>
        </w:rPr>
        <w:t>savedInstanceState</w:t>
      </w:r>
      <w:proofErr w:type="spellEnd"/>
      <w:r>
        <w:rPr>
          <w:rFonts w:ascii="Courier New"/>
          <w:sz w:val="18"/>
        </w:rPr>
        <w:t>:</w:t>
      </w:r>
      <w:r>
        <w:rPr>
          <w:rFonts w:ascii="Courier New"/>
          <w:spacing w:val="-19"/>
          <w:sz w:val="18"/>
        </w:rPr>
        <w:t xml:space="preserve"> </w:t>
      </w:r>
      <w:r>
        <w:rPr>
          <w:rFonts w:ascii="Courier New"/>
          <w:spacing w:val="-2"/>
          <w:sz w:val="18"/>
        </w:rPr>
        <w:t>Bundle?</w:t>
      </w:r>
    </w:p>
    <w:p w14:paraId="10BCF76B" w14:textId="77777777" w:rsidR="003D76C2" w:rsidRDefault="00000000">
      <w:pPr>
        <w:spacing w:line="200" w:lineRule="exact"/>
        <w:ind w:left="1709"/>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3C6C8150" w14:textId="77777777" w:rsidR="003D76C2" w:rsidRDefault="00000000">
      <w:pPr>
        <w:spacing w:line="202" w:lineRule="exact"/>
        <w:ind w:left="2141"/>
        <w:rPr>
          <w:rFonts w:ascii="Courier New"/>
          <w:sz w:val="18"/>
        </w:rPr>
      </w:pPr>
      <w:r>
        <w:rPr>
          <w:rFonts w:ascii="Courier New"/>
          <w:sz w:val="18"/>
        </w:rPr>
        <w:t>//</w:t>
      </w:r>
      <w:r>
        <w:rPr>
          <w:rFonts w:ascii="Courier New"/>
          <w:spacing w:val="-24"/>
          <w:sz w:val="18"/>
        </w:rPr>
        <w:t xml:space="preserve"> </w:t>
      </w:r>
      <w:r>
        <w:rPr>
          <w:rFonts w:ascii="Courier New"/>
          <w:sz w:val="18"/>
        </w:rPr>
        <w:t>Inflate</w:t>
      </w:r>
      <w:r>
        <w:rPr>
          <w:rFonts w:ascii="Courier New"/>
          <w:spacing w:val="-23"/>
          <w:sz w:val="18"/>
        </w:rPr>
        <w:t xml:space="preserve"> </w:t>
      </w:r>
      <w:r>
        <w:rPr>
          <w:rFonts w:ascii="Courier New"/>
          <w:sz w:val="18"/>
        </w:rPr>
        <w:t>the</w:t>
      </w:r>
      <w:r>
        <w:rPr>
          <w:rFonts w:ascii="Courier New"/>
          <w:spacing w:val="-23"/>
          <w:sz w:val="18"/>
        </w:rPr>
        <w:t xml:space="preserve"> </w:t>
      </w:r>
      <w:r>
        <w:rPr>
          <w:rFonts w:ascii="Courier New"/>
          <w:sz w:val="18"/>
        </w:rPr>
        <w:t>layout</w:t>
      </w:r>
      <w:r>
        <w:rPr>
          <w:rFonts w:ascii="Courier New"/>
          <w:spacing w:val="-23"/>
          <w:sz w:val="18"/>
        </w:rPr>
        <w:t xml:space="preserve"> </w:t>
      </w:r>
      <w:r>
        <w:rPr>
          <w:rFonts w:ascii="Courier New"/>
          <w:sz w:val="18"/>
        </w:rPr>
        <w:t>for</w:t>
      </w:r>
      <w:r>
        <w:rPr>
          <w:rFonts w:ascii="Courier New"/>
          <w:spacing w:val="-23"/>
          <w:sz w:val="18"/>
        </w:rPr>
        <w:t xml:space="preserve"> </w:t>
      </w:r>
      <w:r>
        <w:rPr>
          <w:rFonts w:ascii="Courier New"/>
          <w:sz w:val="18"/>
        </w:rPr>
        <w:t>this</w:t>
      </w:r>
      <w:r>
        <w:rPr>
          <w:rFonts w:ascii="Courier New"/>
          <w:spacing w:val="-23"/>
          <w:sz w:val="18"/>
        </w:rPr>
        <w:t xml:space="preserve"> </w:t>
      </w:r>
      <w:r>
        <w:rPr>
          <w:rFonts w:ascii="Courier New"/>
          <w:spacing w:val="-2"/>
          <w:sz w:val="18"/>
        </w:rPr>
        <w:t>fragment</w:t>
      </w:r>
    </w:p>
    <w:p w14:paraId="29A9B1CE" w14:textId="77777777" w:rsidR="003D76C2" w:rsidRDefault="00000000">
      <w:pPr>
        <w:spacing w:before="96"/>
        <w:ind w:left="2141"/>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inflater.inflate</w:t>
      </w:r>
      <w:proofErr w:type="spellEnd"/>
      <w:r>
        <w:rPr>
          <w:rFonts w:ascii="Courier New"/>
          <w:spacing w:val="-2"/>
          <w:sz w:val="18"/>
        </w:rPr>
        <w:t>(</w:t>
      </w:r>
      <w:proofErr w:type="spellStart"/>
      <w:r>
        <w:rPr>
          <w:rFonts w:ascii="Courier New"/>
          <w:spacing w:val="-2"/>
          <w:sz w:val="18"/>
        </w:rPr>
        <w:t>R.layout.fragment_answers</w:t>
      </w:r>
      <w:proofErr w:type="spellEnd"/>
      <w:r>
        <w:rPr>
          <w:rFonts w:ascii="Courier New"/>
          <w:spacing w:val="-2"/>
          <w:sz w:val="18"/>
        </w:rPr>
        <w:t>,</w:t>
      </w:r>
    </w:p>
    <w:p w14:paraId="6E16FA35" w14:textId="77777777" w:rsidR="003D76C2" w:rsidRDefault="00000000">
      <w:pPr>
        <w:spacing w:before="76"/>
        <w:ind w:left="2357"/>
        <w:rPr>
          <w:rFonts w:ascii="Courier New"/>
          <w:sz w:val="18"/>
        </w:rPr>
      </w:pPr>
      <w:r>
        <w:rPr>
          <w:rFonts w:ascii="Courier New"/>
          <w:sz w:val="18"/>
        </w:rPr>
        <w:t>container,</w:t>
      </w:r>
      <w:r>
        <w:rPr>
          <w:rFonts w:ascii="Courier New"/>
          <w:spacing w:val="-10"/>
          <w:sz w:val="18"/>
        </w:rPr>
        <w:t xml:space="preserve"> </w:t>
      </w:r>
      <w:r>
        <w:rPr>
          <w:rFonts w:ascii="Courier New"/>
          <w:spacing w:val="-2"/>
          <w:sz w:val="18"/>
        </w:rPr>
        <w:t>false)</w:t>
      </w:r>
    </w:p>
    <w:p w14:paraId="0289C34F" w14:textId="77777777" w:rsidR="003D76C2" w:rsidRDefault="00000000">
      <w:pPr>
        <w:spacing w:before="76"/>
        <w:ind w:left="1709"/>
        <w:rPr>
          <w:rFonts w:ascii="Courier New"/>
          <w:sz w:val="18"/>
        </w:rPr>
      </w:pPr>
      <w:r>
        <w:rPr>
          <w:rFonts w:ascii="Courier New"/>
          <w:sz w:val="18"/>
        </w:rPr>
        <w:t>}</w:t>
      </w:r>
    </w:p>
    <w:p w14:paraId="7A167182" w14:textId="77777777" w:rsidR="003D76C2" w:rsidRDefault="003D76C2">
      <w:pPr>
        <w:pStyle w:val="BodyText"/>
        <w:rPr>
          <w:rFonts w:ascii="Courier New"/>
        </w:rPr>
      </w:pPr>
    </w:p>
    <w:p w14:paraId="4A0D70D4" w14:textId="77777777" w:rsidR="003D76C2" w:rsidRDefault="00000000">
      <w:pPr>
        <w:spacing w:before="130"/>
        <w:ind w:left="1709"/>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00AE5574" w14:textId="77777777" w:rsidR="003D76C2" w:rsidRDefault="00000000">
      <w:pPr>
        <w:spacing w:before="76"/>
        <w:ind w:left="2141"/>
        <w:rPr>
          <w:rFonts w:ascii="Courier New"/>
          <w:sz w:val="18"/>
        </w:rPr>
      </w:pPr>
      <w:r>
        <w:rPr>
          <w:rFonts w:ascii="Courier New"/>
          <w:spacing w:val="-5"/>
          <w:sz w:val="18"/>
        </w:rPr>
        <w:t>/**</w:t>
      </w:r>
    </w:p>
    <w:p w14:paraId="3B10EDDA" w14:textId="77777777" w:rsidR="003D76C2" w:rsidRDefault="00000000">
      <w:pPr>
        <w:spacing w:before="76" w:line="202" w:lineRule="exact"/>
        <w:ind w:left="2141"/>
        <w:rPr>
          <w:rFonts w:ascii="Courier New"/>
          <w:sz w:val="18"/>
        </w:rPr>
      </w:pPr>
      <w:r>
        <w:rPr>
          <w:rFonts w:ascii="Courier New"/>
          <w:sz w:val="18"/>
        </w:rPr>
        <w:t>*</w:t>
      </w:r>
      <w:r>
        <w:rPr>
          <w:rFonts w:ascii="Courier New"/>
          <w:spacing w:val="-7"/>
          <w:sz w:val="18"/>
        </w:rPr>
        <w:t xml:space="preserve"> </w:t>
      </w:r>
      <w:r>
        <w:rPr>
          <w:rFonts w:ascii="Courier New"/>
          <w:sz w:val="18"/>
        </w:rPr>
        <w:t>Use</w:t>
      </w:r>
      <w:r>
        <w:rPr>
          <w:rFonts w:ascii="Courier New"/>
          <w:spacing w:val="-4"/>
          <w:sz w:val="18"/>
        </w:rPr>
        <w:t xml:space="preserve"> </w:t>
      </w:r>
      <w:r>
        <w:rPr>
          <w:rFonts w:ascii="Courier New"/>
          <w:sz w:val="18"/>
        </w:rPr>
        <w:t>this</w:t>
      </w:r>
      <w:r>
        <w:rPr>
          <w:rFonts w:ascii="Courier New"/>
          <w:spacing w:val="-4"/>
          <w:sz w:val="18"/>
        </w:rPr>
        <w:t xml:space="preserve"> </w:t>
      </w:r>
      <w:r>
        <w:rPr>
          <w:rFonts w:ascii="Courier New"/>
          <w:sz w:val="18"/>
        </w:rPr>
        <w:t>factory</w:t>
      </w:r>
      <w:r>
        <w:rPr>
          <w:rFonts w:ascii="Courier New"/>
          <w:spacing w:val="-4"/>
          <w:sz w:val="18"/>
        </w:rPr>
        <w:t xml:space="preserve"> </w:t>
      </w:r>
      <w:r>
        <w:rPr>
          <w:rFonts w:ascii="Courier New"/>
          <w:sz w:val="18"/>
        </w:rPr>
        <w:t>method</w:t>
      </w:r>
      <w:r>
        <w:rPr>
          <w:rFonts w:ascii="Courier New"/>
          <w:spacing w:val="-4"/>
          <w:sz w:val="18"/>
        </w:rPr>
        <w:t xml:space="preserve"> </w:t>
      </w:r>
      <w:r>
        <w:rPr>
          <w:rFonts w:ascii="Courier New"/>
          <w:sz w:val="18"/>
        </w:rPr>
        <w:t>to</w:t>
      </w:r>
      <w:r>
        <w:rPr>
          <w:rFonts w:ascii="Courier New"/>
          <w:spacing w:val="-4"/>
          <w:sz w:val="18"/>
        </w:rPr>
        <w:t xml:space="preserve"> </w:t>
      </w:r>
      <w:r>
        <w:rPr>
          <w:rFonts w:ascii="Courier New"/>
          <w:sz w:val="18"/>
        </w:rPr>
        <w:t>create</w:t>
      </w:r>
      <w:r>
        <w:rPr>
          <w:rFonts w:ascii="Courier New"/>
          <w:spacing w:val="-4"/>
          <w:sz w:val="18"/>
        </w:rPr>
        <w:t xml:space="preserve"> </w:t>
      </w:r>
      <w:r>
        <w:rPr>
          <w:rFonts w:ascii="Courier New"/>
          <w:sz w:val="18"/>
        </w:rPr>
        <w:t>a</w:t>
      </w:r>
      <w:r>
        <w:rPr>
          <w:rFonts w:ascii="Courier New"/>
          <w:spacing w:val="-4"/>
          <w:sz w:val="18"/>
        </w:rPr>
        <w:t xml:space="preserve"> </w:t>
      </w:r>
      <w:r>
        <w:rPr>
          <w:rFonts w:ascii="Courier New"/>
          <w:sz w:val="18"/>
        </w:rPr>
        <w:t>new</w:t>
      </w:r>
      <w:r>
        <w:rPr>
          <w:rFonts w:ascii="Courier New"/>
          <w:spacing w:val="-4"/>
          <w:sz w:val="18"/>
        </w:rPr>
        <w:t xml:space="preserve"> </w:t>
      </w:r>
      <w:r>
        <w:rPr>
          <w:rFonts w:ascii="Courier New"/>
          <w:sz w:val="18"/>
        </w:rPr>
        <w:t>instance</w:t>
      </w:r>
      <w:r>
        <w:rPr>
          <w:rFonts w:ascii="Courier New"/>
          <w:spacing w:val="-4"/>
          <w:sz w:val="18"/>
        </w:rPr>
        <w:t xml:space="preserve"> </w:t>
      </w:r>
      <w:r>
        <w:rPr>
          <w:rFonts w:ascii="Courier New"/>
          <w:spacing w:val="-5"/>
          <w:sz w:val="18"/>
        </w:rPr>
        <w:t>of</w:t>
      </w:r>
    </w:p>
    <w:p w14:paraId="13818C35" w14:textId="77777777" w:rsidR="003D76C2" w:rsidRDefault="00000000">
      <w:pPr>
        <w:pStyle w:val="ListParagraph"/>
        <w:numPr>
          <w:ilvl w:val="0"/>
          <w:numId w:val="14"/>
        </w:numPr>
        <w:tabs>
          <w:tab w:val="left" w:pos="2466"/>
        </w:tabs>
        <w:spacing w:before="0" w:line="200" w:lineRule="exact"/>
        <w:ind w:hanging="217"/>
        <w:rPr>
          <w:rFonts w:ascii="Courier New" w:hAnsi="Courier New"/>
          <w:sz w:val="18"/>
        </w:rPr>
      </w:pPr>
      <w:r>
        <w:rPr>
          <w:rFonts w:ascii="Courier New" w:hAnsi="Courier New"/>
          <w:sz w:val="18"/>
        </w:rPr>
        <w:t>this</w:t>
      </w:r>
      <w:r>
        <w:rPr>
          <w:rFonts w:ascii="Courier New" w:hAnsi="Courier New"/>
          <w:spacing w:val="-8"/>
          <w:sz w:val="18"/>
        </w:rPr>
        <w:t xml:space="preserve"> </w:t>
      </w:r>
      <w:r>
        <w:rPr>
          <w:rFonts w:ascii="Courier New" w:hAnsi="Courier New"/>
          <w:sz w:val="18"/>
        </w:rPr>
        <w:t>fragment</w:t>
      </w:r>
      <w:r>
        <w:rPr>
          <w:rFonts w:ascii="Courier New" w:hAnsi="Courier New"/>
          <w:spacing w:val="-6"/>
          <w:sz w:val="18"/>
        </w:rPr>
        <w:t xml:space="preserve"> </w:t>
      </w:r>
      <w:r>
        <w:rPr>
          <w:rFonts w:ascii="Courier New" w:hAnsi="Courier New"/>
          <w:sz w:val="18"/>
        </w:rPr>
        <w:t>using</w:t>
      </w:r>
      <w:r>
        <w:rPr>
          <w:rFonts w:ascii="Courier New" w:hAnsi="Courier New"/>
          <w:spacing w:val="-5"/>
          <w:sz w:val="18"/>
        </w:rPr>
        <w:t xml:space="preserve"> </w:t>
      </w:r>
      <w:r>
        <w:rPr>
          <w:rFonts w:ascii="Courier New" w:hAnsi="Courier New"/>
          <w:sz w:val="18"/>
        </w:rPr>
        <w:t>the</w:t>
      </w:r>
      <w:r>
        <w:rPr>
          <w:rFonts w:ascii="Courier New" w:hAnsi="Courier New"/>
          <w:spacing w:val="-6"/>
          <w:sz w:val="18"/>
        </w:rPr>
        <w:t xml:space="preserve"> </w:t>
      </w:r>
      <w:r>
        <w:rPr>
          <w:rFonts w:ascii="Courier New" w:hAnsi="Courier New"/>
          <w:sz w:val="18"/>
        </w:rPr>
        <w:t>provided</w:t>
      </w:r>
      <w:r>
        <w:rPr>
          <w:rFonts w:ascii="Courier New" w:hAnsi="Courier New"/>
          <w:spacing w:val="-5"/>
          <w:sz w:val="18"/>
        </w:rPr>
        <w:t xml:space="preserve"> </w:t>
      </w:r>
      <w:r>
        <w:rPr>
          <w:rFonts w:ascii="Courier New" w:hAnsi="Courier New"/>
          <w:spacing w:val="-2"/>
          <w:sz w:val="18"/>
        </w:rPr>
        <w:t>parameters.</w:t>
      </w:r>
    </w:p>
    <w:p w14:paraId="6BEC7B2F" w14:textId="77777777" w:rsidR="003D76C2" w:rsidRDefault="00000000">
      <w:pPr>
        <w:spacing w:line="200" w:lineRule="exact"/>
        <w:ind w:left="2249"/>
        <w:rPr>
          <w:rFonts w:ascii="Courier New"/>
          <w:sz w:val="18"/>
        </w:rPr>
      </w:pPr>
      <w:r>
        <w:rPr>
          <w:rFonts w:ascii="Courier New"/>
          <w:sz w:val="18"/>
        </w:rPr>
        <w:t>*</w:t>
      </w:r>
    </w:p>
    <w:p w14:paraId="6A3EA12C" w14:textId="77777777" w:rsidR="003D76C2" w:rsidRDefault="00000000">
      <w:pPr>
        <w:pStyle w:val="ListParagraph"/>
        <w:numPr>
          <w:ilvl w:val="0"/>
          <w:numId w:val="14"/>
        </w:numPr>
        <w:tabs>
          <w:tab w:val="left" w:pos="2466"/>
        </w:tabs>
        <w:spacing w:before="0" w:line="200" w:lineRule="exact"/>
        <w:ind w:hanging="217"/>
        <w:rPr>
          <w:rFonts w:ascii="Courier New" w:hAnsi="Courier New"/>
          <w:sz w:val="18"/>
        </w:rPr>
      </w:pPr>
      <w:r>
        <w:rPr>
          <w:rFonts w:ascii="Courier New" w:hAnsi="Courier New"/>
          <w:sz w:val="18"/>
        </w:rPr>
        <w:t>@param</w:t>
      </w:r>
      <w:r>
        <w:rPr>
          <w:rFonts w:ascii="Courier New" w:hAnsi="Courier New"/>
          <w:spacing w:val="-7"/>
          <w:sz w:val="18"/>
        </w:rPr>
        <w:t xml:space="preserve"> </w:t>
      </w:r>
      <w:r>
        <w:rPr>
          <w:rFonts w:ascii="Courier New" w:hAnsi="Courier New"/>
          <w:sz w:val="18"/>
        </w:rPr>
        <w:t>param1</w:t>
      </w:r>
      <w:r>
        <w:rPr>
          <w:rFonts w:ascii="Courier New" w:hAnsi="Courier New"/>
          <w:spacing w:val="-7"/>
          <w:sz w:val="18"/>
        </w:rPr>
        <w:t xml:space="preserve"> </w:t>
      </w:r>
      <w:r>
        <w:rPr>
          <w:rFonts w:ascii="Courier New" w:hAnsi="Courier New"/>
          <w:sz w:val="18"/>
        </w:rPr>
        <w:t>Parameter</w:t>
      </w:r>
      <w:r>
        <w:rPr>
          <w:rFonts w:ascii="Courier New" w:hAnsi="Courier New"/>
          <w:spacing w:val="-7"/>
          <w:sz w:val="18"/>
        </w:rPr>
        <w:t xml:space="preserve"> </w:t>
      </w:r>
      <w:r>
        <w:rPr>
          <w:rFonts w:ascii="Courier New" w:hAnsi="Courier New"/>
          <w:spacing w:val="-5"/>
          <w:sz w:val="18"/>
        </w:rPr>
        <w:t>1.</w:t>
      </w:r>
    </w:p>
    <w:p w14:paraId="7FBA12C9" w14:textId="77777777" w:rsidR="003D76C2" w:rsidRDefault="00000000">
      <w:pPr>
        <w:pStyle w:val="ListParagraph"/>
        <w:numPr>
          <w:ilvl w:val="0"/>
          <w:numId w:val="14"/>
        </w:numPr>
        <w:tabs>
          <w:tab w:val="left" w:pos="2466"/>
        </w:tabs>
        <w:spacing w:before="0" w:line="200" w:lineRule="exact"/>
        <w:ind w:hanging="217"/>
        <w:rPr>
          <w:rFonts w:ascii="Courier New" w:hAnsi="Courier New"/>
          <w:sz w:val="18"/>
        </w:rPr>
      </w:pPr>
      <w:r>
        <w:rPr>
          <w:rFonts w:ascii="Courier New" w:hAnsi="Courier New"/>
          <w:sz w:val="18"/>
        </w:rPr>
        <w:t>@param</w:t>
      </w:r>
      <w:r>
        <w:rPr>
          <w:rFonts w:ascii="Courier New" w:hAnsi="Courier New"/>
          <w:spacing w:val="-7"/>
          <w:sz w:val="18"/>
        </w:rPr>
        <w:t xml:space="preserve"> </w:t>
      </w:r>
      <w:r>
        <w:rPr>
          <w:rFonts w:ascii="Courier New" w:hAnsi="Courier New"/>
          <w:sz w:val="18"/>
        </w:rPr>
        <w:t>param2</w:t>
      </w:r>
      <w:r>
        <w:rPr>
          <w:rFonts w:ascii="Courier New" w:hAnsi="Courier New"/>
          <w:spacing w:val="-7"/>
          <w:sz w:val="18"/>
        </w:rPr>
        <w:t xml:space="preserve"> </w:t>
      </w:r>
      <w:r>
        <w:rPr>
          <w:rFonts w:ascii="Courier New" w:hAnsi="Courier New"/>
          <w:sz w:val="18"/>
        </w:rPr>
        <w:t>Parameter</w:t>
      </w:r>
      <w:r>
        <w:rPr>
          <w:rFonts w:ascii="Courier New" w:hAnsi="Courier New"/>
          <w:spacing w:val="-7"/>
          <w:sz w:val="18"/>
        </w:rPr>
        <w:t xml:space="preserve"> </w:t>
      </w:r>
      <w:r>
        <w:rPr>
          <w:rFonts w:ascii="Courier New" w:hAnsi="Courier New"/>
          <w:spacing w:val="-5"/>
          <w:sz w:val="18"/>
        </w:rPr>
        <w:t>2.</w:t>
      </w:r>
    </w:p>
    <w:p w14:paraId="206FA840" w14:textId="77777777" w:rsidR="003D76C2" w:rsidRDefault="00000000">
      <w:pPr>
        <w:pStyle w:val="ListParagraph"/>
        <w:numPr>
          <w:ilvl w:val="0"/>
          <w:numId w:val="14"/>
        </w:numPr>
        <w:tabs>
          <w:tab w:val="left" w:pos="2466"/>
        </w:tabs>
        <w:spacing w:before="0" w:line="200" w:lineRule="exact"/>
        <w:ind w:hanging="217"/>
        <w:rPr>
          <w:rFonts w:ascii="Courier New" w:hAnsi="Courier New"/>
          <w:sz w:val="18"/>
        </w:rPr>
      </w:pPr>
      <w:r>
        <w:rPr>
          <w:rFonts w:ascii="Courier New" w:hAnsi="Courier New"/>
          <w:sz w:val="18"/>
        </w:rPr>
        <w:t>@return</w:t>
      </w:r>
      <w:r>
        <w:rPr>
          <w:rFonts w:ascii="Courier New" w:hAnsi="Courier New"/>
          <w:spacing w:val="-5"/>
          <w:sz w:val="18"/>
        </w:rPr>
        <w:t xml:space="preserve"> </w:t>
      </w:r>
      <w:r>
        <w:rPr>
          <w:rFonts w:ascii="Courier New" w:hAnsi="Courier New"/>
          <w:sz w:val="18"/>
        </w:rPr>
        <w:t>A</w:t>
      </w:r>
      <w:r>
        <w:rPr>
          <w:rFonts w:ascii="Courier New" w:hAnsi="Courier New"/>
          <w:spacing w:val="-5"/>
          <w:sz w:val="18"/>
        </w:rPr>
        <w:t xml:space="preserve"> </w:t>
      </w:r>
      <w:r>
        <w:rPr>
          <w:rFonts w:ascii="Courier New" w:hAnsi="Courier New"/>
          <w:sz w:val="18"/>
        </w:rPr>
        <w:t>new</w:t>
      </w:r>
      <w:r>
        <w:rPr>
          <w:rFonts w:ascii="Courier New" w:hAnsi="Courier New"/>
          <w:spacing w:val="-5"/>
          <w:sz w:val="18"/>
        </w:rPr>
        <w:t xml:space="preserve"> </w:t>
      </w:r>
      <w:r>
        <w:rPr>
          <w:rFonts w:ascii="Courier New" w:hAnsi="Courier New"/>
          <w:sz w:val="18"/>
        </w:rPr>
        <w:t>instance</w:t>
      </w:r>
      <w:r>
        <w:rPr>
          <w:rFonts w:ascii="Courier New" w:hAnsi="Courier New"/>
          <w:spacing w:val="-5"/>
          <w:sz w:val="18"/>
        </w:rPr>
        <w:t xml:space="preserve"> </w:t>
      </w:r>
      <w:r>
        <w:rPr>
          <w:rFonts w:ascii="Courier New" w:hAnsi="Courier New"/>
          <w:sz w:val="18"/>
        </w:rPr>
        <w:t>of</w:t>
      </w:r>
      <w:r>
        <w:rPr>
          <w:rFonts w:ascii="Courier New" w:hAnsi="Courier New"/>
          <w:spacing w:val="-5"/>
          <w:sz w:val="18"/>
        </w:rPr>
        <w:t xml:space="preserve"> </w:t>
      </w:r>
      <w:r>
        <w:rPr>
          <w:rFonts w:ascii="Courier New" w:hAnsi="Courier New"/>
          <w:sz w:val="18"/>
        </w:rPr>
        <w:t>fragment</w:t>
      </w:r>
      <w:r>
        <w:rPr>
          <w:rFonts w:ascii="Courier New" w:hAnsi="Courier New"/>
          <w:spacing w:val="-4"/>
          <w:sz w:val="18"/>
        </w:rPr>
        <w:t xml:space="preserve"> </w:t>
      </w:r>
      <w:proofErr w:type="spellStart"/>
      <w:r>
        <w:rPr>
          <w:rFonts w:ascii="Courier New" w:hAnsi="Courier New"/>
          <w:spacing w:val="-2"/>
          <w:sz w:val="18"/>
        </w:rPr>
        <w:t>BlankFragment</w:t>
      </w:r>
      <w:proofErr w:type="spellEnd"/>
      <w:r>
        <w:rPr>
          <w:rFonts w:ascii="Courier New" w:hAnsi="Courier New"/>
          <w:spacing w:val="-2"/>
          <w:sz w:val="18"/>
        </w:rPr>
        <w:t>.</w:t>
      </w:r>
    </w:p>
    <w:p w14:paraId="76966335" w14:textId="77777777" w:rsidR="003D76C2" w:rsidRDefault="00000000">
      <w:pPr>
        <w:spacing w:line="200" w:lineRule="exact"/>
        <w:ind w:left="2249"/>
        <w:rPr>
          <w:rFonts w:ascii="Courier New"/>
          <w:sz w:val="18"/>
        </w:rPr>
      </w:pPr>
      <w:r>
        <w:rPr>
          <w:rFonts w:ascii="Courier New"/>
          <w:spacing w:val="-5"/>
          <w:sz w:val="18"/>
        </w:rPr>
        <w:t>*/</w:t>
      </w:r>
    </w:p>
    <w:p w14:paraId="0268DECB" w14:textId="77777777" w:rsidR="003D76C2" w:rsidRDefault="00000000">
      <w:pPr>
        <w:spacing w:line="328" w:lineRule="auto"/>
        <w:ind w:left="2141"/>
        <w:rPr>
          <w:rFonts w:ascii="Courier New"/>
          <w:sz w:val="18"/>
        </w:rPr>
      </w:pPr>
      <w:r>
        <w:rPr>
          <w:rFonts w:ascii="Courier New"/>
          <w:sz w:val="18"/>
        </w:rPr>
        <w:t>//</w:t>
      </w:r>
      <w:r>
        <w:rPr>
          <w:rFonts w:ascii="Courier New"/>
          <w:spacing w:val="-5"/>
          <w:sz w:val="18"/>
        </w:rPr>
        <w:t xml:space="preserve"> </w:t>
      </w:r>
      <w:r>
        <w:rPr>
          <w:rFonts w:ascii="Courier New"/>
          <w:sz w:val="18"/>
        </w:rPr>
        <w:t>TODO:</w:t>
      </w:r>
      <w:r>
        <w:rPr>
          <w:rFonts w:ascii="Courier New"/>
          <w:spacing w:val="-5"/>
          <w:sz w:val="18"/>
        </w:rPr>
        <w:t xml:space="preserve"> </w:t>
      </w:r>
      <w:r>
        <w:rPr>
          <w:rFonts w:ascii="Courier New"/>
          <w:sz w:val="18"/>
        </w:rPr>
        <w:t>Rename</w:t>
      </w:r>
      <w:r>
        <w:rPr>
          <w:rFonts w:ascii="Courier New"/>
          <w:spacing w:val="-5"/>
          <w:sz w:val="18"/>
        </w:rPr>
        <w:t xml:space="preserve"> </w:t>
      </w:r>
      <w:r>
        <w:rPr>
          <w:rFonts w:ascii="Courier New"/>
          <w:sz w:val="18"/>
        </w:rPr>
        <w:t>and</w:t>
      </w:r>
      <w:r>
        <w:rPr>
          <w:rFonts w:ascii="Courier New"/>
          <w:spacing w:val="-5"/>
          <w:sz w:val="18"/>
        </w:rPr>
        <w:t xml:space="preserve"> </w:t>
      </w:r>
      <w:r>
        <w:rPr>
          <w:rFonts w:ascii="Courier New"/>
          <w:sz w:val="18"/>
        </w:rPr>
        <w:t>change</w:t>
      </w:r>
      <w:r>
        <w:rPr>
          <w:rFonts w:ascii="Courier New"/>
          <w:spacing w:val="-5"/>
          <w:sz w:val="18"/>
        </w:rPr>
        <w:t xml:space="preserve"> </w:t>
      </w:r>
      <w:r>
        <w:rPr>
          <w:rFonts w:ascii="Courier New"/>
          <w:sz w:val="18"/>
        </w:rPr>
        <w:t>types</w:t>
      </w:r>
      <w:r>
        <w:rPr>
          <w:rFonts w:ascii="Courier New"/>
          <w:spacing w:val="-5"/>
          <w:sz w:val="18"/>
        </w:rPr>
        <w:t xml:space="preserve"> </w:t>
      </w:r>
      <w:r>
        <w:rPr>
          <w:rFonts w:ascii="Courier New"/>
          <w:sz w:val="18"/>
        </w:rPr>
        <w:t>and</w:t>
      </w:r>
      <w:r>
        <w:rPr>
          <w:rFonts w:ascii="Courier New"/>
          <w:spacing w:val="-5"/>
          <w:sz w:val="18"/>
        </w:rPr>
        <w:t xml:space="preserve"> </w:t>
      </w:r>
      <w:r>
        <w:rPr>
          <w:rFonts w:ascii="Courier New"/>
          <w:sz w:val="18"/>
        </w:rPr>
        <w:t>number</w:t>
      </w:r>
      <w:r>
        <w:rPr>
          <w:rFonts w:ascii="Courier New"/>
          <w:spacing w:val="-5"/>
          <w:sz w:val="18"/>
        </w:rPr>
        <w:t xml:space="preserve"> </w:t>
      </w:r>
      <w:r>
        <w:rPr>
          <w:rFonts w:ascii="Courier New"/>
          <w:sz w:val="18"/>
        </w:rPr>
        <w:t>of</w:t>
      </w:r>
      <w:r>
        <w:rPr>
          <w:rFonts w:ascii="Courier New"/>
          <w:spacing w:val="-5"/>
          <w:sz w:val="18"/>
        </w:rPr>
        <w:t xml:space="preserve"> </w:t>
      </w:r>
      <w:r>
        <w:rPr>
          <w:rFonts w:ascii="Courier New"/>
          <w:sz w:val="18"/>
        </w:rPr>
        <w:t xml:space="preserve">parameters </w:t>
      </w:r>
      <w:r>
        <w:rPr>
          <w:rFonts w:ascii="Courier New"/>
          <w:spacing w:val="-2"/>
          <w:sz w:val="18"/>
        </w:rPr>
        <w:t>@JvmStatic</w:t>
      </w:r>
    </w:p>
    <w:p w14:paraId="0C37D303" w14:textId="77777777" w:rsidR="003D76C2" w:rsidRDefault="00000000">
      <w:pPr>
        <w:spacing w:line="328" w:lineRule="auto"/>
        <w:ind w:left="2573" w:hanging="432"/>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newInstance</w:t>
      </w:r>
      <w:proofErr w:type="spellEnd"/>
      <w:r>
        <w:rPr>
          <w:rFonts w:ascii="Courier New"/>
          <w:sz w:val="18"/>
        </w:rPr>
        <w:t>(param1:</w:t>
      </w:r>
      <w:r>
        <w:rPr>
          <w:rFonts w:ascii="Courier New"/>
          <w:spacing w:val="-8"/>
          <w:sz w:val="18"/>
        </w:rPr>
        <w:t xml:space="preserve"> </w:t>
      </w:r>
      <w:r>
        <w:rPr>
          <w:rFonts w:ascii="Courier New"/>
          <w:sz w:val="18"/>
        </w:rPr>
        <w:t>String,</w:t>
      </w:r>
      <w:r>
        <w:rPr>
          <w:rFonts w:ascii="Courier New"/>
          <w:spacing w:val="-8"/>
          <w:sz w:val="18"/>
        </w:rPr>
        <w:t xml:space="preserve"> </w:t>
      </w:r>
      <w:r>
        <w:rPr>
          <w:rFonts w:ascii="Courier New"/>
          <w:sz w:val="18"/>
        </w:rPr>
        <w:t>param2:</w:t>
      </w:r>
      <w:r>
        <w:rPr>
          <w:rFonts w:ascii="Courier New"/>
          <w:spacing w:val="-8"/>
          <w:sz w:val="18"/>
        </w:rPr>
        <w:t xml:space="preserve"> </w:t>
      </w:r>
      <w:r>
        <w:rPr>
          <w:rFonts w:ascii="Courier New"/>
          <w:sz w:val="18"/>
        </w:rPr>
        <w:t>String)</w:t>
      </w:r>
      <w:r>
        <w:rPr>
          <w:rFonts w:ascii="Courier New"/>
          <w:spacing w:val="-8"/>
          <w:sz w:val="18"/>
        </w:rPr>
        <w:t xml:space="preserve"> </w:t>
      </w:r>
      <w:r>
        <w:rPr>
          <w:rFonts w:ascii="Courier New"/>
          <w:sz w:val="18"/>
        </w:rPr>
        <w:t xml:space="preserve">= </w:t>
      </w:r>
      <w:proofErr w:type="spellStart"/>
      <w:r>
        <w:rPr>
          <w:rFonts w:ascii="Courier New"/>
          <w:sz w:val="18"/>
        </w:rPr>
        <w:t>AnswersFragment</w:t>
      </w:r>
      <w:proofErr w:type="spellEnd"/>
      <w:r>
        <w:rPr>
          <w:rFonts w:ascii="Courier New"/>
          <w:sz w:val="18"/>
        </w:rPr>
        <w:t>().apply {</w:t>
      </w:r>
    </w:p>
    <w:p w14:paraId="54A6D596" w14:textId="77777777" w:rsidR="003D76C2" w:rsidRDefault="00000000">
      <w:pPr>
        <w:spacing w:before="1" w:line="328" w:lineRule="auto"/>
        <w:ind w:left="3437" w:right="1684" w:hanging="432"/>
        <w:rPr>
          <w:rFonts w:ascii="Courier New"/>
          <w:sz w:val="18"/>
        </w:rPr>
      </w:pPr>
      <w:r>
        <w:rPr>
          <w:rFonts w:ascii="Courier New"/>
          <w:sz w:val="18"/>
        </w:rPr>
        <w:t xml:space="preserve">arguments = Bundle().apply { </w:t>
      </w:r>
      <w:proofErr w:type="spellStart"/>
      <w:r>
        <w:rPr>
          <w:rFonts w:ascii="Courier New"/>
          <w:sz w:val="18"/>
        </w:rPr>
        <w:t>putString</w:t>
      </w:r>
      <w:proofErr w:type="spellEnd"/>
      <w:r>
        <w:rPr>
          <w:rFonts w:ascii="Courier New"/>
          <w:sz w:val="18"/>
        </w:rPr>
        <w:t>(ARG_PARAM1,</w:t>
      </w:r>
      <w:r>
        <w:rPr>
          <w:rFonts w:ascii="Courier New"/>
          <w:spacing w:val="-29"/>
          <w:sz w:val="18"/>
        </w:rPr>
        <w:t xml:space="preserve"> </w:t>
      </w:r>
      <w:r>
        <w:rPr>
          <w:rFonts w:ascii="Courier New"/>
          <w:sz w:val="18"/>
        </w:rPr>
        <w:t xml:space="preserve">param1) </w:t>
      </w:r>
      <w:proofErr w:type="spellStart"/>
      <w:r>
        <w:rPr>
          <w:rFonts w:ascii="Courier New"/>
          <w:sz w:val="18"/>
        </w:rPr>
        <w:t>putString</w:t>
      </w:r>
      <w:proofErr w:type="spellEnd"/>
      <w:r>
        <w:rPr>
          <w:rFonts w:ascii="Courier New"/>
          <w:sz w:val="18"/>
        </w:rPr>
        <w:t>(ARG_PARAM2,</w:t>
      </w:r>
      <w:r>
        <w:rPr>
          <w:rFonts w:ascii="Courier New"/>
          <w:spacing w:val="-21"/>
          <w:sz w:val="18"/>
        </w:rPr>
        <w:t xml:space="preserve"> </w:t>
      </w:r>
      <w:r>
        <w:rPr>
          <w:rFonts w:ascii="Courier New"/>
          <w:spacing w:val="-2"/>
          <w:sz w:val="18"/>
        </w:rPr>
        <w:t>param2)</w:t>
      </w:r>
    </w:p>
    <w:p w14:paraId="1F5CAE81" w14:textId="77777777" w:rsidR="003D76C2" w:rsidRDefault="00000000">
      <w:pPr>
        <w:spacing w:before="2"/>
        <w:ind w:left="2573"/>
        <w:rPr>
          <w:rFonts w:ascii="Courier New"/>
          <w:sz w:val="18"/>
        </w:rPr>
      </w:pPr>
      <w:r>
        <w:rPr>
          <w:rFonts w:ascii="Courier New"/>
          <w:sz w:val="18"/>
        </w:rPr>
        <w:t>}</w:t>
      </w:r>
    </w:p>
    <w:p w14:paraId="419F5F4F" w14:textId="77777777" w:rsidR="003D76C2" w:rsidRDefault="003D76C2">
      <w:pPr>
        <w:rPr>
          <w:rFonts w:ascii="Courier New"/>
          <w:sz w:val="18"/>
        </w:rPr>
        <w:sectPr w:rsidR="003D76C2">
          <w:pgSz w:w="10800" w:h="13320"/>
          <w:pgMar w:top="1120" w:right="920" w:bottom="280" w:left="940" w:header="695" w:footer="0" w:gutter="0"/>
          <w:cols w:space="720"/>
        </w:sectPr>
      </w:pPr>
    </w:p>
    <w:p w14:paraId="1A182860" w14:textId="77777777" w:rsidR="003D76C2" w:rsidRDefault="003D76C2">
      <w:pPr>
        <w:pStyle w:val="BodyText"/>
        <w:spacing w:before="3"/>
        <w:rPr>
          <w:rFonts w:ascii="Courier New"/>
          <w:sz w:val="6"/>
        </w:rPr>
      </w:pPr>
    </w:p>
    <w:p w14:paraId="2BD1BA13"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76EB93D6" wp14:editId="46936FE1">
                <wp:extent cx="5074920" cy="574675"/>
                <wp:effectExtent l="0" t="0" r="5080" b="0"/>
                <wp:docPr id="1380" name="docshapegroup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1381" name="docshape159"/>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2" name="docshape160"/>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3" name="docshape161"/>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659C5" w14:textId="77777777" w:rsidR="003D76C2" w:rsidRDefault="00000000">
                              <w:pPr>
                                <w:spacing w:before="40"/>
                                <w:ind w:left="1317"/>
                                <w:rPr>
                                  <w:rFonts w:ascii="Courier New"/>
                                  <w:sz w:val="18"/>
                                </w:rPr>
                              </w:pPr>
                              <w:r>
                                <w:rPr>
                                  <w:rFonts w:ascii="Courier New"/>
                                  <w:sz w:val="18"/>
                                </w:rPr>
                                <w:t>}</w:t>
                              </w:r>
                            </w:p>
                            <w:p w14:paraId="475EA63E" w14:textId="77777777" w:rsidR="003D76C2" w:rsidRDefault="00000000">
                              <w:pPr>
                                <w:spacing w:before="76"/>
                                <w:ind w:left="885"/>
                                <w:rPr>
                                  <w:rFonts w:ascii="Courier New"/>
                                  <w:sz w:val="18"/>
                                </w:rPr>
                              </w:pPr>
                              <w:r>
                                <w:rPr>
                                  <w:rFonts w:ascii="Courier New"/>
                                  <w:sz w:val="18"/>
                                </w:rPr>
                                <w:t>}</w:t>
                              </w:r>
                            </w:p>
                            <w:p w14:paraId="151C83E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6EB93D6" id="docshapegroup158" o:spid="_x0000_s1122"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">
                <v:rect id="docshape159" o:spid="_x0000_s1123"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" fillcolor="#f6f6f6" stroked="f">
                  <v:path arrowok="t"/>
                </v:rect>
                <v:shape id="docshape160" o:spid="_x0000_s1124"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" path="m7992,884l,884r,20l7992,904r,-20xm7992,l,,,20r7992,l7992,xe" fillcolor="#dadada" stroked="f">
                  <v:path arrowok="t" o:connecttype="custom" o:connectlocs="7992,884;0,884;0,904;7992,904;7992,884;7992,0;0,0;0,20;7992,20;7992,0" o:connectangles="0,0,0,0,0,0,0,0,0,0"/>
                </v:shape>
                <v:shape id="docshape161" o:spid="_x0000_s1125"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" filled="f" stroked="f">
                  <v:path arrowok="t"/>
                  <v:textbox inset="0,0,0,0">
                    <w:txbxContent>
                      <w:p w14:paraId="307659C5" w14:textId="77777777" w:rsidR="003D76C2" w:rsidRDefault="00000000">
                        <w:pPr>
                          <w:spacing w:before="40"/>
                          <w:ind w:left="1317"/>
                          <w:rPr>
                            <w:rFonts w:ascii="Courier New"/>
                            <w:sz w:val="18"/>
                          </w:rPr>
                        </w:pPr>
                        <w:r>
                          <w:rPr>
                            <w:rFonts w:ascii="Courier New"/>
                            <w:sz w:val="18"/>
                          </w:rPr>
                          <w:t>}</w:t>
                        </w:r>
                      </w:p>
                      <w:p w14:paraId="475EA63E" w14:textId="77777777" w:rsidR="003D76C2" w:rsidRDefault="00000000">
                        <w:pPr>
                          <w:spacing w:before="76"/>
                          <w:ind w:left="885"/>
                          <w:rPr>
                            <w:rFonts w:ascii="Courier New"/>
                            <w:sz w:val="18"/>
                          </w:rPr>
                        </w:pPr>
                        <w:r>
                          <w:rPr>
                            <w:rFonts w:ascii="Courier New"/>
                            <w:sz w:val="18"/>
                          </w:rPr>
                          <w:t>}</w:t>
                        </w:r>
                      </w:p>
                      <w:p w14:paraId="151C83E6"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27DC4485" w14:textId="77777777" w:rsidR="003D76C2" w:rsidRDefault="00000000">
      <w:pPr>
        <w:pStyle w:val="ListParagraph"/>
        <w:numPr>
          <w:ilvl w:val="0"/>
          <w:numId w:val="15"/>
        </w:numPr>
        <w:tabs>
          <w:tab w:val="left" w:pos="554"/>
        </w:tabs>
        <w:spacing w:before="37"/>
        <w:ind w:left="554"/>
        <w:jc w:val="left"/>
        <w:rPr>
          <w:sz w:val="20"/>
        </w:rPr>
      </w:pPr>
      <w:r>
        <w:rPr>
          <w:sz w:val="20"/>
        </w:rPr>
        <w:t>Add</w:t>
      </w:r>
      <w:r>
        <w:rPr>
          <w:spacing w:val="-5"/>
          <w:sz w:val="20"/>
        </w:rPr>
        <w:t xml:space="preserve"> </w:t>
      </w:r>
      <w:r>
        <w:rPr>
          <w:sz w:val="20"/>
        </w:rPr>
        <w:t>the</w:t>
      </w:r>
      <w:r>
        <w:rPr>
          <w:spacing w:val="-3"/>
          <w:sz w:val="20"/>
        </w:rPr>
        <w:t xml:space="preserve"> </w:t>
      </w:r>
      <w:r>
        <w:rPr>
          <w:sz w:val="20"/>
        </w:rPr>
        <w:t>following</w:t>
      </w:r>
      <w:r>
        <w:rPr>
          <w:spacing w:val="-2"/>
          <w:sz w:val="20"/>
        </w:rPr>
        <w:t xml:space="preserve"> </w:t>
      </w:r>
      <w:r>
        <w:rPr>
          <w:sz w:val="20"/>
        </w:rPr>
        <w:t>constants</w:t>
      </w:r>
      <w:r>
        <w:rPr>
          <w:spacing w:val="-3"/>
          <w:sz w:val="20"/>
        </w:rPr>
        <w:t xml:space="preserve"> </w:t>
      </w:r>
      <w:r>
        <w:rPr>
          <w:sz w:val="20"/>
        </w:rPr>
        <w:t>to</w:t>
      </w:r>
      <w:r>
        <w:rPr>
          <w:spacing w:val="-3"/>
          <w:sz w:val="20"/>
        </w:rPr>
        <w:t xml:space="preserve"> </w:t>
      </w:r>
      <w:r>
        <w:rPr>
          <w:sz w:val="20"/>
        </w:rPr>
        <w:t>the</w:t>
      </w:r>
      <w:r>
        <w:rPr>
          <w:spacing w:val="-2"/>
          <w:sz w:val="20"/>
        </w:rPr>
        <w:t xml:space="preserve"> </w:t>
      </w:r>
      <w:r>
        <w:rPr>
          <w:sz w:val="20"/>
        </w:rPr>
        <w:t>companion</w:t>
      </w:r>
      <w:r>
        <w:rPr>
          <w:spacing w:val="-3"/>
          <w:sz w:val="20"/>
        </w:rPr>
        <w:t xml:space="preserve"> </w:t>
      </w:r>
      <w:r>
        <w:rPr>
          <w:sz w:val="20"/>
        </w:rPr>
        <w:t>object</w:t>
      </w:r>
      <w:r>
        <w:rPr>
          <w:spacing w:val="-2"/>
          <w:sz w:val="20"/>
        </w:rPr>
        <w:t xml:space="preserve"> </w:t>
      </w:r>
      <w:r>
        <w:rPr>
          <w:spacing w:val="-10"/>
          <w:sz w:val="20"/>
        </w:rPr>
        <w:t>:</w:t>
      </w:r>
    </w:p>
    <w:p w14:paraId="483D5F15" w14:textId="77777777" w:rsidR="003D76C2" w:rsidRDefault="00D51F7C">
      <w:pPr>
        <w:pStyle w:val="BodyText"/>
        <w:spacing w:before="4"/>
        <w:rPr>
          <w:sz w:val="9"/>
        </w:rPr>
      </w:pPr>
      <w:r>
        <w:rPr>
          <w:noProof/>
        </w:rPr>
        <mc:AlternateContent>
          <mc:Choice Requires="wpg">
            <w:drawing>
              <wp:anchor distT="0" distB="0" distL="0" distR="0" simplePos="0" relativeHeight="487612928" behindDoc="1" locked="0" layoutInCell="1" allowOverlap="1" wp14:anchorId="2137DD63" wp14:editId="7734DFDA">
                <wp:simplePos x="0" y="0"/>
                <wp:positionH relativeFrom="page">
                  <wp:posOffset>662940</wp:posOffset>
                </wp:positionH>
                <wp:positionV relativeFrom="paragraph">
                  <wp:posOffset>95885</wp:posOffset>
                </wp:positionV>
                <wp:extent cx="5074920" cy="396875"/>
                <wp:effectExtent l="0" t="0" r="5080" b="0"/>
                <wp:wrapTopAndBottom/>
                <wp:docPr id="1376" name="docshapegroup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044" y="151"/>
                          <a:chExt cx="7992" cy="625"/>
                        </a:xfrm>
                      </wpg:grpSpPr>
                      <wps:wsp>
                        <wps:cNvPr id="1377" name="docshape163"/>
                        <wps:cNvSpPr>
                          <a:spLocks/>
                        </wps:cNvSpPr>
                        <wps:spPr bwMode="auto">
                          <a:xfrm>
                            <a:off x="1044" y="161"/>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8" name="docshape164"/>
                        <wps:cNvSpPr>
                          <a:spLocks/>
                        </wps:cNvSpPr>
                        <wps:spPr bwMode="auto">
                          <a:xfrm>
                            <a:off x="1044" y="151"/>
                            <a:ext cx="7992" cy="625"/>
                          </a:xfrm>
                          <a:custGeom>
                            <a:avLst/>
                            <a:gdLst>
                              <a:gd name="T0" fmla="+- 0 9036 1044"/>
                              <a:gd name="T1" fmla="*/ T0 w 7992"/>
                              <a:gd name="T2" fmla="+- 0 756 151"/>
                              <a:gd name="T3" fmla="*/ 756 h 625"/>
                              <a:gd name="T4" fmla="+- 0 1044 1044"/>
                              <a:gd name="T5" fmla="*/ T4 w 7992"/>
                              <a:gd name="T6" fmla="+- 0 756 151"/>
                              <a:gd name="T7" fmla="*/ 756 h 625"/>
                              <a:gd name="T8" fmla="+- 0 1044 1044"/>
                              <a:gd name="T9" fmla="*/ T8 w 7992"/>
                              <a:gd name="T10" fmla="+- 0 776 151"/>
                              <a:gd name="T11" fmla="*/ 776 h 625"/>
                              <a:gd name="T12" fmla="+- 0 9036 1044"/>
                              <a:gd name="T13" fmla="*/ T12 w 7992"/>
                              <a:gd name="T14" fmla="+- 0 776 151"/>
                              <a:gd name="T15" fmla="*/ 776 h 625"/>
                              <a:gd name="T16" fmla="+- 0 9036 1044"/>
                              <a:gd name="T17" fmla="*/ T16 w 7992"/>
                              <a:gd name="T18" fmla="+- 0 756 151"/>
                              <a:gd name="T19" fmla="*/ 756 h 625"/>
                              <a:gd name="T20" fmla="+- 0 9036 1044"/>
                              <a:gd name="T21" fmla="*/ T20 w 7992"/>
                              <a:gd name="T22" fmla="+- 0 151 151"/>
                              <a:gd name="T23" fmla="*/ 151 h 625"/>
                              <a:gd name="T24" fmla="+- 0 1044 1044"/>
                              <a:gd name="T25" fmla="*/ T24 w 7992"/>
                              <a:gd name="T26" fmla="+- 0 151 151"/>
                              <a:gd name="T27" fmla="*/ 151 h 625"/>
                              <a:gd name="T28" fmla="+- 0 1044 1044"/>
                              <a:gd name="T29" fmla="*/ T28 w 7992"/>
                              <a:gd name="T30" fmla="+- 0 171 151"/>
                              <a:gd name="T31" fmla="*/ 171 h 625"/>
                              <a:gd name="T32" fmla="+- 0 9036 1044"/>
                              <a:gd name="T33" fmla="*/ T32 w 7992"/>
                              <a:gd name="T34" fmla="+- 0 171 151"/>
                              <a:gd name="T35" fmla="*/ 171 h 625"/>
                              <a:gd name="T36" fmla="+- 0 9036 1044"/>
                              <a:gd name="T37" fmla="*/ T36 w 7992"/>
                              <a:gd name="T38" fmla="+- 0 151 151"/>
                              <a:gd name="T39" fmla="*/ 151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5"/>
                                </a:moveTo>
                                <a:lnTo>
                                  <a:pt x="0" y="605"/>
                                </a:lnTo>
                                <a:lnTo>
                                  <a:pt x="0" y="625"/>
                                </a:lnTo>
                                <a:lnTo>
                                  <a:pt x="7992" y="625"/>
                                </a:lnTo>
                                <a:lnTo>
                                  <a:pt x="7992" y="6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9" name="docshape165"/>
                        <wps:cNvSpPr txBox="1">
                          <a:spLocks/>
                        </wps:cNvSpPr>
                        <wps:spPr bwMode="auto">
                          <a:xfrm>
                            <a:off x="1044" y="171"/>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8CB4F" w14:textId="77777777" w:rsidR="003D76C2" w:rsidRDefault="00000000">
                              <w:pPr>
                                <w:spacing w:before="35" w:line="328" w:lineRule="auto"/>
                                <w:ind w:left="453" w:right="2128"/>
                                <w:rPr>
                                  <w:rFonts w:ascii="Courier New"/>
                                  <w:sz w:val="18"/>
                                </w:rPr>
                              </w:pPr>
                              <w:r>
                                <w:rPr>
                                  <w:rFonts w:ascii="Courier New"/>
                                  <w:sz w:val="18"/>
                                </w:rPr>
                                <w:t>private</w:t>
                              </w:r>
                              <w:r>
                                <w:rPr>
                                  <w:rFonts w:ascii="Courier New"/>
                                  <w:spacing w:val="-8"/>
                                  <w:sz w:val="18"/>
                                </w:rPr>
                                <w:t xml:space="preserve"> </w:t>
                              </w:r>
                              <w:r>
                                <w:rPr>
                                  <w:rFonts w:ascii="Courier New"/>
                                  <w:sz w:val="18"/>
                                </w:rPr>
                                <w:t>const</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r>
                                <w:rPr>
                                  <w:rFonts w:ascii="Courier New"/>
                                  <w:sz w:val="18"/>
                                </w:rPr>
                                <w:t>QUESTION_ID</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"QUESTION_ID" private const </w:t>
                              </w:r>
                              <w:proofErr w:type="spellStart"/>
                              <w:r>
                                <w:rPr>
                                  <w:rFonts w:ascii="Courier New"/>
                                  <w:sz w:val="18"/>
                                </w:rPr>
                                <w:t>val</w:t>
                              </w:r>
                              <w:proofErr w:type="spellEnd"/>
                              <w:r>
                                <w:rPr>
                                  <w:rFonts w:ascii="Courier New"/>
                                  <w:sz w:val="18"/>
                                </w:rPr>
                                <w:t xml:space="preserve"> NO_QUESTION_SET = 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37DD63" id="docshapegroup162" o:spid="_x0000_s1126" style="position:absolute;margin-left:52.2pt;margin-top:7.55pt;width:399.6pt;height:31.25pt;z-index:-15703552;mso-wrap-distance-left:0;mso-wrap-distance-right:0;mso-position-horizontal-relative:page;mso-position-vertical-relative:text" coordorigin="1044,151"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">
                <v:rect id="docshape163" o:spid="_x0000_s1127" style="position:absolute;left:1044;top:161;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" fillcolor="#f6f6f6" stroked="f">
                  <v:path arrowok="t"/>
                </v:rect>
                <v:shape id="docshape164" o:spid="_x0000_s1128" style="position:absolute;left:1044;top:151;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" path="m7992,605l,605r,20l7992,625r,-20xm7992,l,,,20r7992,l7992,xe" fillcolor="#dadada" stroked="f">
                  <v:path arrowok="t" o:connecttype="custom" o:connectlocs="7992,756;0,756;0,776;7992,776;7992,756;7992,151;0,151;0,171;7992,171;7992,151" o:connectangles="0,0,0,0,0,0,0,0,0,0"/>
                </v:shape>
                <v:shape id="docshape165" o:spid="_x0000_s1129" type="#_x0000_t202" style="position:absolute;left:1044;top:171;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" filled="f" stroked="f">
                  <v:path arrowok="t"/>
                  <v:textbox inset="0,0,0,0">
                    <w:txbxContent>
                      <w:p w14:paraId="5A58CB4F" w14:textId="77777777" w:rsidR="003D76C2" w:rsidRDefault="00000000">
                        <w:pPr>
                          <w:spacing w:before="35" w:line="328" w:lineRule="auto"/>
                          <w:ind w:left="453" w:right="2128"/>
                          <w:rPr>
                            <w:rFonts w:ascii="Courier New"/>
                            <w:sz w:val="18"/>
                          </w:rPr>
                        </w:pPr>
                        <w:r>
                          <w:rPr>
                            <w:rFonts w:ascii="Courier New"/>
                            <w:sz w:val="18"/>
                          </w:rPr>
                          <w:t>private</w:t>
                        </w:r>
                        <w:r>
                          <w:rPr>
                            <w:rFonts w:ascii="Courier New"/>
                            <w:spacing w:val="-8"/>
                            <w:sz w:val="18"/>
                          </w:rPr>
                          <w:t xml:space="preserve"> </w:t>
                        </w:r>
                        <w:r>
                          <w:rPr>
                            <w:rFonts w:ascii="Courier New"/>
                            <w:sz w:val="18"/>
                          </w:rPr>
                          <w:t>const</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r>
                          <w:rPr>
                            <w:rFonts w:ascii="Courier New"/>
                            <w:sz w:val="18"/>
                          </w:rPr>
                          <w:t>QUESTION_ID</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"QUESTION_ID" private const </w:t>
                        </w:r>
                        <w:proofErr w:type="spellStart"/>
                        <w:r>
                          <w:rPr>
                            <w:rFonts w:ascii="Courier New"/>
                            <w:sz w:val="18"/>
                          </w:rPr>
                          <w:t>val</w:t>
                        </w:r>
                        <w:proofErr w:type="spellEnd"/>
                        <w:r>
                          <w:rPr>
                            <w:rFonts w:ascii="Courier New"/>
                            <w:sz w:val="18"/>
                          </w:rPr>
                          <w:t xml:space="preserve"> NO_QUESTION_SET = 0</w:t>
                        </w:r>
                      </w:p>
                    </w:txbxContent>
                  </v:textbox>
                </v:shape>
                <w10:wrap type="topAndBottom" anchorx="page"/>
              </v:group>
            </w:pict>
          </mc:Fallback>
        </mc:AlternateContent>
      </w:r>
    </w:p>
    <w:p w14:paraId="75758E61" w14:textId="77777777" w:rsidR="003D76C2" w:rsidRDefault="00000000">
      <w:pPr>
        <w:spacing w:before="72"/>
        <w:ind w:left="554" w:right="882"/>
        <w:rPr>
          <w:sz w:val="20"/>
        </w:rPr>
      </w:pPr>
      <w:r>
        <w:rPr>
          <w:sz w:val="20"/>
        </w:rPr>
        <w:t>These</w:t>
      </w:r>
      <w:r>
        <w:rPr>
          <w:spacing w:val="-6"/>
          <w:sz w:val="20"/>
        </w:rPr>
        <w:t xml:space="preserve"> </w:t>
      </w:r>
      <w:r>
        <w:rPr>
          <w:sz w:val="20"/>
        </w:rPr>
        <w:t>will</w:t>
      </w:r>
      <w:r>
        <w:rPr>
          <w:spacing w:val="-3"/>
          <w:sz w:val="20"/>
        </w:rPr>
        <w:t xml:space="preserve"> </w:t>
      </w:r>
      <w:r>
        <w:rPr>
          <w:sz w:val="20"/>
        </w:rPr>
        <w:t>be</w:t>
      </w:r>
      <w:r>
        <w:rPr>
          <w:spacing w:val="-3"/>
          <w:sz w:val="20"/>
        </w:rPr>
        <w:t xml:space="preserve"> </w:t>
      </w:r>
      <w:r>
        <w:rPr>
          <w:sz w:val="20"/>
        </w:rPr>
        <w:t>used</w:t>
      </w:r>
      <w:r>
        <w:rPr>
          <w:spacing w:val="-3"/>
          <w:sz w:val="20"/>
        </w:rPr>
        <w:t xml:space="preserve"> </w:t>
      </w:r>
      <w:r>
        <w:rPr>
          <w:sz w:val="20"/>
        </w:rPr>
        <w:t>to</w:t>
      </w:r>
      <w:r>
        <w:rPr>
          <w:spacing w:val="-3"/>
          <w:sz w:val="20"/>
        </w:rPr>
        <w:t xml:space="preserve"> </w:t>
      </w:r>
      <w:r>
        <w:rPr>
          <w:sz w:val="20"/>
        </w:rPr>
        <w:t>pass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ID</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question</w:t>
      </w:r>
      <w:r>
        <w:rPr>
          <w:spacing w:val="-3"/>
          <w:sz w:val="20"/>
        </w:rPr>
        <w:t xml:space="preserve"> </w:t>
      </w:r>
      <w:r>
        <w:rPr>
          <w:sz w:val="20"/>
        </w:rPr>
        <w:t>from</w:t>
      </w:r>
      <w:r>
        <w:rPr>
          <w:spacing w:val="-3"/>
          <w:sz w:val="20"/>
        </w:rPr>
        <w:t xml:space="preserve"> </w:t>
      </w:r>
      <w:r>
        <w:rPr>
          <w:sz w:val="20"/>
        </w:rPr>
        <w:t>the</w:t>
      </w:r>
      <w:r>
        <w:rPr>
          <w:spacing w:val="-6"/>
          <w:sz w:val="20"/>
        </w:rPr>
        <w:t xml:space="preserve"> </w:t>
      </w:r>
      <w:proofErr w:type="spellStart"/>
      <w:r>
        <w:rPr>
          <w:rFonts w:ascii="Courier New"/>
          <w:b/>
        </w:rPr>
        <w:t>MainActivity</w:t>
      </w:r>
      <w:proofErr w:type="spellEnd"/>
      <w:r>
        <w:rPr>
          <w:rFonts w:ascii="Courier New"/>
          <w:b/>
          <w:spacing w:val="-80"/>
        </w:rPr>
        <w:t xml:space="preserve"> </w:t>
      </w:r>
      <w:r>
        <w:rPr>
          <w:sz w:val="20"/>
        </w:rPr>
        <w:t xml:space="preserve">by setting the fragment arguments with the </w:t>
      </w:r>
      <w:r>
        <w:rPr>
          <w:rFonts w:ascii="Courier New"/>
          <w:b/>
        </w:rPr>
        <w:t>QUESTION_ID</w:t>
      </w:r>
      <w:r>
        <w:rPr>
          <w:rFonts w:ascii="Courier New"/>
          <w:b/>
          <w:spacing w:val="-70"/>
        </w:rPr>
        <w:t xml:space="preserve"> </w:t>
      </w:r>
      <w:r>
        <w:rPr>
          <w:sz w:val="20"/>
        </w:rPr>
        <w:t xml:space="preserve">key and also to add a default value with </w:t>
      </w:r>
      <w:r>
        <w:rPr>
          <w:rFonts w:ascii="Courier New"/>
          <w:b/>
        </w:rPr>
        <w:t>NO_QUESTION_SET</w:t>
      </w:r>
      <w:r>
        <w:rPr>
          <w:sz w:val="20"/>
        </w:rPr>
        <w:t>.</w:t>
      </w:r>
    </w:p>
    <w:p w14:paraId="39E412B4" w14:textId="77777777" w:rsidR="003D76C2" w:rsidRDefault="00000000">
      <w:pPr>
        <w:pStyle w:val="ListParagraph"/>
        <w:numPr>
          <w:ilvl w:val="0"/>
          <w:numId w:val="15"/>
        </w:numPr>
        <w:tabs>
          <w:tab w:val="left" w:pos="554"/>
        </w:tabs>
        <w:spacing w:before="141"/>
        <w:ind w:left="554"/>
        <w:jc w:val="left"/>
        <w:rPr>
          <w:sz w:val="20"/>
        </w:rPr>
      </w:pPr>
      <w:r>
        <w:rPr>
          <w:sz w:val="20"/>
        </w:rPr>
        <w:t>In</w:t>
      </w:r>
      <w:r>
        <w:rPr>
          <w:spacing w:val="-6"/>
          <w:sz w:val="20"/>
        </w:rPr>
        <w:t xml:space="preserve"> </w:t>
      </w:r>
      <w:r>
        <w:rPr>
          <w:sz w:val="20"/>
        </w:rPr>
        <w:t>the</w:t>
      </w:r>
      <w:r>
        <w:rPr>
          <w:spacing w:val="-2"/>
          <w:sz w:val="20"/>
        </w:rPr>
        <w:t xml:space="preserve"> </w:t>
      </w:r>
      <w:r>
        <w:rPr>
          <w:sz w:val="20"/>
        </w:rPr>
        <w:t>class</w:t>
      </w:r>
      <w:r>
        <w:rPr>
          <w:spacing w:val="-2"/>
          <w:sz w:val="20"/>
        </w:rPr>
        <w:t xml:space="preserve"> </w:t>
      </w:r>
      <w:r>
        <w:rPr>
          <w:sz w:val="20"/>
        </w:rPr>
        <w:t>header,</w:t>
      </w:r>
      <w:r>
        <w:rPr>
          <w:spacing w:val="-1"/>
          <w:sz w:val="20"/>
        </w:rPr>
        <w:t xml:space="preserve"> </w:t>
      </w:r>
      <w:r>
        <w:rPr>
          <w:sz w:val="20"/>
        </w:rPr>
        <w:t>add</w:t>
      </w:r>
      <w:r>
        <w:rPr>
          <w:spacing w:val="-3"/>
          <w:sz w:val="20"/>
        </w:rPr>
        <w:t xml:space="preserve"> </w:t>
      </w:r>
      <w:r>
        <w:rPr>
          <w:sz w:val="20"/>
        </w:rPr>
        <w:t>a</w:t>
      </w:r>
      <w:r>
        <w:rPr>
          <w:spacing w:val="-3"/>
          <w:sz w:val="20"/>
        </w:rPr>
        <w:t xml:space="preserve"> </w:t>
      </w:r>
      <w:r>
        <w:rPr>
          <w:sz w:val="20"/>
        </w:rPr>
        <w:t>view</w:t>
      </w:r>
      <w:r>
        <w:rPr>
          <w:spacing w:val="-3"/>
          <w:sz w:val="20"/>
        </w:rPr>
        <w:t xml:space="preserve"> </w:t>
      </w:r>
      <w:r>
        <w:rPr>
          <w:rFonts w:ascii="Courier New"/>
          <w:b/>
        </w:rPr>
        <w:t>click</w:t>
      </w:r>
      <w:r>
        <w:rPr>
          <w:rFonts w:ascii="Courier New"/>
          <w:b/>
          <w:spacing w:val="-5"/>
        </w:rPr>
        <w:t xml:space="preserve"> </w:t>
      </w:r>
      <w:r>
        <w:rPr>
          <w:rFonts w:ascii="Courier New"/>
          <w:b/>
        </w:rPr>
        <w:t>listener</w:t>
      </w:r>
      <w:r>
        <w:rPr>
          <w:rFonts w:ascii="Courier New"/>
          <w:b/>
          <w:spacing w:val="-80"/>
        </w:rPr>
        <w:t xml:space="preserve"> </w:t>
      </w:r>
      <w:r>
        <w:rPr>
          <w:sz w:val="20"/>
        </w:rPr>
        <w:t>so</w:t>
      </w:r>
      <w:r>
        <w:rPr>
          <w:spacing w:val="-2"/>
          <w:sz w:val="20"/>
        </w:rPr>
        <w:t xml:space="preserve"> </w:t>
      </w:r>
      <w:r>
        <w:rPr>
          <w:sz w:val="20"/>
        </w:rPr>
        <w:t>it</w:t>
      </w:r>
      <w:r>
        <w:rPr>
          <w:spacing w:val="-2"/>
          <w:sz w:val="20"/>
        </w:rPr>
        <w:t xml:space="preserve"> </w:t>
      </w:r>
      <w:r>
        <w:rPr>
          <w:sz w:val="20"/>
        </w:rPr>
        <w:t>appears</w:t>
      </w:r>
      <w:r>
        <w:rPr>
          <w:spacing w:val="-3"/>
          <w:sz w:val="20"/>
        </w:rPr>
        <w:t xml:space="preserve"> </w:t>
      </w:r>
      <w:r>
        <w:rPr>
          <w:sz w:val="20"/>
        </w:rPr>
        <w:t>like</w:t>
      </w:r>
      <w:r>
        <w:rPr>
          <w:spacing w:val="-1"/>
          <w:sz w:val="20"/>
        </w:rPr>
        <w:t xml:space="preserve"> </w:t>
      </w:r>
      <w:r>
        <w:rPr>
          <w:spacing w:val="-2"/>
          <w:sz w:val="20"/>
        </w:rPr>
        <w:t>this:</w:t>
      </w:r>
    </w:p>
    <w:p w14:paraId="7DAE59C8" w14:textId="77777777" w:rsidR="003D76C2" w:rsidRDefault="00D51F7C">
      <w:pPr>
        <w:pStyle w:val="BodyText"/>
        <w:spacing w:before="10"/>
        <w:rPr>
          <w:sz w:val="8"/>
        </w:rPr>
      </w:pPr>
      <w:r>
        <w:rPr>
          <w:noProof/>
        </w:rPr>
        <mc:AlternateContent>
          <mc:Choice Requires="wpg">
            <w:drawing>
              <wp:anchor distT="0" distB="0" distL="0" distR="0" simplePos="0" relativeHeight="487613440" behindDoc="1" locked="0" layoutInCell="1" allowOverlap="1" wp14:anchorId="427C9393" wp14:editId="40363F1A">
                <wp:simplePos x="0" y="0"/>
                <wp:positionH relativeFrom="page">
                  <wp:posOffset>662940</wp:posOffset>
                </wp:positionH>
                <wp:positionV relativeFrom="paragraph">
                  <wp:posOffset>90805</wp:posOffset>
                </wp:positionV>
                <wp:extent cx="5074920" cy="219075"/>
                <wp:effectExtent l="0" t="0" r="5080" b="0"/>
                <wp:wrapTopAndBottom/>
                <wp:docPr id="1372" name="docshapegroup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3"/>
                          <a:chExt cx="7992" cy="345"/>
                        </a:xfrm>
                      </wpg:grpSpPr>
                      <wps:wsp>
                        <wps:cNvPr id="1373" name="docshape167"/>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4" name="docshape168"/>
                        <wps:cNvSpPr>
                          <a:spLocks/>
                        </wps:cNvSpPr>
                        <wps:spPr bwMode="auto">
                          <a:xfrm>
                            <a:off x="1044" y="143"/>
                            <a:ext cx="7992" cy="345"/>
                          </a:xfrm>
                          <a:custGeom>
                            <a:avLst/>
                            <a:gdLst>
                              <a:gd name="T0" fmla="+- 0 9036 1044"/>
                              <a:gd name="T1" fmla="*/ T0 w 7992"/>
                              <a:gd name="T2" fmla="+- 0 468 143"/>
                              <a:gd name="T3" fmla="*/ 468 h 345"/>
                              <a:gd name="T4" fmla="+- 0 1044 1044"/>
                              <a:gd name="T5" fmla="*/ T4 w 7992"/>
                              <a:gd name="T6" fmla="+- 0 468 143"/>
                              <a:gd name="T7" fmla="*/ 468 h 345"/>
                              <a:gd name="T8" fmla="+- 0 1044 1044"/>
                              <a:gd name="T9" fmla="*/ T8 w 7992"/>
                              <a:gd name="T10" fmla="+- 0 488 143"/>
                              <a:gd name="T11" fmla="*/ 488 h 345"/>
                              <a:gd name="T12" fmla="+- 0 9036 1044"/>
                              <a:gd name="T13" fmla="*/ T12 w 7992"/>
                              <a:gd name="T14" fmla="+- 0 488 143"/>
                              <a:gd name="T15" fmla="*/ 488 h 345"/>
                              <a:gd name="T16" fmla="+- 0 9036 1044"/>
                              <a:gd name="T17" fmla="*/ T16 w 7992"/>
                              <a:gd name="T18" fmla="+- 0 468 143"/>
                              <a:gd name="T19" fmla="*/ 468 h 345"/>
                              <a:gd name="T20" fmla="+- 0 9036 1044"/>
                              <a:gd name="T21" fmla="*/ T20 w 7992"/>
                              <a:gd name="T22" fmla="+- 0 143 143"/>
                              <a:gd name="T23" fmla="*/ 143 h 345"/>
                              <a:gd name="T24" fmla="+- 0 1044 1044"/>
                              <a:gd name="T25" fmla="*/ T24 w 7992"/>
                              <a:gd name="T26" fmla="+- 0 143 143"/>
                              <a:gd name="T27" fmla="*/ 143 h 345"/>
                              <a:gd name="T28" fmla="+- 0 1044 1044"/>
                              <a:gd name="T29" fmla="*/ T28 w 7992"/>
                              <a:gd name="T30" fmla="+- 0 163 143"/>
                              <a:gd name="T31" fmla="*/ 163 h 345"/>
                              <a:gd name="T32" fmla="+- 0 9036 1044"/>
                              <a:gd name="T33" fmla="*/ T32 w 7992"/>
                              <a:gd name="T34" fmla="+- 0 163 143"/>
                              <a:gd name="T35" fmla="*/ 163 h 345"/>
                              <a:gd name="T36" fmla="+- 0 9036 1044"/>
                              <a:gd name="T37" fmla="*/ T36 w 7992"/>
                              <a:gd name="T38" fmla="+- 0 143 143"/>
                              <a:gd name="T39" fmla="*/ 143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5"/>
                                </a:moveTo>
                                <a:lnTo>
                                  <a:pt x="0" y="325"/>
                                </a:lnTo>
                                <a:lnTo>
                                  <a:pt x="0" y="345"/>
                                </a:lnTo>
                                <a:lnTo>
                                  <a:pt x="7992" y="345"/>
                                </a:lnTo>
                                <a:lnTo>
                                  <a:pt x="7992" y="3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5" name="docshape169"/>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60AFA"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AnswersFragment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proofErr w:type="spellStart"/>
                              <w:r>
                                <w:rPr>
                                  <w:rFonts w:ascii="Courier New"/>
                                  <w:spacing w:val="-2"/>
                                  <w:sz w:val="18"/>
                                </w:rPr>
                                <w:t>View.OnClickListener</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7C9393" id="docshapegroup166" o:spid="_x0000_s1130" style="position:absolute;margin-left:52.2pt;margin-top:7.15pt;width:399.6pt;height:17.25pt;z-index:-15703040;mso-wrap-distance-left:0;mso-wrap-distance-right:0;mso-position-horizontal-relative:page;mso-position-vertical-relative:text" coordorigin="1044,143"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">
                <v:rect id="docshape167" o:spid="_x0000_s1131"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" fillcolor="#f6f6f6" stroked="f">
                  <v:path arrowok="t"/>
                </v:rect>
                <v:shape id="docshape168" o:spid="_x0000_s1132"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" path="m7992,325l,325r,20l7992,345r,-20xm7992,l,,,20r7992,l7992,xe" fillcolor="#dadada" stroked="f">
                  <v:path arrowok="t" o:connecttype="custom" o:connectlocs="7992,468;0,468;0,488;7992,488;7992,468;7992,143;0,143;0,163;7992,163;7992,143" o:connectangles="0,0,0,0,0,0,0,0,0,0"/>
                </v:shape>
                <v:shape id="docshape169" o:spid="_x0000_s1133"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" filled="f" stroked="f">
                  <v:path arrowok="t"/>
                  <v:textbox inset="0,0,0,0">
                    <w:txbxContent>
                      <w:p w14:paraId="0FB60AFA"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AnswersFragment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proofErr w:type="spellStart"/>
                        <w:r>
                          <w:rPr>
                            <w:rFonts w:ascii="Courier New"/>
                            <w:spacing w:val="-2"/>
                            <w:sz w:val="18"/>
                          </w:rPr>
                          <w:t>View.OnClickListener</w:t>
                        </w:r>
                        <w:proofErr w:type="spellEnd"/>
                      </w:p>
                    </w:txbxContent>
                  </v:textbox>
                </v:shape>
                <w10:wrap type="topAndBottom" anchorx="page"/>
              </v:group>
            </w:pict>
          </mc:Fallback>
        </mc:AlternateContent>
      </w:r>
    </w:p>
    <w:p w14:paraId="24B7380E" w14:textId="77777777" w:rsidR="003D76C2" w:rsidRDefault="00000000">
      <w:pPr>
        <w:pStyle w:val="BodyText"/>
        <w:spacing w:before="72"/>
        <w:ind w:left="554"/>
      </w:pPr>
      <w:r>
        <w:t>It</w:t>
      </w:r>
      <w:r>
        <w:rPr>
          <w:spacing w:val="-1"/>
        </w:rPr>
        <w:t xml:space="preserve"> </w:t>
      </w:r>
      <w:r>
        <w:t>will</w:t>
      </w:r>
      <w:r>
        <w:rPr>
          <w:spacing w:val="-1"/>
        </w:rPr>
        <w:t xml:space="preserve"> </w:t>
      </w:r>
      <w:r>
        <w:t>be</w:t>
      </w:r>
      <w:r>
        <w:rPr>
          <w:spacing w:val="-1"/>
        </w:rPr>
        <w:t xml:space="preserve"> </w:t>
      </w:r>
      <w:r>
        <w:t>highlighted in</w:t>
      </w:r>
      <w:r>
        <w:rPr>
          <w:spacing w:val="-1"/>
        </w:rPr>
        <w:t xml:space="preserve"> </w:t>
      </w:r>
      <w:r>
        <w:t>red,</w:t>
      </w:r>
      <w:r>
        <w:rPr>
          <w:spacing w:val="-2"/>
        </w:rPr>
        <w:t xml:space="preserve"> </w:t>
      </w:r>
      <w:r>
        <w:t>and</w:t>
      </w:r>
      <w:r>
        <w:rPr>
          <w:spacing w:val="-1"/>
        </w:rPr>
        <w:t xml:space="preserve"> </w:t>
      </w:r>
      <w:r>
        <w:t>if</w:t>
      </w:r>
      <w:r>
        <w:rPr>
          <w:spacing w:val="-1"/>
        </w:rPr>
        <w:t xml:space="preserve"> </w:t>
      </w:r>
      <w:r>
        <w:t>you</w:t>
      </w:r>
      <w:r>
        <w:rPr>
          <w:spacing w:val="-1"/>
        </w:rPr>
        <w:t xml:space="preserve"> </w:t>
      </w:r>
      <w:r>
        <w:t>hover</w:t>
      </w:r>
      <w:r>
        <w:rPr>
          <w:spacing w:val="-1"/>
        </w:rPr>
        <w:t xml:space="preserve"> </w:t>
      </w:r>
      <w:r>
        <w:t>over the</w:t>
      </w:r>
      <w:r>
        <w:rPr>
          <w:spacing w:val="-1"/>
        </w:rPr>
        <w:t xml:space="preserve"> </w:t>
      </w:r>
      <w:r>
        <w:t>error,</w:t>
      </w:r>
      <w:r>
        <w:rPr>
          <w:spacing w:val="-1"/>
        </w:rPr>
        <w:t xml:space="preserve"> </w:t>
      </w:r>
      <w:r>
        <w:t>it will</w:t>
      </w:r>
      <w:r>
        <w:rPr>
          <w:spacing w:val="-1"/>
        </w:rPr>
        <w:t xml:space="preserve"> </w:t>
      </w:r>
      <w:r>
        <w:t>prompt</w:t>
      </w:r>
      <w:r>
        <w:rPr>
          <w:spacing w:val="-1"/>
        </w:rPr>
        <w:t xml:space="preserve"> </w:t>
      </w:r>
      <w:r>
        <w:t xml:space="preserve">you </w:t>
      </w:r>
      <w:r>
        <w:rPr>
          <w:spacing w:val="-5"/>
        </w:rPr>
        <w:t>to</w:t>
      </w:r>
    </w:p>
    <w:p w14:paraId="23EE483B" w14:textId="77777777" w:rsidR="003D76C2" w:rsidRDefault="00000000">
      <w:pPr>
        <w:spacing w:before="8"/>
        <w:ind w:left="554"/>
        <w:rPr>
          <w:sz w:val="20"/>
        </w:rPr>
      </w:pPr>
      <w:r>
        <w:rPr>
          <w:sz w:val="20"/>
        </w:rPr>
        <w:t>implement</w:t>
      </w:r>
      <w:r>
        <w:rPr>
          <w:spacing w:val="-5"/>
          <w:sz w:val="20"/>
        </w:rPr>
        <w:t xml:space="preserve"> </w:t>
      </w:r>
      <w:r>
        <w:rPr>
          <w:sz w:val="20"/>
        </w:rPr>
        <w:t>the</w:t>
      </w:r>
      <w:r>
        <w:rPr>
          <w:spacing w:val="-3"/>
          <w:sz w:val="20"/>
        </w:rPr>
        <w:t xml:space="preserve"> </w:t>
      </w:r>
      <w:r>
        <w:rPr>
          <w:rFonts w:ascii="Courier New"/>
          <w:b/>
        </w:rPr>
        <w:t>click</w:t>
      </w:r>
      <w:r>
        <w:rPr>
          <w:rFonts w:ascii="Courier New"/>
          <w:b/>
          <w:spacing w:val="-7"/>
        </w:rPr>
        <w:t xml:space="preserve"> </w:t>
      </w:r>
      <w:r>
        <w:rPr>
          <w:rFonts w:ascii="Courier New"/>
          <w:b/>
        </w:rPr>
        <w:t>listener</w:t>
      </w:r>
      <w:r>
        <w:rPr>
          <w:rFonts w:ascii="Courier New"/>
          <w:b/>
          <w:spacing w:val="-80"/>
        </w:rPr>
        <w:t xml:space="preserve"> </w:t>
      </w:r>
      <w:r>
        <w:rPr>
          <w:sz w:val="20"/>
        </w:rPr>
        <w:t>function,</w:t>
      </w:r>
      <w:r>
        <w:rPr>
          <w:spacing w:val="-3"/>
          <w:sz w:val="20"/>
        </w:rPr>
        <w:t xml:space="preserve"> </w:t>
      </w:r>
      <w:proofErr w:type="spellStart"/>
      <w:r>
        <w:rPr>
          <w:rFonts w:ascii="Courier New"/>
          <w:b/>
        </w:rPr>
        <w:t>onClick</w:t>
      </w:r>
      <w:proofErr w:type="spellEnd"/>
      <w:r>
        <w:rPr>
          <w:sz w:val="20"/>
        </w:rPr>
        <w:t>,</w:t>
      </w:r>
      <w:r>
        <w:rPr>
          <w:spacing w:val="-3"/>
          <w:sz w:val="20"/>
        </w:rPr>
        <w:t xml:space="preserve"> </w:t>
      </w:r>
      <w:r>
        <w:rPr>
          <w:sz w:val="20"/>
        </w:rPr>
        <w:t>which</w:t>
      </w:r>
      <w:r>
        <w:rPr>
          <w:spacing w:val="-2"/>
          <w:sz w:val="20"/>
        </w:rPr>
        <w:t xml:space="preserve"> </w:t>
      </w:r>
      <w:r>
        <w:rPr>
          <w:sz w:val="20"/>
        </w:rPr>
        <w:t>you</w:t>
      </w:r>
      <w:r>
        <w:rPr>
          <w:spacing w:val="-2"/>
          <w:sz w:val="20"/>
        </w:rPr>
        <w:t xml:space="preserve"> </w:t>
      </w:r>
      <w:r>
        <w:rPr>
          <w:sz w:val="20"/>
        </w:rPr>
        <w:t>should</w:t>
      </w:r>
      <w:r>
        <w:rPr>
          <w:spacing w:val="-2"/>
          <w:sz w:val="20"/>
        </w:rPr>
        <w:t xml:space="preserve"> </w:t>
      </w:r>
      <w:r>
        <w:rPr>
          <w:spacing w:val="-5"/>
          <w:sz w:val="20"/>
        </w:rPr>
        <w:t>do.</w:t>
      </w:r>
    </w:p>
    <w:p w14:paraId="0755BC6E" w14:textId="77777777" w:rsidR="003D76C2" w:rsidRDefault="00000000">
      <w:pPr>
        <w:pStyle w:val="ListParagraph"/>
        <w:numPr>
          <w:ilvl w:val="0"/>
          <w:numId w:val="15"/>
        </w:numPr>
        <w:tabs>
          <w:tab w:val="left" w:pos="554"/>
        </w:tabs>
        <w:spacing w:before="140"/>
        <w:ind w:left="554"/>
        <w:jc w:val="left"/>
        <w:rPr>
          <w:sz w:val="20"/>
        </w:rPr>
      </w:pPr>
      <w:r>
        <w:rPr>
          <w:sz w:val="20"/>
        </w:rPr>
        <w:t>For</w:t>
      </w:r>
      <w:r>
        <w:rPr>
          <w:spacing w:val="-3"/>
          <w:sz w:val="20"/>
        </w:rPr>
        <w:t xml:space="preserve"> </w:t>
      </w:r>
      <w:r>
        <w:rPr>
          <w:sz w:val="20"/>
        </w:rPr>
        <w:t>now, it</w:t>
      </w:r>
      <w:r>
        <w:rPr>
          <w:spacing w:val="-1"/>
          <w:sz w:val="20"/>
        </w:rPr>
        <w:t xml:space="preserve"> </w:t>
      </w:r>
      <w:r>
        <w:rPr>
          <w:sz w:val="20"/>
        </w:rPr>
        <w:t>will just</w:t>
      </w:r>
      <w:r>
        <w:rPr>
          <w:spacing w:val="-1"/>
          <w:sz w:val="20"/>
        </w:rPr>
        <w:t xml:space="preserve"> </w:t>
      </w:r>
      <w:r>
        <w:rPr>
          <w:sz w:val="20"/>
        </w:rPr>
        <w:t>display as</w:t>
      </w:r>
      <w:r>
        <w:rPr>
          <w:spacing w:val="-1"/>
          <w:sz w:val="20"/>
        </w:rPr>
        <w:t xml:space="preserve"> </w:t>
      </w:r>
      <w:r>
        <w:rPr>
          <w:spacing w:val="-2"/>
          <w:sz w:val="20"/>
        </w:rPr>
        <w:t>follows:</w:t>
      </w:r>
    </w:p>
    <w:p w14:paraId="7F2A75E3" w14:textId="77777777" w:rsidR="003D76C2" w:rsidRDefault="00D51F7C">
      <w:pPr>
        <w:pStyle w:val="BodyText"/>
        <w:spacing w:before="4"/>
        <w:rPr>
          <w:sz w:val="9"/>
        </w:rPr>
      </w:pPr>
      <w:r>
        <w:rPr>
          <w:noProof/>
        </w:rPr>
        <mc:AlternateContent>
          <mc:Choice Requires="wpg">
            <w:drawing>
              <wp:anchor distT="0" distB="0" distL="0" distR="0" simplePos="0" relativeHeight="487613952" behindDoc="1" locked="0" layoutInCell="1" allowOverlap="1" wp14:anchorId="7C1F93F8" wp14:editId="627C94E4">
                <wp:simplePos x="0" y="0"/>
                <wp:positionH relativeFrom="page">
                  <wp:posOffset>662940</wp:posOffset>
                </wp:positionH>
                <wp:positionV relativeFrom="paragraph">
                  <wp:posOffset>95885</wp:posOffset>
                </wp:positionV>
                <wp:extent cx="5074920" cy="574675"/>
                <wp:effectExtent l="0" t="0" r="5080" b="0"/>
                <wp:wrapTopAndBottom/>
                <wp:docPr id="1368" name="docshapegroup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51"/>
                          <a:chExt cx="7992" cy="905"/>
                        </a:xfrm>
                      </wpg:grpSpPr>
                      <wps:wsp>
                        <wps:cNvPr id="1369" name="docshape171"/>
                        <wps:cNvSpPr>
                          <a:spLocks/>
                        </wps:cNvSpPr>
                        <wps:spPr bwMode="auto">
                          <a:xfrm>
                            <a:off x="1044" y="161"/>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0" name="docshape172"/>
                        <wps:cNvSpPr>
                          <a:spLocks/>
                        </wps:cNvSpPr>
                        <wps:spPr bwMode="auto">
                          <a:xfrm>
                            <a:off x="1044" y="151"/>
                            <a:ext cx="7992" cy="905"/>
                          </a:xfrm>
                          <a:custGeom>
                            <a:avLst/>
                            <a:gdLst>
                              <a:gd name="T0" fmla="+- 0 9036 1044"/>
                              <a:gd name="T1" fmla="*/ T0 w 7992"/>
                              <a:gd name="T2" fmla="+- 0 1035 151"/>
                              <a:gd name="T3" fmla="*/ 1035 h 905"/>
                              <a:gd name="T4" fmla="+- 0 1044 1044"/>
                              <a:gd name="T5" fmla="*/ T4 w 7992"/>
                              <a:gd name="T6" fmla="+- 0 1035 151"/>
                              <a:gd name="T7" fmla="*/ 1035 h 905"/>
                              <a:gd name="T8" fmla="+- 0 1044 1044"/>
                              <a:gd name="T9" fmla="*/ T8 w 7992"/>
                              <a:gd name="T10" fmla="+- 0 1055 151"/>
                              <a:gd name="T11" fmla="*/ 1055 h 905"/>
                              <a:gd name="T12" fmla="+- 0 9036 1044"/>
                              <a:gd name="T13" fmla="*/ T12 w 7992"/>
                              <a:gd name="T14" fmla="+- 0 1055 151"/>
                              <a:gd name="T15" fmla="*/ 1055 h 905"/>
                              <a:gd name="T16" fmla="+- 0 9036 1044"/>
                              <a:gd name="T17" fmla="*/ T16 w 7992"/>
                              <a:gd name="T18" fmla="+- 0 1035 151"/>
                              <a:gd name="T19" fmla="*/ 1035 h 905"/>
                              <a:gd name="T20" fmla="+- 0 9036 1044"/>
                              <a:gd name="T21" fmla="*/ T20 w 7992"/>
                              <a:gd name="T22" fmla="+- 0 151 151"/>
                              <a:gd name="T23" fmla="*/ 151 h 905"/>
                              <a:gd name="T24" fmla="+- 0 1044 1044"/>
                              <a:gd name="T25" fmla="*/ T24 w 7992"/>
                              <a:gd name="T26" fmla="+- 0 151 151"/>
                              <a:gd name="T27" fmla="*/ 151 h 905"/>
                              <a:gd name="T28" fmla="+- 0 1044 1044"/>
                              <a:gd name="T29" fmla="*/ T28 w 7992"/>
                              <a:gd name="T30" fmla="+- 0 171 151"/>
                              <a:gd name="T31" fmla="*/ 171 h 905"/>
                              <a:gd name="T32" fmla="+- 0 9036 1044"/>
                              <a:gd name="T33" fmla="*/ T32 w 7992"/>
                              <a:gd name="T34" fmla="+- 0 171 151"/>
                              <a:gd name="T35" fmla="*/ 171 h 905"/>
                              <a:gd name="T36" fmla="+- 0 9036 1044"/>
                              <a:gd name="T37" fmla="*/ T36 w 7992"/>
                              <a:gd name="T38" fmla="+- 0 151 151"/>
                              <a:gd name="T39" fmla="*/ 151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1" name="docshape173"/>
                        <wps:cNvSpPr txBox="1">
                          <a:spLocks/>
                        </wps:cNvSpPr>
                        <wps:spPr bwMode="auto">
                          <a:xfrm>
                            <a:off x="1044" y="171"/>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F63E8"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onClick</w:t>
                              </w:r>
                              <w:proofErr w:type="spellEnd"/>
                              <w:r>
                                <w:rPr>
                                  <w:rFonts w:ascii="Courier New"/>
                                  <w:sz w:val="18"/>
                                </w:rPr>
                                <w:t>(v:</w:t>
                              </w:r>
                              <w:r>
                                <w:rPr>
                                  <w:rFonts w:ascii="Courier New"/>
                                  <w:spacing w:val="-7"/>
                                  <w:sz w:val="18"/>
                                </w:rPr>
                                <w:t xml:space="preserve"> </w:t>
                              </w:r>
                              <w:r>
                                <w:rPr>
                                  <w:rFonts w:ascii="Courier New"/>
                                  <w:sz w:val="18"/>
                                </w:rPr>
                                <w:t>View?)</w:t>
                              </w:r>
                              <w:r>
                                <w:rPr>
                                  <w:rFonts w:ascii="Courier New"/>
                                  <w:spacing w:val="-6"/>
                                  <w:sz w:val="18"/>
                                </w:rPr>
                                <w:t xml:space="preserve"> </w:t>
                              </w:r>
                              <w:r>
                                <w:rPr>
                                  <w:rFonts w:ascii="Courier New"/>
                                  <w:spacing w:val="-10"/>
                                  <w:sz w:val="18"/>
                                </w:rPr>
                                <w:t>{</w:t>
                              </w:r>
                            </w:p>
                            <w:p w14:paraId="00E8804B" w14:textId="77777777" w:rsidR="003D76C2" w:rsidRDefault="00000000">
                              <w:pPr>
                                <w:spacing w:before="76"/>
                                <w:ind w:left="885"/>
                                <w:rPr>
                                  <w:rFonts w:ascii="Courier New"/>
                                  <w:b/>
                                  <w:sz w:val="18"/>
                                </w:rPr>
                              </w:pPr>
                              <w:r>
                                <w:rPr>
                                  <w:rFonts w:ascii="Courier New"/>
                                  <w:b/>
                                  <w:sz w:val="18"/>
                                </w:rPr>
                                <w:t>TODO("not</w:t>
                              </w:r>
                              <w:r>
                                <w:rPr>
                                  <w:rFonts w:ascii="Courier New"/>
                                  <w:b/>
                                  <w:spacing w:val="-10"/>
                                  <w:sz w:val="18"/>
                                </w:rPr>
                                <w:t xml:space="preserve"> </w:t>
                              </w:r>
                              <w:r>
                                <w:rPr>
                                  <w:rFonts w:ascii="Courier New"/>
                                  <w:b/>
                                  <w:sz w:val="18"/>
                                </w:rPr>
                                <w:t>implemented</w:t>
                              </w:r>
                              <w:r>
                                <w:rPr>
                                  <w:rFonts w:ascii="Courier New"/>
                                  <w:b/>
                                  <w:spacing w:val="-10"/>
                                  <w:sz w:val="18"/>
                                </w:rPr>
                                <w:t xml:space="preserve"> </w:t>
                              </w:r>
                              <w:r>
                                <w:rPr>
                                  <w:rFonts w:ascii="Courier New"/>
                                  <w:b/>
                                  <w:spacing w:val="-2"/>
                                  <w:sz w:val="18"/>
                                </w:rPr>
                                <w:t>yet")</w:t>
                              </w:r>
                            </w:p>
                            <w:p w14:paraId="728E7BE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1F93F8" id="docshapegroup170" o:spid="_x0000_s1134" style="position:absolute;margin-left:52.2pt;margin-top:7.55pt;width:399.6pt;height:45.25pt;z-index:-15702528;mso-wrap-distance-left:0;mso-wrap-distance-right:0;mso-position-horizontal-relative:page;mso-position-vertical-relative:text" coordorigin="1044,151"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">
                <v:rect id="docshape171" o:spid="_x0000_s1135" style="position:absolute;left:1044;top:161;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" fillcolor="#f6f6f6" stroked="f">
                  <v:path arrowok="t"/>
                </v:rect>
                <v:shape id="docshape172" o:spid="_x0000_s1136" style="position:absolute;left:1044;top:151;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" path="m7992,884l,884r,20l7992,904r,-20xm7992,l,,,20r7992,l7992,xe" fillcolor="#dadada" stroked="f">
                  <v:path arrowok="t" o:connecttype="custom" o:connectlocs="7992,1035;0,1035;0,1055;7992,1055;7992,1035;7992,151;0,151;0,171;7992,171;7992,151" o:connectangles="0,0,0,0,0,0,0,0,0,0"/>
                </v:shape>
                <v:shape id="docshape173" o:spid="_x0000_s1137" type="#_x0000_t202" style="position:absolute;left:1044;top:171;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" filled="f" stroked="f">
                  <v:path arrowok="t"/>
                  <v:textbox inset="0,0,0,0">
                    <w:txbxContent>
                      <w:p w14:paraId="1E3F63E8"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onClick</w:t>
                        </w:r>
                        <w:proofErr w:type="spellEnd"/>
                        <w:r>
                          <w:rPr>
                            <w:rFonts w:ascii="Courier New"/>
                            <w:sz w:val="18"/>
                          </w:rPr>
                          <w:t>(v:</w:t>
                        </w:r>
                        <w:r>
                          <w:rPr>
                            <w:rFonts w:ascii="Courier New"/>
                            <w:spacing w:val="-7"/>
                            <w:sz w:val="18"/>
                          </w:rPr>
                          <w:t xml:space="preserve"> </w:t>
                        </w:r>
                        <w:r>
                          <w:rPr>
                            <w:rFonts w:ascii="Courier New"/>
                            <w:sz w:val="18"/>
                          </w:rPr>
                          <w:t>View?)</w:t>
                        </w:r>
                        <w:r>
                          <w:rPr>
                            <w:rFonts w:ascii="Courier New"/>
                            <w:spacing w:val="-6"/>
                            <w:sz w:val="18"/>
                          </w:rPr>
                          <w:t xml:space="preserve"> </w:t>
                        </w:r>
                        <w:r>
                          <w:rPr>
                            <w:rFonts w:ascii="Courier New"/>
                            <w:spacing w:val="-10"/>
                            <w:sz w:val="18"/>
                          </w:rPr>
                          <w:t>{</w:t>
                        </w:r>
                      </w:p>
                      <w:p w14:paraId="00E8804B" w14:textId="77777777" w:rsidR="003D76C2" w:rsidRDefault="00000000">
                        <w:pPr>
                          <w:spacing w:before="76"/>
                          <w:ind w:left="885"/>
                          <w:rPr>
                            <w:rFonts w:ascii="Courier New"/>
                            <w:b/>
                            <w:sz w:val="18"/>
                          </w:rPr>
                        </w:pPr>
                        <w:r>
                          <w:rPr>
                            <w:rFonts w:ascii="Courier New"/>
                            <w:b/>
                            <w:sz w:val="18"/>
                          </w:rPr>
                          <w:t>TODO("not</w:t>
                        </w:r>
                        <w:r>
                          <w:rPr>
                            <w:rFonts w:ascii="Courier New"/>
                            <w:b/>
                            <w:spacing w:val="-10"/>
                            <w:sz w:val="18"/>
                          </w:rPr>
                          <w:t xml:space="preserve"> </w:t>
                        </w:r>
                        <w:r>
                          <w:rPr>
                            <w:rFonts w:ascii="Courier New"/>
                            <w:b/>
                            <w:sz w:val="18"/>
                          </w:rPr>
                          <w:t>implemented</w:t>
                        </w:r>
                        <w:r>
                          <w:rPr>
                            <w:rFonts w:ascii="Courier New"/>
                            <w:b/>
                            <w:spacing w:val="-10"/>
                            <w:sz w:val="18"/>
                          </w:rPr>
                          <w:t xml:space="preserve"> </w:t>
                        </w:r>
                        <w:r>
                          <w:rPr>
                            <w:rFonts w:ascii="Courier New"/>
                            <w:b/>
                            <w:spacing w:val="-2"/>
                            <w:sz w:val="18"/>
                          </w:rPr>
                          <w:t>yet")</w:t>
                        </w:r>
                      </w:p>
                      <w:p w14:paraId="728E7BE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AF992EF" w14:textId="77777777" w:rsidR="003D76C2" w:rsidRDefault="00000000">
      <w:pPr>
        <w:pStyle w:val="ListParagraph"/>
        <w:numPr>
          <w:ilvl w:val="0"/>
          <w:numId w:val="15"/>
        </w:numPr>
        <w:tabs>
          <w:tab w:val="left" w:pos="554"/>
        </w:tabs>
        <w:ind w:left="554"/>
        <w:jc w:val="left"/>
        <w:rPr>
          <w:sz w:val="20"/>
        </w:rPr>
      </w:pPr>
      <w:r>
        <w:rPr>
          <w:sz w:val="20"/>
        </w:rPr>
        <w:t>Add</w:t>
      </w:r>
      <w:r>
        <w:rPr>
          <w:spacing w:val="-1"/>
          <w:sz w:val="20"/>
        </w:rPr>
        <w:t xml:space="preserve"> </w:t>
      </w:r>
      <w:r>
        <w:rPr>
          <w:sz w:val="20"/>
        </w:rPr>
        <w:t>the</w:t>
      </w:r>
      <w:r>
        <w:rPr>
          <w:spacing w:val="-1"/>
          <w:sz w:val="20"/>
        </w:rPr>
        <w:t xml:space="preserve"> </w:t>
      </w:r>
      <w:r>
        <w:rPr>
          <w:sz w:val="20"/>
        </w:rPr>
        <w:t>view widget</w:t>
      </w:r>
      <w:r>
        <w:rPr>
          <w:spacing w:val="-1"/>
          <w:sz w:val="20"/>
        </w:rPr>
        <w:t xml:space="preserve"> </w:t>
      </w:r>
      <w:r>
        <w:rPr>
          <w:sz w:val="20"/>
        </w:rPr>
        <w:t>import</w:t>
      </w:r>
      <w:r>
        <w:rPr>
          <w:spacing w:val="-1"/>
          <w:sz w:val="20"/>
        </w:rPr>
        <w:t xml:space="preserve"> </w:t>
      </w:r>
      <w:r>
        <w:rPr>
          <w:sz w:val="20"/>
        </w:rPr>
        <w:t>to the</w:t>
      </w:r>
      <w:r>
        <w:rPr>
          <w:spacing w:val="-1"/>
          <w:sz w:val="20"/>
        </w:rPr>
        <w:t xml:space="preserve"> </w:t>
      </w:r>
      <w:r>
        <w:rPr>
          <w:sz w:val="20"/>
        </w:rPr>
        <w:t xml:space="preserve">imports </w:t>
      </w:r>
      <w:r>
        <w:rPr>
          <w:spacing w:val="-2"/>
          <w:sz w:val="20"/>
        </w:rPr>
        <w:t>list:</w:t>
      </w:r>
    </w:p>
    <w:p w14:paraId="73868BE6" w14:textId="77777777" w:rsidR="003D76C2" w:rsidRDefault="00D51F7C">
      <w:pPr>
        <w:pStyle w:val="BodyText"/>
        <w:spacing w:before="1"/>
        <w:rPr>
          <w:sz w:val="9"/>
        </w:rPr>
      </w:pPr>
      <w:r>
        <w:rPr>
          <w:noProof/>
        </w:rPr>
        <mc:AlternateContent>
          <mc:Choice Requires="wpg">
            <w:drawing>
              <wp:anchor distT="0" distB="0" distL="0" distR="0" simplePos="0" relativeHeight="487614464" behindDoc="1" locked="0" layoutInCell="1" allowOverlap="1" wp14:anchorId="6068DC26" wp14:editId="31D2782B">
                <wp:simplePos x="0" y="0"/>
                <wp:positionH relativeFrom="page">
                  <wp:posOffset>662940</wp:posOffset>
                </wp:positionH>
                <wp:positionV relativeFrom="paragraph">
                  <wp:posOffset>93980</wp:posOffset>
                </wp:positionV>
                <wp:extent cx="5074920" cy="223520"/>
                <wp:effectExtent l="0" t="0" r="5080" b="5080"/>
                <wp:wrapTopAndBottom/>
                <wp:docPr id="1364" name="docshapegroup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3520"/>
                          <a:chOff x="1044" y="148"/>
                          <a:chExt cx="7992" cy="352"/>
                        </a:xfrm>
                      </wpg:grpSpPr>
                      <wps:wsp>
                        <wps:cNvPr id="1365" name="docshape175"/>
                        <wps:cNvSpPr>
                          <a:spLocks/>
                        </wps:cNvSpPr>
                        <wps:spPr bwMode="auto">
                          <a:xfrm>
                            <a:off x="1044" y="157"/>
                            <a:ext cx="7992" cy="33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6" name="docshape176"/>
                        <wps:cNvSpPr>
                          <a:spLocks/>
                        </wps:cNvSpPr>
                        <wps:spPr bwMode="auto">
                          <a:xfrm>
                            <a:off x="1044" y="147"/>
                            <a:ext cx="7992" cy="352"/>
                          </a:xfrm>
                          <a:custGeom>
                            <a:avLst/>
                            <a:gdLst>
                              <a:gd name="T0" fmla="+- 0 9036 1044"/>
                              <a:gd name="T1" fmla="*/ T0 w 7992"/>
                              <a:gd name="T2" fmla="+- 0 479 148"/>
                              <a:gd name="T3" fmla="*/ 479 h 352"/>
                              <a:gd name="T4" fmla="+- 0 1044 1044"/>
                              <a:gd name="T5" fmla="*/ T4 w 7992"/>
                              <a:gd name="T6" fmla="+- 0 479 148"/>
                              <a:gd name="T7" fmla="*/ 479 h 352"/>
                              <a:gd name="T8" fmla="+- 0 1044 1044"/>
                              <a:gd name="T9" fmla="*/ T8 w 7992"/>
                              <a:gd name="T10" fmla="+- 0 499 148"/>
                              <a:gd name="T11" fmla="*/ 499 h 352"/>
                              <a:gd name="T12" fmla="+- 0 9036 1044"/>
                              <a:gd name="T13" fmla="*/ T12 w 7992"/>
                              <a:gd name="T14" fmla="+- 0 499 148"/>
                              <a:gd name="T15" fmla="*/ 499 h 352"/>
                              <a:gd name="T16" fmla="+- 0 9036 1044"/>
                              <a:gd name="T17" fmla="*/ T16 w 7992"/>
                              <a:gd name="T18" fmla="+- 0 479 148"/>
                              <a:gd name="T19" fmla="*/ 479 h 352"/>
                              <a:gd name="T20" fmla="+- 0 9036 1044"/>
                              <a:gd name="T21" fmla="*/ T20 w 7992"/>
                              <a:gd name="T22" fmla="+- 0 148 148"/>
                              <a:gd name="T23" fmla="*/ 148 h 352"/>
                              <a:gd name="T24" fmla="+- 0 1044 1044"/>
                              <a:gd name="T25" fmla="*/ T24 w 7992"/>
                              <a:gd name="T26" fmla="+- 0 148 148"/>
                              <a:gd name="T27" fmla="*/ 148 h 352"/>
                              <a:gd name="T28" fmla="+- 0 1044 1044"/>
                              <a:gd name="T29" fmla="*/ T28 w 7992"/>
                              <a:gd name="T30" fmla="+- 0 168 148"/>
                              <a:gd name="T31" fmla="*/ 168 h 352"/>
                              <a:gd name="T32" fmla="+- 0 9036 1044"/>
                              <a:gd name="T33" fmla="*/ T32 w 7992"/>
                              <a:gd name="T34" fmla="+- 0 168 148"/>
                              <a:gd name="T35" fmla="*/ 168 h 352"/>
                              <a:gd name="T36" fmla="+- 0 9036 1044"/>
                              <a:gd name="T37" fmla="*/ T36 w 7992"/>
                              <a:gd name="T38" fmla="+- 0 148 148"/>
                              <a:gd name="T39" fmla="*/ 148 h 3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2">
                                <a:moveTo>
                                  <a:pt x="7992" y="331"/>
                                </a:moveTo>
                                <a:lnTo>
                                  <a:pt x="0" y="331"/>
                                </a:lnTo>
                                <a:lnTo>
                                  <a:pt x="0" y="351"/>
                                </a:lnTo>
                                <a:lnTo>
                                  <a:pt x="7992" y="351"/>
                                </a:lnTo>
                                <a:lnTo>
                                  <a:pt x="7992" y="331"/>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7" name="docshape177"/>
                        <wps:cNvSpPr txBox="1">
                          <a:spLocks/>
                        </wps:cNvSpPr>
                        <wps:spPr bwMode="auto">
                          <a:xfrm>
                            <a:off x="1044" y="167"/>
                            <a:ext cx="7992"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65073" w14:textId="77777777" w:rsidR="003D76C2" w:rsidRDefault="00000000">
                              <w:pPr>
                                <w:spacing w:before="44"/>
                                <w:ind w:left="453"/>
                                <w:rPr>
                                  <w:rFonts w:ascii="Courier New"/>
                                  <w:b/>
                                  <w:sz w:val="18"/>
                                </w:rPr>
                              </w:pPr>
                              <w:r>
                                <w:rPr>
                                  <w:rFonts w:ascii="Courier New"/>
                                  <w:b/>
                                  <w:sz w:val="18"/>
                                </w:rPr>
                                <w:t>import</w:t>
                              </w:r>
                              <w:r>
                                <w:rPr>
                                  <w:rFonts w:ascii="Courier New"/>
                                  <w:b/>
                                  <w:spacing w:val="-6"/>
                                  <w:sz w:val="18"/>
                                </w:rPr>
                                <w:t xml:space="preserve"> </w:t>
                              </w:r>
                              <w:proofErr w:type="spellStart"/>
                              <w:r>
                                <w:rPr>
                                  <w:rFonts w:ascii="Courier New"/>
                                  <w:b/>
                                  <w:spacing w:val="-2"/>
                                  <w:sz w:val="18"/>
                                </w:rPr>
                                <w:t>android.widget.TextView</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68DC26" id="docshapegroup174" o:spid="_x0000_s1138" style="position:absolute;margin-left:52.2pt;margin-top:7.4pt;width:399.6pt;height:17.6pt;z-index:-15702016;mso-wrap-distance-left:0;mso-wrap-distance-right:0;mso-position-horizontal-relative:page;mso-position-vertical-relative:text" coordorigin="1044,148" coordsize="7992,3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">
                <v:rect id="docshape175" o:spid="_x0000_s1139" style="position:absolute;left:1044;top:157;width:7992;height:3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" fillcolor="#f6f6f6" stroked="f">
                  <v:path arrowok="t"/>
                </v:rect>
                <v:shape id="docshape176" o:spid="_x0000_s1140" style="position:absolute;left:1044;top:147;width:7992;height:352;visibility:visible;mso-wrap-style:square;v-text-anchor:top" coordsize="7992,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" path="m7992,331l,331r,20l7992,351r,-20xm7992,l,,,20r7992,l7992,xe" fillcolor="#dadada" stroked="f">
                  <v:path arrowok="t" o:connecttype="custom" o:connectlocs="7992,479;0,479;0,499;7992,499;7992,479;7992,148;0,148;0,168;7992,168;7992,148" o:connectangles="0,0,0,0,0,0,0,0,0,0"/>
                </v:shape>
                <v:shape id="docshape177" o:spid="_x0000_s1141" type="#_x0000_t202" style="position:absolute;left:1044;top:167;width:7992;height: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" filled="f" stroked="f">
                  <v:path arrowok="t"/>
                  <v:textbox inset="0,0,0,0">
                    <w:txbxContent>
                      <w:p w14:paraId="56E65073" w14:textId="77777777" w:rsidR="003D76C2" w:rsidRDefault="00000000">
                        <w:pPr>
                          <w:spacing w:before="44"/>
                          <w:ind w:left="453"/>
                          <w:rPr>
                            <w:rFonts w:ascii="Courier New"/>
                            <w:b/>
                            <w:sz w:val="18"/>
                          </w:rPr>
                        </w:pPr>
                        <w:r>
                          <w:rPr>
                            <w:rFonts w:ascii="Courier New"/>
                            <w:b/>
                            <w:sz w:val="18"/>
                          </w:rPr>
                          <w:t>import</w:t>
                        </w:r>
                        <w:r>
                          <w:rPr>
                            <w:rFonts w:ascii="Courier New"/>
                            <w:b/>
                            <w:spacing w:val="-6"/>
                            <w:sz w:val="18"/>
                          </w:rPr>
                          <w:t xml:space="preserve"> </w:t>
                        </w:r>
                        <w:proofErr w:type="spellStart"/>
                        <w:r>
                          <w:rPr>
                            <w:rFonts w:ascii="Courier New"/>
                            <w:b/>
                            <w:spacing w:val="-2"/>
                            <w:sz w:val="18"/>
                          </w:rPr>
                          <w:t>android.widget.TextView</w:t>
                        </w:r>
                        <w:proofErr w:type="spellEnd"/>
                      </w:p>
                    </w:txbxContent>
                  </v:textbox>
                </v:shape>
                <w10:wrap type="topAndBottom" anchorx="page"/>
              </v:group>
            </w:pict>
          </mc:Fallback>
        </mc:AlternateContent>
      </w:r>
    </w:p>
    <w:p w14:paraId="0BB1F5C9" w14:textId="77777777" w:rsidR="003D76C2" w:rsidRDefault="00000000">
      <w:pPr>
        <w:pStyle w:val="ListParagraph"/>
        <w:numPr>
          <w:ilvl w:val="0"/>
          <w:numId w:val="15"/>
        </w:numPr>
        <w:tabs>
          <w:tab w:val="left" w:pos="554"/>
        </w:tabs>
        <w:spacing w:before="68"/>
        <w:ind w:left="554" w:right="989"/>
        <w:jc w:val="left"/>
        <w:rPr>
          <w:sz w:val="20"/>
        </w:rPr>
      </w:pPr>
      <w:r>
        <w:rPr>
          <w:sz w:val="20"/>
        </w:rPr>
        <w:t>Add</w:t>
      </w:r>
      <w:r>
        <w:rPr>
          <w:spacing w:val="-7"/>
          <w:sz w:val="20"/>
        </w:rPr>
        <w:t xml:space="preserve"> </w:t>
      </w:r>
      <w:r>
        <w:rPr>
          <w:sz w:val="20"/>
        </w:rPr>
        <w:t>the</w:t>
      </w:r>
      <w:r>
        <w:rPr>
          <w:spacing w:val="-4"/>
          <w:sz w:val="20"/>
        </w:rPr>
        <w:t xml:space="preserve"> </w:t>
      </w:r>
      <w:proofErr w:type="spellStart"/>
      <w:r>
        <w:rPr>
          <w:rFonts w:ascii="Courier New"/>
          <w:b/>
        </w:rPr>
        <w:t>questionId</w:t>
      </w:r>
      <w:proofErr w:type="spellEnd"/>
      <w:r>
        <w:rPr>
          <w:rFonts w:ascii="Courier New"/>
          <w:b/>
          <w:spacing w:val="-80"/>
        </w:rPr>
        <w:t xml:space="preserve"> </w:t>
      </w:r>
      <w:r>
        <w:rPr>
          <w:sz w:val="20"/>
        </w:rPr>
        <w:t>property</w:t>
      </w:r>
      <w:r>
        <w:rPr>
          <w:spacing w:val="-4"/>
          <w:sz w:val="20"/>
        </w:rPr>
        <w:t xml:space="preserve"> </w:t>
      </w:r>
      <w:r>
        <w:rPr>
          <w:sz w:val="20"/>
        </w:rPr>
        <w:t>and</w:t>
      </w:r>
      <w:r>
        <w:rPr>
          <w:spacing w:val="-4"/>
          <w:sz w:val="20"/>
        </w:rPr>
        <w:t xml:space="preserve"> </w:t>
      </w:r>
      <w:r>
        <w:rPr>
          <w:sz w:val="20"/>
        </w:rPr>
        <w:t>view</w:t>
      </w:r>
      <w:r>
        <w:rPr>
          <w:spacing w:val="-4"/>
          <w:sz w:val="20"/>
        </w:rPr>
        <w:t xml:space="preserve"> </w:t>
      </w:r>
      <w:r>
        <w:rPr>
          <w:sz w:val="20"/>
        </w:rPr>
        <w:t>references</w:t>
      </w:r>
      <w:r>
        <w:rPr>
          <w:spacing w:val="-4"/>
          <w:sz w:val="20"/>
        </w:rPr>
        <w:t xml:space="preserve"> </w:t>
      </w:r>
      <w:r>
        <w:rPr>
          <w:sz w:val="20"/>
        </w:rPr>
        <w:t>below</w:t>
      </w:r>
      <w:r>
        <w:rPr>
          <w:spacing w:val="-4"/>
          <w:sz w:val="20"/>
        </w:rPr>
        <w:t xml:space="preserve"> </w:t>
      </w:r>
      <w:r>
        <w:rPr>
          <w:sz w:val="20"/>
        </w:rPr>
        <w:t>the</w:t>
      </w:r>
      <w:r>
        <w:rPr>
          <w:spacing w:val="-4"/>
          <w:sz w:val="20"/>
        </w:rPr>
        <w:t xml:space="preserve"> </w:t>
      </w:r>
      <w:r>
        <w:rPr>
          <w:sz w:val="20"/>
        </w:rPr>
        <w:t>class</w:t>
      </w:r>
      <w:r>
        <w:rPr>
          <w:spacing w:val="-4"/>
          <w:sz w:val="20"/>
        </w:rPr>
        <w:t xml:space="preserve"> </w:t>
      </w:r>
      <w:r>
        <w:rPr>
          <w:sz w:val="20"/>
        </w:rPr>
        <w:t>header,</w:t>
      </w:r>
      <w:r>
        <w:rPr>
          <w:spacing w:val="-4"/>
          <w:sz w:val="20"/>
        </w:rPr>
        <w:t xml:space="preserve"> </w:t>
      </w:r>
      <w:r>
        <w:rPr>
          <w:sz w:val="20"/>
        </w:rPr>
        <w:t>so it appears like this:</w:t>
      </w:r>
    </w:p>
    <w:p w14:paraId="452EE3FB" w14:textId="77777777" w:rsidR="003D76C2" w:rsidRDefault="00D51F7C">
      <w:pPr>
        <w:pStyle w:val="BodyText"/>
        <w:spacing w:before="5"/>
        <w:rPr>
          <w:sz w:val="9"/>
        </w:rPr>
      </w:pPr>
      <w:r>
        <w:rPr>
          <w:noProof/>
        </w:rPr>
        <mc:AlternateContent>
          <mc:Choice Requires="wpg">
            <w:drawing>
              <wp:anchor distT="0" distB="0" distL="0" distR="0" simplePos="0" relativeHeight="487614976" behindDoc="1" locked="0" layoutInCell="1" allowOverlap="1" wp14:anchorId="7258E5B5" wp14:editId="577133A8">
                <wp:simplePos x="0" y="0"/>
                <wp:positionH relativeFrom="page">
                  <wp:posOffset>662940</wp:posOffset>
                </wp:positionH>
                <wp:positionV relativeFrom="paragraph">
                  <wp:posOffset>96520</wp:posOffset>
                </wp:positionV>
                <wp:extent cx="5074920" cy="1641475"/>
                <wp:effectExtent l="0" t="0" r="5080" b="0"/>
                <wp:wrapTopAndBottom/>
                <wp:docPr id="1360" name="docshapegroup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044" y="152"/>
                          <a:chExt cx="7992" cy="2585"/>
                        </a:xfrm>
                      </wpg:grpSpPr>
                      <wps:wsp>
                        <wps:cNvPr id="1361" name="docshape179"/>
                        <wps:cNvSpPr>
                          <a:spLocks/>
                        </wps:cNvSpPr>
                        <wps:spPr bwMode="auto">
                          <a:xfrm>
                            <a:off x="1044" y="161"/>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2" name="docshape180"/>
                        <wps:cNvSpPr>
                          <a:spLocks/>
                        </wps:cNvSpPr>
                        <wps:spPr bwMode="auto">
                          <a:xfrm>
                            <a:off x="1044" y="151"/>
                            <a:ext cx="7992" cy="2585"/>
                          </a:xfrm>
                          <a:custGeom>
                            <a:avLst/>
                            <a:gdLst>
                              <a:gd name="T0" fmla="+- 0 9036 1044"/>
                              <a:gd name="T1" fmla="*/ T0 w 7992"/>
                              <a:gd name="T2" fmla="+- 0 2716 152"/>
                              <a:gd name="T3" fmla="*/ 2716 h 2585"/>
                              <a:gd name="T4" fmla="+- 0 1044 1044"/>
                              <a:gd name="T5" fmla="*/ T4 w 7992"/>
                              <a:gd name="T6" fmla="+- 0 2716 152"/>
                              <a:gd name="T7" fmla="*/ 2716 h 2585"/>
                              <a:gd name="T8" fmla="+- 0 1044 1044"/>
                              <a:gd name="T9" fmla="*/ T8 w 7992"/>
                              <a:gd name="T10" fmla="+- 0 2736 152"/>
                              <a:gd name="T11" fmla="*/ 2736 h 2585"/>
                              <a:gd name="T12" fmla="+- 0 9036 1044"/>
                              <a:gd name="T13" fmla="*/ T12 w 7992"/>
                              <a:gd name="T14" fmla="+- 0 2736 152"/>
                              <a:gd name="T15" fmla="*/ 2736 h 2585"/>
                              <a:gd name="T16" fmla="+- 0 9036 1044"/>
                              <a:gd name="T17" fmla="*/ T16 w 7992"/>
                              <a:gd name="T18" fmla="+- 0 2716 152"/>
                              <a:gd name="T19" fmla="*/ 2716 h 2585"/>
                              <a:gd name="T20" fmla="+- 0 9036 1044"/>
                              <a:gd name="T21" fmla="*/ T20 w 7992"/>
                              <a:gd name="T22" fmla="+- 0 152 152"/>
                              <a:gd name="T23" fmla="*/ 152 h 2585"/>
                              <a:gd name="T24" fmla="+- 0 1044 1044"/>
                              <a:gd name="T25" fmla="*/ T24 w 7992"/>
                              <a:gd name="T26" fmla="+- 0 152 152"/>
                              <a:gd name="T27" fmla="*/ 152 h 2585"/>
                              <a:gd name="T28" fmla="+- 0 1044 1044"/>
                              <a:gd name="T29" fmla="*/ T28 w 7992"/>
                              <a:gd name="T30" fmla="+- 0 172 152"/>
                              <a:gd name="T31" fmla="*/ 172 h 2585"/>
                              <a:gd name="T32" fmla="+- 0 9036 1044"/>
                              <a:gd name="T33" fmla="*/ T32 w 7992"/>
                              <a:gd name="T34" fmla="+- 0 172 152"/>
                              <a:gd name="T35" fmla="*/ 172 h 2585"/>
                              <a:gd name="T36" fmla="+- 0 9036 1044"/>
                              <a:gd name="T37" fmla="*/ T36 w 7992"/>
                              <a:gd name="T38" fmla="+- 0 152 152"/>
                              <a:gd name="T39" fmla="*/ 152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3" name="docshape181"/>
                        <wps:cNvSpPr txBox="1">
                          <a:spLocks/>
                        </wps:cNvSpPr>
                        <wps:spPr bwMode="auto">
                          <a:xfrm>
                            <a:off x="1044" y="171"/>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83BC4" w14:textId="77777777" w:rsidR="003D76C2" w:rsidRDefault="00000000">
                              <w:pPr>
                                <w:spacing w:before="40" w:line="660" w:lineRule="auto"/>
                                <w:ind w:left="885" w:right="1009" w:hanging="432"/>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AnswersFragment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proofErr w:type="spellStart"/>
                              <w:r>
                                <w:rPr>
                                  <w:rFonts w:ascii="Courier New"/>
                                  <w:sz w:val="18"/>
                                </w:rPr>
                                <w:t>View.OnClickListener</w:t>
                              </w:r>
                              <w:proofErr w:type="spellEnd"/>
                              <w:r>
                                <w:rPr>
                                  <w:rFonts w:ascii="Courier New"/>
                                  <w:spacing w:val="-8"/>
                                  <w:sz w:val="18"/>
                                </w:rPr>
                                <w:t xml:space="preserve"> </w:t>
                              </w:r>
                              <w:r>
                                <w:rPr>
                                  <w:rFonts w:ascii="Courier New"/>
                                  <w:sz w:val="18"/>
                                </w:rPr>
                                <w:t xml:space="preserve">{ var </w:t>
                              </w:r>
                              <w:proofErr w:type="spellStart"/>
                              <w:r>
                                <w:rPr>
                                  <w:rFonts w:ascii="Courier New"/>
                                  <w:sz w:val="18"/>
                                </w:rPr>
                                <w:t>questionId</w:t>
                              </w:r>
                              <w:proofErr w:type="spellEnd"/>
                              <w:r>
                                <w:rPr>
                                  <w:rFonts w:ascii="Courier New"/>
                                  <w:sz w:val="18"/>
                                </w:rPr>
                                <w:t>: Int = NO_QUESTION_SET</w:t>
                              </w:r>
                            </w:p>
                            <w:p w14:paraId="3F79ACC3" w14:textId="77777777" w:rsidR="003D76C2" w:rsidRDefault="00000000">
                              <w:pPr>
                                <w:spacing w:line="202" w:lineRule="exact"/>
                                <w:ind w:left="885"/>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headerText</w:t>
                              </w:r>
                              <w:proofErr w:type="spellEnd"/>
                              <w:r>
                                <w:rPr>
                                  <w:rFonts w:ascii="Courier New"/>
                                  <w:sz w:val="18"/>
                                </w:rPr>
                                <w:t>:</w:t>
                              </w:r>
                              <w:r>
                                <w:rPr>
                                  <w:rFonts w:ascii="Courier New"/>
                                  <w:spacing w:val="-7"/>
                                  <w:sz w:val="18"/>
                                </w:rPr>
                                <w:t xml:space="preserve"> </w:t>
                              </w:r>
                              <w:proofErr w:type="spellStart"/>
                              <w:r>
                                <w:rPr>
                                  <w:rFonts w:ascii="Courier New"/>
                                  <w:spacing w:val="-2"/>
                                  <w:sz w:val="18"/>
                                </w:rPr>
                                <w:t>TextView</w:t>
                              </w:r>
                              <w:proofErr w:type="spellEnd"/>
                              <w:r>
                                <w:rPr>
                                  <w:rFonts w:ascii="Courier New"/>
                                  <w:spacing w:val="-2"/>
                                  <w:sz w:val="18"/>
                                </w:rPr>
                                <w:t>?</w:t>
                              </w:r>
                            </w:p>
                            <w:p w14:paraId="39E59785" w14:textId="77777777" w:rsidR="003D76C2" w:rsidRDefault="00000000">
                              <w:pPr>
                                <w:spacing w:before="76"/>
                                <w:ind w:left="1317"/>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view?.</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R.id.header_text</w:t>
                              </w:r>
                              <w:proofErr w:type="spellEnd"/>
                              <w:r>
                                <w:rPr>
                                  <w:rFonts w:ascii="Courier New"/>
                                  <w:spacing w:val="-2"/>
                                  <w:sz w:val="18"/>
                                </w:rPr>
                                <w:t>)</w:t>
                              </w:r>
                            </w:p>
                            <w:p w14:paraId="37F2ABA0" w14:textId="77777777" w:rsidR="003D76C2" w:rsidRDefault="003D76C2">
                              <w:pPr>
                                <w:rPr>
                                  <w:rFonts w:ascii="Courier New"/>
                                  <w:sz w:val="20"/>
                                </w:rPr>
                              </w:pPr>
                            </w:p>
                            <w:p w14:paraId="73AED896" w14:textId="77777777" w:rsidR="003D76C2" w:rsidRDefault="00000000">
                              <w:pPr>
                                <w:spacing w:before="130"/>
                                <w:ind w:left="885"/>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answer:</w:t>
                              </w:r>
                              <w:r>
                                <w:rPr>
                                  <w:rFonts w:ascii="Courier New"/>
                                  <w:spacing w:val="-5"/>
                                  <w:sz w:val="18"/>
                                </w:rPr>
                                <w:t xml:space="preserve"> </w:t>
                              </w:r>
                              <w:proofErr w:type="spellStart"/>
                              <w:r>
                                <w:rPr>
                                  <w:rFonts w:ascii="Courier New"/>
                                  <w:spacing w:val="-2"/>
                                  <w:sz w:val="18"/>
                                </w:rPr>
                                <w:t>TextView</w:t>
                              </w:r>
                              <w:proofErr w:type="spellEnd"/>
                              <w:r>
                                <w:rPr>
                                  <w:rFonts w:ascii="Courier New"/>
                                  <w:spacing w:val="-2"/>
                                  <w:sz w:val="18"/>
                                </w:rPr>
                                <w:t>?</w:t>
                              </w:r>
                            </w:p>
                            <w:p w14:paraId="15B7ECEE" w14:textId="77777777" w:rsidR="003D76C2" w:rsidRDefault="00000000">
                              <w:pPr>
                                <w:spacing w:before="76"/>
                                <w:ind w:left="1317"/>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view?.</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R.id.answer</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58E5B5" id="docshapegroup178" o:spid="_x0000_s1142" style="position:absolute;margin-left:52.2pt;margin-top:7.6pt;width:399.6pt;height:129.25pt;z-index:-15701504;mso-wrap-distance-left:0;mso-wrap-distance-right:0;mso-position-horizontal-relative:page;mso-position-vertical-relative:text" coordorigin="1044,152"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">
                <v:rect id="docshape179" o:spid="_x0000_s1143" style="position:absolute;left:1044;top:161;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" fillcolor="#f6f6f6" stroked="f">
                  <v:path arrowok="t"/>
                </v:rect>
                <v:shape id="docshape180" o:spid="_x0000_s1144" style="position:absolute;left:1044;top:151;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" path="m7992,2564l,2564r,20l7992,2584r,-20xm7992,l,,,20r7992,l7992,xe" fillcolor="#dadada" stroked="f">
                  <v:path arrowok="t" o:connecttype="custom" o:connectlocs="7992,2716;0,2716;0,2736;7992,2736;7992,2716;7992,152;0,152;0,172;7992,172;7992,152" o:connectangles="0,0,0,0,0,0,0,0,0,0"/>
                </v:shape>
                <v:shape id="docshape181" o:spid="_x0000_s1145" type="#_x0000_t202" style="position:absolute;left:1044;top:171;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" filled="f" stroked="f">
                  <v:path arrowok="t"/>
                  <v:textbox inset="0,0,0,0">
                    <w:txbxContent>
                      <w:p w14:paraId="61D83BC4" w14:textId="77777777" w:rsidR="003D76C2" w:rsidRDefault="00000000">
                        <w:pPr>
                          <w:spacing w:before="40" w:line="660" w:lineRule="auto"/>
                          <w:ind w:left="885" w:right="1009" w:hanging="432"/>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AnswersFragment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proofErr w:type="spellStart"/>
                        <w:r>
                          <w:rPr>
                            <w:rFonts w:ascii="Courier New"/>
                            <w:sz w:val="18"/>
                          </w:rPr>
                          <w:t>View.OnClickListener</w:t>
                        </w:r>
                        <w:proofErr w:type="spellEnd"/>
                        <w:r>
                          <w:rPr>
                            <w:rFonts w:ascii="Courier New"/>
                            <w:spacing w:val="-8"/>
                            <w:sz w:val="18"/>
                          </w:rPr>
                          <w:t xml:space="preserve"> </w:t>
                        </w:r>
                        <w:r>
                          <w:rPr>
                            <w:rFonts w:ascii="Courier New"/>
                            <w:sz w:val="18"/>
                          </w:rPr>
                          <w:t xml:space="preserve">{ var </w:t>
                        </w:r>
                        <w:proofErr w:type="spellStart"/>
                        <w:r>
                          <w:rPr>
                            <w:rFonts w:ascii="Courier New"/>
                            <w:sz w:val="18"/>
                          </w:rPr>
                          <w:t>questionId</w:t>
                        </w:r>
                        <w:proofErr w:type="spellEnd"/>
                        <w:r>
                          <w:rPr>
                            <w:rFonts w:ascii="Courier New"/>
                            <w:sz w:val="18"/>
                          </w:rPr>
                          <w:t>: Int = NO_QUESTION_SET</w:t>
                        </w:r>
                      </w:p>
                      <w:p w14:paraId="3F79ACC3" w14:textId="77777777" w:rsidR="003D76C2" w:rsidRDefault="00000000">
                        <w:pPr>
                          <w:spacing w:line="202" w:lineRule="exact"/>
                          <w:ind w:left="885"/>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headerText</w:t>
                        </w:r>
                        <w:proofErr w:type="spellEnd"/>
                        <w:r>
                          <w:rPr>
                            <w:rFonts w:ascii="Courier New"/>
                            <w:sz w:val="18"/>
                          </w:rPr>
                          <w:t>:</w:t>
                        </w:r>
                        <w:r>
                          <w:rPr>
                            <w:rFonts w:ascii="Courier New"/>
                            <w:spacing w:val="-7"/>
                            <w:sz w:val="18"/>
                          </w:rPr>
                          <w:t xml:space="preserve"> </w:t>
                        </w:r>
                        <w:proofErr w:type="spellStart"/>
                        <w:r>
                          <w:rPr>
                            <w:rFonts w:ascii="Courier New"/>
                            <w:spacing w:val="-2"/>
                            <w:sz w:val="18"/>
                          </w:rPr>
                          <w:t>TextView</w:t>
                        </w:r>
                        <w:proofErr w:type="spellEnd"/>
                        <w:r>
                          <w:rPr>
                            <w:rFonts w:ascii="Courier New"/>
                            <w:spacing w:val="-2"/>
                            <w:sz w:val="18"/>
                          </w:rPr>
                          <w:t>?</w:t>
                        </w:r>
                      </w:p>
                      <w:p w14:paraId="39E59785" w14:textId="77777777" w:rsidR="003D76C2" w:rsidRDefault="00000000">
                        <w:pPr>
                          <w:spacing w:before="76"/>
                          <w:ind w:left="1317"/>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view?.</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R.id.header_text</w:t>
                        </w:r>
                        <w:proofErr w:type="spellEnd"/>
                        <w:r>
                          <w:rPr>
                            <w:rFonts w:ascii="Courier New"/>
                            <w:spacing w:val="-2"/>
                            <w:sz w:val="18"/>
                          </w:rPr>
                          <w:t>)</w:t>
                        </w:r>
                      </w:p>
                      <w:p w14:paraId="37F2ABA0" w14:textId="77777777" w:rsidR="003D76C2" w:rsidRDefault="003D76C2">
                        <w:pPr>
                          <w:rPr>
                            <w:rFonts w:ascii="Courier New"/>
                            <w:sz w:val="20"/>
                          </w:rPr>
                        </w:pPr>
                      </w:p>
                      <w:p w14:paraId="73AED896" w14:textId="77777777" w:rsidR="003D76C2" w:rsidRDefault="00000000">
                        <w:pPr>
                          <w:spacing w:before="130"/>
                          <w:ind w:left="885"/>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answer:</w:t>
                        </w:r>
                        <w:r>
                          <w:rPr>
                            <w:rFonts w:ascii="Courier New"/>
                            <w:spacing w:val="-5"/>
                            <w:sz w:val="18"/>
                          </w:rPr>
                          <w:t xml:space="preserve"> </w:t>
                        </w:r>
                        <w:proofErr w:type="spellStart"/>
                        <w:r>
                          <w:rPr>
                            <w:rFonts w:ascii="Courier New"/>
                            <w:spacing w:val="-2"/>
                            <w:sz w:val="18"/>
                          </w:rPr>
                          <w:t>TextView</w:t>
                        </w:r>
                        <w:proofErr w:type="spellEnd"/>
                        <w:r>
                          <w:rPr>
                            <w:rFonts w:ascii="Courier New"/>
                            <w:spacing w:val="-2"/>
                            <w:sz w:val="18"/>
                          </w:rPr>
                          <w:t>?</w:t>
                        </w:r>
                      </w:p>
                      <w:p w14:paraId="15B7ECEE" w14:textId="77777777" w:rsidR="003D76C2" w:rsidRDefault="00000000">
                        <w:pPr>
                          <w:spacing w:before="76"/>
                          <w:ind w:left="1317"/>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view?.</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R.id.answer</w:t>
                        </w:r>
                        <w:proofErr w:type="spellEnd"/>
                        <w:r>
                          <w:rPr>
                            <w:rFonts w:ascii="Courier New"/>
                            <w:spacing w:val="-2"/>
                            <w:sz w:val="18"/>
                          </w:rPr>
                          <w:t>)</w:t>
                        </w:r>
                      </w:p>
                    </w:txbxContent>
                  </v:textbox>
                </v:shape>
                <w10:wrap type="topAndBottom" anchorx="page"/>
              </v:group>
            </w:pict>
          </mc:Fallback>
        </mc:AlternateContent>
      </w:r>
    </w:p>
    <w:p w14:paraId="32ECE45C" w14:textId="77777777" w:rsidR="003D76C2" w:rsidRDefault="00000000">
      <w:pPr>
        <w:pStyle w:val="BodyText"/>
        <w:spacing w:before="72" w:line="247" w:lineRule="auto"/>
        <w:ind w:left="554" w:right="882"/>
      </w:pPr>
      <w:r>
        <w:t>This</w:t>
      </w:r>
      <w:r>
        <w:rPr>
          <w:spacing w:val="-4"/>
        </w:rPr>
        <w:t xml:space="preserve"> </w:t>
      </w:r>
      <w:r>
        <w:t>will</w:t>
      </w:r>
      <w:r>
        <w:rPr>
          <w:spacing w:val="-3"/>
        </w:rPr>
        <w:t xml:space="preserve"> </w:t>
      </w:r>
      <w:r>
        <w:t>be</w:t>
      </w:r>
      <w:r>
        <w:rPr>
          <w:spacing w:val="-3"/>
        </w:rPr>
        <w:t xml:space="preserve"> </w:t>
      </w:r>
      <w:r>
        <w:t>the</w:t>
      </w:r>
      <w:r>
        <w:rPr>
          <w:spacing w:val="-3"/>
        </w:rPr>
        <w:t xml:space="preserve"> </w:t>
      </w:r>
      <w:r>
        <w:t>property</w:t>
      </w:r>
      <w:r>
        <w:rPr>
          <w:spacing w:val="-3"/>
        </w:rPr>
        <w:t xml:space="preserve"> </w:t>
      </w:r>
      <w:r>
        <w:t>used</w:t>
      </w:r>
      <w:r>
        <w:rPr>
          <w:spacing w:val="-3"/>
        </w:rPr>
        <w:t xml:space="preserve"> </w:t>
      </w:r>
      <w:r>
        <w:t>to</w:t>
      </w:r>
      <w:r>
        <w:rPr>
          <w:spacing w:val="-3"/>
        </w:rPr>
        <w:t xml:space="preserve"> </w:t>
      </w:r>
      <w:r>
        <w:t>both</w:t>
      </w:r>
      <w:r>
        <w:rPr>
          <w:spacing w:val="-3"/>
        </w:rPr>
        <w:t xml:space="preserve"> </w:t>
      </w:r>
      <w:r>
        <w:t>set</w:t>
      </w:r>
      <w:r>
        <w:rPr>
          <w:spacing w:val="-3"/>
        </w:rPr>
        <w:t xml:space="preserve"> </w:t>
      </w:r>
      <w:r>
        <w:t>the</w:t>
      </w:r>
      <w:r>
        <w:rPr>
          <w:spacing w:val="-3"/>
        </w:rPr>
        <w:t xml:space="preserve"> </w:t>
      </w:r>
      <w:r>
        <w:t>question</w:t>
      </w:r>
      <w:r>
        <w:rPr>
          <w:spacing w:val="-3"/>
        </w:rPr>
        <w:t xml:space="preserve"> </w:t>
      </w:r>
      <w:r>
        <w:t>header</w:t>
      </w:r>
      <w:r>
        <w:rPr>
          <w:spacing w:val="-3"/>
        </w:rPr>
        <w:t xml:space="preserve"> </w:t>
      </w:r>
      <w:r>
        <w:t>with</w:t>
      </w:r>
      <w:r>
        <w:rPr>
          <w:spacing w:val="-3"/>
        </w:rPr>
        <w:t xml:space="preserve"> </w:t>
      </w:r>
      <w:r>
        <w:t>what</w:t>
      </w:r>
      <w:r>
        <w:rPr>
          <w:spacing w:val="-3"/>
        </w:rPr>
        <w:t xml:space="preserve"> </w:t>
      </w:r>
      <w:r>
        <w:t>text</w:t>
      </w:r>
      <w:r>
        <w:rPr>
          <w:spacing w:val="-3"/>
        </w:rPr>
        <w:t xml:space="preserve"> </w:t>
      </w:r>
      <w:r>
        <w:t>to display on this screen as well as to evaluate which question is being answered when the user clicks an answer to a question to set the result.</w:t>
      </w:r>
    </w:p>
    <w:p w14:paraId="45015E89" w14:textId="77777777" w:rsidR="003D76C2" w:rsidRDefault="003D76C2">
      <w:pPr>
        <w:spacing w:line="247" w:lineRule="auto"/>
        <w:sectPr w:rsidR="003D76C2">
          <w:pgSz w:w="10800" w:h="13320"/>
          <w:pgMar w:top="1120" w:right="920" w:bottom="280" w:left="940" w:header="695" w:footer="0" w:gutter="0"/>
          <w:cols w:space="720"/>
        </w:sectPr>
      </w:pPr>
    </w:p>
    <w:p w14:paraId="609481B0" w14:textId="77777777" w:rsidR="003D76C2" w:rsidRDefault="003D76C2">
      <w:pPr>
        <w:pStyle w:val="BodyText"/>
        <w:spacing w:before="12"/>
        <w:rPr>
          <w:sz w:val="7"/>
        </w:rPr>
      </w:pPr>
    </w:p>
    <w:p w14:paraId="3C402790" w14:textId="77777777" w:rsidR="003D76C2" w:rsidRDefault="00000000">
      <w:pPr>
        <w:pStyle w:val="ListParagraph"/>
        <w:numPr>
          <w:ilvl w:val="0"/>
          <w:numId w:val="15"/>
        </w:numPr>
        <w:tabs>
          <w:tab w:val="left" w:pos="1274"/>
        </w:tabs>
        <w:spacing w:before="101"/>
        <w:jc w:val="left"/>
        <w:rPr>
          <w:sz w:val="20"/>
        </w:rPr>
      </w:pPr>
      <w:r>
        <w:rPr>
          <w:sz w:val="20"/>
        </w:rPr>
        <w:t>Next,</w:t>
      </w:r>
      <w:r>
        <w:rPr>
          <w:spacing w:val="-7"/>
          <w:sz w:val="20"/>
        </w:rPr>
        <w:t xml:space="preserve"> </w:t>
      </w:r>
      <w:r>
        <w:rPr>
          <w:sz w:val="20"/>
        </w:rPr>
        <w:t>replace</w:t>
      </w:r>
      <w:r>
        <w:rPr>
          <w:spacing w:val="-4"/>
          <w:sz w:val="20"/>
        </w:rPr>
        <w:t xml:space="preserve"> </w:t>
      </w:r>
      <w:r>
        <w:rPr>
          <w:sz w:val="20"/>
        </w:rPr>
        <w:t>the</w:t>
      </w:r>
      <w:r>
        <w:rPr>
          <w:spacing w:val="-3"/>
          <w:sz w:val="20"/>
        </w:rPr>
        <w:t xml:space="preserve"> </w:t>
      </w:r>
      <w:proofErr w:type="spellStart"/>
      <w:r>
        <w:rPr>
          <w:rFonts w:ascii="Courier New"/>
          <w:b/>
        </w:rPr>
        <w:t>newInstance</w:t>
      </w:r>
      <w:proofErr w:type="spellEnd"/>
      <w:r>
        <w:rPr>
          <w:rFonts w:ascii="Courier New"/>
          <w:b/>
          <w:spacing w:val="-80"/>
        </w:rPr>
        <w:t xml:space="preserve"> </w:t>
      </w:r>
      <w:r>
        <w:rPr>
          <w:sz w:val="20"/>
        </w:rPr>
        <w:t>function</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companion</w:t>
      </w:r>
      <w:r>
        <w:rPr>
          <w:spacing w:val="-3"/>
          <w:sz w:val="20"/>
        </w:rPr>
        <w:t xml:space="preserve"> </w:t>
      </w:r>
      <w:r>
        <w:rPr>
          <w:sz w:val="20"/>
        </w:rPr>
        <w:t>object</w:t>
      </w:r>
      <w:r>
        <w:rPr>
          <w:spacing w:val="-3"/>
          <w:sz w:val="20"/>
        </w:rPr>
        <w:t xml:space="preserve"> </w:t>
      </w:r>
      <w:r>
        <w:rPr>
          <w:spacing w:val="-4"/>
          <w:sz w:val="20"/>
        </w:rPr>
        <w:t>with</w:t>
      </w:r>
    </w:p>
    <w:p w14:paraId="043A8500" w14:textId="77777777" w:rsidR="003D76C2" w:rsidRDefault="00000000">
      <w:pPr>
        <w:pStyle w:val="BodyText"/>
        <w:ind w:left="1274"/>
      </w:pPr>
      <w:r>
        <w:t>the</w:t>
      </w:r>
      <w:r>
        <w:rPr>
          <w:spacing w:val="-2"/>
        </w:rPr>
        <w:t xml:space="preserve"> following:</w:t>
      </w:r>
    </w:p>
    <w:p w14:paraId="540D01A1" w14:textId="77777777" w:rsidR="003D76C2" w:rsidRDefault="00D51F7C">
      <w:pPr>
        <w:pStyle w:val="BodyText"/>
        <w:spacing w:before="4"/>
        <w:rPr>
          <w:sz w:val="9"/>
        </w:rPr>
      </w:pPr>
      <w:r>
        <w:rPr>
          <w:noProof/>
        </w:rPr>
        <mc:AlternateContent>
          <mc:Choice Requires="wpg">
            <w:drawing>
              <wp:anchor distT="0" distB="0" distL="0" distR="0" simplePos="0" relativeHeight="487615488" behindDoc="1" locked="0" layoutInCell="1" allowOverlap="1" wp14:anchorId="2CD7AB3E" wp14:editId="68D142FC">
                <wp:simplePos x="0" y="0"/>
                <wp:positionH relativeFrom="page">
                  <wp:posOffset>1120140</wp:posOffset>
                </wp:positionH>
                <wp:positionV relativeFrom="paragraph">
                  <wp:posOffset>95885</wp:posOffset>
                </wp:positionV>
                <wp:extent cx="5074920" cy="1285875"/>
                <wp:effectExtent l="0" t="0" r="5080" b="0"/>
                <wp:wrapTopAndBottom/>
                <wp:docPr id="1356" name="docshapegroup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51"/>
                          <a:chExt cx="7992" cy="2025"/>
                        </a:xfrm>
                      </wpg:grpSpPr>
                      <wps:wsp>
                        <wps:cNvPr id="1357" name="docshape183"/>
                        <wps:cNvSpPr>
                          <a:spLocks/>
                        </wps:cNvSpPr>
                        <wps:spPr bwMode="auto">
                          <a:xfrm>
                            <a:off x="1764" y="161"/>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8" name="docshape184"/>
                        <wps:cNvSpPr>
                          <a:spLocks/>
                        </wps:cNvSpPr>
                        <wps:spPr bwMode="auto">
                          <a:xfrm>
                            <a:off x="1764" y="151"/>
                            <a:ext cx="7992" cy="2025"/>
                          </a:xfrm>
                          <a:custGeom>
                            <a:avLst/>
                            <a:gdLst>
                              <a:gd name="T0" fmla="+- 0 9756 1764"/>
                              <a:gd name="T1" fmla="*/ T0 w 7992"/>
                              <a:gd name="T2" fmla="+- 0 2155 151"/>
                              <a:gd name="T3" fmla="*/ 2155 h 2025"/>
                              <a:gd name="T4" fmla="+- 0 1764 1764"/>
                              <a:gd name="T5" fmla="*/ T4 w 7992"/>
                              <a:gd name="T6" fmla="+- 0 2155 151"/>
                              <a:gd name="T7" fmla="*/ 2155 h 2025"/>
                              <a:gd name="T8" fmla="+- 0 1764 1764"/>
                              <a:gd name="T9" fmla="*/ T8 w 7992"/>
                              <a:gd name="T10" fmla="+- 0 2175 151"/>
                              <a:gd name="T11" fmla="*/ 2175 h 2025"/>
                              <a:gd name="T12" fmla="+- 0 9756 1764"/>
                              <a:gd name="T13" fmla="*/ T12 w 7992"/>
                              <a:gd name="T14" fmla="+- 0 2175 151"/>
                              <a:gd name="T15" fmla="*/ 2175 h 2025"/>
                              <a:gd name="T16" fmla="+- 0 9756 1764"/>
                              <a:gd name="T17" fmla="*/ T16 w 7992"/>
                              <a:gd name="T18" fmla="+- 0 2155 151"/>
                              <a:gd name="T19" fmla="*/ 2155 h 2025"/>
                              <a:gd name="T20" fmla="+- 0 9756 1764"/>
                              <a:gd name="T21" fmla="*/ T20 w 7992"/>
                              <a:gd name="T22" fmla="+- 0 151 151"/>
                              <a:gd name="T23" fmla="*/ 151 h 2025"/>
                              <a:gd name="T24" fmla="+- 0 1764 1764"/>
                              <a:gd name="T25" fmla="*/ T24 w 7992"/>
                              <a:gd name="T26" fmla="+- 0 151 151"/>
                              <a:gd name="T27" fmla="*/ 151 h 2025"/>
                              <a:gd name="T28" fmla="+- 0 1764 1764"/>
                              <a:gd name="T29" fmla="*/ T28 w 7992"/>
                              <a:gd name="T30" fmla="+- 0 171 151"/>
                              <a:gd name="T31" fmla="*/ 171 h 2025"/>
                              <a:gd name="T32" fmla="+- 0 9756 1764"/>
                              <a:gd name="T33" fmla="*/ T32 w 7992"/>
                              <a:gd name="T34" fmla="+- 0 171 151"/>
                              <a:gd name="T35" fmla="*/ 171 h 2025"/>
                              <a:gd name="T36" fmla="+- 0 9756 1764"/>
                              <a:gd name="T37" fmla="*/ T36 w 7992"/>
                              <a:gd name="T38" fmla="+- 0 151 151"/>
                              <a:gd name="T39" fmla="*/ 151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9" name="docshape185"/>
                        <wps:cNvSpPr txBox="1">
                          <a:spLocks/>
                        </wps:cNvSpPr>
                        <wps:spPr bwMode="auto">
                          <a:xfrm>
                            <a:off x="1764" y="171"/>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56ACC" w14:textId="77777777" w:rsidR="003D76C2" w:rsidRDefault="00000000">
                              <w:pPr>
                                <w:spacing w:before="40"/>
                                <w:ind w:left="453"/>
                                <w:rPr>
                                  <w:rFonts w:ascii="Courier New"/>
                                  <w:sz w:val="18"/>
                                </w:rPr>
                              </w:pPr>
                              <w:r>
                                <w:rPr>
                                  <w:rFonts w:ascii="Courier New"/>
                                  <w:spacing w:val="-2"/>
                                  <w:sz w:val="18"/>
                                </w:rPr>
                                <w:t>@JvmStatic</w:t>
                              </w:r>
                            </w:p>
                            <w:p w14:paraId="37AEBD3F" w14:textId="77777777" w:rsidR="003D76C2" w:rsidRDefault="00000000">
                              <w:pPr>
                                <w:spacing w:before="76" w:line="328" w:lineRule="auto"/>
                                <w:ind w:left="885" w:right="2128"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newInstance</w:t>
                              </w:r>
                              <w:proofErr w:type="spellEnd"/>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13"/>
                                  <w:sz w:val="18"/>
                                </w:rPr>
                                <w:t xml:space="preserve"> </w:t>
                              </w:r>
                              <w:r>
                                <w:rPr>
                                  <w:rFonts w:ascii="Courier New"/>
                                  <w:sz w:val="18"/>
                                </w:rPr>
                                <w:t>Int)</w:t>
                              </w:r>
                              <w:r>
                                <w:rPr>
                                  <w:rFonts w:ascii="Courier New"/>
                                  <w:spacing w:val="-13"/>
                                  <w:sz w:val="18"/>
                                </w:rPr>
                                <w:t xml:space="preserve"> </w:t>
                              </w:r>
                              <w:r>
                                <w:rPr>
                                  <w:rFonts w:ascii="Courier New"/>
                                  <w:sz w:val="18"/>
                                </w:rPr>
                                <w:t xml:space="preserve">= </w:t>
                              </w:r>
                              <w:proofErr w:type="spellStart"/>
                              <w:r>
                                <w:rPr>
                                  <w:rFonts w:ascii="Courier New"/>
                                  <w:sz w:val="18"/>
                                </w:rPr>
                                <w:t>AnswersFragment</w:t>
                              </w:r>
                              <w:proofErr w:type="spellEnd"/>
                              <w:r>
                                <w:rPr>
                                  <w:rFonts w:ascii="Courier New"/>
                                  <w:sz w:val="18"/>
                                </w:rPr>
                                <w:t>().apply {</w:t>
                              </w:r>
                            </w:p>
                            <w:p w14:paraId="459EE903" w14:textId="77777777" w:rsidR="003D76C2" w:rsidRDefault="00000000">
                              <w:pPr>
                                <w:spacing w:before="2" w:line="328" w:lineRule="auto"/>
                                <w:ind w:left="1749" w:right="2128" w:hanging="432"/>
                                <w:rPr>
                                  <w:rFonts w:ascii="Courier New"/>
                                  <w:sz w:val="18"/>
                                </w:rPr>
                              </w:pPr>
                              <w:r>
                                <w:rPr>
                                  <w:rFonts w:ascii="Courier New"/>
                                  <w:sz w:val="18"/>
                                </w:rPr>
                                <w:t xml:space="preserve">arguments = Bundle().apply { </w:t>
                              </w:r>
                              <w:proofErr w:type="spellStart"/>
                              <w:r>
                                <w:rPr>
                                  <w:rFonts w:ascii="Courier New"/>
                                  <w:sz w:val="18"/>
                                </w:rPr>
                                <w:t>putInt</w:t>
                              </w:r>
                              <w:proofErr w:type="spellEnd"/>
                              <w:r>
                                <w:rPr>
                                  <w:rFonts w:ascii="Courier New"/>
                                  <w:sz w:val="18"/>
                                </w:rPr>
                                <w:t>(QUESTION_ID,</w:t>
                              </w:r>
                              <w:r>
                                <w:rPr>
                                  <w:rFonts w:ascii="Courier New"/>
                                  <w:spacing w:val="-29"/>
                                  <w:sz w:val="18"/>
                                </w:rPr>
                                <w:t xml:space="preserve"> </w:t>
                              </w:r>
                              <w:proofErr w:type="spellStart"/>
                              <w:r>
                                <w:rPr>
                                  <w:rFonts w:ascii="Courier New"/>
                                  <w:sz w:val="18"/>
                                </w:rPr>
                                <w:t>questionId</w:t>
                              </w:r>
                              <w:proofErr w:type="spellEnd"/>
                              <w:r>
                                <w:rPr>
                                  <w:rFonts w:ascii="Courier New"/>
                                  <w:sz w:val="18"/>
                                </w:rPr>
                                <w:t>)</w:t>
                              </w:r>
                            </w:p>
                            <w:p w14:paraId="7C5DEABB" w14:textId="77777777" w:rsidR="003D76C2" w:rsidRDefault="00000000">
                              <w:pPr>
                                <w:spacing w:before="1"/>
                                <w:ind w:left="1317"/>
                                <w:rPr>
                                  <w:rFonts w:ascii="Courier New"/>
                                  <w:sz w:val="18"/>
                                </w:rPr>
                              </w:pPr>
                              <w:r>
                                <w:rPr>
                                  <w:rFonts w:ascii="Courier New"/>
                                  <w:sz w:val="18"/>
                                </w:rPr>
                                <w:t>}</w:t>
                              </w:r>
                            </w:p>
                            <w:p w14:paraId="3A03158C"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D7AB3E" id="docshapegroup182" o:spid="_x0000_s1146" style="position:absolute;margin-left:88.2pt;margin-top:7.55pt;width:399.6pt;height:101.25pt;z-index:-15700992;mso-wrap-distance-left:0;mso-wrap-distance-right:0;mso-position-horizontal-relative:page;mso-position-vertical-relative:text" coordorigin="1764,151"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">
                <v:rect id="docshape183" o:spid="_x0000_s1147" style="position:absolute;left:1764;top:161;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" fillcolor="#f6f6f6" stroked="f">
                  <v:path arrowok="t"/>
                </v:rect>
                <v:shape id="docshape184" o:spid="_x0000_s1148" style="position:absolute;left:1764;top:151;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" path="m7992,2004l,2004r,20l7992,2024r,-20xm7992,l,,,20r7992,l7992,xe" fillcolor="#dadada" stroked="f">
                  <v:path arrowok="t" o:connecttype="custom" o:connectlocs="7992,2155;0,2155;0,2175;7992,2175;7992,2155;7992,151;0,151;0,171;7992,171;7992,151" o:connectangles="0,0,0,0,0,0,0,0,0,0"/>
                </v:shape>
                <v:shape id="docshape185" o:spid="_x0000_s1149" type="#_x0000_t202" style="position:absolute;left:1764;top:171;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" filled="f" stroked="f">
                  <v:path arrowok="t"/>
                  <v:textbox inset="0,0,0,0">
                    <w:txbxContent>
                      <w:p w14:paraId="13156ACC" w14:textId="77777777" w:rsidR="003D76C2" w:rsidRDefault="00000000">
                        <w:pPr>
                          <w:spacing w:before="40"/>
                          <w:ind w:left="453"/>
                          <w:rPr>
                            <w:rFonts w:ascii="Courier New"/>
                            <w:sz w:val="18"/>
                          </w:rPr>
                        </w:pPr>
                        <w:r>
                          <w:rPr>
                            <w:rFonts w:ascii="Courier New"/>
                            <w:spacing w:val="-2"/>
                            <w:sz w:val="18"/>
                          </w:rPr>
                          <w:t>@JvmStatic</w:t>
                        </w:r>
                      </w:p>
                      <w:p w14:paraId="37AEBD3F" w14:textId="77777777" w:rsidR="003D76C2" w:rsidRDefault="00000000">
                        <w:pPr>
                          <w:spacing w:before="76" w:line="328" w:lineRule="auto"/>
                          <w:ind w:left="885" w:right="2128"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newInstance</w:t>
                        </w:r>
                        <w:proofErr w:type="spellEnd"/>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13"/>
                            <w:sz w:val="18"/>
                          </w:rPr>
                          <w:t xml:space="preserve"> </w:t>
                        </w:r>
                        <w:r>
                          <w:rPr>
                            <w:rFonts w:ascii="Courier New"/>
                            <w:sz w:val="18"/>
                          </w:rPr>
                          <w:t>Int)</w:t>
                        </w:r>
                        <w:r>
                          <w:rPr>
                            <w:rFonts w:ascii="Courier New"/>
                            <w:spacing w:val="-13"/>
                            <w:sz w:val="18"/>
                          </w:rPr>
                          <w:t xml:space="preserve"> </w:t>
                        </w:r>
                        <w:r>
                          <w:rPr>
                            <w:rFonts w:ascii="Courier New"/>
                            <w:sz w:val="18"/>
                          </w:rPr>
                          <w:t xml:space="preserve">= </w:t>
                        </w:r>
                        <w:proofErr w:type="spellStart"/>
                        <w:r>
                          <w:rPr>
                            <w:rFonts w:ascii="Courier New"/>
                            <w:sz w:val="18"/>
                          </w:rPr>
                          <w:t>AnswersFragment</w:t>
                        </w:r>
                        <w:proofErr w:type="spellEnd"/>
                        <w:r>
                          <w:rPr>
                            <w:rFonts w:ascii="Courier New"/>
                            <w:sz w:val="18"/>
                          </w:rPr>
                          <w:t>().apply {</w:t>
                        </w:r>
                      </w:p>
                      <w:p w14:paraId="459EE903" w14:textId="77777777" w:rsidR="003D76C2" w:rsidRDefault="00000000">
                        <w:pPr>
                          <w:spacing w:before="2" w:line="328" w:lineRule="auto"/>
                          <w:ind w:left="1749" w:right="2128" w:hanging="432"/>
                          <w:rPr>
                            <w:rFonts w:ascii="Courier New"/>
                            <w:sz w:val="18"/>
                          </w:rPr>
                        </w:pPr>
                        <w:r>
                          <w:rPr>
                            <w:rFonts w:ascii="Courier New"/>
                            <w:sz w:val="18"/>
                          </w:rPr>
                          <w:t xml:space="preserve">arguments = Bundle().apply { </w:t>
                        </w:r>
                        <w:proofErr w:type="spellStart"/>
                        <w:r>
                          <w:rPr>
                            <w:rFonts w:ascii="Courier New"/>
                            <w:sz w:val="18"/>
                          </w:rPr>
                          <w:t>putInt</w:t>
                        </w:r>
                        <w:proofErr w:type="spellEnd"/>
                        <w:r>
                          <w:rPr>
                            <w:rFonts w:ascii="Courier New"/>
                            <w:sz w:val="18"/>
                          </w:rPr>
                          <w:t>(QUESTION_ID,</w:t>
                        </w:r>
                        <w:r>
                          <w:rPr>
                            <w:rFonts w:ascii="Courier New"/>
                            <w:spacing w:val="-29"/>
                            <w:sz w:val="18"/>
                          </w:rPr>
                          <w:t xml:space="preserve"> </w:t>
                        </w:r>
                        <w:proofErr w:type="spellStart"/>
                        <w:r>
                          <w:rPr>
                            <w:rFonts w:ascii="Courier New"/>
                            <w:sz w:val="18"/>
                          </w:rPr>
                          <w:t>questionId</w:t>
                        </w:r>
                        <w:proofErr w:type="spellEnd"/>
                        <w:r>
                          <w:rPr>
                            <w:rFonts w:ascii="Courier New"/>
                            <w:sz w:val="18"/>
                          </w:rPr>
                          <w:t>)</w:t>
                        </w:r>
                      </w:p>
                      <w:p w14:paraId="7C5DEABB" w14:textId="77777777" w:rsidR="003D76C2" w:rsidRDefault="00000000">
                        <w:pPr>
                          <w:spacing w:before="1"/>
                          <w:ind w:left="1317"/>
                          <w:rPr>
                            <w:rFonts w:ascii="Courier New"/>
                            <w:sz w:val="18"/>
                          </w:rPr>
                        </w:pPr>
                        <w:r>
                          <w:rPr>
                            <w:rFonts w:ascii="Courier New"/>
                            <w:sz w:val="18"/>
                          </w:rPr>
                          <w:t>}</w:t>
                        </w:r>
                      </w:p>
                      <w:p w14:paraId="3A03158C"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120452E9" w14:textId="77777777" w:rsidR="003D76C2" w:rsidRDefault="00000000">
      <w:pPr>
        <w:spacing w:before="72" w:line="242" w:lineRule="auto"/>
        <w:ind w:left="1274" w:right="181"/>
        <w:rPr>
          <w:sz w:val="20"/>
        </w:rPr>
      </w:pPr>
      <w:r>
        <w:rPr>
          <w:sz w:val="20"/>
        </w:rPr>
        <w:t xml:space="preserve">We can put java's static methods inside Kotlin </w:t>
      </w:r>
      <w:r>
        <w:rPr>
          <w:b/>
          <w:sz w:val="20"/>
        </w:rPr>
        <w:t>Companion objects</w:t>
      </w:r>
      <w:r>
        <w:rPr>
          <w:sz w:val="20"/>
        </w:rPr>
        <w:t>. Here, you are</w:t>
      </w:r>
      <w:r>
        <w:rPr>
          <w:spacing w:val="-9"/>
          <w:sz w:val="20"/>
        </w:rPr>
        <w:t xml:space="preserve"> </w:t>
      </w:r>
      <w:r>
        <w:rPr>
          <w:sz w:val="20"/>
        </w:rPr>
        <w:t>creating</w:t>
      </w:r>
      <w:r>
        <w:rPr>
          <w:spacing w:val="-4"/>
          <w:sz w:val="20"/>
        </w:rPr>
        <w:t xml:space="preserve"> </w:t>
      </w:r>
      <w:r>
        <w:rPr>
          <w:sz w:val="20"/>
        </w:rPr>
        <w:t>a</w:t>
      </w:r>
      <w:r>
        <w:rPr>
          <w:spacing w:val="-5"/>
          <w:sz w:val="20"/>
        </w:rPr>
        <w:t xml:space="preserve"> </w:t>
      </w:r>
      <w:r>
        <w:rPr>
          <w:sz w:val="20"/>
        </w:rPr>
        <w:t>factory</w:t>
      </w:r>
      <w:r>
        <w:rPr>
          <w:spacing w:val="-4"/>
          <w:sz w:val="20"/>
        </w:rPr>
        <w:t xml:space="preserve"> </w:t>
      </w:r>
      <w:r>
        <w:rPr>
          <w:sz w:val="20"/>
        </w:rPr>
        <w:t>method,</w:t>
      </w:r>
      <w:r>
        <w:rPr>
          <w:spacing w:val="-4"/>
          <w:sz w:val="20"/>
        </w:rPr>
        <w:t xml:space="preserve"> </w:t>
      </w:r>
      <w:proofErr w:type="spellStart"/>
      <w:r>
        <w:rPr>
          <w:rFonts w:ascii="Courier New"/>
          <w:b/>
        </w:rPr>
        <w:t>newInstance</w:t>
      </w:r>
      <w:proofErr w:type="spellEnd"/>
      <w:r>
        <w:rPr>
          <w:sz w:val="20"/>
        </w:rPr>
        <w:t>,</w:t>
      </w:r>
      <w:r>
        <w:rPr>
          <w:spacing w:val="-4"/>
          <w:sz w:val="20"/>
        </w:rPr>
        <w:t xml:space="preserve"> </w:t>
      </w:r>
      <w:r>
        <w:rPr>
          <w:sz w:val="20"/>
        </w:rPr>
        <w:t>which</w:t>
      </w:r>
      <w:r>
        <w:rPr>
          <w:spacing w:val="-4"/>
          <w:sz w:val="20"/>
        </w:rPr>
        <w:t xml:space="preserve"> </w:t>
      </w:r>
      <w:r>
        <w:rPr>
          <w:sz w:val="20"/>
        </w:rPr>
        <w:t>the</w:t>
      </w:r>
      <w:r>
        <w:rPr>
          <w:spacing w:val="-5"/>
          <w:sz w:val="20"/>
        </w:rPr>
        <w:t xml:space="preserve"> </w:t>
      </w:r>
      <w:proofErr w:type="spellStart"/>
      <w:r>
        <w:rPr>
          <w:rFonts w:ascii="Courier New"/>
          <w:b/>
        </w:rPr>
        <w:t>MainActivity</w:t>
      </w:r>
      <w:proofErr w:type="spellEnd"/>
      <w:r>
        <w:rPr>
          <w:rFonts w:ascii="Courier New"/>
          <w:b/>
          <w:spacing w:val="-80"/>
        </w:rPr>
        <w:t xml:space="preserve"> </w:t>
      </w:r>
      <w:r>
        <w:rPr>
          <w:sz w:val="20"/>
        </w:rPr>
        <w:t xml:space="preserve">will use to create the </w:t>
      </w:r>
      <w:proofErr w:type="spellStart"/>
      <w:r>
        <w:rPr>
          <w:rFonts w:ascii="Courier New"/>
          <w:b/>
        </w:rPr>
        <w:t>AnswersFragment</w:t>
      </w:r>
      <w:proofErr w:type="spellEnd"/>
      <w:r>
        <w:rPr>
          <w:rFonts w:ascii="Courier New"/>
          <w:b/>
          <w:spacing w:val="-77"/>
        </w:rPr>
        <w:t xml:space="preserve"> </w:t>
      </w:r>
      <w:r>
        <w:rPr>
          <w:sz w:val="20"/>
        </w:rPr>
        <w:t xml:space="preserve">and pass in the </w:t>
      </w:r>
      <w:proofErr w:type="spellStart"/>
      <w:r>
        <w:rPr>
          <w:rFonts w:ascii="Courier New"/>
          <w:b/>
        </w:rPr>
        <w:t>questionId</w:t>
      </w:r>
      <w:proofErr w:type="spellEnd"/>
      <w:r>
        <w:rPr>
          <w:rFonts w:ascii="Courier New"/>
          <w:b/>
          <w:spacing w:val="-77"/>
        </w:rPr>
        <w:t xml:space="preserve"> </w:t>
      </w:r>
      <w:r>
        <w:rPr>
          <w:sz w:val="20"/>
        </w:rPr>
        <w:t xml:space="preserve">with the </w:t>
      </w:r>
      <w:r>
        <w:rPr>
          <w:rFonts w:ascii="Courier New"/>
          <w:b/>
        </w:rPr>
        <w:t>QUESTION_ID</w:t>
      </w:r>
      <w:r>
        <w:rPr>
          <w:rFonts w:ascii="Courier New"/>
          <w:b/>
          <w:spacing w:val="-67"/>
        </w:rPr>
        <w:t xml:space="preserve"> </w:t>
      </w:r>
      <w:r>
        <w:rPr>
          <w:sz w:val="20"/>
        </w:rPr>
        <w:t xml:space="preserve">key. This can then be retrieved in the </w:t>
      </w:r>
      <w:proofErr w:type="spellStart"/>
      <w:r>
        <w:rPr>
          <w:rFonts w:ascii="Courier New"/>
          <w:b/>
        </w:rPr>
        <w:t>AnswersFragment</w:t>
      </w:r>
      <w:proofErr w:type="spellEnd"/>
      <w:r>
        <w:rPr>
          <w:sz w:val="20"/>
        </w:rPr>
        <w:t>.</w:t>
      </w:r>
    </w:p>
    <w:p w14:paraId="4AED6AD1" w14:textId="77777777" w:rsidR="003D76C2" w:rsidRDefault="00000000">
      <w:pPr>
        <w:pStyle w:val="ListParagraph"/>
        <w:numPr>
          <w:ilvl w:val="0"/>
          <w:numId w:val="15"/>
        </w:numPr>
        <w:tabs>
          <w:tab w:val="left" w:pos="1274"/>
        </w:tabs>
        <w:spacing w:before="137"/>
        <w:jc w:val="left"/>
        <w:rPr>
          <w:sz w:val="20"/>
        </w:rPr>
      </w:pPr>
      <w:r>
        <w:rPr>
          <w:sz w:val="20"/>
        </w:rPr>
        <w:t>Next,</w:t>
      </w:r>
      <w:r>
        <w:rPr>
          <w:spacing w:val="-8"/>
          <w:sz w:val="20"/>
        </w:rPr>
        <w:t xml:space="preserve"> </w:t>
      </w:r>
      <w:r>
        <w:rPr>
          <w:sz w:val="20"/>
        </w:rPr>
        <w:t>override</w:t>
      </w:r>
      <w:r>
        <w:rPr>
          <w:spacing w:val="-3"/>
          <w:sz w:val="20"/>
        </w:rPr>
        <w:t xml:space="preserve"> </w:t>
      </w:r>
      <w:r>
        <w:rPr>
          <w:sz w:val="20"/>
        </w:rPr>
        <w:t>the</w:t>
      </w:r>
      <w:r>
        <w:rPr>
          <w:spacing w:val="-4"/>
          <w:sz w:val="20"/>
        </w:rPr>
        <w:t xml:space="preserve"> </w:t>
      </w:r>
      <w:proofErr w:type="spellStart"/>
      <w:r>
        <w:rPr>
          <w:rFonts w:ascii="Courier New"/>
          <w:b/>
        </w:rPr>
        <w:t>onViewCreated</w:t>
      </w:r>
      <w:proofErr w:type="spellEnd"/>
      <w:r>
        <w:rPr>
          <w:rFonts w:ascii="Courier New"/>
          <w:b/>
          <w:spacing w:val="-80"/>
        </w:rPr>
        <w:t xml:space="preserve"> </w:t>
      </w:r>
      <w:r>
        <w:rPr>
          <w:spacing w:val="-2"/>
          <w:sz w:val="20"/>
        </w:rPr>
        <w:t>function:</w:t>
      </w:r>
    </w:p>
    <w:p w14:paraId="1127BA48" w14:textId="77777777" w:rsidR="003D76C2" w:rsidRDefault="00D51F7C">
      <w:pPr>
        <w:pStyle w:val="BodyText"/>
        <w:spacing w:before="11"/>
        <w:rPr>
          <w:sz w:val="8"/>
        </w:rPr>
      </w:pPr>
      <w:r>
        <w:rPr>
          <w:noProof/>
        </w:rPr>
        <mc:AlternateContent>
          <mc:Choice Requires="wpg">
            <w:drawing>
              <wp:anchor distT="0" distB="0" distL="0" distR="0" simplePos="0" relativeHeight="487616000" behindDoc="1" locked="0" layoutInCell="1" allowOverlap="1" wp14:anchorId="3F03B91B" wp14:editId="0CE10872">
                <wp:simplePos x="0" y="0"/>
                <wp:positionH relativeFrom="page">
                  <wp:posOffset>1120140</wp:posOffset>
                </wp:positionH>
                <wp:positionV relativeFrom="paragraph">
                  <wp:posOffset>91440</wp:posOffset>
                </wp:positionV>
                <wp:extent cx="5074920" cy="4308475"/>
                <wp:effectExtent l="0" t="0" r="5080" b="0"/>
                <wp:wrapTopAndBottom/>
                <wp:docPr id="1352" name="docshapegroup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308475"/>
                          <a:chOff x="1764" y="144"/>
                          <a:chExt cx="7992" cy="6785"/>
                        </a:xfrm>
                      </wpg:grpSpPr>
                      <wps:wsp>
                        <wps:cNvPr id="1353" name="docshape187"/>
                        <wps:cNvSpPr>
                          <a:spLocks/>
                        </wps:cNvSpPr>
                        <wps:spPr bwMode="auto">
                          <a:xfrm>
                            <a:off x="1764" y="153"/>
                            <a:ext cx="7992" cy="67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4" name="docshape188"/>
                        <wps:cNvSpPr>
                          <a:spLocks/>
                        </wps:cNvSpPr>
                        <wps:spPr bwMode="auto">
                          <a:xfrm>
                            <a:off x="1764" y="143"/>
                            <a:ext cx="7992" cy="6785"/>
                          </a:xfrm>
                          <a:custGeom>
                            <a:avLst/>
                            <a:gdLst>
                              <a:gd name="T0" fmla="+- 0 9756 1764"/>
                              <a:gd name="T1" fmla="*/ T0 w 7992"/>
                              <a:gd name="T2" fmla="+- 0 6908 144"/>
                              <a:gd name="T3" fmla="*/ 6908 h 6785"/>
                              <a:gd name="T4" fmla="+- 0 1764 1764"/>
                              <a:gd name="T5" fmla="*/ T4 w 7992"/>
                              <a:gd name="T6" fmla="+- 0 6908 144"/>
                              <a:gd name="T7" fmla="*/ 6908 h 6785"/>
                              <a:gd name="T8" fmla="+- 0 1764 1764"/>
                              <a:gd name="T9" fmla="*/ T8 w 7992"/>
                              <a:gd name="T10" fmla="+- 0 6928 144"/>
                              <a:gd name="T11" fmla="*/ 6928 h 6785"/>
                              <a:gd name="T12" fmla="+- 0 9756 1764"/>
                              <a:gd name="T13" fmla="*/ T12 w 7992"/>
                              <a:gd name="T14" fmla="+- 0 6928 144"/>
                              <a:gd name="T15" fmla="*/ 6928 h 6785"/>
                              <a:gd name="T16" fmla="+- 0 9756 1764"/>
                              <a:gd name="T17" fmla="*/ T16 w 7992"/>
                              <a:gd name="T18" fmla="+- 0 6908 144"/>
                              <a:gd name="T19" fmla="*/ 6908 h 6785"/>
                              <a:gd name="T20" fmla="+- 0 9756 1764"/>
                              <a:gd name="T21" fmla="*/ T20 w 7992"/>
                              <a:gd name="T22" fmla="+- 0 144 144"/>
                              <a:gd name="T23" fmla="*/ 144 h 6785"/>
                              <a:gd name="T24" fmla="+- 0 1764 1764"/>
                              <a:gd name="T25" fmla="*/ T24 w 7992"/>
                              <a:gd name="T26" fmla="+- 0 144 144"/>
                              <a:gd name="T27" fmla="*/ 144 h 6785"/>
                              <a:gd name="T28" fmla="+- 0 1764 1764"/>
                              <a:gd name="T29" fmla="*/ T28 w 7992"/>
                              <a:gd name="T30" fmla="+- 0 164 144"/>
                              <a:gd name="T31" fmla="*/ 164 h 6785"/>
                              <a:gd name="T32" fmla="+- 0 9756 1764"/>
                              <a:gd name="T33" fmla="*/ T32 w 7992"/>
                              <a:gd name="T34" fmla="+- 0 164 144"/>
                              <a:gd name="T35" fmla="*/ 164 h 6785"/>
                              <a:gd name="T36" fmla="+- 0 9756 1764"/>
                              <a:gd name="T37" fmla="*/ T36 w 7992"/>
                              <a:gd name="T38" fmla="+- 0 144 144"/>
                              <a:gd name="T39" fmla="*/ 144 h 67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785">
                                <a:moveTo>
                                  <a:pt x="7992" y="6764"/>
                                </a:moveTo>
                                <a:lnTo>
                                  <a:pt x="0" y="6764"/>
                                </a:lnTo>
                                <a:lnTo>
                                  <a:pt x="0" y="6784"/>
                                </a:lnTo>
                                <a:lnTo>
                                  <a:pt x="7992" y="6784"/>
                                </a:lnTo>
                                <a:lnTo>
                                  <a:pt x="7992" y="67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5" name="docshape189"/>
                        <wps:cNvSpPr txBox="1">
                          <a:spLocks/>
                        </wps:cNvSpPr>
                        <wps:spPr bwMode="auto">
                          <a:xfrm>
                            <a:off x="1764" y="163"/>
                            <a:ext cx="7992" cy="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69185"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onViewCreated</w:t>
                              </w:r>
                              <w:proofErr w:type="spellEnd"/>
                              <w:r>
                                <w:rPr>
                                  <w:rFonts w:ascii="Courier New"/>
                                  <w:sz w:val="18"/>
                                </w:rPr>
                                <w:t>(view:</w:t>
                              </w:r>
                              <w:r>
                                <w:rPr>
                                  <w:rFonts w:ascii="Courier New"/>
                                  <w:spacing w:val="-7"/>
                                  <w:sz w:val="18"/>
                                </w:rPr>
                                <w:t xml:space="preserve"> </w:t>
                              </w:r>
                              <w:r>
                                <w:rPr>
                                  <w:rFonts w:ascii="Courier New"/>
                                  <w:sz w:val="18"/>
                                </w:rPr>
                                <w:t>View,</w:t>
                              </w:r>
                              <w:r>
                                <w:rPr>
                                  <w:rFonts w:ascii="Courier New"/>
                                  <w:spacing w:val="-7"/>
                                  <w:sz w:val="18"/>
                                </w:rPr>
                                <w:t xml:space="preserve"> </w:t>
                              </w:r>
                              <w:proofErr w:type="spellStart"/>
                              <w:r>
                                <w:rPr>
                                  <w:rFonts w:ascii="Courier New"/>
                                  <w:sz w:val="18"/>
                                </w:rPr>
                                <w:t>savedInstanceState</w:t>
                              </w:r>
                              <w:proofErr w:type="spellEnd"/>
                              <w:r>
                                <w:rPr>
                                  <w:rFonts w:ascii="Courier New"/>
                                  <w:sz w:val="18"/>
                                </w:rPr>
                                <w:t>:</w:t>
                              </w:r>
                              <w:r>
                                <w:rPr>
                                  <w:rFonts w:ascii="Courier New"/>
                                  <w:spacing w:val="-7"/>
                                  <w:sz w:val="18"/>
                                </w:rPr>
                                <w:t xml:space="preserve"> </w:t>
                              </w:r>
                              <w:r>
                                <w:rPr>
                                  <w:rFonts w:ascii="Courier New"/>
                                  <w:sz w:val="18"/>
                                </w:rPr>
                                <w:t>Bundle?)</w:t>
                              </w:r>
                              <w:r>
                                <w:rPr>
                                  <w:rFonts w:ascii="Courier New"/>
                                  <w:spacing w:val="-7"/>
                                  <w:sz w:val="18"/>
                                </w:rPr>
                                <w:t xml:space="preserve"> </w:t>
                              </w:r>
                              <w:r>
                                <w:rPr>
                                  <w:rFonts w:ascii="Courier New"/>
                                  <w:sz w:val="18"/>
                                </w:rPr>
                                <w:t xml:space="preserve">{ </w:t>
                              </w:r>
                              <w:proofErr w:type="spellStart"/>
                              <w:r>
                                <w:rPr>
                                  <w:rFonts w:ascii="Courier New"/>
                                  <w:sz w:val="18"/>
                                </w:rPr>
                                <w:t>super.onViewCreated</w:t>
                              </w:r>
                              <w:proofErr w:type="spellEnd"/>
                              <w:r>
                                <w:rPr>
                                  <w:rFonts w:ascii="Courier New"/>
                                  <w:sz w:val="18"/>
                                </w:rPr>
                                <w:t xml:space="preserve">(view, </w:t>
                              </w:r>
                              <w:proofErr w:type="spellStart"/>
                              <w:r>
                                <w:rPr>
                                  <w:rFonts w:ascii="Courier New"/>
                                  <w:sz w:val="18"/>
                                </w:rPr>
                                <w:t>savedInstanceState</w:t>
                              </w:r>
                              <w:proofErr w:type="spellEnd"/>
                              <w:r>
                                <w:rPr>
                                  <w:rFonts w:ascii="Courier New"/>
                                  <w:sz w:val="18"/>
                                </w:rPr>
                                <w:t>)</w:t>
                              </w:r>
                            </w:p>
                            <w:p w14:paraId="5A59A45C" w14:textId="77777777" w:rsidR="003D76C2" w:rsidRDefault="003D76C2">
                              <w:pPr>
                                <w:spacing w:before="9"/>
                                <w:rPr>
                                  <w:rFonts w:ascii="Courier New"/>
                                  <w:sz w:val="24"/>
                                </w:rPr>
                              </w:pPr>
                            </w:p>
                            <w:p w14:paraId="3C033FCE" w14:textId="77777777" w:rsidR="003D76C2" w:rsidRDefault="00000000">
                              <w:pPr>
                                <w:spacing w:before="1" w:line="328" w:lineRule="auto"/>
                                <w:ind w:left="1317" w:right="1274" w:hanging="432"/>
                                <w:rPr>
                                  <w:rFonts w:ascii="Courier New"/>
                                  <w:sz w:val="18"/>
                                </w:rPr>
                              </w:pPr>
                              <w:proofErr w:type="spellStart"/>
                              <w:r>
                                <w:rPr>
                                  <w:rFonts w:ascii="Courier New"/>
                                  <w:sz w:val="18"/>
                                </w:rPr>
                                <w:t>val</w:t>
                              </w:r>
                              <w:proofErr w:type="spellEnd"/>
                              <w:r>
                                <w:rPr>
                                  <w:rFonts w:ascii="Courier New"/>
                                  <w:sz w:val="18"/>
                                </w:rPr>
                                <w:t xml:space="preserve"> planets = </w:t>
                              </w:r>
                              <w:proofErr w:type="spellStart"/>
                              <w:r>
                                <w:rPr>
                                  <w:rFonts w:ascii="Courier New"/>
                                  <w:sz w:val="18"/>
                                </w:rPr>
                                <w:t>listOf</w:t>
                              </w:r>
                              <w:proofErr w:type="spellEnd"/>
                              <w:r>
                                <w:rPr>
                                  <w:rFonts w:ascii="Courier New"/>
                                  <w:sz w:val="18"/>
                                </w:rPr>
                                <w:t xml:space="preserve">&lt;View&gt;( </w:t>
                              </w:r>
                              <w:proofErr w:type="spellStart"/>
                              <w:r>
                                <w:rPr>
                                  <w:rFonts w:ascii="Courier New"/>
                                  <w:spacing w:val="-4"/>
                                  <w:sz w:val="18"/>
                                </w:rPr>
                                <w:t>view.findViewById</w:t>
                              </w:r>
                              <w:proofErr w:type="spellEnd"/>
                              <w:r>
                                <w:rPr>
                                  <w:rFonts w:ascii="Courier New"/>
                                  <w:spacing w:val="-4"/>
                                  <w:sz w:val="18"/>
                                </w:rPr>
                                <w:t>(</w:t>
                              </w:r>
                              <w:proofErr w:type="spellStart"/>
                              <w:r>
                                <w:rPr>
                                  <w:rFonts w:ascii="Courier New"/>
                                  <w:spacing w:val="-4"/>
                                  <w:sz w:val="18"/>
                                </w:rPr>
                                <w:t>R.id.mercury</w:t>
                              </w:r>
                              <w:proofErr w:type="spellEnd"/>
                              <w:r>
                                <w:rPr>
                                  <w:rFonts w:ascii="Courier New"/>
                                  <w:spacing w:val="-4"/>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R.id.venus</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R.id.earth</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R.id.mars</w:t>
                              </w:r>
                              <w:proofErr w:type="spellEnd"/>
                              <w:r>
                                <w:rPr>
                                  <w:rFonts w:ascii="Courier New"/>
                                  <w:spacing w:val="-2"/>
                                  <w:sz w:val="18"/>
                                </w:rPr>
                                <w:t xml:space="preserve">), </w:t>
                              </w:r>
                              <w:proofErr w:type="spellStart"/>
                              <w:r>
                                <w:rPr>
                                  <w:rFonts w:ascii="Courier New"/>
                                  <w:spacing w:val="-4"/>
                                  <w:sz w:val="18"/>
                                </w:rPr>
                                <w:t>view.findViewById</w:t>
                              </w:r>
                              <w:proofErr w:type="spellEnd"/>
                              <w:r>
                                <w:rPr>
                                  <w:rFonts w:ascii="Courier New"/>
                                  <w:spacing w:val="-4"/>
                                  <w:sz w:val="18"/>
                                </w:rPr>
                                <w:t>(</w:t>
                              </w:r>
                              <w:proofErr w:type="spellStart"/>
                              <w:r>
                                <w:rPr>
                                  <w:rFonts w:ascii="Courier New"/>
                                  <w:spacing w:val="-4"/>
                                  <w:sz w:val="18"/>
                                </w:rPr>
                                <w:t>R.id.jupiter</w:t>
                              </w:r>
                              <w:proofErr w:type="spellEnd"/>
                              <w:r>
                                <w:rPr>
                                  <w:rFonts w:ascii="Courier New"/>
                                  <w:spacing w:val="-4"/>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R.id.saturn</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R.id.uranus</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R.id.neptune</w:t>
                              </w:r>
                              <w:proofErr w:type="spellEnd"/>
                              <w:r>
                                <w:rPr>
                                  <w:rFonts w:ascii="Courier New"/>
                                  <w:spacing w:val="-2"/>
                                  <w:sz w:val="18"/>
                                </w:rPr>
                                <w:t>)</w:t>
                              </w:r>
                            </w:p>
                            <w:p w14:paraId="63B38844" w14:textId="77777777" w:rsidR="003D76C2" w:rsidRDefault="00000000">
                              <w:pPr>
                                <w:spacing w:before="5"/>
                                <w:ind w:left="885"/>
                                <w:rPr>
                                  <w:rFonts w:ascii="Courier New"/>
                                  <w:sz w:val="18"/>
                                </w:rPr>
                              </w:pPr>
                              <w:r>
                                <w:rPr>
                                  <w:rFonts w:ascii="Courier New"/>
                                  <w:sz w:val="18"/>
                                </w:rPr>
                                <w:t>)</w:t>
                              </w:r>
                            </w:p>
                            <w:p w14:paraId="797F8F03" w14:textId="77777777" w:rsidR="003D76C2" w:rsidRDefault="003D76C2">
                              <w:pPr>
                                <w:rPr>
                                  <w:rFonts w:ascii="Courier New"/>
                                  <w:sz w:val="20"/>
                                </w:rPr>
                              </w:pPr>
                            </w:p>
                            <w:p w14:paraId="2D9E5F07" w14:textId="77777777" w:rsidR="003D76C2" w:rsidRDefault="00000000">
                              <w:pPr>
                                <w:spacing w:before="130" w:line="328" w:lineRule="auto"/>
                                <w:ind w:left="1317" w:right="3699" w:hanging="432"/>
                                <w:rPr>
                                  <w:rFonts w:ascii="Courier New"/>
                                  <w:sz w:val="18"/>
                                </w:rPr>
                              </w:pPr>
                              <w:proofErr w:type="spellStart"/>
                              <w:r>
                                <w:rPr>
                                  <w:rFonts w:ascii="Courier New"/>
                                  <w:sz w:val="18"/>
                                </w:rPr>
                                <w:t>planets.forEach</w:t>
                              </w:r>
                              <w:proofErr w:type="spellEnd"/>
                              <w:r>
                                <w:rPr>
                                  <w:rFonts w:ascii="Courier New"/>
                                  <w:sz w:val="18"/>
                                </w:rPr>
                                <w:t xml:space="preserve"> { </w:t>
                              </w:r>
                              <w:proofErr w:type="spellStart"/>
                              <w:r>
                                <w:rPr>
                                  <w:rFonts w:ascii="Courier New"/>
                                  <w:spacing w:val="-2"/>
                                  <w:sz w:val="18"/>
                                </w:rPr>
                                <w:t>it.setOnClickListener</w:t>
                              </w:r>
                              <w:proofErr w:type="spellEnd"/>
                              <w:r>
                                <w:rPr>
                                  <w:rFonts w:ascii="Courier New"/>
                                  <w:spacing w:val="-2"/>
                                  <w:sz w:val="18"/>
                                </w:rPr>
                                <w:t>(this)</w:t>
                              </w:r>
                            </w:p>
                            <w:p w14:paraId="2FB0499D" w14:textId="77777777" w:rsidR="003D76C2" w:rsidRDefault="00000000">
                              <w:pPr>
                                <w:spacing w:before="1"/>
                                <w:ind w:left="885"/>
                                <w:rPr>
                                  <w:rFonts w:ascii="Courier New"/>
                                  <w:sz w:val="18"/>
                                </w:rPr>
                              </w:pPr>
                              <w:r>
                                <w:rPr>
                                  <w:rFonts w:ascii="Courier New"/>
                                  <w:sz w:val="18"/>
                                </w:rPr>
                                <w:t>}</w:t>
                              </w:r>
                            </w:p>
                            <w:p w14:paraId="1904DD1C" w14:textId="77777777" w:rsidR="003D76C2" w:rsidRDefault="003D76C2">
                              <w:pPr>
                                <w:rPr>
                                  <w:rFonts w:ascii="Courier New"/>
                                  <w:sz w:val="20"/>
                                </w:rPr>
                              </w:pPr>
                            </w:p>
                            <w:p w14:paraId="6AA3432D" w14:textId="77777777" w:rsidR="003D76C2" w:rsidRDefault="00000000">
                              <w:pPr>
                                <w:spacing w:before="130"/>
                                <w:ind w:left="885"/>
                                <w:rPr>
                                  <w:rFonts w:ascii="Courier New"/>
                                  <w:sz w:val="18"/>
                                </w:rPr>
                              </w:pPr>
                              <w:proofErr w:type="spellStart"/>
                              <w:r>
                                <w:rPr>
                                  <w:rFonts w:ascii="Courier New"/>
                                  <w:sz w:val="18"/>
                                </w:rPr>
                                <w:t>questionId</w:t>
                              </w:r>
                              <w:proofErr w:type="spellEnd"/>
                              <w:r>
                                <w:rPr>
                                  <w:rFonts w:ascii="Courier New"/>
                                  <w:spacing w:val="-13"/>
                                  <w:sz w:val="18"/>
                                </w:rPr>
                                <w:t xml:space="preserve"> </w:t>
                              </w:r>
                              <w:r>
                                <w:rPr>
                                  <w:rFonts w:ascii="Courier New"/>
                                  <w:sz w:val="18"/>
                                </w:rPr>
                                <w:t>=</w:t>
                              </w:r>
                              <w:r>
                                <w:rPr>
                                  <w:rFonts w:ascii="Courier New"/>
                                  <w:spacing w:val="-11"/>
                                  <w:sz w:val="18"/>
                                </w:rPr>
                                <w:t xml:space="preserve"> </w:t>
                              </w:r>
                              <w:r>
                                <w:rPr>
                                  <w:rFonts w:ascii="Courier New"/>
                                  <w:sz w:val="18"/>
                                </w:rPr>
                                <w:t>arguments?.</w:t>
                              </w:r>
                              <w:proofErr w:type="spellStart"/>
                              <w:r>
                                <w:rPr>
                                  <w:rFonts w:ascii="Courier New"/>
                                  <w:sz w:val="18"/>
                                </w:rPr>
                                <w:t>getInt</w:t>
                              </w:r>
                              <w:proofErr w:type="spellEnd"/>
                              <w:r>
                                <w:rPr>
                                  <w:rFonts w:ascii="Courier New"/>
                                  <w:sz w:val="18"/>
                                </w:rPr>
                                <w:t>(QUESTION_ID)</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NO_QUESTION_SET</w:t>
                              </w:r>
                            </w:p>
                            <w:p w14:paraId="1455048B" w14:textId="77777777" w:rsidR="003D76C2" w:rsidRDefault="003D76C2">
                              <w:pPr>
                                <w:rPr>
                                  <w:rFonts w:ascii="Courier New"/>
                                  <w:sz w:val="20"/>
                                </w:rPr>
                              </w:pPr>
                            </w:p>
                            <w:p w14:paraId="1C9C1141" w14:textId="77777777" w:rsidR="003D76C2" w:rsidRDefault="00000000">
                              <w:pPr>
                                <w:spacing w:before="129" w:line="328" w:lineRule="auto"/>
                                <w:ind w:left="885" w:right="4944"/>
                                <w:rPr>
                                  <w:rFonts w:ascii="Courier New"/>
                                  <w:sz w:val="18"/>
                                </w:rPr>
                              </w:pPr>
                              <w:r>
                                <w:rPr>
                                  <w:rFonts w:ascii="Courier New"/>
                                  <w:sz w:val="18"/>
                                </w:rPr>
                                <w:t>//Set Header Text when</w:t>
                              </w:r>
                              <w:r>
                                <w:rPr>
                                  <w:rFonts w:ascii="Courier New"/>
                                  <w:spacing w:val="-19"/>
                                  <w:sz w:val="18"/>
                                </w:rPr>
                                <w:t xml:space="preserve"> </w:t>
                              </w:r>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19"/>
                                  <w:sz w:val="18"/>
                                </w:rPr>
                                <w:t xml:space="preserve"> </w:t>
                              </w:r>
                              <w:r>
                                <w:rPr>
                                  <w:rFonts w:ascii="Courier New"/>
                                  <w:sz w:val="18"/>
                                </w:rPr>
                                <w:t>{</w:t>
                              </w:r>
                            </w:p>
                            <w:p w14:paraId="2A4EAC67" w14:textId="77777777" w:rsidR="003D76C2" w:rsidRDefault="00000000">
                              <w:pPr>
                                <w:spacing w:before="2"/>
                                <w:ind w:left="1317"/>
                                <w:rPr>
                                  <w:rFonts w:ascii="Courier New"/>
                                  <w:sz w:val="18"/>
                                </w:rPr>
                              </w:pPr>
                              <w:proofErr w:type="spellStart"/>
                              <w:r>
                                <w:rPr>
                                  <w:rFonts w:ascii="Courier New"/>
                                  <w:sz w:val="18"/>
                                </w:rPr>
                                <w:t>R.id.largest_planet</w:t>
                              </w:r>
                              <w:proofErr w:type="spellEnd"/>
                              <w:r>
                                <w:rPr>
                                  <w:rFonts w:ascii="Courier New"/>
                                  <w:spacing w:val="-11"/>
                                  <w:sz w:val="18"/>
                                </w:rPr>
                                <w:t xml:space="preserve"> </w:t>
                              </w:r>
                              <w:r>
                                <w:rPr>
                                  <w:rFonts w:ascii="Courier New"/>
                                  <w:sz w:val="18"/>
                                </w:rPr>
                                <w:t>-&gt;</w:t>
                              </w:r>
                              <w:r>
                                <w:rPr>
                                  <w:rFonts w:ascii="Courier New"/>
                                  <w:spacing w:val="-10"/>
                                  <w:sz w:val="18"/>
                                </w:rPr>
                                <w:t xml:space="preserve"> {</w:t>
                              </w:r>
                            </w:p>
                            <w:p w14:paraId="2738B154" w14:textId="77777777" w:rsidR="003D76C2" w:rsidRDefault="00000000">
                              <w:pPr>
                                <w:spacing w:before="76"/>
                                <w:ind w:left="1749"/>
                                <w:rPr>
                                  <w:rFonts w:ascii="Courier New"/>
                                  <w:sz w:val="18"/>
                                </w:rPr>
                              </w:pPr>
                              <w:proofErr w:type="spellStart"/>
                              <w:r>
                                <w:rPr>
                                  <w:rFonts w:ascii="Courier New"/>
                                  <w:sz w:val="18"/>
                                </w:rPr>
                                <w:t>headerText</w:t>
                              </w:r>
                              <w:proofErr w:type="spellEnd"/>
                              <w:r>
                                <w:rPr>
                                  <w:rFonts w:ascii="Courier New"/>
                                  <w:sz w:val="18"/>
                                </w:rPr>
                                <w:t>?.text</w:t>
                              </w:r>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R.string.largest_planet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03B91B" id="docshapegroup186" o:spid="_x0000_s1150" style="position:absolute;margin-left:88.2pt;margin-top:7.2pt;width:399.6pt;height:339.25pt;z-index:-15700480;mso-wrap-distance-left:0;mso-wrap-distance-right:0;mso-position-horizontal-relative:page;mso-position-vertical-relative:text" coordorigin="1764,144" coordsize="7992,67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">
                <v:rect id="docshape187" o:spid="_x0000_s1151" style="position:absolute;left:1764;top:153;width:7992;height:6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" fillcolor="#f6f6f6" stroked="f">
                  <v:path arrowok="t"/>
                </v:rect>
                <v:shape id="docshape188" o:spid="_x0000_s1152" style="position:absolute;left:1764;top:143;width:7992;height:6785;visibility:visible;mso-wrap-style:square;v-text-anchor:top" coordsize="7992,6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" path="m7992,6764l,6764r,20l7992,6784r,-20xm7992,l,,,20r7992,l7992,xe" fillcolor="#dadada" stroked="f">
                  <v:path arrowok="t" o:connecttype="custom" o:connectlocs="7992,6908;0,6908;0,6928;7992,6928;7992,6908;7992,144;0,144;0,164;7992,164;7992,144" o:connectangles="0,0,0,0,0,0,0,0,0,0"/>
                </v:shape>
                <v:shape id="docshape189" o:spid="_x0000_s1153" type="#_x0000_t202" style="position:absolute;left:1764;top:163;width:7992;height:6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" filled="f" stroked="f">
                  <v:path arrowok="t"/>
                  <v:textbox inset="0,0,0,0">
                    <w:txbxContent>
                      <w:p w14:paraId="7B969185"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onViewCreated</w:t>
                        </w:r>
                        <w:proofErr w:type="spellEnd"/>
                        <w:r>
                          <w:rPr>
                            <w:rFonts w:ascii="Courier New"/>
                            <w:sz w:val="18"/>
                          </w:rPr>
                          <w:t>(view:</w:t>
                        </w:r>
                        <w:r>
                          <w:rPr>
                            <w:rFonts w:ascii="Courier New"/>
                            <w:spacing w:val="-7"/>
                            <w:sz w:val="18"/>
                          </w:rPr>
                          <w:t xml:space="preserve"> </w:t>
                        </w:r>
                        <w:r>
                          <w:rPr>
                            <w:rFonts w:ascii="Courier New"/>
                            <w:sz w:val="18"/>
                          </w:rPr>
                          <w:t>View,</w:t>
                        </w:r>
                        <w:r>
                          <w:rPr>
                            <w:rFonts w:ascii="Courier New"/>
                            <w:spacing w:val="-7"/>
                            <w:sz w:val="18"/>
                          </w:rPr>
                          <w:t xml:space="preserve"> </w:t>
                        </w:r>
                        <w:proofErr w:type="spellStart"/>
                        <w:r>
                          <w:rPr>
                            <w:rFonts w:ascii="Courier New"/>
                            <w:sz w:val="18"/>
                          </w:rPr>
                          <w:t>savedInstanceState</w:t>
                        </w:r>
                        <w:proofErr w:type="spellEnd"/>
                        <w:r>
                          <w:rPr>
                            <w:rFonts w:ascii="Courier New"/>
                            <w:sz w:val="18"/>
                          </w:rPr>
                          <w:t>:</w:t>
                        </w:r>
                        <w:r>
                          <w:rPr>
                            <w:rFonts w:ascii="Courier New"/>
                            <w:spacing w:val="-7"/>
                            <w:sz w:val="18"/>
                          </w:rPr>
                          <w:t xml:space="preserve"> </w:t>
                        </w:r>
                        <w:r>
                          <w:rPr>
                            <w:rFonts w:ascii="Courier New"/>
                            <w:sz w:val="18"/>
                          </w:rPr>
                          <w:t>Bundle?)</w:t>
                        </w:r>
                        <w:r>
                          <w:rPr>
                            <w:rFonts w:ascii="Courier New"/>
                            <w:spacing w:val="-7"/>
                            <w:sz w:val="18"/>
                          </w:rPr>
                          <w:t xml:space="preserve"> </w:t>
                        </w:r>
                        <w:r>
                          <w:rPr>
                            <w:rFonts w:ascii="Courier New"/>
                            <w:sz w:val="18"/>
                          </w:rPr>
                          <w:t xml:space="preserve">{ </w:t>
                        </w:r>
                        <w:proofErr w:type="spellStart"/>
                        <w:r>
                          <w:rPr>
                            <w:rFonts w:ascii="Courier New"/>
                            <w:sz w:val="18"/>
                          </w:rPr>
                          <w:t>super.onViewCreated</w:t>
                        </w:r>
                        <w:proofErr w:type="spellEnd"/>
                        <w:r>
                          <w:rPr>
                            <w:rFonts w:ascii="Courier New"/>
                            <w:sz w:val="18"/>
                          </w:rPr>
                          <w:t xml:space="preserve">(view, </w:t>
                        </w:r>
                        <w:proofErr w:type="spellStart"/>
                        <w:r>
                          <w:rPr>
                            <w:rFonts w:ascii="Courier New"/>
                            <w:sz w:val="18"/>
                          </w:rPr>
                          <w:t>savedInstanceState</w:t>
                        </w:r>
                        <w:proofErr w:type="spellEnd"/>
                        <w:r>
                          <w:rPr>
                            <w:rFonts w:ascii="Courier New"/>
                            <w:sz w:val="18"/>
                          </w:rPr>
                          <w:t>)</w:t>
                        </w:r>
                      </w:p>
                      <w:p w14:paraId="5A59A45C" w14:textId="77777777" w:rsidR="003D76C2" w:rsidRDefault="003D76C2">
                        <w:pPr>
                          <w:spacing w:before="9"/>
                          <w:rPr>
                            <w:rFonts w:ascii="Courier New"/>
                            <w:sz w:val="24"/>
                          </w:rPr>
                        </w:pPr>
                      </w:p>
                      <w:p w14:paraId="3C033FCE" w14:textId="77777777" w:rsidR="003D76C2" w:rsidRDefault="00000000">
                        <w:pPr>
                          <w:spacing w:before="1" w:line="328" w:lineRule="auto"/>
                          <w:ind w:left="1317" w:right="1274" w:hanging="432"/>
                          <w:rPr>
                            <w:rFonts w:ascii="Courier New"/>
                            <w:sz w:val="18"/>
                          </w:rPr>
                        </w:pPr>
                        <w:proofErr w:type="spellStart"/>
                        <w:r>
                          <w:rPr>
                            <w:rFonts w:ascii="Courier New"/>
                            <w:sz w:val="18"/>
                          </w:rPr>
                          <w:t>val</w:t>
                        </w:r>
                        <w:proofErr w:type="spellEnd"/>
                        <w:r>
                          <w:rPr>
                            <w:rFonts w:ascii="Courier New"/>
                            <w:sz w:val="18"/>
                          </w:rPr>
                          <w:t xml:space="preserve"> planets = </w:t>
                        </w:r>
                        <w:proofErr w:type="spellStart"/>
                        <w:r>
                          <w:rPr>
                            <w:rFonts w:ascii="Courier New"/>
                            <w:sz w:val="18"/>
                          </w:rPr>
                          <w:t>listOf</w:t>
                        </w:r>
                        <w:proofErr w:type="spellEnd"/>
                        <w:r>
                          <w:rPr>
                            <w:rFonts w:ascii="Courier New"/>
                            <w:sz w:val="18"/>
                          </w:rPr>
                          <w:t xml:space="preserve">&lt;View&gt;( </w:t>
                        </w:r>
                        <w:proofErr w:type="spellStart"/>
                        <w:r>
                          <w:rPr>
                            <w:rFonts w:ascii="Courier New"/>
                            <w:spacing w:val="-4"/>
                            <w:sz w:val="18"/>
                          </w:rPr>
                          <w:t>view.findViewById</w:t>
                        </w:r>
                        <w:proofErr w:type="spellEnd"/>
                        <w:r>
                          <w:rPr>
                            <w:rFonts w:ascii="Courier New"/>
                            <w:spacing w:val="-4"/>
                            <w:sz w:val="18"/>
                          </w:rPr>
                          <w:t>(</w:t>
                        </w:r>
                        <w:proofErr w:type="spellStart"/>
                        <w:r>
                          <w:rPr>
                            <w:rFonts w:ascii="Courier New"/>
                            <w:spacing w:val="-4"/>
                            <w:sz w:val="18"/>
                          </w:rPr>
                          <w:t>R.id.mercury</w:t>
                        </w:r>
                        <w:proofErr w:type="spellEnd"/>
                        <w:r>
                          <w:rPr>
                            <w:rFonts w:ascii="Courier New"/>
                            <w:spacing w:val="-4"/>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R.id.venus</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R.id.earth</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R.id.mars</w:t>
                        </w:r>
                        <w:proofErr w:type="spellEnd"/>
                        <w:r>
                          <w:rPr>
                            <w:rFonts w:ascii="Courier New"/>
                            <w:spacing w:val="-2"/>
                            <w:sz w:val="18"/>
                          </w:rPr>
                          <w:t xml:space="preserve">), </w:t>
                        </w:r>
                        <w:proofErr w:type="spellStart"/>
                        <w:r>
                          <w:rPr>
                            <w:rFonts w:ascii="Courier New"/>
                            <w:spacing w:val="-4"/>
                            <w:sz w:val="18"/>
                          </w:rPr>
                          <w:t>view.findViewById</w:t>
                        </w:r>
                        <w:proofErr w:type="spellEnd"/>
                        <w:r>
                          <w:rPr>
                            <w:rFonts w:ascii="Courier New"/>
                            <w:spacing w:val="-4"/>
                            <w:sz w:val="18"/>
                          </w:rPr>
                          <w:t>(</w:t>
                        </w:r>
                        <w:proofErr w:type="spellStart"/>
                        <w:r>
                          <w:rPr>
                            <w:rFonts w:ascii="Courier New"/>
                            <w:spacing w:val="-4"/>
                            <w:sz w:val="18"/>
                          </w:rPr>
                          <w:t>R.id.jupiter</w:t>
                        </w:r>
                        <w:proofErr w:type="spellEnd"/>
                        <w:r>
                          <w:rPr>
                            <w:rFonts w:ascii="Courier New"/>
                            <w:spacing w:val="-4"/>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R.id.saturn</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R.id.uranus</w:t>
                        </w:r>
                        <w:proofErr w:type="spellEnd"/>
                        <w:r>
                          <w:rPr>
                            <w:rFonts w:ascii="Courier New"/>
                            <w:spacing w:val="-2"/>
                            <w:sz w:val="18"/>
                          </w:rPr>
                          <w:t xml:space="preserve">), </w:t>
                        </w:r>
                        <w:proofErr w:type="spellStart"/>
                        <w:r>
                          <w:rPr>
                            <w:rFonts w:ascii="Courier New"/>
                            <w:spacing w:val="-2"/>
                            <w:sz w:val="18"/>
                          </w:rPr>
                          <w:t>view.findViewById</w:t>
                        </w:r>
                        <w:proofErr w:type="spellEnd"/>
                        <w:r>
                          <w:rPr>
                            <w:rFonts w:ascii="Courier New"/>
                            <w:spacing w:val="-2"/>
                            <w:sz w:val="18"/>
                          </w:rPr>
                          <w:t>(</w:t>
                        </w:r>
                        <w:proofErr w:type="spellStart"/>
                        <w:r>
                          <w:rPr>
                            <w:rFonts w:ascii="Courier New"/>
                            <w:spacing w:val="-2"/>
                            <w:sz w:val="18"/>
                          </w:rPr>
                          <w:t>R.id.neptune</w:t>
                        </w:r>
                        <w:proofErr w:type="spellEnd"/>
                        <w:r>
                          <w:rPr>
                            <w:rFonts w:ascii="Courier New"/>
                            <w:spacing w:val="-2"/>
                            <w:sz w:val="18"/>
                          </w:rPr>
                          <w:t>)</w:t>
                        </w:r>
                      </w:p>
                      <w:p w14:paraId="63B38844" w14:textId="77777777" w:rsidR="003D76C2" w:rsidRDefault="00000000">
                        <w:pPr>
                          <w:spacing w:before="5"/>
                          <w:ind w:left="885"/>
                          <w:rPr>
                            <w:rFonts w:ascii="Courier New"/>
                            <w:sz w:val="18"/>
                          </w:rPr>
                        </w:pPr>
                        <w:r>
                          <w:rPr>
                            <w:rFonts w:ascii="Courier New"/>
                            <w:sz w:val="18"/>
                          </w:rPr>
                          <w:t>)</w:t>
                        </w:r>
                      </w:p>
                      <w:p w14:paraId="797F8F03" w14:textId="77777777" w:rsidR="003D76C2" w:rsidRDefault="003D76C2">
                        <w:pPr>
                          <w:rPr>
                            <w:rFonts w:ascii="Courier New"/>
                            <w:sz w:val="20"/>
                          </w:rPr>
                        </w:pPr>
                      </w:p>
                      <w:p w14:paraId="2D9E5F07" w14:textId="77777777" w:rsidR="003D76C2" w:rsidRDefault="00000000">
                        <w:pPr>
                          <w:spacing w:before="130" w:line="328" w:lineRule="auto"/>
                          <w:ind w:left="1317" w:right="3699" w:hanging="432"/>
                          <w:rPr>
                            <w:rFonts w:ascii="Courier New"/>
                            <w:sz w:val="18"/>
                          </w:rPr>
                        </w:pPr>
                        <w:proofErr w:type="spellStart"/>
                        <w:r>
                          <w:rPr>
                            <w:rFonts w:ascii="Courier New"/>
                            <w:sz w:val="18"/>
                          </w:rPr>
                          <w:t>planets.forEach</w:t>
                        </w:r>
                        <w:proofErr w:type="spellEnd"/>
                        <w:r>
                          <w:rPr>
                            <w:rFonts w:ascii="Courier New"/>
                            <w:sz w:val="18"/>
                          </w:rPr>
                          <w:t xml:space="preserve"> { </w:t>
                        </w:r>
                        <w:proofErr w:type="spellStart"/>
                        <w:r>
                          <w:rPr>
                            <w:rFonts w:ascii="Courier New"/>
                            <w:spacing w:val="-2"/>
                            <w:sz w:val="18"/>
                          </w:rPr>
                          <w:t>it.setOnClickListener</w:t>
                        </w:r>
                        <w:proofErr w:type="spellEnd"/>
                        <w:r>
                          <w:rPr>
                            <w:rFonts w:ascii="Courier New"/>
                            <w:spacing w:val="-2"/>
                            <w:sz w:val="18"/>
                          </w:rPr>
                          <w:t>(this)</w:t>
                        </w:r>
                      </w:p>
                      <w:p w14:paraId="2FB0499D" w14:textId="77777777" w:rsidR="003D76C2" w:rsidRDefault="00000000">
                        <w:pPr>
                          <w:spacing w:before="1"/>
                          <w:ind w:left="885"/>
                          <w:rPr>
                            <w:rFonts w:ascii="Courier New"/>
                            <w:sz w:val="18"/>
                          </w:rPr>
                        </w:pPr>
                        <w:r>
                          <w:rPr>
                            <w:rFonts w:ascii="Courier New"/>
                            <w:sz w:val="18"/>
                          </w:rPr>
                          <w:t>}</w:t>
                        </w:r>
                      </w:p>
                      <w:p w14:paraId="1904DD1C" w14:textId="77777777" w:rsidR="003D76C2" w:rsidRDefault="003D76C2">
                        <w:pPr>
                          <w:rPr>
                            <w:rFonts w:ascii="Courier New"/>
                            <w:sz w:val="20"/>
                          </w:rPr>
                        </w:pPr>
                      </w:p>
                      <w:p w14:paraId="6AA3432D" w14:textId="77777777" w:rsidR="003D76C2" w:rsidRDefault="00000000">
                        <w:pPr>
                          <w:spacing w:before="130"/>
                          <w:ind w:left="885"/>
                          <w:rPr>
                            <w:rFonts w:ascii="Courier New"/>
                            <w:sz w:val="18"/>
                          </w:rPr>
                        </w:pPr>
                        <w:proofErr w:type="spellStart"/>
                        <w:r>
                          <w:rPr>
                            <w:rFonts w:ascii="Courier New"/>
                            <w:sz w:val="18"/>
                          </w:rPr>
                          <w:t>questionId</w:t>
                        </w:r>
                        <w:proofErr w:type="spellEnd"/>
                        <w:r>
                          <w:rPr>
                            <w:rFonts w:ascii="Courier New"/>
                            <w:spacing w:val="-13"/>
                            <w:sz w:val="18"/>
                          </w:rPr>
                          <w:t xml:space="preserve"> </w:t>
                        </w:r>
                        <w:r>
                          <w:rPr>
                            <w:rFonts w:ascii="Courier New"/>
                            <w:sz w:val="18"/>
                          </w:rPr>
                          <w:t>=</w:t>
                        </w:r>
                        <w:r>
                          <w:rPr>
                            <w:rFonts w:ascii="Courier New"/>
                            <w:spacing w:val="-11"/>
                            <w:sz w:val="18"/>
                          </w:rPr>
                          <w:t xml:space="preserve"> </w:t>
                        </w:r>
                        <w:r>
                          <w:rPr>
                            <w:rFonts w:ascii="Courier New"/>
                            <w:sz w:val="18"/>
                          </w:rPr>
                          <w:t>arguments?.</w:t>
                        </w:r>
                        <w:proofErr w:type="spellStart"/>
                        <w:r>
                          <w:rPr>
                            <w:rFonts w:ascii="Courier New"/>
                            <w:sz w:val="18"/>
                          </w:rPr>
                          <w:t>getInt</w:t>
                        </w:r>
                        <w:proofErr w:type="spellEnd"/>
                        <w:r>
                          <w:rPr>
                            <w:rFonts w:ascii="Courier New"/>
                            <w:sz w:val="18"/>
                          </w:rPr>
                          <w:t>(QUESTION_ID)</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NO_QUESTION_SET</w:t>
                        </w:r>
                      </w:p>
                      <w:p w14:paraId="1455048B" w14:textId="77777777" w:rsidR="003D76C2" w:rsidRDefault="003D76C2">
                        <w:pPr>
                          <w:rPr>
                            <w:rFonts w:ascii="Courier New"/>
                            <w:sz w:val="20"/>
                          </w:rPr>
                        </w:pPr>
                      </w:p>
                      <w:p w14:paraId="1C9C1141" w14:textId="77777777" w:rsidR="003D76C2" w:rsidRDefault="00000000">
                        <w:pPr>
                          <w:spacing w:before="129" w:line="328" w:lineRule="auto"/>
                          <w:ind w:left="885" w:right="4944"/>
                          <w:rPr>
                            <w:rFonts w:ascii="Courier New"/>
                            <w:sz w:val="18"/>
                          </w:rPr>
                        </w:pPr>
                        <w:r>
                          <w:rPr>
                            <w:rFonts w:ascii="Courier New"/>
                            <w:sz w:val="18"/>
                          </w:rPr>
                          <w:t>//Set Header Text when</w:t>
                        </w:r>
                        <w:r>
                          <w:rPr>
                            <w:rFonts w:ascii="Courier New"/>
                            <w:spacing w:val="-19"/>
                            <w:sz w:val="18"/>
                          </w:rPr>
                          <w:t xml:space="preserve"> </w:t>
                        </w:r>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19"/>
                            <w:sz w:val="18"/>
                          </w:rPr>
                          <w:t xml:space="preserve"> </w:t>
                        </w:r>
                        <w:r>
                          <w:rPr>
                            <w:rFonts w:ascii="Courier New"/>
                            <w:sz w:val="18"/>
                          </w:rPr>
                          <w:t>{</w:t>
                        </w:r>
                      </w:p>
                      <w:p w14:paraId="2A4EAC67" w14:textId="77777777" w:rsidR="003D76C2" w:rsidRDefault="00000000">
                        <w:pPr>
                          <w:spacing w:before="2"/>
                          <w:ind w:left="1317"/>
                          <w:rPr>
                            <w:rFonts w:ascii="Courier New"/>
                            <w:sz w:val="18"/>
                          </w:rPr>
                        </w:pPr>
                        <w:proofErr w:type="spellStart"/>
                        <w:r>
                          <w:rPr>
                            <w:rFonts w:ascii="Courier New"/>
                            <w:sz w:val="18"/>
                          </w:rPr>
                          <w:t>R.id.largest_planet</w:t>
                        </w:r>
                        <w:proofErr w:type="spellEnd"/>
                        <w:r>
                          <w:rPr>
                            <w:rFonts w:ascii="Courier New"/>
                            <w:spacing w:val="-11"/>
                            <w:sz w:val="18"/>
                          </w:rPr>
                          <w:t xml:space="preserve"> </w:t>
                        </w:r>
                        <w:r>
                          <w:rPr>
                            <w:rFonts w:ascii="Courier New"/>
                            <w:sz w:val="18"/>
                          </w:rPr>
                          <w:t>-&gt;</w:t>
                        </w:r>
                        <w:r>
                          <w:rPr>
                            <w:rFonts w:ascii="Courier New"/>
                            <w:spacing w:val="-10"/>
                            <w:sz w:val="18"/>
                          </w:rPr>
                          <w:t xml:space="preserve"> {</w:t>
                        </w:r>
                      </w:p>
                      <w:p w14:paraId="2738B154" w14:textId="77777777" w:rsidR="003D76C2" w:rsidRDefault="00000000">
                        <w:pPr>
                          <w:spacing w:before="76"/>
                          <w:ind w:left="1749"/>
                          <w:rPr>
                            <w:rFonts w:ascii="Courier New"/>
                            <w:sz w:val="18"/>
                          </w:rPr>
                        </w:pPr>
                        <w:proofErr w:type="spellStart"/>
                        <w:r>
                          <w:rPr>
                            <w:rFonts w:ascii="Courier New"/>
                            <w:sz w:val="18"/>
                          </w:rPr>
                          <w:t>headerText</w:t>
                        </w:r>
                        <w:proofErr w:type="spellEnd"/>
                        <w:r>
                          <w:rPr>
                            <w:rFonts w:ascii="Courier New"/>
                            <w:sz w:val="18"/>
                          </w:rPr>
                          <w:t>?.text</w:t>
                        </w:r>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R.string.largest_planet</w:t>
                        </w:r>
                        <w:proofErr w:type="spellEnd"/>
                        <w:r>
                          <w:rPr>
                            <w:rFonts w:ascii="Courier New"/>
                            <w:spacing w:val="-2"/>
                            <w:sz w:val="18"/>
                          </w:rPr>
                          <w:t>)</w:t>
                        </w:r>
                      </w:p>
                    </w:txbxContent>
                  </v:textbox>
                </v:shape>
                <w10:wrap type="topAndBottom" anchorx="page"/>
              </v:group>
            </w:pict>
          </mc:Fallback>
        </mc:AlternateContent>
      </w:r>
    </w:p>
    <w:p w14:paraId="3C221447" w14:textId="77777777" w:rsidR="003D76C2" w:rsidRDefault="003D76C2">
      <w:pPr>
        <w:rPr>
          <w:sz w:val="8"/>
        </w:rPr>
        <w:sectPr w:rsidR="003D76C2">
          <w:pgSz w:w="10800" w:h="13320"/>
          <w:pgMar w:top="1120" w:right="920" w:bottom="280" w:left="940" w:header="695" w:footer="0" w:gutter="0"/>
          <w:cols w:space="720"/>
        </w:sectPr>
      </w:pPr>
    </w:p>
    <w:p w14:paraId="0270C382" w14:textId="77777777" w:rsidR="003D76C2" w:rsidRDefault="003D76C2">
      <w:pPr>
        <w:pStyle w:val="BodyText"/>
        <w:spacing w:before="3"/>
        <w:rPr>
          <w:sz w:val="5"/>
        </w:rPr>
      </w:pPr>
    </w:p>
    <w:p w14:paraId="3B09124A" w14:textId="77777777" w:rsidR="003D76C2" w:rsidRDefault="00D51F7C">
      <w:pPr>
        <w:pStyle w:val="BodyText"/>
        <w:ind w:left="104"/>
      </w:pPr>
      <w:r>
        <w:rPr>
          <w:noProof/>
        </w:rPr>
        <mc:AlternateContent>
          <mc:Choice Requires="wpg">
            <w:drawing>
              <wp:inline distT="0" distB="0" distL="0" distR="0" wp14:anchorId="300DA367" wp14:editId="164283C8">
                <wp:extent cx="5074920" cy="1641475"/>
                <wp:effectExtent l="0" t="0" r="5080" b="0"/>
                <wp:docPr id="1348" name="docshapegroup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0" y="0"/>
                          <a:chExt cx="7992" cy="2585"/>
                        </a:xfrm>
                      </wpg:grpSpPr>
                      <wps:wsp>
                        <wps:cNvPr id="1349" name="docshape191"/>
                        <wps:cNvSpPr>
                          <a:spLocks/>
                        </wps:cNvSpPr>
                        <wps:spPr bwMode="auto">
                          <a:xfrm>
                            <a:off x="0" y="10"/>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0" name="docshape192"/>
                        <wps:cNvSpPr>
                          <a:spLocks/>
                        </wps:cNvSpPr>
                        <wps:spPr bwMode="auto">
                          <a:xfrm>
                            <a:off x="0" y="0"/>
                            <a:ext cx="7992" cy="2585"/>
                          </a:xfrm>
                          <a:custGeom>
                            <a:avLst/>
                            <a:gdLst>
                              <a:gd name="T0" fmla="*/ 7992 w 7992"/>
                              <a:gd name="T1" fmla="*/ 2564 h 2585"/>
                              <a:gd name="T2" fmla="*/ 0 w 7992"/>
                              <a:gd name="T3" fmla="*/ 2564 h 2585"/>
                              <a:gd name="T4" fmla="*/ 0 w 7992"/>
                              <a:gd name="T5" fmla="*/ 2584 h 2585"/>
                              <a:gd name="T6" fmla="*/ 7992 w 7992"/>
                              <a:gd name="T7" fmla="*/ 2584 h 2585"/>
                              <a:gd name="T8" fmla="*/ 7992 w 7992"/>
                              <a:gd name="T9" fmla="*/ 2564 h 2585"/>
                              <a:gd name="T10" fmla="*/ 7992 w 7992"/>
                              <a:gd name="T11" fmla="*/ 0 h 2585"/>
                              <a:gd name="T12" fmla="*/ 0 w 7992"/>
                              <a:gd name="T13" fmla="*/ 0 h 2585"/>
                              <a:gd name="T14" fmla="*/ 0 w 7992"/>
                              <a:gd name="T15" fmla="*/ 20 h 2585"/>
                              <a:gd name="T16" fmla="*/ 7992 w 7992"/>
                              <a:gd name="T17" fmla="*/ 20 h 2585"/>
                              <a:gd name="T18" fmla="*/ 7992 w 7992"/>
                              <a:gd name="T19" fmla="*/ 0 h 2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1" name="docshape193"/>
                        <wps:cNvSpPr txBox="1">
                          <a:spLocks/>
                        </wps:cNvSpPr>
                        <wps:spPr bwMode="auto">
                          <a:xfrm>
                            <a:off x="0" y="20"/>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D20C6" w14:textId="77777777" w:rsidR="003D76C2" w:rsidRDefault="00000000">
                              <w:pPr>
                                <w:spacing w:before="40"/>
                                <w:ind w:left="1317"/>
                                <w:rPr>
                                  <w:rFonts w:ascii="Courier New"/>
                                  <w:sz w:val="18"/>
                                </w:rPr>
                              </w:pPr>
                              <w:r>
                                <w:rPr>
                                  <w:rFonts w:ascii="Courier New"/>
                                  <w:sz w:val="18"/>
                                </w:rPr>
                                <w:t>}</w:t>
                              </w:r>
                            </w:p>
                            <w:p w14:paraId="347F4FF4" w14:textId="77777777" w:rsidR="003D76C2" w:rsidRDefault="00000000">
                              <w:pPr>
                                <w:spacing w:before="76"/>
                                <w:ind w:left="1317"/>
                                <w:rPr>
                                  <w:rFonts w:ascii="Courier New"/>
                                  <w:sz w:val="18"/>
                                </w:rPr>
                              </w:pPr>
                              <w:proofErr w:type="spellStart"/>
                              <w:r>
                                <w:rPr>
                                  <w:rFonts w:ascii="Courier New"/>
                                  <w:sz w:val="18"/>
                                </w:rPr>
                                <w:t>R.id.most_moons</w:t>
                              </w:r>
                              <w:proofErr w:type="spellEnd"/>
                              <w:r>
                                <w:rPr>
                                  <w:rFonts w:ascii="Courier New"/>
                                  <w:spacing w:val="-9"/>
                                  <w:sz w:val="18"/>
                                </w:rPr>
                                <w:t xml:space="preserve"> </w:t>
                              </w:r>
                              <w:r>
                                <w:rPr>
                                  <w:rFonts w:ascii="Courier New"/>
                                  <w:sz w:val="18"/>
                                </w:rPr>
                                <w:t>-&gt;</w:t>
                              </w:r>
                              <w:r>
                                <w:rPr>
                                  <w:rFonts w:ascii="Courier New"/>
                                  <w:spacing w:val="-8"/>
                                  <w:sz w:val="18"/>
                                </w:rPr>
                                <w:t xml:space="preserve"> </w:t>
                              </w:r>
                              <w:r>
                                <w:rPr>
                                  <w:rFonts w:ascii="Courier New"/>
                                  <w:spacing w:val="-10"/>
                                  <w:sz w:val="18"/>
                                </w:rPr>
                                <w:t>{</w:t>
                              </w:r>
                            </w:p>
                            <w:p w14:paraId="132B1F95" w14:textId="77777777" w:rsidR="003D76C2" w:rsidRDefault="00000000">
                              <w:pPr>
                                <w:spacing w:before="76"/>
                                <w:ind w:left="1749"/>
                                <w:rPr>
                                  <w:rFonts w:ascii="Courier New"/>
                                  <w:sz w:val="18"/>
                                </w:rPr>
                              </w:pPr>
                              <w:proofErr w:type="spellStart"/>
                              <w:r>
                                <w:rPr>
                                  <w:rFonts w:ascii="Courier New"/>
                                  <w:sz w:val="18"/>
                                </w:rPr>
                                <w:t>headerText</w:t>
                              </w:r>
                              <w:proofErr w:type="spellEnd"/>
                              <w:r>
                                <w:rPr>
                                  <w:rFonts w:ascii="Courier New"/>
                                  <w:sz w:val="18"/>
                                </w:rPr>
                                <w:t>?.text</w:t>
                              </w:r>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R.string.most_moons</w:t>
                              </w:r>
                              <w:proofErr w:type="spellEnd"/>
                              <w:r>
                                <w:rPr>
                                  <w:rFonts w:ascii="Courier New"/>
                                  <w:spacing w:val="-2"/>
                                  <w:sz w:val="18"/>
                                </w:rPr>
                                <w:t>)</w:t>
                              </w:r>
                            </w:p>
                            <w:p w14:paraId="786745BB" w14:textId="77777777" w:rsidR="003D76C2" w:rsidRDefault="00000000">
                              <w:pPr>
                                <w:spacing w:before="76"/>
                                <w:ind w:left="1317"/>
                                <w:rPr>
                                  <w:rFonts w:ascii="Courier New"/>
                                  <w:sz w:val="18"/>
                                </w:rPr>
                              </w:pPr>
                              <w:r>
                                <w:rPr>
                                  <w:rFonts w:ascii="Courier New"/>
                                  <w:sz w:val="18"/>
                                </w:rPr>
                                <w:t>}</w:t>
                              </w:r>
                            </w:p>
                            <w:p w14:paraId="2CEB1663" w14:textId="77777777" w:rsidR="003D76C2" w:rsidRDefault="00000000">
                              <w:pPr>
                                <w:spacing w:before="77"/>
                                <w:ind w:left="1317"/>
                                <w:rPr>
                                  <w:rFonts w:ascii="Courier New"/>
                                  <w:sz w:val="18"/>
                                </w:rPr>
                              </w:pPr>
                              <w:proofErr w:type="spellStart"/>
                              <w:r>
                                <w:rPr>
                                  <w:rFonts w:ascii="Courier New"/>
                                  <w:sz w:val="18"/>
                                </w:rPr>
                                <w:t>R.id.side_spinning</w:t>
                              </w:r>
                              <w:proofErr w:type="spellEnd"/>
                              <w:r>
                                <w:rPr>
                                  <w:rFonts w:ascii="Courier New"/>
                                  <w:spacing w:val="-10"/>
                                  <w:sz w:val="18"/>
                                </w:rPr>
                                <w:t xml:space="preserve"> </w:t>
                              </w:r>
                              <w:r>
                                <w:rPr>
                                  <w:rFonts w:ascii="Courier New"/>
                                  <w:sz w:val="18"/>
                                </w:rPr>
                                <w:t>-&gt;</w:t>
                              </w:r>
                              <w:r>
                                <w:rPr>
                                  <w:rFonts w:ascii="Courier New"/>
                                  <w:spacing w:val="-10"/>
                                  <w:sz w:val="18"/>
                                </w:rPr>
                                <w:t xml:space="preserve"> {</w:t>
                              </w:r>
                            </w:p>
                            <w:p w14:paraId="51C6ACC1" w14:textId="77777777" w:rsidR="003D76C2" w:rsidRDefault="00000000">
                              <w:pPr>
                                <w:spacing w:before="76"/>
                                <w:ind w:left="1749"/>
                                <w:rPr>
                                  <w:rFonts w:ascii="Courier New"/>
                                  <w:sz w:val="18"/>
                                </w:rPr>
                              </w:pPr>
                              <w:proofErr w:type="spellStart"/>
                              <w:r>
                                <w:rPr>
                                  <w:rFonts w:ascii="Courier New"/>
                                  <w:sz w:val="18"/>
                                </w:rPr>
                                <w:t>headerText</w:t>
                              </w:r>
                              <w:proofErr w:type="spellEnd"/>
                              <w:r>
                                <w:rPr>
                                  <w:rFonts w:ascii="Courier New"/>
                                  <w:sz w:val="18"/>
                                </w:rPr>
                                <w:t>?.text</w:t>
                              </w:r>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R.string.side_spinning</w:t>
                              </w:r>
                              <w:proofErr w:type="spellEnd"/>
                              <w:r>
                                <w:rPr>
                                  <w:rFonts w:ascii="Courier New"/>
                                  <w:spacing w:val="-2"/>
                                  <w:sz w:val="18"/>
                                </w:rPr>
                                <w:t>)</w:t>
                              </w:r>
                            </w:p>
                            <w:p w14:paraId="4DDE4B51" w14:textId="77777777" w:rsidR="003D76C2" w:rsidRDefault="00000000">
                              <w:pPr>
                                <w:spacing w:before="76"/>
                                <w:ind w:left="1317"/>
                                <w:rPr>
                                  <w:rFonts w:ascii="Courier New"/>
                                  <w:sz w:val="18"/>
                                </w:rPr>
                              </w:pPr>
                              <w:r>
                                <w:rPr>
                                  <w:rFonts w:ascii="Courier New"/>
                                  <w:sz w:val="18"/>
                                </w:rPr>
                                <w:t>}</w:t>
                              </w:r>
                            </w:p>
                            <w:p w14:paraId="63FC4F25" w14:textId="77777777" w:rsidR="003D76C2" w:rsidRDefault="00000000">
                              <w:pPr>
                                <w:spacing w:before="76"/>
                                <w:ind w:left="885"/>
                                <w:rPr>
                                  <w:rFonts w:ascii="Courier New"/>
                                  <w:sz w:val="18"/>
                                </w:rPr>
                              </w:pPr>
                              <w:r>
                                <w:rPr>
                                  <w:rFonts w:ascii="Courier New"/>
                                  <w:sz w:val="18"/>
                                </w:rPr>
                                <w:t>}</w:t>
                              </w:r>
                            </w:p>
                            <w:p w14:paraId="61752DC8"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300DA367" id="docshapegroup190" o:spid="_x0000_s1154" style="width:399.6pt;height:129.25pt;mso-position-horizontal-relative:char;mso-position-vertical-relative:line"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">
                <v:rect id="docshape191" o:spid="_x0000_s1155" style="position:absolute;top:10;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" fillcolor="#f6f6f6" stroked="f">
                  <v:path arrowok="t"/>
                </v:rect>
                <v:shape id="docshape192" o:spid="_x0000_s1156" style="position:absolute;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" path="m7992,2564l,2564r,20l7992,2584r,-20xm7992,l,,,20r7992,l7992,xe" fillcolor="#dadada" stroked="f">
                  <v:path arrowok="t" o:connecttype="custom" o:connectlocs="7992,2564;0,2564;0,2584;7992,2584;7992,2564;7992,0;0,0;0,20;7992,20;7992,0" o:connectangles="0,0,0,0,0,0,0,0,0,0"/>
                </v:shape>
                <v:shape id="docshape193" o:spid="_x0000_s1157" type="#_x0000_t202" style="position:absolute;top:20;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" filled="f" stroked="f">
                  <v:path arrowok="t"/>
                  <v:textbox inset="0,0,0,0">
                    <w:txbxContent>
                      <w:p w14:paraId="6C1D20C6" w14:textId="77777777" w:rsidR="003D76C2" w:rsidRDefault="00000000">
                        <w:pPr>
                          <w:spacing w:before="40"/>
                          <w:ind w:left="1317"/>
                          <w:rPr>
                            <w:rFonts w:ascii="Courier New"/>
                            <w:sz w:val="18"/>
                          </w:rPr>
                        </w:pPr>
                        <w:r>
                          <w:rPr>
                            <w:rFonts w:ascii="Courier New"/>
                            <w:sz w:val="18"/>
                          </w:rPr>
                          <w:t>}</w:t>
                        </w:r>
                      </w:p>
                      <w:p w14:paraId="347F4FF4" w14:textId="77777777" w:rsidR="003D76C2" w:rsidRDefault="00000000">
                        <w:pPr>
                          <w:spacing w:before="76"/>
                          <w:ind w:left="1317"/>
                          <w:rPr>
                            <w:rFonts w:ascii="Courier New"/>
                            <w:sz w:val="18"/>
                          </w:rPr>
                        </w:pPr>
                        <w:proofErr w:type="spellStart"/>
                        <w:r>
                          <w:rPr>
                            <w:rFonts w:ascii="Courier New"/>
                            <w:sz w:val="18"/>
                          </w:rPr>
                          <w:t>R.id.most_moons</w:t>
                        </w:r>
                        <w:proofErr w:type="spellEnd"/>
                        <w:r>
                          <w:rPr>
                            <w:rFonts w:ascii="Courier New"/>
                            <w:spacing w:val="-9"/>
                            <w:sz w:val="18"/>
                          </w:rPr>
                          <w:t xml:space="preserve"> </w:t>
                        </w:r>
                        <w:r>
                          <w:rPr>
                            <w:rFonts w:ascii="Courier New"/>
                            <w:sz w:val="18"/>
                          </w:rPr>
                          <w:t>-&gt;</w:t>
                        </w:r>
                        <w:r>
                          <w:rPr>
                            <w:rFonts w:ascii="Courier New"/>
                            <w:spacing w:val="-8"/>
                            <w:sz w:val="18"/>
                          </w:rPr>
                          <w:t xml:space="preserve"> </w:t>
                        </w:r>
                        <w:r>
                          <w:rPr>
                            <w:rFonts w:ascii="Courier New"/>
                            <w:spacing w:val="-10"/>
                            <w:sz w:val="18"/>
                          </w:rPr>
                          <w:t>{</w:t>
                        </w:r>
                      </w:p>
                      <w:p w14:paraId="132B1F95" w14:textId="77777777" w:rsidR="003D76C2" w:rsidRDefault="00000000">
                        <w:pPr>
                          <w:spacing w:before="76"/>
                          <w:ind w:left="1749"/>
                          <w:rPr>
                            <w:rFonts w:ascii="Courier New"/>
                            <w:sz w:val="18"/>
                          </w:rPr>
                        </w:pPr>
                        <w:proofErr w:type="spellStart"/>
                        <w:r>
                          <w:rPr>
                            <w:rFonts w:ascii="Courier New"/>
                            <w:sz w:val="18"/>
                          </w:rPr>
                          <w:t>headerText</w:t>
                        </w:r>
                        <w:proofErr w:type="spellEnd"/>
                        <w:r>
                          <w:rPr>
                            <w:rFonts w:ascii="Courier New"/>
                            <w:sz w:val="18"/>
                          </w:rPr>
                          <w:t>?.text</w:t>
                        </w:r>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R.string.most_moons</w:t>
                        </w:r>
                        <w:proofErr w:type="spellEnd"/>
                        <w:r>
                          <w:rPr>
                            <w:rFonts w:ascii="Courier New"/>
                            <w:spacing w:val="-2"/>
                            <w:sz w:val="18"/>
                          </w:rPr>
                          <w:t>)</w:t>
                        </w:r>
                      </w:p>
                      <w:p w14:paraId="786745BB" w14:textId="77777777" w:rsidR="003D76C2" w:rsidRDefault="00000000">
                        <w:pPr>
                          <w:spacing w:before="76"/>
                          <w:ind w:left="1317"/>
                          <w:rPr>
                            <w:rFonts w:ascii="Courier New"/>
                            <w:sz w:val="18"/>
                          </w:rPr>
                        </w:pPr>
                        <w:r>
                          <w:rPr>
                            <w:rFonts w:ascii="Courier New"/>
                            <w:sz w:val="18"/>
                          </w:rPr>
                          <w:t>}</w:t>
                        </w:r>
                      </w:p>
                      <w:p w14:paraId="2CEB1663" w14:textId="77777777" w:rsidR="003D76C2" w:rsidRDefault="00000000">
                        <w:pPr>
                          <w:spacing w:before="77"/>
                          <w:ind w:left="1317"/>
                          <w:rPr>
                            <w:rFonts w:ascii="Courier New"/>
                            <w:sz w:val="18"/>
                          </w:rPr>
                        </w:pPr>
                        <w:proofErr w:type="spellStart"/>
                        <w:r>
                          <w:rPr>
                            <w:rFonts w:ascii="Courier New"/>
                            <w:sz w:val="18"/>
                          </w:rPr>
                          <w:t>R.id.side_spinning</w:t>
                        </w:r>
                        <w:proofErr w:type="spellEnd"/>
                        <w:r>
                          <w:rPr>
                            <w:rFonts w:ascii="Courier New"/>
                            <w:spacing w:val="-10"/>
                            <w:sz w:val="18"/>
                          </w:rPr>
                          <w:t xml:space="preserve"> </w:t>
                        </w:r>
                        <w:r>
                          <w:rPr>
                            <w:rFonts w:ascii="Courier New"/>
                            <w:sz w:val="18"/>
                          </w:rPr>
                          <w:t>-&gt;</w:t>
                        </w:r>
                        <w:r>
                          <w:rPr>
                            <w:rFonts w:ascii="Courier New"/>
                            <w:spacing w:val="-10"/>
                            <w:sz w:val="18"/>
                          </w:rPr>
                          <w:t xml:space="preserve"> {</w:t>
                        </w:r>
                      </w:p>
                      <w:p w14:paraId="51C6ACC1" w14:textId="77777777" w:rsidR="003D76C2" w:rsidRDefault="00000000">
                        <w:pPr>
                          <w:spacing w:before="76"/>
                          <w:ind w:left="1749"/>
                          <w:rPr>
                            <w:rFonts w:ascii="Courier New"/>
                            <w:sz w:val="18"/>
                          </w:rPr>
                        </w:pPr>
                        <w:proofErr w:type="spellStart"/>
                        <w:r>
                          <w:rPr>
                            <w:rFonts w:ascii="Courier New"/>
                            <w:sz w:val="18"/>
                          </w:rPr>
                          <w:t>headerText</w:t>
                        </w:r>
                        <w:proofErr w:type="spellEnd"/>
                        <w:r>
                          <w:rPr>
                            <w:rFonts w:ascii="Courier New"/>
                            <w:sz w:val="18"/>
                          </w:rPr>
                          <w:t>?.text</w:t>
                        </w:r>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R.string.side_spinning</w:t>
                        </w:r>
                        <w:proofErr w:type="spellEnd"/>
                        <w:r>
                          <w:rPr>
                            <w:rFonts w:ascii="Courier New"/>
                            <w:spacing w:val="-2"/>
                            <w:sz w:val="18"/>
                          </w:rPr>
                          <w:t>)</w:t>
                        </w:r>
                      </w:p>
                      <w:p w14:paraId="4DDE4B51" w14:textId="77777777" w:rsidR="003D76C2" w:rsidRDefault="00000000">
                        <w:pPr>
                          <w:spacing w:before="76"/>
                          <w:ind w:left="1317"/>
                          <w:rPr>
                            <w:rFonts w:ascii="Courier New"/>
                            <w:sz w:val="18"/>
                          </w:rPr>
                        </w:pPr>
                        <w:r>
                          <w:rPr>
                            <w:rFonts w:ascii="Courier New"/>
                            <w:sz w:val="18"/>
                          </w:rPr>
                          <w:t>}</w:t>
                        </w:r>
                      </w:p>
                      <w:p w14:paraId="63FC4F25" w14:textId="77777777" w:rsidR="003D76C2" w:rsidRDefault="00000000">
                        <w:pPr>
                          <w:spacing w:before="76"/>
                          <w:ind w:left="885"/>
                          <w:rPr>
                            <w:rFonts w:ascii="Courier New"/>
                            <w:sz w:val="18"/>
                          </w:rPr>
                        </w:pPr>
                        <w:r>
                          <w:rPr>
                            <w:rFonts w:ascii="Courier New"/>
                            <w:sz w:val="18"/>
                          </w:rPr>
                          <w:t>}</w:t>
                        </w:r>
                      </w:p>
                      <w:p w14:paraId="61752DC8"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60F8656" w14:textId="77777777" w:rsidR="003D76C2" w:rsidRDefault="00000000">
      <w:pPr>
        <w:pStyle w:val="ListParagraph"/>
        <w:numPr>
          <w:ilvl w:val="0"/>
          <w:numId w:val="15"/>
        </w:numPr>
        <w:tabs>
          <w:tab w:val="left" w:pos="554"/>
        </w:tabs>
        <w:spacing w:before="37" w:line="242" w:lineRule="auto"/>
        <w:ind w:left="554" w:right="906"/>
        <w:jc w:val="left"/>
        <w:rPr>
          <w:sz w:val="20"/>
        </w:rPr>
      </w:pPr>
      <w:r>
        <w:rPr>
          <w:sz w:val="20"/>
        </w:rPr>
        <w:t>Here,</w:t>
      </w:r>
      <w:r>
        <w:rPr>
          <w:spacing w:val="-3"/>
          <w:sz w:val="20"/>
        </w:rPr>
        <w:t xml:space="preserve"> </w:t>
      </w:r>
      <w:r>
        <w:rPr>
          <w:sz w:val="20"/>
        </w:rPr>
        <w:t>you</w:t>
      </w:r>
      <w:r>
        <w:rPr>
          <w:spacing w:val="-3"/>
          <w:sz w:val="20"/>
        </w:rPr>
        <w:t xml:space="preserve"> </w:t>
      </w:r>
      <w:r>
        <w:rPr>
          <w:sz w:val="20"/>
        </w:rPr>
        <w:t>are</w:t>
      </w:r>
      <w:r>
        <w:rPr>
          <w:spacing w:val="-4"/>
          <w:sz w:val="20"/>
        </w:rPr>
        <w:t xml:space="preserve"> </w:t>
      </w:r>
      <w:r>
        <w:rPr>
          <w:sz w:val="20"/>
        </w:rPr>
        <w:t>retrieving</w:t>
      </w:r>
      <w:r>
        <w:rPr>
          <w:spacing w:val="-4"/>
          <w:sz w:val="20"/>
        </w:rPr>
        <w:t xml:space="preserve"> </w:t>
      </w:r>
      <w:r>
        <w:rPr>
          <w:sz w:val="20"/>
        </w:rPr>
        <w:t>the</w:t>
      </w:r>
      <w:r>
        <w:rPr>
          <w:spacing w:val="-3"/>
          <w:sz w:val="20"/>
        </w:rPr>
        <w:t xml:space="preserve"> </w:t>
      </w:r>
      <w:r>
        <w:rPr>
          <w:sz w:val="20"/>
        </w:rPr>
        <w:t>IDs</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buttons</w:t>
      </w:r>
      <w:r>
        <w:rPr>
          <w:spacing w:val="-3"/>
          <w:sz w:val="20"/>
        </w:rPr>
        <w:t xml:space="preserve"> </w:t>
      </w:r>
      <w:r>
        <w:rPr>
          <w:sz w:val="20"/>
        </w:rPr>
        <w:t>representing</w:t>
      </w:r>
      <w:r>
        <w:rPr>
          <w:spacing w:val="-4"/>
          <w:sz w:val="20"/>
        </w:rPr>
        <w:t xml:space="preserve"> </w:t>
      </w:r>
      <w:r>
        <w:rPr>
          <w:sz w:val="20"/>
        </w:rPr>
        <w:t>planets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 xml:space="preserve">layout with the </w:t>
      </w:r>
      <w:proofErr w:type="spellStart"/>
      <w:r>
        <w:rPr>
          <w:rFonts w:ascii="Courier New"/>
          <w:b/>
        </w:rPr>
        <w:t>val</w:t>
      </w:r>
      <w:proofErr w:type="spellEnd"/>
      <w:r>
        <w:rPr>
          <w:rFonts w:ascii="Courier New"/>
          <w:b/>
        </w:rPr>
        <w:t xml:space="preserve"> planets = </w:t>
      </w:r>
      <w:proofErr w:type="spellStart"/>
      <w:r>
        <w:rPr>
          <w:rFonts w:ascii="Courier New"/>
          <w:b/>
        </w:rPr>
        <w:t>listOf</w:t>
      </w:r>
      <w:proofErr w:type="spellEnd"/>
      <w:r>
        <w:rPr>
          <w:rFonts w:ascii="Courier New"/>
          <w:b/>
        </w:rPr>
        <w:t>&lt;View&gt;(</w:t>
      </w:r>
      <w:proofErr w:type="spellStart"/>
      <w:r>
        <w:rPr>
          <w:rFonts w:ascii="Courier New"/>
          <w:b/>
        </w:rPr>
        <w:t>view.findViewById</w:t>
      </w:r>
      <w:proofErr w:type="spellEnd"/>
      <w:r>
        <w:rPr>
          <w:rFonts w:ascii="Courier New"/>
          <w:b/>
        </w:rPr>
        <w:t xml:space="preserve">(R. </w:t>
      </w:r>
      <w:proofErr w:type="spellStart"/>
      <w:r>
        <w:rPr>
          <w:rFonts w:ascii="Courier New"/>
          <w:b/>
        </w:rPr>
        <w:t>id.mercury</w:t>
      </w:r>
      <w:proofErr w:type="spellEnd"/>
      <w:r>
        <w:rPr>
          <w:rFonts w:ascii="Courier New"/>
          <w:b/>
        </w:rPr>
        <w:t xml:space="preserve">), </w:t>
      </w:r>
      <w:proofErr w:type="spellStart"/>
      <w:r>
        <w:rPr>
          <w:rFonts w:ascii="Courier New"/>
          <w:b/>
        </w:rPr>
        <w:t>view.findViewById</w:t>
      </w:r>
      <w:proofErr w:type="spellEnd"/>
      <w:r>
        <w:rPr>
          <w:rFonts w:ascii="Courier New"/>
          <w:b/>
        </w:rPr>
        <w:t>(</w:t>
      </w:r>
      <w:proofErr w:type="spellStart"/>
      <w:r>
        <w:rPr>
          <w:rFonts w:ascii="Courier New"/>
          <w:b/>
        </w:rPr>
        <w:t>R.id.venus</w:t>
      </w:r>
      <w:proofErr w:type="spellEnd"/>
      <w:r>
        <w:rPr>
          <w:rFonts w:ascii="Courier New"/>
          <w:b/>
        </w:rPr>
        <w:t>), ...)</w:t>
      </w:r>
      <w:r>
        <w:rPr>
          <w:rFonts w:ascii="Courier New"/>
          <w:b/>
          <w:spacing w:val="-63"/>
        </w:rPr>
        <w:t xml:space="preserve"> </w:t>
      </w:r>
      <w:r>
        <w:rPr>
          <w:sz w:val="20"/>
        </w:rPr>
        <w:t xml:space="preserve">line. Most importantly, it's here where you set the </w:t>
      </w:r>
      <w:proofErr w:type="spellStart"/>
      <w:r>
        <w:rPr>
          <w:rFonts w:ascii="Courier New"/>
          <w:b/>
        </w:rPr>
        <w:t>questionId</w:t>
      </w:r>
      <w:proofErr w:type="spellEnd"/>
      <w:r>
        <w:rPr>
          <w:sz w:val="20"/>
        </w:rPr>
        <w:t>:</w:t>
      </w:r>
    </w:p>
    <w:p w14:paraId="7CA17FD5" w14:textId="77777777" w:rsidR="003D76C2" w:rsidRDefault="00D51F7C">
      <w:pPr>
        <w:pStyle w:val="BodyText"/>
        <w:spacing w:before="7"/>
        <w:rPr>
          <w:sz w:val="8"/>
        </w:rPr>
      </w:pPr>
      <w:r>
        <w:rPr>
          <w:noProof/>
        </w:rPr>
        <mc:AlternateContent>
          <mc:Choice Requires="wpg">
            <w:drawing>
              <wp:anchor distT="0" distB="0" distL="0" distR="0" simplePos="0" relativeHeight="487617024" behindDoc="1" locked="0" layoutInCell="1" allowOverlap="1" wp14:anchorId="10C64F93" wp14:editId="22E76B8F">
                <wp:simplePos x="0" y="0"/>
                <wp:positionH relativeFrom="page">
                  <wp:posOffset>662940</wp:posOffset>
                </wp:positionH>
                <wp:positionV relativeFrom="paragraph">
                  <wp:posOffset>89535</wp:posOffset>
                </wp:positionV>
                <wp:extent cx="5074920" cy="219075"/>
                <wp:effectExtent l="0" t="0" r="5080" b="0"/>
                <wp:wrapTopAndBottom/>
                <wp:docPr id="1344" name="docshapegroup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1"/>
                          <a:chExt cx="7992" cy="345"/>
                        </a:xfrm>
                      </wpg:grpSpPr>
                      <wps:wsp>
                        <wps:cNvPr id="1345" name="docshape195"/>
                        <wps:cNvSpPr>
                          <a:spLocks/>
                        </wps:cNvSpPr>
                        <wps:spPr bwMode="auto">
                          <a:xfrm>
                            <a:off x="1044" y="150"/>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6" name="docshape196"/>
                        <wps:cNvSpPr>
                          <a:spLocks/>
                        </wps:cNvSpPr>
                        <wps:spPr bwMode="auto">
                          <a:xfrm>
                            <a:off x="1044" y="140"/>
                            <a:ext cx="7992" cy="345"/>
                          </a:xfrm>
                          <a:custGeom>
                            <a:avLst/>
                            <a:gdLst>
                              <a:gd name="T0" fmla="+- 0 9036 1044"/>
                              <a:gd name="T1" fmla="*/ T0 w 7992"/>
                              <a:gd name="T2" fmla="+- 0 465 141"/>
                              <a:gd name="T3" fmla="*/ 465 h 345"/>
                              <a:gd name="T4" fmla="+- 0 1044 1044"/>
                              <a:gd name="T5" fmla="*/ T4 w 7992"/>
                              <a:gd name="T6" fmla="+- 0 465 141"/>
                              <a:gd name="T7" fmla="*/ 465 h 345"/>
                              <a:gd name="T8" fmla="+- 0 1044 1044"/>
                              <a:gd name="T9" fmla="*/ T8 w 7992"/>
                              <a:gd name="T10" fmla="+- 0 485 141"/>
                              <a:gd name="T11" fmla="*/ 485 h 345"/>
                              <a:gd name="T12" fmla="+- 0 9036 1044"/>
                              <a:gd name="T13" fmla="*/ T12 w 7992"/>
                              <a:gd name="T14" fmla="+- 0 485 141"/>
                              <a:gd name="T15" fmla="*/ 485 h 345"/>
                              <a:gd name="T16" fmla="+- 0 9036 1044"/>
                              <a:gd name="T17" fmla="*/ T16 w 7992"/>
                              <a:gd name="T18" fmla="+- 0 465 141"/>
                              <a:gd name="T19" fmla="*/ 465 h 345"/>
                              <a:gd name="T20" fmla="+- 0 9036 1044"/>
                              <a:gd name="T21" fmla="*/ T20 w 7992"/>
                              <a:gd name="T22" fmla="+- 0 141 141"/>
                              <a:gd name="T23" fmla="*/ 141 h 345"/>
                              <a:gd name="T24" fmla="+- 0 1044 1044"/>
                              <a:gd name="T25" fmla="*/ T24 w 7992"/>
                              <a:gd name="T26" fmla="+- 0 141 141"/>
                              <a:gd name="T27" fmla="*/ 141 h 345"/>
                              <a:gd name="T28" fmla="+- 0 1044 1044"/>
                              <a:gd name="T29" fmla="*/ T28 w 7992"/>
                              <a:gd name="T30" fmla="+- 0 161 141"/>
                              <a:gd name="T31" fmla="*/ 161 h 345"/>
                              <a:gd name="T32" fmla="+- 0 9036 1044"/>
                              <a:gd name="T33" fmla="*/ T32 w 7992"/>
                              <a:gd name="T34" fmla="+- 0 161 141"/>
                              <a:gd name="T35" fmla="*/ 161 h 345"/>
                              <a:gd name="T36" fmla="+- 0 9036 1044"/>
                              <a:gd name="T37" fmla="*/ T36 w 7992"/>
                              <a:gd name="T38" fmla="+- 0 141 141"/>
                              <a:gd name="T39" fmla="*/ 141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7" name="docshape197"/>
                        <wps:cNvSpPr txBox="1">
                          <a:spLocks/>
                        </wps:cNvSpPr>
                        <wps:spPr bwMode="auto">
                          <a:xfrm>
                            <a:off x="1044" y="160"/>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A7C06" w14:textId="77777777" w:rsidR="003D76C2" w:rsidRDefault="00000000">
                              <w:pPr>
                                <w:spacing w:before="40"/>
                                <w:ind w:left="453"/>
                                <w:rPr>
                                  <w:rFonts w:ascii="Courier New"/>
                                  <w:sz w:val="18"/>
                                </w:rPr>
                              </w:pPr>
                              <w:proofErr w:type="spellStart"/>
                              <w:r>
                                <w:rPr>
                                  <w:rFonts w:ascii="Courier New"/>
                                  <w:sz w:val="18"/>
                                </w:rPr>
                                <w:t>questionId</w:t>
                              </w:r>
                              <w:proofErr w:type="spellEnd"/>
                              <w:r>
                                <w:rPr>
                                  <w:rFonts w:ascii="Courier New"/>
                                  <w:spacing w:val="-13"/>
                                  <w:sz w:val="18"/>
                                </w:rPr>
                                <w:t xml:space="preserve"> </w:t>
                              </w:r>
                              <w:r>
                                <w:rPr>
                                  <w:rFonts w:ascii="Courier New"/>
                                  <w:sz w:val="18"/>
                                </w:rPr>
                                <w:t>=</w:t>
                              </w:r>
                              <w:r>
                                <w:rPr>
                                  <w:rFonts w:ascii="Courier New"/>
                                  <w:spacing w:val="-11"/>
                                  <w:sz w:val="18"/>
                                </w:rPr>
                                <w:t xml:space="preserve"> </w:t>
                              </w:r>
                              <w:r>
                                <w:rPr>
                                  <w:rFonts w:ascii="Courier New"/>
                                  <w:sz w:val="18"/>
                                </w:rPr>
                                <w:t>arguments?.</w:t>
                              </w:r>
                              <w:proofErr w:type="spellStart"/>
                              <w:r>
                                <w:rPr>
                                  <w:rFonts w:ascii="Courier New"/>
                                  <w:sz w:val="18"/>
                                </w:rPr>
                                <w:t>getInt</w:t>
                              </w:r>
                              <w:proofErr w:type="spellEnd"/>
                              <w:r>
                                <w:rPr>
                                  <w:rFonts w:ascii="Courier New"/>
                                  <w:sz w:val="18"/>
                                </w:rPr>
                                <w:t>(QUESTION_ID)</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NO_QUESTION_SET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C64F93" id="docshapegroup194" o:spid="_x0000_s1158" style="position:absolute;margin-left:52.2pt;margin-top:7.05pt;width:399.6pt;height:17.25pt;z-index:-15699456;mso-wrap-distance-left:0;mso-wrap-distance-right:0;mso-position-horizontal-relative:page;mso-position-vertical-relative:text" coordorigin="1044,141"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">
                <v:rect id="docshape195" o:spid="_x0000_s1159" style="position:absolute;left:1044;top:150;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" fillcolor="#f6f6f6" stroked="f">
                  <v:path arrowok="t"/>
                </v:rect>
                <v:shape id="docshape196" o:spid="_x0000_s1160" style="position:absolute;left:1044;top:140;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" path="m7992,324l,324r,20l7992,344r,-20xm7992,l,,,20r7992,l7992,xe" fillcolor="#dadada" stroked="f">
                  <v:path arrowok="t" o:connecttype="custom" o:connectlocs="7992,465;0,465;0,485;7992,485;7992,465;7992,141;0,141;0,161;7992,161;7992,141" o:connectangles="0,0,0,0,0,0,0,0,0,0"/>
                </v:shape>
                <v:shape id="docshape197" o:spid="_x0000_s1161" type="#_x0000_t202" style="position:absolute;left:1044;top:160;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" filled="f" stroked="f">
                  <v:path arrowok="t"/>
                  <v:textbox inset="0,0,0,0">
                    <w:txbxContent>
                      <w:p w14:paraId="745A7C06" w14:textId="77777777" w:rsidR="003D76C2" w:rsidRDefault="00000000">
                        <w:pPr>
                          <w:spacing w:before="40"/>
                          <w:ind w:left="453"/>
                          <w:rPr>
                            <w:rFonts w:ascii="Courier New"/>
                            <w:sz w:val="18"/>
                          </w:rPr>
                        </w:pPr>
                        <w:proofErr w:type="spellStart"/>
                        <w:r>
                          <w:rPr>
                            <w:rFonts w:ascii="Courier New"/>
                            <w:sz w:val="18"/>
                          </w:rPr>
                          <w:t>questionId</w:t>
                        </w:r>
                        <w:proofErr w:type="spellEnd"/>
                        <w:r>
                          <w:rPr>
                            <w:rFonts w:ascii="Courier New"/>
                            <w:spacing w:val="-13"/>
                            <w:sz w:val="18"/>
                          </w:rPr>
                          <w:t xml:space="preserve"> </w:t>
                        </w:r>
                        <w:r>
                          <w:rPr>
                            <w:rFonts w:ascii="Courier New"/>
                            <w:sz w:val="18"/>
                          </w:rPr>
                          <w:t>=</w:t>
                        </w:r>
                        <w:r>
                          <w:rPr>
                            <w:rFonts w:ascii="Courier New"/>
                            <w:spacing w:val="-11"/>
                            <w:sz w:val="18"/>
                          </w:rPr>
                          <w:t xml:space="preserve"> </w:t>
                        </w:r>
                        <w:r>
                          <w:rPr>
                            <w:rFonts w:ascii="Courier New"/>
                            <w:sz w:val="18"/>
                          </w:rPr>
                          <w:t>arguments?.</w:t>
                        </w:r>
                        <w:proofErr w:type="spellStart"/>
                        <w:r>
                          <w:rPr>
                            <w:rFonts w:ascii="Courier New"/>
                            <w:sz w:val="18"/>
                          </w:rPr>
                          <w:t>getInt</w:t>
                        </w:r>
                        <w:proofErr w:type="spellEnd"/>
                        <w:r>
                          <w:rPr>
                            <w:rFonts w:ascii="Courier New"/>
                            <w:sz w:val="18"/>
                          </w:rPr>
                          <w:t>(QUESTION_ID)</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NO_QUESTION_SET</w:t>
                        </w:r>
                      </w:p>
                    </w:txbxContent>
                  </v:textbox>
                </v:shape>
                <w10:wrap type="topAndBottom" anchorx="page"/>
              </v:group>
            </w:pict>
          </mc:Fallback>
        </mc:AlternateContent>
      </w:r>
    </w:p>
    <w:p w14:paraId="5AB2127A" w14:textId="77777777" w:rsidR="003D76C2" w:rsidRDefault="00000000">
      <w:pPr>
        <w:pStyle w:val="BodyText"/>
        <w:spacing w:before="72" w:line="242" w:lineRule="auto"/>
        <w:ind w:left="554" w:right="882"/>
      </w:pPr>
      <w:r>
        <w:t>This</w:t>
      </w:r>
      <w:r>
        <w:rPr>
          <w:spacing w:val="-4"/>
        </w:rPr>
        <w:t xml:space="preserve"> </w:t>
      </w:r>
      <w:r>
        <w:t>is</w:t>
      </w:r>
      <w:r>
        <w:rPr>
          <w:spacing w:val="-3"/>
        </w:rPr>
        <w:t xml:space="preserve"> </w:t>
      </w:r>
      <w:r>
        <w:t>then</w:t>
      </w:r>
      <w:r>
        <w:rPr>
          <w:spacing w:val="-3"/>
        </w:rPr>
        <w:t xml:space="preserve"> </w:t>
      </w:r>
      <w:r>
        <w:t>used</w:t>
      </w:r>
      <w:r>
        <w:rPr>
          <w:spacing w:val="-3"/>
        </w:rPr>
        <w:t xml:space="preserve"> </w:t>
      </w:r>
      <w:r>
        <w:t>to</w:t>
      </w:r>
      <w:r>
        <w:rPr>
          <w:spacing w:val="-3"/>
        </w:rPr>
        <w:t xml:space="preserve"> </w:t>
      </w:r>
      <w:r>
        <w:t>show</w:t>
      </w:r>
      <w:r>
        <w:rPr>
          <w:spacing w:val="-3"/>
        </w:rPr>
        <w:t xml:space="preserve"> </w:t>
      </w:r>
      <w:r>
        <w:t>the</w:t>
      </w:r>
      <w:r>
        <w:rPr>
          <w:spacing w:val="-3"/>
        </w:rPr>
        <w:t xml:space="preserve"> </w:t>
      </w:r>
      <w:r>
        <w:t>question</w:t>
      </w:r>
      <w:r>
        <w:rPr>
          <w:spacing w:val="-3"/>
        </w:rPr>
        <w:t xml:space="preserve"> </w:t>
      </w:r>
      <w:r>
        <w:t>header</w:t>
      </w:r>
      <w:r>
        <w:rPr>
          <w:spacing w:val="-3"/>
        </w:rPr>
        <w:t xml:space="preserve"> </w:t>
      </w:r>
      <w:r>
        <w:t>text</w:t>
      </w:r>
      <w:r>
        <w:rPr>
          <w:spacing w:val="-3"/>
        </w:rPr>
        <w:t xml:space="preserve"> </w:t>
      </w:r>
      <w:r>
        <w:t>to</w:t>
      </w:r>
      <w:r>
        <w:rPr>
          <w:spacing w:val="-3"/>
        </w:rPr>
        <w:t xml:space="preserve"> </w:t>
      </w:r>
      <w:r>
        <w:t>display</w:t>
      </w:r>
      <w:r>
        <w:rPr>
          <w:spacing w:val="-3"/>
        </w:rPr>
        <w:t xml:space="preserve"> </w:t>
      </w:r>
      <w:r>
        <w:t>in</w:t>
      </w:r>
      <w:r>
        <w:rPr>
          <w:spacing w:val="-3"/>
        </w:rPr>
        <w:t xml:space="preserve"> </w:t>
      </w:r>
      <w:r>
        <w:t>the</w:t>
      </w:r>
      <w:r>
        <w:rPr>
          <w:spacing w:val="-3"/>
        </w:rPr>
        <w:t xml:space="preserve"> </w:t>
      </w:r>
      <w:r>
        <w:t>layout,</w:t>
      </w:r>
      <w:r>
        <w:rPr>
          <w:spacing w:val="-3"/>
        </w:rPr>
        <w:t xml:space="preserve"> </w:t>
      </w:r>
      <w:r>
        <w:t xml:space="preserve">but also will be used in the </w:t>
      </w:r>
      <w:proofErr w:type="spellStart"/>
      <w:r>
        <w:rPr>
          <w:rFonts w:ascii="Courier New"/>
          <w:b/>
          <w:sz w:val="22"/>
        </w:rPr>
        <w:t>onClick</w:t>
      </w:r>
      <w:proofErr w:type="spellEnd"/>
      <w:r>
        <w:rPr>
          <w:rFonts w:ascii="Courier New"/>
          <w:b/>
          <w:spacing w:val="-71"/>
          <w:sz w:val="22"/>
        </w:rPr>
        <w:t xml:space="preserve"> </w:t>
      </w:r>
      <w:r>
        <w:t>method to show the answer the user has clicked based on the question.</w:t>
      </w:r>
    </w:p>
    <w:p w14:paraId="7C7BB526" w14:textId="77777777" w:rsidR="003D76C2" w:rsidRDefault="00000000">
      <w:pPr>
        <w:pStyle w:val="ListParagraph"/>
        <w:numPr>
          <w:ilvl w:val="0"/>
          <w:numId w:val="15"/>
        </w:numPr>
        <w:tabs>
          <w:tab w:val="left" w:pos="554"/>
        </w:tabs>
        <w:spacing w:before="147"/>
        <w:ind w:left="554"/>
        <w:jc w:val="left"/>
        <w:rPr>
          <w:sz w:val="20"/>
        </w:rPr>
      </w:pPr>
      <w:r>
        <w:rPr>
          <w:sz w:val="20"/>
        </w:rPr>
        <w:t>Now</w:t>
      </w:r>
      <w:r>
        <w:rPr>
          <w:spacing w:val="-3"/>
          <w:sz w:val="20"/>
        </w:rPr>
        <w:t xml:space="preserve"> </w:t>
      </w:r>
      <w:r>
        <w:rPr>
          <w:sz w:val="20"/>
        </w:rPr>
        <w:t>update</w:t>
      </w:r>
      <w:r>
        <w:rPr>
          <w:spacing w:val="-2"/>
          <w:sz w:val="20"/>
        </w:rPr>
        <w:t xml:space="preserve"> </w:t>
      </w:r>
      <w:r>
        <w:rPr>
          <w:sz w:val="20"/>
        </w:rPr>
        <w:t>the</w:t>
      </w:r>
      <w:r>
        <w:rPr>
          <w:spacing w:val="-2"/>
          <w:sz w:val="20"/>
        </w:rPr>
        <w:t xml:space="preserve"> </w:t>
      </w:r>
      <w:proofErr w:type="spellStart"/>
      <w:r>
        <w:rPr>
          <w:rFonts w:ascii="Courier New"/>
          <w:b/>
        </w:rPr>
        <w:t>onClick</w:t>
      </w:r>
      <w:proofErr w:type="spellEnd"/>
      <w:r>
        <w:rPr>
          <w:rFonts w:ascii="Courier New"/>
          <w:b/>
          <w:spacing w:val="-80"/>
        </w:rPr>
        <w:t xml:space="preserve"> </w:t>
      </w:r>
      <w:r>
        <w:rPr>
          <w:sz w:val="20"/>
        </w:rPr>
        <w:t>function</w:t>
      </w:r>
      <w:r>
        <w:rPr>
          <w:spacing w:val="-2"/>
          <w:sz w:val="20"/>
        </w:rPr>
        <w:t xml:space="preserve"> </w:t>
      </w:r>
      <w:r>
        <w:rPr>
          <w:sz w:val="20"/>
        </w:rPr>
        <w:t>with</w:t>
      </w:r>
      <w:r>
        <w:rPr>
          <w:spacing w:val="-1"/>
          <w:sz w:val="20"/>
        </w:rPr>
        <w:t xml:space="preserve"> </w:t>
      </w:r>
      <w:r>
        <w:rPr>
          <w:sz w:val="20"/>
        </w:rPr>
        <w:t>the</w:t>
      </w:r>
      <w:r>
        <w:rPr>
          <w:spacing w:val="-1"/>
          <w:sz w:val="20"/>
        </w:rPr>
        <w:t xml:space="preserve"> </w:t>
      </w:r>
      <w:r>
        <w:rPr>
          <w:spacing w:val="-2"/>
          <w:sz w:val="20"/>
        </w:rPr>
        <w:t>following:</w:t>
      </w:r>
    </w:p>
    <w:p w14:paraId="30E1630C" w14:textId="77777777" w:rsidR="003D76C2" w:rsidRDefault="00D51F7C">
      <w:pPr>
        <w:pStyle w:val="BodyText"/>
        <w:spacing w:before="11"/>
        <w:rPr>
          <w:sz w:val="8"/>
        </w:rPr>
      </w:pPr>
      <w:r>
        <w:rPr>
          <w:noProof/>
        </w:rPr>
        <mc:AlternateContent>
          <mc:Choice Requires="wpg">
            <w:drawing>
              <wp:anchor distT="0" distB="0" distL="0" distR="0" simplePos="0" relativeHeight="487617536" behindDoc="1" locked="0" layoutInCell="1" allowOverlap="1" wp14:anchorId="2316066C" wp14:editId="1F011CED">
                <wp:simplePos x="0" y="0"/>
                <wp:positionH relativeFrom="page">
                  <wp:posOffset>662940</wp:posOffset>
                </wp:positionH>
                <wp:positionV relativeFrom="paragraph">
                  <wp:posOffset>91440</wp:posOffset>
                </wp:positionV>
                <wp:extent cx="5074920" cy="2746375"/>
                <wp:effectExtent l="0" t="0" r="5080" b="0"/>
                <wp:wrapTopAndBottom/>
                <wp:docPr id="1340" name="docshapegroup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46375"/>
                          <a:chOff x="1044" y="144"/>
                          <a:chExt cx="7992" cy="4325"/>
                        </a:xfrm>
                      </wpg:grpSpPr>
                      <wps:wsp>
                        <wps:cNvPr id="1341" name="docshape199"/>
                        <wps:cNvSpPr>
                          <a:spLocks/>
                        </wps:cNvSpPr>
                        <wps:spPr bwMode="auto">
                          <a:xfrm>
                            <a:off x="1044" y="153"/>
                            <a:ext cx="7992" cy="4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2" name="docshape200"/>
                        <wps:cNvSpPr>
                          <a:spLocks/>
                        </wps:cNvSpPr>
                        <wps:spPr bwMode="auto">
                          <a:xfrm>
                            <a:off x="1044" y="143"/>
                            <a:ext cx="7992" cy="4325"/>
                          </a:xfrm>
                          <a:custGeom>
                            <a:avLst/>
                            <a:gdLst>
                              <a:gd name="T0" fmla="+- 0 9036 1044"/>
                              <a:gd name="T1" fmla="*/ T0 w 7992"/>
                              <a:gd name="T2" fmla="+- 0 4448 144"/>
                              <a:gd name="T3" fmla="*/ 4448 h 4325"/>
                              <a:gd name="T4" fmla="+- 0 1044 1044"/>
                              <a:gd name="T5" fmla="*/ T4 w 7992"/>
                              <a:gd name="T6" fmla="+- 0 4448 144"/>
                              <a:gd name="T7" fmla="*/ 4448 h 4325"/>
                              <a:gd name="T8" fmla="+- 0 1044 1044"/>
                              <a:gd name="T9" fmla="*/ T8 w 7992"/>
                              <a:gd name="T10" fmla="+- 0 4468 144"/>
                              <a:gd name="T11" fmla="*/ 4468 h 4325"/>
                              <a:gd name="T12" fmla="+- 0 9036 1044"/>
                              <a:gd name="T13" fmla="*/ T12 w 7992"/>
                              <a:gd name="T14" fmla="+- 0 4468 144"/>
                              <a:gd name="T15" fmla="*/ 4468 h 4325"/>
                              <a:gd name="T16" fmla="+- 0 9036 1044"/>
                              <a:gd name="T17" fmla="*/ T16 w 7992"/>
                              <a:gd name="T18" fmla="+- 0 4448 144"/>
                              <a:gd name="T19" fmla="*/ 4448 h 4325"/>
                              <a:gd name="T20" fmla="+- 0 9036 1044"/>
                              <a:gd name="T21" fmla="*/ T20 w 7992"/>
                              <a:gd name="T22" fmla="+- 0 144 144"/>
                              <a:gd name="T23" fmla="*/ 144 h 4325"/>
                              <a:gd name="T24" fmla="+- 0 1044 1044"/>
                              <a:gd name="T25" fmla="*/ T24 w 7992"/>
                              <a:gd name="T26" fmla="+- 0 144 144"/>
                              <a:gd name="T27" fmla="*/ 144 h 4325"/>
                              <a:gd name="T28" fmla="+- 0 1044 1044"/>
                              <a:gd name="T29" fmla="*/ T28 w 7992"/>
                              <a:gd name="T30" fmla="+- 0 164 144"/>
                              <a:gd name="T31" fmla="*/ 164 h 4325"/>
                              <a:gd name="T32" fmla="+- 0 9036 1044"/>
                              <a:gd name="T33" fmla="*/ T32 w 7992"/>
                              <a:gd name="T34" fmla="+- 0 164 144"/>
                              <a:gd name="T35" fmla="*/ 164 h 4325"/>
                              <a:gd name="T36" fmla="+- 0 9036 1044"/>
                              <a:gd name="T37" fmla="*/ T36 w 7992"/>
                              <a:gd name="T38" fmla="+- 0 144 144"/>
                              <a:gd name="T39" fmla="*/ 144 h 4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325">
                                <a:moveTo>
                                  <a:pt x="7992" y="4304"/>
                                </a:moveTo>
                                <a:lnTo>
                                  <a:pt x="0" y="4304"/>
                                </a:lnTo>
                                <a:lnTo>
                                  <a:pt x="0" y="4324"/>
                                </a:lnTo>
                                <a:lnTo>
                                  <a:pt x="7992" y="4324"/>
                                </a:lnTo>
                                <a:lnTo>
                                  <a:pt x="7992" y="4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3" name="docshape201"/>
                        <wps:cNvSpPr txBox="1">
                          <a:spLocks/>
                        </wps:cNvSpPr>
                        <wps:spPr bwMode="auto">
                          <a:xfrm>
                            <a:off x="1044" y="163"/>
                            <a:ext cx="7992" cy="4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38C75" w14:textId="77777777" w:rsidR="003D76C2" w:rsidRDefault="00000000">
                              <w:pPr>
                                <w:spacing w:before="40" w:line="328" w:lineRule="auto"/>
                                <w:ind w:left="885" w:right="4318" w:hanging="432"/>
                                <w:rPr>
                                  <w:rFonts w:ascii="Courier New"/>
                                  <w:sz w:val="18"/>
                                </w:rPr>
                              </w:pPr>
                              <w:r>
                                <w:rPr>
                                  <w:rFonts w:ascii="Courier New"/>
                                  <w:sz w:val="18"/>
                                </w:rPr>
                                <w:t>when (</w:t>
                              </w:r>
                              <w:proofErr w:type="spellStart"/>
                              <w:r>
                                <w:rPr>
                                  <w:rFonts w:ascii="Courier New"/>
                                  <w:sz w:val="18"/>
                                </w:rPr>
                                <w:t>questionId</w:t>
                              </w:r>
                              <w:proofErr w:type="spellEnd"/>
                              <w:r>
                                <w:rPr>
                                  <w:rFonts w:ascii="Courier New"/>
                                  <w:sz w:val="18"/>
                                </w:rPr>
                                <w:t xml:space="preserve">) { </w:t>
                              </w:r>
                              <w:proofErr w:type="spellStart"/>
                              <w:r>
                                <w:rPr>
                                  <w:rFonts w:ascii="Courier New"/>
                                  <w:sz w:val="18"/>
                                </w:rPr>
                                <w:t>R.id.largest_planet</w:t>
                              </w:r>
                              <w:proofErr w:type="spellEnd"/>
                              <w:r>
                                <w:rPr>
                                  <w:rFonts w:ascii="Courier New"/>
                                  <w:spacing w:val="-19"/>
                                  <w:sz w:val="18"/>
                                </w:rPr>
                                <w:t xml:space="preserve"> </w:t>
                              </w:r>
                              <w:r>
                                <w:rPr>
                                  <w:rFonts w:ascii="Courier New"/>
                                  <w:sz w:val="18"/>
                                </w:rPr>
                                <w:t>-&gt;</w:t>
                              </w:r>
                              <w:r>
                                <w:rPr>
                                  <w:rFonts w:ascii="Courier New"/>
                                  <w:spacing w:val="-19"/>
                                  <w:sz w:val="18"/>
                                </w:rPr>
                                <w:t xml:space="preserve"> </w:t>
                              </w:r>
                              <w:r>
                                <w:rPr>
                                  <w:rFonts w:ascii="Courier New"/>
                                  <w:sz w:val="18"/>
                                </w:rPr>
                                <w:t>{</w:t>
                              </w:r>
                            </w:p>
                            <w:p w14:paraId="083031AF" w14:textId="77777777" w:rsidR="003D76C2" w:rsidRDefault="00000000">
                              <w:pPr>
                                <w:spacing w:before="1"/>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z w:val="18"/>
                                </w:rPr>
                                <w:t>R.id.jupiter</w:t>
                              </w:r>
                              <w:proofErr w:type="spellEnd"/>
                              <w:r>
                                <w:rPr>
                                  <w:rFonts w:ascii="Courier New"/>
                                  <w:sz w:val="18"/>
                                </w:rPr>
                                <w:t>)</w:t>
                              </w:r>
                              <w:r>
                                <w:rPr>
                                  <w:rFonts w:ascii="Courier New"/>
                                  <w:spacing w:val="-5"/>
                                  <w:sz w:val="18"/>
                                </w:rPr>
                                <w:t xml:space="preserve"> </w:t>
                              </w:r>
                              <w:r>
                                <w:rPr>
                                  <w:rFonts w:ascii="Courier New"/>
                                  <w:spacing w:val="-10"/>
                                  <w:sz w:val="18"/>
                                </w:rPr>
                                <w:t>{</w:t>
                              </w:r>
                            </w:p>
                            <w:p w14:paraId="3BEEBD7F" w14:textId="77777777" w:rsidR="003D76C2" w:rsidRDefault="00000000">
                              <w:pPr>
                                <w:spacing w:before="80"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R.string.jupiter_answer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R.string.correct</w:t>
                              </w:r>
                              <w:proofErr w:type="spellEnd"/>
                              <w:r>
                                <w:rPr>
                                  <w:rFonts w:ascii="Courier New"/>
                                  <w:spacing w:val="-2"/>
                                  <w:sz w:val="18"/>
                                </w:rPr>
                                <w:t>))</w:t>
                              </w:r>
                            </w:p>
                            <w:p w14:paraId="50E89072"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04FA410E"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R.string.jupiter_answer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R.string.wrong</w:t>
                              </w:r>
                              <w:proofErr w:type="spellEnd"/>
                              <w:r>
                                <w:rPr>
                                  <w:rFonts w:ascii="Courier New"/>
                                  <w:spacing w:val="-2"/>
                                  <w:sz w:val="18"/>
                                </w:rPr>
                                <w:t>))</w:t>
                              </w:r>
                            </w:p>
                            <w:p w14:paraId="0F9E6F2F" w14:textId="77777777" w:rsidR="003D76C2" w:rsidRDefault="00000000">
                              <w:pPr>
                                <w:spacing w:before="17"/>
                                <w:ind w:left="1317"/>
                                <w:rPr>
                                  <w:rFonts w:ascii="Courier New"/>
                                  <w:sz w:val="18"/>
                                </w:rPr>
                              </w:pPr>
                              <w:r>
                                <w:rPr>
                                  <w:rFonts w:ascii="Courier New"/>
                                  <w:sz w:val="18"/>
                                </w:rPr>
                                <w:t>}</w:t>
                              </w:r>
                            </w:p>
                            <w:p w14:paraId="4C1C2149" w14:textId="77777777" w:rsidR="003D76C2" w:rsidRDefault="00000000">
                              <w:pPr>
                                <w:spacing w:before="76"/>
                                <w:ind w:left="885"/>
                                <w:rPr>
                                  <w:rFonts w:ascii="Courier New"/>
                                  <w:sz w:val="18"/>
                                </w:rPr>
                              </w:pPr>
                              <w:r>
                                <w:rPr>
                                  <w:rFonts w:ascii="Courier New"/>
                                  <w:sz w:val="18"/>
                                </w:rPr>
                                <w:t>}</w:t>
                              </w:r>
                            </w:p>
                            <w:p w14:paraId="6E35C4BC" w14:textId="77777777" w:rsidR="003D76C2" w:rsidRDefault="00000000">
                              <w:pPr>
                                <w:spacing w:before="77"/>
                                <w:ind w:left="885"/>
                                <w:rPr>
                                  <w:rFonts w:ascii="Courier New"/>
                                  <w:sz w:val="18"/>
                                </w:rPr>
                              </w:pPr>
                              <w:proofErr w:type="spellStart"/>
                              <w:r>
                                <w:rPr>
                                  <w:rFonts w:ascii="Courier New"/>
                                  <w:sz w:val="18"/>
                                </w:rPr>
                                <w:t>R.id.most_moons</w:t>
                              </w:r>
                              <w:proofErr w:type="spellEnd"/>
                              <w:r>
                                <w:rPr>
                                  <w:rFonts w:ascii="Courier New"/>
                                  <w:spacing w:val="-9"/>
                                  <w:sz w:val="18"/>
                                </w:rPr>
                                <w:t xml:space="preserve"> </w:t>
                              </w:r>
                              <w:r>
                                <w:rPr>
                                  <w:rFonts w:ascii="Courier New"/>
                                  <w:sz w:val="18"/>
                                </w:rPr>
                                <w:t>-&gt;</w:t>
                              </w:r>
                              <w:r>
                                <w:rPr>
                                  <w:rFonts w:ascii="Courier New"/>
                                  <w:spacing w:val="-8"/>
                                  <w:sz w:val="18"/>
                                </w:rPr>
                                <w:t xml:space="preserve"> </w:t>
                              </w:r>
                              <w:r>
                                <w:rPr>
                                  <w:rFonts w:ascii="Courier New"/>
                                  <w:spacing w:val="-10"/>
                                  <w:sz w:val="18"/>
                                </w:rPr>
                                <w:t>{</w:t>
                              </w:r>
                            </w:p>
                            <w:p w14:paraId="1FC94A9F" w14:textId="77777777" w:rsidR="003D76C2" w:rsidRDefault="00000000">
                              <w:pPr>
                                <w:spacing w:before="76"/>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5"/>
                                  <w:sz w:val="18"/>
                                </w:rPr>
                                <w:t xml:space="preserve"> </w:t>
                              </w:r>
                              <w:r>
                                <w:rPr>
                                  <w:rFonts w:ascii="Courier New"/>
                                  <w:sz w:val="18"/>
                                </w:rPr>
                                <w:t>==</w:t>
                              </w:r>
                              <w:r>
                                <w:rPr>
                                  <w:rFonts w:ascii="Courier New"/>
                                  <w:spacing w:val="-6"/>
                                  <w:sz w:val="18"/>
                                </w:rPr>
                                <w:t xml:space="preserve"> </w:t>
                              </w:r>
                              <w:proofErr w:type="spellStart"/>
                              <w:r>
                                <w:rPr>
                                  <w:rFonts w:ascii="Courier New"/>
                                  <w:sz w:val="18"/>
                                </w:rPr>
                                <w:t>R.id.saturn</w:t>
                              </w:r>
                              <w:proofErr w:type="spellEnd"/>
                              <w:r>
                                <w:rPr>
                                  <w:rFonts w:ascii="Courier New"/>
                                  <w:sz w:val="18"/>
                                </w:rPr>
                                <w:t>)</w:t>
                              </w:r>
                              <w:r>
                                <w:rPr>
                                  <w:rFonts w:ascii="Courier New"/>
                                  <w:spacing w:val="-5"/>
                                  <w:sz w:val="18"/>
                                </w:rPr>
                                <w:t xml:space="preserve"> </w:t>
                              </w:r>
                              <w:r>
                                <w:rPr>
                                  <w:rFonts w:ascii="Courier New"/>
                                  <w:spacing w:val="-10"/>
                                  <w:sz w:val="18"/>
                                </w:rPr>
                                <w:t>{</w:t>
                              </w:r>
                            </w:p>
                            <w:p w14:paraId="08408603"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R.string.saturn_answer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R.string.correct</w:t>
                              </w:r>
                              <w:proofErr w:type="spellEnd"/>
                              <w:r>
                                <w:rPr>
                                  <w:rFonts w:ascii="Courier New"/>
                                  <w:spacing w:val="-2"/>
                                  <w:sz w:val="18"/>
                                </w:rPr>
                                <w:t>))</w:t>
                              </w:r>
                            </w:p>
                            <w:p w14:paraId="2E61E92C"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7D3B0CC8"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R.string.saturn_answer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R.string.wrong</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16066C" id="docshapegroup198" o:spid="_x0000_s1162" style="position:absolute;margin-left:52.2pt;margin-top:7.2pt;width:399.6pt;height:216.25pt;z-index:-15698944;mso-wrap-distance-left:0;mso-wrap-distance-right:0;mso-position-horizontal-relative:page;mso-position-vertical-relative:text" coordorigin="1044,144" coordsize="7992,4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">
                <v:rect id="docshape199" o:spid="_x0000_s1163" style="position:absolute;left:1044;top:153;width:7992;height:4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" fillcolor="#f6f6f6" stroked="f">
                  <v:path arrowok="t"/>
                </v:rect>
                <v:shape id="docshape200" o:spid="_x0000_s1164" style="position:absolute;left:1044;top:143;width:7992;height:4325;visibility:visible;mso-wrap-style:square;v-text-anchor:top" coordsize="7992,4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" path="m7992,4304l,4304r,20l7992,4324r,-20xm7992,l,,,20r7992,l7992,xe" fillcolor="#dadada" stroked="f">
                  <v:path arrowok="t" o:connecttype="custom" o:connectlocs="7992,4448;0,4448;0,4468;7992,4468;7992,4448;7992,144;0,144;0,164;7992,164;7992,144" o:connectangles="0,0,0,0,0,0,0,0,0,0"/>
                </v:shape>
                <v:shape id="docshape201" o:spid="_x0000_s1165" type="#_x0000_t202" style="position:absolute;left:1044;top:163;width:7992;height:4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" filled="f" stroked="f">
                  <v:path arrowok="t"/>
                  <v:textbox inset="0,0,0,0">
                    <w:txbxContent>
                      <w:p w14:paraId="29038C75" w14:textId="77777777" w:rsidR="003D76C2" w:rsidRDefault="00000000">
                        <w:pPr>
                          <w:spacing w:before="40" w:line="328" w:lineRule="auto"/>
                          <w:ind w:left="885" w:right="4318" w:hanging="432"/>
                          <w:rPr>
                            <w:rFonts w:ascii="Courier New"/>
                            <w:sz w:val="18"/>
                          </w:rPr>
                        </w:pPr>
                        <w:r>
                          <w:rPr>
                            <w:rFonts w:ascii="Courier New"/>
                            <w:sz w:val="18"/>
                          </w:rPr>
                          <w:t>when (</w:t>
                        </w:r>
                        <w:proofErr w:type="spellStart"/>
                        <w:r>
                          <w:rPr>
                            <w:rFonts w:ascii="Courier New"/>
                            <w:sz w:val="18"/>
                          </w:rPr>
                          <w:t>questionId</w:t>
                        </w:r>
                        <w:proofErr w:type="spellEnd"/>
                        <w:r>
                          <w:rPr>
                            <w:rFonts w:ascii="Courier New"/>
                            <w:sz w:val="18"/>
                          </w:rPr>
                          <w:t xml:space="preserve">) { </w:t>
                        </w:r>
                        <w:proofErr w:type="spellStart"/>
                        <w:r>
                          <w:rPr>
                            <w:rFonts w:ascii="Courier New"/>
                            <w:sz w:val="18"/>
                          </w:rPr>
                          <w:t>R.id.largest_planet</w:t>
                        </w:r>
                        <w:proofErr w:type="spellEnd"/>
                        <w:r>
                          <w:rPr>
                            <w:rFonts w:ascii="Courier New"/>
                            <w:spacing w:val="-19"/>
                            <w:sz w:val="18"/>
                          </w:rPr>
                          <w:t xml:space="preserve"> </w:t>
                        </w:r>
                        <w:r>
                          <w:rPr>
                            <w:rFonts w:ascii="Courier New"/>
                            <w:sz w:val="18"/>
                          </w:rPr>
                          <w:t>-&gt;</w:t>
                        </w:r>
                        <w:r>
                          <w:rPr>
                            <w:rFonts w:ascii="Courier New"/>
                            <w:spacing w:val="-19"/>
                            <w:sz w:val="18"/>
                          </w:rPr>
                          <w:t xml:space="preserve"> </w:t>
                        </w:r>
                        <w:r>
                          <w:rPr>
                            <w:rFonts w:ascii="Courier New"/>
                            <w:sz w:val="18"/>
                          </w:rPr>
                          <w:t>{</w:t>
                        </w:r>
                      </w:p>
                      <w:p w14:paraId="083031AF" w14:textId="77777777" w:rsidR="003D76C2" w:rsidRDefault="00000000">
                        <w:pPr>
                          <w:spacing w:before="1"/>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z w:val="18"/>
                          </w:rPr>
                          <w:t>R.id.jupiter</w:t>
                        </w:r>
                        <w:proofErr w:type="spellEnd"/>
                        <w:r>
                          <w:rPr>
                            <w:rFonts w:ascii="Courier New"/>
                            <w:sz w:val="18"/>
                          </w:rPr>
                          <w:t>)</w:t>
                        </w:r>
                        <w:r>
                          <w:rPr>
                            <w:rFonts w:ascii="Courier New"/>
                            <w:spacing w:val="-5"/>
                            <w:sz w:val="18"/>
                          </w:rPr>
                          <w:t xml:space="preserve"> </w:t>
                        </w:r>
                        <w:r>
                          <w:rPr>
                            <w:rFonts w:ascii="Courier New"/>
                            <w:spacing w:val="-10"/>
                            <w:sz w:val="18"/>
                          </w:rPr>
                          <w:t>{</w:t>
                        </w:r>
                      </w:p>
                      <w:p w14:paraId="3BEEBD7F" w14:textId="77777777" w:rsidR="003D76C2" w:rsidRDefault="00000000">
                        <w:pPr>
                          <w:spacing w:before="80"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R.string.jupiter_answer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R.string.correct</w:t>
                        </w:r>
                        <w:proofErr w:type="spellEnd"/>
                        <w:r>
                          <w:rPr>
                            <w:rFonts w:ascii="Courier New"/>
                            <w:spacing w:val="-2"/>
                            <w:sz w:val="18"/>
                          </w:rPr>
                          <w:t>))</w:t>
                        </w:r>
                      </w:p>
                      <w:p w14:paraId="50E89072"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04FA410E"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R.string.jupiter_answer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R.string.wrong</w:t>
                        </w:r>
                        <w:proofErr w:type="spellEnd"/>
                        <w:r>
                          <w:rPr>
                            <w:rFonts w:ascii="Courier New"/>
                            <w:spacing w:val="-2"/>
                            <w:sz w:val="18"/>
                          </w:rPr>
                          <w:t>))</w:t>
                        </w:r>
                      </w:p>
                      <w:p w14:paraId="0F9E6F2F" w14:textId="77777777" w:rsidR="003D76C2" w:rsidRDefault="00000000">
                        <w:pPr>
                          <w:spacing w:before="17"/>
                          <w:ind w:left="1317"/>
                          <w:rPr>
                            <w:rFonts w:ascii="Courier New"/>
                            <w:sz w:val="18"/>
                          </w:rPr>
                        </w:pPr>
                        <w:r>
                          <w:rPr>
                            <w:rFonts w:ascii="Courier New"/>
                            <w:sz w:val="18"/>
                          </w:rPr>
                          <w:t>}</w:t>
                        </w:r>
                      </w:p>
                      <w:p w14:paraId="4C1C2149" w14:textId="77777777" w:rsidR="003D76C2" w:rsidRDefault="00000000">
                        <w:pPr>
                          <w:spacing w:before="76"/>
                          <w:ind w:left="885"/>
                          <w:rPr>
                            <w:rFonts w:ascii="Courier New"/>
                            <w:sz w:val="18"/>
                          </w:rPr>
                        </w:pPr>
                        <w:r>
                          <w:rPr>
                            <w:rFonts w:ascii="Courier New"/>
                            <w:sz w:val="18"/>
                          </w:rPr>
                          <w:t>}</w:t>
                        </w:r>
                      </w:p>
                      <w:p w14:paraId="6E35C4BC" w14:textId="77777777" w:rsidR="003D76C2" w:rsidRDefault="00000000">
                        <w:pPr>
                          <w:spacing w:before="77"/>
                          <w:ind w:left="885"/>
                          <w:rPr>
                            <w:rFonts w:ascii="Courier New"/>
                            <w:sz w:val="18"/>
                          </w:rPr>
                        </w:pPr>
                        <w:proofErr w:type="spellStart"/>
                        <w:r>
                          <w:rPr>
                            <w:rFonts w:ascii="Courier New"/>
                            <w:sz w:val="18"/>
                          </w:rPr>
                          <w:t>R.id.most_moons</w:t>
                        </w:r>
                        <w:proofErr w:type="spellEnd"/>
                        <w:r>
                          <w:rPr>
                            <w:rFonts w:ascii="Courier New"/>
                            <w:spacing w:val="-9"/>
                            <w:sz w:val="18"/>
                          </w:rPr>
                          <w:t xml:space="preserve"> </w:t>
                        </w:r>
                        <w:r>
                          <w:rPr>
                            <w:rFonts w:ascii="Courier New"/>
                            <w:sz w:val="18"/>
                          </w:rPr>
                          <w:t>-&gt;</w:t>
                        </w:r>
                        <w:r>
                          <w:rPr>
                            <w:rFonts w:ascii="Courier New"/>
                            <w:spacing w:val="-8"/>
                            <w:sz w:val="18"/>
                          </w:rPr>
                          <w:t xml:space="preserve"> </w:t>
                        </w:r>
                        <w:r>
                          <w:rPr>
                            <w:rFonts w:ascii="Courier New"/>
                            <w:spacing w:val="-10"/>
                            <w:sz w:val="18"/>
                          </w:rPr>
                          <w:t>{</w:t>
                        </w:r>
                      </w:p>
                      <w:p w14:paraId="1FC94A9F" w14:textId="77777777" w:rsidR="003D76C2" w:rsidRDefault="00000000">
                        <w:pPr>
                          <w:spacing w:before="76"/>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5"/>
                            <w:sz w:val="18"/>
                          </w:rPr>
                          <w:t xml:space="preserve"> </w:t>
                        </w:r>
                        <w:r>
                          <w:rPr>
                            <w:rFonts w:ascii="Courier New"/>
                            <w:sz w:val="18"/>
                          </w:rPr>
                          <w:t>==</w:t>
                        </w:r>
                        <w:r>
                          <w:rPr>
                            <w:rFonts w:ascii="Courier New"/>
                            <w:spacing w:val="-6"/>
                            <w:sz w:val="18"/>
                          </w:rPr>
                          <w:t xml:space="preserve"> </w:t>
                        </w:r>
                        <w:proofErr w:type="spellStart"/>
                        <w:r>
                          <w:rPr>
                            <w:rFonts w:ascii="Courier New"/>
                            <w:sz w:val="18"/>
                          </w:rPr>
                          <w:t>R.id.saturn</w:t>
                        </w:r>
                        <w:proofErr w:type="spellEnd"/>
                        <w:r>
                          <w:rPr>
                            <w:rFonts w:ascii="Courier New"/>
                            <w:sz w:val="18"/>
                          </w:rPr>
                          <w:t>)</w:t>
                        </w:r>
                        <w:r>
                          <w:rPr>
                            <w:rFonts w:ascii="Courier New"/>
                            <w:spacing w:val="-5"/>
                            <w:sz w:val="18"/>
                          </w:rPr>
                          <w:t xml:space="preserve"> </w:t>
                        </w:r>
                        <w:r>
                          <w:rPr>
                            <w:rFonts w:ascii="Courier New"/>
                            <w:spacing w:val="-10"/>
                            <w:sz w:val="18"/>
                          </w:rPr>
                          <w:t>{</w:t>
                        </w:r>
                      </w:p>
                      <w:p w14:paraId="08408603"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R.string.saturn_answer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R.string.correct</w:t>
                        </w:r>
                        <w:proofErr w:type="spellEnd"/>
                        <w:r>
                          <w:rPr>
                            <w:rFonts w:ascii="Courier New"/>
                            <w:spacing w:val="-2"/>
                            <w:sz w:val="18"/>
                          </w:rPr>
                          <w:t>))</w:t>
                        </w:r>
                      </w:p>
                      <w:p w14:paraId="2E61E92C"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7D3B0CC8"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R.string.saturn_answer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R.string.wrong</w:t>
                        </w:r>
                        <w:proofErr w:type="spellEnd"/>
                        <w:r>
                          <w:rPr>
                            <w:rFonts w:ascii="Courier New"/>
                            <w:spacing w:val="-2"/>
                            <w:sz w:val="18"/>
                          </w:rPr>
                          <w:t>))</w:t>
                        </w:r>
                      </w:p>
                    </w:txbxContent>
                  </v:textbox>
                </v:shape>
                <w10:wrap type="topAndBottom" anchorx="page"/>
              </v:group>
            </w:pict>
          </mc:Fallback>
        </mc:AlternateContent>
      </w:r>
    </w:p>
    <w:p w14:paraId="51A1A118" w14:textId="77777777" w:rsidR="003D76C2" w:rsidRDefault="003D76C2">
      <w:pPr>
        <w:rPr>
          <w:sz w:val="8"/>
        </w:rPr>
        <w:sectPr w:rsidR="003D76C2">
          <w:pgSz w:w="10800" w:h="13320"/>
          <w:pgMar w:top="1120" w:right="920" w:bottom="280" w:left="940" w:header="695" w:footer="0" w:gutter="0"/>
          <w:cols w:space="720"/>
        </w:sectPr>
      </w:pPr>
    </w:p>
    <w:p w14:paraId="40ADF879" w14:textId="77777777" w:rsidR="003D76C2" w:rsidRDefault="003D76C2">
      <w:pPr>
        <w:pStyle w:val="BodyText"/>
        <w:spacing w:before="3"/>
        <w:rPr>
          <w:sz w:val="5"/>
        </w:rPr>
      </w:pPr>
    </w:p>
    <w:p w14:paraId="6D22233B" w14:textId="77777777" w:rsidR="003D76C2" w:rsidRDefault="00D51F7C">
      <w:pPr>
        <w:pStyle w:val="BodyText"/>
        <w:ind w:left="824"/>
      </w:pPr>
      <w:r>
        <w:rPr>
          <w:noProof/>
        </w:rPr>
        <mc:AlternateContent>
          <mc:Choice Requires="wpg">
            <w:drawing>
              <wp:inline distT="0" distB="0" distL="0" distR="0" wp14:anchorId="08BF72B6" wp14:editId="33A075F4">
                <wp:extent cx="5074920" cy="1997075"/>
                <wp:effectExtent l="0" t="0" r="5080" b="0"/>
                <wp:docPr id="1336" name="docshapegroup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0" y="0"/>
                          <a:chExt cx="7992" cy="3145"/>
                        </a:xfrm>
                      </wpg:grpSpPr>
                      <wps:wsp>
                        <wps:cNvPr id="1337" name="docshape203"/>
                        <wps:cNvSpPr>
                          <a:spLocks/>
                        </wps:cNvSpPr>
                        <wps:spPr bwMode="auto">
                          <a:xfrm>
                            <a:off x="0" y="10"/>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8" name="docshape204"/>
                        <wps:cNvSpPr>
                          <a:spLocks/>
                        </wps:cNvSpPr>
                        <wps:spPr bwMode="auto">
                          <a:xfrm>
                            <a:off x="0" y="0"/>
                            <a:ext cx="7992" cy="3145"/>
                          </a:xfrm>
                          <a:custGeom>
                            <a:avLst/>
                            <a:gdLst>
                              <a:gd name="T0" fmla="*/ 7992 w 7992"/>
                              <a:gd name="T1" fmla="*/ 3124 h 3145"/>
                              <a:gd name="T2" fmla="*/ 0 w 7992"/>
                              <a:gd name="T3" fmla="*/ 3124 h 3145"/>
                              <a:gd name="T4" fmla="*/ 0 w 7992"/>
                              <a:gd name="T5" fmla="*/ 3144 h 3145"/>
                              <a:gd name="T6" fmla="*/ 7992 w 7992"/>
                              <a:gd name="T7" fmla="*/ 3144 h 3145"/>
                              <a:gd name="T8" fmla="*/ 7992 w 7992"/>
                              <a:gd name="T9" fmla="*/ 3124 h 3145"/>
                              <a:gd name="T10" fmla="*/ 7992 w 7992"/>
                              <a:gd name="T11" fmla="*/ 0 h 3145"/>
                              <a:gd name="T12" fmla="*/ 0 w 7992"/>
                              <a:gd name="T13" fmla="*/ 0 h 3145"/>
                              <a:gd name="T14" fmla="*/ 0 w 7992"/>
                              <a:gd name="T15" fmla="*/ 20 h 3145"/>
                              <a:gd name="T16" fmla="*/ 7992 w 7992"/>
                              <a:gd name="T17" fmla="*/ 20 h 3145"/>
                              <a:gd name="T18" fmla="*/ 7992 w 7992"/>
                              <a:gd name="T19" fmla="*/ 0 h 3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9" name="docshape205"/>
                        <wps:cNvSpPr txBox="1">
                          <a:spLocks/>
                        </wps:cNvSpPr>
                        <wps:spPr bwMode="auto">
                          <a:xfrm>
                            <a:off x="0" y="20"/>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4D232" w14:textId="77777777" w:rsidR="003D76C2" w:rsidRDefault="00000000">
                              <w:pPr>
                                <w:spacing w:before="40"/>
                                <w:ind w:left="1317"/>
                                <w:rPr>
                                  <w:rFonts w:ascii="Courier New"/>
                                  <w:sz w:val="18"/>
                                </w:rPr>
                              </w:pPr>
                              <w:r>
                                <w:rPr>
                                  <w:rFonts w:ascii="Courier New"/>
                                  <w:sz w:val="18"/>
                                </w:rPr>
                                <w:t>}</w:t>
                              </w:r>
                            </w:p>
                            <w:p w14:paraId="6C208A8C" w14:textId="77777777" w:rsidR="003D76C2" w:rsidRDefault="00000000">
                              <w:pPr>
                                <w:spacing w:before="76"/>
                                <w:ind w:left="885"/>
                                <w:rPr>
                                  <w:rFonts w:ascii="Courier New"/>
                                  <w:sz w:val="18"/>
                                </w:rPr>
                              </w:pPr>
                              <w:r>
                                <w:rPr>
                                  <w:rFonts w:ascii="Courier New"/>
                                  <w:sz w:val="18"/>
                                </w:rPr>
                                <w:t>}</w:t>
                              </w:r>
                            </w:p>
                            <w:p w14:paraId="37701A84" w14:textId="77777777" w:rsidR="003D76C2" w:rsidRDefault="00000000">
                              <w:pPr>
                                <w:spacing w:before="76"/>
                                <w:ind w:left="885"/>
                                <w:rPr>
                                  <w:rFonts w:ascii="Courier New"/>
                                  <w:sz w:val="18"/>
                                </w:rPr>
                              </w:pPr>
                              <w:proofErr w:type="spellStart"/>
                              <w:r>
                                <w:rPr>
                                  <w:rFonts w:ascii="Courier New"/>
                                  <w:sz w:val="18"/>
                                </w:rPr>
                                <w:t>R.id.side_spinning</w:t>
                              </w:r>
                              <w:proofErr w:type="spellEnd"/>
                              <w:r>
                                <w:rPr>
                                  <w:rFonts w:ascii="Courier New"/>
                                  <w:spacing w:val="-10"/>
                                  <w:sz w:val="18"/>
                                </w:rPr>
                                <w:t xml:space="preserve"> </w:t>
                              </w:r>
                              <w:r>
                                <w:rPr>
                                  <w:rFonts w:ascii="Courier New"/>
                                  <w:sz w:val="18"/>
                                </w:rPr>
                                <w:t>-&gt;</w:t>
                              </w:r>
                              <w:r>
                                <w:rPr>
                                  <w:rFonts w:ascii="Courier New"/>
                                  <w:spacing w:val="-10"/>
                                  <w:sz w:val="18"/>
                                </w:rPr>
                                <w:t xml:space="preserve"> {</w:t>
                              </w:r>
                            </w:p>
                            <w:p w14:paraId="62B604F4" w14:textId="77777777" w:rsidR="003D76C2" w:rsidRDefault="00000000">
                              <w:pPr>
                                <w:spacing w:before="76"/>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5"/>
                                  <w:sz w:val="18"/>
                                </w:rPr>
                                <w:t xml:space="preserve"> </w:t>
                              </w:r>
                              <w:r>
                                <w:rPr>
                                  <w:rFonts w:ascii="Courier New"/>
                                  <w:sz w:val="18"/>
                                </w:rPr>
                                <w:t>==</w:t>
                              </w:r>
                              <w:r>
                                <w:rPr>
                                  <w:rFonts w:ascii="Courier New"/>
                                  <w:spacing w:val="-6"/>
                                  <w:sz w:val="18"/>
                                </w:rPr>
                                <w:t xml:space="preserve"> </w:t>
                              </w:r>
                              <w:proofErr w:type="spellStart"/>
                              <w:r>
                                <w:rPr>
                                  <w:rFonts w:ascii="Courier New"/>
                                  <w:sz w:val="18"/>
                                </w:rPr>
                                <w:t>R.id.uranus</w:t>
                              </w:r>
                              <w:proofErr w:type="spellEnd"/>
                              <w:r>
                                <w:rPr>
                                  <w:rFonts w:ascii="Courier New"/>
                                  <w:sz w:val="18"/>
                                </w:rPr>
                                <w:t>)</w:t>
                              </w:r>
                              <w:r>
                                <w:rPr>
                                  <w:rFonts w:ascii="Courier New"/>
                                  <w:spacing w:val="-5"/>
                                  <w:sz w:val="18"/>
                                </w:rPr>
                                <w:t xml:space="preserve"> </w:t>
                              </w:r>
                              <w:r>
                                <w:rPr>
                                  <w:rFonts w:ascii="Courier New"/>
                                  <w:spacing w:val="-10"/>
                                  <w:sz w:val="18"/>
                                </w:rPr>
                                <w:t>{</w:t>
                              </w:r>
                            </w:p>
                            <w:p w14:paraId="7BE8FE05" w14:textId="77777777" w:rsidR="003D76C2" w:rsidRDefault="00000000">
                              <w:pPr>
                                <w:spacing w:before="80"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R.string.uranus_answer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R.string.correct</w:t>
                              </w:r>
                              <w:proofErr w:type="spellEnd"/>
                              <w:r>
                                <w:rPr>
                                  <w:rFonts w:ascii="Courier New"/>
                                  <w:spacing w:val="-2"/>
                                  <w:sz w:val="18"/>
                                </w:rPr>
                                <w:t>))</w:t>
                              </w:r>
                            </w:p>
                            <w:p w14:paraId="34660FE9"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4A7D2E7E"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R.string.uranus_answer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R.string.wrong</w:t>
                              </w:r>
                              <w:proofErr w:type="spellEnd"/>
                              <w:r>
                                <w:rPr>
                                  <w:rFonts w:ascii="Courier New"/>
                                  <w:spacing w:val="-2"/>
                                  <w:sz w:val="18"/>
                                </w:rPr>
                                <w:t>))</w:t>
                              </w:r>
                            </w:p>
                            <w:p w14:paraId="3F6D713D" w14:textId="77777777" w:rsidR="003D76C2" w:rsidRDefault="00000000">
                              <w:pPr>
                                <w:spacing w:before="17"/>
                                <w:ind w:left="1317"/>
                                <w:rPr>
                                  <w:rFonts w:ascii="Courier New"/>
                                  <w:sz w:val="18"/>
                                </w:rPr>
                              </w:pPr>
                              <w:r>
                                <w:rPr>
                                  <w:rFonts w:ascii="Courier New"/>
                                  <w:sz w:val="18"/>
                                </w:rPr>
                                <w:t>}</w:t>
                              </w:r>
                            </w:p>
                            <w:p w14:paraId="649E065A" w14:textId="77777777" w:rsidR="003D76C2" w:rsidRDefault="00000000">
                              <w:pPr>
                                <w:spacing w:before="76"/>
                                <w:ind w:left="885"/>
                                <w:rPr>
                                  <w:rFonts w:ascii="Courier New"/>
                                  <w:sz w:val="18"/>
                                </w:rPr>
                              </w:pPr>
                              <w:r>
                                <w:rPr>
                                  <w:rFonts w:ascii="Courier New"/>
                                  <w:sz w:val="18"/>
                                </w:rPr>
                                <w:t>}</w:t>
                              </w:r>
                            </w:p>
                            <w:p w14:paraId="1D6698B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08BF72B6" id="docshapegroup202" o:spid="_x0000_s1166" style="width:399.6pt;height:157.25pt;mso-position-horizontal-relative:char;mso-position-vertical-relative:line"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">
                <v:rect id="docshape203" o:spid="_x0000_s1167" style="position:absolute;top:10;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" fillcolor="#f6f6f6" stroked="f">
                  <v:path arrowok="t"/>
                </v:rect>
                <v:shape id="docshape204" o:spid="_x0000_s1168" style="position:absolute;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" path="m7992,3124l,3124r,20l7992,3144r,-20xm7992,l,,,20r7992,l7992,xe" fillcolor="#dadada" stroked="f">
                  <v:path arrowok="t" o:connecttype="custom" o:connectlocs="7992,3124;0,3124;0,3144;7992,3144;7992,3124;7992,0;0,0;0,20;7992,20;7992,0" o:connectangles="0,0,0,0,0,0,0,0,0,0"/>
                </v:shape>
                <v:shape id="docshape205" o:spid="_x0000_s1169" type="#_x0000_t202" style="position:absolute;top:20;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" filled="f" stroked="f">
                  <v:path arrowok="t"/>
                  <v:textbox inset="0,0,0,0">
                    <w:txbxContent>
                      <w:p w14:paraId="36A4D232" w14:textId="77777777" w:rsidR="003D76C2" w:rsidRDefault="00000000">
                        <w:pPr>
                          <w:spacing w:before="40"/>
                          <w:ind w:left="1317"/>
                          <w:rPr>
                            <w:rFonts w:ascii="Courier New"/>
                            <w:sz w:val="18"/>
                          </w:rPr>
                        </w:pPr>
                        <w:r>
                          <w:rPr>
                            <w:rFonts w:ascii="Courier New"/>
                            <w:sz w:val="18"/>
                          </w:rPr>
                          <w:t>}</w:t>
                        </w:r>
                      </w:p>
                      <w:p w14:paraId="6C208A8C" w14:textId="77777777" w:rsidR="003D76C2" w:rsidRDefault="00000000">
                        <w:pPr>
                          <w:spacing w:before="76"/>
                          <w:ind w:left="885"/>
                          <w:rPr>
                            <w:rFonts w:ascii="Courier New"/>
                            <w:sz w:val="18"/>
                          </w:rPr>
                        </w:pPr>
                        <w:r>
                          <w:rPr>
                            <w:rFonts w:ascii="Courier New"/>
                            <w:sz w:val="18"/>
                          </w:rPr>
                          <w:t>}</w:t>
                        </w:r>
                      </w:p>
                      <w:p w14:paraId="37701A84" w14:textId="77777777" w:rsidR="003D76C2" w:rsidRDefault="00000000">
                        <w:pPr>
                          <w:spacing w:before="76"/>
                          <w:ind w:left="885"/>
                          <w:rPr>
                            <w:rFonts w:ascii="Courier New"/>
                            <w:sz w:val="18"/>
                          </w:rPr>
                        </w:pPr>
                        <w:proofErr w:type="spellStart"/>
                        <w:r>
                          <w:rPr>
                            <w:rFonts w:ascii="Courier New"/>
                            <w:sz w:val="18"/>
                          </w:rPr>
                          <w:t>R.id.side_spinning</w:t>
                        </w:r>
                        <w:proofErr w:type="spellEnd"/>
                        <w:r>
                          <w:rPr>
                            <w:rFonts w:ascii="Courier New"/>
                            <w:spacing w:val="-10"/>
                            <w:sz w:val="18"/>
                          </w:rPr>
                          <w:t xml:space="preserve"> </w:t>
                        </w:r>
                        <w:r>
                          <w:rPr>
                            <w:rFonts w:ascii="Courier New"/>
                            <w:sz w:val="18"/>
                          </w:rPr>
                          <w:t>-&gt;</w:t>
                        </w:r>
                        <w:r>
                          <w:rPr>
                            <w:rFonts w:ascii="Courier New"/>
                            <w:spacing w:val="-10"/>
                            <w:sz w:val="18"/>
                          </w:rPr>
                          <w:t xml:space="preserve"> {</w:t>
                        </w:r>
                      </w:p>
                      <w:p w14:paraId="62B604F4" w14:textId="77777777" w:rsidR="003D76C2" w:rsidRDefault="00000000">
                        <w:pPr>
                          <w:spacing w:before="76"/>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5"/>
                            <w:sz w:val="18"/>
                          </w:rPr>
                          <w:t xml:space="preserve"> </w:t>
                        </w:r>
                        <w:r>
                          <w:rPr>
                            <w:rFonts w:ascii="Courier New"/>
                            <w:sz w:val="18"/>
                          </w:rPr>
                          <w:t>==</w:t>
                        </w:r>
                        <w:r>
                          <w:rPr>
                            <w:rFonts w:ascii="Courier New"/>
                            <w:spacing w:val="-6"/>
                            <w:sz w:val="18"/>
                          </w:rPr>
                          <w:t xml:space="preserve"> </w:t>
                        </w:r>
                        <w:proofErr w:type="spellStart"/>
                        <w:r>
                          <w:rPr>
                            <w:rFonts w:ascii="Courier New"/>
                            <w:sz w:val="18"/>
                          </w:rPr>
                          <w:t>R.id.uranus</w:t>
                        </w:r>
                        <w:proofErr w:type="spellEnd"/>
                        <w:r>
                          <w:rPr>
                            <w:rFonts w:ascii="Courier New"/>
                            <w:sz w:val="18"/>
                          </w:rPr>
                          <w:t>)</w:t>
                        </w:r>
                        <w:r>
                          <w:rPr>
                            <w:rFonts w:ascii="Courier New"/>
                            <w:spacing w:val="-5"/>
                            <w:sz w:val="18"/>
                          </w:rPr>
                          <w:t xml:space="preserve"> </w:t>
                        </w:r>
                        <w:r>
                          <w:rPr>
                            <w:rFonts w:ascii="Courier New"/>
                            <w:spacing w:val="-10"/>
                            <w:sz w:val="18"/>
                          </w:rPr>
                          <w:t>{</w:t>
                        </w:r>
                      </w:p>
                      <w:p w14:paraId="7BE8FE05" w14:textId="77777777" w:rsidR="003D76C2" w:rsidRDefault="00000000">
                        <w:pPr>
                          <w:spacing w:before="80"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R.string.uranus_answer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R.string.correct</w:t>
                        </w:r>
                        <w:proofErr w:type="spellEnd"/>
                        <w:r>
                          <w:rPr>
                            <w:rFonts w:ascii="Courier New"/>
                            <w:spacing w:val="-2"/>
                            <w:sz w:val="18"/>
                          </w:rPr>
                          <w:t>))</w:t>
                        </w:r>
                      </w:p>
                      <w:p w14:paraId="34660FE9"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4A7D2E7E" w14:textId="77777777" w:rsidR="003D76C2" w:rsidRDefault="00000000">
                        <w:pPr>
                          <w:spacing w:before="79" w:line="235" w:lineRule="auto"/>
                          <w:ind w:left="1965" w:hanging="216"/>
                          <w:rPr>
                            <w:rFonts w:ascii="Courier New"/>
                            <w:sz w:val="18"/>
                          </w:rPr>
                        </w:pPr>
                        <w:proofErr w:type="spellStart"/>
                        <w:r>
                          <w:rPr>
                            <w:rFonts w:ascii="Courier New"/>
                            <w:sz w:val="18"/>
                          </w:rPr>
                          <w:t>answer?.text</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R.string.uranus_answer</w:t>
                        </w:r>
                        <w:proofErr w:type="spellEnd"/>
                        <w:r>
                          <w:rPr>
                            <w:rFonts w:ascii="Courier New"/>
                            <w:sz w:val="18"/>
                          </w:rPr>
                          <w:t xml:space="preserve">, </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R.string.wrong</w:t>
                        </w:r>
                        <w:proofErr w:type="spellEnd"/>
                        <w:r>
                          <w:rPr>
                            <w:rFonts w:ascii="Courier New"/>
                            <w:spacing w:val="-2"/>
                            <w:sz w:val="18"/>
                          </w:rPr>
                          <w:t>))</w:t>
                        </w:r>
                      </w:p>
                      <w:p w14:paraId="3F6D713D" w14:textId="77777777" w:rsidR="003D76C2" w:rsidRDefault="00000000">
                        <w:pPr>
                          <w:spacing w:before="17"/>
                          <w:ind w:left="1317"/>
                          <w:rPr>
                            <w:rFonts w:ascii="Courier New"/>
                            <w:sz w:val="18"/>
                          </w:rPr>
                        </w:pPr>
                        <w:r>
                          <w:rPr>
                            <w:rFonts w:ascii="Courier New"/>
                            <w:sz w:val="18"/>
                          </w:rPr>
                          <w:t>}</w:t>
                        </w:r>
                      </w:p>
                      <w:p w14:paraId="649E065A" w14:textId="77777777" w:rsidR="003D76C2" w:rsidRDefault="00000000">
                        <w:pPr>
                          <w:spacing w:before="76"/>
                          <w:ind w:left="885"/>
                          <w:rPr>
                            <w:rFonts w:ascii="Courier New"/>
                            <w:sz w:val="18"/>
                          </w:rPr>
                        </w:pPr>
                        <w:r>
                          <w:rPr>
                            <w:rFonts w:ascii="Courier New"/>
                            <w:sz w:val="18"/>
                          </w:rPr>
                          <w:t>}</w:t>
                        </w:r>
                      </w:p>
                      <w:p w14:paraId="1D6698B1"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51AE7024" w14:textId="77777777" w:rsidR="003D76C2" w:rsidRDefault="00000000">
      <w:pPr>
        <w:spacing w:before="42"/>
        <w:ind w:left="1274"/>
        <w:rPr>
          <w:sz w:val="20"/>
        </w:rPr>
      </w:pPr>
      <w:r>
        <w:rPr>
          <w:sz w:val="20"/>
        </w:rPr>
        <w:t>You</w:t>
      </w:r>
      <w:r>
        <w:rPr>
          <w:spacing w:val="-1"/>
          <w:sz w:val="20"/>
        </w:rPr>
        <w:t xml:space="preserve"> </w:t>
      </w:r>
      <w:r>
        <w:rPr>
          <w:sz w:val="20"/>
        </w:rPr>
        <w:t>have</w:t>
      </w:r>
      <w:r>
        <w:rPr>
          <w:spacing w:val="-1"/>
          <w:sz w:val="20"/>
        </w:rPr>
        <w:t xml:space="preserve"> </w:t>
      </w:r>
      <w:r>
        <w:rPr>
          <w:sz w:val="20"/>
        </w:rPr>
        <w:t>already</w:t>
      </w:r>
      <w:r>
        <w:rPr>
          <w:spacing w:val="-2"/>
          <w:sz w:val="20"/>
        </w:rPr>
        <w:t xml:space="preserve"> </w:t>
      </w:r>
      <w:r>
        <w:rPr>
          <w:sz w:val="20"/>
        </w:rPr>
        <w:t>set</w:t>
      </w:r>
      <w:r>
        <w:rPr>
          <w:spacing w:val="-1"/>
          <w:sz w:val="20"/>
        </w:rPr>
        <w:t xml:space="preserve"> </w:t>
      </w:r>
      <w:r>
        <w:rPr>
          <w:sz w:val="20"/>
        </w:rPr>
        <w:t>the</w:t>
      </w:r>
      <w:r>
        <w:rPr>
          <w:spacing w:val="-1"/>
          <w:sz w:val="20"/>
        </w:rPr>
        <w:t xml:space="preserve"> </w:t>
      </w:r>
      <w:proofErr w:type="spellStart"/>
      <w:r>
        <w:rPr>
          <w:rFonts w:ascii="Courier New"/>
          <w:b/>
        </w:rPr>
        <w:t>questionId</w:t>
      </w:r>
      <w:proofErr w:type="spellEnd"/>
      <w:r>
        <w:rPr>
          <w:rFonts w:ascii="Courier New"/>
          <w:b/>
          <w:spacing w:val="-80"/>
        </w:rPr>
        <w:t xml:space="preserve"> </w:t>
      </w:r>
      <w:r>
        <w:rPr>
          <w:sz w:val="20"/>
        </w:rPr>
        <w:t>by</w:t>
      </w:r>
      <w:r>
        <w:rPr>
          <w:spacing w:val="-1"/>
          <w:sz w:val="20"/>
        </w:rPr>
        <w:t xml:space="preserve"> </w:t>
      </w:r>
      <w:r>
        <w:rPr>
          <w:sz w:val="20"/>
        </w:rPr>
        <w:t>parsing</w:t>
      </w:r>
      <w:r>
        <w:rPr>
          <w:spacing w:val="-1"/>
          <w:sz w:val="20"/>
        </w:rPr>
        <w:t xml:space="preserve"> </w:t>
      </w:r>
      <w:r>
        <w:rPr>
          <w:sz w:val="20"/>
        </w:rPr>
        <w:t>the</w:t>
      </w:r>
      <w:r>
        <w:rPr>
          <w:spacing w:val="-1"/>
          <w:sz w:val="20"/>
        </w:rPr>
        <w:t xml:space="preserve"> </w:t>
      </w:r>
      <w:r>
        <w:rPr>
          <w:sz w:val="20"/>
        </w:rPr>
        <w:t>argument,</w:t>
      </w:r>
      <w:r>
        <w:rPr>
          <w:spacing w:val="-2"/>
          <w:sz w:val="20"/>
        </w:rPr>
        <w:t xml:space="preserve"> </w:t>
      </w:r>
      <w:r>
        <w:rPr>
          <w:sz w:val="20"/>
        </w:rPr>
        <w:t>which</w:t>
      </w:r>
      <w:r>
        <w:rPr>
          <w:spacing w:val="-1"/>
          <w:sz w:val="20"/>
        </w:rPr>
        <w:t xml:space="preserve"> </w:t>
      </w:r>
      <w:r>
        <w:rPr>
          <w:sz w:val="20"/>
        </w:rPr>
        <w:t>was</w:t>
      </w:r>
      <w:r>
        <w:rPr>
          <w:spacing w:val="-1"/>
          <w:sz w:val="20"/>
        </w:rPr>
        <w:t xml:space="preserve"> </w:t>
      </w:r>
      <w:r>
        <w:rPr>
          <w:sz w:val="20"/>
        </w:rPr>
        <w:t xml:space="preserve">set when the </w:t>
      </w:r>
      <w:proofErr w:type="spellStart"/>
      <w:r>
        <w:rPr>
          <w:rFonts w:ascii="Courier New"/>
          <w:b/>
        </w:rPr>
        <w:t>AnswersFragment</w:t>
      </w:r>
      <w:proofErr w:type="spellEnd"/>
      <w:r>
        <w:rPr>
          <w:rFonts w:ascii="Courier New"/>
          <w:b/>
          <w:spacing w:val="-65"/>
        </w:rPr>
        <w:t xml:space="preserve"> </w:t>
      </w:r>
      <w:r>
        <w:rPr>
          <w:sz w:val="20"/>
        </w:rPr>
        <w:t xml:space="preserve">was created in </w:t>
      </w:r>
      <w:proofErr w:type="spellStart"/>
      <w:r>
        <w:rPr>
          <w:rFonts w:ascii="Courier New"/>
          <w:b/>
        </w:rPr>
        <w:t>onViewCreated</w:t>
      </w:r>
      <w:proofErr w:type="spellEnd"/>
      <w:r>
        <w:rPr>
          <w:sz w:val="20"/>
        </w:rPr>
        <w:t>. Here, you evaluate</w:t>
      </w:r>
      <w:r>
        <w:rPr>
          <w:spacing w:val="-10"/>
          <w:sz w:val="20"/>
        </w:rPr>
        <w:t xml:space="preserve"> </w:t>
      </w:r>
      <w:r>
        <w:rPr>
          <w:sz w:val="20"/>
        </w:rPr>
        <w:t>the</w:t>
      </w:r>
      <w:r>
        <w:rPr>
          <w:spacing w:val="-4"/>
          <w:sz w:val="20"/>
        </w:rPr>
        <w:t xml:space="preserve"> </w:t>
      </w:r>
      <w:proofErr w:type="spellStart"/>
      <w:r>
        <w:rPr>
          <w:rFonts w:ascii="Courier New"/>
          <w:b/>
        </w:rPr>
        <w:t>questionId</w:t>
      </w:r>
      <w:proofErr w:type="spellEnd"/>
      <w:r>
        <w:rPr>
          <w:rFonts w:ascii="Courier New"/>
          <w:b/>
          <w:spacing w:val="-80"/>
        </w:rPr>
        <w:t xml:space="preserve"> </w:t>
      </w:r>
      <w:r>
        <w:rPr>
          <w:sz w:val="20"/>
        </w:rPr>
        <w:t>in</w:t>
      </w:r>
      <w:r>
        <w:rPr>
          <w:spacing w:val="-4"/>
          <w:sz w:val="20"/>
        </w:rPr>
        <w:t xml:space="preserve"> </w:t>
      </w:r>
      <w:r>
        <w:rPr>
          <w:sz w:val="20"/>
        </w:rPr>
        <w:t>the</w:t>
      </w:r>
      <w:r>
        <w:rPr>
          <w:spacing w:val="-5"/>
          <w:sz w:val="20"/>
        </w:rPr>
        <w:t xml:space="preserve"> </w:t>
      </w:r>
      <w:r>
        <w:rPr>
          <w:rFonts w:ascii="Courier New"/>
          <w:b/>
        </w:rPr>
        <w:t>when</w:t>
      </w:r>
      <w:r>
        <w:rPr>
          <w:rFonts w:ascii="Courier New"/>
          <w:b/>
          <w:spacing w:val="-80"/>
        </w:rPr>
        <w:t xml:space="preserve"> </w:t>
      </w:r>
      <w:r>
        <w:rPr>
          <w:sz w:val="20"/>
        </w:rPr>
        <w:t>expression,</w:t>
      </w:r>
      <w:r>
        <w:rPr>
          <w:spacing w:val="-4"/>
          <w:sz w:val="20"/>
        </w:rPr>
        <w:t xml:space="preserve"> </w:t>
      </w:r>
      <w:r>
        <w:rPr>
          <w:sz w:val="20"/>
        </w:rPr>
        <w:t>which</w:t>
      </w:r>
      <w:r>
        <w:rPr>
          <w:spacing w:val="-4"/>
          <w:sz w:val="20"/>
        </w:rPr>
        <w:t xml:space="preserve"> </w:t>
      </w:r>
      <w:r>
        <w:rPr>
          <w:sz w:val="20"/>
        </w:rPr>
        <w:t>has</w:t>
      </w:r>
      <w:r>
        <w:rPr>
          <w:spacing w:val="-4"/>
          <w:sz w:val="20"/>
        </w:rPr>
        <w:t xml:space="preserve"> </w:t>
      </w:r>
      <w:r>
        <w:rPr>
          <w:sz w:val="20"/>
        </w:rPr>
        <w:t>already</w:t>
      </w:r>
      <w:r>
        <w:rPr>
          <w:spacing w:val="-5"/>
          <w:sz w:val="20"/>
        </w:rPr>
        <w:t xml:space="preserve"> </w:t>
      </w:r>
      <w:r>
        <w:rPr>
          <w:sz w:val="20"/>
        </w:rPr>
        <w:t>been</w:t>
      </w:r>
      <w:r>
        <w:rPr>
          <w:spacing w:val="-4"/>
          <w:sz w:val="20"/>
        </w:rPr>
        <w:t xml:space="preserve"> </w:t>
      </w:r>
      <w:r>
        <w:rPr>
          <w:sz w:val="20"/>
        </w:rPr>
        <w:t xml:space="preserve">set, and then you know which branch of the </w:t>
      </w:r>
      <w:r>
        <w:rPr>
          <w:rFonts w:ascii="Courier New"/>
          <w:b/>
        </w:rPr>
        <w:t>when</w:t>
      </w:r>
      <w:r>
        <w:rPr>
          <w:rFonts w:ascii="Courier New"/>
          <w:b/>
          <w:spacing w:val="-68"/>
        </w:rPr>
        <w:t xml:space="preserve"> </w:t>
      </w:r>
      <w:r>
        <w:rPr>
          <w:sz w:val="20"/>
        </w:rPr>
        <w:t>expression to execute.</w:t>
      </w:r>
    </w:p>
    <w:p w14:paraId="2C10E986" w14:textId="77777777" w:rsidR="003D76C2" w:rsidRDefault="00000000">
      <w:pPr>
        <w:pStyle w:val="BodyText"/>
        <w:spacing w:before="140" w:line="242" w:lineRule="auto"/>
        <w:ind w:left="1274" w:right="451"/>
      </w:pPr>
      <w:proofErr w:type="spellStart"/>
      <w:r>
        <w:rPr>
          <w:rFonts w:ascii="Courier New"/>
          <w:b/>
          <w:sz w:val="22"/>
        </w:rPr>
        <w:t>R.id.most_moons</w:t>
      </w:r>
      <w:proofErr w:type="spellEnd"/>
      <w:r>
        <w:rPr>
          <w:rFonts w:ascii="Courier New"/>
          <w:b/>
          <w:spacing w:val="-7"/>
          <w:sz w:val="22"/>
        </w:rPr>
        <w:t xml:space="preserve"> </w:t>
      </w:r>
      <w:r>
        <w:rPr>
          <w:rFonts w:ascii="Courier New"/>
          <w:b/>
          <w:sz w:val="22"/>
        </w:rPr>
        <w:t>-&gt;</w:t>
      </w:r>
      <w:r>
        <w:t>,</w:t>
      </w:r>
      <w:r>
        <w:rPr>
          <w:spacing w:val="-3"/>
        </w:rPr>
        <w:t xml:space="preserve"> </w:t>
      </w:r>
      <w:r>
        <w:t>for</w:t>
      </w:r>
      <w:r>
        <w:rPr>
          <w:spacing w:val="-3"/>
        </w:rPr>
        <w:t xml:space="preserve"> </w:t>
      </w:r>
      <w:r>
        <w:t>example,</w:t>
      </w:r>
      <w:r>
        <w:rPr>
          <w:spacing w:val="-3"/>
        </w:rPr>
        <w:t xml:space="preserve"> </w:t>
      </w:r>
      <w:r>
        <w:t>when</w:t>
      </w:r>
      <w:r>
        <w:rPr>
          <w:spacing w:val="-3"/>
        </w:rPr>
        <w:t xml:space="preserve"> </w:t>
      </w:r>
      <w:r>
        <w:t>clicked,</w:t>
      </w:r>
      <w:r>
        <w:rPr>
          <w:spacing w:val="-3"/>
        </w:rPr>
        <w:t xml:space="preserve"> </w:t>
      </w:r>
      <w:r>
        <w:t>then</w:t>
      </w:r>
      <w:r>
        <w:rPr>
          <w:spacing w:val="-3"/>
        </w:rPr>
        <w:t xml:space="preserve"> </w:t>
      </w:r>
      <w:r>
        <w:t>uses</w:t>
      </w:r>
      <w:r>
        <w:rPr>
          <w:spacing w:val="-3"/>
        </w:rPr>
        <w:t xml:space="preserve"> </w:t>
      </w:r>
      <w:r>
        <w:t>a</w:t>
      </w:r>
      <w:r>
        <w:rPr>
          <w:spacing w:val="-4"/>
        </w:rPr>
        <w:t xml:space="preserve"> </w:t>
      </w:r>
      <w:r>
        <w:t>further</w:t>
      </w:r>
      <w:r>
        <w:rPr>
          <w:spacing w:val="-4"/>
        </w:rPr>
        <w:t xml:space="preserve"> </w:t>
      </w:r>
      <w:r>
        <w:rPr>
          <w:rFonts w:ascii="Courier New"/>
          <w:b/>
          <w:sz w:val="22"/>
        </w:rPr>
        <w:t xml:space="preserve">if </w:t>
      </w:r>
      <w:r>
        <w:t xml:space="preserve">condition to check whether the button the user clicked is the correct one by evaluating the ID of the button clicked, </w:t>
      </w:r>
      <w:r>
        <w:rPr>
          <w:rFonts w:ascii="Courier New"/>
          <w:b/>
          <w:sz w:val="22"/>
        </w:rPr>
        <w:t xml:space="preserve">if (v?.id == </w:t>
      </w:r>
      <w:proofErr w:type="spellStart"/>
      <w:r>
        <w:rPr>
          <w:rFonts w:ascii="Courier New"/>
          <w:b/>
          <w:sz w:val="22"/>
        </w:rPr>
        <w:t>R.id.saturn</w:t>
      </w:r>
      <w:proofErr w:type="spellEnd"/>
      <w:r>
        <w:rPr>
          <w:rFonts w:ascii="Courier New"/>
          <w:b/>
          <w:sz w:val="22"/>
        </w:rPr>
        <w:t>)</w:t>
      </w:r>
      <w:r>
        <w:t>, then display to the user that their answer is correct passing in the message text</w:t>
      </w:r>
      <w:r>
        <w:rPr>
          <w:spacing w:val="-7"/>
        </w:rPr>
        <w:t xml:space="preserve"> </w:t>
      </w:r>
      <w:r>
        <w:t>to</w:t>
      </w:r>
      <w:r>
        <w:rPr>
          <w:spacing w:val="-4"/>
        </w:rPr>
        <w:t xml:space="preserve"> </w:t>
      </w:r>
      <w:r>
        <w:t>display,</w:t>
      </w:r>
      <w:r>
        <w:rPr>
          <w:spacing w:val="-4"/>
        </w:rPr>
        <w:t xml:space="preserve"> </w:t>
      </w:r>
      <w:r>
        <w:t>formatting</w:t>
      </w:r>
      <w:r>
        <w:rPr>
          <w:spacing w:val="-4"/>
        </w:rPr>
        <w:t xml:space="preserve"> </w:t>
      </w:r>
      <w:r>
        <w:t>it</w:t>
      </w:r>
      <w:r>
        <w:rPr>
          <w:spacing w:val="-4"/>
        </w:rPr>
        <w:t xml:space="preserve"> </w:t>
      </w:r>
      <w:r>
        <w:t>with</w:t>
      </w:r>
      <w:r>
        <w:rPr>
          <w:spacing w:val="-4"/>
        </w:rPr>
        <w:t xml:space="preserve"> </w:t>
      </w:r>
      <w:r>
        <w:t>the</w:t>
      </w:r>
      <w:r>
        <w:rPr>
          <w:spacing w:val="-6"/>
        </w:rPr>
        <w:t xml:space="preserve"> </w:t>
      </w:r>
      <w:r>
        <w:rPr>
          <w:rFonts w:ascii="Courier New"/>
          <w:b/>
          <w:sz w:val="22"/>
        </w:rPr>
        <w:t>CORRECT!</w:t>
      </w:r>
      <w:r>
        <w:rPr>
          <w:rFonts w:ascii="Courier New"/>
          <w:b/>
          <w:spacing w:val="-80"/>
          <w:sz w:val="22"/>
        </w:rPr>
        <w:t xml:space="preserve"> </w:t>
      </w:r>
      <w:r>
        <w:t>string</w:t>
      </w:r>
      <w:r>
        <w:rPr>
          <w:spacing w:val="-4"/>
        </w:rPr>
        <w:t xml:space="preserve"> </w:t>
      </w:r>
      <w:r>
        <w:t>argument.</w:t>
      </w:r>
      <w:r>
        <w:rPr>
          <w:spacing w:val="-5"/>
        </w:rPr>
        <w:t xml:space="preserve"> </w:t>
      </w:r>
      <w:r>
        <w:t>Otherwise in</w:t>
      </w:r>
      <w:r>
        <w:rPr>
          <w:spacing w:val="-5"/>
        </w:rPr>
        <w:t xml:space="preserve"> </w:t>
      </w:r>
      <w:r>
        <w:t>the</w:t>
      </w:r>
      <w:r>
        <w:rPr>
          <w:spacing w:val="-4"/>
        </w:rPr>
        <w:t xml:space="preserve"> </w:t>
      </w:r>
      <w:r>
        <w:rPr>
          <w:rFonts w:ascii="Courier New"/>
          <w:b/>
          <w:sz w:val="22"/>
        </w:rPr>
        <w:t>else</w:t>
      </w:r>
      <w:r>
        <w:rPr>
          <w:rFonts w:ascii="Courier New"/>
          <w:b/>
          <w:spacing w:val="-80"/>
          <w:sz w:val="22"/>
        </w:rPr>
        <w:t xml:space="preserve"> </w:t>
      </w:r>
      <w:r>
        <w:t>statement</w:t>
      </w:r>
      <w:r>
        <w:rPr>
          <w:spacing w:val="-3"/>
        </w:rPr>
        <w:t xml:space="preserve"> </w:t>
      </w:r>
      <w:r>
        <w:t>format</w:t>
      </w:r>
      <w:r>
        <w:rPr>
          <w:spacing w:val="-3"/>
        </w:rPr>
        <w:t xml:space="preserve"> </w:t>
      </w:r>
      <w:r>
        <w:t>the</w:t>
      </w:r>
      <w:r>
        <w:rPr>
          <w:spacing w:val="-3"/>
        </w:rPr>
        <w:t xml:space="preserve"> </w:t>
      </w:r>
      <w:r>
        <w:t>message</w:t>
      </w:r>
      <w:r>
        <w:rPr>
          <w:spacing w:val="-4"/>
        </w:rPr>
        <w:t xml:space="preserve"> </w:t>
      </w:r>
      <w:r>
        <w:t>text</w:t>
      </w:r>
      <w:r>
        <w:rPr>
          <w:spacing w:val="-3"/>
        </w:rPr>
        <w:t xml:space="preserve"> </w:t>
      </w:r>
      <w:r>
        <w:t>to</w:t>
      </w:r>
      <w:r>
        <w:rPr>
          <w:spacing w:val="-3"/>
        </w:rPr>
        <w:t xml:space="preserve"> </w:t>
      </w:r>
      <w:r>
        <w:t>display</w:t>
      </w:r>
      <w:r>
        <w:rPr>
          <w:spacing w:val="-3"/>
        </w:rPr>
        <w:t xml:space="preserve"> </w:t>
      </w:r>
      <w:r>
        <w:t>with</w:t>
      </w:r>
      <w:r>
        <w:rPr>
          <w:spacing w:val="-3"/>
        </w:rPr>
        <w:t xml:space="preserve"> </w:t>
      </w:r>
      <w:r>
        <w:t>the</w:t>
      </w:r>
      <w:r>
        <w:rPr>
          <w:spacing w:val="40"/>
        </w:rPr>
        <w:t xml:space="preserve"> </w:t>
      </w:r>
      <w:r>
        <w:rPr>
          <w:rFonts w:ascii="Courier New"/>
          <w:b/>
          <w:sz w:val="22"/>
        </w:rPr>
        <w:t xml:space="preserve">WRONG! </w:t>
      </w:r>
      <w:r>
        <w:t>string argument.</w:t>
      </w:r>
    </w:p>
    <w:p w14:paraId="1FDB885B" w14:textId="77777777" w:rsidR="003D76C2" w:rsidRDefault="00000000">
      <w:pPr>
        <w:pStyle w:val="ListParagraph"/>
        <w:numPr>
          <w:ilvl w:val="0"/>
          <w:numId w:val="15"/>
        </w:numPr>
        <w:tabs>
          <w:tab w:val="left" w:pos="1274"/>
        </w:tabs>
        <w:spacing w:before="145"/>
        <w:ind w:right="369"/>
        <w:jc w:val="left"/>
        <w:rPr>
          <w:sz w:val="20"/>
        </w:rPr>
      </w:pPr>
      <w:r>
        <w:rPr>
          <w:sz w:val="20"/>
        </w:rPr>
        <w:t xml:space="preserve">Currently, the </w:t>
      </w:r>
      <w:proofErr w:type="spellStart"/>
      <w:r>
        <w:rPr>
          <w:rFonts w:ascii="Courier New"/>
          <w:b/>
        </w:rPr>
        <w:t>QuestionsFragment</w:t>
      </w:r>
      <w:proofErr w:type="spellEnd"/>
      <w:r>
        <w:rPr>
          <w:rFonts w:ascii="Courier New"/>
          <w:b/>
          <w:spacing w:val="-60"/>
        </w:rPr>
        <w:t xml:space="preserve"> </w:t>
      </w:r>
      <w:r>
        <w:rPr>
          <w:sz w:val="20"/>
        </w:rPr>
        <w:t xml:space="preserve">and </w:t>
      </w:r>
      <w:proofErr w:type="spellStart"/>
      <w:r>
        <w:rPr>
          <w:rFonts w:ascii="Courier New"/>
          <w:b/>
        </w:rPr>
        <w:t>AnswersFragment</w:t>
      </w:r>
      <w:proofErr w:type="spellEnd"/>
      <w:r>
        <w:rPr>
          <w:rFonts w:ascii="Courier New"/>
          <w:b/>
          <w:spacing w:val="-60"/>
        </w:rPr>
        <w:t xml:space="preserve"> </w:t>
      </w:r>
      <w:r>
        <w:rPr>
          <w:sz w:val="20"/>
        </w:rPr>
        <w:t>are not connected.</w:t>
      </w:r>
      <w:r>
        <w:rPr>
          <w:spacing w:val="-7"/>
          <w:sz w:val="20"/>
        </w:rPr>
        <w:t xml:space="preserve"> </w:t>
      </w:r>
      <w:r>
        <w:rPr>
          <w:sz w:val="20"/>
        </w:rPr>
        <w:t>To</w:t>
      </w:r>
      <w:r>
        <w:rPr>
          <w:spacing w:val="-5"/>
          <w:sz w:val="20"/>
        </w:rPr>
        <w:t xml:space="preserve"> </w:t>
      </w:r>
      <w:r>
        <w:rPr>
          <w:sz w:val="20"/>
        </w:rPr>
        <w:t>do</w:t>
      </w:r>
      <w:r>
        <w:rPr>
          <w:spacing w:val="-4"/>
          <w:sz w:val="20"/>
        </w:rPr>
        <w:t xml:space="preserve"> </w:t>
      </w:r>
      <w:r>
        <w:rPr>
          <w:sz w:val="20"/>
        </w:rPr>
        <w:t>this</w:t>
      </w:r>
      <w:r>
        <w:rPr>
          <w:spacing w:val="-4"/>
          <w:sz w:val="20"/>
        </w:rPr>
        <w:t xml:space="preserve"> </w:t>
      </w:r>
      <w:r>
        <w:rPr>
          <w:sz w:val="20"/>
        </w:rPr>
        <w:t>firstly,</w:t>
      </w:r>
      <w:r>
        <w:rPr>
          <w:spacing w:val="-4"/>
          <w:sz w:val="20"/>
        </w:rPr>
        <w:t xml:space="preserve"> </w:t>
      </w:r>
      <w:r>
        <w:rPr>
          <w:sz w:val="20"/>
        </w:rPr>
        <w:t>you</w:t>
      </w:r>
      <w:r>
        <w:rPr>
          <w:spacing w:val="-4"/>
          <w:sz w:val="20"/>
        </w:rPr>
        <w:t xml:space="preserve"> </w:t>
      </w:r>
      <w:r>
        <w:rPr>
          <w:sz w:val="20"/>
        </w:rPr>
        <w:t>need</w:t>
      </w:r>
      <w:r>
        <w:rPr>
          <w:spacing w:val="-4"/>
          <w:sz w:val="20"/>
        </w:rPr>
        <w:t xml:space="preserve"> </w:t>
      </w:r>
      <w:r>
        <w:rPr>
          <w:sz w:val="20"/>
        </w:rPr>
        <w:t>to</w:t>
      </w:r>
      <w:r>
        <w:rPr>
          <w:spacing w:val="-4"/>
          <w:sz w:val="20"/>
        </w:rPr>
        <w:t xml:space="preserve"> </w:t>
      </w:r>
      <w:r>
        <w:rPr>
          <w:sz w:val="20"/>
        </w:rPr>
        <w:t>open</w:t>
      </w:r>
      <w:r>
        <w:rPr>
          <w:spacing w:val="-4"/>
          <w:sz w:val="20"/>
        </w:rPr>
        <w:t xml:space="preserve"> </w:t>
      </w:r>
      <w:r>
        <w:rPr>
          <w:sz w:val="20"/>
        </w:rPr>
        <w:t>the</w:t>
      </w:r>
      <w:r>
        <w:rPr>
          <w:spacing w:val="-6"/>
          <w:sz w:val="20"/>
        </w:rPr>
        <w:t xml:space="preserve"> </w:t>
      </w:r>
      <w:r>
        <w:rPr>
          <w:rFonts w:ascii="Courier New"/>
          <w:b/>
        </w:rPr>
        <w:t>activity_main.xml</w:t>
      </w:r>
      <w:r>
        <w:rPr>
          <w:rFonts w:ascii="Courier New"/>
          <w:b/>
          <w:spacing w:val="-80"/>
        </w:rPr>
        <w:t xml:space="preserve"> </w:t>
      </w:r>
      <w:r>
        <w:rPr>
          <w:sz w:val="20"/>
        </w:rPr>
        <w:t xml:space="preserve">file and replace the </w:t>
      </w:r>
      <w:proofErr w:type="spellStart"/>
      <w:r>
        <w:rPr>
          <w:rFonts w:ascii="Courier New"/>
          <w:b/>
        </w:rPr>
        <w:t>ConstraintLayout</w:t>
      </w:r>
      <w:proofErr w:type="spellEnd"/>
      <w:r>
        <w:rPr>
          <w:rFonts w:ascii="Courier New"/>
          <w:b/>
          <w:spacing w:val="-61"/>
        </w:rPr>
        <w:t xml:space="preserve"> </w:t>
      </w:r>
      <w:r>
        <w:rPr>
          <w:sz w:val="20"/>
        </w:rPr>
        <w:t xml:space="preserve">with a </w:t>
      </w:r>
      <w:proofErr w:type="spellStart"/>
      <w:r>
        <w:rPr>
          <w:rFonts w:ascii="Courier New"/>
          <w:b/>
        </w:rPr>
        <w:t>FragmentContainerView</w:t>
      </w:r>
      <w:proofErr w:type="spellEnd"/>
      <w:r>
        <w:rPr>
          <w:sz w:val="20"/>
        </w:rPr>
        <w:t>:</w:t>
      </w:r>
    </w:p>
    <w:p w14:paraId="440ADA42" w14:textId="77777777" w:rsidR="003D76C2" w:rsidRDefault="00D51F7C">
      <w:pPr>
        <w:pStyle w:val="BodyText"/>
        <w:spacing w:before="11"/>
        <w:rPr>
          <w:sz w:val="8"/>
        </w:rPr>
      </w:pPr>
      <w:r>
        <w:rPr>
          <w:noProof/>
        </w:rPr>
        <mc:AlternateContent>
          <mc:Choice Requires="wpg">
            <w:drawing>
              <wp:anchor distT="0" distB="0" distL="0" distR="0" simplePos="0" relativeHeight="487618560" behindDoc="1" locked="0" layoutInCell="1" allowOverlap="1" wp14:anchorId="2DD9D035" wp14:editId="18154E6F">
                <wp:simplePos x="0" y="0"/>
                <wp:positionH relativeFrom="page">
                  <wp:posOffset>1120140</wp:posOffset>
                </wp:positionH>
                <wp:positionV relativeFrom="paragraph">
                  <wp:posOffset>91440</wp:posOffset>
                </wp:positionV>
                <wp:extent cx="5074920" cy="1019175"/>
                <wp:effectExtent l="0" t="0" r="5080" b="0"/>
                <wp:wrapTopAndBottom/>
                <wp:docPr id="1332" name="docshapegroup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764" y="144"/>
                          <a:chExt cx="7992" cy="1605"/>
                        </a:xfrm>
                      </wpg:grpSpPr>
                      <wps:wsp>
                        <wps:cNvPr id="1333" name="docshape207"/>
                        <wps:cNvSpPr>
                          <a:spLocks/>
                        </wps:cNvSpPr>
                        <wps:spPr bwMode="auto">
                          <a:xfrm>
                            <a:off x="176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4" name="docshape208"/>
                        <wps:cNvSpPr>
                          <a:spLocks/>
                        </wps:cNvSpPr>
                        <wps:spPr bwMode="auto">
                          <a:xfrm>
                            <a:off x="1764" y="143"/>
                            <a:ext cx="7992" cy="1605"/>
                          </a:xfrm>
                          <a:custGeom>
                            <a:avLst/>
                            <a:gdLst>
                              <a:gd name="T0" fmla="+- 0 9756 1764"/>
                              <a:gd name="T1" fmla="*/ T0 w 7992"/>
                              <a:gd name="T2" fmla="+- 0 1728 144"/>
                              <a:gd name="T3" fmla="*/ 1728 h 1605"/>
                              <a:gd name="T4" fmla="+- 0 1764 1764"/>
                              <a:gd name="T5" fmla="*/ T4 w 7992"/>
                              <a:gd name="T6" fmla="+- 0 1728 144"/>
                              <a:gd name="T7" fmla="*/ 1728 h 1605"/>
                              <a:gd name="T8" fmla="+- 0 1764 1764"/>
                              <a:gd name="T9" fmla="*/ T8 w 7992"/>
                              <a:gd name="T10" fmla="+- 0 1748 144"/>
                              <a:gd name="T11" fmla="*/ 1748 h 1605"/>
                              <a:gd name="T12" fmla="+- 0 9756 1764"/>
                              <a:gd name="T13" fmla="*/ T12 w 7992"/>
                              <a:gd name="T14" fmla="+- 0 1748 144"/>
                              <a:gd name="T15" fmla="*/ 1748 h 1605"/>
                              <a:gd name="T16" fmla="+- 0 9756 1764"/>
                              <a:gd name="T17" fmla="*/ T16 w 7992"/>
                              <a:gd name="T18" fmla="+- 0 1728 144"/>
                              <a:gd name="T19" fmla="*/ 1728 h 1605"/>
                              <a:gd name="T20" fmla="+- 0 9756 1764"/>
                              <a:gd name="T21" fmla="*/ T20 w 7992"/>
                              <a:gd name="T22" fmla="+- 0 144 144"/>
                              <a:gd name="T23" fmla="*/ 144 h 1605"/>
                              <a:gd name="T24" fmla="+- 0 1764 1764"/>
                              <a:gd name="T25" fmla="*/ T24 w 7992"/>
                              <a:gd name="T26" fmla="+- 0 144 144"/>
                              <a:gd name="T27" fmla="*/ 144 h 1605"/>
                              <a:gd name="T28" fmla="+- 0 1764 1764"/>
                              <a:gd name="T29" fmla="*/ T28 w 7992"/>
                              <a:gd name="T30" fmla="+- 0 164 144"/>
                              <a:gd name="T31" fmla="*/ 164 h 1605"/>
                              <a:gd name="T32" fmla="+- 0 9756 1764"/>
                              <a:gd name="T33" fmla="*/ T32 w 7992"/>
                              <a:gd name="T34" fmla="+- 0 164 144"/>
                              <a:gd name="T35" fmla="*/ 164 h 1605"/>
                              <a:gd name="T36" fmla="+- 0 9756 176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5" name="docshape209"/>
                        <wps:cNvSpPr txBox="1">
                          <a:spLocks/>
                        </wps:cNvSpPr>
                        <wps:spPr bwMode="auto">
                          <a:xfrm>
                            <a:off x="176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0060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0D420D3"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androidx.fragment.app.FragmentContainerView</w:t>
                              </w:r>
                              <w:proofErr w:type="spellEnd"/>
                              <w:r>
                                <w:rPr>
                                  <w:rFonts w:ascii="Courier New"/>
                                  <w:spacing w:val="-2"/>
                                  <w:sz w:val="18"/>
                                </w:rPr>
                                <w:t xml:space="preserve"> </w:t>
                              </w:r>
                              <w:hyperlink r:id="rId38">
                                <w:r>
                                  <w:rPr>
                                    <w:rFonts w:ascii="Courier New"/>
                                    <w:spacing w:val="-2"/>
                                    <w:sz w:val="18"/>
                                  </w:rPr>
                                  <w:t>xmlns:android="http://schemas.android.com/apk/res/android"</w:t>
                                </w:r>
                              </w:hyperlink>
                            </w:p>
                            <w:p w14:paraId="04FBEFCF" w14:textId="77777777" w:rsidR="003D76C2" w:rsidRDefault="00000000">
                              <w:pPr>
                                <w:spacing w:before="12" w:line="328" w:lineRule="auto"/>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fragment_container</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match_parent</w:t>
                              </w:r>
                              <w:proofErr w:type="spellEnd"/>
                              <w:r>
                                <w:rPr>
                                  <w:rFonts w:ascii="Courier New"/>
                                  <w:sz w:val="18"/>
                                </w:rPr>
                                <w:t>"</w:t>
                              </w:r>
                              <w:r>
                                <w:rPr>
                                  <w:rFonts w:ascii="Courier New"/>
                                  <w:spacing w:val="-29"/>
                                  <w:sz w:val="18"/>
                                </w:rPr>
                                <w:t xml:space="preserve"> </w:t>
                              </w:r>
                              <w:r>
                                <w:rPr>
                                  <w:rFonts w:ascii="Courier New"/>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D9D035" id="docshapegroup206" o:spid="_x0000_s1170" style="position:absolute;margin-left:88.2pt;margin-top:7.2pt;width:399.6pt;height:80.25pt;z-index:-15697920;mso-wrap-distance-left:0;mso-wrap-distance-right:0;mso-position-horizontal-relative:page;mso-position-vertical-relative:text" coordorigin="176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">
                <v:rect id="docshape207" o:spid="_x0000_s1171" style="position:absolute;left:176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" fillcolor="#f6f6f6" stroked="f">
                  <v:path arrowok="t"/>
                </v:rect>
                <v:shape id="docshape208" o:spid="_x0000_s1172" style="position:absolute;left:176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" path="m7992,1584l,1584r,20l7992,1604r,-20xm7992,l,,,20r7992,l7992,xe" fillcolor="#dadada" stroked="f">
                  <v:path arrowok="t" o:connecttype="custom" o:connectlocs="7992,1728;0,1728;0,1748;7992,1748;7992,1728;7992,144;0,144;0,164;7992,164;7992,144" o:connectangles="0,0,0,0,0,0,0,0,0,0"/>
                </v:shape>
                <v:shape id="docshape209" o:spid="_x0000_s1173" type="#_x0000_t202" style="position:absolute;left:176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" filled="f" stroked="f">
                  <v:path arrowok="t"/>
                  <v:textbox inset="0,0,0,0">
                    <w:txbxContent>
                      <w:p w14:paraId="0A60060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0D420D3"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androidx.fragment.app.FragmentContainerView</w:t>
                        </w:r>
                        <w:proofErr w:type="spellEnd"/>
                        <w:r>
                          <w:rPr>
                            <w:rFonts w:ascii="Courier New"/>
                            <w:spacing w:val="-2"/>
                            <w:sz w:val="18"/>
                          </w:rPr>
                          <w:t xml:space="preserve"> </w:t>
                        </w:r>
                        <w:hyperlink r:id="rId39">
                          <w:r>
                            <w:rPr>
                              <w:rFonts w:ascii="Courier New"/>
                              <w:spacing w:val="-2"/>
                              <w:sz w:val="18"/>
                            </w:rPr>
                            <w:t>xmlns:android="http://schemas.android.com/apk/res/android"</w:t>
                          </w:r>
                        </w:hyperlink>
                      </w:p>
                      <w:p w14:paraId="04FBEFCF" w14:textId="77777777" w:rsidR="003D76C2" w:rsidRDefault="00000000">
                        <w:pPr>
                          <w:spacing w:before="12" w:line="328" w:lineRule="auto"/>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fragment_container</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match_parent</w:t>
                        </w:r>
                        <w:proofErr w:type="spellEnd"/>
                        <w:r>
                          <w:rPr>
                            <w:rFonts w:ascii="Courier New"/>
                            <w:sz w:val="18"/>
                          </w:rPr>
                          <w:t>"</w:t>
                        </w:r>
                        <w:r>
                          <w:rPr>
                            <w:rFonts w:ascii="Courier New"/>
                            <w:spacing w:val="-29"/>
                            <w:sz w:val="18"/>
                          </w:rPr>
                          <w:t xml:space="preserve"> </w:t>
                        </w:r>
                        <w:r>
                          <w:rPr>
                            <w:rFonts w:ascii="Courier New"/>
                            <w:sz w:val="18"/>
                          </w:rPr>
                          <w:t>/&gt;</w:t>
                        </w:r>
                      </w:p>
                    </w:txbxContent>
                  </v:textbox>
                </v:shape>
                <w10:wrap type="topAndBottom" anchorx="page"/>
              </v:group>
            </w:pict>
          </mc:Fallback>
        </mc:AlternateContent>
      </w:r>
    </w:p>
    <w:p w14:paraId="6F63EF97" w14:textId="77777777" w:rsidR="003D76C2" w:rsidRDefault="003D76C2">
      <w:pPr>
        <w:rPr>
          <w:sz w:val="8"/>
        </w:rPr>
        <w:sectPr w:rsidR="003D76C2">
          <w:pgSz w:w="10800" w:h="13320"/>
          <w:pgMar w:top="1120" w:right="920" w:bottom="280" w:left="940" w:header="695" w:footer="0" w:gutter="0"/>
          <w:cols w:space="720"/>
        </w:sectPr>
      </w:pPr>
    </w:p>
    <w:p w14:paraId="67EB56FC" w14:textId="77777777" w:rsidR="003D76C2" w:rsidRDefault="003D76C2">
      <w:pPr>
        <w:pStyle w:val="BodyText"/>
        <w:spacing w:before="12"/>
        <w:rPr>
          <w:sz w:val="7"/>
        </w:rPr>
      </w:pPr>
    </w:p>
    <w:p w14:paraId="4A74E760" w14:textId="77777777" w:rsidR="003D76C2" w:rsidRDefault="00000000">
      <w:pPr>
        <w:pStyle w:val="ListParagraph"/>
        <w:numPr>
          <w:ilvl w:val="0"/>
          <w:numId w:val="15"/>
        </w:numPr>
        <w:tabs>
          <w:tab w:val="left" w:pos="554"/>
        </w:tabs>
        <w:spacing w:before="101"/>
        <w:ind w:left="554"/>
        <w:jc w:val="left"/>
        <w:rPr>
          <w:sz w:val="20"/>
        </w:rPr>
      </w:pPr>
      <w:r>
        <w:rPr>
          <w:sz w:val="20"/>
        </w:rPr>
        <w:t>This</w:t>
      </w:r>
      <w:r>
        <w:rPr>
          <w:spacing w:val="-3"/>
          <w:sz w:val="20"/>
        </w:rPr>
        <w:t xml:space="preserve"> </w:t>
      </w:r>
      <w:r>
        <w:rPr>
          <w:sz w:val="20"/>
        </w:rPr>
        <w:t>will</w:t>
      </w:r>
      <w:r>
        <w:rPr>
          <w:spacing w:val="-1"/>
          <w:sz w:val="20"/>
        </w:rPr>
        <w:t xml:space="preserve"> </w:t>
      </w:r>
      <w:r>
        <w:rPr>
          <w:sz w:val="20"/>
        </w:rPr>
        <w:t>be</w:t>
      </w:r>
      <w:r>
        <w:rPr>
          <w:spacing w:val="-1"/>
          <w:sz w:val="20"/>
        </w:rPr>
        <w:t xml:space="preserve"> </w:t>
      </w:r>
      <w:r>
        <w:rPr>
          <w:sz w:val="20"/>
        </w:rPr>
        <w:t>used</w:t>
      </w:r>
      <w:r>
        <w:rPr>
          <w:spacing w:val="-2"/>
          <w:sz w:val="20"/>
        </w:rPr>
        <w:t xml:space="preserve"> </w:t>
      </w:r>
      <w:r>
        <w:rPr>
          <w:sz w:val="20"/>
        </w:rPr>
        <w:t>as</w:t>
      </w:r>
      <w:r>
        <w:rPr>
          <w:spacing w:val="-2"/>
          <w:sz w:val="20"/>
        </w:rPr>
        <w:t xml:space="preserve"> </w:t>
      </w:r>
      <w:r>
        <w:rPr>
          <w:sz w:val="20"/>
        </w:rPr>
        <w:t>the</w:t>
      </w:r>
      <w:r>
        <w:rPr>
          <w:spacing w:val="-1"/>
          <w:sz w:val="20"/>
        </w:rPr>
        <w:t xml:space="preserve"> </w:t>
      </w:r>
      <w:r>
        <w:rPr>
          <w:sz w:val="20"/>
        </w:rPr>
        <w:t>container</w:t>
      </w:r>
      <w:r>
        <w:rPr>
          <w:spacing w:val="-2"/>
          <w:sz w:val="20"/>
        </w:rPr>
        <w:t xml:space="preserve"> </w:t>
      </w:r>
      <w:r>
        <w:rPr>
          <w:sz w:val="20"/>
        </w:rPr>
        <w:t>for</w:t>
      </w:r>
      <w:r>
        <w:rPr>
          <w:spacing w:val="-1"/>
          <w:sz w:val="20"/>
        </w:rPr>
        <w:t xml:space="preserve"> </w:t>
      </w:r>
      <w:r>
        <w:rPr>
          <w:sz w:val="20"/>
        </w:rPr>
        <w:t>the</w:t>
      </w:r>
      <w:r>
        <w:rPr>
          <w:spacing w:val="-1"/>
          <w:sz w:val="20"/>
        </w:rPr>
        <w:t xml:space="preserve"> </w:t>
      </w:r>
      <w:r>
        <w:rPr>
          <w:sz w:val="20"/>
        </w:rPr>
        <w:t>fragments.</w:t>
      </w:r>
      <w:r>
        <w:rPr>
          <w:spacing w:val="-2"/>
          <w:sz w:val="20"/>
        </w:rPr>
        <w:t xml:space="preserve"> </w:t>
      </w:r>
      <w:r>
        <w:rPr>
          <w:sz w:val="20"/>
        </w:rPr>
        <w:t>Next,</w:t>
      </w:r>
      <w:r>
        <w:rPr>
          <w:spacing w:val="-1"/>
          <w:sz w:val="20"/>
        </w:rPr>
        <w:t xml:space="preserve"> </w:t>
      </w:r>
      <w:r>
        <w:rPr>
          <w:sz w:val="20"/>
        </w:rPr>
        <w:t>go</w:t>
      </w:r>
      <w:r>
        <w:rPr>
          <w:spacing w:val="-1"/>
          <w:sz w:val="20"/>
        </w:rPr>
        <w:t xml:space="preserve"> </w:t>
      </w:r>
      <w:r>
        <w:rPr>
          <w:spacing w:val="-4"/>
          <w:sz w:val="20"/>
        </w:rPr>
        <w:t>into</w:t>
      </w:r>
    </w:p>
    <w:p w14:paraId="01DD21F3" w14:textId="77777777" w:rsidR="003D76C2" w:rsidRDefault="00D51F7C">
      <w:pPr>
        <w:spacing w:before="7"/>
        <w:ind w:left="554"/>
        <w:rPr>
          <w:sz w:val="20"/>
        </w:rPr>
      </w:pPr>
      <w:r>
        <w:rPr>
          <w:noProof/>
        </w:rPr>
        <mc:AlternateContent>
          <mc:Choice Requires="wpg">
            <w:drawing>
              <wp:anchor distT="0" distB="0" distL="114300" distR="114300" simplePos="0" relativeHeight="483660288" behindDoc="1" locked="0" layoutInCell="1" allowOverlap="1" wp14:anchorId="046EAF40" wp14:editId="2545E333">
                <wp:simplePos x="0" y="0"/>
                <wp:positionH relativeFrom="page">
                  <wp:posOffset>662940</wp:posOffset>
                </wp:positionH>
                <wp:positionV relativeFrom="paragraph">
                  <wp:posOffset>271145</wp:posOffset>
                </wp:positionV>
                <wp:extent cx="5074920" cy="5910580"/>
                <wp:effectExtent l="0" t="0" r="5080" b="0"/>
                <wp:wrapNone/>
                <wp:docPr id="1329" name="docshapegroup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10580"/>
                          <a:chOff x="1044" y="427"/>
                          <a:chExt cx="7992" cy="9308"/>
                        </a:xfrm>
                      </wpg:grpSpPr>
                      <wps:wsp>
                        <wps:cNvPr id="1330" name="docshape211"/>
                        <wps:cNvSpPr>
                          <a:spLocks/>
                        </wps:cNvSpPr>
                        <wps:spPr bwMode="auto">
                          <a:xfrm>
                            <a:off x="1044" y="436"/>
                            <a:ext cx="7992" cy="928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1" name="docshape212"/>
                        <wps:cNvSpPr>
                          <a:spLocks/>
                        </wps:cNvSpPr>
                        <wps:spPr bwMode="auto">
                          <a:xfrm>
                            <a:off x="1044" y="426"/>
                            <a:ext cx="7992" cy="9308"/>
                          </a:xfrm>
                          <a:custGeom>
                            <a:avLst/>
                            <a:gdLst>
                              <a:gd name="T0" fmla="+- 0 9036 1044"/>
                              <a:gd name="T1" fmla="*/ T0 w 7992"/>
                              <a:gd name="T2" fmla="+- 0 9715 427"/>
                              <a:gd name="T3" fmla="*/ 9715 h 9308"/>
                              <a:gd name="T4" fmla="+- 0 1044 1044"/>
                              <a:gd name="T5" fmla="*/ T4 w 7992"/>
                              <a:gd name="T6" fmla="+- 0 9715 427"/>
                              <a:gd name="T7" fmla="*/ 9715 h 9308"/>
                              <a:gd name="T8" fmla="+- 0 1044 1044"/>
                              <a:gd name="T9" fmla="*/ T8 w 7992"/>
                              <a:gd name="T10" fmla="+- 0 9735 427"/>
                              <a:gd name="T11" fmla="*/ 9735 h 9308"/>
                              <a:gd name="T12" fmla="+- 0 9036 1044"/>
                              <a:gd name="T13" fmla="*/ T12 w 7992"/>
                              <a:gd name="T14" fmla="+- 0 9735 427"/>
                              <a:gd name="T15" fmla="*/ 9735 h 9308"/>
                              <a:gd name="T16" fmla="+- 0 9036 1044"/>
                              <a:gd name="T17" fmla="*/ T16 w 7992"/>
                              <a:gd name="T18" fmla="+- 0 9715 427"/>
                              <a:gd name="T19" fmla="*/ 9715 h 9308"/>
                              <a:gd name="T20" fmla="+- 0 9036 1044"/>
                              <a:gd name="T21" fmla="*/ T20 w 7992"/>
                              <a:gd name="T22" fmla="+- 0 427 427"/>
                              <a:gd name="T23" fmla="*/ 427 h 9308"/>
                              <a:gd name="T24" fmla="+- 0 1044 1044"/>
                              <a:gd name="T25" fmla="*/ T24 w 7992"/>
                              <a:gd name="T26" fmla="+- 0 427 427"/>
                              <a:gd name="T27" fmla="*/ 427 h 9308"/>
                              <a:gd name="T28" fmla="+- 0 1044 1044"/>
                              <a:gd name="T29" fmla="*/ T28 w 7992"/>
                              <a:gd name="T30" fmla="+- 0 447 427"/>
                              <a:gd name="T31" fmla="*/ 447 h 9308"/>
                              <a:gd name="T32" fmla="+- 0 9036 1044"/>
                              <a:gd name="T33" fmla="*/ T32 w 7992"/>
                              <a:gd name="T34" fmla="+- 0 447 427"/>
                              <a:gd name="T35" fmla="*/ 447 h 9308"/>
                              <a:gd name="T36" fmla="+- 0 9036 1044"/>
                              <a:gd name="T37" fmla="*/ T36 w 7992"/>
                              <a:gd name="T38" fmla="+- 0 427 427"/>
                              <a:gd name="T39" fmla="*/ 427 h 93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308">
                                <a:moveTo>
                                  <a:pt x="7992" y="9288"/>
                                </a:moveTo>
                                <a:lnTo>
                                  <a:pt x="0" y="9288"/>
                                </a:lnTo>
                                <a:lnTo>
                                  <a:pt x="0" y="9308"/>
                                </a:lnTo>
                                <a:lnTo>
                                  <a:pt x="7992" y="9308"/>
                                </a:lnTo>
                                <a:lnTo>
                                  <a:pt x="7992" y="928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78B3B9" id="docshapegroup210" o:spid="_x0000_s1026" style="position:absolute;margin-left:52.2pt;margin-top:21.35pt;width:399.6pt;height:465.4pt;z-index:-19656192;mso-position-horizontal-relative:page" coordorigin="1044,427" coordsize="7992,93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">
                <v:rect id="docshape211" o:spid="_x0000_s1027" style="position:absolute;left:1044;top:436;width:7992;height:9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" fillcolor="#f6f6f6" stroked="f">
                  <v:path arrowok="t"/>
                </v:rect>
                <v:shape id="docshape212" o:spid="_x0000_s1028" style="position:absolute;left:1044;top:426;width:7992;height:9308;visibility:visible;mso-wrap-style:square;v-text-anchor:top" coordsize="7992,93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" path="m7992,9288l,9288r,20l7992,9308r,-20xm7992,l,,,20r7992,l7992,xe" fillcolor="#dadada" stroked="f">
                  <v:path arrowok="t" o:connecttype="custom" o:connectlocs="7992,9715;0,9715;0,9735;7992,9735;7992,9715;7992,427;0,427;0,447;7992,447;7992,427" o:connectangles="0,0,0,0,0,0,0,0,0,0"/>
                </v:shape>
                <w10:wrap anchorx="page"/>
              </v:group>
            </w:pict>
          </mc:Fallback>
        </mc:AlternateContent>
      </w:r>
      <w:proofErr w:type="spellStart"/>
      <w:r w:rsidR="00CC7617">
        <w:rPr>
          <w:rFonts w:ascii="Courier New"/>
          <w:b/>
        </w:rPr>
        <w:t>MainActivity</w:t>
      </w:r>
      <w:proofErr w:type="spellEnd"/>
      <w:r w:rsidR="00CC7617">
        <w:rPr>
          <w:rFonts w:ascii="Courier New"/>
          <w:b/>
          <w:spacing w:val="-80"/>
        </w:rPr>
        <w:t xml:space="preserve"> </w:t>
      </w:r>
      <w:r w:rsidR="00CC7617">
        <w:rPr>
          <w:sz w:val="20"/>
        </w:rPr>
        <w:t>and</w:t>
      </w:r>
      <w:r w:rsidR="00CC7617">
        <w:rPr>
          <w:spacing w:val="-6"/>
          <w:sz w:val="20"/>
        </w:rPr>
        <w:t xml:space="preserve"> </w:t>
      </w:r>
      <w:r w:rsidR="00CC7617">
        <w:rPr>
          <w:sz w:val="20"/>
        </w:rPr>
        <w:t>update</w:t>
      </w:r>
      <w:r w:rsidR="00CC7617">
        <w:rPr>
          <w:spacing w:val="-3"/>
          <w:sz w:val="20"/>
        </w:rPr>
        <w:t xml:space="preserve"> </w:t>
      </w:r>
      <w:r w:rsidR="00CC7617">
        <w:rPr>
          <w:sz w:val="20"/>
        </w:rPr>
        <w:t>it</w:t>
      </w:r>
      <w:r w:rsidR="00CC7617">
        <w:rPr>
          <w:spacing w:val="-2"/>
          <w:sz w:val="20"/>
        </w:rPr>
        <w:t xml:space="preserve"> </w:t>
      </w:r>
      <w:r w:rsidR="00CC7617">
        <w:rPr>
          <w:sz w:val="20"/>
        </w:rPr>
        <w:t>with</w:t>
      </w:r>
      <w:r w:rsidR="00CC7617">
        <w:rPr>
          <w:spacing w:val="-3"/>
          <w:sz w:val="20"/>
        </w:rPr>
        <w:t xml:space="preserve"> </w:t>
      </w:r>
      <w:r w:rsidR="00CC7617">
        <w:rPr>
          <w:sz w:val="20"/>
        </w:rPr>
        <w:t>the</w:t>
      </w:r>
      <w:r w:rsidR="00CC7617">
        <w:rPr>
          <w:spacing w:val="-2"/>
          <w:sz w:val="20"/>
        </w:rPr>
        <w:t xml:space="preserve"> following:</w:t>
      </w:r>
    </w:p>
    <w:p w14:paraId="1B6C131D" w14:textId="77777777" w:rsidR="003D76C2" w:rsidRDefault="00D51F7C">
      <w:pPr>
        <w:pStyle w:val="BodyText"/>
        <w:rPr>
          <w:sz w:val="10"/>
        </w:rPr>
      </w:pPr>
      <w:r>
        <w:rPr>
          <w:noProof/>
        </w:rPr>
        <mc:AlternateContent>
          <mc:Choice Requires="wps">
            <w:drawing>
              <wp:anchor distT="0" distB="0" distL="0" distR="0" simplePos="0" relativeHeight="487619072" behindDoc="1" locked="0" layoutInCell="1" allowOverlap="1" wp14:anchorId="0529D0CE" wp14:editId="303C27EF">
                <wp:simplePos x="0" y="0"/>
                <wp:positionH relativeFrom="page">
                  <wp:posOffset>662940</wp:posOffset>
                </wp:positionH>
                <wp:positionV relativeFrom="paragraph">
                  <wp:posOffset>101600</wp:posOffset>
                </wp:positionV>
                <wp:extent cx="5074920" cy="5885180"/>
                <wp:effectExtent l="0" t="0" r="5080" b="7620"/>
                <wp:wrapTopAndBottom/>
                <wp:docPr id="1328" name="docshape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885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0332D" w14:textId="77777777" w:rsidR="003D76C2" w:rsidRDefault="00000000">
                            <w:pPr>
                              <w:spacing w:before="44"/>
                              <w:ind w:left="453"/>
                              <w:rPr>
                                <w:rFonts w:ascii="Courier New"/>
                                <w:b/>
                                <w:sz w:val="18"/>
                              </w:rPr>
                            </w:pPr>
                            <w:r>
                              <w:rPr>
                                <w:rFonts w:ascii="Courier New"/>
                                <w:b/>
                                <w:sz w:val="18"/>
                              </w:rPr>
                              <w:t>import</w:t>
                            </w:r>
                            <w:r>
                              <w:rPr>
                                <w:rFonts w:ascii="Courier New"/>
                                <w:b/>
                                <w:spacing w:val="-6"/>
                                <w:sz w:val="18"/>
                              </w:rPr>
                              <w:t xml:space="preserve"> </w:t>
                            </w:r>
                            <w:proofErr w:type="spellStart"/>
                            <w:r>
                              <w:rPr>
                                <w:rFonts w:ascii="Courier New"/>
                                <w:b/>
                                <w:spacing w:val="-2"/>
                                <w:sz w:val="18"/>
                              </w:rPr>
                              <w:t>androidx.fragment.app.FragmentContainerView</w:t>
                            </w:r>
                            <w:proofErr w:type="spellEnd"/>
                          </w:p>
                          <w:p w14:paraId="7B3807F5"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MainActivity</w:t>
                            </w:r>
                            <w:proofErr w:type="spellEnd"/>
                            <w:r>
                              <w:rPr>
                                <w:rFonts w:ascii="Courier New"/>
                                <w:spacing w:val="-11"/>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AnswersListener</w:t>
                            </w:r>
                            <w:proofErr w:type="spellEnd"/>
                            <w:r>
                              <w:rPr>
                                <w:rFonts w:ascii="Courier New"/>
                                <w:spacing w:val="-10"/>
                                <w:sz w:val="18"/>
                              </w:rPr>
                              <w:t xml:space="preserve"> {</w:t>
                            </w:r>
                          </w:p>
                          <w:p w14:paraId="2F962E34" w14:textId="77777777" w:rsidR="003D76C2" w:rsidRDefault="003D76C2">
                            <w:pPr>
                              <w:pStyle w:val="BodyText"/>
                              <w:rPr>
                                <w:rFonts w:ascii="Courier New"/>
                              </w:rPr>
                            </w:pPr>
                          </w:p>
                          <w:p w14:paraId="2F773F75" w14:textId="77777777" w:rsidR="003D76C2" w:rsidRDefault="00000000">
                            <w:pPr>
                              <w:spacing w:before="129"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0CCA38AF" w14:textId="77777777" w:rsidR="003D76C2" w:rsidRDefault="003D76C2">
                            <w:pPr>
                              <w:pStyle w:val="BodyText"/>
                              <w:spacing w:before="10"/>
                              <w:rPr>
                                <w:rFonts w:ascii="Courier New"/>
                                <w:sz w:val="24"/>
                              </w:rPr>
                            </w:pPr>
                          </w:p>
                          <w:p w14:paraId="44ED487F" w14:textId="77777777" w:rsidR="003D76C2" w:rsidRDefault="00000000">
                            <w:pPr>
                              <w:spacing w:before="1"/>
                              <w:ind w:left="885"/>
                              <w:rPr>
                                <w:rFonts w:ascii="Courier New"/>
                                <w:sz w:val="18"/>
                              </w:rPr>
                            </w:pPr>
                            <w:r>
                              <w:rPr>
                                <w:rFonts w:ascii="Courier New"/>
                                <w:sz w:val="18"/>
                              </w:rPr>
                              <w:t>if</w:t>
                            </w:r>
                            <w:r>
                              <w:rPr>
                                <w:rFonts w:ascii="Courier New"/>
                                <w:spacing w:val="-7"/>
                                <w:sz w:val="18"/>
                              </w:rPr>
                              <w:t xml:space="preserve"> </w:t>
                            </w:r>
                            <w:r>
                              <w:rPr>
                                <w:rFonts w:ascii="Courier New"/>
                                <w:sz w:val="18"/>
                              </w:rPr>
                              <w:t>(</w:t>
                            </w:r>
                            <w:proofErr w:type="spellStart"/>
                            <w:r>
                              <w:rPr>
                                <w:rFonts w:ascii="Courier New"/>
                                <w:sz w:val="18"/>
                              </w:rPr>
                              <w:t>savedInstanceState</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null)</w:t>
                            </w:r>
                            <w:r>
                              <w:rPr>
                                <w:rFonts w:ascii="Courier New"/>
                                <w:spacing w:val="-7"/>
                                <w:sz w:val="18"/>
                              </w:rPr>
                              <w:t xml:space="preserve"> </w:t>
                            </w:r>
                            <w:r>
                              <w:rPr>
                                <w:rFonts w:ascii="Courier New"/>
                                <w:spacing w:val="-10"/>
                                <w:sz w:val="18"/>
                              </w:rPr>
                              <w:t>{</w:t>
                            </w:r>
                          </w:p>
                          <w:p w14:paraId="5E030F72" w14:textId="77777777" w:rsidR="003D76C2" w:rsidRDefault="003D76C2">
                            <w:pPr>
                              <w:pStyle w:val="BodyText"/>
                              <w:rPr>
                                <w:rFonts w:ascii="Courier New"/>
                              </w:rPr>
                            </w:pPr>
                          </w:p>
                          <w:p w14:paraId="3674640D" w14:textId="77777777" w:rsidR="003D76C2" w:rsidRDefault="00000000">
                            <w:pPr>
                              <w:spacing w:before="129" w:line="202" w:lineRule="exact"/>
                              <w:ind w:left="60"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FragmentContainerView</w:t>
                            </w:r>
                            <w:proofErr w:type="spellEnd"/>
                            <w:r>
                              <w:rPr>
                                <w:rFonts w:ascii="Courier New"/>
                                <w:spacing w:val="-2"/>
                                <w:sz w:val="18"/>
                              </w:rPr>
                              <w:t>&gt;</w:t>
                            </w:r>
                          </w:p>
                          <w:p w14:paraId="2A2F262F" w14:textId="77777777" w:rsidR="003D76C2" w:rsidRDefault="00000000">
                            <w:pPr>
                              <w:spacing w:line="588" w:lineRule="auto"/>
                              <w:ind w:left="1749" w:right="1274" w:hanging="216"/>
                              <w:rPr>
                                <w:rFonts w:ascii="Courier New"/>
                                <w:sz w:val="18"/>
                              </w:rPr>
                            </w:pPr>
                            <w:r>
                              <w:rPr>
                                <w:rFonts w:ascii="Courier New"/>
                                <w:sz w:val="18"/>
                              </w:rPr>
                              <w:t>(</w:t>
                            </w:r>
                            <w:proofErr w:type="spellStart"/>
                            <w:r>
                              <w:rPr>
                                <w:rFonts w:ascii="Courier New"/>
                                <w:sz w:val="18"/>
                              </w:rPr>
                              <w:t>R.id.fragment_container</w:t>
                            </w:r>
                            <w:proofErr w:type="spellEnd"/>
                            <w:r>
                              <w:rPr>
                                <w:rFonts w:ascii="Courier New"/>
                                <w:sz w:val="18"/>
                              </w:rPr>
                              <w:t>)?.let</w:t>
                            </w:r>
                            <w:r>
                              <w:rPr>
                                <w:rFonts w:ascii="Courier New"/>
                                <w:spacing w:val="-13"/>
                                <w:sz w:val="18"/>
                              </w:rPr>
                              <w:t xml:space="preserve"> </w:t>
                            </w:r>
                            <w:r>
                              <w:rPr>
                                <w:rFonts w:ascii="Courier New"/>
                                <w:sz w:val="18"/>
                              </w:rPr>
                              <w:t>{</w:t>
                            </w:r>
                            <w:r>
                              <w:rPr>
                                <w:rFonts w:ascii="Courier New"/>
                                <w:spacing w:val="-14"/>
                                <w:sz w:val="18"/>
                              </w:rPr>
                              <w:t xml:space="preserve"> </w:t>
                            </w:r>
                            <w:proofErr w:type="spellStart"/>
                            <w:r>
                              <w:rPr>
                                <w:rFonts w:ascii="Courier New"/>
                                <w:sz w:val="18"/>
                              </w:rPr>
                              <w:t>frameLayout</w:t>
                            </w:r>
                            <w:proofErr w:type="spellEnd"/>
                            <w:r>
                              <w:rPr>
                                <w:rFonts w:ascii="Courier New"/>
                                <w:spacing w:val="-13"/>
                                <w:sz w:val="18"/>
                              </w:rPr>
                              <w:t xml:space="preserve"> </w:t>
                            </w:r>
                            <w:r>
                              <w:rPr>
                                <w:rFonts w:ascii="Courier New"/>
                                <w:sz w:val="18"/>
                              </w:rPr>
                              <w:t xml:space="preserve">-&gt; </w:t>
                            </w:r>
                            <w:proofErr w:type="spellStart"/>
                            <w:r>
                              <w:rPr>
                                <w:rFonts w:ascii="Courier New"/>
                                <w:sz w:val="18"/>
                              </w:rPr>
                              <w:t>val</w:t>
                            </w:r>
                            <w:proofErr w:type="spellEnd"/>
                            <w:r>
                              <w:rPr>
                                <w:rFonts w:ascii="Courier New"/>
                                <w:sz w:val="18"/>
                              </w:rPr>
                              <w:t xml:space="preserve"> </w:t>
                            </w:r>
                            <w:proofErr w:type="spellStart"/>
                            <w:r>
                              <w:rPr>
                                <w:rFonts w:ascii="Courier New"/>
                                <w:sz w:val="18"/>
                              </w:rPr>
                              <w:t>questionsFragment</w:t>
                            </w:r>
                            <w:proofErr w:type="spellEnd"/>
                            <w:r>
                              <w:rPr>
                                <w:rFonts w:ascii="Courier New"/>
                                <w:sz w:val="18"/>
                              </w:rPr>
                              <w:t xml:space="preserve"> = </w:t>
                            </w:r>
                            <w:proofErr w:type="spellStart"/>
                            <w:r>
                              <w:rPr>
                                <w:rFonts w:ascii="Courier New"/>
                                <w:sz w:val="18"/>
                              </w:rPr>
                              <w:t>QuestionsFragment</w:t>
                            </w:r>
                            <w:proofErr w:type="spellEnd"/>
                            <w:r>
                              <w:rPr>
                                <w:rFonts w:ascii="Courier New"/>
                                <w:sz w:val="18"/>
                              </w:rPr>
                              <w:t>()</w:t>
                            </w:r>
                          </w:p>
                          <w:p w14:paraId="6DD89C48" w14:textId="77777777" w:rsidR="003D76C2" w:rsidRDefault="00000000">
                            <w:pPr>
                              <w:spacing w:before="59"/>
                              <w:ind w:left="1749"/>
                              <w:rPr>
                                <w:rFonts w:ascii="Courier New"/>
                                <w:sz w:val="18"/>
                              </w:rPr>
                            </w:pPr>
                            <w:proofErr w:type="spellStart"/>
                            <w:r>
                              <w:rPr>
                                <w:rFonts w:ascii="Courier New"/>
                                <w:spacing w:val="-2"/>
                                <w:sz w:val="18"/>
                              </w:rPr>
                              <w:t>supportFragmentManager.beginTransaction</w:t>
                            </w:r>
                            <w:proofErr w:type="spellEnd"/>
                            <w:r>
                              <w:rPr>
                                <w:rFonts w:ascii="Courier New"/>
                                <w:spacing w:val="-2"/>
                                <w:sz w:val="18"/>
                              </w:rPr>
                              <w:t>()</w:t>
                            </w:r>
                          </w:p>
                          <w:p w14:paraId="29F073BD" w14:textId="77777777" w:rsidR="003D76C2" w:rsidRDefault="00000000">
                            <w:pPr>
                              <w:spacing w:before="76"/>
                              <w:ind w:left="2181"/>
                              <w:rPr>
                                <w:rFonts w:ascii="Courier New"/>
                                <w:sz w:val="18"/>
                              </w:rPr>
                            </w:pPr>
                            <w:r>
                              <w:rPr>
                                <w:rFonts w:ascii="Courier New"/>
                                <w:sz w:val="18"/>
                              </w:rPr>
                              <w:t>.add(frameLayout.id,</w:t>
                            </w:r>
                            <w:r>
                              <w:rPr>
                                <w:rFonts w:ascii="Courier New"/>
                                <w:spacing w:val="-20"/>
                                <w:sz w:val="18"/>
                              </w:rPr>
                              <w:t xml:space="preserve"> </w:t>
                            </w:r>
                            <w:proofErr w:type="spellStart"/>
                            <w:r>
                              <w:rPr>
                                <w:rFonts w:ascii="Courier New"/>
                                <w:spacing w:val="-2"/>
                                <w:sz w:val="18"/>
                              </w:rPr>
                              <w:t>questionsFragment</w:t>
                            </w:r>
                            <w:proofErr w:type="spellEnd"/>
                            <w:r>
                              <w:rPr>
                                <w:rFonts w:ascii="Courier New"/>
                                <w:spacing w:val="-2"/>
                                <w:sz w:val="18"/>
                              </w:rPr>
                              <w:t>).commit()</w:t>
                            </w:r>
                          </w:p>
                          <w:p w14:paraId="0894DDA0" w14:textId="77777777" w:rsidR="003D76C2" w:rsidRDefault="00000000">
                            <w:pPr>
                              <w:spacing w:before="76"/>
                              <w:ind w:left="1317"/>
                              <w:rPr>
                                <w:rFonts w:ascii="Courier New"/>
                                <w:sz w:val="18"/>
                              </w:rPr>
                            </w:pPr>
                            <w:r>
                              <w:rPr>
                                <w:rFonts w:ascii="Courier New"/>
                                <w:sz w:val="18"/>
                              </w:rPr>
                              <w:t>}</w:t>
                            </w:r>
                          </w:p>
                          <w:p w14:paraId="5206ECEF" w14:textId="77777777" w:rsidR="003D76C2" w:rsidRDefault="00000000">
                            <w:pPr>
                              <w:spacing w:before="76"/>
                              <w:ind w:left="885"/>
                              <w:rPr>
                                <w:rFonts w:ascii="Courier New"/>
                                <w:sz w:val="18"/>
                              </w:rPr>
                            </w:pPr>
                            <w:r>
                              <w:rPr>
                                <w:rFonts w:ascii="Courier New"/>
                                <w:sz w:val="18"/>
                              </w:rPr>
                              <w:t>}</w:t>
                            </w:r>
                          </w:p>
                          <w:p w14:paraId="6EBC744C" w14:textId="77777777" w:rsidR="003D76C2" w:rsidRDefault="00000000">
                            <w:pPr>
                              <w:spacing w:before="76"/>
                              <w:ind w:left="453"/>
                              <w:rPr>
                                <w:rFonts w:ascii="Courier New"/>
                                <w:sz w:val="18"/>
                              </w:rPr>
                            </w:pPr>
                            <w:r>
                              <w:rPr>
                                <w:rFonts w:ascii="Courier New"/>
                                <w:sz w:val="18"/>
                              </w:rPr>
                              <w:t>}</w:t>
                            </w:r>
                          </w:p>
                          <w:p w14:paraId="4EC681E4" w14:textId="77777777" w:rsidR="003D76C2" w:rsidRDefault="003D76C2">
                            <w:pPr>
                              <w:pStyle w:val="BodyText"/>
                              <w:rPr>
                                <w:rFonts w:ascii="Courier New"/>
                              </w:rPr>
                            </w:pPr>
                          </w:p>
                          <w:p w14:paraId="3071F274" w14:textId="77777777" w:rsidR="003D76C2" w:rsidRDefault="00000000">
                            <w:pPr>
                              <w:spacing w:before="130"/>
                              <w:ind w:left="59" w:right="1742"/>
                              <w:jc w:val="center"/>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9"/>
                                <w:sz w:val="18"/>
                              </w:rPr>
                              <w:t xml:space="preserve"> </w:t>
                            </w:r>
                            <w:proofErr w:type="spellStart"/>
                            <w:r>
                              <w:rPr>
                                <w:rFonts w:ascii="Courier New"/>
                                <w:sz w:val="18"/>
                              </w:rPr>
                              <w:t>onSelected</w:t>
                            </w:r>
                            <w:proofErr w:type="spellEnd"/>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10"/>
                                <w:sz w:val="18"/>
                              </w:rPr>
                              <w:t>{</w:t>
                            </w:r>
                          </w:p>
                          <w:p w14:paraId="1E6F11D4" w14:textId="77777777" w:rsidR="003D76C2" w:rsidRDefault="00000000">
                            <w:pPr>
                              <w:spacing w:before="76" w:line="202" w:lineRule="exact"/>
                              <w:ind w:left="60"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FragmentContainerView</w:t>
                            </w:r>
                            <w:proofErr w:type="spellEnd"/>
                            <w:r>
                              <w:rPr>
                                <w:rFonts w:ascii="Courier New"/>
                                <w:spacing w:val="-2"/>
                                <w:sz w:val="18"/>
                              </w:rPr>
                              <w:t>&gt;</w:t>
                            </w:r>
                          </w:p>
                          <w:p w14:paraId="260BA2A5" w14:textId="77777777" w:rsidR="003D76C2" w:rsidRDefault="00000000">
                            <w:pPr>
                              <w:spacing w:line="202" w:lineRule="exact"/>
                              <w:ind w:left="466" w:right="424"/>
                              <w:jc w:val="center"/>
                              <w:rPr>
                                <w:rFonts w:ascii="Courier New"/>
                                <w:sz w:val="18"/>
                              </w:rPr>
                            </w:pPr>
                            <w:r>
                              <w:rPr>
                                <w:rFonts w:ascii="Courier New"/>
                                <w:sz w:val="18"/>
                              </w:rPr>
                              <w:t>(</w:t>
                            </w:r>
                            <w:proofErr w:type="spellStart"/>
                            <w:r>
                              <w:rPr>
                                <w:rFonts w:ascii="Courier New"/>
                                <w:sz w:val="18"/>
                              </w:rPr>
                              <w:t>R.id.fragment_container</w:t>
                            </w:r>
                            <w:proofErr w:type="spellEnd"/>
                            <w:r>
                              <w:rPr>
                                <w:rFonts w:ascii="Courier New"/>
                                <w:sz w:val="18"/>
                              </w:rPr>
                              <w:t>)?.let</w:t>
                            </w:r>
                            <w:r>
                              <w:rPr>
                                <w:rFonts w:ascii="Courier New"/>
                                <w:spacing w:val="-24"/>
                                <w:sz w:val="18"/>
                              </w:rPr>
                              <w:t xml:space="preserve"> </w:t>
                            </w:r>
                            <w:r>
                              <w:rPr>
                                <w:rFonts w:ascii="Courier New"/>
                                <w:sz w:val="18"/>
                              </w:rPr>
                              <w:t>{</w:t>
                            </w:r>
                            <w:proofErr w:type="spellStart"/>
                            <w:r>
                              <w:rPr>
                                <w:rFonts w:ascii="Courier New"/>
                                <w:sz w:val="18"/>
                              </w:rPr>
                              <w:t>frameLayout</w:t>
                            </w:r>
                            <w:proofErr w:type="spellEnd"/>
                            <w:r>
                              <w:rPr>
                                <w:rFonts w:ascii="Courier New"/>
                                <w:spacing w:val="-21"/>
                                <w:sz w:val="18"/>
                              </w:rPr>
                              <w:t xml:space="preserve"> </w:t>
                            </w:r>
                            <w:r>
                              <w:rPr>
                                <w:rFonts w:ascii="Courier New"/>
                                <w:sz w:val="18"/>
                              </w:rPr>
                              <w:t>-</w:t>
                            </w:r>
                            <w:r>
                              <w:rPr>
                                <w:rFonts w:ascii="Courier New"/>
                                <w:spacing w:val="-10"/>
                                <w:sz w:val="18"/>
                              </w:rPr>
                              <w:t>&gt;</w:t>
                            </w:r>
                          </w:p>
                          <w:p w14:paraId="276B695D" w14:textId="77777777" w:rsidR="003D76C2" w:rsidRDefault="003D76C2">
                            <w:pPr>
                              <w:pStyle w:val="BodyText"/>
                              <w:spacing w:before="1"/>
                              <w:rPr>
                                <w:rFonts w:ascii="Courier New"/>
                                <w:sz w:val="26"/>
                              </w:rPr>
                            </w:pPr>
                          </w:p>
                          <w:p w14:paraId="5EB5CAF5" w14:textId="77777777" w:rsidR="003D76C2" w:rsidRDefault="00000000">
                            <w:pPr>
                              <w:spacing w:before="1" w:line="328" w:lineRule="auto"/>
                              <w:ind w:left="1965"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answersFragment</w:t>
                            </w:r>
                            <w:proofErr w:type="spellEnd"/>
                            <w:r>
                              <w:rPr>
                                <w:rFonts w:ascii="Courier New"/>
                                <w:sz w:val="18"/>
                              </w:rPr>
                              <w:t xml:space="preserve"> = </w:t>
                            </w:r>
                            <w:proofErr w:type="spellStart"/>
                            <w:r>
                              <w:rPr>
                                <w:rFonts w:ascii="Courier New"/>
                                <w:spacing w:val="-2"/>
                                <w:sz w:val="18"/>
                              </w:rPr>
                              <w:t>AnswersFragment.newInstance</w:t>
                            </w:r>
                            <w:proofErr w:type="spellEnd"/>
                            <w:r>
                              <w:rPr>
                                <w:rFonts w:ascii="Courier New"/>
                                <w:spacing w:val="-2"/>
                                <w:sz w:val="18"/>
                              </w:rPr>
                              <w:t>(</w:t>
                            </w:r>
                            <w:proofErr w:type="spellStart"/>
                            <w:r>
                              <w:rPr>
                                <w:rFonts w:ascii="Courier New"/>
                                <w:spacing w:val="-2"/>
                                <w:sz w:val="18"/>
                              </w:rPr>
                              <w:t>questionId</w:t>
                            </w:r>
                            <w:proofErr w:type="spellEnd"/>
                            <w:r>
                              <w:rPr>
                                <w:rFonts w:ascii="Courier New"/>
                                <w:spacing w:val="-2"/>
                                <w:sz w:val="18"/>
                              </w:rPr>
                              <w:t>)</w:t>
                            </w:r>
                          </w:p>
                          <w:p w14:paraId="7F37FF5A" w14:textId="77777777" w:rsidR="003D76C2" w:rsidRDefault="003D76C2">
                            <w:pPr>
                              <w:pStyle w:val="BodyText"/>
                              <w:spacing w:before="9"/>
                              <w:rPr>
                                <w:rFonts w:ascii="Courier New"/>
                                <w:sz w:val="24"/>
                              </w:rPr>
                            </w:pPr>
                          </w:p>
                          <w:p w14:paraId="224C248C" w14:textId="77777777" w:rsidR="003D76C2" w:rsidRDefault="00000000">
                            <w:pPr>
                              <w:ind w:left="1749"/>
                              <w:rPr>
                                <w:rFonts w:ascii="Courier New"/>
                                <w:sz w:val="18"/>
                              </w:rPr>
                            </w:pPr>
                            <w:proofErr w:type="spellStart"/>
                            <w:r>
                              <w:rPr>
                                <w:rFonts w:ascii="Courier New"/>
                                <w:spacing w:val="-2"/>
                                <w:sz w:val="18"/>
                              </w:rPr>
                              <w:t>supportFragmentManager.beginTransaction</w:t>
                            </w:r>
                            <w:proofErr w:type="spellEnd"/>
                            <w:r>
                              <w:rPr>
                                <w:rFonts w:ascii="Courier New"/>
                                <w:spacing w:val="-2"/>
                                <w:sz w:val="18"/>
                              </w:rPr>
                              <w:t>()</w:t>
                            </w:r>
                          </w:p>
                          <w:p w14:paraId="5E22C448" w14:textId="77777777" w:rsidR="003D76C2" w:rsidRDefault="00000000">
                            <w:pPr>
                              <w:spacing w:before="76"/>
                              <w:ind w:left="2181"/>
                              <w:rPr>
                                <w:rFonts w:ascii="Courier New"/>
                                <w:sz w:val="18"/>
                              </w:rPr>
                            </w:pPr>
                            <w:r>
                              <w:rPr>
                                <w:rFonts w:ascii="Courier New"/>
                                <w:sz w:val="18"/>
                              </w:rPr>
                              <w:t>.replace(frameLayout.id,</w:t>
                            </w:r>
                            <w:r>
                              <w:rPr>
                                <w:rFonts w:ascii="Courier New"/>
                                <w:spacing w:val="-24"/>
                                <w:sz w:val="18"/>
                              </w:rPr>
                              <w:t xml:space="preserve"> </w:t>
                            </w:r>
                            <w:proofErr w:type="spellStart"/>
                            <w:r>
                              <w:rPr>
                                <w:rFonts w:ascii="Courier New"/>
                                <w:spacing w:val="-2"/>
                                <w:sz w:val="18"/>
                              </w:rPr>
                              <w:t>answersFragment</w:t>
                            </w:r>
                            <w:proofErr w:type="spellEnd"/>
                            <w:r>
                              <w:rPr>
                                <w:rFonts w:ascii="Courier New"/>
                                <w:spacing w:val="-2"/>
                                <w:sz w:val="18"/>
                              </w:rPr>
                              <w:t>)</w:t>
                            </w:r>
                          </w:p>
                          <w:p w14:paraId="76D0EB8C"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addToBackStack</w:t>
                            </w:r>
                            <w:proofErr w:type="spellEnd"/>
                            <w:r>
                              <w:rPr>
                                <w:rFonts w:ascii="Courier New"/>
                                <w:spacing w:val="-2"/>
                                <w:sz w:val="18"/>
                              </w:rPr>
                              <w:t>(null)</w:t>
                            </w:r>
                          </w:p>
                          <w:p w14:paraId="47E9618E" w14:textId="77777777" w:rsidR="003D76C2" w:rsidRDefault="00000000">
                            <w:pPr>
                              <w:spacing w:before="76"/>
                              <w:ind w:left="2181"/>
                              <w:rPr>
                                <w:rFonts w:ascii="Courier New"/>
                                <w:sz w:val="18"/>
                              </w:rPr>
                            </w:pPr>
                            <w:r>
                              <w:rPr>
                                <w:rFonts w:ascii="Courier New"/>
                                <w:spacing w:val="-2"/>
                                <w:sz w:val="18"/>
                              </w:rPr>
                              <w:t>.commit()</w:t>
                            </w:r>
                          </w:p>
                          <w:p w14:paraId="5F505CA0" w14:textId="77777777" w:rsidR="003D76C2" w:rsidRDefault="00000000">
                            <w:pPr>
                              <w:spacing w:before="76"/>
                              <w:ind w:left="1317"/>
                              <w:rPr>
                                <w:rFonts w:ascii="Courier New"/>
                                <w:sz w:val="18"/>
                              </w:rPr>
                            </w:pPr>
                            <w:r>
                              <w:rPr>
                                <w:rFonts w:ascii="Courier New"/>
                                <w:sz w:val="18"/>
                              </w:rPr>
                              <w:t>}</w:t>
                            </w:r>
                          </w:p>
                          <w:p w14:paraId="28FE5060" w14:textId="77777777" w:rsidR="003D76C2" w:rsidRDefault="00000000">
                            <w:pPr>
                              <w:spacing w:before="76"/>
                              <w:ind w:left="885"/>
                              <w:rPr>
                                <w:rFonts w:ascii="Courier New"/>
                                <w:sz w:val="18"/>
                              </w:rPr>
                            </w:pPr>
                            <w:r>
                              <w:rPr>
                                <w:rFonts w:ascii="Courier New"/>
                                <w:sz w:val="18"/>
                              </w:rPr>
                              <w:t>}</w:t>
                            </w:r>
                          </w:p>
                          <w:p w14:paraId="3F5E3C15"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29D0CE" id="docshape213" o:spid="_x0000_s1174" type="#_x0000_t202" style="position:absolute;margin-left:52.2pt;margin-top:8pt;width:399.6pt;height:463.4pt;z-index:-15697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" filled="f" stroked="f">
                <v:path arrowok="t"/>
                <v:textbox inset="0,0,0,0">
                  <w:txbxContent>
                    <w:p w14:paraId="3280332D" w14:textId="77777777" w:rsidR="003D76C2" w:rsidRDefault="00000000">
                      <w:pPr>
                        <w:spacing w:before="44"/>
                        <w:ind w:left="453"/>
                        <w:rPr>
                          <w:rFonts w:ascii="Courier New"/>
                          <w:b/>
                          <w:sz w:val="18"/>
                        </w:rPr>
                      </w:pPr>
                      <w:r>
                        <w:rPr>
                          <w:rFonts w:ascii="Courier New"/>
                          <w:b/>
                          <w:sz w:val="18"/>
                        </w:rPr>
                        <w:t>import</w:t>
                      </w:r>
                      <w:r>
                        <w:rPr>
                          <w:rFonts w:ascii="Courier New"/>
                          <w:b/>
                          <w:spacing w:val="-6"/>
                          <w:sz w:val="18"/>
                        </w:rPr>
                        <w:t xml:space="preserve"> </w:t>
                      </w:r>
                      <w:proofErr w:type="spellStart"/>
                      <w:r>
                        <w:rPr>
                          <w:rFonts w:ascii="Courier New"/>
                          <w:b/>
                          <w:spacing w:val="-2"/>
                          <w:sz w:val="18"/>
                        </w:rPr>
                        <w:t>androidx.fragment.app.FragmentContainerView</w:t>
                      </w:r>
                      <w:proofErr w:type="spellEnd"/>
                    </w:p>
                    <w:p w14:paraId="7B3807F5"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MainActivity</w:t>
                      </w:r>
                      <w:proofErr w:type="spellEnd"/>
                      <w:r>
                        <w:rPr>
                          <w:rFonts w:ascii="Courier New"/>
                          <w:spacing w:val="-11"/>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AnswersListener</w:t>
                      </w:r>
                      <w:proofErr w:type="spellEnd"/>
                      <w:r>
                        <w:rPr>
                          <w:rFonts w:ascii="Courier New"/>
                          <w:spacing w:val="-10"/>
                          <w:sz w:val="18"/>
                        </w:rPr>
                        <w:t xml:space="preserve"> {</w:t>
                      </w:r>
                    </w:p>
                    <w:p w14:paraId="2F962E34" w14:textId="77777777" w:rsidR="003D76C2" w:rsidRDefault="003D76C2">
                      <w:pPr>
                        <w:pStyle w:val="BodyText"/>
                        <w:rPr>
                          <w:rFonts w:ascii="Courier New"/>
                        </w:rPr>
                      </w:pPr>
                    </w:p>
                    <w:p w14:paraId="2F773F75" w14:textId="77777777" w:rsidR="003D76C2" w:rsidRDefault="00000000">
                      <w:pPr>
                        <w:spacing w:before="129"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0CCA38AF" w14:textId="77777777" w:rsidR="003D76C2" w:rsidRDefault="003D76C2">
                      <w:pPr>
                        <w:pStyle w:val="BodyText"/>
                        <w:spacing w:before="10"/>
                        <w:rPr>
                          <w:rFonts w:ascii="Courier New"/>
                          <w:sz w:val="24"/>
                        </w:rPr>
                      </w:pPr>
                    </w:p>
                    <w:p w14:paraId="44ED487F" w14:textId="77777777" w:rsidR="003D76C2" w:rsidRDefault="00000000">
                      <w:pPr>
                        <w:spacing w:before="1"/>
                        <w:ind w:left="885"/>
                        <w:rPr>
                          <w:rFonts w:ascii="Courier New"/>
                          <w:sz w:val="18"/>
                        </w:rPr>
                      </w:pPr>
                      <w:r>
                        <w:rPr>
                          <w:rFonts w:ascii="Courier New"/>
                          <w:sz w:val="18"/>
                        </w:rPr>
                        <w:t>if</w:t>
                      </w:r>
                      <w:r>
                        <w:rPr>
                          <w:rFonts w:ascii="Courier New"/>
                          <w:spacing w:val="-7"/>
                          <w:sz w:val="18"/>
                        </w:rPr>
                        <w:t xml:space="preserve"> </w:t>
                      </w:r>
                      <w:r>
                        <w:rPr>
                          <w:rFonts w:ascii="Courier New"/>
                          <w:sz w:val="18"/>
                        </w:rPr>
                        <w:t>(</w:t>
                      </w:r>
                      <w:proofErr w:type="spellStart"/>
                      <w:r>
                        <w:rPr>
                          <w:rFonts w:ascii="Courier New"/>
                          <w:sz w:val="18"/>
                        </w:rPr>
                        <w:t>savedInstanceState</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null)</w:t>
                      </w:r>
                      <w:r>
                        <w:rPr>
                          <w:rFonts w:ascii="Courier New"/>
                          <w:spacing w:val="-7"/>
                          <w:sz w:val="18"/>
                        </w:rPr>
                        <w:t xml:space="preserve"> </w:t>
                      </w:r>
                      <w:r>
                        <w:rPr>
                          <w:rFonts w:ascii="Courier New"/>
                          <w:spacing w:val="-10"/>
                          <w:sz w:val="18"/>
                        </w:rPr>
                        <w:t>{</w:t>
                      </w:r>
                    </w:p>
                    <w:p w14:paraId="5E030F72" w14:textId="77777777" w:rsidR="003D76C2" w:rsidRDefault="003D76C2">
                      <w:pPr>
                        <w:pStyle w:val="BodyText"/>
                        <w:rPr>
                          <w:rFonts w:ascii="Courier New"/>
                        </w:rPr>
                      </w:pPr>
                    </w:p>
                    <w:p w14:paraId="3674640D" w14:textId="77777777" w:rsidR="003D76C2" w:rsidRDefault="00000000">
                      <w:pPr>
                        <w:spacing w:before="129" w:line="202" w:lineRule="exact"/>
                        <w:ind w:left="60"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FragmentContainerView</w:t>
                      </w:r>
                      <w:proofErr w:type="spellEnd"/>
                      <w:r>
                        <w:rPr>
                          <w:rFonts w:ascii="Courier New"/>
                          <w:spacing w:val="-2"/>
                          <w:sz w:val="18"/>
                        </w:rPr>
                        <w:t>&gt;</w:t>
                      </w:r>
                    </w:p>
                    <w:p w14:paraId="2A2F262F" w14:textId="77777777" w:rsidR="003D76C2" w:rsidRDefault="00000000">
                      <w:pPr>
                        <w:spacing w:line="588" w:lineRule="auto"/>
                        <w:ind w:left="1749" w:right="1274" w:hanging="216"/>
                        <w:rPr>
                          <w:rFonts w:ascii="Courier New"/>
                          <w:sz w:val="18"/>
                        </w:rPr>
                      </w:pPr>
                      <w:r>
                        <w:rPr>
                          <w:rFonts w:ascii="Courier New"/>
                          <w:sz w:val="18"/>
                        </w:rPr>
                        <w:t>(</w:t>
                      </w:r>
                      <w:proofErr w:type="spellStart"/>
                      <w:r>
                        <w:rPr>
                          <w:rFonts w:ascii="Courier New"/>
                          <w:sz w:val="18"/>
                        </w:rPr>
                        <w:t>R.id.fragment_container</w:t>
                      </w:r>
                      <w:proofErr w:type="spellEnd"/>
                      <w:r>
                        <w:rPr>
                          <w:rFonts w:ascii="Courier New"/>
                          <w:sz w:val="18"/>
                        </w:rPr>
                        <w:t>)?.let</w:t>
                      </w:r>
                      <w:r>
                        <w:rPr>
                          <w:rFonts w:ascii="Courier New"/>
                          <w:spacing w:val="-13"/>
                          <w:sz w:val="18"/>
                        </w:rPr>
                        <w:t xml:space="preserve"> </w:t>
                      </w:r>
                      <w:r>
                        <w:rPr>
                          <w:rFonts w:ascii="Courier New"/>
                          <w:sz w:val="18"/>
                        </w:rPr>
                        <w:t>{</w:t>
                      </w:r>
                      <w:r>
                        <w:rPr>
                          <w:rFonts w:ascii="Courier New"/>
                          <w:spacing w:val="-14"/>
                          <w:sz w:val="18"/>
                        </w:rPr>
                        <w:t xml:space="preserve"> </w:t>
                      </w:r>
                      <w:proofErr w:type="spellStart"/>
                      <w:r>
                        <w:rPr>
                          <w:rFonts w:ascii="Courier New"/>
                          <w:sz w:val="18"/>
                        </w:rPr>
                        <w:t>frameLayout</w:t>
                      </w:r>
                      <w:proofErr w:type="spellEnd"/>
                      <w:r>
                        <w:rPr>
                          <w:rFonts w:ascii="Courier New"/>
                          <w:spacing w:val="-13"/>
                          <w:sz w:val="18"/>
                        </w:rPr>
                        <w:t xml:space="preserve"> </w:t>
                      </w:r>
                      <w:r>
                        <w:rPr>
                          <w:rFonts w:ascii="Courier New"/>
                          <w:sz w:val="18"/>
                        </w:rPr>
                        <w:t xml:space="preserve">-&gt; </w:t>
                      </w:r>
                      <w:proofErr w:type="spellStart"/>
                      <w:r>
                        <w:rPr>
                          <w:rFonts w:ascii="Courier New"/>
                          <w:sz w:val="18"/>
                        </w:rPr>
                        <w:t>val</w:t>
                      </w:r>
                      <w:proofErr w:type="spellEnd"/>
                      <w:r>
                        <w:rPr>
                          <w:rFonts w:ascii="Courier New"/>
                          <w:sz w:val="18"/>
                        </w:rPr>
                        <w:t xml:space="preserve"> </w:t>
                      </w:r>
                      <w:proofErr w:type="spellStart"/>
                      <w:r>
                        <w:rPr>
                          <w:rFonts w:ascii="Courier New"/>
                          <w:sz w:val="18"/>
                        </w:rPr>
                        <w:t>questionsFragment</w:t>
                      </w:r>
                      <w:proofErr w:type="spellEnd"/>
                      <w:r>
                        <w:rPr>
                          <w:rFonts w:ascii="Courier New"/>
                          <w:sz w:val="18"/>
                        </w:rPr>
                        <w:t xml:space="preserve"> = </w:t>
                      </w:r>
                      <w:proofErr w:type="spellStart"/>
                      <w:r>
                        <w:rPr>
                          <w:rFonts w:ascii="Courier New"/>
                          <w:sz w:val="18"/>
                        </w:rPr>
                        <w:t>QuestionsFragment</w:t>
                      </w:r>
                      <w:proofErr w:type="spellEnd"/>
                      <w:r>
                        <w:rPr>
                          <w:rFonts w:ascii="Courier New"/>
                          <w:sz w:val="18"/>
                        </w:rPr>
                        <w:t>()</w:t>
                      </w:r>
                    </w:p>
                    <w:p w14:paraId="6DD89C48" w14:textId="77777777" w:rsidR="003D76C2" w:rsidRDefault="00000000">
                      <w:pPr>
                        <w:spacing w:before="59"/>
                        <w:ind w:left="1749"/>
                        <w:rPr>
                          <w:rFonts w:ascii="Courier New"/>
                          <w:sz w:val="18"/>
                        </w:rPr>
                      </w:pPr>
                      <w:proofErr w:type="spellStart"/>
                      <w:r>
                        <w:rPr>
                          <w:rFonts w:ascii="Courier New"/>
                          <w:spacing w:val="-2"/>
                          <w:sz w:val="18"/>
                        </w:rPr>
                        <w:t>supportFragmentManager.beginTransaction</w:t>
                      </w:r>
                      <w:proofErr w:type="spellEnd"/>
                      <w:r>
                        <w:rPr>
                          <w:rFonts w:ascii="Courier New"/>
                          <w:spacing w:val="-2"/>
                          <w:sz w:val="18"/>
                        </w:rPr>
                        <w:t>()</w:t>
                      </w:r>
                    </w:p>
                    <w:p w14:paraId="29F073BD" w14:textId="77777777" w:rsidR="003D76C2" w:rsidRDefault="00000000">
                      <w:pPr>
                        <w:spacing w:before="76"/>
                        <w:ind w:left="2181"/>
                        <w:rPr>
                          <w:rFonts w:ascii="Courier New"/>
                          <w:sz w:val="18"/>
                        </w:rPr>
                      </w:pPr>
                      <w:r>
                        <w:rPr>
                          <w:rFonts w:ascii="Courier New"/>
                          <w:sz w:val="18"/>
                        </w:rPr>
                        <w:t>.add(frameLayout.id,</w:t>
                      </w:r>
                      <w:r>
                        <w:rPr>
                          <w:rFonts w:ascii="Courier New"/>
                          <w:spacing w:val="-20"/>
                          <w:sz w:val="18"/>
                        </w:rPr>
                        <w:t xml:space="preserve"> </w:t>
                      </w:r>
                      <w:proofErr w:type="spellStart"/>
                      <w:r>
                        <w:rPr>
                          <w:rFonts w:ascii="Courier New"/>
                          <w:spacing w:val="-2"/>
                          <w:sz w:val="18"/>
                        </w:rPr>
                        <w:t>questionsFragment</w:t>
                      </w:r>
                      <w:proofErr w:type="spellEnd"/>
                      <w:r>
                        <w:rPr>
                          <w:rFonts w:ascii="Courier New"/>
                          <w:spacing w:val="-2"/>
                          <w:sz w:val="18"/>
                        </w:rPr>
                        <w:t>).commit()</w:t>
                      </w:r>
                    </w:p>
                    <w:p w14:paraId="0894DDA0" w14:textId="77777777" w:rsidR="003D76C2" w:rsidRDefault="00000000">
                      <w:pPr>
                        <w:spacing w:before="76"/>
                        <w:ind w:left="1317"/>
                        <w:rPr>
                          <w:rFonts w:ascii="Courier New"/>
                          <w:sz w:val="18"/>
                        </w:rPr>
                      </w:pPr>
                      <w:r>
                        <w:rPr>
                          <w:rFonts w:ascii="Courier New"/>
                          <w:sz w:val="18"/>
                        </w:rPr>
                        <w:t>}</w:t>
                      </w:r>
                    </w:p>
                    <w:p w14:paraId="5206ECEF" w14:textId="77777777" w:rsidR="003D76C2" w:rsidRDefault="00000000">
                      <w:pPr>
                        <w:spacing w:before="76"/>
                        <w:ind w:left="885"/>
                        <w:rPr>
                          <w:rFonts w:ascii="Courier New"/>
                          <w:sz w:val="18"/>
                        </w:rPr>
                      </w:pPr>
                      <w:r>
                        <w:rPr>
                          <w:rFonts w:ascii="Courier New"/>
                          <w:sz w:val="18"/>
                        </w:rPr>
                        <w:t>}</w:t>
                      </w:r>
                    </w:p>
                    <w:p w14:paraId="6EBC744C" w14:textId="77777777" w:rsidR="003D76C2" w:rsidRDefault="00000000">
                      <w:pPr>
                        <w:spacing w:before="76"/>
                        <w:ind w:left="453"/>
                        <w:rPr>
                          <w:rFonts w:ascii="Courier New"/>
                          <w:sz w:val="18"/>
                        </w:rPr>
                      </w:pPr>
                      <w:r>
                        <w:rPr>
                          <w:rFonts w:ascii="Courier New"/>
                          <w:sz w:val="18"/>
                        </w:rPr>
                        <w:t>}</w:t>
                      </w:r>
                    </w:p>
                    <w:p w14:paraId="4EC681E4" w14:textId="77777777" w:rsidR="003D76C2" w:rsidRDefault="003D76C2">
                      <w:pPr>
                        <w:pStyle w:val="BodyText"/>
                        <w:rPr>
                          <w:rFonts w:ascii="Courier New"/>
                        </w:rPr>
                      </w:pPr>
                    </w:p>
                    <w:p w14:paraId="3071F274" w14:textId="77777777" w:rsidR="003D76C2" w:rsidRDefault="00000000">
                      <w:pPr>
                        <w:spacing w:before="130"/>
                        <w:ind w:left="59" w:right="1742"/>
                        <w:jc w:val="center"/>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9"/>
                          <w:sz w:val="18"/>
                        </w:rPr>
                        <w:t xml:space="preserve"> </w:t>
                      </w:r>
                      <w:proofErr w:type="spellStart"/>
                      <w:r>
                        <w:rPr>
                          <w:rFonts w:ascii="Courier New"/>
                          <w:sz w:val="18"/>
                        </w:rPr>
                        <w:t>onSelected</w:t>
                      </w:r>
                      <w:proofErr w:type="spellEnd"/>
                      <w:r>
                        <w:rPr>
                          <w:rFonts w:ascii="Courier New"/>
                          <w:sz w:val="18"/>
                        </w:rPr>
                        <w:t>(</w:t>
                      </w:r>
                      <w:proofErr w:type="spellStart"/>
                      <w:r>
                        <w:rPr>
                          <w:rFonts w:ascii="Courier New"/>
                          <w:sz w:val="18"/>
                        </w:rPr>
                        <w:t>questionId</w:t>
                      </w:r>
                      <w:proofErr w:type="spellEnd"/>
                      <w:r>
                        <w:rPr>
                          <w:rFonts w:ascii="Courier New"/>
                          <w:sz w:val="18"/>
                        </w:rPr>
                        <w:t>:</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10"/>
                          <w:sz w:val="18"/>
                        </w:rPr>
                        <w:t>{</w:t>
                      </w:r>
                    </w:p>
                    <w:p w14:paraId="1E6F11D4" w14:textId="77777777" w:rsidR="003D76C2" w:rsidRDefault="00000000">
                      <w:pPr>
                        <w:spacing w:before="76" w:line="202" w:lineRule="exact"/>
                        <w:ind w:left="60"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FragmentContainerView</w:t>
                      </w:r>
                      <w:proofErr w:type="spellEnd"/>
                      <w:r>
                        <w:rPr>
                          <w:rFonts w:ascii="Courier New"/>
                          <w:spacing w:val="-2"/>
                          <w:sz w:val="18"/>
                        </w:rPr>
                        <w:t>&gt;</w:t>
                      </w:r>
                    </w:p>
                    <w:p w14:paraId="260BA2A5" w14:textId="77777777" w:rsidR="003D76C2" w:rsidRDefault="00000000">
                      <w:pPr>
                        <w:spacing w:line="202" w:lineRule="exact"/>
                        <w:ind w:left="466" w:right="424"/>
                        <w:jc w:val="center"/>
                        <w:rPr>
                          <w:rFonts w:ascii="Courier New"/>
                          <w:sz w:val="18"/>
                        </w:rPr>
                      </w:pPr>
                      <w:r>
                        <w:rPr>
                          <w:rFonts w:ascii="Courier New"/>
                          <w:sz w:val="18"/>
                        </w:rPr>
                        <w:t>(</w:t>
                      </w:r>
                      <w:proofErr w:type="spellStart"/>
                      <w:r>
                        <w:rPr>
                          <w:rFonts w:ascii="Courier New"/>
                          <w:sz w:val="18"/>
                        </w:rPr>
                        <w:t>R.id.fragment_container</w:t>
                      </w:r>
                      <w:proofErr w:type="spellEnd"/>
                      <w:r>
                        <w:rPr>
                          <w:rFonts w:ascii="Courier New"/>
                          <w:sz w:val="18"/>
                        </w:rPr>
                        <w:t>)?.let</w:t>
                      </w:r>
                      <w:r>
                        <w:rPr>
                          <w:rFonts w:ascii="Courier New"/>
                          <w:spacing w:val="-24"/>
                          <w:sz w:val="18"/>
                        </w:rPr>
                        <w:t xml:space="preserve"> </w:t>
                      </w:r>
                      <w:r>
                        <w:rPr>
                          <w:rFonts w:ascii="Courier New"/>
                          <w:sz w:val="18"/>
                        </w:rPr>
                        <w:t>{</w:t>
                      </w:r>
                      <w:proofErr w:type="spellStart"/>
                      <w:r>
                        <w:rPr>
                          <w:rFonts w:ascii="Courier New"/>
                          <w:sz w:val="18"/>
                        </w:rPr>
                        <w:t>frameLayout</w:t>
                      </w:r>
                      <w:proofErr w:type="spellEnd"/>
                      <w:r>
                        <w:rPr>
                          <w:rFonts w:ascii="Courier New"/>
                          <w:spacing w:val="-21"/>
                          <w:sz w:val="18"/>
                        </w:rPr>
                        <w:t xml:space="preserve"> </w:t>
                      </w:r>
                      <w:r>
                        <w:rPr>
                          <w:rFonts w:ascii="Courier New"/>
                          <w:sz w:val="18"/>
                        </w:rPr>
                        <w:t>-</w:t>
                      </w:r>
                      <w:r>
                        <w:rPr>
                          <w:rFonts w:ascii="Courier New"/>
                          <w:spacing w:val="-10"/>
                          <w:sz w:val="18"/>
                        </w:rPr>
                        <w:t>&gt;</w:t>
                      </w:r>
                    </w:p>
                    <w:p w14:paraId="276B695D" w14:textId="77777777" w:rsidR="003D76C2" w:rsidRDefault="003D76C2">
                      <w:pPr>
                        <w:pStyle w:val="BodyText"/>
                        <w:spacing w:before="1"/>
                        <w:rPr>
                          <w:rFonts w:ascii="Courier New"/>
                          <w:sz w:val="26"/>
                        </w:rPr>
                      </w:pPr>
                    </w:p>
                    <w:p w14:paraId="5EB5CAF5" w14:textId="77777777" w:rsidR="003D76C2" w:rsidRDefault="00000000">
                      <w:pPr>
                        <w:spacing w:before="1" w:line="328" w:lineRule="auto"/>
                        <w:ind w:left="1965"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answersFragment</w:t>
                      </w:r>
                      <w:proofErr w:type="spellEnd"/>
                      <w:r>
                        <w:rPr>
                          <w:rFonts w:ascii="Courier New"/>
                          <w:sz w:val="18"/>
                        </w:rPr>
                        <w:t xml:space="preserve"> = </w:t>
                      </w:r>
                      <w:proofErr w:type="spellStart"/>
                      <w:r>
                        <w:rPr>
                          <w:rFonts w:ascii="Courier New"/>
                          <w:spacing w:val="-2"/>
                          <w:sz w:val="18"/>
                        </w:rPr>
                        <w:t>AnswersFragment.newInstance</w:t>
                      </w:r>
                      <w:proofErr w:type="spellEnd"/>
                      <w:r>
                        <w:rPr>
                          <w:rFonts w:ascii="Courier New"/>
                          <w:spacing w:val="-2"/>
                          <w:sz w:val="18"/>
                        </w:rPr>
                        <w:t>(</w:t>
                      </w:r>
                      <w:proofErr w:type="spellStart"/>
                      <w:r>
                        <w:rPr>
                          <w:rFonts w:ascii="Courier New"/>
                          <w:spacing w:val="-2"/>
                          <w:sz w:val="18"/>
                        </w:rPr>
                        <w:t>questionId</w:t>
                      </w:r>
                      <w:proofErr w:type="spellEnd"/>
                      <w:r>
                        <w:rPr>
                          <w:rFonts w:ascii="Courier New"/>
                          <w:spacing w:val="-2"/>
                          <w:sz w:val="18"/>
                        </w:rPr>
                        <w:t>)</w:t>
                      </w:r>
                    </w:p>
                    <w:p w14:paraId="7F37FF5A" w14:textId="77777777" w:rsidR="003D76C2" w:rsidRDefault="003D76C2">
                      <w:pPr>
                        <w:pStyle w:val="BodyText"/>
                        <w:spacing w:before="9"/>
                        <w:rPr>
                          <w:rFonts w:ascii="Courier New"/>
                          <w:sz w:val="24"/>
                        </w:rPr>
                      </w:pPr>
                    </w:p>
                    <w:p w14:paraId="224C248C" w14:textId="77777777" w:rsidR="003D76C2" w:rsidRDefault="00000000">
                      <w:pPr>
                        <w:ind w:left="1749"/>
                        <w:rPr>
                          <w:rFonts w:ascii="Courier New"/>
                          <w:sz w:val="18"/>
                        </w:rPr>
                      </w:pPr>
                      <w:proofErr w:type="spellStart"/>
                      <w:r>
                        <w:rPr>
                          <w:rFonts w:ascii="Courier New"/>
                          <w:spacing w:val="-2"/>
                          <w:sz w:val="18"/>
                        </w:rPr>
                        <w:t>supportFragmentManager.beginTransaction</w:t>
                      </w:r>
                      <w:proofErr w:type="spellEnd"/>
                      <w:r>
                        <w:rPr>
                          <w:rFonts w:ascii="Courier New"/>
                          <w:spacing w:val="-2"/>
                          <w:sz w:val="18"/>
                        </w:rPr>
                        <w:t>()</w:t>
                      </w:r>
                    </w:p>
                    <w:p w14:paraId="5E22C448" w14:textId="77777777" w:rsidR="003D76C2" w:rsidRDefault="00000000">
                      <w:pPr>
                        <w:spacing w:before="76"/>
                        <w:ind w:left="2181"/>
                        <w:rPr>
                          <w:rFonts w:ascii="Courier New"/>
                          <w:sz w:val="18"/>
                        </w:rPr>
                      </w:pPr>
                      <w:r>
                        <w:rPr>
                          <w:rFonts w:ascii="Courier New"/>
                          <w:sz w:val="18"/>
                        </w:rPr>
                        <w:t>.replace(frameLayout.id,</w:t>
                      </w:r>
                      <w:r>
                        <w:rPr>
                          <w:rFonts w:ascii="Courier New"/>
                          <w:spacing w:val="-24"/>
                          <w:sz w:val="18"/>
                        </w:rPr>
                        <w:t xml:space="preserve"> </w:t>
                      </w:r>
                      <w:proofErr w:type="spellStart"/>
                      <w:r>
                        <w:rPr>
                          <w:rFonts w:ascii="Courier New"/>
                          <w:spacing w:val="-2"/>
                          <w:sz w:val="18"/>
                        </w:rPr>
                        <w:t>answersFragment</w:t>
                      </w:r>
                      <w:proofErr w:type="spellEnd"/>
                      <w:r>
                        <w:rPr>
                          <w:rFonts w:ascii="Courier New"/>
                          <w:spacing w:val="-2"/>
                          <w:sz w:val="18"/>
                        </w:rPr>
                        <w:t>)</w:t>
                      </w:r>
                    </w:p>
                    <w:p w14:paraId="76D0EB8C"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addToBackStack</w:t>
                      </w:r>
                      <w:proofErr w:type="spellEnd"/>
                      <w:r>
                        <w:rPr>
                          <w:rFonts w:ascii="Courier New"/>
                          <w:spacing w:val="-2"/>
                          <w:sz w:val="18"/>
                        </w:rPr>
                        <w:t>(null)</w:t>
                      </w:r>
                    </w:p>
                    <w:p w14:paraId="47E9618E" w14:textId="77777777" w:rsidR="003D76C2" w:rsidRDefault="00000000">
                      <w:pPr>
                        <w:spacing w:before="76"/>
                        <w:ind w:left="2181"/>
                        <w:rPr>
                          <w:rFonts w:ascii="Courier New"/>
                          <w:sz w:val="18"/>
                        </w:rPr>
                      </w:pPr>
                      <w:r>
                        <w:rPr>
                          <w:rFonts w:ascii="Courier New"/>
                          <w:spacing w:val="-2"/>
                          <w:sz w:val="18"/>
                        </w:rPr>
                        <w:t>.commit()</w:t>
                      </w:r>
                    </w:p>
                    <w:p w14:paraId="5F505CA0" w14:textId="77777777" w:rsidR="003D76C2" w:rsidRDefault="00000000">
                      <w:pPr>
                        <w:spacing w:before="76"/>
                        <w:ind w:left="1317"/>
                        <w:rPr>
                          <w:rFonts w:ascii="Courier New"/>
                          <w:sz w:val="18"/>
                        </w:rPr>
                      </w:pPr>
                      <w:r>
                        <w:rPr>
                          <w:rFonts w:ascii="Courier New"/>
                          <w:sz w:val="18"/>
                        </w:rPr>
                        <w:t>}</w:t>
                      </w:r>
                    </w:p>
                    <w:p w14:paraId="28FE5060" w14:textId="77777777" w:rsidR="003D76C2" w:rsidRDefault="00000000">
                      <w:pPr>
                        <w:spacing w:before="76"/>
                        <w:ind w:left="885"/>
                        <w:rPr>
                          <w:rFonts w:ascii="Courier New"/>
                          <w:sz w:val="18"/>
                        </w:rPr>
                      </w:pPr>
                      <w:r>
                        <w:rPr>
                          <w:rFonts w:ascii="Courier New"/>
                          <w:sz w:val="18"/>
                        </w:rPr>
                        <w:t>}</w:t>
                      </w:r>
                    </w:p>
                    <w:p w14:paraId="3F5E3C15" w14:textId="77777777" w:rsidR="003D76C2" w:rsidRDefault="00000000">
                      <w:pPr>
                        <w:spacing w:before="77"/>
                        <w:ind w:left="453"/>
                        <w:rPr>
                          <w:rFonts w:ascii="Courier New"/>
                          <w:sz w:val="18"/>
                        </w:rPr>
                      </w:pPr>
                      <w:r>
                        <w:rPr>
                          <w:rFonts w:ascii="Courier New"/>
                          <w:sz w:val="18"/>
                        </w:rPr>
                        <w:t>}</w:t>
                      </w:r>
                    </w:p>
                  </w:txbxContent>
                </v:textbox>
                <w10:wrap type="topAndBottom" anchorx="page"/>
              </v:shape>
            </w:pict>
          </mc:Fallback>
        </mc:AlternateContent>
      </w:r>
    </w:p>
    <w:p w14:paraId="1C25FCFB" w14:textId="77777777" w:rsidR="003D76C2" w:rsidRDefault="003D76C2">
      <w:pPr>
        <w:rPr>
          <w:sz w:val="10"/>
        </w:rPr>
        <w:sectPr w:rsidR="003D76C2">
          <w:pgSz w:w="10800" w:h="13320"/>
          <w:pgMar w:top="1120" w:right="920" w:bottom="280" w:left="940" w:header="695" w:footer="0" w:gutter="0"/>
          <w:cols w:space="720"/>
        </w:sectPr>
      </w:pPr>
    </w:p>
    <w:p w14:paraId="7866F190" w14:textId="77777777" w:rsidR="003D76C2" w:rsidRDefault="003D76C2">
      <w:pPr>
        <w:pStyle w:val="BodyText"/>
        <w:spacing w:before="12"/>
        <w:rPr>
          <w:sz w:val="7"/>
        </w:rPr>
      </w:pPr>
    </w:p>
    <w:p w14:paraId="204E0CFD" w14:textId="77777777" w:rsidR="003D76C2" w:rsidRDefault="00000000">
      <w:pPr>
        <w:pStyle w:val="BodyText"/>
        <w:spacing w:before="101"/>
        <w:ind w:left="824"/>
      </w:pPr>
      <w:r>
        <w:t>An</w:t>
      </w:r>
      <w:r>
        <w:rPr>
          <w:spacing w:val="-2"/>
        </w:rPr>
        <w:t xml:space="preserve"> </w:t>
      </w:r>
      <w:r>
        <w:t>example</w:t>
      </w:r>
      <w:r>
        <w:rPr>
          <w:spacing w:val="-2"/>
        </w:rPr>
        <w:t xml:space="preserve"> </w:t>
      </w:r>
      <w:r>
        <w:t>of</w:t>
      </w:r>
      <w:r>
        <w:rPr>
          <w:spacing w:val="-1"/>
        </w:rPr>
        <w:t xml:space="preserve"> </w:t>
      </w:r>
      <w:r>
        <w:t>a</w:t>
      </w:r>
      <w:r>
        <w:rPr>
          <w:spacing w:val="-2"/>
        </w:rPr>
        <w:t xml:space="preserve"> </w:t>
      </w:r>
      <w:r>
        <w:t>correct</w:t>
      </w:r>
      <w:r>
        <w:rPr>
          <w:spacing w:val="-2"/>
        </w:rPr>
        <w:t xml:space="preserve"> </w:t>
      </w:r>
      <w:r>
        <w:t>answer</w:t>
      </w:r>
      <w:r>
        <w:rPr>
          <w:spacing w:val="-2"/>
        </w:rPr>
        <w:t xml:space="preserve"> </w:t>
      </w:r>
      <w:r>
        <w:t>to</w:t>
      </w:r>
      <w:r>
        <w:rPr>
          <w:spacing w:val="-2"/>
        </w:rPr>
        <w:t xml:space="preserve"> </w:t>
      </w:r>
      <w:r>
        <w:t>one</w:t>
      </w:r>
      <w:r>
        <w:rPr>
          <w:spacing w:val="-1"/>
        </w:rPr>
        <w:t xml:space="preserve"> </w:t>
      </w:r>
      <w:r>
        <w:t>of</w:t>
      </w:r>
      <w:r>
        <w:rPr>
          <w:spacing w:val="-2"/>
        </w:rPr>
        <w:t xml:space="preserve"> </w:t>
      </w:r>
      <w:r>
        <w:t>the</w:t>
      </w:r>
      <w:r>
        <w:rPr>
          <w:spacing w:val="-1"/>
        </w:rPr>
        <w:t xml:space="preserve"> </w:t>
      </w:r>
      <w:r>
        <w:t>planet</w:t>
      </w:r>
      <w:r>
        <w:rPr>
          <w:spacing w:val="-2"/>
        </w:rPr>
        <w:t xml:space="preserve"> </w:t>
      </w:r>
      <w:r>
        <w:t>questions</w:t>
      </w:r>
      <w:r>
        <w:rPr>
          <w:spacing w:val="-2"/>
        </w:rPr>
        <w:t xml:space="preserve"> </w:t>
      </w:r>
      <w:r>
        <w:t>is</w:t>
      </w:r>
      <w:r>
        <w:rPr>
          <w:spacing w:val="-1"/>
        </w:rPr>
        <w:t xml:space="preserve"> </w:t>
      </w:r>
      <w:r>
        <w:t>as</w:t>
      </w:r>
      <w:r>
        <w:rPr>
          <w:spacing w:val="-2"/>
        </w:rPr>
        <w:t xml:space="preserve"> follows:</w:t>
      </w:r>
    </w:p>
    <w:p w14:paraId="6D54FA22" w14:textId="77777777" w:rsidR="003D76C2" w:rsidRDefault="00000000">
      <w:pPr>
        <w:pStyle w:val="BodyText"/>
        <w:rPr>
          <w:sz w:val="18"/>
        </w:rPr>
      </w:pPr>
      <w:r>
        <w:rPr>
          <w:noProof/>
        </w:rPr>
        <w:drawing>
          <wp:anchor distT="0" distB="0" distL="0" distR="0" simplePos="0" relativeHeight="63" behindDoc="0" locked="0" layoutInCell="1" allowOverlap="1" wp14:anchorId="0ED4BF0A" wp14:editId="12B1937D">
            <wp:simplePos x="0" y="0"/>
            <wp:positionH relativeFrom="page">
              <wp:posOffset>2078349</wp:posOffset>
            </wp:positionH>
            <wp:positionV relativeFrom="paragraph">
              <wp:posOffset>171114</wp:posOffset>
            </wp:positionV>
            <wp:extent cx="3132391" cy="5636704"/>
            <wp:effectExtent l="0" t="0" r="0" b="0"/>
            <wp:wrapTopAndBottom/>
            <wp:docPr id="15" name="image7.jpeg" descr="Figure 3.23: Planet Quiz answer screen with the correct answ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40" cstate="print"/>
                    <a:stretch>
                      <a:fillRect/>
                    </a:stretch>
                  </pic:blipFill>
                  <pic:spPr>
                    <a:xfrm>
                      <a:off x="0" y="0"/>
                      <a:ext cx="3132391" cy="5636704"/>
                    </a:xfrm>
                    <a:prstGeom prst="rect">
                      <a:avLst/>
                    </a:prstGeom>
                  </pic:spPr>
                </pic:pic>
              </a:graphicData>
            </a:graphic>
          </wp:anchor>
        </w:drawing>
      </w:r>
    </w:p>
    <w:p w14:paraId="700CDB57" w14:textId="77777777" w:rsidR="003D76C2" w:rsidRDefault="003D76C2">
      <w:pPr>
        <w:pStyle w:val="BodyText"/>
        <w:spacing w:before="3"/>
        <w:rPr>
          <w:sz w:val="19"/>
        </w:rPr>
      </w:pPr>
    </w:p>
    <w:p w14:paraId="38479583" w14:textId="77777777" w:rsidR="003D76C2" w:rsidRDefault="00000000">
      <w:pPr>
        <w:spacing w:before="1"/>
        <w:ind w:left="2094"/>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3.23:</w:t>
      </w:r>
      <w:r>
        <w:rPr>
          <w:rFonts w:ascii="Open Sans SemiBold"/>
          <w:b/>
          <w:spacing w:val="-3"/>
          <w:sz w:val="18"/>
        </w:rPr>
        <w:t xml:space="preserve"> </w:t>
      </w:r>
      <w:r>
        <w:rPr>
          <w:rFonts w:ascii="Open Sans SemiBold"/>
          <w:b/>
          <w:sz w:val="18"/>
        </w:rPr>
        <w:t>Planet</w:t>
      </w:r>
      <w:r>
        <w:rPr>
          <w:rFonts w:ascii="Open Sans SemiBold"/>
          <w:b/>
          <w:spacing w:val="-4"/>
          <w:sz w:val="18"/>
        </w:rPr>
        <w:t xml:space="preserve"> </w:t>
      </w:r>
      <w:r>
        <w:rPr>
          <w:rFonts w:ascii="Open Sans SemiBold"/>
          <w:b/>
          <w:sz w:val="18"/>
        </w:rPr>
        <w:t>Quiz</w:t>
      </w:r>
      <w:r>
        <w:rPr>
          <w:rFonts w:ascii="Open Sans SemiBold"/>
          <w:b/>
          <w:spacing w:val="-3"/>
          <w:sz w:val="18"/>
        </w:rPr>
        <w:t xml:space="preserve"> </w:t>
      </w:r>
      <w:r>
        <w:rPr>
          <w:rFonts w:ascii="Open Sans SemiBold"/>
          <w:b/>
          <w:sz w:val="18"/>
        </w:rPr>
        <w:t>answer</w:t>
      </w:r>
      <w:r>
        <w:rPr>
          <w:rFonts w:ascii="Open Sans SemiBold"/>
          <w:b/>
          <w:spacing w:val="-3"/>
          <w:sz w:val="18"/>
        </w:rPr>
        <w:t xml:space="preserve"> </w:t>
      </w:r>
      <w:r>
        <w:rPr>
          <w:rFonts w:ascii="Open Sans SemiBold"/>
          <w:b/>
          <w:sz w:val="18"/>
        </w:rPr>
        <w:t>screen</w:t>
      </w:r>
      <w:r>
        <w:rPr>
          <w:rFonts w:ascii="Open Sans SemiBold"/>
          <w:b/>
          <w:spacing w:val="-3"/>
          <w:sz w:val="18"/>
        </w:rPr>
        <w:t xml:space="preserve"> </w:t>
      </w:r>
      <w:r>
        <w:rPr>
          <w:rFonts w:ascii="Open Sans SemiBold"/>
          <w:b/>
          <w:sz w:val="18"/>
        </w:rPr>
        <w:t>with</w:t>
      </w:r>
      <w:r>
        <w:rPr>
          <w:rFonts w:ascii="Open Sans SemiBold"/>
          <w:b/>
          <w:spacing w:val="-3"/>
          <w:sz w:val="18"/>
        </w:rPr>
        <w:t xml:space="preserve"> </w:t>
      </w:r>
      <w:r>
        <w:rPr>
          <w:rFonts w:ascii="Open Sans SemiBold"/>
          <w:b/>
          <w:sz w:val="18"/>
        </w:rPr>
        <w:t>the</w:t>
      </w:r>
      <w:r>
        <w:rPr>
          <w:rFonts w:ascii="Open Sans SemiBold"/>
          <w:b/>
          <w:spacing w:val="-3"/>
          <w:sz w:val="18"/>
        </w:rPr>
        <w:t xml:space="preserve"> </w:t>
      </w:r>
      <w:r>
        <w:rPr>
          <w:rFonts w:ascii="Open Sans SemiBold"/>
          <w:b/>
          <w:sz w:val="18"/>
        </w:rPr>
        <w:t>correct</w:t>
      </w:r>
      <w:r>
        <w:rPr>
          <w:rFonts w:ascii="Open Sans SemiBold"/>
          <w:b/>
          <w:spacing w:val="-2"/>
          <w:sz w:val="18"/>
        </w:rPr>
        <w:t xml:space="preserve"> answer</w:t>
      </w:r>
    </w:p>
    <w:p w14:paraId="2D3F94A3" w14:textId="77777777" w:rsidR="003D76C2" w:rsidRDefault="00000000">
      <w:pPr>
        <w:spacing w:before="153"/>
        <w:ind w:left="824"/>
        <w:rPr>
          <w:sz w:val="20"/>
        </w:rPr>
      </w:pPr>
      <w:r>
        <w:rPr>
          <w:sz w:val="20"/>
        </w:rPr>
        <w:t>The</w:t>
      </w:r>
      <w:r>
        <w:rPr>
          <w:spacing w:val="-8"/>
          <w:sz w:val="20"/>
        </w:rPr>
        <w:t xml:space="preserve"> </w:t>
      </w:r>
      <w:proofErr w:type="spellStart"/>
      <w:r>
        <w:rPr>
          <w:rFonts w:ascii="Courier New"/>
          <w:b/>
        </w:rPr>
        <w:t>MainActivity</w:t>
      </w:r>
      <w:proofErr w:type="spellEnd"/>
      <w:r>
        <w:rPr>
          <w:rFonts w:ascii="Courier New"/>
          <w:b/>
          <w:spacing w:val="-80"/>
        </w:rPr>
        <w:t xml:space="preserve"> </w:t>
      </w:r>
      <w:r>
        <w:rPr>
          <w:sz w:val="20"/>
        </w:rPr>
        <w:t>begins</w:t>
      </w:r>
      <w:r>
        <w:rPr>
          <w:spacing w:val="-3"/>
          <w:sz w:val="20"/>
        </w:rPr>
        <w:t xml:space="preserve"> </w:t>
      </w:r>
      <w:r>
        <w:rPr>
          <w:sz w:val="20"/>
        </w:rPr>
        <w:t>by</w:t>
      </w:r>
      <w:r>
        <w:rPr>
          <w:spacing w:val="-3"/>
          <w:sz w:val="20"/>
        </w:rPr>
        <w:t xml:space="preserve"> </w:t>
      </w:r>
      <w:r>
        <w:rPr>
          <w:sz w:val="20"/>
        </w:rPr>
        <w:t>retrieving</w:t>
      </w:r>
      <w:r>
        <w:rPr>
          <w:spacing w:val="-4"/>
          <w:sz w:val="20"/>
        </w:rPr>
        <w:t xml:space="preserve"> </w:t>
      </w:r>
      <w:r>
        <w:rPr>
          <w:sz w:val="20"/>
        </w:rPr>
        <w:t>the</w:t>
      </w:r>
      <w:r>
        <w:rPr>
          <w:spacing w:val="-4"/>
          <w:sz w:val="20"/>
        </w:rPr>
        <w:t xml:space="preserve"> </w:t>
      </w:r>
      <w:proofErr w:type="spellStart"/>
      <w:r>
        <w:rPr>
          <w:rFonts w:ascii="Courier New"/>
          <w:b/>
        </w:rPr>
        <w:t>FrameLayout</w:t>
      </w:r>
      <w:proofErr w:type="spellEnd"/>
      <w:r>
        <w:rPr>
          <w:rFonts w:ascii="Courier New"/>
          <w:b/>
          <w:spacing w:val="-80"/>
        </w:rPr>
        <w:t xml:space="preserve"> </w:t>
      </w:r>
      <w:r>
        <w:rPr>
          <w:sz w:val="20"/>
        </w:rPr>
        <w:t>by</w:t>
      </w:r>
      <w:r>
        <w:rPr>
          <w:spacing w:val="-3"/>
          <w:sz w:val="20"/>
        </w:rPr>
        <w:t xml:space="preserve"> </w:t>
      </w:r>
      <w:r>
        <w:rPr>
          <w:sz w:val="20"/>
        </w:rPr>
        <w:t>its</w:t>
      </w:r>
      <w:r>
        <w:rPr>
          <w:spacing w:val="-3"/>
          <w:sz w:val="20"/>
        </w:rPr>
        <w:t xml:space="preserve"> </w:t>
      </w:r>
      <w:r>
        <w:rPr>
          <w:sz w:val="20"/>
        </w:rPr>
        <w:t>ID</w:t>
      </w:r>
      <w:r>
        <w:rPr>
          <w:spacing w:val="-3"/>
          <w:sz w:val="20"/>
        </w:rPr>
        <w:t xml:space="preserve"> </w:t>
      </w:r>
      <w:r>
        <w:rPr>
          <w:sz w:val="20"/>
        </w:rPr>
        <w:t>and</w:t>
      </w:r>
      <w:r>
        <w:rPr>
          <w:spacing w:val="-4"/>
          <w:sz w:val="20"/>
        </w:rPr>
        <w:t xml:space="preserve"> </w:t>
      </w:r>
      <w:r>
        <w:rPr>
          <w:sz w:val="20"/>
        </w:rPr>
        <w:t>then</w:t>
      </w:r>
      <w:r>
        <w:rPr>
          <w:spacing w:val="-3"/>
          <w:sz w:val="20"/>
        </w:rPr>
        <w:t xml:space="preserve"> </w:t>
      </w:r>
      <w:r>
        <w:rPr>
          <w:sz w:val="20"/>
        </w:rPr>
        <w:t>if</w:t>
      </w:r>
      <w:r>
        <w:rPr>
          <w:spacing w:val="-3"/>
          <w:sz w:val="20"/>
        </w:rPr>
        <w:t xml:space="preserve"> </w:t>
      </w:r>
      <w:r>
        <w:rPr>
          <w:sz w:val="20"/>
        </w:rPr>
        <w:t xml:space="preserve">the </w:t>
      </w:r>
      <w:proofErr w:type="spellStart"/>
      <w:r>
        <w:rPr>
          <w:rFonts w:ascii="Courier New"/>
          <w:b/>
        </w:rPr>
        <w:t>fragment_container</w:t>
      </w:r>
      <w:proofErr w:type="spellEnd"/>
      <w:r>
        <w:rPr>
          <w:rFonts w:ascii="Courier New"/>
          <w:b/>
          <w:spacing w:val="-73"/>
        </w:rPr>
        <w:t xml:space="preserve"> </w:t>
      </w:r>
      <w:r>
        <w:rPr>
          <w:sz w:val="20"/>
        </w:rPr>
        <w:t xml:space="preserve">is not null, which is checked by the </w:t>
      </w:r>
      <w:r>
        <w:rPr>
          <w:rFonts w:ascii="Courier New"/>
          <w:b/>
        </w:rPr>
        <w:t>?.let</w:t>
      </w:r>
      <w:r>
        <w:rPr>
          <w:rFonts w:ascii="Courier New"/>
          <w:b/>
          <w:spacing w:val="-73"/>
        </w:rPr>
        <w:t xml:space="preserve"> </w:t>
      </w:r>
      <w:r>
        <w:rPr>
          <w:sz w:val="20"/>
        </w:rPr>
        <w:t xml:space="preserve">scope function, add the </w:t>
      </w:r>
      <w:proofErr w:type="spellStart"/>
      <w:r>
        <w:rPr>
          <w:rFonts w:ascii="Courier New"/>
          <w:b/>
        </w:rPr>
        <w:t>QuestionsFragment</w:t>
      </w:r>
      <w:proofErr w:type="spellEnd"/>
      <w:r>
        <w:rPr>
          <w:rFonts w:ascii="Courier New"/>
          <w:b/>
          <w:spacing w:val="-67"/>
        </w:rPr>
        <w:t xml:space="preserve"> </w:t>
      </w:r>
      <w:r>
        <w:rPr>
          <w:sz w:val="20"/>
        </w:rPr>
        <w:t xml:space="preserve">to the </w:t>
      </w:r>
      <w:proofErr w:type="spellStart"/>
      <w:r>
        <w:rPr>
          <w:rFonts w:ascii="Courier New"/>
          <w:b/>
        </w:rPr>
        <w:t>FrameLayout</w:t>
      </w:r>
      <w:proofErr w:type="spellEnd"/>
      <w:r>
        <w:rPr>
          <w:rFonts w:ascii="Courier New"/>
          <w:b/>
          <w:spacing w:val="-67"/>
        </w:rPr>
        <w:t xml:space="preserve"> </w:t>
      </w:r>
      <w:r>
        <w:rPr>
          <w:sz w:val="20"/>
        </w:rPr>
        <w:t xml:space="preserve">and </w:t>
      </w:r>
      <w:r>
        <w:rPr>
          <w:i/>
          <w:sz w:val="20"/>
        </w:rPr>
        <w:t xml:space="preserve">commit </w:t>
      </w:r>
      <w:r>
        <w:rPr>
          <w:sz w:val="20"/>
        </w:rPr>
        <w:t>the transaction.</w:t>
      </w:r>
    </w:p>
    <w:p w14:paraId="7B360714" w14:textId="77777777" w:rsidR="003D76C2" w:rsidRDefault="003D76C2">
      <w:pPr>
        <w:rPr>
          <w:sz w:val="20"/>
        </w:rPr>
        <w:sectPr w:rsidR="003D76C2">
          <w:pgSz w:w="10800" w:h="13320"/>
          <w:pgMar w:top="1120" w:right="920" w:bottom="280" w:left="940" w:header="695" w:footer="0" w:gutter="0"/>
          <w:cols w:space="720"/>
        </w:sectPr>
      </w:pPr>
    </w:p>
    <w:p w14:paraId="62BA909C" w14:textId="77777777" w:rsidR="003D76C2" w:rsidRDefault="003D76C2">
      <w:pPr>
        <w:pStyle w:val="BodyText"/>
        <w:spacing w:before="12"/>
        <w:rPr>
          <w:sz w:val="7"/>
        </w:rPr>
      </w:pPr>
    </w:p>
    <w:p w14:paraId="2A4AA4BD" w14:textId="77777777" w:rsidR="003D76C2" w:rsidRDefault="00000000">
      <w:pPr>
        <w:spacing w:before="101"/>
        <w:ind w:left="104"/>
        <w:rPr>
          <w:rFonts w:ascii="Courier New"/>
          <w:b/>
        </w:rPr>
      </w:pPr>
      <w:r>
        <w:rPr>
          <w:sz w:val="20"/>
        </w:rPr>
        <w:t>The</w:t>
      </w:r>
      <w:r>
        <w:rPr>
          <w:spacing w:val="-13"/>
          <w:sz w:val="20"/>
        </w:rPr>
        <w:t xml:space="preserve"> </w:t>
      </w:r>
      <w:proofErr w:type="spellStart"/>
      <w:r>
        <w:rPr>
          <w:rFonts w:ascii="Courier New"/>
          <w:b/>
        </w:rPr>
        <w:t>MainActivity</w:t>
      </w:r>
      <w:proofErr w:type="spellEnd"/>
      <w:r>
        <w:rPr>
          <w:rFonts w:ascii="Courier New"/>
          <w:b/>
          <w:spacing w:val="-80"/>
        </w:rPr>
        <w:t xml:space="preserve"> </w:t>
      </w:r>
      <w:r>
        <w:rPr>
          <w:sz w:val="20"/>
        </w:rPr>
        <w:t>implements</w:t>
      </w:r>
      <w:r>
        <w:rPr>
          <w:spacing w:val="-4"/>
          <w:sz w:val="20"/>
        </w:rPr>
        <w:t xml:space="preserve"> </w:t>
      </w:r>
      <w:r>
        <w:rPr>
          <w:sz w:val="20"/>
        </w:rPr>
        <w:t>the</w:t>
      </w:r>
      <w:r>
        <w:rPr>
          <w:spacing w:val="-5"/>
          <w:sz w:val="20"/>
        </w:rPr>
        <w:t xml:space="preserve"> </w:t>
      </w:r>
      <w:proofErr w:type="spellStart"/>
      <w:r>
        <w:rPr>
          <w:rFonts w:ascii="Courier New"/>
          <w:b/>
        </w:rPr>
        <w:t>AnswersListener</w:t>
      </w:r>
      <w:proofErr w:type="spellEnd"/>
      <w:r>
        <w:rPr>
          <w:rFonts w:ascii="Courier New"/>
          <w:b/>
          <w:spacing w:val="-80"/>
        </w:rPr>
        <w:t xml:space="preserve"> </w:t>
      </w:r>
      <w:r>
        <w:rPr>
          <w:sz w:val="20"/>
        </w:rPr>
        <w:t>and</w:t>
      </w:r>
      <w:r>
        <w:rPr>
          <w:spacing w:val="-5"/>
          <w:sz w:val="20"/>
        </w:rPr>
        <w:t xml:space="preserve"> </w:t>
      </w:r>
      <w:r>
        <w:rPr>
          <w:sz w:val="20"/>
        </w:rPr>
        <w:t>in</w:t>
      </w:r>
      <w:r>
        <w:rPr>
          <w:spacing w:val="-4"/>
          <w:sz w:val="20"/>
        </w:rPr>
        <w:t xml:space="preserve"> </w:t>
      </w:r>
      <w:r>
        <w:rPr>
          <w:sz w:val="20"/>
        </w:rPr>
        <w:t>the</w:t>
      </w:r>
      <w:r>
        <w:rPr>
          <w:spacing w:val="-4"/>
          <w:sz w:val="20"/>
        </w:rPr>
        <w:t xml:space="preserve"> </w:t>
      </w:r>
      <w:proofErr w:type="spellStart"/>
      <w:r>
        <w:rPr>
          <w:rFonts w:ascii="Courier New"/>
          <w:b/>
          <w:spacing w:val="-2"/>
        </w:rPr>
        <w:t>onSelected</w:t>
      </w:r>
      <w:proofErr w:type="spellEnd"/>
    </w:p>
    <w:p w14:paraId="0C9EA800" w14:textId="77777777" w:rsidR="003D76C2" w:rsidRDefault="00000000">
      <w:pPr>
        <w:pStyle w:val="BodyText"/>
        <w:ind w:left="104"/>
      </w:pPr>
      <w:r>
        <w:t>function,</w:t>
      </w:r>
      <w:r>
        <w:rPr>
          <w:spacing w:val="-2"/>
        </w:rPr>
        <w:t xml:space="preserve"> </w:t>
      </w:r>
      <w:r>
        <w:t>retrieves</w:t>
      </w:r>
      <w:r>
        <w:rPr>
          <w:spacing w:val="-3"/>
        </w:rPr>
        <w:t xml:space="preserve"> </w:t>
      </w:r>
      <w:r>
        <w:t>the</w:t>
      </w:r>
      <w:r>
        <w:rPr>
          <w:spacing w:val="-2"/>
        </w:rPr>
        <w:t xml:space="preserve"> </w:t>
      </w:r>
      <w:r>
        <w:t>result</w:t>
      </w:r>
      <w:r>
        <w:rPr>
          <w:spacing w:val="-3"/>
        </w:rPr>
        <w:t xml:space="preserve"> </w:t>
      </w:r>
      <w:r>
        <w:t>of</w:t>
      </w:r>
      <w:r>
        <w:rPr>
          <w:spacing w:val="-2"/>
        </w:rPr>
        <w:t xml:space="preserve"> </w:t>
      </w:r>
      <w:r>
        <w:t>the</w:t>
      </w:r>
      <w:r>
        <w:rPr>
          <w:spacing w:val="-2"/>
        </w:rPr>
        <w:t xml:space="preserve"> </w:t>
      </w:r>
      <w:r>
        <w:t>user</w:t>
      </w:r>
      <w:r>
        <w:rPr>
          <w:spacing w:val="-2"/>
        </w:rPr>
        <w:t xml:space="preserve"> </w:t>
      </w:r>
      <w:r>
        <w:t>clicking</w:t>
      </w:r>
      <w:r>
        <w:rPr>
          <w:spacing w:val="-2"/>
        </w:rPr>
        <w:t xml:space="preserve"> </w:t>
      </w:r>
      <w:r>
        <w:t>on</w:t>
      </w:r>
      <w:r>
        <w:rPr>
          <w:spacing w:val="-2"/>
        </w:rPr>
        <w:t xml:space="preserve"> </w:t>
      </w:r>
      <w:r>
        <w:t>one</w:t>
      </w:r>
      <w:r>
        <w:rPr>
          <w:spacing w:val="-2"/>
        </w:rPr>
        <w:t xml:space="preserve"> </w:t>
      </w:r>
      <w:r>
        <w:t>of</w:t>
      </w:r>
      <w:r>
        <w:rPr>
          <w:spacing w:val="-2"/>
        </w:rPr>
        <w:t xml:space="preserve"> </w:t>
      </w:r>
      <w:r>
        <w:t>the</w:t>
      </w:r>
      <w:r>
        <w:rPr>
          <w:spacing w:val="-2"/>
        </w:rPr>
        <w:t xml:space="preserve"> </w:t>
      </w:r>
      <w:r>
        <w:t>question</w:t>
      </w:r>
      <w:r>
        <w:rPr>
          <w:spacing w:val="-2"/>
        </w:rPr>
        <w:t xml:space="preserve"> buttons</w:t>
      </w:r>
    </w:p>
    <w:p w14:paraId="3D9FCA76" w14:textId="77777777" w:rsidR="003D76C2" w:rsidRDefault="00000000">
      <w:pPr>
        <w:spacing w:before="7"/>
        <w:ind w:left="104" w:right="882"/>
        <w:rPr>
          <w:rFonts w:ascii="Courier New"/>
          <w:b/>
        </w:rPr>
      </w:pPr>
      <w:r>
        <w:rPr>
          <w:sz w:val="20"/>
        </w:rPr>
        <w:t xml:space="preserve">by creating the </w:t>
      </w:r>
      <w:proofErr w:type="spellStart"/>
      <w:r>
        <w:rPr>
          <w:rFonts w:ascii="Courier New"/>
          <w:b/>
        </w:rPr>
        <w:t>AnswersFragment</w:t>
      </w:r>
      <w:proofErr w:type="spellEnd"/>
      <w:r>
        <w:rPr>
          <w:rFonts w:ascii="Courier New"/>
          <w:b/>
          <w:spacing w:val="-68"/>
        </w:rPr>
        <w:t xml:space="preserve"> </w:t>
      </w:r>
      <w:r>
        <w:rPr>
          <w:sz w:val="20"/>
        </w:rPr>
        <w:t xml:space="preserve">and passing in the </w:t>
      </w:r>
      <w:proofErr w:type="spellStart"/>
      <w:r>
        <w:rPr>
          <w:rFonts w:ascii="Courier New"/>
          <w:b/>
        </w:rPr>
        <w:t>questionId</w:t>
      </w:r>
      <w:proofErr w:type="spellEnd"/>
      <w:r>
        <w:rPr>
          <w:rFonts w:ascii="Courier New"/>
          <w:b/>
          <w:spacing w:val="-68"/>
        </w:rPr>
        <w:t xml:space="preserve"> </w:t>
      </w:r>
      <w:r>
        <w:rPr>
          <w:sz w:val="20"/>
        </w:rPr>
        <w:t>of the question</w:t>
      </w:r>
      <w:r>
        <w:rPr>
          <w:spacing w:val="-7"/>
          <w:sz w:val="20"/>
        </w:rPr>
        <w:t xml:space="preserve"> </w:t>
      </w:r>
      <w:r>
        <w:rPr>
          <w:sz w:val="20"/>
        </w:rPr>
        <w:t>button</w:t>
      </w:r>
      <w:r>
        <w:rPr>
          <w:spacing w:val="-4"/>
          <w:sz w:val="20"/>
        </w:rPr>
        <w:t xml:space="preserve"> </w:t>
      </w:r>
      <w:r>
        <w:rPr>
          <w:sz w:val="20"/>
        </w:rPr>
        <w:t>to</w:t>
      </w:r>
      <w:r>
        <w:rPr>
          <w:spacing w:val="-4"/>
          <w:sz w:val="20"/>
        </w:rPr>
        <w:t xml:space="preserve"> </w:t>
      </w:r>
      <w:r>
        <w:rPr>
          <w:sz w:val="20"/>
        </w:rPr>
        <w:t>the</w:t>
      </w:r>
      <w:r>
        <w:rPr>
          <w:spacing w:val="-6"/>
          <w:sz w:val="20"/>
        </w:rPr>
        <w:t xml:space="preserve"> </w:t>
      </w:r>
      <w:proofErr w:type="spellStart"/>
      <w:r>
        <w:rPr>
          <w:rFonts w:ascii="Courier New"/>
          <w:b/>
        </w:rPr>
        <w:t>newInstance</w:t>
      </w:r>
      <w:proofErr w:type="spellEnd"/>
      <w:r>
        <w:rPr>
          <w:rFonts w:ascii="Courier New"/>
          <w:b/>
          <w:spacing w:val="-80"/>
        </w:rPr>
        <w:t xml:space="preserve"> </w:t>
      </w:r>
      <w:r>
        <w:rPr>
          <w:sz w:val="20"/>
        </w:rPr>
        <w:t>static</w:t>
      </w:r>
      <w:r>
        <w:rPr>
          <w:spacing w:val="-4"/>
          <w:sz w:val="20"/>
        </w:rPr>
        <w:t xml:space="preserve"> </w:t>
      </w:r>
      <w:r>
        <w:rPr>
          <w:sz w:val="20"/>
        </w:rPr>
        <w:t>method,</w:t>
      </w:r>
      <w:r>
        <w:rPr>
          <w:spacing w:val="-5"/>
          <w:sz w:val="20"/>
        </w:rPr>
        <w:t xml:space="preserve"> </w:t>
      </w:r>
      <w:r>
        <w:rPr>
          <w:sz w:val="20"/>
        </w:rPr>
        <w:t>which</w:t>
      </w:r>
      <w:r>
        <w:rPr>
          <w:spacing w:val="-4"/>
          <w:sz w:val="20"/>
        </w:rPr>
        <w:t xml:space="preserve"> </w:t>
      </w:r>
      <w:r>
        <w:rPr>
          <w:sz w:val="20"/>
        </w:rPr>
        <w:t>sets</w:t>
      </w:r>
      <w:r>
        <w:rPr>
          <w:spacing w:val="-4"/>
          <w:sz w:val="20"/>
        </w:rPr>
        <w:t xml:space="preserve"> </w:t>
      </w:r>
      <w:r>
        <w:rPr>
          <w:sz w:val="20"/>
        </w:rPr>
        <w:t>the</w:t>
      </w:r>
      <w:r>
        <w:rPr>
          <w:spacing w:val="-4"/>
          <w:sz w:val="20"/>
        </w:rPr>
        <w:t xml:space="preserve"> </w:t>
      </w:r>
      <w:proofErr w:type="spellStart"/>
      <w:r>
        <w:rPr>
          <w:rFonts w:ascii="Courier New"/>
          <w:b/>
        </w:rPr>
        <w:t>questionId</w:t>
      </w:r>
      <w:proofErr w:type="spellEnd"/>
      <w:r>
        <w:rPr>
          <w:rFonts w:ascii="Courier New"/>
          <w:b/>
        </w:rPr>
        <w:t xml:space="preserve"> </w:t>
      </w:r>
      <w:r>
        <w:rPr>
          <w:sz w:val="20"/>
        </w:rPr>
        <w:t xml:space="preserve">argument in the </w:t>
      </w:r>
      <w:proofErr w:type="spellStart"/>
      <w:r>
        <w:rPr>
          <w:rFonts w:ascii="Courier New"/>
          <w:b/>
        </w:rPr>
        <w:t>AnswersFragment</w:t>
      </w:r>
      <w:proofErr w:type="spellEnd"/>
      <w:r>
        <w:rPr>
          <w:sz w:val="20"/>
        </w:rPr>
        <w:t xml:space="preserve">. Then, the </w:t>
      </w:r>
      <w:proofErr w:type="spellStart"/>
      <w:r>
        <w:rPr>
          <w:rFonts w:ascii="Courier New"/>
          <w:b/>
        </w:rPr>
        <w:t>AnswersFragment</w:t>
      </w:r>
      <w:proofErr w:type="spellEnd"/>
    </w:p>
    <w:p w14:paraId="3626EF21" w14:textId="77777777" w:rsidR="003D76C2" w:rsidRDefault="00000000">
      <w:pPr>
        <w:spacing w:before="1"/>
        <w:ind w:left="104" w:right="882"/>
        <w:rPr>
          <w:sz w:val="20"/>
        </w:rPr>
      </w:pPr>
      <w:r>
        <w:rPr>
          <w:sz w:val="20"/>
        </w:rPr>
        <w:t xml:space="preserve">replaces the </w:t>
      </w:r>
      <w:proofErr w:type="spellStart"/>
      <w:r>
        <w:rPr>
          <w:rFonts w:ascii="Courier New"/>
          <w:b/>
        </w:rPr>
        <w:t>QuestionsFragment</w:t>
      </w:r>
      <w:proofErr w:type="spellEnd"/>
      <w:r>
        <w:rPr>
          <w:rFonts w:ascii="Courier New"/>
          <w:b/>
          <w:spacing w:val="-52"/>
        </w:rPr>
        <w:t xml:space="preserve"> </w:t>
      </w:r>
      <w:r>
        <w:rPr>
          <w:sz w:val="20"/>
        </w:rPr>
        <w:t xml:space="preserve">with </w:t>
      </w:r>
      <w:r>
        <w:rPr>
          <w:rFonts w:ascii="Courier New"/>
          <w:b/>
        </w:rPr>
        <w:t xml:space="preserve">.replace(frameLayout.id, </w:t>
      </w:r>
      <w:proofErr w:type="spellStart"/>
      <w:r>
        <w:rPr>
          <w:rFonts w:ascii="Courier New"/>
          <w:b/>
        </w:rPr>
        <w:t>answersFragment</w:t>
      </w:r>
      <w:proofErr w:type="spellEnd"/>
      <w:r>
        <w:rPr>
          <w:rFonts w:ascii="Courier New"/>
          <w:b/>
        </w:rPr>
        <w:t>)</w:t>
      </w:r>
      <w:r>
        <w:rPr>
          <w:sz w:val="20"/>
        </w:rPr>
        <w:t>,</w:t>
      </w:r>
      <w:r>
        <w:rPr>
          <w:spacing w:val="-6"/>
          <w:sz w:val="20"/>
        </w:rPr>
        <w:t xml:space="preserve"> </w:t>
      </w:r>
      <w:r>
        <w:rPr>
          <w:sz w:val="20"/>
        </w:rPr>
        <w:t>the</w:t>
      </w:r>
      <w:r>
        <w:rPr>
          <w:spacing w:val="-6"/>
          <w:sz w:val="20"/>
        </w:rPr>
        <w:t xml:space="preserve"> </w:t>
      </w:r>
      <w:r>
        <w:rPr>
          <w:sz w:val="20"/>
        </w:rPr>
        <w:t>back</w:t>
      </w:r>
      <w:r>
        <w:rPr>
          <w:spacing w:val="-6"/>
          <w:sz w:val="20"/>
        </w:rPr>
        <w:t xml:space="preserve"> </w:t>
      </w:r>
      <w:r>
        <w:rPr>
          <w:sz w:val="20"/>
        </w:rPr>
        <w:t>stack</w:t>
      </w:r>
      <w:r>
        <w:rPr>
          <w:spacing w:val="-6"/>
          <w:sz w:val="20"/>
        </w:rPr>
        <w:t xml:space="preserve"> </w:t>
      </w:r>
      <w:r>
        <w:rPr>
          <w:sz w:val="20"/>
        </w:rPr>
        <w:t>is</w:t>
      </w:r>
      <w:r>
        <w:rPr>
          <w:spacing w:val="-6"/>
          <w:sz w:val="20"/>
        </w:rPr>
        <w:t xml:space="preserve"> </w:t>
      </w:r>
      <w:r>
        <w:rPr>
          <w:sz w:val="20"/>
        </w:rPr>
        <w:t>created</w:t>
      </w:r>
      <w:r>
        <w:rPr>
          <w:spacing w:val="-6"/>
          <w:sz w:val="20"/>
        </w:rPr>
        <w:t xml:space="preserve"> </w:t>
      </w:r>
      <w:r>
        <w:rPr>
          <w:sz w:val="20"/>
        </w:rPr>
        <w:t>with</w:t>
      </w:r>
      <w:r>
        <w:rPr>
          <w:spacing w:val="-7"/>
          <w:sz w:val="20"/>
        </w:rPr>
        <w:t xml:space="preserve"> </w:t>
      </w:r>
      <w:r>
        <w:rPr>
          <w:rFonts w:ascii="Courier New"/>
          <w:b/>
        </w:rPr>
        <w:t>.</w:t>
      </w:r>
      <w:proofErr w:type="spellStart"/>
      <w:r>
        <w:rPr>
          <w:rFonts w:ascii="Courier New"/>
          <w:b/>
        </w:rPr>
        <w:t>addToBackStack</w:t>
      </w:r>
      <w:proofErr w:type="spellEnd"/>
      <w:r>
        <w:rPr>
          <w:sz w:val="20"/>
        </w:rPr>
        <w:t>(</w:t>
      </w:r>
      <w:r>
        <w:rPr>
          <w:rFonts w:ascii="Courier New"/>
          <w:b/>
        </w:rPr>
        <w:t>null)</w:t>
      </w:r>
      <w:r>
        <w:rPr>
          <w:sz w:val="20"/>
        </w:rPr>
        <w:t>, and finally, the transaction is committed (</w:t>
      </w:r>
      <w:r>
        <w:rPr>
          <w:rFonts w:ascii="Courier New"/>
          <w:b/>
        </w:rPr>
        <w:t>.commit()</w:t>
      </w:r>
      <w:r>
        <w:rPr>
          <w:sz w:val="20"/>
        </w:rPr>
        <w:t>), which executes</w:t>
      </w:r>
    </w:p>
    <w:p w14:paraId="0EB08BCD" w14:textId="77777777" w:rsidR="003D76C2" w:rsidRDefault="00000000">
      <w:pPr>
        <w:ind w:left="104" w:right="2599"/>
        <w:rPr>
          <w:sz w:val="20"/>
        </w:rPr>
      </w:pPr>
      <w:r>
        <w:rPr>
          <w:sz w:val="20"/>
        </w:rPr>
        <w:t>the</w:t>
      </w:r>
      <w:r>
        <w:rPr>
          <w:spacing w:val="-8"/>
          <w:sz w:val="20"/>
        </w:rPr>
        <w:t xml:space="preserve"> </w:t>
      </w:r>
      <w:r>
        <w:rPr>
          <w:sz w:val="20"/>
        </w:rPr>
        <w:t>transaction</w:t>
      </w:r>
      <w:r>
        <w:rPr>
          <w:spacing w:val="-8"/>
          <w:sz w:val="20"/>
        </w:rPr>
        <w:t xml:space="preserve"> </w:t>
      </w:r>
      <w:r>
        <w:rPr>
          <w:sz w:val="20"/>
        </w:rPr>
        <w:t>that</w:t>
      </w:r>
      <w:r>
        <w:rPr>
          <w:spacing w:val="-8"/>
          <w:sz w:val="20"/>
        </w:rPr>
        <w:t xml:space="preserve"> </w:t>
      </w:r>
      <w:r>
        <w:rPr>
          <w:sz w:val="20"/>
        </w:rPr>
        <w:t>began</w:t>
      </w:r>
      <w:r>
        <w:rPr>
          <w:spacing w:val="-8"/>
          <w:sz w:val="20"/>
        </w:rPr>
        <w:t xml:space="preserve"> </w:t>
      </w:r>
      <w:r>
        <w:rPr>
          <w:sz w:val="20"/>
        </w:rPr>
        <w:t>with</w:t>
      </w:r>
      <w:r>
        <w:rPr>
          <w:spacing w:val="-9"/>
          <w:sz w:val="20"/>
        </w:rPr>
        <w:t xml:space="preserve"> </w:t>
      </w:r>
      <w:proofErr w:type="spellStart"/>
      <w:r>
        <w:rPr>
          <w:rFonts w:ascii="Courier New"/>
          <w:b/>
        </w:rPr>
        <w:t>supportFragmentManager</w:t>
      </w:r>
      <w:proofErr w:type="spellEnd"/>
      <w:r>
        <w:rPr>
          <w:rFonts w:ascii="Courier New"/>
          <w:b/>
        </w:rPr>
        <w:t xml:space="preserve">. </w:t>
      </w:r>
      <w:proofErr w:type="spellStart"/>
      <w:r>
        <w:rPr>
          <w:rFonts w:ascii="Courier New"/>
          <w:b/>
          <w:spacing w:val="-2"/>
        </w:rPr>
        <w:t>beginTransaction</w:t>
      </w:r>
      <w:proofErr w:type="spellEnd"/>
      <w:r>
        <w:rPr>
          <w:rFonts w:ascii="Courier New"/>
          <w:b/>
          <w:spacing w:val="-2"/>
        </w:rPr>
        <w:t>()</w:t>
      </w:r>
      <w:r>
        <w:rPr>
          <w:spacing w:val="-2"/>
          <w:sz w:val="20"/>
        </w:rPr>
        <w:t>.</w:t>
      </w:r>
    </w:p>
    <w:p w14:paraId="25EFDD8A" w14:textId="77777777" w:rsidR="003D76C2" w:rsidRDefault="00000000">
      <w:pPr>
        <w:spacing w:before="141"/>
        <w:ind w:left="104"/>
        <w:rPr>
          <w:sz w:val="18"/>
        </w:rPr>
      </w:pPr>
      <w:r>
        <w:rPr>
          <w:sz w:val="20"/>
        </w:rPr>
        <w:t>The</w:t>
      </w:r>
      <w:r>
        <w:rPr>
          <w:spacing w:val="-4"/>
          <w:sz w:val="20"/>
        </w:rPr>
        <w:t xml:space="preserve"> </w:t>
      </w:r>
      <w:r>
        <w:rPr>
          <w:sz w:val="20"/>
        </w:rPr>
        <w:t>source</w:t>
      </w:r>
      <w:r>
        <w:rPr>
          <w:spacing w:val="-3"/>
          <w:sz w:val="20"/>
        </w:rPr>
        <w:t xml:space="preserve"> </w:t>
      </w:r>
      <w:r>
        <w:rPr>
          <w:sz w:val="20"/>
        </w:rPr>
        <w:t>for</w:t>
      </w:r>
      <w:r>
        <w:rPr>
          <w:spacing w:val="-2"/>
          <w:sz w:val="20"/>
        </w:rPr>
        <w:t xml:space="preserve"> </w:t>
      </w:r>
      <w:r>
        <w:rPr>
          <w:sz w:val="20"/>
        </w:rPr>
        <w:t>this</w:t>
      </w:r>
      <w:r>
        <w:rPr>
          <w:spacing w:val="-3"/>
          <w:sz w:val="20"/>
        </w:rPr>
        <w:t xml:space="preserve"> </w:t>
      </w:r>
      <w:r>
        <w:rPr>
          <w:sz w:val="20"/>
        </w:rPr>
        <w:t>activity</w:t>
      </w:r>
      <w:r>
        <w:rPr>
          <w:spacing w:val="-3"/>
          <w:sz w:val="20"/>
        </w:rPr>
        <w:t xml:space="preserve"> </w:t>
      </w:r>
      <w:r>
        <w:rPr>
          <w:sz w:val="20"/>
        </w:rPr>
        <w:t>is</w:t>
      </w:r>
      <w:r>
        <w:rPr>
          <w:spacing w:val="-3"/>
          <w:sz w:val="20"/>
        </w:rPr>
        <w:t xml:space="preserve"> </w:t>
      </w:r>
      <w:r>
        <w:rPr>
          <w:sz w:val="20"/>
        </w:rPr>
        <w:t>at</w:t>
      </w:r>
      <w:r>
        <w:rPr>
          <w:spacing w:val="-2"/>
          <w:sz w:val="20"/>
        </w:rPr>
        <w:t xml:space="preserve"> </w:t>
      </w:r>
      <w:hyperlink r:id="rId41">
        <w:r>
          <w:rPr>
            <w:color w:val="275B9B"/>
            <w:spacing w:val="-2"/>
            <w:sz w:val="18"/>
            <w:u w:val="single" w:color="275B9B"/>
          </w:rPr>
          <w:t>http://packt.live/35WMXrZ</w:t>
        </w:r>
      </w:hyperlink>
    </w:p>
    <w:p w14:paraId="7E12B518" w14:textId="77777777" w:rsidR="003D76C2" w:rsidRDefault="003D76C2">
      <w:pPr>
        <w:rPr>
          <w:sz w:val="18"/>
        </w:rPr>
        <w:sectPr w:rsidR="003D76C2">
          <w:pgSz w:w="10800" w:h="13320"/>
          <w:pgMar w:top="1120" w:right="920" w:bottom="280" w:left="940" w:header="695" w:footer="0" w:gutter="0"/>
          <w:cols w:space="720"/>
        </w:sectPr>
      </w:pPr>
    </w:p>
    <w:p w14:paraId="2EBA623D" w14:textId="77777777" w:rsidR="003D76C2" w:rsidRDefault="00000000">
      <w:pPr>
        <w:pStyle w:val="Heading1"/>
        <w:ind w:left="816"/>
      </w:pPr>
      <w:r>
        <w:lastRenderedPageBreak/>
        <w:t>Chapter</w:t>
      </w:r>
      <w:r>
        <w:rPr>
          <w:spacing w:val="-2"/>
        </w:rPr>
        <w:t xml:space="preserve"> </w:t>
      </w:r>
      <w:r>
        <w:t xml:space="preserve">4: Building App </w:t>
      </w:r>
      <w:r>
        <w:rPr>
          <w:spacing w:val="-2"/>
        </w:rPr>
        <w:t>Navigation</w:t>
      </w:r>
    </w:p>
    <w:p w14:paraId="3F579634" w14:textId="77777777" w:rsidR="003D76C2" w:rsidRDefault="00000000">
      <w:pPr>
        <w:pStyle w:val="Heading2"/>
        <w:ind w:left="816"/>
      </w:pPr>
      <w:r>
        <w:t>Activity</w:t>
      </w:r>
      <w:r>
        <w:rPr>
          <w:spacing w:val="-4"/>
        </w:rPr>
        <w:t xml:space="preserve"> </w:t>
      </w:r>
      <w:r>
        <w:t>4.01:</w:t>
      </w:r>
      <w:r>
        <w:rPr>
          <w:spacing w:val="-1"/>
        </w:rPr>
        <w:t xml:space="preserve"> </w:t>
      </w:r>
      <w:r>
        <w:t>Building</w:t>
      </w:r>
      <w:r>
        <w:rPr>
          <w:spacing w:val="-1"/>
        </w:rPr>
        <w:t xml:space="preserve"> </w:t>
      </w:r>
      <w:r>
        <w:t>Primary</w:t>
      </w:r>
      <w:r>
        <w:rPr>
          <w:spacing w:val="-1"/>
        </w:rPr>
        <w:t xml:space="preserve"> </w:t>
      </w:r>
      <w:r>
        <w:t>and</w:t>
      </w:r>
      <w:r>
        <w:rPr>
          <w:spacing w:val="-1"/>
        </w:rPr>
        <w:t xml:space="preserve"> </w:t>
      </w:r>
      <w:r>
        <w:t>Secondary</w:t>
      </w:r>
      <w:r>
        <w:rPr>
          <w:spacing w:val="-1"/>
        </w:rPr>
        <w:t xml:space="preserve"> </w:t>
      </w:r>
      <w:r>
        <w:t>App</w:t>
      </w:r>
      <w:r>
        <w:rPr>
          <w:spacing w:val="-1"/>
        </w:rPr>
        <w:t xml:space="preserve"> </w:t>
      </w:r>
      <w:r>
        <w:rPr>
          <w:spacing w:val="-2"/>
        </w:rPr>
        <w:t>Navigation</w:t>
      </w:r>
    </w:p>
    <w:p w14:paraId="1E2A0CC7" w14:textId="77777777" w:rsidR="003D76C2" w:rsidRDefault="00000000">
      <w:pPr>
        <w:pStyle w:val="Heading3"/>
        <w:ind w:left="816"/>
      </w:pPr>
      <w:r>
        <w:rPr>
          <w:spacing w:val="-2"/>
        </w:rPr>
        <w:t>Solution:</w:t>
      </w:r>
    </w:p>
    <w:p w14:paraId="4E38F77F" w14:textId="77777777" w:rsidR="003D76C2" w:rsidRDefault="00000000">
      <w:pPr>
        <w:pStyle w:val="ListParagraph"/>
        <w:numPr>
          <w:ilvl w:val="0"/>
          <w:numId w:val="13"/>
        </w:numPr>
        <w:tabs>
          <w:tab w:val="left" w:pos="1267"/>
        </w:tabs>
        <w:spacing w:before="148" w:line="266" w:lineRule="auto"/>
        <w:ind w:right="320"/>
        <w:jc w:val="left"/>
        <w:rPr>
          <w:rFonts w:ascii="Courier New"/>
          <w:b/>
        </w:rPr>
      </w:pPr>
      <w:r>
        <w:rPr>
          <w:sz w:val="20"/>
        </w:rPr>
        <w:t>Create</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app</w:t>
      </w:r>
      <w:r>
        <w:rPr>
          <w:spacing w:val="-4"/>
          <w:sz w:val="20"/>
        </w:rPr>
        <w:t xml:space="preserve"> </w:t>
      </w:r>
      <w:r>
        <w:rPr>
          <w:sz w:val="20"/>
        </w:rPr>
        <w:t>in</w:t>
      </w:r>
      <w:r>
        <w:rPr>
          <w:spacing w:val="-3"/>
          <w:sz w:val="20"/>
        </w:rPr>
        <w:t xml:space="preserve"> </w:t>
      </w:r>
      <w:r>
        <w:rPr>
          <w:sz w:val="20"/>
        </w:rPr>
        <w:t>Android</w:t>
      </w:r>
      <w:r>
        <w:rPr>
          <w:spacing w:val="-3"/>
          <w:sz w:val="20"/>
        </w:rPr>
        <w:t xml:space="preserve"> </w:t>
      </w:r>
      <w:r>
        <w:rPr>
          <w:sz w:val="20"/>
        </w:rPr>
        <w:t>Studio</w:t>
      </w:r>
      <w:r>
        <w:rPr>
          <w:spacing w:val="-3"/>
          <w:sz w:val="20"/>
        </w:rPr>
        <w:t xml:space="preserve"> </w:t>
      </w:r>
      <w:r>
        <w:rPr>
          <w:sz w:val="20"/>
        </w:rPr>
        <w:t>with</w:t>
      </w:r>
      <w:r>
        <w:rPr>
          <w:spacing w:val="-3"/>
          <w:sz w:val="20"/>
        </w:rPr>
        <w:t xml:space="preserve"> </w:t>
      </w:r>
      <w:r>
        <w:rPr>
          <w:sz w:val="20"/>
        </w:rPr>
        <w:t>an</w:t>
      </w:r>
      <w:r>
        <w:rPr>
          <w:spacing w:val="-4"/>
          <w:sz w:val="20"/>
        </w:rPr>
        <w:t xml:space="preserve"> </w:t>
      </w:r>
      <w:r>
        <w:rPr>
          <w:sz w:val="20"/>
        </w:rPr>
        <w:t>empty</w:t>
      </w:r>
      <w:r>
        <w:rPr>
          <w:spacing w:val="-3"/>
          <w:sz w:val="20"/>
        </w:rPr>
        <w:t xml:space="preserve"> </w:t>
      </w:r>
      <w:r>
        <w:rPr>
          <w:sz w:val="20"/>
        </w:rPr>
        <w:t>activity</w:t>
      </w:r>
      <w:r>
        <w:rPr>
          <w:spacing w:val="-4"/>
          <w:sz w:val="20"/>
        </w:rPr>
        <w:t xml:space="preserve"> </w:t>
      </w:r>
      <w:r>
        <w:rPr>
          <w:sz w:val="20"/>
        </w:rPr>
        <w:t>called</w:t>
      </w:r>
      <w:r>
        <w:rPr>
          <w:spacing w:val="-5"/>
          <w:sz w:val="20"/>
        </w:rPr>
        <w:t xml:space="preserve"> </w:t>
      </w:r>
      <w:r>
        <w:rPr>
          <w:rFonts w:ascii="Courier New"/>
          <w:b/>
        </w:rPr>
        <w:t xml:space="preserve">Navigation </w:t>
      </w:r>
      <w:r>
        <w:rPr>
          <w:rFonts w:ascii="Courier New"/>
          <w:b/>
          <w:spacing w:val="-2"/>
        </w:rPr>
        <w:t>Activity.</w:t>
      </w:r>
    </w:p>
    <w:p w14:paraId="7A7BAEBB" w14:textId="77777777" w:rsidR="003D76C2" w:rsidRDefault="00000000">
      <w:pPr>
        <w:pStyle w:val="ListParagraph"/>
        <w:numPr>
          <w:ilvl w:val="0"/>
          <w:numId w:val="13"/>
        </w:numPr>
        <w:tabs>
          <w:tab w:val="left" w:pos="1267"/>
        </w:tabs>
        <w:spacing w:before="113"/>
        <w:ind w:hanging="361"/>
        <w:jc w:val="left"/>
        <w:rPr>
          <w:sz w:val="20"/>
        </w:rPr>
      </w:pPr>
      <w:r>
        <w:rPr>
          <w:sz w:val="20"/>
        </w:rPr>
        <w:t>Add</w:t>
      </w:r>
      <w:r>
        <w:rPr>
          <w:spacing w:val="-3"/>
          <w:sz w:val="20"/>
        </w:rPr>
        <w:t xml:space="preserve"> </w:t>
      </w:r>
      <w:r>
        <w:rPr>
          <w:sz w:val="20"/>
        </w:rPr>
        <w:t>the</w:t>
      </w:r>
      <w:r>
        <w:rPr>
          <w:spacing w:val="-1"/>
          <w:sz w:val="20"/>
        </w:rPr>
        <w:t xml:space="preserve"> </w:t>
      </w:r>
      <w:r>
        <w:rPr>
          <w:sz w:val="20"/>
        </w:rPr>
        <w:t>following dependencies</w:t>
      </w:r>
      <w:r>
        <w:rPr>
          <w:spacing w:val="-1"/>
          <w:sz w:val="20"/>
        </w:rPr>
        <w:t xml:space="preserve"> </w:t>
      </w:r>
      <w:r>
        <w:rPr>
          <w:sz w:val="20"/>
        </w:rPr>
        <w:t>to</w:t>
      </w:r>
      <w:r>
        <w:rPr>
          <w:spacing w:val="-2"/>
          <w:sz w:val="20"/>
        </w:rPr>
        <w:t xml:space="preserve"> </w:t>
      </w:r>
      <w:r>
        <w:rPr>
          <w:rFonts w:ascii="Courier New"/>
          <w:b/>
          <w:spacing w:val="-2"/>
        </w:rPr>
        <w:t>app/</w:t>
      </w:r>
      <w:proofErr w:type="spellStart"/>
      <w:r>
        <w:rPr>
          <w:rFonts w:ascii="Courier New"/>
          <w:b/>
          <w:spacing w:val="-2"/>
        </w:rPr>
        <w:t>build.gradle</w:t>
      </w:r>
      <w:proofErr w:type="spellEnd"/>
      <w:r>
        <w:rPr>
          <w:spacing w:val="-2"/>
          <w:sz w:val="20"/>
        </w:rPr>
        <w:t>:</w:t>
      </w:r>
    </w:p>
    <w:p w14:paraId="75EB35D7" w14:textId="77777777" w:rsidR="003D76C2" w:rsidRDefault="00D51F7C">
      <w:pPr>
        <w:pStyle w:val="BodyText"/>
        <w:spacing w:before="11"/>
        <w:rPr>
          <w:sz w:val="8"/>
        </w:rPr>
      </w:pPr>
      <w:r>
        <w:rPr>
          <w:noProof/>
        </w:rPr>
        <mc:AlternateContent>
          <mc:Choice Requires="wpg">
            <w:drawing>
              <wp:anchor distT="0" distB="0" distL="0" distR="0" simplePos="0" relativeHeight="487620608" behindDoc="1" locked="0" layoutInCell="1" allowOverlap="1" wp14:anchorId="4173E65F" wp14:editId="16599AB0">
                <wp:simplePos x="0" y="0"/>
                <wp:positionH relativeFrom="page">
                  <wp:posOffset>1115695</wp:posOffset>
                </wp:positionH>
                <wp:positionV relativeFrom="paragraph">
                  <wp:posOffset>91440</wp:posOffset>
                </wp:positionV>
                <wp:extent cx="5078730" cy="485775"/>
                <wp:effectExtent l="12700" t="0" r="1270" b="0"/>
                <wp:wrapTopAndBottom/>
                <wp:docPr id="1324" name="docshapegroup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8730" cy="485775"/>
                          <a:chOff x="1757" y="144"/>
                          <a:chExt cx="7998" cy="765"/>
                        </a:xfrm>
                      </wpg:grpSpPr>
                      <wps:wsp>
                        <wps:cNvPr id="1325" name="docshape217"/>
                        <wps:cNvSpPr>
                          <a:spLocks/>
                        </wps:cNvSpPr>
                        <wps:spPr bwMode="auto">
                          <a:xfrm>
                            <a:off x="1756" y="154"/>
                            <a:ext cx="7992" cy="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6" name="docshape218"/>
                        <wps:cNvSpPr>
                          <a:spLocks/>
                        </wps:cNvSpPr>
                        <wps:spPr bwMode="auto">
                          <a:xfrm>
                            <a:off x="1756" y="144"/>
                            <a:ext cx="7992" cy="765"/>
                          </a:xfrm>
                          <a:custGeom>
                            <a:avLst/>
                            <a:gdLst>
                              <a:gd name="T0" fmla="+- 0 9749 1757"/>
                              <a:gd name="T1" fmla="*/ T0 w 7992"/>
                              <a:gd name="T2" fmla="+- 0 888 144"/>
                              <a:gd name="T3" fmla="*/ 888 h 765"/>
                              <a:gd name="T4" fmla="+- 0 1757 1757"/>
                              <a:gd name="T5" fmla="*/ T4 w 7992"/>
                              <a:gd name="T6" fmla="+- 0 888 144"/>
                              <a:gd name="T7" fmla="*/ 888 h 765"/>
                              <a:gd name="T8" fmla="+- 0 1757 1757"/>
                              <a:gd name="T9" fmla="*/ T8 w 7992"/>
                              <a:gd name="T10" fmla="+- 0 908 144"/>
                              <a:gd name="T11" fmla="*/ 908 h 765"/>
                              <a:gd name="T12" fmla="+- 0 9749 1757"/>
                              <a:gd name="T13" fmla="*/ T12 w 7992"/>
                              <a:gd name="T14" fmla="+- 0 908 144"/>
                              <a:gd name="T15" fmla="*/ 908 h 765"/>
                              <a:gd name="T16" fmla="+- 0 9749 1757"/>
                              <a:gd name="T17" fmla="*/ T16 w 7992"/>
                              <a:gd name="T18" fmla="+- 0 888 144"/>
                              <a:gd name="T19" fmla="*/ 888 h 765"/>
                              <a:gd name="T20" fmla="+- 0 9749 1757"/>
                              <a:gd name="T21" fmla="*/ T20 w 7992"/>
                              <a:gd name="T22" fmla="+- 0 144 144"/>
                              <a:gd name="T23" fmla="*/ 144 h 765"/>
                              <a:gd name="T24" fmla="+- 0 1757 1757"/>
                              <a:gd name="T25" fmla="*/ T24 w 7992"/>
                              <a:gd name="T26" fmla="+- 0 144 144"/>
                              <a:gd name="T27" fmla="*/ 144 h 765"/>
                              <a:gd name="T28" fmla="+- 0 1757 1757"/>
                              <a:gd name="T29" fmla="*/ T28 w 7992"/>
                              <a:gd name="T30" fmla="+- 0 164 144"/>
                              <a:gd name="T31" fmla="*/ 164 h 765"/>
                              <a:gd name="T32" fmla="+- 0 9749 1757"/>
                              <a:gd name="T33" fmla="*/ T32 w 7992"/>
                              <a:gd name="T34" fmla="+- 0 164 144"/>
                              <a:gd name="T35" fmla="*/ 164 h 765"/>
                              <a:gd name="T36" fmla="+- 0 9749 1757"/>
                              <a:gd name="T37" fmla="*/ T36 w 7992"/>
                              <a:gd name="T38" fmla="+- 0 144 144"/>
                              <a:gd name="T39" fmla="*/ 144 h 7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65">
                                <a:moveTo>
                                  <a:pt x="7992" y="744"/>
                                </a:moveTo>
                                <a:lnTo>
                                  <a:pt x="0" y="744"/>
                                </a:lnTo>
                                <a:lnTo>
                                  <a:pt x="0" y="764"/>
                                </a:lnTo>
                                <a:lnTo>
                                  <a:pt x="7992" y="764"/>
                                </a:lnTo>
                                <a:lnTo>
                                  <a:pt x="7992" y="7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7" name="docshape219"/>
                        <wps:cNvSpPr txBox="1">
                          <a:spLocks/>
                        </wps:cNvSpPr>
                        <wps:spPr bwMode="auto">
                          <a:xfrm>
                            <a:off x="1756" y="164"/>
                            <a:ext cx="7998" cy="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B0FD4" w14:textId="77777777" w:rsidR="003D76C2" w:rsidRDefault="00000000">
                              <w:pPr>
                                <w:spacing w:before="43" w:line="235" w:lineRule="auto"/>
                                <w:ind w:left="669" w:right="484"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androidx.navigation:navigation-fragment</w:t>
                              </w:r>
                              <w:proofErr w:type="spellEnd"/>
                              <w:r>
                                <w:rPr>
                                  <w:rFonts w:ascii="Courier New"/>
                                  <w:sz w:val="18"/>
                                </w:rPr>
                                <w:t xml:space="preserve">- </w:t>
                              </w:r>
                              <w:r>
                                <w:rPr>
                                  <w:rFonts w:ascii="Courier New"/>
                                  <w:spacing w:val="-2"/>
                                  <w:sz w:val="18"/>
                                </w:rPr>
                                <w:t>ktx:2.3.2'</w:t>
                              </w:r>
                            </w:p>
                            <w:p w14:paraId="319B2629" w14:textId="77777777" w:rsidR="003D76C2" w:rsidRDefault="00000000">
                              <w:pPr>
                                <w:spacing w:before="17"/>
                                <w:ind w:left="453"/>
                                <w:rPr>
                                  <w:rFonts w:ascii="Courier New"/>
                                  <w:sz w:val="18"/>
                                </w:rPr>
                              </w:pPr>
                              <w:r>
                                <w:rPr>
                                  <w:rFonts w:ascii="Courier New"/>
                                  <w:spacing w:val="-2"/>
                                  <w:sz w:val="18"/>
                                </w:rPr>
                                <w:t>implementation</w:t>
                              </w:r>
                              <w:r>
                                <w:rPr>
                                  <w:rFonts w:ascii="Courier New"/>
                                  <w:spacing w:val="47"/>
                                  <w:sz w:val="18"/>
                                </w:rPr>
                                <w:t xml:space="preserve"> </w:t>
                              </w:r>
                              <w:r>
                                <w:rPr>
                                  <w:rFonts w:ascii="Courier New"/>
                                  <w:spacing w:val="-2"/>
                                  <w:sz w:val="18"/>
                                </w:rPr>
                                <w:t>'androidx.navigation:navigation-ui-ktx:2.3.2'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73E65F" id="docshapegroup216" o:spid="_x0000_s1175" style="position:absolute;margin-left:87.85pt;margin-top:7.2pt;width:399.9pt;height:38.25pt;z-index:-15695872;mso-wrap-distance-left:0;mso-wrap-distance-right:0;mso-position-horizontal-relative:page;mso-position-vertical-relative:text" coordorigin="1757,144" coordsize="7998,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">
                <v:rect id="docshape217" o:spid="_x0000_s1176" style="position:absolute;left:1756;top:154;width:7992;height: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" fillcolor="#f6f6f6" stroked="f">
                  <v:path arrowok="t"/>
                </v:rect>
                <v:shape id="docshape218" o:spid="_x0000_s1177" style="position:absolute;left:1756;top:144;width:7992;height:765;visibility:visible;mso-wrap-style:square;v-text-anchor:top" coordsize="7992,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" path="m7992,744l,744r,20l7992,764r,-20xm7992,l,,,20r7992,l7992,xe" fillcolor="#dadada" stroked="f">
                  <v:path arrowok="t" o:connecttype="custom" o:connectlocs="7992,888;0,888;0,908;7992,908;7992,888;7992,144;0,144;0,164;7992,164;7992,144" o:connectangles="0,0,0,0,0,0,0,0,0,0"/>
                </v:shape>
                <v:shape id="docshape219" o:spid="_x0000_s1178" type="#_x0000_t202" style="position:absolute;left:1756;top:164;width:7998;height: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" filled="f" stroked="f">
                  <v:path arrowok="t"/>
                  <v:textbox inset="0,0,0,0">
                    <w:txbxContent>
                      <w:p w14:paraId="63FB0FD4" w14:textId="77777777" w:rsidR="003D76C2" w:rsidRDefault="00000000">
                        <w:pPr>
                          <w:spacing w:before="43" w:line="235" w:lineRule="auto"/>
                          <w:ind w:left="669" w:right="484"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androidx.navigation:navigation-fragment</w:t>
                        </w:r>
                        <w:proofErr w:type="spellEnd"/>
                        <w:r>
                          <w:rPr>
                            <w:rFonts w:ascii="Courier New"/>
                            <w:sz w:val="18"/>
                          </w:rPr>
                          <w:t xml:space="preserve">- </w:t>
                        </w:r>
                        <w:r>
                          <w:rPr>
                            <w:rFonts w:ascii="Courier New"/>
                            <w:spacing w:val="-2"/>
                            <w:sz w:val="18"/>
                          </w:rPr>
                          <w:t>ktx:2.3.2'</w:t>
                        </w:r>
                      </w:p>
                      <w:p w14:paraId="319B2629" w14:textId="77777777" w:rsidR="003D76C2" w:rsidRDefault="00000000">
                        <w:pPr>
                          <w:spacing w:before="17"/>
                          <w:ind w:left="453"/>
                          <w:rPr>
                            <w:rFonts w:ascii="Courier New"/>
                            <w:sz w:val="18"/>
                          </w:rPr>
                        </w:pPr>
                        <w:r>
                          <w:rPr>
                            <w:rFonts w:ascii="Courier New"/>
                            <w:spacing w:val="-2"/>
                            <w:sz w:val="18"/>
                          </w:rPr>
                          <w:t>implementation</w:t>
                        </w:r>
                        <w:r>
                          <w:rPr>
                            <w:rFonts w:ascii="Courier New"/>
                            <w:spacing w:val="47"/>
                            <w:sz w:val="18"/>
                          </w:rPr>
                          <w:t xml:space="preserve"> </w:t>
                        </w:r>
                        <w:r>
                          <w:rPr>
                            <w:rFonts w:ascii="Courier New"/>
                            <w:spacing w:val="-2"/>
                            <w:sz w:val="18"/>
                          </w:rPr>
                          <w:t>'androidx.navigation:navigation-ui-ktx:2.3.2'</w:t>
                        </w:r>
                      </w:p>
                    </w:txbxContent>
                  </v:textbox>
                </v:shape>
                <w10:wrap type="topAndBottom" anchorx="page"/>
              </v:group>
            </w:pict>
          </mc:Fallback>
        </mc:AlternateContent>
      </w:r>
    </w:p>
    <w:p w14:paraId="5B7D6753" w14:textId="77777777" w:rsidR="003D76C2" w:rsidRDefault="00000000">
      <w:pPr>
        <w:pStyle w:val="ListParagraph"/>
        <w:numPr>
          <w:ilvl w:val="0"/>
          <w:numId w:val="13"/>
        </w:numPr>
        <w:tabs>
          <w:tab w:val="left" w:pos="1267"/>
        </w:tabs>
        <w:ind w:hanging="361"/>
        <w:jc w:val="left"/>
        <w:rPr>
          <w:sz w:val="20"/>
        </w:rPr>
      </w:pPr>
      <w:r>
        <w:rPr>
          <w:sz w:val="20"/>
        </w:rPr>
        <w:t>Replace</w:t>
      </w:r>
      <w:r>
        <w:rPr>
          <w:spacing w:val="-9"/>
          <w:sz w:val="20"/>
        </w:rPr>
        <w:t xml:space="preserve"> </w:t>
      </w:r>
      <w:r>
        <w:rPr>
          <w:rFonts w:ascii="Courier New"/>
          <w:b/>
        </w:rPr>
        <w:t>colors.xml</w:t>
      </w:r>
      <w:r>
        <w:rPr>
          <w:rFonts w:ascii="Courier New"/>
          <w:b/>
          <w:spacing w:val="-80"/>
        </w:rPr>
        <w:t xml:space="preserve"> </w:t>
      </w:r>
      <w:r>
        <w:rPr>
          <w:sz w:val="20"/>
        </w:rPr>
        <w:t>with</w:t>
      </w:r>
      <w:r>
        <w:rPr>
          <w:spacing w:val="-4"/>
          <w:sz w:val="20"/>
        </w:rPr>
        <w:t xml:space="preserve"> </w:t>
      </w:r>
      <w:r>
        <w:rPr>
          <w:sz w:val="20"/>
        </w:rPr>
        <w:t>the</w:t>
      </w:r>
      <w:r>
        <w:rPr>
          <w:spacing w:val="-4"/>
          <w:sz w:val="20"/>
        </w:rPr>
        <w:t xml:space="preserve"> </w:t>
      </w:r>
      <w:r>
        <w:rPr>
          <w:spacing w:val="-2"/>
          <w:sz w:val="20"/>
        </w:rPr>
        <w:t>following:</w:t>
      </w:r>
    </w:p>
    <w:p w14:paraId="74F1BC7B" w14:textId="77777777" w:rsidR="003D76C2" w:rsidRDefault="00000000">
      <w:pPr>
        <w:spacing w:before="204"/>
        <w:ind w:left="816"/>
        <w:rPr>
          <w:rFonts w:ascii="Courier New"/>
          <w:b/>
          <w:sz w:val="18"/>
        </w:rPr>
      </w:pPr>
      <w:r>
        <w:rPr>
          <w:rFonts w:ascii="Courier New"/>
          <w:b/>
          <w:spacing w:val="-2"/>
          <w:sz w:val="18"/>
        </w:rPr>
        <w:t>colors.xml</w:t>
      </w:r>
    </w:p>
    <w:p w14:paraId="78D8B902"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621120" behindDoc="1" locked="0" layoutInCell="1" allowOverlap="1" wp14:anchorId="0690130E" wp14:editId="6037ADA4">
                <wp:simplePos x="0" y="0"/>
                <wp:positionH relativeFrom="page">
                  <wp:posOffset>1115695</wp:posOffset>
                </wp:positionH>
                <wp:positionV relativeFrom="paragraph">
                  <wp:posOffset>99060</wp:posOffset>
                </wp:positionV>
                <wp:extent cx="5078730" cy="1108075"/>
                <wp:effectExtent l="12700" t="0" r="1270" b="0"/>
                <wp:wrapTopAndBottom/>
                <wp:docPr id="1320" name="docshapegroup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8730" cy="1108075"/>
                          <a:chOff x="1757" y="156"/>
                          <a:chExt cx="7998" cy="1745"/>
                        </a:xfrm>
                      </wpg:grpSpPr>
                      <wps:wsp>
                        <wps:cNvPr id="1321" name="docshape221"/>
                        <wps:cNvSpPr>
                          <a:spLocks/>
                        </wps:cNvSpPr>
                        <wps:spPr bwMode="auto">
                          <a:xfrm>
                            <a:off x="1756" y="166"/>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2" name="docshape222"/>
                        <wps:cNvSpPr>
                          <a:spLocks/>
                        </wps:cNvSpPr>
                        <wps:spPr bwMode="auto">
                          <a:xfrm>
                            <a:off x="1756" y="156"/>
                            <a:ext cx="7992" cy="1745"/>
                          </a:xfrm>
                          <a:custGeom>
                            <a:avLst/>
                            <a:gdLst>
                              <a:gd name="T0" fmla="+- 0 9749 1757"/>
                              <a:gd name="T1" fmla="*/ T0 w 7992"/>
                              <a:gd name="T2" fmla="+- 0 1880 156"/>
                              <a:gd name="T3" fmla="*/ 1880 h 1745"/>
                              <a:gd name="T4" fmla="+- 0 1757 1757"/>
                              <a:gd name="T5" fmla="*/ T4 w 7992"/>
                              <a:gd name="T6" fmla="+- 0 1880 156"/>
                              <a:gd name="T7" fmla="*/ 1880 h 1745"/>
                              <a:gd name="T8" fmla="+- 0 1757 1757"/>
                              <a:gd name="T9" fmla="*/ T8 w 7992"/>
                              <a:gd name="T10" fmla="+- 0 1900 156"/>
                              <a:gd name="T11" fmla="*/ 1900 h 1745"/>
                              <a:gd name="T12" fmla="+- 0 9749 1757"/>
                              <a:gd name="T13" fmla="*/ T12 w 7992"/>
                              <a:gd name="T14" fmla="+- 0 1900 156"/>
                              <a:gd name="T15" fmla="*/ 1900 h 1745"/>
                              <a:gd name="T16" fmla="+- 0 9749 1757"/>
                              <a:gd name="T17" fmla="*/ T16 w 7992"/>
                              <a:gd name="T18" fmla="+- 0 1880 156"/>
                              <a:gd name="T19" fmla="*/ 1880 h 1745"/>
                              <a:gd name="T20" fmla="+- 0 9749 1757"/>
                              <a:gd name="T21" fmla="*/ T20 w 7992"/>
                              <a:gd name="T22" fmla="+- 0 156 156"/>
                              <a:gd name="T23" fmla="*/ 156 h 1745"/>
                              <a:gd name="T24" fmla="+- 0 1757 1757"/>
                              <a:gd name="T25" fmla="*/ T24 w 7992"/>
                              <a:gd name="T26" fmla="+- 0 156 156"/>
                              <a:gd name="T27" fmla="*/ 156 h 1745"/>
                              <a:gd name="T28" fmla="+- 0 1757 1757"/>
                              <a:gd name="T29" fmla="*/ T28 w 7992"/>
                              <a:gd name="T30" fmla="+- 0 176 156"/>
                              <a:gd name="T31" fmla="*/ 176 h 1745"/>
                              <a:gd name="T32" fmla="+- 0 9749 1757"/>
                              <a:gd name="T33" fmla="*/ T32 w 7992"/>
                              <a:gd name="T34" fmla="+- 0 176 156"/>
                              <a:gd name="T35" fmla="*/ 176 h 1745"/>
                              <a:gd name="T36" fmla="+- 0 9749 1757"/>
                              <a:gd name="T37" fmla="*/ T36 w 7992"/>
                              <a:gd name="T38" fmla="+- 0 156 156"/>
                              <a:gd name="T39" fmla="*/ 156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3" name="docshape223"/>
                        <wps:cNvSpPr txBox="1">
                          <a:spLocks/>
                        </wps:cNvSpPr>
                        <wps:spPr bwMode="auto">
                          <a:xfrm>
                            <a:off x="1756" y="176"/>
                            <a:ext cx="7998"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35932"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D7193D3" w14:textId="77777777" w:rsidR="003D76C2" w:rsidRDefault="00000000">
                              <w:pPr>
                                <w:spacing w:before="76"/>
                                <w:ind w:left="453"/>
                                <w:rPr>
                                  <w:rFonts w:ascii="Courier New"/>
                                  <w:sz w:val="18"/>
                                </w:rPr>
                              </w:pPr>
                              <w:r>
                                <w:rPr>
                                  <w:rFonts w:ascii="Courier New"/>
                                  <w:spacing w:val="-2"/>
                                  <w:sz w:val="18"/>
                                </w:rPr>
                                <w:t>&lt;resources&gt;</w:t>
                              </w:r>
                            </w:p>
                            <w:p w14:paraId="3940FC7D" w14:textId="77777777" w:rsidR="003D76C2" w:rsidRDefault="00000000">
                              <w:pPr>
                                <w:spacing w:before="76"/>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w:t>
                              </w:r>
                              <w:proofErr w:type="spellStart"/>
                              <w:r>
                                <w:rPr>
                                  <w:rFonts w:ascii="Courier New"/>
                                  <w:spacing w:val="-2"/>
                                  <w:sz w:val="18"/>
                                </w:rPr>
                                <w:t>colorPrimary</w:t>
                              </w:r>
                              <w:proofErr w:type="spellEnd"/>
                              <w:r>
                                <w:rPr>
                                  <w:rFonts w:ascii="Courier New"/>
                                  <w:spacing w:val="-2"/>
                                  <w:sz w:val="18"/>
                                </w:rPr>
                                <w:t>"&gt;#6200EE&lt;/color&gt;</w:t>
                              </w:r>
                            </w:p>
                            <w:p w14:paraId="0D23248D" w14:textId="77777777" w:rsidR="003D76C2" w:rsidRDefault="00000000">
                              <w:pPr>
                                <w:spacing w:before="76"/>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w:t>
                              </w:r>
                              <w:proofErr w:type="spellStart"/>
                              <w:r>
                                <w:rPr>
                                  <w:rFonts w:ascii="Courier New"/>
                                  <w:spacing w:val="-2"/>
                                  <w:sz w:val="18"/>
                                </w:rPr>
                                <w:t>colorPrimaryDark</w:t>
                              </w:r>
                              <w:proofErr w:type="spellEnd"/>
                              <w:r>
                                <w:rPr>
                                  <w:rFonts w:ascii="Courier New"/>
                                  <w:spacing w:val="-2"/>
                                  <w:sz w:val="18"/>
                                </w:rPr>
                                <w:t>"&gt;#3700B3&lt;/color&gt;</w:t>
                              </w:r>
                            </w:p>
                            <w:p w14:paraId="183DE03C" w14:textId="77777777" w:rsidR="003D76C2" w:rsidRDefault="00000000">
                              <w:pPr>
                                <w:spacing w:before="77"/>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w:t>
                              </w:r>
                              <w:proofErr w:type="spellStart"/>
                              <w:r>
                                <w:rPr>
                                  <w:rFonts w:ascii="Courier New"/>
                                  <w:spacing w:val="-2"/>
                                  <w:sz w:val="18"/>
                                </w:rPr>
                                <w:t>colorAccent</w:t>
                              </w:r>
                              <w:proofErr w:type="spellEnd"/>
                              <w:r>
                                <w:rPr>
                                  <w:rFonts w:ascii="Courier New"/>
                                  <w:spacing w:val="-2"/>
                                  <w:sz w:val="18"/>
                                </w:rPr>
                                <w:t>"&gt;#03DAC5&lt;/color&gt;</w:t>
                              </w:r>
                            </w:p>
                            <w:p w14:paraId="18D01B51" w14:textId="77777777" w:rsidR="003D76C2" w:rsidRDefault="00000000">
                              <w:pPr>
                                <w:spacing w:before="76"/>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90130E" id="docshapegroup220" o:spid="_x0000_s1179" style="position:absolute;margin-left:87.85pt;margin-top:7.8pt;width:399.9pt;height:87.25pt;z-index:-15695360;mso-wrap-distance-left:0;mso-wrap-distance-right:0;mso-position-horizontal-relative:page;mso-position-vertical-relative:text" coordorigin="1757,156" coordsize="7998,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">
                <v:rect id="docshape221" o:spid="_x0000_s1180" style="position:absolute;left:1756;top:166;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" fillcolor="#f6f6f6" stroked="f">
                  <v:path arrowok="t"/>
                </v:rect>
                <v:shape id="docshape222" o:spid="_x0000_s1181" style="position:absolute;left:1756;top:156;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" path="m7992,1724l,1724r,20l7992,1744r,-20xm7992,l,,,20r7992,l7992,xe" fillcolor="#dadada" stroked="f">
                  <v:path arrowok="t" o:connecttype="custom" o:connectlocs="7992,1880;0,1880;0,1900;7992,1900;7992,1880;7992,156;0,156;0,176;7992,176;7992,156" o:connectangles="0,0,0,0,0,0,0,0,0,0"/>
                </v:shape>
                <v:shape id="docshape223" o:spid="_x0000_s1182" type="#_x0000_t202" style="position:absolute;left:1756;top:176;width:7998;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" filled="f" stroked="f">
                  <v:path arrowok="t"/>
                  <v:textbox inset="0,0,0,0">
                    <w:txbxContent>
                      <w:p w14:paraId="1AB35932"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D7193D3" w14:textId="77777777" w:rsidR="003D76C2" w:rsidRDefault="00000000">
                        <w:pPr>
                          <w:spacing w:before="76"/>
                          <w:ind w:left="453"/>
                          <w:rPr>
                            <w:rFonts w:ascii="Courier New"/>
                            <w:sz w:val="18"/>
                          </w:rPr>
                        </w:pPr>
                        <w:r>
                          <w:rPr>
                            <w:rFonts w:ascii="Courier New"/>
                            <w:spacing w:val="-2"/>
                            <w:sz w:val="18"/>
                          </w:rPr>
                          <w:t>&lt;resources&gt;</w:t>
                        </w:r>
                      </w:p>
                      <w:p w14:paraId="3940FC7D" w14:textId="77777777" w:rsidR="003D76C2" w:rsidRDefault="00000000">
                        <w:pPr>
                          <w:spacing w:before="76"/>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w:t>
                        </w:r>
                        <w:proofErr w:type="spellStart"/>
                        <w:r>
                          <w:rPr>
                            <w:rFonts w:ascii="Courier New"/>
                            <w:spacing w:val="-2"/>
                            <w:sz w:val="18"/>
                          </w:rPr>
                          <w:t>colorPrimary</w:t>
                        </w:r>
                        <w:proofErr w:type="spellEnd"/>
                        <w:r>
                          <w:rPr>
                            <w:rFonts w:ascii="Courier New"/>
                            <w:spacing w:val="-2"/>
                            <w:sz w:val="18"/>
                          </w:rPr>
                          <w:t>"&gt;#6200EE&lt;/color&gt;</w:t>
                        </w:r>
                      </w:p>
                      <w:p w14:paraId="0D23248D" w14:textId="77777777" w:rsidR="003D76C2" w:rsidRDefault="00000000">
                        <w:pPr>
                          <w:spacing w:before="76"/>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w:t>
                        </w:r>
                        <w:proofErr w:type="spellStart"/>
                        <w:r>
                          <w:rPr>
                            <w:rFonts w:ascii="Courier New"/>
                            <w:spacing w:val="-2"/>
                            <w:sz w:val="18"/>
                          </w:rPr>
                          <w:t>colorPrimaryDark</w:t>
                        </w:r>
                        <w:proofErr w:type="spellEnd"/>
                        <w:r>
                          <w:rPr>
                            <w:rFonts w:ascii="Courier New"/>
                            <w:spacing w:val="-2"/>
                            <w:sz w:val="18"/>
                          </w:rPr>
                          <w:t>"&gt;#3700B3&lt;/color&gt;</w:t>
                        </w:r>
                      </w:p>
                      <w:p w14:paraId="183DE03C" w14:textId="77777777" w:rsidR="003D76C2" w:rsidRDefault="00000000">
                        <w:pPr>
                          <w:spacing w:before="77"/>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w:t>
                        </w:r>
                        <w:proofErr w:type="spellStart"/>
                        <w:r>
                          <w:rPr>
                            <w:rFonts w:ascii="Courier New"/>
                            <w:spacing w:val="-2"/>
                            <w:sz w:val="18"/>
                          </w:rPr>
                          <w:t>colorAccent</w:t>
                        </w:r>
                        <w:proofErr w:type="spellEnd"/>
                        <w:r>
                          <w:rPr>
                            <w:rFonts w:ascii="Courier New"/>
                            <w:spacing w:val="-2"/>
                            <w:sz w:val="18"/>
                          </w:rPr>
                          <w:t>"&gt;#03DAC5&lt;/color&gt;</w:t>
                        </w:r>
                      </w:p>
                      <w:p w14:paraId="18D01B51" w14:textId="77777777" w:rsidR="003D76C2" w:rsidRDefault="00000000">
                        <w:pPr>
                          <w:spacing w:before="76"/>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2D3E8B85" w14:textId="77777777" w:rsidR="003D76C2" w:rsidRDefault="00000000">
      <w:pPr>
        <w:pStyle w:val="ListParagraph"/>
        <w:numPr>
          <w:ilvl w:val="0"/>
          <w:numId w:val="13"/>
        </w:numPr>
        <w:tabs>
          <w:tab w:val="left" w:pos="1267"/>
        </w:tabs>
        <w:ind w:hanging="361"/>
        <w:jc w:val="left"/>
        <w:rPr>
          <w:sz w:val="20"/>
        </w:rPr>
      </w:pPr>
      <w:r>
        <w:rPr>
          <w:sz w:val="20"/>
        </w:rPr>
        <w:t>Append</w:t>
      </w:r>
      <w:r>
        <w:rPr>
          <w:spacing w:val="-9"/>
          <w:sz w:val="20"/>
        </w:rPr>
        <w:t xml:space="preserve"> </w:t>
      </w:r>
      <w:r>
        <w:rPr>
          <w:rFonts w:ascii="Courier New"/>
          <w:b/>
        </w:rPr>
        <w:t>strings.xml</w:t>
      </w:r>
      <w:r>
        <w:rPr>
          <w:rFonts w:ascii="Courier New"/>
          <w:b/>
          <w:spacing w:val="-80"/>
        </w:rPr>
        <w:t xml:space="preserve"> </w:t>
      </w:r>
      <w:r>
        <w:rPr>
          <w:sz w:val="20"/>
        </w:rPr>
        <w:t>in</w:t>
      </w:r>
      <w:r>
        <w:rPr>
          <w:spacing w:val="-3"/>
          <w:sz w:val="20"/>
        </w:rPr>
        <w:t xml:space="preserve"> </w:t>
      </w:r>
      <w:r>
        <w:rPr>
          <w:sz w:val="20"/>
        </w:rPr>
        <w:t>the</w:t>
      </w:r>
      <w:r>
        <w:rPr>
          <w:spacing w:val="-3"/>
          <w:sz w:val="20"/>
        </w:rPr>
        <w:t xml:space="preserve"> </w:t>
      </w:r>
      <w:r>
        <w:rPr>
          <w:rFonts w:ascii="Courier New"/>
          <w:b/>
        </w:rPr>
        <w:t>res/values</w:t>
      </w:r>
      <w:r>
        <w:rPr>
          <w:rFonts w:ascii="Courier New"/>
          <w:b/>
          <w:spacing w:val="-80"/>
        </w:rPr>
        <w:t xml:space="preserve"> </w:t>
      </w:r>
      <w:r>
        <w:rPr>
          <w:sz w:val="20"/>
        </w:rPr>
        <w:t>folder</w:t>
      </w:r>
      <w:r>
        <w:rPr>
          <w:spacing w:val="-3"/>
          <w:sz w:val="20"/>
        </w:rPr>
        <w:t xml:space="preserve"> </w:t>
      </w:r>
      <w:r>
        <w:rPr>
          <w:sz w:val="20"/>
        </w:rPr>
        <w:t>with</w:t>
      </w:r>
      <w:r>
        <w:rPr>
          <w:spacing w:val="-2"/>
          <w:sz w:val="20"/>
        </w:rPr>
        <w:t xml:space="preserve"> </w:t>
      </w:r>
      <w:r>
        <w:rPr>
          <w:sz w:val="20"/>
        </w:rPr>
        <w:t>the</w:t>
      </w:r>
      <w:r>
        <w:rPr>
          <w:spacing w:val="-3"/>
          <w:sz w:val="20"/>
        </w:rPr>
        <w:t xml:space="preserve"> </w:t>
      </w:r>
      <w:r>
        <w:rPr>
          <w:sz w:val="20"/>
        </w:rPr>
        <w:t>following</w:t>
      </w:r>
      <w:r>
        <w:rPr>
          <w:spacing w:val="-2"/>
          <w:sz w:val="20"/>
        </w:rPr>
        <w:t xml:space="preserve"> values:</w:t>
      </w:r>
    </w:p>
    <w:p w14:paraId="537B48A7" w14:textId="77777777" w:rsidR="003D76C2" w:rsidRDefault="00D51F7C">
      <w:pPr>
        <w:pStyle w:val="BodyText"/>
        <w:spacing w:before="11"/>
        <w:rPr>
          <w:sz w:val="8"/>
        </w:rPr>
      </w:pPr>
      <w:r>
        <w:rPr>
          <w:noProof/>
        </w:rPr>
        <mc:AlternateContent>
          <mc:Choice Requires="wpg">
            <w:drawing>
              <wp:anchor distT="0" distB="0" distL="0" distR="0" simplePos="0" relativeHeight="487621632" behindDoc="1" locked="0" layoutInCell="1" allowOverlap="1" wp14:anchorId="530D5733" wp14:editId="41D72B93">
                <wp:simplePos x="0" y="0"/>
                <wp:positionH relativeFrom="page">
                  <wp:posOffset>1115695</wp:posOffset>
                </wp:positionH>
                <wp:positionV relativeFrom="paragraph">
                  <wp:posOffset>91440</wp:posOffset>
                </wp:positionV>
                <wp:extent cx="5078730" cy="2746375"/>
                <wp:effectExtent l="12700" t="0" r="1270" b="0"/>
                <wp:wrapTopAndBottom/>
                <wp:docPr id="1316" name="docshapegroup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8730" cy="2746375"/>
                          <a:chOff x="1757" y="144"/>
                          <a:chExt cx="7998" cy="4325"/>
                        </a:xfrm>
                      </wpg:grpSpPr>
                      <wps:wsp>
                        <wps:cNvPr id="1317" name="docshape225"/>
                        <wps:cNvSpPr>
                          <a:spLocks/>
                        </wps:cNvSpPr>
                        <wps:spPr bwMode="auto">
                          <a:xfrm>
                            <a:off x="1756" y="153"/>
                            <a:ext cx="7992" cy="4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8" name="docshape226"/>
                        <wps:cNvSpPr>
                          <a:spLocks/>
                        </wps:cNvSpPr>
                        <wps:spPr bwMode="auto">
                          <a:xfrm>
                            <a:off x="1756" y="143"/>
                            <a:ext cx="7992" cy="4325"/>
                          </a:xfrm>
                          <a:custGeom>
                            <a:avLst/>
                            <a:gdLst>
                              <a:gd name="T0" fmla="+- 0 9749 1757"/>
                              <a:gd name="T1" fmla="*/ T0 w 7992"/>
                              <a:gd name="T2" fmla="+- 0 4448 144"/>
                              <a:gd name="T3" fmla="*/ 4448 h 4325"/>
                              <a:gd name="T4" fmla="+- 0 1757 1757"/>
                              <a:gd name="T5" fmla="*/ T4 w 7992"/>
                              <a:gd name="T6" fmla="+- 0 4448 144"/>
                              <a:gd name="T7" fmla="*/ 4448 h 4325"/>
                              <a:gd name="T8" fmla="+- 0 1757 1757"/>
                              <a:gd name="T9" fmla="*/ T8 w 7992"/>
                              <a:gd name="T10" fmla="+- 0 4468 144"/>
                              <a:gd name="T11" fmla="*/ 4468 h 4325"/>
                              <a:gd name="T12" fmla="+- 0 9749 1757"/>
                              <a:gd name="T13" fmla="*/ T12 w 7992"/>
                              <a:gd name="T14" fmla="+- 0 4468 144"/>
                              <a:gd name="T15" fmla="*/ 4468 h 4325"/>
                              <a:gd name="T16" fmla="+- 0 9749 1757"/>
                              <a:gd name="T17" fmla="*/ T16 w 7992"/>
                              <a:gd name="T18" fmla="+- 0 4448 144"/>
                              <a:gd name="T19" fmla="*/ 4448 h 4325"/>
                              <a:gd name="T20" fmla="+- 0 9749 1757"/>
                              <a:gd name="T21" fmla="*/ T20 w 7992"/>
                              <a:gd name="T22" fmla="+- 0 144 144"/>
                              <a:gd name="T23" fmla="*/ 144 h 4325"/>
                              <a:gd name="T24" fmla="+- 0 1757 1757"/>
                              <a:gd name="T25" fmla="*/ T24 w 7992"/>
                              <a:gd name="T26" fmla="+- 0 144 144"/>
                              <a:gd name="T27" fmla="*/ 144 h 4325"/>
                              <a:gd name="T28" fmla="+- 0 1757 1757"/>
                              <a:gd name="T29" fmla="*/ T28 w 7992"/>
                              <a:gd name="T30" fmla="+- 0 164 144"/>
                              <a:gd name="T31" fmla="*/ 164 h 4325"/>
                              <a:gd name="T32" fmla="+- 0 9749 1757"/>
                              <a:gd name="T33" fmla="*/ T32 w 7992"/>
                              <a:gd name="T34" fmla="+- 0 164 144"/>
                              <a:gd name="T35" fmla="*/ 164 h 4325"/>
                              <a:gd name="T36" fmla="+- 0 9749 1757"/>
                              <a:gd name="T37" fmla="*/ T36 w 7992"/>
                              <a:gd name="T38" fmla="+- 0 144 144"/>
                              <a:gd name="T39" fmla="*/ 144 h 4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325">
                                <a:moveTo>
                                  <a:pt x="7992" y="4304"/>
                                </a:moveTo>
                                <a:lnTo>
                                  <a:pt x="0" y="4304"/>
                                </a:lnTo>
                                <a:lnTo>
                                  <a:pt x="0" y="4324"/>
                                </a:lnTo>
                                <a:lnTo>
                                  <a:pt x="7992" y="4324"/>
                                </a:lnTo>
                                <a:lnTo>
                                  <a:pt x="7992" y="4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9" name="docshape227"/>
                        <wps:cNvSpPr txBox="1">
                          <a:spLocks/>
                        </wps:cNvSpPr>
                        <wps:spPr bwMode="auto">
                          <a:xfrm>
                            <a:off x="1756" y="163"/>
                            <a:ext cx="7998" cy="4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8382E" w14:textId="77777777" w:rsidR="003D76C2" w:rsidRDefault="00000000">
                              <w:pPr>
                                <w:spacing w:before="40"/>
                                <w:ind w:left="885"/>
                                <w:rPr>
                                  <w:rFonts w:ascii="Courier New"/>
                                  <w:sz w:val="18"/>
                                </w:rPr>
                              </w:pPr>
                              <w:r>
                                <w:rPr>
                                  <w:rFonts w:ascii="Courier New"/>
                                  <w:sz w:val="18"/>
                                </w:rPr>
                                <w:t>&lt;!--</w:t>
                              </w:r>
                              <w:r>
                                <w:rPr>
                                  <w:rFonts w:ascii="Courier New"/>
                                  <w:spacing w:val="-8"/>
                                  <w:sz w:val="18"/>
                                </w:rPr>
                                <w:t xml:space="preserve"> </w:t>
                              </w:r>
                              <w:r>
                                <w:rPr>
                                  <w:rFonts w:ascii="Courier New"/>
                                  <w:sz w:val="18"/>
                                </w:rPr>
                                <w:t>Bottom</w:t>
                              </w:r>
                              <w:r>
                                <w:rPr>
                                  <w:rFonts w:ascii="Courier New"/>
                                  <w:spacing w:val="-7"/>
                                  <w:sz w:val="18"/>
                                </w:rPr>
                                <w:t xml:space="preserve"> </w:t>
                              </w:r>
                              <w:r>
                                <w:rPr>
                                  <w:rFonts w:ascii="Courier New"/>
                                  <w:sz w:val="18"/>
                                </w:rPr>
                                <w:t>Navigation</w:t>
                              </w:r>
                              <w:r>
                                <w:rPr>
                                  <w:rFonts w:ascii="Courier New"/>
                                  <w:spacing w:val="-7"/>
                                  <w:sz w:val="18"/>
                                </w:rPr>
                                <w:t xml:space="preserve"> </w:t>
                              </w:r>
                              <w:r>
                                <w:rPr>
                                  <w:rFonts w:ascii="Courier New"/>
                                  <w:sz w:val="18"/>
                                </w:rPr>
                                <w:t>--</w:t>
                              </w:r>
                              <w:r>
                                <w:rPr>
                                  <w:rFonts w:ascii="Courier New"/>
                                  <w:spacing w:val="-10"/>
                                  <w:sz w:val="18"/>
                                </w:rPr>
                                <w:t>&gt;</w:t>
                              </w:r>
                            </w:p>
                            <w:p w14:paraId="1E603D25"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name="home"&gt;Home&lt;/string&gt;</w:t>
                              </w:r>
                            </w:p>
                            <w:p w14:paraId="6D16654B"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name="account"&gt;Account&lt;/string&gt;</w:t>
                              </w:r>
                            </w:p>
                            <w:p w14:paraId="0F38D893"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mysports</w:t>
                              </w:r>
                              <w:proofErr w:type="spellEnd"/>
                              <w:r>
                                <w:rPr>
                                  <w:rFonts w:ascii="Courier New"/>
                                  <w:sz w:val="18"/>
                                </w:rPr>
                                <w:t>"&gt;My</w:t>
                              </w:r>
                              <w:r>
                                <w:rPr>
                                  <w:rFonts w:ascii="Courier New"/>
                                  <w:spacing w:val="-12"/>
                                  <w:sz w:val="18"/>
                                </w:rPr>
                                <w:t xml:space="preserve"> </w:t>
                              </w:r>
                              <w:r>
                                <w:rPr>
                                  <w:rFonts w:ascii="Courier New"/>
                                  <w:spacing w:val="-2"/>
                                  <w:sz w:val="18"/>
                                </w:rPr>
                                <w:t>Sports&lt;/string&gt;</w:t>
                              </w:r>
                            </w:p>
                            <w:p w14:paraId="12D9294A" w14:textId="77777777" w:rsidR="003D76C2" w:rsidRDefault="00000000">
                              <w:pPr>
                                <w:spacing w:before="77"/>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name="profile"&gt;Profile&lt;/string&gt;</w:t>
                              </w:r>
                            </w:p>
                            <w:p w14:paraId="3011C3F7" w14:textId="77777777" w:rsidR="003D76C2" w:rsidRDefault="003D76C2">
                              <w:pPr>
                                <w:rPr>
                                  <w:rFonts w:ascii="Courier New"/>
                                  <w:sz w:val="20"/>
                                </w:rPr>
                              </w:pPr>
                            </w:p>
                            <w:p w14:paraId="3497AA88" w14:textId="77777777" w:rsidR="003D76C2" w:rsidRDefault="00000000">
                              <w:pPr>
                                <w:spacing w:before="129"/>
                                <w:ind w:left="885"/>
                                <w:rPr>
                                  <w:rFonts w:ascii="Courier New"/>
                                  <w:sz w:val="18"/>
                                </w:rPr>
                              </w:pPr>
                              <w:r>
                                <w:rPr>
                                  <w:rFonts w:ascii="Courier New"/>
                                  <w:sz w:val="18"/>
                                </w:rPr>
                                <w:t>&lt;string</w:t>
                              </w:r>
                              <w:r>
                                <w:rPr>
                                  <w:rFonts w:ascii="Courier New"/>
                                  <w:spacing w:val="-16"/>
                                  <w:sz w:val="18"/>
                                </w:rPr>
                                <w:t xml:space="preserve"> </w:t>
                              </w:r>
                              <w:r>
                                <w:rPr>
                                  <w:rFonts w:ascii="Courier New"/>
                                  <w:sz w:val="18"/>
                                </w:rPr>
                                <w:t>name="</w:t>
                              </w:r>
                              <w:proofErr w:type="spellStart"/>
                              <w:r>
                                <w:rPr>
                                  <w:rFonts w:ascii="Courier New"/>
                                  <w:sz w:val="18"/>
                                </w:rPr>
                                <w:t>home_fragment</w:t>
                              </w:r>
                              <w:proofErr w:type="spellEnd"/>
                              <w:r>
                                <w:rPr>
                                  <w:rFonts w:ascii="Courier New"/>
                                  <w:sz w:val="18"/>
                                </w:rPr>
                                <w:t>"&gt;Home</w:t>
                              </w:r>
                              <w:r>
                                <w:rPr>
                                  <w:rFonts w:ascii="Courier New"/>
                                  <w:spacing w:val="-16"/>
                                  <w:sz w:val="18"/>
                                </w:rPr>
                                <w:t xml:space="preserve"> </w:t>
                              </w:r>
                              <w:r>
                                <w:rPr>
                                  <w:rFonts w:ascii="Courier New"/>
                                  <w:spacing w:val="-2"/>
                                  <w:sz w:val="18"/>
                                </w:rPr>
                                <w:t>Fragment&lt;/string&gt;</w:t>
                              </w:r>
                            </w:p>
                            <w:p w14:paraId="3975E80B" w14:textId="77777777" w:rsidR="003D76C2" w:rsidRDefault="00000000">
                              <w:pPr>
                                <w:spacing w:before="76"/>
                                <w:ind w:left="885"/>
                                <w:rPr>
                                  <w:rFonts w:ascii="Courier New"/>
                                  <w:sz w:val="18"/>
                                </w:rPr>
                              </w:pPr>
                              <w:r>
                                <w:rPr>
                                  <w:rFonts w:ascii="Courier New"/>
                                  <w:sz w:val="18"/>
                                </w:rPr>
                                <w:t>&lt;string</w:t>
                              </w:r>
                              <w:r>
                                <w:rPr>
                                  <w:rFonts w:ascii="Courier New"/>
                                  <w:spacing w:val="-21"/>
                                  <w:sz w:val="18"/>
                                </w:rPr>
                                <w:t xml:space="preserve"> </w:t>
                              </w:r>
                              <w:r>
                                <w:rPr>
                                  <w:rFonts w:ascii="Courier New"/>
                                  <w:sz w:val="18"/>
                                </w:rPr>
                                <w:t>name="</w:t>
                              </w:r>
                              <w:proofErr w:type="spellStart"/>
                              <w:r>
                                <w:rPr>
                                  <w:rFonts w:ascii="Courier New"/>
                                  <w:sz w:val="18"/>
                                </w:rPr>
                                <w:t>account_fragment</w:t>
                              </w:r>
                              <w:proofErr w:type="spellEnd"/>
                              <w:r>
                                <w:rPr>
                                  <w:rFonts w:ascii="Courier New"/>
                                  <w:sz w:val="18"/>
                                </w:rPr>
                                <w:t>"&gt;Account</w:t>
                              </w:r>
                              <w:r>
                                <w:rPr>
                                  <w:rFonts w:ascii="Courier New"/>
                                  <w:spacing w:val="-19"/>
                                  <w:sz w:val="18"/>
                                </w:rPr>
                                <w:t xml:space="preserve"> </w:t>
                              </w:r>
                              <w:r>
                                <w:rPr>
                                  <w:rFonts w:ascii="Courier New"/>
                                  <w:spacing w:val="-2"/>
                                  <w:sz w:val="18"/>
                                </w:rPr>
                                <w:t>Fragment&lt;/string&gt;</w:t>
                              </w:r>
                            </w:p>
                            <w:p w14:paraId="7B53B028" w14:textId="77777777" w:rsidR="003D76C2" w:rsidRDefault="00000000">
                              <w:pPr>
                                <w:spacing w:before="79" w:line="235" w:lineRule="auto"/>
                                <w:ind w:left="1101" w:right="3381"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mysports_fragment</w:t>
                              </w:r>
                              <w:proofErr w:type="spellEnd"/>
                              <w:r>
                                <w:rPr>
                                  <w:rFonts w:ascii="Courier New"/>
                                  <w:sz w:val="18"/>
                                </w:rPr>
                                <w:t>"&gt; My Sports Fragment&lt;/string&gt;</w:t>
                              </w:r>
                            </w:p>
                            <w:p w14:paraId="5499D748" w14:textId="77777777" w:rsidR="003D76C2" w:rsidRDefault="00000000">
                              <w:pPr>
                                <w:spacing w:before="18"/>
                                <w:ind w:left="885"/>
                                <w:rPr>
                                  <w:rFonts w:ascii="Courier New"/>
                                  <w:sz w:val="18"/>
                                </w:rPr>
                              </w:pPr>
                              <w:r>
                                <w:rPr>
                                  <w:rFonts w:ascii="Courier New"/>
                                  <w:spacing w:val="-8"/>
                                  <w:sz w:val="18"/>
                                </w:rPr>
                                <w:t>&lt;string</w:t>
                              </w:r>
                              <w:r>
                                <w:rPr>
                                  <w:rFonts w:ascii="Courier New"/>
                                  <w:spacing w:val="15"/>
                                  <w:sz w:val="18"/>
                                </w:rPr>
                                <w:t xml:space="preserve"> </w:t>
                              </w:r>
                              <w:r>
                                <w:rPr>
                                  <w:rFonts w:ascii="Courier New"/>
                                  <w:spacing w:val="-8"/>
                                  <w:sz w:val="18"/>
                                </w:rPr>
                                <w:t>name="</w:t>
                              </w:r>
                              <w:proofErr w:type="spellStart"/>
                              <w:r>
                                <w:rPr>
                                  <w:rFonts w:ascii="Courier New"/>
                                  <w:spacing w:val="-8"/>
                                  <w:sz w:val="18"/>
                                </w:rPr>
                                <w:t>profile_fragment</w:t>
                              </w:r>
                              <w:proofErr w:type="spellEnd"/>
                              <w:r>
                                <w:rPr>
                                  <w:rFonts w:ascii="Courier New"/>
                                  <w:spacing w:val="-8"/>
                                  <w:sz w:val="18"/>
                                </w:rPr>
                                <w:t>"&gt;Profile</w:t>
                              </w:r>
                              <w:r>
                                <w:rPr>
                                  <w:rFonts w:ascii="Courier New"/>
                                  <w:spacing w:val="16"/>
                                  <w:sz w:val="18"/>
                                </w:rPr>
                                <w:t xml:space="preserve"> </w:t>
                              </w:r>
                              <w:r>
                                <w:rPr>
                                  <w:rFonts w:ascii="Courier New"/>
                                  <w:spacing w:val="-8"/>
                                  <w:sz w:val="18"/>
                                </w:rPr>
                                <w:t>Fragment&lt;/string&gt;</w:t>
                              </w:r>
                            </w:p>
                            <w:p w14:paraId="2CE4BC99"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name="football"&gt;Football&lt;/string&gt;</w:t>
                              </w:r>
                            </w:p>
                            <w:p w14:paraId="5E241272"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name="basketball"&gt;Basketball&lt;/string&gt;</w:t>
                              </w:r>
                            </w:p>
                            <w:p w14:paraId="28E48997"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name="hockey"&gt;Hockey&lt;/string&gt;</w:t>
                              </w:r>
                            </w:p>
                            <w:p w14:paraId="627F2817" w14:textId="77777777" w:rsidR="003D76C2" w:rsidRDefault="00000000">
                              <w:pPr>
                                <w:spacing w:before="79" w:line="235" w:lineRule="auto"/>
                                <w:ind w:left="1101" w:right="3381"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football_fragment</w:t>
                              </w:r>
                              <w:proofErr w:type="spellEnd"/>
                              <w:r>
                                <w:rPr>
                                  <w:rFonts w:ascii="Courier New"/>
                                  <w:sz w:val="18"/>
                                </w:rPr>
                                <w:t>"&gt; Football Fragment&lt;/string&gt;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0D5733" id="docshapegroup224" o:spid="_x0000_s1183" style="position:absolute;margin-left:87.85pt;margin-top:7.2pt;width:399.9pt;height:216.25pt;z-index:-15694848;mso-wrap-distance-left:0;mso-wrap-distance-right:0;mso-position-horizontal-relative:page;mso-position-vertical-relative:text" coordorigin="1757,144" coordsize="7998,4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">
                <v:rect id="docshape225" o:spid="_x0000_s1184" style="position:absolute;left:1756;top:153;width:7992;height:4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" fillcolor="#f6f6f6" stroked="f">
                  <v:path arrowok="t"/>
                </v:rect>
                <v:shape id="docshape226" o:spid="_x0000_s1185" style="position:absolute;left:1756;top:143;width:7992;height:4325;visibility:visible;mso-wrap-style:square;v-text-anchor:top" coordsize="7992,4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" path="m7992,4304l,4304r,20l7992,4324r,-20xm7992,l,,,20r7992,l7992,xe" fillcolor="#dadada" stroked="f">
                  <v:path arrowok="t" o:connecttype="custom" o:connectlocs="7992,4448;0,4448;0,4468;7992,4468;7992,4448;7992,144;0,144;0,164;7992,164;7992,144" o:connectangles="0,0,0,0,0,0,0,0,0,0"/>
                </v:shape>
                <v:shape id="docshape227" o:spid="_x0000_s1186" type="#_x0000_t202" style="position:absolute;left:1756;top:163;width:7998;height:4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" filled="f" stroked="f">
                  <v:path arrowok="t"/>
                  <v:textbox inset="0,0,0,0">
                    <w:txbxContent>
                      <w:p w14:paraId="6808382E" w14:textId="77777777" w:rsidR="003D76C2" w:rsidRDefault="00000000">
                        <w:pPr>
                          <w:spacing w:before="40"/>
                          <w:ind w:left="885"/>
                          <w:rPr>
                            <w:rFonts w:ascii="Courier New"/>
                            <w:sz w:val="18"/>
                          </w:rPr>
                        </w:pPr>
                        <w:r>
                          <w:rPr>
                            <w:rFonts w:ascii="Courier New"/>
                            <w:sz w:val="18"/>
                          </w:rPr>
                          <w:t>&lt;!--</w:t>
                        </w:r>
                        <w:r>
                          <w:rPr>
                            <w:rFonts w:ascii="Courier New"/>
                            <w:spacing w:val="-8"/>
                            <w:sz w:val="18"/>
                          </w:rPr>
                          <w:t xml:space="preserve"> </w:t>
                        </w:r>
                        <w:r>
                          <w:rPr>
                            <w:rFonts w:ascii="Courier New"/>
                            <w:sz w:val="18"/>
                          </w:rPr>
                          <w:t>Bottom</w:t>
                        </w:r>
                        <w:r>
                          <w:rPr>
                            <w:rFonts w:ascii="Courier New"/>
                            <w:spacing w:val="-7"/>
                            <w:sz w:val="18"/>
                          </w:rPr>
                          <w:t xml:space="preserve"> </w:t>
                        </w:r>
                        <w:r>
                          <w:rPr>
                            <w:rFonts w:ascii="Courier New"/>
                            <w:sz w:val="18"/>
                          </w:rPr>
                          <w:t>Navigation</w:t>
                        </w:r>
                        <w:r>
                          <w:rPr>
                            <w:rFonts w:ascii="Courier New"/>
                            <w:spacing w:val="-7"/>
                            <w:sz w:val="18"/>
                          </w:rPr>
                          <w:t xml:space="preserve"> </w:t>
                        </w:r>
                        <w:r>
                          <w:rPr>
                            <w:rFonts w:ascii="Courier New"/>
                            <w:sz w:val="18"/>
                          </w:rPr>
                          <w:t>--</w:t>
                        </w:r>
                        <w:r>
                          <w:rPr>
                            <w:rFonts w:ascii="Courier New"/>
                            <w:spacing w:val="-10"/>
                            <w:sz w:val="18"/>
                          </w:rPr>
                          <w:t>&gt;</w:t>
                        </w:r>
                      </w:p>
                      <w:p w14:paraId="1E603D25"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name="home"&gt;Home&lt;/string&gt;</w:t>
                        </w:r>
                      </w:p>
                      <w:p w14:paraId="6D16654B"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name="account"&gt;Account&lt;/string&gt;</w:t>
                        </w:r>
                      </w:p>
                      <w:p w14:paraId="0F38D893"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mysports</w:t>
                        </w:r>
                        <w:proofErr w:type="spellEnd"/>
                        <w:r>
                          <w:rPr>
                            <w:rFonts w:ascii="Courier New"/>
                            <w:sz w:val="18"/>
                          </w:rPr>
                          <w:t>"&gt;My</w:t>
                        </w:r>
                        <w:r>
                          <w:rPr>
                            <w:rFonts w:ascii="Courier New"/>
                            <w:spacing w:val="-12"/>
                            <w:sz w:val="18"/>
                          </w:rPr>
                          <w:t xml:space="preserve"> </w:t>
                        </w:r>
                        <w:r>
                          <w:rPr>
                            <w:rFonts w:ascii="Courier New"/>
                            <w:spacing w:val="-2"/>
                            <w:sz w:val="18"/>
                          </w:rPr>
                          <w:t>Sports&lt;/string&gt;</w:t>
                        </w:r>
                      </w:p>
                      <w:p w14:paraId="12D9294A" w14:textId="77777777" w:rsidR="003D76C2" w:rsidRDefault="00000000">
                        <w:pPr>
                          <w:spacing w:before="77"/>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name="profile"&gt;Profile&lt;/string&gt;</w:t>
                        </w:r>
                      </w:p>
                      <w:p w14:paraId="3011C3F7" w14:textId="77777777" w:rsidR="003D76C2" w:rsidRDefault="003D76C2">
                        <w:pPr>
                          <w:rPr>
                            <w:rFonts w:ascii="Courier New"/>
                            <w:sz w:val="20"/>
                          </w:rPr>
                        </w:pPr>
                      </w:p>
                      <w:p w14:paraId="3497AA88" w14:textId="77777777" w:rsidR="003D76C2" w:rsidRDefault="00000000">
                        <w:pPr>
                          <w:spacing w:before="129"/>
                          <w:ind w:left="885"/>
                          <w:rPr>
                            <w:rFonts w:ascii="Courier New"/>
                            <w:sz w:val="18"/>
                          </w:rPr>
                        </w:pPr>
                        <w:r>
                          <w:rPr>
                            <w:rFonts w:ascii="Courier New"/>
                            <w:sz w:val="18"/>
                          </w:rPr>
                          <w:t>&lt;string</w:t>
                        </w:r>
                        <w:r>
                          <w:rPr>
                            <w:rFonts w:ascii="Courier New"/>
                            <w:spacing w:val="-16"/>
                            <w:sz w:val="18"/>
                          </w:rPr>
                          <w:t xml:space="preserve"> </w:t>
                        </w:r>
                        <w:r>
                          <w:rPr>
                            <w:rFonts w:ascii="Courier New"/>
                            <w:sz w:val="18"/>
                          </w:rPr>
                          <w:t>name="</w:t>
                        </w:r>
                        <w:proofErr w:type="spellStart"/>
                        <w:r>
                          <w:rPr>
                            <w:rFonts w:ascii="Courier New"/>
                            <w:sz w:val="18"/>
                          </w:rPr>
                          <w:t>home_fragment</w:t>
                        </w:r>
                        <w:proofErr w:type="spellEnd"/>
                        <w:r>
                          <w:rPr>
                            <w:rFonts w:ascii="Courier New"/>
                            <w:sz w:val="18"/>
                          </w:rPr>
                          <w:t>"&gt;Home</w:t>
                        </w:r>
                        <w:r>
                          <w:rPr>
                            <w:rFonts w:ascii="Courier New"/>
                            <w:spacing w:val="-16"/>
                            <w:sz w:val="18"/>
                          </w:rPr>
                          <w:t xml:space="preserve"> </w:t>
                        </w:r>
                        <w:r>
                          <w:rPr>
                            <w:rFonts w:ascii="Courier New"/>
                            <w:spacing w:val="-2"/>
                            <w:sz w:val="18"/>
                          </w:rPr>
                          <w:t>Fragment&lt;/string&gt;</w:t>
                        </w:r>
                      </w:p>
                      <w:p w14:paraId="3975E80B" w14:textId="77777777" w:rsidR="003D76C2" w:rsidRDefault="00000000">
                        <w:pPr>
                          <w:spacing w:before="76"/>
                          <w:ind w:left="885"/>
                          <w:rPr>
                            <w:rFonts w:ascii="Courier New"/>
                            <w:sz w:val="18"/>
                          </w:rPr>
                        </w:pPr>
                        <w:r>
                          <w:rPr>
                            <w:rFonts w:ascii="Courier New"/>
                            <w:sz w:val="18"/>
                          </w:rPr>
                          <w:t>&lt;string</w:t>
                        </w:r>
                        <w:r>
                          <w:rPr>
                            <w:rFonts w:ascii="Courier New"/>
                            <w:spacing w:val="-21"/>
                            <w:sz w:val="18"/>
                          </w:rPr>
                          <w:t xml:space="preserve"> </w:t>
                        </w:r>
                        <w:r>
                          <w:rPr>
                            <w:rFonts w:ascii="Courier New"/>
                            <w:sz w:val="18"/>
                          </w:rPr>
                          <w:t>name="</w:t>
                        </w:r>
                        <w:proofErr w:type="spellStart"/>
                        <w:r>
                          <w:rPr>
                            <w:rFonts w:ascii="Courier New"/>
                            <w:sz w:val="18"/>
                          </w:rPr>
                          <w:t>account_fragment</w:t>
                        </w:r>
                        <w:proofErr w:type="spellEnd"/>
                        <w:r>
                          <w:rPr>
                            <w:rFonts w:ascii="Courier New"/>
                            <w:sz w:val="18"/>
                          </w:rPr>
                          <w:t>"&gt;Account</w:t>
                        </w:r>
                        <w:r>
                          <w:rPr>
                            <w:rFonts w:ascii="Courier New"/>
                            <w:spacing w:val="-19"/>
                            <w:sz w:val="18"/>
                          </w:rPr>
                          <w:t xml:space="preserve"> </w:t>
                        </w:r>
                        <w:r>
                          <w:rPr>
                            <w:rFonts w:ascii="Courier New"/>
                            <w:spacing w:val="-2"/>
                            <w:sz w:val="18"/>
                          </w:rPr>
                          <w:t>Fragment&lt;/string&gt;</w:t>
                        </w:r>
                      </w:p>
                      <w:p w14:paraId="7B53B028" w14:textId="77777777" w:rsidR="003D76C2" w:rsidRDefault="00000000">
                        <w:pPr>
                          <w:spacing w:before="79" w:line="235" w:lineRule="auto"/>
                          <w:ind w:left="1101" w:right="3381"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mysports_fragment</w:t>
                        </w:r>
                        <w:proofErr w:type="spellEnd"/>
                        <w:r>
                          <w:rPr>
                            <w:rFonts w:ascii="Courier New"/>
                            <w:sz w:val="18"/>
                          </w:rPr>
                          <w:t>"&gt; My Sports Fragment&lt;/string&gt;</w:t>
                        </w:r>
                      </w:p>
                      <w:p w14:paraId="5499D748" w14:textId="77777777" w:rsidR="003D76C2" w:rsidRDefault="00000000">
                        <w:pPr>
                          <w:spacing w:before="18"/>
                          <w:ind w:left="885"/>
                          <w:rPr>
                            <w:rFonts w:ascii="Courier New"/>
                            <w:sz w:val="18"/>
                          </w:rPr>
                        </w:pPr>
                        <w:r>
                          <w:rPr>
                            <w:rFonts w:ascii="Courier New"/>
                            <w:spacing w:val="-8"/>
                            <w:sz w:val="18"/>
                          </w:rPr>
                          <w:t>&lt;string</w:t>
                        </w:r>
                        <w:r>
                          <w:rPr>
                            <w:rFonts w:ascii="Courier New"/>
                            <w:spacing w:val="15"/>
                            <w:sz w:val="18"/>
                          </w:rPr>
                          <w:t xml:space="preserve"> </w:t>
                        </w:r>
                        <w:r>
                          <w:rPr>
                            <w:rFonts w:ascii="Courier New"/>
                            <w:spacing w:val="-8"/>
                            <w:sz w:val="18"/>
                          </w:rPr>
                          <w:t>name="</w:t>
                        </w:r>
                        <w:proofErr w:type="spellStart"/>
                        <w:r>
                          <w:rPr>
                            <w:rFonts w:ascii="Courier New"/>
                            <w:spacing w:val="-8"/>
                            <w:sz w:val="18"/>
                          </w:rPr>
                          <w:t>profile_fragment</w:t>
                        </w:r>
                        <w:proofErr w:type="spellEnd"/>
                        <w:r>
                          <w:rPr>
                            <w:rFonts w:ascii="Courier New"/>
                            <w:spacing w:val="-8"/>
                            <w:sz w:val="18"/>
                          </w:rPr>
                          <w:t>"&gt;Profile</w:t>
                        </w:r>
                        <w:r>
                          <w:rPr>
                            <w:rFonts w:ascii="Courier New"/>
                            <w:spacing w:val="16"/>
                            <w:sz w:val="18"/>
                          </w:rPr>
                          <w:t xml:space="preserve"> </w:t>
                        </w:r>
                        <w:r>
                          <w:rPr>
                            <w:rFonts w:ascii="Courier New"/>
                            <w:spacing w:val="-8"/>
                            <w:sz w:val="18"/>
                          </w:rPr>
                          <w:t>Fragment&lt;/string&gt;</w:t>
                        </w:r>
                      </w:p>
                      <w:p w14:paraId="2CE4BC99"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name="football"&gt;Football&lt;/string&gt;</w:t>
                        </w:r>
                      </w:p>
                      <w:p w14:paraId="5E241272"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name="basketball"&gt;Basketball&lt;/string&gt;</w:t>
                        </w:r>
                      </w:p>
                      <w:p w14:paraId="28E48997"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name="hockey"&gt;Hockey&lt;/string&gt;</w:t>
                        </w:r>
                      </w:p>
                      <w:p w14:paraId="627F2817" w14:textId="77777777" w:rsidR="003D76C2" w:rsidRDefault="00000000">
                        <w:pPr>
                          <w:spacing w:before="79" w:line="235" w:lineRule="auto"/>
                          <w:ind w:left="1101" w:right="3381"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football_fragment</w:t>
                        </w:r>
                        <w:proofErr w:type="spellEnd"/>
                        <w:r>
                          <w:rPr>
                            <w:rFonts w:ascii="Courier New"/>
                            <w:sz w:val="18"/>
                          </w:rPr>
                          <w:t>"&gt; Football Fragment&lt;/string&gt;</w:t>
                        </w:r>
                      </w:p>
                    </w:txbxContent>
                  </v:textbox>
                </v:shape>
                <w10:wrap type="topAndBottom" anchorx="page"/>
              </v:group>
            </w:pict>
          </mc:Fallback>
        </mc:AlternateContent>
      </w:r>
    </w:p>
    <w:p w14:paraId="3B9F189E" w14:textId="77777777" w:rsidR="003D76C2" w:rsidRDefault="003D76C2">
      <w:pPr>
        <w:rPr>
          <w:sz w:val="8"/>
        </w:rPr>
        <w:sectPr w:rsidR="003D76C2">
          <w:headerReference w:type="even" r:id="rId42"/>
          <w:headerReference w:type="default" r:id="rId43"/>
          <w:pgSz w:w="10800" w:h="13320"/>
          <w:pgMar w:top="1120" w:right="920" w:bottom="280" w:left="940" w:header="695" w:footer="0" w:gutter="0"/>
          <w:pgNumType w:start="39"/>
          <w:cols w:space="720"/>
        </w:sectPr>
      </w:pPr>
    </w:p>
    <w:p w14:paraId="61803917" w14:textId="77777777" w:rsidR="003D76C2" w:rsidRDefault="003D76C2">
      <w:pPr>
        <w:pStyle w:val="BodyText"/>
        <w:spacing w:before="3"/>
        <w:rPr>
          <w:sz w:val="5"/>
        </w:rPr>
      </w:pPr>
    </w:p>
    <w:p w14:paraId="0F1B2371" w14:textId="77777777" w:rsidR="003D76C2" w:rsidRDefault="00D51F7C">
      <w:pPr>
        <w:pStyle w:val="BodyText"/>
        <w:ind w:left="104"/>
      </w:pPr>
      <w:r>
        <w:rPr>
          <w:noProof/>
        </w:rPr>
        <mc:AlternateContent>
          <mc:Choice Requires="wpg">
            <w:drawing>
              <wp:inline distT="0" distB="0" distL="0" distR="0" wp14:anchorId="76AF7D64" wp14:editId="456A611C">
                <wp:extent cx="5074920" cy="485775"/>
                <wp:effectExtent l="0" t="0" r="5080" b="0"/>
                <wp:docPr id="1312" name="docshapegroup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85775"/>
                          <a:chOff x="0" y="0"/>
                          <a:chExt cx="7992" cy="765"/>
                        </a:xfrm>
                      </wpg:grpSpPr>
                      <wps:wsp>
                        <wps:cNvPr id="1313" name="docshape229"/>
                        <wps:cNvSpPr>
                          <a:spLocks/>
                        </wps:cNvSpPr>
                        <wps:spPr bwMode="auto">
                          <a:xfrm>
                            <a:off x="0" y="10"/>
                            <a:ext cx="7992" cy="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4" name="docshape230"/>
                        <wps:cNvSpPr>
                          <a:spLocks/>
                        </wps:cNvSpPr>
                        <wps:spPr bwMode="auto">
                          <a:xfrm>
                            <a:off x="0" y="0"/>
                            <a:ext cx="7992" cy="765"/>
                          </a:xfrm>
                          <a:custGeom>
                            <a:avLst/>
                            <a:gdLst>
                              <a:gd name="T0" fmla="*/ 7992 w 7992"/>
                              <a:gd name="T1" fmla="*/ 744 h 765"/>
                              <a:gd name="T2" fmla="*/ 0 w 7992"/>
                              <a:gd name="T3" fmla="*/ 744 h 765"/>
                              <a:gd name="T4" fmla="*/ 0 w 7992"/>
                              <a:gd name="T5" fmla="*/ 764 h 765"/>
                              <a:gd name="T6" fmla="*/ 7992 w 7992"/>
                              <a:gd name="T7" fmla="*/ 764 h 765"/>
                              <a:gd name="T8" fmla="*/ 7992 w 7992"/>
                              <a:gd name="T9" fmla="*/ 744 h 765"/>
                              <a:gd name="T10" fmla="*/ 7992 w 7992"/>
                              <a:gd name="T11" fmla="*/ 0 h 765"/>
                              <a:gd name="T12" fmla="*/ 0 w 7992"/>
                              <a:gd name="T13" fmla="*/ 0 h 765"/>
                              <a:gd name="T14" fmla="*/ 0 w 7992"/>
                              <a:gd name="T15" fmla="*/ 20 h 765"/>
                              <a:gd name="T16" fmla="*/ 7992 w 7992"/>
                              <a:gd name="T17" fmla="*/ 20 h 765"/>
                              <a:gd name="T18" fmla="*/ 7992 w 7992"/>
                              <a:gd name="T19" fmla="*/ 0 h 7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65">
                                <a:moveTo>
                                  <a:pt x="7992" y="744"/>
                                </a:moveTo>
                                <a:lnTo>
                                  <a:pt x="0" y="744"/>
                                </a:lnTo>
                                <a:lnTo>
                                  <a:pt x="0" y="764"/>
                                </a:lnTo>
                                <a:lnTo>
                                  <a:pt x="7992" y="764"/>
                                </a:lnTo>
                                <a:lnTo>
                                  <a:pt x="7992" y="7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5" name="docshape231"/>
                        <wps:cNvSpPr txBox="1">
                          <a:spLocks/>
                        </wps:cNvSpPr>
                        <wps:spPr bwMode="auto">
                          <a:xfrm>
                            <a:off x="0" y="20"/>
                            <a:ext cx="7992" cy="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DAE12" w14:textId="77777777" w:rsidR="003D76C2" w:rsidRDefault="00000000">
                              <w:pPr>
                                <w:spacing w:before="43" w:line="235" w:lineRule="auto"/>
                                <w:ind w:left="1101" w:right="3062"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basketball_fragment</w:t>
                              </w:r>
                              <w:proofErr w:type="spellEnd"/>
                              <w:r>
                                <w:rPr>
                                  <w:rFonts w:ascii="Courier New"/>
                                  <w:sz w:val="18"/>
                                </w:rPr>
                                <w:t>"&gt; Basketball Fragment&lt;/string&gt;</w:t>
                              </w:r>
                            </w:p>
                            <w:p w14:paraId="753BDA34" w14:textId="77777777" w:rsidR="003D76C2" w:rsidRDefault="00000000">
                              <w:pPr>
                                <w:spacing w:before="17"/>
                                <w:ind w:left="885"/>
                                <w:rPr>
                                  <w:rFonts w:ascii="Courier New"/>
                                  <w:sz w:val="18"/>
                                </w:rPr>
                              </w:pPr>
                              <w:r>
                                <w:rPr>
                                  <w:rFonts w:ascii="Courier New"/>
                                  <w:sz w:val="18"/>
                                </w:rPr>
                                <w:t>&lt;string</w:t>
                              </w:r>
                              <w:r>
                                <w:rPr>
                                  <w:rFonts w:ascii="Courier New"/>
                                  <w:spacing w:val="-18"/>
                                  <w:sz w:val="18"/>
                                </w:rPr>
                                <w:t xml:space="preserve"> </w:t>
                              </w:r>
                              <w:r>
                                <w:rPr>
                                  <w:rFonts w:ascii="Courier New"/>
                                  <w:sz w:val="18"/>
                                </w:rPr>
                                <w:t>name="</w:t>
                              </w:r>
                              <w:proofErr w:type="spellStart"/>
                              <w:r>
                                <w:rPr>
                                  <w:rFonts w:ascii="Courier New"/>
                                  <w:sz w:val="18"/>
                                </w:rPr>
                                <w:t>hockey_fragment</w:t>
                              </w:r>
                              <w:proofErr w:type="spellEnd"/>
                              <w:r>
                                <w:rPr>
                                  <w:rFonts w:ascii="Courier New"/>
                                  <w:sz w:val="18"/>
                                </w:rPr>
                                <w:t>"&gt;Hockey</w:t>
                              </w:r>
                              <w:r>
                                <w:rPr>
                                  <w:rFonts w:ascii="Courier New"/>
                                  <w:spacing w:val="-18"/>
                                  <w:sz w:val="18"/>
                                </w:rPr>
                                <w:t xml:space="preserve"> </w:t>
                              </w:r>
                              <w:r>
                                <w:rPr>
                                  <w:rFonts w:ascii="Courier New"/>
                                  <w:spacing w:val="-2"/>
                                  <w:sz w:val="18"/>
                                </w:rPr>
                                <w:t>Fragment&lt;/string&gt;</w:t>
                              </w:r>
                            </w:p>
                          </w:txbxContent>
                        </wps:txbx>
                        <wps:bodyPr rot="0" vert="horz" wrap="square" lIns="0" tIns="0" rIns="0" bIns="0" anchor="t" anchorCtr="0" upright="1">
                          <a:noAutofit/>
                        </wps:bodyPr>
                      </wps:wsp>
                    </wpg:wgp>
                  </a:graphicData>
                </a:graphic>
              </wp:inline>
            </w:drawing>
          </mc:Choice>
          <mc:Fallback>
            <w:pict>
              <v:group w14:anchorId="76AF7D64" id="docshapegroup228" o:spid="_x0000_s1187" style="width:399.6pt;height:38.25pt;mso-position-horizontal-relative:char;mso-position-vertical-relative:line" coordsize="7992,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">
                <v:rect id="docshape229" o:spid="_x0000_s1188" style="position:absolute;top:10;width:7992;height: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" fillcolor="#f6f6f6" stroked="f">
                  <v:path arrowok="t"/>
                </v:rect>
                <v:shape id="docshape230" o:spid="_x0000_s1189" style="position:absolute;width:7992;height:765;visibility:visible;mso-wrap-style:square;v-text-anchor:top" coordsize="7992,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" path="m7992,744l,744r,20l7992,764r,-20xm7992,l,,,20r7992,l7992,xe" fillcolor="#dadada" stroked="f">
                  <v:path arrowok="t" o:connecttype="custom" o:connectlocs="7992,744;0,744;0,764;7992,764;7992,744;7992,0;0,0;0,20;7992,20;7992,0" o:connectangles="0,0,0,0,0,0,0,0,0,0"/>
                </v:shape>
                <v:shape id="docshape231" o:spid="_x0000_s1190" type="#_x0000_t202" style="position:absolute;top:20;width:7992;height: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" filled="f" stroked="f">
                  <v:path arrowok="t"/>
                  <v:textbox inset="0,0,0,0">
                    <w:txbxContent>
                      <w:p w14:paraId="6CEDAE12" w14:textId="77777777" w:rsidR="003D76C2" w:rsidRDefault="00000000">
                        <w:pPr>
                          <w:spacing w:before="43" w:line="235" w:lineRule="auto"/>
                          <w:ind w:left="1101" w:right="3062" w:hanging="216"/>
                          <w:rPr>
                            <w:rFonts w:ascii="Courier New"/>
                            <w:sz w:val="18"/>
                          </w:rPr>
                        </w:pPr>
                        <w:r>
                          <w:rPr>
                            <w:rFonts w:ascii="Courier New"/>
                            <w:sz w:val="18"/>
                          </w:rPr>
                          <w:t>&lt;string</w:t>
                        </w:r>
                        <w:r>
                          <w:rPr>
                            <w:rFonts w:ascii="Courier New"/>
                            <w:spacing w:val="-29"/>
                            <w:sz w:val="18"/>
                          </w:rPr>
                          <w:t xml:space="preserve"> </w:t>
                        </w:r>
                        <w:r>
                          <w:rPr>
                            <w:rFonts w:ascii="Courier New"/>
                            <w:sz w:val="18"/>
                          </w:rPr>
                          <w:t>name="</w:t>
                        </w:r>
                        <w:proofErr w:type="spellStart"/>
                        <w:r>
                          <w:rPr>
                            <w:rFonts w:ascii="Courier New"/>
                            <w:sz w:val="18"/>
                          </w:rPr>
                          <w:t>basketball_fragment</w:t>
                        </w:r>
                        <w:proofErr w:type="spellEnd"/>
                        <w:r>
                          <w:rPr>
                            <w:rFonts w:ascii="Courier New"/>
                            <w:sz w:val="18"/>
                          </w:rPr>
                          <w:t>"&gt; Basketball Fragment&lt;/string&gt;</w:t>
                        </w:r>
                      </w:p>
                      <w:p w14:paraId="753BDA34" w14:textId="77777777" w:rsidR="003D76C2" w:rsidRDefault="00000000">
                        <w:pPr>
                          <w:spacing w:before="17"/>
                          <w:ind w:left="885"/>
                          <w:rPr>
                            <w:rFonts w:ascii="Courier New"/>
                            <w:sz w:val="18"/>
                          </w:rPr>
                        </w:pPr>
                        <w:r>
                          <w:rPr>
                            <w:rFonts w:ascii="Courier New"/>
                            <w:sz w:val="18"/>
                          </w:rPr>
                          <w:t>&lt;string</w:t>
                        </w:r>
                        <w:r>
                          <w:rPr>
                            <w:rFonts w:ascii="Courier New"/>
                            <w:spacing w:val="-18"/>
                            <w:sz w:val="18"/>
                          </w:rPr>
                          <w:t xml:space="preserve"> </w:t>
                        </w:r>
                        <w:r>
                          <w:rPr>
                            <w:rFonts w:ascii="Courier New"/>
                            <w:sz w:val="18"/>
                          </w:rPr>
                          <w:t>name="</w:t>
                        </w:r>
                        <w:proofErr w:type="spellStart"/>
                        <w:r>
                          <w:rPr>
                            <w:rFonts w:ascii="Courier New"/>
                            <w:sz w:val="18"/>
                          </w:rPr>
                          <w:t>hockey_fragment</w:t>
                        </w:r>
                        <w:proofErr w:type="spellEnd"/>
                        <w:r>
                          <w:rPr>
                            <w:rFonts w:ascii="Courier New"/>
                            <w:sz w:val="18"/>
                          </w:rPr>
                          <w:t>"&gt;Hockey</w:t>
                        </w:r>
                        <w:r>
                          <w:rPr>
                            <w:rFonts w:ascii="Courier New"/>
                            <w:spacing w:val="-18"/>
                            <w:sz w:val="18"/>
                          </w:rPr>
                          <w:t xml:space="preserve"> </w:t>
                        </w:r>
                        <w:r>
                          <w:rPr>
                            <w:rFonts w:ascii="Courier New"/>
                            <w:spacing w:val="-2"/>
                            <w:sz w:val="18"/>
                          </w:rPr>
                          <w:t>Fragment&lt;/string&gt;</w:t>
                        </w:r>
                      </w:p>
                    </w:txbxContent>
                  </v:textbox>
                </v:shape>
                <w10:anchorlock/>
              </v:group>
            </w:pict>
          </mc:Fallback>
        </mc:AlternateContent>
      </w:r>
    </w:p>
    <w:p w14:paraId="1F2B51BC" w14:textId="77777777" w:rsidR="003D76C2" w:rsidRDefault="00000000">
      <w:pPr>
        <w:pStyle w:val="ListParagraph"/>
        <w:numPr>
          <w:ilvl w:val="0"/>
          <w:numId w:val="13"/>
        </w:numPr>
        <w:tabs>
          <w:tab w:val="left" w:pos="554"/>
        </w:tabs>
        <w:spacing w:before="47"/>
        <w:ind w:left="554"/>
        <w:jc w:val="left"/>
        <w:rPr>
          <w:sz w:val="20"/>
        </w:rPr>
      </w:pPr>
      <w:r>
        <w:rPr>
          <w:sz w:val="20"/>
        </w:rPr>
        <w:t>Replace</w:t>
      </w:r>
      <w:r>
        <w:rPr>
          <w:spacing w:val="-9"/>
          <w:sz w:val="20"/>
        </w:rPr>
        <w:t xml:space="preserve"> </w:t>
      </w:r>
      <w:r>
        <w:rPr>
          <w:rFonts w:ascii="Courier New"/>
          <w:b/>
        </w:rPr>
        <w:t>themes.xml</w:t>
      </w:r>
      <w:r>
        <w:rPr>
          <w:rFonts w:ascii="Courier New"/>
          <w:b/>
          <w:spacing w:val="-80"/>
        </w:rPr>
        <w:t xml:space="preserve"> </w:t>
      </w:r>
      <w:r>
        <w:rPr>
          <w:sz w:val="20"/>
        </w:rPr>
        <w:t>with</w:t>
      </w:r>
      <w:r>
        <w:rPr>
          <w:spacing w:val="-4"/>
          <w:sz w:val="20"/>
        </w:rPr>
        <w:t xml:space="preserve"> </w:t>
      </w:r>
      <w:r>
        <w:rPr>
          <w:sz w:val="20"/>
        </w:rPr>
        <w:t>the</w:t>
      </w:r>
      <w:r>
        <w:rPr>
          <w:spacing w:val="-4"/>
          <w:sz w:val="20"/>
        </w:rPr>
        <w:t xml:space="preserve"> </w:t>
      </w:r>
      <w:r>
        <w:rPr>
          <w:spacing w:val="-2"/>
          <w:sz w:val="20"/>
        </w:rPr>
        <w:t>following:</w:t>
      </w:r>
    </w:p>
    <w:p w14:paraId="5BEB6F2A" w14:textId="77777777" w:rsidR="003D76C2" w:rsidRDefault="00D51F7C">
      <w:pPr>
        <w:pStyle w:val="BodyText"/>
        <w:spacing w:before="10"/>
        <w:rPr>
          <w:sz w:val="8"/>
        </w:rPr>
      </w:pPr>
      <w:r>
        <w:rPr>
          <w:noProof/>
        </w:rPr>
        <mc:AlternateContent>
          <mc:Choice Requires="wpg">
            <w:drawing>
              <wp:anchor distT="0" distB="0" distL="0" distR="0" simplePos="0" relativeHeight="487622656" behindDoc="1" locked="0" layoutInCell="1" allowOverlap="1" wp14:anchorId="1D1C4BB6" wp14:editId="6191451B">
                <wp:simplePos x="0" y="0"/>
                <wp:positionH relativeFrom="page">
                  <wp:posOffset>662940</wp:posOffset>
                </wp:positionH>
                <wp:positionV relativeFrom="paragraph">
                  <wp:posOffset>91440</wp:posOffset>
                </wp:positionV>
                <wp:extent cx="5074920" cy="2974975"/>
                <wp:effectExtent l="0" t="0" r="5080" b="0"/>
                <wp:wrapTopAndBottom/>
                <wp:docPr id="1308" name="docshapegroup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974975"/>
                          <a:chOff x="1044" y="144"/>
                          <a:chExt cx="7992" cy="4685"/>
                        </a:xfrm>
                      </wpg:grpSpPr>
                      <wps:wsp>
                        <wps:cNvPr id="1309" name="docshape233"/>
                        <wps:cNvSpPr>
                          <a:spLocks/>
                        </wps:cNvSpPr>
                        <wps:spPr bwMode="auto">
                          <a:xfrm>
                            <a:off x="1044" y="153"/>
                            <a:ext cx="7992" cy="46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0" name="docshape234"/>
                        <wps:cNvSpPr>
                          <a:spLocks/>
                        </wps:cNvSpPr>
                        <wps:spPr bwMode="auto">
                          <a:xfrm>
                            <a:off x="1044" y="143"/>
                            <a:ext cx="7992" cy="4685"/>
                          </a:xfrm>
                          <a:custGeom>
                            <a:avLst/>
                            <a:gdLst>
                              <a:gd name="T0" fmla="+- 0 9036 1044"/>
                              <a:gd name="T1" fmla="*/ T0 w 7992"/>
                              <a:gd name="T2" fmla="+- 0 4808 144"/>
                              <a:gd name="T3" fmla="*/ 4808 h 4685"/>
                              <a:gd name="T4" fmla="+- 0 1044 1044"/>
                              <a:gd name="T5" fmla="*/ T4 w 7992"/>
                              <a:gd name="T6" fmla="+- 0 4808 144"/>
                              <a:gd name="T7" fmla="*/ 4808 h 4685"/>
                              <a:gd name="T8" fmla="+- 0 1044 1044"/>
                              <a:gd name="T9" fmla="*/ T8 w 7992"/>
                              <a:gd name="T10" fmla="+- 0 4828 144"/>
                              <a:gd name="T11" fmla="*/ 4828 h 4685"/>
                              <a:gd name="T12" fmla="+- 0 9036 1044"/>
                              <a:gd name="T13" fmla="*/ T12 w 7992"/>
                              <a:gd name="T14" fmla="+- 0 4828 144"/>
                              <a:gd name="T15" fmla="*/ 4828 h 4685"/>
                              <a:gd name="T16" fmla="+- 0 9036 1044"/>
                              <a:gd name="T17" fmla="*/ T16 w 7992"/>
                              <a:gd name="T18" fmla="+- 0 4808 144"/>
                              <a:gd name="T19" fmla="*/ 4808 h 4685"/>
                              <a:gd name="T20" fmla="+- 0 9036 1044"/>
                              <a:gd name="T21" fmla="*/ T20 w 7992"/>
                              <a:gd name="T22" fmla="+- 0 144 144"/>
                              <a:gd name="T23" fmla="*/ 144 h 4685"/>
                              <a:gd name="T24" fmla="+- 0 1044 1044"/>
                              <a:gd name="T25" fmla="*/ T24 w 7992"/>
                              <a:gd name="T26" fmla="+- 0 144 144"/>
                              <a:gd name="T27" fmla="*/ 144 h 4685"/>
                              <a:gd name="T28" fmla="+- 0 1044 1044"/>
                              <a:gd name="T29" fmla="*/ T28 w 7992"/>
                              <a:gd name="T30" fmla="+- 0 164 144"/>
                              <a:gd name="T31" fmla="*/ 164 h 4685"/>
                              <a:gd name="T32" fmla="+- 0 9036 1044"/>
                              <a:gd name="T33" fmla="*/ T32 w 7992"/>
                              <a:gd name="T34" fmla="+- 0 164 144"/>
                              <a:gd name="T35" fmla="*/ 164 h 4685"/>
                              <a:gd name="T36" fmla="+- 0 9036 1044"/>
                              <a:gd name="T37" fmla="*/ T36 w 7992"/>
                              <a:gd name="T38" fmla="+- 0 144 144"/>
                              <a:gd name="T39" fmla="*/ 144 h 4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685">
                                <a:moveTo>
                                  <a:pt x="7992" y="4664"/>
                                </a:moveTo>
                                <a:lnTo>
                                  <a:pt x="0" y="4664"/>
                                </a:lnTo>
                                <a:lnTo>
                                  <a:pt x="0" y="4684"/>
                                </a:lnTo>
                                <a:lnTo>
                                  <a:pt x="7992" y="4684"/>
                                </a:lnTo>
                                <a:lnTo>
                                  <a:pt x="7992" y="46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1" name="docshape235"/>
                        <wps:cNvSpPr txBox="1">
                          <a:spLocks/>
                        </wps:cNvSpPr>
                        <wps:spPr bwMode="auto">
                          <a:xfrm>
                            <a:off x="1044" y="163"/>
                            <a:ext cx="7992" cy="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B3135" w14:textId="77777777" w:rsidR="003D76C2" w:rsidRDefault="00000000">
                              <w:pPr>
                                <w:spacing w:before="40"/>
                                <w:ind w:left="453"/>
                                <w:rPr>
                                  <w:rFonts w:ascii="Courier New"/>
                                  <w:sz w:val="18"/>
                                </w:rPr>
                              </w:pPr>
                              <w:r>
                                <w:rPr>
                                  <w:rFonts w:ascii="Courier New"/>
                                  <w:sz w:val="18"/>
                                </w:rPr>
                                <w:t>&lt;resources</w:t>
                              </w:r>
                              <w:r>
                                <w:rPr>
                                  <w:rFonts w:ascii="Courier New"/>
                                  <w:spacing w:val="-10"/>
                                  <w:sz w:val="18"/>
                                </w:rPr>
                                <w:t xml:space="preserve"> </w:t>
                              </w:r>
                              <w:hyperlink r:id="rId44">
                                <w:r>
                                  <w:rPr>
                                    <w:rFonts w:ascii="Courier New"/>
                                    <w:spacing w:val="-2"/>
                                    <w:sz w:val="18"/>
                                  </w:rPr>
                                  <w:t>xmlns:tools="http://schemas.android.com/tools"&gt;</w:t>
                                </w:r>
                              </w:hyperlink>
                            </w:p>
                            <w:p w14:paraId="193BB9BD" w14:textId="77777777" w:rsidR="003D76C2" w:rsidRDefault="00000000">
                              <w:pPr>
                                <w:spacing w:before="76"/>
                                <w:ind w:left="885"/>
                                <w:rPr>
                                  <w:rFonts w:ascii="Courier New"/>
                                  <w:sz w:val="18"/>
                                </w:rPr>
                              </w:pPr>
                              <w:r>
                                <w:rPr>
                                  <w:rFonts w:ascii="Courier New"/>
                                  <w:sz w:val="18"/>
                                </w:rPr>
                                <w:t>&lt;!--</w:t>
                              </w:r>
                              <w:r>
                                <w:rPr>
                                  <w:rFonts w:ascii="Courier New"/>
                                  <w:spacing w:val="-7"/>
                                  <w:sz w:val="18"/>
                                </w:rPr>
                                <w:t xml:space="preserve"> </w:t>
                              </w:r>
                              <w:r>
                                <w:rPr>
                                  <w:rFonts w:ascii="Courier New"/>
                                  <w:sz w:val="18"/>
                                </w:rPr>
                                <w:t>Base</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z w:val="18"/>
                                </w:rPr>
                                <w:t>theme.</w:t>
                              </w:r>
                              <w:r>
                                <w:rPr>
                                  <w:rFonts w:ascii="Courier New"/>
                                  <w:spacing w:val="-6"/>
                                  <w:sz w:val="18"/>
                                </w:rPr>
                                <w:t xml:space="preserve"> </w:t>
                              </w:r>
                              <w:r>
                                <w:rPr>
                                  <w:rFonts w:ascii="Courier New"/>
                                  <w:sz w:val="18"/>
                                </w:rPr>
                                <w:t>--</w:t>
                              </w:r>
                              <w:r>
                                <w:rPr>
                                  <w:rFonts w:ascii="Courier New"/>
                                  <w:spacing w:val="-10"/>
                                  <w:sz w:val="18"/>
                                </w:rPr>
                                <w:t>&gt;</w:t>
                              </w:r>
                            </w:p>
                            <w:p w14:paraId="23514853" w14:textId="77777777" w:rsidR="003D76C2" w:rsidRDefault="00000000">
                              <w:pPr>
                                <w:spacing w:before="79" w:line="235" w:lineRule="auto"/>
                                <w:ind w:left="1101" w:hanging="216"/>
                                <w:rPr>
                                  <w:rFonts w:ascii="Courier New"/>
                                  <w:sz w:val="18"/>
                                </w:rPr>
                              </w:pPr>
                              <w:r>
                                <w:rPr>
                                  <w:rFonts w:ascii="Courier New"/>
                                  <w:sz w:val="18"/>
                                </w:rPr>
                                <w:t>&lt;style name="</w:t>
                              </w:r>
                              <w:proofErr w:type="spellStart"/>
                              <w:r>
                                <w:rPr>
                                  <w:rFonts w:ascii="Courier New"/>
                                  <w:sz w:val="18"/>
                                </w:rPr>
                                <w:t>Theme.NavigationActivity</w:t>
                              </w:r>
                              <w:proofErr w:type="spellEnd"/>
                              <w:r>
                                <w:rPr>
                                  <w:rFonts w:ascii="Courier New"/>
                                  <w:sz w:val="18"/>
                                </w:rPr>
                                <w:t xml:space="preserve">" </w:t>
                              </w:r>
                              <w:r>
                                <w:rPr>
                                  <w:rFonts w:ascii="Courier New"/>
                                  <w:spacing w:val="-2"/>
                                  <w:sz w:val="18"/>
                                </w:rPr>
                                <w:t>parent="</w:t>
                              </w:r>
                              <w:proofErr w:type="spellStart"/>
                              <w:r>
                                <w:rPr>
                                  <w:rFonts w:ascii="Courier New"/>
                                  <w:spacing w:val="-2"/>
                                  <w:sz w:val="18"/>
                                </w:rPr>
                                <w:t>Theme.MaterialComponents.Light.DarkActionBar</w:t>
                              </w:r>
                              <w:proofErr w:type="spellEnd"/>
                              <w:r>
                                <w:rPr>
                                  <w:rFonts w:ascii="Courier New"/>
                                  <w:spacing w:val="-2"/>
                                  <w:sz w:val="18"/>
                                </w:rPr>
                                <w:t>"&gt;</w:t>
                              </w:r>
                            </w:p>
                            <w:p w14:paraId="005068A1" w14:textId="77777777" w:rsidR="003D76C2" w:rsidRDefault="00000000">
                              <w:pPr>
                                <w:spacing w:before="18"/>
                                <w:ind w:left="1317"/>
                                <w:rPr>
                                  <w:rFonts w:ascii="Courier New"/>
                                  <w:sz w:val="18"/>
                                </w:rPr>
                              </w:pPr>
                              <w:r>
                                <w:rPr>
                                  <w:rFonts w:ascii="Courier New"/>
                                  <w:sz w:val="18"/>
                                </w:rPr>
                                <w:t>&lt;!--</w:t>
                              </w:r>
                              <w:r>
                                <w:rPr>
                                  <w:rFonts w:ascii="Courier New"/>
                                  <w:spacing w:val="-8"/>
                                  <w:sz w:val="18"/>
                                </w:rPr>
                                <w:t xml:space="preserve"> </w:t>
                              </w:r>
                              <w:r>
                                <w:rPr>
                                  <w:rFonts w:ascii="Courier New"/>
                                  <w:sz w:val="18"/>
                                </w:rPr>
                                <w:t>Customize</w:t>
                              </w:r>
                              <w:r>
                                <w:rPr>
                                  <w:rFonts w:ascii="Courier New"/>
                                  <w:spacing w:val="-6"/>
                                  <w:sz w:val="18"/>
                                </w:rPr>
                                <w:t xml:space="preserve"> </w:t>
                              </w:r>
                              <w:r>
                                <w:rPr>
                                  <w:rFonts w:ascii="Courier New"/>
                                  <w:sz w:val="18"/>
                                </w:rPr>
                                <w:t>your</w:t>
                              </w:r>
                              <w:r>
                                <w:rPr>
                                  <w:rFonts w:ascii="Courier New"/>
                                  <w:spacing w:val="-6"/>
                                  <w:sz w:val="18"/>
                                </w:rPr>
                                <w:t xml:space="preserve"> </w:t>
                              </w:r>
                              <w:r>
                                <w:rPr>
                                  <w:rFonts w:ascii="Courier New"/>
                                  <w:sz w:val="18"/>
                                </w:rPr>
                                <w:t>theme</w:t>
                              </w:r>
                              <w:r>
                                <w:rPr>
                                  <w:rFonts w:ascii="Courier New"/>
                                  <w:spacing w:val="-6"/>
                                  <w:sz w:val="18"/>
                                </w:rPr>
                                <w:t xml:space="preserve"> </w:t>
                              </w:r>
                              <w:r>
                                <w:rPr>
                                  <w:rFonts w:ascii="Courier New"/>
                                  <w:sz w:val="18"/>
                                </w:rPr>
                                <w:t>here.</w:t>
                              </w:r>
                              <w:r>
                                <w:rPr>
                                  <w:rFonts w:ascii="Courier New"/>
                                  <w:spacing w:val="-5"/>
                                  <w:sz w:val="18"/>
                                </w:rPr>
                                <w:t xml:space="preserve"> </w:t>
                              </w:r>
                              <w:r>
                                <w:rPr>
                                  <w:rFonts w:ascii="Courier New"/>
                                  <w:sz w:val="18"/>
                                </w:rPr>
                                <w:t>--</w:t>
                              </w:r>
                              <w:r>
                                <w:rPr>
                                  <w:rFonts w:ascii="Courier New"/>
                                  <w:spacing w:val="-10"/>
                                  <w:sz w:val="18"/>
                                </w:rPr>
                                <w:t>&gt;</w:t>
                              </w:r>
                            </w:p>
                            <w:p w14:paraId="27CA9F1D"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colorPrimary</w:t>
                              </w:r>
                              <w:proofErr w:type="spellEnd"/>
                              <w:r>
                                <w:rPr>
                                  <w:rFonts w:ascii="Courier New"/>
                                  <w:spacing w:val="-2"/>
                                  <w:sz w:val="18"/>
                                </w:rPr>
                                <w:t>"&gt;@color/colorPrimary&lt;/item&gt;</w:t>
                              </w:r>
                            </w:p>
                            <w:p w14:paraId="2346DEF9" w14:textId="77777777" w:rsidR="003D76C2" w:rsidRDefault="00000000">
                              <w:pPr>
                                <w:spacing w:before="79" w:line="235" w:lineRule="auto"/>
                                <w:ind w:left="1533" w:right="1185" w:hanging="216"/>
                                <w:rPr>
                                  <w:rFonts w:ascii="Courier New"/>
                                  <w:sz w:val="18"/>
                                </w:rPr>
                              </w:pPr>
                              <w:r>
                                <w:rPr>
                                  <w:rFonts w:ascii="Courier New"/>
                                  <w:sz w:val="18"/>
                                </w:rPr>
                                <w:t>&lt;item name="</w:t>
                              </w:r>
                              <w:proofErr w:type="spellStart"/>
                              <w:r>
                                <w:rPr>
                                  <w:rFonts w:ascii="Courier New"/>
                                  <w:sz w:val="18"/>
                                </w:rPr>
                                <w:t>colorPrimaryDark</w:t>
                              </w:r>
                              <w:proofErr w:type="spellEnd"/>
                              <w:r>
                                <w:rPr>
                                  <w:rFonts w:ascii="Courier New"/>
                                  <w:sz w:val="18"/>
                                </w:rPr>
                                <w:t xml:space="preserve">"&gt; </w:t>
                              </w:r>
                              <w:r>
                                <w:rPr>
                                  <w:rFonts w:ascii="Courier New"/>
                                  <w:spacing w:val="-2"/>
                                  <w:sz w:val="18"/>
                                </w:rPr>
                                <w:t>@color/colorPrimaryDark&lt;/item&gt;</w:t>
                              </w:r>
                            </w:p>
                            <w:p w14:paraId="70E4CA99"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colorAccent</w:t>
                              </w:r>
                              <w:proofErr w:type="spellEnd"/>
                              <w:r>
                                <w:rPr>
                                  <w:rFonts w:ascii="Courier New"/>
                                  <w:spacing w:val="-2"/>
                                  <w:sz w:val="18"/>
                                </w:rPr>
                                <w:t>"&gt;@color/colorAccent&lt;/item&gt;</w:t>
                              </w:r>
                            </w:p>
                            <w:p w14:paraId="143D4F1D" w14:textId="77777777" w:rsidR="003D76C2" w:rsidRDefault="00000000">
                              <w:pPr>
                                <w:spacing w:before="76"/>
                                <w:ind w:left="885"/>
                                <w:rPr>
                                  <w:rFonts w:ascii="Courier New"/>
                                  <w:sz w:val="18"/>
                                </w:rPr>
                              </w:pPr>
                              <w:r>
                                <w:rPr>
                                  <w:rFonts w:ascii="Courier New"/>
                                  <w:spacing w:val="-2"/>
                                  <w:sz w:val="18"/>
                                </w:rPr>
                                <w:t>&lt;/style&gt;</w:t>
                              </w:r>
                            </w:p>
                            <w:p w14:paraId="0F10C502" w14:textId="77777777" w:rsidR="003D76C2" w:rsidRDefault="003D76C2">
                              <w:pPr>
                                <w:rPr>
                                  <w:rFonts w:ascii="Courier New"/>
                                  <w:sz w:val="20"/>
                                </w:rPr>
                              </w:pPr>
                            </w:p>
                            <w:p w14:paraId="11629D6B" w14:textId="77777777" w:rsidR="003D76C2" w:rsidRDefault="00000000">
                              <w:pPr>
                                <w:spacing w:before="130" w:line="202" w:lineRule="exact"/>
                                <w:ind w:left="885"/>
                                <w:rPr>
                                  <w:rFonts w:ascii="Courier New"/>
                                  <w:sz w:val="18"/>
                                </w:rPr>
                              </w:pPr>
                              <w:r>
                                <w:rPr>
                                  <w:rFonts w:ascii="Courier New"/>
                                  <w:sz w:val="18"/>
                                </w:rPr>
                                <w:t>&lt;style</w:t>
                              </w:r>
                              <w:r>
                                <w:rPr>
                                  <w:rFonts w:ascii="Courier New"/>
                                  <w:spacing w:val="-12"/>
                                  <w:sz w:val="18"/>
                                </w:rPr>
                                <w:t xml:space="preserve"> </w:t>
                              </w:r>
                              <w:r>
                                <w:rPr>
                                  <w:rFonts w:ascii="Courier New"/>
                                  <w:sz w:val="18"/>
                                </w:rPr>
                                <w:t>name="</w:t>
                              </w:r>
                              <w:proofErr w:type="spellStart"/>
                              <w:r>
                                <w:rPr>
                                  <w:rFonts w:ascii="Courier New"/>
                                  <w:sz w:val="18"/>
                                </w:rPr>
                                <w:t>button_card</w:t>
                              </w:r>
                              <w:proofErr w:type="spellEnd"/>
                              <w:r>
                                <w:rPr>
                                  <w:rFonts w:ascii="Courier New"/>
                                  <w:sz w:val="18"/>
                                </w:rPr>
                                <w:t>"</w:t>
                              </w:r>
                              <w:r>
                                <w:rPr>
                                  <w:rFonts w:ascii="Courier New"/>
                                  <w:spacing w:val="-12"/>
                                  <w:sz w:val="18"/>
                                </w:rPr>
                                <w:t xml:space="preserve"> </w:t>
                              </w:r>
                              <w:r>
                                <w:rPr>
                                  <w:rFonts w:ascii="Courier New"/>
                                  <w:spacing w:val="-2"/>
                                  <w:sz w:val="18"/>
                                </w:rPr>
                                <w:t>parent</w:t>
                              </w:r>
                            </w:p>
                            <w:p w14:paraId="0F3DD47C" w14:textId="77777777" w:rsidR="003D76C2" w:rsidRDefault="00000000">
                              <w:pPr>
                                <w:spacing w:line="202" w:lineRule="exact"/>
                                <w:ind w:left="1101"/>
                                <w:rPr>
                                  <w:rFonts w:ascii="Courier New"/>
                                  <w:sz w:val="18"/>
                                </w:rPr>
                              </w:pPr>
                              <w:r>
                                <w:rPr>
                                  <w:rFonts w:ascii="Courier New"/>
                                  <w:spacing w:val="-2"/>
                                  <w:sz w:val="18"/>
                                </w:rPr>
                                <w:t>="</w:t>
                              </w:r>
                              <w:proofErr w:type="spellStart"/>
                              <w:r>
                                <w:rPr>
                                  <w:rFonts w:ascii="Courier New"/>
                                  <w:spacing w:val="-2"/>
                                  <w:sz w:val="18"/>
                                </w:rPr>
                                <w:t>Widget.MaterialComponents.Button.OutlinedButton</w:t>
                              </w:r>
                              <w:proofErr w:type="spellEnd"/>
                              <w:r>
                                <w:rPr>
                                  <w:rFonts w:ascii="Courier New"/>
                                  <w:spacing w:val="-2"/>
                                  <w:sz w:val="18"/>
                                </w:rPr>
                                <w:t>"&gt;</w:t>
                              </w:r>
                            </w:p>
                            <w:p w14:paraId="520D5EE1" w14:textId="77777777" w:rsidR="003D76C2" w:rsidRDefault="00000000">
                              <w:pPr>
                                <w:spacing w:before="1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strokeColor</w:t>
                              </w:r>
                              <w:proofErr w:type="spellEnd"/>
                              <w:r>
                                <w:rPr>
                                  <w:rFonts w:ascii="Courier New"/>
                                  <w:spacing w:val="-2"/>
                                  <w:sz w:val="18"/>
                                </w:rPr>
                                <w:t>"&gt;@color/colorPrimary&lt;/item&gt;</w:t>
                              </w:r>
                            </w:p>
                            <w:p w14:paraId="65FDC2A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strokeWidth</w:t>
                              </w:r>
                              <w:proofErr w:type="spellEnd"/>
                              <w:r>
                                <w:rPr>
                                  <w:rFonts w:ascii="Courier New"/>
                                  <w:spacing w:val="-2"/>
                                  <w:sz w:val="18"/>
                                </w:rPr>
                                <w:t>"&gt;2dp&lt;/item&gt;</w:t>
                              </w:r>
                            </w:p>
                            <w:p w14:paraId="5321E74C" w14:textId="77777777" w:rsidR="003D76C2" w:rsidRDefault="00000000">
                              <w:pPr>
                                <w:spacing w:before="76"/>
                                <w:ind w:left="885"/>
                                <w:rPr>
                                  <w:rFonts w:ascii="Courier New"/>
                                  <w:sz w:val="18"/>
                                </w:rPr>
                              </w:pPr>
                              <w:r>
                                <w:rPr>
                                  <w:rFonts w:ascii="Courier New"/>
                                  <w:spacing w:val="-2"/>
                                  <w:sz w:val="18"/>
                                </w:rPr>
                                <w:t>&lt;/style&gt;</w:t>
                              </w:r>
                            </w:p>
                            <w:p w14:paraId="56B32BE5" w14:textId="77777777" w:rsidR="003D76C2" w:rsidRDefault="003D76C2">
                              <w:pPr>
                                <w:rPr>
                                  <w:rFonts w:ascii="Courier New"/>
                                  <w:sz w:val="20"/>
                                </w:rPr>
                              </w:pPr>
                            </w:p>
                            <w:p w14:paraId="32A7CF80" w14:textId="77777777" w:rsidR="003D76C2" w:rsidRDefault="00000000">
                              <w:pPr>
                                <w:spacing w:before="130"/>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1C4BB6" id="docshapegroup232" o:spid="_x0000_s1191" style="position:absolute;margin-left:52.2pt;margin-top:7.2pt;width:399.6pt;height:234.25pt;z-index:-15693824;mso-wrap-distance-left:0;mso-wrap-distance-right:0;mso-position-horizontal-relative:page;mso-position-vertical-relative:text" coordorigin="1044,144" coordsize="7992,46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">
                <v:rect id="docshape233" o:spid="_x0000_s1192" style="position:absolute;left:1044;top:153;width:7992;height:4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" fillcolor="#f6f6f6" stroked="f">
                  <v:path arrowok="t"/>
                </v:rect>
                <v:shape id="docshape234" o:spid="_x0000_s1193" style="position:absolute;left:1044;top:143;width:7992;height:4685;visibility:visible;mso-wrap-style:square;v-text-anchor:top" coordsize="7992,4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" path="m7992,4664l,4664r,20l7992,4684r,-20xm7992,l,,,20r7992,l7992,xe" fillcolor="#dadada" stroked="f">
                  <v:path arrowok="t" o:connecttype="custom" o:connectlocs="7992,4808;0,4808;0,4828;7992,4828;7992,4808;7992,144;0,144;0,164;7992,164;7992,144" o:connectangles="0,0,0,0,0,0,0,0,0,0"/>
                </v:shape>
                <v:shape id="docshape235" o:spid="_x0000_s1194" type="#_x0000_t202" style="position:absolute;left:1044;top:163;width:7992;height:4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" filled="f" stroked="f">
                  <v:path arrowok="t"/>
                  <v:textbox inset="0,0,0,0">
                    <w:txbxContent>
                      <w:p w14:paraId="671B3135" w14:textId="77777777" w:rsidR="003D76C2" w:rsidRDefault="00000000">
                        <w:pPr>
                          <w:spacing w:before="40"/>
                          <w:ind w:left="453"/>
                          <w:rPr>
                            <w:rFonts w:ascii="Courier New"/>
                            <w:sz w:val="18"/>
                          </w:rPr>
                        </w:pPr>
                        <w:r>
                          <w:rPr>
                            <w:rFonts w:ascii="Courier New"/>
                            <w:sz w:val="18"/>
                          </w:rPr>
                          <w:t>&lt;resources</w:t>
                        </w:r>
                        <w:r>
                          <w:rPr>
                            <w:rFonts w:ascii="Courier New"/>
                            <w:spacing w:val="-10"/>
                            <w:sz w:val="18"/>
                          </w:rPr>
                          <w:t xml:space="preserve"> </w:t>
                        </w:r>
                        <w:hyperlink r:id="rId45">
                          <w:r>
                            <w:rPr>
                              <w:rFonts w:ascii="Courier New"/>
                              <w:spacing w:val="-2"/>
                              <w:sz w:val="18"/>
                            </w:rPr>
                            <w:t>xmlns:tools="http://schemas.android.com/tools"&gt;</w:t>
                          </w:r>
                        </w:hyperlink>
                      </w:p>
                      <w:p w14:paraId="193BB9BD" w14:textId="77777777" w:rsidR="003D76C2" w:rsidRDefault="00000000">
                        <w:pPr>
                          <w:spacing w:before="76"/>
                          <w:ind w:left="885"/>
                          <w:rPr>
                            <w:rFonts w:ascii="Courier New"/>
                            <w:sz w:val="18"/>
                          </w:rPr>
                        </w:pPr>
                        <w:r>
                          <w:rPr>
                            <w:rFonts w:ascii="Courier New"/>
                            <w:sz w:val="18"/>
                          </w:rPr>
                          <w:t>&lt;!--</w:t>
                        </w:r>
                        <w:r>
                          <w:rPr>
                            <w:rFonts w:ascii="Courier New"/>
                            <w:spacing w:val="-7"/>
                            <w:sz w:val="18"/>
                          </w:rPr>
                          <w:t xml:space="preserve"> </w:t>
                        </w:r>
                        <w:r>
                          <w:rPr>
                            <w:rFonts w:ascii="Courier New"/>
                            <w:sz w:val="18"/>
                          </w:rPr>
                          <w:t>Base</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z w:val="18"/>
                          </w:rPr>
                          <w:t>theme.</w:t>
                        </w:r>
                        <w:r>
                          <w:rPr>
                            <w:rFonts w:ascii="Courier New"/>
                            <w:spacing w:val="-6"/>
                            <w:sz w:val="18"/>
                          </w:rPr>
                          <w:t xml:space="preserve"> </w:t>
                        </w:r>
                        <w:r>
                          <w:rPr>
                            <w:rFonts w:ascii="Courier New"/>
                            <w:sz w:val="18"/>
                          </w:rPr>
                          <w:t>--</w:t>
                        </w:r>
                        <w:r>
                          <w:rPr>
                            <w:rFonts w:ascii="Courier New"/>
                            <w:spacing w:val="-10"/>
                            <w:sz w:val="18"/>
                          </w:rPr>
                          <w:t>&gt;</w:t>
                        </w:r>
                      </w:p>
                      <w:p w14:paraId="23514853" w14:textId="77777777" w:rsidR="003D76C2" w:rsidRDefault="00000000">
                        <w:pPr>
                          <w:spacing w:before="79" w:line="235" w:lineRule="auto"/>
                          <w:ind w:left="1101" w:hanging="216"/>
                          <w:rPr>
                            <w:rFonts w:ascii="Courier New"/>
                            <w:sz w:val="18"/>
                          </w:rPr>
                        </w:pPr>
                        <w:r>
                          <w:rPr>
                            <w:rFonts w:ascii="Courier New"/>
                            <w:sz w:val="18"/>
                          </w:rPr>
                          <w:t>&lt;style name="</w:t>
                        </w:r>
                        <w:proofErr w:type="spellStart"/>
                        <w:r>
                          <w:rPr>
                            <w:rFonts w:ascii="Courier New"/>
                            <w:sz w:val="18"/>
                          </w:rPr>
                          <w:t>Theme.NavigationActivity</w:t>
                        </w:r>
                        <w:proofErr w:type="spellEnd"/>
                        <w:r>
                          <w:rPr>
                            <w:rFonts w:ascii="Courier New"/>
                            <w:sz w:val="18"/>
                          </w:rPr>
                          <w:t xml:space="preserve">" </w:t>
                        </w:r>
                        <w:r>
                          <w:rPr>
                            <w:rFonts w:ascii="Courier New"/>
                            <w:spacing w:val="-2"/>
                            <w:sz w:val="18"/>
                          </w:rPr>
                          <w:t>parent="</w:t>
                        </w:r>
                        <w:proofErr w:type="spellStart"/>
                        <w:r>
                          <w:rPr>
                            <w:rFonts w:ascii="Courier New"/>
                            <w:spacing w:val="-2"/>
                            <w:sz w:val="18"/>
                          </w:rPr>
                          <w:t>Theme.MaterialComponents.Light.DarkActionBar</w:t>
                        </w:r>
                        <w:proofErr w:type="spellEnd"/>
                        <w:r>
                          <w:rPr>
                            <w:rFonts w:ascii="Courier New"/>
                            <w:spacing w:val="-2"/>
                            <w:sz w:val="18"/>
                          </w:rPr>
                          <w:t>"&gt;</w:t>
                        </w:r>
                      </w:p>
                      <w:p w14:paraId="005068A1" w14:textId="77777777" w:rsidR="003D76C2" w:rsidRDefault="00000000">
                        <w:pPr>
                          <w:spacing w:before="18"/>
                          <w:ind w:left="1317"/>
                          <w:rPr>
                            <w:rFonts w:ascii="Courier New"/>
                            <w:sz w:val="18"/>
                          </w:rPr>
                        </w:pPr>
                        <w:r>
                          <w:rPr>
                            <w:rFonts w:ascii="Courier New"/>
                            <w:sz w:val="18"/>
                          </w:rPr>
                          <w:t>&lt;!--</w:t>
                        </w:r>
                        <w:r>
                          <w:rPr>
                            <w:rFonts w:ascii="Courier New"/>
                            <w:spacing w:val="-8"/>
                            <w:sz w:val="18"/>
                          </w:rPr>
                          <w:t xml:space="preserve"> </w:t>
                        </w:r>
                        <w:r>
                          <w:rPr>
                            <w:rFonts w:ascii="Courier New"/>
                            <w:sz w:val="18"/>
                          </w:rPr>
                          <w:t>Customize</w:t>
                        </w:r>
                        <w:r>
                          <w:rPr>
                            <w:rFonts w:ascii="Courier New"/>
                            <w:spacing w:val="-6"/>
                            <w:sz w:val="18"/>
                          </w:rPr>
                          <w:t xml:space="preserve"> </w:t>
                        </w:r>
                        <w:r>
                          <w:rPr>
                            <w:rFonts w:ascii="Courier New"/>
                            <w:sz w:val="18"/>
                          </w:rPr>
                          <w:t>your</w:t>
                        </w:r>
                        <w:r>
                          <w:rPr>
                            <w:rFonts w:ascii="Courier New"/>
                            <w:spacing w:val="-6"/>
                            <w:sz w:val="18"/>
                          </w:rPr>
                          <w:t xml:space="preserve"> </w:t>
                        </w:r>
                        <w:r>
                          <w:rPr>
                            <w:rFonts w:ascii="Courier New"/>
                            <w:sz w:val="18"/>
                          </w:rPr>
                          <w:t>theme</w:t>
                        </w:r>
                        <w:r>
                          <w:rPr>
                            <w:rFonts w:ascii="Courier New"/>
                            <w:spacing w:val="-6"/>
                            <w:sz w:val="18"/>
                          </w:rPr>
                          <w:t xml:space="preserve"> </w:t>
                        </w:r>
                        <w:r>
                          <w:rPr>
                            <w:rFonts w:ascii="Courier New"/>
                            <w:sz w:val="18"/>
                          </w:rPr>
                          <w:t>here.</w:t>
                        </w:r>
                        <w:r>
                          <w:rPr>
                            <w:rFonts w:ascii="Courier New"/>
                            <w:spacing w:val="-5"/>
                            <w:sz w:val="18"/>
                          </w:rPr>
                          <w:t xml:space="preserve"> </w:t>
                        </w:r>
                        <w:r>
                          <w:rPr>
                            <w:rFonts w:ascii="Courier New"/>
                            <w:sz w:val="18"/>
                          </w:rPr>
                          <w:t>--</w:t>
                        </w:r>
                        <w:r>
                          <w:rPr>
                            <w:rFonts w:ascii="Courier New"/>
                            <w:spacing w:val="-10"/>
                            <w:sz w:val="18"/>
                          </w:rPr>
                          <w:t>&gt;</w:t>
                        </w:r>
                      </w:p>
                      <w:p w14:paraId="27CA9F1D"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colorPrimary</w:t>
                        </w:r>
                        <w:proofErr w:type="spellEnd"/>
                        <w:r>
                          <w:rPr>
                            <w:rFonts w:ascii="Courier New"/>
                            <w:spacing w:val="-2"/>
                            <w:sz w:val="18"/>
                          </w:rPr>
                          <w:t>"&gt;@color/colorPrimary&lt;/item&gt;</w:t>
                        </w:r>
                      </w:p>
                      <w:p w14:paraId="2346DEF9" w14:textId="77777777" w:rsidR="003D76C2" w:rsidRDefault="00000000">
                        <w:pPr>
                          <w:spacing w:before="79" w:line="235" w:lineRule="auto"/>
                          <w:ind w:left="1533" w:right="1185" w:hanging="216"/>
                          <w:rPr>
                            <w:rFonts w:ascii="Courier New"/>
                            <w:sz w:val="18"/>
                          </w:rPr>
                        </w:pPr>
                        <w:r>
                          <w:rPr>
                            <w:rFonts w:ascii="Courier New"/>
                            <w:sz w:val="18"/>
                          </w:rPr>
                          <w:t>&lt;item name="</w:t>
                        </w:r>
                        <w:proofErr w:type="spellStart"/>
                        <w:r>
                          <w:rPr>
                            <w:rFonts w:ascii="Courier New"/>
                            <w:sz w:val="18"/>
                          </w:rPr>
                          <w:t>colorPrimaryDark</w:t>
                        </w:r>
                        <w:proofErr w:type="spellEnd"/>
                        <w:r>
                          <w:rPr>
                            <w:rFonts w:ascii="Courier New"/>
                            <w:sz w:val="18"/>
                          </w:rPr>
                          <w:t xml:space="preserve">"&gt; </w:t>
                        </w:r>
                        <w:r>
                          <w:rPr>
                            <w:rFonts w:ascii="Courier New"/>
                            <w:spacing w:val="-2"/>
                            <w:sz w:val="18"/>
                          </w:rPr>
                          <w:t>@color/colorPrimaryDark&lt;/item&gt;</w:t>
                        </w:r>
                      </w:p>
                      <w:p w14:paraId="70E4CA99"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colorAccent</w:t>
                        </w:r>
                        <w:proofErr w:type="spellEnd"/>
                        <w:r>
                          <w:rPr>
                            <w:rFonts w:ascii="Courier New"/>
                            <w:spacing w:val="-2"/>
                            <w:sz w:val="18"/>
                          </w:rPr>
                          <w:t>"&gt;@color/colorAccent&lt;/item&gt;</w:t>
                        </w:r>
                      </w:p>
                      <w:p w14:paraId="143D4F1D" w14:textId="77777777" w:rsidR="003D76C2" w:rsidRDefault="00000000">
                        <w:pPr>
                          <w:spacing w:before="76"/>
                          <w:ind w:left="885"/>
                          <w:rPr>
                            <w:rFonts w:ascii="Courier New"/>
                            <w:sz w:val="18"/>
                          </w:rPr>
                        </w:pPr>
                        <w:r>
                          <w:rPr>
                            <w:rFonts w:ascii="Courier New"/>
                            <w:spacing w:val="-2"/>
                            <w:sz w:val="18"/>
                          </w:rPr>
                          <w:t>&lt;/style&gt;</w:t>
                        </w:r>
                      </w:p>
                      <w:p w14:paraId="0F10C502" w14:textId="77777777" w:rsidR="003D76C2" w:rsidRDefault="003D76C2">
                        <w:pPr>
                          <w:rPr>
                            <w:rFonts w:ascii="Courier New"/>
                            <w:sz w:val="20"/>
                          </w:rPr>
                        </w:pPr>
                      </w:p>
                      <w:p w14:paraId="11629D6B" w14:textId="77777777" w:rsidR="003D76C2" w:rsidRDefault="00000000">
                        <w:pPr>
                          <w:spacing w:before="130" w:line="202" w:lineRule="exact"/>
                          <w:ind w:left="885"/>
                          <w:rPr>
                            <w:rFonts w:ascii="Courier New"/>
                            <w:sz w:val="18"/>
                          </w:rPr>
                        </w:pPr>
                        <w:r>
                          <w:rPr>
                            <w:rFonts w:ascii="Courier New"/>
                            <w:sz w:val="18"/>
                          </w:rPr>
                          <w:t>&lt;style</w:t>
                        </w:r>
                        <w:r>
                          <w:rPr>
                            <w:rFonts w:ascii="Courier New"/>
                            <w:spacing w:val="-12"/>
                            <w:sz w:val="18"/>
                          </w:rPr>
                          <w:t xml:space="preserve"> </w:t>
                        </w:r>
                        <w:r>
                          <w:rPr>
                            <w:rFonts w:ascii="Courier New"/>
                            <w:sz w:val="18"/>
                          </w:rPr>
                          <w:t>name="</w:t>
                        </w:r>
                        <w:proofErr w:type="spellStart"/>
                        <w:r>
                          <w:rPr>
                            <w:rFonts w:ascii="Courier New"/>
                            <w:sz w:val="18"/>
                          </w:rPr>
                          <w:t>button_card</w:t>
                        </w:r>
                        <w:proofErr w:type="spellEnd"/>
                        <w:r>
                          <w:rPr>
                            <w:rFonts w:ascii="Courier New"/>
                            <w:sz w:val="18"/>
                          </w:rPr>
                          <w:t>"</w:t>
                        </w:r>
                        <w:r>
                          <w:rPr>
                            <w:rFonts w:ascii="Courier New"/>
                            <w:spacing w:val="-12"/>
                            <w:sz w:val="18"/>
                          </w:rPr>
                          <w:t xml:space="preserve"> </w:t>
                        </w:r>
                        <w:r>
                          <w:rPr>
                            <w:rFonts w:ascii="Courier New"/>
                            <w:spacing w:val="-2"/>
                            <w:sz w:val="18"/>
                          </w:rPr>
                          <w:t>parent</w:t>
                        </w:r>
                      </w:p>
                      <w:p w14:paraId="0F3DD47C" w14:textId="77777777" w:rsidR="003D76C2" w:rsidRDefault="00000000">
                        <w:pPr>
                          <w:spacing w:line="202" w:lineRule="exact"/>
                          <w:ind w:left="1101"/>
                          <w:rPr>
                            <w:rFonts w:ascii="Courier New"/>
                            <w:sz w:val="18"/>
                          </w:rPr>
                        </w:pPr>
                        <w:r>
                          <w:rPr>
                            <w:rFonts w:ascii="Courier New"/>
                            <w:spacing w:val="-2"/>
                            <w:sz w:val="18"/>
                          </w:rPr>
                          <w:t>="</w:t>
                        </w:r>
                        <w:proofErr w:type="spellStart"/>
                        <w:r>
                          <w:rPr>
                            <w:rFonts w:ascii="Courier New"/>
                            <w:spacing w:val="-2"/>
                            <w:sz w:val="18"/>
                          </w:rPr>
                          <w:t>Widget.MaterialComponents.Button.OutlinedButton</w:t>
                        </w:r>
                        <w:proofErr w:type="spellEnd"/>
                        <w:r>
                          <w:rPr>
                            <w:rFonts w:ascii="Courier New"/>
                            <w:spacing w:val="-2"/>
                            <w:sz w:val="18"/>
                          </w:rPr>
                          <w:t>"&gt;</w:t>
                        </w:r>
                      </w:p>
                      <w:p w14:paraId="520D5EE1" w14:textId="77777777" w:rsidR="003D76C2" w:rsidRDefault="00000000">
                        <w:pPr>
                          <w:spacing w:before="1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strokeColor</w:t>
                        </w:r>
                        <w:proofErr w:type="spellEnd"/>
                        <w:r>
                          <w:rPr>
                            <w:rFonts w:ascii="Courier New"/>
                            <w:spacing w:val="-2"/>
                            <w:sz w:val="18"/>
                          </w:rPr>
                          <w:t>"&gt;@color/colorPrimary&lt;/item&gt;</w:t>
                        </w:r>
                      </w:p>
                      <w:p w14:paraId="65FDC2A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w:t>
                        </w:r>
                        <w:proofErr w:type="spellStart"/>
                        <w:r>
                          <w:rPr>
                            <w:rFonts w:ascii="Courier New"/>
                            <w:spacing w:val="-2"/>
                            <w:sz w:val="18"/>
                          </w:rPr>
                          <w:t>strokeWidth</w:t>
                        </w:r>
                        <w:proofErr w:type="spellEnd"/>
                        <w:r>
                          <w:rPr>
                            <w:rFonts w:ascii="Courier New"/>
                            <w:spacing w:val="-2"/>
                            <w:sz w:val="18"/>
                          </w:rPr>
                          <w:t>"&gt;2dp&lt;/item&gt;</w:t>
                        </w:r>
                      </w:p>
                      <w:p w14:paraId="5321E74C" w14:textId="77777777" w:rsidR="003D76C2" w:rsidRDefault="00000000">
                        <w:pPr>
                          <w:spacing w:before="76"/>
                          <w:ind w:left="885"/>
                          <w:rPr>
                            <w:rFonts w:ascii="Courier New"/>
                            <w:sz w:val="18"/>
                          </w:rPr>
                        </w:pPr>
                        <w:r>
                          <w:rPr>
                            <w:rFonts w:ascii="Courier New"/>
                            <w:spacing w:val="-2"/>
                            <w:sz w:val="18"/>
                          </w:rPr>
                          <w:t>&lt;/style&gt;</w:t>
                        </w:r>
                      </w:p>
                      <w:p w14:paraId="56B32BE5" w14:textId="77777777" w:rsidR="003D76C2" w:rsidRDefault="003D76C2">
                        <w:pPr>
                          <w:rPr>
                            <w:rFonts w:ascii="Courier New"/>
                            <w:sz w:val="20"/>
                          </w:rPr>
                        </w:pPr>
                      </w:p>
                      <w:p w14:paraId="32A7CF80" w14:textId="77777777" w:rsidR="003D76C2" w:rsidRDefault="00000000">
                        <w:pPr>
                          <w:spacing w:before="130"/>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72147E3D" w14:textId="77777777" w:rsidR="003D76C2" w:rsidRDefault="00000000">
      <w:pPr>
        <w:pStyle w:val="ListParagraph"/>
        <w:numPr>
          <w:ilvl w:val="0"/>
          <w:numId w:val="13"/>
        </w:numPr>
        <w:tabs>
          <w:tab w:val="left" w:pos="554"/>
        </w:tabs>
        <w:ind w:left="554"/>
        <w:jc w:val="left"/>
        <w:rPr>
          <w:sz w:val="20"/>
        </w:rPr>
      </w:pPr>
      <w:r>
        <w:rPr>
          <w:sz w:val="20"/>
        </w:rPr>
        <w:t>Create</w:t>
      </w:r>
      <w:r>
        <w:rPr>
          <w:spacing w:val="-1"/>
          <w:sz w:val="20"/>
        </w:rPr>
        <w:t xml:space="preserve"> </w:t>
      </w:r>
      <w:r>
        <w:rPr>
          <w:sz w:val="20"/>
        </w:rPr>
        <w:t>the following</w:t>
      </w:r>
      <w:r>
        <w:rPr>
          <w:spacing w:val="-1"/>
          <w:sz w:val="20"/>
        </w:rPr>
        <w:t xml:space="preserve"> </w:t>
      </w:r>
      <w:r>
        <w:rPr>
          <w:sz w:val="20"/>
        </w:rPr>
        <w:t xml:space="preserve">blank </w:t>
      </w:r>
      <w:r>
        <w:rPr>
          <w:spacing w:val="-2"/>
          <w:sz w:val="20"/>
        </w:rPr>
        <w:t>fragments:</w:t>
      </w:r>
    </w:p>
    <w:p w14:paraId="173BDE27" w14:textId="77777777" w:rsidR="003D76C2" w:rsidRDefault="00000000">
      <w:pPr>
        <w:pStyle w:val="ListParagraph"/>
        <w:numPr>
          <w:ilvl w:val="1"/>
          <w:numId w:val="13"/>
        </w:numPr>
        <w:tabs>
          <w:tab w:val="left" w:pos="554"/>
        </w:tabs>
        <w:spacing w:before="148"/>
        <w:rPr>
          <w:rFonts w:ascii="Courier New" w:hAnsi="Courier New"/>
          <w:b/>
        </w:rPr>
      </w:pPr>
      <w:proofErr w:type="spellStart"/>
      <w:r>
        <w:rPr>
          <w:rFonts w:ascii="Courier New" w:hAnsi="Courier New"/>
          <w:b/>
          <w:spacing w:val="-2"/>
        </w:rPr>
        <w:t>HomeFragment</w:t>
      </w:r>
      <w:proofErr w:type="spellEnd"/>
    </w:p>
    <w:p w14:paraId="6EC63889" w14:textId="77777777" w:rsidR="003D76C2" w:rsidRDefault="00000000">
      <w:pPr>
        <w:pStyle w:val="ListParagraph"/>
        <w:numPr>
          <w:ilvl w:val="1"/>
          <w:numId w:val="13"/>
        </w:numPr>
        <w:tabs>
          <w:tab w:val="left" w:pos="554"/>
        </w:tabs>
        <w:spacing w:before="140"/>
        <w:rPr>
          <w:rFonts w:ascii="Courier New" w:hAnsi="Courier New"/>
          <w:b/>
        </w:rPr>
      </w:pPr>
      <w:proofErr w:type="spellStart"/>
      <w:r>
        <w:rPr>
          <w:rFonts w:ascii="Courier New" w:hAnsi="Courier New"/>
          <w:b/>
          <w:spacing w:val="-2"/>
        </w:rPr>
        <w:t>MySportsFragment</w:t>
      </w:r>
      <w:proofErr w:type="spellEnd"/>
    </w:p>
    <w:p w14:paraId="4573CCB7" w14:textId="77777777" w:rsidR="003D76C2" w:rsidRDefault="00000000">
      <w:pPr>
        <w:pStyle w:val="ListParagraph"/>
        <w:numPr>
          <w:ilvl w:val="1"/>
          <w:numId w:val="13"/>
        </w:numPr>
        <w:tabs>
          <w:tab w:val="left" w:pos="554"/>
        </w:tabs>
        <w:spacing w:before="140"/>
        <w:rPr>
          <w:rFonts w:ascii="Courier New" w:hAnsi="Courier New"/>
          <w:b/>
        </w:rPr>
      </w:pPr>
      <w:proofErr w:type="spellStart"/>
      <w:r>
        <w:rPr>
          <w:rFonts w:ascii="Courier New" w:hAnsi="Courier New"/>
          <w:b/>
          <w:spacing w:val="-2"/>
        </w:rPr>
        <w:t>ProfileFragment</w:t>
      </w:r>
      <w:proofErr w:type="spellEnd"/>
    </w:p>
    <w:p w14:paraId="06816685" w14:textId="77777777" w:rsidR="003D76C2" w:rsidRDefault="00000000">
      <w:pPr>
        <w:pStyle w:val="ListParagraph"/>
        <w:numPr>
          <w:ilvl w:val="1"/>
          <w:numId w:val="13"/>
        </w:numPr>
        <w:tabs>
          <w:tab w:val="left" w:pos="554"/>
        </w:tabs>
        <w:spacing w:before="140"/>
        <w:rPr>
          <w:rFonts w:ascii="Courier New" w:hAnsi="Courier New"/>
          <w:b/>
        </w:rPr>
      </w:pPr>
      <w:proofErr w:type="spellStart"/>
      <w:r>
        <w:rPr>
          <w:rFonts w:ascii="Courier New" w:hAnsi="Courier New"/>
          <w:b/>
          <w:spacing w:val="-2"/>
        </w:rPr>
        <w:t>AccountFragment</w:t>
      </w:r>
      <w:proofErr w:type="spellEnd"/>
    </w:p>
    <w:p w14:paraId="2D46AE38" w14:textId="77777777" w:rsidR="003D76C2" w:rsidRDefault="00000000">
      <w:pPr>
        <w:pStyle w:val="ListParagraph"/>
        <w:numPr>
          <w:ilvl w:val="1"/>
          <w:numId w:val="13"/>
        </w:numPr>
        <w:tabs>
          <w:tab w:val="left" w:pos="554"/>
        </w:tabs>
        <w:spacing w:before="140"/>
        <w:rPr>
          <w:rFonts w:ascii="Courier New" w:hAnsi="Courier New"/>
          <w:b/>
        </w:rPr>
      </w:pPr>
      <w:proofErr w:type="spellStart"/>
      <w:r>
        <w:rPr>
          <w:rFonts w:ascii="Courier New" w:hAnsi="Courier New"/>
          <w:b/>
          <w:spacing w:val="-2"/>
        </w:rPr>
        <w:t>HockeyFragment</w:t>
      </w:r>
      <w:proofErr w:type="spellEnd"/>
    </w:p>
    <w:p w14:paraId="0B967323" w14:textId="77777777" w:rsidR="003D76C2" w:rsidRDefault="00000000">
      <w:pPr>
        <w:pStyle w:val="ListParagraph"/>
        <w:numPr>
          <w:ilvl w:val="1"/>
          <w:numId w:val="13"/>
        </w:numPr>
        <w:tabs>
          <w:tab w:val="left" w:pos="554"/>
        </w:tabs>
        <w:spacing w:before="140"/>
        <w:rPr>
          <w:rFonts w:ascii="Courier New" w:hAnsi="Courier New"/>
          <w:b/>
        </w:rPr>
      </w:pPr>
      <w:proofErr w:type="spellStart"/>
      <w:r>
        <w:rPr>
          <w:rFonts w:ascii="Courier New" w:hAnsi="Courier New"/>
          <w:b/>
          <w:spacing w:val="-2"/>
        </w:rPr>
        <w:t>FootballFragment</w:t>
      </w:r>
      <w:proofErr w:type="spellEnd"/>
    </w:p>
    <w:p w14:paraId="25CBC28F" w14:textId="77777777" w:rsidR="003D76C2" w:rsidRDefault="00000000">
      <w:pPr>
        <w:pStyle w:val="ListParagraph"/>
        <w:numPr>
          <w:ilvl w:val="1"/>
          <w:numId w:val="13"/>
        </w:numPr>
        <w:tabs>
          <w:tab w:val="left" w:pos="554"/>
        </w:tabs>
        <w:spacing w:before="141"/>
        <w:rPr>
          <w:rFonts w:ascii="Courier New" w:hAnsi="Courier New"/>
          <w:b/>
        </w:rPr>
      </w:pPr>
      <w:proofErr w:type="spellStart"/>
      <w:r>
        <w:rPr>
          <w:rFonts w:ascii="Courier New" w:hAnsi="Courier New"/>
          <w:b/>
          <w:spacing w:val="-2"/>
        </w:rPr>
        <w:t>BasketballFragment</w:t>
      </w:r>
      <w:proofErr w:type="spellEnd"/>
    </w:p>
    <w:p w14:paraId="14F3AE4F" w14:textId="77777777" w:rsidR="003D76C2" w:rsidRDefault="003D76C2">
      <w:pPr>
        <w:rPr>
          <w:rFonts w:ascii="Courier New" w:hAnsi="Courier New"/>
        </w:rPr>
        <w:sectPr w:rsidR="003D76C2">
          <w:pgSz w:w="10800" w:h="13320"/>
          <w:pgMar w:top="1120" w:right="920" w:bottom="280" w:left="940" w:header="695" w:footer="0" w:gutter="0"/>
          <w:cols w:space="720"/>
        </w:sectPr>
      </w:pPr>
    </w:p>
    <w:p w14:paraId="6372D5AD" w14:textId="77777777" w:rsidR="003D76C2" w:rsidRDefault="003D76C2">
      <w:pPr>
        <w:pStyle w:val="BodyText"/>
        <w:spacing w:before="6"/>
        <w:rPr>
          <w:rFonts w:ascii="Courier New"/>
          <w:b/>
          <w:sz w:val="9"/>
        </w:rPr>
      </w:pPr>
    </w:p>
    <w:p w14:paraId="477C4AE7" w14:textId="77777777" w:rsidR="003D76C2" w:rsidRDefault="00000000">
      <w:pPr>
        <w:pStyle w:val="ListParagraph"/>
        <w:numPr>
          <w:ilvl w:val="0"/>
          <w:numId w:val="13"/>
        </w:numPr>
        <w:tabs>
          <w:tab w:val="left" w:pos="1274"/>
        </w:tabs>
        <w:spacing w:before="100"/>
        <w:ind w:left="1274" w:right="168"/>
        <w:jc w:val="left"/>
        <w:rPr>
          <w:sz w:val="20"/>
        </w:rPr>
      </w:pPr>
      <w:r>
        <w:rPr>
          <w:sz w:val="20"/>
        </w:rPr>
        <w:t>Add</w:t>
      </w:r>
      <w:r>
        <w:rPr>
          <w:spacing w:val="-4"/>
          <w:sz w:val="20"/>
        </w:rPr>
        <w:t xml:space="preserve"> </w:t>
      </w:r>
      <w:r>
        <w:rPr>
          <w:sz w:val="20"/>
        </w:rPr>
        <w:t>the</w:t>
      </w:r>
      <w:r>
        <w:rPr>
          <w:spacing w:val="-4"/>
          <w:sz w:val="20"/>
        </w:rPr>
        <w:t xml:space="preserve"> </w:t>
      </w:r>
      <w:r>
        <w:rPr>
          <w:sz w:val="20"/>
        </w:rPr>
        <w:t>following</w:t>
      </w:r>
      <w:r>
        <w:rPr>
          <w:spacing w:val="-4"/>
          <w:sz w:val="20"/>
        </w:rPr>
        <w:t xml:space="preserve"> </w:t>
      </w:r>
      <w:r>
        <w:rPr>
          <w:sz w:val="20"/>
        </w:rPr>
        <w:t>content</w:t>
      </w:r>
      <w:r>
        <w:rPr>
          <w:spacing w:val="-4"/>
          <w:sz w:val="20"/>
        </w:rPr>
        <w:t xml:space="preserve"> </w:t>
      </w:r>
      <w:r>
        <w:rPr>
          <w:sz w:val="20"/>
        </w:rPr>
        <w:t>for</w:t>
      </w:r>
      <w:r>
        <w:rPr>
          <w:spacing w:val="-4"/>
          <w:sz w:val="20"/>
        </w:rPr>
        <w:t xml:space="preserve"> </w:t>
      </w:r>
      <w:r>
        <w:rPr>
          <w:sz w:val="20"/>
        </w:rPr>
        <w:t>all</w:t>
      </w:r>
      <w:r>
        <w:rPr>
          <w:spacing w:val="-5"/>
          <w:sz w:val="20"/>
        </w:rPr>
        <w:t xml:space="preserve"> </w:t>
      </w:r>
      <w:r>
        <w:rPr>
          <w:sz w:val="20"/>
        </w:rPr>
        <w:t>the</w:t>
      </w:r>
      <w:r>
        <w:rPr>
          <w:spacing w:val="-4"/>
          <w:sz w:val="20"/>
        </w:rPr>
        <w:t xml:space="preserve"> </w:t>
      </w:r>
      <w:r>
        <w:rPr>
          <w:sz w:val="20"/>
        </w:rPr>
        <w:t>layout</w:t>
      </w:r>
      <w:r>
        <w:rPr>
          <w:spacing w:val="-4"/>
          <w:sz w:val="20"/>
        </w:rPr>
        <w:t xml:space="preserve"> </w:t>
      </w:r>
      <w:r>
        <w:rPr>
          <w:sz w:val="20"/>
        </w:rPr>
        <w:t>files</w:t>
      </w:r>
      <w:r>
        <w:rPr>
          <w:spacing w:val="-4"/>
          <w:sz w:val="20"/>
        </w:rPr>
        <w:t xml:space="preserve"> </w:t>
      </w:r>
      <w:r>
        <w:rPr>
          <w:sz w:val="20"/>
        </w:rPr>
        <w:t>except</w:t>
      </w:r>
      <w:r>
        <w:rPr>
          <w:spacing w:val="-6"/>
          <w:sz w:val="20"/>
        </w:rPr>
        <w:t xml:space="preserve"> </w:t>
      </w:r>
      <w:proofErr w:type="spellStart"/>
      <w:r>
        <w:rPr>
          <w:rFonts w:ascii="Courier New"/>
          <w:b/>
        </w:rPr>
        <w:t>fragment_mysports</w:t>
      </w:r>
      <w:proofErr w:type="spellEnd"/>
      <w:r>
        <w:rPr>
          <w:rFonts w:ascii="Courier New"/>
          <w:b/>
        </w:rPr>
        <w:t>. xml</w:t>
      </w:r>
      <w:r>
        <w:rPr>
          <w:sz w:val="20"/>
        </w:rPr>
        <w:t xml:space="preserve">, changing only the </w:t>
      </w:r>
      <w:proofErr w:type="spellStart"/>
      <w:r>
        <w:rPr>
          <w:rFonts w:ascii="Courier New"/>
          <w:b/>
        </w:rPr>
        <w:t>TextView</w:t>
      </w:r>
      <w:proofErr w:type="spellEnd"/>
      <w:r>
        <w:rPr>
          <w:rFonts w:ascii="Courier New"/>
          <w:b/>
          <w:spacing w:val="-68"/>
        </w:rPr>
        <w:t xml:space="preserve"> </w:t>
      </w:r>
      <w:r>
        <w:rPr>
          <w:sz w:val="20"/>
        </w:rPr>
        <w:t>string corresponding to the layout name. There is an example of one of these fragment layout files below:</w:t>
      </w:r>
    </w:p>
    <w:p w14:paraId="06525FD4" w14:textId="77777777" w:rsidR="003D76C2" w:rsidRDefault="00000000">
      <w:pPr>
        <w:spacing w:before="212"/>
        <w:ind w:left="824"/>
        <w:rPr>
          <w:rFonts w:ascii="Courier New"/>
          <w:b/>
          <w:sz w:val="18"/>
        </w:rPr>
      </w:pPr>
      <w:r>
        <w:rPr>
          <w:rFonts w:ascii="Courier New"/>
          <w:b/>
          <w:spacing w:val="-2"/>
          <w:sz w:val="18"/>
        </w:rPr>
        <w:t>fragment_profile.xml</w:t>
      </w:r>
    </w:p>
    <w:p w14:paraId="21330EAD" w14:textId="77777777" w:rsidR="003D76C2" w:rsidRDefault="003D76C2">
      <w:pPr>
        <w:pStyle w:val="BodyText"/>
        <w:rPr>
          <w:rFonts w:ascii="Courier New"/>
          <w:b/>
          <w:sz w:val="19"/>
        </w:rPr>
      </w:pPr>
    </w:p>
    <w:p w14:paraId="3EC6C157" w14:textId="77777777" w:rsidR="003D76C2" w:rsidRDefault="00D51F7C">
      <w:pPr>
        <w:spacing w:before="1"/>
        <w:ind w:left="1277"/>
        <w:rPr>
          <w:rFonts w:ascii="Courier New"/>
          <w:sz w:val="18"/>
        </w:rPr>
      </w:pPr>
      <w:r>
        <w:rPr>
          <w:noProof/>
        </w:rPr>
        <mc:AlternateContent>
          <mc:Choice Requires="wpg">
            <w:drawing>
              <wp:anchor distT="0" distB="0" distL="114300" distR="114300" simplePos="0" relativeHeight="483664384" behindDoc="1" locked="0" layoutInCell="1" allowOverlap="1" wp14:anchorId="1D14FB4C" wp14:editId="48F947F5">
                <wp:simplePos x="0" y="0"/>
                <wp:positionH relativeFrom="page">
                  <wp:posOffset>1120140</wp:posOffset>
                </wp:positionH>
                <wp:positionV relativeFrom="paragraph">
                  <wp:posOffset>-37465</wp:posOffset>
                </wp:positionV>
                <wp:extent cx="5074920" cy="4219575"/>
                <wp:effectExtent l="0" t="0" r="5080" b="0"/>
                <wp:wrapNone/>
                <wp:docPr id="1305" name="docshapegroup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219575"/>
                          <a:chOff x="1764" y="-59"/>
                          <a:chExt cx="7992" cy="6645"/>
                        </a:xfrm>
                      </wpg:grpSpPr>
                      <wps:wsp>
                        <wps:cNvPr id="1306" name="docshape237"/>
                        <wps:cNvSpPr>
                          <a:spLocks/>
                        </wps:cNvSpPr>
                        <wps:spPr bwMode="auto">
                          <a:xfrm>
                            <a:off x="1764" y="-50"/>
                            <a:ext cx="7992" cy="66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7" name="docshape238"/>
                        <wps:cNvSpPr>
                          <a:spLocks/>
                        </wps:cNvSpPr>
                        <wps:spPr bwMode="auto">
                          <a:xfrm>
                            <a:off x="1764" y="-60"/>
                            <a:ext cx="7992" cy="6645"/>
                          </a:xfrm>
                          <a:custGeom>
                            <a:avLst/>
                            <a:gdLst>
                              <a:gd name="T0" fmla="+- 0 9756 1764"/>
                              <a:gd name="T1" fmla="*/ T0 w 7992"/>
                              <a:gd name="T2" fmla="+- 0 6565 -59"/>
                              <a:gd name="T3" fmla="*/ 6565 h 6645"/>
                              <a:gd name="T4" fmla="+- 0 1764 1764"/>
                              <a:gd name="T5" fmla="*/ T4 w 7992"/>
                              <a:gd name="T6" fmla="+- 0 6565 -59"/>
                              <a:gd name="T7" fmla="*/ 6565 h 6645"/>
                              <a:gd name="T8" fmla="+- 0 1764 1764"/>
                              <a:gd name="T9" fmla="*/ T8 w 7992"/>
                              <a:gd name="T10" fmla="+- 0 6585 -59"/>
                              <a:gd name="T11" fmla="*/ 6585 h 6645"/>
                              <a:gd name="T12" fmla="+- 0 9756 1764"/>
                              <a:gd name="T13" fmla="*/ T12 w 7992"/>
                              <a:gd name="T14" fmla="+- 0 6585 -59"/>
                              <a:gd name="T15" fmla="*/ 6585 h 6645"/>
                              <a:gd name="T16" fmla="+- 0 9756 1764"/>
                              <a:gd name="T17" fmla="*/ T16 w 7992"/>
                              <a:gd name="T18" fmla="+- 0 6565 -59"/>
                              <a:gd name="T19" fmla="*/ 6565 h 6645"/>
                              <a:gd name="T20" fmla="+- 0 9756 1764"/>
                              <a:gd name="T21" fmla="*/ T20 w 7992"/>
                              <a:gd name="T22" fmla="+- 0 -59 -59"/>
                              <a:gd name="T23" fmla="*/ -59 h 6645"/>
                              <a:gd name="T24" fmla="+- 0 1764 1764"/>
                              <a:gd name="T25" fmla="*/ T24 w 7992"/>
                              <a:gd name="T26" fmla="+- 0 -59 -59"/>
                              <a:gd name="T27" fmla="*/ -59 h 6645"/>
                              <a:gd name="T28" fmla="+- 0 1764 1764"/>
                              <a:gd name="T29" fmla="*/ T28 w 7992"/>
                              <a:gd name="T30" fmla="+- 0 -39 -59"/>
                              <a:gd name="T31" fmla="*/ -39 h 6645"/>
                              <a:gd name="T32" fmla="+- 0 9756 1764"/>
                              <a:gd name="T33" fmla="*/ T32 w 7992"/>
                              <a:gd name="T34" fmla="+- 0 -39 -59"/>
                              <a:gd name="T35" fmla="*/ -39 h 6645"/>
                              <a:gd name="T36" fmla="+- 0 9756 1764"/>
                              <a:gd name="T37" fmla="*/ T36 w 7992"/>
                              <a:gd name="T38" fmla="+- 0 -59 -59"/>
                              <a:gd name="T39" fmla="*/ -59 h 6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645">
                                <a:moveTo>
                                  <a:pt x="7992" y="6624"/>
                                </a:moveTo>
                                <a:lnTo>
                                  <a:pt x="0" y="6624"/>
                                </a:lnTo>
                                <a:lnTo>
                                  <a:pt x="0" y="6644"/>
                                </a:lnTo>
                                <a:lnTo>
                                  <a:pt x="7992" y="6644"/>
                                </a:lnTo>
                                <a:lnTo>
                                  <a:pt x="7992" y="66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FB2E24" id="docshapegroup236" o:spid="_x0000_s1026" style="position:absolute;margin-left:88.2pt;margin-top:-2.95pt;width:399.6pt;height:332.25pt;z-index:-19652096;mso-position-horizontal-relative:page" coordorigin="1764,-59" coordsize="7992,66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">
                <v:rect id="docshape237" o:spid="_x0000_s1027" style="position:absolute;left:1764;top:-50;width:7992;height:6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" fillcolor="#f6f6f6" stroked="f">
                  <v:path arrowok="t"/>
                </v:rect>
                <v:shape id="docshape238" o:spid="_x0000_s1028" style="position:absolute;left:1764;top:-60;width:7992;height:6645;visibility:visible;mso-wrap-style:square;v-text-anchor:top" coordsize="7992,6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" path="m7992,6624l,6624r,20l7992,6644r,-20xm7992,l,,,20r7992,l7992,xe" fillcolor="#dadada" stroked="f">
                  <v:path arrowok="t" o:connecttype="custom" o:connectlocs="7992,6565;0,6565;0,6585;7992,6585;7992,6565;7992,-59;0,-59;0,-39;7992,-39;7992,-59" o:connectangles="0,0,0,0,0,0,0,0,0,0"/>
                </v:shape>
                <w10:wrap anchorx="page"/>
              </v:group>
            </w:pict>
          </mc:Fallback>
        </mc:AlternateContent>
      </w:r>
      <w:r w:rsidR="00CC7617">
        <w:rPr>
          <w:rFonts w:ascii="Courier New"/>
          <w:sz w:val="18"/>
        </w:rPr>
        <w:t>&lt;?xml</w:t>
      </w:r>
      <w:r w:rsidR="00CC7617">
        <w:rPr>
          <w:rFonts w:ascii="Courier New"/>
          <w:spacing w:val="-16"/>
          <w:sz w:val="18"/>
        </w:rPr>
        <w:t xml:space="preserve"> </w:t>
      </w:r>
      <w:r w:rsidR="00CC7617">
        <w:rPr>
          <w:rFonts w:ascii="Courier New"/>
          <w:sz w:val="18"/>
        </w:rPr>
        <w:t>version="1.0"</w:t>
      </w:r>
      <w:r w:rsidR="00CC7617">
        <w:rPr>
          <w:rFonts w:ascii="Courier New"/>
          <w:spacing w:val="-16"/>
          <w:sz w:val="18"/>
        </w:rPr>
        <w:t xml:space="preserve"> </w:t>
      </w:r>
      <w:r w:rsidR="00CC7617">
        <w:rPr>
          <w:rFonts w:ascii="Courier New"/>
          <w:sz w:val="18"/>
        </w:rPr>
        <w:t>encoding="utf-</w:t>
      </w:r>
      <w:r w:rsidR="00CC7617">
        <w:rPr>
          <w:rFonts w:ascii="Courier New"/>
          <w:spacing w:val="-4"/>
          <w:sz w:val="18"/>
        </w:rPr>
        <w:t>8"?&gt;</w:t>
      </w:r>
    </w:p>
    <w:p w14:paraId="69F3ECD0" w14:textId="77777777" w:rsidR="003D76C2" w:rsidRDefault="00000000">
      <w:pPr>
        <w:spacing w:before="79" w:line="235" w:lineRule="auto"/>
        <w:ind w:left="1493" w:right="1098"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46">
        <w:r>
          <w:rPr>
            <w:rFonts w:ascii="Courier New"/>
            <w:spacing w:val="-2"/>
            <w:sz w:val="18"/>
          </w:rPr>
          <w:t>xmlns:android="http://schemas.android.com/apk/res/android"</w:t>
        </w:r>
      </w:hyperlink>
    </w:p>
    <w:p w14:paraId="4DD0C8F8" w14:textId="77777777" w:rsidR="003D76C2" w:rsidRDefault="00000000">
      <w:pPr>
        <w:spacing w:before="17" w:line="328" w:lineRule="auto"/>
        <w:ind w:left="1709"/>
        <w:rPr>
          <w:rFonts w:ascii="Courier New"/>
          <w:sz w:val="18"/>
        </w:rPr>
      </w:pPr>
      <w:hyperlink r:id="rId47">
        <w:r>
          <w:rPr>
            <w:rFonts w:ascii="Courier New"/>
            <w:spacing w:val="-2"/>
            <w:sz w:val="18"/>
          </w:rPr>
          <w:t>xmlns:app="http://schemas.android.com/apk/res-auto"</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"&gt;</w:t>
      </w:r>
    </w:p>
    <w:p w14:paraId="5DBAB107" w14:textId="77777777" w:rsidR="003D76C2" w:rsidRDefault="003D76C2">
      <w:pPr>
        <w:pStyle w:val="BodyText"/>
        <w:spacing w:before="10"/>
        <w:rPr>
          <w:rFonts w:ascii="Courier New"/>
          <w:sz w:val="24"/>
        </w:rPr>
      </w:pPr>
    </w:p>
    <w:p w14:paraId="5E2638B3"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7B5A1F17" w14:textId="77777777" w:rsidR="003D76C2" w:rsidRDefault="00000000">
      <w:pPr>
        <w:spacing w:before="76" w:line="328" w:lineRule="auto"/>
        <w:ind w:left="2141" w:right="1684"/>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 xml:space="preserve">="8dp" </w:t>
      </w:r>
      <w:proofErr w:type="spellStart"/>
      <w:r>
        <w:rPr>
          <w:rFonts w:ascii="Courier New"/>
          <w:spacing w:val="-2"/>
          <w:sz w:val="18"/>
        </w:rPr>
        <w:t>android:layout_marginTop</w:t>
      </w:r>
      <w:proofErr w:type="spellEnd"/>
      <w:r>
        <w:rPr>
          <w:rFonts w:ascii="Courier New"/>
          <w:spacing w:val="-2"/>
          <w:sz w:val="18"/>
        </w:rPr>
        <w:t xml:space="preserve">="8dp" </w:t>
      </w:r>
      <w:proofErr w:type="spellStart"/>
      <w:r>
        <w:rPr>
          <w:rFonts w:ascii="Courier New"/>
          <w:spacing w:val="-2"/>
          <w:sz w:val="18"/>
        </w:rPr>
        <w:t>android:layout_marginEnd</w:t>
      </w:r>
      <w:proofErr w:type="spellEnd"/>
      <w:r>
        <w:rPr>
          <w:rFonts w:ascii="Courier New"/>
          <w:spacing w:val="-2"/>
          <w:sz w:val="18"/>
        </w:rPr>
        <w:t xml:space="preserve">="8dp" </w:t>
      </w:r>
      <w:proofErr w:type="spellStart"/>
      <w:r>
        <w:rPr>
          <w:rFonts w:ascii="Courier New"/>
          <w:spacing w:val="-2"/>
          <w:sz w:val="18"/>
        </w:rPr>
        <w:t>android:layout_marginBottom</w:t>
      </w:r>
      <w:proofErr w:type="spellEnd"/>
      <w:r>
        <w:rPr>
          <w:rFonts w:ascii="Courier New"/>
          <w:spacing w:val="-2"/>
          <w:sz w:val="18"/>
        </w:rPr>
        <w:t xml:space="preserve">="8dp" </w:t>
      </w:r>
      <w:proofErr w:type="spellStart"/>
      <w:r>
        <w:rPr>
          <w:rFonts w:ascii="Courier New"/>
          <w:spacing w:val="-2"/>
          <w:sz w:val="18"/>
        </w:rPr>
        <w:t>android:text</w:t>
      </w:r>
      <w:proofErr w:type="spellEnd"/>
      <w:r>
        <w:rPr>
          <w:rFonts w:ascii="Courier New"/>
          <w:spacing w:val="-2"/>
          <w:sz w:val="18"/>
        </w:rPr>
        <w:t>="@string/</w:t>
      </w:r>
      <w:proofErr w:type="spellStart"/>
      <w:r>
        <w:rPr>
          <w:rFonts w:ascii="Courier New"/>
          <w:spacing w:val="-2"/>
          <w:sz w:val="18"/>
        </w:rPr>
        <w:t>profile_fragment</w:t>
      </w:r>
      <w:proofErr w:type="spellEnd"/>
      <w:r>
        <w:rPr>
          <w:rFonts w:ascii="Courier New"/>
          <w:spacing w:val="-2"/>
          <w:sz w:val="18"/>
        </w:rPr>
        <w:t xml:space="preserve">" </w:t>
      </w:r>
      <w:proofErr w:type="spellStart"/>
      <w:r>
        <w:rPr>
          <w:rFonts w:ascii="Courier New"/>
          <w:spacing w:val="-2"/>
          <w:sz w:val="18"/>
        </w:rPr>
        <w:t>android:textAlignment</w:t>
      </w:r>
      <w:proofErr w:type="spellEnd"/>
      <w:r>
        <w:rPr>
          <w:rFonts w:ascii="Courier New"/>
          <w:spacing w:val="-2"/>
          <w:sz w:val="18"/>
        </w:rPr>
        <w:t xml:space="preserve">="center" </w:t>
      </w:r>
      <w:proofErr w:type="spellStart"/>
      <w:r>
        <w:rPr>
          <w:rFonts w:ascii="Courier New"/>
          <w:spacing w:val="-2"/>
          <w:sz w:val="18"/>
        </w:rPr>
        <w:t>android:layout_gravity</w:t>
      </w:r>
      <w:proofErr w:type="spellEnd"/>
      <w:r>
        <w:rPr>
          <w:rFonts w:ascii="Courier New"/>
          <w:spacing w:val="-2"/>
          <w:sz w:val="18"/>
        </w:rPr>
        <w:t>="</w:t>
      </w:r>
      <w:proofErr w:type="spellStart"/>
      <w:r>
        <w:rPr>
          <w:rFonts w:ascii="Courier New"/>
          <w:spacing w:val="-2"/>
          <w:sz w:val="18"/>
        </w:rPr>
        <w:t>center_horizontal</w:t>
      </w:r>
      <w:proofErr w:type="spellEnd"/>
      <w:r>
        <w:rPr>
          <w:rFonts w:ascii="Courier New"/>
          <w:spacing w:val="-2"/>
          <w:sz w:val="18"/>
        </w:rPr>
        <w:t xml:space="preserve">" </w:t>
      </w:r>
      <w:proofErr w:type="spellStart"/>
      <w:r>
        <w:rPr>
          <w:rFonts w:ascii="Courier New"/>
          <w:spacing w:val="-2"/>
          <w:sz w:val="18"/>
        </w:rPr>
        <w:t>android:textSize</w:t>
      </w:r>
      <w:proofErr w:type="spellEnd"/>
      <w:r>
        <w:rPr>
          <w:rFonts w:ascii="Courier New"/>
          <w:spacing w:val="-2"/>
          <w:sz w:val="18"/>
        </w:rPr>
        <w:t xml:space="preserve">="20sp"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p w14:paraId="4B679D0E" w14:textId="77777777" w:rsidR="003D76C2" w:rsidRDefault="003D76C2">
      <w:pPr>
        <w:pStyle w:val="BodyText"/>
        <w:spacing w:before="6"/>
        <w:rPr>
          <w:rFonts w:ascii="Courier New"/>
          <w:sz w:val="25"/>
        </w:rPr>
      </w:pPr>
    </w:p>
    <w:p w14:paraId="61010AE9" w14:textId="77777777" w:rsidR="003D76C2" w:rsidRDefault="00000000">
      <w:pPr>
        <w:ind w:left="1277"/>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p w14:paraId="000C6AE9" w14:textId="77777777" w:rsidR="003D76C2" w:rsidRDefault="00000000">
      <w:pPr>
        <w:pStyle w:val="ListParagraph"/>
        <w:numPr>
          <w:ilvl w:val="0"/>
          <w:numId w:val="13"/>
        </w:numPr>
        <w:tabs>
          <w:tab w:val="left" w:pos="1274"/>
        </w:tabs>
        <w:spacing w:before="152" w:line="242" w:lineRule="auto"/>
        <w:ind w:left="1274" w:right="167"/>
        <w:jc w:val="both"/>
        <w:rPr>
          <w:sz w:val="20"/>
        </w:rPr>
      </w:pPr>
      <w:r>
        <w:rPr>
          <w:sz w:val="20"/>
        </w:rPr>
        <w:t>Update</w:t>
      </w:r>
      <w:r>
        <w:rPr>
          <w:spacing w:val="-13"/>
          <w:sz w:val="20"/>
        </w:rPr>
        <w:t xml:space="preserve"> </w:t>
      </w:r>
      <w:r>
        <w:rPr>
          <w:sz w:val="20"/>
        </w:rPr>
        <w:t>the</w:t>
      </w:r>
      <w:r>
        <w:rPr>
          <w:spacing w:val="-13"/>
          <w:sz w:val="20"/>
        </w:rPr>
        <w:t xml:space="preserve"> </w:t>
      </w:r>
      <w:r>
        <w:rPr>
          <w:rFonts w:ascii="Courier New"/>
          <w:b/>
        </w:rPr>
        <w:t>fragment_mysports.xml</w:t>
      </w:r>
      <w:r>
        <w:rPr>
          <w:rFonts w:ascii="Courier New"/>
          <w:b/>
          <w:spacing w:val="-33"/>
        </w:rPr>
        <w:t xml:space="preserve"> </w:t>
      </w:r>
      <w:r>
        <w:rPr>
          <w:sz w:val="20"/>
        </w:rPr>
        <w:t>layout</w:t>
      </w:r>
      <w:r>
        <w:rPr>
          <w:spacing w:val="-13"/>
          <w:sz w:val="20"/>
        </w:rPr>
        <w:t xml:space="preserve"> </w:t>
      </w:r>
      <w:r>
        <w:rPr>
          <w:sz w:val="20"/>
        </w:rPr>
        <w:t>file</w:t>
      </w:r>
      <w:r>
        <w:rPr>
          <w:spacing w:val="-13"/>
          <w:sz w:val="20"/>
        </w:rPr>
        <w:t xml:space="preserve"> </w:t>
      </w:r>
      <w:r>
        <w:rPr>
          <w:sz w:val="20"/>
        </w:rPr>
        <w:t>with</w:t>
      </w:r>
      <w:r>
        <w:rPr>
          <w:spacing w:val="-13"/>
          <w:sz w:val="20"/>
        </w:rPr>
        <w:t xml:space="preserve"> </w:t>
      </w:r>
      <w:r>
        <w:rPr>
          <w:sz w:val="20"/>
        </w:rPr>
        <w:t>the</w:t>
      </w:r>
      <w:r>
        <w:rPr>
          <w:spacing w:val="-11"/>
          <w:sz w:val="20"/>
        </w:rPr>
        <w:t xml:space="preserve"> </w:t>
      </w:r>
      <w:r>
        <w:rPr>
          <w:sz w:val="20"/>
        </w:rPr>
        <w:t>three</w:t>
      </w:r>
      <w:r>
        <w:rPr>
          <w:spacing w:val="-4"/>
          <w:sz w:val="20"/>
        </w:rPr>
        <w:t xml:space="preserve"> </w:t>
      </w:r>
      <w:r>
        <w:rPr>
          <w:sz w:val="20"/>
        </w:rPr>
        <w:t>material</w:t>
      </w:r>
      <w:r>
        <w:rPr>
          <w:spacing w:val="-6"/>
          <w:sz w:val="20"/>
        </w:rPr>
        <w:t xml:space="preserve"> </w:t>
      </w:r>
      <w:r>
        <w:rPr>
          <w:sz w:val="20"/>
        </w:rPr>
        <w:t>style buttons</w:t>
      </w:r>
      <w:r>
        <w:rPr>
          <w:spacing w:val="-2"/>
          <w:sz w:val="20"/>
        </w:rPr>
        <w:t xml:space="preserve"> </w:t>
      </w:r>
      <w:r>
        <w:rPr>
          <w:sz w:val="20"/>
        </w:rPr>
        <w:t>you</w:t>
      </w:r>
      <w:r>
        <w:rPr>
          <w:spacing w:val="-2"/>
          <w:sz w:val="20"/>
        </w:rPr>
        <w:t xml:space="preserve"> </w:t>
      </w:r>
      <w:r>
        <w:rPr>
          <w:sz w:val="20"/>
        </w:rPr>
        <w:t>used</w:t>
      </w:r>
      <w:r>
        <w:rPr>
          <w:spacing w:val="-2"/>
          <w:sz w:val="20"/>
        </w:rPr>
        <w:t xml:space="preserve"> </w:t>
      </w:r>
      <w:r>
        <w:rPr>
          <w:sz w:val="20"/>
        </w:rPr>
        <w:t>in</w:t>
      </w:r>
      <w:r>
        <w:rPr>
          <w:spacing w:val="-2"/>
          <w:sz w:val="20"/>
        </w:rPr>
        <w:t xml:space="preserve"> </w:t>
      </w:r>
      <w:r>
        <w:rPr>
          <w:sz w:val="20"/>
        </w:rPr>
        <w:t>the</w:t>
      </w:r>
      <w:r>
        <w:rPr>
          <w:spacing w:val="-2"/>
          <w:sz w:val="20"/>
        </w:rPr>
        <w:t xml:space="preserve"> </w:t>
      </w:r>
      <w:r>
        <w:rPr>
          <w:sz w:val="20"/>
        </w:rPr>
        <w:t>other</w:t>
      </w:r>
      <w:r>
        <w:rPr>
          <w:spacing w:val="-2"/>
          <w:sz w:val="20"/>
        </w:rPr>
        <w:t xml:space="preserve"> </w:t>
      </w:r>
      <w:r>
        <w:rPr>
          <w:sz w:val="20"/>
        </w:rPr>
        <w:t>exercises</w:t>
      </w:r>
      <w:r>
        <w:rPr>
          <w:spacing w:val="-2"/>
          <w:sz w:val="20"/>
        </w:rPr>
        <w:t xml:space="preserve"> </w:t>
      </w:r>
      <w:r>
        <w:rPr>
          <w:sz w:val="20"/>
        </w:rPr>
        <w:t>in</w:t>
      </w:r>
      <w:r>
        <w:rPr>
          <w:spacing w:val="-2"/>
          <w:sz w:val="20"/>
        </w:rPr>
        <w:t xml:space="preserve"> </w:t>
      </w:r>
      <w:r>
        <w:rPr>
          <w:sz w:val="20"/>
        </w:rPr>
        <w:t>this</w:t>
      </w:r>
      <w:r>
        <w:rPr>
          <w:spacing w:val="-2"/>
          <w:sz w:val="20"/>
        </w:rPr>
        <w:t xml:space="preserve"> </w:t>
      </w:r>
      <w:r>
        <w:rPr>
          <w:sz w:val="20"/>
        </w:rPr>
        <w:t>chapter</w:t>
      </w:r>
      <w:r>
        <w:rPr>
          <w:spacing w:val="-2"/>
          <w:sz w:val="20"/>
        </w:rPr>
        <w:t xml:space="preserve"> </w:t>
      </w:r>
      <w:r>
        <w:rPr>
          <w:sz w:val="20"/>
        </w:rPr>
        <w:t>to</w:t>
      </w:r>
      <w:r>
        <w:rPr>
          <w:spacing w:val="-2"/>
          <w:sz w:val="20"/>
        </w:rPr>
        <w:t xml:space="preserve"> </w:t>
      </w:r>
      <w:r>
        <w:rPr>
          <w:sz w:val="20"/>
        </w:rPr>
        <w:t>link</w:t>
      </w:r>
      <w:r>
        <w:rPr>
          <w:spacing w:val="-2"/>
          <w:sz w:val="20"/>
        </w:rPr>
        <w:t xml:space="preserve"> </w:t>
      </w:r>
      <w:r>
        <w:rPr>
          <w:sz w:val="20"/>
        </w:rPr>
        <w:t>to</w:t>
      </w:r>
      <w:r>
        <w:rPr>
          <w:spacing w:val="-2"/>
          <w:sz w:val="20"/>
        </w:rPr>
        <w:t xml:space="preserve"> </w:t>
      </w:r>
      <w:r>
        <w:rPr>
          <w:sz w:val="20"/>
        </w:rPr>
        <w:t>the</w:t>
      </w:r>
      <w:r>
        <w:rPr>
          <w:spacing w:val="-2"/>
          <w:sz w:val="20"/>
        </w:rPr>
        <w:t xml:space="preserve"> </w:t>
      </w:r>
      <w:r>
        <w:rPr>
          <w:sz w:val="20"/>
        </w:rPr>
        <w:t>three</w:t>
      </w:r>
      <w:r>
        <w:rPr>
          <w:spacing w:val="-2"/>
          <w:sz w:val="20"/>
        </w:rPr>
        <w:t xml:space="preserve"> </w:t>
      </w:r>
      <w:r>
        <w:rPr>
          <w:sz w:val="20"/>
        </w:rPr>
        <w:t>sports secondary destinations; that is, basketball, football, and hockey:</w:t>
      </w:r>
    </w:p>
    <w:p w14:paraId="776E0D16" w14:textId="77777777" w:rsidR="003D76C2" w:rsidRDefault="00D51F7C">
      <w:pPr>
        <w:pStyle w:val="BodyText"/>
        <w:spacing w:before="4"/>
        <w:rPr>
          <w:sz w:val="9"/>
        </w:rPr>
      </w:pPr>
      <w:r>
        <w:rPr>
          <w:noProof/>
        </w:rPr>
        <mc:AlternateContent>
          <mc:Choice Requires="wpg">
            <w:drawing>
              <wp:anchor distT="0" distB="0" distL="0" distR="0" simplePos="0" relativeHeight="487623168" behindDoc="1" locked="0" layoutInCell="1" allowOverlap="1" wp14:anchorId="1E4A686F" wp14:editId="2795296A">
                <wp:simplePos x="0" y="0"/>
                <wp:positionH relativeFrom="page">
                  <wp:posOffset>1120140</wp:posOffset>
                </wp:positionH>
                <wp:positionV relativeFrom="paragraph">
                  <wp:posOffset>95885</wp:posOffset>
                </wp:positionV>
                <wp:extent cx="5074920" cy="1374775"/>
                <wp:effectExtent l="0" t="0" r="5080" b="0"/>
                <wp:wrapTopAndBottom/>
                <wp:docPr id="1301" name="docshapegroup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764" y="151"/>
                          <a:chExt cx="7992" cy="2165"/>
                        </a:xfrm>
                      </wpg:grpSpPr>
                      <wps:wsp>
                        <wps:cNvPr id="1302" name="docshape240"/>
                        <wps:cNvSpPr>
                          <a:spLocks/>
                        </wps:cNvSpPr>
                        <wps:spPr bwMode="auto">
                          <a:xfrm>
                            <a:off x="1764" y="160"/>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3" name="docshape241"/>
                        <wps:cNvSpPr>
                          <a:spLocks/>
                        </wps:cNvSpPr>
                        <wps:spPr bwMode="auto">
                          <a:xfrm>
                            <a:off x="1764" y="150"/>
                            <a:ext cx="7992" cy="2165"/>
                          </a:xfrm>
                          <a:custGeom>
                            <a:avLst/>
                            <a:gdLst>
                              <a:gd name="T0" fmla="+- 0 9756 1764"/>
                              <a:gd name="T1" fmla="*/ T0 w 7992"/>
                              <a:gd name="T2" fmla="+- 0 2295 151"/>
                              <a:gd name="T3" fmla="*/ 2295 h 2165"/>
                              <a:gd name="T4" fmla="+- 0 1764 1764"/>
                              <a:gd name="T5" fmla="*/ T4 w 7992"/>
                              <a:gd name="T6" fmla="+- 0 2295 151"/>
                              <a:gd name="T7" fmla="*/ 2295 h 2165"/>
                              <a:gd name="T8" fmla="+- 0 1764 1764"/>
                              <a:gd name="T9" fmla="*/ T8 w 7992"/>
                              <a:gd name="T10" fmla="+- 0 2315 151"/>
                              <a:gd name="T11" fmla="*/ 2315 h 2165"/>
                              <a:gd name="T12" fmla="+- 0 9756 1764"/>
                              <a:gd name="T13" fmla="*/ T12 w 7992"/>
                              <a:gd name="T14" fmla="+- 0 2315 151"/>
                              <a:gd name="T15" fmla="*/ 2315 h 2165"/>
                              <a:gd name="T16" fmla="+- 0 9756 1764"/>
                              <a:gd name="T17" fmla="*/ T16 w 7992"/>
                              <a:gd name="T18" fmla="+- 0 2295 151"/>
                              <a:gd name="T19" fmla="*/ 2295 h 2165"/>
                              <a:gd name="T20" fmla="+- 0 9756 1764"/>
                              <a:gd name="T21" fmla="*/ T20 w 7992"/>
                              <a:gd name="T22" fmla="+- 0 151 151"/>
                              <a:gd name="T23" fmla="*/ 151 h 2165"/>
                              <a:gd name="T24" fmla="+- 0 1764 1764"/>
                              <a:gd name="T25" fmla="*/ T24 w 7992"/>
                              <a:gd name="T26" fmla="+- 0 151 151"/>
                              <a:gd name="T27" fmla="*/ 151 h 2165"/>
                              <a:gd name="T28" fmla="+- 0 1764 1764"/>
                              <a:gd name="T29" fmla="*/ T28 w 7992"/>
                              <a:gd name="T30" fmla="+- 0 171 151"/>
                              <a:gd name="T31" fmla="*/ 171 h 2165"/>
                              <a:gd name="T32" fmla="+- 0 9756 1764"/>
                              <a:gd name="T33" fmla="*/ T32 w 7992"/>
                              <a:gd name="T34" fmla="+- 0 171 151"/>
                              <a:gd name="T35" fmla="*/ 171 h 2165"/>
                              <a:gd name="T36" fmla="+- 0 9756 1764"/>
                              <a:gd name="T37" fmla="*/ T36 w 7992"/>
                              <a:gd name="T38" fmla="+- 0 151 151"/>
                              <a:gd name="T39" fmla="*/ 151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 name="docshape242"/>
                        <wps:cNvSpPr txBox="1">
                          <a:spLocks/>
                        </wps:cNvSpPr>
                        <wps:spPr bwMode="auto">
                          <a:xfrm>
                            <a:off x="1764" y="170"/>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6472C"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EA54CB5"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48">
                                <w:r>
                                  <w:rPr>
                                    <w:rFonts w:ascii="Courier New"/>
                                    <w:spacing w:val="-2"/>
                                    <w:sz w:val="18"/>
                                  </w:rPr>
                                  <w:t>xmlns:android="http://schemas.android.com/apk/res/android"</w:t>
                                </w:r>
                              </w:hyperlink>
                            </w:p>
                            <w:p w14:paraId="667CA0E8" w14:textId="77777777" w:rsidR="003D76C2" w:rsidRDefault="00000000">
                              <w:pPr>
                                <w:spacing w:before="18" w:line="328" w:lineRule="auto"/>
                                <w:ind w:left="885"/>
                                <w:rPr>
                                  <w:rFonts w:ascii="Courier New"/>
                                  <w:sz w:val="18"/>
                                </w:rPr>
                              </w:pPr>
                              <w:hyperlink r:id="rId49">
                                <w:r>
                                  <w:rPr>
                                    <w:rFonts w:ascii="Courier New"/>
                                    <w:spacing w:val="-2"/>
                                    <w:sz w:val="18"/>
                                  </w:rPr>
                                  <w:t>xmlns:app="http://schemas.android.com/apk/res-auto"</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"&gt;</w:t>
                              </w:r>
                            </w:p>
                            <w:p w14:paraId="5635C65D" w14:textId="77777777" w:rsidR="003D76C2" w:rsidRDefault="003D76C2">
                              <w:pPr>
                                <w:spacing w:before="9"/>
                                <w:rPr>
                                  <w:rFonts w:ascii="Courier New"/>
                                  <w:sz w:val="24"/>
                                </w:rPr>
                              </w:pPr>
                            </w:p>
                            <w:p w14:paraId="6807AEB5" w14:textId="77777777" w:rsidR="003D76C2" w:rsidRDefault="00000000">
                              <w:pPr>
                                <w:spacing w:before="1"/>
                                <w:ind w:left="885"/>
                                <w:rPr>
                                  <w:rFonts w:ascii="Courier New"/>
                                  <w:sz w:val="18"/>
                                </w:rPr>
                              </w:pPr>
                              <w:r>
                                <w:rPr>
                                  <w:rFonts w:ascii="Courier New"/>
                                  <w:spacing w:val="-2"/>
                                  <w:sz w:val="18"/>
                                </w:rPr>
                                <w:t>&lt;</w:t>
                              </w:r>
                              <w:proofErr w:type="spellStart"/>
                              <w:r>
                                <w:rPr>
                                  <w:rFonts w:ascii="Courier New"/>
                                  <w:spacing w:val="-2"/>
                                  <w:sz w:val="18"/>
                                </w:rPr>
                                <w:t>com.google.android.material.button.MaterialButton</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4A686F" id="docshapegroup239" o:spid="_x0000_s1195" style="position:absolute;margin-left:88.2pt;margin-top:7.55pt;width:399.6pt;height:108.25pt;z-index:-15693312;mso-wrap-distance-left:0;mso-wrap-distance-right:0;mso-position-horizontal-relative:page;mso-position-vertical-relative:text" coordorigin="1764,151"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">
                <v:rect id="docshape240" o:spid="_x0000_s1196" style="position:absolute;left:1764;top:160;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" fillcolor="#f6f6f6" stroked="f">
                  <v:path arrowok="t"/>
                </v:rect>
                <v:shape id="docshape241" o:spid="_x0000_s1197" style="position:absolute;left:1764;top:150;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" path="m7992,2144l,2144r,20l7992,2164r,-20xm7992,l,,,20r7992,l7992,xe" fillcolor="#dadada" stroked="f">
                  <v:path arrowok="t" o:connecttype="custom" o:connectlocs="7992,2295;0,2295;0,2315;7992,2315;7992,2295;7992,151;0,151;0,171;7992,171;7992,151" o:connectangles="0,0,0,0,0,0,0,0,0,0"/>
                </v:shape>
                <v:shape id="docshape242" o:spid="_x0000_s1198" type="#_x0000_t202" style="position:absolute;left:1764;top:170;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" filled="f" stroked="f">
                  <v:path arrowok="t"/>
                  <v:textbox inset="0,0,0,0">
                    <w:txbxContent>
                      <w:p w14:paraId="51C6472C"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EA54CB5"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50">
                          <w:r>
                            <w:rPr>
                              <w:rFonts w:ascii="Courier New"/>
                              <w:spacing w:val="-2"/>
                              <w:sz w:val="18"/>
                            </w:rPr>
                            <w:t>xmlns:android="http://schemas.android.com/apk/res/android"</w:t>
                          </w:r>
                        </w:hyperlink>
                      </w:p>
                      <w:p w14:paraId="667CA0E8" w14:textId="77777777" w:rsidR="003D76C2" w:rsidRDefault="00000000">
                        <w:pPr>
                          <w:spacing w:before="18" w:line="328" w:lineRule="auto"/>
                          <w:ind w:left="885"/>
                          <w:rPr>
                            <w:rFonts w:ascii="Courier New"/>
                            <w:sz w:val="18"/>
                          </w:rPr>
                        </w:pPr>
                        <w:hyperlink r:id="rId51">
                          <w:r>
                            <w:rPr>
                              <w:rFonts w:ascii="Courier New"/>
                              <w:spacing w:val="-2"/>
                              <w:sz w:val="18"/>
                            </w:rPr>
                            <w:t>xmlns:app="http://schemas.android.com/apk/res-auto"</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"&gt;</w:t>
                        </w:r>
                      </w:p>
                      <w:p w14:paraId="5635C65D" w14:textId="77777777" w:rsidR="003D76C2" w:rsidRDefault="003D76C2">
                        <w:pPr>
                          <w:spacing w:before="9"/>
                          <w:rPr>
                            <w:rFonts w:ascii="Courier New"/>
                            <w:sz w:val="24"/>
                          </w:rPr>
                        </w:pPr>
                      </w:p>
                      <w:p w14:paraId="6807AEB5" w14:textId="77777777" w:rsidR="003D76C2" w:rsidRDefault="00000000">
                        <w:pPr>
                          <w:spacing w:before="1"/>
                          <w:ind w:left="885"/>
                          <w:rPr>
                            <w:rFonts w:ascii="Courier New"/>
                            <w:sz w:val="18"/>
                          </w:rPr>
                        </w:pPr>
                        <w:r>
                          <w:rPr>
                            <w:rFonts w:ascii="Courier New"/>
                            <w:spacing w:val="-2"/>
                            <w:sz w:val="18"/>
                          </w:rPr>
                          <w:t>&lt;</w:t>
                        </w:r>
                        <w:proofErr w:type="spellStart"/>
                        <w:r>
                          <w:rPr>
                            <w:rFonts w:ascii="Courier New"/>
                            <w:spacing w:val="-2"/>
                            <w:sz w:val="18"/>
                          </w:rPr>
                          <w:t>com.google.android.material.button.MaterialButton</w:t>
                        </w:r>
                        <w:proofErr w:type="spellEnd"/>
                      </w:p>
                    </w:txbxContent>
                  </v:textbox>
                </v:shape>
                <w10:wrap type="topAndBottom" anchorx="page"/>
              </v:group>
            </w:pict>
          </mc:Fallback>
        </mc:AlternateContent>
      </w:r>
    </w:p>
    <w:p w14:paraId="53F8F7C8" w14:textId="77777777" w:rsidR="003D76C2" w:rsidRDefault="003D76C2">
      <w:pPr>
        <w:rPr>
          <w:sz w:val="9"/>
        </w:rPr>
        <w:sectPr w:rsidR="003D76C2">
          <w:pgSz w:w="10800" w:h="13320"/>
          <w:pgMar w:top="1120" w:right="920" w:bottom="280" w:left="940" w:header="695" w:footer="0" w:gutter="0"/>
          <w:cols w:space="720"/>
        </w:sectPr>
      </w:pPr>
    </w:p>
    <w:p w14:paraId="1146A5C6" w14:textId="77777777" w:rsidR="003D76C2" w:rsidRDefault="00D51F7C">
      <w:pPr>
        <w:spacing w:before="132" w:line="328" w:lineRule="auto"/>
        <w:ind w:left="1421" w:right="2599"/>
        <w:rPr>
          <w:rFonts w:ascii="Courier New"/>
          <w:sz w:val="18"/>
        </w:rPr>
      </w:pPr>
      <w:r>
        <w:rPr>
          <w:noProof/>
        </w:rPr>
        <w:lastRenderedPageBreak/>
        <mc:AlternateContent>
          <mc:Choice Requires="wpg">
            <w:drawing>
              <wp:anchor distT="0" distB="0" distL="114300" distR="114300" simplePos="0" relativeHeight="483665408" behindDoc="1" locked="0" layoutInCell="1" allowOverlap="1" wp14:anchorId="20629F1A" wp14:editId="027E68E3">
                <wp:simplePos x="0" y="0"/>
                <wp:positionH relativeFrom="page">
                  <wp:posOffset>662940</wp:posOffset>
                </wp:positionH>
                <wp:positionV relativeFrom="paragraph">
                  <wp:posOffset>45720</wp:posOffset>
                </wp:positionV>
                <wp:extent cx="5074920" cy="5908675"/>
                <wp:effectExtent l="0" t="0" r="5080" b="0"/>
                <wp:wrapNone/>
                <wp:docPr id="1298" name="docshapegroup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08675"/>
                          <a:chOff x="1044" y="72"/>
                          <a:chExt cx="7992" cy="9305"/>
                        </a:xfrm>
                      </wpg:grpSpPr>
                      <wps:wsp>
                        <wps:cNvPr id="1299" name="docshape244"/>
                        <wps:cNvSpPr>
                          <a:spLocks/>
                        </wps:cNvSpPr>
                        <wps:spPr bwMode="auto">
                          <a:xfrm>
                            <a:off x="1044" y="81"/>
                            <a:ext cx="7992" cy="9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0" name="docshape245"/>
                        <wps:cNvSpPr>
                          <a:spLocks/>
                        </wps:cNvSpPr>
                        <wps:spPr bwMode="auto">
                          <a:xfrm>
                            <a:off x="1044" y="71"/>
                            <a:ext cx="7992" cy="9305"/>
                          </a:xfrm>
                          <a:custGeom>
                            <a:avLst/>
                            <a:gdLst>
                              <a:gd name="T0" fmla="+- 0 9036 1044"/>
                              <a:gd name="T1" fmla="*/ T0 w 7992"/>
                              <a:gd name="T2" fmla="+- 0 9356 72"/>
                              <a:gd name="T3" fmla="*/ 9356 h 9305"/>
                              <a:gd name="T4" fmla="+- 0 1044 1044"/>
                              <a:gd name="T5" fmla="*/ T4 w 7992"/>
                              <a:gd name="T6" fmla="+- 0 9356 72"/>
                              <a:gd name="T7" fmla="*/ 9356 h 9305"/>
                              <a:gd name="T8" fmla="+- 0 1044 1044"/>
                              <a:gd name="T9" fmla="*/ T8 w 7992"/>
                              <a:gd name="T10" fmla="+- 0 9376 72"/>
                              <a:gd name="T11" fmla="*/ 9376 h 9305"/>
                              <a:gd name="T12" fmla="+- 0 9036 1044"/>
                              <a:gd name="T13" fmla="*/ T12 w 7992"/>
                              <a:gd name="T14" fmla="+- 0 9376 72"/>
                              <a:gd name="T15" fmla="*/ 9376 h 9305"/>
                              <a:gd name="T16" fmla="+- 0 9036 1044"/>
                              <a:gd name="T17" fmla="*/ T16 w 7992"/>
                              <a:gd name="T18" fmla="+- 0 9356 72"/>
                              <a:gd name="T19" fmla="*/ 9356 h 9305"/>
                              <a:gd name="T20" fmla="+- 0 9036 1044"/>
                              <a:gd name="T21" fmla="*/ T20 w 7992"/>
                              <a:gd name="T22" fmla="+- 0 72 72"/>
                              <a:gd name="T23" fmla="*/ 72 h 9305"/>
                              <a:gd name="T24" fmla="+- 0 1044 1044"/>
                              <a:gd name="T25" fmla="*/ T24 w 7992"/>
                              <a:gd name="T26" fmla="+- 0 72 72"/>
                              <a:gd name="T27" fmla="*/ 72 h 9305"/>
                              <a:gd name="T28" fmla="+- 0 1044 1044"/>
                              <a:gd name="T29" fmla="*/ T28 w 7992"/>
                              <a:gd name="T30" fmla="+- 0 92 72"/>
                              <a:gd name="T31" fmla="*/ 92 h 9305"/>
                              <a:gd name="T32" fmla="+- 0 9036 1044"/>
                              <a:gd name="T33" fmla="*/ T32 w 7992"/>
                              <a:gd name="T34" fmla="+- 0 92 72"/>
                              <a:gd name="T35" fmla="*/ 92 h 9305"/>
                              <a:gd name="T36" fmla="+- 0 9036 1044"/>
                              <a:gd name="T37" fmla="*/ T36 w 7992"/>
                              <a:gd name="T38" fmla="+- 0 72 72"/>
                              <a:gd name="T39" fmla="*/ 72 h 9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305">
                                <a:moveTo>
                                  <a:pt x="7992" y="9284"/>
                                </a:moveTo>
                                <a:lnTo>
                                  <a:pt x="0" y="9284"/>
                                </a:lnTo>
                                <a:lnTo>
                                  <a:pt x="0" y="9304"/>
                                </a:lnTo>
                                <a:lnTo>
                                  <a:pt x="7992" y="9304"/>
                                </a:lnTo>
                                <a:lnTo>
                                  <a:pt x="7992" y="9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A0D816" id="docshapegroup243" o:spid="_x0000_s1026" style="position:absolute;margin-left:52.2pt;margin-top:3.6pt;width:399.6pt;height:465.25pt;z-index:-19651072;mso-position-horizontal-relative:page" coordorigin="1044,72" coordsize="7992,9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">
                <v:rect id="docshape244" o:spid="_x0000_s1027" style="position:absolute;left:1044;top:81;width:7992;height:9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" fillcolor="#f6f6f6" stroked="f">
                  <v:path arrowok="t"/>
                </v:rect>
                <v:shape id="docshape245" o:spid="_x0000_s1028" style="position:absolute;left:1044;top:71;width:7992;height:9305;visibility:visible;mso-wrap-style:square;v-text-anchor:top" coordsize="7992,9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" path="m7992,9284l,9284r,20l7992,9304r,-20xm7992,l,,,20r7992,l7992,xe" fillcolor="#dadada" stroked="f">
                  <v:path arrowok="t" o:connecttype="custom" o:connectlocs="7992,9356;0,9356;0,9376;7992,9376;7992,9356;7992,72;0,72;0,92;7992,92;7992,72" o:connectangles="0,0,0,0,0,0,0,0,0,0"/>
                </v:shape>
                <w10:wrap anchorx="page"/>
              </v:group>
            </w:pict>
          </mc:Fallback>
        </mc:AlternateContent>
      </w:r>
      <w:proofErr w:type="spellStart"/>
      <w:r w:rsidR="00CC7617">
        <w:rPr>
          <w:rFonts w:ascii="Courier New"/>
          <w:spacing w:val="-2"/>
          <w:sz w:val="18"/>
        </w:rPr>
        <w:t>android:id</w:t>
      </w:r>
      <w:proofErr w:type="spellEnd"/>
      <w:r w:rsidR="00CC7617">
        <w:rPr>
          <w:rFonts w:ascii="Courier New"/>
          <w:spacing w:val="-2"/>
          <w:sz w:val="18"/>
        </w:rPr>
        <w:t>="@+id/football" style="@style/</w:t>
      </w:r>
      <w:proofErr w:type="spellStart"/>
      <w:r w:rsidR="00CC7617">
        <w:rPr>
          <w:rFonts w:ascii="Courier New"/>
          <w:spacing w:val="-2"/>
          <w:sz w:val="18"/>
        </w:rPr>
        <w:t>button_card</w:t>
      </w:r>
      <w:proofErr w:type="spellEnd"/>
      <w:r w:rsidR="00CC7617">
        <w:rPr>
          <w:rFonts w:ascii="Courier New"/>
          <w:spacing w:val="-2"/>
          <w:sz w:val="18"/>
        </w:rPr>
        <w:t xml:space="preserve">" </w:t>
      </w:r>
      <w:proofErr w:type="spellStart"/>
      <w:r w:rsidR="00CC7617">
        <w:rPr>
          <w:rFonts w:ascii="Courier New"/>
          <w:spacing w:val="-2"/>
          <w:sz w:val="18"/>
        </w:rPr>
        <w:t>android:layout_width</w:t>
      </w:r>
      <w:proofErr w:type="spellEnd"/>
      <w:r w:rsidR="00CC7617">
        <w:rPr>
          <w:rFonts w:ascii="Courier New"/>
          <w:spacing w:val="-2"/>
          <w:sz w:val="18"/>
        </w:rPr>
        <w:t xml:space="preserve">="140dp" </w:t>
      </w:r>
      <w:proofErr w:type="spellStart"/>
      <w:r w:rsidR="00CC7617">
        <w:rPr>
          <w:rFonts w:ascii="Courier New"/>
          <w:spacing w:val="-2"/>
          <w:sz w:val="18"/>
        </w:rPr>
        <w:t>android:layout_height</w:t>
      </w:r>
      <w:proofErr w:type="spellEnd"/>
      <w:r w:rsidR="00CC7617">
        <w:rPr>
          <w:rFonts w:ascii="Courier New"/>
          <w:spacing w:val="-2"/>
          <w:sz w:val="18"/>
        </w:rPr>
        <w:t xml:space="preserve">="140dp" </w:t>
      </w:r>
      <w:proofErr w:type="spellStart"/>
      <w:r w:rsidR="00CC7617">
        <w:rPr>
          <w:rFonts w:ascii="Courier New"/>
          <w:spacing w:val="-2"/>
          <w:sz w:val="18"/>
        </w:rPr>
        <w:t>android:layout_marginTop</w:t>
      </w:r>
      <w:proofErr w:type="spellEnd"/>
      <w:r w:rsidR="00CC7617">
        <w:rPr>
          <w:rFonts w:ascii="Courier New"/>
          <w:spacing w:val="-2"/>
          <w:sz w:val="18"/>
        </w:rPr>
        <w:t xml:space="preserve">="16dp" </w:t>
      </w:r>
      <w:proofErr w:type="spellStart"/>
      <w:r w:rsidR="00CC7617">
        <w:rPr>
          <w:rFonts w:ascii="Courier New"/>
          <w:spacing w:val="-2"/>
          <w:sz w:val="18"/>
        </w:rPr>
        <w:t>android:layout_marginStart</w:t>
      </w:r>
      <w:proofErr w:type="spellEnd"/>
      <w:r w:rsidR="00CC7617">
        <w:rPr>
          <w:rFonts w:ascii="Courier New"/>
          <w:spacing w:val="-2"/>
          <w:sz w:val="18"/>
        </w:rPr>
        <w:t xml:space="preserve">="16dp" </w:t>
      </w:r>
      <w:proofErr w:type="spellStart"/>
      <w:r w:rsidR="00CC7617">
        <w:rPr>
          <w:rFonts w:ascii="Courier New"/>
          <w:spacing w:val="-2"/>
          <w:sz w:val="18"/>
        </w:rPr>
        <w:t>android:text</w:t>
      </w:r>
      <w:proofErr w:type="spellEnd"/>
      <w:r w:rsidR="00CC7617">
        <w:rPr>
          <w:rFonts w:ascii="Courier New"/>
          <w:spacing w:val="-2"/>
          <w:sz w:val="18"/>
        </w:rPr>
        <w:t xml:space="preserve">="@string/football" </w:t>
      </w:r>
      <w:proofErr w:type="spellStart"/>
      <w:r w:rsidR="00CC7617">
        <w:rPr>
          <w:rFonts w:ascii="Courier New"/>
          <w:spacing w:val="-2"/>
          <w:sz w:val="18"/>
        </w:rPr>
        <w:t>app:layout_constraintStart_toStartOf</w:t>
      </w:r>
      <w:proofErr w:type="spellEnd"/>
      <w:r w:rsidR="00CC7617">
        <w:rPr>
          <w:rFonts w:ascii="Courier New"/>
          <w:spacing w:val="-2"/>
          <w:sz w:val="18"/>
        </w:rPr>
        <w:t xml:space="preserve">="parent" </w:t>
      </w:r>
      <w:proofErr w:type="spellStart"/>
      <w:r w:rsidR="00CC7617">
        <w:rPr>
          <w:rFonts w:ascii="Courier New"/>
          <w:sz w:val="18"/>
        </w:rPr>
        <w:t>app:layout_constraintTop_toTopOf</w:t>
      </w:r>
      <w:proofErr w:type="spellEnd"/>
      <w:r w:rsidR="00CC7617">
        <w:rPr>
          <w:rFonts w:ascii="Courier New"/>
          <w:sz w:val="18"/>
        </w:rPr>
        <w:t>="parent" /&gt;</w:t>
      </w:r>
    </w:p>
    <w:p w14:paraId="5E5268E8" w14:textId="77777777" w:rsidR="003D76C2" w:rsidRDefault="003D76C2">
      <w:pPr>
        <w:pStyle w:val="BodyText"/>
        <w:spacing w:before="2"/>
        <w:rPr>
          <w:rFonts w:ascii="Courier New"/>
          <w:sz w:val="25"/>
        </w:rPr>
      </w:pPr>
    </w:p>
    <w:p w14:paraId="1A8F6D2B" w14:textId="77777777" w:rsidR="003D76C2" w:rsidRDefault="00000000">
      <w:pPr>
        <w:spacing w:line="328" w:lineRule="auto"/>
        <w:ind w:left="1421" w:right="1814" w:hanging="432"/>
        <w:rPr>
          <w:rFonts w:ascii="Courier New"/>
          <w:sz w:val="18"/>
        </w:rPr>
      </w:pPr>
      <w:r>
        <w:rPr>
          <w:rFonts w:ascii="Courier New"/>
          <w:spacing w:val="-2"/>
          <w:sz w:val="18"/>
        </w:rPr>
        <w:t>&lt;</w:t>
      </w:r>
      <w:proofErr w:type="spellStart"/>
      <w:r>
        <w:rPr>
          <w:rFonts w:ascii="Courier New"/>
          <w:spacing w:val="-2"/>
          <w:sz w:val="18"/>
        </w:rPr>
        <w:t>com.google.android.material.button.MaterialButton</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="@+id/basketball" style="@style/</w:t>
      </w:r>
      <w:proofErr w:type="spellStart"/>
      <w:r>
        <w:rPr>
          <w:rFonts w:ascii="Courier New"/>
          <w:spacing w:val="-2"/>
          <w:sz w:val="18"/>
        </w:rPr>
        <w:t>button_card</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="140dp" </w:t>
      </w:r>
      <w:proofErr w:type="spellStart"/>
      <w:r>
        <w:rPr>
          <w:rFonts w:ascii="Courier New"/>
          <w:spacing w:val="-2"/>
          <w:sz w:val="18"/>
        </w:rPr>
        <w:t>android:layout_height</w:t>
      </w:r>
      <w:proofErr w:type="spellEnd"/>
      <w:r>
        <w:rPr>
          <w:rFonts w:ascii="Courier New"/>
          <w:spacing w:val="-2"/>
          <w:sz w:val="18"/>
        </w:rPr>
        <w:t xml:space="preserve">="140dp" </w:t>
      </w:r>
      <w:proofErr w:type="spellStart"/>
      <w:r>
        <w:rPr>
          <w:rFonts w:ascii="Courier New"/>
          <w:spacing w:val="-2"/>
          <w:sz w:val="18"/>
        </w:rPr>
        <w:t>android:layout_marginTop</w:t>
      </w:r>
      <w:proofErr w:type="spellEnd"/>
      <w:r>
        <w:rPr>
          <w:rFonts w:ascii="Courier New"/>
          <w:spacing w:val="-2"/>
          <w:sz w:val="18"/>
        </w:rPr>
        <w:t xml:space="preserve">="16dp" </w:t>
      </w:r>
      <w:proofErr w:type="spellStart"/>
      <w:r>
        <w:rPr>
          <w:rFonts w:ascii="Courier New"/>
          <w:spacing w:val="-2"/>
          <w:sz w:val="18"/>
        </w:rPr>
        <w:t>android:layout_marginStart</w:t>
      </w:r>
      <w:proofErr w:type="spellEnd"/>
      <w:r>
        <w:rPr>
          <w:rFonts w:ascii="Courier New"/>
          <w:spacing w:val="-2"/>
          <w:sz w:val="18"/>
        </w:rPr>
        <w:t xml:space="preserve">="16dp" </w:t>
      </w:r>
      <w:proofErr w:type="spellStart"/>
      <w:r>
        <w:rPr>
          <w:rFonts w:ascii="Courier New"/>
          <w:spacing w:val="-2"/>
          <w:sz w:val="18"/>
        </w:rPr>
        <w:t>android:text</w:t>
      </w:r>
      <w:proofErr w:type="spellEnd"/>
      <w:r>
        <w:rPr>
          <w:rFonts w:ascii="Courier New"/>
          <w:spacing w:val="-2"/>
          <w:sz w:val="18"/>
        </w:rPr>
        <w:t xml:space="preserve">="@string/basketball" </w:t>
      </w:r>
      <w:proofErr w:type="spellStart"/>
      <w:r>
        <w:rPr>
          <w:rFonts w:ascii="Courier New"/>
          <w:spacing w:val="-2"/>
          <w:sz w:val="18"/>
        </w:rPr>
        <w:t>app:layout_constraintStart_toEndOf</w:t>
      </w:r>
      <w:proofErr w:type="spellEnd"/>
      <w:r>
        <w:rPr>
          <w:rFonts w:ascii="Courier New"/>
          <w:spacing w:val="-2"/>
          <w:sz w:val="18"/>
        </w:rPr>
        <w:t xml:space="preserve">="@id/football" </w:t>
      </w:r>
      <w:proofErr w:type="spellStart"/>
      <w:r>
        <w:rPr>
          <w:rFonts w:ascii="Courier New"/>
          <w:sz w:val="18"/>
        </w:rPr>
        <w:t>app:layout_constraintTop_toTopOf</w:t>
      </w:r>
      <w:proofErr w:type="spellEnd"/>
      <w:r>
        <w:rPr>
          <w:rFonts w:ascii="Courier New"/>
          <w:sz w:val="18"/>
        </w:rPr>
        <w:t>="parent" /&gt;</w:t>
      </w:r>
    </w:p>
    <w:p w14:paraId="0B5BB8C8" w14:textId="77777777" w:rsidR="003D76C2" w:rsidRDefault="003D76C2">
      <w:pPr>
        <w:pStyle w:val="BodyText"/>
        <w:spacing w:before="4"/>
        <w:rPr>
          <w:rFonts w:ascii="Courier New"/>
          <w:sz w:val="25"/>
        </w:rPr>
      </w:pPr>
    </w:p>
    <w:p w14:paraId="58CC7FEF" w14:textId="77777777" w:rsidR="003D76C2" w:rsidRDefault="00000000">
      <w:pPr>
        <w:spacing w:line="328" w:lineRule="auto"/>
        <w:ind w:left="1421" w:right="2599" w:hanging="432"/>
        <w:rPr>
          <w:rFonts w:ascii="Courier New"/>
          <w:sz w:val="18"/>
        </w:rPr>
      </w:pPr>
      <w:r>
        <w:rPr>
          <w:rFonts w:ascii="Courier New"/>
          <w:spacing w:val="-2"/>
          <w:sz w:val="18"/>
        </w:rPr>
        <w:t>&lt;</w:t>
      </w:r>
      <w:proofErr w:type="spellStart"/>
      <w:r>
        <w:rPr>
          <w:rFonts w:ascii="Courier New"/>
          <w:spacing w:val="-2"/>
          <w:sz w:val="18"/>
        </w:rPr>
        <w:t>com.google.android.material.button.MaterialButton</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="@+id/hockey" style="@style/</w:t>
      </w:r>
      <w:proofErr w:type="spellStart"/>
      <w:r>
        <w:rPr>
          <w:rFonts w:ascii="Courier New"/>
          <w:spacing w:val="-2"/>
          <w:sz w:val="18"/>
        </w:rPr>
        <w:t>button_card</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="140dp" </w:t>
      </w:r>
      <w:proofErr w:type="spellStart"/>
      <w:r>
        <w:rPr>
          <w:rFonts w:ascii="Courier New"/>
          <w:spacing w:val="-2"/>
          <w:sz w:val="18"/>
        </w:rPr>
        <w:t>android:layout_height</w:t>
      </w:r>
      <w:proofErr w:type="spellEnd"/>
      <w:r>
        <w:rPr>
          <w:rFonts w:ascii="Courier New"/>
          <w:spacing w:val="-2"/>
          <w:sz w:val="18"/>
        </w:rPr>
        <w:t xml:space="preserve">="140dp" </w:t>
      </w:r>
      <w:proofErr w:type="spellStart"/>
      <w:r>
        <w:rPr>
          <w:rFonts w:ascii="Courier New"/>
          <w:spacing w:val="-2"/>
          <w:sz w:val="18"/>
        </w:rPr>
        <w:t>android:layout_marginTop</w:t>
      </w:r>
      <w:proofErr w:type="spellEnd"/>
      <w:r>
        <w:rPr>
          <w:rFonts w:ascii="Courier New"/>
          <w:spacing w:val="-2"/>
          <w:sz w:val="18"/>
        </w:rPr>
        <w:t xml:space="preserve">="4dp" </w:t>
      </w:r>
      <w:proofErr w:type="spellStart"/>
      <w:r>
        <w:rPr>
          <w:rFonts w:ascii="Courier New"/>
          <w:spacing w:val="-2"/>
          <w:sz w:val="18"/>
        </w:rPr>
        <w:t>android:layout_marginStart</w:t>
      </w:r>
      <w:proofErr w:type="spellEnd"/>
      <w:r>
        <w:rPr>
          <w:rFonts w:ascii="Courier New"/>
          <w:spacing w:val="-2"/>
          <w:sz w:val="18"/>
        </w:rPr>
        <w:t xml:space="preserve">="16dp" </w:t>
      </w:r>
      <w:proofErr w:type="spellStart"/>
      <w:r>
        <w:rPr>
          <w:rFonts w:ascii="Courier New"/>
          <w:spacing w:val="-2"/>
          <w:sz w:val="18"/>
        </w:rPr>
        <w:t>android:text</w:t>
      </w:r>
      <w:proofErr w:type="spellEnd"/>
      <w:r>
        <w:rPr>
          <w:rFonts w:ascii="Courier New"/>
          <w:spacing w:val="-2"/>
          <w:sz w:val="18"/>
        </w:rPr>
        <w:t xml:space="preserve">="@string/hockey" </w:t>
      </w:r>
      <w:proofErr w:type="spellStart"/>
      <w:r>
        <w:rPr>
          <w:rFonts w:ascii="Courier New"/>
          <w:spacing w:val="-2"/>
          <w:sz w:val="18"/>
        </w:rPr>
        <w:t>app:layout_constraintStart_toStartOf</w:t>
      </w:r>
      <w:proofErr w:type="spellEnd"/>
      <w:r>
        <w:rPr>
          <w:rFonts w:ascii="Courier New"/>
          <w:spacing w:val="-2"/>
          <w:sz w:val="18"/>
        </w:rPr>
        <w:t>="parent"</w:t>
      </w:r>
    </w:p>
    <w:p w14:paraId="3854E544" w14:textId="77777777" w:rsidR="003D76C2" w:rsidRDefault="00000000">
      <w:pPr>
        <w:spacing w:before="6"/>
        <w:ind w:left="1421"/>
        <w:rPr>
          <w:rFonts w:ascii="Courier New"/>
          <w:sz w:val="18"/>
        </w:rPr>
      </w:pPr>
      <w:proofErr w:type="spellStart"/>
      <w:r>
        <w:rPr>
          <w:rFonts w:ascii="Courier New"/>
          <w:spacing w:val="-2"/>
          <w:sz w:val="18"/>
        </w:rPr>
        <w:t>app:layout_constraintTop_toBottomOf</w:t>
      </w:r>
      <w:proofErr w:type="spellEnd"/>
      <w:r>
        <w:rPr>
          <w:rFonts w:ascii="Courier New"/>
          <w:spacing w:val="-2"/>
          <w:sz w:val="18"/>
        </w:rPr>
        <w:t>="@id/football"</w:t>
      </w:r>
      <w:r>
        <w:rPr>
          <w:rFonts w:ascii="Courier New"/>
          <w:spacing w:val="48"/>
          <w:sz w:val="18"/>
        </w:rPr>
        <w:t xml:space="preserve"> </w:t>
      </w:r>
      <w:r>
        <w:rPr>
          <w:rFonts w:ascii="Courier New"/>
          <w:spacing w:val="-5"/>
          <w:sz w:val="18"/>
        </w:rPr>
        <w:t>/&gt;</w:t>
      </w:r>
    </w:p>
    <w:p w14:paraId="2BEC3BB2" w14:textId="77777777" w:rsidR="003D76C2" w:rsidRDefault="003D76C2">
      <w:pPr>
        <w:pStyle w:val="BodyText"/>
        <w:rPr>
          <w:rFonts w:ascii="Courier New"/>
        </w:rPr>
      </w:pPr>
    </w:p>
    <w:p w14:paraId="20BAD4E9" w14:textId="77777777" w:rsidR="003D76C2" w:rsidRDefault="00000000">
      <w:pPr>
        <w:spacing w:before="129"/>
        <w:ind w:left="557"/>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p w14:paraId="3A86BFCB" w14:textId="77777777" w:rsidR="003D76C2" w:rsidRDefault="00000000">
      <w:pPr>
        <w:pStyle w:val="ListParagraph"/>
        <w:numPr>
          <w:ilvl w:val="0"/>
          <w:numId w:val="13"/>
        </w:numPr>
        <w:tabs>
          <w:tab w:val="left" w:pos="554"/>
        </w:tabs>
        <w:spacing w:before="152"/>
        <w:ind w:left="554" w:right="1287"/>
        <w:jc w:val="left"/>
        <w:rPr>
          <w:sz w:val="20"/>
        </w:rPr>
      </w:pPr>
      <w:r>
        <w:rPr>
          <w:sz w:val="20"/>
        </w:rPr>
        <w:t>Create</w:t>
      </w:r>
      <w:r>
        <w:rPr>
          <w:spacing w:val="-3"/>
          <w:sz w:val="20"/>
        </w:rPr>
        <w:t xml:space="preserve"> </w:t>
      </w:r>
      <w:r>
        <w:rPr>
          <w:sz w:val="20"/>
        </w:rPr>
        <w:t>a</w:t>
      </w:r>
      <w:r>
        <w:rPr>
          <w:spacing w:val="-4"/>
          <w:sz w:val="20"/>
        </w:rPr>
        <w:t xml:space="preserve"> </w:t>
      </w:r>
      <w:r>
        <w:rPr>
          <w:sz w:val="20"/>
        </w:rPr>
        <w:t>navigation</w:t>
      </w:r>
      <w:r>
        <w:rPr>
          <w:spacing w:val="-3"/>
          <w:sz w:val="20"/>
        </w:rPr>
        <w:t xml:space="preserve"> </w:t>
      </w:r>
      <w:r>
        <w:rPr>
          <w:sz w:val="20"/>
        </w:rPr>
        <w:t>folder</w:t>
      </w:r>
      <w:r>
        <w:rPr>
          <w:spacing w:val="-3"/>
          <w:sz w:val="20"/>
        </w:rPr>
        <w:t xml:space="preserve"> </w:t>
      </w:r>
      <w:r>
        <w:rPr>
          <w:sz w:val="20"/>
        </w:rPr>
        <w:t>and</w:t>
      </w:r>
      <w:r>
        <w:rPr>
          <w:spacing w:val="-4"/>
          <w:sz w:val="20"/>
        </w:rPr>
        <w:t xml:space="preserve"> </w:t>
      </w:r>
      <w:r>
        <w:rPr>
          <w:sz w:val="20"/>
        </w:rPr>
        <w:t>then</w:t>
      </w:r>
      <w:r>
        <w:rPr>
          <w:spacing w:val="-3"/>
          <w:sz w:val="20"/>
        </w:rPr>
        <w:t xml:space="preserve"> </w:t>
      </w:r>
      <w:r>
        <w:rPr>
          <w:sz w:val="20"/>
        </w:rPr>
        <w:t>a</w:t>
      </w:r>
      <w:r>
        <w:rPr>
          <w:spacing w:val="-4"/>
          <w:sz w:val="20"/>
        </w:rPr>
        <w:t xml:space="preserve"> </w:t>
      </w:r>
      <w:r>
        <w:rPr>
          <w:sz w:val="20"/>
        </w:rPr>
        <w:t>navigation</w:t>
      </w:r>
      <w:r>
        <w:rPr>
          <w:spacing w:val="-3"/>
          <w:sz w:val="20"/>
        </w:rPr>
        <w:t xml:space="preserve"> </w:t>
      </w:r>
      <w:r>
        <w:rPr>
          <w:sz w:val="20"/>
        </w:rPr>
        <w:t>graph</w:t>
      </w:r>
      <w:r>
        <w:rPr>
          <w:spacing w:val="-3"/>
          <w:sz w:val="20"/>
        </w:rPr>
        <w:t xml:space="preserve"> </w:t>
      </w:r>
      <w:r>
        <w:rPr>
          <w:sz w:val="20"/>
        </w:rPr>
        <w:t>file</w:t>
      </w:r>
      <w:r>
        <w:rPr>
          <w:spacing w:val="-3"/>
          <w:sz w:val="20"/>
        </w:rPr>
        <w:t xml:space="preserve"> </w:t>
      </w:r>
      <w:r>
        <w:rPr>
          <w:sz w:val="20"/>
        </w:rPr>
        <w:t>named</w:t>
      </w:r>
      <w:r>
        <w:rPr>
          <w:spacing w:val="-7"/>
          <w:sz w:val="20"/>
        </w:rPr>
        <w:t xml:space="preserve"> </w:t>
      </w:r>
      <w:r>
        <w:rPr>
          <w:rFonts w:ascii="Courier New"/>
          <w:b/>
        </w:rPr>
        <w:t>mobile_ navigation</w:t>
      </w:r>
      <w:r>
        <w:rPr>
          <w:rFonts w:ascii="Courier New"/>
          <w:b/>
          <w:spacing w:val="-45"/>
        </w:rPr>
        <w:t xml:space="preserve"> </w:t>
      </w:r>
      <w:r>
        <w:rPr>
          <w:sz w:val="20"/>
        </w:rPr>
        <w:t>with the following content:</w:t>
      </w:r>
    </w:p>
    <w:p w14:paraId="5E789DB8" w14:textId="77777777" w:rsidR="003D76C2" w:rsidRDefault="00D51F7C">
      <w:pPr>
        <w:pStyle w:val="BodyText"/>
        <w:spacing w:before="11"/>
        <w:rPr>
          <w:sz w:val="8"/>
        </w:rPr>
      </w:pPr>
      <w:r>
        <w:rPr>
          <w:noProof/>
        </w:rPr>
        <mc:AlternateContent>
          <mc:Choice Requires="wpg">
            <w:drawing>
              <wp:anchor distT="0" distB="0" distL="0" distR="0" simplePos="0" relativeHeight="487624192" behindDoc="1" locked="0" layoutInCell="1" allowOverlap="1" wp14:anchorId="468A8808" wp14:editId="4B918442">
                <wp:simplePos x="0" y="0"/>
                <wp:positionH relativeFrom="page">
                  <wp:posOffset>662940</wp:posOffset>
                </wp:positionH>
                <wp:positionV relativeFrom="paragraph">
                  <wp:posOffset>91440</wp:posOffset>
                </wp:positionV>
                <wp:extent cx="5074920" cy="841375"/>
                <wp:effectExtent l="0" t="0" r="5080" b="0"/>
                <wp:wrapTopAndBottom/>
                <wp:docPr id="1294" name="docshapegroup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1044" y="144"/>
                          <a:chExt cx="7992" cy="1325"/>
                        </a:xfrm>
                      </wpg:grpSpPr>
                      <wps:wsp>
                        <wps:cNvPr id="1295" name="docshape247"/>
                        <wps:cNvSpPr>
                          <a:spLocks/>
                        </wps:cNvSpPr>
                        <wps:spPr bwMode="auto">
                          <a:xfrm>
                            <a:off x="1044" y="153"/>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6" name="docshape248"/>
                        <wps:cNvSpPr>
                          <a:spLocks/>
                        </wps:cNvSpPr>
                        <wps:spPr bwMode="auto">
                          <a:xfrm>
                            <a:off x="1044" y="143"/>
                            <a:ext cx="7992" cy="1325"/>
                          </a:xfrm>
                          <a:custGeom>
                            <a:avLst/>
                            <a:gdLst>
                              <a:gd name="T0" fmla="+- 0 9036 1044"/>
                              <a:gd name="T1" fmla="*/ T0 w 7992"/>
                              <a:gd name="T2" fmla="+- 0 1448 144"/>
                              <a:gd name="T3" fmla="*/ 1448 h 1325"/>
                              <a:gd name="T4" fmla="+- 0 1044 1044"/>
                              <a:gd name="T5" fmla="*/ T4 w 7992"/>
                              <a:gd name="T6" fmla="+- 0 1448 144"/>
                              <a:gd name="T7" fmla="*/ 1448 h 1325"/>
                              <a:gd name="T8" fmla="+- 0 1044 1044"/>
                              <a:gd name="T9" fmla="*/ T8 w 7992"/>
                              <a:gd name="T10" fmla="+- 0 1468 144"/>
                              <a:gd name="T11" fmla="*/ 1468 h 1325"/>
                              <a:gd name="T12" fmla="+- 0 9036 1044"/>
                              <a:gd name="T13" fmla="*/ T12 w 7992"/>
                              <a:gd name="T14" fmla="+- 0 1468 144"/>
                              <a:gd name="T15" fmla="*/ 1468 h 1325"/>
                              <a:gd name="T16" fmla="+- 0 9036 1044"/>
                              <a:gd name="T17" fmla="*/ T16 w 7992"/>
                              <a:gd name="T18" fmla="+- 0 1448 144"/>
                              <a:gd name="T19" fmla="*/ 1448 h 1325"/>
                              <a:gd name="T20" fmla="+- 0 9036 1044"/>
                              <a:gd name="T21" fmla="*/ T20 w 7992"/>
                              <a:gd name="T22" fmla="+- 0 144 144"/>
                              <a:gd name="T23" fmla="*/ 144 h 1325"/>
                              <a:gd name="T24" fmla="+- 0 1044 1044"/>
                              <a:gd name="T25" fmla="*/ T24 w 7992"/>
                              <a:gd name="T26" fmla="+- 0 144 144"/>
                              <a:gd name="T27" fmla="*/ 144 h 1325"/>
                              <a:gd name="T28" fmla="+- 0 1044 1044"/>
                              <a:gd name="T29" fmla="*/ T28 w 7992"/>
                              <a:gd name="T30" fmla="+- 0 164 144"/>
                              <a:gd name="T31" fmla="*/ 164 h 1325"/>
                              <a:gd name="T32" fmla="+- 0 9036 1044"/>
                              <a:gd name="T33" fmla="*/ T32 w 7992"/>
                              <a:gd name="T34" fmla="+- 0 164 144"/>
                              <a:gd name="T35" fmla="*/ 164 h 1325"/>
                              <a:gd name="T36" fmla="+- 0 9036 1044"/>
                              <a:gd name="T37" fmla="*/ T36 w 7992"/>
                              <a:gd name="T38" fmla="+- 0 144 144"/>
                              <a:gd name="T39" fmla="*/ 144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7" name="docshape249"/>
                        <wps:cNvSpPr txBox="1">
                          <a:spLocks/>
                        </wps:cNvSpPr>
                        <wps:spPr bwMode="auto">
                          <a:xfrm>
                            <a:off x="1044" y="163"/>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9A08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62F8999" w14:textId="77777777" w:rsidR="003D76C2" w:rsidRDefault="00000000">
                              <w:pPr>
                                <w:spacing w:before="79" w:line="235" w:lineRule="auto"/>
                                <w:ind w:left="669" w:right="840" w:hanging="216"/>
                                <w:rPr>
                                  <w:rFonts w:ascii="Courier New"/>
                                  <w:sz w:val="18"/>
                                </w:rPr>
                              </w:pPr>
                              <w:r>
                                <w:rPr>
                                  <w:rFonts w:ascii="Courier New"/>
                                  <w:spacing w:val="-2"/>
                                  <w:sz w:val="18"/>
                                </w:rPr>
                                <w:t xml:space="preserve">&lt;navigation </w:t>
                              </w:r>
                              <w:hyperlink r:id="rId52">
                                <w:r>
                                  <w:rPr>
                                    <w:rFonts w:ascii="Courier New"/>
                                    <w:spacing w:val="-2"/>
                                    <w:sz w:val="18"/>
                                  </w:rPr>
                                  <w:t>xmlns:android="http://schemas.android.com/apk/res/android"</w:t>
                                </w:r>
                              </w:hyperlink>
                            </w:p>
                            <w:p w14:paraId="58BE7B69" w14:textId="77777777" w:rsidR="003D76C2" w:rsidRDefault="00000000">
                              <w:pPr>
                                <w:spacing w:before="12" w:line="328" w:lineRule="auto"/>
                                <w:ind w:left="885"/>
                                <w:rPr>
                                  <w:rFonts w:ascii="Courier New"/>
                                  <w:sz w:val="18"/>
                                </w:rPr>
                              </w:pPr>
                              <w:hyperlink r:id="rId53">
                                <w:r>
                                  <w:rPr>
                                    <w:rFonts w:ascii="Courier New"/>
                                    <w:spacing w:val="-2"/>
                                    <w:sz w:val="18"/>
                                  </w:rPr>
                                  <w:t>xmlns:app="http://schemas.android.com/apk/res-auto"</w:t>
                                </w:r>
                              </w:hyperlink>
                              <w:r>
                                <w:rPr>
                                  <w:rFonts w:ascii="Courier New"/>
                                  <w:spacing w:val="-2"/>
                                  <w:sz w:val="18"/>
                                </w:rPr>
                                <w:t xml:space="preserve"> </w:t>
                              </w:r>
                              <w:hyperlink r:id="rId54">
                                <w:r>
                                  <w:rPr>
                                    <w:rFonts w:ascii="Courier New"/>
                                    <w:spacing w:val="-2"/>
                                    <w:sz w:val="18"/>
                                  </w:rPr>
                                  <w:t>xmlns:tools="http://schemas.android.com/tools"</w:t>
                                </w:r>
                              </w:hyperlink>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8A8808" id="docshapegroup246" o:spid="_x0000_s1199" style="position:absolute;margin-left:52.2pt;margin-top:7.2pt;width:399.6pt;height:66.25pt;z-index:-15692288;mso-wrap-distance-left:0;mso-wrap-distance-right:0;mso-position-horizontal-relative:page;mso-position-vertical-relative:text" coordorigin="1044,144"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">
                <v:rect id="docshape247" o:spid="_x0000_s1200" style="position:absolute;left:1044;top:153;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" fillcolor="#f6f6f6" stroked="f">
                  <v:path arrowok="t"/>
                </v:rect>
                <v:shape id="docshape248" o:spid="_x0000_s1201" style="position:absolute;left:1044;top:143;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" path="m7992,1304l,1304r,20l7992,1324r,-20xm7992,l,,,20r7992,l7992,xe" fillcolor="#dadada" stroked="f">
                  <v:path arrowok="t" o:connecttype="custom" o:connectlocs="7992,1448;0,1448;0,1468;7992,1468;7992,1448;7992,144;0,144;0,164;7992,164;7992,144" o:connectangles="0,0,0,0,0,0,0,0,0,0"/>
                </v:shape>
                <v:shape id="docshape249" o:spid="_x0000_s1202" type="#_x0000_t202" style="position:absolute;left:1044;top:163;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" filled="f" stroked="f">
                  <v:path arrowok="t"/>
                  <v:textbox inset="0,0,0,0">
                    <w:txbxContent>
                      <w:p w14:paraId="1419A08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62F8999" w14:textId="77777777" w:rsidR="003D76C2" w:rsidRDefault="00000000">
                        <w:pPr>
                          <w:spacing w:before="79" w:line="235" w:lineRule="auto"/>
                          <w:ind w:left="669" w:right="840" w:hanging="216"/>
                          <w:rPr>
                            <w:rFonts w:ascii="Courier New"/>
                            <w:sz w:val="18"/>
                          </w:rPr>
                        </w:pPr>
                        <w:r>
                          <w:rPr>
                            <w:rFonts w:ascii="Courier New"/>
                            <w:spacing w:val="-2"/>
                            <w:sz w:val="18"/>
                          </w:rPr>
                          <w:t xml:space="preserve">&lt;navigation </w:t>
                        </w:r>
                        <w:hyperlink r:id="rId55">
                          <w:r>
                            <w:rPr>
                              <w:rFonts w:ascii="Courier New"/>
                              <w:spacing w:val="-2"/>
                              <w:sz w:val="18"/>
                            </w:rPr>
                            <w:t>xmlns:android="http://schemas.android.com/apk/res/android"</w:t>
                          </w:r>
                        </w:hyperlink>
                      </w:p>
                      <w:p w14:paraId="58BE7B69" w14:textId="77777777" w:rsidR="003D76C2" w:rsidRDefault="00000000">
                        <w:pPr>
                          <w:spacing w:before="12" w:line="328" w:lineRule="auto"/>
                          <w:ind w:left="885"/>
                          <w:rPr>
                            <w:rFonts w:ascii="Courier New"/>
                            <w:sz w:val="18"/>
                          </w:rPr>
                        </w:pPr>
                        <w:hyperlink r:id="rId56">
                          <w:r>
                            <w:rPr>
                              <w:rFonts w:ascii="Courier New"/>
                              <w:spacing w:val="-2"/>
                              <w:sz w:val="18"/>
                            </w:rPr>
                            <w:t>xmlns:app="http://schemas.android.com/apk/res-auto"</w:t>
                          </w:r>
                        </w:hyperlink>
                        <w:r>
                          <w:rPr>
                            <w:rFonts w:ascii="Courier New"/>
                            <w:spacing w:val="-2"/>
                            <w:sz w:val="18"/>
                          </w:rPr>
                          <w:t xml:space="preserve"> </w:t>
                        </w:r>
                        <w:hyperlink r:id="rId57">
                          <w:r>
                            <w:rPr>
                              <w:rFonts w:ascii="Courier New"/>
                              <w:spacing w:val="-2"/>
                              <w:sz w:val="18"/>
                            </w:rPr>
                            <w:t>xmlns:tools="http://schemas.android.com/tools"</w:t>
                          </w:r>
                        </w:hyperlink>
                      </w:p>
                    </w:txbxContent>
                  </v:textbox>
                </v:shape>
                <w10:wrap type="topAndBottom" anchorx="page"/>
              </v:group>
            </w:pict>
          </mc:Fallback>
        </mc:AlternateContent>
      </w:r>
    </w:p>
    <w:p w14:paraId="544786EA" w14:textId="77777777" w:rsidR="003D76C2" w:rsidRDefault="003D76C2">
      <w:pPr>
        <w:rPr>
          <w:sz w:val="8"/>
        </w:rPr>
        <w:sectPr w:rsidR="003D76C2">
          <w:pgSz w:w="10800" w:h="13320"/>
          <w:pgMar w:top="1120" w:right="920" w:bottom="280" w:left="940" w:header="695" w:footer="0" w:gutter="0"/>
          <w:cols w:space="720"/>
        </w:sectPr>
      </w:pPr>
    </w:p>
    <w:p w14:paraId="570FAE80" w14:textId="77777777" w:rsidR="003D76C2" w:rsidRDefault="00D51F7C">
      <w:pPr>
        <w:spacing w:before="132" w:line="328" w:lineRule="auto"/>
        <w:ind w:left="1709"/>
        <w:rPr>
          <w:rFonts w:ascii="Courier New"/>
          <w:sz w:val="18"/>
        </w:rPr>
      </w:pPr>
      <w:r>
        <w:rPr>
          <w:noProof/>
        </w:rPr>
        <w:lastRenderedPageBreak/>
        <mc:AlternateContent>
          <mc:Choice Requires="wpg">
            <w:drawing>
              <wp:anchor distT="0" distB="0" distL="114300" distR="114300" simplePos="0" relativeHeight="483665920" behindDoc="1" locked="0" layoutInCell="1" allowOverlap="1" wp14:anchorId="288BB14B" wp14:editId="121D5182">
                <wp:simplePos x="0" y="0"/>
                <wp:positionH relativeFrom="page">
                  <wp:posOffset>1120140</wp:posOffset>
                </wp:positionH>
                <wp:positionV relativeFrom="page">
                  <wp:posOffset>768350</wp:posOffset>
                </wp:positionV>
                <wp:extent cx="5074920" cy="7153275"/>
                <wp:effectExtent l="0" t="0" r="5080" b="0"/>
                <wp:wrapNone/>
                <wp:docPr id="1291" name="docshapegroup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153275"/>
                          <a:chOff x="1764" y="1210"/>
                          <a:chExt cx="7992" cy="11265"/>
                        </a:xfrm>
                      </wpg:grpSpPr>
                      <wps:wsp>
                        <wps:cNvPr id="1292" name="docshape251"/>
                        <wps:cNvSpPr>
                          <a:spLocks/>
                        </wps:cNvSpPr>
                        <wps:spPr bwMode="auto">
                          <a:xfrm>
                            <a:off x="1764" y="1219"/>
                            <a:ext cx="7992" cy="112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3" name="docshape252"/>
                        <wps:cNvSpPr>
                          <a:spLocks/>
                        </wps:cNvSpPr>
                        <wps:spPr bwMode="auto">
                          <a:xfrm>
                            <a:off x="1764" y="1209"/>
                            <a:ext cx="7992" cy="11265"/>
                          </a:xfrm>
                          <a:custGeom>
                            <a:avLst/>
                            <a:gdLst>
                              <a:gd name="T0" fmla="+- 0 9756 1764"/>
                              <a:gd name="T1" fmla="*/ T0 w 7992"/>
                              <a:gd name="T2" fmla="+- 0 12454 1210"/>
                              <a:gd name="T3" fmla="*/ 12454 h 11265"/>
                              <a:gd name="T4" fmla="+- 0 1764 1764"/>
                              <a:gd name="T5" fmla="*/ T4 w 7992"/>
                              <a:gd name="T6" fmla="+- 0 12454 1210"/>
                              <a:gd name="T7" fmla="*/ 12454 h 11265"/>
                              <a:gd name="T8" fmla="+- 0 1764 1764"/>
                              <a:gd name="T9" fmla="*/ T8 w 7992"/>
                              <a:gd name="T10" fmla="+- 0 12474 1210"/>
                              <a:gd name="T11" fmla="*/ 12474 h 11265"/>
                              <a:gd name="T12" fmla="+- 0 9756 1764"/>
                              <a:gd name="T13" fmla="*/ T12 w 7992"/>
                              <a:gd name="T14" fmla="+- 0 12474 1210"/>
                              <a:gd name="T15" fmla="*/ 12474 h 11265"/>
                              <a:gd name="T16" fmla="+- 0 9756 1764"/>
                              <a:gd name="T17" fmla="*/ T16 w 7992"/>
                              <a:gd name="T18" fmla="+- 0 12454 1210"/>
                              <a:gd name="T19" fmla="*/ 12454 h 11265"/>
                              <a:gd name="T20" fmla="+- 0 9756 1764"/>
                              <a:gd name="T21" fmla="*/ T20 w 7992"/>
                              <a:gd name="T22" fmla="+- 0 1210 1210"/>
                              <a:gd name="T23" fmla="*/ 1210 h 11265"/>
                              <a:gd name="T24" fmla="+- 0 1764 1764"/>
                              <a:gd name="T25" fmla="*/ T24 w 7992"/>
                              <a:gd name="T26" fmla="+- 0 1210 1210"/>
                              <a:gd name="T27" fmla="*/ 1210 h 11265"/>
                              <a:gd name="T28" fmla="+- 0 1764 1764"/>
                              <a:gd name="T29" fmla="*/ T28 w 7992"/>
                              <a:gd name="T30" fmla="+- 0 1230 1210"/>
                              <a:gd name="T31" fmla="*/ 1230 h 11265"/>
                              <a:gd name="T32" fmla="+- 0 9756 1764"/>
                              <a:gd name="T33" fmla="*/ T32 w 7992"/>
                              <a:gd name="T34" fmla="+- 0 1230 1210"/>
                              <a:gd name="T35" fmla="*/ 1230 h 11265"/>
                              <a:gd name="T36" fmla="+- 0 9756 1764"/>
                              <a:gd name="T37" fmla="*/ T36 w 7992"/>
                              <a:gd name="T38" fmla="+- 0 1210 1210"/>
                              <a:gd name="T39" fmla="*/ 1210 h 11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265">
                                <a:moveTo>
                                  <a:pt x="7992" y="11244"/>
                                </a:moveTo>
                                <a:lnTo>
                                  <a:pt x="0" y="11244"/>
                                </a:lnTo>
                                <a:lnTo>
                                  <a:pt x="0" y="11264"/>
                                </a:lnTo>
                                <a:lnTo>
                                  <a:pt x="7992" y="11264"/>
                                </a:lnTo>
                                <a:lnTo>
                                  <a:pt x="7992" y="112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B8EF8C" id="docshapegroup250" o:spid="_x0000_s1026" style="position:absolute;margin-left:88.2pt;margin-top:60.5pt;width:399.6pt;height:563.25pt;z-index:-19650560;mso-position-horizontal-relative:page;mso-position-vertical-relative:page" coordorigin="1764,1210" coordsize="7992,112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">
                <v:rect id="docshape251" o:spid="_x0000_s1027" style="position:absolute;left:1764;top:1219;width:7992;height:11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" fillcolor="#f6f6f6" stroked="f">
                  <v:path arrowok="t"/>
                </v:rect>
                <v:shape id="docshape252" o:spid="_x0000_s1028" style="position:absolute;left:1764;top:1209;width:7992;height:11265;visibility:visible;mso-wrap-style:square;v-text-anchor:top" coordsize="7992,11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" path="m7992,11244l,11244r,20l7992,11264r,-20xm7992,l,,,20r7992,l7992,xe" fillcolor="#dadada" stroked="f">
                  <v:path arrowok="t" o:connecttype="custom" o:connectlocs="7992,12454;0,12454;0,12474;7992,12474;7992,12454;7992,1210;0,1210;0,1230;7992,1230;7992,1210" o:connectangles="0,0,0,0,0,0,0,0,0,0"/>
                </v:shape>
                <w10:wrap anchorx="page" anchory="page"/>
              </v:group>
            </w:pict>
          </mc:Fallback>
        </mc:AlternateContent>
      </w:r>
      <w:proofErr w:type="spellStart"/>
      <w:r w:rsidR="00CC7617">
        <w:rPr>
          <w:rFonts w:ascii="Courier New"/>
          <w:spacing w:val="-2"/>
          <w:sz w:val="18"/>
        </w:rPr>
        <w:t>android:id</w:t>
      </w:r>
      <w:proofErr w:type="spellEnd"/>
      <w:r w:rsidR="00CC7617">
        <w:rPr>
          <w:rFonts w:ascii="Courier New"/>
          <w:spacing w:val="-2"/>
          <w:sz w:val="18"/>
        </w:rPr>
        <w:t>="@+id/</w:t>
      </w:r>
      <w:proofErr w:type="spellStart"/>
      <w:r w:rsidR="00CC7617">
        <w:rPr>
          <w:rFonts w:ascii="Courier New"/>
          <w:spacing w:val="-2"/>
          <w:sz w:val="18"/>
        </w:rPr>
        <w:t>mobile_navigation</w:t>
      </w:r>
      <w:proofErr w:type="spellEnd"/>
      <w:r w:rsidR="00CC7617">
        <w:rPr>
          <w:rFonts w:ascii="Courier New"/>
          <w:spacing w:val="-2"/>
          <w:sz w:val="18"/>
        </w:rPr>
        <w:t xml:space="preserve">" </w:t>
      </w:r>
      <w:proofErr w:type="spellStart"/>
      <w:r w:rsidR="00CC7617">
        <w:rPr>
          <w:rFonts w:ascii="Courier New"/>
          <w:spacing w:val="-2"/>
          <w:sz w:val="18"/>
        </w:rPr>
        <w:t>app:startDestination</w:t>
      </w:r>
      <w:proofErr w:type="spellEnd"/>
      <w:r w:rsidR="00CC7617">
        <w:rPr>
          <w:rFonts w:ascii="Courier New"/>
          <w:spacing w:val="-2"/>
          <w:sz w:val="18"/>
        </w:rPr>
        <w:t>="@+id/</w:t>
      </w:r>
      <w:proofErr w:type="spellStart"/>
      <w:r w:rsidR="00CC7617">
        <w:rPr>
          <w:rFonts w:ascii="Courier New"/>
          <w:spacing w:val="-2"/>
          <w:sz w:val="18"/>
        </w:rPr>
        <w:t>nav_home</w:t>
      </w:r>
      <w:proofErr w:type="spellEnd"/>
      <w:r w:rsidR="00CC7617">
        <w:rPr>
          <w:rFonts w:ascii="Courier New"/>
          <w:spacing w:val="-2"/>
          <w:sz w:val="18"/>
        </w:rPr>
        <w:t>"&gt;</w:t>
      </w:r>
    </w:p>
    <w:p w14:paraId="0FA64922" w14:textId="77777777" w:rsidR="003D76C2" w:rsidRDefault="003D76C2">
      <w:pPr>
        <w:pStyle w:val="BodyText"/>
        <w:spacing w:before="9"/>
        <w:rPr>
          <w:rFonts w:ascii="Courier New"/>
          <w:sz w:val="24"/>
        </w:rPr>
      </w:pPr>
    </w:p>
    <w:p w14:paraId="79504EA7" w14:textId="77777777" w:rsidR="003D76C2" w:rsidRDefault="00000000">
      <w:pPr>
        <w:ind w:left="1709"/>
        <w:rPr>
          <w:rFonts w:ascii="Courier New"/>
          <w:sz w:val="18"/>
        </w:rPr>
      </w:pPr>
      <w:r>
        <w:rPr>
          <w:rFonts w:ascii="Courier New"/>
          <w:spacing w:val="-2"/>
          <w:sz w:val="18"/>
        </w:rPr>
        <w:t>&lt;fragment</w:t>
      </w:r>
    </w:p>
    <w:p w14:paraId="18E64A71" w14:textId="77777777" w:rsidR="003D76C2" w:rsidRDefault="00000000">
      <w:pPr>
        <w:spacing w:line="280" w:lineRule="atLeast"/>
        <w:ind w:left="2141"/>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nav_home</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55C28892" w14:textId="77777777" w:rsidR="003D76C2" w:rsidRDefault="00000000">
      <w:pPr>
        <w:spacing w:line="259" w:lineRule="auto"/>
        <w:ind w:left="2141" w:right="3582" w:firstLine="216"/>
        <w:rPr>
          <w:rFonts w:ascii="Courier New"/>
          <w:sz w:val="18"/>
        </w:rPr>
      </w:pPr>
      <w:r>
        <w:rPr>
          <w:rFonts w:ascii="Courier New"/>
          <w:spacing w:val="-2"/>
          <w:sz w:val="18"/>
        </w:rPr>
        <w:t>.</w:t>
      </w:r>
      <w:proofErr w:type="spellStart"/>
      <w:r>
        <w:rPr>
          <w:rFonts w:ascii="Courier New"/>
          <w:spacing w:val="-2"/>
          <w:sz w:val="18"/>
        </w:rPr>
        <w:t>HomeFragment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="@string/home"</w:t>
      </w:r>
    </w:p>
    <w:p w14:paraId="22FE39BC" w14:textId="77777777" w:rsidR="003D76C2" w:rsidRDefault="00000000">
      <w:pPr>
        <w:spacing w:before="56"/>
        <w:ind w:left="2141"/>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fragment_home</w:t>
      </w:r>
      <w:proofErr w:type="spellEnd"/>
      <w:r>
        <w:rPr>
          <w:rFonts w:ascii="Courier New"/>
          <w:spacing w:val="-2"/>
          <w:sz w:val="18"/>
        </w:rPr>
        <w:t>"/&gt;</w:t>
      </w:r>
    </w:p>
    <w:p w14:paraId="0DF99BF8" w14:textId="77777777" w:rsidR="003D76C2" w:rsidRDefault="003D76C2">
      <w:pPr>
        <w:pStyle w:val="BodyText"/>
        <w:rPr>
          <w:rFonts w:ascii="Courier New"/>
        </w:rPr>
      </w:pPr>
    </w:p>
    <w:p w14:paraId="3BE13530" w14:textId="77777777" w:rsidR="003D76C2" w:rsidRDefault="00000000">
      <w:pPr>
        <w:spacing w:before="129"/>
        <w:ind w:left="1709"/>
        <w:rPr>
          <w:rFonts w:ascii="Courier New"/>
          <w:sz w:val="18"/>
        </w:rPr>
      </w:pPr>
      <w:r>
        <w:rPr>
          <w:rFonts w:ascii="Courier New"/>
          <w:spacing w:val="-2"/>
          <w:sz w:val="18"/>
        </w:rPr>
        <w:t>&lt;fragment</w:t>
      </w:r>
    </w:p>
    <w:p w14:paraId="49C23FD7" w14:textId="77777777" w:rsidR="003D76C2" w:rsidRDefault="00000000">
      <w:pPr>
        <w:spacing w:line="280" w:lineRule="atLeast"/>
        <w:ind w:left="2141"/>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nav_account</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3C17E6EF" w14:textId="77777777" w:rsidR="003D76C2" w:rsidRDefault="00000000">
      <w:pPr>
        <w:spacing w:line="259" w:lineRule="auto"/>
        <w:ind w:left="2141" w:right="2599" w:firstLine="216"/>
        <w:rPr>
          <w:rFonts w:ascii="Courier New"/>
          <w:sz w:val="18"/>
        </w:rPr>
      </w:pPr>
      <w:r>
        <w:rPr>
          <w:rFonts w:ascii="Courier New"/>
          <w:spacing w:val="-2"/>
          <w:sz w:val="18"/>
        </w:rPr>
        <w:t>.</w:t>
      </w:r>
      <w:proofErr w:type="spellStart"/>
      <w:r>
        <w:rPr>
          <w:rFonts w:ascii="Courier New"/>
          <w:spacing w:val="-2"/>
          <w:sz w:val="18"/>
        </w:rPr>
        <w:t>AccountFragment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="@string/account"</w:t>
      </w:r>
    </w:p>
    <w:p w14:paraId="7C0331C4" w14:textId="77777777" w:rsidR="003D76C2" w:rsidRDefault="00000000">
      <w:pPr>
        <w:spacing w:before="56"/>
        <w:ind w:left="2141"/>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fragment_account</w:t>
      </w:r>
      <w:proofErr w:type="spellEnd"/>
      <w:r>
        <w:rPr>
          <w:rFonts w:ascii="Courier New"/>
          <w:spacing w:val="-2"/>
          <w:sz w:val="18"/>
        </w:rPr>
        <w:t>"</w:t>
      </w:r>
      <w:r>
        <w:rPr>
          <w:rFonts w:ascii="Courier New"/>
          <w:spacing w:val="37"/>
          <w:sz w:val="18"/>
        </w:rPr>
        <w:t xml:space="preserve"> </w:t>
      </w:r>
      <w:r>
        <w:rPr>
          <w:rFonts w:ascii="Courier New"/>
          <w:spacing w:val="-5"/>
          <w:sz w:val="18"/>
        </w:rPr>
        <w:t>/&gt;</w:t>
      </w:r>
    </w:p>
    <w:p w14:paraId="21992F54" w14:textId="77777777" w:rsidR="003D76C2" w:rsidRDefault="003D76C2">
      <w:pPr>
        <w:pStyle w:val="BodyText"/>
        <w:rPr>
          <w:rFonts w:ascii="Courier New"/>
        </w:rPr>
      </w:pPr>
    </w:p>
    <w:p w14:paraId="0CB97E90" w14:textId="77777777" w:rsidR="003D76C2" w:rsidRDefault="00000000">
      <w:pPr>
        <w:spacing w:before="130"/>
        <w:ind w:left="1709"/>
        <w:rPr>
          <w:rFonts w:ascii="Courier New"/>
          <w:sz w:val="18"/>
        </w:rPr>
      </w:pPr>
      <w:r>
        <w:rPr>
          <w:rFonts w:ascii="Courier New"/>
          <w:spacing w:val="-2"/>
          <w:sz w:val="18"/>
        </w:rPr>
        <w:t>&lt;fragment</w:t>
      </w:r>
    </w:p>
    <w:p w14:paraId="43391402" w14:textId="77777777" w:rsidR="003D76C2" w:rsidRDefault="00000000">
      <w:pPr>
        <w:spacing w:before="76"/>
        <w:ind w:left="2141"/>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nav_profile</w:t>
      </w:r>
      <w:proofErr w:type="spellEnd"/>
      <w:r>
        <w:rPr>
          <w:rFonts w:ascii="Courier New"/>
          <w:spacing w:val="-2"/>
          <w:sz w:val="18"/>
        </w:rPr>
        <w:t>"</w:t>
      </w:r>
    </w:p>
    <w:p w14:paraId="7FC16551" w14:textId="77777777" w:rsidR="003D76C2" w:rsidRDefault="00000000">
      <w:pPr>
        <w:spacing w:before="76" w:line="202" w:lineRule="exact"/>
        <w:ind w:left="2141"/>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3958D767" w14:textId="77777777" w:rsidR="003D76C2" w:rsidRDefault="00000000">
      <w:pPr>
        <w:spacing w:line="259" w:lineRule="auto"/>
        <w:ind w:left="2141" w:right="3554" w:firstLine="216"/>
        <w:rPr>
          <w:rFonts w:ascii="Courier New"/>
          <w:sz w:val="18"/>
        </w:rPr>
      </w:pPr>
      <w:r>
        <w:rPr>
          <w:rFonts w:ascii="Courier New"/>
          <w:spacing w:val="-2"/>
          <w:sz w:val="18"/>
        </w:rPr>
        <w:t>.</w:t>
      </w:r>
      <w:proofErr w:type="spellStart"/>
      <w:r>
        <w:rPr>
          <w:rFonts w:ascii="Courier New"/>
          <w:spacing w:val="-2"/>
          <w:sz w:val="18"/>
        </w:rPr>
        <w:t>ProfileFragment</w:t>
      </w:r>
      <w:proofErr w:type="spellEnd"/>
      <w:r>
        <w:rPr>
          <w:rFonts w:ascii="Courier New"/>
          <w:spacing w:val="-2"/>
          <w:sz w:val="18"/>
        </w:rPr>
        <w:t xml:space="preserve">" </w:t>
      </w:r>
      <w:proofErr w:type="spellStart"/>
      <w:r>
        <w:rPr>
          <w:rFonts w:ascii="Courier New"/>
          <w:spacing w:val="-4"/>
          <w:sz w:val="18"/>
        </w:rPr>
        <w:t>android:label</w:t>
      </w:r>
      <w:proofErr w:type="spellEnd"/>
      <w:r>
        <w:rPr>
          <w:rFonts w:ascii="Courier New"/>
          <w:spacing w:val="-4"/>
          <w:sz w:val="18"/>
        </w:rPr>
        <w:t>="@string/profile"</w:t>
      </w:r>
    </w:p>
    <w:p w14:paraId="204C5161" w14:textId="77777777" w:rsidR="003D76C2" w:rsidRDefault="00000000">
      <w:pPr>
        <w:spacing w:before="57"/>
        <w:ind w:left="2141"/>
        <w:rPr>
          <w:rFonts w:ascii="Courier New"/>
          <w:sz w:val="18"/>
        </w:rPr>
      </w:pPr>
      <w:proofErr w:type="spellStart"/>
      <w:r>
        <w:rPr>
          <w:rFonts w:ascii="Courier New"/>
          <w:spacing w:val="-5"/>
          <w:sz w:val="18"/>
        </w:rPr>
        <w:t>tools:layout</w:t>
      </w:r>
      <w:proofErr w:type="spellEnd"/>
      <w:r>
        <w:rPr>
          <w:rFonts w:ascii="Courier New"/>
          <w:spacing w:val="-5"/>
          <w:sz w:val="18"/>
        </w:rPr>
        <w:t>="@layout/</w:t>
      </w:r>
      <w:proofErr w:type="spellStart"/>
      <w:r>
        <w:rPr>
          <w:rFonts w:ascii="Courier New"/>
          <w:spacing w:val="-5"/>
          <w:sz w:val="18"/>
        </w:rPr>
        <w:t>fragment_profile</w:t>
      </w:r>
      <w:proofErr w:type="spellEnd"/>
      <w:r>
        <w:rPr>
          <w:rFonts w:ascii="Courier New"/>
          <w:spacing w:val="-5"/>
          <w:sz w:val="18"/>
        </w:rPr>
        <w:t>"</w:t>
      </w:r>
      <w:r>
        <w:rPr>
          <w:rFonts w:ascii="Courier New"/>
          <w:spacing w:val="29"/>
          <w:sz w:val="18"/>
        </w:rPr>
        <w:t xml:space="preserve"> </w:t>
      </w:r>
      <w:r>
        <w:rPr>
          <w:rFonts w:ascii="Courier New"/>
          <w:spacing w:val="-5"/>
          <w:sz w:val="18"/>
        </w:rPr>
        <w:t>/&gt;</w:t>
      </w:r>
    </w:p>
    <w:p w14:paraId="2ADAAA3D" w14:textId="77777777" w:rsidR="003D76C2" w:rsidRDefault="003D76C2">
      <w:pPr>
        <w:pStyle w:val="BodyText"/>
        <w:rPr>
          <w:rFonts w:ascii="Courier New"/>
        </w:rPr>
      </w:pPr>
    </w:p>
    <w:p w14:paraId="21C1C240" w14:textId="77777777" w:rsidR="003D76C2" w:rsidRDefault="00000000">
      <w:pPr>
        <w:spacing w:before="130"/>
        <w:ind w:left="1709"/>
        <w:rPr>
          <w:rFonts w:ascii="Courier New"/>
          <w:sz w:val="18"/>
        </w:rPr>
      </w:pPr>
      <w:r>
        <w:rPr>
          <w:rFonts w:ascii="Courier New"/>
          <w:spacing w:val="-2"/>
          <w:sz w:val="18"/>
        </w:rPr>
        <w:t>&lt;fragment</w:t>
      </w:r>
    </w:p>
    <w:p w14:paraId="2145CDCB" w14:textId="77777777" w:rsidR="003D76C2" w:rsidRDefault="00000000">
      <w:pPr>
        <w:spacing w:line="280" w:lineRule="atLeast"/>
        <w:ind w:left="2141"/>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nav_football</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0DF4B599" w14:textId="77777777" w:rsidR="003D76C2" w:rsidRDefault="00000000">
      <w:pPr>
        <w:spacing w:line="259" w:lineRule="auto"/>
        <w:ind w:left="2141" w:right="2599" w:firstLine="216"/>
        <w:rPr>
          <w:rFonts w:ascii="Courier New"/>
          <w:sz w:val="18"/>
        </w:rPr>
      </w:pPr>
      <w:r>
        <w:rPr>
          <w:rFonts w:ascii="Courier New"/>
          <w:spacing w:val="-2"/>
          <w:sz w:val="18"/>
        </w:rPr>
        <w:t>.</w:t>
      </w:r>
      <w:proofErr w:type="spellStart"/>
      <w:r>
        <w:rPr>
          <w:rFonts w:ascii="Courier New"/>
          <w:spacing w:val="-2"/>
          <w:sz w:val="18"/>
        </w:rPr>
        <w:t>FootballFragment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="@string/football"</w:t>
      </w:r>
    </w:p>
    <w:p w14:paraId="7FE761AE" w14:textId="77777777" w:rsidR="003D76C2" w:rsidRDefault="00000000">
      <w:pPr>
        <w:spacing w:before="56"/>
        <w:ind w:left="2141"/>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fragment_football</w:t>
      </w:r>
      <w:proofErr w:type="spellEnd"/>
      <w:r>
        <w:rPr>
          <w:rFonts w:ascii="Courier New"/>
          <w:spacing w:val="-2"/>
          <w:sz w:val="18"/>
        </w:rPr>
        <w:t>"</w:t>
      </w:r>
      <w:r>
        <w:rPr>
          <w:rFonts w:ascii="Courier New"/>
          <w:spacing w:val="38"/>
          <w:sz w:val="18"/>
        </w:rPr>
        <w:t xml:space="preserve"> </w:t>
      </w:r>
      <w:r>
        <w:rPr>
          <w:rFonts w:ascii="Courier New"/>
          <w:spacing w:val="-5"/>
          <w:sz w:val="18"/>
        </w:rPr>
        <w:t>/&gt;</w:t>
      </w:r>
    </w:p>
    <w:p w14:paraId="6A9B4BC4" w14:textId="77777777" w:rsidR="003D76C2" w:rsidRDefault="003D76C2">
      <w:pPr>
        <w:pStyle w:val="BodyText"/>
        <w:rPr>
          <w:rFonts w:ascii="Courier New"/>
        </w:rPr>
      </w:pPr>
    </w:p>
    <w:p w14:paraId="62B68C45" w14:textId="77777777" w:rsidR="003D76C2" w:rsidRDefault="00000000">
      <w:pPr>
        <w:spacing w:before="129"/>
        <w:ind w:left="1709"/>
        <w:rPr>
          <w:rFonts w:ascii="Courier New"/>
          <w:sz w:val="18"/>
        </w:rPr>
      </w:pPr>
      <w:r>
        <w:rPr>
          <w:rFonts w:ascii="Courier New"/>
          <w:spacing w:val="-2"/>
          <w:sz w:val="18"/>
        </w:rPr>
        <w:t>&lt;fragment</w:t>
      </w:r>
    </w:p>
    <w:p w14:paraId="10302CC1" w14:textId="77777777" w:rsidR="003D76C2" w:rsidRDefault="00000000">
      <w:pPr>
        <w:spacing w:line="280" w:lineRule="atLeast"/>
        <w:ind w:left="2141"/>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nav_basketball</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23319AFE" w14:textId="77777777" w:rsidR="003D76C2" w:rsidRDefault="00000000">
      <w:pPr>
        <w:spacing w:line="259" w:lineRule="auto"/>
        <w:ind w:left="2141" w:right="2599" w:firstLine="216"/>
        <w:rPr>
          <w:rFonts w:ascii="Courier New"/>
          <w:sz w:val="18"/>
        </w:rPr>
      </w:pPr>
      <w:r>
        <w:rPr>
          <w:rFonts w:ascii="Courier New"/>
          <w:spacing w:val="-2"/>
          <w:sz w:val="18"/>
        </w:rPr>
        <w:t>.</w:t>
      </w:r>
      <w:proofErr w:type="spellStart"/>
      <w:r>
        <w:rPr>
          <w:rFonts w:ascii="Courier New"/>
          <w:spacing w:val="-2"/>
          <w:sz w:val="18"/>
        </w:rPr>
        <w:t>BasketballFragment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="@string/basketball"</w:t>
      </w:r>
    </w:p>
    <w:p w14:paraId="4113C290" w14:textId="77777777" w:rsidR="003D76C2" w:rsidRDefault="00000000">
      <w:pPr>
        <w:spacing w:before="56"/>
        <w:ind w:left="2141"/>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fragment_basketball</w:t>
      </w:r>
      <w:proofErr w:type="spellEnd"/>
      <w:r>
        <w:rPr>
          <w:rFonts w:ascii="Courier New"/>
          <w:spacing w:val="-2"/>
          <w:sz w:val="18"/>
        </w:rPr>
        <w:t>"</w:t>
      </w:r>
      <w:r>
        <w:rPr>
          <w:rFonts w:ascii="Courier New"/>
          <w:spacing w:val="40"/>
          <w:sz w:val="18"/>
        </w:rPr>
        <w:t xml:space="preserve"> </w:t>
      </w:r>
      <w:r>
        <w:rPr>
          <w:rFonts w:ascii="Courier New"/>
          <w:spacing w:val="-5"/>
          <w:sz w:val="18"/>
        </w:rPr>
        <w:t>/&gt;</w:t>
      </w:r>
    </w:p>
    <w:p w14:paraId="2E1BE24F" w14:textId="77777777" w:rsidR="003D76C2" w:rsidRDefault="003D76C2">
      <w:pPr>
        <w:pStyle w:val="BodyText"/>
        <w:rPr>
          <w:rFonts w:ascii="Courier New"/>
        </w:rPr>
      </w:pPr>
    </w:p>
    <w:p w14:paraId="7EC5BBEC" w14:textId="77777777" w:rsidR="003D76C2" w:rsidRDefault="00000000">
      <w:pPr>
        <w:spacing w:before="129"/>
        <w:ind w:left="1709"/>
        <w:rPr>
          <w:rFonts w:ascii="Courier New"/>
          <w:sz w:val="18"/>
        </w:rPr>
      </w:pPr>
      <w:r>
        <w:rPr>
          <w:rFonts w:ascii="Courier New"/>
          <w:spacing w:val="-2"/>
          <w:sz w:val="18"/>
        </w:rPr>
        <w:t>&lt;fragment</w:t>
      </w:r>
    </w:p>
    <w:p w14:paraId="02C75B07" w14:textId="77777777" w:rsidR="003D76C2" w:rsidRDefault="00000000">
      <w:pPr>
        <w:spacing w:line="280" w:lineRule="atLeast"/>
        <w:ind w:left="2141"/>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nav_hockey</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34FBCC9F" w14:textId="77777777" w:rsidR="003D76C2" w:rsidRDefault="00000000">
      <w:pPr>
        <w:spacing w:line="259" w:lineRule="auto"/>
        <w:ind w:left="2141" w:right="2599" w:firstLine="216"/>
        <w:rPr>
          <w:rFonts w:ascii="Courier New"/>
          <w:sz w:val="18"/>
        </w:rPr>
      </w:pPr>
      <w:r>
        <w:rPr>
          <w:rFonts w:ascii="Courier New"/>
          <w:spacing w:val="-2"/>
          <w:sz w:val="18"/>
        </w:rPr>
        <w:t>.</w:t>
      </w:r>
      <w:proofErr w:type="spellStart"/>
      <w:r>
        <w:rPr>
          <w:rFonts w:ascii="Courier New"/>
          <w:spacing w:val="-2"/>
          <w:sz w:val="18"/>
        </w:rPr>
        <w:t>HockeyFragment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="@string/hockey"</w:t>
      </w:r>
    </w:p>
    <w:p w14:paraId="3AE5C8A1" w14:textId="77777777" w:rsidR="003D76C2" w:rsidRDefault="003D76C2">
      <w:pPr>
        <w:spacing w:line="259" w:lineRule="auto"/>
        <w:rPr>
          <w:rFonts w:ascii="Courier New"/>
          <w:sz w:val="18"/>
        </w:rPr>
        <w:sectPr w:rsidR="003D76C2">
          <w:pgSz w:w="10800" w:h="13320"/>
          <w:pgMar w:top="1120" w:right="920" w:bottom="280" w:left="940" w:header="695" w:footer="0" w:gutter="0"/>
          <w:cols w:space="720"/>
        </w:sectPr>
      </w:pPr>
    </w:p>
    <w:p w14:paraId="1C4EA34E" w14:textId="77777777" w:rsidR="003D76C2" w:rsidRDefault="003D76C2">
      <w:pPr>
        <w:pStyle w:val="BodyText"/>
        <w:spacing w:before="3"/>
        <w:rPr>
          <w:rFonts w:ascii="Courier New"/>
          <w:sz w:val="6"/>
        </w:rPr>
      </w:pPr>
    </w:p>
    <w:p w14:paraId="0FDBA082"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09CC91BE" wp14:editId="07FFCB44">
                <wp:extent cx="5074920" cy="1730375"/>
                <wp:effectExtent l="0" t="0" r="5080" b="0"/>
                <wp:docPr id="1287" name="docshapegroup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0" y="0"/>
                          <a:chExt cx="7992" cy="2725"/>
                        </a:xfrm>
                      </wpg:grpSpPr>
                      <wps:wsp>
                        <wps:cNvPr id="1288" name="docshape254"/>
                        <wps:cNvSpPr>
                          <a:spLocks/>
                        </wps:cNvSpPr>
                        <wps:spPr bwMode="auto">
                          <a:xfrm>
                            <a:off x="0" y="10"/>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9" name="docshape255"/>
                        <wps:cNvSpPr>
                          <a:spLocks/>
                        </wps:cNvSpPr>
                        <wps:spPr bwMode="auto">
                          <a:xfrm>
                            <a:off x="0" y="0"/>
                            <a:ext cx="7992" cy="2725"/>
                          </a:xfrm>
                          <a:custGeom>
                            <a:avLst/>
                            <a:gdLst>
                              <a:gd name="T0" fmla="*/ 7992 w 7992"/>
                              <a:gd name="T1" fmla="*/ 2704 h 2725"/>
                              <a:gd name="T2" fmla="*/ 0 w 7992"/>
                              <a:gd name="T3" fmla="*/ 2704 h 2725"/>
                              <a:gd name="T4" fmla="*/ 0 w 7992"/>
                              <a:gd name="T5" fmla="*/ 2724 h 2725"/>
                              <a:gd name="T6" fmla="*/ 7992 w 7992"/>
                              <a:gd name="T7" fmla="*/ 2724 h 2725"/>
                              <a:gd name="T8" fmla="*/ 7992 w 7992"/>
                              <a:gd name="T9" fmla="*/ 2704 h 2725"/>
                              <a:gd name="T10" fmla="*/ 7992 w 7992"/>
                              <a:gd name="T11" fmla="*/ 0 h 2725"/>
                              <a:gd name="T12" fmla="*/ 0 w 7992"/>
                              <a:gd name="T13" fmla="*/ 0 h 2725"/>
                              <a:gd name="T14" fmla="*/ 0 w 7992"/>
                              <a:gd name="T15" fmla="*/ 20 h 2725"/>
                              <a:gd name="T16" fmla="*/ 7992 w 7992"/>
                              <a:gd name="T17" fmla="*/ 20 h 2725"/>
                              <a:gd name="T18" fmla="*/ 7992 w 7992"/>
                              <a:gd name="T19" fmla="*/ 0 h 2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0" name="docshape256"/>
                        <wps:cNvSpPr txBox="1">
                          <a:spLocks/>
                        </wps:cNvSpPr>
                        <wps:spPr bwMode="auto">
                          <a:xfrm>
                            <a:off x="0" y="20"/>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0A47D" w14:textId="77777777" w:rsidR="003D76C2" w:rsidRDefault="00000000">
                              <w:pPr>
                                <w:spacing w:before="40"/>
                                <w:ind w:left="1317"/>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fragment_hockey</w:t>
                              </w:r>
                              <w:proofErr w:type="spellEnd"/>
                              <w:r>
                                <w:rPr>
                                  <w:rFonts w:ascii="Courier New"/>
                                  <w:spacing w:val="-2"/>
                                  <w:sz w:val="18"/>
                                </w:rPr>
                                <w:t>"</w:t>
                              </w:r>
                              <w:r>
                                <w:rPr>
                                  <w:rFonts w:ascii="Courier New"/>
                                  <w:spacing w:val="36"/>
                                  <w:sz w:val="18"/>
                                </w:rPr>
                                <w:t xml:space="preserve"> </w:t>
                              </w:r>
                              <w:r>
                                <w:rPr>
                                  <w:rFonts w:ascii="Courier New"/>
                                  <w:spacing w:val="-5"/>
                                  <w:sz w:val="18"/>
                                </w:rPr>
                                <w:t>/&gt;</w:t>
                              </w:r>
                            </w:p>
                            <w:p w14:paraId="4FF33BAE" w14:textId="77777777" w:rsidR="003D76C2" w:rsidRDefault="003D76C2">
                              <w:pPr>
                                <w:rPr>
                                  <w:rFonts w:ascii="Courier New"/>
                                  <w:sz w:val="20"/>
                                </w:rPr>
                              </w:pPr>
                            </w:p>
                            <w:p w14:paraId="41456E1C" w14:textId="77777777" w:rsidR="003D76C2" w:rsidRDefault="00000000">
                              <w:pPr>
                                <w:spacing w:before="130"/>
                                <w:ind w:left="885"/>
                                <w:rPr>
                                  <w:rFonts w:ascii="Courier New"/>
                                  <w:sz w:val="18"/>
                                </w:rPr>
                              </w:pPr>
                              <w:r>
                                <w:rPr>
                                  <w:rFonts w:ascii="Courier New"/>
                                  <w:spacing w:val="-2"/>
                                  <w:sz w:val="18"/>
                                </w:rPr>
                                <w:t>&lt;fragment</w:t>
                              </w:r>
                            </w:p>
                            <w:p w14:paraId="1F9DF13B"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093C1BBC" w14:textId="77777777" w:rsidR="003D76C2" w:rsidRDefault="00000000">
                              <w:pPr>
                                <w:spacing w:line="259" w:lineRule="auto"/>
                                <w:ind w:left="1317" w:right="1274" w:firstLine="216"/>
                                <w:rPr>
                                  <w:rFonts w:ascii="Courier New"/>
                                  <w:sz w:val="18"/>
                                </w:rPr>
                              </w:pPr>
                              <w:r>
                                <w:rPr>
                                  <w:rFonts w:ascii="Courier New"/>
                                  <w:spacing w:val="-2"/>
                                  <w:sz w:val="18"/>
                                </w:rPr>
                                <w:t>.</w:t>
                              </w:r>
                              <w:proofErr w:type="spellStart"/>
                              <w:r>
                                <w:rPr>
                                  <w:rFonts w:ascii="Courier New"/>
                                  <w:spacing w:val="-2"/>
                                  <w:sz w:val="18"/>
                                </w:rPr>
                                <w:t>MySportsFragment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w:t>
                              </w:r>
                              <w:proofErr w:type="spellStart"/>
                              <w:r>
                                <w:rPr>
                                  <w:rFonts w:ascii="Courier New"/>
                                  <w:spacing w:val="-2"/>
                                  <w:sz w:val="18"/>
                                </w:rPr>
                                <w:t>mysports</w:t>
                              </w:r>
                              <w:proofErr w:type="spellEnd"/>
                              <w:r>
                                <w:rPr>
                                  <w:rFonts w:ascii="Courier New"/>
                                  <w:spacing w:val="-2"/>
                                  <w:sz w:val="18"/>
                                </w:rPr>
                                <w:t>"</w:t>
                              </w:r>
                            </w:p>
                            <w:p w14:paraId="6200B0B8" w14:textId="77777777" w:rsidR="003D76C2" w:rsidRDefault="00000000">
                              <w:pPr>
                                <w:spacing w:before="55"/>
                                <w:ind w:left="1317"/>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fragment_mysports</w:t>
                              </w:r>
                              <w:proofErr w:type="spellEnd"/>
                              <w:r>
                                <w:rPr>
                                  <w:rFonts w:ascii="Courier New"/>
                                  <w:spacing w:val="-2"/>
                                  <w:sz w:val="18"/>
                                </w:rPr>
                                <w:t>"</w:t>
                              </w:r>
                              <w:r>
                                <w:rPr>
                                  <w:rFonts w:ascii="Courier New"/>
                                  <w:spacing w:val="38"/>
                                  <w:sz w:val="18"/>
                                </w:rPr>
                                <w:t xml:space="preserve"> </w:t>
                              </w:r>
                              <w:r>
                                <w:rPr>
                                  <w:rFonts w:ascii="Courier New"/>
                                  <w:spacing w:val="-5"/>
                                  <w:sz w:val="18"/>
                                </w:rPr>
                                <w:t>/&gt;</w:t>
                              </w:r>
                            </w:p>
                            <w:p w14:paraId="4F88703D" w14:textId="77777777" w:rsidR="003D76C2" w:rsidRDefault="003D76C2">
                              <w:pPr>
                                <w:rPr>
                                  <w:rFonts w:ascii="Courier New"/>
                                  <w:sz w:val="20"/>
                                </w:rPr>
                              </w:pPr>
                            </w:p>
                            <w:p w14:paraId="4046B57E" w14:textId="77777777" w:rsidR="003D76C2" w:rsidRDefault="00000000">
                              <w:pPr>
                                <w:spacing w:before="130"/>
                                <w:ind w:left="453"/>
                                <w:rPr>
                                  <w:rFonts w:ascii="Courier New"/>
                                  <w:sz w:val="18"/>
                                </w:rPr>
                              </w:pPr>
                              <w:r>
                                <w:rPr>
                                  <w:rFonts w:ascii="Courier New"/>
                                  <w:spacing w:val="-2"/>
                                  <w:sz w:val="18"/>
                                </w:rPr>
                                <w:t>&lt;/navigation&gt;</w:t>
                              </w:r>
                            </w:p>
                          </w:txbxContent>
                        </wps:txbx>
                        <wps:bodyPr rot="0" vert="horz" wrap="square" lIns="0" tIns="0" rIns="0" bIns="0" anchor="t" anchorCtr="0" upright="1">
                          <a:noAutofit/>
                        </wps:bodyPr>
                      </wps:wsp>
                    </wpg:wgp>
                  </a:graphicData>
                </a:graphic>
              </wp:inline>
            </w:drawing>
          </mc:Choice>
          <mc:Fallback>
            <w:pict>
              <v:group w14:anchorId="09CC91BE" id="docshapegroup253" o:spid="_x0000_s1203" style="width:399.6pt;height:136.25pt;mso-position-horizontal-relative:char;mso-position-vertical-relative:line"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">
                <v:rect id="docshape254" o:spid="_x0000_s1204" style="position:absolute;top:10;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" fillcolor="#f6f6f6" stroked="f">
                  <v:path arrowok="t"/>
                </v:rect>
                <v:shape id="docshape255" o:spid="_x0000_s1205" style="position:absolute;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" path="m7992,2704l,2704r,20l7992,2724r,-20xm7992,l,,,20r7992,l7992,xe" fillcolor="#dadada" stroked="f">
                  <v:path arrowok="t" o:connecttype="custom" o:connectlocs="7992,2704;0,2704;0,2724;7992,2724;7992,2704;7992,0;0,0;0,20;7992,20;7992,0" o:connectangles="0,0,0,0,0,0,0,0,0,0"/>
                </v:shape>
                <v:shape id="docshape256" o:spid="_x0000_s1206" type="#_x0000_t202" style="position:absolute;top:20;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" filled="f" stroked="f">
                  <v:path arrowok="t"/>
                  <v:textbox inset="0,0,0,0">
                    <w:txbxContent>
                      <w:p w14:paraId="4940A47D" w14:textId="77777777" w:rsidR="003D76C2" w:rsidRDefault="00000000">
                        <w:pPr>
                          <w:spacing w:before="40"/>
                          <w:ind w:left="1317"/>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fragment_hockey</w:t>
                        </w:r>
                        <w:proofErr w:type="spellEnd"/>
                        <w:r>
                          <w:rPr>
                            <w:rFonts w:ascii="Courier New"/>
                            <w:spacing w:val="-2"/>
                            <w:sz w:val="18"/>
                          </w:rPr>
                          <w:t>"</w:t>
                        </w:r>
                        <w:r>
                          <w:rPr>
                            <w:rFonts w:ascii="Courier New"/>
                            <w:spacing w:val="36"/>
                            <w:sz w:val="18"/>
                          </w:rPr>
                          <w:t xml:space="preserve"> </w:t>
                        </w:r>
                        <w:r>
                          <w:rPr>
                            <w:rFonts w:ascii="Courier New"/>
                            <w:spacing w:val="-5"/>
                            <w:sz w:val="18"/>
                          </w:rPr>
                          <w:t>/&gt;</w:t>
                        </w:r>
                      </w:p>
                      <w:p w14:paraId="4FF33BAE" w14:textId="77777777" w:rsidR="003D76C2" w:rsidRDefault="003D76C2">
                        <w:pPr>
                          <w:rPr>
                            <w:rFonts w:ascii="Courier New"/>
                            <w:sz w:val="20"/>
                          </w:rPr>
                        </w:pPr>
                      </w:p>
                      <w:p w14:paraId="41456E1C" w14:textId="77777777" w:rsidR="003D76C2" w:rsidRDefault="00000000">
                        <w:pPr>
                          <w:spacing w:before="130"/>
                          <w:ind w:left="885"/>
                          <w:rPr>
                            <w:rFonts w:ascii="Courier New"/>
                            <w:sz w:val="18"/>
                          </w:rPr>
                        </w:pPr>
                        <w:r>
                          <w:rPr>
                            <w:rFonts w:ascii="Courier New"/>
                            <w:spacing w:val="-2"/>
                            <w:sz w:val="18"/>
                          </w:rPr>
                          <w:t>&lt;fragment</w:t>
                        </w:r>
                      </w:p>
                      <w:p w14:paraId="1F9DF13B"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093C1BBC" w14:textId="77777777" w:rsidR="003D76C2" w:rsidRDefault="00000000">
                        <w:pPr>
                          <w:spacing w:line="259" w:lineRule="auto"/>
                          <w:ind w:left="1317" w:right="1274" w:firstLine="216"/>
                          <w:rPr>
                            <w:rFonts w:ascii="Courier New"/>
                            <w:sz w:val="18"/>
                          </w:rPr>
                        </w:pPr>
                        <w:r>
                          <w:rPr>
                            <w:rFonts w:ascii="Courier New"/>
                            <w:spacing w:val="-2"/>
                            <w:sz w:val="18"/>
                          </w:rPr>
                          <w:t>.</w:t>
                        </w:r>
                        <w:proofErr w:type="spellStart"/>
                        <w:r>
                          <w:rPr>
                            <w:rFonts w:ascii="Courier New"/>
                            <w:spacing w:val="-2"/>
                            <w:sz w:val="18"/>
                          </w:rPr>
                          <w:t>MySportsFragment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w:t>
                        </w:r>
                        <w:proofErr w:type="spellStart"/>
                        <w:r>
                          <w:rPr>
                            <w:rFonts w:ascii="Courier New"/>
                            <w:spacing w:val="-2"/>
                            <w:sz w:val="18"/>
                          </w:rPr>
                          <w:t>mysports</w:t>
                        </w:r>
                        <w:proofErr w:type="spellEnd"/>
                        <w:r>
                          <w:rPr>
                            <w:rFonts w:ascii="Courier New"/>
                            <w:spacing w:val="-2"/>
                            <w:sz w:val="18"/>
                          </w:rPr>
                          <w:t>"</w:t>
                        </w:r>
                      </w:p>
                      <w:p w14:paraId="6200B0B8" w14:textId="77777777" w:rsidR="003D76C2" w:rsidRDefault="00000000">
                        <w:pPr>
                          <w:spacing w:before="55"/>
                          <w:ind w:left="1317"/>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fragment_mysports</w:t>
                        </w:r>
                        <w:proofErr w:type="spellEnd"/>
                        <w:r>
                          <w:rPr>
                            <w:rFonts w:ascii="Courier New"/>
                            <w:spacing w:val="-2"/>
                            <w:sz w:val="18"/>
                          </w:rPr>
                          <w:t>"</w:t>
                        </w:r>
                        <w:r>
                          <w:rPr>
                            <w:rFonts w:ascii="Courier New"/>
                            <w:spacing w:val="38"/>
                            <w:sz w:val="18"/>
                          </w:rPr>
                          <w:t xml:space="preserve"> </w:t>
                        </w:r>
                        <w:r>
                          <w:rPr>
                            <w:rFonts w:ascii="Courier New"/>
                            <w:spacing w:val="-5"/>
                            <w:sz w:val="18"/>
                          </w:rPr>
                          <w:t>/&gt;</w:t>
                        </w:r>
                      </w:p>
                      <w:p w14:paraId="4F88703D" w14:textId="77777777" w:rsidR="003D76C2" w:rsidRDefault="003D76C2">
                        <w:pPr>
                          <w:rPr>
                            <w:rFonts w:ascii="Courier New"/>
                            <w:sz w:val="20"/>
                          </w:rPr>
                        </w:pPr>
                      </w:p>
                      <w:p w14:paraId="4046B57E" w14:textId="77777777" w:rsidR="003D76C2" w:rsidRDefault="00000000">
                        <w:pPr>
                          <w:spacing w:before="130"/>
                          <w:ind w:left="453"/>
                          <w:rPr>
                            <w:rFonts w:ascii="Courier New"/>
                            <w:sz w:val="18"/>
                          </w:rPr>
                        </w:pPr>
                        <w:r>
                          <w:rPr>
                            <w:rFonts w:ascii="Courier New"/>
                            <w:spacing w:val="-2"/>
                            <w:sz w:val="18"/>
                          </w:rPr>
                          <w:t>&lt;/navigation&gt;</w:t>
                        </w:r>
                      </w:p>
                    </w:txbxContent>
                  </v:textbox>
                </v:shape>
                <w10:anchorlock/>
              </v:group>
            </w:pict>
          </mc:Fallback>
        </mc:AlternateContent>
      </w:r>
    </w:p>
    <w:p w14:paraId="77A96567" w14:textId="77777777" w:rsidR="003D76C2" w:rsidRDefault="00000000">
      <w:pPr>
        <w:pStyle w:val="ListParagraph"/>
        <w:numPr>
          <w:ilvl w:val="0"/>
          <w:numId w:val="13"/>
        </w:numPr>
        <w:tabs>
          <w:tab w:val="left" w:pos="554"/>
        </w:tabs>
        <w:spacing w:before="42" w:line="242" w:lineRule="auto"/>
        <w:ind w:left="554" w:right="869"/>
        <w:jc w:val="left"/>
        <w:rPr>
          <w:sz w:val="20"/>
        </w:rPr>
      </w:pPr>
      <w:r>
        <w:rPr>
          <w:sz w:val="20"/>
        </w:rPr>
        <w:t>Now</w:t>
      </w:r>
      <w:r>
        <w:rPr>
          <w:spacing w:val="-3"/>
          <w:sz w:val="20"/>
        </w:rPr>
        <w:t xml:space="preserve"> </w:t>
      </w:r>
      <w:r>
        <w:rPr>
          <w:sz w:val="20"/>
        </w:rPr>
        <w:t>that</w:t>
      </w:r>
      <w:r>
        <w:rPr>
          <w:spacing w:val="-3"/>
          <w:sz w:val="20"/>
        </w:rPr>
        <w:t xml:space="preserve"> </w:t>
      </w:r>
      <w:r>
        <w:rPr>
          <w:sz w:val="20"/>
        </w:rPr>
        <w:t>you</w:t>
      </w:r>
      <w:r>
        <w:rPr>
          <w:spacing w:val="-3"/>
          <w:sz w:val="20"/>
        </w:rPr>
        <w:t xml:space="preserve"> </w:t>
      </w:r>
      <w:r>
        <w:rPr>
          <w:sz w:val="20"/>
        </w:rPr>
        <w:t>have</w:t>
      </w:r>
      <w:r>
        <w:rPr>
          <w:spacing w:val="-3"/>
          <w:sz w:val="20"/>
        </w:rPr>
        <w:t xml:space="preserve"> </w:t>
      </w:r>
      <w:r>
        <w:rPr>
          <w:sz w:val="20"/>
        </w:rPr>
        <w:t>added</w:t>
      </w:r>
      <w:r>
        <w:rPr>
          <w:spacing w:val="-4"/>
          <w:sz w:val="20"/>
        </w:rPr>
        <w:t xml:space="preserve"> </w:t>
      </w:r>
      <w:r>
        <w:rPr>
          <w:sz w:val="20"/>
        </w:rPr>
        <w:t>all</w:t>
      </w:r>
      <w:r>
        <w:rPr>
          <w:spacing w:val="-4"/>
          <w:sz w:val="20"/>
        </w:rPr>
        <w:t xml:space="preserve"> </w:t>
      </w:r>
      <w:r>
        <w:rPr>
          <w:sz w:val="20"/>
        </w:rPr>
        <w:t>seven</w:t>
      </w:r>
      <w:r>
        <w:rPr>
          <w:spacing w:val="-3"/>
          <w:sz w:val="20"/>
        </w:rPr>
        <w:t xml:space="preserve"> </w:t>
      </w:r>
      <w:r>
        <w:rPr>
          <w:sz w:val="20"/>
        </w:rPr>
        <w:t>fragments</w:t>
      </w:r>
      <w:r>
        <w:rPr>
          <w:spacing w:val="-3"/>
          <w:sz w:val="20"/>
        </w:rPr>
        <w:t xml:space="preserve"> </w:t>
      </w:r>
      <w:r>
        <w:rPr>
          <w:sz w:val="20"/>
        </w:rPr>
        <w:t>that</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used</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app,</w:t>
      </w:r>
      <w:r>
        <w:rPr>
          <w:spacing w:val="-4"/>
          <w:sz w:val="20"/>
        </w:rPr>
        <w:t xml:space="preserve"> </w:t>
      </w:r>
      <w:r>
        <w:rPr>
          <w:sz w:val="20"/>
        </w:rPr>
        <w:t xml:space="preserve">create the three actions that will be used to navigate from the </w:t>
      </w:r>
      <w:r>
        <w:rPr>
          <w:rFonts w:ascii="Courier New"/>
          <w:b/>
        </w:rPr>
        <w:t>My Sports</w:t>
      </w:r>
      <w:r>
        <w:rPr>
          <w:rFonts w:ascii="Courier New"/>
          <w:b/>
          <w:spacing w:val="-71"/>
        </w:rPr>
        <w:t xml:space="preserve"> </w:t>
      </w:r>
      <w:r>
        <w:rPr>
          <w:sz w:val="20"/>
        </w:rPr>
        <w:t xml:space="preserve">primary destination to the secondary destinations. These should be added to the </w:t>
      </w:r>
      <w:r>
        <w:rPr>
          <w:rFonts w:ascii="Courier New"/>
          <w:b/>
        </w:rPr>
        <w:t xml:space="preserve">nav_ </w:t>
      </w:r>
      <w:proofErr w:type="spellStart"/>
      <w:r>
        <w:rPr>
          <w:rFonts w:ascii="Courier New"/>
          <w:b/>
        </w:rPr>
        <w:t>mysports</w:t>
      </w:r>
      <w:proofErr w:type="spellEnd"/>
      <w:r>
        <w:rPr>
          <w:rFonts w:ascii="Courier New"/>
          <w:b/>
          <w:spacing w:val="-69"/>
        </w:rPr>
        <w:t xml:space="preserve"> </w:t>
      </w:r>
      <w:r>
        <w:rPr>
          <w:sz w:val="20"/>
        </w:rPr>
        <w:t>fragment:</w:t>
      </w:r>
    </w:p>
    <w:p w14:paraId="38A419E1" w14:textId="77777777" w:rsidR="003D76C2" w:rsidRDefault="00D51F7C">
      <w:pPr>
        <w:pStyle w:val="BodyText"/>
        <w:spacing w:before="8"/>
        <w:rPr>
          <w:sz w:val="8"/>
        </w:rPr>
      </w:pPr>
      <w:r>
        <w:rPr>
          <w:noProof/>
        </w:rPr>
        <mc:AlternateContent>
          <mc:Choice Requires="wpg">
            <w:drawing>
              <wp:anchor distT="0" distB="0" distL="0" distR="0" simplePos="0" relativeHeight="487626240" behindDoc="1" locked="0" layoutInCell="1" allowOverlap="1" wp14:anchorId="7B25ADBE" wp14:editId="6F873B25">
                <wp:simplePos x="0" y="0"/>
                <wp:positionH relativeFrom="page">
                  <wp:posOffset>662940</wp:posOffset>
                </wp:positionH>
                <wp:positionV relativeFrom="paragraph">
                  <wp:posOffset>89535</wp:posOffset>
                </wp:positionV>
                <wp:extent cx="5074920" cy="4041775"/>
                <wp:effectExtent l="0" t="0" r="5080" b="0"/>
                <wp:wrapTopAndBottom/>
                <wp:docPr id="1283" name="docshapegroup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041775"/>
                          <a:chOff x="1044" y="141"/>
                          <a:chExt cx="7992" cy="6365"/>
                        </a:xfrm>
                      </wpg:grpSpPr>
                      <wps:wsp>
                        <wps:cNvPr id="1284" name="docshape258"/>
                        <wps:cNvSpPr>
                          <a:spLocks/>
                        </wps:cNvSpPr>
                        <wps:spPr bwMode="auto">
                          <a:xfrm>
                            <a:off x="1044" y="150"/>
                            <a:ext cx="7992" cy="63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5" name="docshape259"/>
                        <wps:cNvSpPr>
                          <a:spLocks/>
                        </wps:cNvSpPr>
                        <wps:spPr bwMode="auto">
                          <a:xfrm>
                            <a:off x="1044" y="140"/>
                            <a:ext cx="7992" cy="6365"/>
                          </a:xfrm>
                          <a:custGeom>
                            <a:avLst/>
                            <a:gdLst>
                              <a:gd name="T0" fmla="+- 0 9036 1044"/>
                              <a:gd name="T1" fmla="*/ T0 w 7992"/>
                              <a:gd name="T2" fmla="+- 0 6485 141"/>
                              <a:gd name="T3" fmla="*/ 6485 h 6365"/>
                              <a:gd name="T4" fmla="+- 0 1044 1044"/>
                              <a:gd name="T5" fmla="*/ T4 w 7992"/>
                              <a:gd name="T6" fmla="+- 0 6485 141"/>
                              <a:gd name="T7" fmla="*/ 6485 h 6365"/>
                              <a:gd name="T8" fmla="+- 0 1044 1044"/>
                              <a:gd name="T9" fmla="*/ T8 w 7992"/>
                              <a:gd name="T10" fmla="+- 0 6505 141"/>
                              <a:gd name="T11" fmla="*/ 6505 h 6365"/>
                              <a:gd name="T12" fmla="+- 0 9036 1044"/>
                              <a:gd name="T13" fmla="*/ T12 w 7992"/>
                              <a:gd name="T14" fmla="+- 0 6505 141"/>
                              <a:gd name="T15" fmla="*/ 6505 h 6365"/>
                              <a:gd name="T16" fmla="+- 0 9036 1044"/>
                              <a:gd name="T17" fmla="*/ T16 w 7992"/>
                              <a:gd name="T18" fmla="+- 0 6485 141"/>
                              <a:gd name="T19" fmla="*/ 6485 h 6365"/>
                              <a:gd name="T20" fmla="+- 0 9036 1044"/>
                              <a:gd name="T21" fmla="*/ T20 w 7992"/>
                              <a:gd name="T22" fmla="+- 0 141 141"/>
                              <a:gd name="T23" fmla="*/ 141 h 6365"/>
                              <a:gd name="T24" fmla="+- 0 1044 1044"/>
                              <a:gd name="T25" fmla="*/ T24 w 7992"/>
                              <a:gd name="T26" fmla="+- 0 141 141"/>
                              <a:gd name="T27" fmla="*/ 141 h 6365"/>
                              <a:gd name="T28" fmla="+- 0 1044 1044"/>
                              <a:gd name="T29" fmla="*/ T28 w 7992"/>
                              <a:gd name="T30" fmla="+- 0 161 141"/>
                              <a:gd name="T31" fmla="*/ 161 h 6365"/>
                              <a:gd name="T32" fmla="+- 0 9036 1044"/>
                              <a:gd name="T33" fmla="*/ T32 w 7992"/>
                              <a:gd name="T34" fmla="+- 0 161 141"/>
                              <a:gd name="T35" fmla="*/ 161 h 6365"/>
                              <a:gd name="T36" fmla="+- 0 9036 1044"/>
                              <a:gd name="T37" fmla="*/ T36 w 7992"/>
                              <a:gd name="T38" fmla="+- 0 141 141"/>
                              <a:gd name="T39" fmla="*/ 141 h 6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365">
                                <a:moveTo>
                                  <a:pt x="7992" y="6344"/>
                                </a:moveTo>
                                <a:lnTo>
                                  <a:pt x="0" y="6344"/>
                                </a:lnTo>
                                <a:lnTo>
                                  <a:pt x="0" y="6364"/>
                                </a:lnTo>
                                <a:lnTo>
                                  <a:pt x="7992" y="6364"/>
                                </a:lnTo>
                                <a:lnTo>
                                  <a:pt x="7992" y="63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6" name="docshape260"/>
                        <wps:cNvSpPr txBox="1">
                          <a:spLocks/>
                        </wps:cNvSpPr>
                        <wps:spPr bwMode="auto">
                          <a:xfrm>
                            <a:off x="1044" y="160"/>
                            <a:ext cx="7992"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A87F0" w14:textId="77777777" w:rsidR="003D76C2" w:rsidRDefault="00000000">
                              <w:pPr>
                                <w:spacing w:before="40"/>
                                <w:ind w:left="453"/>
                                <w:rPr>
                                  <w:rFonts w:ascii="Courier New"/>
                                  <w:sz w:val="18"/>
                                </w:rPr>
                              </w:pPr>
                              <w:r>
                                <w:rPr>
                                  <w:rFonts w:ascii="Courier New"/>
                                  <w:spacing w:val="-2"/>
                                  <w:sz w:val="18"/>
                                </w:rPr>
                                <w:t>&lt;fragment</w:t>
                              </w:r>
                            </w:p>
                            <w:p w14:paraId="034DF5F5" w14:textId="77777777" w:rsidR="003D76C2" w:rsidRDefault="00000000">
                              <w:pPr>
                                <w:spacing w:line="280" w:lineRule="atLeast"/>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60E15D77" w14:textId="77777777" w:rsidR="003D76C2" w:rsidRDefault="00000000">
                              <w:pPr>
                                <w:spacing w:line="259" w:lineRule="auto"/>
                                <w:ind w:left="885" w:right="2128" w:firstLine="216"/>
                                <w:rPr>
                                  <w:rFonts w:ascii="Courier New"/>
                                  <w:sz w:val="18"/>
                                </w:rPr>
                              </w:pPr>
                              <w:r>
                                <w:rPr>
                                  <w:rFonts w:ascii="Courier New"/>
                                  <w:spacing w:val="-2"/>
                                  <w:sz w:val="18"/>
                                </w:rPr>
                                <w:t>.</w:t>
                              </w:r>
                              <w:proofErr w:type="spellStart"/>
                              <w:r>
                                <w:rPr>
                                  <w:rFonts w:ascii="Courier New"/>
                                  <w:spacing w:val="-2"/>
                                  <w:sz w:val="18"/>
                                </w:rPr>
                                <w:t>MySportsFragment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w:t>
                              </w:r>
                              <w:proofErr w:type="spellStart"/>
                              <w:r>
                                <w:rPr>
                                  <w:rFonts w:ascii="Courier New"/>
                                  <w:spacing w:val="-2"/>
                                  <w:sz w:val="18"/>
                                </w:rPr>
                                <w:t>mysports</w:t>
                              </w:r>
                              <w:proofErr w:type="spellEnd"/>
                              <w:r>
                                <w:rPr>
                                  <w:rFonts w:ascii="Courier New"/>
                                  <w:spacing w:val="-2"/>
                                  <w:sz w:val="18"/>
                                </w:rPr>
                                <w:t>"</w:t>
                              </w:r>
                            </w:p>
                            <w:p w14:paraId="40CB978B" w14:textId="77777777" w:rsidR="003D76C2" w:rsidRDefault="00000000">
                              <w:pPr>
                                <w:spacing w:before="56"/>
                                <w:ind w:left="885"/>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fragment_mysports</w:t>
                              </w:r>
                              <w:proofErr w:type="spellEnd"/>
                              <w:r>
                                <w:rPr>
                                  <w:rFonts w:ascii="Courier New"/>
                                  <w:spacing w:val="-2"/>
                                  <w:sz w:val="18"/>
                                </w:rPr>
                                <w:t>"</w:t>
                              </w:r>
                              <w:r>
                                <w:rPr>
                                  <w:rFonts w:ascii="Courier New"/>
                                  <w:spacing w:val="38"/>
                                  <w:sz w:val="18"/>
                                </w:rPr>
                                <w:t xml:space="preserve"> </w:t>
                              </w:r>
                              <w:r>
                                <w:rPr>
                                  <w:rFonts w:ascii="Courier New"/>
                                  <w:spacing w:val="-10"/>
                                  <w:sz w:val="18"/>
                                </w:rPr>
                                <w:t>&gt;</w:t>
                              </w:r>
                            </w:p>
                            <w:p w14:paraId="5D817CE5" w14:textId="77777777" w:rsidR="003D76C2" w:rsidRDefault="003D76C2">
                              <w:pPr>
                                <w:rPr>
                                  <w:rFonts w:ascii="Courier New"/>
                                  <w:sz w:val="20"/>
                                </w:rPr>
                              </w:pPr>
                            </w:p>
                            <w:p w14:paraId="4BA14F62" w14:textId="77777777" w:rsidR="003D76C2" w:rsidRDefault="00000000">
                              <w:pPr>
                                <w:spacing w:before="129"/>
                                <w:ind w:left="885"/>
                                <w:rPr>
                                  <w:rFonts w:ascii="Courier New"/>
                                  <w:sz w:val="18"/>
                                </w:rPr>
                              </w:pPr>
                              <w:r>
                                <w:rPr>
                                  <w:rFonts w:ascii="Courier New"/>
                                  <w:spacing w:val="-2"/>
                                  <w:sz w:val="18"/>
                                </w:rPr>
                                <w:t>&lt;action</w:t>
                              </w:r>
                            </w:p>
                            <w:p w14:paraId="066F358D"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nav_mysports_to_football</w:t>
                              </w:r>
                              <w:proofErr w:type="spellEnd"/>
                              <w:r>
                                <w:rPr>
                                  <w:rFonts w:ascii="Courier New"/>
                                  <w:spacing w:val="-2"/>
                                  <w:sz w:val="18"/>
                                </w:rPr>
                                <w:t xml:space="preserve">" </w:t>
                              </w:r>
                              <w:proofErr w:type="spellStart"/>
                              <w:r>
                                <w:rPr>
                                  <w:rFonts w:ascii="Courier New"/>
                                  <w:spacing w:val="-2"/>
                                  <w:sz w:val="18"/>
                                </w:rPr>
                                <w:t>app:destination</w:t>
                              </w:r>
                              <w:proofErr w:type="spellEnd"/>
                              <w:r>
                                <w:rPr>
                                  <w:rFonts w:ascii="Courier New"/>
                                  <w:spacing w:val="-2"/>
                                  <w:sz w:val="18"/>
                                </w:rPr>
                                <w:t>="@id/</w:t>
                              </w:r>
                              <w:proofErr w:type="spellStart"/>
                              <w:r>
                                <w:rPr>
                                  <w:rFonts w:ascii="Courier New"/>
                                  <w:spacing w:val="-2"/>
                                  <w:sz w:val="18"/>
                                </w:rPr>
                                <w:t>nav_football</w:t>
                              </w:r>
                              <w:proofErr w:type="spellEnd"/>
                              <w:r>
                                <w:rPr>
                                  <w:rFonts w:ascii="Courier New"/>
                                  <w:spacing w:val="-2"/>
                                  <w:sz w:val="18"/>
                                </w:rPr>
                                <w:t xml:space="preserve">" </w:t>
                              </w:r>
                              <w:proofErr w:type="spellStart"/>
                              <w:r>
                                <w:rPr>
                                  <w:rFonts w:ascii="Courier New"/>
                                  <w:sz w:val="18"/>
                                </w:rPr>
                                <w:t>app:popUpTo</w:t>
                              </w:r>
                              <w:proofErr w:type="spellEnd"/>
                              <w:r>
                                <w:rPr>
                                  <w:rFonts w:ascii="Courier New"/>
                                  <w:sz w:val="18"/>
                                </w:rPr>
                                <w:t>="@id/</w:t>
                              </w:r>
                              <w:proofErr w:type="spellStart"/>
                              <w:r>
                                <w:rPr>
                                  <w:rFonts w:ascii="Courier New"/>
                                  <w:sz w:val="18"/>
                                </w:rPr>
                                <w:t>nav_mysports</w:t>
                              </w:r>
                              <w:proofErr w:type="spellEnd"/>
                              <w:r>
                                <w:rPr>
                                  <w:rFonts w:ascii="Courier New"/>
                                  <w:sz w:val="18"/>
                                </w:rPr>
                                <w:t>" /&gt;</w:t>
                              </w:r>
                            </w:p>
                            <w:p w14:paraId="7366189E" w14:textId="77777777" w:rsidR="003D76C2" w:rsidRDefault="003D76C2">
                              <w:pPr>
                                <w:spacing w:before="10"/>
                                <w:rPr>
                                  <w:rFonts w:ascii="Courier New"/>
                                  <w:sz w:val="24"/>
                                </w:rPr>
                              </w:pPr>
                            </w:p>
                            <w:p w14:paraId="2ECB60A8" w14:textId="77777777" w:rsidR="003D76C2" w:rsidRDefault="00000000">
                              <w:pPr>
                                <w:spacing w:before="1"/>
                                <w:ind w:left="885"/>
                                <w:rPr>
                                  <w:rFonts w:ascii="Courier New"/>
                                  <w:sz w:val="18"/>
                                </w:rPr>
                              </w:pPr>
                              <w:r>
                                <w:rPr>
                                  <w:rFonts w:ascii="Courier New"/>
                                  <w:spacing w:val="-2"/>
                                  <w:sz w:val="18"/>
                                </w:rPr>
                                <w:t>&lt;action</w:t>
                              </w:r>
                            </w:p>
                            <w:p w14:paraId="4B47DF3A"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nav_mysports_to_basketball</w:t>
                              </w:r>
                              <w:proofErr w:type="spellEnd"/>
                              <w:r>
                                <w:rPr>
                                  <w:rFonts w:ascii="Courier New"/>
                                  <w:spacing w:val="-2"/>
                                  <w:sz w:val="18"/>
                                </w:rPr>
                                <w:t xml:space="preserve">" </w:t>
                              </w:r>
                              <w:proofErr w:type="spellStart"/>
                              <w:r>
                                <w:rPr>
                                  <w:rFonts w:ascii="Courier New"/>
                                  <w:spacing w:val="-2"/>
                                  <w:sz w:val="18"/>
                                </w:rPr>
                                <w:t>app:destination</w:t>
                              </w:r>
                              <w:proofErr w:type="spellEnd"/>
                              <w:r>
                                <w:rPr>
                                  <w:rFonts w:ascii="Courier New"/>
                                  <w:spacing w:val="-2"/>
                                  <w:sz w:val="18"/>
                                </w:rPr>
                                <w:t>="@id/</w:t>
                              </w:r>
                              <w:proofErr w:type="spellStart"/>
                              <w:r>
                                <w:rPr>
                                  <w:rFonts w:ascii="Courier New"/>
                                  <w:spacing w:val="-2"/>
                                  <w:sz w:val="18"/>
                                </w:rPr>
                                <w:t>nav_basketball</w:t>
                              </w:r>
                              <w:proofErr w:type="spellEnd"/>
                              <w:r>
                                <w:rPr>
                                  <w:rFonts w:ascii="Courier New"/>
                                  <w:spacing w:val="-2"/>
                                  <w:sz w:val="18"/>
                                </w:rPr>
                                <w:t xml:space="preserve">" </w:t>
                              </w:r>
                              <w:proofErr w:type="spellStart"/>
                              <w:r>
                                <w:rPr>
                                  <w:rFonts w:ascii="Courier New"/>
                                  <w:sz w:val="18"/>
                                </w:rPr>
                                <w:t>app:popUpTo</w:t>
                              </w:r>
                              <w:proofErr w:type="spellEnd"/>
                              <w:r>
                                <w:rPr>
                                  <w:rFonts w:ascii="Courier New"/>
                                  <w:sz w:val="18"/>
                                </w:rPr>
                                <w:t>="@id/</w:t>
                              </w:r>
                              <w:proofErr w:type="spellStart"/>
                              <w:r>
                                <w:rPr>
                                  <w:rFonts w:ascii="Courier New"/>
                                  <w:sz w:val="18"/>
                                </w:rPr>
                                <w:t>nav_mysports</w:t>
                              </w:r>
                              <w:proofErr w:type="spellEnd"/>
                              <w:r>
                                <w:rPr>
                                  <w:rFonts w:ascii="Courier New"/>
                                  <w:sz w:val="18"/>
                                </w:rPr>
                                <w:t>" /&gt;</w:t>
                              </w:r>
                            </w:p>
                            <w:p w14:paraId="1F4B97E1" w14:textId="77777777" w:rsidR="003D76C2" w:rsidRDefault="003D76C2">
                              <w:pPr>
                                <w:spacing w:before="9"/>
                                <w:rPr>
                                  <w:rFonts w:ascii="Courier New"/>
                                  <w:sz w:val="24"/>
                                </w:rPr>
                              </w:pPr>
                            </w:p>
                            <w:p w14:paraId="320E441E" w14:textId="77777777" w:rsidR="003D76C2" w:rsidRDefault="00000000">
                              <w:pPr>
                                <w:spacing w:before="1"/>
                                <w:ind w:left="885"/>
                                <w:rPr>
                                  <w:rFonts w:ascii="Courier New"/>
                                  <w:sz w:val="18"/>
                                </w:rPr>
                              </w:pPr>
                              <w:r>
                                <w:rPr>
                                  <w:rFonts w:ascii="Courier New"/>
                                  <w:spacing w:val="-2"/>
                                  <w:sz w:val="18"/>
                                </w:rPr>
                                <w:t>&lt;action</w:t>
                              </w:r>
                            </w:p>
                            <w:p w14:paraId="68580145"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nav_mysports_to_hockey</w:t>
                              </w:r>
                              <w:proofErr w:type="spellEnd"/>
                              <w:r>
                                <w:rPr>
                                  <w:rFonts w:ascii="Courier New"/>
                                  <w:spacing w:val="-2"/>
                                  <w:sz w:val="18"/>
                                </w:rPr>
                                <w:t xml:space="preserve">" </w:t>
                              </w:r>
                              <w:proofErr w:type="spellStart"/>
                              <w:r>
                                <w:rPr>
                                  <w:rFonts w:ascii="Courier New"/>
                                  <w:spacing w:val="-2"/>
                                  <w:sz w:val="18"/>
                                </w:rPr>
                                <w:t>app:destination</w:t>
                              </w:r>
                              <w:proofErr w:type="spellEnd"/>
                              <w:r>
                                <w:rPr>
                                  <w:rFonts w:ascii="Courier New"/>
                                  <w:spacing w:val="-2"/>
                                  <w:sz w:val="18"/>
                                </w:rPr>
                                <w:t>="@id/</w:t>
                              </w:r>
                              <w:proofErr w:type="spellStart"/>
                              <w:r>
                                <w:rPr>
                                  <w:rFonts w:ascii="Courier New"/>
                                  <w:spacing w:val="-2"/>
                                  <w:sz w:val="18"/>
                                </w:rPr>
                                <w:t>nav_hockey</w:t>
                              </w:r>
                              <w:proofErr w:type="spellEnd"/>
                              <w:r>
                                <w:rPr>
                                  <w:rFonts w:ascii="Courier New"/>
                                  <w:spacing w:val="-2"/>
                                  <w:sz w:val="18"/>
                                </w:rPr>
                                <w:t xml:space="preserve">" </w:t>
                              </w:r>
                              <w:proofErr w:type="spellStart"/>
                              <w:r>
                                <w:rPr>
                                  <w:rFonts w:ascii="Courier New"/>
                                  <w:sz w:val="18"/>
                                </w:rPr>
                                <w:t>app:popUpTo</w:t>
                              </w:r>
                              <w:proofErr w:type="spellEnd"/>
                              <w:r>
                                <w:rPr>
                                  <w:rFonts w:ascii="Courier New"/>
                                  <w:sz w:val="18"/>
                                </w:rPr>
                                <w:t>="@id/</w:t>
                              </w:r>
                              <w:proofErr w:type="spellStart"/>
                              <w:r>
                                <w:rPr>
                                  <w:rFonts w:ascii="Courier New"/>
                                  <w:sz w:val="18"/>
                                </w:rPr>
                                <w:t>nav_mysports</w:t>
                              </w:r>
                              <w:proofErr w:type="spellEnd"/>
                              <w:r>
                                <w:rPr>
                                  <w:rFonts w:ascii="Courier New"/>
                                  <w:sz w:val="18"/>
                                </w:rPr>
                                <w:t>" /&gt;</w:t>
                              </w:r>
                            </w:p>
                            <w:p w14:paraId="1335B41F" w14:textId="77777777" w:rsidR="003D76C2" w:rsidRDefault="003D76C2">
                              <w:pPr>
                                <w:spacing w:before="10"/>
                                <w:rPr>
                                  <w:rFonts w:ascii="Courier New"/>
                                  <w:sz w:val="24"/>
                                </w:rPr>
                              </w:pPr>
                            </w:p>
                            <w:p w14:paraId="0E4BCD00" w14:textId="77777777" w:rsidR="003D76C2" w:rsidRDefault="00000000">
                              <w:pPr>
                                <w:ind w:left="453"/>
                                <w:rPr>
                                  <w:rFonts w:ascii="Courier New"/>
                                  <w:sz w:val="18"/>
                                </w:rPr>
                              </w:pPr>
                              <w:r>
                                <w:rPr>
                                  <w:rFonts w:ascii="Courier New"/>
                                  <w:spacing w:val="-2"/>
                                  <w:sz w:val="18"/>
                                </w:rPr>
                                <w:t>&lt;/fragment&gt;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25ADBE" id="docshapegroup257" o:spid="_x0000_s1207" style="position:absolute;margin-left:52.2pt;margin-top:7.05pt;width:399.6pt;height:318.25pt;z-index:-15690240;mso-wrap-distance-left:0;mso-wrap-distance-right:0;mso-position-horizontal-relative:page;mso-position-vertical-relative:text" coordorigin="1044,141" coordsize="7992,63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">
                <v:rect id="docshape258" o:spid="_x0000_s1208" style="position:absolute;left:1044;top:150;width:7992;height:6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" fillcolor="#f6f6f6" stroked="f">
                  <v:path arrowok="t"/>
                </v:rect>
                <v:shape id="docshape259" o:spid="_x0000_s1209" style="position:absolute;left:1044;top:140;width:7992;height:6365;visibility:visible;mso-wrap-style:square;v-text-anchor:top" coordsize="7992,6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" path="m7992,6344l,6344r,20l7992,6364r,-20xm7992,l,,,20r7992,l7992,xe" fillcolor="#dadada" stroked="f">
                  <v:path arrowok="t" o:connecttype="custom" o:connectlocs="7992,6485;0,6485;0,6505;7992,6505;7992,6485;7992,141;0,141;0,161;7992,161;7992,141" o:connectangles="0,0,0,0,0,0,0,0,0,0"/>
                </v:shape>
                <v:shape id="docshape260" o:spid="_x0000_s1210" type="#_x0000_t202" style="position:absolute;left:1044;top:160;width:7992;height:6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" filled="f" stroked="f">
                  <v:path arrowok="t"/>
                  <v:textbox inset="0,0,0,0">
                    <w:txbxContent>
                      <w:p w14:paraId="614A87F0" w14:textId="77777777" w:rsidR="003D76C2" w:rsidRDefault="00000000">
                        <w:pPr>
                          <w:spacing w:before="40"/>
                          <w:ind w:left="453"/>
                          <w:rPr>
                            <w:rFonts w:ascii="Courier New"/>
                            <w:sz w:val="18"/>
                          </w:rPr>
                        </w:pPr>
                        <w:r>
                          <w:rPr>
                            <w:rFonts w:ascii="Courier New"/>
                            <w:spacing w:val="-2"/>
                            <w:sz w:val="18"/>
                          </w:rPr>
                          <w:t>&lt;fragment</w:t>
                        </w:r>
                      </w:p>
                      <w:p w14:paraId="034DF5F5" w14:textId="77777777" w:rsidR="003D76C2" w:rsidRDefault="00000000">
                        <w:pPr>
                          <w:spacing w:line="280" w:lineRule="atLeast"/>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com.example.navigationactivity</w:t>
                        </w:r>
                        <w:proofErr w:type="spellEnd"/>
                      </w:p>
                      <w:p w14:paraId="60E15D77" w14:textId="77777777" w:rsidR="003D76C2" w:rsidRDefault="00000000">
                        <w:pPr>
                          <w:spacing w:line="259" w:lineRule="auto"/>
                          <w:ind w:left="885" w:right="2128" w:firstLine="216"/>
                          <w:rPr>
                            <w:rFonts w:ascii="Courier New"/>
                            <w:sz w:val="18"/>
                          </w:rPr>
                        </w:pPr>
                        <w:r>
                          <w:rPr>
                            <w:rFonts w:ascii="Courier New"/>
                            <w:spacing w:val="-2"/>
                            <w:sz w:val="18"/>
                          </w:rPr>
                          <w:t>.</w:t>
                        </w:r>
                        <w:proofErr w:type="spellStart"/>
                        <w:r>
                          <w:rPr>
                            <w:rFonts w:ascii="Courier New"/>
                            <w:spacing w:val="-2"/>
                            <w:sz w:val="18"/>
                          </w:rPr>
                          <w:t>MySportsFragment</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w:t>
                        </w:r>
                        <w:proofErr w:type="spellStart"/>
                        <w:r>
                          <w:rPr>
                            <w:rFonts w:ascii="Courier New"/>
                            <w:spacing w:val="-2"/>
                            <w:sz w:val="18"/>
                          </w:rPr>
                          <w:t>mysports</w:t>
                        </w:r>
                        <w:proofErr w:type="spellEnd"/>
                        <w:r>
                          <w:rPr>
                            <w:rFonts w:ascii="Courier New"/>
                            <w:spacing w:val="-2"/>
                            <w:sz w:val="18"/>
                          </w:rPr>
                          <w:t>"</w:t>
                        </w:r>
                      </w:p>
                      <w:p w14:paraId="40CB978B" w14:textId="77777777" w:rsidR="003D76C2" w:rsidRDefault="00000000">
                        <w:pPr>
                          <w:spacing w:before="56"/>
                          <w:ind w:left="885"/>
                          <w:rPr>
                            <w:rFonts w:ascii="Courier New"/>
                            <w:sz w:val="18"/>
                          </w:rPr>
                        </w:pPr>
                        <w:proofErr w:type="spellStart"/>
                        <w:r>
                          <w:rPr>
                            <w:rFonts w:ascii="Courier New"/>
                            <w:spacing w:val="-2"/>
                            <w:sz w:val="18"/>
                          </w:rPr>
                          <w:t>tools:layout</w:t>
                        </w:r>
                        <w:proofErr w:type="spellEnd"/>
                        <w:r>
                          <w:rPr>
                            <w:rFonts w:ascii="Courier New"/>
                            <w:spacing w:val="-2"/>
                            <w:sz w:val="18"/>
                          </w:rPr>
                          <w:t>="@layout/</w:t>
                        </w:r>
                        <w:proofErr w:type="spellStart"/>
                        <w:r>
                          <w:rPr>
                            <w:rFonts w:ascii="Courier New"/>
                            <w:spacing w:val="-2"/>
                            <w:sz w:val="18"/>
                          </w:rPr>
                          <w:t>fragment_mysports</w:t>
                        </w:r>
                        <w:proofErr w:type="spellEnd"/>
                        <w:r>
                          <w:rPr>
                            <w:rFonts w:ascii="Courier New"/>
                            <w:spacing w:val="-2"/>
                            <w:sz w:val="18"/>
                          </w:rPr>
                          <w:t>"</w:t>
                        </w:r>
                        <w:r>
                          <w:rPr>
                            <w:rFonts w:ascii="Courier New"/>
                            <w:spacing w:val="38"/>
                            <w:sz w:val="18"/>
                          </w:rPr>
                          <w:t xml:space="preserve"> </w:t>
                        </w:r>
                        <w:r>
                          <w:rPr>
                            <w:rFonts w:ascii="Courier New"/>
                            <w:spacing w:val="-10"/>
                            <w:sz w:val="18"/>
                          </w:rPr>
                          <w:t>&gt;</w:t>
                        </w:r>
                      </w:p>
                      <w:p w14:paraId="5D817CE5" w14:textId="77777777" w:rsidR="003D76C2" w:rsidRDefault="003D76C2">
                        <w:pPr>
                          <w:rPr>
                            <w:rFonts w:ascii="Courier New"/>
                            <w:sz w:val="20"/>
                          </w:rPr>
                        </w:pPr>
                      </w:p>
                      <w:p w14:paraId="4BA14F62" w14:textId="77777777" w:rsidR="003D76C2" w:rsidRDefault="00000000">
                        <w:pPr>
                          <w:spacing w:before="129"/>
                          <w:ind w:left="885"/>
                          <w:rPr>
                            <w:rFonts w:ascii="Courier New"/>
                            <w:sz w:val="18"/>
                          </w:rPr>
                        </w:pPr>
                        <w:r>
                          <w:rPr>
                            <w:rFonts w:ascii="Courier New"/>
                            <w:spacing w:val="-2"/>
                            <w:sz w:val="18"/>
                          </w:rPr>
                          <w:t>&lt;action</w:t>
                        </w:r>
                      </w:p>
                      <w:p w14:paraId="066F358D"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nav_mysports_to_football</w:t>
                        </w:r>
                        <w:proofErr w:type="spellEnd"/>
                        <w:r>
                          <w:rPr>
                            <w:rFonts w:ascii="Courier New"/>
                            <w:spacing w:val="-2"/>
                            <w:sz w:val="18"/>
                          </w:rPr>
                          <w:t xml:space="preserve">" </w:t>
                        </w:r>
                        <w:proofErr w:type="spellStart"/>
                        <w:r>
                          <w:rPr>
                            <w:rFonts w:ascii="Courier New"/>
                            <w:spacing w:val="-2"/>
                            <w:sz w:val="18"/>
                          </w:rPr>
                          <w:t>app:destination</w:t>
                        </w:r>
                        <w:proofErr w:type="spellEnd"/>
                        <w:r>
                          <w:rPr>
                            <w:rFonts w:ascii="Courier New"/>
                            <w:spacing w:val="-2"/>
                            <w:sz w:val="18"/>
                          </w:rPr>
                          <w:t>="@id/</w:t>
                        </w:r>
                        <w:proofErr w:type="spellStart"/>
                        <w:r>
                          <w:rPr>
                            <w:rFonts w:ascii="Courier New"/>
                            <w:spacing w:val="-2"/>
                            <w:sz w:val="18"/>
                          </w:rPr>
                          <w:t>nav_football</w:t>
                        </w:r>
                        <w:proofErr w:type="spellEnd"/>
                        <w:r>
                          <w:rPr>
                            <w:rFonts w:ascii="Courier New"/>
                            <w:spacing w:val="-2"/>
                            <w:sz w:val="18"/>
                          </w:rPr>
                          <w:t xml:space="preserve">" </w:t>
                        </w:r>
                        <w:proofErr w:type="spellStart"/>
                        <w:r>
                          <w:rPr>
                            <w:rFonts w:ascii="Courier New"/>
                            <w:sz w:val="18"/>
                          </w:rPr>
                          <w:t>app:popUpTo</w:t>
                        </w:r>
                        <w:proofErr w:type="spellEnd"/>
                        <w:r>
                          <w:rPr>
                            <w:rFonts w:ascii="Courier New"/>
                            <w:sz w:val="18"/>
                          </w:rPr>
                          <w:t>="@id/</w:t>
                        </w:r>
                        <w:proofErr w:type="spellStart"/>
                        <w:r>
                          <w:rPr>
                            <w:rFonts w:ascii="Courier New"/>
                            <w:sz w:val="18"/>
                          </w:rPr>
                          <w:t>nav_mysports</w:t>
                        </w:r>
                        <w:proofErr w:type="spellEnd"/>
                        <w:r>
                          <w:rPr>
                            <w:rFonts w:ascii="Courier New"/>
                            <w:sz w:val="18"/>
                          </w:rPr>
                          <w:t>" /&gt;</w:t>
                        </w:r>
                      </w:p>
                      <w:p w14:paraId="7366189E" w14:textId="77777777" w:rsidR="003D76C2" w:rsidRDefault="003D76C2">
                        <w:pPr>
                          <w:spacing w:before="10"/>
                          <w:rPr>
                            <w:rFonts w:ascii="Courier New"/>
                            <w:sz w:val="24"/>
                          </w:rPr>
                        </w:pPr>
                      </w:p>
                      <w:p w14:paraId="2ECB60A8" w14:textId="77777777" w:rsidR="003D76C2" w:rsidRDefault="00000000">
                        <w:pPr>
                          <w:spacing w:before="1"/>
                          <w:ind w:left="885"/>
                          <w:rPr>
                            <w:rFonts w:ascii="Courier New"/>
                            <w:sz w:val="18"/>
                          </w:rPr>
                        </w:pPr>
                        <w:r>
                          <w:rPr>
                            <w:rFonts w:ascii="Courier New"/>
                            <w:spacing w:val="-2"/>
                            <w:sz w:val="18"/>
                          </w:rPr>
                          <w:t>&lt;action</w:t>
                        </w:r>
                      </w:p>
                      <w:p w14:paraId="4B47DF3A"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nav_mysports_to_basketball</w:t>
                        </w:r>
                        <w:proofErr w:type="spellEnd"/>
                        <w:r>
                          <w:rPr>
                            <w:rFonts w:ascii="Courier New"/>
                            <w:spacing w:val="-2"/>
                            <w:sz w:val="18"/>
                          </w:rPr>
                          <w:t xml:space="preserve">" </w:t>
                        </w:r>
                        <w:proofErr w:type="spellStart"/>
                        <w:r>
                          <w:rPr>
                            <w:rFonts w:ascii="Courier New"/>
                            <w:spacing w:val="-2"/>
                            <w:sz w:val="18"/>
                          </w:rPr>
                          <w:t>app:destination</w:t>
                        </w:r>
                        <w:proofErr w:type="spellEnd"/>
                        <w:r>
                          <w:rPr>
                            <w:rFonts w:ascii="Courier New"/>
                            <w:spacing w:val="-2"/>
                            <w:sz w:val="18"/>
                          </w:rPr>
                          <w:t>="@id/</w:t>
                        </w:r>
                        <w:proofErr w:type="spellStart"/>
                        <w:r>
                          <w:rPr>
                            <w:rFonts w:ascii="Courier New"/>
                            <w:spacing w:val="-2"/>
                            <w:sz w:val="18"/>
                          </w:rPr>
                          <w:t>nav_basketball</w:t>
                        </w:r>
                        <w:proofErr w:type="spellEnd"/>
                        <w:r>
                          <w:rPr>
                            <w:rFonts w:ascii="Courier New"/>
                            <w:spacing w:val="-2"/>
                            <w:sz w:val="18"/>
                          </w:rPr>
                          <w:t xml:space="preserve">" </w:t>
                        </w:r>
                        <w:proofErr w:type="spellStart"/>
                        <w:r>
                          <w:rPr>
                            <w:rFonts w:ascii="Courier New"/>
                            <w:sz w:val="18"/>
                          </w:rPr>
                          <w:t>app:popUpTo</w:t>
                        </w:r>
                        <w:proofErr w:type="spellEnd"/>
                        <w:r>
                          <w:rPr>
                            <w:rFonts w:ascii="Courier New"/>
                            <w:sz w:val="18"/>
                          </w:rPr>
                          <w:t>="@id/</w:t>
                        </w:r>
                        <w:proofErr w:type="spellStart"/>
                        <w:r>
                          <w:rPr>
                            <w:rFonts w:ascii="Courier New"/>
                            <w:sz w:val="18"/>
                          </w:rPr>
                          <w:t>nav_mysports</w:t>
                        </w:r>
                        <w:proofErr w:type="spellEnd"/>
                        <w:r>
                          <w:rPr>
                            <w:rFonts w:ascii="Courier New"/>
                            <w:sz w:val="18"/>
                          </w:rPr>
                          <w:t>" /&gt;</w:t>
                        </w:r>
                      </w:p>
                      <w:p w14:paraId="1F4B97E1" w14:textId="77777777" w:rsidR="003D76C2" w:rsidRDefault="003D76C2">
                        <w:pPr>
                          <w:spacing w:before="9"/>
                          <w:rPr>
                            <w:rFonts w:ascii="Courier New"/>
                            <w:sz w:val="24"/>
                          </w:rPr>
                        </w:pPr>
                      </w:p>
                      <w:p w14:paraId="320E441E" w14:textId="77777777" w:rsidR="003D76C2" w:rsidRDefault="00000000">
                        <w:pPr>
                          <w:spacing w:before="1"/>
                          <w:ind w:left="885"/>
                          <w:rPr>
                            <w:rFonts w:ascii="Courier New"/>
                            <w:sz w:val="18"/>
                          </w:rPr>
                        </w:pPr>
                        <w:r>
                          <w:rPr>
                            <w:rFonts w:ascii="Courier New"/>
                            <w:spacing w:val="-2"/>
                            <w:sz w:val="18"/>
                          </w:rPr>
                          <w:t>&lt;action</w:t>
                        </w:r>
                      </w:p>
                      <w:p w14:paraId="68580145"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nav_mysports_to_hockey</w:t>
                        </w:r>
                        <w:proofErr w:type="spellEnd"/>
                        <w:r>
                          <w:rPr>
                            <w:rFonts w:ascii="Courier New"/>
                            <w:spacing w:val="-2"/>
                            <w:sz w:val="18"/>
                          </w:rPr>
                          <w:t xml:space="preserve">" </w:t>
                        </w:r>
                        <w:proofErr w:type="spellStart"/>
                        <w:r>
                          <w:rPr>
                            <w:rFonts w:ascii="Courier New"/>
                            <w:spacing w:val="-2"/>
                            <w:sz w:val="18"/>
                          </w:rPr>
                          <w:t>app:destination</w:t>
                        </w:r>
                        <w:proofErr w:type="spellEnd"/>
                        <w:r>
                          <w:rPr>
                            <w:rFonts w:ascii="Courier New"/>
                            <w:spacing w:val="-2"/>
                            <w:sz w:val="18"/>
                          </w:rPr>
                          <w:t>="@id/</w:t>
                        </w:r>
                        <w:proofErr w:type="spellStart"/>
                        <w:r>
                          <w:rPr>
                            <w:rFonts w:ascii="Courier New"/>
                            <w:spacing w:val="-2"/>
                            <w:sz w:val="18"/>
                          </w:rPr>
                          <w:t>nav_hockey</w:t>
                        </w:r>
                        <w:proofErr w:type="spellEnd"/>
                        <w:r>
                          <w:rPr>
                            <w:rFonts w:ascii="Courier New"/>
                            <w:spacing w:val="-2"/>
                            <w:sz w:val="18"/>
                          </w:rPr>
                          <w:t xml:space="preserve">" </w:t>
                        </w:r>
                        <w:proofErr w:type="spellStart"/>
                        <w:r>
                          <w:rPr>
                            <w:rFonts w:ascii="Courier New"/>
                            <w:sz w:val="18"/>
                          </w:rPr>
                          <w:t>app:popUpTo</w:t>
                        </w:r>
                        <w:proofErr w:type="spellEnd"/>
                        <w:r>
                          <w:rPr>
                            <w:rFonts w:ascii="Courier New"/>
                            <w:sz w:val="18"/>
                          </w:rPr>
                          <w:t>="@id/</w:t>
                        </w:r>
                        <w:proofErr w:type="spellStart"/>
                        <w:r>
                          <w:rPr>
                            <w:rFonts w:ascii="Courier New"/>
                            <w:sz w:val="18"/>
                          </w:rPr>
                          <w:t>nav_mysports</w:t>
                        </w:r>
                        <w:proofErr w:type="spellEnd"/>
                        <w:r>
                          <w:rPr>
                            <w:rFonts w:ascii="Courier New"/>
                            <w:sz w:val="18"/>
                          </w:rPr>
                          <w:t>" /&gt;</w:t>
                        </w:r>
                      </w:p>
                      <w:p w14:paraId="1335B41F" w14:textId="77777777" w:rsidR="003D76C2" w:rsidRDefault="003D76C2">
                        <w:pPr>
                          <w:spacing w:before="10"/>
                          <w:rPr>
                            <w:rFonts w:ascii="Courier New"/>
                            <w:sz w:val="24"/>
                          </w:rPr>
                        </w:pPr>
                      </w:p>
                      <w:p w14:paraId="0E4BCD00" w14:textId="77777777" w:rsidR="003D76C2" w:rsidRDefault="00000000">
                        <w:pPr>
                          <w:ind w:left="453"/>
                          <w:rPr>
                            <w:rFonts w:ascii="Courier New"/>
                            <w:sz w:val="18"/>
                          </w:rPr>
                        </w:pPr>
                        <w:r>
                          <w:rPr>
                            <w:rFonts w:ascii="Courier New"/>
                            <w:spacing w:val="-2"/>
                            <w:sz w:val="18"/>
                          </w:rPr>
                          <w:t>&lt;/fragment&gt;</w:t>
                        </w:r>
                      </w:p>
                    </w:txbxContent>
                  </v:textbox>
                </v:shape>
                <w10:wrap type="topAndBottom" anchorx="page"/>
              </v:group>
            </w:pict>
          </mc:Fallback>
        </mc:AlternateContent>
      </w:r>
    </w:p>
    <w:p w14:paraId="0A819127" w14:textId="77777777" w:rsidR="003D76C2" w:rsidRDefault="003D76C2">
      <w:pPr>
        <w:rPr>
          <w:sz w:val="8"/>
        </w:rPr>
        <w:sectPr w:rsidR="003D76C2">
          <w:pgSz w:w="10800" w:h="13320"/>
          <w:pgMar w:top="1120" w:right="920" w:bottom="280" w:left="940" w:header="695" w:footer="0" w:gutter="0"/>
          <w:cols w:space="720"/>
        </w:sectPr>
      </w:pPr>
    </w:p>
    <w:p w14:paraId="27AA326D" w14:textId="77777777" w:rsidR="003D76C2" w:rsidRDefault="003D76C2">
      <w:pPr>
        <w:pStyle w:val="BodyText"/>
        <w:spacing w:before="12"/>
        <w:rPr>
          <w:sz w:val="7"/>
        </w:rPr>
      </w:pPr>
    </w:p>
    <w:p w14:paraId="475D4E59" w14:textId="77777777" w:rsidR="003D76C2" w:rsidRDefault="00D51F7C">
      <w:pPr>
        <w:pStyle w:val="ListParagraph"/>
        <w:numPr>
          <w:ilvl w:val="0"/>
          <w:numId w:val="13"/>
        </w:numPr>
        <w:tabs>
          <w:tab w:val="left" w:pos="1274"/>
        </w:tabs>
        <w:spacing w:before="101"/>
        <w:ind w:left="1274" w:right="430"/>
        <w:jc w:val="left"/>
        <w:rPr>
          <w:sz w:val="20"/>
        </w:rPr>
      </w:pPr>
      <w:r>
        <w:rPr>
          <w:noProof/>
        </w:rPr>
        <mc:AlternateContent>
          <mc:Choice Requires="wpg">
            <w:drawing>
              <wp:anchor distT="0" distB="0" distL="114300" distR="114300" simplePos="0" relativeHeight="483667968" behindDoc="1" locked="0" layoutInCell="1" allowOverlap="1" wp14:anchorId="31F4F4A7" wp14:editId="1D5A6809">
                <wp:simplePos x="0" y="0"/>
                <wp:positionH relativeFrom="page">
                  <wp:posOffset>1120140</wp:posOffset>
                </wp:positionH>
                <wp:positionV relativeFrom="paragraph">
                  <wp:posOffset>510540</wp:posOffset>
                </wp:positionV>
                <wp:extent cx="5074920" cy="5768975"/>
                <wp:effectExtent l="0" t="0" r="5080" b="0"/>
                <wp:wrapNone/>
                <wp:docPr id="1280" name="docshapegroup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68975"/>
                          <a:chOff x="1764" y="804"/>
                          <a:chExt cx="7992" cy="9085"/>
                        </a:xfrm>
                      </wpg:grpSpPr>
                      <wps:wsp>
                        <wps:cNvPr id="1281" name="docshape262"/>
                        <wps:cNvSpPr>
                          <a:spLocks/>
                        </wps:cNvSpPr>
                        <wps:spPr bwMode="auto">
                          <a:xfrm>
                            <a:off x="1764" y="814"/>
                            <a:ext cx="7992" cy="90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2" name="docshape263"/>
                        <wps:cNvSpPr>
                          <a:spLocks/>
                        </wps:cNvSpPr>
                        <wps:spPr bwMode="auto">
                          <a:xfrm>
                            <a:off x="1764" y="804"/>
                            <a:ext cx="7992" cy="9085"/>
                          </a:xfrm>
                          <a:custGeom>
                            <a:avLst/>
                            <a:gdLst>
                              <a:gd name="T0" fmla="+- 0 9756 1764"/>
                              <a:gd name="T1" fmla="*/ T0 w 7992"/>
                              <a:gd name="T2" fmla="+- 0 9869 804"/>
                              <a:gd name="T3" fmla="*/ 9869 h 9085"/>
                              <a:gd name="T4" fmla="+- 0 1764 1764"/>
                              <a:gd name="T5" fmla="*/ T4 w 7992"/>
                              <a:gd name="T6" fmla="+- 0 9869 804"/>
                              <a:gd name="T7" fmla="*/ 9869 h 9085"/>
                              <a:gd name="T8" fmla="+- 0 1764 1764"/>
                              <a:gd name="T9" fmla="*/ T8 w 7992"/>
                              <a:gd name="T10" fmla="+- 0 9889 804"/>
                              <a:gd name="T11" fmla="*/ 9889 h 9085"/>
                              <a:gd name="T12" fmla="+- 0 9756 1764"/>
                              <a:gd name="T13" fmla="*/ T12 w 7992"/>
                              <a:gd name="T14" fmla="+- 0 9889 804"/>
                              <a:gd name="T15" fmla="*/ 9889 h 9085"/>
                              <a:gd name="T16" fmla="+- 0 9756 1764"/>
                              <a:gd name="T17" fmla="*/ T16 w 7992"/>
                              <a:gd name="T18" fmla="+- 0 9869 804"/>
                              <a:gd name="T19" fmla="*/ 9869 h 9085"/>
                              <a:gd name="T20" fmla="+- 0 9756 1764"/>
                              <a:gd name="T21" fmla="*/ T20 w 7992"/>
                              <a:gd name="T22" fmla="+- 0 804 804"/>
                              <a:gd name="T23" fmla="*/ 804 h 9085"/>
                              <a:gd name="T24" fmla="+- 0 1764 1764"/>
                              <a:gd name="T25" fmla="*/ T24 w 7992"/>
                              <a:gd name="T26" fmla="+- 0 804 804"/>
                              <a:gd name="T27" fmla="*/ 804 h 9085"/>
                              <a:gd name="T28" fmla="+- 0 1764 1764"/>
                              <a:gd name="T29" fmla="*/ T28 w 7992"/>
                              <a:gd name="T30" fmla="+- 0 824 804"/>
                              <a:gd name="T31" fmla="*/ 824 h 9085"/>
                              <a:gd name="T32" fmla="+- 0 9756 1764"/>
                              <a:gd name="T33" fmla="*/ T32 w 7992"/>
                              <a:gd name="T34" fmla="+- 0 824 804"/>
                              <a:gd name="T35" fmla="*/ 824 h 9085"/>
                              <a:gd name="T36" fmla="+- 0 9756 1764"/>
                              <a:gd name="T37" fmla="*/ T36 w 7992"/>
                              <a:gd name="T38" fmla="+- 0 804 804"/>
                              <a:gd name="T39" fmla="*/ 804 h 90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85">
                                <a:moveTo>
                                  <a:pt x="7992" y="9065"/>
                                </a:moveTo>
                                <a:lnTo>
                                  <a:pt x="0" y="9065"/>
                                </a:lnTo>
                                <a:lnTo>
                                  <a:pt x="0" y="9085"/>
                                </a:lnTo>
                                <a:lnTo>
                                  <a:pt x="7992" y="9085"/>
                                </a:lnTo>
                                <a:lnTo>
                                  <a:pt x="7992" y="90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5FDF2E" id="docshapegroup261" o:spid="_x0000_s1026" style="position:absolute;margin-left:88.2pt;margin-top:40.2pt;width:399.6pt;height:454.25pt;z-index:-19648512;mso-position-horizontal-relative:page" coordorigin="1764,804" coordsize="7992,90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">
                <v:rect id="docshape262" o:spid="_x0000_s1027" style="position:absolute;left:1764;top:814;width:7992;height:9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" fillcolor="#f6f6f6" stroked="f">
                  <v:path arrowok="t"/>
                </v:rect>
                <v:shape id="docshape263" o:spid="_x0000_s1028" style="position:absolute;left:1764;top:804;width:7992;height:9085;visibility:visible;mso-wrap-style:square;v-text-anchor:top" coordsize="7992,9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" path="m7992,9065l,9065r,20l7992,9085r,-20xm7992,l,,,20r7992,l7992,xe" fillcolor="#dadada" stroked="f">
                  <v:path arrowok="t" o:connecttype="custom" o:connectlocs="7992,9869;0,9869;0,9889;7992,9889;7992,9869;7992,804;0,804;0,824;7992,824;7992,804" o:connectangles="0,0,0,0,0,0,0,0,0,0"/>
                </v:shape>
                <w10:wrap anchorx="page"/>
              </v:group>
            </w:pict>
          </mc:Fallback>
        </mc:AlternateContent>
      </w:r>
      <w:r w:rsidR="00CC7617">
        <w:rPr>
          <w:sz w:val="20"/>
        </w:rPr>
        <w:t>Go</w:t>
      </w:r>
      <w:r w:rsidR="00CC7617">
        <w:rPr>
          <w:spacing w:val="-6"/>
          <w:sz w:val="20"/>
        </w:rPr>
        <w:t xml:space="preserve"> </w:t>
      </w:r>
      <w:r w:rsidR="00CC7617">
        <w:rPr>
          <w:sz w:val="20"/>
        </w:rPr>
        <w:t>back</w:t>
      </w:r>
      <w:r w:rsidR="00CC7617">
        <w:rPr>
          <w:spacing w:val="-3"/>
          <w:sz w:val="20"/>
        </w:rPr>
        <w:t xml:space="preserve"> </w:t>
      </w:r>
      <w:r w:rsidR="00CC7617">
        <w:rPr>
          <w:sz w:val="20"/>
        </w:rPr>
        <w:t>into</w:t>
      </w:r>
      <w:r w:rsidR="00CC7617">
        <w:rPr>
          <w:spacing w:val="-4"/>
          <w:sz w:val="20"/>
        </w:rPr>
        <w:t xml:space="preserve"> </w:t>
      </w:r>
      <w:proofErr w:type="spellStart"/>
      <w:r w:rsidR="00CC7617">
        <w:rPr>
          <w:rFonts w:ascii="Courier New"/>
          <w:b/>
        </w:rPr>
        <w:t>MySportsFragment</w:t>
      </w:r>
      <w:proofErr w:type="spellEnd"/>
      <w:r w:rsidR="00CC7617">
        <w:rPr>
          <w:rFonts w:ascii="Courier New"/>
          <w:b/>
          <w:spacing w:val="-80"/>
        </w:rPr>
        <w:t xml:space="preserve"> </w:t>
      </w:r>
      <w:r w:rsidR="00CC7617">
        <w:rPr>
          <w:sz w:val="20"/>
        </w:rPr>
        <w:t>and</w:t>
      </w:r>
      <w:r w:rsidR="00CC7617">
        <w:rPr>
          <w:spacing w:val="-4"/>
          <w:sz w:val="20"/>
        </w:rPr>
        <w:t xml:space="preserve"> </w:t>
      </w:r>
      <w:r w:rsidR="00CC7617">
        <w:rPr>
          <w:sz w:val="20"/>
        </w:rPr>
        <w:t>replace</w:t>
      </w:r>
      <w:r w:rsidR="00CC7617">
        <w:rPr>
          <w:spacing w:val="-4"/>
          <w:sz w:val="20"/>
        </w:rPr>
        <w:t xml:space="preserve"> </w:t>
      </w:r>
      <w:r w:rsidR="00CC7617">
        <w:rPr>
          <w:sz w:val="20"/>
        </w:rPr>
        <w:t>it</w:t>
      </w:r>
      <w:r w:rsidR="00CC7617">
        <w:rPr>
          <w:spacing w:val="-3"/>
          <w:sz w:val="20"/>
        </w:rPr>
        <w:t xml:space="preserve"> </w:t>
      </w:r>
      <w:r w:rsidR="00CC7617">
        <w:rPr>
          <w:sz w:val="20"/>
        </w:rPr>
        <w:t>with</w:t>
      </w:r>
      <w:r w:rsidR="00CC7617">
        <w:rPr>
          <w:spacing w:val="-3"/>
          <w:sz w:val="20"/>
        </w:rPr>
        <w:t xml:space="preserve"> </w:t>
      </w:r>
      <w:r w:rsidR="00CC7617">
        <w:rPr>
          <w:sz w:val="20"/>
        </w:rPr>
        <w:t>the</w:t>
      </w:r>
      <w:r w:rsidR="00CC7617">
        <w:rPr>
          <w:spacing w:val="-3"/>
          <w:sz w:val="20"/>
        </w:rPr>
        <w:t xml:space="preserve"> </w:t>
      </w:r>
      <w:r w:rsidR="00CC7617">
        <w:rPr>
          <w:sz w:val="20"/>
        </w:rPr>
        <w:t>following</w:t>
      </w:r>
      <w:r w:rsidR="00CC7617">
        <w:rPr>
          <w:spacing w:val="-3"/>
          <w:sz w:val="20"/>
        </w:rPr>
        <w:t xml:space="preserve"> </w:t>
      </w:r>
      <w:r w:rsidR="00CC7617">
        <w:rPr>
          <w:sz w:val="20"/>
        </w:rPr>
        <w:t>to</w:t>
      </w:r>
      <w:r w:rsidR="00CC7617">
        <w:rPr>
          <w:spacing w:val="-3"/>
          <w:sz w:val="20"/>
        </w:rPr>
        <w:t xml:space="preserve"> </w:t>
      </w:r>
      <w:r w:rsidR="00CC7617">
        <w:rPr>
          <w:sz w:val="20"/>
        </w:rPr>
        <w:t>set</w:t>
      </w:r>
      <w:r w:rsidR="00CC7617">
        <w:rPr>
          <w:spacing w:val="-3"/>
          <w:sz w:val="20"/>
        </w:rPr>
        <w:t xml:space="preserve"> </w:t>
      </w:r>
      <w:r w:rsidR="00CC7617">
        <w:rPr>
          <w:sz w:val="20"/>
        </w:rPr>
        <w:t xml:space="preserve">up the </w:t>
      </w:r>
      <w:r w:rsidR="00CC7617">
        <w:rPr>
          <w:rFonts w:ascii="Courier New"/>
          <w:b/>
        </w:rPr>
        <w:t>Navigation</w:t>
      </w:r>
      <w:r w:rsidR="00CC7617">
        <w:rPr>
          <w:rFonts w:ascii="Courier New"/>
          <w:b/>
          <w:spacing w:val="-62"/>
        </w:rPr>
        <w:t xml:space="preserve"> </w:t>
      </w:r>
      <w:r w:rsidR="00CC7617">
        <w:rPr>
          <w:sz w:val="20"/>
        </w:rPr>
        <w:t>click listeners to these secondary destinations:</w:t>
      </w:r>
    </w:p>
    <w:p w14:paraId="6193827F" w14:textId="77777777" w:rsidR="003D76C2" w:rsidRDefault="00D51F7C">
      <w:pPr>
        <w:pStyle w:val="BodyText"/>
        <w:spacing w:before="3"/>
        <w:rPr>
          <w:sz w:val="10"/>
        </w:rPr>
      </w:pPr>
      <w:r>
        <w:rPr>
          <w:noProof/>
        </w:rPr>
        <mc:AlternateContent>
          <mc:Choice Requires="wps">
            <w:drawing>
              <wp:anchor distT="0" distB="0" distL="0" distR="0" simplePos="0" relativeHeight="487626752" behindDoc="1" locked="0" layoutInCell="1" allowOverlap="1" wp14:anchorId="3055F20B" wp14:editId="6C33627D">
                <wp:simplePos x="0" y="0"/>
                <wp:positionH relativeFrom="page">
                  <wp:posOffset>1120140</wp:posOffset>
                </wp:positionH>
                <wp:positionV relativeFrom="paragraph">
                  <wp:posOffset>104140</wp:posOffset>
                </wp:positionV>
                <wp:extent cx="5074920" cy="5743575"/>
                <wp:effectExtent l="0" t="0" r="5080" b="9525"/>
                <wp:wrapTopAndBottom/>
                <wp:docPr id="1279" name="docshape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743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6088A"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com.example.navigationactivity</w:t>
                            </w:r>
                            <w:proofErr w:type="spellEnd"/>
                          </w:p>
                          <w:p w14:paraId="00928F4C" w14:textId="77777777" w:rsidR="003D76C2" w:rsidRDefault="003D76C2">
                            <w:pPr>
                              <w:pStyle w:val="BodyText"/>
                              <w:rPr>
                                <w:rFonts w:ascii="Courier New"/>
                              </w:rPr>
                            </w:pPr>
                          </w:p>
                          <w:p w14:paraId="118FFF26" w14:textId="77777777" w:rsidR="003D76C2" w:rsidRDefault="00000000">
                            <w:pPr>
                              <w:spacing w:before="130"/>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android.os.Bundle</w:t>
                            </w:r>
                            <w:proofErr w:type="spellEnd"/>
                          </w:p>
                          <w:p w14:paraId="5C3C128C" w14:textId="77777777" w:rsidR="003D76C2" w:rsidRDefault="00000000">
                            <w:pPr>
                              <w:spacing w:before="76"/>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android.view.LayoutInflater</w:t>
                            </w:r>
                            <w:proofErr w:type="spellEnd"/>
                          </w:p>
                          <w:p w14:paraId="07A05D9E" w14:textId="77777777" w:rsidR="003D76C2" w:rsidRDefault="00000000">
                            <w:pPr>
                              <w:spacing w:before="76" w:line="328" w:lineRule="auto"/>
                              <w:ind w:left="453" w:right="4318"/>
                              <w:rPr>
                                <w:rFonts w:ascii="Courier New"/>
                                <w:sz w:val="18"/>
                              </w:rPr>
                            </w:pPr>
                            <w:r>
                              <w:rPr>
                                <w:rFonts w:ascii="Courier New"/>
                                <w:sz w:val="18"/>
                              </w:rPr>
                              <w:t xml:space="preserve">import </w:t>
                            </w:r>
                            <w:proofErr w:type="spellStart"/>
                            <w:r>
                              <w:rPr>
                                <w:rFonts w:ascii="Courier New"/>
                                <w:sz w:val="18"/>
                              </w:rPr>
                              <w:t>android.view.View</w:t>
                            </w:r>
                            <w:proofErr w:type="spellEnd"/>
                            <w:r>
                              <w:rPr>
                                <w:rFonts w:ascii="Courier New"/>
                                <w:sz w:val="18"/>
                              </w:rPr>
                              <w:t xml:space="preserve"> import</w:t>
                            </w:r>
                            <w:r>
                              <w:rPr>
                                <w:rFonts w:ascii="Courier New"/>
                                <w:spacing w:val="-29"/>
                                <w:sz w:val="18"/>
                              </w:rPr>
                              <w:t xml:space="preserve"> </w:t>
                            </w:r>
                            <w:proofErr w:type="spellStart"/>
                            <w:r>
                              <w:rPr>
                                <w:rFonts w:ascii="Courier New"/>
                                <w:sz w:val="18"/>
                              </w:rPr>
                              <w:t>android.view.ViewGroup</w:t>
                            </w:r>
                            <w:proofErr w:type="spellEnd"/>
                            <w:r>
                              <w:rPr>
                                <w:rFonts w:ascii="Courier New"/>
                                <w:sz w:val="18"/>
                              </w:rPr>
                              <w:t xml:space="preserve"> import </w:t>
                            </w:r>
                            <w:proofErr w:type="spellStart"/>
                            <w:r>
                              <w:rPr>
                                <w:rFonts w:ascii="Courier New"/>
                                <w:sz w:val="18"/>
                              </w:rPr>
                              <w:t>android.widget.Button</w:t>
                            </w:r>
                            <w:proofErr w:type="spellEnd"/>
                          </w:p>
                          <w:p w14:paraId="2E341C9D" w14:textId="77777777" w:rsidR="003D76C2" w:rsidRDefault="00000000">
                            <w:pPr>
                              <w:spacing w:before="2" w:line="328" w:lineRule="auto"/>
                              <w:ind w:left="453" w:right="3062"/>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androidx.fragment.app.Fragment</w:t>
                            </w:r>
                            <w:proofErr w:type="spellEnd"/>
                            <w:r>
                              <w:rPr>
                                <w:rFonts w:ascii="Courier New"/>
                                <w:sz w:val="18"/>
                              </w:rPr>
                              <w:t xml:space="preserve"> import</w:t>
                            </w:r>
                            <w:r>
                              <w:rPr>
                                <w:rFonts w:ascii="Courier New"/>
                                <w:spacing w:val="-6"/>
                                <w:sz w:val="18"/>
                              </w:rPr>
                              <w:t xml:space="preserve"> </w:t>
                            </w:r>
                            <w:proofErr w:type="spellStart"/>
                            <w:r>
                              <w:rPr>
                                <w:rFonts w:ascii="Courier New"/>
                                <w:spacing w:val="-2"/>
                                <w:sz w:val="18"/>
                              </w:rPr>
                              <w:t>androidx.navigation.Navigation</w:t>
                            </w:r>
                            <w:proofErr w:type="spellEnd"/>
                          </w:p>
                          <w:p w14:paraId="203A7EF1" w14:textId="77777777" w:rsidR="003D76C2" w:rsidRDefault="003D76C2">
                            <w:pPr>
                              <w:pStyle w:val="BodyText"/>
                              <w:spacing w:before="9"/>
                              <w:rPr>
                                <w:rFonts w:ascii="Courier New"/>
                                <w:sz w:val="24"/>
                              </w:rPr>
                            </w:pPr>
                          </w:p>
                          <w:p w14:paraId="7F249719" w14:textId="77777777" w:rsidR="003D76C2" w:rsidRDefault="00000000">
                            <w:pPr>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MySportsFragment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39C59916" w14:textId="77777777" w:rsidR="003D76C2" w:rsidRDefault="003D76C2">
                            <w:pPr>
                              <w:pStyle w:val="BodyText"/>
                              <w:rPr>
                                <w:rFonts w:ascii="Courier New"/>
                              </w:rPr>
                            </w:pPr>
                          </w:p>
                          <w:p w14:paraId="6C8EB655" w14:textId="77777777" w:rsidR="003D76C2" w:rsidRDefault="00000000">
                            <w:pPr>
                              <w:spacing w:before="130" w:line="328" w:lineRule="auto"/>
                              <w:ind w:left="1317" w:right="3699" w:hanging="432"/>
                              <w:rPr>
                                <w:rFonts w:ascii="Courier New"/>
                                <w:sz w:val="18"/>
                              </w:rPr>
                            </w:pPr>
                            <w:r>
                              <w:rPr>
                                <w:rFonts w:ascii="Courier New"/>
                                <w:sz w:val="18"/>
                              </w:rPr>
                              <w:t xml:space="preserve">override fun </w:t>
                            </w:r>
                            <w:proofErr w:type="spellStart"/>
                            <w:r>
                              <w:rPr>
                                <w:rFonts w:ascii="Courier New"/>
                                <w:sz w:val="18"/>
                              </w:rPr>
                              <w:t>onCreateView</w:t>
                            </w:r>
                            <w:proofErr w:type="spellEnd"/>
                            <w:r>
                              <w:rPr>
                                <w:rFonts w:ascii="Courier New"/>
                                <w:sz w:val="18"/>
                              </w:rPr>
                              <w:t xml:space="preserve">( </w:t>
                            </w:r>
                            <w:r>
                              <w:rPr>
                                <w:rFonts w:ascii="Courier New"/>
                                <w:spacing w:val="-2"/>
                                <w:sz w:val="18"/>
                              </w:rPr>
                              <w:t>inflater:</w:t>
                            </w:r>
                            <w:r>
                              <w:rPr>
                                <w:rFonts w:ascii="Courier New"/>
                                <w:spacing w:val="-27"/>
                                <w:sz w:val="18"/>
                              </w:rPr>
                              <w:t xml:space="preserve"> </w:t>
                            </w:r>
                            <w:proofErr w:type="spellStart"/>
                            <w:r>
                              <w:rPr>
                                <w:rFonts w:ascii="Courier New"/>
                                <w:spacing w:val="-2"/>
                                <w:sz w:val="18"/>
                              </w:rPr>
                              <w:t>LayoutInflater</w:t>
                            </w:r>
                            <w:proofErr w:type="spellEnd"/>
                            <w:r>
                              <w:rPr>
                                <w:rFonts w:ascii="Courier New"/>
                                <w:spacing w:val="-2"/>
                                <w:sz w:val="18"/>
                              </w:rPr>
                              <w:t xml:space="preserve">, </w:t>
                            </w:r>
                            <w:r>
                              <w:rPr>
                                <w:rFonts w:ascii="Courier New"/>
                                <w:sz w:val="18"/>
                              </w:rPr>
                              <w:t xml:space="preserve">container: </w:t>
                            </w:r>
                            <w:proofErr w:type="spellStart"/>
                            <w:r>
                              <w:rPr>
                                <w:rFonts w:ascii="Courier New"/>
                                <w:sz w:val="18"/>
                              </w:rPr>
                              <w:t>ViewGroup</w:t>
                            </w:r>
                            <w:proofErr w:type="spellEnd"/>
                            <w:r>
                              <w:rPr>
                                <w:rFonts w:ascii="Courier New"/>
                                <w:sz w:val="18"/>
                              </w:rPr>
                              <w:t xml:space="preserve">?, </w:t>
                            </w:r>
                            <w:proofErr w:type="spellStart"/>
                            <w:r>
                              <w:rPr>
                                <w:rFonts w:ascii="Courier New"/>
                                <w:sz w:val="18"/>
                              </w:rPr>
                              <w:t>savedInstanceState</w:t>
                            </w:r>
                            <w:proofErr w:type="spellEnd"/>
                            <w:r>
                              <w:rPr>
                                <w:rFonts w:ascii="Courier New"/>
                                <w:sz w:val="18"/>
                              </w:rPr>
                              <w:t>:</w:t>
                            </w:r>
                            <w:r>
                              <w:rPr>
                                <w:rFonts w:ascii="Courier New"/>
                                <w:spacing w:val="-29"/>
                                <w:sz w:val="18"/>
                              </w:rPr>
                              <w:t xml:space="preserve"> </w:t>
                            </w:r>
                            <w:r>
                              <w:rPr>
                                <w:rFonts w:ascii="Courier New"/>
                                <w:sz w:val="18"/>
                              </w:rPr>
                              <w:t>Bundle?</w:t>
                            </w:r>
                          </w:p>
                          <w:p w14:paraId="39F5D6D0"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273EADD3" w14:textId="77777777" w:rsidR="003D76C2" w:rsidRDefault="003D76C2">
                            <w:pPr>
                              <w:pStyle w:val="BodyText"/>
                              <w:rPr>
                                <w:rFonts w:ascii="Courier New"/>
                              </w:rPr>
                            </w:pPr>
                          </w:p>
                          <w:p w14:paraId="2A9F3D56" w14:textId="77777777" w:rsidR="003D76C2" w:rsidRDefault="00000000">
                            <w:pPr>
                              <w:spacing w:before="130" w:line="202" w:lineRule="exact"/>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view</w:t>
                            </w:r>
                            <w:r>
                              <w:rPr>
                                <w:rFonts w:ascii="Courier New"/>
                                <w:spacing w:val="-3"/>
                                <w:sz w:val="18"/>
                              </w:rPr>
                              <w:t xml:space="preserve"> </w:t>
                            </w:r>
                            <w:r>
                              <w:rPr>
                                <w:rFonts w:ascii="Courier New"/>
                                <w:sz w:val="18"/>
                              </w:rPr>
                              <w:t>=</w:t>
                            </w:r>
                            <w:r>
                              <w:rPr>
                                <w:rFonts w:ascii="Courier New"/>
                                <w:spacing w:val="-2"/>
                                <w:sz w:val="18"/>
                              </w:rPr>
                              <w:t xml:space="preserve"> </w:t>
                            </w:r>
                            <w:proofErr w:type="spellStart"/>
                            <w:r>
                              <w:rPr>
                                <w:rFonts w:ascii="Courier New"/>
                                <w:spacing w:val="-4"/>
                                <w:sz w:val="18"/>
                              </w:rPr>
                              <w:t>inflater.inflate</w:t>
                            </w:r>
                            <w:proofErr w:type="spellEnd"/>
                          </w:p>
                          <w:p w14:paraId="3A00E33C" w14:textId="77777777" w:rsidR="003D76C2" w:rsidRDefault="00000000">
                            <w:pPr>
                              <w:spacing w:line="202" w:lineRule="exact"/>
                              <w:ind w:left="1533"/>
                              <w:rPr>
                                <w:rFonts w:ascii="Courier New"/>
                                <w:sz w:val="18"/>
                              </w:rPr>
                            </w:pPr>
                            <w:r>
                              <w:rPr>
                                <w:rFonts w:ascii="Courier New"/>
                                <w:sz w:val="18"/>
                              </w:rPr>
                              <w:t>(</w:t>
                            </w:r>
                            <w:proofErr w:type="spellStart"/>
                            <w:r>
                              <w:rPr>
                                <w:rFonts w:ascii="Courier New"/>
                                <w:sz w:val="18"/>
                              </w:rPr>
                              <w:t>R.layout.fragment_mysports</w:t>
                            </w:r>
                            <w:proofErr w:type="spellEnd"/>
                            <w:r>
                              <w:rPr>
                                <w:rFonts w:ascii="Courier New"/>
                                <w:sz w:val="18"/>
                              </w:rPr>
                              <w:t>,</w:t>
                            </w:r>
                            <w:r>
                              <w:rPr>
                                <w:rFonts w:ascii="Courier New"/>
                                <w:spacing w:val="-21"/>
                                <w:sz w:val="18"/>
                              </w:rPr>
                              <w:t xml:space="preserve"> </w:t>
                            </w:r>
                            <w:r>
                              <w:rPr>
                                <w:rFonts w:ascii="Courier New"/>
                                <w:sz w:val="18"/>
                              </w:rPr>
                              <w:t>container,</w:t>
                            </w:r>
                            <w:r>
                              <w:rPr>
                                <w:rFonts w:ascii="Courier New"/>
                                <w:spacing w:val="-19"/>
                                <w:sz w:val="18"/>
                              </w:rPr>
                              <w:t xml:space="preserve"> </w:t>
                            </w:r>
                            <w:r>
                              <w:rPr>
                                <w:rFonts w:ascii="Courier New"/>
                                <w:spacing w:val="-2"/>
                                <w:sz w:val="18"/>
                              </w:rPr>
                              <w:t>false)</w:t>
                            </w:r>
                          </w:p>
                          <w:p w14:paraId="4F1A4A37" w14:textId="77777777" w:rsidR="003D76C2" w:rsidRDefault="003D76C2">
                            <w:pPr>
                              <w:pStyle w:val="BodyText"/>
                              <w:spacing w:before="1"/>
                              <w:rPr>
                                <w:rFonts w:ascii="Courier New"/>
                                <w:sz w:val="26"/>
                              </w:rPr>
                            </w:pPr>
                          </w:p>
                          <w:p w14:paraId="3E9DFC84" w14:textId="77777777" w:rsidR="003D76C2" w:rsidRDefault="00000000">
                            <w:pPr>
                              <w:spacing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roofErr w:type="spellStart"/>
                            <w:r>
                              <w:rPr>
                                <w:rFonts w:ascii="Courier New"/>
                                <w:spacing w:val="-2"/>
                                <w:sz w:val="18"/>
                              </w:rPr>
                              <w:t>R.id.basketball</w:t>
                            </w:r>
                            <w:proofErr w:type="spellEnd"/>
                            <w:r>
                              <w:rPr>
                                <w:rFonts w:ascii="Courier New"/>
                                <w:spacing w:val="-2"/>
                                <w:sz w:val="18"/>
                              </w:rPr>
                              <w:t>)</w:t>
                            </w:r>
                          </w:p>
                          <w:p w14:paraId="4DED3A4E"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setOnClickListener</w:t>
                            </w:r>
                            <w:proofErr w:type="spellEnd"/>
                            <w:r>
                              <w:rPr>
                                <w:rFonts w:ascii="Courier New"/>
                                <w:spacing w:val="-2"/>
                                <w:sz w:val="18"/>
                              </w:rPr>
                              <w:t>(</w:t>
                            </w:r>
                          </w:p>
                          <w:p w14:paraId="20E2A0D3" w14:textId="77777777" w:rsidR="003D76C2" w:rsidRDefault="00000000">
                            <w:pPr>
                              <w:spacing w:before="20" w:line="235" w:lineRule="auto"/>
                              <w:ind w:left="1965" w:right="1185" w:hanging="216"/>
                              <w:rPr>
                                <w:rFonts w:ascii="Courier New"/>
                                <w:sz w:val="18"/>
                              </w:rPr>
                            </w:pPr>
                            <w:proofErr w:type="spellStart"/>
                            <w:r>
                              <w:rPr>
                                <w:rFonts w:ascii="Courier New"/>
                                <w:spacing w:val="-2"/>
                                <w:sz w:val="18"/>
                              </w:rPr>
                              <w:t>Navigation.createNavigateOnClickListener</w:t>
                            </w:r>
                            <w:proofErr w:type="spellEnd"/>
                            <w:r>
                              <w:rPr>
                                <w:rFonts w:ascii="Courier New"/>
                                <w:spacing w:val="-2"/>
                                <w:sz w:val="18"/>
                              </w:rPr>
                              <w:t xml:space="preserve"> </w:t>
                            </w:r>
                            <w:r>
                              <w:rPr>
                                <w:rFonts w:ascii="Courier New"/>
                                <w:sz w:val="18"/>
                              </w:rPr>
                              <w:t>(</w:t>
                            </w:r>
                            <w:proofErr w:type="spellStart"/>
                            <w:r>
                              <w:rPr>
                                <w:rFonts w:ascii="Courier New"/>
                                <w:sz w:val="18"/>
                              </w:rPr>
                              <w:t>R.id.nav_mysports_to_basketball</w:t>
                            </w:r>
                            <w:proofErr w:type="spellEnd"/>
                            <w:r>
                              <w:rPr>
                                <w:rFonts w:ascii="Courier New"/>
                                <w:sz w:val="18"/>
                              </w:rPr>
                              <w:t>,</w:t>
                            </w:r>
                            <w:r>
                              <w:rPr>
                                <w:rFonts w:ascii="Courier New"/>
                                <w:spacing w:val="-29"/>
                                <w:sz w:val="18"/>
                              </w:rPr>
                              <w:t xml:space="preserve"> </w:t>
                            </w:r>
                            <w:r>
                              <w:rPr>
                                <w:rFonts w:ascii="Courier New"/>
                                <w:sz w:val="18"/>
                              </w:rPr>
                              <w:t>null)</w:t>
                            </w:r>
                          </w:p>
                          <w:p w14:paraId="31407401" w14:textId="77777777" w:rsidR="003D76C2" w:rsidRDefault="00000000">
                            <w:pPr>
                              <w:spacing w:before="17"/>
                              <w:ind w:left="1317"/>
                              <w:rPr>
                                <w:rFonts w:ascii="Courier New"/>
                                <w:sz w:val="18"/>
                              </w:rPr>
                            </w:pPr>
                            <w:r>
                              <w:rPr>
                                <w:rFonts w:ascii="Courier New"/>
                                <w:sz w:val="18"/>
                              </w:rPr>
                              <w:t>)</w:t>
                            </w:r>
                          </w:p>
                          <w:p w14:paraId="10AF0A6E" w14:textId="77777777" w:rsidR="003D76C2" w:rsidRDefault="003D76C2">
                            <w:pPr>
                              <w:pStyle w:val="BodyText"/>
                              <w:rPr>
                                <w:rFonts w:ascii="Courier New"/>
                              </w:rPr>
                            </w:pPr>
                          </w:p>
                          <w:p w14:paraId="262FDD0D" w14:textId="77777777" w:rsidR="003D76C2" w:rsidRDefault="00000000">
                            <w:pPr>
                              <w:spacing w:before="129"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roofErr w:type="spellStart"/>
                            <w:r>
                              <w:rPr>
                                <w:rFonts w:ascii="Courier New"/>
                                <w:spacing w:val="-2"/>
                                <w:sz w:val="18"/>
                              </w:rPr>
                              <w:t>R.id.football</w:t>
                            </w:r>
                            <w:proofErr w:type="spellEnd"/>
                            <w:r>
                              <w:rPr>
                                <w:rFonts w:ascii="Courier New"/>
                                <w:spacing w:val="-2"/>
                                <w:sz w:val="18"/>
                              </w:rPr>
                              <w:t>)</w:t>
                            </w:r>
                          </w:p>
                          <w:p w14:paraId="15401351"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setOnClickListener</w:t>
                            </w:r>
                            <w:proofErr w:type="spellEnd"/>
                            <w:r>
                              <w:rPr>
                                <w:rFonts w:ascii="Courier New"/>
                                <w:spacing w:val="-2"/>
                                <w:sz w:val="18"/>
                              </w:rPr>
                              <w:t>(</w:t>
                            </w:r>
                          </w:p>
                          <w:p w14:paraId="5631CADD" w14:textId="77777777" w:rsidR="003D76C2" w:rsidRDefault="00000000">
                            <w:pPr>
                              <w:spacing w:before="20" w:line="235" w:lineRule="auto"/>
                              <w:ind w:left="1965" w:hanging="216"/>
                              <w:rPr>
                                <w:rFonts w:ascii="Courier New"/>
                                <w:sz w:val="18"/>
                              </w:rPr>
                            </w:pPr>
                            <w:proofErr w:type="spellStart"/>
                            <w:r>
                              <w:rPr>
                                <w:rFonts w:ascii="Courier New"/>
                                <w:spacing w:val="-2"/>
                                <w:sz w:val="18"/>
                              </w:rPr>
                              <w:t>Navigation.createNavigateOnClickListener</w:t>
                            </w:r>
                            <w:proofErr w:type="spellEnd"/>
                            <w:r>
                              <w:rPr>
                                <w:rFonts w:ascii="Courier New"/>
                                <w:spacing w:val="-2"/>
                                <w:sz w:val="18"/>
                              </w:rPr>
                              <w:t xml:space="preserve"> </w:t>
                            </w:r>
                            <w:r>
                              <w:rPr>
                                <w:rFonts w:ascii="Courier New"/>
                                <w:sz w:val="18"/>
                              </w:rPr>
                              <w:t>(</w:t>
                            </w:r>
                            <w:proofErr w:type="spellStart"/>
                            <w:r>
                              <w:rPr>
                                <w:rFonts w:ascii="Courier New"/>
                                <w:sz w:val="18"/>
                              </w:rPr>
                              <w:t>R.id.nav_mysports_to_football</w:t>
                            </w:r>
                            <w:proofErr w:type="spellEnd"/>
                            <w:r>
                              <w:rPr>
                                <w:rFonts w:ascii="Courier New"/>
                                <w:sz w:val="18"/>
                              </w:rPr>
                              <w:t>, null)</w:t>
                            </w:r>
                          </w:p>
                          <w:p w14:paraId="4F406237" w14:textId="77777777" w:rsidR="003D76C2" w:rsidRDefault="00000000">
                            <w:pPr>
                              <w:spacing w:before="17"/>
                              <w:ind w:left="1317"/>
                              <w:rPr>
                                <w:rFonts w:ascii="Courier New"/>
                                <w:sz w:val="18"/>
                              </w:rPr>
                            </w:pPr>
                            <w:r>
                              <w:rPr>
                                <w:rFonts w:ascii="Courier New"/>
                                <w:sz w:val="18"/>
                              </w:rPr>
                              <w:t>)</w:t>
                            </w:r>
                          </w:p>
                          <w:p w14:paraId="7404C154" w14:textId="77777777" w:rsidR="003D76C2" w:rsidRDefault="003D76C2">
                            <w:pPr>
                              <w:pStyle w:val="BodyText"/>
                              <w:rPr>
                                <w:rFonts w:ascii="Courier New"/>
                              </w:rPr>
                            </w:pPr>
                          </w:p>
                          <w:p w14:paraId="75799C30" w14:textId="77777777" w:rsidR="003D76C2" w:rsidRDefault="00000000">
                            <w:pPr>
                              <w:spacing w:before="129"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roofErr w:type="spellStart"/>
                            <w:r>
                              <w:rPr>
                                <w:rFonts w:ascii="Courier New"/>
                                <w:spacing w:val="-2"/>
                                <w:sz w:val="18"/>
                              </w:rPr>
                              <w:t>R.id.hockey</w:t>
                            </w:r>
                            <w:proofErr w:type="spellEnd"/>
                            <w:r>
                              <w:rPr>
                                <w:rFonts w:ascii="Courier New"/>
                                <w:spacing w:val="-2"/>
                                <w:sz w:val="18"/>
                              </w:rPr>
                              <w:t>)</w:t>
                            </w:r>
                          </w:p>
                          <w:p w14:paraId="5569D433"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setOnClickListener</w:t>
                            </w:r>
                            <w:proofErr w:type="spellEnd"/>
                            <w:r>
                              <w:rPr>
                                <w:rFonts w:ascii="Courier New"/>
                                <w:spacing w:val="-2"/>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55F20B" id="docshape264" o:spid="_x0000_s1211" type="#_x0000_t202" style="position:absolute;margin-left:88.2pt;margin-top:8.2pt;width:399.6pt;height:452.25pt;z-index:-15689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" filled="f" stroked="f">
                <v:path arrowok="t"/>
                <v:textbox inset="0,0,0,0">
                  <w:txbxContent>
                    <w:p w14:paraId="7556088A"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com.example.navigationactivity</w:t>
                      </w:r>
                      <w:proofErr w:type="spellEnd"/>
                    </w:p>
                    <w:p w14:paraId="00928F4C" w14:textId="77777777" w:rsidR="003D76C2" w:rsidRDefault="003D76C2">
                      <w:pPr>
                        <w:pStyle w:val="BodyText"/>
                        <w:rPr>
                          <w:rFonts w:ascii="Courier New"/>
                        </w:rPr>
                      </w:pPr>
                    </w:p>
                    <w:p w14:paraId="118FFF26" w14:textId="77777777" w:rsidR="003D76C2" w:rsidRDefault="00000000">
                      <w:pPr>
                        <w:spacing w:before="130"/>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android.os.Bundle</w:t>
                      </w:r>
                      <w:proofErr w:type="spellEnd"/>
                    </w:p>
                    <w:p w14:paraId="5C3C128C" w14:textId="77777777" w:rsidR="003D76C2" w:rsidRDefault="00000000">
                      <w:pPr>
                        <w:spacing w:before="76"/>
                        <w:ind w:left="453"/>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android.view.LayoutInflater</w:t>
                      </w:r>
                      <w:proofErr w:type="spellEnd"/>
                    </w:p>
                    <w:p w14:paraId="07A05D9E" w14:textId="77777777" w:rsidR="003D76C2" w:rsidRDefault="00000000">
                      <w:pPr>
                        <w:spacing w:before="76" w:line="328" w:lineRule="auto"/>
                        <w:ind w:left="453" w:right="4318"/>
                        <w:rPr>
                          <w:rFonts w:ascii="Courier New"/>
                          <w:sz w:val="18"/>
                        </w:rPr>
                      </w:pPr>
                      <w:r>
                        <w:rPr>
                          <w:rFonts w:ascii="Courier New"/>
                          <w:sz w:val="18"/>
                        </w:rPr>
                        <w:t xml:space="preserve">import </w:t>
                      </w:r>
                      <w:proofErr w:type="spellStart"/>
                      <w:r>
                        <w:rPr>
                          <w:rFonts w:ascii="Courier New"/>
                          <w:sz w:val="18"/>
                        </w:rPr>
                        <w:t>android.view.View</w:t>
                      </w:r>
                      <w:proofErr w:type="spellEnd"/>
                      <w:r>
                        <w:rPr>
                          <w:rFonts w:ascii="Courier New"/>
                          <w:sz w:val="18"/>
                        </w:rPr>
                        <w:t xml:space="preserve"> import</w:t>
                      </w:r>
                      <w:r>
                        <w:rPr>
                          <w:rFonts w:ascii="Courier New"/>
                          <w:spacing w:val="-29"/>
                          <w:sz w:val="18"/>
                        </w:rPr>
                        <w:t xml:space="preserve"> </w:t>
                      </w:r>
                      <w:proofErr w:type="spellStart"/>
                      <w:r>
                        <w:rPr>
                          <w:rFonts w:ascii="Courier New"/>
                          <w:sz w:val="18"/>
                        </w:rPr>
                        <w:t>android.view.ViewGroup</w:t>
                      </w:r>
                      <w:proofErr w:type="spellEnd"/>
                      <w:r>
                        <w:rPr>
                          <w:rFonts w:ascii="Courier New"/>
                          <w:sz w:val="18"/>
                        </w:rPr>
                        <w:t xml:space="preserve"> import </w:t>
                      </w:r>
                      <w:proofErr w:type="spellStart"/>
                      <w:r>
                        <w:rPr>
                          <w:rFonts w:ascii="Courier New"/>
                          <w:sz w:val="18"/>
                        </w:rPr>
                        <w:t>android.widget.Button</w:t>
                      </w:r>
                      <w:proofErr w:type="spellEnd"/>
                    </w:p>
                    <w:p w14:paraId="2E341C9D" w14:textId="77777777" w:rsidR="003D76C2" w:rsidRDefault="00000000">
                      <w:pPr>
                        <w:spacing w:before="2" w:line="328" w:lineRule="auto"/>
                        <w:ind w:left="453" w:right="3062"/>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androidx.fragment.app.Fragment</w:t>
                      </w:r>
                      <w:proofErr w:type="spellEnd"/>
                      <w:r>
                        <w:rPr>
                          <w:rFonts w:ascii="Courier New"/>
                          <w:sz w:val="18"/>
                        </w:rPr>
                        <w:t xml:space="preserve"> import</w:t>
                      </w:r>
                      <w:r>
                        <w:rPr>
                          <w:rFonts w:ascii="Courier New"/>
                          <w:spacing w:val="-6"/>
                          <w:sz w:val="18"/>
                        </w:rPr>
                        <w:t xml:space="preserve"> </w:t>
                      </w:r>
                      <w:proofErr w:type="spellStart"/>
                      <w:r>
                        <w:rPr>
                          <w:rFonts w:ascii="Courier New"/>
                          <w:spacing w:val="-2"/>
                          <w:sz w:val="18"/>
                        </w:rPr>
                        <w:t>androidx.navigation.Navigation</w:t>
                      </w:r>
                      <w:proofErr w:type="spellEnd"/>
                    </w:p>
                    <w:p w14:paraId="203A7EF1" w14:textId="77777777" w:rsidR="003D76C2" w:rsidRDefault="003D76C2">
                      <w:pPr>
                        <w:pStyle w:val="BodyText"/>
                        <w:spacing w:before="9"/>
                        <w:rPr>
                          <w:rFonts w:ascii="Courier New"/>
                          <w:sz w:val="24"/>
                        </w:rPr>
                      </w:pPr>
                    </w:p>
                    <w:p w14:paraId="7F249719" w14:textId="77777777" w:rsidR="003D76C2" w:rsidRDefault="00000000">
                      <w:pPr>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MySportsFragment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39C59916" w14:textId="77777777" w:rsidR="003D76C2" w:rsidRDefault="003D76C2">
                      <w:pPr>
                        <w:pStyle w:val="BodyText"/>
                        <w:rPr>
                          <w:rFonts w:ascii="Courier New"/>
                        </w:rPr>
                      </w:pPr>
                    </w:p>
                    <w:p w14:paraId="6C8EB655" w14:textId="77777777" w:rsidR="003D76C2" w:rsidRDefault="00000000">
                      <w:pPr>
                        <w:spacing w:before="130" w:line="328" w:lineRule="auto"/>
                        <w:ind w:left="1317" w:right="3699" w:hanging="432"/>
                        <w:rPr>
                          <w:rFonts w:ascii="Courier New"/>
                          <w:sz w:val="18"/>
                        </w:rPr>
                      </w:pPr>
                      <w:r>
                        <w:rPr>
                          <w:rFonts w:ascii="Courier New"/>
                          <w:sz w:val="18"/>
                        </w:rPr>
                        <w:t xml:space="preserve">override fun </w:t>
                      </w:r>
                      <w:proofErr w:type="spellStart"/>
                      <w:r>
                        <w:rPr>
                          <w:rFonts w:ascii="Courier New"/>
                          <w:sz w:val="18"/>
                        </w:rPr>
                        <w:t>onCreateView</w:t>
                      </w:r>
                      <w:proofErr w:type="spellEnd"/>
                      <w:r>
                        <w:rPr>
                          <w:rFonts w:ascii="Courier New"/>
                          <w:sz w:val="18"/>
                        </w:rPr>
                        <w:t xml:space="preserve">( </w:t>
                      </w:r>
                      <w:r>
                        <w:rPr>
                          <w:rFonts w:ascii="Courier New"/>
                          <w:spacing w:val="-2"/>
                          <w:sz w:val="18"/>
                        </w:rPr>
                        <w:t>inflater:</w:t>
                      </w:r>
                      <w:r>
                        <w:rPr>
                          <w:rFonts w:ascii="Courier New"/>
                          <w:spacing w:val="-27"/>
                          <w:sz w:val="18"/>
                        </w:rPr>
                        <w:t xml:space="preserve"> </w:t>
                      </w:r>
                      <w:proofErr w:type="spellStart"/>
                      <w:r>
                        <w:rPr>
                          <w:rFonts w:ascii="Courier New"/>
                          <w:spacing w:val="-2"/>
                          <w:sz w:val="18"/>
                        </w:rPr>
                        <w:t>LayoutInflater</w:t>
                      </w:r>
                      <w:proofErr w:type="spellEnd"/>
                      <w:r>
                        <w:rPr>
                          <w:rFonts w:ascii="Courier New"/>
                          <w:spacing w:val="-2"/>
                          <w:sz w:val="18"/>
                        </w:rPr>
                        <w:t xml:space="preserve">, </w:t>
                      </w:r>
                      <w:r>
                        <w:rPr>
                          <w:rFonts w:ascii="Courier New"/>
                          <w:sz w:val="18"/>
                        </w:rPr>
                        <w:t xml:space="preserve">container: </w:t>
                      </w:r>
                      <w:proofErr w:type="spellStart"/>
                      <w:r>
                        <w:rPr>
                          <w:rFonts w:ascii="Courier New"/>
                          <w:sz w:val="18"/>
                        </w:rPr>
                        <w:t>ViewGroup</w:t>
                      </w:r>
                      <w:proofErr w:type="spellEnd"/>
                      <w:r>
                        <w:rPr>
                          <w:rFonts w:ascii="Courier New"/>
                          <w:sz w:val="18"/>
                        </w:rPr>
                        <w:t xml:space="preserve">?, </w:t>
                      </w:r>
                      <w:proofErr w:type="spellStart"/>
                      <w:r>
                        <w:rPr>
                          <w:rFonts w:ascii="Courier New"/>
                          <w:sz w:val="18"/>
                        </w:rPr>
                        <w:t>savedInstanceState</w:t>
                      </w:r>
                      <w:proofErr w:type="spellEnd"/>
                      <w:r>
                        <w:rPr>
                          <w:rFonts w:ascii="Courier New"/>
                          <w:sz w:val="18"/>
                        </w:rPr>
                        <w:t>:</w:t>
                      </w:r>
                      <w:r>
                        <w:rPr>
                          <w:rFonts w:ascii="Courier New"/>
                          <w:spacing w:val="-29"/>
                          <w:sz w:val="18"/>
                        </w:rPr>
                        <w:t xml:space="preserve"> </w:t>
                      </w:r>
                      <w:r>
                        <w:rPr>
                          <w:rFonts w:ascii="Courier New"/>
                          <w:sz w:val="18"/>
                        </w:rPr>
                        <w:t>Bundle?</w:t>
                      </w:r>
                    </w:p>
                    <w:p w14:paraId="39F5D6D0"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273EADD3" w14:textId="77777777" w:rsidR="003D76C2" w:rsidRDefault="003D76C2">
                      <w:pPr>
                        <w:pStyle w:val="BodyText"/>
                        <w:rPr>
                          <w:rFonts w:ascii="Courier New"/>
                        </w:rPr>
                      </w:pPr>
                    </w:p>
                    <w:p w14:paraId="2A9F3D56" w14:textId="77777777" w:rsidR="003D76C2" w:rsidRDefault="00000000">
                      <w:pPr>
                        <w:spacing w:before="130" w:line="202" w:lineRule="exact"/>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view</w:t>
                      </w:r>
                      <w:r>
                        <w:rPr>
                          <w:rFonts w:ascii="Courier New"/>
                          <w:spacing w:val="-3"/>
                          <w:sz w:val="18"/>
                        </w:rPr>
                        <w:t xml:space="preserve"> </w:t>
                      </w:r>
                      <w:r>
                        <w:rPr>
                          <w:rFonts w:ascii="Courier New"/>
                          <w:sz w:val="18"/>
                        </w:rPr>
                        <w:t>=</w:t>
                      </w:r>
                      <w:r>
                        <w:rPr>
                          <w:rFonts w:ascii="Courier New"/>
                          <w:spacing w:val="-2"/>
                          <w:sz w:val="18"/>
                        </w:rPr>
                        <w:t xml:space="preserve"> </w:t>
                      </w:r>
                      <w:proofErr w:type="spellStart"/>
                      <w:r>
                        <w:rPr>
                          <w:rFonts w:ascii="Courier New"/>
                          <w:spacing w:val="-4"/>
                          <w:sz w:val="18"/>
                        </w:rPr>
                        <w:t>inflater.inflate</w:t>
                      </w:r>
                      <w:proofErr w:type="spellEnd"/>
                    </w:p>
                    <w:p w14:paraId="3A00E33C" w14:textId="77777777" w:rsidR="003D76C2" w:rsidRDefault="00000000">
                      <w:pPr>
                        <w:spacing w:line="202" w:lineRule="exact"/>
                        <w:ind w:left="1533"/>
                        <w:rPr>
                          <w:rFonts w:ascii="Courier New"/>
                          <w:sz w:val="18"/>
                        </w:rPr>
                      </w:pPr>
                      <w:r>
                        <w:rPr>
                          <w:rFonts w:ascii="Courier New"/>
                          <w:sz w:val="18"/>
                        </w:rPr>
                        <w:t>(</w:t>
                      </w:r>
                      <w:proofErr w:type="spellStart"/>
                      <w:r>
                        <w:rPr>
                          <w:rFonts w:ascii="Courier New"/>
                          <w:sz w:val="18"/>
                        </w:rPr>
                        <w:t>R.layout.fragment_mysports</w:t>
                      </w:r>
                      <w:proofErr w:type="spellEnd"/>
                      <w:r>
                        <w:rPr>
                          <w:rFonts w:ascii="Courier New"/>
                          <w:sz w:val="18"/>
                        </w:rPr>
                        <w:t>,</w:t>
                      </w:r>
                      <w:r>
                        <w:rPr>
                          <w:rFonts w:ascii="Courier New"/>
                          <w:spacing w:val="-21"/>
                          <w:sz w:val="18"/>
                        </w:rPr>
                        <w:t xml:space="preserve"> </w:t>
                      </w:r>
                      <w:r>
                        <w:rPr>
                          <w:rFonts w:ascii="Courier New"/>
                          <w:sz w:val="18"/>
                        </w:rPr>
                        <w:t>container,</w:t>
                      </w:r>
                      <w:r>
                        <w:rPr>
                          <w:rFonts w:ascii="Courier New"/>
                          <w:spacing w:val="-19"/>
                          <w:sz w:val="18"/>
                        </w:rPr>
                        <w:t xml:space="preserve"> </w:t>
                      </w:r>
                      <w:r>
                        <w:rPr>
                          <w:rFonts w:ascii="Courier New"/>
                          <w:spacing w:val="-2"/>
                          <w:sz w:val="18"/>
                        </w:rPr>
                        <w:t>false)</w:t>
                      </w:r>
                    </w:p>
                    <w:p w14:paraId="4F1A4A37" w14:textId="77777777" w:rsidR="003D76C2" w:rsidRDefault="003D76C2">
                      <w:pPr>
                        <w:pStyle w:val="BodyText"/>
                        <w:spacing w:before="1"/>
                        <w:rPr>
                          <w:rFonts w:ascii="Courier New"/>
                          <w:sz w:val="26"/>
                        </w:rPr>
                      </w:pPr>
                    </w:p>
                    <w:p w14:paraId="3E9DFC84" w14:textId="77777777" w:rsidR="003D76C2" w:rsidRDefault="00000000">
                      <w:pPr>
                        <w:spacing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roofErr w:type="spellStart"/>
                      <w:r>
                        <w:rPr>
                          <w:rFonts w:ascii="Courier New"/>
                          <w:spacing w:val="-2"/>
                          <w:sz w:val="18"/>
                        </w:rPr>
                        <w:t>R.id.basketball</w:t>
                      </w:r>
                      <w:proofErr w:type="spellEnd"/>
                      <w:r>
                        <w:rPr>
                          <w:rFonts w:ascii="Courier New"/>
                          <w:spacing w:val="-2"/>
                          <w:sz w:val="18"/>
                        </w:rPr>
                        <w:t>)</w:t>
                      </w:r>
                    </w:p>
                    <w:p w14:paraId="4DED3A4E"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setOnClickListener</w:t>
                      </w:r>
                      <w:proofErr w:type="spellEnd"/>
                      <w:r>
                        <w:rPr>
                          <w:rFonts w:ascii="Courier New"/>
                          <w:spacing w:val="-2"/>
                          <w:sz w:val="18"/>
                        </w:rPr>
                        <w:t>(</w:t>
                      </w:r>
                    </w:p>
                    <w:p w14:paraId="20E2A0D3" w14:textId="77777777" w:rsidR="003D76C2" w:rsidRDefault="00000000">
                      <w:pPr>
                        <w:spacing w:before="20" w:line="235" w:lineRule="auto"/>
                        <w:ind w:left="1965" w:right="1185" w:hanging="216"/>
                        <w:rPr>
                          <w:rFonts w:ascii="Courier New"/>
                          <w:sz w:val="18"/>
                        </w:rPr>
                      </w:pPr>
                      <w:proofErr w:type="spellStart"/>
                      <w:r>
                        <w:rPr>
                          <w:rFonts w:ascii="Courier New"/>
                          <w:spacing w:val="-2"/>
                          <w:sz w:val="18"/>
                        </w:rPr>
                        <w:t>Navigation.createNavigateOnClickListener</w:t>
                      </w:r>
                      <w:proofErr w:type="spellEnd"/>
                      <w:r>
                        <w:rPr>
                          <w:rFonts w:ascii="Courier New"/>
                          <w:spacing w:val="-2"/>
                          <w:sz w:val="18"/>
                        </w:rPr>
                        <w:t xml:space="preserve"> </w:t>
                      </w:r>
                      <w:r>
                        <w:rPr>
                          <w:rFonts w:ascii="Courier New"/>
                          <w:sz w:val="18"/>
                        </w:rPr>
                        <w:t>(</w:t>
                      </w:r>
                      <w:proofErr w:type="spellStart"/>
                      <w:r>
                        <w:rPr>
                          <w:rFonts w:ascii="Courier New"/>
                          <w:sz w:val="18"/>
                        </w:rPr>
                        <w:t>R.id.nav_mysports_to_basketball</w:t>
                      </w:r>
                      <w:proofErr w:type="spellEnd"/>
                      <w:r>
                        <w:rPr>
                          <w:rFonts w:ascii="Courier New"/>
                          <w:sz w:val="18"/>
                        </w:rPr>
                        <w:t>,</w:t>
                      </w:r>
                      <w:r>
                        <w:rPr>
                          <w:rFonts w:ascii="Courier New"/>
                          <w:spacing w:val="-29"/>
                          <w:sz w:val="18"/>
                        </w:rPr>
                        <w:t xml:space="preserve"> </w:t>
                      </w:r>
                      <w:r>
                        <w:rPr>
                          <w:rFonts w:ascii="Courier New"/>
                          <w:sz w:val="18"/>
                        </w:rPr>
                        <w:t>null)</w:t>
                      </w:r>
                    </w:p>
                    <w:p w14:paraId="31407401" w14:textId="77777777" w:rsidR="003D76C2" w:rsidRDefault="00000000">
                      <w:pPr>
                        <w:spacing w:before="17"/>
                        <w:ind w:left="1317"/>
                        <w:rPr>
                          <w:rFonts w:ascii="Courier New"/>
                          <w:sz w:val="18"/>
                        </w:rPr>
                      </w:pPr>
                      <w:r>
                        <w:rPr>
                          <w:rFonts w:ascii="Courier New"/>
                          <w:sz w:val="18"/>
                        </w:rPr>
                        <w:t>)</w:t>
                      </w:r>
                    </w:p>
                    <w:p w14:paraId="10AF0A6E" w14:textId="77777777" w:rsidR="003D76C2" w:rsidRDefault="003D76C2">
                      <w:pPr>
                        <w:pStyle w:val="BodyText"/>
                        <w:rPr>
                          <w:rFonts w:ascii="Courier New"/>
                        </w:rPr>
                      </w:pPr>
                    </w:p>
                    <w:p w14:paraId="262FDD0D" w14:textId="77777777" w:rsidR="003D76C2" w:rsidRDefault="00000000">
                      <w:pPr>
                        <w:spacing w:before="129"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roofErr w:type="spellStart"/>
                      <w:r>
                        <w:rPr>
                          <w:rFonts w:ascii="Courier New"/>
                          <w:spacing w:val="-2"/>
                          <w:sz w:val="18"/>
                        </w:rPr>
                        <w:t>R.id.football</w:t>
                      </w:r>
                      <w:proofErr w:type="spellEnd"/>
                      <w:r>
                        <w:rPr>
                          <w:rFonts w:ascii="Courier New"/>
                          <w:spacing w:val="-2"/>
                          <w:sz w:val="18"/>
                        </w:rPr>
                        <w:t>)</w:t>
                      </w:r>
                    </w:p>
                    <w:p w14:paraId="15401351"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setOnClickListener</w:t>
                      </w:r>
                      <w:proofErr w:type="spellEnd"/>
                      <w:r>
                        <w:rPr>
                          <w:rFonts w:ascii="Courier New"/>
                          <w:spacing w:val="-2"/>
                          <w:sz w:val="18"/>
                        </w:rPr>
                        <w:t>(</w:t>
                      </w:r>
                    </w:p>
                    <w:p w14:paraId="5631CADD" w14:textId="77777777" w:rsidR="003D76C2" w:rsidRDefault="00000000">
                      <w:pPr>
                        <w:spacing w:before="20" w:line="235" w:lineRule="auto"/>
                        <w:ind w:left="1965" w:hanging="216"/>
                        <w:rPr>
                          <w:rFonts w:ascii="Courier New"/>
                          <w:sz w:val="18"/>
                        </w:rPr>
                      </w:pPr>
                      <w:proofErr w:type="spellStart"/>
                      <w:r>
                        <w:rPr>
                          <w:rFonts w:ascii="Courier New"/>
                          <w:spacing w:val="-2"/>
                          <w:sz w:val="18"/>
                        </w:rPr>
                        <w:t>Navigation.createNavigateOnClickListener</w:t>
                      </w:r>
                      <w:proofErr w:type="spellEnd"/>
                      <w:r>
                        <w:rPr>
                          <w:rFonts w:ascii="Courier New"/>
                          <w:spacing w:val="-2"/>
                          <w:sz w:val="18"/>
                        </w:rPr>
                        <w:t xml:space="preserve"> </w:t>
                      </w:r>
                      <w:r>
                        <w:rPr>
                          <w:rFonts w:ascii="Courier New"/>
                          <w:sz w:val="18"/>
                        </w:rPr>
                        <w:t>(</w:t>
                      </w:r>
                      <w:proofErr w:type="spellStart"/>
                      <w:r>
                        <w:rPr>
                          <w:rFonts w:ascii="Courier New"/>
                          <w:sz w:val="18"/>
                        </w:rPr>
                        <w:t>R.id.nav_mysports_to_football</w:t>
                      </w:r>
                      <w:proofErr w:type="spellEnd"/>
                      <w:r>
                        <w:rPr>
                          <w:rFonts w:ascii="Courier New"/>
                          <w:sz w:val="18"/>
                        </w:rPr>
                        <w:t>, null)</w:t>
                      </w:r>
                    </w:p>
                    <w:p w14:paraId="4F406237" w14:textId="77777777" w:rsidR="003D76C2" w:rsidRDefault="00000000">
                      <w:pPr>
                        <w:spacing w:before="17"/>
                        <w:ind w:left="1317"/>
                        <w:rPr>
                          <w:rFonts w:ascii="Courier New"/>
                          <w:sz w:val="18"/>
                        </w:rPr>
                      </w:pPr>
                      <w:r>
                        <w:rPr>
                          <w:rFonts w:ascii="Courier New"/>
                          <w:sz w:val="18"/>
                        </w:rPr>
                        <w:t>)</w:t>
                      </w:r>
                    </w:p>
                    <w:p w14:paraId="7404C154" w14:textId="77777777" w:rsidR="003D76C2" w:rsidRDefault="003D76C2">
                      <w:pPr>
                        <w:pStyle w:val="BodyText"/>
                        <w:rPr>
                          <w:rFonts w:ascii="Courier New"/>
                        </w:rPr>
                      </w:pPr>
                    </w:p>
                    <w:p w14:paraId="75799C30" w14:textId="77777777" w:rsidR="003D76C2" w:rsidRDefault="00000000">
                      <w:pPr>
                        <w:spacing w:before="129"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roofErr w:type="spellStart"/>
                      <w:r>
                        <w:rPr>
                          <w:rFonts w:ascii="Courier New"/>
                          <w:spacing w:val="-2"/>
                          <w:sz w:val="18"/>
                        </w:rPr>
                        <w:t>R.id.hockey</w:t>
                      </w:r>
                      <w:proofErr w:type="spellEnd"/>
                      <w:r>
                        <w:rPr>
                          <w:rFonts w:ascii="Courier New"/>
                          <w:spacing w:val="-2"/>
                          <w:sz w:val="18"/>
                        </w:rPr>
                        <w:t>)</w:t>
                      </w:r>
                    </w:p>
                    <w:p w14:paraId="5569D433"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setOnClickListener</w:t>
                      </w:r>
                      <w:proofErr w:type="spellEnd"/>
                      <w:r>
                        <w:rPr>
                          <w:rFonts w:ascii="Courier New"/>
                          <w:spacing w:val="-2"/>
                          <w:sz w:val="18"/>
                        </w:rPr>
                        <w:t>(</w:t>
                      </w:r>
                    </w:p>
                  </w:txbxContent>
                </v:textbox>
                <w10:wrap type="topAndBottom" anchorx="page"/>
              </v:shape>
            </w:pict>
          </mc:Fallback>
        </mc:AlternateContent>
      </w:r>
    </w:p>
    <w:p w14:paraId="73023DFE" w14:textId="77777777" w:rsidR="003D76C2" w:rsidRDefault="003D76C2">
      <w:pPr>
        <w:rPr>
          <w:sz w:val="10"/>
        </w:rPr>
        <w:sectPr w:rsidR="003D76C2">
          <w:pgSz w:w="10800" w:h="13320"/>
          <w:pgMar w:top="1120" w:right="920" w:bottom="280" w:left="940" w:header="695" w:footer="0" w:gutter="0"/>
          <w:cols w:space="720"/>
        </w:sectPr>
      </w:pPr>
    </w:p>
    <w:p w14:paraId="38111CC7" w14:textId="77777777" w:rsidR="003D76C2" w:rsidRDefault="003D76C2">
      <w:pPr>
        <w:pStyle w:val="BodyText"/>
        <w:spacing w:before="3"/>
        <w:rPr>
          <w:sz w:val="5"/>
        </w:rPr>
      </w:pPr>
    </w:p>
    <w:p w14:paraId="0389E087" w14:textId="77777777" w:rsidR="003D76C2" w:rsidRDefault="00D51F7C">
      <w:pPr>
        <w:pStyle w:val="BodyText"/>
        <w:ind w:left="104"/>
      </w:pPr>
      <w:r>
        <w:rPr>
          <w:noProof/>
        </w:rPr>
        <mc:AlternateContent>
          <mc:Choice Requires="wpg">
            <w:drawing>
              <wp:inline distT="0" distB="0" distL="0" distR="0" wp14:anchorId="0A565517" wp14:editId="2D0B1A9D">
                <wp:extent cx="5074920" cy="1196975"/>
                <wp:effectExtent l="0" t="0" r="5080" b="0"/>
                <wp:docPr id="1275" name="docshapegroup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0" y="0"/>
                          <a:chExt cx="7992" cy="1885"/>
                        </a:xfrm>
                      </wpg:grpSpPr>
                      <wps:wsp>
                        <wps:cNvPr id="1276" name="docshape266"/>
                        <wps:cNvSpPr>
                          <a:spLocks/>
                        </wps:cNvSpPr>
                        <wps:spPr bwMode="auto">
                          <a:xfrm>
                            <a:off x="0" y="10"/>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7" name="docshape267"/>
                        <wps:cNvSpPr>
                          <a:spLocks/>
                        </wps:cNvSpPr>
                        <wps:spPr bwMode="auto">
                          <a:xfrm>
                            <a:off x="0" y="0"/>
                            <a:ext cx="7992" cy="1885"/>
                          </a:xfrm>
                          <a:custGeom>
                            <a:avLst/>
                            <a:gdLst>
                              <a:gd name="T0" fmla="*/ 7992 w 7992"/>
                              <a:gd name="T1" fmla="*/ 1864 h 1885"/>
                              <a:gd name="T2" fmla="*/ 0 w 7992"/>
                              <a:gd name="T3" fmla="*/ 1864 h 1885"/>
                              <a:gd name="T4" fmla="*/ 0 w 7992"/>
                              <a:gd name="T5" fmla="*/ 1884 h 1885"/>
                              <a:gd name="T6" fmla="*/ 7992 w 7992"/>
                              <a:gd name="T7" fmla="*/ 1884 h 1885"/>
                              <a:gd name="T8" fmla="*/ 7992 w 7992"/>
                              <a:gd name="T9" fmla="*/ 1864 h 1885"/>
                              <a:gd name="T10" fmla="*/ 7992 w 7992"/>
                              <a:gd name="T11" fmla="*/ 0 h 1885"/>
                              <a:gd name="T12" fmla="*/ 0 w 7992"/>
                              <a:gd name="T13" fmla="*/ 0 h 1885"/>
                              <a:gd name="T14" fmla="*/ 0 w 7992"/>
                              <a:gd name="T15" fmla="*/ 20 h 1885"/>
                              <a:gd name="T16" fmla="*/ 7992 w 7992"/>
                              <a:gd name="T17" fmla="*/ 20 h 1885"/>
                              <a:gd name="T18" fmla="*/ 7992 w 7992"/>
                              <a:gd name="T19" fmla="*/ 0 h 18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8" name="docshape268"/>
                        <wps:cNvSpPr txBox="1">
                          <a:spLocks/>
                        </wps:cNvSpPr>
                        <wps:spPr bwMode="auto">
                          <a:xfrm>
                            <a:off x="0" y="20"/>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4C6849" w14:textId="77777777" w:rsidR="003D76C2" w:rsidRDefault="00000000">
                              <w:pPr>
                                <w:spacing w:before="43" w:line="235" w:lineRule="auto"/>
                                <w:ind w:left="1965" w:hanging="216"/>
                                <w:rPr>
                                  <w:rFonts w:ascii="Courier New"/>
                                  <w:sz w:val="18"/>
                                </w:rPr>
                              </w:pPr>
                              <w:proofErr w:type="spellStart"/>
                              <w:r>
                                <w:rPr>
                                  <w:rFonts w:ascii="Courier New"/>
                                  <w:spacing w:val="-2"/>
                                  <w:sz w:val="18"/>
                                </w:rPr>
                                <w:t>Navigation.createNavigateOnClickListener</w:t>
                              </w:r>
                              <w:proofErr w:type="spellEnd"/>
                              <w:r>
                                <w:rPr>
                                  <w:rFonts w:ascii="Courier New"/>
                                  <w:spacing w:val="-2"/>
                                  <w:sz w:val="18"/>
                                </w:rPr>
                                <w:t xml:space="preserve"> </w:t>
                              </w:r>
                              <w:r>
                                <w:rPr>
                                  <w:rFonts w:ascii="Courier New"/>
                                  <w:sz w:val="18"/>
                                </w:rPr>
                                <w:t>(</w:t>
                              </w:r>
                              <w:proofErr w:type="spellStart"/>
                              <w:r>
                                <w:rPr>
                                  <w:rFonts w:ascii="Courier New"/>
                                  <w:sz w:val="18"/>
                                </w:rPr>
                                <w:t>R.id.nav_mysports_to_hockey</w:t>
                              </w:r>
                              <w:proofErr w:type="spellEnd"/>
                              <w:r>
                                <w:rPr>
                                  <w:rFonts w:ascii="Courier New"/>
                                  <w:sz w:val="18"/>
                                </w:rPr>
                                <w:t>, null)</w:t>
                              </w:r>
                            </w:p>
                            <w:p w14:paraId="6349A025" w14:textId="77777777" w:rsidR="003D76C2" w:rsidRDefault="00000000">
                              <w:pPr>
                                <w:spacing w:before="17"/>
                                <w:ind w:left="1317"/>
                                <w:rPr>
                                  <w:rFonts w:ascii="Courier New"/>
                                  <w:sz w:val="18"/>
                                </w:rPr>
                              </w:pPr>
                              <w:r>
                                <w:rPr>
                                  <w:rFonts w:ascii="Courier New"/>
                                  <w:sz w:val="18"/>
                                </w:rPr>
                                <w:t>)</w:t>
                              </w:r>
                            </w:p>
                            <w:p w14:paraId="1A918D4D" w14:textId="77777777" w:rsidR="003D76C2" w:rsidRDefault="003D76C2">
                              <w:pPr>
                                <w:rPr>
                                  <w:rFonts w:ascii="Courier New"/>
                                  <w:sz w:val="20"/>
                                </w:rPr>
                              </w:pPr>
                            </w:p>
                            <w:p w14:paraId="5CE67EFD" w14:textId="77777777" w:rsidR="003D76C2" w:rsidRDefault="00000000">
                              <w:pPr>
                                <w:spacing w:before="130"/>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view</w:t>
                              </w:r>
                            </w:p>
                            <w:p w14:paraId="11A29CB6" w14:textId="77777777" w:rsidR="003D76C2" w:rsidRDefault="00000000">
                              <w:pPr>
                                <w:spacing w:before="76"/>
                                <w:ind w:left="885"/>
                                <w:rPr>
                                  <w:rFonts w:ascii="Courier New"/>
                                  <w:sz w:val="18"/>
                                </w:rPr>
                              </w:pPr>
                              <w:r>
                                <w:rPr>
                                  <w:rFonts w:ascii="Courier New"/>
                                  <w:sz w:val="18"/>
                                </w:rPr>
                                <w:t>}</w:t>
                              </w:r>
                            </w:p>
                            <w:p w14:paraId="26629BB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0A565517" id="docshapegroup265" o:spid="_x0000_s1212" style="width:399.6pt;height:94.25pt;mso-position-horizontal-relative:char;mso-position-vertical-relative:line"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">
                <v:rect id="docshape266" o:spid="_x0000_s1213" style="position:absolute;top:10;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" fillcolor="#f6f6f6" stroked="f">
                  <v:path arrowok="t"/>
                </v:rect>
                <v:shape id="docshape267" o:spid="_x0000_s1214" style="position:absolute;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" path="m7992,1864l,1864r,20l7992,1884r,-20xm7992,l,,,20r7992,l7992,xe" fillcolor="#dadada" stroked="f">
                  <v:path arrowok="t" o:connecttype="custom" o:connectlocs="7992,1864;0,1864;0,1884;7992,1884;7992,1864;7992,0;0,0;0,20;7992,20;7992,0" o:connectangles="0,0,0,0,0,0,0,0,0,0"/>
                </v:shape>
                <v:shape id="docshape268" o:spid="_x0000_s1215" type="#_x0000_t202" style="position:absolute;top:20;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" filled="f" stroked="f">
                  <v:path arrowok="t"/>
                  <v:textbox inset="0,0,0,0">
                    <w:txbxContent>
                      <w:p w14:paraId="594C6849" w14:textId="77777777" w:rsidR="003D76C2" w:rsidRDefault="00000000">
                        <w:pPr>
                          <w:spacing w:before="43" w:line="235" w:lineRule="auto"/>
                          <w:ind w:left="1965" w:hanging="216"/>
                          <w:rPr>
                            <w:rFonts w:ascii="Courier New"/>
                            <w:sz w:val="18"/>
                          </w:rPr>
                        </w:pPr>
                        <w:proofErr w:type="spellStart"/>
                        <w:r>
                          <w:rPr>
                            <w:rFonts w:ascii="Courier New"/>
                            <w:spacing w:val="-2"/>
                            <w:sz w:val="18"/>
                          </w:rPr>
                          <w:t>Navigation.createNavigateOnClickListener</w:t>
                        </w:r>
                        <w:proofErr w:type="spellEnd"/>
                        <w:r>
                          <w:rPr>
                            <w:rFonts w:ascii="Courier New"/>
                            <w:spacing w:val="-2"/>
                            <w:sz w:val="18"/>
                          </w:rPr>
                          <w:t xml:space="preserve"> </w:t>
                        </w:r>
                        <w:r>
                          <w:rPr>
                            <w:rFonts w:ascii="Courier New"/>
                            <w:sz w:val="18"/>
                          </w:rPr>
                          <w:t>(</w:t>
                        </w:r>
                        <w:proofErr w:type="spellStart"/>
                        <w:r>
                          <w:rPr>
                            <w:rFonts w:ascii="Courier New"/>
                            <w:sz w:val="18"/>
                          </w:rPr>
                          <w:t>R.id.nav_mysports_to_hockey</w:t>
                        </w:r>
                        <w:proofErr w:type="spellEnd"/>
                        <w:r>
                          <w:rPr>
                            <w:rFonts w:ascii="Courier New"/>
                            <w:sz w:val="18"/>
                          </w:rPr>
                          <w:t>, null)</w:t>
                        </w:r>
                      </w:p>
                      <w:p w14:paraId="6349A025" w14:textId="77777777" w:rsidR="003D76C2" w:rsidRDefault="00000000">
                        <w:pPr>
                          <w:spacing w:before="17"/>
                          <w:ind w:left="1317"/>
                          <w:rPr>
                            <w:rFonts w:ascii="Courier New"/>
                            <w:sz w:val="18"/>
                          </w:rPr>
                        </w:pPr>
                        <w:r>
                          <w:rPr>
                            <w:rFonts w:ascii="Courier New"/>
                            <w:sz w:val="18"/>
                          </w:rPr>
                          <w:t>)</w:t>
                        </w:r>
                      </w:p>
                      <w:p w14:paraId="1A918D4D" w14:textId="77777777" w:rsidR="003D76C2" w:rsidRDefault="003D76C2">
                        <w:pPr>
                          <w:rPr>
                            <w:rFonts w:ascii="Courier New"/>
                            <w:sz w:val="20"/>
                          </w:rPr>
                        </w:pPr>
                      </w:p>
                      <w:p w14:paraId="5CE67EFD" w14:textId="77777777" w:rsidR="003D76C2" w:rsidRDefault="00000000">
                        <w:pPr>
                          <w:spacing w:before="130"/>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view</w:t>
                        </w:r>
                      </w:p>
                      <w:p w14:paraId="11A29CB6" w14:textId="77777777" w:rsidR="003D76C2" w:rsidRDefault="00000000">
                        <w:pPr>
                          <w:spacing w:before="76"/>
                          <w:ind w:left="885"/>
                          <w:rPr>
                            <w:rFonts w:ascii="Courier New"/>
                            <w:sz w:val="18"/>
                          </w:rPr>
                        </w:pPr>
                        <w:r>
                          <w:rPr>
                            <w:rFonts w:ascii="Courier New"/>
                            <w:sz w:val="18"/>
                          </w:rPr>
                          <w:t>}</w:t>
                        </w:r>
                      </w:p>
                      <w:p w14:paraId="26629BB4"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5B77538A" w14:textId="77777777" w:rsidR="003D76C2" w:rsidRDefault="00000000">
      <w:pPr>
        <w:pStyle w:val="ListParagraph"/>
        <w:numPr>
          <w:ilvl w:val="0"/>
          <w:numId w:val="13"/>
        </w:numPr>
        <w:tabs>
          <w:tab w:val="left" w:pos="554"/>
        </w:tabs>
        <w:spacing w:before="42" w:line="242" w:lineRule="auto"/>
        <w:ind w:left="554" w:right="982"/>
        <w:jc w:val="left"/>
        <w:rPr>
          <w:sz w:val="18"/>
        </w:rPr>
      </w:pPr>
      <w:r>
        <w:rPr>
          <w:sz w:val="20"/>
        </w:rPr>
        <w:t xml:space="preserve">Add the navigation icons you want to use by creating these icons using the Vector Clip Art available within Android Studio. Go to </w:t>
      </w:r>
      <w:r>
        <w:rPr>
          <w:rFonts w:ascii="Courier New"/>
          <w:b/>
        </w:rPr>
        <w:t>File</w:t>
      </w:r>
      <w:r>
        <w:rPr>
          <w:rFonts w:ascii="Courier New"/>
          <w:b/>
          <w:spacing w:val="-70"/>
        </w:rPr>
        <w:t xml:space="preserve"> </w:t>
      </w:r>
      <w:r>
        <w:rPr>
          <w:sz w:val="20"/>
        </w:rPr>
        <w:t xml:space="preserve">| </w:t>
      </w:r>
      <w:r>
        <w:rPr>
          <w:rFonts w:ascii="Courier New"/>
          <w:b/>
        </w:rPr>
        <w:t>New</w:t>
      </w:r>
      <w:r>
        <w:rPr>
          <w:rFonts w:ascii="Courier New"/>
          <w:b/>
          <w:spacing w:val="-70"/>
        </w:rPr>
        <w:t xml:space="preserve"> </w:t>
      </w:r>
      <w:r>
        <w:rPr>
          <w:sz w:val="20"/>
        </w:rPr>
        <w:t xml:space="preserve">| </w:t>
      </w:r>
      <w:r>
        <w:rPr>
          <w:rFonts w:ascii="Courier New"/>
          <w:b/>
        </w:rPr>
        <w:t>Vector Asset</w:t>
      </w:r>
      <w:r>
        <w:rPr>
          <w:sz w:val="20"/>
        </w:rPr>
        <w:t>,</w:t>
      </w:r>
      <w:r>
        <w:rPr>
          <w:spacing w:val="-5"/>
          <w:sz w:val="20"/>
        </w:rPr>
        <w:t xml:space="preserve"> </w:t>
      </w:r>
      <w:r>
        <w:rPr>
          <w:sz w:val="20"/>
        </w:rPr>
        <w:t>select</w:t>
      </w:r>
      <w:r>
        <w:rPr>
          <w:spacing w:val="-3"/>
          <w:sz w:val="20"/>
        </w:rPr>
        <w:t xml:space="preserve"> </w:t>
      </w:r>
      <w:r>
        <w:rPr>
          <w:rFonts w:ascii="Courier New"/>
          <w:b/>
        </w:rPr>
        <w:t>Clip</w:t>
      </w:r>
      <w:r>
        <w:rPr>
          <w:rFonts w:ascii="Courier New"/>
          <w:b/>
          <w:spacing w:val="-7"/>
        </w:rPr>
        <w:t xml:space="preserve"> </w:t>
      </w:r>
      <w:r>
        <w:rPr>
          <w:rFonts w:ascii="Courier New"/>
          <w:b/>
        </w:rPr>
        <w:t>Art</w:t>
      </w:r>
      <w:r>
        <w:rPr>
          <w:rFonts w:ascii="Courier New"/>
          <w:b/>
          <w:spacing w:val="-80"/>
        </w:rPr>
        <w:t xml:space="preserve"> </w:t>
      </w:r>
      <w:r>
        <w:rPr>
          <w:sz w:val="20"/>
        </w:rPr>
        <w:t>and</w:t>
      </w:r>
      <w:r>
        <w:rPr>
          <w:spacing w:val="-4"/>
          <w:sz w:val="20"/>
        </w:rPr>
        <w:t xml:space="preserve"> </w:t>
      </w:r>
      <w:r>
        <w:rPr>
          <w:sz w:val="20"/>
        </w:rPr>
        <w:t>browse</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icons</w:t>
      </w:r>
      <w:r>
        <w:rPr>
          <w:spacing w:val="-3"/>
          <w:sz w:val="20"/>
        </w:rPr>
        <w:t xml:space="preserve"> </w:t>
      </w:r>
      <w:r>
        <w:rPr>
          <w:sz w:val="20"/>
        </w:rPr>
        <w:t>you</w:t>
      </w:r>
      <w:r>
        <w:rPr>
          <w:spacing w:val="-3"/>
          <w:sz w:val="20"/>
        </w:rPr>
        <w:t xml:space="preserve"> </w:t>
      </w:r>
      <w:r>
        <w:rPr>
          <w:sz w:val="20"/>
        </w:rPr>
        <w:t>wish</w:t>
      </w:r>
      <w:r>
        <w:rPr>
          <w:spacing w:val="-3"/>
          <w:sz w:val="20"/>
        </w:rPr>
        <w:t xml:space="preserve"> </w:t>
      </w:r>
      <w:r>
        <w:rPr>
          <w:sz w:val="20"/>
        </w:rPr>
        <w:t>to</w:t>
      </w:r>
      <w:r>
        <w:rPr>
          <w:spacing w:val="-3"/>
          <w:sz w:val="20"/>
        </w:rPr>
        <w:t xml:space="preserve"> </w:t>
      </w:r>
      <w:r>
        <w:rPr>
          <w:sz w:val="20"/>
        </w:rPr>
        <w:t>use</w:t>
      </w:r>
      <w:r>
        <w:rPr>
          <w:spacing w:val="-3"/>
          <w:sz w:val="20"/>
        </w:rPr>
        <w:t xml:space="preserve"> </w:t>
      </w:r>
      <w:r>
        <w:rPr>
          <w:sz w:val="20"/>
        </w:rPr>
        <w:t>in</w:t>
      </w:r>
      <w:r>
        <w:rPr>
          <w:spacing w:val="-3"/>
          <w:sz w:val="20"/>
        </w:rPr>
        <w:t xml:space="preserve"> </w:t>
      </w:r>
      <w:r>
        <w:rPr>
          <w:sz w:val="20"/>
        </w:rPr>
        <w:t>the</w:t>
      </w:r>
      <w:r>
        <w:rPr>
          <w:spacing w:val="-4"/>
          <w:sz w:val="20"/>
        </w:rPr>
        <w:t xml:space="preserve"> </w:t>
      </w:r>
      <w:r>
        <w:rPr>
          <w:rFonts w:ascii="Courier New"/>
          <w:b/>
        </w:rPr>
        <w:t>Home</w:t>
      </w:r>
      <w:r>
        <w:rPr>
          <w:sz w:val="20"/>
        </w:rPr>
        <w:t xml:space="preserve">, </w:t>
      </w:r>
      <w:r>
        <w:rPr>
          <w:rFonts w:ascii="Courier New"/>
          <w:b/>
        </w:rPr>
        <w:t>Account</w:t>
      </w:r>
      <w:r>
        <w:rPr>
          <w:sz w:val="20"/>
        </w:rPr>
        <w:t xml:space="preserve">, </w:t>
      </w:r>
      <w:r>
        <w:rPr>
          <w:rFonts w:ascii="Courier New"/>
          <w:b/>
        </w:rPr>
        <w:t>Profile</w:t>
      </w:r>
      <w:r>
        <w:rPr>
          <w:rFonts w:ascii="Courier New"/>
          <w:b/>
          <w:spacing w:val="-70"/>
        </w:rPr>
        <w:t xml:space="preserve"> </w:t>
      </w:r>
      <w:r>
        <w:rPr>
          <w:sz w:val="20"/>
        </w:rPr>
        <w:t xml:space="preserve">and </w:t>
      </w:r>
      <w:r>
        <w:rPr>
          <w:rFonts w:ascii="Courier New"/>
          <w:b/>
        </w:rPr>
        <w:t>My Sport</w:t>
      </w:r>
      <w:r>
        <w:rPr>
          <w:rFonts w:ascii="Courier New"/>
          <w:b/>
          <w:spacing w:val="-70"/>
        </w:rPr>
        <w:t xml:space="preserve"> </w:t>
      </w:r>
      <w:r>
        <w:rPr>
          <w:sz w:val="20"/>
        </w:rPr>
        <w:t xml:space="preserve">sections. Remember to have the </w:t>
      </w:r>
      <w:r>
        <w:rPr>
          <w:rFonts w:ascii="Courier New"/>
          <w:b/>
        </w:rPr>
        <w:t xml:space="preserve">res </w:t>
      </w:r>
      <w:r>
        <w:rPr>
          <w:sz w:val="20"/>
        </w:rPr>
        <w:t xml:space="preserve">folder selected before you use the </w:t>
      </w:r>
      <w:r>
        <w:rPr>
          <w:rFonts w:ascii="Courier New"/>
          <w:b/>
        </w:rPr>
        <w:t>File Toolbar</w:t>
      </w:r>
      <w:r>
        <w:rPr>
          <w:rFonts w:ascii="Courier New"/>
          <w:b/>
          <w:spacing w:val="-70"/>
        </w:rPr>
        <w:t xml:space="preserve"> </w:t>
      </w:r>
      <w:r>
        <w:rPr>
          <w:sz w:val="20"/>
        </w:rPr>
        <w:t xml:space="preserve">option so that the option to create a vector asset appears. Alternatively use the icons available in the completed exercise here: </w:t>
      </w:r>
      <w:hyperlink r:id="rId58">
        <w:r>
          <w:rPr>
            <w:color w:val="275B9B"/>
            <w:sz w:val="18"/>
            <w:u w:val="single" w:color="275B9B"/>
          </w:rPr>
          <w:t>http://packt.live/2NpO4Kr</w:t>
        </w:r>
      </w:hyperlink>
    </w:p>
    <w:p w14:paraId="0BCCAD54" w14:textId="77777777" w:rsidR="003D76C2" w:rsidRDefault="00000000">
      <w:pPr>
        <w:pStyle w:val="ListParagraph"/>
        <w:numPr>
          <w:ilvl w:val="0"/>
          <w:numId w:val="13"/>
        </w:numPr>
        <w:tabs>
          <w:tab w:val="left" w:pos="554"/>
        </w:tabs>
        <w:spacing w:before="144" w:line="242" w:lineRule="auto"/>
        <w:ind w:left="554" w:right="1276"/>
        <w:jc w:val="left"/>
        <w:rPr>
          <w:sz w:val="20"/>
        </w:rPr>
      </w:pPr>
      <w:r>
        <w:rPr>
          <w:sz w:val="20"/>
        </w:rPr>
        <w:t>Add the menu and icons you want to populate the bottom navigation with. The</w:t>
      </w:r>
      <w:r>
        <w:rPr>
          <w:spacing w:val="-7"/>
          <w:sz w:val="20"/>
        </w:rPr>
        <w:t xml:space="preserve"> </w:t>
      </w:r>
      <w:r>
        <w:rPr>
          <w:sz w:val="20"/>
        </w:rPr>
        <w:t>icons</w:t>
      </w:r>
      <w:r>
        <w:rPr>
          <w:spacing w:val="-3"/>
          <w:sz w:val="20"/>
        </w:rPr>
        <w:t xml:space="preserve"> </w:t>
      </w:r>
      <w:r>
        <w:rPr>
          <w:sz w:val="20"/>
        </w:rPr>
        <w:t>you</w:t>
      </w:r>
      <w:r>
        <w:rPr>
          <w:spacing w:val="-3"/>
          <w:sz w:val="20"/>
        </w:rPr>
        <w:t xml:space="preserve"> </w:t>
      </w:r>
      <w:r>
        <w:rPr>
          <w:sz w:val="20"/>
        </w:rPr>
        <w:t>have</w:t>
      </w:r>
      <w:r>
        <w:rPr>
          <w:spacing w:val="-3"/>
          <w:sz w:val="20"/>
        </w:rPr>
        <w:t xml:space="preserve"> </w:t>
      </w:r>
      <w:r>
        <w:rPr>
          <w:sz w:val="20"/>
        </w:rPr>
        <w:t>just</w:t>
      </w:r>
      <w:r>
        <w:rPr>
          <w:spacing w:val="-3"/>
          <w:sz w:val="20"/>
        </w:rPr>
        <w:t xml:space="preserve"> </w:t>
      </w:r>
      <w:r>
        <w:rPr>
          <w:sz w:val="20"/>
        </w:rPr>
        <w:t>created</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stored</w:t>
      </w:r>
      <w:r>
        <w:rPr>
          <w:spacing w:val="-3"/>
          <w:sz w:val="20"/>
        </w:rPr>
        <w:t xml:space="preserve"> </w:t>
      </w:r>
      <w:r>
        <w:rPr>
          <w:sz w:val="20"/>
        </w:rPr>
        <w:t>in</w:t>
      </w:r>
      <w:r>
        <w:rPr>
          <w:spacing w:val="-3"/>
          <w:sz w:val="20"/>
        </w:rPr>
        <w:t xml:space="preserve"> </w:t>
      </w:r>
      <w:r>
        <w:rPr>
          <w:sz w:val="20"/>
        </w:rPr>
        <w:t>the</w:t>
      </w:r>
      <w:r>
        <w:rPr>
          <w:spacing w:val="-5"/>
          <w:sz w:val="20"/>
        </w:rPr>
        <w:t xml:space="preserve"> </w:t>
      </w:r>
      <w:r>
        <w:rPr>
          <w:rFonts w:ascii="Courier New"/>
          <w:b/>
        </w:rPr>
        <w:t>res/drawable</w:t>
      </w:r>
      <w:r>
        <w:rPr>
          <w:rFonts w:ascii="Courier New"/>
          <w:b/>
          <w:spacing w:val="-80"/>
        </w:rPr>
        <w:t xml:space="preserve"> </w:t>
      </w:r>
      <w:r>
        <w:rPr>
          <w:sz w:val="20"/>
        </w:rPr>
        <w:t xml:space="preserve">folder. Do this by creating a menu called </w:t>
      </w:r>
      <w:proofErr w:type="spellStart"/>
      <w:r>
        <w:rPr>
          <w:rFonts w:ascii="Courier New"/>
          <w:b/>
        </w:rPr>
        <w:t>bottom_nav_menu</w:t>
      </w:r>
      <w:proofErr w:type="spellEnd"/>
      <w:r>
        <w:rPr>
          <w:rFonts w:ascii="Courier New"/>
          <w:b/>
          <w:spacing w:val="-69"/>
        </w:rPr>
        <w:t xml:space="preserve"> </w:t>
      </w:r>
      <w:r>
        <w:rPr>
          <w:sz w:val="20"/>
        </w:rPr>
        <w:t>and adding the following content:</w:t>
      </w:r>
    </w:p>
    <w:p w14:paraId="46221AF9" w14:textId="77777777" w:rsidR="003D76C2" w:rsidRDefault="00D51F7C">
      <w:pPr>
        <w:pStyle w:val="BodyText"/>
        <w:spacing w:before="2"/>
        <w:rPr>
          <w:sz w:val="9"/>
        </w:rPr>
      </w:pPr>
      <w:r>
        <w:rPr>
          <w:noProof/>
        </w:rPr>
        <mc:AlternateContent>
          <mc:Choice Requires="wpg">
            <w:drawing>
              <wp:anchor distT="0" distB="0" distL="0" distR="0" simplePos="0" relativeHeight="487628288" behindDoc="1" locked="0" layoutInCell="1" allowOverlap="1" wp14:anchorId="1E08C8E9" wp14:editId="52105E3F">
                <wp:simplePos x="0" y="0"/>
                <wp:positionH relativeFrom="page">
                  <wp:posOffset>662940</wp:posOffset>
                </wp:positionH>
                <wp:positionV relativeFrom="paragraph">
                  <wp:posOffset>94615</wp:posOffset>
                </wp:positionV>
                <wp:extent cx="5074920" cy="3863975"/>
                <wp:effectExtent l="0" t="0" r="5080" b="0"/>
                <wp:wrapTopAndBottom/>
                <wp:docPr id="1271" name="docshapegroup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863975"/>
                          <a:chOff x="1044" y="149"/>
                          <a:chExt cx="7992" cy="6085"/>
                        </a:xfrm>
                      </wpg:grpSpPr>
                      <wps:wsp>
                        <wps:cNvPr id="1272" name="docshape270"/>
                        <wps:cNvSpPr>
                          <a:spLocks/>
                        </wps:cNvSpPr>
                        <wps:spPr bwMode="auto">
                          <a:xfrm>
                            <a:off x="1044" y="158"/>
                            <a:ext cx="7992" cy="60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3" name="docshape271"/>
                        <wps:cNvSpPr>
                          <a:spLocks/>
                        </wps:cNvSpPr>
                        <wps:spPr bwMode="auto">
                          <a:xfrm>
                            <a:off x="1044" y="148"/>
                            <a:ext cx="7992" cy="6085"/>
                          </a:xfrm>
                          <a:custGeom>
                            <a:avLst/>
                            <a:gdLst>
                              <a:gd name="T0" fmla="+- 0 9036 1044"/>
                              <a:gd name="T1" fmla="*/ T0 w 7992"/>
                              <a:gd name="T2" fmla="+- 0 6213 149"/>
                              <a:gd name="T3" fmla="*/ 6213 h 6085"/>
                              <a:gd name="T4" fmla="+- 0 1044 1044"/>
                              <a:gd name="T5" fmla="*/ T4 w 7992"/>
                              <a:gd name="T6" fmla="+- 0 6213 149"/>
                              <a:gd name="T7" fmla="*/ 6213 h 6085"/>
                              <a:gd name="T8" fmla="+- 0 1044 1044"/>
                              <a:gd name="T9" fmla="*/ T8 w 7992"/>
                              <a:gd name="T10" fmla="+- 0 6233 149"/>
                              <a:gd name="T11" fmla="*/ 6233 h 6085"/>
                              <a:gd name="T12" fmla="+- 0 9036 1044"/>
                              <a:gd name="T13" fmla="*/ T12 w 7992"/>
                              <a:gd name="T14" fmla="+- 0 6233 149"/>
                              <a:gd name="T15" fmla="*/ 6233 h 6085"/>
                              <a:gd name="T16" fmla="+- 0 9036 1044"/>
                              <a:gd name="T17" fmla="*/ T16 w 7992"/>
                              <a:gd name="T18" fmla="+- 0 6213 149"/>
                              <a:gd name="T19" fmla="*/ 6213 h 6085"/>
                              <a:gd name="T20" fmla="+- 0 9036 1044"/>
                              <a:gd name="T21" fmla="*/ T20 w 7992"/>
                              <a:gd name="T22" fmla="+- 0 149 149"/>
                              <a:gd name="T23" fmla="*/ 149 h 6085"/>
                              <a:gd name="T24" fmla="+- 0 1044 1044"/>
                              <a:gd name="T25" fmla="*/ T24 w 7992"/>
                              <a:gd name="T26" fmla="+- 0 149 149"/>
                              <a:gd name="T27" fmla="*/ 149 h 6085"/>
                              <a:gd name="T28" fmla="+- 0 1044 1044"/>
                              <a:gd name="T29" fmla="*/ T28 w 7992"/>
                              <a:gd name="T30" fmla="+- 0 169 149"/>
                              <a:gd name="T31" fmla="*/ 169 h 6085"/>
                              <a:gd name="T32" fmla="+- 0 9036 1044"/>
                              <a:gd name="T33" fmla="*/ T32 w 7992"/>
                              <a:gd name="T34" fmla="+- 0 169 149"/>
                              <a:gd name="T35" fmla="*/ 169 h 6085"/>
                              <a:gd name="T36" fmla="+- 0 9036 1044"/>
                              <a:gd name="T37" fmla="*/ T36 w 7992"/>
                              <a:gd name="T38" fmla="+- 0 149 149"/>
                              <a:gd name="T39" fmla="*/ 149 h 60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085">
                                <a:moveTo>
                                  <a:pt x="7992" y="6064"/>
                                </a:moveTo>
                                <a:lnTo>
                                  <a:pt x="0" y="6064"/>
                                </a:lnTo>
                                <a:lnTo>
                                  <a:pt x="0" y="6084"/>
                                </a:lnTo>
                                <a:lnTo>
                                  <a:pt x="7992" y="6084"/>
                                </a:lnTo>
                                <a:lnTo>
                                  <a:pt x="7992" y="60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4" name="docshape272"/>
                        <wps:cNvSpPr txBox="1">
                          <a:spLocks/>
                        </wps:cNvSpPr>
                        <wps:spPr bwMode="auto">
                          <a:xfrm>
                            <a:off x="1044" y="168"/>
                            <a:ext cx="7992" cy="6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32FA6"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067DCCF" w14:textId="77777777" w:rsidR="003D76C2" w:rsidRDefault="00000000">
                              <w:pPr>
                                <w:spacing w:before="76" w:line="202" w:lineRule="exact"/>
                                <w:ind w:left="453"/>
                                <w:rPr>
                                  <w:rFonts w:ascii="Courier New"/>
                                  <w:sz w:val="18"/>
                                </w:rPr>
                              </w:pPr>
                              <w:r>
                                <w:rPr>
                                  <w:rFonts w:ascii="Courier New"/>
                                  <w:sz w:val="18"/>
                                </w:rPr>
                                <w:t>&lt;menu</w:t>
                              </w:r>
                              <w:r>
                                <w:rPr>
                                  <w:rFonts w:ascii="Courier New"/>
                                  <w:spacing w:val="-5"/>
                                  <w:sz w:val="18"/>
                                </w:rPr>
                                <w:t xml:space="preserve"> </w:t>
                              </w:r>
                              <w:proofErr w:type="spellStart"/>
                              <w:r>
                                <w:rPr>
                                  <w:rFonts w:ascii="Courier New"/>
                                  <w:spacing w:val="-2"/>
                                  <w:sz w:val="18"/>
                                </w:rPr>
                                <w:t>xmlns:android</w:t>
                              </w:r>
                              <w:proofErr w:type="spellEnd"/>
                            </w:p>
                            <w:p w14:paraId="7B8E9B15" w14:textId="77777777" w:rsidR="003D76C2" w:rsidRDefault="00000000">
                              <w:pPr>
                                <w:spacing w:line="202" w:lineRule="exact"/>
                                <w:ind w:left="669"/>
                                <w:rPr>
                                  <w:rFonts w:ascii="Courier New"/>
                                  <w:sz w:val="18"/>
                                </w:rPr>
                              </w:pPr>
                              <w:hyperlink r:id="rId59">
                                <w:r>
                                  <w:rPr>
                                    <w:rFonts w:ascii="Courier New"/>
                                    <w:spacing w:val="-2"/>
                                    <w:sz w:val="18"/>
                                  </w:rPr>
                                  <w:t>="http://schemas.android.com/apk/res/android"&gt;</w:t>
                                </w:r>
                              </w:hyperlink>
                            </w:p>
                            <w:p w14:paraId="28E06313" w14:textId="77777777" w:rsidR="003D76C2" w:rsidRDefault="003D76C2">
                              <w:pPr>
                                <w:spacing w:before="2"/>
                                <w:rPr>
                                  <w:rFonts w:ascii="Courier New"/>
                                  <w:sz w:val="26"/>
                                </w:rPr>
                              </w:pPr>
                            </w:p>
                            <w:p w14:paraId="43459FDA" w14:textId="77777777" w:rsidR="003D76C2" w:rsidRDefault="00000000">
                              <w:pPr>
                                <w:ind w:left="885"/>
                                <w:rPr>
                                  <w:rFonts w:ascii="Courier New"/>
                                  <w:sz w:val="18"/>
                                </w:rPr>
                              </w:pPr>
                              <w:r>
                                <w:rPr>
                                  <w:rFonts w:ascii="Courier New"/>
                                  <w:spacing w:val="-2"/>
                                  <w:sz w:val="18"/>
                                </w:rPr>
                                <w:t>&lt;item</w:t>
                              </w:r>
                            </w:p>
                            <w:p w14:paraId="611240C4" w14:textId="77777777" w:rsidR="003D76C2" w:rsidRDefault="00000000">
                              <w:pPr>
                                <w:spacing w:before="76" w:line="328" w:lineRule="auto"/>
                                <w:ind w:left="1317" w:right="127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nav_home</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 xml:space="preserve">="@string/home" </w:t>
                              </w:r>
                              <w:proofErr w:type="spellStart"/>
                              <w:r>
                                <w:rPr>
                                  <w:rFonts w:ascii="Courier New"/>
                                  <w:spacing w:val="-2"/>
                                  <w:sz w:val="18"/>
                                </w:rPr>
                                <w:t>android:icon</w:t>
                              </w:r>
                              <w:proofErr w:type="spellEnd"/>
                              <w:r>
                                <w:rPr>
                                  <w:rFonts w:ascii="Courier New"/>
                                  <w:spacing w:val="-2"/>
                                  <w:sz w:val="18"/>
                                </w:rPr>
                                <w:t>="@drawable/home"/&gt;</w:t>
                              </w:r>
                            </w:p>
                            <w:p w14:paraId="144B7F7D" w14:textId="77777777" w:rsidR="003D76C2" w:rsidRDefault="003D76C2">
                              <w:pPr>
                                <w:spacing w:before="10"/>
                                <w:rPr>
                                  <w:rFonts w:ascii="Courier New"/>
                                  <w:sz w:val="24"/>
                                </w:rPr>
                              </w:pPr>
                            </w:p>
                            <w:p w14:paraId="2F66A18C" w14:textId="77777777" w:rsidR="003D76C2" w:rsidRDefault="00000000">
                              <w:pPr>
                                <w:ind w:left="885"/>
                                <w:rPr>
                                  <w:rFonts w:ascii="Courier New"/>
                                  <w:sz w:val="18"/>
                                </w:rPr>
                              </w:pPr>
                              <w:r>
                                <w:rPr>
                                  <w:rFonts w:ascii="Courier New"/>
                                  <w:spacing w:val="-2"/>
                                  <w:sz w:val="18"/>
                                </w:rPr>
                                <w:t>&lt;item</w:t>
                              </w:r>
                            </w:p>
                            <w:p w14:paraId="0F50481C"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nav_account</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 xml:space="preserve">="@string/account" </w:t>
                              </w:r>
                              <w:proofErr w:type="spellStart"/>
                              <w:r>
                                <w:rPr>
                                  <w:rFonts w:ascii="Courier New"/>
                                  <w:spacing w:val="-2"/>
                                  <w:sz w:val="18"/>
                                </w:rPr>
                                <w:t>android:icon</w:t>
                              </w:r>
                              <w:proofErr w:type="spellEnd"/>
                              <w:r>
                                <w:rPr>
                                  <w:rFonts w:ascii="Courier New"/>
                                  <w:spacing w:val="-2"/>
                                  <w:sz w:val="18"/>
                                </w:rPr>
                                <w:t>="@drawable/account"/&gt;</w:t>
                              </w:r>
                            </w:p>
                            <w:p w14:paraId="15EB2241" w14:textId="77777777" w:rsidR="003D76C2" w:rsidRDefault="003D76C2">
                              <w:pPr>
                                <w:spacing w:before="10"/>
                                <w:rPr>
                                  <w:rFonts w:ascii="Courier New"/>
                                  <w:sz w:val="24"/>
                                </w:rPr>
                              </w:pPr>
                            </w:p>
                            <w:p w14:paraId="788DE769" w14:textId="77777777" w:rsidR="003D76C2" w:rsidRDefault="00000000">
                              <w:pPr>
                                <w:ind w:left="885"/>
                                <w:rPr>
                                  <w:rFonts w:ascii="Courier New"/>
                                  <w:sz w:val="18"/>
                                </w:rPr>
                              </w:pPr>
                              <w:r>
                                <w:rPr>
                                  <w:rFonts w:ascii="Courier New"/>
                                  <w:spacing w:val="-2"/>
                                  <w:sz w:val="18"/>
                                </w:rPr>
                                <w:t>&lt;item</w:t>
                              </w:r>
                            </w:p>
                            <w:p w14:paraId="76F39224"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nav_profile</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 xml:space="preserve">="@string/profile" </w:t>
                              </w:r>
                              <w:proofErr w:type="spellStart"/>
                              <w:r>
                                <w:rPr>
                                  <w:rFonts w:ascii="Courier New"/>
                                  <w:spacing w:val="-4"/>
                                  <w:sz w:val="18"/>
                                </w:rPr>
                                <w:t>android:icon</w:t>
                              </w:r>
                              <w:proofErr w:type="spellEnd"/>
                              <w:r>
                                <w:rPr>
                                  <w:rFonts w:ascii="Courier New"/>
                                  <w:spacing w:val="-4"/>
                                  <w:sz w:val="18"/>
                                </w:rPr>
                                <w:t>="@drawable/profile"/&gt;</w:t>
                              </w:r>
                            </w:p>
                            <w:p w14:paraId="793A579A" w14:textId="77777777" w:rsidR="003D76C2" w:rsidRDefault="003D76C2">
                              <w:pPr>
                                <w:spacing w:before="10"/>
                                <w:rPr>
                                  <w:rFonts w:ascii="Courier New"/>
                                  <w:sz w:val="24"/>
                                </w:rPr>
                              </w:pPr>
                            </w:p>
                            <w:p w14:paraId="4E3F97C5" w14:textId="77777777" w:rsidR="003D76C2" w:rsidRDefault="00000000">
                              <w:pPr>
                                <w:ind w:left="885"/>
                                <w:rPr>
                                  <w:rFonts w:ascii="Courier New"/>
                                  <w:sz w:val="18"/>
                                </w:rPr>
                              </w:pPr>
                              <w:r>
                                <w:rPr>
                                  <w:rFonts w:ascii="Courier New"/>
                                  <w:spacing w:val="-2"/>
                                  <w:sz w:val="18"/>
                                </w:rPr>
                                <w:t>&lt;item</w:t>
                              </w:r>
                            </w:p>
                            <w:p w14:paraId="78AE3EE6" w14:textId="77777777" w:rsidR="003D76C2" w:rsidRDefault="00000000">
                              <w:pPr>
                                <w:spacing w:before="71"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="@string/</w:t>
                              </w:r>
                              <w:proofErr w:type="spellStart"/>
                              <w:r>
                                <w:rPr>
                                  <w:rFonts w:ascii="Courier New"/>
                                  <w:spacing w:val="-2"/>
                                  <w:sz w:val="18"/>
                                </w:rPr>
                                <w:t>mysports</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08C8E9" id="docshapegroup269" o:spid="_x0000_s1216" style="position:absolute;margin-left:52.2pt;margin-top:7.45pt;width:399.6pt;height:304.25pt;z-index:-15688192;mso-wrap-distance-left:0;mso-wrap-distance-right:0;mso-position-horizontal-relative:page;mso-position-vertical-relative:text" coordorigin="1044,149" coordsize="7992,60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">
                <v:rect id="docshape270" o:spid="_x0000_s1217" style="position:absolute;left:1044;top:158;width:7992;height:6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" fillcolor="#f6f6f6" stroked="f">
                  <v:path arrowok="t"/>
                </v:rect>
                <v:shape id="docshape271" o:spid="_x0000_s1218" style="position:absolute;left:1044;top:148;width:7992;height:6085;visibility:visible;mso-wrap-style:square;v-text-anchor:top" coordsize="7992,6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" path="m7992,6064l,6064r,20l7992,6084r,-20xm7992,l,,,20r7992,l7992,xe" fillcolor="#dadada" stroked="f">
                  <v:path arrowok="t" o:connecttype="custom" o:connectlocs="7992,6213;0,6213;0,6233;7992,6233;7992,6213;7992,149;0,149;0,169;7992,169;7992,149" o:connectangles="0,0,0,0,0,0,0,0,0,0"/>
                </v:shape>
                <v:shape id="docshape272" o:spid="_x0000_s1219" type="#_x0000_t202" style="position:absolute;left:1044;top:168;width:7992;height:6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" filled="f" stroked="f">
                  <v:path arrowok="t"/>
                  <v:textbox inset="0,0,0,0">
                    <w:txbxContent>
                      <w:p w14:paraId="75A32FA6"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067DCCF" w14:textId="77777777" w:rsidR="003D76C2" w:rsidRDefault="00000000">
                        <w:pPr>
                          <w:spacing w:before="76" w:line="202" w:lineRule="exact"/>
                          <w:ind w:left="453"/>
                          <w:rPr>
                            <w:rFonts w:ascii="Courier New"/>
                            <w:sz w:val="18"/>
                          </w:rPr>
                        </w:pPr>
                        <w:r>
                          <w:rPr>
                            <w:rFonts w:ascii="Courier New"/>
                            <w:sz w:val="18"/>
                          </w:rPr>
                          <w:t>&lt;menu</w:t>
                        </w:r>
                        <w:r>
                          <w:rPr>
                            <w:rFonts w:ascii="Courier New"/>
                            <w:spacing w:val="-5"/>
                            <w:sz w:val="18"/>
                          </w:rPr>
                          <w:t xml:space="preserve"> </w:t>
                        </w:r>
                        <w:proofErr w:type="spellStart"/>
                        <w:r>
                          <w:rPr>
                            <w:rFonts w:ascii="Courier New"/>
                            <w:spacing w:val="-2"/>
                            <w:sz w:val="18"/>
                          </w:rPr>
                          <w:t>xmlns:android</w:t>
                        </w:r>
                        <w:proofErr w:type="spellEnd"/>
                      </w:p>
                      <w:p w14:paraId="7B8E9B15" w14:textId="77777777" w:rsidR="003D76C2" w:rsidRDefault="00000000">
                        <w:pPr>
                          <w:spacing w:line="202" w:lineRule="exact"/>
                          <w:ind w:left="669"/>
                          <w:rPr>
                            <w:rFonts w:ascii="Courier New"/>
                            <w:sz w:val="18"/>
                          </w:rPr>
                        </w:pPr>
                        <w:hyperlink r:id="rId60">
                          <w:r>
                            <w:rPr>
                              <w:rFonts w:ascii="Courier New"/>
                              <w:spacing w:val="-2"/>
                              <w:sz w:val="18"/>
                            </w:rPr>
                            <w:t>="http://schemas.android.com/apk/res/android"&gt;</w:t>
                          </w:r>
                        </w:hyperlink>
                      </w:p>
                      <w:p w14:paraId="28E06313" w14:textId="77777777" w:rsidR="003D76C2" w:rsidRDefault="003D76C2">
                        <w:pPr>
                          <w:spacing w:before="2"/>
                          <w:rPr>
                            <w:rFonts w:ascii="Courier New"/>
                            <w:sz w:val="26"/>
                          </w:rPr>
                        </w:pPr>
                      </w:p>
                      <w:p w14:paraId="43459FDA" w14:textId="77777777" w:rsidR="003D76C2" w:rsidRDefault="00000000">
                        <w:pPr>
                          <w:ind w:left="885"/>
                          <w:rPr>
                            <w:rFonts w:ascii="Courier New"/>
                            <w:sz w:val="18"/>
                          </w:rPr>
                        </w:pPr>
                        <w:r>
                          <w:rPr>
                            <w:rFonts w:ascii="Courier New"/>
                            <w:spacing w:val="-2"/>
                            <w:sz w:val="18"/>
                          </w:rPr>
                          <w:t>&lt;item</w:t>
                        </w:r>
                      </w:p>
                      <w:p w14:paraId="611240C4" w14:textId="77777777" w:rsidR="003D76C2" w:rsidRDefault="00000000">
                        <w:pPr>
                          <w:spacing w:before="76" w:line="328" w:lineRule="auto"/>
                          <w:ind w:left="1317" w:right="127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nav_home</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 xml:space="preserve">="@string/home" </w:t>
                        </w:r>
                        <w:proofErr w:type="spellStart"/>
                        <w:r>
                          <w:rPr>
                            <w:rFonts w:ascii="Courier New"/>
                            <w:spacing w:val="-2"/>
                            <w:sz w:val="18"/>
                          </w:rPr>
                          <w:t>android:icon</w:t>
                        </w:r>
                        <w:proofErr w:type="spellEnd"/>
                        <w:r>
                          <w:rPr>
                            <w:rFonts w:ascii="Courier New"/>
                            <w:spacing w:val="-2"/>
                            <w:sz w:val="18"/>
                          </w:rPr>
                          <w:t>="@drawable/home"/&gt;</w:t>
                        </w:r>
                      </w:p>
                      <w:p w14:paraId="144B7F7D" w14:textId="77777777" w:rsidR="003D76C2" w:rsidRDefault="003D76C2">
                        <w:pPr>
                          <w:spacing w:before="10"/>
                          <w:rPr>
                            <w:rFonts w:ascii="Courier New"/>
                            <w:sz w:val="24"/>
                          </w:rPr>
                        </w:pPr>
                      </w:p>
                      <w:p w14:paraId="2F66A18C" w14:textId="77777777" w:rsidR="003D76C2" w:rsidRDefault="00000000">
                        <w:pPr>
                          <w:ind w:left="885"/>
                          <w:rPr>
                            <w:rFonts w:ascii="Courier New"/>
                            <w:sz w:val="18"/>
                          </w:rPr>
                        </w:pPr>
                        <w:r>
                          <w:rPr>
                            <w:rFonts w:ascii="Courier New"/>
                            <w:spacing w:val="-2"/>
                            <w:sz w:val="18"/>
                          </w:rPr>
                          <w:t>&lt;item</w:t>
                        </w:r>
                      </w:p>
                      <w:p w14:paraId="0F50481C"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nav_account</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 xml:space="preserve">="@string/account" </w:t>
                        </w:r>
                        <w:proofErr w:type="spellStart"/>
                        <w:r>
                          <w:rPr>
                            <w:rFonts w:ascii="Courier New"/>
                            <w:spacing w:val="-2"/>
                            <w:sz w:val="18"/>
                          </w:rPr>
                          <w:t>android:icon</w:t>
                        </w:r>
                        <w:proofErr w:type="spellEnd"/>
                        <w:r>
                          <w:rPr>
                            <w:rFonts w:ascii="Courier New"/>
                            <w:spacing w:val="-2"/>
                            <w:sz w:val="18"/>
                          </w:rPr>
                          <w:t>="@drawable/account"/&gt;</w:t>
                        </w:r>
                      </w:p>
                      <w:p w14:paraId="15EB2241" w14:textId="77777777" w:rsidR="003D76C2" w:rsidRDefault="003D76C2">
                        <w:pPr>
                          <w:spacing w:before="10"/>
                          <w:rPr>
                            <w:rFonts w:ascii="Courier New"/>
                            <w:sz w:val="24"/>
                          </w:rPr>
                        </w:pPr>
                      </w:p>
                      <w:p w14:paraId="788DE769" w14:textId="77777777" w:rsidR="003D76C2" w:rsidRDefault="00000000">
                        <w:pPr>
                          <w:ind w:left="885"/>
                          <w:rPr>
                            <w:rFonts w:ascii="Courier New"/>
                            <w:sz w:val="18"/>
                          </w:rPr>
                        </w:pPr>
                        <w:r>
                          <w:rPr>
                            <w:rFonts w:ascii="Courier New"/>
                            <w:spacing w:val="-2"/>
                            <w:sz w:val="18"/>
                          </w:rPr>
                          <w:t>&lt;item</w:t>
                        </w:r>
                      </w:p>
                      <w:p w14:paraId="76F39224"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nav_profile</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 xml:space="preserve">="@string/profile" </w:t>
                        </w:r>
                        <w:proofErr w:type="spellStart"/>
                        <w:r>
                          <w:rPr>
                            <w:rFonts w:ascii="Courier New"/>
                            <w:spacing w:val="-4"/>
                            <w:sz w:val="18"/>
                          </w:rPr>
                          <w:t>android:icon</w:t>
                        </w:r>
                        <w:proofErr w:type="spellEnd"/>
                        <w:r>
                          <w:rPr>
                            <w:rFonts w:ascii="Courier New"/>
                            <w:spacing w:val="-4"/>
                            <w:sz w:val="18"/>
                          </w:rPr>
                          <w:t>="@drawable/profile"/&gt;</w:t>
                        </w:r>
                      </w:p>
                      <w:p w14:paraId="793A579A" w14:textId="77777777" w:rsidR="003D76C2" w:rsidRDefault="003D76C2">
                        <w:pPr>
                          <w:spacing w:before="10"/>
                          <w:rPr>
                            <w:rFonts w:ascii="Courier New"/>
                            <w:sz w:val="24"/>
                          </w:rPr>
                        </w:pPr>
                      </w:p>
                      <w:p w14:paraId="4E3F97C5" w14:textId="77777777" w:rsidR="003D76C2" w:rsidRDefault="00000000">
                        <w:pPr>
                          <w:ind w:left="885"/>
                          <w:rPr>
                            <w:rFonts w:ascii="Courier New"/>
                            <w:sz w:val="18"/>
                          </w:rPr>
                        </w:pPr>
                        <w:r>
                          <w:rPr>
                            <w:rFonts w:ascii="Courier New"/>
                            <w:spacing w:val="-2"/>
                            <w:sz w:val="18"/>
                          </w:rPr>
                          <w:t>&lt;item</w:t>
                        </w:r>
                      </w:p>
                      <w:p w14:paraId="78AE3EE6" w14:textId="77777777" w:rsidR="003D76C2" w:rsidRDefault="00000000">
                        <w:pPr>
                          <w:spacing w:before="71"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nav_mysports</w:t>
                        </w:r>
                        <w:proofErr w:type="spellEnd"/>
                        <w:r>
                          <w:rPr>
                            <w:rFonts w:ascii="Courier New"/>
                            <w:spacing w:val="-2"/>
                            <w:sz w:val="18"/>
                          </w:rPr>
                          <w:t xml:space="preserve">" </w:t>
                        </w:r>
                        <w:proofErr w:type="spellStart"/>
                        <w:r>
                          <w:rPr>
                            <w:rFonts w:ascii="Courier New"/>
                            <w:spacing w:val="-2"/>
                            <w:sz w:val="18"/>
                          </w:rPr>
                          <w:t>android:title</w:t>
                        </w:r>
                        <w:proofErr w:type="spellEnd"/>
                        <w:r>
                          <w:rPr>
                            <w:rFonts w:ascii="Courier New"/>
                            <w:spacing w:val="-2"/>
                            <w:sz w:val="18"/>
                          </w:rPr>
                          <w:t>="@string/</w:t>
                        </w:r>
                        <w:proofErr w:type="spellStart"/>
                        <w:r>
                          <w:rPr>
                            <w:rFonts w:ascii="Courier New"/>
                            <w:spacing w:val="-2"/>
                            <w:sz w:val="18"/>
                          </w:rPr>
                          <w:t>mysports</w:t>
                        </w:r>
                        <w:proofErr w:type="spellEnd"/>
                        <w:r>
                          <w:rPr>
                            <w:rFonts w:ascii="Courier New"/>
                            <w:spacing w:val="-2"/>
                            <w:sz w:val="18"/>
                          </w:rPr>
                          <w:t>"</w:t>
                        </w:r>
                      </w:p>
                    </w:txbxContent>
                  </v:textbox>
                </v:shape>
                <w10:wrap type="topAndBottom" anchorx="page"/>
              </v:group>
            </w:pict>
          </mc:Fallback>
        </mc:AlternateContent>
      </w:r>
    </w:p>
    <w:p w14:paraId="2571A9C9" w14:textId="77777777" w:rsidR="003D76C2" w:rsidRDefault="003D76C2">
      <w:pPr>
        <w:rPr>
          <w:sz w:val="9"/>
        </w:rPr>
        <w:sectPr w:rsidR="003D76C2">
          <w:pgSz w:w="10800" w:h="13320"/>
          <w:pgMar w:top="1120" w:right="920" w:bottom="280" w:left="940" w:header="695" w:footer="0" w:gutter="0"/>
          <w:cols w:space="720"/>
        </w:sectPr>
      </w:pPr>
    </w:p>
    <w:p w14:paraId="148B4A01" w14:textId="77777777" w:rsidR="003D76C2" w:rsidRDefault="003D76C2">
      <w:pPr>
        <w:pStyle w:val="BodyText"/>
        <w:spacing w:before="3"/>
        <w:rPr>
          <w:sz w:val="5"/>
        </w:rPr>
      </w:pPr>
    </w:p>
    <w:p w14:paraId="3EA2D4DE" w14:textId="77777777" w:rsidR="003D76C2" w:rsidRDefault="00D51F7C">
      <w:pPr>
        <w:pStyle w:val="BodyText"/>
        <w:ind w:left="824"/>
      </w:pPr>
      <w:r>
        <w:rPr>
          <w:noProof/>
        </w:rPr>
        <mc:AlternateContent>
          <mc:Choice Requires="wpg">
            <w:drawing>
              <wp:inline distT="0" distB="0" distL="0" distR="0" wp14:anchorId="58FC7B4A" wp14:editId="6912AF01">
                <wp:extent cx="5074920" cy="574675"/>
                <wp:effectExtent l="0" t="0" r="5080" b="0"/>
                <wp:docPr id="1267" name="docshapegroup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1268" name="docshape274"/>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9" name="docshape275"/>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0" name="docshape276"/>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8021F" w14:textId="77777777" w:rsidR="003D76C2" w:rsidRDefault="00000000">
                              <w:pPr>
                                <w:spacing w:before="40"/>
                                <w:ind w:left="1317"/>
                                <w:rPr>
                                  <w:rFonts w:ascii="Courier New"/>
                                  <w:sz w:val="18"/>
                                </w:rPr>
                              </w:pPr>
                              <w:proofErr w:type="spellStart"/>
                              <w:r>
                                <w:rPr>
                                  <w:rFonts w:ascii="Courier New"/>
                                  <w:spacing w:val="-2"/>
                                  <w:sz w:val="18"/>
                                </w:rPr>
                                <w:t>android:icon</w:t>
                              </w:r>
                              <w:proofErr w:type="spellEnd"/>
                              <w:r>
                                <w:rPr>
                                  <w:rFonts w:ascii="Courier New"/>
                                  <w:spacing w:val="-2"/>
                                  <w:sz w:val="18"/>
                                </w:rPr>
                                <w:t>="@drawable/</w:t>
                              </w:r>
                              <w:proofErr w:type="spellStart"/>
                              <w:r>
                                <w:rPr>
                                  <w:rFonts w:ascii="Courier New"/>
                                  <w:spacing w:val="-2"/>
                                  <w:sz w:val="18"/>
                                </w:rPr>
                                <w:t>mysports</w:t>
                              </w:r>
                              <w:proofErr w:type="spellEnd"/>
                              <w:r>
                                <w:rPr>
                                  <w:rFonts w:ascii="Courier New"/>
                                  <w:spacing w:val="-2"/>
                                  <w:sz w:val="18"/>
                                </w:rPr>
                                <w:t>"/&gt;</w:t>
                              </w:r>
                            </w:p>
                            <w:p w14:paraId="18D62B8B" w14:textId="77777777" w:rsidR="003D76C2" w:rsidRDefault="003D76C2">
                              <w:pPr>
                                <w:rPr>
                                  <w:rFonts w:ascii="Courier New"/>
                                  <w:sz w:val="20"/>
                                </w:rPr>
                              </w:pPr>
                            </w:p>
                            <w:p w14:paraId="6B512386" w14:textId="77777777" w:rsidR="003D76C2" w:rsidRDefault="00000000">
                              <w:pPr>
                                <w:spacing w:before="130"/>
                                <w:ind w:left="453"/>
                                <w:rPr>
                                  <w:rFonts w:ascii="Courier New"/>
                                  <w:sz w:val="18"/>
                                </w:rPr>
                              </w:pPr>
                              <w:r>
                                <w:rPr>
                                  <w:rFonts w:ascii="Courier New"/>
                                  <w:spacing w:val="-2"/>
                                  <w:sz w:val="18"/>
                                </w:rPr>
                                <w:t>&lt;/menu&gt;</w:t>
                              </w:r>
                            </w:p>
                          </w:txbxContent>
                        </wps:txbx>
                        <wps:bodyPr rot="0" vert="horz" wrap="square" lIns="0" tIns="0" rIns="0" bIns="0" anchor="t" anchorCtr="0" upright="1">
                          <a:noAutofit/>
                        </wps:bodyPr>
                      </wps:wsp>
                    </wpg:wgp>
                  </a:graphicData>
                </a:graphic>
              </wp:inline>
            </w:drawing>
          </mc:Choice>
          <mc:Fallback>
            <w:pict>
              <v:group w14:anchorId="58FC7B4A" id="docshapegroup273" o:spid="_x0000_s1220"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">
                <v:rect id="docshape274" o:spid="_x0000_s1221"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" fillcolor="#f6f6f6" stroked="f">
                  <v:path arrowok="t"/>
                </v:rect>
                <v:shape id="docshape275" o:spid="_x0000_s1222"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" path="m7992,884l,884r,20l7992,904r,-20xm7992,l,,,20r7992,l7992,xe" fillcolor="#dadada" stroked="f">
                  <v:path arrowok="t" o:connecttype="custom" o:connectlocs="7992,884;0,884;0,904;7992,904;7992,884;7992,0;0,0;0,20;7992,20;7992,0" o:connectangles="0,0,0,0,0,0,0,0,0,0"/>
                </v:shape>
                <v:shape id="docshape276" o:spid="_x0000_s1223"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" filled="f" stroked="f">
                  <v:path arrowok="t"/>
                  <v:textbox inset="0,0,0,0">
                    <w:txbxContent>
                      <w:p w14:paraId="2BD8021F" w14:textId="77777777" w:rsidR="003D76C2" w:rsidRDefault="00000000">
                        <w:pPr>
                          <w:spacing w:before="40"/>
                          <w:ind w:left="1317"/>
                          <w:rPr>
                            <w:rFonts w:ascii="Courier New"/>
                            <w:sz w:val="18"/>
                          </w:rPr>
                        </w:pPr>
                        <w:proofErr w:type="spellStart"/>
                        <w:r>
                          <w:rPr>
                            <w:rFonts w:ascii="Courier New"/>
                            <w:spacing w:val="-2"/>
                            <w:sz w:val="18"/>
                          </w:rPr>
                          <w:t>android:icon</w:t>
                        </w:r>
                        <w:proofErr w:type="spellEnd"/>
                        <w:r>
                          <w:rPr>
                            <w:rFonts w:ascii="Courier New"/>
                            <w:spacing w:val="-2"/>
                            <w:sz w:val="18"/>
                          </w:rPr>
                          <w:t>="@drawable/</w:t>
                        </w:r>
                        <w:proofErr w:type="spellStart"/>
                        <w:r>
                          <w:rPr>
                            <w:rFonts w:ascii="Courier New"/>
                            <w:spacing w:val="-2"/>
                            <w:sz w:val="18"/>
                          </w:rPr>
                          <w:t>mysports</w:t>
                        </w:r>
                        <w:proofErr w:type="spellEnd"/>
                        <w:r>
                          <w:rPr>
                            <w:rFonts w:ascii="Courier New"/>
                            <w:spacing w:val="-2"/>
                            <w:sz w:val="18"/>
                          </w:rPr>
                          <w:t>"/&gt;</w:t>
                        </w:r>
                      </w:p>
                      <w:p w14:paraId="18D62B8B" w14:textId="77777777" w:rsidR="003D76C2" w:rsidRDefault="003D76C2">
                        <w:pPr>
                          <w:rPr>
                            <w:rFonts w:ascii="Courier New"/>
                            <w:sz w:val="20"/>
                          </w:rPr>
                        </w:pPr>
                      </w:p>
                      <w:p w14:paraId="6B512386" w14:textId="77777777" w:rsidR="003D76C2" w:rsidRDefault="00000000">
                        <w:pPr>
                          <w:spacing w:before="130"/>
                          <w:ind w:left="453"/>
                          <w:rPr>
                            <w:rFonts w:ascii="Courier New"/>
                            <w:sz w:val="18"/>
                          </w:rPr>
                        </w:pPr>
                        <w:r>
                          <w:rPr>
                            <w:rFonts w:ascii="Courier New"/>
                            <w:spacing w:val="-2"/>
                            <w:sz w:val="18"/>
                          </w:rPr>
                          <w:t>&lt;/menu&gt;</w:t>
                        </w:r>
                      </w:p>
                    </w:txbxContent>
                  </v:textbox>
                </v:shape>
                <w10:anchorlock/>
              </v:group>
            </w:pict>
          </mc:Fallback>
        </mc:AlternateContent>
      </w:r>
    </w:p>
    <w:p w14:paraId="07CD0D96" w14:textId="77777777" w:rsidR="003D76C2" w:rsidRDefault="00000000">
      <w:pPr>
        <w:pStyle w:val="BodyText"/>
        <w:spacing w:before="37"/>
        <w:ind w:left="1274"/>
      </w:pPr>
      <w:r>
        <w:t>Now,</w:t>
      </w:r>
      <w:r>
        <w:rPr>
          <w:spacing w:val="-4"/>
        </w:rPr>
        <w:t xml:space="preserve"> </w:t>
      </w:r>
      <w:r>
        <w:t>it's</w:t>
      </w:r>
      <w:r>
        <w:rPr>
          <w:spacing w:val="-3"/>
        </w:rPr>
        <w:t xml:space="preserve"> </w:t>
      </w:r>
      <w:r>
        <w:t>time</w:t>
      </w:r>
      <w:r>
        <w:rPr>
          <w:spacing w:val="-3"/>
        </w:rPr>
        <w:t xml:space="preserve"> </w:t>
      </w:r>
      <w:r>
        <w:t>to</w:t>
      </w:r>
      <w:r>
        <w:rPr>
          <w:spacing w:val="-3"/>
        </w:rPr>
        <w:t xml:space="preserve"> </w:t>
      </w:r>
      <w:r>
        <w:t>connect</w:t>
      </w:r>
      <w:r>
        <w:rPr>
          <w:spacing w:val="-3"/>
        </w:rPr>
        <w:t xml:space="preserve"> </w:t>
      </w:r>
      <w:r>
        <w:t>everything</w:t>
      </w:r>
      <w:r>
        <w:rPr>
          <w:spacing w:val="-3"/>
        </w:rPr>
        <w:t xml:space="preserve"> </w:t>
      </w:r>
      <w:r>
        <w:rPr>
          <w:spacing w:val="-2"/>
        </w:rPr>
        <w:t>together.</w:t>
      </w:r>
    </w:p>
    <w:p w14:paraId="608EEB2A" w14:textId="77777777" w:rsidR="003D76C2" w:rsidRDefault="00000000">
      <w:pPr>
        <w:pStyle w:val="ListParagraph"/>
        <w:numPr>
          <w:ilvl w:val="0"/>
          <w:numId w:val="13"/>
        </w:numPr>
        <w:tabs>
          <w:tab w:val="left" w:pos="1274"/>
        </w:tabs>
        <w:spacing w:before="147"/>
        <w:ind w:left="1274"/>
        <w:jc w:val="left"/>
        <w:rPr>
          <w:sz w:val="20"/>
        </w:rPr>
      </w:pPr>
      <w:r>
        <w:rPr>
          <w:spacing w:val="-2"/>
          <w:sz w:val="20"/>
        </w:rPr>
        <w:t>Update</w:t>
      </w:r>
      <w:r>
        <w:rPr>
          <w:spacing w:val="13"/>
          <w:sz w:val="20"/>
        </w:rPr>
        <w:t xml:space="preserve"> </w:t>
      </w:r>
      <w:r>
        <w:rPr>
          <w:rFonts w:ascii="Courier New"/>
          <w:b/>
          <w:spacing w:val="-2"/>
        </w:rPr>
        <w:t>activity_main.xml</w:t>
      </w:r>
      <w:r>
        <w:rPr>
          <w:rFonts w:ascii="Courier New"/>
          <w:b/>
          <w:spacing w:val="-66"/>
        </w:rPr>
        <w:t xml:space="preserve"> </w:t>
      </w:r>
      <w:r>
        <w:rPr>
          <w:spacing w:val="-2"/>
          <w:sz w:val="20"/>
        </w:rPr>
        <w:t>with</w:t>
      </w:r>
      <w:r>
        <w:rPr>
          <w:spacing w:val="12"/>
          <w:sz w:val="20"/>
        </w:rPr>
        <w:t xml:space="preserve"> </w:t>
      </w:r>
      <w:proofErr w:type="spellStart"/>
      <w:r>
        <w:rPr>
          <w:rFonts w:ascii="Courier New"/>
          <w:b/>
          <w:spacing w:val="-2"/>
        </w:rPr>
        <w:t>BottomNavigationView</w:t>
      </w:r>
      <w:proofErr w:type="spellEnd"/>
      <w:r>
        <w:rPr>
          <w:rFonts w:ascii="Courier New"/>
          <w:b/>
          <w:spacing w:val="-66"/>
        </w:rPr>
        <w:t xml:space="preserve"> </w:t>
      </w:r>
      <w:r>
        <w:rPr>
          <w:spacing w:val="-5"/>
          <w:sz w:val="20"/>
        </w:rPr>
        <w:t>and</w:t>
      </w:r>
    </w:p>
    <w:p w14:paraId="65E08285" w14:textId="77777777" w:rsidR="003D76C2" w:rsidRDefault="00000000">
      <w:pPr>
        <w:spacing w:before="1"/>
        <w:ind w:left="1274"/>
        <w:rPr>
          <w:sz w:val="20"/>
        </w:rPr>
      </w:pPr>
      <w:proofErr w:type="spellStart"/>
      <w:r>
        <w:rPr>
          <w:rFonts w:ascii="Courier New"/>
          <w:b/>
          <w:spacing w:val="-2"/>
        </w:rPr>
        <w:t>NavHostFragment</w:t>
      </w:r>
      <w:proofErr w:type="spellEnd"/>
      <w:r>
        <w:rPr>
          <w:spacing w:val="-2"/>
          <w:sz w:val="20"/>
        </w:rPr>
        <w:t>:</w:t>
      </w:r>
    </w:p>
    <w:p w14:paraId="70FC2778" w14:textId="77777777" w:rsidR="003D76C2" w:rsidRDefault="00D51F7C">
      <w:pPr>
        <w:spacing w:before="204"/>
        <w:ind w:left="1277"/>
        <w:rPr>
          <w:rFonts w:ascii="Courier New"/>
          <w:sz w:val="18"/>
        </w:rPr>
      </w:pPr>
      <w:r>
        <w:rPr>
          <w:noProof/>
        </w:rPr>
        <mc:AlternateContent>
          <mc:Choice Requires="wpg">
            <w:drawing>
              <wp:anchor distT="0" distB="0" distL="114300" distR="114300" simplePos="0" relativeHeight="483670016" behindDoc="1" locked="0" layoutInCell="1" allowOverlap="1" wp14:anchorId="0CD0B380" wp14:editId="3D82EBD3">
                <wp:simplePos x="0" y="0"/>
                <wp:positionH relativeFrom="page">
                  <wp:posOffset>1120140</wp:posOffset>
                </wp:positionH>
                <wp:positionV relativeFrom="paragraph">
                  <wp:posOffset>91440</wp:posOffset>
                </wp:positionV>
                <wp:extent cx="5074920" cy="5819775"/>
                <wp:effectExtent l="0" t="0" r="5080" b="0"/>
                <wp:wrapNone/>
                <wp:docPr id="1264" name="docshapegroup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819775"/>
                          <a:chOff x="1764" y="144"/>
                          <a:chExt cx="7992" cy="9165"/>
                        </a:xfrm>
                      </wpg:grpSpPr>
                      <wps:wsp>
                        <wps:cNvPr id="1265" name="docshape278"/>
                        <wps:cNvSpPr>
                          <a:spLocks/>
                        </wps:cNvSpPr>
                        <wps:spPr bwMode="auto">
                          <a:xfrm>
                            <a:off x="1764" y="153"/>
                            <a:ext cx="7992" cy="9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6" name="docshape279"/>
                        <wps:cNvSpPr>
                          <a:spLocks/>
                        </wps:cNvSpPr>
                        <wps:spPr bwMode="auto">
                          <a:xfrm>
                            <a:off x="1764" y="143"/>
                            <a:ext cx="7992" cy="9165"/>
                          </a:xfrm>
                          <a:custGeom>
                            <a:avLst/>
                            <a:gdLst>
                              <a:gd name="T0" fmla="+- 0 9756 1764"/>
                              <a:gd name="T1" fmla="*/ T0 w 7992"/>
                              <a:gd name="T2" fmla="+- 0 9288 144"/>
                              <a:gd name="T3" fmla="*/ 9288 h 9165"/>
                              <a:gd name="T4" fmla="+- 0 1764 1764"/>
                              <a:gd name="T5" fmla="*/ T4 w 7992"/>
                              <a:gd name="T6" fmla="+- 0 9288 144"/>
                              <a:gd name="T7" fmla="*/ 9288 h 9165"/>
                              <a:gd name="T8" fmla="+- 0 1764 1764"/>
                              <a:gd name="T9" fmla="*/ T8 w 7992"/>
                              <a:gd name="T10" fmla="+- 0 9308 144"/>
                              <a:gd name="T11" fmla="*/ 9308 h 9165"/>
                              <a:gd name="T12" fmla="+- 0 9756 1764"/>
                              <a:gd name="T13" fmla="*/ T12 w 7992"/>
                              <a:gd name="T14" fmla="+- 0 9308 144"/>
                              <a:gd name="T15" fmla="*/ 9308 h 9165"/>
                              <a:gd name="T16" fmla="+- 0 9756 1764"/>
                              <a:gd name="T17" fmla="*/ T16 w 7992"/>
                              <a:gd name="T18" fmla="+- 0 9288 144"/>
                              <a:gd name="T19" fmla="*/ 9288 h 9165"/>
                              <a:gd name="T20" fmla="+- 0 9756 1764"/>
                              <a:gd name="T21" fmla="*/ T20 w 7992"/>
                              <a:gd name="T22" fmla="+- 0 144 144"/>
                              <a:gd name="T23" fmla="*/ 144 h 9165"/>
                              <a:gd name="T24" fmla="+- 0 1764 1764"/>
                              <a:gd name="T25" fmla="*/ T24 w 7992"/>
                              <a:gd name="T26" fmla="+- 0 144 144"/>
                              <a:gd name="T27" fmla="*/ 144 h 9165"/>
                              <a:gd name="T28" fmla="+- 0 1764 1764"/>
                              <a:gd name="T29" fmla="*/ T28 w 7992"/>
                              <a:gd name="T30" fmla="+- 0 164 144"/>
                              <a:gd name="T31" fmla="*/ 164 h 9165"/>
                              <a:gd name="T32" fmla="+- 0 9756 1764"/>
                              <a:gd name="T33" fmla="*/ T32 w 7992"/>
                              <a:gd name="T34" fmla="+- 0 164 144"/>
                              <a:gd name="T35" fmla="*/ 164 h 9165"/>
                              <a:gd name="T36" fmla="+- 0 9756 1764"/>
                              <a:gd name="T37" fmla="*/ T36 w 7992"/>
                              <a:gd name="T38" fmla="+- 0 144 144"/>
                              <a:gd name="T39" fmla="*/ 144 h 9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165">
                                <a:moveTo>
                                  <a:pt x="7992" y="9144"/>
                                </a:moveTo>
                                <a:lnTo>
                                  <a:pt x="0" y="9144"/>
                                </a:lnTo>
                                <a:lnTo>
                                  <a:pt x="0" y="9164"/>
                                </a:lnTo>
                                <a:lnTo>
                                  <a:pt x="7992" y="9164"/>
                                </a:lnTo>
                                <a:lnTo>
                                  <a:pt x="7992" y="9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7141CF" id="docshapegroup277" o:spid="_x0000_s1026" style="position:absolute;margin-left:88.2pt;margin-top:7.2pt;width:399.6pt;height:458.25pt;z-index:-19646464;mso-position-horizontal-relative:page" coordorigin="1764,144" coordsize="7992,9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">
                <v:rect id="docshape278" o:spid="_x0000_s1027" style="position:absolute;left:1764;top:153;width:7992;height:9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" fillcolor="#f6f6f6" stroked="f">
                  <v:path arrowok="t"/>
                </v:rect>
                <v:shape id="docshape279" o:spid="_x0000_s1028" style="position:absolute;left:1764;top:143;width:7992;height:9165;visibility:visible;mso-wrap-style:square;v-text-anchor:top" coordsize="7992,9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" path="m7992,9144l,9144r,20l7992,9164r,-20xm7992,l,,,20r7992,l7992,xe" fillcolor="#dadada" stroked="f">
                  <v:path arrowok="t" o:connecttype="custom" o:connectlocs="7992,9288;0,9288;0,9308;7992,9308;7992,9288;7992,144;0,144;0,164;7992,164;7992,144" o:connectangles="0,0,0,0,0,0,0,0,0,0"/>
                </v:shape>
                <w10:wrap anchorx="page"/>
              </v:group>
            </w:pict>
          </mc:Fallback>
        </mc:AlternateContent>
      </w:r>
      <w:r w:rsidR="00CC7617">
        <w:rPr>
          <w:rFonts w:ascii="Courier New"/>
          <w:sz w:val="18"/>
        </w:rPr>
        <w:t>&lt;?xml</w:t>
      </w:r>
      <w:r w:rsidR="00CC7617">
        <w:rPr>
          <w:rFonts w:ascii="Courier New"/>
          <w:spacing w:val="-16"/>
          <w:sz w:val="18"/>
        </w:rPr>
        <w:t xml:space="preserve"> </w:t>
      </w:r>
      <w:r w:rsidR="00CC7617">
        <w:rPr>
          <w:rFonts w:ascii="Courier New"/>
          <w:sz w:val="18"/>
        </w:rPr>
        <w:t>version="1.0"</w:t>
      </w:r>
      <w:r w:rsidR="00CC7617">
        <w:rPr>
          <w:rFonts w:ascii="Courier New"/>
          <w:spacing w:val="-16"/>
          <w:sz w:val="18"/>
        </w:rPr>
        <w:t xml:space="preserve"> </w:t>
      </w:r>
      <w:r w:rsidR="00CC7617">
        <w:rPr>
          <w:rFonts w:ascii="Courier New"/>
          <w:sz w:val="18"/>
        </w:rPr>
        <w:t>encoding="utf-</w:t>
      </w:r>
      <w:r w:rsidR="00CC7617">
        <w:rPr>
          <w:rFonts w:ascii="Courier New"/>
          <w:spacing w:val="-4"/>
          <w:sz w:val="18"/>
        </w:rPr>
        <w:t>8"?&gt;</w:t>
      </w:r>
    </w:p>
    <w:p w14:paraId="148309CD" w14:textId="77777777" w:rsidR="003D76C2" w:rsidRDefault="00000000">
      <w:pPr>
        <w:spacing w:before="79" w:line="235" w:lineRule="auto"/>
        <w:ind w:left="1493" w:right="1098"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61">
        <w:r>
          <w:rPr>
            <w:rFonts w:ascii="Courier New"/>
            <w:spacing w:val="-2"/>
            <w:sz w:val="18"/>
          </w:rPr>
          <w:t>xmlns:android="http://schemas.android.com/apk/res/android"</w:t>
        </w:r>
      </w:hyperlink>
    </w:p>
    <w:p w14:paraId="021BC3D6" w14:textId="77777777" w:rsidR="003D76C2" w:rsidRDefault="00000000">
      <w:pPr>
        <w:spacing w:before="17" w:line="328" w:lineRule="auto"/>
        <w:ind w:left="1709" w:right="1684"/>
        <w:rPr>
          <w:rFonts w:ascii="Courier New"/>
          <w:sz w:val="18"/>
        </w:rPr>
      </w:pPr>
      <w:hyperlink r:id="rId62">
        <w:r>
          <w:rPr>
            <w:rFonts w:ascii="Courier New"/>
            <w:spacing w:val="-2"/>
            <w:sz w:val="18"/>
          </w:rPr>
          <w:t>xmlns:app="http://schemas.android.com/apk/res-auto"</w:t>
        </w:r>
      </w:hyperlink>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 xml:space="preserve">="@+id/container"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"&gt;</w:t>
      </w:r>
    </w:p>
    <w:p w14:paraId="7E348B5B" w14:textId="77777777" w:rsidR="003D76C2" w:rsidRDefault="003D76C2">
      <w:pPr>
        <w:pStyle w:val="BodyText"/>
        <w:spacing w:before="11"/>
        <w:rPr>
          <w:rFonts w:ascii="Courier New"/>
          <w:sz w:val="24"/>
        </w:rPr>
      </w:pPr>
    </w:p>
    <w:p w14:paraId="40D31F1E" w14:textId="77777777" w:rsidR="003D76C2" w:rsidRDefault="00000000">
      <w:pPr>
        <w:spacing w:line="202" w:lineRule="exact"/>
        <w:ind w:left="1709"/>
        <w:rPr>
          <w:rFonts w:ascii="Courier New"/>
          <w:sz w:val="18"/>
        </w:rPr>
      </w:pPr>
      <w:r>
        <w:rPr>
          <w:rFonts w:ascii="Courier New"/>
          <w:spacing w:val="-2"/>
          <w:sz w:val="18"/>
        </w:rPr>
        <w:t>&lt;</w:t>
      </w:r>
      <w:proofErr w:type="spellStart"/>
      <w:r>
        <w:rPr>
          <w:rFonts w:ascii="Courier New"/>
          <w:spacing w:val="-2"/>
          <w:sz w:val="18"/>
        </w:rPr>
        <w:t>com.google.android.material.bottomnavigation</w:t>
      </w:r>
      <w:proofErr w:type="spellEnd"/>
    </w:p>
    <w:p w14:paraId="7E5D9271" w14:textId="77777777" w:rsidR="003D76C2" w:rsidRDefault="00000000">
      <w:pPr>
        <w:spacing w:line="259" w:lineRule="auto"/>
        <w:ind w:left="2141" w:right="3582" w:hanging="216"/>
        <w:rPr>
          <w:rFonts w:ascii="Courier New"/>
          <w:sz w:val="18"/>
        </w:rPr>
      </w:pPr>
      <w:r>
        <w:rPr>
          <w:rFonts w:ascii="Courier New"/>
          <w:spacing w:val="-2"/>
          <w:sz w:val="18"/>
        </w:rPr>
        <w:t>.</w:t>
      </w:r>
      <w:proofErr w:type="spellStart"/>
      <w:r>
        <w:rPr>
          <w:rFonts w:ascii="Courier New"/>
          <w:spacing w:val="-2"/>
          <w:sz w:val="18"/>
        </w:rPr>
        <w:t>BottomNavigationView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nav_view</w:t>
      </w:r>
      <w:proofErr w:type="spellEnd"/>
      <w:r>
        <w:rPr>
          <w:rFonts w:ascii="Courier New"/>
          <w:spacing w:val="-2"/>
          <w:sz w:val="18"/>
        </w:rPr>
        <w:t>"</w:t>
      </w:r>
    </w:p>
    <w:p w14:paraId="66C8035E" w14:textId="77777777" w:rsidR="003D76C2" w:rsidRDefault="00000000">
      <w:pPr>
        <w:spacing w:before="57" w:line="328" w:lineRule="auto"/>
        <w:ind w:left="2141" w:right="882"/>
        <w:rPr>
          <w:rFonts w:ascii="Courier New"/>
          <w:sz w:val="18"/>
        </w:rPr>
      </w:pP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 xml:space="preserve">="0dp" </w:t>
      </w:r>
      <w:proofErr w:type="spellStart"/>
      <w:r>
        <w:rPr>
          <w:rFonts w:ascii="Courier New"/>
          <w:spacing w:val="-2"/>
          <w:sz w:val="18"/>
        </w:rPr>
        <w:t>android:layout_marginEnd</w:t>
      </w:r>
      <w:proofErr w:type="spellEnd"/>
      <w:r>
        <w:rPr>
          <w:rFonts w:ascii="Courier New"/>
          <w:spacing w:val="-2"/>
          <w:sz w:val="18"/>
        </w:rPr>
        <w:t xml:space="preserve">="0dp" </w:t>
      </w:r>
      <w:proofErr w:type="spellStart"/>
      <w:r>
        <w:rPr>
          <w:rFonts w:ascii="Courier New"/>
          <w:spacing w:val="-2"/>
          <w:sz w:val="18"/>
        </w:rPr>
        <w:t>android:background</w:t>
      </w:r>
      <w:proofErr w:type="spellEnd"/>
      <w:r>
        <w:rPr>
          <w:rFonts w:ascii="Courier New"/>
          <w:spacing w:val="-2"/>
          <w:sz w:val="18"/>
        </w:rPr>
        <w:t>="?</w:t>
      </w:r>
      <w:proofErr w:type="spellStart"/>
      <w:r>
        <w:rPr>
          <w:rFonts w:ascii="Courier New"/>
          <w:spacing w:val="-2"/>
          <w:sz w:val="18"/>
        </w:rPr>
        <w:t>android:attr</w:t>
      </w:r>
      <w:proofErr w:type="spellEnd"/>
      <w:r>
        <w:rPr>
          <w:rFonts w:ascii="Courier New"/>
          <w:spacing w:val="-2"/>
          <w:sz w:val="18"/>
        </w:rPr>
        <w:t>/</w:t>
      </w:r>
      <w:proofErr w:type="spellStart"/>
      <w:r>
        <w:rPr>
          <w:rFonts w:ascii="Courier New"/>
          <w:spacing w:val="-2"/>
          <w:sz w:val="18"/>
        </w:rPr>
        <w:t>windowBackground</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app:menu</w:t>
      </w:r>
      <w:proofErr w:type="spellEnd"/>
      <w:r>
        <w:rPr>
          <w:rFonts w:ascii="Courier New"/>
          <w:spacing w:val="-2"/>
          <w:sz w:val="18"/>
        </w:rPr>
        <w:t>="@menu/</w:t>
      </w:r>
      <w:proofErr w:type="spellStart"/>
      <w:r>
        <w:rPr>
          <w:rFonts w:ascii="Courier New"/>
          <w:spacing w:val="-2"/>
          <w:sz w:val="18"/>
        </w:rPr>
        <w:t>bottom_nav_menu</w:t>
      </w:r>
      <w:proofErr w:type="spellEnd"/>
      <w:r>
        <w:rPr>
          <w:rFonts w:ascii="Courier New"/>
          <w:spacing w:val="-2"/>
          <w:sz w:val="18"/>
        </w:rPr>
        <w:t xml:space="preserve">" </w:t>
      </w:r>
      <w:proofErr w:type="spellStart"/>
      <w:r>
        <w:rPr>
          <w:rFonts w:ascii="Courier New"/>
          <w:spacing w:val="-2"/>
          <w:sz w:val="18"/>
        </w:rPr>
        <w:t>app:labelVisibilityMode</w:t>
      </w:r>
      <w:proofErr w:type="spellEnd"/>
      <w:r>
        <w:rPr>
          <w:rFonts w:ascii="Courier New"/>
          <w:spacing w:val="-2"/>
          <w:sz w:val="18"/>
        </w:rPr>
        <w:t>="labeled"/&gt;</w:t>
      </w:r>
    </w:p>
    <w:p w14:paraId="223612FA" w14:textId="77777777" w:rsidR="003D76C2" w:rsidRDefault="003D76C2">
      <w:pPr>
        <w:pStyle w:val="BodyText"/>
        <w:spacing w:before="7"/>
        <w:rPr>
          <w:rFonts w:ascii="Courier New"/>
          <w:sz w:val="18"/>
        </w:rPr>
      </w:pPr>
    </w:p>
    <w:p w14:paraId="0F82D4E5" w14:textId="77777777" w:rsidR="003D76C2" w:rsidRDefault="00000000">
      <w:pPr>
        <w:spacing w:line="280" w:lineRule="atLeast"/>
        <w:ind w:left="2141" w:right="882" w:hanging="432"/>
        <w:rPr>
          <w:rFonts w:ascii="Courier New"/>
          <w:sz w:val="18"/>
        </w:rPr>
      </w:pPr>
      <w:r>
        <w:rPr>
          <w:rFonts w:ascii="Courier New"/>
          <w:spacing w:val="-2"/>
          <w:sz w:val="18"/>
        </w:rPr>
        <w:t>&lt;</w:t>
      </w:r>
      <w:proofErr w:type="spellStart"/>
      <w:r>
        <w:rPr>
          <w:rFonts w:ascii="Courier New"/>
          <w:spacing w:val="-2"/>
          <w:sz w:val="18"/>
        </w:rPr>
        <w:t>androidx.fragment.app.FragmentContainerView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nav_host_fragment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app:layout_constraintLeft_toLeftOf</w:t>
      </w:r>
      <w:proofErr w:type="spellEnd"/>
      <w:r>
        <w:rPr>
          <w:rFonts w:ascii="Courier New"/>
          <w:spacing w:val="-2"/>
          <w:sz w:val="18"/>
        </w:rPr>
        <w:t xml:space="preserve">="parent" </w:t>
      </w:r>
      <w:proofErr w:type="spellStart"/>
      <w:r>
        <w:rPr>
          <w:rFonts w:ascii="Courier New"/>
          <w:spacing w:val="-2"/>
          <w:sz w:val="18"/>
        </w:rPr>
        <w:t>app:layout_constraintRight_toRightOf</w:t>
      </w:r>
      <w:proofErr w:type="spellEnd"/>
      <w:r>
        <w:rPr>
          <w:rFonts w:ascii="Courier New"/>
          <w:spacing w:val="-2"/>
          <w:sz w:val="18"/>
        </w:rPr>
        <w:t xml:space="preserve">="parent" </w:t>
      </w:r>
      <w:proofErr w:type="spellStart"/>
      <w:r>
        <w:rPr>
          <w:rFonts w:ascii="Courier New"/>
          <w:spacing w:val="-2"/>
          <w:sz w:val="18"/>
        </w:rPr>
        <w:t>app:layout_constraintBottom_toTopOf</w:t>
      </w:r>
      <w:proofErr w:type="spellEnd"/>
      <w:r>
        <w:rPr>
          <w:rFonts w:ascii="Courier New"/>
          <w:spacing w:val="-2"/>
          <w:sz w:val="18"/>
        </w:rPr>
        <w:t>="@id/</w:t>
      </w:r>
      <w:proofErr w:type="spellStart"/>
      <w:r>
        <w:rPr>
          <w:rFonts w:ascii="Courier New"/>
          <w:spacing w:val="-2"/>
          <w:sz w:val="18"/>
        </w:rPr>
        <w:t>nav_view</w:t>
      </w:r>
      <w:proofErr w:type="spellEnd"/>
      <w:r>
        <w:rPr>
          <w:rFonts w:ascii="Courier New"/>
          <w:spacing w:val="-2"/>
          <w:sz w:val="18"/>
        </w:rPr>
        <w:t xml:space="preserve">" </w:t>
      </w:r>
      <w:proofErr w:type="spellStart"/>
      <w:r>
        <w:rPr>
          <w:rFonts w:ascii="Courier New"/>
          <w:spacing w:val="-2"/>
          <w:sz w:val="18"/>
        </w:rPr>
        <w:t>android:name</w:t>
      </w:r>
      <w:proofErr w:type="spellEnd"/>
      <w:r>
        <w:rPr>
          <w:rFonts w:ascii="Courier New"/>
          <w:spacing w:val="-2"/>
          <w:sz w:val="18"/>
        </w:rPr>
        <w:t>=</w:t>
      </w:r>
    </w:p>
    <w:p w14:paraId="292E0107" w14:textId="77777777" w:rsidR="003D76C2" w:rsidRDefault="00000000">
      <w:pPr>
        <w:spacing w:line="259" w:lineRule="auto"/>
        <w:ind w:left="2141" w:firstLine="216"/>
        <w:rPr>
          <w:rFonts w:ascii="Courier New"/>
          <w:sz w:val="18"/>
        </w:rPr>
      </w:pPr>
      <w:r>
        <w:rPr>
          <w:rFonts w:ascii="Courier New"/>
          <w:spacing w:val="-2"/>
          <w:sz w:val="18"/>
        </w:rPr>
        <w:t>"</w:t>
      </w:r>
      <w:proofErr w:type="spellStart"/>
      <w:r>
        <w:rPr>
          <w:rFonts w:ascii="Courier New"/>
          <w:spacing w:val="-2"/>
          <w:sz w:val="18"/>
        </w:rPr>
        <w:t>androidx.navigation.fragment.NavHostFragment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64EA26FB" w14:textId="77777777" w:rsidR="003D76C2" w:rsidRDefault="00000000">
      <w:pPr>
        <w:spacing w:before="56" w:line="328" w:lineRule="auto"/>
        <w:ind w:left="2141" w:right="2599"/>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app:defaultNavHost</w:t>
      </w:r>
      <w:proofErr w:type="spellEnd"/>
      <w:r>
        <w:rPr>
          <w:rFonts w:ascii="Courier New"/>
          <w:spacing w:val="-2"/>
          <w:sz w:val="18"/>
        </w:rPr>
        <w:t>="true"</w:t>
      </w:r>
    </w:p>
    <w:p w14:paraId="05E6694B" w14:textId="77777777" w:rsidR="003D76C2" w:rsidRDefault="003D76C2">
      <w:pPr>
        <w:spacing w:line="328" w:lineRule="auto"/>
        <w:rPr>
          <w:rFonts w:ascii="Courier New"/>
          <w:sz w:val="18"/>
        </w:rPr>
        <w:sectPr w:rsidR="003D76C2">
          <w:pgSz w:w="10800" w:h="13320"/>
          <w:pgMar w:top="1120" w:right="920" w:bottom="280" w:left="940" w:header="695" w:footer="0" w:gutter="0"/>
          <w:cols w:space="720"/>
        </w:sectPr>
      </w:pPr>
    </w:p>
    <w:p w14:paraId="73620A41" w14:textId="77777777" w:rsidR="003D76C2" w:rsidRDefault="003D76C2">
      <w:pPr>
        <w:pStyle w:val="BodyText"/>
        <w:spacing w:before="3"/>
        <w:rPr>
          <w:rFonts w:ascii="Courier New"/>
          <w:sz w:val="6"/>
        </w:rPr>
      </w:pPr>
    </w:p>
    <w:p w14:paraId="13305FAB"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629DCB93" wp14:editId="5A97C302">
                <wp:extent cx="5074920" cy="574675"/>
                <wp:effectExtent l="0" t="0" r="5080" b="0"/>
                <wp:docPr id="1260" name="docshapegroup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1261" name="docshape281"/>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2" name="docshape282"/>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3" name="docshape283"/>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1F469" w14:textId="77777777" w:rsidR="003D76C2" w:rsidRDefault="00000000">
                              <w:pPr>
                                <w:spacing w:before="40"/>
                                <w:ind w:left="466" w:right="745"/>
                                <w:jc w:val="center"/>
                                <w:rPr>
                                  <w:rFonts w:ascii="Courier New"/>
                                  <w:sz w:val="18"/>
                                </w:rPr>
                              </w:pPr>
                              <w:proofErr w:type="spellStart"/>
                              <w:r>
                                <w:rPr>
                                  <w:rFonts w:ascii="Courier New"/>
                                  <w:spacing w:val="-2"/>
                                  <w:sz w:val="18"/>
                                </w:rPr>
                                <w:t>app:navGraph</w:t>
                              </w:r>
                              <w:proofErr w:type="spellEnd"/>
                              <w:r>
                                <w:rPr>
                                  <w:rFonts w:ascii="Courier New"/>
                                  <w:spacing w:val="-2"/>
                                  <w:sz w:val="18"/>
                                </w:rPr>
                                <w:t>="@navigation/</w:t>
                              </w:r>
                              <w:proofErr w:type="spellStart"/>
                              <w:r>
                                <w:rPr>
                                  <w:rFonts w:ascii="Courier New"/>
                                  <w:spacing w:val="-2"/>
                                  <w:sz w:val="18"/>
                                </w:rPr>
                                <w:t>mobile_navigation</w:t>
                              </w:r>
                              <w:proofErr w:type="spellEnd"/>
                              <w:r>
                                <w:rPr>
                                  <w:rFonts w:ascii="Courier New"/>
                                  <w:spacing w:val="-2"/>
                                  <w:sz w:val="18"/>
                                </w:rPr>
                                <w:t>"</w:t>
                              </w:r>
                              <w:r>
                                <w:rPr>
                                  <w:rFonts w:ascii="Courier New"/>
                                  <w:spacing w:val="42"/>
                                  <w:sz w:val="18"/>
                                </w:rPr>
                                <w:t xml:space="preserve"> </w:t>
                              </w:r>
                              <w:r>
                                <w:rPr>
                                  <w:rFonts w:ascii="Courier New"/>
                                  <w:spacing w:val="-5"/>
                                  <w:sz w:val="18"/>
                                </w:rPr>
                                <w:t>/&gt;</w:t>
                              </w:r>
                            </w:p>
                            <w:p w14:paraId="08BA1D24" w14:textId="77777777" w:rsidR="003D76C2" w:rsidRDefault="003D76C2">
                              <w:pPr>
                                <w:rPr>
                                  <w:rFonts w:ascii="Courier New"/>
                                  <w:sz w:val="20"/>
                                </w:rPr>
                              </w:pPr>
                            </w:p>
                            <w:p w14:paraId="66FC9C02" w14:textId="77777777" w:rsidR="003D76C2" w:rsidRDefault="00000000">
                              <w:pPr>
                                <w:spacing w:before="130"/>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629DCB93" id="docshapegroup280" o:spid="_x0000_s1224"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">
                <v:rect id="docshape281" o:spid="_x0000_s1225"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" fillcolor="#f6f6f6" stroked="f">
                  <v:path arrowok="t"/>
                </v:rect>
                <v:shape id="docshape282" o:spid="_x0000_s1226"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" path="m7992,884l,884r,20l7992,904r,-20xm7992,l,,,20r7992,l7992,xe" fillcolor="#dadada" stroked="f">
                  <v:path arrowok="t" o:connecttype="custom" o:connectlocs="7992,884;0,884;0,904;7992,904;7992,884;7992,0;0,0;0,20;7992,20;7992,0" o:connectangles="0,0,0,0,0,0,0,0,0,0"/>
                </v:shape>
                <v:shape id="docshape283" o:spid="_x0000_s1227"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" filled="f" stroked="f">
                  <v:path arrowok="t"/>
                  <v:textbox inset="0,0,0,0">
                    <w:txbxContent>
                      <w:p w14:paraId="2271F469" w14:textId="77777777" w:rsidR="003D76C2" w:rsidRDefault="00000000">
                        <w:pPr>
                          <w:spacing w:before="40"/>
                          <w:ind w:left="466" w:right="745"/>
                          <w:jc w:val="center"/>
                          <w:rPr>
                            <w:rFonts w:ascii="Courier New"/>
                            <w:sz w:val="18"/>
                          </w:rPr>
                        </w:pPr>
                        <w:proofErr w:type="spellStart"/>
                        <w:r>
                          <w:rPr>
                            <w:rFonts w:ascii="Courier New"/>
                            <w:spacing w:val="-2"/>
                            <w:sz w:val="18"/>
                          </w:rPr>
                          <w:t>app:navGraph</w:t>
                        </w:r>
                        <w:proofErr w:type="spellEnd"/>
                        <w:r>
                          <w:rPr>
                            <w:rFonts w:ascii="Courier New"/>
                            <w:spacing w:val="-2"/>
                            <w:sz w:val="18"/>
                          </w:rPr>
                          <w:t>="@navigation/</w:t>
                        </w:r>
                        <w:proofErr w:type="spellStart"/>
                        <w:r>
                          <w:rPr>
                            <w:rFonts w:ascii="Courier New"/>
                            <w:spacing w:val="-2"/>
                            <w:sz w:val="18"/>
                          </w:rPr>
                          <w:t>mobile_navigation</w:t>
                        </w:r>
                        <w:proofErr w:type="spellEnd"/>
                        <w:r>
                          <w:rPr>
                            <w:rFonts w:ascii="Courier New"/>
                            <w:spacing w:val="-2"/>
                            <w:sz w:val="18"/>
                          </w:rPr>
                          <w:t>"</w:t>
                        </w:r>
                        <w:r>
                          <w:rPr>
                            <w:rFonts w:ascii="Courier New"/>
                            <w:spacing w:val="42"/>
                            <w:sz w:val="18"/>
                          </w:rPr>
                          <w:t xml:space="preserve"> </w:t>
                        </w:r>
                        <w:r>
                          <w:rPr>
                            <w:rFonts w:ascii="Courier New"/>
                            <w:spacing w:val="-5"/>
                            <w:sz w:val="18"/>
                          </w:rPr>
                          <w:t>/&gt;</w:t>
                        </w:r>
                      </w:p>
                      <w:p w14:paraId="08BA1D24" w14:textId="77777777" w:rsidR="003D76C2" w:rsidRDefault="003D76C2">
                        <w:pPr>
                          <w:rPr>
                            <w:rFonts w:ascii="Courier New"/>
                            <w:sz w:val="20"/>
                          </w:rPr>
                        </w:pPr>
                      </w:p>
                      <w:p w14:paraId="66FC9C02" w14:textId="77777777" w:rsidR="003D76C2" w:rsidRDefault="00000000">
                        <w:pPr>
                          <w:spacing w:before="130"/>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v:textbox>
                </v:shape>
                <w10:anchorlock/>
              </v:group>
            </w:pict>
          </mc:Fallback>
        </mc:AlternateContent>
      </w:r>
    </w:p>
    <w:p w14:paraId="41D2E6EE" w14:textId="77777777" w:rsidR="003D76C2" w:rsidRDefault="00000000">
      <w:pPr>
        <w:pStyle w:val="ListParagraph"/>
        <w:numPr>
          <w:ilvl w:val="0"/>
          <w:numId w:val="13"/>
        </w:numPr>
        <w:tabs>
          <w:tab w:val="left" w:pos="554"/>
        </w:tabs>
        <w:spacing w:before="37"/>
        <w:ind w:left="554"/>
        <w:jc w:val="left"/>
        <w:rPr>
          <w:sz w:val="20"/>
        </w:rPr>
      </w:pPr>
      <w:r>
        <w:rPr>
          <w:sz w:val="20"/>
        </w:rPr>
        <w:t>Then</w:t>
      </w:r>
      <w:r>
        <w:rPr>
          <w:spacing w:val="-6"/>
          <w:sz w:val="20"/>
        </w:rPr>
        <w:t xml:space="preserve"> </w:t>
      </w:r>
      <w:r>
        <w:rPr>
          <w:sz w:val="20"/>
        </w:rPr>
        <w:t>go</w:t>
      </w:r>
      <w:r>
        <w:rPr>
          <w:spacing w:val="-2"/>
          <w:sz w:val="20"/>
        </w:rPr>
        <w:t xml:space="preserve"> </w:t>
      </w:r>
      <w:r>
        <w:rPr>
          <w:sz w:val="20"/>
        </w:rPr>
        <w:t>back</w:t>
      </w:r>
      <w:r>
        <w:rPr>
          <w:spacing w:val="-2"/>
          <w:sz w:val="20"/>
        </w:rPr>
        <w:t xml:space="preserve"> </w:t>
      </w:r>
      <w:r>
        <w:rPr>
          <w:sz w:val="20"/>
        </w:rPr>
        <w:t>into</w:t>
      </w:r>
      <w:r>
        <w:rPr>
          <w:spacing w:val="-3"/>
          <w:sz w:val="20"/>
        </w:rPr>
        <w:t xml:space="preserve"> </w:t>
      </w:r>
      <w:proofErr w:type="spellStart"/>
      <w:r>
        <w:rPr>
          <w:rFonts w:ascii="Courier New"/>
          <w:b/>
        </w:rPr>
        <w:t>MainActivity</w:t>
      </w:r>
      <w:proofErr w:type="spellEnd"/>
      <w:r>
        <w:rPr>
          <w:rFonts w:ascii="Courier New"/>
          <w:b/>
          <w:spacing w:val="-80"/>
        </w:rPr>
        <w:t xml:space="preserve"> </w:t>
      </w:r>
      <w:r>
        <w:rPr>
          <w:sz w:val="20"/>
        </w:rPr>
        <w:t>and</w:t>
      </w:r>
      <w:r>
        <w:rPr>
          <w:spacing w:val="-3"/>
          <w:sz w:val="20"/>
        </w:rPr>
        <w:t xml:space="preserve"> </w:t>
      </w:r>
      <w:r>
        <w:rPr>
          <w:sz w:val="20"/>
        </w:rPr>
        <w:t>update</w:t>
      </w:r>
      <w:r>
        <w:rPr>
          <w:spacing w:val="-2"/>
          <w:sz w:val="20"/>
        </w:rPr>
        <w:t xml:space="preserve"> </w:t>
      </w:r>
      <w:r>
        <w:rPr>
          <w:sz w:val="20"/>
        </w:rPr>
        <w:t>it</w:t>
      </w:r>
      <w:r>
        <w:rPr>
          <w:spacing w:val="-2"/>
          <w:sz w:val="20"/>
        </w:rPr>
        <w:t xml:space="preserve"> </w:t>
      </w:r>
      <w:r>
        <w:rPr>
          <w:sz w:val="20"/>
        </w:rPr>
        <w:t>with</w:t>
      </w:r>
      <w:r>
        <w:rPr>
          <w:spacing w:val="-2"/>
          <w:sz w:val="20"/>
        </w:rPr>
        <w:t xml:space="preserve"> </w:t>
      </w:r>
      <w:r>
        <w:rPr>
          <w:sz w:val="20"/>
        </w:rPr>
        <w:t>the</w:t>
      </w:r>
      <w:r>
        <w:rPr>
          <w:spacing w:val="-2"/>
          <w:sz w:val="20"/>
        </w:rPr>
        <w:t xml:space="preserve"> </w:t>
      </w:r>
      <w:r>
        <w:rPr>
          <w:sz w:val="20"/>
        </w:rPr>
        <w:t>syntax</w:t>
      </w:r>
      <w:r>
        <w:rPr>
          <w:spacing w:val="-2"/>
          <w:sz w:val="20"/>
        </w:rPr>
        <w:t xml:space="preserve"> </w:t>
      </w:r>
      <w:r>
        <w:rPr>
          <w:spacing w:val="-4"/>
          <w:sz w:val="20"/>
        </w:rPr>
        <w:t>from</w:t>
      </w:r>
    </w:p>
    <w:p w14:paraId="52F2210F" w14:textId="77777777" w:rsidR="003D76C2" w:rsidRDefault="00000000">
      <w:pPr>
        <w:ind w:left="554"/>
        <w:rPr>
          <w:sz w:val="20"/>
        </w:rPr>
      </w:pPr>
      <w:r>
        <w:rPr>
          <w:i/>
          <w:sz w:val="20"/>
        </w:rPr>
        <w:t>Exercise</w:t>
      </w:r>
      <w:r>
        <w:rPr>
          <w:i/>
          <w:spacing w:val="-5"/>
          <w:sz w:val="20"/>
        </w:rPr>
        <w:t xml:space="preserve"> </w:t>
      </w:r>
      <w:r>
        <w:rPr>
          <w:i/>
          <w:sz w:val="20"/>
        </w:rPr>
        <w:t>4.02</w:t>
      </w:r>
      <w:r>
        <w:rPr>
          <w:sz w:val="20"/>
        </w:rPr>
        <w:t>:</w:t>
      </w:r>
      <w:r>
        <w:rPr>
          <w:spacing w:val="-4"/>
          <w:sz w:val="20"/>
        </w:rPr>
        <w:t xml:space="preserve"> </w:t>
      </w:r>
      <w:r>
        <w:rPr>
          <w:i/>
          <w:sz w:val="20"/>
        </w:rPr>
        <w:t>Adding</w:t>
      </w:r>
      <w:r>
        <w:rPr>
          <w:i/>
          <w:spacing w:val="-5"/>
          <w:sz w:val="20"/>
        </w:rPr>
        <w:t xml:space="preserve"> </w:t>
      </w:r>
      <w:r>
        <w:rPr>
          <w:i/>
          <w:sz w:val="20"/>
        </w:rPr>
        <w:t>Bottom</w:t>
      </w:r>
      <w:r>
        <w:rPr>
          <w:i/>
          <w:spacing w:val="-5"/>
          <w:sz w:val="20"/>
        </w:rPr>
        <w:t xml:space="preserve"> </w:t>
      </w:r>
      <w:r>
        <w:rPr>
          <w:i/>
          <w:sz w:val="20"/>
        </w:rPr>
        <w:t>Navigation</w:t>
      </w:r>
      <w:r>
        <w:rPr>
          <w:i/>
          <w:spacing w:val="-5"/>
          <w:sz w:val="20"/>
        </w:rPr>
        <w:t xml:space="preserve"> </w:t>
      </w:r>
      <w:r>
        <w:rPr>
          <w:i/>
          <w:sz w:val="20"/>
        </w:rPr>
        <w:t>to</w:t>
      </w:r>
      <w:r>
        <w:rPr>
          <w:i/>
          <w:spacing w:val="-5"/>
          <w:sz w:val="20"/>
        </w:rPr>
        <w:t xml:space="preserve"> </w:t>
      </w:r>
      <w:r>
        <w:rPr>
          <w:i/>
          <w:sz w:val="20"/>
        </w:rPr>
        <w:t>Your</w:t>
      </w:r>
      <w:r>
        <w:rPr>
          <w:i/>
          <w:spacing w:val="-3"/>
          <w:sz w:val="20"/>
        </w:rPr>
        <w:t xml:space="preserve"> </w:t>
      </w:r>
      <w:r>
        <w:rPr>
          <w:i/>
          <w:spacing w:val="-4"/>
          <w:sz w:val="20"/>
        </w:rPr>
        <w:t>App</w:t>
      </w:r>
      <w:r>
        <w:rPr>
          <w:spacing w:val="-4"/>
          <w:sz w:val="20"/>
        </w:rPr>
        <w:t>:</w:t>
      </w:r>
    </w:p>
    <w:p w14:paraId="2DEB2C2B" w14:textId="77777777" w:rsidR="003D76C2" w:rsidRDefault="00D51F7C">
      <w:pPr>
        <w:spacing w:before="212"/>
        <w:ind w:left="557"/>
        <w:rPr>
          <w:rFonts w:ascii="Courier New"/>
          <w:sz w:val="18"/>
        </w:rPr>
      </w:pPr>
      <w:r>
        <w:rPr>
          <w:noProof/>
        </w:rPr>
        <mc:AlternateContent>
          <mc:Choice Requires="wpg">
            <w:drawing>
              <wp:anchor distT="0" distB="0" distL="114300" distR="114300" simplePos="0" relativeHeight="483671040" behindDoc="1" locked="0" layoutInCell="1" allowOverlap="1" wp14:anchorId="0B210031" wp14:editId="0C1110D3">
                <wp:simplePos x="0" y="0"/>
                <wp:positionH relativeFrom="page">
                  <wp:posOffset>662940</wp:posOffset>
                </wp:positionH>
                <wp:positionV relativeFrom="paragraph">
                  <wp:posOffset>96520</wp:posOffset>
                </wp:positionV>
                <wp:extent cx="5074920" cy="6086475"/>
                <wp:effectExtent l="0" t="0" r="5080" b="0"/>
                <wp:wrapNone/>
                <wp:docPr id="1257" name="docshapegroup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086475"/>
                          <a:chOff x="1044" y="152"/>
                          <a:chExt cx="7992" cy="9585"/>
                        </a:xfrm>
                      </wpg:grpSpPr>
                      <wps:wsp>
                        <wps:cNvPr id="1258" name="docshape285"/>
                        <wps:cNvSpPr>
                          <a:spLocks/>
                        </wps:cNvSpPr>
                        <wps:spPr bwMode="auto">
                          <a:xfrm>
                            <a:off x="1044" y="161"/>
                            <a:ext cx="7992" cy="9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9" name="docshape286"/>
                        <wps:cNvSpPr>
                          <a:spLocks/>
                        </wps:cNvSpPr>
                        <wps:spPr bwMode="auto">
                          <a:xfrm>
                            <a:off x="1044" y="151"/>
                            <a:ext cx="7992" cy="9585"/>
                          </a:xfrm>
                          <a:custGeom>
                            <a:avLst/>
                            <a:gdLst>
                              <a:gd name="T0" fmla="+- 0 9036 1044"/>
                              <a:gd name="T1" fmla="*/ T0 w 7992"/>
                              <a:gd name="T2" fmla="+- 0 9716 152"/>
                              <a:gd name="T3" fmla="*/ 9716 h 9585"/>
                              <a:gd name="T4" fmla="+- 0 1044 1044"/>
                              <a:gd name="T5" fmla="*/ T4 w 7992"/>
                              <a:gd name="T6" fmla="+- 0 9716 152"/>
                              <a:gd name="T7" fmla="*/ 9716 h 9585"/>
                              <a:gd name="T8" fmla="+- 0 1044 1044"/>
                              <a:gd name="T9" fmla="*/ T8 w 7992"/>
                              <a:gd name="T10" fmla="+- 0 9736 152"/>
                              <a:gd name="T11" fmla="*/ 9736 h 9585"/>
                              <a:gd name="T12" fmla="+- 0 9036 1044"/>
                              <a:gd name="T13" fmla="*/ T12 w 7992"/>
                              <a:gd name="T14" fmla="+- 0 9736 152"/>
                              <a:gd name="T15" fmla="*/ 9736 h 9585"/>
                              <a:gd name="T16" fmla="+- 0 9036 1044"/>
                              <a:gd name="T17" fmla="*/ T16 w 7992"/>
                              <a:gd name="T18" fmla="+- 0 9716 152"/>
                              <a:gd name="T19" fmla="*/ 9716 h 9585"/>
                              <a:gd name="T20" fmla="+- 0 9036 1044"/>
                              <a:gd name="T21" fmla="*/ T20 w 7992"/>
                              <a:gd name="T22" fmla="+- 0 152 152"/>
                              <a:gd name="T23" fmla="*/ 152 h 9585"/>
                              <a:gd name="T24" fmla="+- 0 1044 1044"/>
                              <a:gd name="T25" fmla="*/ T24 w 7992"/>
                              <a:gd name="T26" fmla="+- 0 152 152"/>
                              <a:gd name="T27" fmla="*/ 152 h 9585"/>
                              <a:gd name="T28" fmla="+- 0 1044 1044"/>
                              <a:gd name="T29" fmla="*/ T28 w 7992"/>
                              <a:gd name="T30" fmla="+- 0 172 152"/>
                              <a:gd name="T31" fmla="*/ 172 h 9585"/>
                              <a:gd name="T32" fmla="+- 0 9036 1044"/>
                              <a:gd name="T33" fmla="*/ T32 w 7992"/>
                              <a:gd name="T34" fmla="+- 0 172 152"/>
                              <a:gd name="T35" fmla="*/ 172 h 9585"/>
                              <a:gd name="T36" fmla="+- 0 9036 1044"/>
                              <a:gd name="T37" fmla="*/ T36 w 7992"/>
                              <a:gd name="T38" fmla="+- 0 152 152"/>
                              <a:gd name="T39" fmla="*/ 152 h 9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585">
                                <a:moveTo>
                                  <a:pt x="7992" y="9564"/>
                                </a:moveTo>
                                <a:lnTo>
                                  <a:pt x="0" y="9564"/>
                                </a:lnTo>
                                <a:lnTo>
                                  <a:pt x="0" y="9584"/>
                                </a:lnTo>
                                <a:lnTo>
                                  <a:pt x="7992" y="9584"/>
                                </a:lnTo>
                                <a:lnTo>
                                  <a:pt x="7992" y="9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02552A" id="docshapegroup284" o:spid="_x0000_s1026" style="position:absolute;margin-left:52.2pt;margin-top:7.6pt;width:399.6pt;height:479.25pt;z-index:-19645440;mso-position-horizontal-relative:page" coordorigin="1044,152" coordsize="7992,9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">
                <v:rect id="docshape285" o:spid="_x0000_s1027" style="position:absolute;left:1044;top:161;width:7992;height:9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" fillcolor="#f6f6f6" stroked="f">
                  <v:path arrowok="t"/>
                </v:rect>
                <v:shape id="docshape286" o:spid="_x0000_s1028" style="position:absolute;left:1044;top:151;width:7992;height:9585;visibility:visible;mso-wrap-style:square;v-text-anchor:top" coordsize="7992,9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" path="m7992,9564l,9564r,20l7992,9584r,-20xm7992,l,,,20r7992,l7992,xe" fillcolor="#dadada" stroked="f">
                  <v:path arrowok="t" o:connecttype="custom" o:connectlocs="7992,9716;0,9716;0,9736;7992,9736;7992,9716;7992,152;0,152;0,172;7992,172;7992,152" o:connectangles="0,0,0,0,0,0,0,0,0,0"/>
                </v:shape>
                <w10:wrap anchorx="page"/>
              </v:group>
            </w:pict>
          </mc:Fallback>
        </mc:AlternateContent>
      </w:r>
      <w:r w:rsidR="00CC7617">
        <w:rPr>
          <w:rFonts w:ascii="Courier New"/>
          <w:sz w:val="18"/>
        </w:rPr>
        <w:t>package</w:t>
      </w:r>
      <w:r w:rsidR="00CC7617">
        <w:rPr>
          <w:rFonts w:ascii="Courier New"/>
          <w:spacing w:val="-7"/>
          <w:sz w:val="18"/>
        </w:rPr>
        <w:t xml:space="preserve"> </w:t>
      </w:r>
      <w:proofErr w:type="spellStart"/>
      <w:r w:rsidR="00CC7617">
        <w:rPr>
          <w:rFonts w:ascii="Courier New"/>
          <w:spacing w:val="-2"/>
          <w:sz w:val="18"/>
        </w:rPr>
        <w:t>com.example.navigationactivity</w:t>
      </w:r>
      <w:proofErr w:type="spellEnd"/>
    </w:p>
    <w:p w14:paraId="320A40CB" w14:textId="77777777" w:rsidR="003D76C2" w:rsidRDefault="003D76C2">
      <w:pPr>
        <w:pStyle w:val="BodyText"/>
        <w:rPr>
          <w:rFonts w:ascii="Courier New"/>
        </w:rPr>
      </w:pPr>
    </w:p>
    <w:p w14:paraId="4E64770C" w14:textId="77777777" w:rsidR="003D76C2" w:rsidRDefault="00000000">
      <w:pPr>
        <w:spacing w:before="129"/>
        <w:ind w:left="557"/>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android.os.Bundle</w:t>
      </w:r>
      <w:proofErr w:type="spellEnd"/>
    </w:p>
    <w:p w14:paraId="7F37F640" w14:textId="77777777" w:rsidR="003D76C2" w:rsidRDefault="00000000">
      <w:pPr>
        <w:spacing w:before="76"/>
        <w:ind w:left="557"/>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androidx.appcompat.app.AppCompatActivity</w:t>
      </w:r>
      <w:proofErr w:type="spellEnd"/>
    </w:p>
    <w:p w14:paraId="20EEEEDC" w14:textId="77777777" w:rsidR="003D76C2" w:rsidRDefault="00000000">
      <w:pPr>
        <w:spacing w:before="76"/>
        <w:ind w:left="557"/>
        <w:rPr>
          <w:rFonts w:ascii="Courier New"/>
          <w:sz w:val="18"/>
        </w:rPr>
      </w:pPr>
      <w:r>
        <w:rPr>
          <w:rFonts w:ascii="Courier New"/>
          <w:sz w:val="18"/>
        </w:rPr>
        <w:t>import</w:t>
      </w:r>
      <w:r>
        <w:rPr>
          <w:rFonts w:ascii="Courier New"/>
          <w:spacing w:val="-6"/>
          <w:sz w:val="18"/>
        </w:rPr>
        <w:t xml:space="preserve"> </w:t>
      </w:r>
      <w:proofErr w:type="spellStart"/>
      <w:r>
        <w:rPr>
          <w:rFonts w:ascii="Courier New"/>
          <w:spacing w:val="-2"/>
          <w:sz w:val="18"/>
        </w:rPr>
        <w:t>androidx.navigation.findNavController</w:t>
      </w:r>
      <w:proofErr w:type="spellEnd"/>
    </w:p>
    <w:p w14:paraId="094E4046" w14:textId="77777777" w:rsidR="003D76C2" w:rsidRDefault="00000000">
      <w:pPr>
        <w:spacing w:before="76" w:line="328" w:lineRule="auto"/>
        <w:ind w:left="557" w:right="2599"/>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androidx.navigation.fragment.NavHostFragment</w:t>
      </w:r>
      <w:proofErr w:type="spellEnd"/>
      <w:r>
        <w:rPr>
          <w:rFonts w:ascii="Courier New"/>
          <w:sz w:val="18"/>
        </w:rPr>
        <w:t xml:space="preserve"> import </w:t>
      </w:r>
      <w:proofErr w:type="spellStart"/>
      <w:r>
        <w:rPr>
          <w:rFonts w:ascii="Courier New"/>
          <w:sz w:val="18"/>
        </w:rPr>
        <w:t>androidx.navigation.ui.AppBarConfiguration</w:t>
      </w:r>
      <w:proofErr w:type="spellEnd"/>
      <w:r>
        <w:rPr>
          <w:rFonts w:ascii="Courier New"/>
          <w:sz w:val="18"/>
        </w:rPr>
        <w:t xml:space="preserve"> import </w:t>
      </w:r>
      <w:proofErr w:type="spellStart"/>
      <w:r>
        <w:rPr>
          <w:rFonts w:ascii="Courier New"/>
          <w:sz w:val="18"/>
        </w:rPr>
        <w:t>androidx.navigation.ui.navigateUp</w:t>
      </w:r>
      <w:proofErr w:type="spellEnd"/>
    </w:p>
    <w:p w14:paraId="1A046272" w14:textId="77777777" w:rsidR="003D76C2" w:rsidRDefault="00000000">
      <w:pPr>
        <w:spacing w:before="2" w:line="328" w:lineRule="auto"/>
        <w:ind w:left="557" w:right="1684"/>
        <w:rPr>
          <w:rFonts w:ascii="Courier New"/>
          <w:sz w:val="18"/>
        </w:rPr>
      </w:pPr>
      <w:r>
        <w:rPr>
          <w:rFonts w:ascii="Courier New"/>
          <w:sz w:val="18"/>
        </w:rPr>
        <w:t>import</w:t>
      </w:r>
      <w:r>
        <w:rPr>
          <w:rFonts w:ascii="Courier New"/>
          <w:spacing w:val="-29"/>
          <w:sz w:val="18"/>
        </w:rPr>
        <w:t xml:space="preserve"> </w:t>
      </w:r>
      <w:proofErr w:type="spellStart"/>
      <w:r>
        <w:rPr>
          <w:rFonts w:ascii="Courier New"/>
          <w:sz w:val="18"/>
        </w:rPr>
        <w:t>androidx.navigation.ui.setupActionBarWithNavController</w:t>
      </w:r>
      <w:proofErr w:type="spellEnd"/>
      <w:r>
        <w:rPr>
          <w:rFonts w:ascii="Courier New"/>
          <w:sz w:val="18"/>
        </w:rPr>
        <w:t xml:space="preserve"> import </w:t>
      </w:r>
      <w:proofErr w:type="spellStart"/>
      <w:r>
        <w:rPr>
          <w:rFonts w:ascii="Courier New"/>
          <w:sz w:val="18"/>
        </w:rPr>
        <w:t>androidx.navigation.ui.setupWithNavController</w:t>
      </w:r>
      <w:proofErr w:type="spellEnd"/>
    </w:p>
    <w:p w14:paraId="35417EEA" w14:textId="77777777" w:rsidR="003D76C2" w:rsidRDefault="00000000">
      <w:pPr>
        <w:spacing w:before="2" w:line="202" w:lineRule="exact"/>
        <w:ind w:left="557"/>
        <w:rPr>
          <w:rFonts w:ascii="Courier New"/>
          <w:sz w:val="18"/>
        </w:rPr>
      </w:pPr>
      <w:r>
        <w:rPr>
          <w:rFonts w:ascii="Courier New"/>
          <w:sz w:val="18"/>
        </w:rPr>
        <w:t>import</w:t>
      </w:r>
      <w:r>
        <w:rPr>
          <w:rFonts w:ascii="Courier New"/>
          <w:spacing w:val="-8"/>
          <w:sz w:val="18"/>
        </w:rPr>
        <w:t xml:space="preserve"> </w:t>
      </w:r>
      <w:proofErr w:type="spellStart"/>
      <w:r>
        <w:rPr>
          <w:rFonts w:ascii="Courier New"/>
          <w:spacing w:val="-2"/>
          <w:sz w:val="18"/>
        </w:rPr>
        <w:t>com.google.android.material.bottomnavigation</w:t>
      </w:r>
      <w:proofErr w:type="spellEnd"/>
    </w:p>
    <w:p w14:paraId="2CAEA622" w14:textId="77777777" w:rsidR="003D76C2" w:rsidRDefault="00000000">
      <w:pPr>
        <w:spacing w:line="202" w:lineRule="exact"/>
        <w:ind w:left="773"/>
        <w:rPr>
          <w:rFonts w:ascii="Courier New"/>
          <w:sz w:val="18"/>
        </w:rPr>
      </w:pPr>
      <w:r>
        <w:rPr>
          <w:rFonts w:ascii="Courier New"/>
          <w:spacing w:val="-2"/>
          <w:sz w:val="18"/>
        </w:rPr>
        <w:t>.</w:t>
      </w:r>
      <w:proofErr w:type="spellStart"/>
      <w:r>
        <w:rPr>
          <w:rFonts w:ascii="Courier New"/>
          <w:spacing w:val="-2"/>
          <w:sz w:val="18"/>
        </w:rPr>
        <w:t>BottomNavigationView</w:t>
      </w:r>
      <w:proofErr w:type="spellEnd"/>
    </w:p>
    <w:p w14:paraId="432838FF" w14:textId="77777777" w:rsidR="003D76C2" w:rsidRDefault="003D76C2">
      <w:pPr>
        <w:pStyle w:val="BodyText"/>
        <w:spacing w:before="1"/>
        <w:rPr>
          <w:rFonts w:ascii="Courier New"/>
          <w:sz w:val="26"/>
        </w:rPr>
      </w:pPr>
    </w:p>
    <w:p w14:paraId="791F75E2" w14:textId="77777777" w:rsidR="003D76C2" w:rsidRDefault="00000000">
      <w:pPr>
        <w:ind w:left="557"/>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46FA6AD8" w14:textId="77777777" w:rsidR="003D76C2" w:rsidRDefault="003D76C2">
      <w:pPr>
        <w:pStyle w:val="BodyText"/>
        <w:rPr>
          <w:rFonts w:ascii="Courier New"/>
        </w:rPr>
      </w:pPr>
    </w:p>
    <w:p w14:paraId="0FE1B12B" w14:textId="77777777" w:rsidR="003D76C2" w:rsidRDefault="00000000">
      <w:pPr>
        <w:spacing w:before="130" w:line="202" w:lineRule="exact"/>
        <w:ind w:left="989"/>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lateinit</w:t>
      </w:r>
      <w:proofErr w:type="spellEnd"/>
      <w:r>
        <w:rPr>
          <w:rFonts w:ascii="Courier New"/>
          <w:spacing w:val="-6"/>
          <w:sz w:val="18"/>
        </w:rPr>
        <w:t xml:space="preserve"> </w:t>
      </w:r>
      <w:r>
        <w:rPr>
          <w:rFonts w:ascii="Courier New"/>
          <w:sz w:val="18"/>
        </w:rPr>
        <w:t>var</w:t>
      </w:r>
      <w:r>
        <w:rPr>
          <w:rFonts w:ascii="Courier New"/>
          <w:spacing w:val="-6"/>
          <w:sz w:val="18"/>
        </w:rPr>
        <w:t xml:space="preserve"> </w:t>
      </w:r>
      <w:proofErr w:type="spellStart"/>
      <w:r>
        <w:rPr>
          <w:rFonts w:ascii="Courier New"/>
          <w:spacing w:val="-2"/>
          <w:sz w:val="18"/>
        </w:rPr>
        <w:t>appBarConfiguration</w:t>
      </w:r>
      <w:proofErr w:type="spellEnd"/>
      <w:r>
        <w:rPr>
          <w:rFonts w:ascii="Courier New"/>
          <w:spacing w:val="-2"/>
          <w:sz w:val="18"/>
        </w:rPr>
        <w:t>:</w:t>
      </w:r>
    </w:p>
    <w:p w14:paraId="60568A26" w14:textId="77777777" w:rsidR="003D76C2" w:rsidRDefault="00000000">
      <w:pPr>
        <w:spacing w:line="202" w:lineRule="exact"/>
        <w:ind w:left="1205"/>
        <w:rPr>
          <w:rFonts w:ascii="Courier New"/>
          <w:sz w:val="18"/>
        </w:rPr>
      </w:pPr>
      <w:proofErr w:type="spellStart"/>
      <w:r>
        <w:rPr>
          <w:rFonts w:ascii="Courier New"/>
          <w:spacing w:val="-2"/>
          <w:sz w:val="18"/>
        </w:rPr>
        <w:t>AppBarConfiguration</w:t>
      </w:r>
      <w:proofErr w:type="spellEnd"/>
    </w:p>
    <w:p w14:paraId="72FEB13D" w14:textId="77777777" w:rsidR="003D76C2" w:rsidRDefault="003D76C2">
      <w:pPr>
        <w:pStyle w:val="BodyText"/>
        <w:spacing w:before="1"/>
        <w:rPr>
          <w:rFonts w:ascii="Courier New"/>
          <w:sz w:val="26"/>
        </w:rPr>
      </w:pPr>
    </w:p>
    <w:p w14:paraId="2FE25E68" w14:textId="77777777" w:rsidR="003D76C2" w:rsidRDefault="00000000">
      <w:pPr>
        <w:spacing w:line="328" w:lineRule="auto"/>
        <w:ind w:left="1421"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1A4C8F54" w14:textId="77777777" w:rsidR="003D76C2" w:rsidRDefault="003D76C2">
      <w:pPr>
        <w:pStyle w:val="BodyText"/>
        <w:spacing w:before="10"/>
        <w:rPr>
          <w:rFonts w:ascii="Courier New"/>
          <w:sz w:val="24"/>
        </w:rPr>
      </w:pPr>
    </w:p>
    <w:p w14:paraId="0623514D" w14:textId="77777777" w:rsidR="003D76C2" w:rsidRDefault="00000000">
      <w:pPr>
        <w:spacing w:line="202" w:lineRule="exact"/>
        <w:ind w:left="1421"/>
        <w:rPr>
          <w:rFonts w:ascii="Courier New"/>
          <w:sz w:val="18"/>
        </w:rPr>
      </w:pP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navHostFragment</w:t>
      </w:r>
      <w:proofErr w:type="spellEnd"/>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supportFragmentManager</w:t>
      </w:r>
      <w:proofErr w:type="spellEnd"/>
    </w:p>
    <w:p w14:paraId="13F2AAE7" w14:textId="77777777" w:rsidR="003D76C2" w:rsidRDefault="00000000">
      <w:pPr>
        <w:spacing w:line="200" w:lineRule="exact"/>
        <w:ind w:left="1637"/>
        <w:rPr>
          <w:rFonts w:ascii="Courier New"/>
          <w:sz w:val="18"/>
        </w:rPr>
      </w:pPr>
      <w:r>
        <w:rPr>
          <w:rFonts w:ascii="Courier New"/>
          <w:spacing w:val="-5"/>
          <w:sz w:val="18"/>
        </w:rPr>
        <w:t>.</w:t>
      </w:r>
      <w:proofErr w:type="spellStart"/>
      <w:r>
        <w:rPr>
          <w:rFonts w:ascii="Courier New"/>
          <w:spacing w:val="-5"/>
          <w:sz w:val="18"/>
        </w:rPr>
        <w:t>findFragmentById</w:t>
      </w:r>
      <w:proofErr w:type="spellEnd"/>
      <w:r>
        <w:rPr>
          <w:rFonts w:ascii="Courier New"/>
          <w:spacing w:val="-5"/>
          <w:sz w:val="18"/>
        </w:rPr>
        <w:t>(</w:t>
      </w:r>
      <w:proofErr w:type="spellStart"/>
      <w:r>
        <w:rPr>
          <w:rFonts w:ascii="Courier New"/>
          <w:spacing w:val="-5"/>
          <w:sz w:val="18"/>
        </w:rPr>
        <w:t>R.id.nav_host_fragment</w:t>
      </w:r>
      <w:proofErr w:type="spellEnd"/>
      <w:r>
        <w:rPr>
          <w:rFonts w:ascii="Courier New"/>
          <w:spacing w:val="-5"/>
          <w:sz w:val="18"/>
        </w:rPr>
        <w:t>)</w:t>
      </w:r>
      <w:r>
        <w:rPr>
          <w:rFonts w:ascii="Courier New"/>
          <w:spacing w:val="31"/>
          <w:sz w:val="18"/>
        </w:rPr>
        <w:t xml:space="preserve"> </w:t>
      </w:r>
      <w:r>
        <w:rPr>
          <w:rFonts w:ascii="Courier New"/>
          <w:spacing w:val="-5"/>
          <w:sz w:val="18"/>
        </w:rPr>
        <w:t>as</w:t>
      </w:r>
    </w:p>
    <w:p w14:paraId="5F930EAC" w14:textId="77777777" w:rsidR="003D76C2" w:rsidRDefault="00000000">
      <w:pPr>
        <w:spacing w:line="202" w:lineRule="exact"/>
        <w:ind w:left="1853"/>
        <w:rPr>
          <w:rFonts w:ascii="Courier New"/>
          <w:sz w:val="18"/>
        </w:rPr>
      </w:pPr>
      <w:proofErr w:type="spellStart"/>
      <w:r>
        <w:rPr>
          <w:rFonts w:ascii="Courier New"/>
          <w:spacing w:val="-2"/>
          <w:sz w:val="18"/>
        </w:rPr>
        <w:t>NavHostFragment</w:t>
      </w:r>
      <w:proofErr w:type="spellEnd"/>
    </w:p>
    <w:p w14:paraId="27A6C383" w14:textId="77777777" w:rsidR="003D76C2" w:rsidRDefault="00000000">
      <w:pPr>
        <w:spacing w:before="97"/>
        <w:ind w:left="1421"/>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navController</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navHostFragment.navController</w:t>
      </w:r>
      <w:proofErr w:type="spellEnd"/>
    </w:p>
    <w:p w14:paraId="43A74910" w14:textId="77777777" w:rsidR="003D76C2" w:rsidRDefault="003D76C2">
      <w:pPr>
        <w:pStyle w:val="BodyText"/>
        <w:spacing w:before="6"/>
        <w:rPr>
          <w:rFonts w:ascii="Courier New"/>
          <w:sz w:val="22"/>
        </w:rPr>
      </w:pPr>
    </w:p>
    <w:p w14:paraId="03AAC7CD" w14:textId="77777777" w:rsidR="003D76C2" w:rsidRDefault="00000000">
      <w:pPr>
        <w:spacing w:before="24" w:line="280" w:lineRule="atLeast"/>
        <w:ind w:left="1853" w:right="1684" w:hanging="432"/>
        <w:rPr>
          <w:rFonts w:ascii="Courier New"/>
          <w:sz w:val="18"/>
        </w:rPr>
      </w:pPr>
      <w:proofErr w:type="spellStart"/>
      <w:r>
        <w:rPr>
          <w:rFonts w:ascii="Courier New"/>
          <w:spacing w:val="-2"/>
          <w:sz w:val="18"/>
        </w:rPr>
        <w:t>appBarConfiguration</w:t>
      </w:r>
      <w:proofErr w:type="spellEnd"/>
      <w:r>
        <w:rPr>
          <w:rFonts w:ascii="Courier New"/>
          <w:spacing w:val="-6"/>
          <w:sz w:val="18"/>
        </w:rPr>
        <w:t xml:space="preserve"> </w:t>
      </w:r>
      <w:r>
        <w:rPr>
          <w:rFonts w:ascii="Courier New"/>
          <w:spacing w:val="-2"/>
          <w:sz w:val="18"/>
        </w:rPr>
        <w:t>=</w:t>
      </w:r>
      <w:r>
        <w:rPr>
          <w:rFonts w:ascii="Courier New"/>
          <w:spacing w:val="-6"/>
          <w:sz w:val="18"/>
        </w:rPr>
        <w:t xml:space="preserve"> </w:t>
      </w:r>
      <w:proofErr w:type="spellStart"/>
      <w:r>
        <w:rPr>
          <w:rFonts w:ascii="Courier New"/>
          <w:spacing w:val="-2"/>
          <w:sz w:val="18"/>
        </w:rPr>
        <w:t>AppBarConfiguration</w:t>
      </w:r>
      <w:proofErr w:type="spellEnd"/>
      <w:r>
        <w:rPr>
          <w:rFonts w:ascii="Courier New"/>
          <w:spacing w:val="-2"/>
          <w:sz w:val="18"/>
        </w:rPr>
        <w:t>(</w:t>
      </w:r>
      <w:proofErr w:type="spellStart"/>
      <w:r>
        <w:rPr>
          <w:rFonts w:ascii="Courier New"/>
          <w:spacing w:val="-2"/>
          <w:sz w:val="18"/>
        </w:rPr>
        <w:t>setOf</w:t>
      </w:r>
      <w:proofErr w:type="spellEnd"/>
      <w:r>
        <w:rPr>
          <w:rFonts w:ascii="Courier New"/>
          <w:spacing w:val="-2"/>
          <w:sz w:val="18"/>
        </w:rPr>
        <w:t xml:space="preserve">( </w:t>
      </w:r>
      <w:proofErr w:type="spellStart"/>
      <w:r>
        <w:rPr>
          <w:rFonts w:ascii="Courier New"/>
          <w:spacing w:val="-2"/>
          <w:sz w:val="18"/>
        </w:rPr>
        <w:t>R.id.nav_home</w:t>
      </w:r>
      <w:proofErr w:type="spellEnd"/>
      <w:r>
        <w:rPr>
          <w:rFonts w:ascii="Courier New"/>
          <w:spacing w:val="-2"/>
          <w:sz w:val="18"/>
        </w:rPr>
        <w:t>,</w:t>
      </w:r>
      <w:r>
        <w:rPr>
          <w:rFonts w:ascii="Courier New"/>
          <w:spacing w:val="-27"/>
          <w:sz w:val="18"/>
        </w:rPr>
        <w:t xml:space="preserve"> </w:t>
      </w:r>
      <w:proofErr w:type="spellStart"/>
      <w:r>
        <w:rPr>
          <w:rFonts w:ascii="Courier New"/>
          <w:spacing w:val="-2"/>
          <w:sz w:val="18"/>
        </w:rPr>
        <w:t>R.id.nav_account</w:t>
      </w:r>
      <w:proofErr w:type="spellEnd"/>
      <w:r>
        <w:rPr>
          <w:rFonts w:ascii="Courier New"/>
          <w:spacing w:val="-2"/>
          <w:sz w:val="18"/>
        </w:rPr>
        <w:t>,</w:t>
      </w:r>
      <w:r>
        <w:rPr>
          <w:rFonts w:ascii="Courier New"/>
          <w:spacing w:val="-25"/>
          <w:sz w:val="18"/>
        </w:rPr>
        <w:t xml:space="preserve"> </w:t>
      </w:r>
      <w:proofErr w:type="spellStart"/>
      <w:r>
        <w:rPr>
          <w:rFonts w:ascii="Courier New"/>
          <w:spacing w:val="-2"/>
          <w:sz w:val="18"/>
        </w:rPr>
        <w:t>R.id.nav_profile</w:t>
      </w:r>
      <w:proofErr w:type="spellEnd"/>
      <w:r>
        <w:rPr>
          <w:rFonts w:ascii="Courier New"/>
          <w:spacing w:val="-2"/>
          <w:sz w:val="18"/>
        </w:rPr>
        <w:t>,</w:t>
      </w:r>
    </w:p>
    <w:p w14:paraId="49BFC6E8" w14:textId="77777777" w:rsidR="003D76C2" w:rsidRDefault="00000000">
      <w:pPr>
        <w:spacing w:line="259" w:lineRule="auto"/>
        <w:ind w:left="1421" w:firstLine="648"/>
        <w:rPr>
          <w:rFonts w:ascii="Courier New"/>
          <w:sz w:val="18"/>
        </w:rPr>
      </w:pPr>
      <w:proofErr w:type="spellStart"/>
      <w:r>
        <w:rPr>
          <w:rFonts w:ascii="Courier New"/>
          <w:spacing w:val="-2"/>
          <w:sz w:val="18"/>
        </w:rPr>
        <w:t>R.id.nav_mysports</w:t>
      </w:r>
      <w:proofErr w:type="spellEnd"/>
      <w:r>
        <w:rPr>
          <w:rFonts w:ascii="Courier New"/>
          <w:spacing w:val="-2"/>
          <w:sz w:val="18"/>
        </w:rPr>
        <w:t xml:space="preserve">)) </w:t>
      </w:r>
      <w:proofErr w:type="spellStart"/>
      <w:r>
        <w:rPr>
          <w:rFonts w:ascii="Courier New"/>
          <w:spacing w:val="-2"/>
          <w:sz w:val="18"/>
        </w:rPr>
        <w:t>setupActionBarWithNavController</w:t>
      </w:r>
      <w:proofErr w:type="spellEnd"/>
      <w:r>
        <w:rPr>
          <w:rFonts w:ascii="Courier New"/>
          <w:spacing w:val="-2"/>
          <w:sz w:val="18"/>
        </w:rPr>
        <w:t>(</w:t>
      </w:r>
      <w:proofErr w:type="spellStart"/>
      <w:r>
        <w:rPr>
          <w:rFonts w:ascii="Courier New"/>
          <w:spacing w:val="-2"/>
          <w:sz w:val="18"/>
        </w:rPr>
        <w:t>navController</w:t>
      </w:r>
      <w:proofErr w:type="spellEnd"/>
      <w:r>
        <w:rPr>
          <w:rFonts w:ascii="Courier New"/>
          <w:spacing w:val="-2"/>
          <w:sz w:val="18"/>
        </w:rPr>
        <w:t>,</w:t>
      </w:r>
    </w:p>
    <w:p w14:paraId="5D3E9E67" w14:textId="77777777" w:rsidR="003D76C2" w:rsidRDefault="00000000">
      <w:pPr>
        <w:spacing w:line="183" w:lineRule="exact"/>
        <w:ind w:left="1637"/>
        <w:rPr>
          <w:rFonts w:ascii="Courier New"/>
          <w:sz w:val="18"/>
        </w:rPr>
      </w:pPr>
      <w:proofErr w:type="spellStart"/>
      <w:r>
        <w:rPr>
          <w:rFonts w:ascii="Courier New"/>
          <w:spacing w:val="-2"/>
          <w:sz w:val="18"/>
        </w:rPr>
        <w:t>appBarConfiguration</w:t>
      </w:r>
      <w:proofErr w:type="spellEnd"/>
      <w:r>
        <w:rPr>
          <w:rFonts w:ascii="Courier New"/>
          <w:spacing w:val="-2"/>
          <w:sz w:val="18"/>
        </w:rPr>
        <w:t>)</w:t>
      </w:r>
    </w:p>
    <w:p w14:paraId="464FB361" w14:textId="77777777" w:rsidR="003D76C2" w:rsidRDefault="00000000">
      <w:pPr>
        <w:spacing w:before="12" w:line="202" w:lineRule="exact"/>
        <w:ind w:left="1421"/>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BottomNavigationView</w:t>
      </w:r>
      <w:proofErr w:type="spellEnd"/>
      <w:r>
        <w:rPr>
          <w:rFonts w:ascii="Courier New"/>
          <w:spacing w:val="-2"/>
          <w:sz w:val="18"/>
        </w:rPr>
        <w:t>&gt;(</w:t>
      </w:r>
      <w:proofErr w:type="spellStart"/>
      <w:r>
        <w:rPr>
          <w:rFonts w:ascii="Courier New"/>
          <w:spacing w:val="-2"/>
          <w:sz w:val="18"/>
        </w:rPr>
        <w:t>R.id.nav_view</w:t>
      </w:r>
      <w:proofErr w:type="spellEnd"/>
      <w:r>
        <w:rPr>
          <w:rFonts w:ascii="Courier New"/>
          <w:spacing w:val="-2"/>
          <w:sz w:val="18"/>
        </w:rPr>
        <w:t>)</w:t>
      </w:r>
    </w:p>
    <w:p w14:paraId="7AA16188" w14:textId="77777777" w:rsidR="003D76C2" w:rsidRDefault="00000000">
      <w:pPr>
        <w:spacing w:line="202" w:lineRule="exact"/>
        <w:ind w:left="1637"/>
        <w:rPr>
          <w:rFonts w:ascii="Courier New"/>
          <w:sz w:val="18"/>
        </w:rPr>
      </w:pPr>
      <w:r>
        <w:rPr>
          <w:rFonts w:ascii="Courier New"/>
          <w:spacing w:val="-2"/>
          <w:sz w:val="18"/>
        </w:rPr>
        <w:t>?.</w:t>
      </w:r>
      <w:proofErr w:type="spellStart"/>
      <w:r>
        <w:rPr>
          <w:rFonts w:ascii="Courier New"/>
          <w:spacing w:val="-2"/>
          <w:sz w:val="18"/>
        </w:rPr>
        <w:t>setupWithNavController</w:t>
      </w:r>
      <w:proofErr w:type="spellEnd"/>
      <w:r>
        <w:rPr>
          <w:rFonts w:ascii="Courier New"/>
          <w:spacing w:val="-2"/>
          <w:sz w:val="18"/>
        </w:rPr>
        <w:t>(</w:t>
      </w:r>
      <w:proofErr w:type="spellStart"/>
      <w:r>
        <w:rPr>
          <w:rFonts w:ascii="Courier New"/>
          <w:spacing w:val="-2"/>
          <w:sz w:val="18"/>
        </w:rPr>
        <w:t>navController</w:t>
      </w:r>
      <w:proofErr w:type="spellEnd"/>
      <w:r>
        <w:rPr>
          <w:rFonts w:ascii="Courier New"/>
          <w:spacing w:val="-2"/>
          <w:sz w:val="18"/>
        </w:rPr>
        <w:t>)</w:t>
      </w:r>
    </w:p>
    <w:p w14:paraId="1C27A1AF" w14:textId="77777777" w:rsidR="003D76C2" w:rsidRDefault="00000000">
      <w:pPr>
        <w:spacing w:before="17"/>
        <w:ind w:left="989"/>
        <w:rPr>
          <w:rFonts w:ascii="Courier New"/>
          <w:sz w:val="18"/>
        </w:rPr>
      </w:pPr>
      <w:r>
        <w:rPr>
          <w:rFonts w:ascii="Courier New"/>
          <w:sz w:val="18"/>
        </w:rPr>
        <w:t>}</w:t>
      </w:r>
    </w:p>
    <w:p w14:paraId="3772730B" w14:textId="77777777" w:rsidR="003D76C2" w:rsidRDefault="003D76C2">
      <w:pPr>
        <w:pStyle w:val="BodyText"/>
        <w:spacing w:before="6"/>
        <w:rPr>
          <w:rFonts w:ascii="Courier New"/>
          <w:sz w:val="22"/>
        </w:rPr>
      </w:pPr>
    </w:p>
    <w:p w14:paraId="3CB436E0" w14:textId="77777777" w:rsidR="003D76C2" w:rsidRDefault="00000000">
      <w:pPr>
        <w:spacing w:before="100"/>
        <w:ind w:left="989"/>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onSupportNavigateUp</w:t>
      </w:r>
      <w:proofErr w:type="spellEnd"/>
      <w:r>
        <w:rPr>
          <w:rFonts w:ascii="Courier New"/>
          <w:sz w:val="18"/>
        </w:rPr>
        <w:t>():</w:t>
      </w:r>
      <w:r>
        <w:rPr>
          <w:rFonts w:ascii="Courier New"/>
          <w:spacing w:val="-10"/>
          <w:sz w:val="18"/>
        </w:rPr>
        <w:t xml:space="preserve"> </w:t>
      </w:r>
      <w:r>
        <w:rPr>
          <w:rFonts w:ascii="Courier New"/>
          <w:sz w:val="18"/>
        </w:rPr>
        <w:t>Boolean</w:t>
      </w:r>
      <w:r>
        <w:rPr>
          <w:rFonts w:ascii="Courier New"/>
          <w:spacing w:val="-10"/>
          <w:sz w:val="18"/>
        </w:rPr>
        <w:t xml:space="preserve"> {</w:t>
      </w:r>
    </w:p>
    <w:p w14:paraId="68AA0CF5" w14:textId="77777777" w:rsidR="003D76C2" w:rsidRDefault="003D76C2">
      <w:pPr>
        <w:rPr>
          <w:rFonts w:ascii="Courier New"/>
          <w:sz w:val="18"/>
        </w:rPr>
        <w:sectPr w:rsidR="003D76C2">
          <w:pgSz w:w="10800" w:h="13320"/>
          <w:pgMar w:top="1120" w:right="920" w:bottom="280" w:left="940" w:header="695" w:footer="0" w:gutter="0"/>
          <w:cols w:space="720"/>
        </w:sectPr>
      </w:pPr>
    </w:p>
    <w:p w14:paraId="5EC00E2F" w14:textId="77777777" w:rsidR="003D76C2" w:rsidRDefault="003D76C2">
      <w:pPr>
        <w:pStyle w:val="BodyText"/>
        <w:spacing w:before="3"/>
        <w:rPr>
          <w:rFonts w:ascii="Courier New"/>
          <w:sz w:val="6"/>
        </w:rPr>
      </w:pPr>
    </w:p>
    <w:p w14:paraId="08ED1298" w14:textId="77777777" w:rsidR="003D76C2" w:rsidRDefault="00D51F7C">
      <w:pPr>
        <w:pStyle w:val="BodyText"/>
        <w:ind w:left="824"/>
        <w:rPr>
          <w:rFonts w:ascii="Courier New"/>
        </w:rPr>
      </w:pPr>
      <w:r>
        <w:rPr>
          <w:rFonts w:ascii="Courier New"/>
          <w:noProof/>
        </w:rPr>
        <mc:AlternateContent>
          <mc:Choice Requires="wpg">
            <w:drawing>
              <wp:inline distT="0" distB="0" distL="0" distR="0" wp14:anchorId="05BF2AE6" wp14:editId="11DD6E88">
                <wp:extent cx="5074920" cy="930275"/>
                <wp:effectExtent l="0" t="0" r="5080" b="0"/>
                <wp:docPr id="1253" name="docshapegroup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1254" name="docshape288"/>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5" name="docshape289"/>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6" name="docshape290"/>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C9F75" w14:textId="77777777" w:rsidR="003D76C2" w:rsidRDefault="00000000">
                              <w:pPr>
                                <w:spacing w:before="40" w:line="202" w:lineRule="exact"/>
                                <w:ind w:left="235" w:right="3754"/>
                                <w:jc w:val="center"/>
                                <w:rPr>
                                  <w:rFonts w:ascii="Courier New"/>
                                  <w:sz w:val="18"/>
                                </w:rPr>
                              </w:pPr>
                              <w:proofErr w:type="spellStart"/>
                              <w:r>
                                <w:rPr>
                                  <w:rFonts w:ascii="Courier New"/>
                                  <w:sz w:val="18"/>
                                </w:rPr>
                                <w:t>val</w:t>
                              </w:r>
                              <w:proofErr w:type="spellEnd"/>
                              <w:r>
                                <w:rPr>
                                  <w:rFonts w:ascii="Courier New"/>
                                  <w:spacing w:val="-3"/>
                                  <w:sz w:val="18"/>
                                </w:rPr>
                                <w:t xml:space="preserve"> </w:t>
                              </w:r>
                              <w:proofErr w:type="spellStart"/>
                              <w:r>
                                <w:rPr>
                                  <w:rFonts w:ascii="Courier New"/>
                                  <w:spacing w:val="-2"/>
                                  <w:sz w:val="18"/>
                                </w:rPr>
                                <w:t>navController</w:t>
                              </w:r>
                              <w:proofErr w:type="spellEnd"/>
                            </w:p>
                            <w:p w14:paraId="134E245F" w14:textId="77777777" w:rsidR="003D76C2" w:rsidRDefault="00000000">
                              <w:pPr>
                                <w:spacing w:line="202" w:lineRule="exact"/>
                                <w:ind w:left="466" w:right="852"/>
                                <w:jc w:val="center"/>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findNavController</w:t>
                              </w:r>
                              <w:proofErr w:type="spellEnd"/>
                              <w:r>
                                <w:rPr>
                                  <w:rFonts w:ascii="Courier New"/>
                                  <w:spacing w:val="-2"/>
                                  <w:sz w:val="18"/>
                                </w:rPr>
                                <w:t>(</w:t>
                              </w:r>
                              <w:proofErr w:type="spellStart"/>
                              <w:r>
                                <w:rPr>
                                  <w:rFonts w:ascii="Courier New"/>
                                  <w:spacing w:val="-2"/>
                                  <w:sz w:val="18"/>
                                </w:rPr>
                                <w:t>R.id.nav_host_fragment</w:t>
                              </w:r>
                              <w:proofErr w:type="spellEnd"/>
                              <w:r>
                                <w:rPr>
                                  <w:rFonts w:ascii="Courier New"/>
                                  <w:spacing w:val="-2"/>
                                  <w:sz w:val="18"/>
                                </w:rPr>
                                <w:t>)</w:t>
                              </w:r>
                            </w:p>
                            <w:p w14:paraId="37D61453" w14:textId="77777777" w:rsidR="003D76C2" w:rsidRDefault="00000000">
                              <w:pPr>
                                <w:spacing w:before="16" w:line="202" w:lineRule="exact"/>
                                <w:ind w:left="466" w:right="315"/>
                                <w:jc w:val="center"/>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navController.navigateUp</w:t>
                              </w:r>
                              <w:proofErr w:type="spellEnd"/>
                              <w:r>
                                <w:rPr>
                                  <w:rFonts w:ascii="Courier New"/>
                                  <w:spacing w:val="-2"/>
                                  <w:sz w:val="18"/>
                                </w:rPr>
                                <w:t>(</w:t>
                              </w:r>
                              <w:proofErr w:type="spellStart"/>
                              <w:r>
                                <w:rPr>
                                  <w:rFonts w:ascii="Courier New"/>
                                  <w:spacing w:val="-2"/>
                                  <w:sz w:val="18"/>
                                </w:rPr>
                                <w:t>appBarConfiguration</w:t>
                              </w:r>
                              <w:proofErr w:type="spellEnd"/>
                              <w:r>
                                <w:rPr>
                                  <w:rFonts w:ascii="Courier New"/>
                                  <w:spacing w:val="-2"/>
                                  <w:sz w:val="18"/>
                                </w:rPr>
                                <w:t>)</w:t>
                              </w:r>
                            </w:p>
                            <w:p w14:paraId="2AD67664" w14:textId="77777777" w:rsidR="003D76C2" w:rsidRDefault="00000000">
                              <w:pPr>
                                <w:spacing w:line="202" w:lineRule="exact"/>
                                <w:ind w:left="60" w:right="1742"/>
                                <w:jc w:val="center"/>
                                <w:rPr>
                                  <w:rFonts w:ascii="Courier New"/>
                                  <w:sz w:val="18"/>
                                </w:rPr>
                              </w:pPr>
                              <w:r>
                                <w:rPr>
                                  <w:rFonts w:ascii="Courier New"/>
                                  <w:sz w:val="18"/>
                                </w:rPr>
                                <w:t>||</w:t>
                              </w:r>
                              <w:r>
                                <w:rPr>
                                  <w:rFonts w:ascii="Courier New"/>
                                  <w:spacing w:val="-2"/>
                                  <w:sz w:val="18"/>
                                </w:rPr>
                                <w:t xml:space="preserve"> </w:t>
                              </w:r>
                              <w:proofErr w:type="spellStart"/>
                              <w:r>
                                <w:rPr>
                                  <w:rFonts w:ascii="Courier New"/>
                                  <w:spacing w:val="-2"/>
                                  <w:sz w:val="18"/>
                                </w:rPr>
                                <w:t>super.onSupportNavigateUp</w:t>
                              </w:r>
                              <w:proofErr w:type="spellEnd"/>
                              <w:r>
                                <w:rPr>
                                  <w:rFonts w:ascii="Courier New"/>
                                  <w:spacing w:val="-2"/>
                                  <w:sz w:val="18"/>
                                </w:rPr>
                                <w:t>()</w:t>
                              </w:r>
                            </w:p>
                            <w:p w14:paraId="0088A3B0" w14:textId="77777777" w:rsidR="003D76C2" w:rsidRDefault="00000000">
                              <w:pPr>
                                <w:spacing w:before="16"/>
                                <w:ind w:right="6110"/>
                                <w:jc w:val="center"/>
                                <w:rPr>
                                  <w:rFonts w:ascii="Courier New"/>
                                  <w:sz w:val="18"/>
                                </w:rPr>
                              </w:pPr>
                              <w:r>
                                <w:rPr>
                                  <w:rFonts w:ascii="Courier New"/>
                                  <w:sz w:val="18"/>
                                </w:rPr>
                                <w:t>}</w:t>
                              </w:r>
                            </w:p>
                            <w:p w14:paraId="14FC43BF" w14:textId="77777777" w:rsidR="003D76C2" w:rsidRDefault="00000000">
                              <w:pPr>
                                <w:spacing w:before="76"/>
                                <w:ind w:right="6974"/>
                                <w:jc w:val="center"/>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05BF2AE6" id="docshapegroup287" o:spid="_x0000_s1228"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">
                <v:rect id="docshape288" o:spid="_x0000_s1229"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" fillcolor="#f6f6f6" stroked="f">
                  <v:path arrowok="t"/>
                </v:rect>
                <v:shape id="docshape289" o:spid="_x0000_s1230"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" path="m7992,1444l,1444r,20l7992,1464r,-20xm7992,l,,,20r7992,l7992,xe" fillcolor="#dadada" stroked="f">
                  <v:path arrowok="t" o:connecttype="custom" o:connectlocs="7992,1444;0,1444;0,1464;7992,1464;7992,1444;7992,0;0,0;0,20;7992,20;7992,0" o:connectangles="0,0,0,0,0,0,0,0,0,0"/>
                </v:shape>
                <v:shape id="docshape290" o:spid="_x0000_s1231"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" filled="f" stroked="f">
                  <v:path arrowok="t"/>
                  <v:textbox inset="0,0,0,0">
                    <w:txbxContent>
                      <w:p w14:paraId="240C9F75" w14:textId="77777777" w:rsidR="003D76C2" w:rsidRDefault="00000000">
                        <w:pPr>
                          <w:spacing w:before="40" w:line="202" w:lineRule="exact"/>
                          <w:ind w:left="235" w:right="3754"/>
                          <w:jc w:val="center"/>
                          <w:rPr>
                            <w:rFonts w:ascii="Courier New"/>
                            <w:sz w:val="18"/>
                          </w:rPr>
                        </w:pPr>
                        <w:proofErr w:type="spellStart"/>
                        <w:r>
                          <w:rPr>
                            <w:rFonts w:ascii="Courier New"/>
                            <w:sz w:val="18"/>
                          </w:rPr>
                          <w:t>val</w:t>
                        </w:r>
                        <w:proofErr w:type="spellEnd"/>
                        <w:r>
                          <w:rPr>
                            <w:rFonts w:ascii="Courier New"/>
                            <w:spacing w:val="-3"/>
                            <w:sz w:val="18"/>
                          </w:rPr>
                          <w:t xml:space="preserve"> </w:t>
                        </w:r>
                        <w:proofErr w:type="spellStart"/>
                        <w:r>
                          <w:rPr>
                            <w:rFonts w:ascii="Courier New"/>
                            <w:spacing w:val="-2"/>
                            <w:sz w:val="18"/>
                          </w:rPr>
                          <w:t>navController</w:t>
                        </w:r>
                        <w:proofErr w:type="spellEnd"/>
                      </w:p>
                      <w:p w14:paraId="134E245F" w14:textId="77777777" w:rsidR="003D76C2" w:rsidRDefault="00000000">
                        <w:pPr>
                          <w:spacing w:line="202" w:lineRule="exact"/>
                          <w:ind w:left="466" w:right="852"/>
                          <w:jc w:val="center"/>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findNavController</w:t>
                        </w:r>
                        <w:proofErr w:type="spellEnd"/>
                        <w:r>
                          <w:rPr>
                            <w:rFonts w:ascii="Courier New"/>
                            <w:spacing w:val="-2"/>
                            <w:sz w:val="18"/>
                          </w:rPr>
                          <w:t>(</w:t>
                        </w:r>
                        <w:proofErr w:type="spellStart"/>
                        <w:r>
                          <w:rPr>
                            <w:rFonts w:ascii="Courier New"/>
                            <w:spacing w:val="-2"/>
                            <w:sz w:val="18"/>
                          </w:rPr>
                          <w:t>R.id.nav_host_fragment</w:t>
                        </w:r>
                        <w:proofErr w:type="spellEnd"/>
                        <w:r>
                          <w:rPr>
                            <w:rFonts w:ascii="Courier New"/>
                            <w:spacing w:val="-2"/>
                            <w:sz w:val="18"/>
                          </w:rPr>
                          <w:t>)</w:t>
                        </w:r>
                      </w:p>
                      <w:p w14:paraId="37D61453" w14:textId="77777777" w:rsidR="003D76C2" w:rsidRDefault="00000000">
                        <w:pPr>
                          <w:spacing w:before="16" w:line="202" w:lineRule="exact"/>
                          <w:ind w:left="466" w:right="315"/>
                          <w:jc w:val="center"/>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navController.navigateUp</w:t>
                        </w:r>
                        <w:proofErr w:type="spellEnd"/>
                        <w:r>
                          <w:rPr>
                            <w:rFonts w:ascii="Courier New"/>
                            <w:spacing w:val="-2"/>
                            <w:sz w:val="18"/>
                          </w:rPr>
                          <w:t>(</w:t>
                        </w:r>
                        <w:proofErr w:type="spellStart"/>
                        <w:r>
                          <w:rPr>
                            <w:rFonts w:ascii="Courier New"/>
                            <w:spacing w:val="-2"/>
                            <w:sz w:val="18"/>
                          </w:rPr>
                          <w:t>appBarConfiguration</w:t>
                        </w:r>
                        <w:proofErr w:type="spellEnd"/>
                        <w:r>
                          <w:rPr>
                            <w:rFonts w:ascii="Courier New"/>
                            <w:spacing w:val="-2"/>
                            <w:sz w:val="18"/>
                          </w:rPr>
                          <w:t>)</w:t>
                        </w:r>
                      </w:p>
                      <w:p w14:paraId="2AD67664" w14:textId="77777777" w:rsidR="003D76C2" w:rsidRDefault="00000000">
                        <w:pPr>
                          <w:spacing w:line="202" w:lineRule="exact"/>
                          <w:ind w:left="60" w:right="1742"/>
                          <w:jc w:val="center"/>
                          <w:rPr>
                            <w:rFonts w:ascii="Courier New"/>
                            <w:sz w:val="18"/>
                          </w:rPr>
                        </w:pPr>
                        <w:r>
                          <w:rPr>
                            <w:rFonts w:ascii="Courier New"/>
                            <w:sz w:val="18"/>
                          </w:rPr>
                          <w:t>||</w:t>
                        </w:r>
                        <w:r>
                          <w:rPr>
                            <w:rFonts w:ascii="Courier New"/>
                            <w:spacing w:val="-2"/>
                            <w:sz w:val="18"/>
                          </w:rPr>
                          <w:t xml:space="preserve"> </w:t>
                        </w:r>
                        <w:proofErr w:type="spellStart"/>
                        <w:r>
                          <w:rPr>
                            <w:rFonts w:ascii="Courier New"/>
                            <w:spacing w:val="-2"/>
                            <w:sz w:val="18"/>
                          </w:rPr>
                          <w:t>super.onSupportNavigateUp</w:t>
                        </w:r>
                        <w:proofErr w:type="spellEnd"/>
                        <w:r>
                          <w:rPr>
                            <w:rFonts w:ascii="Courier New"/>
                            <w:spacing w:val="-2"/>
                            <w:sz w:val="18"/>
                          </w:rPr>
                          <w:t>()</w:t>
                        </w:r>
                      </w:p>
                      <w:p w14:paraId="0088A3B0" w14:textId="77777777" w:rsidR="003D76C2" w:rsidRDefault="00000000">
                        <w:pPr>
                          <w:spacing w:before="16"/>
                          <w:ind w:right="6110"/>
                          <w:jc w:val="center"/>
                          <w:rPr>
                            <w:rFonts w:ascii="Courier New"/>
                            <w:sz w:val="18"/>
                          </w:rPr>
                        </w:pPr>
                        <w:r>
                          <w:rPr>
                            <w:rFonts w:ascii="Courier New"/>
                            <w:sz w:val="18"/>
                          </w:rPr>
                          <w:t>}</w:t>
                        </w:r>
                      </w:p>
                      <w:p w14:paraId="14FC43BF" w14:textId="77777777" w:rsidR="003D76C2" w:rsidRDefault="00000000">
                        <w:pPr>
                          <w:spacing w:before="76"/>
                          <w:ind w:right="6974"/>
                          <w:jc w:val="center"/>
                          <w:rPr>
                            <w:rFonts w:ascii="Courier New"/>
                            <w:sz w:val="18"/>
                          </w:rPr>
                        </w:pPr>
                        <w:r>
                          <w:rPr>
                            <w:rFonts w:ascii="Courier New"/>
                            <w:sz w:val="18"/>
                          </w:rPr>
                          <w:t>}</w:t>
                        </w:r>
                      </w:p>
                    </w:txbxContent>
                  </v:textbox>
                </v:shape>
                <w10:anchorlock/>
              </v:group>
            </w:pict>
          </mc:Fallback>
        </mc:AlternateContent>
      </w:r>
    </w:p>
    <w:p w14:paraId="09EF0BD1" w14:textId="77777777" w:rsidR="003D76C2" w:rsidRDefault="00000000">
      <w:pPr>
        <w:pStyle w:val="ListParagraph"/>
        <w:numPr>
          <w:ilvl w:val="0"/>
          <w:numId w:val="13"/>
        </w:numPr>
        <w:tabs>
          <w:tab w:val="left" w:pos="1274"/>
        </w:tabs>
        <w:spacing w:before="42"/>
        <w:ind w:left="1274"/>
        <w:jc w:val="left"/>
        <w:rPr>
          <w:sz w:val="20"/>
        </w:rPr>
      </w:pPr>
      <w:r>
        <w:rPr>
          <w:sz w:val="20"/>
        </w:rPr>
        <w:t>Now,</w:t>
      </w:r>
      <w:r>
        <w:rPr>
          <w:spacing w:val="-5"/>
          <w:sz w:val="20"/>
        </w:rPr>
        <w:t xml:space="preserve"> </w:t>
      </w:r>
      <w:r>
        <w:rPr>
          <w:sz w:val="20"/>
        </w:rPr>
        <w:t>run</w:t>
      </w:r>
      <w:r>
        <w:rPr>
          <w:spacing w:val="-3"/>
          <w:sz w:val="20"/>
        </w:rPr>
        <w:t xml:space="preserve"> </w:t>
      </w:r>
      <w:r>
        <w:rPr>
          <w:sz w:val="20"/>
        </w:rPr>
        <w:t>the</w:t>
      </w:r>
      <w:r>
        <w:rPr>
          <w:spacing w:val="-1"/>
          <w:sz w:val="20"/>
        </w:rPr>
        <w:t xml:space="preserve"> </w:t>
      </w:r>
      <w:r>
        <w:rPr>
          <w:sz w:val="20"/>
        </w:rPr>
        <w:t>app</w:t>
      </w:r>
      <w:r>
        <w:rPr>
          <w:spacing w:val="-3"/>
          <w:sz w:val="20"/>
        </w:rPr>
        <w:t xml:space="preserve"> </w:t>
      </w:r>
      <w:r>
        <w:rPr>
          <w:sz w:val="20"/>
        </w:rPr>
        <w:t>and</w:t>
      </w:r>
      <w:r>
        <w:rPr>
          <w:spacing w:val="-2"/>
          <w:sz w:val="20"/>
        </w:rPr>
        <w:t xml:space="preserve"> </w:t>
      </w:r>
      <w:r>
        <w:rPr>
          <w:sz w:val="20"/>
        </w:rPr>
        <w:t>navigate</w:t>
      </w:r>
      <w:r>
        <w:rPr>
          <w:spacing w:val="-2"/>
          <w:sz w:val="20"/>
        </w:rPr>
        <w:t xml:space="preserve"> </w:t>
      </w:r>
      <w:r>
        <w:rPr>
          <w:sz w:val="20"/>
        </w:rPr>
        <w:t>to</w:t>
      </w:r>
      <w:r>
        <w:rPr>
          <w:spacing w:val="-1"/>
          <w:sz w:val="20"/>
        </w:rPr>
        <w:t xml:space="preserve"> </w:t>
      </w:r>
      <w:r>
        <w:rPr>
          <w:sz w:val="20"/>
        </w:rPr>
        <w:t>the</w:t>
      </w:r>
      <w:r>
        <w:rPr>
          <w:spacing w:val="-3"/>
          <w:sz w:val="20"/>
        </w:rPr>
        <w:t xml:space="preserve"> </w:t>
      </w:r>
      <w:r>
        <w:rPr>
          <w:rFonts w:ascii="Courier New"/>
          <w:b/>
        </w:rPr>
        <w:t>My</w:t>
      </w:r>
      <w:r>
        <w:rPr>
          <w:rFonts w:ascii="Courier New"/>
          <w:b/>
          <w:spacing w:val="-4"/>
        </w:rPr>
        <w:t xml:space="preserve"> </w:t>
      </w:r>
      <w:r>
        <w:rPr>
          <w:rFonts w:ascii="Courier New"/>
          <w:b/>
        </w:rPr>
        <w:t>Sports</w:t>
      </w:r>
      <w:r>
        <w:rPr>
          <w:rFonts w:ascii="Courier New"/>
          <w:b/>
          <w:spacing w:val="-80"/>
        </w:rPr>
        <w:t xml:space="preserve"> </w:t>
      </w:r>
      <w:r>
        <w:rPr>
          <w:spacing w:val="-2"/>
          <w:sz w:val="20"/>
        </w:rPr>
        <w:t>section:</w:t>
      </w:r>
    </w:p>
    <w:p w14:paraId="32A5060D" w14:textId="77777777" w:rsidR="003D76C2" w:rsidRDefault="00000000">
      <w:pPr>
        <w:pStyle w:val="BodyText"/>
        <w:spacing w:before="4"/>
        <w:rPr>
          <w:sz w:val="17"/>
        </w:rPr>
      </w:pPr>
      <w:r>
        <w:rPr>
          <w:noProof/>
        </w:rPr>
        <w:drawing>
          <wp:anchor distT="0" distB="0" distL="0" distR="0" simplePos="0" relativeHeight="85" behindDoc="0" locked="0" layoutInCell="1" allowOverlap="1" wp14:anchorId="76E61AFD" wp14:editId="74A655F7">
            <wp:simplePos x="0" y="0"/>
            <wp:positionH relativeFrom="page">
              <wp:posOffset>2116870</wp:posOffset>
            </wp:positionH>
            <wp:positionV relativeFrom="paragraph">
              <wp:posOffset>165024</wp:posOffset>
            </wp:positionV>
            <wp:extent cx="3044189" cy="5394960"/>
            <wp:effectExtent l="0" t="0" r="0" b="0"/>
            <wp:wrapTopAndBottom/>
            <wp:docPr id="17" name="image8.jpeg" descr="Figure 4.18: Bottom navigation with the My Sports menu display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63" cstate="print"/>
                    <a:stretch>
                      <a:fillRect/>
                    </a:stretch>
                  </pic:blipFill>
                  <pic:spPr>
                    <a:xfrm>
                      <a:off x="0" y="0"/>
                      <a:ext cx="3044189" cy="5394960"/>
                    </a:xfrm>
                    <a:prstGeom prst="rect">
                      <a:avLst/>
                    </a:prstGeom>
                  </pic:spPr>
                </pic:pic>
              </a:graphicData>
            </a:graphic>
          </wp:anchor>
        </w:drawing>
      </w:r>
    </w:p>
    <w:p w14:paraId="7FE5F23E" w14:textId="77777777" w:rsidR="003D76C2" w:rsidRDefault="003D76C2">
      <w:pPr>
        <w:pStyle w:val="BodyText"/>
        <w:spacing w:before="11"/>
        <w:rPr>
          <w:sz w:val="26"/>
        </w:rPr>
      </w:pPr>
    </w:p>
    <w:p w14:paraId="338B2657" w14:textId="77777777" w:rsidR="003D76C2" w:rsidRDefault="00000000">
      <w:pPr>
        <w:spacing w:before="1"/>
        <w:ind w:left="1939"/>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4.18:</w:t>
      </w:r>
      <w:r>
        <w:rPr>
          <w:rFonts w:ascii="Open Sans SemiBold"/>
          <w:b/>
          <w:spacing w:val="-2"/>
          <w:sz w:val="18"/>
        </w:rPr>
        <w:t xml:space="preserve"> </w:t>
      </w:r>
      <w:r>
        <w:rPr>
          <w:rFonts w:ascii="Open Sans SemiBold"/>
          <w:b/>
          <w:sz w:val="18"/>
        </w:rPr>
        <w:t>Bottom</w:t>
      </w:r>
      <w:r>
        <w:rPr>
          <w:rFonts w:ascii="Open Sans SemiBold"/>
          <w:b/>
          <w:spacing w:val="-2"/>
          <w:sz w:val="18"/>
        </w:rPr>
        <w:t xml:space="preserve"> </w:t>
      </w:r>
      <w:r>
        <w:rPr>
          <w:rFonts w:ascii="Open Sans SemiBold"/>
          <w:b/>
          <w:sz w:val="18"/>
        </w:rPr>
        <w:t>navigation</w:t>
      </w:r>
      <w:r>
        <w:rPr>
          <w:rFonts w:ascii="Open Sans SemiBold"/>
          <w:b/>
          <w:spacing w:val="-2"/>
          <w:sz w:val="18"/>
        </w:rPr>
        <w:t xml:space="preserve"> </w:t>
      </w:r>
      <w:r>
        <w:rPr>
          <w:rFonts w:ascii="Open Sans SemiBold"/>
          <w:b/>
          <w:sz w:val="18"/>
        </w:rPr>
        <w:t>with</w:t>
      </w:r>
      <w:r>
        <w:rPr>
          <w:rFonts w:ascii="Open Sans SemiBold"/>
          <w:b/>
          <w:spacing w:val="-2"/>
          <w:sz w:val="18"/>
        </w:rPr>
        <w:t xml:space="preserve"> </w:t>
      </w:r>
      <w:r>
        <w:rPr>
          <w:rFonts w:ascii="Open Sans SemiBold"/>
          <w:b/>
          <w:sz w:val="18"/>
        </w:rPr>
        <w:t>the</w:t>
      </w:r>
      <w:r>
        <w:rPr>
          <w:rFonts w:ascii="Open Sans SemiBold"/>
          <w:b/>
          <w:spacing w:val="-1"/>
          <w:sz w:val="18"/>
        </w:rPr>
        <w:t xml:space="preserve"> </w:t>
      </w:r>
      <w:r>
        <w:rPr>
          <w:rFonts w:ascii="Open Sans SemiBold"/>
          <w:b/>
          <w:sz w:val="18"/>
        </w:rPr>
        <w:t>My</w:t>
      </w:r>
      <w:r>
        <w:rPr>
          <w:rFonts w:ascii="Open Sans SemiBold"/>
          <w:b/>
          <w:spacing w:val="-2"/>
          <w:sz w:val="18"/>
        </w:rPr>
        <w:t xml:space="preserve"> </w:t>
      </w:r>
      <w:r>
        <w:rPr>
          <w:rFonts w:ascii="Open Sans SemiBold"/>
          <w:b/>
          <w:sz w:val="18"/>
        </w:rPr>
        <w:t>Sports</w:t>
      </w:r>
      <w:r>
        <w:rPr>
          <w:rFonts w:ascii="Open Sans SemiBold"/>
          <w:b/>
          <w:spacing w:val="-2"/>
          <w:sz w:val="18"/>
        </w:rPr>
        <w:t xml:space="preserve"> </w:t>
      </w:r>
      <w:r>
        <w:rPr>
          <w:rFonts w:ascii="Open Sans SemiBold"/>
          <w:b/>
          <w:sz w:val="18"/>
        </w:rPr>
        <w:t>menu</w:t>
      </w:r>
      <w:r>
        <w:rPr>
          <w:rFonts w:ascii="Open Sans SemiBold"/>
          <w:b/>
          <w:spacing w:val="-1"/>
          <w:sz w:val="18"/>
        </w:rPr>
        <w:t xml:space="preserve"> </w:t>
      </w:r>
      <w:r>
        <w:rPr>
          <w:rFonts w:ascii="Open Sans SemiBold"/>
          <w:b/>
          <w:spacing w:val="-2"/>
          <w:sz w:val="18"/>
        </w:rPr>
        <w:t>displayed</w:t>
      </w:r>
    </w:p>
    <w:p w14:paraId="7C4AAE25" w14:textId="77777777" w:rsidR="003D76C2" w:rsidRDefault="003D76C2">
      <w:pPr>
        <w:rPr>
          <w:rFonts w:ascii="Open Sans SemiBold"/>
          <w:sz w:val="18"/>
        </w:rPr>
        <w:sectPr w:rsidR="003D76C2">
          <w:pgSz w:w="10800" w:h="13320"/>
          <w:pgMar w:top="1120" w:right="920" w:bottom="280" w:left="940" w:header="695" w:footer="0" w:gutter="0"/>
          <w:cols w:space="720"/>
        </w:sectPr>
      </w:pPr>
    </w:p>
    <w:p w14:paraId="5807B9C6" w14:textId="77777777" w:rsidR="003D76C2" w:rsidRDefault="003D76C2">
      <w:pPr>
        <w:pStyle w:val="BodyText"/>
        <w:spacing w:before="12"/>
        <w:rPr>
          <w:rFonts w:ascii="Open Sans SemiBold"/>
          <w:b/>
          <w:sz w:val="7"/>
        </w:rPr>
      </w:pPr>
    </w:p>
    <w:p w14:paraId="3B6ED658" w14:textId="77777777" w:rsidR="003D76C2" w:rsidRDefault="00000000">
      <w:pPr>
        <w:pStyle w:val="ListParagraph"/>
        <w:numPr>
          <w:ilvl w:val="0"/>
          <w:numId w:val="13"/>
        </w:numPr>
        <w:tabs>
          <w:tab w:val="left" w:pos="554"/>
        </w:tabs>
        <w:spacing w:before="101" w:line="247" w:lineRule="auto"/>
        <w:ind w:left="554" w:right="1398"/>
        <w:jc w:val="left"/>
        <w:rPr>
          <w:sz w:val="20"/>
        </w:rPr>
      </w:pPr>
      <w:r>
        <w:rPr>
          <w:sz w:val="20"/>
        </w:rPr>
        <w:t>Now,</w:t>
      </w:r>
      <w:r>
        <w:rPr>
          <w:spacing w:val="-3"/>
          <w:sz w:val="20"/>
        </w:rPr>
        <w:t xml:space="preserve"> </w:t>
      </w:r>
      <w:r>
        <w:rPr>
          <w:sz w:val="20"/>
        </w:rPr>
        <w:t>select</w:t>
      </w:r>
      <w:r>
        <w:rPr>
          <w:spacing w:val="-3"/>
          <w:sz w:val="20"/>
        </w:rPr>
        <w:t xml:space="preserve"> </w:t>
      </w:r>
      <w:r>
        <w:rPr>
          <w:sz w:val="20"/>
        </w:rPr>
        <w:t>one</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sports</w:t>
      </w:r>
      <w:r>
        <w:rPr>
          <w:spacing w:val="-3"/>
          <w:sz w:val="20"/>
        </w:rPr>
        <w:t xml:space="preserve"> </w:t>
      </w:r>
      <w:r>
        <w:rPr>
          <w:sz w:val="20"/>
        </w:rPr>
        <w:t>within</w:t>
      </w:r>
      <w:r>
        <w:rPr>
          <w:spacing w:val="-3"/>
          <w:sz w:val="20"/>
        </w:rPr>
        <w:t xml:space="preserve"> </w:t>
      </w:r>
      <w:r>
        <w:rPr>
          <w:sz w:val="20"/>
        </w:rPr>
        <w:t>this</w:t>
      </w:r>
      <w:r>
        <w:rPr>
          <w:spacing w:val="-3"/>
          <w:sz w:val="20"/>
        </w:rPr>
        <w:t xml:space="preserve"> </w:t>
      </w:r>
      <w:r>
        <w:rPr>
          <w:sz w:val="20"/>
        </w:rPr>
        <w:t>screen</w:t>
      </w:r>
      <w:r>
        <w:rPr>
          <w:spacing w:val="-3"/>
          <w:sz w:val="20"/>
        </w:rPr>
        <w:t xml:space="preserve"> </w:t>
      </w:r>
      <w:r>
        <w:rPr>
          <w:sz w:val="20"/>
        </w:rPr>
        <w:t>to</w:t>
      </w:r>
      <w:r>
        <w:rPr>
          <w:spacing w:val="-3"/>
          <w:sz w:val="20"/>
        </w:rPr>
        <w:t xml:space="preserve"> </w:t>
      </w:r>
      <w:r>
        <w:rPr>
          <w:sz w:val="20"/>
        </w:rPr>
        <w:t>use</w:t>
      </w:r>
      <w:r>
        <w:rPr>
          <w:spacing w:val="-3"/>
          <w:sz w:val="20"/>
        </w:rPr>
        <w:t xml:space="preserve"> </w:t>
      </w:r>
      <w:r>
        <w:rPr>
          <w:sz w:val="20"/>
        </w:rPr>
        <w:t>the</w:t>
      </w:r>
      <w:r>
        <w:rPr>
          <w:spacing w:val="-3"/>
          <w:sz w:val="20"/>
        </w:rPr>
        <w:t xml:space="preserve"> </w:t>
      </w:r>
      <w:r>
        <w:rPr>
          <w:sz w:val="20"/>
        </w:rPr>
        <w:t>action</w:t>
      </w:r>
      <w:r>
        <w:rPr>
          <w:spacing w:val="-4"/>
          <w:sz w:val="20"/>
        </w:rPr>
        <w:t xml:space="preserve"> </w:t>
      </w:r>
      <w:r>
        <w:rPr>
          <w:sz w:val="20"/>
        </w:rPr>
        <w:t>within</w:t>
      </w:r>
      <w:r>
        <w:rPr>
          <w:spacing w:val="-3"/>
          <w:sz w:val="20"/>
        </w:rPr>
        <w:t xml:space="preserve"> </w:t>
      </w:r>
      <w:r>
        <w:rPr>
          <w:sz w:val="20"/>
        </w:rPr>
        <w:t>the navigation graph to go to that sport's page:</w:t>
      </w:r>
    </w:p>
    <w:p w14:paraId="2621B9A6" w14:textId="77777777" w:rsidR="003D76C2" w:rsidRDefault="00000000">
      <w:pPr>
        <w:pStyle w:val="BodyText"/>
        <w:spacing w:before="6"/>
        <w:rPr>
          <w:sz w:val="19"/>
        </w:rPr>
      </w:pPr>
      <w:r>
        <w:rPr>
          <w:noProof/>
        </w:rPr>
        <w:drawing>
          <wp:anchor distT="0" distB="0" distL="0" distR="0" simplePos="0" relativeHeight="86" behindDoc="0" locked="0" layoutInCell="1" allowOverlap="1" wp14:anchorId="2C3CE0E3" wp14:editId="368C3D8E">
            <wp:simplePos x="0" y="0"/>
            <wp:positionH relativeFrom="page">
              <wp:posOffset>1517215</wp:posOffset>
            </wp:positionH>
            <wp:positionV relativeFrom="paragraph">
              <wp:posOffset>183863</wp:posOffset>
            </wp:positionV>
            <wp:extent cx="3369563" cy="5993130"/>
            <wp:effectExtent l="0" t="0" r="0" b="0"/>
            <wp:wrapTopAndBottom/>
            <wp:docPr id="19" name="image9.jpeg" descr="Figure 4.19: Bottom navigation showing a secondary sports destin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64" cstate="print"/>
                    <a:stretch>
                      <a:fillRect/>
                    </a:stretch>
                  </pic:blipFill>
                  <pic:spPr>
                    <a:xfrm>
                      <a:off x="0" y="0"/>
                      <a:ext cx="3369563" cy="5993130"/>
                    </a:xfrm>
                    <a:prstGeom prst="rect">
                      <a:avLst/>
                    </a:prstGeom>
                  </pic:spPr>
                </pic:pic>
              </a:graphicData>
            </a:graphic>
          </wp:anchor>
        </w:drawing>
      </w:r>
    </w:p>
    <w:p w14:paraId="76DBDA50" w14:textId="77777777" w:rsidR="003D76C2" w:rsidRDefault="003D76C2">
      <w:pPr>
        <w:pStyle w:val="BodyText"/>
        <w:spacing w:before="4"/>
        <w:rPr>
          <w:sz w:val="27"/>
        </w:rPr>
      </w:pPr>
    </w:p>
    <w:p w14:paraId="6B531410" w14:textId="77777777" w:rsidR="003D76C2" w:rsidRDefault="00000000">
      <w:pPr>
        <w:spacing w:before="1"/>
        <w:ind w:left="1026"/>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4.19:</w:t>
      </w:r>
      <w:r>
        <w:rPr>
          <w:rFonts w:ascii="Open Sans SemiBold"/>
          <w:b/>
          <w:spacing w:val="-1"/>
          <w:sz w:val="18"/>
        </w:rPr>
        <w:t xml:space="preserve"> </w:t>
      </w:r>
      <w:r>
        <w:rPr>
          <w:rFonts w:ascii="Open Sans SemiBold"/>
          <w:b/>
          <w:sz w:val="18"/>
        </w:rPr>
        <w:t>Bottom</w:t>
      </w:r>
      <w:r>
        <w:rPr>
          <w:rFonts w:ascii="Open Sans SemiBold"/>
          <w:b/>
          <w:spacing w:val="-2"/>
          <w:sz w:val="18"/>
        </w:rPr>
        <w:t xml:space="preserve"> </w:t>
      </w:r>
      <w:r>
        <w:rPr>
          <w:rFonts w:ascii="Open Sans SemiBold"/>
          <w:b/>
          <w:sz w:val="18"/>
        </w:rPr>
        <w:t>navigation</w:t>
      </w:r>
      <w:r>
        <w:rPr>
          <w:rFonts w:ascii="Open Sans SemiBold"/>
          <w:b/>
          <w:spacing w:val="-1"/>
          <w:sz w:val="18"/>
        </w:rPr>
        <w:t xml:space="preserve"> </w:t>
      </w:r>
      <w:r>
        <w:rPr>
          <w:rFonts w:ascii="Open Sans SemiBold"/>
          <w:b/>
          <w:sz w:val="18"/>
        </w:rPr>
        <w:t>showing</w:t>
      </w:r>
      <w:r>
        <w:rPr>
          <w:rFonts w:ascii="Open Sans SemiBold"/>
          <w:b/>
          <w:spacing w:val="-2"/>
          <w:sz w:val="18"/>
        </w:rPr>
        <w:t xml:space="preserve"> </w:t>
      </w:r>
      <w:r>
        <w:rPr>
          <w:rFonts w:ascii="Open Sans SemiBold"/>
          <w:b/>
          <w:sz w:val="18"/>
        </w:rPr>
        <w:t>a</w:t>
      </w:r>
      <w:r>
        <w:rPr>
          <w:rFonts w:ascii="Open Sans SemiBold"/>
          <w:b/>
          <w:spacing w:val="-1"/>
          <w:sz w:val="18"/>
        </w:rPr>
        <w:t xml:space="preserve"> </w:t>
      </w:r>
      <w:r>
        <w:rPr>
          <w:rFonts w:ascii="Open Sans SemiBold"/>
          <w:b/>
          <w:sz w:val="18"/>
        </w:rPr>
        <w:t>secondary</w:t>
      </w:r>
      <w:r>
        <w:rPr>
          <w:rFonts w:ascii="Open Sans SemiBold"/>
          <w:b/>
          <w:spacing w:val="-1"/>
          <w:sz w:val="18"/>
        </w:rPr>
        <w:t xml:space="preserve"> </w:t>
      </w:r>
      <w:r>
        <w:rPr>
          <w:rFonts w:ascii="Open Sans SemiBold"/>
          <w:b/>
          <w:sz w:val="18"/>
        </w:rPr>
        <w:t>sports</w:t>
      </w:r>
      <w:r>
        <w:rPr>
          <w:rFonts w:ascii="Open Sans SemiBold"/>
          <w:b/>
          <w:spacing w:val="-1"/>
          <w:sz w:val="18"/>
        </w:rPr>
        <w:t xml:space="preserve"> </w:t>
      </w:r>
      <w:r>
        <w:rPr>
          <w:rFonts w:ascii="Open Sans SemiBold"/>
          <w:b/>
          <w:spacing w:val="-2"/>
          <w:sz w:val="18"/>
        </w:rPr>
        <w:t>destination</w:t>
      </w:r>
    </w:p>
    <w:p w14:paraId="6D35A451" w14:textId="77777777" w:rsidR="003D76C2" w:rsidRDefault="003D76C2">
      <w:pPr>
        <w:rPr>
          <w:rFonts w:ascii="Open Sans SemiBold"/>
          <w:sz w:val="18"/>
        </w:rPr>
        <w:sectPr w:rsidR="003D76C2">
          <w:pgSz w:w="10800" w:h="13320"/>
          <w:pgMar w:top="1120" w:right="920" w:bottom="280" w:left="940" w:header="695" w:footer="0" w:gutter="0"/>
          <w:cols w:space="720"/>
        </w:sectPr>
      </w:pPr>
    </w:p>
    <w:p w14:paraId="3DEDB707" w14:textId="77777777" w:rsidR="003D76C2" w:rsidRDefault="003D76C2">
      <w:pPr>
        <w:pStyle w:val="BodyText"/>
        <w:spacing w:before="12"/>
        <w:rPr>
          <w:rFonts w:ascii="Open Sans SemiBold"/>
          <w:b/>
          <w:sz w:val="7"/>
        </w:rPr>
      </w:pPr>
    </w:p>
    <w:p w14:paraId="63936E45" w14:textId="77777777" w:rsidR="003D76C2" w:rsidRDefault="00000000">
      <w:pPr>
        <w:pStyle w:val="BodyText"/>
        <w:spacing w:before="101" w:line="244" w:lineRule="auto"/>
        <w:ind w:left="824" w:right="181"/>
      </w:pPr>
      <w:r>
        <w:t xml:space="preserve">As you can see, the </w:t>
      </w:r>
      <w:r>
        <w:rPr>
          <w:rFonts w:ascii="Courier New"/>
          <w:b/>
          <w:sz w:val="22"/>
        </w:rPr>
        <w:t>My Sports</w:t>
      </w:r>
      <w:r>
        <w:rPr>
          <w:rFonts w:ascii="Courier New"/>
          <w:b/>
          <w:spacing w:val="-72"/>
          <w:sz w:val="22"/>
        </w:rPr>
        <w:t xml:space="preserve"> </w:t>
      </w:r>
      <w:r>
        <w:t>item is still selected in the primary bottom navigation, which lets the user know which section they are in. The content of the sport</w:t>
      </w:r>
      <w:r>
        <w:rPr>
          <w:spacing w:val="-2"/>
        </w:rPr>
        <w:t xml:space="preserve"> </w:t>
      </w:r>
      <w:r>
        <w:t>is</w:t>
      </w:r>
      <w:r>
        <w:rPr>
          <w:spacing w:val="-2"/>
        </w:rPr>
        <w:t xml:space="preserve"> </w:t>
      </w:r>
      <w:r>
        <w:t>displayed</w:t>
      </w:r>
      <w:r>
        <w:rPr>
          <w:spacing w:val="-2"/>
        </w:rPr>
        <w:t xml:space="preserve"> </w:t>
      </w:r>
      <w:r>
        <w:t>in</w:t>
      </w:r>
      <w:r>
        <w:rPr>
          <w:spacing w:val="-2"/>
        </w:rPr>
        <w:t xml:space="preserve"> </w:t>
      </w:r>
      <w:r>
        <w:t>the</w:t>
      </w:r>
      <w:r>
        <w:rPr>
          <w:spacing w:val="-2"/>
        </w:rPr>
        <w:t xml:space="preserve"> </w:t>
      </w:r>
      <w:r>
        <w:t>body</w:t>
      </w:r>
      <w:r>
        <w:rPr>
          <w:spacing w:val="-2"/>
        </w:rPr>
        <w:t xml:space="preserve"> </w:t>
      </w:r>
      <w:r>
        <w:t>of</w:t>
      </w:r>
      <w:r>
        <w:rPr>
          <w:spacing w:val="-2"/>
        </w:rPr>
        <w:t xml:space="preserve"> </w:t>
      </w:r>
      <w:r>
        <w:t>the</w:t>
      </w:r>
      <w:r>
        <w:rPr>
          <w:spacing w:val="-2"/>
        </w:rPr>
        <w:t xml:space="preserve"> </w:t>
      </w:r>
      <w:r>
        <w:t>page,</w:t>
      </w:r>
      <w:r>
        <w:rPr>
          <w:spacing w:val="-2"/>
        </w:rPr>
        <w:t xml:space="preserve"> </w:t>
      </w:r>
      <w:r>
        <w:t>the</w:t>
      </w:r>
      <w:r>
        <w:rPr>
          <w:spacing w:val="-2"/>
        </w:rPr>
        <w:t xml:space="preserve"> </w:t>
      </w:r>
      <w:r>
        <w:t>title</w:t>
      </w:r>
      <w:r>
        <w:rPr>
          <w:spacing w:val="-2"/>
        </w:rPr>
        <w:t xml:space="preserve"> </w:t>
      </w:r>
      <w:r>
        <w:t>of</w:t>
      </w:r>
      <w:r>
        <w:rPr>
          <w:spacing w:val="-2"/>
        </w:rPr>
        <w:t xml:space="preserve"> </w:t>
      </w:r>
      <w:r>
        <w:t>the</w:t>
      </w:r>
      <w:r>
        <w:rPr>
          <w:spacing w:val="-2"/>
        </w:rPr>
        <w:t xml:space="preserve"> </w:t>
      </w:r>
      <w:r>
        <w:t>destination</w:t>
      </w:r>
      <w:r>
        <w:rPr>
          <w:spacing w:val="-2"/>
        </w:rPr>
        <w:t xml:space="preserve"> </w:t>
      </w:r>
      <w:r>
        <w:t>is</w:t>
      </w:r>
      <w:r>
        <w:rPr>
          <w:spacing w:val="-3"/>
        </w:rPr>
        <w:t xml:space="preserve"> </w:t>
      </w:r>
      <w:r>
        <w:t>set,</w:t>
      </w:r>
      <w:r>
        <w:rPr>
          <w:spacing w:val="-2"/>
        </w:rPr>
        <w:t xml:space="preserve"> </w:t>
      </w:r>
      <w:r>
        <w:t>and</w:t>
      </w:r>
      <w:r>
        <w:rPr>
          <w:spacing w:val="-3"/>
        </w:rPr>
        <w:t xml:space="preserve"> </w:t>
      </w:r>
      <w:r>
        <w:t>the back navigation is handled by signaling to the user, with the arrow on the toolbar, that they can click it to go back to the primary destination.</w:t>
      </w:r>
    </w:p>
    <w:p w14:paraId="29FA2808" w14:textId="77777777" w:rsidR="003D76C2" w:rsidRDefault="00000000">
      <w:pPr>
        <w:pStyle w:val="BodyText"/>
        <w:spacing w:before="143" w:line="244" w:lineRule="auto"/>
        <w:ind w:left="824" w:right="181"/>
      </w:pPr>
      <w:r>
        <w:t xml:space="preserve">This solution fulfills all the original criteria for this activity and has been developed using the power of Jetpack navigation and the view widgets available to us, such as </w:t>
      </w:r>
      <w:proofErr w:type="spellStart"/>
      <w:r>
        <w:rPr>
          <w:rFonts w:ascii="Courier New"/>
          <w:b/>
          <w:sz w:val="22"/>
        </w:rPr>
        <w:t>BottomNavigationView</w:t>
      </w:r>
      <w:proofErr w:type="spellEnd"/>
      <w:r>
        <w:rPr>
          <w:rFonts w:ascii="Courier New"/>
          <w:b/>
          <w:spacing w:val="-63"/>
          <w:sz w:val="22"/>
        </w:rPr>
        <w:t xml:space="preserve"> </w:t>
      </w:r>
      <w:r>
        <w:t xml:space="preserve">and </w:t>
      </w:r>
      <w:proofErr w:type="spellStart"/>
      <w:r>
        <w:rPr>
          <w:rFonts w:ascii="Courier New"/>
          <w:b/>
          <w:sz w:val="22"/>
        </w:rPr>
        <w:t>NavHostFragment</w:t>
      </w:r>
      <w:proofErr w:type="spellEnd"/>
      <w:r>
        <w:t>. They do the heavy lifting while</w:t>
      </w:r>
      <w:r>
        <w:rPr>
          <w:spacing w:val="-3"/>
        </w:rPr>
        <w:t xml:space="preserve"> </w:t>
      </w:r>
      <w:r>
        <w:t>the</w:t>
      </w:r>
      <w:r>
        <w:rPr>
          <w:spacing w:val="-3"/>
        </w:rPr>
        <w:t xml:space="preserve"> </w:t>
      </w:r>
      <w:r>
        <w:t>navigation</w:t>
      </w:r>
      <w:r>
        <w:rPr>
          <w:spacing w:val="-3"/>
        </w:rPr>
        <w:t xml:space="preserve"> </w:t>
      </w:r>
      <w:r>
        <w:t>graph</w:t>
      </w:r>
      <w:r>
        <w:rPr>
          <w:spacing w:val="-3"/>
        </w:rPr>
        <w:t xml:space="preserve"> </w:t>
      </w:r>
      <w:r>
        <w:t>and</w:t>
      </w:r>
      <w:r>
        <w:rPr>
          <w:spacing w:val="-4"/>
        </w:rPr>
        <w:t xml:space="preserve"> </w:t>
      </w:r>
      <w:r>
        <w:t>bottom</w:t>
      </w:r>
      <w:r>
        <w:rPr>
          <w:spacing w:val="-3"/>
        </w:rPr>
        <w:t xml:space="preserve"> </w:t>
      </w:r>
      <w:r>
        <w:t>menu</w:t>
      </w:r>
      <w:r>
        <w:rPr>
          <w:spacing w:val="-4"/>
        </w:rPr>
        <w:t xml:space="preserve"> </w:t>
      </w:r>
      <w:r>
        <w:t>add</w:t>
      </w:r>
      <w:r>
        <w:rPr>
          <w:spacing w:val="-4"/>
        </w:rPr>
        <w:t xml:space="preserve"> </w:t>
      </w:r>
      <w:r>
        <w:t>the</w:t>
      </w:r>
      <w:r>
        <w:rPr>
          <w:spacing w:val="-3"/>
        </w:rPr>
        <w:t xml:space="preserve"> </w:t>
      </w:r>
      <w:r>
        <w:t>required</w:t>
      </w:r>
      <w:r>
        <w:rPr>
          <w:spacing w:val="-4"/>
        </w:rPr>
        <w:t xml:space="preserve"> </w:t>
      </w:r>
      <w:r>
        <w:t>configuration</w:t>
      </w:r>
      <w:r>
        <w:rPr>
          <w:spacing w:val="-3"/>
        </w:rPr>
        <w:t xml:space="preserve"> </w:t>
      </w:r>
      <w:r>
        <w:t>to</w:t>
      </w:r>
      <w:r>
        <w:rPr>
          <w:spacing w:val="-3"/>
        </w:rPr>
        <w:t xml:space="preserve"> </w:t>
      </w:r>
      <w:r>
        <w:t>bring your app together.</w:t>
      </w:r>
    </w:p>
    <w:p w14:paraId="7CDE8203" w14:textId="77777777" w:rsidR="003D76C2" w:rsidRDefault="003D76C2">
      <w:pPr>
        <w:spacing w:line="244" w:lineRule="auto"/>
        <w:sectPr w:rsidR="003D76C2">
          <w:pgSz w:w="10800" w:h="13320"/>
          <w:pgMar w:top="1120" w:right="920" w:bottom="280" w:left="940" w:header="695" w:footer="0" w:gutter="0"/>
          <w:cols w:space="720"/>
        </w:sectPr>
      </w:pPr>
    </w:p>
    <w:p w14:paraId="7F2E9563" w14:textId="77777777" w:rsidR="003D76C2" w:rsidRDefault="00000000">
      <w:pPr>
        <w:pStyle w:val="Heading1"/>
        <w:ind w:left="104"/>
      </w:pPr>
      <w:r>
        <w:lastRenderedPageBreak/>
        <w:t>Chapter</w:t>
      </w:r>
      <w:r>
        <w:rPr>
          <w:spacing w:val="-4"/>
        </w:rPr>
        <w:t xml:space="preserve"> </w:t>
      </w:r>
      <w:r>
        <w:t>5:</w:t>
      </w:r>
      <w:r>
        <w:rPr>
          <w:spacing w:val="-3"/>
        </w:rPr>
        <w:t xml:space="preserve"> </w:t>
      </w:r>
      <w:r>
        <w:t>Essential</w:t>
      </w:r>
      <w:r>
        <w:rPr>
          <w:spacing w:val="-3"/>
        </w:rPr>
        <w:t xml:space="preserve"> </w:t>
      </w:r>
      <w:r>
        <w:t>Libraries:</w:t>
      </w:r>
      <w:r>
        <w:rPr>
          <w:spacing w:val="-3"/>
        </w:rPr>
        <w:t xml:space="preserve"> </w:t>
      </w:r>
      <w:r>
        <w:t>Retrofit,</w:t>
      </w:r>
      <w:r>
        <w:rPr>
          <w:spacing w:val="-3"/>
        </w:rPr>
        <w:t xml:space="preserve"> </w:t>
      </w:r>
      <w:r>
        <w:t>Moshi,</w:t>
      </w:r>
      <w:r>
        <w:rPr>
          <w:spacing w:val="-3"/>
        </w:rPr>
        <w:t xml:space="preserve"> </w:t>
      </w:r>
      <w:r>
        <w:t>and</w:t>
      </w:r>
      <w:r>
        <w:rPr>
          <w:spacing w:val="-3"/>
        </w:rPr>
        <w:t xml:space="preserve"> </w:t>
      </w:r>
      <w:r>
        <w:rPr>
          <w:spacing w:val="-2"/>
        </w:rPr>
        <w:t>Glide</w:t>
      </w:r>
    </w:p>
    <w:p w14:paraId="3925F12C" w14:textId="77777777" w:rsidR="003D76C2" w:rsidRDefault="00000000">
      <w:pPr>
        <w:pStyle w:val="Heading2"/>
        <w:ind w:left="104"/>
      </w:pPr>
      <w:r>
        <w:t>Activity</w:t>
      </w:r>
      <w:r>
        <w:rPr>
          <w:spacing w:val="-5"/>
        </w:rPr>
        <w:t xml:space="preserve"> </w:t>
      </w:r>
      <w:r>
        <w:t>5.01:</w:t>
      </w:r>
      <w:r>
        <w:rPr>
          <w:spacing w:val="-3"/>
        </w:rPr>
        <w:t xml:space="preserve"> </w:t>
      </w:r>
      <w:r>
        <w:t>Displaying</w:t>
      </w:r>
      <w:r>
        <w:rPr>
          <w:spacing w:val="-3"/>
        </w:rPr>
        <w:t xml:space="preserve"> </w:t>
      </w:r>
      <w:r>
        <w:t>the</w:t>
      </w:r>
      <w:r>
        <w:rPr>
          <w:spacing w:val="-3"/>
        </w:rPr>
        <w:t xml:space="preserve"> </w:t>
      </w:r>
      <w:r>
        <w:t>Current</w:t>
      </w:r>
      <w:r>
        <w:rPr>
          <w:spacing w:val="-3"/>
        </w:rPr>
        <w:t xml:space="preserve"> </w:t>
      </w:r>
      <w:r>
        <w:rPr>
          <w:spacing w:val="-2"/>
        </w:rPr>
        <w:t>Weather</w:t>
      </w:r>
    </w:p>
    <w:p w14:paraId="7FA208B6" w14:textId="77777777" w:rsidR="003D76C2" w:rsidRDefault="00000000">
      <w:pPr>
        <w:pStyle w:val="Heading3"/>
        <w:rPr>
          <w:b w:val="0"/>
        </w:rPr>
      </w:pPr>
      <w:r>
        <w:rPr>
          <w:spacing w:val="-2"/>
        </w:rPr>
        <w:t>Solution</w:t>
      </w:r>
      <w:r>
        <w:rPr>
          <w:b w:val="0"/>
          <w:spacing w:val="-2"/>
        </w:rPr>
        <w:t>:</w:t>
      </w:r>
    </w:p>
    <w:p w14:paraId="06352542" w14:textId="77777777" w:rsidR="003D76C2" w:rsidRDefault="00000000">
      <w:pPr>
        <w:pStyle w:val="BodyText"/>
        <w:spacing w:before="148"/>
        <w:ind w:left="104"/>
      </w:pPr>
      <w:r>
        <w:t>Perform</w:t>
      </w:r>
      <w:r>
        <w:rPr>
          <w:spacing w:val="-4"/>
        </w:rPr>
        <w:t xml:space="preserve"> </w:t>
      </w:r>
      <w:r>
        <w:t>the</w:t>
      </w:r>
      <w:r>
        <w:rPr>
          <w:spacing w:val="-3"/>
        </w:rPr>
        <w:t xml:space="preserve"> </w:t>
      </w:r>
      <w:r>
        <w:t>following</w:t>
      </w:r>
      <w:r>
        <w:rPr>
          <w:spacing w:val="-3"/>
        </w:rPr>
        <w:t xml:space="preserve"> </w:t>
      </w:r>
      <w:r>
        <w:t>steps</w:t>
      </w:r>
      <w:r>
        <w:rPr>
          <w:spacing w:val="-3"/>
        </w:rPr>
        <w:t xml:space="preserve"> </w:t>
      </w:r>
      <w:r>
        <w:t>to</w:t>
      </w:r>
      <w:r>
        <w:rPr>
          <w:spacing w:val="-3"/>
        </w:rPr>
        <w:t xml:space="preserve"> </w:t>
      </w:r>
      <w:r>
        <w:t>complete</w:t>
      </w:r>
      <w:r>
        <w:rPr>
          <w:spacing w:val="-3"/>
        </w:rPr>
        <w:t xml:space="preserve"> </w:t>
      </w:r>
      <w:r>
        <w:t>the</w:t>
      </w:r>
      <w:r>
        <w:rPr>
          <w:spacing w:val="-3"/>
        </w:rPr>
        <w:t xml:space="preserve"> </w:t>
      </w:r>
      <w:r>
        <w:rPr>
          <w:spacing w:val="-2"/>
        </w:rPr>
        <w:t>activity.</w:t>
      </w:r>
    </w:p>
    <w:p w14:paraId="3FE30142" w14:textId="77777777" w:rsidR="003D76C2" w:rsidRDefault="00000000">
      <w:pPr>
        <w:pStyle w:val="ListParagraph"/>
        <w:numPr>
          <w:ilvl w:val="0"/>
          <w:numId w:val="12"/>
        </w:numPr>
        <w:tabs>
          <w:tab w:val="left" w:pos="554"/>
        </w:tabs>
        <w:spacing w:before="147"/>
        <w:jc w:val="left"/>
        <w:rPr>
          <w:sz w:val="20"/>
        </w:rPr>
      </w:pPr>
      <w:r>
        <w:rPr>
          <w:sz w:val="20"/>
        </w:rPr>
        <w:t>Create</w:t>
      </w:r>
      <w:r>
        <w:rPr>
          <w:spacing w:val="-3"/>
          <w:sz w:val="20"/>
        </w:rPr>
        <w:t xml:space="preserve"> </w:t>
      </w:r>
      <w:r>
        <w:rPr>
          <w:sz w:val="20"/>
        </w:rPr>
        <w:t>a</w:t>
      </w:r>
      <w:r>
        <w:rPr>
          <w:spacing w:val="-3"/>
          <w:sz w:val="20"/>
        </w:rPr>
        <w:t xml:space="preserve"> </w:t>
      </w:r>
      <w:r>
        <w:rPr>
          <w:sz w:val="20"/>
        </w:rPr>
        <w:t>new</w:t>
      </w:r>
      <w:r>
        <w:rPr>
          <w:spacing w:val="-2"/>
          <w:sz w:val="20"/>
        </w:rPr>
        <w:t xml:space="preserve"> </w:t>
      </w:r>
      <w:r>
        <w:rPr>
          <w:sz w:val="20"/>
        </w:rPr>
        <w:t>empty</w:t>
      </w:r>
      <w:r>
        <w:rPr>
          <w:spacing w:val="-2"/>
          <w:sz w:val="20"/>
        </w:rPr>
        <w:t xml:space="preserve"> </w:t>
      </w:r>
      <w:r>
        <w:rPr>
          <w:sz w:val="20"/>
        </w:rPr>
        <w:t>activity</w:t>
      </w:r>
      <w:r>
        <w:rPr>
          <w:spacing w:val="-3"/>
          <w:sz w:val="20"/>
        </w:rPr>
        <w:t xml:space="preserve"> </w:t>
      </w:r>
      <w:r>
        <w:rPr>
          <w:spacing w:val="-4"/>
          <w:sz w:val="20"/>
        </w:rPr>
        <w:t>app.</w:t>
      </w:r>
    </w:p>
    <w:p w14:paraId="02B4283B" w14:textId="77777777" w:rsidR="003D76C2" w:rsidRDefault="00000000">
      <w:pPr>
        <w:pStyle w:val="ListParagraph"/>
        <w:numPr>
          <w:ilvl w:val="0"/>
          <w:numId w:val="12"/>
        </w:numPr>
        <w:tabs>
          <w:tab w:val="left" w:pos="554"/>
        </w:tabs>
        <w:spacing w:before="148"/>
        <w:ind w:right="934"/>
        <w:jc w:val="left"/>
        <w:rPr>
          <w:sz w:val="20"/>
        </w:rPr>
      </w:pPr>
      <w:r>
        <w:rPr>
          <w:sz w:val="20"/>
        </w:rPr>
        <w:t>Add</w:t>
      </w:r>
      <w:r>
        <w:rPr>
          <w:spacing w:val="-7"/>
          <w:sz w:val="20"/>
        </w:rPr>
        <w:t xml:space="preserve"> </w:t>
      </w:r>
      <w:r>
        <w:rPr>
          <w:sz w:val="20"/>
        </w:rPr>
        <w:t>internet</w:t>
      </w:r>
      <w:r>
        <w:rPr>
          <w:spacing w:val="-4"/>
          <w:sz w:val="20"/>
        </w:rPr>
        <w:t xml:space="preserve"> </w:t>
      </w:r>
      <w:r>
        <w:rPr>
          <w:sz w:val="20"/>
        </w:rPr>
        <w:t>permissions</w:t>
      </w:r>
      <w:r>
        <w:rPr>
          <w:spacing w:val="-4"/>
          <w:sz w:val="20"/>
        </w:rPr>
        <w:t xml:space="preserve"> </w:t>
      </w:r>
      <w:r>
        <w:rPr>
          <w:sz w:val="20"/>
        </w:rPr>
        <w:t>to</w:t>
      </w:r>
      <w:r>
        <w:rPr>
          <w:spacing w:val="-4"/>
          <w:sz w:val="20"/>
        </w:rPr>
        <w:t xml:space="preserve"> </w:t>
      </w:r>
      <w:r>
        <w:rPr>
          <w:sz w:val="20"/>
        </w:rPr>
        <w:t>the</w:t>
      </w:r>
      <w:r>
        <w:rPr>
          <w:spacing w:val="-4"/>
          <w:sz w:val="20"/>
        </w:rPr>
        <w:t xml:space="preserve"> </w:t>
      </w:r>
      <w:r>
        <w:rPr>
          <w:sz w:val="20"/>
        </w:rPr>
        <w:t>app's</w:t>
      </w:r>
      <w:r>
        <w:rPr>
          <w:spacing w:val="-6"/>
          <w:sz w:val="20"/>
        </w:rPr>
        <w:t xml:space="preserve"> </w:t>
      </w:r>
      <w:r>
        <w:rPr>
          <w:rFonts w:ascii="Courier New"/>
          <w:b/>
        </w:rPr>
        <w:t>AndroidManifest.xml</w:t>
      </w:r>
      <w:r>
        <w:rPr>
          <w:rFonts w:ascii="Courier New"/>
          <w:b/>
          <w:spacing w:val="-80"/>
        </w:rPr>
        <w:t xml:space="preserve"> </w:t>
      </w:r>
      <w:r>
        <w:rPr>
          <w:sz w:val="20"/>
        </w:rPr>
        <w:t>file</w:t>
      </w:r>
      <w:r>
        <w:rPr>
          <w:spacing w:val="-4"/>
          <w:sz w:val="20"/>
        </w:rPr>
        <w:t xml:space="preserve"> </w:t>
      </w:r>
      <w:r>
        <w:rPr>
          <w:sz w:val="20"/>
        </w:rPr>
        <w:t>to</w:t>
      </w:r>
      <w:r>
        <w:rPr>
          <w:spacing w:val="-4"/>
          <w:sz w:val="20"/>
        </w:rPr>
        <w:t xml:space="preserve"> </w:t>
      </w:r>
      <w:r>
        <w:rPr>
          <w:sz w:val="20"/>
        </w:rPr>
        <w:t>allow</w:t>
      </w:r>
      <w:r>
        <w:rPr>
          <w:spacing w:val="-5"/>
          <w:sz w:val="20"/>
        </w:rPr>
        <w:t xml:space="preserve"> </w:t>
      </w:r>
      <w:r>
        <w:rPr>
          <w:sz w:val="20"/>
        </w:rPr>
        <w:t>us to make API and image requests:</w:t>
      </w:r>
    </w:p>
    <w:p w14:paraId="54781E73" w14:textId="77777777" w:rsidR="003D76C2" w:rsidRDefault="00D51F7C">
      <w:pPr>
        <w:pStyle w:val="BodyText"/>
        <w:spacing w:before="4"/>
        <w:rPr>
          <w:sz w:val="9"/>
        </w:rPr>
      </w:pPr>
      <w:r>
        <w:rPr>
          <w:noProof/>
        </w:rPr>
        <mc:AlternateContent>
          <mc:Choice Requires="wpg">
            <w:drawing>
              <wp:anchor distT="0" distB="0" distL="0" distR="0" simplePos="0" relativeHeight="487632384" behindDoc="1" locked="0" layoutInCell="1" allowOverlap="1" wp14:anchorId="3D22494D" wp14:editId="6762EB35">
                <wp:simplePos x="0" y="0"/>
                <wp:positionH relativeFrom="page">
                  <wp:posOffset>662940</wp:posOffset>
                </wp:positionH>
                <wp:positionV relativeFrom="paragraph">
                  <wp:posOffset>95885</wp:posOffset>
                </wp:positionV>
                <wp:extent cx="5074920" cy="1819275"/>
                <wp:effectExtent l="0" t="0" r="5080" b="0"/>
                <wp:wrapTopAndBottom/>
                <wp:docPr id="1249" name="docshapegroup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51"/>
                          <a:chExt cx="7992" cy="2865"/>
                        </a:xfrm>
                      </wpg:grpSpPr>
                      <wps:wsp>
                        <wps:cNvPr id="1250" name="docshape292"/>
                        <wps:cNvSpPr>
                          <a:spLocks/>
                        </wps:cNvSpPr>
                        <wps:spPr bwMode="auto">
                          <a:xfrm>
                            <a:off x="1044" y="161"/>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1" name="docshape293"/>
                        <wps:cNvSpPr>
                          <a:spLocks/>
                        </wps:cNvSpPr>
                        <wps:spPr bwMode="auto">
                          <a:xfrm>
                            <a:off x="1044" y="151"/>
                            <a:ext cx="7992" cy="2865"/>
                          </a:xfrm>
                          <a:custGeom>
                            <a:avLst/>
                            <a:gdLst>
                              <a:gd name="T0" fmla="+- 0 9036 1044"/>
                              <a:gd name="T1" fmla="*/ T0 w 7992"/>
                              <a:gd name="T2" fmla="+- 0 2996 151"/>
                              <a:gd name="T3" fmla="*/ 2996 h 2865"/>
                              <a:gd name="T4" fmla="+- 0 1044 1044"/>
                              <a:gd name="T5" fmla="*/ T4 w 7992"/>
                              <a:gd name="T6" fmla="+- 0 2996 151"/>
                              <a:gd name="T7" fmla="*/ 2996 h 2865"/>
                              <a:gd name="T8" fmla="+- 0 1044 1044"/>
                              <a:gd name="T9" fmla="*/ T8 w 7992"/>
                              <a:gd name="T10" fmla="+- 0 3016 151"/>
                              <a:gd name="T11" fmla="*/ 3016 h 2865"/>
                              <a:gd name="T12" fmla="+- 0 9036 1044"/>
                              <a:gd name="T13" fmla="*/ T12 w 7992"/>
                              <a:gd name="T14" fmla="+- 0 3016 151"/>
                              <a:gd name="T15" fmla="*/ 3016 h 2865"/>
                              <a:gd name="T16" fmla="+- 0 9036 1044"/>
                              <a:gd name="T17" fmla="*/ T16 w 7992"/>
                              <a:gd name="T18" fmla="+- 0 2996 151"/>
                              <a:gd name="T19" fmla="*/ 2996 h 2865"/>
                              <a:gd name="T20" fmla="+- 0 9036 1044"/>
                              <a:gd name="T21" fmla="*/ T20 w 7992"/>
                              <a:gd name="T22" fmla="+- 0 151 151"/>
                              <a:gd name="T23" fmla="*/ 151 h 2865"/>
                              <a:gd name="T24" fmla="+- 0 1044 1044"/>
                              <a:gd name="T25" fmla="*/ T24 w 7992"/>
                              <a:gd name="T26" fmla="+- 0 151 151"/>
                              <a:gd name="T27" fmla="*/ 151 h 2865"/>
                              <a:gd name="T28" fmla="+- 0 1044 1044"/>
                              <a:gd name="T29" fmla="*/ T28 w 7992"/>
                              <a:gd name="T30" fmla="+- 0 171 151"/>
                              <a:gd name="T31" fmla="*/ 171 h 2865"/>
                              <a:gd name="T32" fmla="+- 0 9036 1044"/>
                              <a:gd name="T33" fmla="*/ T32 w 7992"/>
                              <a:gd name="T34" fmla="+- 0 171 151"/>
                              <a:gd name="T35" fmla="*/ 171 h 2865"/>
                              <a:gd name="T36" fmla="+- 0 9036 1044"/>
                              <a:gd name="T37" fmla="*/ T36 w 7992"/>
                              <a:gd name="T38" fmla="+- 0 151 151"/>
                              <a:gd name="T39" fmla="*/ 151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5"/>
                                </a:moveTo>
                                <a:lnTo>
                                  <a:pt x="0" y="2845"/>
                                </a:lnTo>
                                <a:lnTo>
                                  <a:pt x="0" y="2865"/>
                                </a:lnTo>
                                <a:lnTo>
                                  <a:pt x="7992" y="2865"/>
                                </a:lnTo>
                                <a:lnTo>
                                  <a:pt x="7992" y="284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2" name="docshape294"/>
                        <wps:cNvSpPr txBox="1">
                          <a:spLocks/>
                        </wps:cNvSpPr>
                        <wps:spPr bwMode="auto">
                          <a:xfrm>
                            <a:off x="1044" y="171"/>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67755" w14:textId="77777777" w:rsidR="003D76C2" w:rsidRDefault="00000000">
                              <w:pPr>
                                <w:spacing w:before="40" w:line="328" w:lineRule="auto"/>
                                <w:ind w:left="885" w:hanging="432"/>
                                <w:rPr>
                                  <w:rFonts w:ascii="Courier New"/>
                                  <w:sz w:val="18"/>
                                </w:rPr>
                              </w:pPr>
                              <w:r>
                                <w:rPr>
                                  <w:rFonts w:ascii="Courier New"/>
                                  <w:sz w:val="18"/>
                                </w:rPr>
                                <w:t>&lt;manifest</w:t>
                              </w:r>
                              <w:r>
                                <w:rPr>
                                  <w:rFonts w:ascii="Courier New"/>
                                  <w:spacing w:val="-29"/>
                                  <w:sz w:val="18"/>
                                </w:rPr>
                                <w:t xml:space="preserve"> </w:t>
                              </w:r>
                              <w:hyperlink r:id="rId65">
                                <w:r>
                                  <w:rPr>
                                    <w:rFonts w:ascii="Courier New"/>
                                    <w:sz w:val="18"/>
                                  </w:rPr>
                                  <w:t>xmlns:android="http://schemas.android.com/apk/res/android"</w:t>
                                </w:r>
                              </w:hyperlink>
                              <w:r>
                                <w:rPr>
                                  <w:rFonts w:ascii="Courier New"/>
                                  <w:sz w:val="18"/>
                                </w:rPr>
                                <w:t xml:space="preserve"> </w:t>
                              </w:r>
                              <w:r>
                                <w:rPr>
                                  <w:rFonts w:ascii="Courier New"/>
                                  <w:spacing w:val="-2"/>
                                  <w:sz w:val="18"/>
                                </w:rPr>
                                <w:t>package="</w:t>
                              </w:r>
                              <w:proofErr w:type="spellStart"/>
                              <w:r>
                                <w:rPr>
                                  <w:rFonts w:ascii="Courier New"/>
                                  <w:spacing w:val="-2"/>
                                  <w:sz w:val="18"/>
                                </w:rPr>
                                <w:t>com.example.newyorkweather</w:t>
                              </w:r>
                              <w:proofErr w:type="spellEnd"/>
                              <w:r>
                                <w:rPr>
                                  <w:rFonts w:ascii="Courier New"/>
                                  <w:spacing w:val="-2"/>
                                  <w:sz w:val="18"/>
                                </w:rPr>
                                <w:t>"&gt;</w:t>
                              </w:r>
                            </w:p>
                            <w:p w14:paraId="02CCD9C7" w14:textId="77777777" w:rsidR="003D76C2" w:rsidRDefault="003D76C2">
                              <w:pPr>
                                <w:spacing w:before="9"/>
                                <w:rPr>
                                  <w:rFonts w:ascii="Courier New"/>
                                  <w:sz w:val="24"/>
                                </w:rPr>
                              </w:pPr>
                            </w:p>
                            <w:p w14:paraId="07CB53A7" w14:textId="77777777" w:rsidR="003D76C2" w:rsidRDefault="00000000">
                              <w:pPr>
                                <w:spacing w:before="1"/>
                                <w:ind w:left="885"/>
                                <w:rPr>
                                  <w:rFonts w:ascii="Courier New"/>
                                  <w:b/>
                                  <w:sz w:val="18"/>
                                </w:rPr>
                              </w:pPr>
                              <w:r>
                                <w:rPr>
                                  <w:rFonts w:ascii="Courier New"/>
                                  <w:b/>
                                  <w:spacing w:val="-2"/>
                                  <w:sz w:val="18"/>
                                </w:rPr>
                                <w:t>&lt;uses-permission</w:t>
                              </w:r>
                              <w:r>
                                <w:rPr>
                                  <w:rFonts w:ascii="Courier New"/>
                                  <w:b/>
                                  <w:spacing w:val="27"/>
                                  <w:sz w:val="18"/>
                                </w:rPr>
                                <w:t xml:space="preserve"> </w:t>
                              </w: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android.permission.INTERNET</w:t>
                              </w:r>
                              <w:proofErr w:type="spellEnd"/>
                              <w:r>
                                <w:rPr>
                                  <w:rFonts w:ascii="Courier New"/>
                                  <w:b/>
                                  <w:spacing w:val="-2"/>
                                  <w:sz w:val="18"/>
                                </w:rPr>
                                <w:t>"</w:t>
                              </w:r>
                              <w:r>
                                <w:rPr>
                                  <w:rFonts w:ascii="Courier New"/>
                                  <w:b/>
                                  <w:spacing w:val="29"/>
                                  <w:sz w:val="18"/>
                                </w:rPr>
                                <w:t xml:space="preserve"> </w:t>
                              </w:r>
                              <w:r>
                                <w:rPr>
                                  <w:rFonts w:ascii="Courier New"/>
                                  <w:b/>
                                  <w:spacing w:val="-5"/>
                                  <w:sz w:val="18"/>
                                </w:rPr>
                                <w:t>/&gt;</w:t>
                              </w:r>
                            </w:p>
                            <w:p w14:paraId="1E54F587" w14:textId="77777777" w:rsidR="003D76C2" w:rsidRDefault="003D76C2">
                              <w:pPr>
                                <w:rPr>
                                  <w:rFonts w:ascii="Courier New"/>
                                  <w:b/>
                                  <w:sz w:val="20"/>
                                </w:rPr>
                              </w:pPr>
                            </w:p>
                            <w:p w14:paraId="3C5C0DEE" w14:textId="77777777" w:rsidR="003D76C2" w:rsidRDefault="00000000">
                              <w:pPr>
                                <w:spacing w:before="129"/>
                                <w:ind w:left="885"/>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p w14:paraId="328F4282" w14:textId="77777777" w:rsidR="003D76C2" w:rsidRDefault="00000000">
                              <w:pPr>
                                <w:spacing w:before="76"/>
                                <w:ind w:left="1317"/>
                                <w:rPr>
                                  <w:rFonts w:ascii="Courier New"/>
                                  <w:sz w:val="18"/>
                                </w:rPr>
                              </w:pPr>
                              <w:r>
                                <w:rPr>
                                  <w:rFonts w:ascii="Courier New"/>
                                  <w:spacing w:val="-5"/>
                                  <w:sz w:val="18"/>
                                </w:rPr>
                                <w:t>...</w:t>
                              </w:r>
                            </w:p>
                            <w:p w14:paraId="3CF74BB2" w14:textId="77777777" w:rsidR="003D76C2" w:rsidRDefault="00000000">
                              <w:pPr>
                                <w:spacing w:before="76"/>
                                <w:ind w:left="885"/>
                                <w:rPr>
                                  <w:rFonts w:ascii="Courier New"/>
                                  <w:sz w:val="18"/>
                                </w:rPr>
                              </w:pPr>
                              <w:r>
                                <w:rPr>
                                  <w:rFonts w:ascii="Courier New"/>
                                  <w:spacing w:val="-2"/>
                                  <w:sz w:val="18"/>
                                </w:rPr>
                                <w:t>&lt;/application&gt;</w:t>
                              </w:r>
                            </w:p>
                            <w:p w14:paraId="761FB6AA" w14:textId="77777777" w:rsidR="003D76C2" w:rsidRDefault="003D76C2">
                              <w:pPr>
                                <w:rPr>
                                  <w:rFonts w:ascii="Courier New"/>
                                  <w:sz w:val="20"/>
                                </w:rPr>
                              </w:pPr>
                            </w:p>
                            <w:p w14:paraId="39AF9124" w14:textId="77777777" w:rsidR="003D76C2" w:rsidRDefault="00000000">
                              <w:pPr>
                                <w:spacing w:before="130"/>
                                <w:ind w:left="453"/>
                                <w:rPr>
                                  <w:rFonts w:ascii="Courier New"/>
                                  <w:sz w:val="18"/>
                                </w:rPr>
                              </w:pPr>
                              <w:r>
                                <w:rPr>
                                  <w:rFonts w:ascii="Courier New"/>
                                  <w:spacing w:val="-2"/>
                                  <w:sz w:val="18"/>
                                </w:rPr>
                                <w:t>&lt;/manifest&gt;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22494D" id="docshapegroup291" o:spid="_x0000_s1232" style="position:absolute;margin-left:52.2pt;margin-top:7.55pt;width:399.6pt;height:143.25pt;z-index:-15684096;mso-wrap-distance-left:0;mso-wrap-distance-right:0;mso-position-horizontal-relative:page;mso-position-vertical-relative:text" coordorigin="1044,151"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">
                <v:rect id="docshape292" o:spid="_x0000_s1233" style="position:absolute;left:1044;top:161;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" fillcolor="#f6f6f6" stroked="f">
                  <v:path arrowok="t"/>
                </v:rect>
                <v:shape id="docshape293" o:spid="_x0000_s1234" style="position:absolute;left:1044;top:151;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" path="m7992,2845l,2845r,20l7992,2865r,-20xm7992,l,,,20r7992,l7992,xe" fillcolor="#dadada" stroked="f">
                  <v:path arrowok="t" o:connecttype="custom" o:connectlocs="7992,2996;0,2996;0,3016;7992,3016;7992,2996;7992,151;0,151;0,171;7992,171;7992,151" o:connectangles="0,0,0,0,0,0,0,0,0,0"/>
                </v:shape>
                <v:shape id="docshape294" o:spid="_x0000_s1235" type="#_x0000_t202" style="position:absolute;left:1044;top:171;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" filled="f" stroked="f">
                  <v:path arrowok="t"/>
                  <v:textbox inset="0,0,0,0">
                    <w:txbxContent>
                      <w:p w14:paraId="53767755" w14:textId="77777777" w:rsidR="003D76C2" w:rsidRDefault="00000000">
                        <w:pPr>
                          <w:spacing w:before="40" w:line="328" w:lineRule="auto"/>
                          <w:ind w:left="885" w:hanging="432"/>
                          <w:rPr>
                            <w:rFonts w:ascii="Courier New"/>
                            <w:sz w:val="18"/>
                          </w:rPr>
                        </w:pPr>
                        <w:r>
                          <w:rPr>
                            <w:rFonts w:ascii="Courier New"/>
                            <w:sz w:val="18"/>
                          </w:rPr>
                          <w:t>&lt;manifest</w:t>
                        </w:r>
                        <w:r>
                          <w:rPr>
                            <w:rFonts w:ascii="Courier New"/>
                            <w:spacing w:val="-29"/>
                            <w:sz w:val="18"/>
                          </w:rPr>
                          <w:t xml:space="preserve"> </w:t>
                        </w:r>
                        <w:hyperlink r:id="rId66">
                          <w:r>
                            <w:rPr>
                              <w:rFonts w:ascii="Courier New"/>
                              <w:sz w:val="18"/>
                            </w:rPr>
                            <w:t>xmlns:android="http://schemas.android.com/apk/res/android"</w:t>
                          </w:r>
                        </w:hyperlink>
                        <w:r>
                          <w:rPr>
                            <w:rFonts w:ascii="Courier New"/>
                            <w:sz w:val="18"/>
                          </w:rPr>
                          <w:t xml:space="preserve"> </w:t>
                        </w:r>
                        <w:r>
                          <w:rPr>
                            <w:rFonts w:ascii="Courier New"/>
                            <w:spacing w:val="-2"/>
                            <w:sz w:val="18"/>
                          </w:rPr>
                          <w:t>package="</w:t>
                        </w:r>
                        <w:proofErr w:type="spellStart"/>
                        <w:r>
                          <w:rPr>
                            <w:rFonts w:ascii="Courier New"/>
                            <w:spacing w:val="-2"/>
                            <w:sz w:val="18"/>
                          </w:rPr>
                          <w:t>com.example.newyorkweather</w:t>
                        </w:r>
                        <w:proofErr w:type="spellEnd"/>
                        <w:r>
                          <w:rPr>
                            <w:rFonts w:ascii="Courier New"/>
                            <w:spacing w:val="-2"/>
                            <w:sz w:val="18"/>
                          </w:rPr>
                          <w:t>"&gt;</w:t>
                        </w:r>
                      </w:p>
                      <w:p w14:paraId="02CCD9C7" w14:textId="77777777" w:rsidR="003D76C2" w:rsidRDefault="003D76C2">
                        <w:pPr>
                          <w:spacing w:before="9"/>
                          <w:rPr>
                            <w:rFonts w:ascii="Courier New"/>
                            <w:sz w:val="24"/>
                          </w:rPr>
                        </w:pPr>
                      </w:p>
                      <w:p w14:paraId="07CB53A7" w14:textId="77777777" w:rsidR="003D76C2" w:rsidRDefault="00000000">
                        <w:pPr>
                          <w:spacing w:before="1"/>
                          <w:ind w:left="885"/>
                          <w:rPr>
                            <w:rFonts w:ascii="Courier New"/>
                            <w:b/>
                            <w:sz w:val="18"/>
                          </w:rPr>
                        </w:pPr>
                        <w:r>
                          <w:rPr>
                            <w:rFonts w:ascii="Courier New"/>
                            <w:b/>
                            <w:spacing w:val="-2"/>
                            <w:sz w:val="18"/>
                          </w:rPr>
                          <w:t>&lt;uses-permission</w:t>
                        </w:r>
                        <w:r>
                          <w:rPr>
                            <w:rFonts w:ascii="Courier New"/>
                            <w:b/>
                            <w:spacing w:val="27"/>
                            <w:sz w:val="18"/>
                          </w:rPr>
                          <w:t xml:space="preserve"> </w:t>
                        </w: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android.permission.INTERNET</w:t>
                        </w:r>
                        <w:proofErr w:type="spellEnd"/>
                        <w:r>
                          <w:rPr>
                            <w:rFonts w:ascii="Courier New"/>
                            <w:b/>
                            <w:spacing w:val="-2"/>
                            <w:sz w:val="18"/>
                          </w:rPr>
                          <w:t>"</w:t>
                        </w:r>
                        <w:r>
                          <w:rPr>
                            <w:rFonts w:ascii="Courier New"/>
                            <w:b/>
                            <w:spacing w:val="29"/>
                            <w:sz w:val="18"/>
                          </w:rPr>
                          <w:t xml:space="preserve"> </w:t>
                        </w:r>
                        <w:r>
                          <w:rPr>
                            <w:rFonts w:ascii="Courier New"/>
                            <w:b/>
                            <w:spacing w:val="-5"/>
                            <w:sz w:val="18"/>
                          </w:rPr>
                          <w:t>/&gt;</w:t>
                        </w:r>
                      </w:p>
                      <w:p w14:paraId="1E54F587" w14:textId="77777777" w:rsidR="003D76C2" w:rsidRDefault="003D76C2">
                        <w:pPr>
                          <w:rPr>
                            <w:rFonts w:ascii="Courier New"/>
                            <w:b/>
                            <w:sz w:val="20"/>
                          </w:rPr>
                        </w:pPr>
                      </w:p>
                      <w:p w14:paraId="3C5C0DEE" w14:textId="77777777" w:rsidR="003D76C2" w:rsidRDefault="00000000">
                        <w:pPr>
                          <w:spacing w:before="129"/>
                          <w:ind w:left="885"/>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p w14:paraId="328F4282" w14:textId="77777777" w:rsidR="003D76C2" w:rsidRDefault="00000000">
                        <w:pPr>
                          <w:spacing w:before="76"/>
                          <w:ind w:left="1317"/>
                          <w:rPr>
                            <w:rFonts w:ascii="Courier New"/>
                            <w:sz w:val="18"/>
                          </w:rPr>
                        </w:pPr>
                        <w:r>
                          <w:rPr>
                            <w:rFonts w:ascii="Courier New"/>
                            <w:spacing w:val="-5"/>
                            <w:sz w:val="18"/>
                          </w:rPr>
                          <w:t>...</w:t>
                        </w:r>
                      </w:p>
                      <w:p w14:paraId="3CF74BB2" w14:textId="77777777" w:rsidR="003D76C2" w:rsidRDefault="00000000">
                        <w:pPr>
                          <w:spacing w:before="76"/>
                          <w:ind w:left="885"/>
                          <w:rPr>
                            <w:rFonts w:ascii="Courier New"/>
                            <w:sz w:val="18"/>
                          </w:rPr>
                        </w:pPr>
                        <w:r>
                          <w:rPr>
                            <w:rFonts w:ascii="Courier New"/>
                            <w:spacing w:val="-2"/>
                            <w:sz w:val="18"/>
                          </w:rPr>
                          <w:t>&lt;/application&gt;</w:t>
                        </w:r>
                      </w:p>
                      <w:p w14:paraId="761FB6AA" w14:textId="77777777" w:rsidR="003D76C2" w:rsidRDefault="003D76C2">
                        <w:pPr>
                          <w:rPr>
                            <w:rFonts w:ascii="Courier New"/>
                            <w:sz w:val="20"/>
                          </w:rPr>
                        </w:pPr>
                      </w:p>
                      <w:p w14:paraId="39AF9124" w14:textId="77777777" w:rsidR="003D76C2" w:rsidRDefault="00000000">
                        <w:pPr>
                          <w:spacing w:before="130"/>
                          <w:ind w:left="453"/>
                          <w:rPr>
                            <w:rFonts w:ascii="Courier New"/>
                            <w:sz w:val="18"/>
                          </w:rPr>
                        </w:pPr>
                        <w:r>
                          <w:rPr>
                            <w:rFonts w:ascii="Courier New"/>
                            <w:spacing w:val="-2"/>
                            <w:sz w:val="18"/>
                          </w:rPr>
                          <w:t>&lt;/manifest&gt;</w:t>
                        </w:r>
                      </w:p>
                    </w:txbxContent>
                  </v:textbox>
                </v:shape>
                <w10:wrap type="topAndBottom" anchorx="page"/>
              </v:group>
            </w:pict>
          </mc:Fallback>
        </mc:AlternateContent>
      </w:r>
    </w:p>
    <w:p w14:paraId="1F34F268" w14:textId="77777777" w:rsidR="003D76C2" w:rsidRDefault="00000000">
      <w:pPr>
        <w:pStyle w:val="ListParagraph"/>
        <w:numPr>
          <w:ilvl w:val="0"/>
          <w:numId w:val="12"/>
        </w:numPr>
        <w:tabs>
          <w:tab w:val="left" w:pos="554"/>
        </w:tabs>
        <w:jc w:val="left"/>
        <w:rPr>
          <w:sz w:val="20"/>
        </w:rPr>
      </w:pPr>
      <w:r>
        <w:rPr>
          <w:sz w:val="20"/>
        </w:rPr>
        <w:t>Add</w:t>
      </w:r>
      <w:r>
        <w:rPr>
          <w:spacing w:val="-6"/>
          <w:sz w:val="20"/>
        </w:rPr>
        <w:t xml:space="preserve"> </w:t>
      </w:r>
      <w:r>
        <w:rPr>
          <w:sz w:val="20"/>
        </w:rPr>
        <w:t>Retrofit,</w:t>
      </w:r>
      <w:r>
        <w:rPr>
          <w:spacing w:val="-4"/>
          <w:sz w:val="20"/>
        </w:rPr>
        <w:t xml:space="preserve"> </w:t>
      </w:r>
      <w:r>
        <w:rPr>
          <w:sz w:val="20"/>
        </w:rPr>
        <w:t>the</w:t>
      </w:r>
      <w:r>
        <w:rPr>
          <w:spacing w:val="-4"/>
          <w:sz w:val="20"/>
        </w:rPr>
        <w:t xml:space="preserve"> </w:t>
      </w:r>
      <w:r>
        <w:rPr>
          <w:sz w:val="20"/>
        </w:rPr>
        <w:t>Moshi</w:t>
      </w:r>
      <w:r>
        <w:rPr>
          <w:spacing w:val="-3"/>
          <w:sz w:val="20"/>
        </w:rPr>
        <w:t xml:space="preserve"> </w:t>
      </w:r>
      <w:r>
        <w:rPr>
          <w:sz w:val="20"/>
        </w:rPr>
        <w:t>converter,</w:t>
      </w:r>
      <w:r>
        <w:rPr>
          <w:spacing w:val="-3"/>
          <w:sz w:val="20"/>
        </w:rPr>
        <w:t xml:space="preserve"> </w:t>
      </w:r>
      <w:r>
        <w:rPr>
          <w:sz w:val="20"/>
        </w:rPr>
        <w:t>and</w:t>
      </w:r>
      <w:r>
        <w:rPr>
          <w:spacing w:val="-5"/>
          <w:sz w:val="20"/>
        </w:rPr>
        <w:t xml:space="preserve"> </w:t>
      </w:r>
      <w:r>
        <w:rPr>
          <w:sz w:val="20"/>
        </w:rPr>
        <w:t>Glide</w:t>
      </w:r>
      <w:r>
        <w:rPr>
          <w:spacing w:val="-3"/>
          <w:sz w:val="20"/>
        </w:rPr>
        <w:t xml:space="preserve"> </w:t>
      </w:r>
      <w:r>
        <w:rPr>
          <w:sz w:val="20"/>
        </w:rPr>
        <w:t>support</w:t>
      </w:r>
      <w:r>
        <w:rPr>
          <w:spacing w:val="-4"/>
          <w:sz w:val="20"/>
        </w:rPr>
        <w:t xml:space="preserve"> </w:t>
      </w:r>
      <w:r>
        <w:rPr>
          <w:sz w:val="20"/>
        </w:rPr>
        <w:t>to</w:t>
      </w:r>
      <w:r>
        <w:rPr>
          <w:spacing w:val="-3"/>
          <w:sz w:val="20"/>
        </w:rPr>
        <w:t xml:space="preserve"> </w:t>
      </w:r>
      <w:r>
        <w:rPr>
          <w:sz w:val="20"/>
        </w:rPr>
        <w:t>the</w:t>
      </w:r>
      <w:r>
        <w:rPr>
          <w:spacing w:val="-3"/>
          <w:sz w:val="20"/>
        </w:rPr>
        <w:t xml:space="preserve"> </w:t>
      </w:r>
      <w:r>
        <w:rPr>
          <w:spacing w:val="-2"/>
          <w:sz w:val="20"/>
        </w:rPr>
        <w:t>app's</w:t>
      </w:r>
    </w:p>
    <w:p w14:paraId="4D4434FB" w14:textId="77777777" w:rsidR="003D76C2" w:rsidRDefault="00000000">
      <w:pPr>
        <w:spacing w:before="8"/>
        <w:ind w:left="554"/>
        <w:rPr>
          <w:sz w:val="20"/>
        </w:rPr>
      </w:pPr>
      <w:proofErr w:type="spellStart"/>
      <w:r>
        <w:rPr>
          <w:rFonts w:ascii="Courier New"/>
          <w:b/>
          <w:spacing w:val="-2"/>
        </w:rPr>
        <w:t>build.gradle</w:t>
      </w:r>
      <w:proofErr w:type="spellEnd"/>
      <w:r>
        <w:rPr>
          <w:rFonts w:ascii="Courier New"/>
          <w:b/>
          <w:spacing w:val="-67"/>
        </w:rPr>
        <w:t xml:space="preserve"> </w:t>
      </w:r>
      <w:r>
        <w:rPr>
          <w:spacing w:val="-2"/>
          <w:sz w:val="20"/>
        </w:rPr>
        <w:t>file:</w:t>
      </w:r>
    </w:p>
    <w:p w14:paraId="4CB159AC" w14:textId="77777777" w:rsidR="003D76C2" w:rsidRDefault="00D51F7C">
      <w:pPr>
        <w:pStyle w:val="BodyText"/>
        <w:spacing w:before="10"/>
        <w:rPr>
          <w:sz w:val="8"/>
        </w:rPr>
      </w:pPr>
      <w:r>
        <w:rPr>
          <w:noProof/>
        </w:rPr>
        <mc:AlternateContent>
          <mc:Choice Requires="wpg">
            <w:drawing>
              <wp:anchor distT="0" distB="0" distL="0" distR="0" simplePos="0" relativeHeight="487632896" behindDoc="1" locked="0" layoutInCell="1" allowOverlap="1" wp14:anchorId="58E64118" wp14:editId="145C24B1">
                <wp:simplePos x="0" y="0"/>
                <wp:positionH relativeFrom="page">
                  <wp:posOffset>662940</wp:posOffset>
                </wp:positionH>
                <wp:positionV relativeFrom="paragraph">
                  <wp:posOffset>91440</wp:posOffset>
                </wp:positionV>
                <wp:extent cx="5074920" cy="1463675"/>
                <wp:effectExtent l="0" t="0" r="5080" b="0"/>
                <wp:wrapTopAndBottom/>
                <wp:docPr id="1245" name="docshapegroup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1246" name="docshape296"/>
                        <wps:cNvSpPr>
                          <a:spLocks/>
                        </wps:cNvSpPr>
                        <wps:spPr bwMode="auto">
                          <a:xfrm>
                            <a:off x="104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7" name="docshape297"/>
                        <wps:cNvSpPr>
                          <a:spLocks/>
                        </wps:cNvSpPr>
                        <wps:spPr bwMode="auto">
                          <a:xfrm>
                            <a:off x="1044" y="143"/>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8" name="docshape298"/>
                        <wps:cNvSpPr txBox="1">
                          <a:spLocks/>
                        </wps:cNvSpPr>
                        <wps:spPr bwMode="auto">
                          <a:xfrm>
                            <a:off x="104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65D6F9" w14:textId="77777777" w:rsidR="003D76C2" w:rsidRDefault="00000000">
                              <w:pPr>
                                <w:spacing w:before="40"/>
                                <w:ind w:left="453"/>
                                <w:rPr>
                                  <w:rFonts w:ascii="Courier New"/>
                                  <w:sz w:val="18"/>
                                </w:rPr>
                              </w:pPr>
                              <w:r>
                                <w:rPr>
                                  <w:rFonts w:ascii="Courier New"/>
                                  <w:sz w:val="18"/>
                                </w:rPr>
                                <w:t>Dependencies</w:t>
                              </w:r>
                              <w:r>
                                <w:rPr>
                                  <w:rFonts w:ascii="Courier New"/>
                                  <w:spacing w:val="-12"/>
                                  <w:sz w:val="18"/>
                                </w:rPr>
                                <w:t xml:space="preserve"> </w:t>
                              </w:r>
                              <w:r>
                                <w:rPr>
                                  <w:rFonts w:ascii="Courier New"/>
                                  <w:spacing w:val="-10"/>
                                  <w:sz w:val="18"/>
                                </w:rPr>
                                <w:t>{</w:t>
                              </w:r>
                            </w:p>
                            <w:p w14:paraId="40F4E0F4" w14:textId="77777777" w:rsidR="003D76C2" w:rsidRDefault="00000000">
                              <w:pPr>
                                <w:spacing w:before="76"/>
                                <w:ind w:left="885"/>
                                <w:rPr>
                                  <w:rFonts w:ascii="Courier New"/>
                                  <w:sz w:val="18"/>
                                </w:rPr>
                              </w:pPr>
                              <w:r>
                                <w:rPr>
                                  <w:rFonts w:ascii="Courier New"/>
                                  <w:spacing w:val="-5"/>
                                  <w:sz w:val="18"/>
                                </w:rPr>
                                <w:t>...</w:t>
                              </w:r>
                            </w:p>
                            <w:p w14:paraId="0D66C9F5" w14:textId="77777777" w:rsidR="003D76C2" w:rsidRDefault="00000000">
                              <w:pPr>
                                <w:spacing w:before="76"/>
                                <w:ind w:left="885"/>
                                <w:rPr>
                                  <w:rFonts w:ascii="Courier New"/>
                                  <w:b/>
                                  <w:sz w:val="18"/>
                                </w:rPr>
                              </w:pPr>
                              <w:r>
                                <w:rPr>
                                  <w:rFonts w:ascii="Courier New"/>
                                  <w:b/>
                                  <w:sz w:val="18"/>
                                </w:rPr>
                                <w:t>implementation</w:t>
                              </w:r>
                              <w:r>
                                <w:rPr>
                                  <w:rFonts w:ascii="Courier New"/>
                                  <w:b/>
                                  <w:spacing w:val="-14"/>
                                  <w:sz w:val="18"/>
                                </w:rPr>
                                <w:t xml:space="preserve"> </w:t>
                              </w:r>
                              <w:r>
                                <w:rPr>
                                  <w:rFonts w:ascii="Courier New"/>
                                  <w:b/>
                                  <w:spacing w:val="-2"/>
                                  <w:sz w:val="18"/>
                                </w:rPr>
                                <w:t>'com.squareup.retrofit2:retrofit:</w:t>
                              </w:r>
                            </w:p>
                            <w:p w14:paraId="3B5E8343" w14:textId="77777777" w:rsidR="003D76C2" w:rsidRDefault="00000000">
                              <w:pPr>
                                <w:spacing w:before="76"/>
                                <w:ind w:left="1101"/>
                                <w:rPr>
                                  <w:rFonts w:ascii="Courier New"/>
                                  <w:b/>
                                  <w:sz w:val="18"/>
                                </w:rPr>
                              </w:pPr>
                              <w:r>
                                <w:rPr>
                                  <w:rFonts w:ascii="Courier New"/>
                                  <w:b/>
                                  <w:sz w:val="18"/>
                                </w:rPr>
                                <w:t>(latest</w:t>
                              </w:r>
                              <w:r>
                                <w:rPr>
                                  <w:rFonts w:ascii="Courier New"/>
                                  <w:b/>
                                  <w:spacing w:val="-7"/>
                                  <w:sz w:val="18"/>
                                </w:rPr>
                                <w:t xml:space="preserve"> </w:t>
                              </w:r>
                              <w:r>
                                <w:rPr>
                                  <w:rFonts w:ascii="Courier New"/>
                                  <w:b/>
                                  <w:sz w:val="18"/>
                                </w:rPr>
                                <w:t>version</w:t>
                              </w:r>
                              <w:r>
                                <w:rPr>
                                  <w:rFonts w:ascii="Courier New"/>
                                  <w:b/>
                                  <w:spacing w:val="-7"/>
                                  <w:sz w:val="18"/>
                                </w:rPr>
                                <w:t xml:space="preserve"> </w:t>
                              </w:r>
                              <w:r>
                                <w:rPr>
                                  <w:rFonts w:ascii="Courier New"/>
                                  <w:b/>
                                  <w:spacing w:val="-2"/>
                                  <w:sz w:val="18"/>
                                </w:rPr>
                                <w:t>here)'</w:t>
                              </w:r>
                            </w:p>
                            <w:p w14:paraId="33DE7137" w14:textId="77777777" w:rsidR="003D76C2" w:rsidRDefault="00000000">
                              <w:pPr>
                                <w:spacing w:before="77" w:line="328" w:lineRule="auto"/>
                                <w:ind w:left="885"/>
                                <w:rPr>
                                  <w:rFonts w:ascii="Courier New"/>
                                  <w:b/>
                                  <w:sz w:val="18"/>
                                </w:rPr>
                              </w:pPr>
                              <w:r>
                                <w:rPr>
                                  <w:rFonts w:ascii="Courier New"/>
                                  <w:b/>
                                  <w:spacing w:val="-2"/>
                                  <w:sz w:val="18"/>
                                </w:rPr>
                                <w:t>implementation</w:t>
                              </w:r>
                              <w:r>
                                <w:rPr>
                                  <w:rFonts w:ascii="Courier New"/>
                                  <w:b/>
                                  <w:spacing w:val="-27"/>
                                  <w:sz w:val="18"/>
                                </w:rPr>
                                <w:t xml:space="preserve"> </w:t>
                              </w:r>
                              <w:r>
                                <w:rPr>
                                  <w:rFonts w:ascii="Courier New"/>
                                  <w:b/>
                                  <w:spacing w:val="-2"/>
                                  <w:sz w:val="18"/>
                                </w:rPr>
                                <w:t xml:space="preserve">'com.squareup.retrofit2:converter-moshi:2.9.0' </w:t>
                              </w:r>
                              <w:r>
                                <w:rPr>
                                  <w:rFonts w:ascii="Courier New"/>
                                  <w:b/>
                                  <w:sz w:val="18"/>
                                </w:rPr>
                                <w:t>implementation 'com.github.bumptech.glide:glide:4.11.0'</w:t>
                              </w:r>
                            </w:p>
                            <w:p w14:paraId="77AA1694" w14:textId="77777777" w:rsidR="003D76C2" w:rsidRDefault="00000000">
                              <w:pPr>
                                <w:spacing w:before="1"/>
                                <w:ind w:left="885"/>
                                <w:rPr>
                                  <w:rFonts w:ascii="Courier New"/>
                                  <w:sz w:val="18"/>
                                </w:rPr>
                              </w:pPr>
                              <w:r>
                                <w:rPr>
                                  <w:rFonts w:ascii="Courier New"/>
                                  <w:spacing w:val="-5"/>
                                  <w:sz w:val="18"/>
                                </w:rPr>
                                <w:t>...</w:t>
                              </w:r>
                            </w:p>
                            <w:p w14:paraId="53313688"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E64118" id="docshapegroup295" o:spid="_x0000_s1236" style="position:absolute;margin-left:52.2pt;margin-top:7.2pt;width:399.6pt;height:115.25pt;z-index:-15683584;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">
                <v:rect id="docshape296" o:spid="_x0000_s1237" style="position:absolute;left:104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" fillcolor="#f6f6f6" stroked="f">
                  <v:path arrowok="t"/>
                </v:rect>
                <v:shape id="docshape297" o:spid="_x0000_s1238" style="position:absolute;left:104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" path="m7992,2284l,2284r,20l7992,2304r,-20xm7992,l,,,20r7992,l7992,xe" fillcolor="#dadada" stroked="f">
                  <v:path arrowok="t" o:connecttype="custom" o:connectlocs="7992,2428;0,2428;0,2448;7992,2448;7992,2428;7992,144;0,144;0,164;7992,164;7992,144" o:connectangles="0,0,0,0,0,0,0,0,0,0"/>
                </v:shape>
                <v:shape id="docshape298" o:spid="_x0000_s1239" type="#_x0000_t202" style="position:absolute;left:104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" filled="f" stroked="f">
                  <v:path arrowok="t"/>
                  <v:textbox inset="0,0,0,0">
                    <w:txbxContent>
                      <w:p w14:paraId="3F65D6F9" w14:textId="77777777" w:rsidR="003D76C2" w:rsidRDefault="00000000">
                        <w:pPr>
                          <w:spacing w:before="40"/>
                          <w:ind w:left="453"/>
                          <w:rPr>
                            <w:rFonts w:ascii="Courier New"/>
                            <w:sz w:val="18"/>
                          </w:rPr>
                        </w:pPr>
                        <w:r>
                          <w:rPr>
                            <w:rFonts w:ascii="Courier New"/>
                            <w:sz w:val="18"/>
                          </w:rPr>
                          <w:t>Dependencies</w:t>
                        </w:r>
                        <w:r>
                          <w:rPr>
                            <w:rFonts w:ascii="Courier New"/>
                            <w:spacing w:val="-12"/>
                            <w:sz w:val="18"/>
                          </w:rPr>
                          <w:t xml:space="preserve"> </w:t>
                        </w:r>
                        <w:r>
                          <w:rPr>
                            <w:rFonts w:ascii="Courier New"/>
                            <w:spacing w:val="-10"/>
                            <w:sz w:val="18"/>
                          </w:rPr>
                          <w:t>{</w:t>
                        </w:r>
                      </w:p>
                      <w:p w14:paraId="40F4E0F4" w14:textId="77777777" w:rsidR="003D76C2" w:rsidRDefault="00000000">
                        <w:pPr>
                          <w:spacing w:before="76"/>
                          <w:ind w:left="885"/>
                          <w:rPr>
                            <w:rFonts w:ascii="Courier New"/>
                            <w:sz w:val="18"/>
                          </w:rPr>
                        </w:pPr>
                        <w:r>
                          <w:rPr>
                            <w:rFonts w:ascii="Courier New"/>
                            <w:spacing w:val="-5"/>
                            <w:sz w:val="18"/>
                          </w:rPr>
                          <w:t>...</w:t>
                        </w:r>
                      </w:p>
                      <w:p w14:paraId="0D66C9F5" w14:textId="77777777" w:rsidR="003D76C2" w:rsidRDefault="00000000">
                        <w:pPr>
                          <w:spacing w:before="76"/>
                          <w:ind w:left="885"/>
                          <w:rPr>
                            <w:rFonts w:ascii="Courier New"/>
                            <w:b/>
                            <w:sz w:val="18"/>
                          </w:rPr>
                        </w:pPr>
                        <w:r>
                          <w:rPr>
                            <w:rFonts w:ascii="Courier New"/>
                            <w:b/>
                            <w:sz w:val="18"/>
                          </w:rPr>
                          <w:t>implementation</w:t>
                        </w:r>
                        <w:r>
                          <w:rPr>
                            <w:rFonts w:ascii="Courier New"/>
                            <w:b/>
                            <w:spacing w:val="-14"/>
                            <w:sz w:val="18"/>
                          </w:rPr>
                          <w:t xml:space="preserve"> </w:t>
                        </w:r>
                        <w:r>
                          <w:rPr>
                            <w:rFonts w:ascii="Courier New"/>
                            <w:b/>
                            <w:spacing w:val="-2"/>
                            <w:sz w:val="18"/>
                          </w:rPr>
                          <w:t>'com.squareup.retrofit2:retrofit:</w:t>
                        </w:r>
                      </w:p>
                      <w:p w14:paraId="3B5E8343" w14:textId="77777777" w:rsidR="003D76C2" w:rsidRDefault="00000000">
                        <w:pPr>
                          <w:spacing w:before="76"/>
                          <w:ind w:left="1101"/>
                          <w:rPr>
                            <w:rFonts w:ascii="Courier New"/>
                            <w:b/>
                            <w:sz w:val="18"/>
                          </w:rPr>
                        </w:pPr>
                        <w:r>
                          <w:rPr>
                            <w:rFonts w:ascii="Courier New"/>
                            <w:b/>
                            <w:sz w:val="18"/>
                          </w:rPr>
                          <w:t>(latest</w:t>
                        </w:r>
                        <w:r>
                          <w:rPr>
                            <w:rFonts w:ascii="Courier New"/>
                            <w:b/>
                            <w:spacing w:val="-7"/>
                            <w:sz w:val="18"/>
                          </w:rPr>
                          <w:t xml:space="preserve"> </w:t>
                        </w:r>
                        <w:r>
                          <w:rPr>
                            <w:rFonts w:ascii="Courier New"/>
                            <w:b/>
                            <w:sz w:val="18"/>
                          </w:rPr>
                          <w:t>version</w:t>
                        </w:r>
                        <w:r>
                          <w:rPr>
                            <w:rFonts w:ascii="Courier New"/>
                            <w:b/>
                            <w:spacing w:val="-7"/>
                            <w:sz w:val="18"/>
                          </w:rPr>
                          <w:t xml:space="preserve"> </w:t>
                        </w:r>
                        <w:r>
                          <w:rPr>
                            <w:rFonts w:ascii="Courier New"/>
                            <w:b/>
                            <w:spacing w:val="-2"/>
                            <w:sz w:val="18"/>
                          </w:rPr>
                          <w:t>here)'</w:t>
                        </w:r>
                      </w:p>
                      <w:p w14:paraId="33DE7137" w14:textId="77777777" w:rsidR="003D76C2" w:rsidRDefault="00000000">
                        <w:pPr>
                          <w:spacing w:before="77" w:line="328" w:lineRule="auto"/>
                          <w:ind w:left="885"/>
                          <w:rPr>
                            <w:rFonts w:ascii="Courier New"/>
                            <w:b/>
                            <w:sz w:val="18"/>
                          </w:rPr>
                        </w:pPr>
                        <w:r>
                          <w:rPr>
                            <w:rFonts w:ascii="Courier New"/>
                            <w:b/>
                            <w:spacing w:val="-2"/>
                            <w:sz w:val="18"/>
                          </w:rPr>
                          <w:t>implementation</w:t>
                        </w:r>
                        <w:r>
                          <w:rPr>
                            <w:rFonts w:ascii="Courier New"/>
                            <w:b/>
                            <w:spacing w:val="-27"/>
                            <w:sz w:val="18"/>
                          </w:rPr>
                          <w:t xml:space="preserve"> </w:t>
                        </w:r>
                        <w:r>
                          <w:rPr>
                            <w:rFonts w:ascii="Courier New"/>
                            <w:b/>
                            <w:spacing w:val="-2"/>
                            <w:sz w:val="18"/>
                          </w:rPr>
                          <w:t xml:space="preserve">'com.squareup.retrofit2:converter-moshi:2.9.0' </w:t>
                        </w:r>
                        <w:r>
                          <w:rPr>
                            <w:rFonts w:ascii="Courier New"/>
                            <w:b/>
                            <w:sz w:val="18"/>
                          </w:rPr>
                          <w:t>implementation 'com.github.bumptech.glide:glide:4.11.0'</w:t>
                        </w:r>
                      </w:p>
                      <w:p w14:paraId="77AA1694" w14:textId="77777777" w:rsidR="003D76C2" w:rsidRDefault="00000000">
                        <w:pPr>
                          <w:spacing w:before="1"/>
                          <w:ind w:left="885"/>
                          <w:rPr>
                            <w:rFonts w:ascii="Courier New"/>
                            <w:sz w:val="18"/>
                          </w:rPr>
                        </w:pPr>
                        <w:r>
                          <w:rPr>
                            <w:rFonts w:ascii="Courier New"/>
                            <w:spacing w:val="-5"/>
                            <w:sz w:val="18"/>
                          </w:rPr>
                          <w:t>...</w:t>
                        </w:r>
                      </w:p>
                      <w:p w14:paraId="53313688"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ACA092E" w14:textId="77777777" w:rsidR="003D76C2" w:rsidRDefault="00000000">
      <w:pPr>
        <w:pStyle w:val="BodyText"/>
        <w:spacing w:before="72"/>
        <w:ind w:left="554"/>
      </w:pPr>
      <w:r>
        <w:t>You</w:t>
      </w:r>
      <w:r>
        <w:rPr>
          <w:spacing w:val="-1"/>
        </w:rPr>
        <w:t xml:space="preserve"> </w:t>
      </w:r>
      <w:r>
        <w:t>can</w:t>
      </w:r>
      <w:r>
        <w:rPr>
          <w:spacing w:val="-1"/>
        </w:rPr>
        <w:t xml:space="preserve"> </w:t>
      </w:r>
      <w:r>
        <w:t>use later</w:t>
      </w:r>
      <w:r>
        <w:rPr>
          <w:spacing w:val="-1"/>
        </w:rPr>
        <w:t xml:space="preserve"> </w:t>
      </w:r>
      <w:r>
        <w:t>versions,</w:t>
      </w:r>
      <w:r>
        <w:rPr>
          <w:spacing w:val="-1"/>
        </w:rPr>
        <w:t xml:space="preserve"> </w:t>
      </w:r>
      <w:r>
        <w:t xml:space="preserve">if </w:t>
      </w:r>
      <w:r>
        <w:rPr>
          <w:spacing w:val="-2"/>
        </w:rPr>
        <w:t>available.</w:t>
      </w:r>
    </w:p>
    <w:p w14:paraId="43CF008E" w14:textId="77777777" w:rsidR="003D76C2" w:rsidRDefault="00000000">
      <w:pPr>
        <w:pStyle w:val="ListParagraph"/>
        <w:numPr>
          <w:ilvl w:val="0"/>
          <w:numId w:val="12"/>
        </w:numPr>
        <w:tabs>
          <w:tab w:val="left" w:pos="554"/>
        </w:tabs>
        <w:spacing w:before="148"/>
        <w:ind w:right="927"/>
        <w:jc w:val="left"/>
        <w:rPr>
          <w:sz w:val="20"/>
        </w:rPr>
      </w:pPr>
      <w:r>
        <w:rPr>
          <w:sz w:val="20"/>
        </w:rPr>
        <w:t>Add</w:t>
      </w:r>
      <w:r>
        <w:rPr>
          <w:spacing w:val="-7"/>
          <w:sz w:val="20"/>
        </w:rPr>
        <w:t xml:space="preserve"> </w:t>
      </w:r>
      <w:r>
        <w:rPr>
          <w:sz w:val="20"/>
        </w:rPr>
        <w:t>title,</w:t>
      </w:r>
      <w:r>
        <w:rPr>
          <w:spacing w:val="-4"/>
          <w:sz w:val="20"/>
        </w:rPr>
        <w:t xml:space="preserve"> </w:t>
      </w:r>
      <w:r>
        <w:rPr>
          <w:sz w:val="20"/>
        </w:rPr>
        <w:t>status,</w:t>
      </w:r>
      <w:r>
        <w:rPr>
          <w:spacing w:val="-4"/>
          <w:sz w:val="20"/>
        </w:rPr>
        <w:t xml:space="preserve"> </w:t>
      </w:r>
      <w:r>
        <w:rPr>
          <w:sz w:val="20"/>
        </w:rPr>
        <w:t>and</w:t>
      </w:r>
      <w:r>
        <w:rPr>
          <w:spacing w:val="-5"/>
          <w:sz w:val="20"/>
        </w:rPr>
        <w:t xml:space="preserve"> </w:t>
      </w:r>
      <w:r>
        <w:rPr>
          <w:sz w:val="20"/>
        </w:rPr>
        <w:t>description</w:t>
      </w:r>
      <w:r>
        <w:rPr>
          <w:spacing w:val="-5"/>
          <w:sz w:val="20"/>
        </w:rPr>
        <w:t xml:space="preserve"> </w:t>
      </w:r>
      <w:proofErr w:type="spellStart"/>
      <w:r>
        <w:rPr>
          <w:rFonts w:ascii="Courier New"/>
          <w:b/>
        </w:rPr>
        <w:t>TextView</w:t>
      </w:r>
      <w:proofErr w:type="spellEnd"/>
      <w:r>
        <w:rPr>
          <w:rFonts w:ascii="Courier New"/>
          <w:b/>
          <w:spacing w:val="-80"/>
        </w:rPr>
        <w:t xml:space="preserve"> </w:t>
      </w:r>
      <w:r>
        <w:rPr>
          <w:sz w:val="20"/>
        </w:rPr>
        <w:t>instances</w:t>
      </w:r>
      <w:r>
        <w:rPr>
          <w:spacing w:val="-4"/>
          <w:sz w:val="20"/>
        </w:rPr>
        <w:t xml:space="preserve"> </w:t>
      </w:r>
      <w:r>
        <w:rPr>
          <w:sz w:val="20"/>
        </w:rPr>
        <w:t>to</w:t>
      </w:r>
      <w:r>
        <w:rPr>
          <w:spacing w:val="-4"/>
          <w:sz w:val="20"/>
        </w:rPr>
        <w:t xml:space="preserve"> </w:t>
      </w:r>
      <w:r>
        <w:rPr>
          <w:sz w:val="20"/>
        </w:rPr>
        <w:t>your</w:t>
      </w:r>
      <w:r>
        <w:rPr>
          <w:spacing w:val="-4"/>
          <w:sz w:val="20"/>
        </w:rPr>
        <w:t xml:space="preserve"> </w:t>
      </w:r>
      <w:r>
        <w:rPr>
          <w:sz w:val="20"/>
        </w:rPr>
        <w:t>main</w:t>
      </w:r>
      <w:r>
        <w:rPr>
          <w:spacing w:val="-5"/>
          <w:sz w:val="20"/>
        </w:rPr>
        <w:t xml:space="preserve"> </w:t>
      </w:r>
      <w:r>
        <w:rPr>
          <w:sz w:val="20"/>
        </w:rPr>
        <w:t>layout.</w:t>
      </w:r>
      <w:r>
        <w:rPr>
          <w:spacing w:val="-4"/>
          <w:sz w:val="20"/>
        </w:rPr>
        <w:t xml:space="preserve"> </w:t>
      </w:r>
      <w:r>
        <w:rPr>
          <w:sz w:val="20"/>
        </w:rPr>
        <w:t xml:space="preserve">Also, add an </w:t>
      </w:r>
      <w:proofErr w:type="spellStart"/>
      <w:r>
        <w:rPr>
          <w:rFonts w:ascii="Courier New"/>
          <w:b/>
        </w:rPr>
        <w:t>ImageView</w:t>
      </w:r>
      <w:proofErr w:type="spellEnd"/>
      <w:r>
        <w:rPr>
          <w:rFonts w:ascii="Courier New"/>
          <w:b/>
          <w:spacing w:val="-69"/>
        </w:rPr>
        <w:t xml:space="preserve"> </w:t>
      </w:r>
      <w:r>
        <w:rPr>
          <w:sz w:val="20"/>
        </w:rPr>
        <w:t>for the weather icon. Your layout should look somewhat like this:</w:t>
      </w:r>
    </w:p>
    <w:p w14:paraId="77550F11" w14:textId="77777777" w:rsidR="003D76C2" w:rsidRDefault="00D51F7C">
      <w:pPr>
        <w:pStyle w:val="BodyText"/>
        <w:spacing w:before="4"/>
        <w:rPr>
          <w:sz w:val="9"/>
        </w:rPr>
      </w:pPr>
      <w:r>
        <w:rPr>
          <w:noProof/>
        </w:rPr>
        <mc:AlternateContent>
          <mc:Choice Requires="wpg">
            <w:drawing>
              <wp:anchor distT="0" distB="0" distL="0" distR="0" simplePos="0" relativeHeight="487633408" behindDoc="1" locked="0" layoutInCell="1" allowOverlap="1" wp14:anchorId="2DF84E27" wp14:editId="29DAFC52">
                <wp:simplePos x="0" y="0"/>
                <wp:positionH relativeFrom="page">
                  <wp:posOffset>662940</wp:posOffset>
                </wp:positionH>
                <wp:positionV relativeFrom="paragraph">
                  <wp:posOffset>95885</wp:posOffset>
                </wp:positionV>
                <wp:extent cx="5074920" cy="523875"/>
                <wp:effectExtent l="0" t="0" r="5080" b="0"/>
                <wp:wrapTopAndBottom/>
                <wp:docPr id="1241" name="docshapegroup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23875"/>
                          <a:chOff x="1044" y="151"/>
                          <a:chExt cx="7992" cy="825"/>
                        </a:xfrm>
                      </wpg:grpSpPr>
                      <wps:wsp>
                        <wps:cNvPr id="1242" name="docshape300"/>
                        <wps:cNvSpPr>
                          <a:spLocks/>
                        </wps:cNvSpPr>
                        <wps:spPr bwMode="auto">
                          <a:xfrm>
                            <a:off x="1044" y="160"/>
                            <a:ext cx="7992" cy="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3" name="docshape301"/>
                        <wps:cNvSpPr>
                          <a:spLocks/>
                        </wps:cNvSpPr>
                        <wps:spPr bwMode="auto">
                          <a:xfrm>
                            <a:off x="1044" y="150"/>
                            <a:ext cx="7992" cy="825"/>
                          </a:xfrm>
                          <a:custGeom>
                            <a:avLst/>
                            <a:gdLst>
                              <a:gd name="T0" fmla="+- 0 9036 1044"/>
                              <a:gd name="T1" fmla="*/ T0 w 7992"/>
                              <a:gd name="T2" fmla="+- 0 955 151"/>
                              <a:gd name="T3" fmla="*/ 955 h 825"/>
                              <a:gd name="T4" fmla="+- 0 1044 1044"/>
                              <a:gd name="T5" fmla="*/ T4 w 7992"/>
                              <a:gd name="T6" fmla="+- 0 955 151"/>
                              <a:gd name="T7" fmla="*/ 955 h 825"/>
                              <a:gd name="T8" fmla="+- 0 1044 1044"/>
                              <a:gd name="T9" fmla="*/ T8 w 7992"/>
                              <a:gd name="T10" fmla="+- 0 975 151"/>
                              <a:gd name="T11" fmla="*/ 975 h 825"/>
                              <a:gd name="T12" fmla="+- 0 9036 1044"/>
                              <a:gd name="T13" fmla="*/ T12 w 7992"/>
                              <a:gd name="T14" fmla="+- 0 975 151"/>
                              <a:gd name="T15" fmla="*/ 975 h 825"/>
                              <a:gd name="T16" fmla="+- 0 9036 1044"/>
                              <a:gd name="T17" fmla="*/ T16 w 7992"/>
                              <a:gd name="T18" fmla="+- 0 955 151"/>
                              <a:gd name="T19" fmla="*/ 955 h 825"/>
                              <a:gd name="T20" fmla="+- 0 9036 1044"/>
                              <a:gd name="T21" fmla="*/ T20 w 7992"/>
                              <a:gd name="T22" fmla="+- 0 151 151"/>
                              <a:gd name="T23" fmla="*/ 151 h 825"/>
                              <a:gd name="T24" fmla="+- 0 1044 1044"/>
                              <a:gd name="T25" fmla="*/ T24 w 7992"/>
                              <a:gd name="T26" fmla="+- 0 151 151"/>
                              <a:gd name="T27" fmla="*/ 151 h 825"/>
                              <a:gd name="T28" fmla="+- 0 1044 1044"/>
                              <a:gd name="T29" fmla="*/ T28 w 7992"/>
                              <a:gd name="T30" fmla="+- 0 171 151"/>
                              <a:gd name="T31" fmla="*/ 171 h 825"/>
                              <a:gd name="T32" fmla="+- 0 9036 1044"/>
                              <a:gd name="T33" fmla="*/ T32 w 7992"/>
                              <a:gd name="T34" fmla="+- 0 171 151"/>
                              <a:gd name="T35" fmla="*/ 171 h 825"/>
                              <a:gd name="T36" fmla="+- 0 9036 1044"/>
                              <a:gd name="T37" fmla="*/ T36 w 7992"/>
                              <a:gd name="T38" fmla="+- 0 151 151"/>
                              <a:gd name="T39" fmla="*/ 151 h 8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25">
                                <a:moveTo>
                                  <a:pt x="7992" y="804"/>
                                </a:moveTo>
                                <a:lnTo>
                                  <a:pt x="0" y="804"/>
                                </a:lnTo>
                                <a:lnTo>
                                  <a:pt x="0" y="824"/>
                                </a:lnTo>
                                <a:lnTo>
                                  <a:pt x="7992" y="824"/>
                                </a:lnTo>
                                <a:lnTo>
                                  <a:pt x="7992" y="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4" name="docshape302"/>
                        <wps:cNvSpPr txBox="1">
                          <a:spLocks/>
                        </wps:cNvSpPr>
                        <wps:spPr bwMode="auto">
                          <a:xfrm>
                            <a:off x="1044" y="170"/>
                            <a:ext cx="7992" cy="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B67D2D"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0EED040A"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67">
                                <w:r>
                                  <w:rPr>
                                    <w:rFonts w:ascii="Courier New"/>
                                    <w:spacing w:val="-2"/>
                                    <w:sz w:val="18"/>
                                  </w:rPr>
                                  <w:t>xmlns:android="http://schemas.android.com/apk/res/android"</w:t>
                                </w:r>
                              </w:hyperlink>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F84E27" id="docshapegroup299" o:spid="_x0000_s1240" style="position:absolute;margin-left:52.2pt;margin-top:7.55pt;width:399.6pt;height:41.25pt;z-index:-15683072;mso-wrap-distance-left:0;mso-wrap-distance-right:0;mso-position-horizontal-relative:page;mso-position-vertical-relative:text" coordorigin="1044,151" coordsize="7992,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">
                <v:rect id="docshape300" o:spid="_x0000_s1241" style="position:absolute;left:1044;top:160;width:7992;height: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" fillcolor="#f6f6f6" stroked="f">
                  <v:path arrowok="t"/>
                </v:rect>
                <v:shape id="docshape301" o:spid="_x0000_s1242" style="position:absolute;left:1044;top:150;width:7992;height:825;visibility:visible;mso-wrap-style:square;v-text-anchor:top" coordsize="7992,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" path="m7992,804l,804r,20l7992,824r,-20xm7992,l,,,20r7992,l7992,xe" fillcolor="#dadada" stroked="f">
                  <v:path arrowok="t" o:connecttype="custom" o:connectlocs="7992,955;0,955;0,975;7992,975;7992,955;7992,151;0,151;0,171;7992,171;7992,151" o:connectangles="0,0,0,0,0,0,0,0,0,0"/>
                </v:shape>
                <v:shape id="docshape302" o:spid="_x0000_s1243" type="#_x0000_t202" style="position:absolute;left:1044;top:170;width:7992;height: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" filled="f" stroked="f">
                  <v:path arrowok="t"/>
                  <v:textbox inset="0,0,0,0">
                    <w:txbxContent>
                      <w:p w14:paraId="57B67D2D"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0EED040A"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68">
                          <w:r>
                            <w:rPr>
                              <w:rFonts w:ascii="Courier New"/>
                              <w:spacing w:val="-2"/>
                              <w:sz w:val="18"/>
                            </w:rPr>
                            <w:t>xmlns:android="http://schemas.android.com/apk/res/android"</w:t>
                          </w:r>
                        </w:hyperlink>
                      </w:p>
                    </w:txbxContent>
                  </v:textbox>
                </v:shape>
                <w10:wrap type="topAndBottom" anchorx="page"/>
              </v:group>
            </w:pict>
          </mc:Fallback>
        </mc:AlternateContent>
      </w:r>
    </w:p>
    <w:p w14:paraId="152FE3F5" w14:textId="77777777" w:rsidR="003D76C2" w:rsidRDefault="003D76C2">
      <w:pPr>
        <w:rPr>
          <w:sz w:val="9"/>
        </w:rPr>
        <w:sectPr w:rsidR="003D76C2">
          <w:pgSz w:w="10800" w:h="13320"/>
          <w:pgMar w:top="1120" w:right="920" w:bottom="280" w:left="940" w:header="695" w:footer="0" w:gutter="0"/>
          <w:cols w:space="720"/>
        </w:sectPr>
      </w:pPr>
    </w:p>
    <w:p w14:paraId="6948ED51" w14:textId="77777777" w:rsidR="003D76C2" w:rsidRDefault="00D51F7C">
      <w:pPr>
        <w:spacing w:before="132" w:line="328" w:lineRule="auto"/>
        <w:ind w:left="1709" w:right="1684"/>
        <w:rPr>
          <w:rFonts w:ascii="Courier New"/>
          <w:sz w:val="18"/>
        </w:rPr>
      </w:pPr>
      <w:r>
        <w:rPr>
          <w:noProof/>
        </w:rPr>
        <w:lastRenderedPageBreak/>
        <mc:AlternateContent>
          <mc:Choice Requires="wpg">
            <w:drawing>
              <wp:anchor distT="0" distB="0" distL="114300" distR="114300" simplePos="0" relativeHeight="483674624" behindDoc="1" locked="0" layoutInCell="1" allowOverlap="1" wp14:anchorId="510E9A93" wp14:editId="384CC980">
                <wp:simplePos x="0" y="0"/>
                <wp:positionH relativeFrom="page">
                  <wp:posOffset>1120140</wp:posOffset>
                </wp:positionH>
                <wp:positionV relativeFrom="page">
                  <wp:posOffset>768350</wp:posOffset>
                </wp:positionV>
                <wp:extent cx="5074920" cy="7153275"/>
                <wp:effectExtent l="0" t="0" r="5080" b="0"/>
                <wp:wrapNone/>
                <wp:docPr id="1238" name="docshapegroup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153275"/>
                          <a:chOff x="1764" y="1210"/>
                          <a:chExt cx="7992" cy="11265"/>
                        </a:xfrm>
                      </wpg:grpSpPr>
                      <wps:wsp>
                        <wps:cNvPr id="1239" name="docshape306"/>
                        <wps:cNvSpPr>
                          <a:spLocks/>
                        </wps:cNvSpPr>
                        <wps:spPr bwMode="auto">
                          <a:xfrm>
                            <a:off x="1764" y="1219"/>
                            <a:ext cx="7992" cy="112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0" name="docshape307"/>
                        <wps:cNvSpPr>
                          <a:spLocks/>
                        </wps:cNvSpPr>
                        <wps:spPr bwMode="auto">
                          <a:xfrm>
                            <a:off x="1764" y="1209"/>
                            <a:ext cx="7992" cy="11265"/>
                          </a:xfrm>
                          <a:custGeom>
                            <a:avLst/>
                            <a:gdLst>
                              <a:gd name="T0" fmla="+- 0 9756 1764"/>
                              <a:gd name="T1" fmla="*/ T0 w 7992"/>
                              <a:gd name="T2" fmla="+- 0 12454 1210"/>
                              <a:gd name="T3" fmla="*/ 12454 h 11265"/>
                              <a:gd name="T4" fmla="+- 0 1764 1764"/>
                              <a:gd name="T5" fmla="*/ T4 w 7992"/>
                              <a:gd name="T6" fmla="+- 0 12454 1210"/>
                              <a:gd name="T7" fmla="*/ 12454 h 11265"/>
                              <a:gd name="T8" fmla="+- 0 1764 1764"/>
                              <a:gd name="T9" fmla="*/ T8 w 7992"/>
                              <a:gd name="T10" fmla="+- 0 12474 1210"/>
                              <a:gd name="T11" fmla="*/ 12474 h 11265"/>
                              <a:gd name="T12" fmla="+- 0 9756 1764"/>
                              <a:gd name="T13" fmla="*/ T12 w 7992"/>
                              <a:gd name="T14" fmla="+- 0 12474 1210"/>
                              <a:gd name="T15" fmla="*/ 12474 h 11265"/>
                              <a:gd name="T16" fmla="+- 0 9756 1764"/>
                              <a:gd name="T17" fmla="*/ T16 w 7992"/>
                              <a:gd name="T18" fmla="+- 0 12454 1210"/>
                              <a:gd name="T19" fmla="*/ 12454 h 11265"/>
                              <a:gd name="T20" fmla="+- 0 9756 1764"/>
                              <a:gd name="T21" fmla="*/ T20 w 7992"/>
                              <a:gd name="T22" fmla="+- 0 1210 1210"/>
                              <a:gd name="T23" fmla="*/ 1210 h 11265"/>
                              <a:gd name="T24" fmla="+- 0 1764 1764"/>
                              <a:gd name="T25" fmla="*/ T24 w 7992"/>
                              <a:gd name="T26" fmla="+- 0 1210 1210"/>
                              <a:gd name="T27" fmla="*/ 1210 h 11265"/>
                              <a:gd name="T28" fmla="+- 0 1764 1764"/>
                              <a:gd name="T29" fmla="*/ T28 w 7992"/>
                              <a:gd name="T30" fmla="+- 0 1230 1210"/>
                              <a:gd name="T31" fmla="*/ 1230 h 11265"/>
                              <a:gd name="T32" fmla="+- 0 9756 1764"/>
                              <a:gd name="T33" fmla="*/ T32 w 7992"/>
                              <a:gd name="T34" fmla="+- 0 1230 1210"/>
                              <a:gd name="T35" fmla="*/ 1230 h 11265"/>
                              <a:gd name="T36" fmla="+- 0 9756 1764"/>
                              <a:gd name="T37" fmla="*/ T36 w 7992"/>
                              <a:gd name="T38" fmla="+- 0 1210 1210"/>
                              <a:gd name="T39" fmla="*/ 1210 h 11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265">
                                <a:moveTo>
                                  <a:pt x="7992" y="11244"/>
                                </a:moveTo>
                                <a:lnTo>
                                  <a:pt x="0" y="11244"/>
                                </a:lnTo>
                                <a:lnTo>
                                  <a:pt x="0" y="11264"/>
                                </a:lnTo>
                                <a:lnTo>
                                  <a:pt x="7992" y="11264"/>
                                </a:lnTo>
                                <a:lnTo>
                                  <a:pt x="7992" y="112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25FA08" id="docshapegroup305" o:spid="_x0000_s1026" style="position:absolute;margin-left:88.2pt;margin-top:60.5pt;width:399.6pt;height:563.25pt;z-index:-19641856;mso-position-horizontal-relative:page;mso-position-vertical-relative:page" coordorigin="1764,1210" coordsize="7992,112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">
                <v:rect id="docshape306" o:spid="_x0000_s1027" style="position:absolute;left:1764;top:1219;width:7992;height:11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" fillcolor="#f6f6f6" stroked="f">
                  <v:path arrowok="t"/>
                </v:rect>
                <v:shape id="docshape307" o:spid="_x0000_s1028" style="position:absolute;left:1764;top:1209;width:7992;height:11265;visibility:visible;mso-wrap-style:square;v-text-anchor:top" coordsize="7992,11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" path="m7992,11244l,11244r,20l7992,11264r,-20xm7992,l,,,20r7992,l7992,xe" fillcolor="#dadada" stroked="f">
                  <v:path arrowok="t" o:connecttype="custom" o:connectlocs="7992,12454;0,12454;0,12474;7992,12474;7992,12454;7992,1210;0,1210;0,1230;7992,1230;7992,1210" o:connectangles="0,0,0,0,0,0,0,0,0,0"/>
                </v:shape>
                <w10:wrap anchorx="page" anchory="page"/>
              </v:group>
            </w:pict>
          </mc:Fallback>
        </mc:AlternateContent>
      </w:r>
      <w:hyperlink r:id="rId69">
        <w:r w:rsidR="00CC7617">
          <w:rPr>
            <w:rFonts w:ascii="Courier New"/>
            <w:spacing w:val="-2"/>
            <w:sz w:val="18"/>
          </w:rPr>
          <w:t>xmlns:app="http://schemas.android.com/apk/res-auto"</w:t>
        </w:r>
      </w:hyperlink>
      <w:r w:rsidR="00CC7617">
        <w:rPr>
          <w:rFonts w:ascii="Courier New"/>
          <w:spacing w:val="-2"/>
          <w:sz w:val="18"/>
        </w:rPr>
        <w:t xml:space="preserve"> </w:t>
      </w:r>
      <w:hyperlink r:id="rId70">
        <w:r w:rsidR="00CC7617">
          <w:rPr>
            <w:rFonts w:ascii="Courier New"/>
            <w:spacing w:val="-2"/>
            <w:sz w:val="18"/>
          </w:rPr>
          <w:t>xmlns:tools="http://schemas.android.com/tools"</w:t>
        </w:r>
      </w:hyperlink>
      <w:r w:rsidR="00CC7617">
        <w:rPr>
          <w:rFonts w:ascii="Courier New"/>
          <w:spacing w:val="-2"/>
          <w:sz w:val="18"/>
        </w:rPr>
        <w:t xml:space="preserve"> </w:t>
      </w:r>
      <w:proofErr w:type="spellStart"/>
      <w:r w:rsidR="00CC7617">
        <w:rPr>
          <w:rFonts w:ascii="Courier New"/>
          <w:spacing w:val="-2"/>
          <w:sz w:val="18"/>
        </w:rPr>
        <w:t>android:layout_width</w:t>
      </w:r>
      <w:proofErr w:type="spellEnd"/>
      <w:r w:rsidR="00CC7617">
        <w:rPr>
          <w:rFonts w:ascii="Courier New"/>
          <w:spacing w:val="-2"/>
          <w:sz w:val="18"/>
        </w:rPr>
        <w:t>="</w:t>
      </w:r>
      <w:proofErr w:type="spellStart"/>
      <w:r w:rsidR="00CC7617">
        <w:rPr>
          <w:rFonts w:ascii="Courier New"/>
          <w:spacing w:val="-2"/>
          <w:sz w:val="18"/>
        </w:rPr>
        <w:t>match_parent</w:t>
      </w:r>
      <w:proofErr w:type="spellEnd"/>
      <w:r w:rsidR="00CC7617">
        <w:rPr>
          <w:rFonts w:ascii="Courier New"/>
          <w:spacing w:val="-2"/>
          <w:sz w:val="18"/>
        </w:rPr>
        <w:t xml:space="preserve">" </w:t>
      </w:r>
      <w:proofErr w:type="spellStart"/>
      <w:r w:rsidR="00CC7617">
        <w:rPr>
          <w:rFonts w:ascii="Courier New"/>
          <w:spacing w:val="-2"/>
          <w:sz w:val="18"/>
        </w:rPr>
        <w:t>android:layout_height</w:t>
      </w:r>
      <w:proofErr w:type="spellEnd"/>
      <w:r w:rsidR="00CC7617">
        <w:rPr>
          <w:rFonts w:ascii="Courier New"/>
          <w:spacing w:val="-2"/>
          <w:sz w:val="18"/>
        </w:rPr>
        <w:t>="</w:t>
      </w:r>
      <w:proofErr w:type="spellStart"/>
      <w:r w:rsidR="00CC7617">
        <w:rPr>
          <w:rFonts w:ascii="Courier New"/>
          <w:spacing w:val="-2"/>
          <w:sz w:val="18"/>
        </w:rPr>
        <w:t>match_parent</w:t>
      </w:r>
      <w:proofErr w:type="spellEnd"/>
      <w:r w:rsidR="00CC7617">
        <w:rPr>
          <w:rFonts w:ascii="Courier New"/>
          <w:spacing w:val="-2"/>
          <w:sz w:val="18"/>
        </w:rPr>
        <w:t xml:space="preserve">" </w:t>
      </w:r>
      <w:proofErr w:type="spellStart"/>
      <w:r w:rsidR="00CC7617">
        <w:rPr>
          <w:rFonts w:ascii="Courier New"/>
          <w:spacing w:val="-2"/>
          <w:sz w:val="18"/>
        </w:rPr>
        <w:t>android:padding</w:t>
      </w:r>
      <w:proofErr w:type="spellEnd"/>
      <w:r w:rsidR="00CC7617">
        <w:rPr>
          <w:rFonts w:ascii="Courier New"/>
          <w:spacing w:val="-2"/>
          <w:sz w:val="18"/>
        </w:rPr>
        <w:t>="16dp"&gt;</w:t>
      </w:r>
    </w:p>
    <w:p w14:paraId="2DC528EC" w14:textId="77777777" w:rsidR="003D76C2" w:rsidRDefault="003D76C2">
      <w:pPr>
        <w:pStyle w:val="BodyText"/>
        <w:rPr>
          <w:rFonts w:ascii="Courier New"/>
          <w:sz w:val="25"/>
        </w:rPr>
      </w:pPr>
    </w:p>
    <w:p w14:paraId="7FBFC02B"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7A3C3B09" w14:textId="77777777" w:rsidR="003D76C2" w:rsidRDefault="00000000">
      <w:pPr>
        <w:spacing w:before="76" w:line="328" w:lineRule="auto"/>
        <w:ind w:left="2141" w:right="2599"/>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android:textSize</w:t>
      </w:r>
      <w:proofErr w:type="spellEnd"/>
      <w:r>
        <w:rPr>
          <w:rFonts w:ascii="Courier New"/>
          <w:spacing w:val="-2"/>
          <w:sz w:val="18"/>
        </w:rPr>
        <w:t>="18sp"</w:t>
      </w:r>
    </w:p>
    <w:p w14:paraId="73B1CD90" w14:textId="77777777" w:rsidR="003D76C2" w:rsidRDefault="00000000">
      <w:pPr>
        <w:spacing w:before="3" w:line="328" w:lineRule="auto"/>
        <w:ind w:left="2141"/>
        <w:rPr>
          <w:rFonts w:ascii="Courier New"/>
          <w:sz w:val="18"/>
        </w:rPr>
      </w:pPr>
      <w:proofErr w:type="spellStart"/>
      <w:r>
        <w:rPr>
          <w:rFonts w:ascii="Courier New"/>
          <w:spacing w:val="-2"/>
          <w:sz w:val="18"/>
        </w:rPr>
        <w:t>app:layout_constraintEnd_toStartOf</w:t>
      </w:r>
      <w:proofErr w:type="spellEnd"/>
      <w:r>
        <w:rPr>
          <w:rFonts w:ascii="Courier New"/>
          <w:spacing w:val="-2"/>
          <w:sz w:val="18"/>
        </w:rPr>
        <w:t>="@+id/</w:t>
      </w:r>
      <w:proofErr w:type="spellStart"/>
      <w:r>
        <w:rPr>
          <w:rFonts w:ascii="Courier New"/>
          <w:spacing w:val="-2"/>
          <w:sz w:val="18"/>
        </w:rPr>
        <w:t>main_weather_icon</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="parent"</w:t>
      </w:r>
    </w:p>
    <w:p w14:paraId="072812EA" w14:textId="77777777" w:rsidR="003D76C2" w:rsidRDefault="00000000">
      <w:pPr>
        <w:spacing w:before="1"/>
        <w:ind w:left="2141"/>
        <w:rPr>
          <w:rFonts w:ascii="Courier New"/>
          <w:sz w:val="18"/>
        </w:rPr>
      </w:pPr>
      <w:proofErr w:type="spellStart"/>
      <w:r>
        <w:rPr>
          <w:rFonts w:ascii="Courier New"/>
          <w:sz w:val="18"/>
        </w:rPr>
        <w:t>tools:text</w:t>
      </w:r>
      <w:proofErr w:type="spellEnd"/>
      <w:r>
        <w:rPr>
          <w:rFonts w:ascii="Courier New"/>
          <w:sz w:val="18"/>
        </w:rPr>
        <w:t>="New</w:t>
      </w:r>
      <w:r>
        <w:rPr>
          <w:rFonts w:ascii="Courier New"/>
          <w:spacing w:val="-10"/>
          <w:sz w:val="18"/>
        </w:rPr>
        <w:t xml:space="preserve"> </w:t>
      </w:r>
      <w:r>
        <w:rPr>
          <w:rFonts w:ascii="Courier New"/>
          <w:sz w:val="18"/>
        </w:rPr>
        <w:t>York"</w:t>
      </w:r>
      <w:r>
        <w:rPr>
          <w:rFonts w:ascii="Courier New"/>
          <w:spacing w:val="-10"/>
          <w:sz w:val="18"/>
        </w:rPr>
        <w:t xml:space="preserve"> </w:t>
      </w:r>
      <w:r>
        <w:rPr>
          <w:rFonts w:ascii="Courier New"/>
          <w:spacing w:val="-5"/>
          <w:sz w:val="18"/>
        </w:rPr>
        <w:t>/&gt;</w:t>
      </w:r>
    </w:p>
    <w:p w14:paraId="276A4964" w14:textId="77777777" w:rsidR="003D76C2" w:rsidRDefault="003D76C2">
      <w:pPr>
        <w:pStyle w:val="BodyText"/>
        <w:rPr>
          <w:rFonts w:ascii="Courier New"/>
        </w:rPr>
      </w:pPr>
    </w:p>
    <w:p w14:paraId="338E4584" w14:textId="77777777" w:rsidR="003D76C2" w:rsidRDefault="00000000">
      <w:pPr>
        <w:spacing w:before="130"/>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740D97AA" w14:textId="77777777" w:rsidR="003D76C2" w:rsidRDefault="00000000">
      <w:pPr>
        <w:spacing w:before="76" w:line="328" w:lineRule="auto"/>
        <w:ind w:left="2141" w:right="2599"/>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main_status</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android:textSize</w:t>
      </w:r>
      <w:proofErr w:type="spellEnd"/>
      <w:r>
        <w:rPr>
          <w:rFonts w:ascii="Courier New"/>
          <w:spacing w:val="-2"/>
          <w:sz w:val="18"/>
        </w:rPr>
        <w:t>="16sp"</w:t>
      </w:r>
    </w:p>
    <w:p w14:paraId="4880563C" w14:textId="77777777" w:rsidR="003D76C2" w:rsidRDefault="00000000">
      <w:pPr>
        <w:spacing w:before="3" w:line="328" w:lineRule="auto"/>
        <w:ind w:left="2141"/>
        <w:rPr>
          <w:rFonts w:ascii="Courier New"/>
          <w:sz w:val="18"/>
        </w:rPr>
      </w:pPr>
      <w:proofErr w:type="spellStart"/>
      <w:r>
        <w:rPr>
          <w:rFonts w:ascii="Courier New"/>
          <w:spacing w:val="-2"/>
          <w:sz w:val="18"/>
        </w:rPr>
        <w:t>app:layout_constraintEnd_toStartOf</w:t>
      </w:r>
      <w:proofErr w:type="spellEnd"/>
      <w:r>
        <w:rPr>
          <w:rFonts w:ascii="Courier New"/>
          <w:spacing w:val="-2"/>
          <w:sz w:val="18"/>
        </w:rPr>
        <w:t>="@+id/</w:t>
      </w:r>
      <w:proofErr w:type="spellStart"/>
      <w:r>
        <w:rPr>
          <w:rFonts w:ascii="Courier New"/>
          <w:spacing w:val="-2"/>
          <w:sz w:val="18"/>
        </w:rPr>
        <w:t>main_weather_icon</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main_title</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="Light Rain" /&gt;</w:t>
      </w:r>
    </w:p>
    <w:p w14:paraId="7E7910D6" w14:textId="77777777" w:rsidR="003D76C2" w:rsidRDefault="003D76C2">
      <w:pPr>
        <w:pStyle w:val="BodyText"/>
        <w:spacing w:before="10"/>
        <w:rPr>
          <w:rFonts w:ascii="Courier New"/>
          <w:sz w:val="24"/>
        </w:rPr>
      </w:pPr>
    </w:p>
    <w:p w14:paraId="0587E82B"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49E26800" w14:textId="77777777" w:rsidR="003D76C2" w:rsidRDefault="00000000">
      <w:pPr>
        <w:spacing w:before="77" w:line="328" w:lineRule="auto"/>
        <w:ind w:left="2141" w:right="451"/>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main_description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app:layout_constraintEnd_toStartOf</w:t>
      </w:r>
      <w:proofErr w:type="spellEnd"/>
      <w:r>
        <w:rPr>
          <w:rFonts w:ascii="Courier New"/>
          <w:spacing w:val="-2"/>
          <w:sz w:val="18"/>
        </w:rPr>
        <w:t>="@+id/</w:t>
      </w:r>
      <w:proofErr w:type="spellStart"/>
      <w:r>
        <w:rPr>
          <w:rFonts w:ascii="Courier New"/>
          <w:spacing w:val="-2"/>
          <w:sz w:val="18"/>
        </w:rPr>
        <w:t>main_weather_icon</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main_status</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="Humidity: 69%\</w:t>
      </w:r>
      <w:proofErr w:type="spellStart"/>
      <w:r>
        <w:rPr>
          <w:rFonts w:ascii="Courier New"/>
          <w:sz w:val="18"/>
        </w:rPr>
        <w:t>nPredictability</w:t>
      </w:r>
      <w:proofErr w:type="spellEnd"/>
      <w:r>
        <w:rPr>
          <w:rFonts w:ascii="Courier New"/>
          <w:sz w:val="18"/>
        </w:rPr>
        <w:t>: 75%" /&gt;</w:t>
      </w:r>
    </w:p>
    <w:p w14:paraId="0DBCB28D" w14:textId="77777777" w:rsidR="003D76C2" w:rsidRDefault="003D76C2">
      <w:pPr>
        <w:pStyle w:val="BodyText"/>
        <w:spacing w:before="1"/>
        <w:rPr>
          <w:rFonts w:ascii="Courier New"/>
          <w:sz w:val="25"/>
        </w:rPr>
      </w:pPr>
    </w:p>
    <w:p w14:paraId="1B1A89F1"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ImageView</w:t>
      </w:r>
      <w:proofErr w:type="spellEnd"/>
    </w:p>
    <w:p w14:paraId="642A974C" w14:textId="77777777" w:rsidR="003D76C2" w:rsidRDefault="00000000">
      <w:pPr>
        <w:spacing w:before="76" w:line="328" w:lineRule="auto"/>
        <w:ind w:left="2141" w:right="168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main_weather_icon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="48dp" </w:t>
      </w:r>
      <w:proofErr w:type="spellStart"/>
      <w:r>
        <w:rPr>
          <w:rFonts w:ascii="Courier New"/>
          <w:spacing w:val="-2"/>
          <w:sz w:val="18"/>
        </w:rPr>
        <w:t>android:layout_height</w:t>
      </w:r>
      <w:proofErr w:type="spellEnd"/>
      <w:r>
        <w:rPr>
          <w:rFonts w:ascii="Courier New"/>
          <w:spacing w:val="-2"/>
          <w:sz w:val="18"/>
        </w:rPr>
        <w:t xml:space="preserve">="48dp" </w:t>
      </w:r>
      <w:proofErr w:type="spellStart"/>
      <w:r>
        <w:rPr>
          <w:rFonts w:ascii="Courier New"/>
          <w:spacing w:val="-2"/>
          <w:sz w:val="18"/>
        </w:rPr>
        <w:t>app:layout_constraintEnd_toEndOf</w:t>
      </w:r>
      <w:proofErr w:type="spellEnd"/>
      <w:r>
        <w:rPr>
          <w:rFonts w:ascii="Courier New"/>
          <w:spacing w:val="-2"/>
          <w:sz w:val="18"/>
        </w:rPr>
        <w:t>="parent"</w:t>
      </w:r>
    </w:p>
    <w:p w14:paraId="50FB3A04" w14:textId="77777777" w:rsidR="003D76C2" w:rsidRDefault="003D76C2">
      <w:pPr>
        <w:spacing w:line="328" w:lineRule="auto"/>
        <w:rPr>
          <w:rFonts w:ascii="Courier New"/>
          <w:sz w:val="18"/>
        </w:rPr>
        <w:sectPr w:rsidR="003D76C2">
          <w:headerReference w:type="even" r:id="rId71"/>
          <w:headerReference w:type="default" r:id="rId72"/>
          <w:pgSz w:w="10800" w:h="13320"/>
          <w:pgMar w:top="1120" w:right="920" w:bottom="280" w:left="940" w:header="695" w:footer="0" w:gutter="0"/>
          <w:pgNumType w:start="53"/>
          <w:cols w:space="720"/>
        </w:sectPr>
      </w:pPr>
    </w:p>
    <w:p w14:paraId="50ED8B83" w14:textId="77777777" w:rsidR="003D76C2" w:rsidRDefault="003D76C2">
      <w:pPr>
        <w:pStyle w:val="BodyText"/>
        <w:spacing w:before="3"/>
        <w:rPr>
          <w:rFonts w:ascii="Courier New"/>
          <w:sz w:val="6"/>
        </w:rPr>
      </w:pPr>
    </w:p>
    <w:p w14:paraId="440DF52F"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74DB1401" wp14:editId="139B68C5">
                <wp:extent cx="5074920" cy="752475"/>
                <wp:effectExtent l="0" t="0" r="5080" b="0"/>
                <wp:docPr id="1234" name="docshapegroup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1235" name="docshape309"/>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6" name="docshape310"/>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7" name="docshape311"/>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EA368" w14:textId="77777777" w:rsidR="003D76C2" w:rsidRDefault="00000000">
                              <w:pPr>
                                <w:spacing w:before="40" w:line="328" w:lineRule="auto"/>
                                <w:ind w:left="1317"/>
                                <w:rPr>
                                  <w:rFonts w:ascii="Courier New"/>
                                  <w:sz w:val="18"/>
                                </w:rPr>
                              </w:pP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tools:background</w:t>
                              </w:r>
                              <w:proofErr w:type="spellEnd"/>
                              <w:r>
                                <w:rPr>
                                  <w:rFonts w:ascii="Courier New"/>
                                  <w:sz w:val="18"/>
                                </w:rPr>
                                <w:t>="@color/</w:t>
                              </w:r>
                              <w:proofErr w:type="spellStart"/>
                              <w:r>
                                <w:rPr>
                                  <w:rFonts w:ascii="Courier New"/>
                                  <w:sz w:val="18"/>
                                </w:rPr>
                                <w:t>colorAccent</w:t>
                              </w:r>
                              <w:proofErr w:type="spellEnd"/>
                              <w:r>
                                <w:rPr>
                                  <w:rFonts w:ascii="Courier New"/>
                                  <w:sz w:val="18"/>
                                </w:rPr>
                                <w:t xml:space="preserve">" </w:t>
                              </w:r>
                              <w:r>
                                <w:rPr>
                                  <w:rFonts w:ascii="Courier New"/>
                                  <w:spacing w:val="-5"/>
                                  <w:sz w:val="18"/>
                                </w:rPr>
                                <w:t>/&gt;</w:t>
                              </w:r>
                            </w:p>
                            <w:p w14:paraId="019FA93F" w14:textId="77777777" w:rsidR="003D76C2" w:rsidRDefault="003D76C2">
                              <w:pPr>
                                <w:spacing w:before="9"/>
                                <w:rPr>
                                  <w:rFonts w:ascii="Courier New"/>
                                  <w:sz w:val="24"/>
                                </w:rPr>
                              </w:pPr>
                            </w:p>
                            <w:p w14:paraId="652C8EE8" w14:textId="77777777" w:rsidR="003D76C2" w:rsidRDefault="00000000">
                              <w:pPr>
                                <w:spacing w:before="1"/>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74DB1401" id="docshapegroup308" o:spid="_x0000_s1244"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">
                <v:rect id="docshape309" o:spid="_x0000_s1245"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" fillcolor="#f6f6f6" stroked="f">
                  <v:path arrowok="t"/>
                </v:rect>
                <v:shape id="docshape310" o:spid="_x0000_s1246"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" path="m7992,1164l,1164r,20l7992,1184r,-20xm7992,l,,,20r7992,l7992,xe" fillcolor="#dadada" stroked="f">
                  <v:path arrowok="t" o:connecttype="custom" o:connectlocs="7992,1164;0,1164;0,1184;7992,1184;7992,1164;7992,0;0,0;0,20;7992,20;7992,0" o:connectangles="0,0,0,0,0,0,0,0,0,0"/>
                </v:shape>
                <v:shape id="docshape311" o:spid="_x0000_s1247"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" filled="f" stroked="f">
                  <v:path arrowok="t"/>
                  <v:textbox inset="0,0,0,0">
                    <w:txbxContent>
                      <w:p w14:paraId="390EA368" w14:textId="77777777" w:rsidR="003D76C2" w:rsidRDefault="00000000">
                        <w:pPr>
                          <w:spacing w:before="40" w:line="328" w:lineRule="auto"/>
                          <w:ind w:left="1317"/>
                          <w:rPr>
                            <w:rFonts w:ascii="Courier New"/>
                            <w:sz w:val="18"/>
                          </w:rPr>
                        </w:pP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tools:background</w:t>
                        </w:r>
                        <w:proofErr w:type="spellEnd"/>
                        <w:r>
                          <w:rPr>
                            <w:rFonts w:ascii="Courier New"/>
                            <w:sz w:val="18"/>
                          </w:rPr>
                          <w:t>="@color/</w:t>
                        </w:r>
                        <w:proofErr w:type="spellStart"/>
                        <w:r>
                          <w:rPr>
                            <w:rFonts w:ascii="Courier New"/>
                            <w:sz w:val="18"/>
                          </w:rPr>
                          <w:t>colorAccent</w:t>
                        </w:r>
                        <w:proofErr w:type="spellEnd"/>
                        <w:r>
                          <w:rPr>
                            <w:rFonts w:ascii="Courier New"/>
                            <w:sz w:val="18"/>
                          </w:rPr>
                          <w:t xml:space="preserve">" </w:t>
                        </w:r>
                        <w:r>
                          <w:rPr>
                            <w:rFonts w:ascii="Courier New"/>
                            <w:spacing w:val="-5"/>
                            <w:sz w:val="18"/>
                          </w:rPr>
                          <w:t>/&gt;</w:t>
                        </w:r>
                      </w:p>
                      <w:p w14:paraId="019FA93F" w14:textId="77777777" w:rsidR="003D76C2" w:rsidRDefault="003D76C2">
                        <w:pPr>
                          <w:spacing w:before="9"/>
                          <w:rPr>
                            <w:rFonts w:ascii="Courier New"/>
                            <w:sz w:val="24"/>
                          </w:rPr>
                        </w:pPr>
                      </w:p>
                      <w:p w14:paraId="652C8EE8" w14:textId="77777777" w:rsidR="003D76C2" w:rsidRDefault="00000000">
                        <w:pPr>
                          <w:spacing w:before="1"/>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v:textbox>
                </v:shape>
                <w10:anchorlock/>
              </v:group>
            </w:pict>
          </mc:Fallback>
        </mc:AlternateContent>
      </w:r>
    </w:p>
    <w:p w14:paraId="6683E8AF" w14:textId="77777777" w:rsidR="003D76C2" w:rsidRDefault="00000000">
      <w:pPr>
        <w:pStyle w:val="BodyText"/>
        <w:spacing w:before="47"/>
        <w:ind w:left="554"/>
      </w:pPr>
      <w:r>
        <w:t>The</w:t>
      </w:r>
      <w:r>
        <w:rPr>
          <w:spacing w:val="-4"/>
        </w:rPr>
        <w:t xml:space="preserve"> </w:t>
      </w:r>
      <w:r>
        <w:t>output</w:t>
      </w:r>
      <w:r>
        <w:rPr>
          <w:spacing w:val="-1"/>
        </w:rPr>
        <w:t xml:space="preserve"> </w:t>
      </w:r>
      <w:r>
        <w:t>is</w:t>
      </w:r>
      <w:r>
        <w:rPr>
          <w:spacing w:val="-1"/>
        </w:rPr>
        <w:t xml:space="preserve"> </w:t>
      </w:r>
      <w:r>
        <w:t>as</w:t>
      </w:r>
      <w:r>
        <w:rPr>
          <w:spacing w:val="-1"/>
        </w:rPr>
        <w:t xml:space="preserve"> </w:t>
      </w:r>
      <w:r>
        <w:rPr>
          <w:spacing w:val="-2"/>
        </w:rPr>
        <w:t>follows:</w:t>
      </w:r>
    </w:p>
    <w:p w14:paraId="6D826EE4" w14:textId="77777777" w:rsidR="003D76C2" w:rsidRDefault="00000000">
      <w:pPr>
        <w:pStyle w:val="BodyText"/>
        <w:spacing w:before="4"/>
        <w:rPr>
          <w:sz w:val="14"/>
        </w:rPr>
      </w:pPr>
      <w:r>
        <w:rPr>
          <w:noProof/>
        </w:rPr>
        <w:drawing>
          <wp:anchor distT="0" distB="0" distL="0" distR="0" simplePos="0" relativeHeight="92" behindDoc="0" locked="0" layoutInCell="1" allowOverlap="1" wp14:anchorId="4C0F1187" wp14:editId="79203837">
            <wp:simplePos x="0" y="0"/>
            <wp:positionH relativeFrom="page">
              <wp:posOffset>1415128</wp:posOffset>
            </wp:positionH>
            <wp:positionV relativeFrom="paragraph">
              <wp:posOffset>138977</wp:posOffset>
            </wp:positionV>
            <wp:extent cx="3590925" cy="5848350"/>
            <wp:effectExtent l="0" t="0" r="0" b="0"/>
            <wp:wrapTopAndBottom/>
            <wp:docPr id="21" name="image10.jpeg" descr="Figure 5.8: Main layout blueprint previ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73" cstate="print"/>
                    <a:stretch>
                      <a:fillRect/>
                    </a:stretch>
                  </pic:blipFill>
                  <pic:spPr>
                    <a:xfrm>
                      <a:off x="0" y="0"/>
                      <a:ext cx="3590925" cy="5848350"/>
                    </a:xfrm>
                    <a:prstGeom prst="rect">
                      <a:avLst/>
                    </a:prstGeom>
                  </pic:spPr>
                </pic:pic>
              </a:graphicData>
            </a:graphic>
          </wp:anchor>
        </w:drawing>
      </w:r>
    </w:p>
    <w:p w14:paraId="3FE5218E" w14:textId="77777777" w:rsidR="003D76C2" w:rsidRDefault="00000000">
      <w:pPr>
        <w:spacing w:before="120"/>
        <w:ind w:left="2321"/>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5.8:</w:t>
      </w:r>
      <w:r>
        <w:rPr>
          <w:rFonts w:ascii="Open Sans SemiBold"/>
          <w:b/>
          <w:spacing w:val="-3"/>
          <w:sz w:val="18"/>
        </w:rPr>
        <w:t xml:space="preserve"> </w:t>
      </w:r>
      <w:r>
        <w:rPr>
          <w:rFonts w:ascii="Open Sans SemiBold"/>
          <w:b/>
          <w:sz w:val="18"/>
        </w:rPr>
        <w:t>Main</w:t>
      </w:r>
      <w:r>
        <w:rPr>
          <w:rFonts w:ascii="Open Sans SemiBold"/>
          <w:b/>
          <w:spacing w:val="-2"/>
          <w:sz w:val="18"/>
        </w:rPr>
        <w:t xml:space="preserve"> </w:t>
      </w:r>
      <w:r>
        <w:rPr>
          <w:rFonts w:ascii="Open Sans SemiBold"/>
          <w:b/>
          <w:sz w:val="18"/>
        </w:rPr>
        <w:t>layout</w:t>
      </w:r>
      <w:r>
        <w:rPr>
          <w:rFonts w:ascii="Open Sans SemiBold"/>
          <w:b/>
          <w:spacing w:val="-3"/>
          <w:sz w:val="18"/>
        </w:rPr>
        <w:t xml:space="preserve"> </w:t>
      </w:r>
      <w:r>
        <w:rPr>
          <w:rFonts w:ascii="Open Sans SemiBold"/>
          <w:b/>
          <w:sz w:val="18"/>
        </w:rPr>
        <w:t>blueprint</w:t>
      </w:r>
      <w:r>
        <w:rPr>
          <w:rFonts w:ascii="Open Sans SemiBold"/>
          <w:b/>
          <w:spacing w:val="-2"/>
          <w:sz w:val="18"/>
        </w:rPr>
        <w:t xml:space="preserve"> preview</w:t>
      </w:r>
    </w:p>
    <w:p w14:paraId="544520D2" w14:textId="77777777" w:rsidR="003D76C2" w:rsidRDefault="003D76C2">
      <w:pPr>
        <w:rPr>
          <w:rFonts w:ascii="Open Sans SemiBold"/>
          <w:sz w:val="18"/>
        </w:rPr>
        <w:sectPr w:rsidR="003D76C2">
          <w:pgSz w:w="10800" w:h="13320"/>
          <w:pgMar w:top="1120" w:right="920" w:bottom="280" w:left="940" w:header="695" w:footer="0" w:gutter="0"/>
          <w:cols w:space="720"/>
        </w:sectPr>
      </w:pPr>
    </w:p>
    <w:p w14:paraId="7B090921" w14:textId="77777777" w:rsidR="003D76C2" w:rsidRDefault="003D76C2">
      <w:pPr>
        <w:pStyle w:val="BodyText"/>
        <w:spacing w:before="12"/>
        <w:rPr>
          <w:rFonts w:ascii="Open Sans SemiBold"/>
          <w:b/>
          <w:sz w:val="7"/>
        </w:rPr>
      </w:pPr>
    </w:p>
    <w:p w14:paraId="24B025F6" w14:textId="77777777" w:rsidR="003D76C2" w:rsidRDefault="00000000">
      <w:pPr>
        <w:pStyle w:val="ListParagraph"/>
        <w:numPr>
          <w:ilvl w:val="0"/>
          <w:numId w:val="12"/>
        </w:numPr>
        <w:tabs>
          <w:tab w:val="left" w:pos="1274"/>
        </w:tabs>
        <w:spacing w:before="101" w:line="242" w:lineRule="auto"/>
        <w:ind w:left="1274" w:right="313"/>
        <w:jc w:val="left"/>
        <w:rPr>
          <w:sz w:val="20"/>
        </w:rPr>
      </w:pPr>
      <w:r>
        <w:rPr>
          <w:sz w:val="20"/>
        </w:rPr>
        <w:t xml:space="preserve">Add models for the </w:t>
      </w:r>
      <w:proofErr w:type="spellStart"/>
      <w:r>
        <w:rPr>
          <w:rFonts w:ascii="Courier New"/>
          <w:b/>
        </w:rPr>
        <w:t>OpenWeatherMap</w:t>
      </w:r>
      <w:proofErr w:type="spellEnd"/>
      <w:r>
        <w:rPr>
          <w:rFonts w:ascii="Courier New"/>
          <w:b/>
          <w:spacing w:val="-68"/>
        </w:rPr>
        <w:t xml:space="preserve"> </w:t>
      </w:r>
      <w:r>
        <w:rPr>
          <w:sz w:val="20"/>
        </w:rPr>
        <w:t>weather API response. Given that we only</w:t>
      </w:r>
      <w:r>
        <w:rPr>
          <w:spacing w:val="-3"/>
          <w:sz w:val="20"/>
        </w:rPr>
        <w:t xml:space="preserve"> </w:t>
      </w:r>
      <w:r>
        <w:rPr>
          <w:sz w:val="20"/>
        </w:rPr>
        <w:t>have</w:t>
      </w:r>
      <w:r>
        <w:rPr>
          <w:spacing w:val="-3"/>
          <w:sz w:val="20"/>
        </w:rPr>
        <w:t xml:space="preserve"> </w:t>
      </w:r>
      <w:r>
        <w:rPr>
          <w:sz w:val="20"/>
        </w:rPr>
        <w:t>to</w:t>
      </w:r>
      <w:r>
        <w:rPr>
          <w:spacing w:val="-3"/>
          <w:sz w:val="20"/>
        </w:rPr>
        <w:t xml:space="preserve"> </w:t>
      </w:r>
      <w:r>
        <w:rPr>
          <w:sz w:val="20"/>
        </w:rPr>
        <w:t>define</w:t>
      </w:r>
      <w:r>
        <w:rPr>
          <w:spacing w:val="-3"/>
          <w:sz w:val="20"/>
        </w:rPr>
        <w:t xml:space="preserve"> </w:t>
      </w:r>
      <w:r>
        <w:rPr>
          <w:sz w:val="20"/>
        </w:rPr>
        <w:t>fields</w:t>
      </w:r>
      <w:r>
        <w:rPr>
          <w:spacing w:val="-3"/>
          <w:sz w:val="20"/>
        </w:rPr>
        <w:t xml:space="preserve"> </w:t>
      </w:r>
      <w:r>
        <w:rPr>
          <w:sz w:val="20"/>
        </w:rPr>
        <w:t>for</w:t>
      </w:r>
      <w:r>
        <w:rPr>
          <w:spacing w:val="-3"/>
          <w:sz w:val="20"/>
        </w:rPr>
        <w:t xml:space="preserve"> </w:t>
      </w:r>
      <w:r>
        <w:rPr>
          <w:sz w:val="20"/>
        </w:rPr>
        <w:t>data</w:t>
      </w:r>
      <w:r>
        <w:rPr>
          <w:spacing w:val="-3"/>
          <w:sz w:val="20"/>
        </w:rPr>
        <w:t xml:space="preserve"> </w:t>
      </w:r>
      <w:r>
        <w:rPr>
          <w:sz w:val="20"/>
        </w:rPr>
        <w:t>that</w:t>
      </w:r>
      <w:r>
        <w:rPr>
          <w:spacing w:val="-3"/>
          <w:sz w:val="20"/>
        </w:rPr>
        <w:t xml:space="preserve"> </w:t>
      </w:r>
      <w:r>
        <w:rPr>
          <w:sz w:val="20"/>
        </w:rPr>
        <w:t>is</w:t>
      </w:r>
      <w:r>
        <w:rPr>
          <w:spacing w:val="-3"/>
          <w:sz w:val="20"/>
        </w:rPr>
        <w:t xml:space="preserve"> </w:t>
      </w:r>
      <w:r>
        <w:rPr>
          <w:sz w:val="20"/>
        </w:rPr>
        <w:t>relevant</w:t>
      </w:r>
      <w:r>
        <w:rPr>
          <w:spacing w:val="-4"/>
          <w:sz w:val="20"/>
        </w:rPr>
        <w:t xml:space="preserve"> </w:t>
      </w:r>
      <w:r>
        <w:rPr>
          <w:sz w:val="20"/>
        </w:rPr>
        <w:t>to</w:t>
      </w:r>
      <w:r>
        <w:rPr>
          <w:spacing w:val="-3"/>
          <w:sz w:val="20"/>
        </w:rPr>
        <w:t xml:space="preserve"> </w:t>
      </w:r>
      <w:r>
        <w:rPr>
          <w:sz w:val="20"/>
        </w:rPr>
        <w:t>us,</w:t>
      </w:r>
      <w:r>
        <w:rPr>
          <w:spacing w:val="-3"/>
          <w:sz w:val="20"/>
        </w:rPr>
        <w:t xml:space="preserve"> </w:t>
      </w:r>
      <w:r>
        <w:rPr>
          <w:sz w:val="20"/>
        </w:rPr>
        <w:t>your</w:t>
      </w:r>
      <w:r>
        <w:rPr>
          <w:spacing w:val="-3"/>
          <w:sz w:val="20"/>
        </w:rPr>
        <w:t xml:space="preserve"> </w:t>
      </w:r>
      <w:r>
        <w:rPr>
          <w:sz w:val="20"/>
        </w:rPr>
        <w:t>models</w:t>
      </w:r>
      <w:r>
        <w:rPr>
          <w:spacing w:val="-4"/>
          <w:sz w:val="20"/>
        </w:rPr>
        <w:t xml:space="preserve"> </w:t>
      </w:r>
      <w:r>
        <w:rPr>
          <w:sz w:val="20"/>
        </w:rPr>
        <w:t>could</w:t>
      </w:r>
      <w:r>
        <w:rPr>
          <w:spacing w:val="-3"/>
          <w:sz w:val="20"/>
        </w:rPr>
        <w:t xml:space="preserve"> </w:t>
      </w:r>
      <w:r>
        <w:rPr>
          <w:sz w:val="20"/>
        </w:rPr>
        <w:t>look like this:</w:t>
      </w:r>
    </w:p>
    <w:p w14:paraId="14AD024C" w14:textId="77777777" w:rsidR="003D76C2" w:rsidRDefault="00D51F7C">
      <w:pPr>
        <w:pStyle w:val="BodyText"/>
        <w:spacing w:before="4"/>
        <w:rPr>
          <w:sz w:val="9"/>
        </w:rPr>
      </w:pPr>
      <w:r>
        <w:rPr>
          <w:noProof/>
        </w:rPr>
        <mc:AlternateContent>
          <mc:Choice Requires="wpg">
            <w:drawing>
              <wp:anchor distT="0" distB="0" distL="0" distR="0" simplePos="0" relativeHeight="487635456" behindDoc="1" locked="0" layoutInCell="1" allowOverlap="1" wp14:anchorId="64197D74" wp14:editId="40EEC580">
                <wp:simplePos x="0" y="0"/>
                <wp:positionH relativeFrom="page">
                  <wp:posOffset>1120140</wp:posOffset>
                </wp:positionH>
                <wp:positionV relativeFrom="paragraph">
                  <wp:posOffset>95885</wp:posOffset>
                </wp:positionV>
                <wp:extent cx="5074920" cy="2530475"/>
                <wp:effectExtent l="0" t="0" r="5080" b="0"/>
                <wp:wrapTopAndBottom/>
                <wp:docPr id="1230" name="docshapegroup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764" y="151"/>
                          <a:chExt cx="7992" cy="3985"/>
                        </a:xfrm>
                      </wpg:grpSpPr>
                      <wps:wsp>
                        <wps:cNvPr id="1231" name="docshape313"/>
                        <wps:cNvSpPr>
                          <a:spLocks/>
                        </wps:cNvSpPr>
                        <wps:spPr bwMode="auto">
                          <a:xfrm>
                            <a:off x="1764" y="160"/>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2" name="docshape314"/>
                        <wps:cNvSpPr>
                          <a:spLocks/>
                        </wps:cNvSpPr>
                        <wps:spPr bwMode="auto">
                          <a:xfrm>
                            <a:off x="1764" y="150"/>
                            <a:ext cx="7992" cy="3985"/>
                          </a:xfrm>
                          <a:custGeom>
                            <a:avLst/>
                            <a:gdLst>
                              <a:gd name="T0" fmla="+- 0 9756 1764"/>
                              <a:gd name="T1" fmla="*/ T0 w 7992"/>
                              <a:gd name="T2" fmla="+- 0 4115 151"/>
                              <a:gd name="T3" fmla="*/ 4115 h 3985"/>
                              <a:gd name="T4" fmla="+- 0 1764 1764"/>
                              <a:gd name="T5" fmla="*/ T4 w 7992"/>
                              <a:gd name="T6" fmla="+- 0 4115 151"/>
                              <a:gd name="T7" fmla="*/ 4115 h 3985"/>
                              <a:gd name="T8" fmla="+- 0 1764 1764"/>
                              <a:gd name="T9" fmla="*/ T8 w 7992"/>
                              <a:gd name="T10" fmla="+- 0 4135 151"/>
                              <a:gd name="T11" fmla="*/ 4135 h 3985"/>
                              <a:gd name="T12" fmla="+- 0 9756 1764"/>
                              <a:gd name="T13" fmla="*/ T12 w 7992"/>
                              <a:gd name="T14" fmla="+- 0 4135 151"/>
                              <a:gd name="T15" fmla="*/ 4135 h 3985"/>
                              <a:gd name="T16" fmla="+- 0 9756 1764"/>
                              <a:gd name="T17" fmla="*/ T16 w 7992"/>
                              <a:gd name="T18" fmla="+- 0 4115 151"/>
                              <a:gd name="T19" fmla="*/ 4115 h 3985"/>
                              <a:gd name="T20" fmla="+- 0 9756 1764"/>
                              <a:gd name="T21" fmla="*/ T20 w 7992"/>
                              <a:gd name="T22" fmla="+- 0 151 151"/>
                              <a:gd name="T23" fmla="*/ 151 h 3985"/>
                              <a:gd name="T24" fmla="+- 0 1764 1764"/>
                              <a:gd name="T25" fmla="*/ T24 w 7992"/>
                              <a:gd name="T26" fmla="+- 0 151 151"/>
                              <a:gd name="T27" fmla="*/ 151 h 3985"/>
                              <a:gd name="T28" fmla="+- 0 1764 1764"/>
                              <a:gd name="T29" fmla="*/ T28 w 7992"/>
                              <a:gd name="T30" fmla="+- 0 171 151"/>
                              <a:gd name="T31" fmla="*/ 171 h 3985"/>
                              <a:gd name="T32" fmla="+- 0 9756 1764"/>
                              <a:gd name="T33" fmla="*/ T32 w 7992"/>
                              <a:gd name="T34" fmla="+- 0 171 151"/>
                              <a:gd name="T35" fmla="*/ 171 h 3985"/>
                              <a:gd name="T36" fmla="+- 0 9756 1764"/>
                              <a:gd name="T37" fmla="*/ T36 w 7992"/>
                              <a:gd name="T38" fmla="+- 0 151 151"/>
                              <a:gd name="T39" fmla="*/ 151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3" name="docshape315"/>
                        <wps:cNvSpPr txBox="1">
                          <a:spLocks/>
                        </wps:cNvSpPr>
                        <wps:spPr bwMode="auto">
                          <a:xfrm>
                            <a:off x="1764" y="170"/>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3B744"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com.example.newyorkweather.model</w:t>
                              </w:r>
                              <w:proofErr w:type="spellEnd"/>
                            </w:p>
                            <w:p w14:paraId="24CA8DA3" w14:textId="77777777" w:rsidR="003D76C2" w:rsidRDefault="003D76C2">
                              <w:pPr>
                                <w:rPr>
                                  <w:rFonts w:ascii="Courier New"/>
                                  <w:sz w:val="20"/>
                                </w:rPr>
                              </w:pPr>
                            </w:p>
                            <w:p w14:paraId="09A86934" w14:textId="77777777" w:rsidR="003D76C2" w:rsidRDefault="00000000">
                              <w:pPr>
                                <w:spacing w:before="13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proofErr w:type="spellStart"/>
                              <w:r>
                                <w:rPr>
                                  <w:rFonts w:ascii="Courier New"/>
                                  <w:spacing w:val="-2"/>
                                  <w:sz w:val="18"/>
                                </w:rPr>
                                <w:t>OpenWeatherMapResponseData</w:t>
                              </w:r>
                              <w:proofErr w:type="spellEnd"/>
                              <w:r>
                                <w:rPr>
                                  <w:rFonts w:ascii="Courier New"/>
                                  <w:spacing w:val="-2"/>
                                  <w:sz w:val="18"/>
                                </w:rPr>
                                <w:t>(</w:t>
                              </w:r>
                            </w:p>
                            <w:p w14:paraId="1CD8B234" w14:textId="77777777" w:rsidR="003D76C2" w:rsidRDefault="00000000">
                              <w:pPr>
                                <w:spacing w:before="76"/>
                                <w:ind w:left="885"/>
                                <w:rPr>
                                  <w:rFonts w:ascii="Courier New"/>
                                  <w:sz w:val="18"/>
                                </w:rPr>
                              </w:pPr>
                              <w:r>
                                <w:rPr>
                                  <w:rFonts w:ascii="Courier New"/>
                                  <w:spacing w:val="-6"/>
                                  <w:sz w:val="18"/>
                                </w:rPr>
                                <w:t>@field:Json(name</w:t>
                              </w:r>
                              <w:r>
                                <w:rPr>
                                  <w:rFonts w:ascii="Courier New"/>
                                  <w:spacing w:val="-18"/>
                                  <w:sz w:val="18"/>
                                </w:rPr>
                                <w:t xml:space="preserve"> </w:t>
                              </w:r>
                              <w:r>
                                <w:rPr>
                                  <w:rFonts w:ascii="Courier New"/>
                                  <w:spacing w:val="-6"/>
                                  <w:sz w:val="18"/>
                                </w:rPr>
                                <w:t>=</w:t>
                              </w:r>
                              <w:r>
                                <w:rPr>
                                  <w:rFonts w:ascii="Courier New"/>
                                  <w:spacing w:val="-18"/>
                                  <w:sz w:val="18"/>
                                </w:rPr>
                                <w:t xml:space="preserve"> </w:t>
                              </w:r>
                              <w:r>
                                <w:rPr>
                                  <w:rFonts w:ascii="Courier New"/>
                                  <w:spacing w:val="-6"/>
                                  <w:sz w:val="18"/>
                                </w:rPr>
                                <w:t>"name")</w:t>
                              </w:r>
                            </w:p>
                            <w:p w14:paraId="40394537"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locationName</w:t>
                              </w:r>
                              <w:proofErr w:type="spellEnd"/>
                              <w:r>
                                <w:rPr>
                                  <w:rFonts w:ascii="Courier New"/>
                                  <w:sz w:val="18"/>
                                </w:rPr>
                                <w:t>:</w:t>
                              </w:r>
                              <w:r>
                                <w:rPr>
                                  <w:rFonts w:ascii="Courier New"/>
                                  <w:spacing w:val="-8"/>
                                  <w:sz w:val="18"/>
                                </w:rPr>
                                <w:t xml:space="preserve"> </w:t>
                              </w:r>
                              <w:r>
                                <w:rPr>
                                  <w:rFonts w:ascii="Courier New"/>
                                  <w:spacing w:val="-2"/>
                                  <w:sz w:val="18"/>
                                </w:rPr>
                                <w:t>String,</w:t>
                              </w:r>
                            </w:p>
                            <w:p w14:paraId="70211E07"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weather:</w:t>
                              </w:r>
                              <w:r>
                                <w:rPr>
                                  <w:rFonts w:ascii="Courier New"/>
                                  <w:spacing w:val="-5"/>
                                  <w:sz w:val="18"/>
                                </w:rPr>
                                <w:t xml:space="preserve"> </w:t>
                              </w:r>
                              <w:r>
                                <w:rPr>
                                  <w:rFonts w:ascii="Courier New"/>
                                  <w:spacing w:val="-2"/>
                                  <w:sz w:val="18"/>
                                </w:rPr>
                                <w:t>List&lt;</w:t>
                              </w:r>
                              <w:proofErr w:type="spellStart"/>
                              <w:r>
                                <w:rPr>
                                  <w:rFonts w:ascii="Courier New"/>
                                  <w:spacing w:val="-2"/>
                                  <w:sz w:val="18"/>
                                </w:rPr>
                                <w:t>OpenWeatherMapWeatherData</w:t>
                              </w:r>
                              <w:proofErr w:type="spellEnd"/>
                              <w:r>
                                <w:rPr>
                                  <w:rFonts w:ascii="Courier New"/>
                                  <w:spacing w:val="-2"/>
                                  <w:sz w:val="18"/>
                                </w:rPr>
                                <w:t>&gt;</w:t>
                              </w:r>
                            </w:p>
                            <w:p w14:paraId="4189E496" w14:textId="77777777" w:rsidR="003D76C2" w:rsidRDefault="00000000">
                              <w:pPr>
                                <w:spacing w:before="76"/>
                                <w:ind w:left="453"/>
                                <w:rPr>
                                  <w:rFonts w:ascii="Courier New"/>
                                  <w:sz w:val="18"/>
                                </w:rPr>
                              </w:pPr>
                              <w:r>
                                <w:rPr>
                                  <w:rFonts w:ascii="Courier New"/>
                                  <w:sz w:val="18"/>
                                </w:rPr>
                                <w:t>)</w:t>
                              </w:r>
                            </w:p>
                            <w:p w14:paraId="621313A6" w14:textId="77777777" w:rsidR="003D76C2" w:rsidRDefault="003D76C2">
                              <w:pPr>
                                <w:rPr>
                                  <w:rFonts w:ascii="Courier New"/>
                                  <w:sz w:val="20"/>
                                </w:rPr>
                              </w:pPr>
                            </w:p>
                            <w:p w14:paraId="10E5BA3F" w14:textId="77777777" w:rsidR="003D76C2" w:rsidRDefault="00000000">
                              <w:pPr>
                                <w:spacing w:before="13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proofErr w:type="spellStart"/>
                              <w:r>
                                <w:rPr>
                                  <w:rFonts w:ascii="Courier New"/>
                                  <w:spacing w:val="-2"/>
                                  <w:sz w:val="18"/>
                                </w:rPr>
                                <w:t>OpenWeatherMapWeatherData</w:t>
                              </w:r>
                              <w:proofErr w:type="spellEnd"/>
                              <w:r>
                                <w:rPr>
                                  <w:rFonts w:ascii="Courier New"/>
                                  <w:spacing w:val="-2"/>
                                  <w:sz w:val="18"/>
                                </w:rPr>
                                <w:t>(</w:t>
                              </w:r>
                            </w:p>
                            <w:p w14:paraId="5826CECA" w14:textId="77777777" w:rsidR="003D76C2" w:rsidRDefault="00000000">
                              <w:pPr>
                                <w:spacing w:before="76"/>
                                <w:ind w:left="885"/>
                                <w:rPr>
                                  <w:rFonts w:ascii="Courier New"/>
                                  <w:sz w:val="18"/>
                                </w:rPr>
                              </w:pPr>
                              <w:r>
                                <w:rPr>
                                  <w:rFonts w:ascii="Courier New"/>
                                  <w:spacing w:val="-6"/>
                                  <w:sz w:val="18"/>
                                </w:rPr>
                                <w:t>@field:Json(name</w:t>
                              </w:r>
                              <w:r>
                                <w:rPr>
                                  <w:rFonts w:ascii="Courier New"/>
                                  <w:spacing w:val="-18"/>
                                  <w:sz w:val="18"/>
                                </w:rPr>
                                <w:t xml:space="preserve"> </w:t>
                              </w:r>
                              <w:r>
                                <w:rPr>
                                  <w:rFonts w:ascii="Courier New"/>
                                  <w:spacing w:val="-6"/>
                                  <w:sz w:val="18"/>
                                </w:rPr>
                                <w:t>=</w:t>
                              </w:r>
                              <w:r>
                                <w:rPr>
                                  <w:rFonts w:ascii="Courier New"/>
                                  <w:spacing w:val="-18"/>
                                  <w:sz w:val="18"/>
                                </w:rPr>
                                <w:t xml:space="preserve"> </w:t>
                              </w:r>
                              <w:r>
                                <w:rPr>
                                  <w:rFonts w:ascii="Courier New"/>
                                  <w:spacing w:val="-6"/>
                                  <w:sz w:val="18"/>
                                </w:rPr>
                                <w:t>"main")</w:t>
                              </w:r>
                            </w:p>
                            <w:p w14:paraId="63D7F54B"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status:</w:t>
                              </w:r>
                              <w:r>
                                <w:rPr>
                                  <w:rFonts w:ascii="Courier New"/>
                                  <w:spacing w:val="-5"/>
                                  <w:sz w:val="18"/>
                                </w:rPr>
                                <w:t xml:space="preserve"> </w:t>
                              </w:r>
                              <w:r>
                                <w:rPr>
                                  <w:rFonts w:ascii="Courier New"/>
                                  <w:spacing w:val="-2"/>
                                  <w:sz w:val="18"/>
                                </w:rPr>
                                <w:t>String,</w:t>
                              </w:r>
                            </w:p>
                            <w:p w14:paraId="6EEA3D3F" w14:textId="77777777" w:rsidR="003D76C2" w:rsidRDefault="00000000">
                              <w:pPr>
                                <w:spacing w:before="76" w:line="328" w:lineRule="auto"/>
                                <w:ind w:left="885" w:right="4318"/>
                                <w:rPr>
                                  <w:rFonts w:ascii="Courier New"/>
                                  <w:sz w:val="18"/>
                                </w:rPr>
                              </w:pPr>
                              <w:proofErr w:type="spellStart"/>
                              <w:r>
                                <w:rPr>
                                  <w:rFonts w:ascii="Courier New"/>
                                  <w:sz w:val="18"/>
                                </w:rPr>
                                <w:t>val</w:t>
                              </w:r>
                              <w:proofErr w:type="spellEnd"/>
                              <w:r>
                                <w:rPr>
                                  <w:rFonts w:ascii="Courier New"/>
                                  <w:spacing w:val="-19"/>
                                  <w:sz w:val="18"/>
                                </w:rPr>
                                <w:t xml:space="preserve"> </w:t>
                              </w:r>
                              <w:r>
                                <w:rPr>
                                  <w:rFonts w:ascii="Courier New"/>
                                  <w:sz w:val="18"/>
                                </w:rPr>
                                <w:t>description:</w:t>
                              </w:r>
                              <w:r>
                                <w:rPr>
                                  <w:rFonts w:ascii="Courier New"/>
                                  <w:spacing w:val="-19"/>
                                  <w:sz w:val="18"/>
                                </w:rPr>
                                <w:t xml:space="preserve"> </w:t>
                              </w:r>
                              <w:r>
                                <w:rPr>
                                  <w:rFonts w:ascii="Courier New"/>
                                  <w:sz w:val="18"/>
                                </w:rPr>
                                <w:t xml:space="preserve">String, </w:t>
                              </w:r>
                              <w:proofErr w:type="spellStart"/>
                              <w:r>
                                <w:rPr>
                                  <w:rFonts w:ascii="Courier New"/>
                                  <w:sz w:val="18"/>
                                </w:rPr>
                                <w:t>val</w:t>
                              </w:r>
                              <w:proofErr w:type="spellEnd"/>
                              <w:r>
                                <w:rPr>
                                  <w:rFonts w:ascii="Courier New"/>
                                  <w:sz w:val="18"/>
                                </w:rPr>
                                <w:t xml:space="preserve"> icon: String</w:t>
                              </w:r>
                            </w:p>
                            <w:p w14:paraId="2B3C9585"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197D74" id="docshapegroup312" o:spid="_x0000_s1248" style="position:absolute;margin-left:88.2pt;margin-top:7.55pt;width:399.6pt;height:199.25pt;z-index:-15681024;mso-wrap-distance-left:0;mso-wrap-distance-right:0;mso-position-horizontal-relative:page;mso-position-vertical-relative:text" coordorigin="1764,151"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">
                <v:rect id="docshape313" o:spid="_x0000_s1249" style="position:absolute;left:1764;top:160;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" fillcolor="#f6f6f6" stroked="f">
                  <v:path arrowok="t"/>
                </v:rect>
                <v:shape id="docshape314" o:spid="_x0000_s1250" style="position:absolute;left:1764;top:150;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" path="m7992,3964l,3964r,20l7992,3984r,-20xm7992,l,,,20r7992,l7992,xe" fillcolor="#dadada" stroked="f">
                  <v:path arrowok="t" o:connecttype="custom" o:connectlocs="7992,4115;0,4115;0,4135;7992,4135;7992,4115;7992,151;0,151;0,171;7992,171;7992,151" o:connectangles="0,0,0,0,0,0,0,0,0,0"/>
                </v:shape>
                <v:shape id="docshape315" o:spid="_x0000_s1251" type="#_x0000_t202" style="position:absolute;left:1764;top:170;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" filled="f" stroked="f">
                  <v:path arrowok="t"/>
                  <v:textbox inset="0,0,0,0">
                    <w:txbxContent>
                      <w:p w14:paraId="54F3B744"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com.example.newyorkweather.model</w:t>
                        </w:r>
                        <w:proofErr w:type="spellEnd"/>
                      </w:p>
                      <w:p w14:paraId="24CA8DA3" w14:textId="77777777" w:rsidR="003D76C2" w:rsidRDefault="003D76C2">
                        <w:pPr>
                          <w:rPr>
                            <w:rFonts w:ascii="Courier New"/>
                            <w:sz w:val="20"/>
                          </w:rPr>
                        </w:pPr>
                      </w:p>
                      <w:p w14:paraId="09A86934" w14:textId="77777777" w:rsidR="003D76C2" w:rsidRDefault="00000000">
                        <w:pPr>
                          <w:spacing w:before="13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proofErr w:type="spellStart"/>
                        <w:r>
                          <w:rPr>
                            <w:rFonts w:ascii="Courier New"/>
                            <w:spacing w:val="-2"/>
                            <w:sz w:val="18"/>
                          </w:rPr>
                          <w:t>OpenWeatherMapResponseData</w:t>
                        </w:r>
                        <w:proofErr w:type="spellEnd"/>
                        <w:r>
                          <w:rPr>
                            <w:rFonts w:ascii="Courier New"/>
                            <w:spacing w:val="-2"/>
                            <w:sz w:val="18"/>
                          </w:rPr>
                          <w:t>(</w:t>
                        </w:r>
                      </w:p>
                      <w:p w14:paraId="1CD8B234" w14:textId="77777777" w:rsidR="003D76C2" w:rsidRDefault="00000000">
                        <w:pPr>
                          <w:spacing w:before="76"/>
                          <w:ind w:left="885"/>
                          <w:rPr>
                            <w:rFonts w:ascii="Courier New"/>
                            <w:sz w:val="18"/>
                          </w:rPr>
                        </w:pPr>
                        <w:r>
                          <w:rPr>
                            <w:rFonts w:ascii="Courier New"/>
                            <w:spacing w:val="-6"/>
                            <w:sz w:val="18"/>
                          </w:rPr>
                          <w:t>@field:Json(name</w:t>
                        </w:r>
                        <w:r>
                          <w:rPr>
                            <w:rFonts w:ascii="Courier New"/>
                            <w:spacing w:val="-18"/>
                            <w:sz w:val="18"/>
                          </w:rPr>
                          <w:t xml:space="preserve"> </w:t>
                        </w:r>
                        <w:r>
                          <w:rPr>
                            <w:rFonts w:ascii="Courier New"/>
                            <w:spacing w:val="-6"/>
                            <w:sz w:val="18"/>
                          </w:rPr>
                          <w:t>=</w:t>
                        </w:r>
                        <w:r>
                          <w:rPr>
                            <w:rFonts w:ascii="Courier New"/>
                            <w:spacing w:val="-18"/>
                            <w:sz w:val="18"/>
                          </w:rPr>
                          <w:t xml:space="preserve"> </w:t>
                        </w:r>
                        <w:r>
                          <w:rPr>
                            <w:rFonts w:ascii="Courier New"/>
                            <w:spacing w:val="-6"/>
                            <w:sz w:val="18"/>
                          </w:rPr>
                          <w:t>"name")</w:t>
                        </w:r>
                      </w:p>
                      <w:p w14:paraId="40394537"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locationName</w:t>
                        </w:r>
                        <w:proofErr w:type="spellEnd"/>
                        <w:r>
                          <w:rPr>
                            <w:rFonts w:ascii="Courier New"/>
                            <w:sz w:val="18"/>
                          </w:rPr>
                          <w:t>:</w:t>
                        </w:r>
                        <w:r>
                          <w:rPr>
                            <w:rFonts w:ascii="Courier New"/>
                            <w:spacing w:val="-8"/>
                            <w:sz w:val="18"/>
                          </w:rPr>
                          <w:t xml:space="preserve"> </w:t>
                        </w:r>
                        <w:r>
                          <w:rPr>
                            <w:rFonts w:ascii="Courier New"/>
                            <w:spacing w:val="-2"/>
                            <w:sz w:val="18"/>
                          </w:rPr>
                          <w:t>String,</w:t>
                        </w:r>
                      </w:p>
                      <w:p w14:paraId="70211E07"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weather:</w:t>
                        </w:r>
                        <w:r>
                          <w:rPr>
                            <w:rFonts w:ascii="Courier New"/>
                            <w:spacing w:val="-5"/>
                            <w:sz w:val="18"/>
                          </w:rPr>
                          <w:t xml:space="preserve"> </w:t>
                        </w:r>
                        <w:r>
                          <w:rPr>
                            <w:rFonts w:ascii="Courier New"/>
                            <w:spacing w:val="-2"/>
                            <w:sz w:val="18"/>
                          </w:rPr>
                          <w:t>List&lt;</w:t>
                        </w:r>
                        <w:proofErr w:type="spellStart"/>
                        <w:r>
                          <w:rPr>
                            <w:rFonts w:ascii="Courier New"/>
                            <w:spacing w:val="-2"/>
                            <w:sz w:val="18"/>
                          </w:rPr>
                          <w:t>OpenWeatherMapWeatherData</w:t>
                        </w:r>
                        <w:proofErr w:type="spellEnd"/>
                        <w:r>
                          <w:rPr>
                            <w:rFonts w:ascii="Courier New"/>
                            <w:spacing w:val="-2"/>
                            <w:sz w:val="18"/>
                          </w:rPr>
                          <w:t>&gt;</w:t>
                        </w:r>
                      </w:p>
                      <w:p w14:paraId="4189E496" w14:textId="77777777" w:rsidR="003D76C2" w:rsidRDefault="00000000">
                        <w:pPr>
                          <w:spacing w:before="76"/>
                          <w:ind w:left="453"/>
                          <w:rPr>
                            <w:rFonts w:ascii="Courier New"/>
                            <w:sz w:val="18"/>
                          </w:rPr>
                        </w:pPr>
                        <w:r>
                          <w:rPr>
                            <w:rFonts w:ascii="Courier New"/>
                            <w:sz w:val="18"/>
                          </w:rPr>
                          <w:t>)</w:t>
                        </w:r>
                      </w:p>
                      <w:p w14:paraId="621313A6" w14:textId="77777777" w:rsidR="003D76C2" w:rsidRDefault="003D76C2">
                        <w:pPr>
                          <w:rPr>
                            <w:rFonts w:ascii="Courier New"/>
                            <w:sz w:val="20"/>
                          </w:rPr>
                        </w:pPr>
                      </w:p>
                      <w:p w14:paraId="10E5BA3F" w14:textId="77777777" w:rsidR="003D76C2" w:rsidRDefault="00000000">
                        <w:pPr>
                          <w:spacing w:before="13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proofErr w:type="spellStart"/>
                        <w:r>
                          <w:rPr>
                            <w:rFonts w:ascii="Courier New"/>
                            <w:spacing w:val="-2"/>
                            <w:sz w:val="18"/>
                          </w:rPr>
                          <w:t>OpenWeatherMapWeatherData</w:t>
                        </w:r>
                        <w:proofErr w:type="spellEnd"/>
                        <w:r>
                          <w:rPr>
                            <w:rFonts w:ascii="Courier New"/>
                            <w:spacing w:val="-2"/>
                            <w:sz w:val="18"/>
                          </w:rPr>
                          <w:t>(</w:t>
                        </w:r>
                      </w:p>
                      <w:p w14:paraId="5826CECA" w14:textId="77777777" w:rsidR="003D76C2" w:rsidRDefault="00000000">
                        <w:pPr>
                          <w:spacing w:before="76"/>
                          <w:ind w:left="885"/>
                          <w:rPr>
                            <w:rFonts w:ascii="Courier New"/>
                            <w:sz w:val="18"/>
                          </w:rPr>
                        </w:pPr>
                        <w:r>
                          <w:rPr>
                            <w:rFonts w:ascii="Courier New"/>
                            <w:spacing w:val="-6"/>
                            <w:sz w:val="18"/>
                          </w:rPr>
                          <w:t>@field:Json(name</w:t>
                        </w:r>
                        <w:r>
                          <w:rPr>
                            <w:rFonts w:ascii="Courier New"/>
                            <w:spacing w:val="-18"/>
                            <w:sz w:val="18"/>
                          </w:rPr>
                          <w:t xml:space="preserve"> </w:t>
                        </w:r>
                        <w:r>
                          <w:rPr>
                            <w:rFonts w:ascii="Courier New"/>
                            <w:spacing w:val="-6"/>
                            <w:sz w:val="18"/>
                          </w:rPr>
                          <w:t>=</w:t>
                        </w:r>
                        <w:r>
                          <w:rPr>
                            <w:rFonts w:ascii="Courier New"/>
                            <w:spacing w:val="-18"/>
                            <w:sz w:val="18"/>
                          </w:rPr>
                          <w:t xml:space="preserve"> </w:t>
                        </w:r>
                        <w:r>
                          <w:rPr>
                            <w:rFonts w:ascii="Courier New"/>
                            <w:spacing w:val="-6"/>
                            <w:sz w:val="18"/>
                          </w:rPr>
                          <w:t>"main")</w:t>
                        </w:r>
                      </w:p>
                      <w:p w14:paraId="63D7F54B"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status:</w:t>
                        </w:r>
                        <w:r>
                          <w:rPr>
                            <w:rFonts w:ascii="Courier New"/>
                            <w:spacing w:val="-5"/>
                            <w:sz w:val="18"/>
                          </w:rPr>
                          <w:t xml:space="preserve"> </w:t>
                        </w:r>
                        <w:r>
                          <w:rPr>
                            <w:rFonts w:ascii="Courier New"/>
                            <w:spacing w:val="-2"/>
                            <w:sz w:val="18"/>
                          </w:rPr>
                          <w:t>String,</w:t>
                        </w:r>
                      </w:p>
                      <w:p w14:paraId="6EEA3D3F" w14:textId="77777777" w:rsidR="003D76C2" w:rsidRDefault="00000000">
                        <w:pPr>
                          <w:spacing w:before="76" w:line="328" w:lineRule="auto"/>
                          <w:ind w:left="885" w:right="4318"/>
                          <w:rPr>
                            <w:rFonts w:ascii="Courier New"/>
                            <w:sz w:val="18"/>
                          </w:rPr>
                        </w:pPr>
                        <w:proofErr w:type="spellStart"/>
                        <w:r>
                          <w:rPr>
                            <w:rFonts w:ascii="Courier New"/>
                            <w:sz w:val="18"/>
                          </w:rPr>
                          <w:t>val</w:t>
                        </w:r>
                        <w:proofErr w:type="spellEnd"/>
                        <w:r>
                          <w:rPr>
                            <w:rFonts w:ascii="Courier New"/>
                            <w:spacing w:val="-19"/>
                            <w:sz w:val="18"/>
                          </w:rPr>
                          <w:t xml:space="preserve"> </w:t>
                        </w:r>
                        <w:r>
                          <w:rPr>
                            <w:rFonts w:ascii="Courier New"/>
                            <w:sz w:val="18"/>
                          </w:rPr>
                          <w:t>description:</w:t>
                        </w:r>
                        <w:r>
                          <w:rPr>
                            <w:rFonts w:ascii="Courier New"/>
                            <w:spacing w:val="-19"/>
                            <w:sz w:val="18"/>
                          </w:rPr>
                          <w:t xml:space="preserve"> </w:t>
                        </w:r>
                        <w:r>
                          <w:rPr>
                            <w:rFonts w:ascii="Courier New"/>
                            <w:sz w:val="18"/>
                          </w:rPr>
                          <w:t xml:space="preserve">String, </w:t>
                        </w:r>
                        <w:proofErr w:type="spellStart"/>
                        <w:r>
                          <w:rPr>
                            <w:rFonts w:ascii="Courier New"/>
                            <w:sz w:val="18"/>
                          </w:rPr>
                          <w:t>val</w:t>
                        </w:r>
                        <w:proofErr w:type="spellEnd"/>
                        <w:r>
                          <w:rPr>
                            <w:rFonts w:ascii="Courier New"/>
                            <w:sz w:val="18"/>
                          </w:rPr>
                          <w:t xml:space="preserve"> icon: String</w:t>
                        </w:r>
                      </w:p>
                      <w:p w14:paraId="2B3C9585"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4C3DCC5D" w14:textId="77777777" w:rsidR="003D76C2" w:rsidRDefault="00000000">
      <w:pPr>
        <w:spacing w:before="72"/>
        <w:ind w:left="1274" w:right="345"/>
        <w:jc w:val="both"/>
        <w:rPr>
          <w:sz w:val="20"/>
        </w:rPr>
      </w:pPr>
      <w:r>
        <w:rPr>
          <w:sz w:val="20"/>
        </w:rPr>
        <w:t>Remember</w:t>
      </w:r>
      <w:r>
        <w:rPr>
          <w:spacing w:val="-13"/>
          <w:sz w:val="20"/>
        </w:rPr>
        <w:t xml:space="preserve"> </w:t>
      </w:r>
      <w:r>
        <w:rPr>
          <w:sz w:val="20"/>
        </w:rPr>
        <w:t>that</w:t>
      </w:r>
      <w:r>
        <w:rPr>
          <w:spacing w:val="-13"/>
          <w:sz w:val="20"/>
        </w:rPr>
        <w:t xml:space="preserve"> </w:t>
      </w:r>
      <w:r>
        <w:rPr>
          <w:sz w:val="20"/>
        </w:rPr>
        <w:t>you</w:t>
      </w:r>
      <w:r>
        <w:rPr>
          <w:spacing w:val="-13"/>
          <w:sz w:val="20"/>
        </w:rPr>
        <w:t xml:space="preserve"> </w:t>
      </w:r>
      <w:r>
        <w:rPr>
          <w:sz w:val="20"/>
        </w:rPr>
        <w:t>can</w:t>
      </w:r>
      <w:r>
        <w:rPr>
          <w:spacing w:val="-13"/>
          <w:sz w:val="20"/>
        </w:rPr>
        <w:t xml:space="preserve"> </w:t>
      </w:r>
      <w:r>
        <w:rPr>
          <w:sz w:val="20"/>
        </w:rPr>
        <w:t>use</w:t>
      </w:r>
      <w:r>
        <w:rPr>
          <w:spacing w:val="-11"/>
          <w:sz w:val="20"/>
        </w:rPr>
        <w:t xml:space="preserve"> </w:t>
      </w:r>
      <w:r>
        <w:rPr>
          <w:sz w:val="20"/>
        </w:rPr>
        <w:t>the</w:t>
      </w:r>
      <w:r>
        <w:rPr>
          <w:spacing w:val="-3"/>
          <w:sz w:val="20"/>
        </w:rPr>
        <w:t xml:space="preserve"> </w:t>
      </w:r>
      <w:r>
        <w:rPr>
          <w:rFonts w:ascii="Courier New"/>
          <w:b/>
        </w:rPr>
        <w:t>@field:Json</w:t>
      </w:r>
      <w:r>
        <w:rPr>
          <w:rFonts w:ascii="Courier New"/>
          <w:b/>
          <w:spacing w:val="-33"/>
        </w:rPr>
        <w:t xml:space="preserve"> </w:t>
      </w:r>
      <w:r>
        <w:rPr>
          <w:sz w:val="20"/>
        </w:rPr>
        <w:t>annotation</w:t>
      </w:r>
      <w:r>
        <w:rPr>
          <w:spacing w:val="-4"/>
          <w:sz w:val="20"/>
        </w:rPr>
        <w:t xml:space="preserve"> </w:t>
      </w:r>
      <w:r>
        <w:rPr>
          <w:sz w:val="20"/>
        </w:rPr>
        <w:t>to</w:t>
      </w:r>
      <w:r>
        <w:rPr>
          <w:spacing w:val="-3"/>
          <w:sz w:val="20"/>
        </w:rPr>
        <w:t xml:space="preserve"> </w:t>
      </w:r>
      <w:r>
        <w:rPr>
          <w:sz w:val="20"/>
        </w:rPr>
        <w:t>map</w:t>
      </w:r>
      <w:r>
        <w:rPr>
          <w:spacing w:val="-4"/>
          <w:sz w:val="20"/>
        </w:rPr>
        <w:t xml:space="preserve"> </w:t>
      </w:r>
      <w:r>
        <w:rPr>
          <w:sz w:val="20"/>
        </w:rPr>
        <w:t>API</w:t>
      </w:r>
      <w:r>
        <w:rPr>
          <w:spacing w:val="-3"/>
          <w:sz w:val="20"/>
        </w:rPr>
        <w:t xml:space="preserve"> </w:t>
      </w:r>
      <w:r>
        <w:rPr>
          <w:sz w:val="20"/>
        </w:rPr>
        <w:t>names to</w:t>
      </w:r>
      <w:r>
        <w:rPr>
          <w:spacing w:val="-13"/>
          <w:sz w:val="20"/>
        </w:rPr>
        <w:t xml:space="preserve"> </w:t>
      </w:r>
      <w:r>
        <w:rPr>
          <w:sz w:val="20"/>
        </w:rPr>
        <w:t>names</w:t>
      </w:r>
      <w:r>
        <w:rPr>
          <w:spacing w:val="-13"/>
          <w:sz w:val="20"/>
        </w:rPr>
        <w:t xml:space="preserve"> </w:t>
      </w:r>
      <w:r>
        <w:rPr>
          <w:sz w:val="20"/>
        </w:rPr>
        <w:t>that</w:t>
      </w:r>
      <w:r>
        <w:rPr>
          <w:spacing w:val="-13"/>
          <w:sz w:val="20"/>
        </w:rPr>
        <w:t xml:space="preserve"> </w:t>
      </w:r>
      <w:r>
        <w:rPr>
          <w:sz w:val="20"/>
        </w:rPr>
        <w:t>are</w:t>
      </w:r>
      <w:r>
        <w:rPr>
          <w:spacing w:val="-13"/>
          <w:sz w:val="20"/>
        </w:rPr>
        <w:t xml:space="preserve"> </w:t>
      </w:r>
      <w:r>
        <w:rPr>
          <w:sz w:val="20"/>
        </w:rPr>
        <w:t>meaningful</w:t>
      </w:r>
      <w:r>
        <w:rPr>
          <w:spacing w:val="-12"/>
          <w:sz w:val="20"/>
        </w:rPr>
        <w:t xml:space="preserve"> </w:t>
      </w:r>
      <w:r>
        <w:rPr>
          <w:sz w:val="20"/>
        </w:rPr>
        <w:t>to</w:t>
      </w:r>
      <w:r>
        <w:rPr>
          <w:spacing w:val="-3"/>
          <w:sz w:val="20"/>
        </w:rPr>
        <w:t xml:space="preserve"> </w:t>
      </w:r>
      <w:r>
        <w:rPr>
          <w:sz w:val="20"/>
        </w:rPr>
        <w:t>your</w:t>
      </w:r>
      <w:r>
        <w:rPr>
          <w:spacing w:val="-3"/>
          <w:sz w:val="20"/>
        </w:rPr>
        <w:t xml:space="preserve"> </w:t>
      </w:r>
      <w:r>
        <w:rPr>
          <w:sz w:val="20"/>
        </w:rPr>
        <w:t>app.</w:t>
      </w:r>
      <w:r>
        <w:rPr>
          <w:spacing w:val="-4"/>
          <w:sz w:val="20"/>
        </w:rPr>
        <w:t xml:space="preserve"> </w:t>
      </w:r>
      <w:r>
        <w:rPr>
          <w:sz w:val="20"/>
        </w:rPr>
        <w:t>In</w:t>
      </w:r>
      <w:r>
        <w:rPr>
          <w:spacing w:val="-3"/>
          <w:sz w:val="20"/>
        </w:rPr>
        <w:t xml:space="preserve"> </w:t>
      </w:r>
      <w:r>
        <w:rPr>
          <w:sz w:val="20"/>
        </w:rPr>
        <w:t>this</w:t>
      </w:r>
      <w:r>
        <w:rPr>
          <w:spacing w:val="-3"/>
          <w:sz w:val="20"/>
        </w:rPr>
        <w:t xml:space="preserve"> </w:t>
      </w:r>
      <w:r>
        <w:rPr>
          <w:sz w:val="20"/>
        </w:rPr>
        <w:t>example,</w:t>
      </w:r>
      <w:r>
        <w:rPr>
          <w:spacing w:val="-3"/>
          <w:sz w:val="20"/>
        </w:rPr>
        <w:t xml:space="preserve"> </w:t>
      </w:r>
      <w:r>
        <w:rPr>
          <w:rFonts w:ascii="Courier New"/>
          <w:b/>
        </w:rPr>
        <w:t>name</w:t>
      </w:r>
      <w:r>
        <w:rPr>
          <w:rFonts w:ascii="Courier New"/>
          <w:b/>
          <w:spacing w:val="-33"/>
        </w:rPr>
        <w:t xml:space="preserve"> </w:t>
      </w:r>
      <w:r>
        <w:rPr>
          <w:sz w:val="20"/>
        </w:rPr>
        <w:t>is</w:t>
      </w:r>
      <w:r>
        <w:rPr>
          <w:spacing w:val="-3"/>
          <w:sz w:val="20"/>
        </w:rPr>
        <w:t xml:space="preserve"> </w:t>
      </w:r>
      <w:r>
        <w:rPr>
          <w:sz w:val="20"/>
        </w:rPr>
        <w:t>mapped</w:t>
      </w:r>
      <w:r>
        <w:rPr>
          <w:spacing w:val="-4"/>
          <w:sz w:val="20"/>
        </w:rPr>
        <w:t xml:space="preserve"> </w:t>
      </w:r>
      <w:r>
        <w:rPr>
          <w:sz w:val="20"/>
        </w:rPr>
        <w:t xml:space="preserve">to </w:t>
      </w:r>
      <w:proofErr w:type="spellStart"/>
      <w:r>
        <w:rPr>
          <w:rFonts w:ascii="Courier New"/>
          <w:b/>
        </w:rPr>
        <w:t>locationName</w:t>
      </w:r>
      <w:proofErr w:type="spellEnd"/>
      <w:r>
        <w:rPr>
          <w:rFonts w:ascii="Courier New"/>
          <w:b/>
          <w:spacing w:val="-58"/>
        </w:rPr>
        <w:t xml:space="preserve"> </w:t>
      </w:r>
      <w:r>
        <w:rPr>
          <w:sz w:val="20"/>
        </w:rPr>
        <w:t xml:space="preserve">and </w:t>
      </w:r>
      <w:r>
        <w:rPr>
          <w:rFonts w:ascii="Courier New"/>
          <w:b/>
        </w:rPr>
        <w:t>main</w:t>
      </w:r>
      <w:r>
        <w:rPr>
          <w:rFonts w:ascii="Courier New"/>
          <w:b/>
          <w:spacing w:val="-58"/>
        </w:rPr>
        <w:t xml:space="preserve"> </w:t>
      </w:r>
      <w:r>
        <w:rPr>
          <w:sz w:val="20"/>
        </w:rPr>
        <w:t xml:space="preserve">is mapped to </w:t>
      </w:r>
      <w:r>
        <w:rPr>
          <w:rFonts w:ascii="Courier New"/>
          <w:b/>
        </w:rPr>
        <w:t>status</w:t>
      </w:r>
      <w:r>
        <w:rPr>
          <w:sz w:val="20"/>
        </w:rPr>
        <w:t>.</w:t>
      </w:r>
    </w:p>
    <w:p w14:paraId="79D5F2CF" w14:textId="77777777" w:rsidR="003D76C2" w:rsidRDefault="00000000">
      <w:pPr>
        <w:pStyle w:val="ListParagraph"/>
        <w:numPr>
          <w:ilvl w:val="0"/>
          <w:numId w:val="12"/>
        </w:numPr>
        <w:tabs>
          <w:tab w:val="left" w:pos="1274"/>
        </w:tabs>
        <w:spacing w:before="141"/>
        <w:ind w:left="1274" w:right="279"/>
        <w:jc w:val="left"/>
        <w:rPr>
          <w:sz w:val="20"/>
        </w:rPr>
      </w:pPr>
      <w:r>
        <w:rPr>
          <w:sz w:val="20"/>
        </w:rPr>
        <w:t xml:space="preserve">Add a service for the </w:t>
      </w:r>
      <w:proofErr w:type="spellStart"/>
      <w:r>
        <w:rPr>
          <w:rFonts w:ascii="Courier New"/>
          <w:b/>
        </w:rPr>
        <w:t>OpenWeatherMap</w:t>
      </w:r>
      <w:proofErr w:type="spellEnd"/>
      <w:r>
        <w:rPr>
          <w:rFonts w:ascii="Courier New"/>
          <w:b/>
          <w:spacing w:val="-68"/>
        </w:rPr>
        <w:t xml:space="preserve"> </w:t>
      </w:r>
      <w:r>
        <w:rPr>
          <w:sz w:val="20"/>
        </w:rPr>
        <w:t xml:space="preserve">weather API endpoint at </w:t>
      </w:r>
      <w:r>
        <w:rPr>
          <w:rFonts w:ascii="Courier New"/>
          <w:b/>
        </w:rPr>
        <w:t>https:// api.openweathermap.org/data/2.5/weather</w:t>
      </w:r>
      <w:r>
        <w:rPr>
          <w:sz w:val="20"/>
        </w:rPr>
        <w:t>,</w:t>
      </w:r>
      <w:r>
        <w:rPr>
          <w:spacing w:val="-10"/>
          <w:sz w:val="20"/>
        </w:rPr>
        <w:t xml:space="preserve"> </w:t>
      </w:r>
      <w:r>
        <w:rPr>
          <w:sz w:val="20"/>
        </w:rPr>
        <w:t>taking</w:t>
      </w:r>
      <w:r>
        <w:rPr>
          <w:spacing w:val="-10"/>
          <w:sz w:val="20"/>
        </w:rPr>
        <w:t xml:space="preserve"> </w:t>
      </w:r>
      <w:r>
        <w:rPr>
          <w:sz w:val="20"/>
        </w:rPr>
        <w:t>into</w:t>
      </w:r>
      <w:r>
        <w:rPr>
          <w:spacing w:val="-10"/>
          <w:sz w:val="20"/>
        </w:rPr>
        <w:t xml:space="preserve"> </w:t>
      </w:r>
      <w:r>
        <w:rPr>
          <w:sz w:val="20"/>
        </w:rPr>
        <w:t>account</w:t>
      </w:r>
      <w:r>
        <w:rPr>
          <w:spacing w:val="-10"/>
          <w:sz w:val="20"/>
        </w:rPr>
        <w:t xml:space="preserve"> </w:t>
      </w:r>
      <w:r>
        <w:rPr>
          <w:sz w:val="20"/>
        </w:rPr>
        <w:t>the location (</w:t>
      </w:r>
      <w:r>
        <w:rPr>
          <w:rFonts w:ascii="Courier New"/>
          <w:b/>
        </w:rPr>
        <w:t>q</w:t>
      </w:r>
      <w:r>
        <w:rPr>
          <w:sz w:val="20"/>
        </w:rPr>
        <w:t>) and token (</w:t>
      </w:r>
      <w:proofErr w:type="spellStart"/>
      <w:r>
        <w:rPr>
          <w:rFonts w:ascii="Courier New"/>
          <w:b/>
        </w:rPr>
        <w:t>appid</w:t>
      </w:r>
      <w:proofErr w:type="spellEnd"/>
      <w:r>
        <w:rPr>
          <w:sz w:val="20"/>
        </w:rPr>
        <w:t>) query parameters, like so:</w:t>
      </w:r>
    </w:p>
    <w:p w14:paraId="1FD0E60A" w14:textId="77777777" w:rsidR="003D76C2" w:rsidRDefault="00D51F7C">
      <w:pPr>
        <w:pStyle w:val="BodyText"/>
        <w:spacing w:before="10"/>
        <w:rPr>
          <w:sz w:val="8"/>
        </w:rPr>
      </w:pPr>
      <w:r>
        <w:rPr>
          <w:noProof/>
        </w:rPr>
        <mc:AlternateContent>
          <mc:Choice Requires="wpg">
            <w:drawing>
              <wp:anchor distT="0" distB="0" distL="0" distR="0" simplePos="0" relativeHeight="487635968" behindDoc="1" locked="0" layoutInCell="1" allowOverlap="1" wp14:anchorId="231B8ABB" wp14:editId="72A5E97E">
                <wp:simplePos x="0" y="0"/>
                <wp:positionH relativeFrom="page">
                  <wp:posOffset>1120140</wp:posOffset>
                </wp:positionH>
                <wp:positionV relativeFrom="paragraph">
                  <wp:posOffset>90805</wp:posOffset>
                </wp:positionV>
                <wp:extent cx="5074920" cy="2352675"/>
                <wp:effectExtent l="0" t="0" r="5080" b="0"/>
                <wp:wrapTopAndBottom/>
                <wp:docPr id="1226" name="docshapegroup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764" y="143"/>
                          <a:chExt cx="7992" cy="3705"/>
                        </a:xfrm>
                      </wpg:grpSpPr>
                      <wps:wsp>
                        <wps:cNvPr id="1227" name="docshape317"/>
                        <wps:cNvSpPr>
                          <a:spLocks/>
                        </wps:cNvSpPr>
                        <wps:spPr bwMode="auto">
                          <a:xfrm>
                            <a:off x="1764" y="152"/>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8" name="docshape318"/>
                        <wps:cNvSpPr>
                          <a:spLocks/>
                        </wps:cNvSpPr>
                        <wps:spPr bwMode="auto">
                          <a:xfrm>
                            <a:off x="1764" y="142"/>
                            <a:ext cx="7992" cy="3705"/>
                          </a:xfrm>
                          <a:custGeom>
                            <a:avLst/>
                            <a:gdLst>
                              <a:gd name="T0" fmla="+- 0 9756 1764"/>
                              <a:gd name="T1" fmla="*/ T0 w 7992"/>
                              <a:gd name="T2" fmla="+- 0 3827 143"/>
                              <a:gd name="T3" fmla="*/ 3827 h 3705"/>
                              <a:gd name="T4" fmla="+- 0 1764 1764"/>
                              <a:gd name="T5" fmla="*/ T4 w 7992"/>
                              <a:gd name="T6" fmla="+- 0 3827 143"/>
                              <a:gd name="T7" fmla="*/ 3827 h 3705"/>
                              <a:gd name="T8" fmla="+- 0 1764 1764"/>
                              <a:gd name="T9" fmla="*/ T8 w 7992"/>
                              <a:gd name="T10" fmla="+- 0 3847 143"/>
                              <a:gd name="T11" fmla="*/ 3847 h 3705"/>
                              <a:gd name="T12" fmla="+- 0 9756 1764"/>
                              <a:gd name="T13" fmla="*/ T12 w 7992"/>
                              <a:gd name="T14" fmla="+- 0 3847 143"/>
                              <a:gd name="T15" fmla="*/ 3847 h 3705"/>
                              <a:gd name="T16" fmla="+- 0 9756 1764"/>
                              <a:gd name="T17" fmla="*/ T16 w 7992"/>
                              <a:gd name="T18" fmla="+- 0 3827 143"/>
                              <a:gd name="T19" fmla="*/ 3827 h 3705"/>
                              <a:gd name="T20" fmla="+- 0 9756 1764"/>
                              <a:gd name="T21" fmla="*/ T20 w 7992"/>
                              <a:gd name="T22" fmla="+- 0 143 143"/>
                              <a:gd name="T23" fmla="*/ 143 h 3705"/>
                              <a:gd name="T24" fmla="+- 0 1764 1764"/>
                              <a:gd name="T25" fmla="*/ T24 w 7992"/>
                              <a:gd name="T26" fmla="+- 0 143 143"/>
                              <a:gd name="T27" fmla="*/ 143 h 3705"/>
                              <a:gd name="T28" fmla="+- 0 1764 1764"/>
                              <a:gd name="T29" fmla="*/ T28 w 7992"/>
                              <a:gd name="T30" fmla="+- 0 163 143"/>
                              <a:gd name="T31" fmla="*/ 163 h 3705"/>
                              <a:gd name="T32" fmla="+- 0 9756 1764"/>
                              <a:gd name="T33" fmla="*/ T32 w 7992"/>
                              <a:gd name="T34" fmla="+- 0 163 143"/>
                              <a:gd name="T35" fmla="*/ 163 h 3705"/>
                              <a:gd name="T36" fmla="+- 0 9756 1764"/>
                              <a:gd name="T37" fmla="*/ T36 w 7992"/>
                              <a:gd name="T38" fmla="+- 0 143 143"/>
                              <a:gd name="T39" fmla="*/ 143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9" name="docshape319"/>
                        <wps:cNvSpPr txBox="1">
                          <a:spLocks/>
                        </wps:cNvSpPr>
                        <wps:spPr bwMode="auto">
                          <a:xfrm>
                            <a:off x="1764" y="162"/>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40858"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com.example.newyorkweather.api</w:t>
                              </w:r>
                              <w:proofErr w:type="spellEnd"/>
                            </w:p>
                            <w:p w14:paraId="2F10ED77" w14:textId="77777777" w:rsidR="003D76C2" w:rsidRDefault="003D76C2">
                              <w:pPr>
                                <w:rPr>
                                  <w:rFonts w:ascii="Courier New"/>
                                  <w:sz w:val="20"/>
                                </w:rPr>
                              </w:pPr>
                            </w:p>
                            <w:p w14:paraId="3772AB5F" w14:textId="77777777" w:rsidR="003D76C2" w:rsidRDefault="00000000">
                              <w:pPr>
                                <w:spacing w:before="130" w:line="328" w:lineRule="auto"/>
                                <w:ind w:left="453" w:right="4642"/>
                                <w:rPr>
                                  <w:rFonts w:ascii="Courier New"/>
                                  <w:sz w:val="18"/>
                                </w:rPr>
                              </w:pPr>
                              <w:r>
                                <w:rPr>
                                  <w:rFonts w:ascii="Courier New"/>
                                  <w:sz w:val="18"/>
                                </w:rPr>
                                <w:t xml:space="preserve">import retrofit2.Call import retrofit2.http.GET </w:t>
                              </w:r>
                              <w:r>
                                <w:rPr>
                                  <w:rFonts w:ascii="Courier New"/>
                                  <w:spacing w:val="-4"/>
                                  <w:sz w:val="18"/>
                                </w:rPr>
                                <w:t>import</w:t>
                              </w:r>
                              <w:r>
                                <w:rPr>
                                  <w:rFonts w:ascii="Courier New"/>
                                  <w:spacing w:val="-25"/>
                                  <w:sz w:val="18"/>
                                </w:rPr>
                                <w:t xml:space="preserve"> </w:t>
                              </w:r>
                              <w:r>
                                <w:rPr>
                                  <w:rFonts w:ascii="Courier New"/>
                                  <w:spacing w:val="-4"/>
                                  <w:sz w:val="18"/>
                                </w:rPr>
                                <w:t>retrofit2.http.Query</w:t>
                              </w:r>
                            </w:p>
                            <w:p w14:paraId="45253DBE" w14:textId="77777777" w:rsidR="003D76C2" w:rsidRDefault="003D76C2">
                              <w:pPr>
                                <w:spacing w:before="10"/>
                                <w:rPr>
                                  <w:rFonts w:ascii="Courier New"/>
                                  <w:sz w:val="24"/>
                                </w:rPr>
                              </w:pPr>
                            </w:p>
                            <w:p w14:paraId="40BE80E2" w14:textId="77777777" w:rsidR="003D76C2" w:rsidRDefault="00000000">
                              <w:pPr>
                                <w:spacing w:line="328" w:lineRule="auto"/>
                                <w:ind w:left="885" w:right="3699" w:hanging="432"/>
                                <w:rPr>
                                  <w:rFonts w:ascii="Courier New"/>
                                  <w:sz w:val="18"/>
                                </w:rPr>
                              </w:pPr>
                              <w:r>
                                <w:rPr>
                                  <w:rFonts w:ascii="Courier New"/>
                                  <w:sz w:val="18"/>
                                </w:rPr>
                                <w:t>interface</w:t>
                              </w:r>
                              <w:r>
                                <w:rPr>
                                  <w:rFonts w:ascii="Courier New"/>
                                  <w:spacing w:val="-19"/>
                                  <w:sz w:val="18"/>
                                </w:rPr>
                                <w:t xml:space="preserve"> </w:t>
                              </w:r>
                              <w:proofErr w:type="spellStart"/>
                              <w:r>
                                <w:rPr>
                                  <w:rFonts w:ascii="Courier New"/>
                                  <w:sz w:val="18"/>
                                </w:rPr>
                                <w:t>OpenWeatherMapService</w:t>
                              </w:r>
                              <w:proofErr w:type="spellEnd"/>
                              <w:r>
                                <w:rPr>
                                  <w:rFonts w:ascii="Courier New"/>
                                  <w:spacing w:val="-19"/>
                                  <w:sz w:val="18"/>
                                </w:rPr>
                                <w:t xml:space="preserve"> </w:t>
                              </w:r>
                              <w:r>
                                <w:rPr>
                                  <w:rFonts w:ascii="Courier New"/>
                                  <w:sz w:val="18"/>
                                </w:rPr>
                                <w:t xml:space="preserve">{ </w:t>
                              </w:r>
                              <w:r>
                                <w:rPr>
                                  <w:rFonts w:ascii="Courier New"/>
                                  <w:spacing w:val="-2"/>
                                  <w:sz w:val="18"/>
                                </w:rPr>
                                <w:t>@GET("weather")</w:t>
                              </w:r>
                            </w:p>
                            <w:p w14:paraId="6763364A" w14:textId="77777777" w:rsidR="003D76C2" w:rsidRDefault="00000000">
                              <w:pPr>
                                <w:spacing w:before="1"/>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pacing w:val="-2"/>
                                  <w:sz w:val="18"/>
                                </w:rPr>
                                <w:t>getWeather</w:t>
                              </w:r>
                              <w:proofErr w:type="spellEnd"/>
                              <w:r>
                                <w:rPr>
                                  <w:rFonts w:ascii="Courier New"/>
                                  <w:spacing w:val="-2"/>
                                  <w:sz w:val="18"/>
                                </w:rPr>
                                <w:t>(</w:t>
                              </w:r>
                            </w:p>
                            <w:p w14:paraId="6426AD11" w14:textId="77777777" w:rsidR="003D76C2" w:rsidRDefault="00000000">
                              <w:pPr>
                                <w:spacing w:before="76" w:line="328" w:lineRule="auto"/>
                                <w:ind w:left="1317" w:right="2128"/>
                                <w:rPr>
                                  <w:rFonts w:ascii="Courier New"/>
                                  <w:sz w:val="18"/>
                                </w:rPr>
                              </w:pPr>
                              <w:r>
                                <w:rPr>
                                  <w:rFonts w:ascii="Courier New"/>
                                  <w:sz w:val="18"/>
                                </w:rPr>
                                <w:t>@Query("q")</w:t>
                              </w:r>
                              <w:r>
                                <w:rPr>
                                  <w:rFonts w:ascii="Courier New"/>
                                  <w:spacing w:val="-19"/>
                                  <w:sz w:val="18"/>
                                </w:rPr>
                                <w:t xml:space="preserve"> </w:t>
                              </w:r>
                              <w:r>
                                <w:rPr>
                                  <w:rFonts w:ascii="Courier New"/>
                                  <w:sz w:val="18"/>
                                </w:rPr>
                                <w:t>location:</w:t>
                              </w:r>
                              <w:r>
                                <w:rPr>
                                  <w:rFonts w:ascii="Courier New"/>
                                  <w:spacing w:val="-19"/>
                                  <w:sz w:val="18"/>
                                </w:rPr>
                                <w:t xml:space="preserve"> </w:t>
                              </w:r>
                              <w:r>
                                <w:rPr>
                                  <w:rFonts w:ascii="Courier New"/>
                                  <w:sz w:val="18"/>
                                </w:rPr>
                                <w:t>String, @Query("appid")</w:t>
                              </w:r>
                              <w:r>
                                <w:rPr>
                                  <w:rFonts w:ascii="Courier New"/>
                                  <w:spacing w:val="-11"/>
                                  <w:sz w:val="18"/>
                                </w:rPr>
                                <w:t xml:space="preserve"> </w:t>
                              </w:r>
                              <w:r>
                                <w:rPr>
                                  <w:rFonts w:ascii="Courier New"/>
                                  <w:sz w:val="18"/>
                                </w:rPr>
                                <w:t>token:</w:t>
                              </w:r>
                              <w:r>
                                <w:rPr>
                                  <w:rFonts w:ascii="Courier New"/>
                                  <w:spacing w:val="-10"/>
                                  <w:sz w:val="18"/>
                                </w:rPr>
                                <w:t xml:space="preserve"> </w:t>
                              </w:r>
                              <w:r>
                                <w:rPr>
                                  <w:rFonts w:ascii="Courier New"/>
                                  <w:spacing w:val="-2"/>
                                  <w:sz w:val="18"/>
                                </w:rPr>
                                <w:t>String</w:t>
                              </w:r>
                            </w:p>
                            <w:p w14:paraId="3ACA4C81" w14:textId="77777777" w:rsidR="003D76C2" w:rsidRDefault="00000000">
                              <w:pPr>
                                <w:spacing w:before="1"/>
                                <w:ind w:left="885"/>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r>
                                <w:rPr>
                                  <w:rFonts w:ascii="Courier New"/>
                                  <w:spacing w:val="-2"/>
                                  <w:sz w:val="18"/>
                                </w:rPr>
                                <w:t>Call&lt;</w:t>
                              </w:r>
                              <w:proofErr w:type="spellStart"/>
                              <w:r>
                                <w:rPr>
                                  <w:rFonts w:ascii="Courier New"/>
                                  <w:spacing w:val="-2"/>
                                  <w:sz w:val="18"/>
                                </w:rPr>
                                <w:t>OpenWeatherMapResponseData</w:t>
                              </w:r>
                              <w:proofErr w:type="spellEnd"/>
                              <w:r>
                                <w:rPr>
                                  <w:rFonts w:ascii="Courier New"/>
                                  <w:spacing w:val="-2"/>
                                  <w:sz w:val="18"/>
                                </w:rPr>
                                <w:t>&gt;</w:t>
                              </w:r>
                            </w:p>
                            <w:p w14:paraId="7DE5B6D8"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1B8ABB" id="docshapegroup316" o:spid="_x0000_s1252" style="position:absolute;margin-left:88.2pt;margin-top:7.15pt;width:399.6pt;height:185.25pt;z-index:-15680512;mso-wrap-distance-left:0;mso-wrap-distance-right:0;mso-position-horizontal-relative:page;mso-position-vertical-relative:text" coordorigin="1764,143"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">
                <v:rect id="docshape317" o:spid="_x0000_s1253" style="position:absolute;left:1764;top:152;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" fillcolor="#f6f6f6" stroked="f">
                  <v:path arrowok="t"/>
                </v:rect>
                <v:shape id="docshape318" o:spid="_x0000_s1254" style="position:absolute;left:1764;top:142;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" path="m7992,3684l,3684r,20l7992,3704r,-20xm7992,l,,,20r7992,l7992,xe" fillcolor="#dadada" stroked="f">
                  <v:path arrowok="t" o:connecttype="custom" o:connectlocs="7992,3827;0,3827;0,3847;7992,3847;7992,3827;7992,143;0,143;0,163;7992,163;7992,143" o:connectangles="0,0,0,0,0,0,0,0,0,0"/>
                </v:shape>
                <v:shape id="docshape319" o:spid="_x0000_s1255" type="#_x0000_t202" style="position:absolute;left:1764;top:162;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" filled="f" stroked="f">
                  <v:path arrowok="t"/>
                  <v:textbox inset="0,0,0,0">
                    <w:txbxContent>
                      <w:p w14:paraId="29940858"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com.example.newyorkweather.api</w:t>
                        </w:r>
                        <w:proofErr w:type="spellEnd"/>
                      </w:p>
                      <w:p w14:paraId="2F10ED77" w14:textId="77777777" w:rsidR="003D76C2" w:rsidRDefault="003D76C2">
                        <w:pPr>
                          <w:rPr>
                            <w:rFonts w:ascii="Courier New"/>
                            <w:sz w:val="20"/>
                          </w:rPr>
                        </w:pPr>
                      </w:p>
                      <w:p w14:paraId="3772AB5F" w14:textId="77777777" w:rsidR="003D76C2" w:rsidRDefault="00000000">
                        <w:pPr>
                          <w:spacing w:before="130" w:line="328" w:lineRule="auto"/>
                          <w:ind w:left="453" w:right="4642"/>
                          <w:rPr>
                            <w:rFonts w:ascii="Courier New"/>
                            <w:sz w:val="18"/>
                          </w:rPr>
                        </w:pPr>
                        <w:r>
                          <w:rPr>
                            <w:rFonts w:ascii="Courier New"/>
                            <w:sz w:val="18"/>
                          </w:rPr>
                          <w:t xml:space="preserve">import retrofit2.Call import retrofit2.http.GET </w:t>
                        </w:r>
                        <w:r>
                          <w:rPr>
                            <w:rFonts w:ascii="Courier New"/>
                            <w:spacing w:val="-4"/>
                            <w:sz w:val="18"/>
                          </w:rPr>
                          <w:t>import</w:t>
                        </w:r>
                        <w:r>
                          <w:rPr>
                            <w:rFonts w:ascii="Courier New"/>
                            <w:spacing w:val="-25"/>
                            <w:sz w:val="18"/>
                          </w:rPr>
                          <w:t xml:space="preserve"> </w:t>
                        </w:r>
                        <w:r>
                          <w:rPr>
                            <w:rFonts w:ascii="Courier New"/>
                            <w:spacing w:val="-4"/>
                            <w:sz w:val="18"/>
                          </w:rPr>
                          <w:t>retrofit2.http.Query</w:t>
                        </w:r>
                      </w:p>
                      <w:p w14:paraId="45253DBE" w14:textId="77777777" w:rsidR="003D76C2" w:rsidRDefault="003D76C2">
                        <w:pPr>
                          <w:spacing w:before="10"/>
                          <w:rPr>
                            <w:rFonts w:ascii="Courier New"/>
                            <w:sz w:val="24"/>
                          </w:rPr>
                        </w:pPr>
                      </w:p>
                      <w:p w14:paraId="40BE80E2" w14:textId="77777777" w:rsidR="003D76C2" w:rsidRDefault="00000000">
                        <w:pPr>
                          <w:spacing w:line="328" w:lineRule="auto"/>
                          <w:ind w:left="885" w:right="3699" w:hanging="432"/>
                          <w:rPr>
                            <w:rFonts w:ascii="Courier New"/>
                            <w:sz w:val="18"/>
                          </w:rPr>
                        </w:pPr>
                        <w:r>
                          <w:rPr>
                            <w:rFonts w:ascii="Courier New"/>
                            <w:sz w:val="18"/>
                          </w:rPr>
                          <w:t>interface</w:t>
                        </w:r>
                        <w:r>
                          <w:rPr>
                            <w:rFonts w:ascii="Courier New"/>
                            <w:spacing w:val="-19"/>
                            <w:sz w:val="18"/>
                          </w:rPr>
                          <w:t xml:space="preserve"> </w:t>
                        </w:r>
                        <w:proofErr w:type="spellStart"/>
                        <w:r>
                          <w:rPr>
                            <w:rFonts w:ascii="Courier New"/>
                            <w:sz w:val="18"/>
                          </w:rPr>
                          <w:t>OpenWeatherMapService</w:t>
                        </w:r>
                        <w:proofErr w:type="spellEnd"/>
                        <w:r>
                          <w:rPr>
                            <w:rFonts w:ascii="Courier New"/>
                            <w:spacing w:val="-19"/>
                            <w:sz w:val="18"/>
                          </w:rPr>
                          <w:t xml:space="preserve"> </w:t>
                        </w:r>
                        <w:r>
                          <w:rPr>
                            <w:rFonts w:ascii="Courier New"/>
                            <w:sz w:val="18"/>
                          </w:rPr>
                          <w:t xml:space="preserve">{ </w:t>
                        </w:r>
                        <w:r>
                          <w:rPr>
                            <w:rFonts w:ascii="Courier New"/>
                            <w:spacing w:val="-2"/>
                            <w:sz w:val="18"/>
                          </w:rPr>
                          <w:t>@GET("weather")</w:t>
                        </w:r>
                      </w:p>
                      <w:p w14:paraId="6763364A" w14:textId="77777777" w:rsidR="003D76C2" w:rsidRDefault="00000000">
                        <w:pPr>
                          <w:spacing w:before="1"/>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pacing w:val="-2"/>
                            <w:sz w:val="18"/>
                          </w:rPr>
                          <w:t>getWeather</w:t>
                        </w:r>
                        <w:proofErr w:type="spellEnd"/>
                        <w:r>
                          <w:rPr>
                            <w:rFonts w:ascii="Courier New"/>
                            <w:spacing w:val="-2"/>
                            <w:sz w:val="18"/>
                          </w:rPr>
                          <w:t>(</w:t>
                        </w:r>
                      </w:p>
                      <w:p w14:paraId="6426AD11" w14:textId="77777777" w:rsidR="003D76C2" w:rsidRDefault="00000000">
                        <w:pPr>
                          <w:spacing w:before="76" w:line="328" w:lineRule="auto"/>
                          <w:ind w:left="1317" w:right="2128"/>
                          <w:rPr>
                            <w:rFonts w:ascii="Courier New"/>
                            <w:sz w:val="18"/>
                          </w:rPr>
                        </w:pPr>
                        <w:r>
                          <w:rPr>
                            <w:rFonts w:ascii="Courier New"/>
                            <w:sz w:val="18"/>
                          </w:rPr>
                          <w:t>@Query("q")</w:t>
                        </w:r>
                        <w:r>
                          <w:rPr>
                            <w:rFonts w:ascii="Courier New"/>
                            <w:spacing w:val="-19"/>
                            <w:sz w:val="18"/>
                          </w:rPr>
                          <w:t xml:space="preserve"> </w:t>
                        </w:r>
                        <w:r>
                          <w:rPr>
                            <w:rFonts w:ascii="Courier New"/>
                            <w:sz w:val="18"/>
                          </w:rPr>
                          <w:t>location:</w:t>
                        </w:r>
                        <w:r>
                          <w:rPr>
                            <w:rFonts w:ascii="Courier New"/>
                            <w:spacing w:val="-19"/>
                            <w:sz w:val="18"/>
                          </w:rPr>
                          <w:t xml:space="preserve"> </w:t>
                        </w:r>
                        <w:r>
                          <w:rPr>
                            <w:rFonts w:ascii="Courier New"/>
                            <w:sz w:val="18"/>
                          </w:rPr>
                          <w:t>String, @Query("appid")</w:t>
                        </w:r>
                        <w:r>
                          <w:rPr>
                            <w:rFonts w:ascii="Courier New"/>
                            <w:spacing w:val="-11"/>
                            <w:sz w:val="18"/>
                          </w:rPr>
                          <w:t xml:space="preserve"> </w:t>
                        </w:r>
                        <w:r>
                          <w:rPr>
                            <w:rFonts w:ascii="Courier New"/>
                            <w:sz w:val="18"/>
                          </w:rPr>
                          <w:t>token:</w:t>
                        </w:r>
                        <w:r>
                          <w:rPr>
                            <w:rFonts w:ascii="Courier New"/>
                            <w:spacing w:val="-10"/>
                            <w:sz w:val="18"/>
                          </w:rPr>
                          <w:t xml:space="preserve"> </w:t>
                        </w:r>
                        <w:r>
                          <w:rPr>
                            <w:rFonts w:ascii="Courier New"/>
                            <w:spacing w:val="-2"/>
                            <w:sz w:val="18"/>
                          </w:rPr>
                          <w:t>String</w:t>
                        </w:r>
                      </w:p>
                      <w:p w14:paraId="3ACA4C81" w14:textId="77777777" w:rsidR="003D76C2" w:rsidRDefault="00000000">
                        <w:pPr>
                          <w:spacing w:before="1"/>
                          <w:ind w:left="885"/>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r>
                          <w:rPr>
                            <w:rFonts w:ascii="Courier New"/>
                            <w:spacing w:val="-2"/>
                            <w:sz w:val="18"/>
                          </w:rPr>
                          <w:t>Call&lt;</w:t>
                        </w:r>
                        <w:proofErr w:type="spellStart"/>
                        <w:r>
                          <w:rPr>
                            <w:rFonts w:ascii="Courier New"/>
                            <w:spacing w:val="-2"/>
                            <w:sz w:val="18"/>
                          </w:rPr>
                          <w:t>OpenWeatherMapResponseData</w:t>
                        </w:r>
                        <w:proofErr w:type="spellEnd"/>
                        <w:r>
                          <w:rPr>
                            <w:rFonts w:ascii="Courier New"/>
                            <w:spacing w:val="-2"/>
                            <w:sz w:val="18"/>
                          </w:rPr>
                          <w:t>&gt;</w:t>
                        </w:r>
                      </w:p>
                      <w:p w14:paraId="7DE5B6D8"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2C15C468" w14:textId="77777777" w:rsidR="003D76C2" w:rsidRDefault="003D76C2">
      <w:pPr>
        <w:rPr>
          <w:sz w:val="8"/>
        </w:rPr>
        <w:sectPr w:rsidR="003D76C2">
          <w:pgSz w:w="10800" w:h="13320"/>
          <w:pgMar w:top="1120" w:right="920" w:bottom="280" w:left="940" w:header="695" w:footer="0" w:gutter="0"/>
          <w:cols w:space="720"/>
        </w:sectPr>
      </w:pPr>
    </w:p>
    <w:p w14:paraId="5A1C9B27" w14:textId="77777777" w:rsidR="003D76C2" w:rsidRDefault="003D76C2">
      <w:pPr>
        <w:pStyle w:val="BodyText"/>
        <w:spacing w:before="12"/>
        <w:rPr>
          <w:sz w:val="7"/>
        </w:rPr>
      </w:pPr>
    </w:p>
    <w:p w14:paraId="16790B0D" w14:textId="77777777" w:rsidR="003D76C2" w:rsidRDefault="00000000">
      <w:pPr>
        <w:pStyle w:val="ListParagraph"/>
        <w:numPr>
          <w:ilvl w:val="0"/>
          <w:numId w:val="12"/>
        </w:numPr>
        <w:tabs>
          <w:tab w:val="left" w:pos="554"/>
        </w:tabs>
        <w:spacing w:before="101"/>
        <w:jc w:val="left"/>
        <w:rPr>
          <w:sz w:val="20"/>
        </w:rPr>
      </w:pPr>
      <w:r>
        <w:rPr>
          <w:sz w:val="20"/>
        </w:rPr>
        <w:t>Create</w:t>
      </w:r>
      <w:r>
        <w:rPr>
          <w:spacing w:val="-4"/>
          <w:sz w:val="20"/>
        </w:rPr>
        <w:t xml:space="preserve"> </w:t>
      </w:r>
      <w:r>
        <w:rPr>
          <w:sz w:val="20"/>
        </w:rPr>
        <w:t>a</w:t>
      </w:r>
      <w:r>
        <w:rPr>
          <w:spacing w:val="-3"/>
          <w:sz w:val="20"/>
        </w:rPr>
        <w:t xml:space="preserve"> </w:t>
      </w:r>
      <w:r>
        <w:rPr>
          <w:sz w:val="20"/>
        </w:rPr>
        <w:t>Retrofit</w:t>
      </w:r>
      <w:r>
        <w:rPr>
          <w:spacing w:val="-3"/>
          <w:sz w:val="20"/>
        </w:rPr>
        <w:t xml:space="preserve"> </w:t>
      </w:r>
      <w:r>
        <w:rPr>
          <w:sz w:val="20"/>
        </w:rPr>
        <w:t>instance</w:t>
      </w:r>
      <w:r>
        <w:rPr>
          <w:spacing w:val="-2"/>
          <w:sz w:val="20"/>
        </w:rPr>
        <w:t xml:space="preserve"> </w:t>
      </w:r>
      <w:r>
        <w:rPr>
          <w:sz w:val="20"/>
        </w:rPr>
        <w:t>with</w:t>
      </w:r>
      <w:r>
        <w:rPr>
          <w:spacing w:val="-2"/>
          <w:sz w:val="20"/>
        </w:rPr>
        <w:t xml:space="preserve"> </w:t>
      </w:r>
      <w:r>
        <w:rPr>
          <w:sz w:val="20"/>
        </w:rPr>
        <w:t>a</w:t>
      </w:r>
      <w:r>
        <w:rPr>
          <w:spacing w:val="-3"/>
          <w:sz w:val="20"/>
        </w:rPr>
        <w:t xml:space="preserve"> </w:t>
      </w:r>
      <w:r>
        <w:rPr>
          <w:sz w:val="20"/>
        </w:rPr>
        <w:t>Moshi</w:t>
      </w:r>
      <w:r>
        <w:rPr>
          <w:spacing w:val="-2"/>
          <w:sz w:val="20"/>
        </w:rPr>
        <w:t xml:space="preserve"> </w:t>
      </w:r>
      <w:r>
        <w:rPr>
          <w:sz w:val="20"/>
        </w:rPr>
        <w:t>converter</w:t>
      </w:r>
      <w:r>
        <w:rPr>
          <w:spacing w:val="-2"/>
          <w:sz w:val="20"/>
        </w:rPr>
        <w:t xml:space="preserve"> </w:t>
      </w:r>
      <w:r>
        <w:rPr>
          <w:sz w:val="20"/>
        </w:rPr>
        <w:t>and</w:t>
      </w:r>
      <w:r>
        <w:rPr>
          <w:spacing w:val="-2"/>
          <w:sz w:val="20"/>
        </w:rPr>
        <w:t xml:space="preserve"> </w:t>
      </w:r>
      <w:r>
        <w:rPr>
          <w:spacing w:val="-5"/>
          <w:sz w:val="20"/>
        </w:rPr>
        <w:t>the</w:t>
      </w:r>
    </w:p>
    <w:p w14:paraId="3CA9AA12" w14:textId="77777777" w:rsidR="003D76C2" w:rsidRDefault="00000000">
      <w:pPr>
        <w:spacing w:before="7"/>
        <w:ind w:left="554"/>
        <w:rPr>
          <w:sz w:val="20"/>
        </w:rPr>
      </w:pPr>
      <w:proofErr w:type="spellStart"/>
      <w:r>
        <w:rPr>
          <w:rFonts w:ascii="Courier New"/>
          <w:b/>
          <w:spacing w:val="-2"/>
        </w:rPr>
        <w:t>OpenWeatherMap</w:t>
      </w:r>
      <w:proofErr w:type="spellEnd"/>
      <w:r>
        <w:rPr>
          <w:rFonts w:ascii="Courier New"/>
          <w:b/>
          <w:spacing w:val="-65"/>
        </w:rPr>
        <w:t xml:space="preserve"> </w:t>
      </w:r>
      <w:r>
        <w:rPr>
          <w:spacing w:val="-2"/>
          <w:sz w:val="20"/>
        </w:rPr>
        <w:t>service:</w:t>
      </w:r>
    </w:p>
    <w:p w14:paraId="53EE3ECB" w14:textId="77777777" w:rsidR="003D76C2" w:rsidRDefault="00D51F7C">
      <w:pPr>
        <w:pStyle w:val="BodyText"/>
        <w:spacing w:before="11"/>
        <w:rPr>
          <w:sz w:val="8"/>
        </w:rPr>
      </w:pPr>
      <w:r>
        <w:rPr>
          <w:noProof/>
        </w:rPr>
        <mc:AlternateContent>
          <mc:Choice Requires="wpg">
            <w:drawing>
              <wp:anchor distT="0" distB="0" distL="0" distR="0" simplePos="0" relativeHeight="487636480" behindDoc="1" locked="0" layoutInCell="1" allowOverlap="1" wp14:anchorId="61FB8480" wp14:editId="09171AEA">
                <wp:simplePos x="0" y="0"/>
                <wp:positionH relativeFrom="page">
                  <wp:posOffset>662940</wp:posOffset>
                </wp:positionH>
                <wp:positionV relativeFrom="paragraph">
                  <wp:posOffset>91440</wp:posOffset>
                </wp:positionV>
                <wp:extent cx="5074920" cy="2352675"/>
                <wp:effectExtent l="0" t="0" r="5080" b="0"/>
                <wp:wrapTopAndBottom/>
                <wp:docPr id="1222" name="docshapegroup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044" y="144"/>
                          <a:chExt cx="7992" cy="3705"/>
                        </a:xfrm>
                      </wpg:grpSpPr>
                      <wps:wsp>
                        <wps:cNvPr id="1223" name="docshape321"/>
                        <wps:cNvSpPr>
                          <a:spLocks/>
                        </wps:cNvSpPr>
                        <wps:spPr bwMode="auto">
                          <a:xfrm>
                            <a:off x="1044" y="154"/>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4" name="docshape322"/>
                        <wps:cNvSpPr>
                          <a:spLocks/>
                        </wps:cNvSpPr>
                        <wps:spPr bwMode="auto">
                          <a:xfrm>
                            <a:off x="1044" y="144"/>
                            <a:ext cx="7992" cy="3705"/>
                          </a:xfrm>
                          <a:custGeom>
                            <a:avLst/>
                            <a:gdLst>
                              <a:gd name="T0" fmla="+- 0 9036 1044"/>
                              <a:gd name="T1" fmla="*/ T0 w 7992"/>
                              <a:gd name="T2" fmla="+- 0 3828 144"/>
                              <a:gd name="T3" fmla="*/ 3828 h 3705"/>
                              <a:gd name="T4" fmla="+- 0 1044 1044"/>
                              <a:gd name="T5" fmla="*/ T4 w 7992"/>
                              <a:gd name="T6" fmla="+- 0 3828 144"/>
                              <a:gd name="T7" fmla="*/ 3828 h 3705"/>
                              <a:gd name="T8" fmla="+- 0 1044 1044"/>
                              <a:gd name="T9" fmla="*/ T8 w 7992"/>
                              <a:gd name="T10" fmla="+- 0 3848 144"/>
                              <a:gd name="T11" fmla="*/ 3848 h 3705"/>
                              <a:gd name="T12" fmla="+- 0 9036 1044"/>
                              <a:gd name="T13" fmla="*/ T12 w 7992"/>
                              <a:gd name="T14" fmla="+- 0 3848 144"/>
                              <a:gd name="T15" fmla="*/ 3848 h 3705"/>
                              <a:gd name="T16" fmla="+- 0 9036 1044"/>
                              <a:gd name="T17" fmla="*/ T16 w 7992"/>
                              <a:gd name="T18" fmla="+- 0 3828 144"/>
                              <a:gd name="T19" fmla="*/ 3828 h 3705"/>
                              <a:gd name="T20" fmla="+- 0 9036 1044"/>
                              <a:gd name="T21" fmla="*/ T20 w 7992"/>
                              <a:gd name="T22" fmla="+- 0 144 144"/>
                              <a:gd name="T23" fmla="*/ 144 h 3705"/>
                              <a:gd name="T24" fmla="+- 0 1044 1044"/>
                              <a:gd name="T25" fmla="*/ T24 w 7992"/>
                              <a:gd name="T26" fmla="+- 0 144 144"/>
                              <a:gd name="T27" fmla="*/ 144 h 3705"/>
                              <a:gd name="T28" fmla="+- 0 1044 1044"/>
                              <a:gd name="T29" fmla="*/ T28 w 7992"/>
                              <a:gd name="T30" fmla="+- 0 164 144"/>
                              <a:gd name="T31" fmla="*/ 164 h 3705"/>
                              <a:gd name="T32" fmla="+- 0 9036 1044"/>
                              <a:gd name="T33" fmla="*/ T32 w 7992"/>
                              <a:gd name="T34" fmla="+- 0 164 144"/>
                              <a:gd name="T35" fmla="*/ 164 h 3705"/>
                              <a:gd name="T36" fmla="+- 0 9036 1044"/>
                              <a:gd name="T37" fmla="*/ T36 w 7992"/>
                              <a:gd name="T38" fmla="+- 0 144 144"/>
                              <a:gd name="T39" fmla="*/ 144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5" name="docshape323"/>
                        <wps:cNvSpPr txBox="1">
                          <a:spLocks/>
                        </wps:cNvSpPr>
                        <wps:spPr bwMode="auto">
                          <a:xfrm>
                            <a:off x="1044" y="164"/>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FFB40"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6A66AB53" w14:textId="77777777" w:rsidR="003D76C2" w:rsidRDefault="00000000">
                              <w:pPr>
                                <w:spacing w:before="76" w:line="328" w:lineRule="auto"/>
                                <w:ind w:left="1317" w:right="2128" w:hanging="432"/>
                                <w:rPr>
                                  <w:rFonts w:ascii="Courier New"/>
                                  <w:b/>
                                  <w:sz w:val="18"/>
                                </w:rPr>
                              </w:pPr>
                              <w:r>
                                <w:rPr>
                                  <w:rFonts w:ascii="Courier New"/>
                                  <w:b/>
                                  <w:sz w:val="18"/>
                                </w:rPr>
                                <w:t>private</w:t>
                              </w:r>
                              <w:r>
                                <w:rPr>
                                  <w:rFonts w:ascii="Courier New"/>
                                  <w:b/>
                                  <w:spacing w:val="-27"/>
                                  <w:sz w:val="18"/>
                                </w:rPr>
                                <w:t xml:space="preserve"> </w:t>
                              </w:r>
                              <w:proofErr w:type="spellStart"/>
                              <w:r>
                                <w:rPr>
                                  <w:rFonts w:ascii="Courier New"/>
                                  <w:b/>
                                  <w:sz w:val="18"/>
                                </w:rPr>
                                <w:t>val</w:t>
                              </w:r>
                              <w:proofErr w:type="spellEnd"/>
                              <w:r>
                                <w:rPr>
                                  <w:rFonts w:ascii="Courier New"/>
                                  <w:b/>
                                  <w:spacing w:val="-27"/>
                                  <w:sz w:val="18"/>
                                </w:rPr>
                                <w:t xml:space="preserve"> </w:t>
                              </w:r>
                              <w:r>
                                <w:rPr>
                                  <w:rFonts w:ascii="Courier New"/>
                                  <w:b/>
                                  <w:sz w:val="18"/>
                                </w:rPr>
                                <w:t>retrofit</w:t>
                              </w:r>
                              <w:r>
                                <w:rPr>
                                  <w:rFonts w:ascii="Courier New"/>
                                  <w:b/>
                                  <w:spacing w:val="-28"/>
                                  <w:sz w:val="18"/>
                                </w:rPr>
                                <w:t xml:space="preserve"> </w:t>
                              </w:r>
                              <w:r>
                                <w:rPr>
                                  <w:rFonts w:ascii="Courier New"/>
                                  <w:b/>
                                  <w:sz w:val="18"/>
                                </w:rPr>
                                <w:t>by</w:t>
                              </w:r>
                              <w:r>
                                <w:rPr>
                                  <w:rFonts w:ascii="Courier New"/>
                                  <w:b/>
                                  <w:spacing w:val="-27"/>
                                  <w:sz w:val="18"/>
                                </w:rPr>
                                <w:t xml:space="preserve"> </w:t>
                              </w:r>
                              <w:r>
                                <w:rPr>
                                  <w:rFonts w:ascii="Courier New"/>
                                  <w:b/>
                                  <w:sz w:val="18"/>
                                </w:rPr>
                                <w:t>lazy</w:t>
                              </w:r>
                              <w:r>
                                <w:rPr>
                                  <w:rFonts w:ascii="Courier New"/>
                                  <w:b/>
                                  <w:spacing w:val="-27"/>
                                  <w:sz w:val="18"/>
                                </w:rPr>
                                <w:t xml:space="preserve"> </w:t>
                              </w:r>
                              <w:r>
                                <w:rPr>
                                  <w:rFonts w:ascii="Courier New"/>
                                  <w:b/>
                                  <w:sz w:val="18"/>
                                </w:rPr>
                                <w:t xml:space="preserve">{ </w:t>
                              </w:r>
                              <w:proofErr w:type="spellStart"/>
                              <w:r>
                                <w:rPr>
                                  <w:rFonts w:ascii="Courier New"/>
                                  <w:b/>
                                  <w:spacing w:val="-2"/>
                                  <w:sz w:val="18"/>
                                </w:rPr>
                                <w:t>Retrofit.Builder</w:t>
                              </w:r>
                              <w:proofErr w:type="spellEnd"/>
                              <w:r>
                                <w:rPr>
                                  <w:rFonts w:ascii="Courier New"/>
                                  <w:b/>
                                  <w:spacing w:val="-2"/>
                                  <w:sz w:val="18"/>
                                </w:rPr>
                                <w:t>()</w:t>
                              </w:r>
                            </w:p>
                            <w:p w14:paraId="7FC790B3" w14:textId="77777777" w:rsidR="003D76C2" w:rsidRDefault="00000000">
                              <w:pPr>
                                <w:spacing w:before="2"/>
                                <w:ind w:left="1749"/>
                                <w:rPr>
                                  <w:rFonts w:ascii="Courier New"/>
                                  <w:b/>
                                  <w:sz w:val="18"/>
                                </w:rPr>
                              </w:pPr>
                              <w:r>
                                <w:rPr>
                                  <w:rFonts w:ascii="Courier New"/>
                                  <w:b/>
                                  <w:spacing w:val="-2"/>
                                  <w:sz w:val="18"/>
                                </w:rPr>
                                <w:t>.</w:t>
                              </w:r>
                              <w:proofErr w:type="spellStart"/>
                              <w:r>
                                <w:rPr>
                                  <w:rFonts w:ascii="Courier New"/>
                                  <w:b/>
                                  <w:spacing w:val="-2"/>
                                  <w:sz w:val="18"/>
                                </w:rPr>
                                <w:t>baseUrl</w:t>
                              </w:r>
                              <w:proofErr w:type="spellEnd"/>
                              <w:r>
                                <w:rPr>
                                  <w:rFonts w:ascii="Courier New"/>
                                  <w:b/>
                                  <w:spacing w:val="-2"/>
                                  <w:sz w:val="18"/>
                                </w:rPr>
                                <w:t>("https://api.openweathermap.org/data/2.5/")</w:t>
                              </w:r>
                            </w:p>
                            <w:p w14:paraId="26072568" w14:textId="77777777" w:rsidR="003D76C2" w:rsidRDefault="00000000">
                              <w:pPr>
                                <w:spacing w:before="76"/>
                                <w:ind w:left="1749"/>
                                <w:rPr>
                                  <w:rFonts w:ascii="Courier New"/>
                                  <w:b/>
                                  <w:sz w:val="18"/>
                                </w:rPr>
                              </w:pPr>
                              <w:r>
                                <w:rPr>
                                  <w:rFonts w:ascii="Courier New"/>
                                  <w:b/>
                                  <w:spacing w:val="-2"/>
                                  <w:sz w:val="18"/>
                                </w:rPr>
                                <w:t>.</w:t>
                              </w:r>
                              <w:proofErr w:type="spellStart"/>
                              <w:r>
                                <w:rPr>
                                  <w:rFonts w:ascii="Courier New"/>
                                  <w:b/>
                                  <w:spacing w:val="-2"/>
                                  <w:sz w:val="18"/>
                                </w:rPr>
                                <w:t>addConverterFactory</w:t>
                              </w:r>
                              <w:proofErr w:type="spellEnd"/>
                              <w:r>
                                <w:rPr>
                                  <w:rFonts w:ascii="Courier New"/>
                                  <w:b/>
                                  <w:spacing w:val="-2"/>
                                  <w:sz w:val="18"/>
                                </w:rPr>
                                <w:t>(</w:t>
                              </w:r>
                              <w:proofErr w:type="spellStart"/>
                              <w:r>
                                <w:rPr>
                                  <w:rFonts w:ascii="Courier New"/>
                                  <w:b/>
                                  <w:spacing w:val="-2"/>
                                  <w:sz w:val="18"/>
                                </w:rPr>
                                <w:t>MoshiConverterFactory.create</w:t>
                              </w:r>
                              <w:proofErr w:type="spellEnd"/>
                              <w:r>
                                <w:rPr>
                                  <w:rFonts w:ascii="Courier New"/>
                                  <w:b/>
                                  <w:spacing w:val="-2"/>
                                  <w:sz w:val="18"/>
                                </w:rPr>
                                <w:t>())</w:t>
                              </w:r>
                            </w:p>
                            <w:p w14:paraId="7B32BC5A" w14:textId="77777777" w:rsidR="003D76C2" w:rsidRDefault="00000000">
                              <w:pPr>
                                <w:spacing w:before="76"/>
                                <w:ind w:left="1749"/>
                                <w:rPr>
                                  <w:rFonts w:ascii="Courier New"/>
                                  <w:b/>
                                  <w:sz w:val="18"/>
                                </w:rPr>
                              </w:pPr>
                              <w:r>
                                <w:rPr>
                                  <w:rFonts w:ascii="Courier New"/>
                                  <w:b/>
                                  <w:spacing w:val="-2"/>
                                  <w:sz w:val="18"/>
                                </w:rPr>
                                <w:t>.build()</w:t>
                              </w:r>
                            </w:p>
                            <w:p w14:paraId="6470C407" w14:textId="77777777" w:rsidR="003D76C2" w:rsidRDefault="00000000">
                              <w:pPr>
                                <w:spacing w:before="76"/>
                                <w:ind w:left="885"/>
                                <w:rPr>
                                  <w:rFonts w:ascii="Courier New"/>
                                  <w:b/>
                                  <w:sz w:val="18"/>
                                </w:rPr>
                              </w:pPr>
                              <w:r>
                                <w:rPr>
                                  <w:rFonts w:ascii="Courier New"/>
                                  <w:b/>
                                  <w:sz w:val="18"/>
                                </w:rPr>
                                <w:t>}</w:t>
                              </w:r>
                            </w:p>
                            <w:p w14:paraId="551D19C8" w14:textId="77777777" w:rsidR="003D76C2" w:rsidRDefault="00000000">
                              <w:pPr>
                                <w:spacing w:before="76" w:line="328" w:lineRule="auto"/>
                                <w:ind w:left="1317" w:hanging="432"/>
                                <w:rPr>
                                  <w:rFonts w:ascii="Courier New"/>
                                  <w:b/>
                                  <w:sz w:val="18"/>
                                </w:rPr>
                              </w:pPr>
                              <w:r>
                                <w:rPr>
                                  <w:rFonts w:ascii="Courier New"/>
                                  <w:b/>
                                  <w:sz w:val="18"/>
                                </w:rPr>
                                <w:t xml:space="preserve">private </w:t>
                              </w:r>
                              <w:proofErr w:type="spellStart"/>
                              <w:r>
                                <w:rPr>
                                  <w:rFonts w:ascii="Courier New"/>
                                  <w:b/>
                                  <w:sz w:val="18"/>
                                </w:rPr>
                                <w:t>val</w:t>
                              </w:r>
                              <w:proofErr w:type="spellEnd"/>
                              <w:r>
                                <w:rPr>
                                  <w:rFonts w:ascii="Courier New"/>
                                  <w:b/>
                                  <w:sz w:val="18"/>
                                </w:rPr>
                                <w:t xml:space="preserve"> </w:t>
                              </w:r>
                              <w:proofErr w:type="spellStart"/>
                              <w:r>
                                <w:rPr>
                                  <w:rFonts w:ascii="Courier New"/>
                                  <w:b/>
                                  <w:sz w:val="18"/>
                                </w:rPr>
                                <w:t>weatherApiService</w:t>
                              </w:r>
                              <w:proofErr w:type="spellEnd"/>
                              <w:r>
                                <w:rPr>
                                  <w:rFonts w:ascii="Courier New"/>
                                  <w:b/>
                                  <w:sz w:val="18"/>
                                </w:rPr>
                                <w:t xml:space="preserve"> by lazy { </w:t>
                              </w:r>
                              <w:proofErr w:type="spellStart"/>
                              <w:r>
                                <w:rPr>
                                  <w:rFonts w:ascii="Courier New"/>
                                  <w:b/>
                                  <w:spacing w:val="-4"/>
                                  <w:sz w:val="18"/>
                                </w:rPr>
                                <w:t>retrofit.create</w:t>
                              </w:r>
                              <w:proofErr w:type="spellEnd"/>
                              <w:r>
                                <w:rPr>
                                  <w:rFonts w:ascii="Courier New"/>
                                  <w:b/>
                                  <w:spacing w:val="-4"/>
                                  <w:sz w:val="18"/>
                                </w:rPr>
                                <w:t>(</w:t>
                              </w:r>
                              <w:proofErr w:type="spellStart"/>
                              <w:r>
                                <w:rPr>
                                  <w:rFonts w:ascii="Courier New"/>
                                  <w:b/>
                                  <w:spacing w:val="-4"/>
                                  <w:sz w:val="18"/>
                                </w:rPr>
                                <w:t>OpenWeatherMapService</w:t>
                              </w:r>
                              <w:proofErr w:type="spellEnd"/>
                              <w:r>
                                <w:rPr>
                                  <w:rFonts w:ascii="Courier New"/>
                                  <w:b/>
                                  <w:spacing w:val="-4"/>
                                  <w:sz w:val="18"/>
                                </w:rPr>
                                <w:t>::class.java)</w:t>
                              </w:r>
                            </w:p>
                            <w:p w14:paraId="5872F44F" w14:textId="77777777" w:rsidR="003D76C2" w:rsidRDefault="00000000">
                              <w:pPr>
                                <w:spacing w:before="1"/>
                                <w:ind w:left="885"/>
                                <w:rPr>
                                  <w:rFonts w:ascii="Courier New"/>
                                  <w:sz w:val="18"/>
                                </w:rPr>
                              </w:pPr>
                              <w:r>
                                <w:rPr>
                                  <w:rFonts w:ascii="Courier New"/>
                                  <w:sz w:val="18"/>
                                </w:rPr>
                                <w:t>}</w:t>
                              </w:r>
                            </w:p>
                            <w:p w14:paraId="4D134EB2" w14:textId="77777777" w:rsidR="003D76C2" w:rsidRDefault="003D76C2">
                              <w:pPr>
                                <w:rPr>
                                  <w:rFonts w:ascii="Courier New"/>
                                  <w:sz w:val="20"/>
                                </w:rPr>
                              </w:pPr>
                            </w:p>
                            <w:p w14:paraId="78BECDE4" w14:textId="77777777" w:rsidR="003D76C2" w:rsidRDefault="00000000">
                              <w:pPr>
                                <w:spacing w:before="130"/>
                                <w:ind w:left="885"/>
                                <w:rPr>
                                  <w:rFonts w:ascii="Courier New"/>
                                  <w:sz w:val="18"/>
                                </w:rPr>
                              </w:pPr>
                              <w:r>
                                <w:rPr>
                                  <w:rFonts w:ascii="Courier New"/>
                                  <w:spacing w:val="-5"/>
                                  <w:sz w:val="18"/>
                                </w:rPr>
                                <w:t>...</w:t>
                              </w:r>
                            </w:p>
                            <w:p w14:paraId="4AED8BC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FB8480" id="docshapegroup320" o:spid="_x0000_s1256" style="position:absolute;margin-left:52.2pt;margin-top:7.2pt;width:399.6pt;height:185.25pt;z-index:-15680000;mso-wrap-distance-left:0;mso-wrap-distance-right:0;mso-position-horizontal-relative:page;mso-position-vertical-relative:text" coordorigin="1044,144"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">
                <v:rect id="docshape321" o:spid="_x0000_s1257" style="position:absolute;left:1044;top:154;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" fillcolor="#f6f6f6" stroked="f">
                  <v:path arrowok="t"/>
                </v:rect>
                <v:shape id="docshape322" o:spid="_x0000_s1258" style="position:absolute;left:1044;top:144;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" path="m7992,3684l,3684r,20l7992,3704r,-20xm7992,l,,,20r7992,l7992,xe" fillcolor="#dadada" stroked="f">
                  <v:path arrowok="t" o:connecttype="custom" o:connectlocs="7992,3828;0,3828;0,3848;7992,3848;7992,3828;7992,144;0,144;0,164;7992,164;7992,144" o:connectangles="0,0,0,0,0,0,0,0,0,0"/>
                </v:shape>
                <v:shape id="docshape323" o:spid="_x0000_s1259" type="#_x0000_t202" style="position:absolute;left:1044;top:164;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" filled="f" stroked="f">
                  <v:path arrowok="t"/>
                  <v:textbox inset="0,0,0,0">
                    <w:txbxContent>
                      <w:p w14:paraId="6F4FFB40"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6A66AB53" w14:textId="77777777" w:rsidR="003D76C2" w:rsidRDefault="00000000">
                        <w:pPr>
                          <w:spacing w:before="76" w:line="328" w:lineRule="auto"/>
                          <w:ind w:left="1317" w:right="2128" w:hanging="432"/>
                          <w:rPr>
                            <w:rFonts w:ascii="Courier New"/>
                            <w:b/>
                            <w:sz w:val="18"/>
                          </w:rPr>
                        </w:pPr>
                        <w:r>
                          <w:rPr>
                            <w:rFonts w:ascii="Courier New"/>
                            <w:b/>
                            <w:sz w:val="18"/>
                          </w:rPr>
                          <w:t>private</w:t>
                        </w:r>
                        <w:r>
                          <w:rPr>
                            <w:rFonts w:ascii="Courier New"/>
                            <w:b/>
                            <w:spacing w:val="-27"/>
                            <w:sz w:val="18"/>
                          </w:rPr>
                          <w:t xml:space="preserve"> </w:t>
                        </w:r>
                        <w:proofErr w:type="spellStart"/>
                        <w:r>
                          <w:rPr>
                            <w:rFonts w:ascii="Courier New"/>
                            <w:b/>
                            <w:sz w:val="18"/>
                          </w:rPr>
                          <w:t>val</w:t>
                        </w:r>
                        <w:proofErr w:type="spellEnd"/>
                        <w:r>
                          <w:rPr>
                            <w:rFonts w:ascii="Courier New"/>
                            <w:b/>
                            <w:spacing w:val="-27"/>
                            <w:sz w:val="18"/>
                          </w:rPr>
                          <w:t xml:space="preserve"> </w:t>
                        </w:r>
                        <w:r>
                          <w:rPr>
                            <w:rFonts w:ascii="Courier New"/>
                            <w:b/>
                            <w:sz w:val="18"/>
                          </w:rPr>
                          <w:t>retrofit</w:t>
                        </w:r>
                        <w:r>
                          <w:rPr>
                            <w:rFonts w:ascii="Courier New"/>
                            <w:b/>
                            <w:spacing w:val="-28"/>
                            <w:sz w:val="18"/>
                          </w:rPr>
                          <w:t xml:space="preserve"> </w:t>
                        </w:r>
                        <w:r>
                          <w:rPr>
                            <w:rFonts w:ascii="Courier New"/>
                            <w:b/>
                            <w:sz w:val="18"/>
                          </w:rPr>
                          <w:t>by</w:t>
                        </w:r>
                        <w:r>
                          <w:rPr>
                            <w:rFonts w:ascii="Courier New"/>
                            <w:b/>
                            <w:spacing w:val="-27"/>
                            <w:sz w:val="18"/>
                          </w:rPr>
                          <w:t xml:space="preserve"> </w:t>
                        </w:r>
                        <w:r>
                          <w:rPr>
                            <w:rFonts w:ascii="Courier New"/>
                            <w:b/>
                            <w:sz w:val="18"/>
                          </w:rPr>
                          <w:t>lazy</w:t>
                        </w:r>
                        <w:r>
                          <w:rPr>
                            <w:rFonts w:ascii="Courier New"/>
                            <w:b/>
                            <w:spacing w:val="-27"/>
                            <w:sz w:val="18"/>
                          </w:rPr>
                          <w:t xml:space="preserve"> </w:t>
                        </w:r>
                        <w:r>
                          <w:rPr>
                            <w:rFonts w:ascii="Courier New"/>
                            <w:b/>
                            <w:sz w:val="18"/>
                          </w:rPr>
                          <w:t xml:space="preserve">{ </w:t>
                        </w:r>
                        <w:proofErr w:type="spellStart"/>
                        <w:r>
                          <w:rPr>
                            <w:rFonts w:ascii="Courier New"/>
                            <w:b/>
                            <w:spacing w:val="-2"/>
                            <w:sz w:val="18"/>
                          </w:rPr>
                          <w:t>Retrofit.Builder</w:t>
                        </w:r>
                        <w:proofErr w:type="spellEnd"/>
                        <w:r>
                          <w:rPr>
                            <w:rFonts w:ascii="Courier New"/>
                            <w:b/>
                            <w:spacing w:val="-2"/>
                            <w:sz w:val="18"/>
                          </w:rPr>
                          <w:t>()</w:t>
                        </w:r>
                      </w:p>
                      <w:p w14:paraId="7FC790B3" w14:textId="77777777" w:rsidR="003D76C2" w:rsidRDefault="00000000">
                        <w:pPr>
                          <w:spacing w:before="2"/>
                          <w:ind w:left="1749"/>
                          <w:rPr>
                            <w:rFonts w:ascii="Courier New"/>
                            <w:b/>
                            <w:sz w:val="18"/>
                          </w:rPr>
                        </w:pPr>
                        <w:r>
                          <w:rPr>
                            <w:rFonts w:ascii="Courier New"/>
                            <w:b/>
                            <w:spacing w:val="-2"/>
                            <w:sz w:val="18"/>
                          </w:rPr>
                          <w:t>.</w:t>
                        </w:r>
                        <w:proofErr w:type="spellStart"/>
                        <w:r>
                          <w:rPr>
                            <w:rFonts w:ascii="Courier New"/>
                            <w:b/>
                            <w:spacing w:val="-2"/>
                            <w:sz w:val="18"/>
                          </w:rPr>
                          <w:t>baseUrl</w:t>
                        </w:r>
                        <w:proofErr w:type="spellEnd"/>
                        <w:r>
                          <w:rPr>
                            <w:rFonts w:ascii="Courier New"/>
                            <w:b/>
                            <w:spacing w:val="-2"/>
                            <w:sz w:val="18"/>
                          </w:rPr>
                          <w:t>("https://api.openweathermap.org/data/2.5/")</w:t>
                        </w:r>
                      </w:p>
                      <w:p w14:paraId="26072568" w14:textId="77777777" w:rsidR="003D76C2" w:rsidRDefault="00000000">
                        <w:pPr>
                          <w:spacing w:before="76"/>
                          <w:ind w:left="1749"/>
                          <w:rPr>
                            <w:rFonts w:ascii="Courier New"/>
                            <w:b/>
                            <w:sz w:val="18"/>
                          </w:rPr>
                        </w:pPr>
                        <w:r>
                          <w:rPr>
                            <w:rFonts w:ascii="Courier New"/>
                            <w:b/>
                            <w:spacing w:val="-2"/>
                            <w:sz w:val="18"/>
                          </w:rPr>
                          <w:t>.</w:t>
                        </w:r>
                        <w:proofErr w:type="spellStart"/>
                        <w:r>
                          <w:rPr>
                            <w:rFonts w:ascii="Courier New"/>
                            <w:b/>
                            <w:spacing w:val="-2"/>
                            <w:sz w:val="18"/>
                          </w:rPr>
                          <w:t>addConverterFactory</w:t>
                        </w:r>
                        <w:proofErr w:type="spellEnd"/>
                        <w:r>
                          <w:rPr>
                            <w:rFonts w:ascii="Courier New"/>
                            <w:b/>
                            <w:spacing w:val="-2"/>
                            <w:sz w:val="18"/>
                          </w:rPr>
                          <w:t>(</w:t>
                        </w:r>
                        <w:proofErr w:type="spellStart"/>
                        <w:r>
                          <w:rPr>
                            <w:rFonts w:ascii="Courier New"/>
                            <w:b/>
                            <w:spacing w:val="-2"/>
                            <w:sz w:val="18"/>
                          </w:rPr>
                          <w:t>MoshiConverterFactory.create</w:t>
                        </w:r>
                        <w:proofErr w:type="spellEnd"/>
                        <w:r>
                          <w:rPr>
                            <w:rFonts w:ascii="Courier New"/>
                            <w:b/>
                            <w:spacing w:val="-2"/>
                            <w:sz w:val="18"/>
                          </w:rPr>
                          <w:t>())</w:t>
                        </w:r>
                      </w:p>
                      <w:p w14:paraId="7B32BC5A" w14:textId="77777777" w:rsidR="003D76C2" w:rsidRDefault="00000000">
                        <w:pPr>
                          <w:spacing w:before="76"/>
                          <w:ind w:left="1749"/>
                          <w:rPr>
                            <w:rFonts w:ascii="Courier New"/>
                            <w:b/>
                            <w:sz w:val="18"/>
                          </w:rPr>
                        </w:pPr>
                        <w:r>
                          <w:rPr>
                            <w:rFonts w:ascii="Courier New"/>
                            <w:b/>
                            <w:spacing w:val="-2"/>
                            <w:sz w:val="18"/>
                          </w:rPr>
                          <w:t>.build()</w:t>
                        </w:r>
                      </w:p>
                      <w:p w14:paraId="6470C407" w14:textId="77777777" w:rsidR="003D76C2" w:rsidRDefault="00000000">
                        <w:pPr>
                          <w:spacing w:before="76"/>
                          <w:ind w:left="885"/>
                          <w:rPr>
                            <w:rFonts w:ascii="Courier New"/>
                            <w:b/>
                            <w:sz w:val="18"/>
                          </w:rPr>
                        </w:pPr>
                        <w:r>
                          <w:rPr>
                            <w:rFonts w:ascii="Courier New"/>
                            <w:b/>
                            <w:sz w:val="18"/>
                          </w:rPr>
                          <w:t>}</w:t>
                        </w:r>
                      </w:p>
                      <w:p w14:paraId="551D19C8" w14:textId="77777777" w:rsidR="003D76C2" w:rsidRDefault="00000000">
                        <w:pPr>
                          <w:spacing w:before="76" w:line="328" w:lineRule="auto"/>
                          <w:ind w:left="1317" w:hanging="432"/>
                          <w:rPr>
                            <w:rFonts w:ascii="Courier New"/>
                            <w:b/>
                            <w:sz w:val="18"/>
                          </w:rPr>
                        </w:pPr>
                        <w:r>
                          <w:rPr>
                            <w:rFonts w:ascii="Courier New"/>
                            <w:b/>
                            <w:sz w:val="18"/>
                          </w:rPr>
                          <w:t xml:space="preserve">private </w:t>
                        </w:r>
                        <w:proofErr w:type="spellStart"/>
                        <w:r>
                          <w:rPr>
                            <w:rFonts w:ascii="Courier New"/>
                            <w:b/>
                            <w:sz w:val="18"/>
                          </w:rPr>
                          <w:t>val</w:t>
                        </w:r>
                        <w:proofErr w:type="spellEnd"/>
                        <w:r>
                          <w:rPr>
                            <w:rFonts w:ascii="Courier New"/>
                            <w:b/>
                            <w:sz w:val="18"/>
                          </w:rPr>
                          <w:t xml:space="preserve"> </w:t>
                        </w:r>
                        <w:proofErr w:type="spellStart"/>
                        <w:r>
                          <w:rPr>
                            <w:rFonts w:ascii="Courier New"/>
                            <w:b/>
                            <w:sz w:val="18"/>
                          </w:rPr>
                          <w:t>weatherApiService</w:t>
                        </w:r>
                        <w:proofErr w:type="spellEnd"/>
                        <w:r>
                          <w:rPr>
                            <w:rFonts w:ascii="Courier New"/>
                            <w:b/>
                            <w:sz w:val="18"/>
                          </w:rPr>
                          <w:t xml:space="preserve"> by lazy { </w:t>
                        </w:r>
                        <w:proofErr w:type="spellStart"/>
                        <w:r>
                          <w:rPr>
                            <w:rFonts w:ascii="Courier New"/>
                            <w:b/>
                            <w:spacing w:val="-4"/>
                            <w:sz w:val="18"/>
                          </w:rPr>
                          <w:t>retrofit.create</w:t>
                        </w:r>
                        <w:proofErr w:type="spellEnd"/>
                        <w:r>
                          <w:rPr>
                            <w:rFonts w:ascii="Courier New"/>
                            <w:b/>
                            <w:spacing w:val="-4"/>
                            <w:sz w:val="18"/>
                          </w:rPr>
                          <w:t>(</w:t>
                        </w:r>
                        <w:proofErr w:type="spellStart"/>
                        <w:r>
                          <w:rPr>
                            <w:rFonts w:ascii="Courier New"/>
                            <w:b/>
                            <w:spacing w:val="-4"/>
                            <w:sz w:val="18"/>
                          </w:rPr>
                          <w:t>OpenWeatherMapService</w:t>
                        </w:r>
                        <w:proofErr w:type="spellEnd"/>
                        <w:r>
                          <w:rPr>
                            <w:rFonts w:ascii="Courier New"/>
                            <w:b/>
                            <w:spacing w:val="-4"/>
                            <w:sz w:val="18"/>
                          </w:rPr>
                          <w:t>::class.java)</w:t>
                        </w:r>
                      </w:p>
                      <w:p w14:paraId="5872F44F" w14:textId="77777777" w:rsidR="003D76C2" w:rsidRDefault="00000000">
                        <w:pPr>
                          <w:spacing w:before="1"/>
                          <w:ind w:left="885"/>
                          <w:rPr>
                            <w:rFonts w:ascii="Courier New"/>
                            <w:sz w:val="18"/>
                          </w:rPr>
                        </w:pPr>
                        <w:r>
                          <w:rPr>
                            <w:rFonts w:ascii="Courier New"/>
                            <w:sz w:val="18"/>
                          </w:rPr>
                          <w:t>}</w:t>
                        </w:r>
                      </w:p>
                      <w:p w14:paraId="4D134EB2" w14:textId="77777777" w:rsidR="003D76C2" w:rsidRDefault="003D76C2">
                        <w:pPr>
                          <w:rPr>
                            <w:rFonts w:ascii="Courier New"/>
                            <w:sz w:val="20"/>
                          </w:rPr>
                        </w:pPr>
                      </w:p>
                      <w:p w14:paraId="78BECDE4" w14:textId="77777777" w:rsidR="003D76C2" w:rsidRDefault="00000000">
                        <w:pPr>
                          <w:spacing w:before="130"/>
                          <w:ind w:left="885"/>
                          <w:rPr>
                            <w:rFonts w:ascii="Courier New"/>
                            <w:sz w:val="18"/>
                          </w:rPr>
                        </w:pPr>
                        <w:r>
                          <w:rPr>
                            <w:rFonts w:ascii="Courier New"/>
                            <w:spacing w:val="-5"/>
                            <w:sz w:val="18"/>
                          </w:rPr>
                          <w:t>...</w:t>
                        </w:r>
                      </w:p>
                      <w:p w14:paraId="4AED8BC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5EBCBCF" w14:textId="77777777" w:rsidR="003D76C2" w:rsidRDefault="00000000">
      <w:pPr>
        <w:pStyle w:val="ListParagraph"/>
        <w:numPr>
          <w:ilvl w:val="0"/>
          <w:numId w:val="12"/>
        </w:numPr>
        <w:tabs>
          <w:tab w:val="left" w:pos="554"/>
        </w:tabs>
        <w:jc w:val="left"/>
        <w:rPr>
          <w:sz w:val="20"/>
        </w:rPr>
      </w:pPr>
      <w:r>
        <w:rPr>
          <w:sz w:val="20"/>
        </w:rPr>
        <w:t>Make</w:t>
      </w:r>
      <w:r>
        <w:rPr>
          <w:spacing w:val="-8"/>
          <w:sz w:val="20"/>
        </w:rPr>
        <w:t xml:space="preserve"> </w:t>
      </w:r>
      <w:r>
        <w:rPr>
          <w:sz w:val="20"/>
        </w:rPr>
        <w:t>a</w:t>
      </w:r>
      <w:r>
        <w:rPr>
          <w:spacing w:val="-3"/>
          <w:sz w:val="20"/>
        </w:rPr>
        <w:t xml:space="preserve"> </w:t>
      </w:r>
      <w:r>
        <w:rPr>
          <w:sz w:val="20"/>
        </w:rPr>
        <w:t>call</w:t>
      </w:r>
      <w:r>
        <w:rPr>
          <w:spacing w:val="-3"/>
          <w:sz w:val="20"/>
        </w:rPr>
        <w:t xml:space="preserve"> </w:t>
      </w:r>
      <w:r>
        <w:rPr>
          <w:sz w:val="20"/>
        </w:rPr>
        <w:t>to</w:t>
      </w:r>
      <w:r>
        <w:rPr>
          <w:spacing w:val="-2"/>
          <w:sz w:val="20"/>
        </w:rPr>
        <w:t xml:space="preserve"> </w:t>
      </w:r>
      <w:r>
        <w:rPr>
          <w:sz w:val="20"/>
        </w:rPr>
        <w:t>the</w:t>
      </w:r>
      <w:r>
        <w:rPr>
          <w:spacing w:val="-3"/>
          <w:sz w:val="20"/>
        </w:rPr>
        <w:t xml:space="preserve"> </w:t>
      </w:r>
      <w:r>
        <w:rPr>
          <w:sz w:val="20"/>
        </w:rPr>
        <w:t>API</w:t>
      </w:r>
      <w:r>
        <w:rPr>
          <w:spacing w:val="-2"/>
          <w:sz w:val="20"/>
        </w:rPr>
        <w:t xml:space="preserve"> </w:t>
      </w:r>
      <w:r>
        <w:rPr>
          <w:sz w:val="20"/>
        </w:rPr>
        <w:t>service</w:t>
      </w:r>
      <w:r>
        <w:rPr>
          <w:spacing w:val="-3"/>
          <w:sz w:val="20"/>
        </w:rPr>
        <w:t xml:space="preserve"> </w:t>
      </w:r>
      <w:r>
        <w:rPr>
          <w:sz w:val="20"/>
        </w:rPr>
        <w:t>in</w:t>
      </w:r>
      <w:r>
        <w:rPr>
          <w:spacing w:val="-2"/>
          <w:sz w:val="20"/>
        </w:rPr>
        <w:t xml:space="preserve"> </w:t>
      </w:r>
      <w:r>
        <w:rPr>
          <w:sz w:val="20"/>
        </w:rPr>
        <w:t>the</w:t>
      </w:r>
      <w:r>
        <w:rPr>
          <w:spacing w:val="-4"/>
          <w:sz w:val="20"/>
        </w:rPr>
        <w:t xml:space="preserve"> </w:t>
      </w:r>
      <w:proofErr w:type="spellStart"/>
      <w:r>
        <w:rPr>
          <w:rFonts w:ascii="Courier New"/>
          <w:b/>
        </w:rPr>
        <w:t>onResume</w:t>
      </w:r>
      <w:proofErr w:type="spellEnd"/>
      <w:r>
        <w:rPr>
          <w:rFonts w:ascii="Courier New"/>
          <w:b/>
          <w:spacing w:val="-80"/>
        </w:rPr>
        <w:t xml:space="preserve"> </w:t>
      </w:r>
      <w:r>
        <w:rPr>
          <w:sz w:val="20"/>
        </w:rPr>
        <w:t>function</w:t>
      </w:r>
      <w:r>
        <w:rPr>
          <w:spacing w:val="-2"/>
          <w:sz w:val="20"/>
        </w:rPr>
        <w:t xml:space="preserve"> </w:t>
      </w:r>
      <w:r>
        <w:rPr>
          <w:sz w:val="20"/>
        </w:rPr>
        <w:t>of</w:t>
      </w:r>
      <w:r>
        <w:rPr>
          <w:spacing w:val="-3"/>
          <w:sz w:val="20"/>
        </w:rPr>
        <w:t xml:space="preserve"> </w:t>
      </w:r>
      <w:proofErr w:type="spellStart"/>
      <w:r>
        <w:rPr>
          <w:rFonts w:ascii="Courier New"/>
          <w:b/>
        </w:rPr>
        <w:t>MainActivity</w:t>
      </w:r>
      <w:proofErr w:type="spellEnd"/>
      <w:r>
        <w:rPr>
          <w:rFonts w:ascii="Courier New"/>
          <w:b/>
          <w:spacing w:val="-80"/>
        </w:rPr>
        <w:t xml:space="preserve"> </w:t>
      </w:r>
      <w:r>
        <w:rPr>
          <w:spacing w:val="-4"/>
          <w:sz w:val="20"/>
        </w:rPr>
        <w:t>with</w:t>
      </w:r>
    </w:p>
    <w:p w14:paraId="71F6AAC6" w14:textId="77777777" w:rsidR="003D76C2" w:rsidRDefault="00000000">
      <w:pPr>
        <w:ind w:left="554"/>
        <w:rPr>
          <w:sz w:val="20"/>
        </w:rPr>
      </w:pPr>
      <w:proofErr w:type="spellStart"/>
      <w:r>
        <w:rPr>
          <w:rFonts w:ascii="Courier New"/>
          <w:b/>
        </w:rPr>
        <w:t>appid</w:t>
      </w:r>
      <w:proofErr w:type="spellEnd"/>
      <w:r>
        <w:rPr>
          <w:rFonts w:ascii="Courier New"/>
          <w:b/>
          <w:spacing w:val="-82"/>
        </w:rPr>
        <w:t xml:space="preserve"> </w:t>
      </w:r>
      <w:r>
        <w:rPr>
          <w:sz w:val="20"/>
        </w:rPr>
        <w:t>set</w:t>
      </w:r>
      <w:r>
        <w:rPr>
          <w:spacing w:val="-4"/>
          <w:sz w:val="20"/>
        </w:rPr>
        <w:t xml:space="preserve"> </w:t>
      </w:r>
      <w:r>
        <w:rPr>
          <w:sz w:val="20"/>
        </w:rPr>
        <w:t>to</w:t>
      </w:r>
      <w:r>
        <w:rPr>
          <w:spacing w:val="-2"/>
          <w:sz w:val="20"/>
        </w:rPr>
        <w:t xml:space="preserve"> </w:t>
      </w:r>
      <w:r>
        <w:rPr>
          <w:sz w:val="20"/>
        </w:rPr>
        <w:t>your</w:t>
      </w:r>
      <w:r>
        <w:rPr>
          <w:spacing w:val="-2"/>
          <w:sz w:val="20"/>
        </w:rPr>
        <w:t xml:space="preserve"> </w:t>
      </w:r>
      <w:r>
        <w:rPr>
          <w:sz w:val="20"/>
        </w:rPr>
        <w:t>token</w:t>
      </w:r>
      <w:r>
        <w:rPr>
          <w:spacing w:val="-2"/>
          <w:sz w:val="20"/>
        </w:rPr>
        <w:t xml:space="preserve"> </w:t>
      </w:r>
      <w:r>
        <w:rPr>
          <w:sz w:val="20"/>
        </w:rPr>
        <w:t>and</w:t>
      </w:r>
      <w:r>
        <w:rPr>
          <w:spacing w:val="-3"/>
          <w:sz w:val="20"/>
        </w:rPr>
        <w:t xml:space="preserve"> </w:t>
      </w:r>
      <w:r>
        <w:rPr>
          <w:sz w:val="20"/>
        </w:rPr>
        <w:t>the</w:t>
      </w:r>
      <w:r>
        <w:rPr>
          <w:spacing w:val="-1"/>
          <w:sz w:val="20"/>
        </w:rPr>
        <w:t xml:space="preserve"> </w:t>
      </w:r>
      <w:r>
        <w:rPr>
          <w:sz w:val="20"/>
        </w:rPr>
        <w:t>city</w:t>
      </w:r>
      <w:r>
        <w:rPr>
          <w:spacing w:val="-2"/>
          <w:sz w:val="20"/>
        </w:rPr>
        <w:t xml:space="preserve"> </w:t>
      </w:r>
      <w:r>
        <w:rPr>
          <w:sz w:val="20"/>
        </w:rPr>
        <w:t>set</w:t>
      </w:r>
      <w:r>
        <w:rPr>
          <w:spacing w:val="-2"/>
          <w:sz w:val="20"/>
        </w:rPr>
        <w:t xml:space="preserve"> </w:t>
      </w:r>
      <w:r>
        <w:rPr>
          <w:sz w:val="20"/>
        </w:rPr>
        <w:t>to</w:t>
      </w:r>
      <w:r>
        <w:rPr>
          <w:spacing w:val="-3"/>
          <w:sz w:val="20"/>
        </w:rPr>
        <w:t xml:space="preserve"> </w:t>
      </w:r>
      <w:r>
        <w:rPr>
          <w:rFonts w:ascii="Courier New"/>
          <w:b/>
        </w:rPr>
        <w:t>New</w:t>
      </w:r>
      <w:r>
        <w:rPr>
          <w:rFonts w:ascii="Courier New"/>
          <w:b/>
          <w:spacing w:val="-5"/>
        </w:rPr>
        <w:t xml:space="preserve"> </w:t>
      </w:r>
      <w:r>
        <w:rPr>
          <w:rFonts w:ascii="Courier New"/>
          <w:b/>
          <w:spacing w:val="-2"/>
        </w:rPr>
        <w:t>York</w:t>
      </w:r>
      <w:r>
        <w:rPr>
          <w:spacing w:val="-2"/>
          <w:sz w:val="20"/>
        </w:rPr>
        <w:t>:</w:t>
      </w:r>
    </w:p>
    <w:p w14:paraId="1F026166" w14:textId="77777777" w:rsidR="003D76C2" w:rsidRDefault="00D51F7C">
      <w:pPr>
        <w:pStyle w:val="BodyText"/>
        <w:spacing w:before="11"/>
        <w:rPr>
          <w:sz w:val="8"/>
        </w:rPr>
      </w:pPr>
      <w:r>
        <w:rPr>
          <w:noProof/>
        </w:rPr>
        <mc:AlternateContent>
          <mc:Choice Requires="wpg">
            <w:drawing>
              <wp:anchor distT="0" distB="0" distL="0" distR="0" simplePos="0" relativeHeight="487636992" behindDoc="1" locked="0" layoutInCell="1" allowOverlap="1" wp14:anchorId="56703283" wp14:editId="294EAB93">
                <wp:simplePos x="0" y="0"/>
                <wp:positionH relativeFrom="page">
                  <wp:posOffset>662940</wp:posOffset>
                </wp:positionH>
                <wp:positionV relativeFrom="paragraph">
                  <wp:posOffset>91440</wp:posOffset>
                </wp:positionV>
                <wp:extent cx="5074920" cy="3152775"/>
                <wp:effectExtent l="0" t="0" r="5080" b="0"/>
                <wp:wrapTopAndBottom/>
                <wp:docPr id="1218" name="docshapegroup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52775"/>
                          <a:chOff x="1044" y="144"/>
                          <a:chExt cx="7992" cy="4965"/>
                        </a:xfrm>
                      </wpg:grpSpPr>
                      <wps:wsp>
                        <wps:cNvPr id="1219" name="docshape325"/>
                        <wps:cNvSpPr>
                          <a:spLocks/>
                        </wps:cNvSpPr>
                        <wps:spPr bwMode="auto">
                          <a:xfrm>
                            <a:off x="1044" y="154"/>
                            <a:ext cx="7992" cy="49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0" name="docshape326"/>
                        <wps:cNvSpPr>
                          <a:spLocks/>
                        </wps:cNvSpPr>
                        <wps:spPr bwMode="auto">
                          <a:xfrm>
                            <a:off x="1044" y="144"/>
                            <a:ext cx="7992" cy="4965"/>
                          </a:xfrm>
                          <a:custGeom>
                            <a:avLst/>
                            <a:gdLst>
                              <a:gd name="T0" fmla="+- 0 9036 1044"/>
                              <a:gd name="T1" fmla="*/ T0 w 7992"/>
                              <a:gd name="T2" fmla="+- 0 5088 144"/>
                              <a:gd name="T3" fmla="*/ 5088 h 4965"/>
                              <a:gd name="T4" fmla="+- 0 1044 1044"/>
                              <a:gd name="T5" fmla="*/ T4 w 7992"/>
                              <a:gd name="T6" fmla="+- 0 5088 144"/>
                              <a:gd name="T7" fmla="*/ 5088 h 4965"/>
                              <a:gd name="T8" fmla="+- 0 1044 1044"/>
                              <a:gd name="T9" fmla="*/ T8 w 7992"/>
                              <a:gd name="T10" fmla="+- 0 5108 144"/>
                              <a:gd name="T11" fmla="*/ 5108 h 4965"/>
                              <a:gd name="T12" fmla="+- 0 9036 1044"/>
                              <a:gd name="T13" fmla="*/ T12 w 7992"/>
                              <a:gd name="T14" fmla="+- 0 5108 144"/>
                              <a:gd name="T15" fmla="*/ 5108 h 4965"/>
                              <a:gd name="T16" fmla="+- 0 9036 1044"/>
                              <a:gd name="T17" fmla="*/ T16 w 7992"/>
                              <a:gd name="T18" fmla="+- 0 5088 144"/>
                              <a:gd name="T19" fmla="*/ 5088 h 4965"/>
                              <a:gd name="T20" fmla="+- 0 9036 1044"/>
                              <a:gd name="T21" fmla="*/ T20 w 7992"/>
                              <a:gd name="T22" fmla="+- 0 144 144"/>
                              <a:gd name="T23" fmla="*/ 144 h 4965"/>
                              <a:gd name="T24" fmla="+- 0 1044 1044"/>
                              <a:gd name="T25" fmla="*/ T24 w 7992"/>
                              <a:gd name="T26" fmla="+- 0 144 144"/>
                              <a:gd name="T27" fmla="*/ 144 h 4965"/>
                              <a:gd name="T28" fmla="+- 0 1044 1044"/>
                              <a:gd name="T29" fmla="*/ T28 w 7992"/>
                              <a:gd name="T30" fmla="+- 0 164 144"/>
                              <a:gd name="T31" fmla="*/ 164 h 4965"/>
                              <a:gd name="T32" fmla="+- 0 9036 1044"/>
                              <a:gd name="T33" fmla="*/ T32 w 7992"/>
                              <a:gd name="T34" fmla="+- 0 164 144"/>
                              <a:gd name="T35" fmla="*/ 164 h 4965"/>
                              <a:gd name="T36" fmla="+- 0 9036 1044"/>
                              <a:gd name="T37" fmla="*/ T36 w 7992"/>
                              <a:gd name="T38" fmla="+- 0 144 144"/>
                              <a:gd name="T39" fmla="*/ 144 h 49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965">
                                <a:moveTo>
                                  <a:pt x="7992" y="4944"/>
                                </a:moveTo>
                                <a:lnTo>
                                  <a:pt x="0" y="4944"/>
                                </a:lnTo>
                                <a:lnTo>
                                  <a:pt x="0" y="4964"/>
                                </a:lnTo>
                                <a:lnTo>
                                  <a:pt x="7992" y="4964"/>
                                </a:lnTo>
                                <a:lnTo>
                                  <a:pt x="7992" y="49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1" name="docshape327"/>
                        <wps:cNvSpPr txBox="1">
                          <a:spLocks/>
                        </wps:cNvSpPr>
                        <wps:spPr bwMode="auto">
                          <a:xfrm>
                            <a:off x="1044" y="164"/>
                            <a:ext cx="7992" cy="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11A74"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494097F3" w14:textId="77777777" w:rsidR="003D76C2" w:rsidRDefault="003D76C2">
                              <w:pPr>
                                <w:spacing w:before="10"/>
                                <w:rPr>
                                  <w:rFonts w:ascii="Courier New"/>
                                  <w:sz w:val="24"/>
                                </w:rPr>
                              </w:pPr>
                            </w:p>
                            <w:p w14:paraId="4E122DE0" w14:textId="77777777" w:rsidR="003D76C2" w:rsidRDefault="00000000">
                              <w:pPr>
                                <w:ind w:left="885"/>
                                <w:rPr>
                                  <w:rFonts w:ascii="Courier New"/>
                                  <w:b/>
                                  <w:sz w:val="18"/>
                                </w:rPr>
                              </w:pPr>
                              <w:proofErr w:type="spellStart"/>
                              <w:r>
                                <w:rPr>
                                  <w:rFonts w:ascii="Courier New"/>
                                  <w:b/>
                                  <w:spacing w:val="-2"/>
                                  <w:sz w:val="18"/>
                                </w:rPr>
                                <w:t>weatherApiService</w:t>
                              </w:r>
                              <w:proofErr w:type="spellEnd"/>
                            </w:p>
                            <w:p w14:paraId="2A76DA18" w14:textId="77777777" w:rsidR="003D76C2" w:rsidRDefault="00000000">
                              <w:pPr>
                                <w:spacing w:before="76"/>
                                <w:ind w:left="1317"/>
                                <w:rPr>
                                  <w:rFonts w:ascii="Courier New"/>
                                  <w:b/>
                                  <w:sz w:val="18"/>
                                </w:rPr>
                              </w:pPr>
                              <w:r>
                                <w:rPr>
                                  <w:rFonts w:ascii="Courier New"/>
                                  <w:b/>
                                  <w:sz w:val="18"/>
                                </w:rPr>
                                <w:t>.</w:t>
                              </w:r>
                              <w:proofErr w:type="spellStart"/>
                              <w:r>
                                <w:rPr>
                                  <w:rFonts w:ascii="Courier New"/>
                                  <w:b/>
                                  <w:sz w:val="18"/>
                                </w:rPr>
                                <w:t>getWeather</w:t>
                              </w:r>
                              <w:proofErr w:type="spellEnd"/>
                              <w:r>
                                <w:rPr>
                                  <w:rFonts w:ascii="Courier New"/>
                                  <w:b/>
                                  <w:sz w:val="18"/>
                                </w:rPr>
                                <w:t>("New</w:t>
                              </w:r>
                              <w:r>
                                <w:rPr>
                                  <w:rFonts w:ascii="Courier New"/>
                                  <w:b/>
                                  <w:spacing w:val="-10"/>
                                  <w:sz w:val="18"/>
                                </w:rPr>
                                <w:t xml:space="preserve"> </w:t>
                              </w:r>
                              <w:r>
                                <w:rPr>
                                  <w:rFonts w:ascii="Courier New"/>
                                  <w:b/>
                                  <w:sz w:val="18"/>
                                </w:rPr>
                                <w:t>York",</w:t>
                              </w:r>
                              <w:r>
                                <w:rPr>
                                  <w:rFonts w:ascii="Courier New"/>
                                  <w:b/>
                                  <w:spacing w:val="-9"/>
                                  <w:sz w:val="18"/>
                                </w:rPr>
                                <w:t xml:space="preserve"> </w:t>
                              </w:r>
                              <w:r>
                                <w:rPr>
                                  <w:rFonts w:ascii="Courier New"/>
                                  <w:b/>
                                  <w:sz w:val="18"/>
                                </w:rPr>
                                <w:t>"[YOUR</w:t>
                              </w:r>
                              <w:r>
                                <w:rPr>
                                  <w:rFonts w:ascii="Courier New"/>
                                  <w:b/>
                                  <w:spacing w:val="-9"/>
                                  <w:sz w:val="18"/>
                                </w:rPr>
                                <w:t xml:space="preserve"> </w:t>
                              </w:r>
                              <w:r>
                                <w:rPr>
                                  <w:rFonts w:ascii="Courier New"/>
                                  <w:b/>
                                  <w:spacing w:val="-2"/>
                                  <w:sz w:val="18"/>
                                </w:rPr>
                                <w:t>TOKEN]")</w:t>
                              </w:r>
                            </w:p>
                            <w:p w14:paraId="2C999DE4" w14:textId="77777777" w:rsidR="003D76C2" w:rsidRDefault="00000000">
                              <w:pPr>
                                <w:spacing w:before="76"/>
                                <w:ind w:left="1317"/>
                                <w:rPr>
                                  <w:rFonts w:ascii="Courier New"/>
                                  <w:b/>
                                  <w:sz w:val="18"/>
                                </w:rPr>
                              </w:pPr>
                              <w:r>
                                <w:rPr>
                                  <w:rFonts w:ascii="Courier New"/>
                                  <w:b/>
                                  <w:sz w:val="18"/>
                                </w:rPr>
                                <w:t>.enqueue(object</w:t>
                              </w:r>
                              <w:r>
                                <w:rPr>
                                  <w:rFonts w:ascii="Courier New"/>
                                  <w:b/>
                                  <w:spacing w:val="-20"/>
                                  <w:sz w:val="18"/>
                                </w:rPr>
                                <w:t xml:space="preserve"> </w:t>
                              </w:r>
                              <w:r>
                                <w:rPr>
                                  <w:rFonts w:ascii="Courier New"/>
                                  <w:b/>
                                  <w:sz w:val="18"/>
                                </w:rPr>
                                <w:t>:</w:t>
                              </w:r>
                              <w:r>
                                <w:rPr>
                                  <w:rFonts w:ascii="Courier New"/>
                                  <w:b/>
                                  <w:spacing w:val="-17"/>
                                  <w:sz w:val="18"/>
                                </w:rPr>
                                <w:t xml:space="preserve"> </w:t>
                              </w:r>
                              <w:r>
                                <w:rPr>
                                  <w:rFonts w:ascii="Courier New"/>
                                  <w:b/>
                                  <w:sz w:val="18"/>
                                </w:rPr>
                                <w:t>Callback&lt;</w:t>
                              </w:r>
                              <w:proofErr w:type="spellStart"/>
                              <w:r>
                                <w:rPr>
                                  <w:rFonts w:ascii="Courier New"/>
                                  <w:b/>
                                  <w:sz w:val="18"/>
                                </w:rPr>
                                <w:t>OpenWeatherMapResponseData</w:t>
                              </w:r>
                              <w:proofErr w:type="spellEnd"/>
                              <w:r>
                                <w:rPr>
                                  <w:rFonts w:ascii="Courier New"/>
                                  <w:b/>
                                  <w:sz w:val="18"/>
                                </w:rPr>
                                <w:t>&gt;</w:t>
                              </w:r>
                              <w:r>
                                <w:rPr>
                                  <w:rFonts w:ascii="Courier New"/>
                                  <w:b/>
                                  <w:spacing w:val="-17"/>
                                  <w:sz w:val="18"/>
                                </w:rPr>
                                <w:t xml:space="preserve"> </w:t>
                              </w:r>
                              <w:r>
                                <w:rPr>
                                  <w:rFonts w:ascii="Courier New"/>
                                  <w:b/>
                                  <w:spacing w:val="-10"/>
                                  <w:sz w:val="18"/>
                                </w:rPr>
                                <w:t>{</w:t>
                              </w:r>
                            </w:p>
                            <w:p w14:paraId="1C4AFF22" w14:textId="77777777" w:rsidR="003D76C2" w:rsidRDefault="00000000">
                              <w:pPr>
                                <w:spacing w:before="77" w:line="202" w:lineRule="exact"/>
                                <w:ind w:left="1749"/>
                                <w:rPr>
                                  <w:rFonts w:ascii="Courier New"/>
                                  <w:b/>
                                  <w:sz w:val="18"/>
                                </w:rPr>
                              </w:pPr>
                              <w:r>
                                <w:rPr>
                                  <w:rFonts w:ascii="Courier New"/>
                                  <w:b/>
                                  <w:sz w:val="18"/>
                                </w:rPr>
                                <w:t>override</w:t>
                              </w:r>
                              <w:r>
                                <w:rPr>
                                  <w:rFonts w:ascii="Courier New"/>
                                  <w:b/>
                                  <w:spacing w:val="-6"/>
                                  <w:sz w:val="18"/>
                                </w:rPr>
                                <w:t xml:space="preserve"> </w:t>
                              </w:r>
                              <w:r>
                                <w:rPr>
                                  <w:rFonts w:ascii="Courier New"/>
                                  <w:b/>
                                  <w:sz w:val="18"/>
                                </w:rPr>
                                <w:t>fun</w:t>
                              </w:r>
                              <w:r>
                                <w:rPr>
                                  <w:rFonts w:ascii="Courier New"/>
                                  <w:b/>
                                  <w:spacing w:val="-5"/>
                                  <w:sz w:val="18"/>
                                </w:rPr>
                                <w:t xml:space="preserve"> </w:t>
                              </w:r>
                              <w:proofErr w:type="spellStart"/>
                              <w:r>
                                <w:rPr>
                                  <w:rFonts w:ascii="Courier New"/>
                                  <w:b/>
                                  <w:spacing w:val="-2"/>
                                  <w:sz w:val="18"/>
                                </w:rPr>
                                <w:t>onFailure</w:t>
                              </w:r>
                              <w:proofErr w:type="spellEnd"/>
                              <w:r>
                                <w:rPr>
                                  <w:rFonts w:ascii="Courier New"/>
                                  <w:b/>
                                  <w:spacing w:val="-2"/>
                                  <w:sz w:val="18"/>
                                </w:rPr>
                                <w:t>(call:</w:t>
                              </w:r>
                            </w:p>
                            <w:p w14:paraId="042A83E3" w14:textId="77777777" w:rsidR="003D76C2" w:rsidRDefault="00000000">
                              <w:pPr>
                                <w:spacing w:line="202" w:lineRule="exact"/>
                                <w:ind w:left="1965"/>
                                <w:rPr>
                                  <w:rFonts w:ascii="Courier New"/>
                                  <w:b/>
                                  <w:sz w:val="18"/>
                                </w:rPr>
                              </w:pPr>
                              <w:r>
                                <w:rPr>
                                  <w:rFonts w:ascii="Courier New"/>
                                  <w:b/>
                                  <w:sz w:val="18"/>
                                </w:rPr>
                                <w:t>Call&lt;</w:t>
                              </w:r>
                              <w:proofErr w:type="spellStart"/>
                              <w:r>
                                <w:rPr>
                                  <w:rFonts w:ascii="Courier New"/>
                                  <w:b/>
                                  <w:sz w:val="18"/>
                                </w:rPr>
                                <w:t>OpenWeatherMapResponseData</w:t>
                              </w:r>
                              <w:proofErr w:type="spellEnd"/>
                              <w:r>
                                <w:rPr>
                                  <w:rFonts w:ascii="Courier New"/>
                                  <w:b/>
                                  <w:sz w:val="18"/>
                                </w:rPr>
                                <w:t>&gt;,</w:t>
                              </w:r>
                              <w:r>
                                <w:rPr>
                                  <w:rFonts w:ascii="Courier New"/>
                                  <w:b/>
                                  <w:spacing w:val="-17"/>
                                  <w:sz w:val="18"/>
                                </w:rPr>
                                <w:t xml:space="preserve"> </w:t>
                              </w:r>
                              <w:r>
                                <w:rPr>
                                  <w:rFonts w:ascii="Courier New"/>
                                  <w:b/>
                                  <w:sz w:val="18"/>
                                </w:rPr>
                                <w:t>t:</w:t>
                              </w:r>
                              <w:r>
                                <w:rPr>
                                  <w:rFonts w:ascii="Courier New"/>
                                  <w:b/>
                                  <w:spacing w:val="-15"/>
                                  <w:sz w:val="18"/>
                                </w:rPr>
                                <w:t xml:space="preserve"> </w:t>
                              </w:r>
                              <w:r>
                                <w:rPr>
                                  <w:rFonts w:ascii="Courier New"/>
                                  <w:b/>
                                  <w:sz w:val="18"/>
                                </w:rPr>
                                <w:t>Throwable)</w:t>
                              </w:r>
                              <w:r>
                                <w:rPr>
                                  <w:rFonts w:ascii="Courier New"/>
                                  <w:b/>
                                  <w:spacing w:val="-15"/>
                                  <w:sz w:val="18"/>
                                </w:rPr>
                                <w:t xml:space="preserve"> </w:t>
                              </w:r>
                              <w:r>
                                <w:rPr>
                                  <w:rFonts w:ascii="Courier New"/>
                                  <w:b/>
                                  <w:spacing w:val="-10"/>
                                  <w:sz w:val="18"/>
                                </w:rPr>
                                <w:t>{</w:t>
                              </w:r>
                            </w:p>
                            <w:p w14:paraId="6E124858" w14:textId="77777777" w:rsidR="003D76C2" w:rsidRDefault="00000000">
                              <w:pPr>
                                <w:spacing w:before="16"/>
                                <w:ind w:left="1749"/>
                                <w:rPr>
                                  <w:rFonts w:ascii="Courier New"/>
                                  <w:b/>
                                  <w:sz w:val="18"/>
                                </w:rPr>
                              </w:pPr>
                              <w:r>
                                <w:rPr>
                                  <w:rFonts w:ascii="Courier New"/>
                                  <w:b/>
                                  <w:sz w:val="18"/>
                                </w:rPr>
                                <w:t>}</w:t>
                              </w:r>
                            </w:p>
                            <w:p w14:paraId="4E6E509A" w14:textId="77777777" w:rsidR="003D76C2" w:rsidRDefault="003D76C2">
                              <w:pPr>
                                <w:rPr>
                                  <w:rFonts w:ascii="Courier New"/>
                                  <w:b/>
                                  <w:sz w:val="20"/>
                                </w:rPr>
                              </w:pPr>
                            </w:p>
                            <w:p w14:paraId="79170EDD" w14:textId="77777777" w:rsidR="003D76C2" w:rsidRDefault="00000000">
                              <w:pPr>
                                <w:spacing w:before="129"/>
                                <w:ind w:left="1749"/>
                                <w:rPr>
                                  <w:rFonts w:ascii="Courier New"/>
                                  <w:b/>
                                  <w:sz w:val="18"/>
                                </w:rPr>
                              </w:pPr>
                              <w:r>
                                <w:rPr>
                                  <w:rFonts w:ascii="Courier New"/>
                                  <w:b/>
                                  <w:sz w:val="18"/>
                                </w:rPr>
                                <w:t>override</w:t>
                              </w:r>
                              <w:r>
                                <w:rPr>
                                  <w:rFonts w:ascii="Courier New"/>
                                  <w:b/>
                                  <w:spacing w:val="-6"/>
                                  <w:sz w:val="18"/>
                                </w:rPr>
                                <w:t xml:space="preserve"> </w:t>
                              </w:r>
                              <w:r>
                                <w:rPr>
                                  <w:rFonts w:ascii="Courier New"/>
                                  <w:b/>
                                  <w:sz w:val="18"/>
                                </w:rPr>
                                <w:t>fun</w:t>
                              </w:r>
                              <w:r>
                                <w:rPr>
                                  <w:rFonts w:ascii="Courier New"/>
                                  <w:b/>
                                  <w:spacing w:val="-5"/>
                                  <w:sz w:val="18"/>
                                </w:rPr>
                                <w:t xml:space="preserve"> </w:t>
                              </w:r>
                              <w:proofErr w:type="spellStart"/>
                              <w:r>
                                <w:rPr>
                                  <w:rFonts w:ascii="Courier New"/>
                                  <w:b/>
                                  <w:spacing w:val="-2"/>
                                  <w:sz w:val="18"/>
                                </w:rPr>
                                <w:t>onResponse</w:t>
                              </w:r>
                              <w:proofErr w:type="spellEnd"/>
                              <w:r>
                                <w:rPr>
                                  <w:rFonts w:ascii="Courier New"/>
                                  <w:b/>
                                  <w:spacing w:val="-2"/>
                                  <w:sz w:val="18"/>
                                </w:rPr>
                                <w:t>(</w:t>
                              </w:r>
                            </w:p>
                            <w:p w14:paraId="04A23C36" w14:textId="77777777" w:rsidR="003D76C2" w:rsidRDefault="00000000">
                              <w:pPr>
                                <w:spacing w:before="76" w:line="328" w:lineRule="auto"/>
                                <w:ind w:left="2181" w:right="840"/>
                                <w:rPr>
                                  <w:rFonts w:ascii="Courier New"/>
                                  <w:b/>
                                  <w:sz w:val="18"/>
                                </w:rPr>
                              </w:pPr>
                              <w:r>
                                <w:rPr>
                                  <w:rFonts w:ascii="Courier New"/>
                                  <w:b/>
                                  <w:sz w:val="18"/>
                                </w:rPr>
                                <w:t>call: Call&lt;</w:t>
                              </w:r>
                              <w:proofErr w:type="spellStart"/>
                              <w:r>
                                <w:rPr>
                                  <w:rFonts w:ascii="Courier New"/>
                                  <w:b/>
                                  <w:sz w:val="18"/>
                                </w:rPr>
                                <w:t>OpenWeatherMapResponseData</w:t>
                              </w:r>
                              <w:proofErr w:type="spellEnd"/>
                              <w:r>
                                <w:rPr>
                                  <w:rFonts w:ascii="Courier New"/>
                                  <w:b/>
                                  <w:sz w:val="18"/>
                                </w:rPr>
                                <w:t>&gt;, response:</w:t>
                              </w:r>
                              <w:r>
                                <w:rPr>
                                  <w:rFonts w:ascii="Courier New"/>
                                  <w:b/>
                                  <w:spacing w:val="-29"/>
                                  <w:sz w:val="18"/>
                                </w:rPr>
                                <w:t xml:space="preserve"> </w:t>
                              </w:r>
                              <w:r>
                                <w:rPr>
                                  <w:rFonts w:ascii="Courier New"/>
                                  <w:b/>
                                  <w:sz w:val="18"/>
                                </w:rPr>
                                <w:t>Response&lt;</w:t>
                              </w:r>
                              <w:proofErr w:type="spellStart"/>
                              <w:r>
                                <w:rPr>
                                  <w:rFonts w:ascii="Courier New"/>
                                  <w:b/>
                                  <w:sz w:val="18"/>
                                </w:rPr>
                                <w:t>OpenWeatherMapResponseData</w:t>
                              </w:r>
                              <w:proofErr w:type="spellEnd"/>
                              <w:r>
                                <w:rPr>
                                  <w:rFonts w:ascii="Courier New"/>
                                  <w:b/>
                                  <w:sz w:val="18"/>
                                </w:rPr>
                                <w:t>&gt;</w:t>
                              </w:r>
                            </w:p>
                            <w:p w14:paraId="5EEC83E9" w14:textId="77777777" w:rsidR="003D76C2" w:rsidRDefault="00000000">
                              <w:pPr>
                                <w:spacing w:before="2"/>
                                <w:ind w:left="1749"/>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328D6680" w14:textId="77777777" w:rsidR="003D76C2" w:rsidRDefault="00000000">
                              <w:pPr>
                                <w:spacing w:before="76"/>
                                <w:ind w:left="1749"/>
                                <w:rPr>
                                  <w:rFonts w:ascii="Courier New"/>
                                  <w:b/>
                                  <w:sz w:val="18"/>
                                </w:rPr>
                              </w:pPr>
                              <w:r>
                                <w:rPr>
                                  <w:rFonts w:ascii="Courier New"/>
                                  <w:b/>
                                  <w:sz w:val="18"/>
                                </w:rPr>
                                <w:t>}</w:t>
                              </w:r>
                            </w:p>
                            <w:p w14:paraId="75A202B4" w14:textId="77777777" w:rsidR="003D76C2" w:rsidRDefault="00000000">
                              <w:pPr>
                                <w:spacing w:before="76"/>
                                <w:ind w:left="1317"/>
                                <w:rPr>
                                  <w:rFonts w:ascii="Courier New"/>
                                  <w:b/>
                                  <w:sz w:val="18"/>
                                </w:rPr>
                              </w:pPr>
                              <w:r>
                                <w:rPr>
                                  <w:rFonts w:ascii="Courier New"/>
                                  <w:b/>
                                  <w:spacing w:val="-5"/>
                                  <w:sz w:val="18"/>
                                </w:rPr>
                                <w:t>})</w:t>
                              </w:r>
                            </w:p>
                            <w:p w14:paraId="634EBB2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703283" id="docshapegroup324" o:spid="_x0000_s1260" style="position:absolute;margin-left:52.2pt;margin-top:7.2pt;width:399.6pt;height:248.25pt;z-index:-15679488;mso-wrap-distance-left:0;mso-wrap-distance-right:0;mso-position-horizontal-relative:page;mso-position-vertical-relative:text" coordorigin="1044,144" coordsize="7992,49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">
                <v:rect id="docshape325" o:spid="_x0000_s1261" style="position:absolute;left:1044;top:154;width:7992;height:4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" fillcolor="#f6f6f6" stroked="f">
                  <v:path arrowok="t"/>
                </v:rect>
                <v:shape id="docshape326" o:spid="_x0000_s1262" style="position:absolute;left:1044;top:144;width:7992;height:4965;visibility:visible;mso-wrap-style:square;v-text-anchor:top" coordsize="7992,4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" path="m7992,4944l,4944r,20l7992,4964r,-20xm7992,l,,,20r7992,l7992,xe" fillcolor="#dadada" stroked="f">
                  <v:path arrowok="t" o:connecttype="custom" o:connectlocs="7992,5088;0,5088;0,5108;7992,5108;7992,5088;7992,144;0,144;0,164;7992,164;7992,144" o:connectangles="0,0,0,0,0,0,0,0,0,0"/>
                </v:shape>
                <v:shape id="docshape327" o:spid="_x0000_s1263" type="#_x0000_t202" style="position:absolute;left:1044;top:164;width:7992;height:4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" filled="f" stroked="f">
                  <v:path arrowok="t"/>
                  <v:textbox inset="0,0,0,0">
                    <w:txbxContent>
                      <w:p w14:paraId="15611A74"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494097F3" w14:textId="77777777" w:rsidR="003D76C2" w:rsidRDefault="003D76C2">
                        <w:pPr>
                          <w:spacing w:before="10"/>
                          <w:rPr>
                            <w:rFonts w:ascii="Courier New"/>
                            <w:sz w:val="24"/>
                          </w:rPr>
                        </w:pPr>
                      </w:p>
                      <w:p w14:paraId="4E122DE0" w14:textId="77777777" w:rsidR="003D76C2" w:rsidRDefault="00000000">
                        <w:pPr>
                          <w:ind w:left="885"/>
                          <w:rPr>
                            <w:rFonts w:ascii="Courier New"/>
                            <w:b/>
                            <w:sz w:val="18"/>
                          </w:rPr>
                        </w:pPr>
                        <w:proofErr w:type="spellStart"/>
                        <w:r>
                          <w:rPr>
                            <w:rFonts w:ascii="Courier New"/>
                            <w:b/>
                            <w:spacing w:val="-2"/>
                            <w:sz w:val="18"/>
                          </w:rPr>
                          <w:t>weatherApiService</w:t>
                        </w:r>
                        <w:proofErr w:type="spellEnd"/>
                      </w:p>
                      <w:p w14:paraId="2A76DA18" w14:textId="77777777" w:rsidR="003D76C2" w:rsidRDefault="00000000">
                        <w:pPr>
                          <w:spacing w:before="76"/>
                          <w:ind w:left="1317"/>
                          <w:rPr>
                            <w:rFonts w:ascii="Courier New"/>
                            <w:b/>
                            <w:sz w:val="18"/>
                          </w:rPr>
                        </w:pPr>
                        <w:r>
                          <w:rPr>
                            <w:rFonts w:ascii="Courier New"/>
                            <w:b/>
                            <w:sz w:val="18"/>
                          </w:rPr>
                          <w:t>.</w:t>
                        </w:r>
                        <w:proofErr w:type="spellStart"/>
                        <w:r>
                          <w:rPr>
                            <w:rFonts w:ascii="Courier New"/>
                            <w:b/>
                            <w:sz w:val="18"/>
                          </w:rPr>
                          <w:t>getWeather</w:t>
                        </w:r>
                        <w:proofErr w:type="spellEnd"/>
                        <w:r>
                          <w:rPr>
                            <w:rFonts w:ascii="Courier New"/>
                            <w:b/>
                            <w:sz w:val="18"/>
                          </w:rPr>
                          <w:t>("New</w:t>
                        </w:r>
                        <w:r>
                          <w:rPr>
                            <w:rFonts w:ascii="Courier New"/>
                            <w:b/>
                            <w:spacing w:val="-10"/>
                            <w:sz w:val="18"/>
                          </w:rPr>
                          <w:t xml:space="preserve"> </w:t>
                        </w:r>
                        <w:r>
                          <w:rPr>
                            <w:rFonts w:ascii="Courier New"/>
                            <w:b/>
                            <w:sz w:val="18"/>
                          </w:rPr>
                          <w:t>York",</w:t>
                        </w:r>
                        <w:r>
                          <w:rPr>
                            <w:rFonts w:ascii="Courier New"/>
                            <w:b/>
                            <w:spacing w:val="-9"/>
                            <w:sz w:val="18"/>
                          </w:rPr>
                          <w:t xml:space="preserve"> </w:t>
                        </w:r>
                        <w:r>
                          <w:rPr>
                            <w:rFonts w:ascii="Courier New"/>
                            <w:b/>
                            <w:sz w:val="18"/>
                          </w:rPr>
                          <w:t>"[YOUR</w:t>
                        </w:r>
                        <w:r>
                          <w:rPr>
                            <w:rFonts w:ascii="Courier New"/>
                            <w:b/>
                            <w:spacing w:val="-9"/>
                            <w:sz w:val="18"/>
                          </w:rPr>
                          <w:t xml:space="preserve"> </w:t>
                        </w:r>
                        <w:r>
                          <w:rPr>
                            <w:rFonts w:ascii="Courier New"/>
                            <w:b/>
                            <w:spacing w:val="-2"/>
                            <w:sz w:val="18"/>
                          </w:rPr>
                          <w:t>TOKEN]")</w:t>
                        </w:r>
                      </w:p>
                      <w:p w14:paraId="2C999DE4" w14:textId="77777777" w:rsidR="003D76C2" w:rsidRDefault="00000000">
                        <w:pPr>
                          <w:spacing w:before="76"/>
                          <w:ind w:left="1317"/>
                          <w:rPr>
                            <w:rFonts w:ascii="Courier New"/>
                            <w:b/>
                            <w:sz w:val="18"/>
                          </w:rPr>
                        </w:pPr>
                        <w:r>
                          <w:rPr>
                            <w:rFonts w:ascii="Courier New"/>
                            <w:b/>
                            <w:sz w:val="18"/>
                          </w:rPr>
                          <w:t>.enqueue(object</w:t>
                        </w:r>
                        <w:r>
                          <w:rPr>
                            <w:rFonts w:ascii="Courier New"/>
                            <w:b/>
                            <w:spacing w:val="-20"/>
                            <w:sz w:val="18"/>
                          </w:rPr>
                          <w:t xml:space="preserve"> </w:t>
                        </w:r>
                        <w:r>
                          <w:rPr>
                            <w:rFonts w:ascii="Courier New"/>
                            <w:b/>
                            <w:sz w:val="18"/>
                          </w:rPr>
                          <w:t>:</w:t>
                        </w:r>
                        <w:r>
                          <w:rPr>
                            <w:rFonts w:ascii="Courier New"/>
                            <w:b/>
                            <w:spacing w:val="-17"/>
                            <w:sz w:val="18"/>
                          </w:rPr>
                          <w:t xml:space="preserve"> </w:t>
                        </w:r>
                        <w:r>
                          <w:rPr>
                            <w:rFonts w:ascii="Courier New"/>
                            <w:b/>
                            <w:sz w:val="18"/>
                          </w:rPr>
                          <w:t>Callback&lt;</w:t>
                        </w:r>
                        <w:proofErr w:type="spellStart"/>
                        <w:r>
                          <w:rPr>
                            <w:rFonts w:ascii="Courier New"/>
                            <w:b/>
                            <w:sz w:val="18"/>
                          </w:rPr>
                          <w:t>OpenWeatherMapResponseData</w:t>
                        </w:r>
                        <w:proofErr w:type="spellEnd"/>
                        <w:r>
                          <w:rPr>
                            <w:rFonts w:ascii="Courier New"/>
                            <w:b/>
                            <w:sz w:val="18"/>
                          </w:rPr>
                          <w:t>&gt;</w:t>
                        </w:r>
                        <w:r>
                          <w:rPr>
                            <w:rFonts w:ascii="Courier New"/>
                            <w:b/>
                            <w:spacing w:val="-17"/>
                            <w:sz w:val="18"/>
                          </w:rPr>
                          <w:t xml:space="preserve"> </w:t>
                        </w:r>
                        <w:r>
                          <w:rPr>
                            <w:rFonts w:ascii="Courier New"/>
                            <w:b/>
                            <w:spacing w:val="-10"/>
                            <w:sz w:val="18"/>
                          </w:rPr>
                          <w:t>{</w:t>
                        </w:r>
                      </w:p>
                      <w:p w14:paraId="1C4AFF22" w14:textId="77777777" w:rsidR="003D76C2" w:rsidRDefault="00000000">
                        <w:pPr>
                          <w:spacing w:before="77" w:line="202" w:lineRule="exact"/>
                          <w:ind w:left="1749"/>
                          <w:rPr>
                            <w:rFonts w:ascii="Courier New"/>
                            <w:b/>
                            <w:sz w:val="18"/>
                          </w:rPr>
                        </w:pPr>
                        <w:r>
                          <w:rPr>
                            <w:rFonts w:ascii="Courier New"/>
                            <w:b/>
                            <w:sz w:val="18"/>
                          </w:rPr>
                          <w:t>override</w:t>
                        </w:r>
                        <w:r>
                          <w:rPr>
                            <w:rFonts w:ascii="Courier New"/>
                            <w:b/>
                            <w:spacing w:val="-6"/>
                            <w:sz w:val="18"/>
                          </w:rPr>
                          <w:t xml:space="preserve"> </w:t>
                        </w:r>
                        <w:r>
                          <w:rPr>
                            <w:rFonts w:ascii="Courier New"/>
                            <w:b/>
                            <w:sz w:val="18"/>
                          </w:rPr>
                          <w:t>fun</w:t>
                        </w:r>
                        <w:r>
                          <w:rPr>
                            <w:rFonts w:ascii="Courier New"/>
                            <w:b/>
                            <w:spacing w:val="-5"/>
                            <w:sz w:val="18"/>
                          </w:rPr>
                          <w:t xml:space="preserve"> </w:t>
                        </w:r>
                        <w:proofErr w:type="spellStart"/>
                        <w:r>
                          <w:rPr>
                            <w:rFonts w:ascii="Courier New"/>
                            <w:b/>
                            <w:spacing w:val="-2"/>
                            <w:sz w:val="18"/>
                          </w:rPr>
                          <w:t>onFailure</w:t>
                        </w:r>
                        <w:proofErr w:type="spellEnd"/>
                        <w:r>
                          <w:rPr>
                            <w:rFonts w:ascii="Courier New"/>
                            <w:b/>
                            <w:spacing w:val="-2"/>
                            <w:sz w:val="18"/>
                          </w:rPr>
                          <w:t>(call:</w:t>
                        </w:r>
                      </w:p>
                      <w:p w14:paraId="042A83E3" w14:textId="77777777" w:rsidR="003D76C2" w:rsidRDefault="00000000">
                        <w:pPr>
                          <w:spacing w:line="202" w:lineRule="exact"/>
                          <w:ind w:left="1965"/>
                          <w:rPr>
                            <w:rFonts w:ascii="Courier New"/>
                            <w:b/>
                            <w:sz w:val="18"/>
                          </w:rPr>
                        </w:pPr>
                        <w:r>
                          <w:rPr>
                            <w:rFonts w:ascii="Courier New"/>
                            <w:b/>
                            <w:sz w:val="18"/>
                          </w:rPr>
                          <w:t>Call&lt;</w:t>
                        </w:r>
                        <w:proofErr w:type="spellStart"/>
                        <w:r>
                          <w:rPr>
                            <w:rFonts w:ascii="Courier New"/>
                            <w:b/>
                            <w:sz w:val="18"/>
                          </w:rPr>
                          <w:t>OpenWeatherMapResponseData</w:t>
                        </w:r>
                        <w:proofErr w:type="spellEnd"/>
                        <w:r>
                          <w:rPr>
                            <w:rFonts w:ascii="Courier New"/>
                            <w:b/>
                            <w:sz w:val="18"/>
                          </w:rPr>
                          <w:t>&gt;,</w:t>
                        </w:r>
                        <w:r>
                          <w:rPr>
                            <w:rFonts w:ascii="Courier New"/>
                            <w:b/>
                            <w:spacing w:val="-17"/>
                            <w:sz w:val="18"/>
                          </w:rPr>
                          <w:t xml:space="preserve"> </w:t>
                        </w:r>
                        <w:r>
                          <w:rPr>
                            <w:rFonts w:ascii="Courier New"/>
                            <w:b/>
                            <w:sz w:val="18"/>
                          </w:rPr>
                          <w:t>t:</w:t>
                        </w:r>
                        <w:r>
                          <w:rPr>
                            <w:rFonts w:ascii="Courier New"/>
                            <w:b/>
                            <w:spacing w:val="-15"/>
                            <w:sz w:val="18"/>
                          </w:rPr>
                          <w:t xml:space="preserve"> </w:t>
                        </w:r>
                        <w:r>
                          <w:rPr>
                            <w:rFonts w:ascii="Courier New"/>
                            <w:b/>
                            <w:sz w:val="18"/>
                          </w:rPr>
                          <w:t>Throwable)</w:t>
                        </w:r>
                        <w:r>
                          <w:rPr>
                            <w:rFonts w:ascii="Courier New"/>
                            <w:b/>
                            <w:spacing w:val="-15"/>
                            <w:sz w:val="18"/>
                          </w:rPr>
                          <w:t xml:space="preserve"> </w:t>
                        </w:r>
                        <w:r>
                          <w:rPr>
                            <w:rFonts w:ascii="Courier New"/>
                            <w:b/>
                            <w:spacing w:val="-10"/>
                            <w:sz w:val="18"/>
                          </w:rPr>
                          <w:t>{</w:t>
                        </w:r>
                      </w:p>
                      <w:p w14:paraId="6E124858" w14:textId="77777777" w:rsidR="003D76C2" w:rsidRDefault="00000000">
                        <w:pPr>
                          <w:spacing w:before="16"/>
                          <w:ind w:left="1749"/>
                          <w:rPr>
                            <w:rFonts w:ascii="Courier New"/>
                            <w:b/>
                            <w:sz w:val="18"/>
                          </w:rPr>
                        </w:pPr>
                        <w:r>
                          <w:rPr>
                            <w:rFonts w:ascii="Courier New"/>
                            <w:b/>
                            <w:sz w:val="18"/>
                          </w:rPr>
                          <w:t>}</w:t>
                        </w:r>
                      </w:p>
                      <w:p w14:paraId="4E6E509A" w14:textId="77777777" w:rsidR="003D76C2" w:rsidRDefault="003D76C2">
                        <w:pPr>
                          <w:rPr>
                            <w:rFonts w:ascii="Courier New"/>
                            <w:b/>
                            <w:sz w:val="20"/>
                          </w:rPr>
                        </w:pPr>
                      </w:p>
                      <w:p w14:paraId="79170EDD" w14:textId="77777777" w:rsidR="003D76C2" w:rsidRDefault="00000000">
                        <w:pPr>
                          <w:spacing w:before="129"/>
                          <w:ind w:left="1749"/>
                          <w:rPr>
                            <w:rFonts w:ascii="Courier New"/>
                            <w:b/>
                            <w:sz w:val="18"/>
                          </w:rPr>
                        </w:pPr>
                        <w:r>
                          <w:rPr>
                            <w:rFonts w:ascii="Courier New"/>
                            <w:b/>
                            <w:sz w:val="18"/>
                          </w:rPr>
                          <w:t>override</w:t>
                        </w:r>
                        <w:r>
                          <w:rPr>
                            <w:rFonts w:ascii="Courier New"/>
                            <w:b/>
                            <w:spacing w:val="-6"/>
                            <w:sz w:val="18"/>
                          </w:rPr>
                          <w:t xml:space="preserve"> </w:t>
                        </w:r>
                        <w:r>
                          <w:rPr>
                            <w:rFonts w:ascii="Courier New"/>
                            <w:b/>
                            <w:sz w:val="18"/>
                          </w:rPr>
                          <w:t>fun</w:t>
                        </w:r>
                        <w:r>
                          <w:rPr>
                            <w:rFonts w:ascii="Courier New"/>
                            <w:b/>
                            <w:spacing w:val="-5"/>
                            <w:sz w:val="18"/>
                          </w:rPr>
                          <w:t xml:space="preserve"> </w:t>
                        </w:r>
                        <w:proofErr w:type="spellStart"/>
                        <w:r>
                          <w:rPr>
                            <w:rFonts w:ascii="Courier New"/>
                            <w:b/>
                            <w:spacing w:val="-2"/>
                            <w:sz w:val="18"/>
                          </w:rPr>
                          <w:t>onResponse</w:t>
                        </w:r>
                        <w:proofErr w:type="spellEnd"/>
                        <w:r>
                          <w:rPr>
                            <w:rFonts w:ascii="Courier New"/>
                            <w:b/>
                            <w:spacing w:val="-2"/>
                            <w:sz w:val="18"/>
                          </w:rPr>
                          <w:t>(</w:t>
                        </w:r>
                      </w:p>
                      <w:p w14:paraId="04A23C36" w14:textId="77777777" w:rsidR="003D76C2" w:rsidRDefault="00000000">
                        <w:pPr>
                          <w:spacing w:before="76" w:line="328" w:lineRule="auto"/>
                          <w:ind w:left="2181" w:right="840"/>
                          <w:rPr>
                            <w:rFonts w:ascii="Courier New"/>
                            <w:b/>
                            <w:sz w:val="18"/>
                          </w:rPr>
                        </w:pPr>
                        <w:r>
                          <w:rPr>
                            <w:rFonts w:ascii="Courier New"/>
                            <w:b/>
                            <w:sz w:val="18"/>
                          </w:rPr>
                          <w:t>call: Call&lt;</w:t>
                        </w:r>
                        <w:proofErr w:type="spellStart"/>
                        <w:r>
                          <w:rPr>
                            <w:rFonts w:ascii="Courier New"/>
                            <w:b/>
                            <w:sz w:val="18"/>
                          </w:rPr>
                          <w:t>OpenWeatherMapResponseData</w:t>
                        </w:r>
                        <w:proofErr w:type="spellEnd"/>
                        <w:r>
                          <w:rPr>
                            <w:rFonts w:ascii="Courier New"/>
                            <w:b/>
                            <w:sz w:val="18"/>
                          </w:rPr>
                          <w:t>&gt;, response:</w:t>
                        </w:r>
                        <w:r>
                          <w:rPr>
                            <w:rFonts w:ascii="Courier New"/>
                            <w:b/>
                            <w:spacing w:val="-29"/>
                            <w:sz w:val="18"/>
                          </w:rPr>
                          <w:t xml:space="preserve"> </w:t>
                        </w:r>
                        <w:r>
                          <w:rPr>
                            <w:rFonts w:ascii="Courier New"/>
                            <w:b/>
                            <w:sz w:val="18"/>
                          </w:rPr>
                          <w:t>Response&lt;</w:t>
                        </w:r>
                        <w:proofErr w:type="spellStart"/>
                        <w:r>
                          <w:rPr>
                            <w:rFonts w:ascii="Courier New"/>
                            <w:b/>
                            <w:sz w:val="18"/>
                          </w:rPr>
                          <w:t>OpenWeatherMapResponseData</w:t>
                        </w:r>
                        <w:proofErr w:type="spellEnd"/>
                        <w:r>
                          <w:rPr>
                            <w:rFonts w:ascii="Courier New"/>
                            <w:b/>
                            <w:sz w:val="18"/>
                          </w:rPr>
                          <w:t>&gt;</w:t>
                        </w:r>
                      </w:p>
                      <w:p w14:paraId="5EEC83E9" w14:textId="77777777" w:rsidR="003D76C2" w:rsidRDefault="00000000">
                        <w:pPr>
                          <w:spacing w:before="2"/>
                          <w:ind w:left="1749"/>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328D6680" w14:textId="77777777" w:rsidR="003D76C2" w:rsidRDefault="00000000">
                        <w:pPr>
                          <w:spacing w:before="76"/>
                          <w:ind w:left="1749"/>
                          <w:rPr>
                            <w:rFonts w:ascii="Courier New"/>
                            <w:b/>
                            <w:sz w:val="18"/>
                          </w:rPr>
                        </w:pPr>
                        <w:r>
                          <w:rPr>
                            <w:rFonts w:ascii="Courier New"/>
                            <w:b/>
                            <w:sz w:val="18"/>
                          </w:rPr>
                          <w:t>}</w:t>
                        </w:r>
                      </w:p>
                      <w:p w14:paraId="75A202B4" w14:textId="77777777" w:rsidR="003D76C2" w:rsidRDefault="00000000">
                        <w:pPr>
                          <w:spacing w:before="76"/>
                          <w:ind w:left="1317"/>
                          <w:rPr>
                            <w:rFonts w:ascii="Courier New"/>
                            <w:b/>
                            <w:sz w:val="18"/>
                          </w:rPr>
                        </w:pPr>
                        <w:r>
                          <w:rPr>
                            <w:rFonts w:ascii="Courier New"/>
                            <w:b/>
                            <w:spacing w:val="-5"/>
                            <w:sz w:val="18"/>
                          </w:rPr>
                          <w:t>})</w:t>
                        </w:r>
                      </w:p>
                      <w:p w14:paraId="634EBB2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95F3616" w14:textId="77777777" w:rsidR="003D76C2" w:rsidRDefault="00000000">
      <w:pPr>
        <w:pStyle w:val="BodyText"/>
        <w:spacing w:before="72"/>
        <w:ind w:left="554"/>
      </w:pPr>
      <w:r>
        <w:t>While</w:t>
      </w:r>
      <w:r>
        <w:rPr>
          <w:spacing w:val="-3"/>
        </w:rPr>
        <w:t xml:space="preserve"> </w:t>
      </w:r>
      <w:r>
        <w:t>we</w:t>
      </w:r>
      <w:r>
        <w:rPr>
          <w:spacing w:val="-2"/>
        </w:rPr>
        <w:t xml:space="preserve"> </w:t>
      </w:r>
      <w:r>
        <w:t>hardcode</w:t>
      </w:r>
      <w:r>
        <w:rPr>
          <w:spacing w:val="-2"/>
        </w:rPr>
        <w:t xml:space="preserve"> </w:t>
      </w:r>
      <w:r>
        <w:t>the</w:t>
      </w:r>
      <w:r>
        <w:rPr>
          <w:spacing w:val="-2"/>
        </w:rPr>
        <w:t xml:space="preserve"> </w:t>
      </w:r>
      <w:r>
        <w:t>app</w:t>
      </w:r>
      <w:r>
        <w:rPr>
          <w:spacing w:val="-3"/>
        </w:rPr>
        <w:t xml:space="preserve"> </w:t>
      </w:r>
      <w:r>
        <w:t>token</w:t>
      </w:r>
      <w:r>
        <w:rPr>
          <w:spacing w:val="-2"/>
        </w:rPr>
        <w:t xml:space="preserve"> </w:t>
      </w:r>
      <w:r>
        <w:t>in</w:t>
      </w:r>
      <w:r>
        <w:rPr>
          <w:spacing w:val="-3"/>
        </w:rPr>
        <w:t xml:space="preserve"> </w:t>
      </w:r>
      <w:r>
        <w:t>this</w:t>
      </w:r>
      <w:r>
        <w:rPr>
          <w:spacing w:val="-2"/>
        </w:rPr>
        <w:t xml:space="preserve"> </w:t>
      </w:r>
      <w:r>
        <w:t>example,</w:t>
      </w:r>
      <w:r>
        <w:rPr>
          <w:spacing w:val="-2"/>
        </w:rPr>
        <w:t xml:space="preserve"> </w:t>
      </w:r>
      <w:r>
        <w:t>remember</w:t>
      </w:r>
      <w:r>
        <w:rPr>
          <w:spacing w:val="-3"/>
        </w:rPr>
        <w:t xml:space="preserve"> </w:t>
      </w:r>
      <w:r>
        <w:t>to</w:t>
      </w:r>
      <w:r>
        <w:rPr>
          <w:spacing w:val="-2"/>
        </w:rPr>
        <w:t xml:space="preserve"> </w:t>
      </w:r>
      <w:r>
        <w:t>never</w:t>
      </w:r>
      <w:r>
        <w:rPr>
          <w:spacing w:val="-2"/>
        </w:rPr>
        <w:t xml:space="preserve"> include</w:t>
      </w:r>
    </w:p>
    <w:p w14:paraId="14AAAE08" w14:textId="77777777" w:rsidR="003D76C2" w:rsidRDefault="00000000">
      <w:pPr>
        <w:pStyle w:val="BodyText"/>
        <w:spacing w:before="8"/>
        <w:ind w:left="554"/>
      </w:pPr>
      <w:r>
        <w:t>your</w:t>
      </w:r>
      <w:r>
        <w:rPr>
          <w:spacing w:val="-1"/>
        </w:rPr>
        <w:t xml:space="preserve"> </w:t>
      </w:r>
      <w:r>
        <w:t>private</w:t>
      </w:r>
      <w:r>
        <w:rPr>
          <w:spacing w:val="-1"/>
        </w:rPr>
        <w:t xml:space="preserve"> </w:t>
      </w:r>
      <w:r>
        <w:t>tokens</w:t>
      </w:r>
      <w:r>
        <w:rPr>
          <w:spacing w:val="-1"/>
        </w:rPr>
        <w:t xml:space="preserve"> </w:t>
      </w:r>
      <w:r>
        <w:t>and</w:t>
      </w:r>
      <w:r>
        <w:rPr>
          <w:spacing w:val="-2"/>
        </w:rPr>
        <w:t xml:space="preserve"> </w:t>
      </w:r>
      <w:r>
        <w:t>other</w:t>
      </w:r>
      <w:r>
        <w:rPr>
          <w:spacing w:val="-1"/>
        </w:rPr>
        <w:t xml:space="preserve"> </w:t>
      </w:r>
      <w:r>
        <w:t>private</w:t>
      </w:r>
      <w:r>
        <w:rPr>
          <w:spacing w:val="-1"/>
        </w:rPr>
        <w:t xml:space="preserve"> </w:t>
      </w:r>
      <w:r>
        <w:t>information</w:t>
      </w:r>
      <w:r>
        <w:rPr>
          <w:spacing w:val="-1"/>
        </w:rPr>
        <w:t xml:space="preserve"> </w:t>
      </w:r>
      <w:r>
        <w:t xml:space="preserve">in </w:t>
      </w:r>
      <w:r>
        <w:rPr>
          <w:spacing w:val="-2"/>
        </w:rPr>
        <w:t>code.</w:t>
      </w:r>
    </w:p>
    <w:p w14:paraId="72E319AF" w14:textId="77777777" w:rsidR="003D76C2" w:rsidRDefault="003D76C2">
      <w:pPr>
        <w:sectPr w:rsidR="003D76C2">
          <w:pgSz w:w="10800" w:h="13320"/>
          <w:pgMar w:top="1120" w:right="920" w:bottom="280" w:left="940" w:header="695" w:footer="0" w:gutter="0"/>
          <w:cols w:space="720"/>
        </w:sectPr>
      </w:pPr>
    </w:p>
    <w:p w14:paraId="0D5D31EF" w14:textId="77777777" w:rsidR="003D76C2" w:rsidRDefault="003D76C2">
      <w:pPr>
        <w:pStyle w:val="BodyText"/>
        <w:spacing w:before="12"/>
        <w:rPr>
          <w:sz w:val="7"/>
        </w:rPr>
      </w:pPr>
    </w:p>
    <w:p w14:paraId="4B514BE8" w14:textId="77777777" w:rsidR="003D76C2" w:rsidRDefault="00D51F7C">
      <w:pPr>
        <w:pStyle w:val="ListParagraph"/>
        <w:numPr>
          <w:ilvl w:val="0"/>
          <w:numId w:val="12"/>
        </w:numPr>
        <w:tabs>
          <w:tab w:val="left" w:pos="1274"/>
        </w:tabs>
        <w:spacing w:before="101" w:line="247" w:lineRule="auto"/>
        <w:ind w:left="1274" w:right="124"/>
        <w:jc w:val="left"/>
        <w:rPr>
          <w:sz w:val="20"/>
        </w:rPr>
      </w:pPr>
      <w:r>
        <w:rPr>
          <w:noProof/>
        </w:rPr>
        <mc:AlternateContent>
          <mc:Choice Requires="wpg">
            <w:drawing>
              <wp:anchor distT="0" distB="0" distL="114300" distR="114300" simplePos="0" relativeHeight="483678720" behindDoc="1" locked="0" layoutInCell="1" allowOverlap="1" wp14:anchorId="4A18F407" wp14:editId="3A569147">
                <wp:simplePos x="0" y="0"/>
                <wp:positionH relativeFrom="page">
                  <wp:posOffset>1120140</wp:posOffset>
                </wp:positionH>
                <wp:positionV relativeFrom="paragraph">
                  <wp:posOffset>510540</wp:posOffset>
                </wp:positionV>
                <wp:extent cx="5074920" cy="5997575"/>
                <wp:effectExtent l="0" t="0" r="5080" b="0"/>
                <wp:wrapNone/>
                <wp:docPr id="1215" name="docshapegroup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97575"/>
                          <a:chOff x="1764" y="804"/>
                          <a:chExt cx="7992" cy="9445"/>
                        </a:xfrm>
                      </wpg:grpSpPr>
                      <wps:wsp>
                        <wps:cNvPr id="1216" name="docshape329"/>
                        <wps:cNvSpPr>
                          <a:spLocks/>
                        </wps:cNvSpPr>
                        <wps:spPr bwMode="auto">
                          <a:xfrm>
                            <a:off x="1764" y="814"/>
                            <a:ext cx="7992" cy="94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7" name="docshape330"/>
                        <wps:cNvSpPr>
                          <a:spLocks/>
                        </wps:cNvSpPr>
                        <wps:spPr bwMode="auto">
                          <a:xfrm>
                            <a:off x="1764" y="804"/>
                            <a:ext cx="7992" cy="9445"/>
                          </a:xfrm>
                          <a:custGeom>
                            <a:avLst/>
                            <a:gdLst>
                              <a:gd name="T0" fmla="+- 0 9756 1764"/>
                              <a:gd name="T1" fmla="*/ T0 w 7992"/>
                              <a:gd name="T2" fmla="+- 0 10229 804"/>
                              <a:gd name="T3" fmla="*/ 10229 h 9445"/>
                              <a:gd name="T4" fmla="+- 0 1764 1764"/>
                              <a:gd name="T5" fmla="*/ T4 w 7992"/>
                              <a:gd name="T6" fmla="+- 0 10229 804"/>
                              <a:gd name="T7" fmla="*/ 10229 h 9445"/>
                              <a:gd name="T8" fmla="+- 0 1764 1764"/>
                              <a:gd name="T9" fmla="*/ T8 w 7992"/>
                              <a:gd name="T10" fmla="+- 0 10249 804"/>
                              <a:gd name="T11" fmla="*/ 10249 h 9445"/>
                              <a:gd name="T12" fmla="+- 0 9756 1764"/>
                              <a:gd name="T13" fmla="*/ T12 w 7992"/>
                              <a:gd name="T14" fmla="+- 0 10249 804"/>
                              <a:gd name="T15" fmla="*/ 10249 h 9445"/>
                              <a:gd name="T16" fmla="+- 0 9756 1764"/>
                              <a:gd name="T17" fmla="*/ T16 w 7992"/>
                              <a:gd name="T18" fmla="+- 0 10229 804"/>
                              <a:gd name="T19" fmla="*/ 10229 h 9445"/>
                              <a:gd name="T20" fmla="+- 0 9756 1764"/>
                              <a:gd name="T21" fmla="*/ T20 w 7992"/>
                              <a:gd name="T22" fmla="+- 0 804 804"/>
                              <a:gd name="T23" fmla="*/ 804 h 9445"/>
                              <a:gd name="T24" fmla="+- 0 1764 1764"/>
                              <a:gd name="T25" fmla="*/ T24 w 7992"/>
                              <a:gd name="T26" fmla="+- 0 804 804"/>
                              <a:gd name="T27" fmla="*/ 804 h 9445"/>
                              <a:gd name="T28" fmla="+- 0 1764 1764"/>
                              <a:gd name="T29" fmla="*/ T28 w 7992"/>
                              <a:gd name="T30" fmla="+- 0 824 804"/>
                              <a:gd name="T31" fmla="*/ 824 h 9445"/>
                              <a:gd name="T32" fmla="+- 0 9756 1764"/>
                              <a:gd name="T33" fmla="*/ T32 w 7992"/>
                              <a:gd name="T34" fmla="+- 0 824 804"/>
                              <a:gd name="T35" fmla="*/ 824 h 9445"/>
                              <a:gd name="T36" fmla="+- 0 9756 1764"/>
                              <a:gd name="T37" fmla="*/ T36 w 7992"/>
                              <a:gd name="T38" fmla="+- 0 804 804"/>
                              <a:gd name="T39" fmla="*/ 804 h 9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445">
                                <a:moveTo>
                                  <a:pt x="7992" y="9425"/>
                                </a:moveTo>
                                <a:lnTo>
                                  <a:pt x="0" y="9425"/>
                                </a:lnTo>
                                <a:lnTo>
                                  <a:pt x="0" y="9445"/>
                                </a:lnTo>
                                <a:lnTo>
                                  <a:pt x="7992" y="9445"/>
                                </a:lnTo>
                                <a:lnTo>
                                  <a:pt x="7992" y="94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A63DAA" id="docshapegroup328" o:spid="_x0000_s1026" style="position:absolute;margin-left:88.2pt;margin-top:40.2pt;width:399.6pt;height:472.25pt;z-index:-19637760;mso-position-horizontal-relative:page" coordorigin="1764,804" coordsize="7992,94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">
                <v:rect id="docshape329" o:spid="_x0000_s1027" style="position:absolute;left:1764;top:814;width:7992;height:9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" fillcolor="#f6f6f6" stroked="f">
                  <v:path arrowok="t"/>
                </v:rect>
                <v:shape id="docshape330" o:spid="_x0000_s1028" style="position:absolute;left:1764;top:804;width:7992;height:9445;visibility:visible;mso-wrap-style:square;v-text-anchor:top" coordsize="7992,9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" path="m7992,9425l,9425r,20l7992,9445r,-20xm7992,l,,,20r7992,l7992,xe" fillcolor="#dadada" stroked="f">
                  <v:path arrowok="t" o:connecttype="custom" o:connectlocs="7992,10229;0,10229;0,10249;7992,10249;7992,10229;7992,804;0,804;0,824;7992,824;7992,804" o:connectangles="0,0,0,0,0,0,0,0,0,0"/>
                </v:shape>
                <w10:wrap anchorx="page"/>
              </v:group>
            </w:pict>
          </mc:Fallback>
        </mc:AlternateContent>
      </w:r>
      <w:r w:rsidR="00CC7617">
        <w:rPr>
          <w:sz w:val="20"/>
        </w:rPr>
        <w:t>Handle</w:t>
      </w:r>
      <w:r w:rsidR="00CC7617">
        <w:rPr>
          <w:spacing w:val="-3"/>
          <w:sz w:val="20"/>
        </w:rPr>
        <w:t xml:space="preserve"> </w:t>
      </w:r>
      <w:r w:rsidR="00CC7617">
        <w:rPr>
          <w:sz w:val="20"/>
        </w:rPr>
        <w:t>the</w:t>
      </w:r>
      <w:r w:rsidR="00CC7617">
        <w:rPr>
          <w:spacing w:val="-3"/>
          <w:sz w:val="20"/>
        </w:rPr>
        <w:t xml:space="preserve"> </w:t>
      </w:r>
      <w:r w:rsidR="00CC7617">
        <w:rPr>
          <w:sz w:val="20"/>
        </w:rPr>
        <w:t>happy</w:t>
      </w:r>
      <w:r w:rsidR="00CC7617">
        <w:rPr>
          <w:spacing w:val="-3"/>
          <w:sz w:val="20"/>
        </w:rPr>
        <w:t xml:space="preserve"> </w:t>
      </w:r>
      <w:r w:rsidR="00CC7617">
        <w:rPr>
          <w:sz w:val="20"/>
        </w:rPr>
        <w:t>path:</w:t>
      </w:r>
      <w:r w:rsidR="00CC7617">
        <w:rPr>
          <w:spacing w:val="-3"/>
          <w:sz w:val="20"/>
        </w:rPr>
        <w:t xml:space="preserve"> </w:t>
      </w:r>
      <w:r w:rsidR="00CC7617">
        <w:rPr>
          <w:sz w:val="20"/>
        </w:rPr>
        <w:t>process</w:t>
      </w:r>
      <w:r w:rsidR="00CC7617">
        <w:rPr>
          <w:spacing w:val="-3"/>
          <w:sz w:val="20"/>
        </w:rPr>
        <w:t xml:space="preserve"> </w:t>
      </w:r>
      <w:r w:rsidR="00CC7617">
        <w:rPr>
          <w:sz w:val="20"/>
        </w:rPr>
        <w:t>the</w:t>
      </w:r>
      <w:r w:rsidR="00CC7617">
        <w:rPr>
          <w:spacing w:val="-3"/>
          <w:sz w:val="20"/>
        </w:rPr>
        <w:t xml:space="preserve"> </w:t>
      </w:r>
      <w:r w:rsidR="00CC7617">
        <w:rPr>
          <w:sz w:val="20"/>
        </w:rPr>
        <w:t>response,</w:t>
      </w:r>
      <w:r w:rsidR="00CC7617">
        <w:rPr>
          <w:spacing w:val="-4"/>
          <w:sz w:val="20"/>
        </w:rPr>
        <w:t xml:space="preserve"> </w:t>
      </w:r>
      <w:r w:rsidR="00CC7617">
        <w:rPr>
          <w:sz w:val="20"/>
        </w:rPr>
        <w:t>get</w:t>
      </w:r>
      <w:r w:rsidR="00CC7617">
        <w:rPr>
          <w:spacing w:val="-3"/>
          <w:sz w:val="20"/>
        </w:rPr>
        <w:t xml:space="preserve"> </w:t>
      </w:r>
      <w:r w:rsidR="00CC7617">
        <w:rPr>
          <w:sz w:val="20"/>
        </w:rPr>
        <w:t>the</w:t>
      </w:r>
      <w:r w:rsidR="00CC7617">
        <w:rPr>
          <w:spacing w:val="-3"/>
          <w:sz w:val="20"/>
        </w:rPr>
        <w:t xml:space="preserve"> </w:t>
      </w:r>
      <w:r w:rsidR="00CC7617">
        <w:rPr>
          <w:sz w:val="20"/>
        </w:rPr>
        <w:t>first</w:t>
      </w:r>
      <w:r w:rsidR="00CC7617">
        <w:rPr>
          <w:spacing w:val="-3"/>
          <w:sz w:val="20"/>
        </w:rPr>
        <w:t xml:space="preserve"> </w:t>
      </w:r>
      <w:r w:rsidR="00CC7617">
        <w:rPr>
          <w:sz w:val="20"/>
        </w:rPr>
        <w:t>result,</w:t>
      </w:r>
      <w:r w:rsidR="00CC7617">
        <w:rPr>
          <w:spacing w:val="-4"/>
          <w:sz w:val="20"/>
        </w:rPr>
        <w:t xml:space="preserve"> </w:t>
      </w:r>
      <w:r w:rsidR="00CC7617">
        <w:rPr>
          <w:sz w:val="20"/>
        </w:rPr>
        <w:t>and</w:t>
      </w:r>
      <w:r w:rsidR="00CC7617">
        <w:rPr>
          <w:spacing w:val="-4"/>
          <w:sz w:val="20"/>
        </w:rPr>
        <w:t xml:space="preserve"> </w:t>
      </w:r>
      <w:r w:rsidR="00CC7617">
        <w:rPr>
          <w:sz w:val="20"/>
        </w:rPr>
        <w:t>construct</w:t>
      </w:r>
      <w:r w:rsidR="00CC7617">
        <w:rPr>
          <w:spacing w:val="-3"/>
          <w:sz w:val="20"/>
        </w:rPr>
        <w:t xml:space="preserve"> </w:t>
      </w:r>
      <w:r w:rsidR="00CC7617">
        <w:rPr>
          <w:sz w:val="20"/>
        </w:rPr>
        <w:t>a weather URL for it based on the API response:</w:t>
      </w:r>
    </w:p>
    <w:p w14:paraId="08D9D1F6" w14:textId="77777777" w:rsidR="003D76C2" w:rsidRDefault="00D51F7C">
      <w:pPr>
        <w:pStyle w:val="BodyText"/>
        <w:spacing w:before="2"/>
        <w:rPr>
          <w:sz w:val="10"/>
        </w:rPr>
      </w:pPr>
      <w:r>
        <w:rPr>
          <w:noProof/>
        </w:rPr>
        <mc:AlternateContent>
          <mc:Choice Requires="wps">
            <w:drawing>
              <wp:anchor distT="0" distB="0" distL="0" distR="0" simplePos="0" relativeHeight="487637504" behindDoc="1" locked="0" layoutInCell="1" allowOverlap="1" wp14:anchorId="26101761" wp14:editId="525D9BC2">
                <wp:simplePos x="0" y="0"/>
                <wp:positionH relativeFrom="page">
                  <wp:posOffset>1120140</wp:posOffset>
                </wp:positionH>
                <wp:positionV relativeFrom="paragraph">
                  <wp:posOffset>102870</wp:posOffset>
                </wp:positionV>
                <wp:extent cx="5074920" cy="5972175"/>
                <wp:effectExtent l="0" t="0" r="5080" b="9525"/>
                <wp:wrapTopAndBottom/>
                <wp:docPr id="1214" name="docshape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972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68E2C"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com.example.newyorkweather</w:t>
                            </w:r>
                            <w:proofErr w:type="spellEnd"/>
                          </w:p>
                          <w:p w14:paraId="3669220D" w14:textId="77777777" w:rsidR="003D76C2" w:rsidRDefault="00000000">
                            <w:pPr>
                              <w:spacing w:before="76"/>
                              <w:ind w:left="453"/>
                              <w:rPr>
                                <w:rFonts w:ascii="Courier New"/>
                                <w:sz w:val="18"/>
                              </w:rPr>
                            </w:pPr>
                            <w:r>
                              <w:rPr>
                                <w:rFonts w:ascii="Courier New"/>
                                <w:spacing w:val="-5"/>
                                <w:sz w:val="18"/>
                              </w:rPr>
                              <w:t>...</w:t>
                            </w:r>
                          </w:p>
                          <w:p w14:paraId="7A4C0E0F" w14:textId="77777777" w:rsidR="003D76C2" w:rsidRDefault="00000000">
                            <w:pPr>
                              <w:spacing w:before="76"/>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52C43E46" w14:textId="77777777" w:rsidR="003D76C2" w:rsidRDefault="00000000">
                            <w:pPr>
                              <w:spacing w:before="76"/>
                              <w:ind w:left="885"/>
                              <w:rPr>
                                <w:rFonts w:ascii="Courier New"/>
                                <w:b/>
                                <w:sz w:val="18"/>
                              </w:rPr>
                            </w:pPr>
                            <w:r>
                              <w:rPr>
                                <w:rFonts w:ascii="Courier New"/>
                                <w:b/>
                                <w:sz w:val="18"/>
                              </w:rPr>
                              <w:t>private</w:t>
                            </w:r>
                            <w:r>
                              <w:rPr>
                                <w:rFonts w:ascii="Courier New"/>
                                <w:b/>
                                <w:spacing w:val="-7"/>
                                <w:sz w:val="18"/>
                              </w:rPr>
                              <w:t xml:space="preserve"> </w:t>
                            </w:r>
                            <w:proofErr w:type="spellStart"/>
                            <w:r>
                              <w:rPr>
                                <w:rFonts w:ascii="Courier New"/>
                                <w:b/>
                                <w:sz w:val="18"/>
                              </w:rPr>
                              <w:t>val</w:t>
                            </w:r>
                            <w:proofErr w:type="spellEnd"/>
                            <w:r>
                              <w:rPr>
                                <w:rFonts w:ascii="Courier New"/>
                                <w:b/>
                                <w:spacing w:val="-7"/>
                                <w:sz w:val="18"/>
                              </w:rPr>
                              <w:t xml:space="preserve"> </w:t>
                            </w:r>
                            <w:proofErr w:type="spellStart"/>
                            <w:r>
                              <w:rPr>
                                <w:rFonts w:ascii="Courier New"/>
                                <w:b/>
                                <w:sz w:val="18"/>
                              </w:rPr>
                              <w:t>titleView</w:t>
                            </w:r>
                            <w:proofErr w:type="spellEnd"/>
                            <w:r>
                              <w:rPr>
                                <w:rFonts w:ascii="Courier New"/>
                                <w:b/>
                                <w:sz w:val="18"/>
                              </w:rPr>
                              <w:t>:</w:t>
                            </w:r>
                            <w:r>
                              <w:rPr>
                                <w:rFonts w:ascii="Courier New"/>
                                <w:b/>
                                <w:spacing w:val="-6"/>
                                <w:sz w:val="18"/>
                              </w:rPr>
                              <w:t xml:space="preserve"> </w:t>
                            </w:r>
                            <w:proofErr w:type="spellStart"/>
                            <w:r>
                              <w:rPr>
                                <w:rFonts w:ascii="Courier New"/>
                                <w:b/>
                                <w:spacing w:val="-2"/>
                                <w:sz w:val="18"/>
                              </w:rPr>
                              <w:t>TextView</w:t>
                            </w:r>
                            <w:proofErr w:type="spellEnd"/>
                          </w:p>
                          <w:p w14:paraId="4D95E1C4" w14:textId="77777777" w:rsidR="003D76C2" w:rsidRDefault="00000000">
                            <w:pPr>
                              <w:spacing w:before="77"/>
                              <w:ind w:left="1317"/>
                              <w:rPr>
                                <w:rFonts w:ascii="Courier New"/>
                                <w:b/>
                                <w:sz w:val="18"/>
                              </w:rPr>
                            </w:pPr>
                            <w:r>
                              <w:rPr>
                                <w:rFonts w:ascii="Courier New"/>
                                <w:b/>
                                <w:spacing w:val="-2"/>
                                <w:sz w:val="18"/>
                              </w:rPr>
                              <w:t>by</w:t>
                            </w:r>
                            <w:r>
                              <w:rPr>
                                <w:rFonts w:ascii="Courier New"/>
                                <w:b/>
                                <w:spacing w:val="-23"/>
                                <w:sz w:val="18"/>
                              </w:rPr>
                              <w:t xml:space="preserve"> </w:t>
                            </w:r>
                            <w:r>
                              <w:rPr>
                                <w:rFonts w:ascii="Courier New"/>
                                <w:b/>
                                <w:spacing w:val="-2"/>
                                <w:sz w:val="18"/>
                              </w:rPr>
                              <w:t>lazy</w:t>
                            </w:r>
                            <w:r>
                              <w:rPr>
                                <w:rFonts w:ascii="Courier New"/>
                                <w:b/>
                                <w:spacing w:val="-22"/>
                                <w:sz w:val="18"/>
                              </w:rPr>
                              <w:t xml:space="preserve"> </w:t>
                            </w:r>
                            <w:r>
                              <w:rPr>
                                <w:rFonts w:ascii="Courier New"/>
                                <w:b/>
                                <w:spacing w:val="-2"/>
                                <w:sz w:val="18"/>
                              </w:rPr>
                              <w:t>{</w:t>
                            </w:r>
                            <w:r>
                              <w:rPr>
                                <w:rFonts w:ascii="Courier New"/>
                                <w:b/>
                                <w:spacing w:val="-22"/>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R.id.main_title</w:t>
                            </w:r>
                            <w:proofErr w:type="spellEnd"/>
                            <w:r>
                              <w:rPr>
                                <w:rFonts w:ascii="Courier New"/>
                                <w:b/>
                                <w:spacing w:val="-2"/>
                                <w:sz w:val="18"/>
                              </w:rPr>
                              <w:t>)</w:t>
                            </w:r>
                            <w:r>
                              <w:rPr>
                                <w:rFonts w:ascii="Courier New"/>
                                <w:b/>
                                <w:spacing w:val="-23"/>
                                <w:sz w:val="18"/>
                              </w:rPr>
                              <w:t xml:space="preserve"> </w:t>
                            </w:r>
                            <w:r>
                              <w:rPr>
                                <w:rFonts w:ascii="Courier New"/>
                                <w:b/>
                                <w:spacing w:val="-10"/>
                                <w:sz w:val="18"/>
                              </w:rPr>
                              <w:t>}</w:t>
                            </w:r>
                          </w:p>
                          <w:p w14:paraId="0A02E9FB" w14:textId="77777777" w:rsidR="003D76C2" w:rsidRDefault="00000000">
                            <w:pPr>
                              <w:spacing w:before="76"/>
                              <w:ind w:left="885"/>
                              <w:rPr>
                                <w:rFonts w:ascii="Courier New"/>
                                <w:b/>
                                <w:sz w:val="18"/>
                              </w:rPr>
                            </w:pPr>
                            <w:r>
                              <w:rPr>
                                <w:rFonts w:ascii="Courier New"/>
                                <w:b/>
                                <w:sz w:val="18"/>
                              </w:rPr>
                              <w:t>private</w:t>
                            </w:r>
                            <w:r>
                              <w:rPr>
                                <w:rFonts w:ascii="Courier New"/>
                                <w:b/>
                                <w:spacing w:val="-7"/>
                                <w:sz w:val="18"/>
                              </w:rPr>
                              <w:t xml:space="preserve"> </w:t>
                            </w:r>
                            <w:proofErr w:type="spellStart"/>
                            <w:r>
                              <w:rPr>
                                <w:rFonts w:ascii="Courier New"/>
                                <w:b/>
                                <w:sz w:val="18"/>
                              </w:rPr>
                              <w:t>val</w:t>
                            </w:r>
                            <w:proofErr w:type="spellEnd"/>
                            <w:r>
                              <w:rPr>
                                <w:rFonts w:ascii="Courier New"/>
                                <w:b/>
                                <w:spacing w:val="-7"/>
                                <w:sz w:val="18"/>
                              </w:rPr>
                              <w:t xml:space="preserve"> </w:t>
                            </w:r>
                            <w:proofErr w:type="spellStart"/>
                            <w:r>
                              <w:rPr>
                                <w:rFonts w:ascii="Courier New"/>
                                <w:b/>
                                <w:sz w:val="18"/>
                              </w:rPr>
                              <w:t>statusView</w:t>
                            </w:r>
                            <w:proofErr w:type="spellEnd"/>
                            <w:r>
                              <w:rPr>
                                <w:rFonts w:ascii="Courier New"/>
                                <w:b/>
                                <w:sz w:val="18"/>
                              </w:rPr>
                              <w:t>:</w:t>
                            </w:r>
                            <w:r>
                              <w:rPr>
                                <w:rFonts w:ascii="Courier New"/>
                                <w:b/>
                                <w:spacing w:val="-7"/>
                                <w:sz w:val="18"/>
                              </w:rPr>
                              <w:t xml:space="preserve"> </w:t>
                            </w:r>
                            <w:proofErr w:type="spellStart"/>
                            <w:r>
                              <w:rPr>
                                <w:rFonts w:ascii="Courier New"/>
                                <w:b/>
                                <w:spacing w:val="-2"/>
                                <w:sz w:val="18"/>
                              </w:rPr>
                              <w:t>TextView</w:t>
                            </w:r>
                            <w:proofErr w:type="spellEnd"/>
                          </w:p>
                          <w:p w14:paraId="2CD70A7E" w14:textId="77777777" w:rsidR="003D76C2" w:rsidRDefault="00000000">
                            <w:pPr>
                              <w:spacing w:before="76"/>
                              <w:ind w:left="1317"/>
                              <w:rPr>
                                <w:rFonts w:ascii="Courier New"/>
                                <w:b/>
                                <w:sz w:val="18"/>
                              </w:rPr>
                            </w:pPr>
                            <w:r>
                              <w:rPr>
                                <w:rFonts w:ascii="Courier New"/>
                                <w:b/>
                                <w:spacing w:val="-2"/>
                                <w:sz w:val="18"/>
                              </w:rPr>
                              <w:t>by</w:t>
                            </w:r>
                            <w:r>
                              <w:rPr>
                                <w:rFonts w:ascii="Courier New"/>
                                <w:b/>
                                <w:spacing w:val="-24"/>
                                <w:sz w:val="18"/>
                              </w:rPr>
                              <w:t xml:space="preserve"> </w:t>
                            </w:r>
                            <w:r>
                              <w:rPr>
                                <w:rFonts w:ascii="Courier New"/>
                                <w:b/>
                                <w:spacing w:val="-2"/>
                                <w:sz w:val="18"/>
                              </w:rPr>
                              <w:t>lazy</w:t>
                            </w:r>
                            <w:r>
                              <w:rPr>
                                <w:rFonts w:ascii="Courier New"/>
                                <w:b/>
                                <w:spacing w:val="-23"/>
                                <w:sz w:val="18"/>
                              </w:rPr>
                              <w:t xml:space="preserve"> </w:t>
                            </w:r>
                            <w:r>
                              <w:rPr>
                                <w:rFonts w:ascii="Courier New"/>
                                <w:b/>
                                <w:spacing w:val="-2"/>
                                <w:sz w:val="18"/>
                              </w:rPr>
                              <w:t>{</w:t>
                            </w:r>
                            <w:r>
                              <w:rPr>
                                <w:rFonts w:ascii="Courier New"/>
                                <w:b/>
                                <w:spacing w:val="-23"/>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R.id.main_status</w:t>
                            </w:r>
                            <w:proofErr w:type="spellEnd"/>
                            <w:r>
                              <w:rPr>
                                <w:rFonts w:ascii="Courier New"/>
                                <w:b/>
                                <w:spacing w:val="-2"/>
                                <w:sz w:val="18"/>
                              </w:rPr>
                              <w:t>)</w:t>
                            </w:r>
                            <w:r>
                              <w:rPr>
                                <w:rFonts w:ascii="Courier New"/>
                                <w:b/>
                                <w:spacing w:val="-23"/>
                                <w:sz w:val="18"/>
                              </w:rPr>
                              <w:t xml:space="preserve"> </w:t>
                            </w:r>
                            <w:r>
                              <w:rPr>
                                <w:rFonts w:ascii="Courier New"/>
                                <w:b/>
                                <w:spacing w:val="-10"/>
                                <w:sz w:val="18"/>
                              </w:rPr>
                              <w:t>}</w:t>
                            </w:r>
                          </w:p>
                          <w:p w14:paraId="50BA421D"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descriptionView</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TextView</w:t>
                            </w:r>
                            <w:proofErr w:type="spellEnd"/>
                          </w:p>
                          <w:p w14:paraId="1487312C" w14:textId="77777777" w:rsidR="003D76C2" w:rsidRDefault="00000000">
                            <w:pPr>
                              <w:spacing w:before="76"/>
                              <w:ind w:left="1317"/>
                              <w:rPr>
                                <w:rFonts w:ascii="Courier New"/>
                                <w:b/>
                                <w:sz w:val="18"/>
                              </w:rPr>
                            </w:pPr>
                            <w:r>
                              <w:rPr>
                                <w:rFonts w:ascii="Courier New"/>
                                <w:b/>
                                <w:spacing w:val="-2"/>
                                <w:sz w:val="18"/>
                              </w:rPr>
                              <w:t>by</w:t>
                            </w:r>
                            <w:r>
                              <w:rPr>
                                <w:rFonts w:ascii="Courier New"/>
                                <w:b/>
                                <w:spacing w:val="-18"/>
                                <w:sz w:val="18"/>
                              </w:rPr>
                              <w:t xml:space="preserve"> </w:t>
                            </w:r>
                            <w:r>
                              <w:rPr>
                                <w:rFonts w:ascii="Courier New"/>
                                <w:b/>
                                <w:spacing w:val="-2"/>
                                <w:sz w:val="18"/>
                              </w:rPr>
                              <w:t>lazy</w:t>
                            </w:r>
                            <w:r>
                              <w:rPr>
                                <w:rFonts w:ascii="Courier New"/>
                                <w:b/>
                                <w:spacing w:val="-18"/>
                                <w:sz w:val="18"/>
                              </w:rPr>
                              <w:t xml:space="preserve"> </w:t>
                            </w:r>
                            <w:r>
                              <w:rPr>
                                <w:rFonts w:ascii="Courier New"/>
                                <w:b/>
                                <w:spacing w:val="-2"/>
                                <w:sz w:val="18"/>
                              </w:rPr>
                              <w:t>{</w:t>
                            </w:r>
                            <w:r>
                              <w:rPr>
                                <w:rFonts w:ascii="Courier New"/>
                                <w:b/>
                                <w:spacing w:val="-18"/>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R.id.main_description</w:t>
                            </w:r>
                            <w:proofErr w:type="spellEnd"/>
                            <w:r>
                              <w:rPr>
                                <w:rFonts w:ascii="Courier New"/>
                                <w:b/>
                                <w:spacing w:val="-2"/>
                                <w:sz w:val="18"/>
                              </w:rPr>
                              <w:t>)</w:t>
                            </w:r>
                            <w:r>
                              <w:rPr>
                                <w:rFonts w:ascii="Courier New"/>
                                <w:b/>
                                <w:spacing w:val="-18"/>
                                <w:sz w:val="18"/>
                              </w:rPr>
                              <w:t xml:space="preserve"> </w:t>
                            </w:r>
                            <w:r>
                              <w:rPr>
                                <w:rFonts w:ascii="Courier New"/>
                                <w:b/>
                                <w:spacing w:val="-10"/>
                                <w:sz w:val="18"/>
                              </w:rPr>
                              <w:t>}</w:t>
                            </w:r>
                          </w:p>
                          <w:p w14:paraId="21762846"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weatherIconView</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ImageView</w:t>
                            </w:r>
                            <w:proofErr w:type="spellEnd"/>
                          </w:p>
                          <w:p w14:paraId="4CF3BD40" w14:textId="77777777" w:rsidR="003D76C2" w:rsidRDefault="00000000">
                            <w:pPr>
                              <w:spacing w:before="76"/>
                              <w:ind w:left="1317"/>
                              <w:rPr>
                                <w:rFonts w:ascii="Courier New"/>
                                <w:b/>
                                <w:sz w:val="18"/>
                              </w:rPr>
                            </w:pPr>
                            <w:r>
                              <w:rPr>
                                <w:rFonts w:ascii="Courier New"/>
                                <w:b/>
                                <w:spacing w:val="-2"/>
                                <w:sz w:val="18"/>
                              </w:rPr>
                              <w:t>by</w:t>
                            </w:r>
                            <w:r>
                              <w:rPr>
                                <w:rFonts w:ascii="Courier New"/>
                                <w:b/>
                                <w:spacing w:val="-19"/>
                                <w:sz w:val="18"/>
                              </w:rPr>
                              <w:t xml:space="preserve"> </w:t>
                            </w:r>
                            <w:r>
                              <w:rPr>
                                <w:rFonts w:ascii="Courier New"/>
                                <w:b/>
                                <w:spacing w:val="-2"/>
                                <w:sz w:val="18"/>
                              </w:rPr>
                              <w:t>lazy</w:t>
                            </w:r>
                            <w:r>
                              <w:rPr>
                                <w:rFonts w:ascii="Courier New"/>
                                <w:b/>
                                <w:spacing w:val="-18"/>
                                <w:sz w:val="18"/>
                              </w:rPr>
                              <w:t xml:space="preserve"> </w:t>
                            </w:r>
                            <w:r>
                              <w:rPr>
                                <w:rFonts w:ascii="Courier New"/>
                                <w:b/>
                                <w:spacing w:val="-2"/>
                                <w:sz w:val="18"/>
                              </w:rPr>
                              <w:t>{</w:t>
                            </w:r>
                            <w:r>
                              <w:rPr>
                                <w:rFonts w:ascii="Courier New"/>
                                <w:b/>
                                <w:spacing w:val="-19"/>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R.id.main_weather_icon</w:t>
                            </w:r>
                            <w:proofErr w:type="spellEnd"/>
                            <w:r>
                              <w:rPr>
                                <w:rFonts w:ascii="Courier New"/>
                                <w:b/>
                                <w:spacing w:val="-2"/>
                                <w:sz w:val="18"/>
                              </w:rPr>
                              <w:t>)</w:t>
                            </w:r>
                            <w:r>
                              <w:rPr>
                                <w:rFonts w:ascii="Courier New"/>
                                <w:b/>
                                <w:spacing w:val="-18"/>
                                <w:sz w:val="18"/>
                              </w:rPr>
                              <w:t xml:space="preserve"> </w:t>
                            </w:r>
                            <w:r>
                              <w:rPr>
                                <w:rFonts w:ascii="Courier New"/>
                                <w:b/>
                                <w:spacing w:val="-10"/>
                                <w:sz w:val="18"/>
                              </w:rPr>
                              <w:t>}</w:t>
                            </w:r>
                          </w:p>
                          <w:p w14:paraId="3DB02674" w14:textId="77777777" w:rsidR="003D76C2" w:rsidRDefault="00000000">
                            <w:pPr>
                              <w:spacing w:before="76"/>
                              <w:ind w:left="885"/>
                              <w:rPr>
                                <w:rFonts w:ascii="Courier New"/>
                                <w:sz w:val="18"/>
                              </w:rPr>
                            </w:pPr>
                            <w:r>
                              <w:rPr>
                                <w:rFonts w:ascii="Courier New"/>
                                <w:spacing w:val="-5"/>
                                <w:sz w:val="18"/>
                              </w:rPr>
                              <w:t>...</w:t>
                            </w:r>
                          </w:p>
                          <w:p w14:paraId="29C000B1" w14:textId="77777777" w:rsidR="003D76C2" w:rsidRDefault="00000000">
                            <w:pPr>
                              <w:spacing w:before="76"/>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45E743E4" w14:textId="77777777" w:rsidR="003D76C2" w:rsidRDefault="00000000">
                            <w:pPr>
                              <w:spacing w:before="76"/>
                              <w:ind w:left="1317"/>
                              <w:rPr>
                                <w:rFonts w:ascii="Courier New"/>
                                <w:sz w:val="18"/>
                              </w:rPr>
                            </w:pPr>
                            <w:r>
                              <w:rPr>
                                <w:rFonts w:ascii="Courier New"/>
                                <w:spacing w:val="-5"/>
                                <w:sz w:val="18"/>
                              </w:rPr>
                              <w:t>...</w:t>
                            </w:r>
                          </w:p>
                          <w:p w14:paraId="54246781" w14:textId="77777777" w:rsidR="003D76C2" w:rsidRDefault="00000000">
                            <w:pPr>
                              <w:spacing w:before="76"/>
                              <w:ind w:left="1317"/>
                              <w:rPr>
                                <w:rFonts w:ascii="Courier New"/>
                                <w:sz w:val="18"/>
                              </w:rPr>
                            </w:pPr>
                            <w:proofErr w:type="spellStart"/>
                            <w:r>
                              <w:rPr>
                                <w:rFonts w:ascii="Courier New"/>
                                <w:spacing w:val="-2"/>
                                <w:sz w:val="18"/>
                              </w:rPr>
                              <w:t>weatherApiService</w:t>
                            </w:r>
                            <w:proofErr w:type="spellEnd"/>
                          </w:p>
                          <w:p w14:paraId="13A3AC5D" w14:textId="77777777" w:rsidR="003D76C2" w:rsidRDefault="00000000">
                            <w:pPr>
                              <w:spacing w:before="77"/>
                              <w:ind w:left="1749"/>
                              <w:rPr>
                                <w:rFonts w:ascii="Courier New"/>
                                <w:sz w:val="18"/>
                              </w:rPr>
                            </w:pPr>
                            <w:r>
                              <w:rPr>
                                <w:rFonts w:ascii="Courier New"/>
                                <w:sz w:val="18"/>
                              </w:rPr>
                              <w:t>.</w:t>
                            </w:r>
                            <w:proofErr w:type="spellStart"/>
                            <w:r>
                              <w:rPr>
                                <w:rFonts w:ascii="Courier New"/>
                                <w:sz w:val="18"/>
                              </w:rPr>
                              <w:t>getWeather</w:t>
                            </w:r>
                            <w:proofErr w:type="spellEnd"/>
                            <w:r>
                              <w:rPr>
                                <w:rFonts w:ascii="Courier New"/>
                                <w:sz w:val="18"/>
                              </w:rPr>
                              <w:t>("New</w:t>
                            </w:r>
                            <w:r>
                              <w:rPr>
                                <w:rFonts w:ascii="Courier New"/>
                                <w:spacing w:val="-10"/>
                                <w:sz w:val="18"/>
                              </w:rPr>
                              <w:t xml:space="preserve"> </w:t>
                            </w:r>
                            <w:r>
                              <w:rPr>
                                <w:rFonts w:ascii="Courier New"/>
                                <w:sz w:val="18"/>
                              </w:rPr>
                              <w:t>York",</w:t>
                            </w:r>
                            <w:r>
                              <w:rPr>
                                <w:rFonts w:ascii="Courier New"/>
                                <w:spacing w:val="-9"/>
                                <w:sz w:val="18"/>
                              </w:rPr>
                              <w:t xml:space="preserve"> </w:t>
                            </w:r>
                            <w:r>
                              <w:rPr>
                                <w:rFonts w:ascii="Courier New"/>
                                <w:sz w:val="18"/>
                              </w:rPr>
                              <w:t>"[YOUR</w:t>
                            </w:r>
                            <w:r>
                              <w:rPr>
                                <w:rFonts w:ascii="Courier New"/>
                                <w:spacing w:val="-9"/>
                                <w:sz w:val="18"/>
                              </w:rPr>
                              <w:t xml:space="preserve"> </w:t>
                            </w:r>
                            <w:r>
                              <w:rPr>
                                <w:rFonts w:ascii="Courier New"/>
                                <w:spacing w:val="-2"/>
                                <w:sz w:val="18"/>
                              </w:rPr>
                              <w:t>TOKEN]")</w:t>
                            </w:r>
                          </w:p>
                          <w:p w14:paraId="09181FDD" w14:textId="77777777" w:rsidR="003D76C2" w:rsidRDefault="00000000">
                            <w:pPr>
                              <w:spacing w:before="76"/>
                              <w:ind w:left="1749"/>
                              <w:rPr>
                                <w:rFonts w:ascii="Courier New"/>
                                <w:sz w:val="18"/>
                              </w:rPr>
                            </w:pPr>
                            <w:r>
                              <w:rPr>
                                <w:rFonts w:ascii="Courier New"/>
                                <w:sz w:val="18"/>
                              </w:rPr>
                              <w:t>.enqueue(object</w:t>
                            </w:r>
                            <w:r>
                              <w:rPr>
                                <w:rFonts w:ascii="Courier New"/>
                                <w:spacing w:val="-20"/>
                                <w:sz w:val="18"/>
                              </w:rPr>
                              <w:t xml:space="preserve"> </w:t>
                            </w:r>
                            <w:r>
                              <w:rPr>
                                <w:rFonts w:ascii="Courier New"/>
                                <w:sz w:val="18"/>
                              </w:rPr>
                              <w:t>:</w:t>
                            </w:r>
                            <w:r>
                              <w:rPr>
                                <w:rFonts w:ascii="Courier New"/>
                                <w:spacing w:val="-17"/>
                                <w:sz w:val="18"/>
                              </w:rPr>
                              <w:t xml:space="preserve"> </w:t>
                            </w:r>
                            <w:r>
                              <w:rPr>
                                <w:rFonts w:ascii="Courier New"/>
                                <w:sz w:val="18"/>
                              </w:rPr>
                              <w:t>Callback&lt;</w:t>
                            </w:r>
                            <w:proofErr w:type="spellStart"/>
                            <w:r>
                              <w:rPr>
                                <w:rFonts w:ascii="Courier New"/>
                                <w:sz w:val="18"/>
                              </w:rPr>
                              <w:t>OpenWeatherMapResponseData</w:t>
                            </w:r>
                            <w:proofErr w:type="spellEnd"/>
                            <w:r>
                              <w:rPr>
                                <w:rFonts w:ascii="Courier New"/>
                                <w:sz w:val="18"/>
                              </w:rPr>
                              <w:t>&gt;</w:t>
                            </w:r>
                            <w:r>
                              <w:rPr>
                                <w:rFonts w:ascii="Courier New"/>
                                <w:spacing w:val="-17"/>
                                <w:sz w:val="18"/>
                              </w:rPr>
                              <w:t xml:space="preserve"> </w:t>
                            </w:r>
                            <w:r>
                              <w:rPr>
                                <w:rFonts w:ascii="Courier New"/>
                                <w:spacing w:val="-10"/>
                                <w:sz w:val="18"/>
                              </w:rPr>
                              <w:t>{</w:t>
                            </w:r>
                          </w:p>
                          <w:p w14:paraId="7D8B1DF9" w14:textId="77777777" w:rsidR="003D76C2" w:rsidRDefault="00000000">
                            <w:pPr>
                              <w:spacing w:before="76"/>
                              <w:ind w:left="2181"/>
                              <w:rPr>
                                <w:rFonts w:ascii="Courier New"/>
                                <w:sz w:val="18"/>
                              </w:rPr>
                            </w:pPr>
                            <w:r>
                              <w:rPr>
                                <w:rFonts w:ascii="Courier New"/>
                                <w:spacing w:val="-5"/>
                                <w:sz w:val="18"/>
                              </w:rPr>
                              <w:t>...</w:t>
                            </w:r>
                          </w:p>
                          <w:p w14:paraId="5D09DE9A" w14:textId="77777777" w:rsidR="003D76C2" w:rsidRDefault="00000000">
                            <w:pPr>
                              <w:spacing w:before="76"/>
                              <w:ind w:left="2181"/>
                              <w:rPr>
                                <w:rFonts w:ascii="Courier New"/>
                                <w:sz w:val="18"/>
                              </w:rPr>
                            </w:pPr>
                            <w:r>
                              <w:rPr>
                                <w:rFonts w:ascii="Courier New"/>
                                <w:sz w:val="18"/>
                              </w:rPr>
                              <w:t>override</w:t>
                            </w:r>
                            <w:r>
                              <w:rPr>
                                <w:rFonts w:ascii="Courier New"/>
                                <w:spacing w:val="-6"/>
                                <w:sz w:val="18"/>
                              </w:rPr>
                              <w:t xml:space="preserve"> </w:t>
                            </w:r>
                            <w:r>
                              <w:rPr>
                                <w:rFonts w:ascii="Courier New"/>
                                <w:sz w:val="18"/>
                              </w:rPr>
                              <w:t>fun</w:t>
                            </w:r>
                            <w:r>
                              <w:rPr>
                                <w:rFonts w:ascii="Courier New"/>
                                <w:spacing w:val="-5"/>
                                <w:sz w:val="18"/>
                              </w:rPr>
                              <w:t xml:space="preserve"> </w:t>
                            </w:r>
                            <w:proofErr w:type="spellStart"/>
                            <w:r>
                              <w:rPr>
                                <w:rFonts w:ascii="Courier New"/>
                                <w:spacing w:val="-2"/>
                                <w:sz w:val="18"/>
                              </w:rPr>
                              <w:t>onResponse</w:t>
                            </w:r>
                            <w:proofErr w:type="spellEnd"/>
                            <w:r>
                              <w:rPr>
                                <w:rFonts w:ascii="Courier New"/>
                                <w:spacing w:val="-2"/>
                                <w:sz w:val="18"/>
                              </w:rPr>
                              <w:t>(</w:t>
                            </w:r>
                          </w:p>
                          <w:p w14:paraId="5EADB19B" w14:textId="77777777" w:rsidR="003D76C2" w:rsidRDefault="00000000">
                            <w:pPr>
                              <w:spacing w:before="76" w:line="328" w:lineRule="auto"/>
                              <w:ind w:left="2613" w:right="255"/>
                              <w:rPr>
                                <w:rFonts w:ascii="Courier New"/>
                                <w:sz w:val="18"/>
                              </w:rPr>
                            </w:pPr>
                            <w:r>
                              <w:rPr>
                                <w:rFonts w:ascii="Courier New"/>
                                <w:sz w:val="18"/>
                              </w:rPr>
                              <w:t>call: Call&lt;</w:t>
                            </w:r>
                            <w:proofErr w:type="spellStart"/>
                            <w:r>
                              <w:rPr>
                                <w:rFonts w:ascii="Courier New"/>
                                <w:sz w:val="18"/>
                              </w:rPr>
                              <w:t>OpenWeatherMapResponseData</w:t>
                            </w:r>
                            <w:proofErr w:type="spellEnd"/>
                            <w:r>
                              <w:rPr>
                                <w:rFonts w:ascii="Courier New"/>
                                <w:sz w:val="18"/>
                              </w:rPr>
                              <w:t>&gt;, response:</w:t>
                            </w:r>
                            <w:r>
                              <w:rPr>
                                <w:rFonts w:ascii="Courier New"/>
                                <w:spacing w:val="-29"/>
                                <w:sz w:val="18"/>
                              </w:rPr>
                              <w:t xml:space="preserve"> </w:t>
                            </w:r>
                            <w:r>
                              <w:rPr>
                                <w:rFonts w:ascii="Courier New"/>
                                <w:sz w:val="18"/>
                              </w:rPr>
                              <w:t>Response&lt;</w:t>
                            </w:r>
                            <w:proofErr w:type="spellStart"/>
                            <w:r>
                              <w:rPr>
                                <w:rFonts w:ascii="Courier New"/>
                                <w:sz w:val="18"/>
                              </w:rPr>
                              <w:t>OpenWeatherMapResponseData</w:t>
                            </w:r>
                            <w:proofErr w:type="spellEnd"/>
                            <w:r>
                              <w:rPr>
                                <w:rFonts w:ascii="Courier New"/>
                                <w:sz w:val="18"/>
                              </w:rPr>
                              <w:t>&gt;</w:t>
                            </w:r>
                          </w:p>
                          <w:p w14:paraId="48836438" w14:textId="77777777" w:rsidR="003D76C2" w:rsidRDefault="00000000">
                            <w:pPr>
                              <w:spacing w:before="1"/>
                              <w:ind w:left="2181"/>
                              <w:rPr>
                                <w:rFonts w:ascii="Courier New"/>
                                <w:b/>
                                <w:sz w:val="18"/>
                              </w:rPr>
                            </w:pPr>
                            <w:r>
                              <w:rPr>
                                <w:rFonts w:ascii="Courier New"/>
                                <w:sz w:val="18"/>
                              </w:rPr>
                              <w:t xml:space="preserve">) </w:t>
                            </w:r>
                            <w:r>
                              <w:rPr>
                                <w:rFonts w:ascii="Courier New"/>
                                <w:b/>
                                <w:sz w:val="18"/>
                              </w:rPr>
                              <w:t>=</w:t>
                            </w:r>
                            <w:r>
                              <w:rPr>
                                <w:rFonts w:ascii="Courier New"/>
                                <w:b/>
                                <w:spacing w:val="-1"/>
                                <w:sz w:val="18"/>
                              </w:rPr>
                              <w:t xml:space="preserve"> </w:t>
                            </w:r>
                            <w:proofErr w:type="spellStart"/>
                            <w:r>
                              <w:rPr>
                                <w:rFonts w:ascii="Courier New"/>
                                <w:b/>
                                <w:spacing w:val="-2"/>
                                <w:sz w:val="18"/>
                              </w:rPr>
                              <w:t>handleResponse</w:t>
                            </w:r>
                            <w:proofErr w:type="spellEnd"/>
                            <w:r>
                              <w:rPr>
                                <w:rFonts w:ascii="Courier New"/>
                                <w:b/>
                                <w:spacing w:val="-2"/>
                                <w:sz w:val="18"/>
                              </w:rPr>
                              <w:t>(response)</w:t>
                            </w:r>
                          </w:p>
                          <w:p w14:paraId="73A89B2C" w14:textId="77777777" w:rsidR="003D76C2" w:rsidRDefault="00000000">
                            <w:pPr>
                              <w:spacing w:before="76"/>
                              <w:ind w:left="1749"/>
                              <w:rPr>
                                <w:rFonts w:ascii="Courier New"/>
                                <w:sz w:val="18"/>
                              </w:rPr>
                            </w:pPr>
                            <w:r>
                              <w:rPr>
                                <w:rFonts w:ascii="Courier New"/>
                                <w:spacing w:val="-5"/>
                                <w:sz w:val="18"/>
                              </w:rPr>
                              <w:t>})</w:t>
                            </w:r>
                          </w:p>
                          <w:p w14:paraId="2655D73B" w14:textId="77777777" w:rsidR="003D76C2" w:rsidRDefault="00000000">
                            <w:pPr>
                              <w:spacing w:before="76"/>
                              <w:ind w:left="885"/>
                              <w:rPr>
                                <w:rFonts w:ascii="Courier New"/>
                                <w:sz w:val="18"/>
                              </w:rPr>
                            </w:pPr>
                            <w:r>
                              <w:rPr>
                                <w:rFonts w:ascii="Courier New"/>
                                <w:sz w:val="18"/>
                              </w:rPr>
                              <w:t>}</w:t>
                            </w:r>
                          </w:p>
                          <w:p w14:paraId="462EA9CE" w14:textId="77777777" w:rsidR="003D76C2" w:rsidRDefault="003D76C2">
                            <w:pPr>
                              <w:pStyle w:val="BodyText"/>
                              <w:rPr>
                                <w:rFonts w:ascii="Courier New"/>
                              </w:rPr>
                            </w:pPr>
                          </w:p>
                          <w:p w14:paraId="07352698" w14:textId="77777777" w:rsidR="003D76C2" w:rsidRDefault="00000000">
                            <w:pPr>
                              <w:spacing w:before="133" w:line="235" w:lineRule="auto"/>
                              <w:ind w:left="1101" w:right="1185" w:hanging="216"/>
                              <w:rPr>
                                <w:rFonts w:ascii="Courier New"/>
                                <w:b/>
                                <w:sz w:val="18"/>
                              </w:rPr>
                            </w:pPr>
                            <w:r>
                              <w:rPr>
                                <w:rFonts w:ascii="Courier New"/>
                                <w:b/>
                                <w:sz w:val="18"/>
                              </w:rPr>
                              <w:t xml:space="preserve">private fun </w:t>
                            </w:r>
                            <w:proofErr w:type="spellStart"/>
                            <w:r>
                              <w:rPr>
                                <w:rFonts w:ascii="Courier New"/>
                                <w:b/>
                                <w:sz w:val="18"/>
                              </w:rPr>
                              <w:t>handleResponse</w:t>
                            </w:r>
                            <w:proofErr w:type="spellEnd"/>
                            <w:r>
                              <w:rPr>
                                <w:rFonts w:ascii="Courier New"/>
                                <w:b/>
                                <w:sz w:val="18"/>
                              </w:rPr>
                              <w:t>(response: Response&lt;</w:t>
                            </w:r>
                            <w:proofErr w:type="spellStart"/>
                            <w:r>
                              <w:rPr>
                                <w:rFonts w:ascii="Courier New"/>
                                <w:b/>
                                <w:sz w:val="18"/>
                              </w:rPr>
                              <w:t>OpenWeatherMapResponseData</w:t>
                            </w:r>
                            <w:proofErr w:type="spellEnd"/>
                            <w:r>
                              <w:rPr>
                                <w:rFonts w:ascii="Courier New"/>
                                <w:b/>
                                <w:sz w:val="18"/>
                              </w:rPr>
                              <w:t>&gt;)</w:t>
                            </w:r>
                            <w:r>
                              <w:rPr>
                                <w:rFonts w:ascii="Courier New"/>
                                <w:b/>
                                <w:spacing w:val="-29"/>
                                <w:sz w:val="18"/>
                              </w:rPr>
                              <w:t xml:space="preserve"> </w:t>
                            </w:r>
                            <w:r>
                              <w:rPr>
                                <w:rFonts w:ascii="Courier New"/>
                                <w:b/>
                                <w:sz w:val="18"/>
                              </w:rPr>
                              <w:t>=</w:t>
                            </w:r>
                          </w:p>
                          <w:p w14:paraId="1D165822" w14:textId="77777777" w:rsidR="003D76C2" w:rsidRDefault="00000000">
                            <w:pPr>
                              <w:spacing w:before="17" w:line="328" w:lineRule="auto"/>
                              <w:ind w:left="1749" w:right="1766" w:hanging="432"/>
                              <w:rPr>
                                <w:rFonts w:ascii="Courier New"/>
                                <w:b/>
                                <w:sz w:val="18"/>
                              </w:rPr>
                            </w:pPr>
                            <w:r>
                              <w:rPr>
                                <w:rFonts w:ascii="Courier New"/>
                                <w:b/>
                                <w:sz w:val="18"/>
                              </w:rPr>
                              <w:t>if (</w:t>
                            </w:r>
                            <w:proofErr w:type="spellStart"/>
                            <w:r>
                              <w:rPr>
                                <w:rFonts w:ascii="Courier New"/>
                                <w:b/>
                                <w:sz w:val="18"/>
                              </w:rPr>
                              <w:t>response.isSuccessful</w:t>
                            </w:r>
                            <w:proofErr w:type="spellEnd"/>
                            <w:r>
                              <w:rPr>
                                <w:rFonts w:ascii="Courier New"/>
                                <w:b/>
                                <w:sz w:val="18"/>
                              </w:rPr>
                              <w:t xml:space="preserve">) { </w:t>
                            </w:r>
                            <w:proofErr w:type="spellStart"/>
                            <w:r>
                              <w:rPr>
                                <w:rFonts w:ascii="Courier New"/>
                                <w:b/>
                                <w:sz w:val="18"/>
                              </w:rPr>
                              <w:t>response.body</w:t>
                            </w:r>
                            <w:proofErr w:type="spellEnd"/>
                            <w:r>
                              <w:rPr>
                                <w:rFonts w:ascii="Courier New"/>
                                <w:b/>
                                <w:sz w:val="18"/>
                              </w:rPr>
                              <w:t>()?.let</w:t>
                            </w:r>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validResponse</w:t>
                            </w:r>
                            <w:proofErr w:type="spellEnd"/>
                            <w:r>
                              <w:rPr>
                                <w:rFonts w:ascii="Courier New"/>
                                <w:b/>
                                <w:spacing w:val="-13"/>
                                <w:sz w:val="18"/>
                              </w:rPr>
                              <w:t xml:space="preserve"> </w:t>
                            </w:r>
                            <w:r>
                              <w:rPr>
                                <w:rFonts w:ascii="Courier New"/>
                                <w:b/>
                                <w:sz w:val="18"/>
                              </w:rPr>
                              <w:t>-&gt;</w:t>
                            </w:r>
                          </w:p>
                          <w:p w14:paraId="7D3FCBB1" w14:textId="77777777" w:rsidR="003D76C2" w:rsidRDefault="00000000">
                            <w:pPr>
                              <w:spacing w:before="2"/>
                              <w:ind w:left="2181"/>
                              <w:rPr>
                                <w:rFonts w:ascii="Courier New"/>
                                <w:b/>
                                <w:sz w:val="18"/>
                              </w:rPr>
                            </w:pPr>
                            <w:proofErr w:type="spellStart"/>
                            <w:r>
                              <w:rPr>
                                <w:rFonts w:ascii="Courier New"/>
                                <w:b/>
                                <w:spacing w:val="-2"/>
                                <w:sz w:val="18"/>
                              </w:rPr>
                              <w:t>handleValidResponse</w:t>
                            </w:r>
                            <w:proofErr w:type="spellEnd"/>
                            <w:r>
                              <w:rPr>
                                <w:rFonts w:ascii="Courier New"/>
                                <w:b/>
                                <w:spacing w:val="-2"/>
                                <w:sz w:val="18"/>
                              </w:rPr>
                              <w:t>(</w:t>
                            </w:r>
                            <w:proofErr w:type="spellStart"/>
                            <w:r>
                              <w:rPr>
                                <w:rFonts w:ascii="Courier New"/>
                                <w:b/>
                                <w:spacing w:val="-2"/>
                                <w:sz w:val="18"/>
                              </w:rPr>
                              <w:t>validResponse</w:t>
                            </w:r>
                            <w:proofErr w:type="spellEnd"/>
                            <w:r>
                              <w:rPr>
                                <w:rFonts w:ascii="Courier New"/>
                                <w:b/>
                                <w:spacing w:val="-2"/>
                                <w:sz w:val="18"/>
                              </w:rPr>
                              <w:t>)</w:t>
                            </w:r>
                          </w:p>
                          <w:p w14:paraId="1376401C" w14:textId="77777777" w:rsidR="003D76C2" w:rsidRDefault="00000000">
                            <w:pPr>
                              <w:spacing w:before="76"/>
                              <w:ind w:left="1749"/>
                              <w:rPr>
                                <w:rFonts w:ascii="Courier New"/>
                                <w:b/>
                                <w:sz w:val="18"/>
                              </w:rPr>
                            </w:pPr>
                            <w:r>
                              <w:rPr>
                                <w:rFonts w:ascii="Courier New"/>
                                <w:b/>
                                <w:sz w:val="18"/>
                              </w:rPr>
                              <w:t>}</w:t>
                            </w:r>
                            <w:r>
                              <w:rPr>
                                <w:rFonts w:ascii="Courier New"/>
                                <w:b/>
                                <w:spacing w:val="-2"/>
                                <w:sz w:val="18"/>
                              </w:rPr>
                              <w:t xml:space="preserve"> </w:t>
                            </w:r>
                            <w:r>
                              <w:rPr>
                                <w:rFonts w:ascii="Courier New"/>
                                <w:b/>
                                <w:sz w:val="18"/>
                              </w:rPr>
                              <w:t>?:</w:t>
                            </w:r>
                            <w:r>
                              <w:rPr>
                                <w:rFonts w:ascii="Courier New"/>
                                <w:b/>
                                <w:spacing w:val="-1"/>
                                <w:sz w:val="18"/>
                              </w:rPr>
                              <w:t xml:space="preserve"> </w:t>
                            </w:r>
                            <w:r>
                              <w:rPr>
                                <w:rFonts w:ascii="Courier New"/>
                                <w:b/>
                                <w:spacing w:val="-4"/>
                                <w:sz w:val="18"/>
                              </w:rPr>
                              <w:t>Unit</w:t>
                            </w:r>
                          </w:p>
                          <w:p w14:paraId="3A8640EC" w14:textId="77777777" w:rsidR="003D76C2" w:rsidRDefault="00000000">
                            <w:pPr>
                              <w:spacing w:before="76"/>
                              <w:ind w:left="1317"/>
                              <w:rPr>
                                <w:rFonts w:ascii="Courier New"/>
                                <w:b/>
                                <w:sz w:val="18"/>
                              </w:rPr>
                            </w:pPr>
                            <w:r>
                              <w:rPr>
                                <w:rFonts w:ascii="Courier New"/>
                                <w:b/>
                                <w:sz w:val="18"/>
                              </w:rPr>
                              <w:t>}</w:t>
                            </w:r>
                            <w:r>
                              <w:rPr>
                                <w:rFonts w:ascii="Courier New"/>
                                <w:b/>
                                <w:spacing w:val="-3"/>
                                <w:sz w:val="18"/>
                              </w:rPr>
                              <w:t xml:space="preserve"> </w:t>
                            </w:r>
                            <w:r>
                              <w:rPr>
                                <w:rFonts w:ascii="Courier New"/>
                                <w:b/>
                                <w:sz w:val="18"/>
                              </w:rPr>
                              <w:t>else</w:t>
                            </w:r>
                            <w:r>
                              <w:rPr>
                                <w:rFonts w:ascii="Courier New"/>
                                <w:b/>
                                <w:spacing w:val="-2"/>
                                <w:sz w:val="18"/>
                              </w:rPr>
                              <w:t xml:space="preserve"> </w:t>
                            </w:r>
                            <w:r>
                              <w:rPr>
                                <w:rFonts w:ascii="Courier New"/>
                                <w:b/>
                                <w:spacing w:val="-10"/>
                                <w:sz w:val="18"/>
                              </w:rPr>
                              <w:t>{</w:t>
                            </w:r>
                          </w:p>
                          <w:p w14:paraId="4B7573E7" w14:textId="77777777" w:rsidR="003D76C2" w:rsidRDefault="00000000">
                            <w:pPr>
                              <w:spacing w:before="76"/>
                              <w:ind w:left="1317"/>
                              <w:rPr>
                                <w:rFonts w:ascii="Courier New"/>
                                <w:b/>
                                <w:sz w:val="18"/>
                              </w:rPr>
                            </w:pPr>
                            <w:r>
                              <w:rPr>
                                <w:rFonts w:ascii="Courier New"/>
                                <w:b/>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01761" id="docshape331" o:spid="_x0000_s1264" type="#_x0000_t202" style="position:absolute;margin-left:88.2pt;margin-top:8.1pt;width:399.6pt;height:470.25pt;z-index:-15678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" filled="f" stroked="f">
                <v:path arrowok="t"/>
                <v:textbox inset="0,0,0,0">
                  <w:txbxContent>
                    <w:p w14:paraId="61668E2C"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proofErr w:type="spellStart"/>
                      <w:r>
                        <w:rPr>
                          <w:rFonts w:ascii="Courier New"/>
                          <w:spacing w:val="-2"/>
                          <w:sz w:val="18"/>
                        </w:rPr>
                        <w:t>com.example.newyorkweather</w:t>
                      </w:r>
                      <w:proofErr w:type="spellEnd"/>
                    </w:p>
                    <w:p w14:paraId="3669220D" w14:textId="77777777" w:rsidR="003D76C2" w:rsidRDefault="00000000">
                      <w:pPr>
                        <w:spacing w:before="76"/>
                        <w:ind w:left="453"/>
                        <w:rPr>
                          <w:rFonts w:ascii="Courier New"/>
                          <w:sz w:val="18"/>
                        </w:rPr>
                      </w:pPr>
                      <w:r>
                        <w:rPr>
                          <w:rFonts w:ascii="Courier New"/>
                          <w:spacing w:val="-5"/>
                          <w:sz w:val="18"/>
                        </w:rPr>
                        <w:t>...</w:t>
                      </w:r>
                    </w:p>
                    <w:p w14:paraId="7A4C0E0F" w14:textId="77777777" w:rsidR="003D76C2" w:rsidRDefault="00000000">
                      <w:pPr>
                        <w:spacing w:before="76"/>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52C43E46" w14:textId="77777777" w:rsidR="003D76C2" w:rsidRDefault="00000000">
                      <w:pPr>
                        <w:spacing w:before="76"/>
                        <w:ind w:left="885"/>
                        <w:rPr>
                          <w:rFonts w:ascii="Courier New"/>
                          <w:b/>
                          <w:sz w:val="18"/>
                        </w:rPr>
                      </w:pPr>
                      <w:r>
                        <w:rPr>
                          <w:rFonts w:ascii="Courier New"/>
                          <w:b/>
                          <w:sz w:val="18"/>
                        </w:rPr>
                        <w:t>private</w:t>
                      </w:r>
                      <w:r>
                        <w:rPr>
                          <w:rFonts w:ascii="Courier New"/>
                          <w:b/>
                          <w:spacing w:val="-7"/>
                          <w:sz w:val="18"/>
                        </w:rPr>
                        <w:t xml:space="preserve"> </w:t>
                      </w:r>
                      <w:proofErr w:type="spellStart"/>
                      <w:r>
                        <w:rPr>
                          <w:rFonts w:ascii="Courier New"/>
                          <w:b/>
                          <w:sz w:val="18"/>
                        </w:rPr>
                        <w:t>val</w:t>
                      </w:r>
                      <w:proofErr w:type="spellEnd"/>
                      <w:r>
                        <w:rPr>
                          <w:rFonts w:ascii="Courier New"/>
                          <w:b/>
                          <w:spacing w:val="-7"/>
                          <w:sz w:val="18"/>
                        </w:rPr>
                        <w:t xml:space="preserve"> </w:t>
                      </w:r>
                      <w:proofErr w:type="spellStart"/>
                      <w:r>
                        <w:rPr>
                          <w:rFonts w:ascii="Courier New"/>
                          <w:b/>
                          <w:sz w:val="18"/>
                        </w:rPr>
                        <w:t>titleView</w:t>
                      </w:r>
                      <w:proofErr w:type="spellEnd"/>
                      <w:r>
                        <w:rPr>
                          <w:rFonts w:ascii="Courier New"/>
                          <w:b/>
                          <w:sz w:val="18"/>
                        </w:rPr>
                        <w:t>:</w:t>
                      </w:r>
                      <w:r>
                        <w:rPr>
                          <w:rFonts w:ascii="Courier New"/>
                          <w:b/>
                          <w:spacing w:val="-6"/>
                          <w:sz w:val="18"/>
                        </w:rPr>
                        <w:t xml:space="preserve"> </w:t>
                      </w:r>
                      <w:proofErr w:type="spellStart"/>
                      <w:r>
                        <w:rPr>
                          <w:rFonts w:ascii="Courier New"/>
                          <w:b/>
                          <w:spacing w:val="-2"/>
                          <w:sz w:val="18"/>
                        </w:rPr>
                        <w:t>TextView</w:t>
                      </w:r>
                      <w:proofErr w:type="spellEnd"/>
                    </w:p>
                    <w:p w14:paraId="4D95E1C4" w14:textId="77777777" w:rsidR="003D76C2" w:rsidRDefault="00000000">
                      <w:pPr>
                        <w:spacing w:before="77"/>
                        <w:ind w:left="1317"/>
                        <w:rPr>
                          <w:rFonts w:ascii="Courier New"/>
                          <w:b/>
                          <w:sz w:val="18"/>
                        </w:rPr>
                      </w:pPr>
                      <w:r>
                        <w:rPr>
                          <w:rFonts w:ascii="Courier New"/>
                          <w:b/>
                          <w:spacing w:val="-2"/>
                          <w:sz w:val="18"/>
                        </w:rPr>
                        <w:t>by</w:t>
                      </w:r>
                      <w:r>
                        <w:rPr>
                          <w:rFonts w:ascii="Courier New"/>
                          <w:b/>
                          <w:spacing w:val="-23"/>
                          <w:sz w:val="18"/>
                        </w:rPr>
                        <w:t xml:space="preserve"> </w:t>
                      </w:r>
                      <w:r>
                        <w:rPr>
                          <w:rFonts w:ascii="Courier New"/>
                          <w:b/>
                          <w:spacing w:val="-2"/>
                          <w:sz w:val="18"/>
                        </w:rPr>
                        <w:t>lazy</w:t>
                      </w:r>
                      <w:r>
                        <w:rPr>
                          <w:rFonts w:ascii="Courier New"/>
                          <w:b/>
                          <w:spacing w:val="-22"/>
                          <w:sz w:val="18"/>
                        </w:rPr>
                        <w:t xml:space="preserve"> </w:t>
                      </w:r>
                      <w:r>
                        <w:rPr>
                          <w:rFonts w:ascii="Courier New"/>
                          <w:b/>
                          <w:spacing w:val="-2"/>
                          <w:sz w:val="18"/>
                        </w:rPr>
                        <w:t>{</w:t>
                      </w:r>
                      <w:r>
                        <w:rPr>
                          <w:rFonts w:ascii="Courier New"/>
                          <w:b/>
                          <w:spacing w:val="-22"/>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R.id.main_title</w:t>
                      </w:r>
                      <w:proofErr w:type="spellEnd"/>
                      <w:r>
                        <w:rPr>
                          <w:rFonts w:ascii="Courier New"/>
                          <w:b/>
                          <w:spacing w:val="-2"/>
                          <w:sz w:val="18"/>
                        </w:rPr>
                        <w:t>)</w:t>
                      </w:r>
                      <w:r>
                        <w:rPr>
                          <w:rFonts w:ascii="Courier New"/>
                          <w:b/>
                          <w:spacing w:val="-23"/>
                          <w:sz w:val="18"/>
                        </w:rPr>
                        <w:t xml:space="preserve"> </w:t>
                      </w:r>
                      <w:r>
                        <w:rPr>
                          <w:rFonts w:ascii="Courier New"/>
                          <w:b/>
                          <w:spacing w:val="-10"/>
                          <w:sz w:val="18"/>
                        </w:rPr>
                        <w:t>}</w:t>
                      </w:r>
                    </w:p>
                    <w:p w14:paraId="0A02E9FB" w14:textId="77777777" w:rsidR="003D76C2" w:rsidRDefault="00000000">
                      <w:pPr>
                        <w:spacing w:before="76"/>
                        <w:ind w:left="885"/>
                        <w:rPr>
                          <w:rFonts w:ascii="Courier New"/>
                          <w:b/>
                          <w:sz w:val="18"/>
                        </w:rPr>
                      </w:pPr>
                      <w:r>
                        <w:rPr>
                          <w:rFonts w:ascii="Courier New"/>
                          <w:b/>
                          <w:sz w:val="18"/>
                        </w:rPr>
                        <w:t>private</w:t>
                      </w:r>
                      <w:r>
                        <w:rPr>
                          <w:rFonts w:ascii="Courier New"/>
                          <w:b/>
                          <w:spacing w:val="-7"/>
                          <w:sz w:val="18"/>
                        </w:rPr>
                        <w:t xml:space="preserve"> </w:t>
                      </w:r>
                      <w:proofErr w:type="spellStart"/>
                      <w:r>
                        <w:rPr>
                          <w:rFonts w:ascii="Courier New"/>
                          <w:b/>
                          <w:sz w:val="18"/>
                        </w:rPr>
                        <w:t>val</w:t>
                      </w:r>
                      <w:proofErr w:type="spellEnd"/>
                      <w:r>
                        <w:rPr>
                          <w:rFonts w:ascii="Courier New"/>
                          <w:b/>
                          <w:spacing w:val="-7"/>
                          <w:sz w:val="18"/>
                        </w:rPr>
                        <w:t xml:space="preserve"> </w:t>
                      </w:r>
                      <w:proofErr w:type="spellStart"/>
                      <w:r>
                        <w:rPr>
                          <w:rFonts w:ascii="Courier New"/>
                          <w:b/>
                          <w:sz w:val="18"/>
                        </w:rPr>
                        <w:t>statusView</w:t>
                      </w:r>
                      <w:proofErr w:type="spellEnd"/>
                      <w:r>
                        <w:rPr>
                          <w:rFonts w:ascii="Courier New"/>
                          <w:b/>
                          <w:sz w:val="18"/>
                        </w:rPr>
                        <w:t>:</w:t>
                      </w:r>
                      <w:r>
                        <w:rPr>
                          <w:rFonts w:ascii="Courier New"/>
                          <w:b/>
                          <w:spacing w:val="-7"/>
                          <w:sz w:val="18"/>
                        </w:rPr>
                        <w:t xml:space="preserve"> </w:t>
                      </w:r>
                      <w:proofErr w:type="spellStart"/>
                      <w:r>
                        <w:rPr>
                          <w:rFonts w:ascii="Courier New"/>
                          <w:b/>
                          <w:spacing w:val="-2"/>
                          <w:sz w:val="18"/>
                        </w:rPr>
                        <w:t>TextView</w:t>
                      </w:r>
                      <w:proofErr w:type="spellEnd"/>
                    </w:p>
                    <w:p w14:paraId="2CD70A7E" w14:textId="77777777" w:rsidR="003D76C2" w:rsidRDefault="00000000">
                      <w:pPr>
                        <w:spacing w:before="76"/>
                        <w:ind w:left="1317"/>
                        <w:rPr>
                          <w:rFonts w:ascii="Courier New"/>
                          <w:b/>
                          <w:sz w:val="18"/>
                        </w:rPr>
                      </w:pPr>
                      <w:r>
                        <w:rPr>
                          <w:rFonts w:ascii="Courier New"/>
                          <w:b/>
                          <w:spacing w:val="-2"/>
                          <w:sz w:val="18"/>
                        </w:rPr>
                        <w:t>by</w:t>
                      </w:r>
                      <w:r>
                        <w:rPr>
                          <w:rFonts w:ascii="Courier New"/>
                          <w:b/>
                          <w:spacing w:val="-24"/>
                          <w:sz w:val="18"/>
                        </w:rPr>
                        <w:t xml:space="preserve"> </w:t>
                      </w:r>
                      <w:r>
                        <w:rPr>
                          <w:rFonts w:ascii="Courier New"/>
                          <w:b/>
                          <w:spacing w:val="-2"/>
                          <w:sz w:val="18"/>
                        </w:rPr>
                        <w:t>lazy</w:t>
                      </w:r>
                      <w:r>
                        <w:rPr>
                          <w:rFonts w:ascii="Courier New"/>
                          <w:b/>
                          <w:spacing w:val="-23"/>
                          <w:sz w:val="18"/>
                        </w:rPr>
                        <w:t xml:space="preserve"> </w:t>
                      </w:r>
                      <w:r>
                        <w:rPr>
                          <w:rFonts w:ascii="Courier New"/>
                          <w:b/>
                          <w:spacing w:val="-2"/>
                          <w:sz w:val="18"/>
                        </w:rPr>
                        <w:t>{</w:t>
                      </w:r>
                      <w:r>
                        <w:rPr>
                          <w:rFonts w:ascii="Courier New"/>
                          <w:b/>
                          <w:spacing w:val="-23"/>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R.id.main_status</w:t>
                      </w:r>
                      <w:proofErr w:type="spellEnd"/>
                      <w:r>
                        <w:rPr>
                          <w:rFonts w:ascii="Courier New"/>
                          <w:b/>
                          <w:spacing w:val="-2"/>
                          <w:sz w:val="18"/>
                        </w:rPr>
                        <w:t>)</w:t>
                      </w:r>
                      <w:r>
                        <w:rPr>
                          <w:rFonts w:ascii="Courier New"/>
                          <w:b/>
                          <w:spacing w:val="-23"/>
                          <w:sz w:val="18"/>
                        </w:rPr>
                        <w:t xml:space="preserve"> </w:t>
                      </w:r>
                      <w:r>
                        <w:rPr>
                          <w:rFonts w:ascii="Courier New"/>
                          <w:b/>
                          <w:spacing w:val="-10"/>
                          <w:sz w:val="18"/>
                        </w:rPr>
                        <w:t>}</w:t>
                      </w:r>
                    </w:p>
                    <w:p w14:paraId="50BA421D"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descriptionView</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TextView</w:t>
                      </w:r>
                      <w:proofErr w:type="spellEnd"/>
                    </w:p>
                    <w:p w14:paraId="1487312C" w14:textId="77777777" w:rsidR="003D76C2" w:rsidRDefault="00000000">
                      <w:pPr>
                        <w:spacing w:before="76"/>
                        <w:ind w:left="1317"/>
                        <w:rPr>
                          <w:rFonts w:ascii="Courier New"/>
                          <w:b/>
                          <w:sz w:val="18"/>
                        </w:rPr>
                      </w:pPr>
                      <w:r>
                        <w:rPr>
                          <w:rFonts w:ascii="Courier New"/>
                          <w:b/>
                          <w:spacing w:val="-2"/>
                          <w:sz w:val="18"/>
                        </w:rPr>
                        <w:t>by</w:t>
                      </w:r>
                      <w:r>
                        <w:rPr>
                          <w:rFonts w:ascii="Courier New"/>
                          <w:b/>
                          <w:spacing w:val="-18"/>
                          <w:sz w:val="18"/>
                        </w:rPr>
                        <w:t xml:space="preserve"> </w:t>
                      </w:r>
                      <w:r>
                        <w:rPr>
                          <w:rFonts w:ascii="Courier New"/>
                          <w:b/>
                          <w:spacing w:val="-2"/>
                          <w:sz w:val="18"/>
                        </w:rPr>
                        <w:t>lazy</w:t>
                      </w:r>
                      <w:r>
                        <w:rPr>
                          <w:rFonts w:ascii="Courier New"/>
                          <w:b/>
                          <w:spacing w:val="-18"/>
                          <w:sz w:val="18"/>
                        </w:rPr>
                        <w:t xml:space="preserve"> </w:t>
                      </w:r>
                      <w:r>
                        <w:rPr>
                          <w:rFonts w:ascii="Courier New"/>
                          <w:b/>
                          <w:spacing w:val="-2"/>
                          <w:sz w:val="18"/>
                        </w:rPr>
                        <w:t>{</w:t>
                      </w:r>
                      <w:r>
                        <w:rPr>
                          <w:rFonts w:ascii="Courier New"/>
                          <w:b/>
                          <w:spacing w:val="-18"/>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R.id.main_description</w:t>
                      </w:r>
                      <w:proofErr w:type="spellEnd"/>
                      <w:r>
                        <w:rPr>
                          <w:rFonts w:ascii="Courier New"/>
                          <w:b/>
                          <w:spacing w:val="-2"/>
                          <w:sz w:val="18"/>
                        </w:rPr>
                        <w:t>)</w:t>
                      </w:r>
                      <w:r>
                        <w:rPr>
                          <w:rFonts w:ascii="Courier New"/>
                          <w:b/>
                          <w:spacing w:val="-18"/>
                          <w:sz w:val="18"/>
                        </w:rPr>
                        <w:t xml:space="preserve"> </w:t>
                      </w:r>
                      <w:r>
                        <w:rPr>
                          <w:rFonts w:ascii="Courier New"/>
                          <w:b/>
                          <w:spacing w:val="-10"/>
                          <w:sz w:val="18"/>
                        </w:rPr>
                        <w:t>}</w:t>
                      </w:r>
                    </w:p>
                    <w:p w14:paraId="21762846"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weatherIconView</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ImageView</w:t>
                      </w:r>
                      <w:proofErr w:type="spellEnd"/>
                    </w:p>
                    <w:p w14:paraId="4CF3BD40" w14:textId="77777777" w:rsidR="003D76C2" w:rsidRDefault="00000000">
                      <w:pPr>
                        <w:spacing w:before="76"/>
                        <w:ind w:left="1317"/>
                        <w:rPr>
                          <w:rFonts w:ascii="Courier New"/>
                          <w:b/>
                          <w:sz w:val="18"/>
                        </w:rPr>
                      </w:pPr>
                      <w:r>
                        <w:rPr>
                          <w:rFonts w:ascii="Courier New"/>
                          <w:b/>
                          <w:spacing w:val="-2"/>
                          <w:sz w:val="18"/>
                        </w:rPr>
                        <w:t>by</w:t>
                      </w:r>
                      <w:r>
                        <w:rPr>
                          <w:rFonts w:ascii="Courier New"/>
                          <w:b/>
                          <w:spacing w:val="-19"/>
                          <w:sz w:val="18"/>
                        </w:rPr>
                        <w:t xml:space="preserve"> </w:t>
                      </w:r>
                      <w:r>
                        <w:rPr>
                          <w:rFonts w:ascii="Courier New"/>
                          <w:b/>
                          <w:spacing w:val="-2"/>
                          <w:sz w:val="18"/>
                        </w:rPr>
                        <w:t>lazy</w:t>
                      </w:r>
                      <w:r>
                        <w:rPr>
                          <w:rFonts w:ascii="Courier New"/>
                          <w:b/>
                          <w:spacing w:val="-18"/>
                          <w:sz w:val="18"/>
                        </w:rPr>
                        <w:t xml:space="preserve"> </w:t>
                      </w:r>
                      <w:r>
                        <w:rPr>
                          <w:rFonts w:ascii="Courier New"/>
                          <w:b/>
                          <w:spacing w:val="-2"/>
                          <w:sz w:val="18"/>
                        </w:rPr>
                        <w:t>{</w:t>
                      </w:r>
                      <w:r>
                        <w:rPr>
                          <w:rFonts w:ascii="Courier New"/>
                          <w:b/>
                          <w:spacing w:val="-19"/>
                          <w:sz w:val="18"/>
                        </w:rPr>
                        <w:t xml:space="preserve"> </w:t>
                      </w:r>
                      <w:proofErr w:type="spellStart"/>
                      <w:r>
                        <w:rPr>
                          <w:rFonts w:ascii="Courier New"/>
                          <w:b/>
                          <w:spacing w:val="-2"/>
                          <w:sz w:val="18"/>
                        </w:rPr>
                        <w:t>findViewById</w:t>
                      </w:r>
                      <w:proofErr w:type="spellEnd"/>
                      <w:r>
                        <w:rPr>
                          <w:rFonts w:ascii="Courier New"/>
                          <w:b/>
                          <w:spacing w:val="-2"/>
                          <w:sz w:val="18"/>
                        </w:rPr>
                        <w:t>(</w:t>
                      </w:r>
                      <w:proofErr w:type="spellStart"/>
                      <w:r>
                        <w:rPr>
                          <w:rFonts w:ascii="Courier New"/>
                          <w:b/>
                          <w:spacing w:val="-2"/>
                          <w:sz w:val="18"/>
                        </w:rPr>
                        <w:t>R.id.main_weather_icon</w:t>
                      </w:r>
                      <w:proofErr w:type="spellEnd"/>
                      <w:r>
                        <w:rPr>
                          <w:rFonts w:ascii="Courier New"/>
                          <w:b/>
                          <w:spacing w:val="-2"/>
                          <w:sz w:val="18"/>
                        </w:rPr>
                        <w:t>)</w:t>
                      </w:r>
                      <w:r>
                        <w:rPr>
                          <w:rFonts w:ascii="Courier New"/>
                          <w:b/>
                          <w:spacing w:val="-18"/>
                          <w:sz w:val="18"/>
                        </w:rPr>
                        <w:t xml:space="preserve"> </w:t>
                      </w:r>
                      <w:r>
                        <w:rPr>
                          <w:rFonts w:ascii="Courier New"/>
                          <w:b/>
                          <w:spacing w:val="-10"/>
                          <w:sz w:val="18"/>
                        </w:rPr>
                        <w:t>}</w:t>
                      </w:r>
                    </w:p>
                    <w:p w14:paraId="3DB02674" w14:textId="77777777" w:rsidR="003D76C2" w:rsidRDefault="00000000">
                      <w:pPr>
                        <w:spacing w:before="76"/>
                        <w:ind w:left="885"/>
                        <w:rPr>
                          <w:rFonts w:ascii="Courier New"/>
                          <w:sz w:val="18"/>
                        </w:rPr>
                      </w:pPr>
                      <w:r>
                        <w:rPr>
                          <w:rFonts w:ascii="Courier New"/>
                          <w:spacing w:val="-5"/>
                          <w:sz w:val="18"/>
                        </w:rPr>
                        <w:t>...</w:t>
                      </w:r>
                    </w:p>
                    <w:p w14:paraId="29C000B1" w14:textId="77777777" w:rsidR="003D76C2" w:rsidRDefault="00000000">
                      <w:pPr>
                        <w:spacing w:before="76"/>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45E743E4" w14:textId="77777777" w:rsidR="003D76C2" w:rsidRDefault="00000000">
                      <w:pPr>
                        <w:spacing w:before="76"/>
                        <w:ind w:left="1317"/>
                        <w:rPr>
                          <w:rFonts w:ascii="Courier New"/>
                          <w:sz w:val="18"/>
                        </w:rPr>
                      </w:pPr>
                      <w:r>
                        <w:rPr>
                          <w:rFonts w:ascii="Courier New"/>
                          <w:spacing w:val="-5"/>
                          <w:sz w:val="18"/>
                        </w:rPr>
                        <w:t>...</w:t>
                      </w:r>
                    </w:p>
                    <w:p w14:paraId="54246781" w14:textId="77777777" w:rsidR="003D76C2" w:rsidRDefault="00000000">
                      <w:pPr>
                        <w:spacing w:before="76"/>
                        <w:ind w:left="1317"/>
                        <w:rPr>
                          <w:rFonts w:ascii="Courier New"/>
                          <w:sz w:val="18"/>
                        </w:rPr>
                      </w:pPr>
                      <w:proofErr w:type="spellStart"/>
                      <w:r>
                        <w:rPr>
                          <w:rFonts w:ascii="Courier New"/>
                          <w:spacing w:val="-2"/>
                          <w:sz w:val="18"/>
                        </w:rPr>
                        <w:t>weatherApiService</w:t>
                      </w:r>
                      <w:proofErr w:type="spellEnd"/>
                    </w:p>
                    <w:p w14:paraId="13A3AC5D" w14:textId="77777777" w:rsidR="003D76C2" w:rsidRDefault="00000000">
                      <w:pPr>
                        <w:spacing w:before="77"/>
                        <w:ind w:left="1749"/>
                        <w:rPr>
                          <w:rFonts w:ascii="Courier New"/>
                          <w:sz w:val="18"/>
                        </w:rPr>
                      </w:pPr>
                      <w:r>
                        <w:rPr>
                          <w:rFonts w:ascii="Courier New"/>
                          <w:sz w:val="18"/>
                        </w:rPr>
                        <w:t>.</w:t>
                      </w:r>
                      <w:proofErr w:type="spellStart"/>
                      <w:r>
                        <w:rPr>
                          <w:rFonts w:ascii="Courier New"/>
                          <w:sz w:val="18"/>
                        </w:rPr>
                        <w:t>getWeather</w:t>
                      </w:r>
                      <w:proofErr w:type="spellEnd"/>
                      <w:r>
                        <w:rPr>
                          <w:rFonts w:ascii="Courier New"/>
                          <w:sz w:val="18"/>
                        </w:rPr>
                        <w:t>("New</w:t>
                      </w:r>
                      <w:r>
                        <w:rPr>
                          <w:rFonts w:ascii="Courier New"/>
                          <w:spacing w:val="-10"/>
                          <w:sz w:val="18"/>
                        </w:rPr>
                        <w:t xml:space="preserve"> </w:t>
                      </w:r>
                      <w:r>
                        <w:rPr>
                          <w:rFonts w:ascii="Courier New"/>
                          <w:sz w:val="18"/>
                        </w:rPr>
                        <w:t>York",</w:t>
                      </w:r>
                      <w:r>
                        <w:rPr>
                          <w:rFonts w:ascii="Courier New"/>
                          <w:spacing w:val="-9"/>
                          <w:sz w:val="18"/>
                        </w:rPr>
                        <w:t xml:space="preserve"> </w:t>
                      </w:r>
                      <w:r>
                        <w:rPr>
                          <w:rFonts w:ascii="Courier New"/>
                          <w:sz w:val="18"/>
                        </w:rPr>
                        <w:t>"[YOUR</w:t>
                      </w:r>
                      <w:r>
                        <w:rPr>
                          <w:rFonts w:ascii="Courier New"/>
                          <w:spacing w:val="-9"/>
                          <w:sz w:val="18"/>
                        </w:rPr>
                        <w:t xml:space="preserve"> </w:t>
                      </w:r>
                      <w:r>
                        <w:rPr>
                          <w:rFonts w:ascii="Courier New"/>
                          <w:spacing w:val="-2"/>
                          <w:sz w:val="18"/>
                        </w:rPr>
                        <w:t>TOKEN]")</w:t>
                      </w:r>
                    </w:p>
                    <w:p w14:paraId="09181FDD" w14:textId="77777777" w:rsidR="003D76C2" w:rsidRDefault="00000000">
                      <w:pPr>
                        <w:spacing w:before="76"/>
                        <w:ind w:left="1749"/>
                        <w:rPr>
                          <w:rFonts w:ascii="Courier New"/>
                          <w:sz w:val="18"/>
                        </w:rPr>
                      </w:pPr>
                      <w:r>
                        <w:rPr>
                          <w:rFonts w:ascii="Courier New"/>
                          <w:sz w:val="18"/>
                        </w:rPr>
                        <w:t>.enqueue(object</w:t>
                      </w:r>
                      <w:r>
                        <w:rPr>
                          <w:rFonts w:ascii="Courier New"/>
                          <w:spacing w:val="-20"/>
                          <w:sz w:val="18"/>
                        </w:rPr>
                        <w:t xml:space="preserve"> </w:t>
                      </w:r>
                      <w:r>
                        <w:rPr>
                          <w:rFonts w:ascii="Courier New"/>
                          <w:sz w:val="18"/>
                        </w:rPr>
                        <w:t>:</w:t>
                      </w:r>
                      <w:r>
                        <w:rPr>
                          <w:rFonts w:ascii="Courier New"/>
                          <w:spacing w:val="-17"/>
                          <w:sz w:val="18"/>
                        </w:rPr>
                        <w:t xml:space="preserve"> </w:t>
                      </w:r>
                      <w:r>
                        <w:rPr>
                          <w:rFonts w:ascii="Courier New"/>
                          <w:sz w:val="18"/>
                        </w:rPr>
                        <w:t>Callback&lt;</w:t>
                      </w:r>
                      <w:proofErr w:type="spellStart"/>
                      <w:r>
                        <w:rPr>
                          <w:rFonts w:ascii="Courier New"/>
                          <w:sz w:val="18"/>
                        </w:rPr>
                        <w:t>OpenWeatherMapResponseData</w:t>
                      </w:r>
                      <w:proofErr w:type="spellEnd"/>
                      <w:r>
                        <w:rPr>
                          <w:rFonts w:ascii="Courier New"/>
                          <w:sz w:val="18"/>
                        </w:rPr>
                        <w:t>&gt;</w:t>
                      </w:r>
                      <w:r>
                        <w:rPr>
                          <w:rFonts w:ascii="Courier New"/>
                          <w:spacing w:val="-17"/>
                          <w:sz w:val="18"/>
                        </w:rPr>
                        <w:t xml:space="preserve"> </w:t>
                      </w:r>
                      <w:r>
                        <w:rPr>
                          <w:rFonts w:ascii="Courier New"/>
                          <w:spacing w:val="-10"/>
                          <w:sz w:val="18"/>
                        </w:rPr>
                        <w:t>{</w:t>
                      </w:r>
                    </w:p>
                    <w:p w14:paraId="7D8B1DF9" w14:textId="77777777" w:rsidR="003D76C2" w:rsidRDefault="00000000">
                      <w:pPr>
                        <w:spacing w:before="76"/>
                        <w:ind w:left="2181"/>
                        <w:rPr>
                          <w:rFonts w:ascii="Courier New"/>
                          <w:sz w:val="18"/>
                        </w:rPr>
                      </w:pPr>
                      <w:r>
                        <w:rPr>
                          <w:rFonts w:ascii="Courier New"/>
                          <w:spacing w:val="-5"/>
                          <w:sz w:val="18"/>
                        </w:rPr>
                        <w:t>...</w:t>
                      </w:r>
                    </w:p>
                    <w:p w14:paraId="5D09DE9A" w14:textId="77777777" w:rsidR="003D76C2" w:rsidRDefault="00000000">
                      <w:pPr>
                        <w:spacing w:before="76"/>
                        <w:ind w:left="2181"/>
                        <w:rPr>
                          <w:rFonts w:ascii="Courier New"/>
                          <w:sz w:val="18"/>
                        </w:rPr>
                      </w:pPr>
                      <w:r>
                        <w:rPr>
                          <w:rFonts w:ascii="Courier New"/>
                          <w:sz w:val="18"/>
                        </w:rPr>
                        <w:t>override</w:t>
                      </w:r>
                      <w:r>
                        <w:rPr>
                          <w:rFonts w:ascii="Courier New"/>
                          <w:spacing w:val="-6"/>
                          <w:sz w:val="18"/>
                        </w:rPr>
                        <w:t xml:space="preserve"> </w:t>
                      </w:r>
                      <w:r>
                        <w:rPr>
                          <w:rFonts w:ascii="Courier New"/>
                          <w:sz w:val="18"/>
                        </w:rPr>
                        <w:t>fun</w:t>
                      </w:r>
                      <w:r>
                        <w:rPr>
                          <w:rFonts w:ascii="Courier New"/>
                          <w:spacing w:val="-5"/>
                          <w:sz w:val="18"/>
                        </w:rPr>
                        <w:t xml:space="preserve"> </w:t>
                      </w:r>
                      <w:proofErr w:type="spellStart"/>
                      <w:r>
                        <w:rPr>
                          <w:rFonts w:ascii="Courier New"/>
                          <w:spacing w:val="-2"/>
                          <w:sz w:val="18"/>
                        </w:rPr>
                        <w:t>onResponse</w:t>
                      </w:r>
                      <w:proofErr w:type="spellEnd"/>
                      <w:r>
                        <w:rPr>
                          <w:rFonts w:ascii="Courier New"/>
                          <w:spacing w:val="-2"/>
                          <w:sz w:val="18"/>
                        </w:rPr>
                        <w:t>(</w:t>
                      </w:r>
                    </w:p>
                    <w:p w14:paraId="5EADB19B" w14:textId="77777777" w:rsidR="003D76C2" w:rsidRDefault="00000000">
                      <w:pPr>
                        <w:spacing w:before="76" w:line="328" w:lineRule="auto"/>
                        <w:ind w:left="2613" w:right="255"/>
                        <w:rPr>
                          <w:rFonts w:ascii="Courier New"/>
                          <w:sz w:val="18"/>
                        </w:rPr>
                      </w:pPr>
                      <w:r>
                        <w:rPr>
                          <w:rFonts w:ascii="Courier New"/>
                          <w:sz w:val="18"/>
                        </w:rPr>
                        <w:t>call: Call&lt;</w:t>
                      </w:r>
                      <w:proofErr w:type="spellStart"/>
                      <w:r>
                        <w:rPr>
                          <w:rFonts w:ascii="Courier New"/>
                          <w:sz w:val="18"/>
                        </w:rPr>
                        <w:t>OpenWeatherMapResponseData</w:t>
                      </w:r>
                      <w:proofErr w:type="spellEnd"/>
                      <w:r>
                        <w:rPr>
                          <w:rFonts w:ascii="Courier New"/>
                          <w:sz w:val="18"/>
                        </w:rPr>
                        <w:t>&gt;, response:</w:t>
                      </w:r>
                      <w:r>
                        <w:rPr>
                          <w:rFonts w:ascii="Courier New"/>
                          <w:spacing w:val="-29"/>
                          <w:sz w:val="18"/>
                        </w:rPr>
                        <w:t xml:space="preserve"> </w:t>
                      </w:r>
                      <w:r>
                        <w:rPr>
                          <w:rFonts w:ascii="Courier New"/>
                          <w:sz w:val="18"/>
                        </w:rPr>
                        <w:t>Response&lt;</w:t>
                      </w:r>
                      <w:proofErr w:type="spellStart"/>
                      <w:r>
                        <w:rPr>
                          <w:rFonts w:ascii="Courier New"/>
                          <w:sz w:val="18"/>
                        </w:rPr>
                        <w:t>OpenWeatherMapResponseData</w:t>
                      </w:r>
                      <w:proofErr w:type="spellEnd"/>
                      <w:r>
                        <w:rPr>
                          <w:rFonts w:ascii="Courier New"/>
                          <w:sz w:val="18"/>
                        </w:rPr>
                        <w:t>&gt;</w:t>
                      </w:r>
                    </w:p>
                    <w:p w14:paraId="48836438" w14:textId="77777777" w:rsidR="003D76C2" w:rsidRDefault="00000000">
                      <w:pPr>
                        <w:spacing w:before="1"/>
                        <w:ind w:left="2181"/>
                        <w:rPr>
                          <w:rFonts w:ascii="Courier New"/>
                          <w:b/>
                          <w:sz w:val="18"/>
                        </w:rPr>
                      </w:pPr>
                      <w:r>
                        <w:rPr>
                          <w:rFonts w:ascii="Courier New"/>
                          <w:sz w:val="18"/>
                        </w:rPr>
                        <w:t xml:space="preserve">) </w:t>
                      </w:r>
                      <w:r>
                        <w:rPr>
                          <w:rFonts w:ascii="Courier New"/>
                          <w:b/>
                          <w:sz w:val="18"/>
                        </w:rPr>
                        <w:t>=</w:t>
                      </w:r>
                      <w:r>
                        <w:rPr>
                          <w:rFonts w:ascii="Courier New"/>
                          <w:b/>
                          <w:spacing w:val="-1"/>
                          <w:sz w:val="18"/>
                        </w:rPr>
                        <w:t xml:space="preserve"> </w:t>
                      </w:r>
                      <w:proofErr w:type="spellStart"/>
                      <w:r>
                        <w:rPr>
                          <w:rFonts w:ascii="Courier New"/>
                          <w:b/>
                          <w:spacing w:val="-2"/>
                          <w:sz w:val="18"/>
                        </w:rPr>
                        <w:t>handleResponse</w:t>
                      </w:r>
                      <w:proofErr w:type="spellEnd"/>
                      <w:r>
                        <w:rPr>
                          <w:rFonts w:ascii="Courier New"/>
                          <w:b/>
                          <w:spacing w:val="-2"/>
                          <w:sz w:val="18"/>
                        </w:rPr>
                        <w:t>(response)</w:t>
                      </w:r>
                    </w:p>
                    <w:p w14:paraId="73A89B2C" w14:textId="77777777" w:rsidR="003D76C2" w:rsidRDefault="00000000">
                      <w:pPr>
                        <w:spacing w:before="76"/>
                        <w:ind w:left="1749"/>
                        <w:rPr>
                          <w:rFonts w:ascii="Courier New"/>
                          <w:sz w:val="18"/>
                        </w:rPr>
                      </w:pPr>
                      <w:r>
                        <w:rPr>
                          <w:rFonts w:ascii="Courier New"/>
                          <w:spacing w:val="-5"/>
                          <w:sz w:val="18"/>
                        </w:rPr>
                        <w:t>})</w:t>
                      </w:r>
                    </w:p>
                    <w:p w14:paraId="2655D73B" w14:textId="77777777" w:rsidR="003D76C2" w:rsidRDefault="00000000">
                      <w:pPr>
                        <w:spacing w:before="76"/>
                        <w:ind w:left="885"/>
                        <w:rPr>
                          <w:rFonts w:ascii="Courier New"/>
                          <w:sz w:val="18"/>
                        </w:rPr>
                      </w:pPr>
                      <w:r>
                        <w:rPr>
                          <w:rFonts w:ascii="Courier New"/>
                          <w:sz w:val="18"/>
                        </w:rPr>
                        <w:t>}</w:t>
                      </w:r>
                    </w:p>
                    <w:p w14:paraId="462EA9CE" w14:textId="77777777" w:rsidR="003D76C2" w:rsidRDefault="003D76C2">
                      <w:pPr>
                        <w:pStyle w:val="BodyText"/>
                        <w:rPr>
                          <w:rFonts w:ascii="Courier New"/>
                        </w:rPr>
                      </w:pPr>
                    </w:p>
                    <w:p w14:paraId="07352698" w14:textId="77777777" w:rsidR="003D76C2" w:rsidRDefault="00000000">
                      <w:pPr>
                        <w:spacing w:before="133" w:line="235" w:lineRule="auto"/>
                        <w:ind w:left="1101" w:right="1185" w:hanging="216"/>
                        <w:rPr>
                          <w:rFonts w:ascii="Courier New"/>
                          <w:b/>
                          <w:sz w:val="18"/>
                        </w:rPr>
                      </w:pPr>
                      <w:r>
                        <w:rPr>
                          <w:rFonts w:ascii="Courier New"/>
                          <w:b/>
                          <w:sz w:val="18"/>
                        </w:rPr>
                        <w:t xml:space="preserve">private fun </w:t>
                      </w:r>
                      <w:proofErr w:type="spellStart"/>
                      <w:r>
                        <w:rPr>
                          <w:rFonts w:ascii="Courier New"/>
                          <w:b/>
                          <w:sz w:val="18"/>
                        </w:rPr>
                        <w:t>handleResponse</w:t>
                      </w:r>
                      <w:proofErr w:type="spellEnd"/>
                      <w:r>
                        <w:rPr>
                          <w:rFonts w:ascii="Courier New"/>
                          <w:b/>
                          <w:sz w:val="18"/>
                        </w:rPr>
                        <w:t>(response: Response&lt;</w:t>
                      </w:r>
                      <w:proofErr w:type="spellStart"/>
                      <w:r>
                        <w:rPr>
                          <w:rFonts w:ascii="Courier New"/>
                          <w:b/>
                          <w:sz w:val="18"/>
                        </w:rPr>
                        <w:t>OpenWeatherMapResponseData</w:t>
                      </w:r>
                      <w:proofErr w:type="spellEnd"/>
                      <w:r>
                        <w:rPr>
                          <w:rFonts w:ascii="Courier New"/>
                          <w:b/>
                          <w:sz w:val="18"/>
                        </w:rPr>
                        <w:t>&gt;)</w:t>
                      </w:r>
                      <w:r>
                        <w:rPr>
                          <w:rFonts w:ascii="Courier New"/>
                          <w:b/>
                          <w:spacing w:val="-29"/>
                          <w:sz w:val="18"/>
                        </w:rPr>
                        <w:t xml:space="preserve"> </w:t>
                      </w:r>
                      <w:r>
                        <w:rPr>
                          <w:rFonts w:ascii="Courier New"/>
                          <w:b/>
                          <w:sz w:val="18"/>
                        </w:rPr>
                        <w:t>=</w:t>
                      </w:r>
                    </w:p>
                    <w:p w14:paraId="1D165822" w14:textId="77777777" w:rsidR="003D76C2" w:rsidRDefault="00000000">
                      <w:pPr>
                        <w:spacing w:before="17" w:line="328" w:lineRule="auto"/>
                        <w:ind w:left="1749" w:right="1766" w:hanging="432"/>
                        <w:rPr>
                          <w:rFonts w:ascii="Courier New"/>
                          <w:b/>
                          <w:sz w:val="18"/>
                        </w:rPr>
                      </w:pPr>
                      <w:r>
                        <w:rPr>
                          <w:rFonts w:ascii="Courier New"/>
                          <w:b/>
                          <w:sz w:val="18"/>
                        </w:rPr>
                        <w:t>if (</w:t>
                      </w:r>
                      <w:proofErr w:type="spellStart"/>
                      <w:r>
                        <w:rPr>
                          <w:rFonts w:ascii="Courier New"/>
                          <w:b/>
                          <w:sz w:val="18"/>
                        </w:rPr>
                        <w:t>response.isSuccessful</w:t>
                      </w:r>
                      <w:proofErr w:type="spellEnd"/>
                      <w:r>
                        <w:rPr>
                          <w:rFonts w:ascii="Courier New"/>
                          <w:b/>
                          <w:sz w:val="18"/>
                        </w:rPr>
                        <w:t xml:space="preserve">) { </w:t>
                      </w:r>
                      <w:proofErr w:type="spellStart"/>
                      <w:r>
                        <w:rPr>
                          <w:rFonts w:ascii="Courier New"/>
                          <w:b/>
                          <w:sz w:val="18"/>
                        </w:rPr>
                        <w:t>response.body</w:t>
                      </w:r>
                      <w:proofErr w:type="spellEnd"/>
                      <w:r>
                        <w:rPr>
                          <w:rFonts w:ascii="Courier New"/>
                          <w:b/>
                          <w:sz w:val="18"/>
                        </w:rPr>
                        <w:t>()?.let</w:t>
                      </w:r>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validResponse</w:t>
                      </w:r>
                      <w:proofErr w:type="spellEnd"/>
                      <w:r>
                        <w:rPr>
                          <w:rFonts w:ascii="Courier New"/>
                          <w:b/>
                          <w:spacing w:val="-13"/>
                          <w:sz w:val="18"/>
                        </w:rPr>
                        <w:t xml:space="preserve"> </w:t>
                      </w:r>
                      <w:r>
                        <w:rPr>
                          <w:rFonts w:ascii="Courier New"/>
                          <w:b/>
                          <w:sz w:val="18"/>
                        </w:rPr>
                        <w:t>-&gt;</w:t>
                      </w:r>
                    </w:p>
                    <w:p w14:paraId="7D3FCBB1" w14:textId="77777777" w:rsidR="003D76C2" w:rsidRDefault="00000000">
                      <w:pPr>
                        <w:spacing w:before="2"/>
                        <w:ind w:left="2181"/>
                        <w:rPr>
                          <w:rFonts w:ascii="Courier New"/>
                          <w:b/>
                          <w:sz w:val="18"/>
                        </w:rPr>
                      </w:pPr>
                      <w:proofErr w:type="spellStart"/>
                      <w:r>
                        <w:rPr>
                          <w:rFonts w:ascii="Courier New"/>
                          <w:b/>
                          <w:spacing w:val="-2"/>
                          <w:sz w:val="18"/>
                        </w:rPr>
                        <w:t>handleValidResponse</w:t>
                      </w:r>
                      <w:proofErr w:type="spellEnd"/>
                      <w:r>
                        <w:rPr>
                          <w:rFonts w:ascii="Courier New"/>
                          <w:b/>
                          <w:spacing w:val="-2"/>
                          <w:sz w:val="18"/>
                        </w:rPr>
                        <w:t>(</w:t>
                      </w:r>
                      <w:proofErr w:type="spellStart"/>
                      <w:r>
                        <w:rPr>
                          <w:rFonts w:ascii="Courier New"/>
                          <w:b/>
                          <w:spacing w:val="-2"/>
                          <w:sz w:val="18"/>
                        </w:rPr>
                        <w:t>validResponse</w:t>
                      </w:r>
                      <w:proofErr w:type="spellEnd"/>
                      <w:r>
                        <w:rPr>
                          <w:rFonts w:ascii="Courier New"/>
                          <w:b/>
                          <w:spacing w:val="-2"/>
                          <w:sz w:val="18"/>
                        </w:rPr>
                        <w:t>)</w:t>
                      </w:r>
                    </w:p>
                    <w:p w14:paraId="1376401C" w14:textId="77777777" w:rsidR="003D76C2" w:rsidRDefault="00000000">
                      <w:pPr>
                        <w:spacing w:before="76"/>
                        <w:ind w:left="1749"/>
                        <w:rPr>
                          <w:rFonts w:ascii="Courier New"/>
                          <w:b/>
                          <w:sz w:val="18"/>
                        </w:rPr>
                      </w:pPr>
                      <w:r>
                        <w:rPr>
                          <w:rFonts w:ascii="Courier New"/>
                          <w:b/>
                          <w:sz w:val="18"/>
                        </w:rPr>
                        <w:t>}</w:t>
                      </w:r>
                      <w:r>
                        <w:rPr>
                          <w:rFonts w:ascii="Courier New"/>
                          <w:b/>
                          <w:spacing w:val="-2"/>
                          <w:sz w:val="18"/>
                        </w:rPr>
                        <w:t xml:space="preserve"> </w:t>
                      </w:r>
                      <w:r>
                        <w:rPr>
                          <w:rFonts w:ascii="Courier New"/>
                          <w:b/>
                          <w:sz w:val="18"/>
                        </w:rPr>
                        <w:t>?:</w:t>
                      </w:r>
                      <w:r>
                        <w:rPr>
                          <w:rFonts w:ascii="Courier New"/>
                          <w:b/>
                          <w:spacing w:val="-1"/>
                          <w:sz w:val="18"/>
                        </w:rPr>
                        <w:t xml:space="preserve"> </w:t>
                      </w:r>
                      <w:r>
                        <w:rPr>
                          <w:rFonts w:ascii="Courier New"/>
                          <w:b/>
                          <w:spacing w:val="-4"/>
                          <w:sz w:val="18"/>
                        </w:rPr>
                        <w:t>Unit</w:t>
                      </w:r>
                    </w:p>
                    <w:p w14:paraId="3A8640EC" w14:textId="77777777" w:rsidR="003D76C2" w:rsidRDefault="00000000">
                      <w:pPr>
                        <w:spacing w:before="76"/>
                        <w:ind w:left="1317"/>
                        <w:rPr>
                          <w:rFonts w:ascii="Courier New"/>
                          <w:b/>
                          <w:sz w:val="18"/>
                        </w:rPr>
                      </w:pPr>
                      <w:r>
                        <w:rPr>
                          <w:rFonts w:ascii="Courier New"/>
                          <w:b/>
                          <w:sz w:val="18"/>
                        </w:rPr>
                        <w:t>}</w:t>
                      </w:r>
                      <w:r>
                        <w:rPr>
                          <w:rFonts w:ascii="Courier New"/>
                          <w:b/>
                          <w:spacing w:val="-3"/>
                          <w:sz w:val="18"/>
                        </w:rPr>
                        <w:t xml:space="preserve"> </w:t>
                      </w:r>
                      <w:r>
                        <w:rPr>
                          <w:rFonts w:ascii="Courier New"/>
                          <w:b/>
                          <w:sz w:val="18"/>
                        </w:rPr>
                        <w:t>else</w:t>
                      </w:r>
                      <w:r>
                        <w:rPr>
                          <w:rFonts w:ascii="Courier New"/>
                          <w:b/>
                          <w:spacing w:val="-2"/>
                          <w:sz w:val="18"/>
                        </w:rPr>
                        <w:t xml:space="preserve"> </w:t>
                      </w:r>
                      <w:r>
                        <w:rPr>
                          <w:rFonts w:ascii="Courier New"/>
                          <w:b/>
                          <w:spacing w:val="-10"/>
                          <w:sz w:val="18"/>
                        </w:rPr>
                        <w:t>{</w:t>
                      </w:r>
                    </w:p>
                    <w:p w14:paraId="4B7573E7" w14:textId="77777777" w:rsidR="003D76C2" w:rsidRDefault="00000000">
                      <w:pPr>
                        <w:spacing w:before="76"/>
                        <w:ind w:left="1317"/>
                        <w:rPr>
                          <w:rFonts w:ascii="Courier New"/>
                          <w:b/>
                          <w:sz w:val="18"/>
                        </w:rPr>
                      </w:pPr>
                      <w:r>
                        <w:rPr>
                          <w:rFonts w:ascii="Courier New"/>
                          <w:b/>
                          <w:sz w:val="18"/>
                        </w:rPr>
                        <w:t>}</w:t>
                      </w:r>
                    </w:p>
                  </w:txbxContent>
                </v:textbox>
                <w10:wrap type="topAndBottom" anchorx="page"/>
              </v:shape>
            </w:pict>
          </mc:Fallback>
        </mc:AlternateContent>
      </w:r>
    </w:p>
    <w:p w14:paraId="27587334" w14:textId="77777777" w:rsidR="003D76C2" w:rsidRDefault="003D76C2">
      <w:pPr>
        <w:rPr>
          <w:sz w:val="10"/>
        </w:rPr>
        <w:sectPr w:rsidR="003D76C2">
          <w:pgSz w:w="10800" w:h="13320"/>
          <w:pgMar w:top="1120" w:right="920" w:bottom="280" w:left="940" w:header="695" w:footer="0" w:gutter="0"/>
          <w:cols w:space="720"/>
        </w:sectPr>
      </w:pPr>
    </w:p>
    <w:p w14:paraId="07486B82" w14:textId="77777777" w:rsidR="003D76C2" w:rsidRDefault="003D76C2">
      <w:pPr>
        <w:pStyle w:val="BodyText"/>
        <w:spacing w:before="13"/>
        <w:rPr>
          <w:sz w:val="4"/>
        </w:rPr>
      </w:pPr>
    </w:p>
    <w:p w14:paraId="005116FF" w14:textId="77777777" w:rsidR="003D76C2" w:rsidRDefault="00D51F7C">
      <w:pPr>
        <w:pStyle w:val="BodyText"/>
        <w:ind w:left="104"/>
      </w:pPr>
      <w:r>
        <w:rPr>
          <w:noProof/>
        </w:rPr>
        <mc:AlternateContent>
          <mc:Choice Requires="wpg">
            <w:drawing>
              <wp:inline distT="0" distB="0" distL="0" distR="0" wp14:anchorId="6C2D522B" wp14:editId="21B61CA8">
                <wp:extent cx="5074920" cy="2443480"/>
                <wp:effectExtent l="0" t="0" r="5080" b="0"/>
                <wp:docPr id="1210" name="docshapegroup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3480"/>
                          <a:chOff x="0" y="0"/>
                          <a:chExt cx="7992" cy="3848"/>
                        </a:xfrm>
                      </wpg:grpSpPr>
                      <wps:wsp>
                        <wps:cNvPr id="1211" name="docshape333"/>
                        <wps:cNvSpPr>
                          <a:spLocks/>
                        </wps:cNvSpPr>
                        <wps:spPr bwMode="auto">
                          <a:xfrm>
                            <a:off x="0" y="10"/>
                            <a:ext cx="7992" cy="382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2" name="docshape334"/>
                        <wps:cNvSpPr>
                          <a:spLocks/>
                        </wps:cNvSpPr>
                        <wps:spPr bwMode="auto">
                          <a:xfrm>
                            <a:off x="0" y="0"/>
                            <a:ext cx="7992" cy="3848"/>
                          </a:xfrm>
                          <a:custGeom>
                            <a:avLst/>
                            <a:gdLst>
                              <a:gd name="T0" fmla="*/ 7992 w 7992"/>
                              <a:gd name="T1" fmla="*/ 3828 h 3848"/>
                              <a:gd name="T2" fmla="*/ 0 w 7992"/>
                              <a:gd name="T3" fmla="*/ 3828 h 3848"/>
                              <a:gd name="T4" fmla="*/ 0 w 7992"/>
                              <a:gd name="T5" fmla="*/ 3848 h 3848"/>
                              <a:gd name="T6" fmla="*/ 7992 w 7992"/>
                              <a:gd name="T7" fmla="*/ 3848 h 3848"/>
                              <a:gd name="T8" fmla="*/ 7992 w 7992"/>
                              <a:gd name="T9" fmla="*/ 3828 h 3848"/>
                              <a:gd name="T10" fmla="*/ 7992 w 7992"/>
                              <a:gd name="T11" fmla="*/ 0 h 3848"/>
                              <a:gd name="T12" fmla="*/ 0 w 7992"/>
                              <a:gd name="T13" fmla="*/ 0 h 3848"/>
                              <a:gd name="T14" fmla="*/ 0 w 7992"/>
                              <a:gd name="T15" fmla="*/ 20 h 3848"/>
                              <a:gd name="T16" fmla="*/ 7992 w 7992"/>
                              <a:gd name="T17" fmla="*/ 20 h 3848"/>
                              <a:gd name="T18" fmla="*/ 7992 w 7992"/>
                              <a:gd name="T19" fmla="*/ 0 h 38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848">
                                <a:moveTo>
                                  <a:pt x="7992" y="3828"/>
                                </a:moveTo>
                                <a:lnTo>
                                  <a:pt x="0" y="3828"/>
                                </a:lnTo>
                                <a:lnTo>
                                  <a:pt x="0" y="3848"/>
                                </a:lnTo>
                                <a:lnTo>
                                  <a:pt x="7992" y="3848"/>
                                </a:lnTo>
                                <a:lnTo>
                                  <a:pt x="7992" y="382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3" name="docshape335"/>
                        <wps:cNvSpPr txBox="1">
                          <a:spLocks/>
                        </wps:cNvSpPr>
                        <wps:spPr bwMode="auto">
                          <a:xfrm>
                            <a:off x="0" y="20"/>
                            <a:ext cx="7992" cy="3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9B1A6" w14:textId="77777777" w:rsidR="003D76C2" w:rsidRDefault="00000000">
                              <w:pPr>
                                <w:spacing w:before="44"/>
                                <w:ind w:left="885"/>
                                <w:rPr>
                                  <w:rFonts w:ascii="Courier New"/>
                                  <w:b/>
                                  <w:sz w:val="18"/>
                                </w:rPr>
                              </w:pPr>
                              <w:r>
                                <w:rPr>
                                  <w:rFonts w:ascii="Courier New"/>
                                  <w:b/>
                                  <w:sz w:val="18"/>
                                </w:rPr>
                                <w:t>private</w:t>
                              </w:r>
                              <w:r>
                                <w:rPr>
                                  <w:rFonts w:ascii="Courier New"/>
                                  <w:b/>
                                  <w:spacing w:val="-5"/>
                                  <w:sz w:val="18"/>
                                </w:rPr>
                                <w:t xml:space="preserve"> </w:t>
                              </w:r>
                              <w:r>
                                <w:rPr>
                                  <w:rFonts w:ascii="Courier New"/>
                                  <w:b/>
                                  <w:sz w:val="18"/>
                                </w:rPr>
                                <w:t>fun</w:t>
                              </w:r>
                              <w:r>
                                <w:rPr>
                                  <w:rFonts w:ascii="Courier New"/>
                                  <w:b/>
                                  <w:spacing w:val="-5"/>
                                  <w:sz w:val="18"/>
                                </w:rPr>
                                <w:t xml:space="preserve"> </w:t>
                              </w:r>
                              <w:proofErr w:type="spellStart"/>
                              <w:r>
                                <w:rPr>
                                  <w:rFonts w:ascii="Courier New"/>
                                  <w:b/>
                                  <w:spacing w:val="-2"/>
                                  <w:sz w:val="18"/>
                                </w:rPr>
                                <w:t>handleValidResponse</w:t>
                              </w:r>
                              <w:proofErr w:type="spellEnd"/>
                              <w:r>
                                <w:rPr>
                                  <w:rFonts w:ascii="Courier New"/>
                                  <w:b/>
                                  <w:spacing w:val="-2"/>
                                  <w:sz w:val="18"/>
                                </w:rPr>
                                <w:t>(response:</w:t>
                              </w:r>
                            </w:p>
                            <w:p w14:paraId="65710F89" w14:textId="77777777" w:rsidR="003D76C2" w:rsidRDefault="00000000">
                              <w:pPr>
                                <w:spacing w:before="76"/>
                                <w:ind w:left="1101"/>
                                <w:rPr>
                                  <w:rFonts w:ascii="Courier New"/>
                                  <w:b/>
                                  <w:sz w:val="18"/>
                                </w:rPr>
                              </w:pPr>
                              <w:proofErr w:type="spellStart"/>
                              <w:r>
                                <w:rPr>
                                  <w:rFonts w:ascii="Courier New"/>
                                  <w:b/>
                                  <w:sz w:val="18"/>
                                </w:rPr>
                                <w:t>OpenWeatherMapResponseData</w:t>
                              </w:r>
                              <w:proofErr w:type="spellEnd"/>
                              <w:r>
                                <w:rPr>
                                  <w:rFonts w:ascii="Courier New"/>
                                  <w:b/>
                                  <w:sz w:val="18"/>
                                </w:rPr>
                                <w:t>)</w:t>
                              </w:r>
                              <w:r>
                                <w:rPr>
                                  <w:rFonts w:ascii="Courier New"/>
                                  <w:b/>
                                  <w:spacing w:val="-27"/>
                                  <w:sz w:val="18"/>
                                </w:rPr>
                                <w:t xml:space="preserve"> </w:t>
                              </w:r>
                              <w:r>
                                <w:rPr>
                                  <w:rFonts w:ascii="Courier New"/>
                                  <w:b/>
                                  <w:spacing w:val="-10"/>
                                  <w:sz w:val="18"/>
                                </w:rPr>
                                <w:t>{</w:t>
                              </w:r>
                            </w:p>
                            <w:p w14:paraId="3D6DD9A1" w14:textId="77777777" w:rsidR="003D76C2" w:rsidRDefault="00000000">
                              <w:pPr>
                                <w:spacing w:before="76"/>
                                <w:ind w:left="1317"/>
                                <w:rPr>
                                  <w:rFonts w:ascii="Courier New"/>
                                  <w:b/>
                                  <w:sz w:val="18"/>
                                </w:rPr>
                              </w:pPr>
                              <w:proofErr w:type="spellStart"/>
                              <w:r>
                                <w:rPr>
                                  <w:rFonts w:ascii="Courier New"/>
                                  <w:b/>
                                  <w:sz w:val="18"/>
                                </w:rPr>
                                <w:t>titleView.text</w:t>
                              </w:r>
                              <w:proofErr w:type="spellEnd"/>
                              <w:r>
                                <w:rPr>
                                  <w:rFonts w:ascii="Courier New"/>
                                  <w:b/>
                                  <w:spacing w:val="-8"/>
                                  <w:sz w:val="18"/>
                                </w:rPr>
                                <w:t xml:space="preserve"> </w:t>
                              </w:r>
                              <w:r>
                                <w:rPr>
                                  <w:rFonts w:ascii="Courier New"/>
                                  <w:b/>
                                  <w:sz w:val="18"/>
                                </w:rPr>
                                <w:t>=</w:t>
                              </w:r>
                              <w:r>
                                <w:rPr>
                                  <w:rFonts w:ascii="Courier New"/>
                                  <w:b/>
                                  <w:spacing w:val="-7"/>
                                  <w:sz w:val="18"/>
                                </w:rPr>
                                <w:t xml:space="preserve"> </w:t>
                              </w:r>
                              <w:proofErr w:type="spellStart"/>
                              <w:r>
                                <w:rPr>
                                  <w:rFonts w:ascii="Courier New"/>
                                  <w:b/>
                                  <w:spacing w:val="-2"/>
                                  <w:sz w:val="18"/>
                                </w:rPr>
                                <w:t>response.locationName</w:t>
                              </w:r>
                              <w:proofErr w:type="spellEnd"/>
                            </w:p>
                            <w:p w14:paraId="3A42CDAE" w14:textId="77777777" w:rsidR="003D76C2" w:rsidRDefault="00000000">
                              <w:pPr>
                                <w:spacing w:before="76" w:line="328" w:lineRule="auto"/>
                                <w:ind w:left="1749" w:right="840" w:hanging="432"/>
                                <w:rPr>
                                  <w:rFonts w:ascii="Courier New"/>
                                  <w:b/>
                                  <w:sz w:val="18"/>
                                </w:rPr>
                              </w:pPr>
                              <w:proofErr w:type="spellStart"/>
                              <w:r>
                                <w:rPr>
                                  <w:rFonts w:ascii="Courier New"/>
                                  <w:b/>
                                  <w:spacing w:val="-2"/>
                                  <w:sz w:val="18"/>
                                </w:rPr>
                                <w:t>response.weather.firstOrNull</w:t>
                              </w:r>
                              <w:proofErr w:type="spellEnd"/>
                              <w:r>
                                <w:rPr>
                                  <w:rFonts w:ascii="Courier New"/>
                                  <w:b/>
                                  <w:spacing w:val="-2"/>
                                  <w:sz w:val="18"/>
                                </w:rPr>
                                <w:t>()?.let</w:t>
                              </w:r>
                              <w:r>
                                <w:rPr>
                                  <w:rFonts w:ascii="Courier New"/>
                                  <w:b/>
                                  <w:spacing w:val="-19"/>
                                  <w:sz w:val="18"/>
                                </w:rPr>
                                <w:t xml:space="preserve"> </w:t>
                              </w:r>
                              <w:r>
                                <w:rPr>
                                  <w:rFonts w:ascii="Courier New"/>
                                  <w:b/>
                                  <w:spacing w:val="-2"/>
                                  <w:sz w:val="18"/>
                                </w:rPr>
                                <w:t>{</w:t>
                              </w:r>
                              <w:r>
                                <w:rPr>
                                  <w:rFonts w:ascii="Courier New"/>
                                  <w:b/>
                                  <w:spacing w:val="-19"/>
                                  <w:sz w:val="18"/>
                                </w:rPr>
                                <w:t xml:space="preserve"> </w:t>
                              </w:r>
                              <w:r>
                                <w:rPr>
                                  <w:rFonts w:ascii="Courier New"/>
                                  <w:b/>
                                  <w:spacing w:val="-2"/>
                                  <w:sz w:val="18"/>
                                </w:rPr>
                                <w:t>weather</w:t>
                              </w:r>
                              <w:r>
                                <w:rPr>
                                  <w:rFonts w:ascii="Courier New"/>
                                  <w:b/>
                                  <w:spacing w:val="-19"/>
                                  <w:sz w:val="18"/>
                                </w:rPr>
                                <w:t xml:space="preserve"> </w:t>
                              </w:r>
                              <w:r>
                                <w:rPr>
                                  <w:rFonts w:ascii="Courier New"/>
                                  <w:b/>
                                  <w:spacing w:val="-2"/>
                                  <w:sz w:val="18"/>
                                </w:rPr>
                                <w:t xml:space="preserve">-&gt; </w:t>
                              </w:r>
                              <w:proofErr w:type="spellStart"/>
                              <w:r>
                                <w:rPr>
                                  <w:rFonts w:ascii="Courier New"/>
                                  <w:b/>
                                  <w:sz w:val="18"/>
                                </w:rPr>
                                <w:t>statusView.text</w:t>
                              </w:r>
                              <w:proofErr w:type="spellEnd"/>
                              <w:r>
                                <w:rPr>
                                  <w:rFonts w:ascii="Courier New"/>
                                  <w:b/>
                                  <w:sz w:val="18"/>
                                </w:rPr>
                                <w:t xml:space="preserve"> = </w:t>
                              </w:r>
                              <w:proofErr w:type="spellStart"/>
                              <w:r>
                                <w:rPr>
                                  <w:rFonts w:ascii="Courier New"/>
                                  <w:b/>
                                  <w:sz w:val="18"/>
                                </w:rPr>
                                <w:t>weather.status</w:t>
                              </w:r>
                              <w:proofErr w:type="spellEnd"/>
                              <w:r>
                                <w:rPr>
                                  <w:rFonts w:ascii="Courier New"/>
                                  <w:b/>
                                  <w:sz w:val="18"/>
                                </w:rPr>
                                <w:t xml:space="preserve"> </w:t>
                              </w:r>
                              <w:proofErr w:type="spellStart"/>
                              <w:r>
                                <w:rPr>
                                  <w:rFonts w:ascii="Courier New"/>
                                  <w:b/>
                                  <w:sz w:val="18"/>
                                </w:rPr>
                                <w:t>descriptionView.text</w:t>
                              </w:r>
                              <w:proofErr w:type="spellEnd"/>
                              <w:r>
                                <w:rPr>
                                  <w:rFonts w:ascii="Courier New"/>
                                  <w:b/>
                                  <w:sz w:val="18"/>
                                </w:rPr>
                                <w:t xml:space="preserve"> = </w:t>
                              </w:r>
                              <w:proofErr w:type="spellStart"/>
                              <w:r>
                                <w:rPr>
                                  <w:rFonts w:ascii="Courier New"/>
                                  <w:b/>
                                  <w:sz w:val="18"/>
                                </w:rPr>
                                <w:t>weather.description</w:t>
                              </w:r>
                              <w:proofErr w:type="spellEnd"/>
                              <w:r>
                                <w:rPr>
                                  <w:rFonts w:ascii="Courier New"/>
                                  <w:b/>
                                  <w:sz w:val="18"/>
                                </w:rPr>
                                <w:t xml:space="preserve"> </w:t>
                              </w:r>
                              <w:proofErr w:type="spellStart"/>
                              <w:r>
                                <w:rPr>
                                  <w:rFonts w:ascii="Courier New"/>
                                  <w:b/>
                                  <w:spacing w:val="-2"/>
                                  <w:sz w:val="18"/>
                                </w:rPr>
                                <w:t>Glide.with</w:t>
                              </w:r>
                              <w:proofErr w:type="spellEnd"/>
                              <w:r>
                                <w:rPr>
                                  <w:rFonts w:ascii="Courier New"/>
                                  <w:b/>
                                  <w:spacing w:val="-2"/>
                                  <w:sz w:val="18"/>
                                </w:rPr>
                                <w:t>(this)</w:t>
                              </w:r>
                            </w:p>
                            <w:p w14:paraId="2FD95E09" w14:textId="77777777" w:rsidR="003D76C2" w:rsidRDefault="00000000">
                              <w:pPr>
                                <w:spacing w:before="3" w:line="202" w:lineRule="exact"/>
                                <w:ind w:left="2181"/>
                                <w:rPr>
                                  <w:rFonts w:ascii="Courier New"/>
                                  <w:b/>
                                  <w:sz w:val="18"/>
                                </w:rPr>
                              </w:pPr>
                              <w:r>
                                <w:rPr>
                                  <w:rFonts w:ascii="Courier New"/>
                                  <w:b/>
                                  <w:spacing w:val="-2"/>
                                  <w:sz w:val="18"/>
                                </w:rPr>
                                <w:t>.load("https://openweathermap.org/</w:t>
                              </w:r>
                              <w:proofErr w:type="spellStart"/>
                              <w:r>
                                <w:rPr>
                                  <w:rFonts w:ascii="Courier New"/>
                                  <w:b/>
                                  <w:spacing w:val="-2"/>
                                  <w:sz w:val="18"/>
                                </w:rPr>
                                <w:t>img</w:t>
                              </w:r>
                              <w:proofErr w:type="spellEnd"/>
                              <w:r>
                                <w:rPr>
                                  <w:rFonts w:ascii="Courier New"/>
                                  <w:b/>
                                  <w:spacing w:val="-2"/>
                                  <w:sz w:val="18"/>
                                </w:rPr>
                                <w:t>/</w:t>
                              </w:r>
                              <w:proofErr w:type="spellStart"/>
                              <w:r>
                                <w:rPr>
                                  <w:rFonts w:ascii="Courier New"/>
                                  <w:b/>
                                  <w:spacing w:val="-2"/>
                                  <w:sz w:val="18"/>
                                </w:rPr>
                                <w:t>wn</w:t>
                              </w:r>
                              <w:proofErr w:type="spellEnd"/>
                              <w:r>
                                <w:rPr>
                                  <w:rFonts w:ascii="Courier New"/>
                                  <w:b/>
                                  <w:spacing w:val="-2"/>
                                  <w:sz w:val="18"/>
                                </w:rPr>
                                <w:t>/</w:t>
                              </w:r>
                            </w:p>
                            <w:p w14:paraId="40F9403C" w14:textId="77777777" w:rsidR="003D76C2" w:rsidRDefault="00000000">
                              <w:pPr>
                                <w:spacing w:line="202" w:lineRule="exact"/>
                                <w:ind w:left="2397"/>
                                <w:rPr>
                                  <w:rFonts w:ascii="Courier New"/>
                                  <w:b/>
                                  <w:sz w:val="18"/>
                                </w:rPr>
                              </w:pPr>
                              <w:r>
                                <w:rPr>
                                  <w:rFonts w:ascii="Courier New"/>
                                  <w:b/>
                                  <w:spacing w:val="-2"/>
                                  <w:sz w:val="18"/>
                                </w:rPr>
                                <w:t>${</w:t>
                              </w:r>
                              <w:proofErr w:type="spellStart"/>
                              <w:r>
                                <w:rPr>
                                  <w:rFonts w:ascii="Courier New"/>
                                  <w:b/>
                                  <w:spacing w:val="-2"/>
                                  <w:sz w:val="18"/>
                                </w:rPr>
                                <w:t>weather.icon</w:t>
                              </w:r>
                              <w:proofErr w:type="spellEnd"/>
                              <w:r>
                                <w:rPr>
                                  <w:rFonts w:ascii="Courier New"/>
                                  <w:b/>
                                  <w:spacing w:val="-2"/>
                                  <w:sz w:val="18"/>
                                </w:rPr>
                                <w:t>}@2x.png")</w:t>
                              </w:r>
                            </w:p>
                            <w:p w14:paraId="352203C8" w14:textId="77777777" w:rsidR="003D76C2" w:rsidRDefault="00000000">
                              <w:pPr>
                                <w:spacing w:before="16"/>
                                <w:ind w:left="2181"/>
                                <w:rPr>
                                  <w:rFonts w:ascii="Courier New"/>
                                  <w:b/>
                                  <w:sz w:val="18"/>
                                </w:rPr>
                              </w:pPr>
                              <w:r>
                                <w:rPr>
                                  <w:rFonts w:ascii="Courier New"/>
                                  <w:b/>
                                  <w:spacing w:val="-2"/>
                                  <w:sz w:val="18"/>
                                </w:rPr>
                                <w:t>.</w:t>
                              </w:r>
                              <w:proofErr w:type="spellStart"/>
                              <w:r>
                                <w:rPr>
                                  <w:rFonts w:ascii="Courier New"/>
                                  <w:b/>
                                  <w:spacing w:val="-2"/>
                                  <w:sz w:val="18"/>
                                </w:rPr>
                                <w:t>centerInside</w:t>
                              </w:r>
                              <w:proofErr w:type="spellEnd"/>
                              <w:r>
                                <w:rPr>
                                  <w:rFonts w:ascii="Courier New"/>
                                  <w:b/>
                                  <w:spacing w:val="-2"/>
                                  <w:sz w:val="18"/>
                                </w:rPr>
                                <w:t>()</w:t>
                              </w:r>
                            </w:p>
                            <w:p w14:paraId="74F7DC28" w14:textId="77777777" w:rsidR="003D76C2" w:rsidRDefault="00000000">
                              <w:pPr>
                                <w:spacing w:before="76"/>
                                <w:ind w:left="2181"/>
                                <w:rPr>
                                  <w:rFonts w:ascii="Courier New"/>
                                  <w:b/>
                                  <w:sz w:val="18"/>
                                </w:rPr>
                              </w:pPr>
                              <w:r>
                                <w:rPr>
                                  <w:rFonts w:ascii="Courier New"/>
                                  <w:b/>
                                  <w:spacing w:val="-2"/>
                                  <w:sz w:val="18"/>
                                </w:rPr>
                                <w:t>.into(</w:t>
                              </w:r>
                              <w:proofErr w:type="spellStart"/>
                              <w:r>
                                <w:rPr>
                                  <w:rFonts w:ascii="Courier New"/>
                                  <w:b/>
                                  <w:spacing w:val="-2"/>
                                  <w:sz w:val="18"/>
                                </w:rPr>
                                <w:t>weatherIconView</w:t>
                              </w:r>
                              <w:proofErr w:type="spellEnd"/>
                              <w:r>
                                <w:rPr>
                                  <w:rFonts w:ascii="Courier New"/>
                                  <w:b/>
                                  <w:spacing w:val="-2"/>
                                  <w:sz w:val="18"/>
                                </w:rPr>
                                <w:t>)</w:t>
                              </w:r>
                            </w:p>
                            <w:p w14:paraId="63C5D5D4" w14:textId="77777777" w:rsidR="003D76C2" w:rsidRDefault="00000000">
                              <w:pPr>
                                <w:spacing w:before="76"/>
                                <w:ind w:left="1317"/>
                                <w:rPr>
                                  <w:rFonts w:ascii="Courier New"/>
                                  <w:b/>
                                  <w:sz w:val="18"/>
                                </w:rPr>
                              </w:pPr>
                              <w:r>
                                <w:rPr>
                                  <w:rFonts w:ascii="Courier New"/>
                                  <w:b/>
                                  <w:sz w:val="18"/>
                                </w:rPr>
                                <w:t>}</w:t>
                              </w:r>
                            </w:p>
                            <w:p w14:paraId="37A9040D" w14:textId="77777777" w:rsidR="003D76C2" w:rsidRDefault="00000000">
                              <w:pPr>
                                <w:spacing w:before="76"/>
                                <w:ind w:left="885"/>
                                <w:rPr>
                                  <w:rFonts w:ascii="Courier New"/>
                                  <w:b/>
                                  <w:sz w:val="18"/>
                                </w:rPr>
                              </w:pPr>
                              <w:r>
                                <w:rPr>
                                  <w:rFonts w:ascii="Courier New"/>
                                  <w:b/>
                                  <w:sz w:val="18"/>
                                </w:rPr>
                                <w:t>}</w:t>
                              </w:r>
                            </w:p>
                            <w:p w14:paraId="6A0D3EF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C2D522B" id="docshapegroup332" o:spid="_x0000_s1265" style="width:399.6pt;height:192.4pt;mso-position-horizontal-relative:char;mso-position-vertical-relative:line" coordsize="7992,38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">
                <v:rect id="docshape333" o:spid="_x0000_s1266" style="position:absolute;top:10;width:7992;height:38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" fillcolor="#f6f6f6" stroked="f">
                  <v:path arrowok="t"/>
                </v:rect>
                <v:shape id="docshape334" o:spid="_x0000_s1267" style="position:absolute;width:7992;height:3848;visibility:visible;mso-wrap-style:square;v-text-anchor:top" coordsize="7992,3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" path="m7992,3828l,3828r,20l7992,3848r,-20xm7992,l,,,20r7992,l7992,xe" fillcolor="#dadada" stroked="f">
                  <v:path arrowok="t" o:connecttype="custom" o:connectlocs="7992,3828;0,3828;0,3848;7992,3848;7992,3828;7992,0;0,0;0,20;7992,20;7992,0" o:connectangles="0,0,0,0,0,0,0,0,0,0"/>
                </v:shape>
                <v:shape id="docshape335" o:spid="_x0000_s1268" type="#_x0000_t202" style="position:absolute;top:20;width:7992;height:38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" filled="f" stroked="f">
                  <v:path arrowok="t"/>
                  <v:textbox inset="0,0,0,0">
                    <w:txbxContent>
                      <w:p w14:paraId="4889B1A6" w14:textId="77777777" w:rsidR="003D76C2" w:rsidRDefault="00000000">
                        <w:pPr>
                          <w:spacing w:before="44"/>
                          <w:ind w:left="885"/>
                          <w:rPr>
                            <w:rFonts w:ascii="Courier New"/>
                            <w:b/>
                            <w:sz w:val="18"/>
                          </w:rPr>
                        </w:pPr>
                        <w:r>
                          <w:rPr>
                            <w:rFonts w:ascii="Courier New"/>
                            <w:b/>
                            <w:sz w:val="18"/>
                          </w:rPr>
                          <w:t>private</w:t>
                        </w:r>
                        <w:r>
                          <w:rPr>
                            <w:rFonts w:ascii="Courier New"/>
                            <w:b/>
                            <w:spacing w:val="-5"/>
                            <w:sz w:val="18"/>
                          </w:rPr>
                          <w:t xml:space="preserve"> </w:t>
                        </w:r>
                        <w:r>
                          <w:rPr>
                            <w:rFonts w:ascii="Courier New"/>
                            <w:b/>
                            <w:sz w:val="18"/>
                          </w:rPr>
                          <w:t>fun</w:t>
                        </w:r>
                        <w:r>
                          <w:rPr>
                            <w:rFonts w:ascii="Courier New"/>
                            <w:b/>
                            <w:spacing w:val="-5"/>
                            <w:sz w:val="18"/>
                          </w:rPr>
                          <w:t xml:space="preserve"> </w:t>
                        </w:r>
                        <w:proofErr w:type="spellStart"/>
                        <w:r>
                          <w:rPr>
                            <w:rFonts w:ascii="Courier New"/>
                            <w:b/>
                            <w:spacing w:val="-2"/>
                            <w:sz w:val="18"/>
                          </w:rPr>
                          <w:t>handleValidResponse</w:t>
                        </w:r>
                        <w:proofErr w:type="spellEnd"/>
                        <w:r>
                          <w:rPr>
                            <w:rFonts w:ascii="Courier New"/>
                            <w:b/>
                            <w:spacing w:val="-2"/>
                            <w:sz w:val="18"/>
                          </w:rPr>
                          <w:t>(response:</w:t>
                        </w:r>
                      </w:p>
                      <w:p w14:paraId="65710F89" w14:textId="77777777" w:rsidR="003D76C2" w:rsidRDefault="00000000">
                        <w:pPr>
                          <w:spacing w:before="76"/>
                          <w:ind w:left="1101"/>
                          <w:rPr>
                            <w:rFonts w:ascii="Courier New"/>
                            <w:b/>
                            <w:sz w:val="18"/>
                          </w:rPr>
                        </w:pPr>
                        <w:proofErr w:type="spellStart"/>
                        <w:r>
                          <w:rPr>
                            <w:rFonts w:ascii="Courier New"/>
                            <w:b/>
                            <w:sz w:val="18"/>
                          </w:rPr>
                          <w:t>OpenWeatherMapResponseData</w:t>
                        </w:r>
                        <w:proofErr w:type="spellEnd"/>
                        <w:r>
                          <w:rPr>
                            <w:rFonts w:ascii="Courier New"/>
                            <w:b/>
                            <w:sz w:val="18"/>
                          </w:rPr>
                          <w:t>)</w:t>
                        </w:r>
                        <w:r>
                          <w:rPr>
                            <w:rFonts w:ascii="Courier New"/>
                            <w:b/>
                            <w:spacing w:val="-27"/>
                            <w:sz w:val="18"/>
                          </w:rPr>
                          <w:t xml:space="preserve"> </w:t>
                        </w:r>
                        <w:r>
                          <w:rPr>
                            <w:rFonts w:ascii="Courier New"/>
                            <w:b/>
                            <w:spacing w:val="-10"/>
                            <w:sz w:val="18"/>
                          </w:rPr>
                          <w:t>{</w:t>
                        </w:r>
                      </w:p>
                      <w:p w14:paraId="3D6DD9A1" w14:textId="77777777" w:rsidR="003D76C2" w:rsidRDefault="00000000">
                        <w:pPr>
                          <w:spacing w:before="76"/>
                          <w:ind w:left="1317"/>
                          <w:rPr>
                            <w:rFonts w:ascii="Courier New"/>
                            <w:b/>
                            <w:sz w:val="18"/>
                          </w:rPr>
                        </w:pPr>
                        <w:proofErr w:type="spellStart"/>
                        <w:r>
                          <w:rPr>
                            <w:rFonts w:ascii="Courier New"/>
                            <w:b/>
                            <w:sz w:val="18"/>
                          </w:rPr>
                          <w:t>titleView.text</w:t>
                        </w:r>
                        <w:proofErr w:type="spellEnd"/>
                        <w:r>
                          <w:rPr>
                            <w:rFonts w:ascii="Courier New"/>
                            <w:b/>
                            <w:spacing w:val="-8"/>
                            <w:sz w:val="18"/>
                          </w:rPr>
                          <w:t xml:space="preserve"> </w:t>
                        </w:r>
                        <w:r>
                          <w:rPr>
                            <w:rFonts w:ascii="Courier New"/>
                            <w:b/>
                            <w:sz w:val="18"/>
                          </w:rPr>
                          <w:t>=</w:t>
                        </w:r>
                        <w:r>
                          <w:rPr>
                            <w:rFonts w:ascii="Courier New"/>
                            <w:b/>
                            <w:spacing w:val="-7"/>
                            <w:sz w:val="18"/>
                          </w:rPr>
                          <w:t xml:space="preserve"> </w:t>
                        </w:r>
                        <w:proofErr w:type="spellStart"/>
                        <w:r>
                          <w:rPr>
                            <w:rFonts w:ascii="Courier New"/>
                            <w:b/>
                            <w:spacing w:val="-2"/>
                            <w:sz w:val="18"/>
                          </w:rPr>
                          <w:t>response.locationName</w:t>
                        </w:r>
                        <w:proofErr w:type="spellEnd"/>
                      </w:p>
                      <w:p w14:paraId="3A42CDAE" w14:textId="77777777" w:rsidR="003D76C2" w:rsidRDefault="00000000">
                        <w:pPr>
                          <w:spacing w:before="76" w:line="328" w:lineRule="auto"/>
                          <w:ind w:left="1749" w:right="840" w:hanging="432"/>
                          <w:rPr>
                            <w:rFonts w:ascii="Courier New"/>
                            <w:b/>
                            <w:sz w:val="18"/>
                          </w:rPr>
                        </w:pPr>
                        <w:proofErr w:type="spellStart"/>
                        <w:r>
                          <w:rPr>
                            <w:rFonts w:ascii="Courier New"/>
                            <w:b/>
                            <w:spacing w:val="-2"/>
                            <w:sz w:val="18"/>
                          </w:rPr>
                          <w:t>response.weather.firstOrNull</w:t>
                        </w:r>
                        <w:proofErr w:type="spellEnd"/>
                        <w:r>
                          <w:rPr>
                            <w:rFonts w:ascii="Courier New"/>
                            <w:b/>
                            <w:spacing w:val="-2"/>
                            <w:sz w:val="18"/>
                          </w:rPr>
                          <w:t>()?.let</w:t>
                        </w:r>
                        <w:r>
                          <w:rPr>
                            <w:rFonts w:ascii="Courier New"/>
                            <w:b/>
                            <w:spacing w:val="-19"/>
                            <w:sz w:val="18"/>
                          </w:rPr>
                          <w:t xml:space="preserve"> </w:t>
                        </w:r>
                        <w:r>
                          <w:rPr>
                            <w:rFonts w:ascii="Courier New"/>
                            <w:b/>
                            <w:spacing w:val="-2"/>
                            <w:sz w:val="18"/>
                          </w:rPr>
                          <w:t>{</w:t>
                        </w:r>
                        <w:r>
                          <w:rPr>
                            <w:rFonts w:ascii="Courier New"/>
                            <w:b/>
                            <w:spacing w:val="-19"/>
                            <w:sz w:val="18"/>
                          </w:rPr>
                          <w:t xml:space="preserve"> </w:t>
                        </w:r>
                        <w:r>
                          <w:rPr>
                            <w:rFonts w:ascii="Courier New"/>
                            <w:b/>
                            <w:spacing w:val="-2"/>
                            <w:sz w:val="18"/>
                          </w:rPr>
                          <w:t>weather</w:t>
                        </w:r>
                        <w:r>
                          <w:rPr>
                            <w:rFonts w:ascii="Courier New"/>
                            <w:b/>
                            <w:spacing w:val="-19"/>
                            <w:sz w:val="18"/>
                          </w:rPr>
                          <w:t xml:space="preserve"> </w:t>
                        </w:r>
                        <w:r>
                          <w:rPr>
                            <w:rFonts w:ascii="Courier New"/>
                            <w:b/>
                            <w:spacing w:val="-2"/>
                            <w:sz w:val="18"/>
                          </w:rPr>
                          <w:t xml:space="preserve">-&gt; </w:t>
                        </w:r>
                        <w:proofErr w:type="spellStart"/>
                        <w:r>
                          <w:rPr>
                            <w:rFonts w:ascii="Courier New"/>
                            <w:b/>
                            <w:sz w:val="18"/>
                          </w:rPr>
                          <w:t>statusView.text</w:t>
                        </w:r>
                        <w:proofErr w:type="spellEnd"/>
                        <w:r>
                          <w:rPr>
                            <w:rFonts w:ascii="Courier New"/>
                            <w:b/>
                            <w:sz w:val="18"/>
                          </w:rPr>
                          <w:t xml:space="preserve"> = </w:t>
                        </w:r>
                        <w:proofErr w:type="spellStart"/>
                        <w:r>
                          <w:rPr>
                            <w:rFonts w:ascii="Courier New"/>
                            <w:b/>
                            <w:sz w:val="18"/>
                          </w:rPr>
                          <w:t>weather.status</w:t>
                        </w:r>
                        <w:proofErr w:type="spellEnd"/>
                        <w:r>
                          <w:rPr>
                            <w:rFonts w:ascii="Courier New"/>
                            <w:b/>
                            <w:sz w:val="18"/>
                          </w:rPr>
                          <w:t xml:space="preserve"> </w:t>
                        </w:r>
                        <w:proofErr w:type="spellStart"/>
                        <w:r>
                          <w:rPr>
                            <w:rFonts w:ascii="Courier New"/>
                            <w:b/>
                            <w:sz w:val="18"/>
                          </w:rPr>
                          <w:t>descriptionView.text</w:t>
                        </w:r>
                        <w:proofErr w:type="spellEnd"/>
                        <w:r>
                          <w:rPr>
                            <w:rFonts w:ascii="Courier New"/>
                            <w:b/>
                            <w:sz w:val="18"/>
                          </w:rPr>
                          <w:t xml:space="preserve"> = </w:t>
                        </w:r>
                        <w:proofErr w:type="spellStart"/>
                        <w:r>
                          <w:rPr>
                            <w:rFonts w:ascii="Courier New"/>
                            <w:b/>
                            <w:sz w:val="18"/>
                          </w:rPr>
                          <w:t>weather.description</w:t>
                        </w:r>
                        <w:proofErr w:type="spellEnd"/>
                        <w:r>
                          <w:rPr>
                            <w:rFonts w:ascii="Courier New"/>
                            <w:b/>
                            <w:sz w:val="18"/>
                          </w:rPr>
                          <w:t xml:space="preserve"> </w:t>
                        </w:r>
                        <w:proofErr w:type="spellStart"/>
                        <w:r>
                          <w:rPr>
                            <w:rFonts w:ascii="Courier New"/>
                            <w:b/>
                            <w:spacing w:val="-2"/>
                            <w:sz w:val="18"/>
                          </w:rPr>
                          <w:t>Glide.with</w:t>
                        </w:r>
                        <w:proofErr w:type="spellEnd"/>
                        <w:r>
                          <w:rPr>
                            <w:rFonts w:ascii="Courier New"/>
                            <w:b/>
                            <w:spacing w:val="-2"/>
                            <w:sz w:val="18"/>
                          </w:rPr>
                          <w:t>(this)</w:t>
                        </w:r>
                      </w:p>
                      <w:p w14:paraId="2FD95E09" w14:textId="77777777" w:rsidR="003D76C2" w:rsidRDefault="00000000">
                        <w:pPr>
                          <w:spacing w:before="3" w:line="202" w:lineRule="exact"/>
                          <w:ind w:left="2181"/>
                          <w:rPr>
                            <w:rFonts w:ascii="Courier New"/>
                            <w:b/>
                            <w:sz w:val="18"/>
                          </w:rPr>
                        </w:pPr>
                        <w:r>
                          <w:rPr>
                            <w:rFonts w:ascii="Courier New"/>
                            <w:b/>
                            <w:spacing w:val="-2"/>
                            <w:sz w:val="18"/>
                          </w:rPr>
                          <w:t>.load("https://openweathermap.org/</w:t>
                        </w:r>
                        <w:proofErr w:type="spellStart"/>
                        <w:r>
                          <w:rPr>
                            <w:rFonts w:ascii="Courier New"/>
                            <w:b/>
                            <w:spacing w:val="-2"/>
                            <w:sz w:val="18"/>
                          </w:rPr>
                          <w:t>img</w:t>
                        </w:r>
                        <w:proofErr w:type="spellEnd"/>
                        <w:r>
                          <w:rPr>
                            <w:rFonts w:ascii="Courier New"/>
                            <w:b/>
                            <w:spacing w:val="-2"/>
                            <w:sz w:val="18"/>
                          </w:rPr>
                          <w:t>/</w:t>
                        </w:r>
                        <w:proofErr w:type="spellStart"/>
                        <w:r>
                          <w:rPr>
                            <w:rFonts w:ascii="Courier New"/>
                            <w:b/>
                            <w:spacing w:val="-2"/>
                            <w:sz w:val="18"/>
                          </w:rPr>
                          <w:t>wn</w:t>
                        </w:r>
                        <w:proofErr w:type="spellEnd"/>
                        <w:r>
                          <w:rPr>
                            <w:rFonts w:ascii="Courier New"/>
                            <w:b/>
                            <w:spacing w:val="-2"/>
                            <w:sz w:val="18"/>
                          </w:rPr>
                          <w:t>/</w:t>
                        </w:r>
                      </w:p>
                      <w:p w14:paraId="40F9403C" w14:textId="77777777" w:rsidR="003D76C2" w:rsidRDefault="00000000">
                        <w:pPr>
                          <w:spacing w:line="202" w:lineRule="exact"/>
                          <w:ind w:left="2397"/>
                          <w:rPr>
                            <w:rFonts w:ascii="Courier New"/>
                            <w:b/>
                            <w:sz w:val="18"/>
                          </w:rPr>
                        </w:pPr>
                        <w:r>
                          <w:rPr>
                            <w:rFonts w:ascii="Courier New"/>
                            <w:b/>
                            <w:spacing w:val="-2"/>
                            <w:sz w:val="18"/>
                          </w:rPr>
                          <w:t>${</w:t>
                        </w:r>
                        <w:proofErr w:type="spellStart"/>
                        <w:r>
                          <w:rPr>
                            <w:rFonts w:ascii="Courier New"/>
                            <w:b/>
                            <w:spacing w:val="-2"/>
                            <w:sz w:val="18"/>
                          </w:rPr>
                          <w:t>weather.icon</w:t>
                        </w:r>
                        <w:proofErr w:type="spellEnd"/>
                        <w:r>
                          <w:rPr>
                            <w:rFonts w:ascii="Courier New"/>
                            <w:b/>
                            <w:spacing w:val="-2"/>
                            <w:sz w:val="18"/>
                          </w:rPr>
                          <w:t>}@2x.png")</w:t>
                        </w:r>
                      </w:p>
                      <w:p w14:paraId="352203C8" w14:textId="77777777" w:rsidR="003D76C2" w:rsidRDefault="00000000">
                        <w:pPr>
                          <w:spacing w:before="16"/>
                          <w:ind w:left="2181"/>
                          <w:rPr>
                            <w:rFonts w:ascii="Courier New"/>
                            <w:b/>
                            <w:sz w:val="18"/>
                          </w:rPr>
                        </w:pPr>
                        <w:r>
                          <w:rPr>
                            <w:rFonts w:ascii="Courier New"/>
                            <w:b/>
                            <w:spacing w:val="-2"/>
                            <w:sz w:val="18"/>
                          </w:rPr>
                          <w:t>.</w:t>
                        </w:r>
                        <w:proofErr w:type="spellStart"/>
                        <w:r>
                          <w:rPr>
                            <w:rFonts w:ascii="Courier New"/>
                            <w:b/>
                            <w:spacing w:val="-2"/>
                            <w:sz w:val="18"/>
                          </w:rPr>
                          <w:t>centerInside</w:t>
                        </w:r>
                        <w:proofErr w:type="spellEnd"/>
                        <w:r>
                          <w:rPr>
                            <w:rFonts w:ascii="Courier New"/>
                            <w:b/>
                            <w:spacing w:val="-2"/>
                            <w:sz w:val="18"/>
                          </w:rPr>
                          <w:t>()</w:t>
                        </w:r>
                      </w:p>
                      <w:p w14:paraId="74F7DC28" w14:textId="77777777" w:rsidR="003D76C2" w:rsidRDefault="00000000">
                        <w:pPr>
                          <w:spacing w:before="76"/>
                          <w:ind w:left="2181"/>
                          <w:rPr>
                            <w:rFonts w:ascii="Courier New"/>
                            <w:b/>
                            <w:sz w:val="18"/>
                          </w:rPr>
                        </w:pPr>
                        <w:r>
                          <w:rPr>
                            <w:rFonts w:ascii="Courier New"/>
                            <w:b/>
                            <w:spacing w:val="-2"/>
                            <w:sz w:val="18"/>
                          </w:rPr>
                          <w:t>.into(</w:t>
                        </w:r>
                        <w:proofErr w:type="spellStart"/>
                        <w:r>
                          <w:rPr>
                            <w:rFonts w:ascii="Courier New"/>
                            <w:b/>
                            <w:spacing w:val="-2"/>
                            <w:sz w:val="18"/>
                          </w:rPr>
                          <w:t>weatherIconView</w:t>
                        </w:r>
                        <w:proofErr w:type="spellEnd"/>
                        <w:r>
                          <w:rPr>
                            <w:rFonts w:ascii="Courier New"/>
                            <w:b/>
                            <w:spacing w:val="-2"/>
                            <w:sz w:val="18"/>
                          </w:rPr>
                          <w:t>)</w:t>
                        </w:r>
                      </w:p>
                      <w:p w14:paraId="63C5D5D4" w14:textId="77777777" w:rsidR="003D76C2" w:rsidRDefault="00000000">
                        <w:pPr>
                          <w:spacing w:before="76"/>
                          <w:ind w:left="1317"/>
                          <w:rPr>
                            <w:rFonts w:ascii="Courier New"/>
                            <w:b/>
                            <w:sz w:val="18"/>
                          </w:rPr>
                        </w:pPr>
                        <w:r>
                          <w:rPr>
                            <w:rFonts w:ascii="Courier New"/>
                            <w:b/>
                            <w:sz w:val="18"/>
                          </w:rPr>
                          <w:t>}</w:t>
                        </w:r>
                      </w:p>
                      <w:p w14:paraId="37A9040D" w14:textId="77777777" w:rsidR="003D76C2" w:rsidRDefault="00000000">
                        <w:pPr>
                          <w:spacing w:before="76"/>
                          <w:ind w:left="885"/>
                          <w:rPr>
                            <w:rFonts w:ascii="Courier New"/>
                            <w:b/>
                            <w:sz w:val="18"/>
                          </w:rPr>
                        </w:pPr>
                        <w:r>
                          <w:rPr>
                            <w:rFonts w:ascii="Courier New"/>
                            <w:b/>
                            <w:sz w:val="18"/>
                          </w:rPr>
                          <w:t>}</w:t>
                        </w:r>
                      </w:p>
                      <w:p w14:paraId="6A0D3EFC"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1EBF407" w14:textId="77777777" w:rsidR="003D76C2" w:rsidRDefault="00000000">
      <w:pPr>
        <w:pStyle w:val="BodyText"/>
        <w:spacing w:before="40" w:line="244" w:lineRule="auto"/>
        <w:ind w:left="554" w:right="897"/>
      </w:pPr>
      <w:r>
        <w:t xml:space="preserve">There are a few points to note about the preceding code. Firstly, we looked up the views of the layout and kept references to them. We used </w:t>
      </w:r>
      <w:r>
        <w:rPr>
          <w:rFonts w:ascii="Courier New" w:hAnsi="Courier New"/>
          <w:b/>
          <w:sz w:val="22"/>
        </w:rPr>
        <w:t>lazy</w:t>
      </w:r>
      <w:r>
        <w:rPr>
          <w:rFonts w:ascii="Courier New" w:hAnsi="Courier New"/>
          <w:b/>
          <w:spacing w:val="-77"/>
          <w:sz w:val="22"/>
        </w:rPr>
        <w:t xml:space="preserve"> </w:t>
      </w:r>
      <w:r>
        <w:t>to do so on demand rather than immediately. We extracted the handling of the response to a</w:t>
      </w:r>
      <w:r>
        <w:rPr>
          <w:spacing w:val="-4"/>
        </w:rPr>
        <w:t xml:space="preserve"> </w:t>
      </w:r>
      <w:r>
        <w:t>private</w:t>
      </w:r>
      <w:r>
        <w:rPr>
          <w:spacing w:val="-3"/>
        </w:rPr>
        <w:t xml:space="preserve"> </w:t>
      </w:r>
      <w:r>
        <w:t>function</w:t>
      </w:r>
      <w:r>
        <w:rPr>
          <w:spacing w:val="-3"/>
        </w:rPr>
        <w:t xml:space="preserve"> </w:t>
      </w:r>
      <w:r>
        <w:t>to</w:t>
      </w:r>
      <w:r>
        <w:rPr>
          <w:spacing w:val="-3"/>
        </w:rPr>
        <w:t xml:space="preserve"> </w:t>
      </w:r>
      <w:r>
        <w:t>improve</w:t>
      </w:r>
      <w:r>
        <w:rPr>
          <w:spacing w:val="-3"/>
        </w:rPr>
        <w:t xml:space="preserve"> </w:t>
      </w:r>
      <w:r>
        <w:t>the</w:t>
      </w:r>
      <w:r>
        <w:rPr>
          <w:spacing w:val="-3"/>
        </w:rPr>
        <w:t xml:space="preserve"> </w:t>
      </w:r>
      <w:r>
        <w:t>code</w:t>
      </w:r>
      <w:r>
        <w:rPr>
          <w:spacing w:val="-3"/>
        </w:rPr>
        <w:t xml:space="preserve"> </w:t>
      </w:r>
      <w:r>
        <w:t>readability.</w:t>
      </w:r>
      <w:r>
        <w:rPr>
          <w:spacing w:val="-4"/>
        </w:rPr>
        <w:t xml:space="preserve"> </w:t>
      </w:r>
      <w:r>
        <w:t>Doing</w:t>
      </w:r>
      <w:r>
        <w:rPr>
          <w:spacing w:val="-3"/>
        </w:rPr>
        <w:t xml:space="preserve"> </w:t>
      </w:r>
      <w:r>
        <w:t>so</w:t>
      </w:r>
      <w:r>
        <w:rPr>
          <w:spacing w:val="-3"/>
        </w:rPr>
        <w:t xml:space="preserve"> </w:t>
      </w:r>
      <w:r>
        <w:t>also</w:t>
      </w:r>
      <w:r>
        <w:rPr>
          <w:spacing w:val="-4"/>
        </w:rPr>
        <w:t xml:space="preserve"> </w:t>
      </w:r>
      <w:r>
        <w:t>reduces</w:t>
      </w:r>
      <w:r>
        <w:rPr>
          <w:spacing w:val="-4"/>
        </w:rPr>
        <w:t xml:space="preserve"> </w:t>
      </w:r>
      <w:r>
        <w:t>nesting in our code, which in turn reduces</w:t>
      </w:r>
      <w:r>
        <w:rPr>
          <w:spacing w:val="-1"/>
        </w:rPr>
        <w:t xml:space="preserve"> </w:t>
      </w:r>
      <w:r>
        <w:t>the cognitive effort required</w:t>
      </w:r>
      <w:r>
        <w:rPr>
          <w:spacing w:val="-1"/>
        </w:rPr>
        <w:t xml:space="preserve"> </w:t>
      </w:r>
      <w:r>
        <w:t>to understand it. We then implemented a function to handle just the happy path scenario—when the response is successful and contains valid data. After grabbing the location name,</w:t>
      </w:r>
      <w:r>
        <w:rPr>
          <w:spacing w:val="-1"/>
        </w:rPr>
        <w:t xml:space="preserve"> </w:t>
      </w:r>
      <w:r>
        <w:t>we</w:t>
      </w:r>
      <w:r>
        <w:rPr>
          <w:spacing w:val="-2"/>
        </w:rPr>
        <w:t xml:space="preserve"> </w:t>
      </w:r>
      <w:r>
        <w:t>get</w:t>
      </w:r>
      <w:r>
        <w:rPr>
          <w:spacing w:val="-1"/>
        </w:rPr>
        <w:t xml:space="preserve"> </w:t>
      </w:r>
      <w:r>
        <w:t>the</w:t>
      </w:r>
      <w:r>
        <w:rPr>
          <w:spacing w:val="-2"/>
        </w:rPr>
        <w:t xml:space="preserve"> </w:t>
      </w:r>
      <w:r>
        <w:t>first</w:t>
      </w:r>
      <w:r>
        <w:rPr>
          <w:spacing w:val="-1"/>
        </w:rPr>
        <w:t xml:space="preserve"> </w:t>
      </w:r>
      <w:r>
        <w:t>weather</w:t>
      </w:r>
      <w:r>
        <w:rPr>
          <w:spacing w:val="-2"/>
        </w:rPr>
        <w:t xml:space="preserve"> </w:t>
      </w:r>
      <w:r>
        <w:t>response,</w:t>
      </w:r>
      <w:r>
        <w:rPr>
          <w:spacing w:val="-2"/>
        </w:rPr>
        <w:t xml:space="preserve"> </w:t>
      </w:r>
      <w:r>
        <w:t>if</w:t>
      </w:r>
      <w:r>
        <w:rPr>
          <w:spacing w:val="-1"/>
        </w:rPr>
        <w:t xml:space="preserve"> </w:t>
      </w:r>
      <w:r>
        <w:t>any,</w:t>
      </w:r>
      <w:r>
        <w:rPr>
          <w:spacing w:val="-2"/>
        </w:rPr>
        <w:t xml:space="preserve"> </w:t>
      </w:r>
      <w:r>
        <w:t>and</w:t>
      </w:r>
      <w:r>
        <w:rPr>
          <w:spacing w:val="-2"/>
        </w:rPr>
        <w:t xml:space="preserve"> </w:t>
      </w:r>
      <w:r>
        <w:t>grab</w:t>
      </w:r>
      <w:r>
        <w:rPr>
          <w:spacing w:val="-1"/>
        </w:rPr>
        <w:t xml:space="preserve"> </w:t>
      </w:r>
      <w:r>
        <w:t>the</w:t>
      </w:r>
      <w:r>
        <w:rPr>
          <w:spacing w:val="-2"/>
        </w:rPr>
        <w:t xml:space="preserve"> </w:t>
      </w:r>
      <w:r>
        <w:t>status,</w:t>
      </w:r>
      <w:r>
        <w:rPr>
          <w:spacing w:val="-1"/>
        </w:rPr>
        <w:t xml:space="preserve"> </w:t>
      </w:r>
      <w:r>
        <w:t xml:space="preserve">description, and icon from it. We took a shortcut by using Glide directly for the sake of keeping this example short. However, you should follow the instructions in this chapter and extract this into a </w:t>
      </w:r>
      <w:proofErr w:type="spellStart"/>
      <w:r>
        <w:rPr>
          <w:rFonts w:ascii="Courier New" w:hAnsi="Courier New"/>
          <w:b/>
          <w:sz w:val="22"/>
        </w:rPr>
        <w:t>GlideImageLoader</w:t>
      </w:r>
      <w:proofErr w:type="spellEnd"/>
      <w:r>
        <w:rPr>
          <w:rFonts w:ascii="Courier New" w:hAnsi="Courier New"/>
          <w:b/>
          <w:spacing w:val="-67"/>
          <w:sz w:val="22"/>
        </w:rPr>
        <w:t xml:space="preserve"> </w:t>
      </w:r>
      <w:r>
        <w:t xml:space="preserve">class implementing an </w:t>
      </w:r>
      <w:proofErr w:type="spellStart"/>
      <w:r>
        <w:rPr>
          <w:rFonts w:ascii="Courier New" w:hAnsi="Courier New"/>
          <w:b/>
          <w:sz w:val="22"/>
        </w:rPr>
        <w:t>ImageLoader</w:t>
      </w:r>
      <w:proofErr w:type="spellEnd"/>
      <w:r>
        <w:rPr>
          <w:rFonts w:ascii="Courier New" w:hAnsi="Courier New"/>
          <w:b/>
          <w:spacing w:val="-80"/>
          <w:sz w:val="22"/>
        </w:rPr>
        <w:t xml:space="preserve"> </w:t>
      </w:r>
      <w:r>
        <w:t>interface.</w:t>
      </w:r>
      <w:r>
        <w:rPr>
          <w:spacing w:val="-4"/>
        </w:rPr>
        <w:t xml:space="preserve"> </w:t>
      </w:r>
      <w:r>
        <w:t>Finally,</w:t>
      </w:r>
      <w:r>
        <w:rPr>
          <w:spacing w:val="-2"/>
        </w:rPr>
        <w:t xml:space="preserve"> </w:t>
      </w:r>
      <w:r>
        <w:t>we</w:t>
      </w:r>
      <w:r>
        <w:rPr>
          <w:spacing w:val="-2"/>
        </w:rPr>
        <w:t xml:space="preserve"> </w:t>
      </w:r>
      <w:r>
        <w:t>obtain</w:t>
      </w:r>
      <w:r>
        <w:rPr>
          <w:spacing w:val="-2"/>
        </w:rPr>
        <w:t xml:space="preserve"> </w:t>
      </w:r>
      <w:r>
        <w:t>the</w:t>
      </w:r>
      <w:r>
        <w:rPr>
          <w:spacing w:val="-2"/>
        </w:rPr>
        <w:t xml:space="preserve"> </w:t>
      </w:r>
      <w:r>
        <w:t>icon's</w:t>
      </w:r>
      <w:r>
        <w:rPr>
          <w:spacing w:val="-2"/>
        </w:rPr>
        <w:t xml:space="preserve"> </w:t>
      </w:r>
      <w:r>
        <w:t>URL</w:t>
      </w:r>
      <w:r>
        <w:rPr>
          <w:spacing w:val="-2"/>
        </w:rPr>
        <w:t xml:space="preserve"> </w:t>
      </w:r>
      <w:r>
        <w:t>template</w:t>
      </w:r>
      <w:r>
        <w:rPr>
          <w:spacing w:val="-2"/>
        </w:rPr>
        <w:t xml:space="preserve"> </w:t>
      </w:r>
      <w:r>
        <w:t>from</w:t>
      </w:r>
      <w:r>
        <w:rPr>
          <w:spacing w:val="-3"/>
        </w:rPr>
        <w:t xml:space="preserve"> </w:t>
      </w:r>
      <w:hyperlink r:id="rId74">
        <w:r>
          <w:rPr>
            <w:color w:val="275B9B"/>
            <w:sz w:val="18"/>
            <w:u w:val="single" w:color="275B9B"/>
          </w:rPr>
          <w:t>https://</w:t>
        </w:r>
      </w:hyperlink>
      <w:r>
        <w:rPr>
          <w:color w:val="275B9B"/>
          <w:sz w:val="18"/>
        </w:rPr>
        <w:t xml:space="preserve"> </w:t>
      </w:r>
      <w:hyperlink r:id="rId75">
        <w:r>
          <w:rPr>
            <w:color w:val="275B9B"/>
            <w:sz w:val="18"/>
            <w:u w:val="single" w:color="275B9B"/>
          </w:rPr>
          <w:t>openweathermap.org/weather-conditions</w:t>
        </w:r>
      </w:hyperlink>
      <w:r>
        <w:t>. We replaced the provided HTTP URL with an HTTPS one for security reasons. Now, when you run the app, you should get an output similar to the following:</w:t>
      </w:r>
    </w:p>
    <w:p w14:paraId="13FD7DA6" w14:textId="77777777" w:rsidR="003D76C2" w:rsidRDefault="003D76C2">
      <w:pPr>
        <w:spacing w:line="244" w:lineRule="auto"/>
        <w:sectPr w:rsidR="003D76C2">
          <w:pgSz w:w="10800" w:h="13320"/>
          <w:pgMar w:top="1120" w:right="920" w:bottom="280" w:left="940" w:header="695" w:footer="0" w:gutter="0"/>
          <w:cols w:space="720"/>
        </w:sectPr>
      </w:pPr>
    </w:p>
    <w:p w14:paraId="7ECA07A4" w14:textId="77777777" w:rsidR="003D76C2" w:rsidRDefault="003D76C2">
      <w:pPr>
        <w:pStyle w:val="BodyText"/>
        <w:spacing w:before="6" w:after="1"/>
      </w:pPr>
    </w:p>
    <w:p w14:paraId="27942394" w14:textId="77777777" w:rsidR="003D76C2" w:rsidRDefault="00000000">
      <w:pPr>
        <w:pStyle w:val="BodyText"/>
        <w:ind w:left="2412"/>
      </w:pPr>
      <w:r>
        <w:rPr>
          <w:noProof/>
        </w:rPr>
        <w:drawing>
          <wp:inline distT="0" distB="0" distL="0" distR="0" wp14:anchorId="62761532" wp14:editId="671819E5">
            <wp:extent cx="3067054" cy="5459349"/>
            <wp:effectExtent l="0" t="0" r="0" b="0"/>
            <wp:docPr id="23" name="image11.jpeg" descr="Figure 5.9: Showing the weather and a relevant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76" cstate="print"/>
                    <a:stretch>
                      <a:fillRect/>
                    </a:stretch>
                  </pic:blipFill>
                  <pic:spPr>
                    <a:xfrm>
                      <a:off x="0" y="0"/>
                      <a:ext cx="3067054" cy="5459349"/>
                    </a:xfrm>
                    <a:prstGeom prst="rect">
                      <a:avLst/>
                    </a:prstGeom>
                  </pic:spPr>
                </pic:pic>
              </a:graphicData>
            </a:graphic>
          </wp:inline>
        </w:drawing>
      </w:r>
    </w:p>
    <w:p w14:paraId="7925A81F" w14:textId="77777777" w:rsidR="003D76C2" w:rsidRDefault="003D76C2">
      <w:pPr>
        <w:pStyle w:val="BodyText"/>
        <w:spacing w:before="4"/>
        <w:rPr>
          <w:sz w:val="5"/>
        </w:rPr>
      </w:pPr>
    </w:p>
    <w:p w14:paraId="34AFB8C7" w14:textId="77777777" w:rsidR="003D76C2" w:rsidRDefault="00000000">
      <w:pPr>
        <w:spacing w:before="100"/>
        <w:ind w:left="2577"/>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5.9:</w:t>
      </w:r>
      <w:r>
        <w:rPr>
          <w:rFonts w:ascii="Open Sans SemiBold"/>
          <w:b/>
          <w:spacing w:val="-2"/>
          <w:sz w:val="18"/>
        </w:rPr>
        <w:t xml:space="preserve"> </w:t>
      </w:r>
      <w:r>
        <w:rPr>
          <w:rFonts w:ascii="Open Sans SemiBold"/>
          <w:b/>
          <w:sz w:val="18"/>
        </w:rPr>
        <w:t>Showing</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weather</w:t>
      </w:r>
      <w:r>
        <w:rPr>
          <w:rFonts w:ascii="Open Sans SemiBold"/>
          <w:b/>
          <w:spacing w:val="-3"/>
          <w:sz w:val="18"/>
        </w:rPr>
        <w:t xml:space="preserve"> </w:t>
      </w:r>
      <w:r>
        <w:rPr>
          <w:rFonts w:ascii="Open Sans SemiBold"/>
          <w:b/>
          <w:sz w:val="18"/>
        </w:rPr>
        <w:t>and</w:t>
      </w:r>
      <w:r>
        <w:rPr>
          <w:rFonts w:ascii="Open Sans SemiBold"/>
          <w:b/>
          <w:spacing w:val="-2"/>
          <w:sz w:val="18"/>
        </w:rPr>
        <w:t xml:space="preserve"> </w:t>
      </w:r>
      <w:r>
        <w:rPr>
          <w:rFonts w:ascii="Open Sans SemiBold"/>
          <w:b/>
          <w:sz w:val="18"/>
        </w:rPr>
        <w:t>a</w:t>
      </w:r>
      <w:r>
        <w:rPr>
          <w:rFonts w:ascii="Open Sans SemiBold"/>
          <w:b/>
          <w:spacing w:val="-2"/>
          <w:sz w:val="18"/>
        </w:rPr>
        <w:t xml:space="preserve"> </w:t>
      </w:r>
      <w:r>
        <w:rPr>
          <w:rFonts w:ascii="Open Sans SemiBold"/>
          <w:b/>
          <w:sz w:val="18"/>
        </w:rPr>
        <w:t>relevant</w:t>
      </w:r>
      <w:r>
        <w:rPr>
          <w:rFonts w:ascii="Open Sans SemiBold"/>
          <w:b/>
          <w:spacing w:val="-2"/>
          <w:sz w:val="18"/>
        </w:rPr>
        <w:t xml:space="preserve"> </w:t>
      </w:r>
      <w:r>
        <w:rPr>
          <w:rFonts w:ascii="Open Sans SemiBold"/>
          <w:b/>
          <w:spacing w:val="-4"/>
          <w:sz w:val="18"/>
        </w:rPr>
        <w:t>icon</w:t>
      </w:r>
    </w:p>
    <w:p w14:paraId="54508C86" w14:textId="77777777" w:rsidR="003D76C2" w:rsidRDefault="00000000">
      <w:pPr>
        <w:pStyle w:val="ListParagraph"/>
        <w:numPr>
          <w:ilvl w:val="0"/>
          <w:numId w:val="12"/>
        </w:numPr>
        <w:tabs>
          <w:tab w:val="left" w:pos="1274"/>
        </w:tabs>
        <w:spacing w:before="153"/>
        <w:ind w:left="1274"/>
        <w:jc w:val="left"/>
        <w:rPr>
          <w:sz w:val="20"/>
        </w:rPr>
      </w:pPr>
      <w:r>
        <w:rPr>
          <w:sz w:val="20"/>
        </w:rPr>
        <w:t>Handle</w:t>
      </w:r>
      <w:r>
        <w:rPr>
          <w:spacing w:val="-3"/>
          <w:sz w:val="20"/>
        </w:rPr>
        <w:t xml:space="preserve"> </w:t>
      </w:r>
      <w:r>
        <w:rPr>
          <w:sz w:val="20"/>
        </w:rPr>
        <w:t>the</w:t>
      </w:r>
      <w:r>
        <w:rPr>
          <w:spacing w:val="-1"/>
          <w:sz w:val="20"/>
        </w:rPr>
        <w:t xml:space="preserve"> </w:t>
      </w:r>
      <w:r>
        <w:rPr>
          <w:sz w:val="20"/>
        </w:rPr>
        <w:t>different</w:t>
      </w:r>
      <w:r>
        <w:rPr>
          <w:spacing w:val="-1"/>
          <w:sz w:val="20"/>
        </w:rPr>
        <w:t xml:space="preserve"> </w:t>
      </w:r>
      <w:r>
        <w:rPr>
          <w:sz w:val="20"/>
        </w:rPr>
        <w:t>possible</w:t>
      </w:r>
      <w:r>
        <w:rPr>
          <w:spacing w:val="-1"/>
          <w:sz w:val="20"/>
        </w:rPr>
        <w:t xml:space="preserve"> </w:t>
      </w:r>
      <w:r>
        <w:rPr>
          <w:sz w:val="20"/>
        </w:rPr>
        <w:t>failure</w:t>
      </w:r>
      <w:r>
        <w:rPr>
          <w:spacing w:val="-2"/>
          <w:sz w:val="20"/>
        </w:rPr>
        <w:t xml:space="preserve"> </w:t>
      </w:r>
      <w:r>
        <w:rPr>
          <w:sz w:val="20"/>
        </w:rPr>
        <w:t>outcomes</w:t>
      </w:r>
      <w:r>
        <w:rPr>
          <w:spacing w:val="-1"/>
          <w:sz w:val="20"/>
        </w:rPr>
        <w:t xml:space="preserve"> </w:t>
      </w:r>
      <w:r>
        <w:rPr>
          <w:sz w:val="20"/>
        </w:rPr>
        <w:t>of</w:t>
      </w:r>
      <w:r>
        <w:rPr>
          <w:spacing w:val="-1"/>
          <w:sz w:val="20"/>
        </w:rPr>
        <w:t xml:space="preserve"> </w:t>
      </w:r>
      <w:r>
        <w:rPr>
          <w:sz w:val="20"/>
        </w:rPr>
        <w:t>making</w:t>
      </w:r>
      <w:r>
        <w:rPr>
          <w:spacing w:val="-1"/>
          <w:sz w:val="20"/>
        </w:rPr>
        <w:t xml:space="preserve"> </w:t>
      </w:r>
      <w:r>
        <w:rPr>
          <w:sz w:val="20"/>
        </w:rPr>
        <w:t>the</w:t>
      </w:r>
      <w:r>
        <w:rPr>
          <w:spacing w:val="-1"/>
          <w:sz w:val="20"/>
        </w:rPr>
        <w:t xml:space="preserve"> </w:t>
      </w:r>
      <w:r>
        <w:rPr>
          <w:spacing w:val="-2"/>
          <w:sz w:val="20"/>
        </w:rPr>
        <w:t>request:</w:t>
      </w:r>
    </w:p>
    <w:p w14:paraId="312BCF8A" w14:textId="77777777" w:rsidR="003D76C2" w:rsidRDefault="00D51F7C">
      <w:pPr>
        <w:pStyle w:val="BodyText"/>
        <w:spacing w:before="5"/>
        <w:rPr>
          <w:sz w:val="9"/>
        </w:rPr>
      </w:pPr>
      <w:r>
        <w:rPr>
          <w:noProof/>
        </w:rPr>
        <mc:AlternateContent>
          <mc:Choice Requires="wpg">
            <w:drawing>
              <wp:anchor distT="0" distB="0" distL="0" distR="0" simplePos="0" relativeHeight="487639040" behindDoc="1" locked="0" layoutInCell="1" allowOverlap="1" wp14:anchorId="22A65443" wp14:editId="61FB61A9">
                <wp:simplePos x="0" y="0"/>
                <wp:positionH relativeFrom="page">
                  <wp:posOffset>1120140</wp:posOffset>
                </wp:positionH>
                <wp:positionV relativeFrom="paragraph">
                  <wp:posOffset>96520</wp:posOffset>
                </wp:positionV>
                <wp:extent cx="5074920" cy="930275"/>
                <wp:effectExtent l="0" t="0" r="5080" b="0"/>
                <wp:wrapTopAndBottom/>
                <wp:docPr id="1206" name="docshapegroup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52"/>
                          <a:chExt cx="7992" cy="1465"/>
                        </a:xfrm>
                      </wpg:grpSpPr>
                      <wps:wsp>
                        <wps:cNvPr id="1207" name="docshape337"/>
                        <wps:cNvSpPr>
                          <a:spLocks/>
                        </wps:cNvSpPr>
                        <wps:spPr bwMode="auto">
                          <a:xfrm>
                            <a:off x="1764" y="161"/>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8" name="docshape338"/>
                        <wps:cNvSpPr>
                          <a:spLocks/>
                        </wps:cNvSpPr>
                        <wps:spPr bwMode="auto">
                          <a:xfrm>
                            <a:off x="1764" y="151"/>
                            <a:ext cx="7992" cy="1465"/>
                          </a:xfrm>
                          <a:custGeom>
                            <a:avLst/>
                            <a:gdLst>
                              <a:gd name="T0" fmla="+- 0 9756 1764"/>
                              <a:gd name="T1" fmla="*/ T0 w 7992"/>
                              <a:gd name="T2" fmla="+- 0 1596 152"/>
                              <a:gd name="T3" fmla="*/ 1596 h 1465"/>
                              <a:gd name="T4" fmla="+- 0 1764 1764"/>
                              <a:gd name="T5" fmla="*/ T4 w 7992"/>
                              <a:gd name="T6" fmla="+- 0 1596 152"/>
                              <a:gd name="T7" fmla="*/ 1596 h 1465"/>
                              <a:gd name="T8" fmla="+- 0 1764 1764"/>
                              <a:gd name="T9" fmla="*/ T8 w 7992"/>
                              <a:gd name="T10" fmla="+- 0 1616 152"/>
                              <a:gd name="T11" fmla="*/ 1616 h 1465"/>
                              <a:gd name="T12" fmla="+- 0 9756 1764"/>
                              <a:gd name="T13" fmla="*/ T12 w 7992"/>
                              <a:gd name="T14" fmla="+- 0 1616 152"/>
                              <a:gd name="T15" fmla="*/ 1616 h 1465"/>
                              <a:gd name="T16" fmla="+- 0 9756 1764"/>
                              <a:gd name="T17" fmla="*/ T16 w 7992"/>
                              <a:gd name="T18" fmla="+- 0 1596 152"/>
                              <a:gd name="T19" fmla="*/ 1596 h 1465"/>
                              <a:gd name="T20" fmla="+- 0 9756 1764"/>
                              <a:gd name="T21" fmla="*/ T20 w 7992"/>
                              <a:gd name="T22" fmla="+- 0 152 152"/>
                              <a:gd name="T23" fmla="*/ 152 h 1465"/>
                              <a:gd name="T24" fmla="+- 0 1764 1764"/>
                              <a:gd name="T25" fmla="*/ T24 w 7992"/>
                              <a:gd name="T26" fmla="+- 0 152 152"/>
                              <a:gd name="T27" fmla="*/ 152 h 1465"/>
                              <a:gd name="T28" fmla="+- 0 1764 1764"/>
                              <a:gd name="T29" fmla="*/ T28 w 7992"/>
                              <a:gd name="T30" fmla="+- 0 172 152"/>
                              <a:gd name="T31" fmla="*/ 172 h 1465"/>
                              <a:gd name="T32" fmla="+- 0 9756 1764"/>
                              <a:gd name="T33" fmla="*/ T32 w 7992"/>
                              <a:gd name="T34" fmla="+- 0 172 152"/>
                              <a:gd name="T35" fmla="*/ 172 h 1465"/>
                              <a:gd name="T36" fmla="+- 0 9756 1764"/>
                              <a:gd name="T37" fmla="*/ T36 w 7992"/>
                              <a:gd name="T38" fmla="+- 0 152 152"/>
                              <a:gd name="T39" fmla="*/ 152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9" name="docshape339"/>
                        <wps:cNvSpPr txBox="1">
                          <a:spLocks/>
                        </wps:cNvSpPr>
                        <wps:spPr bwMode="auto">
                          <a:xfrm>
                            <a:off x="1764" y="171"/>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8FDE3B"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744D6A27" w14:textId="77777777" w:rsidR="003D76C2" w:rsidRDefault="00000000">
                              <w:pPr>
                                <w:spacing w:before="76"/>
                                <w:ind w:left="885"/>
                                <w:rPr>
                                  <w:rFonts w:ascii="Courier New"/>
                                  <w:sz w:val="18"/>
                                </w:rPr>
                              </w:pPr>
                              <w:r>
                                <w:rPr>
                                  <w:rFonts w:ascii="Courier New"/>
                                  <w:spacing w:val="-5"/>
                                  <w:sz w:val="18"/>
                                </w:rPr>
                                <w:t>...</w:t>
                              </w:r>
                            </w:p>
                            <w:p w14:paraId="58EE4983" w14:textId="77777777" w:rsidR="003D76C2" w:rsidRDefault="00000000">
                              <w:pPr>
                                <w:spacing w:before="76"/>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4886FD6E" w14:textId="77777777" w:rsidR="003D76C2" w:rsidRDefault="00000000">
                              <w:pPr>
                                <w:spacing w:before="76"/>
                                <w:ind w:left="1317"/>
                                <w:rPr>
                                  <w:rFonts w:ascii="Courier New"/>
                                  <w:sz w:val="18"/>
                                </w:rPr>
                              </w:pPr>
                              <w:r>
                                <w:rPr>
                                  <w:rFonts w:ascii="Courier New"/>
                                  <w:spacing w:val="-5"/>
                                  <w:sz w:val="18"/>
                                </w:rPr>
                                <w:t>...</w:t>
                              </w:r>
                            </w:p>
                            <w:p w14:paraId="7DB552CD" w14:textId="77777777" w:rsidR="003D76C2" w:rsidRDefault="00000000">
                              <w:pPr>
                                <w:spacing w:before="77"/>
                                <w:ind w:left="1317"/>
                                <w:rPr>
                                  <w:rFonts w:ascii="Courier New"/>
                                  <w:sz w:val="18"/>
                                </w:rPr>
                              </w:pPr>
                              <w:proofErr w:type="spellStart"/>
                              <w:r>
                                <w:rPr>
                                  <w:rFonts w:ascii="Courier New"/>
                                  <w:spacing w:val="-2"/>
                                  <w:sz w:val="18"/>
                                </w:rPr>
                                <w:t>weatherApiService</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A65443" id="docshapegroup336" o:spid="_x0000_s1269" style="position:absolute;margin-left:88.2pt;margin-top:7.6pt;width:399.6pt;height:73.25pt;z-index:-15677440;mso-wrap-distance-left:0;mso-wrap-distance-right:0;mso-position-horizontal-relative:page;mso-position-vertical-relative:text" coordorigin="1764,152"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">
                <v:rect id="docshape337" o:spid="_x0000_s1270" style="position:absolute;left:1764;top:161;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" fillcolor="#f6f6f6" stroked="f">
                  <v:path arrowok="t"/>
                </v:rect>
                <v:shape id="docshape338" o:spid="_x0000_s1271" style="position:absolute;left:1764;top:151;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" path="m7992,1444l,1444r,20l7992,1464r,-20xm7992,l,,,20r7992,l7992,xe" fillcolor="#dadada" stroked="f">
                  <v:path arrowok="t" o:connecttype="custom" o:connectlocs="7992,1596;0,1596;0,1616;7992,1616;7992,1596;7992,152;0,152;0,172;7992,172;7992,152" o:connectangles="0,0,0,0,0,0,0,0,0,0"/>
                </v:shape>
                <v:shape id="docshape339" o:spid="_x0000_s1272" type="#_x0000_t202" style="position:absolute;left:1764;top:171;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" filled="f" stroked="f">
                  <v:path arrowok="t"/>
                  <v:textbox inset="0,0,0,0">
                    <w:txbxContent>
                      <w:p w14:paraId="528FDE3B"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744D6A27" w14:textId="77777777" w:rsidR="003D76C2" w:rsidRDefault="00000000">
                        <w:pPr>
                          <w:spacing w:before="76"/>
                          <w:ind w:left="885"/>
                          <w:rPr>
                            <w:rFonts w:ascii="Courier New"/>
                            <w:sz w:val="18"/>
                          </w:rPr>
                        </w:pPr>
                        <w:r>
                          <w:rPr>
                            <w:rFonts w:ascii="Courier New"/>
                            <w:spacing w:val="-5"/>
                            <w:sz w:val="18"/>
                          </w:rPr>
                          <w:t>...</w:t>
                        </w:r>
                      </w:p>
                      <w:p w14:paraId="58EE4983" w14:textId="77777777" w:rsidR="003D76C2" w:rsidRDefault="00000000">
                        <w:pPr>
                          <w:spacing w:before="76"/>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4886FD6E" w14:textId="77777777" w:rsidR="003D76C2" w:rsidRDefault="00000000">
                        <w:pPr>
                          <w:spacing w:before="76"/>
                          <w:ind w:left="1317"/>
                          <w:rPr>
                            <w:rFonts w:ascii="Courier New"/>
                            <w:sz w:val="18"/>
                          </w:rPr>
                        </w:pPr>
                        <w:r>
                          <w:rPr>
                            <w:rFonts w:ascii="Courier New"/>
                            <w:spacing w:val="-5"/>
                            <w:sz w:val="18"/>
                          </w:rPr>
                          <w:t>...</w:t>
                        </w:r>
                      </w:p>
                      <w:p w14:paraId="7DB552CD" w14:textId="77777777" w:rsidR="003D76C2" w:rsidRDefault="00000000">
                        <w:pPr>
                          <w:spacing w:before="77"/>
                          <w:ind w:left="1317"/>
                          <w:rPr>
                            <w:rFonts w:ascii="Courier New"/>
                            <w:sz w:val="18"/>
                          </w:rPr>
                        </w:pPr>
                        <w:proofErr w:type="spellStart"/>
                        <w:r>
                          <w:rPr>
                            <w:rFonts w:ascii="Courier New"/>
                            <w:spacing w:val="-2"/>
                            <w:sz w:val="18"/>
                          </w:rPr>
                          <w:t>weatherApiService</w:t>
                        </w:r>
                        <w:proofErr w:type="spellEnd"/>
                      </w:p>
                    </w:txbxContent>
                  </v:textbox>
                </v:shape>
                <w10:wrap type="topAndBottom" anchorx="page"/>
              </v:group>
            </w:pict>
          </mc:Fallback>
        </mc:AlternateContent>
      </w:r>
    </w:p>
    <w:p w14:paraId="78C5B952" w14:textId="77777777" w:rsidR="003D76C2" w:rsidRDefault="003D76C2">
      <w:pPr>
        <w:rPr>
          <w:sz w:val="9"/>
        </w:rPr>
        <w:sectPr w:rsidR="003D76C2">
          <w:pgSz w:w="10800" w:h="13320"/>
          <w:pgMar w:top="1120" w:right="920" w:bottom="280" w:left="940" w:header="695" w:footer="0" w:gutter="0"/>
          <w:cols w:space="720"/>
        </w:sectPr>
      </w:pPr>
    </w:p>
    <w:p w14:paraId="546376F9" w14:textId="77777777" w:rsidR="003D76C2" w:rsidRDefault="003D76C2">
      <w:pPr>
        <w:pStyle w:val="BodyText"/>
        <w:spacing w:before="3"/>
        <w:rPr>
          <w:sz w:val="5"/>
        </w:rPr>
      </w:pPr>
    </w:p>
    <w:p w14:paraId="06D815C9" w14:textId="77777777" w:rsidR="003D76C2" w:rsidRDefault="00D51F7C">
      <w:pPr>
        <w:pStyle w:val="BodyText"/>
        <w:ind w:left="104"/>
      </w:pPr>
      <w:r>
        <w:rPr>
          <w:noProof/>
        </w:rPr>
        <mc:AlternateContent>
          <mc:Choice Requires="wpg">
            <w:drawing>
              <wp:inline distT="0" distB="0" distL="0" distR="0" wp14:anchorId="03DE69A3" wp14:editId="06875282">
                <wp:extent cx="5074920" cy="3775075"/>
                <wp:effectExtent l="0" t="0" r="5080" b="0"/>
                <wp:docPr id="1202" name="docshapegroup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775075"/>
                          <a:chOff x="0" y="0"/>
                          <a:chExt cx="7992" cy="5945"/>
                        </a:xfrm>
                      </wpg:grpSpPr>
                      <wps:wsp>
                        <wps:cNvPr id="1203" name="docshape341"/>
                        <wps:cNvSpPr>
                          <a:spLocks/>
                        </wps:cNvSpPr>
                        <wps:spPr bwMode="auto">
                          <a:xfrm>
                            <a:off x="0" y="10"/>
                            <a:ext cx="7992" cy="59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4" name="docshape342"/>
                        <wps:cNvSpPr>
                          <a:spLocks/>
                        </wps:cNvSpPr>
                        <wps:spPr bwMode="auto">
                          <a:xfrm>
                            <a:off x="0" y="0"/>
                            <a:ext cx="7992" cy="5945"/>
                          </a:xfrm>
                          <a:custGeom>
                            <a:avLst/>
                            <a:gdLst>
                              <a:gd name="T0" fmla="*/ 7992 w 7992"/>
                              <a:gd name="T1" fmla="*/ 5924 h 5945"/>
                              <a:gd name="T2" fmla="*/ 0 w 7992"/>
                              <a:gd name="T3" fmla="*/ 5924 h 5945"/>
                              <a:gd name="T4" fmla="*/ 0 w 7992"/>
                              <a:gd name="T5" fmla="*/ 5944 h 5945"/>
                              <a:gd name="T6" fmla="*/ 7992 w 7992"/>
                              <a:gd name="T7" fmla="*/ 5944 h 5945"/>
                              <a:gd name="T8" fmla="*/ 7992 w 7992"/>
                              <a:gd name="T9" fmla="*/ 5924 h 5945"/>
                              <a:gd name="T10" fmla="*/ 7992 w 7992"/>
                              <a:gd name="T11" fmla="*/ 0 h 5945"/>
                              <a:gd name="T12" fmla="*/ 0 w 7992"/>
                              <a:gd name="T13" fmla="*/ 0 h 5945"/>
                              <a:gd name="T14" fmla="*/ 0 w 7992"/>
                              <a:gd name="T15" fmla="*/ 20 h 5945"/>
                              <a:gd name="T16" fmla="*/ 7992 w 7992"/>
                              <a:gd name="T17" fmla="*/ 20 h 5945"/>
                              <a:gd name="T18" fmla="*/ 7992 w 7992"/>
                              <a:gd name="T19" fmla="*/ 0 h 59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945">
                                <a:moveTo>
                                  <a:pt x="7992" y="5924"/>
                                </a:moveTo>
                                <a:lnTo>
                                  <a:pt x="0" y="5924"/>
                                </a:lnTo>
                                <a:lnTo>
                                  <a:pt x="0" y="5944"/>
                                </a:lnTo>
                                <a:lnTo>
                                  <a:pt x="7992" y="5944"/>
                                </a:lnTo>
                                <a:lnTo>
                                  <a:pt x="7992" y="59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5" name="docshape343"/>
                        <wps:cNvSpPr txBox="1">
                          <a:spLocks/>
                        </wps:cNvSpPr>
                        <wps:spPr bwMode="auto">
                          <a:xfrm>
                            <a:off x="0" y="20"/>
                            <a:ext cx="7992" cy="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3A5B7" w14:textId="77777777" w:rsidR="003D76C2" w:rsidRDefault="00000000">
                              <w:pPr>
                                <w:spacing w:before="40"/>
                                <w:ind w:left="1749"/>
                                <w:rPr>
                                  <w:rFonts w:ascii="Courier New"/>
                                  <w:sz w:val="18"/>
                                </w:rPr>
                              </w:pPr>
                              <w:r>
                                <w:rPr>
                                  <w:rFonts w:ascii="Courier New"/>
                                  <w:sz w:val="18"/>
                                </w:rPr>
                                <w:t>.</w:t>
                              </w:r>
                              <w:proofErr w:type="spellStart"/>
                              <w:r>
                                <w:rPr>
                                  <w:rFonts w:ascii="Courier New"/>
                                  <w:sz w:val="18"/>
                                </w:rPr>
                                <w:t>getWeather</w:t>
                              </w:r>
                              <w:proofErr w:type="spellEnd"/>
                              <w:r>
                                <w:rPr>
                                  <w:rFonts w:ascii="Courier New"/>
                                  <w:sz w:val="18"/>
                                </w:rPr>
                                <w:t>("New</w:t>
                              </w:r>
                              <w:r>
                                <w:rPr>
                                  <w:rFonts w:ascii="Courier New"/>
                                  <w:spacing w:val="-10"/>
                                  <w:sz w:val="18"/>
                                </w:rPr>
                                <w:t xml:space="preserve"> </w:t>
                              </w:r>
                              <w:r>
                                <w:rPr>
                                  <w:rFonts w:ascii="Courier New"/>
                                  <w:sz w:val="18"/>
                                </w:rPr>
                                <w:t>York",</w:t>
                              </w:r>
                              <w:r>
                                <w:rPr>
                                  <w:rFonts w:ascii="Courier New"/>
                                  <w:spacing w:val="-9"/>
                                  <w:sz w:val="18"/>
                                </w:rPr>
                                <w:t xml:space="preserve"> </w:t>
                              </w:r>
                              <w:r>
                                <w:rPr>
                                  <w:rFonts w:ascii="Courier New"/>
                                  <w:sz w:val="18"/>
                                </w:rPr>
                                <w:t>"[YOUR</w:t>
                              </w:r>
                              <w:r>
                                <w:rPr>
                                  <w:rFonts w:ascii="Courier New"/>
                                  <w:spacing w:val="-9"/>
                                  <w:sz w:val="18"/>
                                </w:rPr>
                                <w:t xml:space="preserve"> </w:t>
                              </w:r>
                              <w:r>
                                <w:rPr>
                                  <w:rFonts w:ascii="Courier New"/>
                                  <w:spacing w:val="-2"/>
                                  <w:sz w:val="18"/>
                                </w:rPr>
                                <w:t>TOKEN]")</w:t>
                              </w:r>
                            </w:p>
                            <w:p w14:paraId="3359239D" w14:textId="77777777" w:rsidR="003D76C2" w:rsidRDefault="00000000">
                              <w:pPr>
                                <w:spacing w:line="280" w:lineRule="atLeast"/>
                                <w:ind w:left="2181" w:hanging="432"/>
                                <w:rPr>
                                  <w:rFonts w:ascii="Courier New"/>
                                  <w:sz w:val="18"/>
                                </w:rPr>
                              </w:pPr>
                              <w:r>
                                <w:rPr>
                                  <w:rFonts w:ascii="Courier New"/>
                                  <w:sz w:val="18"/>
                                </w:rPr>
                                <w:t>.enqueue(object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Callback&lt;</w:t>
                              </w:r>
                              <w:proofErr w:type="spellStart"/>
                              <w:r>
                                <w:rPr>
                                  <w:rFonts w:ascii="Courier New"/>
                                  <w:sz w:val="18"/>
                                </w:rPr>
                                <w:t>OpenWeatherMapResponseData</w:t>
                              </w:r>
                              <w:proofErr w:type="spellEnd"/>
                              <w:r>
                                <w:rPr>
                                  <w:rFonts w:ascii="Courier New"/>
                                  <w:sz w:val="18"/>
                                </w:rPr>
                                <w:t>&gt;</w:t>
                              </w:r>
                              <w:r>
                                <w:rPr>
                                  <w:rFonts w:ascii="Courier New"/>
                                  <w:spacing w:val="-14"/>
                                  <w:sz w:val="18"/>
                                </w:rPr>
                                <w:t xml:space="preserve"> </w:t>
                              </w:r>
                              <w:r>
                                <w:rPr>
                                  <w:rFonts w:ascii="Courier New"/>
                                  <w:sz w:val="18"/>
                                </w:rPr>
                                <w:t xml:space="preserve">{ override fun </w:t>
                              </w:r>
                              <w:proofErr w:type="spellStart"/>
                              <w:r>
                                <w:rPr>
                                  <w:rFonts w:ascii="Courier New"/>
                                  <w:sz w:val="18"/>
                                </w:rPr>
                                <w:t>onFailure</w:t>
                              </w:r>
                              <w:proofErr w:type="spellEnd"/>
                              <w:r>
                                <w:rPr>
                                  <w:rFonts w:ascii="Courier New"/>
                                  <w:sz w:val="18"/>
                                </w:rPr>
                                <w:t>(call:</w:t>
                              </w:r>
                            </w:p>
                            <w:p w14:paraId="7DB81878" w14:textId="77777777" w:rsidR="003D76C2" w:rsidRDefault="00000000">
                              <w:pPr>
                                <w:spacing w:line="200" w:lineRule="exact"/>
                                <w:ind w:left="2397"/>
                                <w:rPr>
                                  <w:rFonts w:ascii="Courier New"/>
                                  <w:sz w:val="18"/>
                                </w:rPr>
                              </w:pPr>
                              <w:r>
                                <w:rPr>
                                  <w:rFonts w:ascii="Courier New"/>
                                  <w:sz w:val="18"/>
                                </w:rPr>
                                <w:t>Call&lt;</w:t>
                              </w:r>
                              <w:proofErr w:type="spellStart"/>
                              <w:r>
                                <w:rPr>
                                  <w:rFonts w:ascii="Courier New"/>
                                  <w:sz w:val="18"/>
                                </w:rPr>
                                <w:t>OpenWeatherMapResponseData</w:t>
                              </w:r>
                              <w:proofErr w:type="spellEnd"/>
                              <w:r>
                                <w:rPr>
                                  <w:rFonts w:ascii="Courier New"/>
                                  <w:sz w:val="18"/>
                                </w:rPr>
                                <w:t>&gt;,</w:t>
                              </w:r>
                              <w:r>
                                <w:rPr>
                                  <w:rFonts w:ascii="Courier New"/>
                                  <w:spacing w:val="-17"/>
                                  <w:sz w:val="18"/>
                                </w:rPr>
                                <w:t xml:space="preserve"> </w:t>
                              </w:r>
                              <w:r>
                                <w:rPr>
                                  <w:rFonts w:ascii="Courier New"/>
                                  <w:sz w:val="18"/>
                                </w:rPr>
                                <w:t>t:</w:t>
                              </w:r>
                              <w:r>
                                <w:rPr>
                                  <w:rFonts w:ascii="Courier New"/>
                                  <w:spacing w:val="-15"/>
                                  <w:sz w:val="18"/>
                                </w:rPr>
                                <w:t xml:space="preserve"> </w:t>
                              </w:r>
                              <w:r>
                                <w:rPr>
                                  <w:rFonts w:ascii="Courier New"/>
                                  <w:sz w:val="18"/>
                                </w:rPr>
                                <w:t>Throwable)</w:t>
                              </w:r>
                              <w:r>
                                <w:rPr>
                                  <w:rFonts w:ascii="Courier New"/>
                                  <w:spacing w:val="-15"/>
                                  <w:sz w:val="18"/>
                                </w:rPr>
                                <w:t xml:space="preserve"> </w:t>
                              </w:r>
                              <w:r>
                                <w:rPr>
                                  <w:rFonts w:ascii="Courier New"/>
                                  <w:spacing w:val="-10"/>
                                  <w:sz w:val="18"/>
                                </w:rPr>
                                <w:t>{</w:t>
                              </w:r>
                            </w:p>
                            <w:p w14:paraId="1A8FBD04" w14:textId="77777777" w:rsidR="003D76C2" w:rsidRDefault="00000000">
                              <w:pPr>
                                <w:spacing w:before="16"/>
                                <w:ind w:left="2613"/>
                                <w:rPr>
                                  <w:rFonts w:ascii="Courier New"/>
                                  <w:b/>
                                  <w:sz w:val="18"/>
                                </w:rPr>
                              </w:pPr>
                              <w:proofErr w:type="spellStart"/>
                              <w:r>
                                <w:rPr>
                                  <w:rFonts w:ascii="Courier New"/>
                                  <w:b/>
                                  <w:sz w:val="18"/>
                                </w:rPr>
                                <w:t>showError</w:t>
                              </w:r>
                              <w:proofErr w:type="spellEnd"/>
                              <w:r>
                                <w:rPr>
                                  <w:rFonts w:ascii="Courier New"/>
                                  <w:b/>
                                  <w:sz w:val="18"/>
                                </w:rPr>
                                <w:t>("Response</w:t>
                              </w:r>
                              <w:r>
                                <w:rPr>
                                  <w:rFonts w:ascii="Courier New"/>
                                  <w:b/>
                                  <w:spacing w:val="-13"/>
                                  <w:sz w:val="18"/>
                                </w:rPr>
                                <w:t xml:space="preserve"> </w:t>
                              </w:r>
                              <w:r>
                                <w:rPr>
                                  <w:rFonts w:ascii="Courier New"/>
                                  <w:b/>
                                  <w:sz w:val="18"/>
                                </w:rPr>
                                <w:t>failed:</w:t>
                              </w:r>
                              <w:r>
                                <w:rPr>
                                  <w:rFonts w:ascii="Courier New"/>
                                  <w:b/>
                                  <w:spacing w:val="-13"/>
                                  <w:sz w:val="18"/>
                                </w:rPr>
                                <w:t xml:space="preserve"> </w:t>
                              </w:r>
                              <w:r>
                                <w:rPr>
                                  <w:rFonts w:ascii="Courier New"/>
                                  <w:b/>
                                  <w:spacing w:val="-2"/>
                                  <w:sz w:val="18"/>
                                </w:rPr>
                                <w:t>${</w:t>
                              </w:r>
                              <w:proofErr w:type="spellStart"/>
                              <w:r>
                                <w:rPr>
                                  <w:rFonts w:ascii="Courier New"/>
                                  <w:b/>
                                  <w:spacing w:val="-2"/>
                                  <w:sz w:val="18"/>
                                </w:rPr>
                                <w:t>t.message</w:t>
                              </w:r>
                              <w:proofErr w:type="spellEnd"/>
                              <w:r>
                                <w:rPr>
                                  <w:rFonts w:ascii="Courier New"/>
                                  <w:b/>
                                  <w:spacing w:val="-2"/>
                                  <w:sz w:val="18"/>
                                </w:rPr>
                                <w:t>}")</w:t>
                              </w:r>
                            </w:p>
                            <w:p w14:paraId="1752FB07" w14:textId="77777777" w:rsidR="003D76C2" w:rsidRDefault="00000000">
                              <w:pPr>
                                <w:spacing w:before="76"/>
                                <w:ind w:left="2181"/>
                                <w:rPr>
                                  <w:rFonts w:ascii="Courier New"/>
                                  <w:sz w:val="18"/>
                                </w:rPr>
                              </w:pPr>
                              <w:r>
                                <w:rPr>
                                  <w:rFonts w:ascii="Courier New"/>
                                  <w:sz w:val="18"/>
                                </w:rPr>
                                <w:t>}</w:t>
                              </w:r>
                            </w:p>
                            <w:p w14:paraId="6574F456" w14:textId="77777777" w:rsidR="003D76C2" w:rsidRDefault="00000000">
                              <w:pPr>
                                <w:spacing w:before="76"/>
                                <w:ind w:left="1749"/>
                                <w:rPr>
                                  <w:rFonts w:ascii="Courier New"/>
                                  <w:sz w:val="18"/>
                                </w:rPr>
                              </w:pPr>
                              <w:r>
                                <w:rPr>
                                  <w:rFonts w:ascii="Courier New"/>
                                  <w:spacing w:val="-5"/>
                                  <w:sz w:val="18"/>
                                </w:rPr>
                                <w:t>})</w:t>
                              </w:r>
                            </w:p>
                            <w:p w14:paraId="52CE7B4E" w14:textId="77777777" w:rsidR="003D76C2" w:rsidRDefault="00000000">
                              <w:pPr>
                                <w:spacing w:before="77"/>
                                <w:ind w:left="885"/>
                                <w:rPr>
                                  <w:rFonts w:ascii="Courier New"/>
                                  <w:sz w:val="18"/>
                                </w:rPr>
                              </w:pPr>
                              <w:r>
                                <w:rPr>
                                  <w:rFonts w:ascii="Courier New"/>
                                  <w:sz w:val="18"/>
                                </w:rPr>
                                <w:t>}</w:t>
                              </w:r>
                            </w:p>
                            <w:p w14:paraId="565D4709" w14:textId="77777777" w:rsidR="003D76C2" w:rsidRDefault="003D76C2">
                              <w:pPr>
                                <w:rPr>
                                  <w:rFonts w:ascii="Courier New"/>
                                  <w:sz w:val="20"/>
                                </w:rPr>
                              </w:pPr>
                            </w:p>
                            <w:p w14:paraId="537B0D18" w14:textId="77777777" w:rsidR="003D76C2" w:rsidRDefault="00000000">
                              <w:pPr>
                                <w:spacing w:before="132" w:line="235" w:lineRule="auto"/>
                                <w:ind w:left="1101" w:right="1185" w:hanging="216"/>
                                <w:rPr>
                                  <w:rFonts w:ascii="Courier New"/>
                                  <w:sz w:val="18"/>
                                </w:rPr>
                              </w:pPr>
                              <w:r>
                                <w:rPr>
                                  <w:rFonts w:ascii="Courier New"/>
                                  <w:sz w:val="18"/>
                                </w:rPr>
                                <w:t xml:space="preserve">private fun </w:t>
                              </w:r>
                              <w:proofErr w:type="spellStart"/>
                              <w:r>
                                <w:rPr>
                                  <w:rFonts w:ascii="Courier New"/>
                                  <w:sz w:val="18"/>
                                </w:rPr>
                                <w:t>handleResponse</w:t>
                              </w:r>
                              <w:proofErr w:type="spellEnd"/>
                              <w:r>
                                <w:rPr>
                                  <w:rFonts w:ascii="Courier New"/>
                                  <w:sz w:val="18"/>
                                </w:rPr>
                                <w:t>(response: Response&lt;</w:t>
                              </w:r>
                              <w:proofErr w:type="spellStart"/>
                              <w:r>
                                <w:rPr>
                                  <w:rFonts w:ascii="Courier New"/>
                                  <w:sz w:val="18"/>
                                </w:rPr>
                                <w:t>OpenWeatherMapResponseData</w:t>
                              </w:r>
                              <w:proofErr w:type="spellEnd"/>
                              <w:r>
                                <w:rPr>
                                  <w:rFonts w:ascii="Courier New"/>
                                  <w:sz w:val="18"/>
                                </w:rPr>
                                <w:t>&gt;)</w:t>
                              </w:r>
                              <w:r>
                                <w:rPr>
                                  <w:rFonts w:ascii="Courier New"/>
                                  <w:spacing w:val="-29"/>
                                  <w:sz w:val="18"/>
                                </w:rPr>
                                <w:t xml:space="preserve"> </w:t>
                              </w:r>
                              <w:r>
                                <w:rPr>
                                  <w:rFonts w:ascii="Courier New"/>
                                  <w:sz w:val="18"/>
                                </w:rPr>
                                <w:t>=</w:t>
                              </w:r>
                            </w:p>
                            <w:p w14:paraId="32B22FFB" w14:textId="77777777" w:rsidR="003D76C2" w:rsidRDefault="00000000">
                              <w:pPr>
                                <w:spacing w:before="17"/>
                                <w:ind w:left="1317"/>
                                <w:rPr>
                                  <w:rFonts w:ascii="Courier New"/>
                                  <w:sz w:val="18"/>
                                </w:rPr>
                              </w:pPr>
                              <w:r>
                                <w:rPr>
                                  <w:rFonts w:ascii="Courier New"/>
                                  <w:sz w:val="18"/>
                                </w:rPr>
                                <w:t>if</w:t>
                              </w:r>
                              <w:r>
                                <w:rPr>
                                  <w:rFonts w:ascii="Courier New"/>
                                  <w:spacing w:val="-13"/>
                                  <w:sz w:val="18"/>
                                </w:rPr>
                                <w:t xml:space="preserve"> </w:t>
                              </w:r>
                              <w:r>
                                <w:rPr>
                                  <w:rFonts w:ascii="Courier New"/>
                                  <w:sz w:val="18"/>
                                </w:rPr>
                                <w:t>(</w:t>
                              </w:r>
                              <w:proofErr w:type="spellStart"/>
                              <w:r>
                                <w:rPr>
                                  <w:rFonts w:ascii="Courier New"/>
                                  <w:sz w:val="18"/>
                                </w:rPr>
                                <w:t>response.isSuccessful</w:t>
                              </w:r>
                              <w:proofErr w:type="spellEnd"/>
                              <w:r>
                                <w:rPr>
                                  <w:rFonts w:ascii="Courier New"/>
                                  <w:sz w:val="18"/>
                                </w:rPr>
                                <w:t>)</w:t>
                              </w:r>
                              <w:r>
                                <w:rPr>
                                  <w:rFonts w:ascii="Courier New"/>
                                  <w:spacing w:val="-12"/>
                                  <w:sz w:val="18"/>
                                </w:rPr>
                                <w:t xml:space="preserve"> </w:t>
                              </w:r>
                              <w:r>
                                <w:rPr>
                                  <w:rFonts w:ascii="Courier New"/>
                                  <w:spacing w:val="-10"/>
                                  <w:sz w:val="18"/>
                                </w:rPr>
                                <w:t>{</w:t>
                              </w:r>
                            </w:p>
                            <w:p w14:paraId="78E776FD" w14:textId="77777777" w:rsidR="003D76C2" w:rsidRDefault="00000000">
                              <w:pPr>
                                <w:spacing w:before="76"/>
                                <w:ind w:left="1749"/>
                                <w:rPr>
                                  <w:rFonts w:ascii="Courier New"/>
                                  <w:sz w:val="18"/>
                                </w:rPr>
                              </w:pPr>
                              <w:r>
                                <w:rPr>
                                  <w:rFonts w:ascii="Courier New"/>
                                  <w:spacing w:val="-5"/>
                                  <w:sz w:val="18"/>
                                </w:rPr>
                                <w:t>...</w:t>
                              </w:r>
                            </w:p>
                            <w:p w14:paraId="62CCBAB3" w14:textId="77777777" w:rsidR="003D76C2" w:rsidRDefault="00000000">
                              <w:pPr>
                                <w:spacing w:before="7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6323495B" w14:textId="77777777" w:rsidR="003D76C2" w:rsidRDefault="00000000">
                              <w:pPr>
                                <w:spacing w:before="76"/>
                                <w:ind w:left="1749"/>
                                <w:rPr>
                                  <w:rFonts w:ascii="Courier New"/>
                                  <w:b/>
                                  <w:sz w:val="18"/>
                                </w:rPr>
                              </w:pPr>
                              <w:proofErr w:type="spellStart"/>
                              <w:r>
                                <w:rPr>
                                  <w:rFonts w:ascii="Courier New"/>
                                  <w:b/>
                                  <w:sz w:val="18"/>
                                </w:rPr>
                                <w:t>showError</w:t>
                              </w:r>
                              <w:proofErr w:type="spellEnd"/>
                              <w:r>
                                <w:rPr>
                                  <w:rFonts w:ascii="Courier New"/>
                                  <w:b/>
                                  <w:sz w:val="18"/>
                                </w:rPr>
                                <w:t>("Response</w:t>
                              </w:r>
                              <w:r>
                                <w:rPr>
                                  <w:rFonts w:ascii="Courier New"/>
                                  <w:b/>
                                  <w:spacing w:val="-11"/>
                                  <w:sz w:val="18"/>
                                </w:rPr>
                                <w:t xml:space="preserve"> </w:t>
                              </w:r>
                              <w:r>
                                <w:rPr>
                                  <w:rFonts w:ascii="Courier New"/>
                                  <w:b/>
                                  <w:sz w:val="18"/>
                                </w:rPr>
                                <w:t>was</w:t>
                              </w:r>
                              <w:r>
                                <w:rPr>
                                  <w:rFonts w:ascii="Courier New"/>
                                  <w:b/>
                                  <w:spacing w:val="-11"/>
                                  <w:sz w:val="18"/>
                                </w:rPr>
                                <w:t xml:space="preserve"> </w:t>
                              </w:r>
                              <w:r>
                                <w:rPr>
                                  <w:rFonts w:ascii="Courier New"/>
                                  <w:b/>
                                  <w:spacing w:val="-2"/>
                                  <w:sz w:val="18"/>
                                </w:rPr>
                                <w:t>unsuccessful:</w:t>
                              </w:r>
                            </w:p>
                            <w:p w14:paraId="5BC20A37" w14:textId="77777777" w:rsidR="003D76C2" w:rsidRDefault="00000000">
                              <w:pPr>
                                <w:spacing w:before="76"/>
                                <w:ind w:left="1965"/>
                                <w:rPr>
                                  <w:rFonts w:ascii="Courier New"/>
                                  <w:b/>
                                  <w:sz w:val="18"/>
                                </w:rPr>
                              </w:pPr>
                              <w:r>
                                <w:rPr>
                                  <w:rFonts w:ascii="Courier New"/>
                                  <w:b/>
                                  <w:spacing w:val="-2"/>
                                  <w:sz w:val="18"/>
                                </w:rPr>
                                <w:t>${</w:t>
                              </w:r>
                              <w:proofErr w:type="spellStart"/>
                              <w:r>
                                <w:rPr>
                                  <w:rFonts w:ascii="Courier New"/>
                                  <w:b/>
                                  <w:spacing w:val="-2"/>
                                  <w:sz w:val="18"/>
                                </w:rPr>
                                <w:t>response.errorBody</w:t>
                              </w:r>
                              <w:proofErr w:type="spellEnd"/>
                              <w:r>
                                <w:rPr>
                                  <w:rFonts w:ascii="Courier New"/>
                                  <w:b/>
                                  <w:spacing w:val="-2"/>
                                  <w:sz w:val="18"/>
                                </w:rPr>
                                <w:t>()}")</w:t>
                              </w:r>
                            </w:p>
                            <w:p w14:paraId="3E0EB7DF" w14:textId="77777777" w:rsidR="003D76C2" w:rsidRDefault="00000000">
                              <w:pPr>
                                <w:spacing w:before="76"/>
                                <w:ind w:left="1317"/>
                                <w:rPr>
                                  <w:rFonts w:ascii="Courier New"/>
                                  <w:sz w:val="18"/>
                                </w:rPr>
                              </w:pPr>
                              <w:r>
                                <w:rPr>
                                  <w:rFonts w:ascii="Courier New"/>
                                  <w:sz w:val="18"/>
                                </w:rPr>
                                <w:t>}</w:t>
                              </w:r>
                            </w:p>
                            <w:p w14:paraId="55B0C253" w14:textId="77777777" w:rsidR="003D76C2" w:rsidRDefault="003D76C2">
                              <w:pPr>
                                <w:rPr>
                                  <w:rFonts w:ascii="Courier New"/>
                                  <w:sz w:val="20"/>
                                </w:rPr>
                              </w:pPr>
                            </w:p>
                            <w:p w14:paraId="791BBB99" w14:textId="77777777" w:rsidR="003D76C2" w:rsidRDefault="00000000">
                              <w:pPr>
                                <w:spacing w:before="129" w:line="328" w:lineRule="auto"/>
                                <w:ind w:left="1317" w:right="840" w:hanging="432"/>
                                <w:rPr>
                                  <w:rFonts w:ascii="Courier New"/>
                                  <w:b/>
                                  <w:sz w:val="18"/>
                                </w:rPr>
                              </w:pPr>
                              <w:r>
                                <w:rPr>
                                  <w:rFonts w:ascii="Courier New"/>
                                  <w:b/>
                                  <w:sz w:val="18"/>
                                </w:rPr>
                                <w:t xml:space="preserve">private fun </w:t>
                              </w:r>
                              <w:proofErr w:type="spellStart"/>
                              <w:r>
                                <w:rPr>
                                  <w:rFonts w:ascii="Courier New"/>
                                  <w:b/>
                                  <w:sz w:val="18"/>
                                </w:rPr>
                                <w:t>showError</w:t>
                              </w:r>
                              <w:proofErr w:type="spellEnd"/>
                              <w:r>
                                <w:rPr>
                                  <w:rFonts w:ascii="Courier New"/>
                                  <w:b/>
                                  <w:sz w:val="18"/>
                                </w:rPr>
                                <w:t xml:space="preserve">(message: String) = </w:t>
                              </w:r>
                              <w:proofErr w:type="spellStart"/>
                              <w:r>
                                <w:rPr>
                                  <w:rFonts w:ascii="Courier New"/>
                                  <w:b/>
                                  <w:sz w:val="18"/>
                                </w:rPr>
                                <w:t>Toast.makeText</w:t>
                              </w:r>
                              <w:proofErr w:type="spellEnd"/>
                              <w:r>
                                <w:rPr>
                                  <w:rFonts w:ascii="Courier New"/>
                                  <w:b/>
                                  <w:sz w:val="18"/>
                                </w:rPr>
                                <w:t>(this,</w:t>
                              </w:r>
                              <w:r>
                                <w:rPr>
                                  <w:rFonts w:ascii="Courier New"/>
                                  <w:b/>
                                  <w:spacing w:val="-20"/>
                                  <w:sz w:val="18"/>
                                </w:rPr>
                                <w:t xml:space="preserve"> </w:t>
                              </w:r>
                              <w:r>
                                <w:rPr>
                                  <w:rFonts w:ascii="Courier New"/>
                                  <w:b/>
                                  <w:sz w:val="18"/>
                                </w:rPr>
                                <w:t>message,</w:t>
                              </w:r>
                              <w:r>
                                <w:rPr>
                                  <w:rFonts w:ascii="Courier New"/>
                                  <w:b/>
                                  <w:spacing w:val="-20"/>
                                  <w:sz w:val="18"/>
                                </w:rPr>
                                <w:t xml:space="preserve"> </w:t>
                              </w:r>
                              <w:proofErr w:type="spellStart"/>
                              <w:r>
                                <w:rPr>
                                  <w:rFonts w:ascii="Courier New"/>
                                  <w:b/>
                                  <w:sz w:val="18"/>
                                </w:rPr>
                                <w:t>Toast.LENGTH_SHORT</w:t>
                              </w:r>
                              <w:proofErr w:type="spellEnd"/>
                              <w:r>
                                <w:rPr>
                                  <w:rFonts w:ascii="Courier New"/>
                                  <w:b/>
                                  <w:sz w:val="18"/>
                                </w:rPr>
                                <w:t>)</w:t>
                              </w:r>
                            </w:p>
                            <w:p w14:paraId="37F8C76E" w14:textId="77777777" w:rsidR="003D76C2" w:rsidRDefault="00000000">
                              <w:pPr>
                                <w:spacing w:before="2"/>
                                <w:ind w:left="1749"/>
                                <w:rPr>
                                  <w:rFonts w:ascii="Courier New"/>
                                  <w:b/>
                                  <w:sz w:val="18"/>
                                </w:rPr>
                              </w:pPr>
                              <w:r>
                                <w:rPr>
                                  <w:rFonts w:ascii="Courier New"/>
                                  <w:b/>
                                  <w:spacing w:val="-2"/>
                                  <w:sz w:val="18"/>
                                </w:rPr>
                                <w:t>.show()</w:t>
                              </w:r>
                            </w:p>
                            <w:p w14:paraId="5E07A1B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03DE69A3" id="docshapegroup340" o:spid="_x0000_s1273" style="width:399.6pt;height:297.25pt;mso-position-horizontal-relative:char;mso-position-vertical-relative:line" coordsize="7992,59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">
                <v:rect id="docshape341" o:spid="_x0000_s1274" style="position:absolute;top:10;width:7992;height:5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" fillcolor="#f6f6f6" stroked="f">
                  <v:path arrowok="t"/>
                </v:rect>
                <v:shape id="docshape342" o:spid="_x0000_s1275" style="position:absolute;width:7992;height:5945;visibility:visible;mso-wrap-style:square;v-text-anchor:top" coordsize="7992,5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" path="m7992,5924l,5924r,20l7992,5944r,-20xm7992,l,,,20r7992,l7992,xe" fillcolor="#dadada" stroked="f">
                  <v:path arrowok="t" o:connecttype="custom" o:connectlocs="7992,5924;0,5924;0,5944;7992,5944;7992,5924;7992,0;0,0;0,20;7992,20;7992,0" o:connectangles="0,0,0,0,0,0,0,0,0,0"/>
                </v:shape>
                <v:shape id="docshape343" o:spid="_x0000_s1276" type="#_x0000_t202" style="position:absolute;top:20;width:7992;height:5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" filled="f" stroked="f">
                  <v:path arrowok="t"/>
                  <v:textbox inset="0,0,0,0">
                    <w:txbxContent>
                      <w:p w14:paraId="37E3A5B7" w14:textId="77777777" w:rsidR="003D76C2" w:rsidRDefault="00000000">
                        <w:pPr>
                          <w:spacing w:before="40"/>
                          <w:ind w:left="1749"/>
                          <w:rPr>
                            <w:rFonts w:ascii="Courier New"/>
                            <w:sz w:val="18"/>
                          </w:rPr>
                        </w:pPr>
                        <w:r>
                          <w:rPr>
                            <w:rFonts w:ascii="Courier New"/>
                            <w:sz w:val="18"/>
                          </w:rPr>
                          <w:t>.</w:t>
                        </w:r>
                        <w:proofErr w:type="spellStart"/>
                        <w:r>
                          <w:rPr>
                            <w:rFonts w:ascii="Courier New"/>
                            <w:sz w:val="18"/>
                          </w:rPr>
                          <w:t>getWeather</w:t>
                        </w:r>
                        <w:proofErr w:type="spellEnd"/>
                        <w:r>
                          <w:rPr>
                            <w:rFonts w:ascii="Courier New"/>
                            <w:sz w:val="18"/>
                          </w:rPr>
                          <w:t>("New</w:t>
                        </w:r>
                        <w:r>
                          <w:rPr>
                            <w:rFonts w:ascii="Courier New"/>
                            <w:spacing w:val="-10"/>
                            <w:sz w:val="18"/>
                          </w:rPr>
                          <w:t xml:space="preserve"> </w:t>
                        </w:r>
                        <w:r>
                          <w:rPr>
                            <w:rFonts w:ascii="Courier New"/>
                            <w:sz w:val="18"/>
                          </w:rPr>
                          <w:t>York",</w:t>
                        </w:r>
                        <w:r>
                          <w:rPr>
                            <w:rFonts w:ascii="Courier New"/>
                            <w:spacing w:val="-9"/>
                            <w:sz w:val="18"/>
                          </w:rPr>
                          <w:t xml:space="preserve"> </w:t>
                        </w:r>
                        <w:r>
                          <w:rPr>
                            <w:rFonts w:ascii="Courier New"/>
                            <w:sz w:val="18"/>
                          </w:rPr>
                          <w:t>"[YOUR</w:t>
                        </w:r>
                        <w:r>
                          <w:rPr>
                            <w:rFonts w:ascii="Courier New"/>
                            <w:spacing w:val="-9"/>
                            <w:sz w:val="18"/>
                          </w:rPr>
                          <w:t xml:space="preserve"> </w:t>
                        </w:r>
                        <w:r>
                          <w:rPr>
                            <w:rFonts w:ascii="Courier New"/>
                            <w:spacing w:val="-2"/>
                            <w:sz w:val="18"/>
                          </w:rPr>
                          <w:t>TOKEN]")</w:t>
                        </w:r>
                      </w:p>
                      <w:p w14:paraId="3359239D" w14:textId="77777777" w:rsidR="003D76C2" w:rsidRDefault="00000000">
                        <w:pPr>
                          <w:spacing w:line="280" w:lineRule="atLeast"/>
                          <w:ind w:left="2181" w:hanging="432"/>
                          <w:rPr>
                            <w:rFonts w:ascii="Courier New"/>
                            <w:sz w:val="18"/>
                          </w:rPr>
                        </w:pPr>
                        <w:r>
                          <w:rPr>
                            <w:rFonts w:ascii="Courier New"/>
                            <w:sz w:val="18"/>
                          </w:rPr>
                          <w:t>.enqueue(object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Callback&lt;</w:t>
                        </w:r>
                        <w:proofErr w:type="spellStart"/>
                        <w:r>
                          <w:rPr>
                            <w:rFonts w:ascii="Courier New"/>
                            <w:sz w:val="18"/>
                          </w:rPr>
                          <w:t>OpenWeatherMapResponseData</w:t>
                        </w:r>
                        <w:proofErr w:type="spellEnd"/>
                        <w:r>
                          <w:rPr>
                            <w:rFonts w:ascii="Courier New"/>
                            <w:sz w:val="18"/>
                          </w:rPr>
                          <w:t>&gt;</w:t>
                        </w:r>
                        <w:r>
                          <w:rPr>
                            <w:rFonts w:ascii="Courier New"/>
                            <w:spacing w:val="-14"/>
                            <w:sz w:val="18"/>
                          </w:rPr>
                          <w:t xml:space="preserve"> </w:t>
                        </w:r>
                        <w:r>
                          <w:rPr>
                            <w:rFonts w:ascii="Courier New"/>
                            <w:sz w:val="18"/>
                          </w:rPr>
                          <w:t xml:space="preserve">{ override fun </w:t>
                        </w:r>
                        <w:proofErr w:type="spellStart"/>
                        <w:r>
                          <w:rPr>
                            <w:rFonts w:ascii="Courier New"/>
                            <w:sz w:val="18"/>
                          </w:rPr>
                          <w:t>onFailure</w:t>
                        </w:r>
                        <w:proofErr w:type="spellEnd"/>
                        <w:r>
                          <w:rPr>
                            <w:rFonts w:ascii="Courier New"/>
                            <w:sz w:val="18"/>
                          </w:rPr>
                          <w:t>(call:</w:t>
                        </w:r>
                      </w:p>
                      <w:p w14:paraId="7DB81878" w14:textId="77777777" w:rsidR="003D76C2" w:rsidRDefault="00000000">
                        <w:pPr>
                          <w:spacing w:line="200" w:lineRule="exact"/>
                          <w:ind w:left="2397"/>
                          <w:rPr>
                            <w:rFonts w:ascii="Courier New"/>
                            <w:sz w:val="18"/>
                          </w:rPr>
                        </w:pPr>
                        <w:r>
                          <w:rPr>
                            <w:rFonts w:ascii="Courier New"/>
                            <w:sz w:val="18"/>
                          </w:rPr>
                          <w:t>Call&lt;</w:t>
                        </w:r>
                        <w:proofErr w:type="spellStart"/>
                        <w:r>
                          <w:rPr>
                            <w:rFonts w:ascii="Courier New"/>
                            <w:sz w:val="18"/>
                          </w:rPr>
                          <w:t>OpenWeatherMapResponseData</w:t>
                        </w:r>
                        <w:proofErr w:type="spellEnd"/>
                        <w:r>
                          <w:rPr>
                            <w:rFonts w:ascii="Courier New"/>
                            <w:sz w:val="18"/>
                          </w:rPr>
                          <w:t>&gt;,</w:t>
                        </w:r>
                        <w:r>
                          <w:rPr>
                            <w:rFonts w:ascii="Courier New"/>
                            <w:spacing w:val="-17"/>
                            <w:sz w:val="18"/>
                          </w:rPr>
                          <w:t xml:space="preserve"> </w:t>
                        </w:r>
                        <w:r>
                          <w:rPr>
                            <w:rFonts w:ascii="Courier New"/>
                            <w:sz w:val="18"/>
                          </w:rPr>
                          <w:t>t:</w:t>
                        </w:r>
                        <w:r>
                          <w:rPr>
                            <w:rFonts w:ascii="Courier New"/>
                            <w:spacing w:val="-15"/>
                            <w:sz w:val="18"/>
                          </w:rPr>
                          <w:t xml:space="preserve"> </w:t>
                        </w:r>
                        <w:r>
                          <w:rPr>
                            <w:rFonts w:ascii="Courier New"/>
                            <w:sz w:val="18"/>
                          </w:rPr>
                          <w:t>Throwable)</w:t>
                        </w:r>
                        <w:r>
                          <w:rPr>
                            <w:rFonts w:ascii="Courier New"/>
                            <w:spacing w:val="-15"/>
                            <w:sz w:val="18"/>
                          </w:rPr>
                          <w:t xml:space="preserve"> </w:t>
                        </w:r>
                        <w:r>
                          <w:rPr>
                            <w:rFonts w:ascii="Courier New"/>
                            <w:spacing w:val="-10"/>
                            <w:sz w:val="18"/>
                          </w:rPr>
                          <w:t>{</w:t>
                        </w:r>
                      </w:p>
                      <w:p w14:paraId="1A8FBD04" w14:textId="77777777" w:rsidR="003D76C2" w:rsidRDefault="00000000">
                        <w:pPr>
                          <w:spacing w:before="16"/>
                          <w:ind w:left="2613"/>
                          <w:rPr>
                            <w:rFonts w:ascii="Courier New"/>
                            <w:b/>
                            <w:sz w:val="18"/>
                          </w:rPr>
                        </w:pPr>
                        <w:proofErr w:type="spellStart"/>
                        <w:r>
                          <w:rPr>
                            <w:rFonts w:ascii="Courier New"/>
                            <w:b/>
                            <w:sz w:val="18"/>
                          </w:rPr>
                          <w:t>showError</w:t>
                        </w:r>
                        <w:proofErr w:type="spellEnd"/>
                        <w:r>
                          <w:rPr>
                            <w:rFonts w:ascii="Courier New"/>
                            <w:b/>
                            <w:sz w:val="18"/>
                          </w:rPr>
                          <w:t>("Response</w:t>
                        </w:r>
                        <w:r>
                          <w:rPr>
                            <w:rFonts w:ascii="Courier New"/>
                            <w:b/>
                            <w:spacing w:val="-13"/>
                            <w:sz w:val="18"/>
                          </w:rPr>
                          <w:t xml:space="preserve"> </w:t>
                        </w:r>
                        <w:r>
                          <w:rPr>
                            <w:rFonts w:ascii="Courier New"/>
                            <w:b/>
                            <w:sz w:val="18"/>
                          </w:rPr>
                          <w:t>failed:</w:t>
                        </w:r>
                        <w:r>
                          <w:rPr>
                            <w:rFonts w:ascii="Courier New"/>
                            <w:b/>
                            <w:spacing w:val="-13"/>
                            <w:sz w:val="18"/>
                          </w:rPr>
                          <w:t xml:space="preserve"> </w:t>
                        </w:r>
                        <w:r>
                          <w:rPr>
                            <w:rFonts w:ascii="Courier New"/>
                            <w:b/>
                            <w:spacing w:val="-2"/>
                            <w:sz w:val="18"/>
                          </w:rPr>
                          <w:t>${</w:t>
                        </w:r>
                        <w:proofErr w:type="spellStart"/>
                        <w:r>
                          <w:rPr>
                            <w:rFonts w:ascii="Courier New"/>
                            <w:b/>
                            <w:spacing w:val="-2"/>
                            <w:sz w:val="18"/>
                          </w:rPr>
                          <w:t>t.message</w:t>
                        </w:r>
                        <w:proofErr w:type="spellEnd"/>
                        <w:r>
                          <w:rPr>
                            <w:rFonts w:ascii="Courier New"/>
                            <w:b/>
                            <w:spacing w:val="-2"/>
                            <w:sz w:val="18"/>
                          </w:rPr>
                          <w:t>}")</w:t>
                        </w:r>
                      </w:p>
                      <w:p w14:paraId="1752FB07" w14:textId="77777777" w:rsidR="003D76C2" w:rsidRDefault="00000000">
                        <w:pPr>
                          <w:spacing w:before="76"/>
                          <w:ind w:left="2181"/>
                          <w:rPr>
                            <w:rFonts w:ascii="Courier New"/>
                            <w:sz w:val="18"/>
                          </w:rPr>
                        </w:pPr>
                        <w:r>
                          <w:rPr>
                            <w:rFonts w:ascii="Courier New"/>
                            <w:sz w:val="18"/>
                          </w:rPr>
                          <w:t>}</w:t>
                        </w:r>
                      </w:p>
                      <w:p w14:paraId="6574F456" w14:textId="77777777" w:rsidR="003D76C2" w:rsidRDefault="00000000">
                        <w:pPr>
                          <w:spacing w:before="76"/>
                          <w:ind w:left="1749"/>
                          <w:rPr>
                            <w:rFonts w:ascii="Courier New"/>
                            <w:sz w:val="18"/>
                          </w:rPr>
                        </w:pPr>
                        <w:r>
                          <w:rPr>
                            <w:rFonts w:ascii="Courier New"/>
                            <w:spacing w:val="-5"/>
                            <w:sz w:val="18"/>
                          </w:rPr>
                          <w:t>})</w:t>
                        </w:r>
                      </w:p>
                      <w:p w14:paraId="52CE7B4E" w14:textId="77777777" w:rsidR="003D76C2" w:rsidRDefault="00000000">
                        <w:pPr>
                          <w:spacing w:before="77"/>
                          <w:ind w:left="885"/>
                          <w:rPr>
                            <w:rFonts w:ascii="Courier New"/>
                            <w:sz w:val="18"/>
                          </w:rPr>
                        </w:pPr>
                        <w:r>
                          <w:rPr>
                            <w:rFonts w:ascii="Courier New"/>
                            <w:sz w:val="18"/>
                          </w:rPr>
                          <w:t>}</w:t>
                        </w:r>
                      </w:p>
                      <w:p w14:paraId="565D4709" w14:textId="77777777" w:rsidR="003D76C2" w:rsidRDefault="003D76C2">
                        <w:pPr>
                          <w:rPr>
                            <w:rFonts w:ascii="Courier New"/>
                            <w:sz w:val="20"/>
                          </w:rPr>
                        </w:pPr>
                      </w:p>
                      <w:p w14:paraId="537B0D18" w14:textId="77777777" w:rsidR="003D76C2" w:rsidRDefault="00000000">
                        <w:pPr>
                          <w:spacing w:before="132" w:line="235" w:lineRule="auto"/>
                          <w:ind w:left="1101" w:right="1185" w:hanging="216"/>
                          <w:rPr>
                            <w:rFonts w:ascii="Courier New"/>
                            <w:sz w:val="18"/>
                          </w:rPr>
                        </w:pPr>
                        <w:r>
                          <w:rPr>
                            <w:rFonts w:ascii="Courier New"/>
                            <w:sz w:val="18"/>
                          </w:rPr>
                          <w:t xml:space="preserve">private fun </w:t>
                        </w:r>
                        <w:proofErr w:type="spellStart"/>
                        <w:r>
                          <w:rPr>
                            <w:rFonts w:ascii="Courier New"/>
                            <w:sz w:val="18"/>
                          </w:rPr>
                          <w:t>handleResponse</w:t>
                        </w:r>
                        <w:proofErr w:type="spellEnd"/>
                        <w:r>
                          <w:rPr>
                            <w:rFonts w:ascii="Courier New"/>
                            <w:sz w:val="18"/>
                          </w:rPr>
                          <w:t>(response: Response&lt;</w:t>
                        </w:r>
                        <w:proofErr w:type="spellStart"/>
                        <w:r>
                          <w:rPr>
                            <w:rFonts w:ascii="Courier New"/>
                            <w:sz w:val="18"/>
                          </w:rPr>
                          <w:t>OpenWeatherMapResponseData</w:t>
                        </w:r>
                        <w:proofErr w:type="spellEnd"/>
                        <w:r>
                          <w:rPr>
                            <w:rFonts w:ascii="Courier New"/>
                            <w:sz w:val="18"/>
                          </w:rPr>
                          <w:t>&gt;)</w:t>
                        </w:r>
                        <w:r>
                          <w:rPr>
                            <w:rFonts w:ascii="Courier New"/>
                            <w:spacing w:val="-29"/>
                            <w:sz w:val="18"/>
                          </w:rPr>
                          <w:t xml:space="preserve"> </w:t>
                        </w:r>
                        <w:r>
                          <w:rPr>
                            <w:rFonts w:ascii="Courier New"/>
                            <w:sz w:val="18"/>
                          </w:rPr>
                          <w:t>=</w:t>
                        </w:r>
                      </w:p>
                      <w:p w14:paraId="32B22FFB" w14:textId="77777777" w:rsidR="003D76C2" w:rsidRDefault="00000000">
                        <w:pPr>
                          <w:spacing w:before="17"/>
                          <w:ind w:left="1317"/>
                          <w:rPr>
                            <w:rFonts w:ascii="Courier New"/>
                            <w:sz w:val="18"/>
                          </w:rPr>
                        </w:pPr>
                        <w:r>
                          <w:rPr>
                            <w:rFonts w:ascii="Courier New"/>
                            <w:sz w:val="18"/>
                          </w:rPr>
                          <w:t>if</w:t>
                        </w:r>
                        <w:r>
                          <w:rPr>
                            <w:rFonts w:ascii="Courier New"/>
                            <w:spacing w:val="-13"/>
                            <w:sz w:val="18"/>
                          </w:rPr>
                          <w:t xml:space="preserve"> </w:t>
                        </w:r>
                        <w:r>
                          <w:rPr>
                            <w:rFonts w:ascii="Courier New"/>
                            <w:sz w:val="18"/>
                          </w:rPr>
                          <w:t>(</w:t>
                        </w:r>
                        <w:proofErr w:type="spellStart"/>
                        <w:r>
                          <w:rPr>
                            <w:rFonts w:ascii="Courier New"/>
                            <w:sz w:val="18"/>
                          </w:rPr>
                          <w:t>response.isSuccessful</w:t>
                        </w:r>
                        <w:proofErr w:type="spellEnd"/>
                        <w:r>
                          <w:rPr>
                            <w:rFonts w:ascii="Courier New"/>
                            <w:sz w:val="18"/>
                          </w:rPr>
                          <w:t>)</w:t>
                        </w:r>
                        <w:r>
                          <w:rPr>
                            <w:rFonts w:ascii="Courier New"/>
                            <w:spacing w:val="-12"/>
                            <w:sz w:val="18"/>
                          </w:rPr>
                          <w:t xml:space="preserve"> </w:t>
                        </w:r>
                        <w:r>
                          <w:rPr>
                            <w:rFonts w:ascii="Courier New"/>
                            <w:spacing w:val="-10"/>
                            <w:sz w:val="18"/>
                          </w:rPr>
                          <w:t>{</w:t>
                        </w:r>
                      </w:p>
                      <w:p w14:paraId="78E776FD" w14:textId="77777777" w:rsidR="003D76C2" w:rsidRDefault="00000000">
                        <w:pPr>
                          <w:spacing w:before="76"/>
                          <w:ind w:left="1749"/>
                          <w:rPr>
                            <w:rFonts w:ascii="Courier New"/>
                            <w:sz w:val="18"/>
                          </w:rPr>
                        </w:pPr>
                        <w:r>
                          <w:rPr>
                            <w:rFonts w:ascii="Courier New"/>
                            <w:spacing w:val="-5"/>
                            <w:sz w:val="18"/>
                          </w:rPr>
                          <w:t>...</w:t>
                        </w:r>
                      </w:p>
                      <w:p w14:paraId="62CCBAB3" w14:textId="77777777" w:rsidR="003D76C2" w:rsidRDefault="00000000">
                        <w:pPr>
                          <w:spacing w:before="7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6323495B" w14:textId="77777777" w:rsidR="003D76C2" w:rsidRDefault="00000000">
                        <w:pPr>
                          <w:spacing w:before="76"/>
                          <w:ind w:left="1749"/>
                          <w:rPr>
                            <w:rFonts w:ascii="Courier New"/>
                            <w:b/>
                            <w:sz w:val="18"/>
                          </w:rPr>
                        </w:pPr>
                        <w:proofErr w:type="spellStart"/>
                        <w:r>
                          <w:rPr>
                            <w:rFonts w:ascii="Courier New"/>
                            <w:b/>
                            <w:sz w:val="18"/>
                          </w:rPr>
                          <w:t>showError</w:t>
                        </w:r>
                        <w:proofErr w:type="spellEnd"/>
                        <w:r>
                          <w:rPr>
                            <w:rFonts w:ascii="Courier New"/>
                            <w:b/>
                            <w:sz w:val="18"/>
                          </w:rPr>
                          <w:t>("Response</w:t>
                        </w:r>
                        <w:r>
                          <w:rPr>
                            <w:rFonts w:ascii="Courier New"/>
                            <w:b/>
                            <w:spacing w:val="-11"/>
                            <w:sz w:val="18"/>
                          </w:rPr>
                          <w:t xml:space="preserve"> </w:t>
                        </w:r>
                        <w:r>
                          <w:rPr>
                            <w:rFonts w:ascii="Courier New"/>
                            <w:b/>
                            <w:sz w:val="18"/>
                          </w:rPr>
                          <w:t>was</w:t>
                        </w:r>
                        <w:r>
                          <w:rPr>
                            <w:rFonts w:ascii="Courier New"/>
                            <w:b/>
                            <w:spacing w:val="-11"/>
                            <w:sz w:val="18"/>
                          </w:rPr>
                          <w:t xml:space="preserve"> </w:t>
                        </w:r>
                        <w:r>
                          <w:rPr>
                            <w:rFonts w:ascii="Courier New"/>
                            <w:b/>
                            <w:spacing w:val="-2"/>
                            <w:sz w:val="18"/>
                          </w:rPr>
                          <w:t>unsuccessful:</w:t>
                        </w:r>
                      </w:p>
                      <w:p w14:paraId="5BC20A37" w14:textId="77777777" w:rsidR="003D76C2" w:rsidRDefault="00000000">
                        <w:pPr>
                          <w:spacing w:before="76"/>
                          <w:ind w:left="1965"/>
                          <w:rPr>
                            <w:rFonts w:ascii="Courier New"/>
                            <w:b/>
                            <w:sz w:val="18"/>
                          </w:rPr>
                        </w:pPr>
                        <w:r>
                          <w:rPr>
                            <w:rFonts w:ascii="Courier New"/>
                            <w:b/>
                            <w:spacing w:val="-2"/>
                            <w:sz w:val="18"/>
                          </w:rPr>
                          <w:t>${</w:t>
                        </w:r>
                        <w:proofErr w:type="spellStart"/>
                        <w:r>
                          <w:rPr>
                            <w:rFonts w:ascii="Courier New"/>
                            <w:b/>
                            <w:spacing w:val="-2"/>
                            <w:sz w:val="18"/>
                          </w:rPr>
                          <w:t>response.errorBody</w:t>
                        </w:r>
                        <w:proofErr w:type="spellEnd"/>
                        <w:r>
                          <w:rPr>
                            <w:rFonts w:ascii="Courier New"/>
                            <w:b/>
                            <w:spacing w:val="-2"/>
                            <w:sz w:val="18"/>
                          </w:rPr>
                          <w:t>()}")</w:t>
                        </w:r>
                      </w:p>
                      <w:p w14:paraId="3E0EB7DF" w14:textId="77777777" w:rsidR="003D76C2" w:rsidRDefault="00000000">
                        <w:pPr>
                          <w:spacing w:before="76"/>
                          <w:ind w:left="1317"/>
                          <w:rPr>
                            <w:rFonts w:ascii="Courier New"/>
                            <w:sz w:val="18"/>
                          </w:rPr>
                        </w:pPr>
                        <w:r>
                          <w:rPr>
                            <w:rFonts w:ascii="Courier New"/>
                            <w:sz w:val="18"/>
                          </w:rPr>
                          <w:t>}</w:t>
                        </w:r>
                      </w:p>
                      <w:p w14:paraId="55B0C253" w14:textId="77777777" w:rsidR="003D76C2" w:rsidRDefault="003D76C2">
                        <w:pPr>
                          <w:rPr>
                            <w:rFonts w:ascii="Courier New"/>
                            <w:sz w:val="20"/>
                          </w:rPr>
                        </w:pPr>
                      </w:p>
                      <w:p w14:paraId="791BBB99" w14:textId="77777777" w:rsidR="003D76C2" w:rsidRDefault="00000000">
                        <w:pPr>
                          <w:spacing w:before="129" w:line="328" w:lineRule="auto"/>
                          <w:ind w:left="1317" w:right="840" w:hanging="432"/>
                          <w:rPr>
                            <w:rFonts w:ascii="Courier New"/>
                            <w:b/>
                            <w:sz w:val="18"/>
                          </w:rPr>
                        </w:pPr>
                        <w:r>
                          <w:rPr>
                            <w:rFonts w:ascii="Courier New"/>
                            <w:b/>
                            <w:sz w:val="18"/>
                          </w:rPr>
                          <w:t xml:space="preserve">private fun </w:t>
                        </w:r>
                        <w:proofErr w:type="spellStart"/>
                        <w:r>
                          <w:rPr>
                            <w:rFonts w:ascii="Courier New"/>
                            <w:b/>
                            <w:sz w:val="18"/>
                          </w:rPr>
                          <w:t>showError</w:t>
                        </w:r>
                        <w:proofErr w:type="spellEnd"/>
                        <w:r>
                          <w:rPr>
                            <w:rFonts w:ascii="Courier New"/>
                            <w:b/>
                            <w:sz w:val="18"/>
                          </w:rPr>
                          <w:t xml:space="preserve">(message: String) = </w:t>
                        </w:r>
                        <w:proofErr w:type="spellStart"/>
                        <w:r>
                          <w:rPr>
                            <w:rFonts w:ascii="Courier New"/>
                            <w:b/>
                            <w:sz w:val="18"/>
                          </w:rPr>
                          <w:t>Toast.makeText</w:t>
                        </w:r>
                        <w:proofErr w:type="spellEnd"/>
                        <w:r>
                          <w:rPr>
                            <w:rFonts w:ascii="Courier New"/>
                            <w:b/>
                            <w:sz w:val="18"/>
                          </w:rPr>
                          <w:t>(this,</w:t>
                        </w:r>
                        <w:r>
                          <w:rPr>
                            <w:rFonts w:ascii="Courier New"/>
                            <w:b/>
                            <w:spacing w:val="-20"/>
                            <w:sz w:val="18"/>
                          </w:rPr>
                          <w:t xml:space="preserve"> </w:t>
                        </w:r>
                        <w:r>
                          <w:rPr>
                            <w:rFonts w:ascii="Courier New"/>
                            <w:b/>
                            <w:sz w:val="18"/>
                          </w:rPr>
                          <w:t>message,</w:t>
                        </w:r>
                        <w:r>
                          <w:rPr>
                            <w:rFonts w:ascii="Courier New"/>
                            <w:b/>
                            <w:spacing w:val="-20"/>
                            <w:sz w:val="18"/>
                          </w:rPr>
                          <w:t xml:space="preserve"> </w:t>
                        </w:r>
                        <w:proofErr w:type="spellStart"/>
                        <w:r>
                          <w:rPr>
                            <w:rFonts w:ascii="Courier New"/>
                            <w:b/>
                            <w:sz w:val="18"/>
                          </w:rPr>
                          <w:t>Toast.LENGTH_SHORT</w:t>
                        </w:r>
                        <w:proofErr w:type="spellEnd"/>
                        <w:r>
                          <w:rPr>
                            <w:rFonts w:ascii="Courier New"/>
                            <w:b/>
                            <w:sz w:val="18"/>
                          </w:rPr>
                          <w:t>)</w:t>
                        </w:r>
                      </w:p>
                      <w:p w14:paraId="37F8C76E" w14:textId="77777777" w:rsidR="003D76C2" w:rsidRDefault="00000000">
                        <w:pPr>
                          <w:spacing w:before="2"/>
                          <w:ind w:left="1749"/>
                          <w:rPr>
                            <w:rFonts w:ascii="Courier New"/>
                            <w:b/>
                            <w:sz w:val="18"/>
                          </w:rPr>
                        </w:pPr>
                        <w:r>
                          <w:rPr>
                            <w:rFonts w:ascii="Courier New"/>
                            <w:b/>
                            <w:spacing w:val="-2"/>
                            <w:sz w:val="18"/>
                          </w:rPr>
                          <w:t>.show()</w:t>
                        </w:r>
                      </w:p>
                      <w:p w14:paraId="5E07A1B3"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2AC88601" w14:textId="77777777" w:rsidR="003D76C2" w:rsidRDefault="00000000">
      <w:pPr>
        <w:pStyle w:val="BodyText"/>
        <w:spacing w:before="37"/>
        <w:ind w:left="104"/>
      </w:pPr>
      <w:r>
        <w:t>Remember</w:t>
      </w:r>
      <w:r>
        <w:rPr>
          <w:spacing w:val="-8"/>
        </w:rPr>
        <w:t xml:space="preserve"> </w:t>
      </w:r>
      <w:r>
        <w:t>to</w:t>
      </w:r>
      <w:r>
        <w:rPr>
          <w:spacing w:val="-3"/>
        </w:rPr>
        <w:t xml:space="preserve"> </w:t>
      </w:r>
      <w:r>
        <w:t>replace</w:t>
      </w:r>
      <w:r>
        <w:rPr>
          <w:spacing w:val="-3"/>
        </w:rPr>
        <w:t xml:space="preserve"> </w:t>
      </w:r>
      <w:r>
        <w:rPr>
          <w:rFonts w:ascii="Courier New"/>
          <w:b/>
          <w:sz w:val="22"/>
        </w:rPr>
        <w:t>[YOUR</w:t>
      </w:r>
      <w:r>
        <w:rPr>
          <w:rFonts w:ascii="Courier New"/>
          <w:b/>
          <w:spacing w:val="-8"/>
          <w:sz w:val="22"/>
        </w:rPr>
        <w:t xml:space="preserve"> </w:t>
      </w:r>
      <w:r>
        <w:rPr>
          <w:rFonts w:ascii="Courier New"/>
          <w:b/>
          <w:sz w:val="22"/>
        </w:rPr>
        <w:t>TOKEN]</w:t>
      </w:r>
      <w:r>
        <w:rPr>
          <w:rFonts w:ascii="Courier New"/>
          <w:b/>
          <w:spacing w:val="-80"/>
          <w:sz w:val="22"/>
        </w:rPr>
        <w:t xml:space="preserve"> </w:t>
      </w:r>
      <w:r>
        <w:t>with</w:t>
      </w:r>
      <w:r>
        <w:rPr>
          <w:spacing w:val="-3"/>
        </w:rPr>
        <w:t xml:space="preserve"> </w:t>
      </w:r>
      <w:r>
        <w:t>the</w:t>
      </w:r>
      <w:r>
        <w:rPr>
          <w:spacing w:val="-3"/>
        </w:rPr>
        <w:t xml:space="preserve"> </w:t>
      </w:r>
      <w:r>
        <w:t>token</w:t>
      </w:r>
      <w:r>
        <w:rPr>
          <w:spacing w:val="-3"/>
        </w:rPr>
        <w:t xml:space="preserve"> </w:t>
      </w:r>
      <w:r>
        <w:t>obtained</w:t>
      </w:r>
      <w:r>
        <w:rPr>
          <w:spacing w:val="-3"/>
        </w:rPr>
        <w:t xml:space="preserve"> </w:t>
      </w:r>
      <w:r>
        <w:t>earlier</w:t>
      </w:r>
      <w:r>
        <w:rPr>
          <w:spacing w:val="-3"/>
        </w:rPr>
        <w:t xml:space="preserve"> </w:t>
      </w:r>
      <w:r>
        <w:rPr>
          <w:spacing w:val="-4"/>
        </w:rPr>
        <w:t>from</w:t>
      </w:r>
    </w:p>
    <w:p w14:paraId="69C9A0DD" w14:textId="77777777" w:rsidR="003D76C2" w:rsidRDefault="00000000">
      <w:pPr>
        <w:ind w:left="104"/>
        <w:rPr>
          <w:sz w:val="20"/>
        </w:rPr>
      </w:pPr>
      <w:hyperlink r:id="rId77">
        <w:r>
          <w:rPr>
            <w:color w:val="275B9B"/>
            <w:spacing w:val="-2"/>
            <w:sz w:val="18"/>
            <w:u w:val="single" w:color="275B9B"/>
          </w:rPr>
          <w:t>https://home.openweathermap.org/users/sign_up</w:t>
        </w:r>
      </w:hyperlink>
      <w:r>
        <w:rPr>
          <w:spacing w:val="-2"/>
          <w:sz w:val="20"/>
        </w:rPr>
        <w:t>.</w:t>
      </w:r>
    </w:p>
    <w:p w14:paraId="772D2994" w14:textId="77777777" w:rsidR="003D76C2" w:rsidRDefault="00000000">
      <w:pPr>
        <w:pStyle w:val="BodyText"/>
        <w:spacing w:before="148" w:line="247" w:lineRule="auto"/>
        <w:ind w:left="104" w:right="1001"/>
      </w:pPr>
      <w:r>
        <w:t>We</w:t>
      </w:r>
      <w:r>
        <w:rPr>
          <w:spacing w:val="-3"/>
        </w:rPr>
        <w:t xml:space="preserve"> </w:t>
      </w:r>
      <w:r>
        <w:t>can</w:t>
      </w:r>
      <w:r>
        <w:rPr>
          <w:spacing w:val="-3"/>
        </w:rPr>
        <w:t xml:space="preserve"> </w:t>
      </w:r>
      <w:r>
        <w:t>handle</w:t>
      </w:r>
      <w:r>
        <w:rPr>
          <w:spacing w:val="-3"/>
        </w:rPr>
        <w:t xml:space="preserve"> </w:t>
      </w:r>
      <w:r>
        <w:t>the</w:t>
      </w:r>
      <w:r>
        <w:rPr>
          <w:spacing w:val="-3"/>
        </w:rPr>
        <w:t xml:space="preserve"> </w:t>
      </w:r>
      <w:r>
        <w:t>two</w:t>
      </w:r>
      <w:r>
        <w:rPr>
          <w:spacing w:val="-3"/>
        </w:rPr>
        <w:t xml:space="preserve"> </w:t>
      </w:r>
      <w:r>
        <w:t>possible</w:t>
      </w:r>
      <w:r>
        <w:rPr>
          <w:spacing w:val="-3"/>
        </w:rPr>
        <w:t xml:space="preserve"> </w:t>
      </w:r>
      <w:r>
        <w:t>error</w:t>
      </w:r>
      <w:r>
        <w:rPr>
          <w:spacing w:val="-3"/>
        </w:rPr>
        <w:t xml:space="preserve"> </w:t>
      </w:r>
      <w:r>
        <w:t>scenarios—when</w:t>
      </w:r>
      <w:r>
        <w:rPr>
          <w:spacing w:val="-3"/>
        </w:rPr>
        <w:t xml:space="preserve"> </w:t>
      </w:r>
      <w:r>
        <w:t>the</w:t>
      </w:r>
      <w:r>
        <w:rPr>
          <w:spacing w:val="-3"/>
        </w:rPr>
        <w:t xml:space="preserve"> </w:t>
      </w:r>
      <w:r>
        <w:t>call</w:t>
      </w:r>
      <w:r>
        <w:rPr>
          <w:spacing w:val="-3"/>
        </w:rPr>
        <w:t xml:space="preserve"> </w:t>
      </w:r>
      <w:r>
        <w:t>fails</w:t>
      </w:r>
      <w:r>
        <w:rPr>
          <w:spacing w:val="-3"/>
        </w:rPr>
        <w:t xml:space="preserve"> </w:t>
      </w:r>
      <w:r>
        <w:t>altogether</w:t>
      </w:r>
      <w:r>
        <w:rPr>
          <w:spacing w:val="-4"/>
        </w:rPr>
        <w:t xml:space="preserve"> </w:t>
      </w:r>
      <w:r>
        <w:t>due to an exception and when it fails due to an API failure—optionally with a failure message. Both scenarios result in a toast being presented to the user with some information about what went wrong.</w:t>
      </w:r>
    </w:p>
    <w:p w14:paraId="1AA1172B" w14:textId="77777777" w:rsidR="003D76C2" w:rsidRDefault="003D76C2">
      <w:pPr>
        <w:spacing w:line="247" w:lineRule="auto"/>
        <w:sectPr w:rsidR="003D76C2">
          <w:pgSz w:w="10800" w:h="13320"/>
          <w:pgMar w:top="1120" w:right="920" w:bottom="280" w:left="940" w:header="695" w:footer="0" w:gutter="0"/>
          <w:cols w:space="720"/>
        </w:sectPr>
      </w:pPr>
    </w:p>
    <w:p w14:paraId="31027E99" w14:textId="77777777" w:rsidR="003D76C2" w:rsidRDefault="00000000">
      <w:pPr>
        <w:pStyle w:val="Heading1"/>
      </w:pPr>
      <w:r>
        <w:lastRenderedPageBreak/>
        <w:t xml:space="preserve">Chapter 6: </w:t>
      </w:r>
      <w:proofErr w:type="spellStart"/>
      <w:r>
        <w:rPr>
          <w:spacing w:val="-2"/>
        </w:rPr>
        <w:t>RecyclerView</w:t>
      </w:r>
      <w:proofErr w:type="spellEnd"/>
    </w:p>
    <w:p w14:paraId="47BF9357" w14:textId="77777777" w:rsidR="003D76C2" w:rsidRDefault="00000000">
      <w:pPr>
        <w:pStyle w:val="Heading2"/>
      </w:pPr>
      <w:r>
        <w:t>Activity</w:t>
      </w:r>
      <w:r>
        <w:rPr>
          <w:spacing w:val="-1"/>
        </w:rPr>
        <w:t xml:space="preserve"> </w:t>
      </w:r>
      <w:r>
        <w:t xml:space="preserve">6.01: Managing a List of </w:t>
      </w:r>
      <w:r>
        <w:rPr>
          <w:spacing w:val="-2"/>
        </w:rPr>
        <w:t>Items</w:t>
      </w:r>
    </w:p>
    <w:p w14:paraId="1B844FB1" w14:textId="77777777" w:rsidR="003D76C2" w:rsidRDefault="00000000">
      <w:pPr>
        <w:pStyle w:val="Heading3"/>
        <w:ind w:left="824"/>
      </w:pPr>
      <w:r>
        <w:rPr>
          <w:spacing w:val="-2"/>
        </w:rPr>
        <w:t>Solution:</w:t>
      </w:r>
    </w:p>
    <w:p w14:paraId="3DF20009" w14:textId="77777777" w:rsidR="003D76C2" w:rsidRDefault="00000000">
      <w:pPr>
        <w:pStyle w:val="ListParagraph"/>
        <w:numPr>
          <w:ilvl w:val="0"/>
          <w:numId w:val="11"/>
        </w:numPr>
        <w:tabs>
          <w:tab w:val="left" w:pos="1274"/>
        </w:tabs>
        <w:spacing w:before="148"/>
        <w:ind w:right="458"/>
        <w:jc w:val="left"/>
        <w:rPr>
          <w:sz w:val="20"/>
        </w:rPr>
      </w:pPr>
      <w:r>
        <w:rPr>
          <w:sz w:val="20"/>
        </w:rPr>
        <w:t xml:space="preserve">Create a new app by navigating to </w:t>
      </w:r>
      <w:r>
        <w:rPr>
          <w:rFonts w:ascii="Courier New"/>
          <w:b/>
        </w:rPr>
        <w:t>File</w:t>
      </w:r>
      <w:r>
        <w:rPr>
          <w:rFonts w:ascii="Courier New"/>
          <w:b/>
          <w:spacing w:val="-71"/>
        </w:rPr>
        <w:t xml:space="preserve"> </w:t>
      </w:r>
      <w:r>
        <w:rPr>
          <w:sz w:val="20"/>
        </w:rPr>
        <w:t xml:space="preserve">| </w:t>
      </w:r>
      <w:r>
        <w:rPr>
          <w:rFonts w:ascii="Courier New"/>
          <w:b/>
        </w:rPr>
        <w:t>New</w:t>
      </w:r>
      <w:r>
        <w:rPr>
          <w:rFonts w:ascii="Courier New"/>
          <w:b/>
          <w:spacing w:val="-71"/>
        </w:rPr>
        <w:t xml:space="preserve"> </w:t>
      </w:r>
      <w:r>
        <w:rPr>
          <w:sz w:val="20"/>
        </w:rPr>
        <w:t xml:space="preserve">| </w:t>
      </w:r>
      <w:r>
        <w:rPr>
          <w:rFonts w:ascii="Courier New"/>
          <w:b/>
        </w:rPr>
        <w:t>New Project</w:t>
      </w:r>
      <w:r>
        <w:rPr>
          <w:sz w:val="20"/>
        </w:rPr>
        <w:t xml:space="preserve">, selecting </w:t>
      </w:r>
      <w:r>
        <w:rPr>
          <w:rFonts w:ascii="Courier New"/>
          <w:b/>
        </w:rPr>
        <w:t>Empty</w:t>
      </w:r>
      <w:r>
        <w:rPr>
          <w:rFonts w:ascii="Courier New"/>
          <w:b/>
          <w:spacing w:val="-8"/>
        </w:rPr>
        <w:t xml:space="preserve"> </w:t>
      </w:r>
      <w:r>
        <w:rPr>
          <w:rFonts w:ascii="Courier New"/>
          <w:b/>
        </w:rPr>
        <w:t>Activity</w:t>
      </w:r>
      <w:r>
        <w:rPr>
          <w:sz w:val="20"/>
        </w:rPr>
        <w:t>,</w:t>
      </w:r>
      <w:r>
        <w:rPr>
          <w:spacing w:val="-3"/>
          <w:sz w:val="20"/>
        </w:rPr>
        <w:t xml:space="preserve"> </w:t>
      </w:r>
      <w:r>
        <w:rPr>
          <w:sz w:val="20"/>
        </w:rPr>
        <w:t>clicking</w:t>
      </w:r>
      <w:r>
        <w:rPr>
          <w:spacing w:val="-3"/>
          <w:sz w:val="20"/>
        </w:rPr>
        <w:t xml:space="preserve"> </w:t>
      </w:r>
      <w:r>
        <w:rPr>
          <w:rFonts w:ascii="Courier New"/>
          <w:b/>
        </w:rPr>
        <w:t>Next</w:t>
      </w:r>
      <w:r>
        <w:rPr>
          <w:sz w:val="20"/>
        </w:rPr>
        <w:t>,</w:t>
      </w:r>
      <w:r>
        <w:rPr>
          <w:spacing w:val="-3"/>
          <w:sz w:val="20"/>
        </w:rPr>
        <w:t xml:space="preserve"> </w:t>
      </w:r>
      <w:r>
        <w:rPr>
          <w:sz w:val="20"/>
        </w:rPr>
        <w:t>and</w:t>
      </w:r>
      <w:r>
        <w:rPr>
          <w:spacing w:val="-4"/>
          <w:sz w:val="20"/>
        </w:rPr>
        <w:t xml:space="preserve"> </w:t>
      </w:r>
      <w:r>
        <w:rPr>
          <w:sz w:val="20"/>
        </w:rPr>
        <w:t>filling</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app</w:t>
      </w:r>
      <w:r>
        <w:rPr>
          <w:spacing w:val="-4"/>
          <w:sz w:val="20"/>
        </w:rPr>
        <w:t xml:space="preserve"> </w:t>
      </w:r>
      <w:r>
        <w:rPr>
          <w:sz w:val="20"/>
        </w:rPr>
        <w:t>name,</w:t>
      </w:r>
      <w:r>
        <w:rPr>
          <w:spacing w:val="-3"/>
          <w:sz w:val="20"/>
        </w:rPr>
        <w:t xml:space="preserve"> </w:t>
      </w:r>
      <w:r>
        <w:rPr>
          <w:sz w:val="20"/>
        </w:rPr>
        <w:t>and</w:t>
      </w:r>
      <w:r>
        <w:rPr>
          <w:spacing w:val="-4"/>
          <w:sz w:val="20"/>
        </w:rPr>
        <w:t xml:space="preserve"> </w:t>
      </w:r>
      <w:r>
        <w:rPr>
          <w:sz w:val="20"/>
        </w:rPr>
        <w:t>then</w:t>
      </w:r>
      <w:r>
        <w:rPr>
          <w:spacing w:val="-3"/>
          <w:sz w:val="20"/>
        </w:rPr>
        <w:t xml:space="preserve"> </w:t>
      </w:r>
      <w:r>
        <w:rPr>
          <w:sz w:val="20"/>
        </w:rPr>
        <w:t xml:space="preserve">save the location and click </w:t>
      </w:r>
      <w:r>
        <w:rPr>
          <w:rFonts w:ascii="Courier New"/>
          <w:b/>
        </w:rPr>
        <w:t>Finish</w:t>
      </w:r>
      <w:r>
        <w:rPr>
          <w:sz w:val="20"/>
        </w:rPr>
        <w:t>.</w:t>
      </w:r>
    </w:p>
    <w:p w14:paraId="07F81EBB" w14:textId="77777777" w:rsidR="003D76C2" w:rsidRDefault="00000000">
      <w:pPr>
        <w:pStyle w:val="ListParagraph"/>
        <w:numPr>
          <w:ilvl w:val="0"/>
          <w:numId w:val="11"/>
        </w:numPr>
        <w:tabs>
          <w:tab w:val="left" w:pos="1274"/>
        </w:tabs>
        <w:spacing w:before="140"/>
        <w:ind w:right="475"/>
        <w:jc w:val="left"/>
        <w:rPr>
          <w:sz w:val="20"/>
        </w:rPr>
      </w:pPr>
      <w:r>
        <w:rPr>
          <w:sz w:val="20"/>
        </w:rPr>
        <w:t xml:space="preserve">Update the </w:t>
      </w:r>
      <w:r>
        <w:rPr>
          <w:rFonts w:ascii="Courier New"/>
          <w:b/>
        </w:rPr>
        <w:t>activity_main.xml</w:t>
      </w:r>
      <w:r>
        <w:rPr>
          <w:rFonts w:ascii="Courier New"/>
          <w:b/>
          <w:spacing w:val="-65"/>
        </w:rPr>
        <w:t xml:space="preserve"> </w:t>
      </w:r>
      <w:r>
        <w:rPr>
          <w:sz w:val="20"/>
        </w:rPr>
        <w:t xml:space="preserve">layout file by removing </w:t>
      </w:r>
      <w:proofErr w:type="spellStart"/>
      <w:r>
        <w:rPr>
          <w:rFonts w:ascii="Courier New"/>
          <w:b/>
        </w:rPr>
        <w:t>TextView</w:t>
      </w:r>
      <w:proofErr w:type="spellEnd"/>
      <w:r>
        <w:rPr>
          <w:rFonts w:ascii="Courier New"/>
          <w:b/>
          <w:spacing w:val="-65"/>
        </w:rPr>
        <w:t xml:space="preserve"> </w:t>
      </w:r>
      <w:r>
        <w:rPr>
          <w:sz w:val="20"/>
        </w:rPr>
        <w:t>and adding</w:t>
      </w:r>
      <w:r>
        <w:rPr>
          <w:spacing w:val="-8"/>
          <w:sz w:val="20"/>
        </w:rPr>
        <w:t xml:space="preserve"> </w:t>
      </w:r>
      <w:proofErr w:type="spellStart"/>
      <w:r>
        <w:rPr>
          <w:rFonts w:ascii="Courier New"/>
          <w:b/>
        </w:rPr>
        <w:t>RecyclerView</w:t>
      </w:r>
      <w:proofErr w:type="spellEnd"/>
      <w:r>
        <w:rPr>
          <w:sz w:val="20"/>
        </w:rPr>
        <w:t>,</w:t>
      </w:r>
      <w:r>
        <w:rPr>
          <w:spacing w:val="-4"/>
          <w:sz w:val="20"/>
        </w:rPr>
        <w:t xml:space="preserve"> </w:t>
      </w:r>
      <w:r>
        <w:rPr>
          <w:sz w:val="20"/>
        </w:rPr>
        <w:t>two</w:t>
      </w:r>
      <w:r>
        <w:rPr>
          <w:spacing w:val="-4"/>
          <w:sz w:val="20"/>
        </w:rPr>
        <w:t xml:space="preserve"> </w:t>
      </w:r>
      <w:proofErr w:type="spellStart"/>
      <w:r>
        <w:rPr>
          <w:rFonts w:ascii="Courier New"/>
          <w:b/>
        </w:rPr>
        <w:t>EditText</w:t>
      </w:r>
      <w:proofErr w:type="spellEnd"/>
      <w:r>
        <w:rPr>
          <w:rFonts w:ascii="Courier New"/>
          <w:b/>
          <w:spacing w:val="-80"/>
        </w:rPr>
        <w:t xml:space="preserve"> </w:t>
      </w:r>
      <w:r>
        <w:rPr>
          <w:sz w:val="20"/>
        </w:rPr>
        <w:t>fields,</w:t>
      </w:r>
      <w:r>
        <w:rPr>
          <w:spacing w:val="-4"/>
          <w:sz w:val="20"/>
        </w:rPr>
        <w:t xml:space="preserve"> </w:t>
      </w:r>
      <w:r>
        <w:rPr>
          <w:sz w:val="20"/>
        </w:rPr>
        <w:t>and</w:t>
      </w:r>
      <w:r>
        <w:rPr>
          <w:spacing w:val="-5"/>
          <w:sz w:val="20"/>
        </w:rPr>
        <w:t xml:space="preserve"> </w:t>
      </w:r>
      <w:r>
        <w:rPr>
          <w:sz w:val="20"/>
        </w:rPr>
        <w:t>two</w:t>
      </w:r>
      <w:r>
        <w:rPr>
          <w:spacing w:val="-4"/>
          <w:sz w:val="20"/>
        </w:rPr>
        <w:t xml:space="preserve"> </w:t>
      </w:r>
      <w:r>
        <w:rPr>
          <w:sz w:val="20"/>
        </w:rPr>
        <w:t>buttons.</w:t>
      </w:r>
      <w:r>
        <w:rPr>
          <w:spacing w:val="-4"/>
          <w:sz w:val="20"/>
        </w:rPr>
        <w:t xml:space="preserve"> </w:t>
      </w:r>
      <w:r>
        <w:rPr>
          <w:sz w:val="20"/>
        </w:rPr>
        <w:t>Your</w:t>
      </w:r>
      <w:r>
        <w:rPr>
          <w:spacing w:val="-4"/>
          <w:sz w:val="20"/>
        </w:rPr>
        <w:t xml:space="preserve"> </w:t>
      </w:r>
      <w:r>
        <w:rPr>
          <w:sz w:val="20"/>
        </w:rPr>
        <w:t>layout should look like this:</w:t>
      </w:r>
    </w:p>
    <w:p w14:paraId="54BFAE05" w14:textId="77777777" w:rsidR="003D76C2" w:rsidRDefault="00D51F7C">
      <w:pPr>
        <w:pStyle w:val="BodyText"/>
        <w:spacing w:before="5"/>
        <w:rPr>
          <w:sz w:val="9"/>
        </w:rPr>
      </w:pPr>
      <w:r>
        <w:rPr>
          <w:noProof/>
        </w:rPr>
        <mc:AlternateContent>
          <mc:Choice Requires="wpg">
            <w:drawing>
              <wp:anchor distT="0" distB="0" distL="0" distR="0" simplePos="0" relativeHeight="487640064" behindDoc="1" locked="0" layoutInCell="1" allowOverlap="1" wp14:anchorId="1074F2DC" wp14:editId="7195AD26">
                <wp:simplePos x="0" y="0"/>
                <wp:positionH relativeFrom="page">
                  <wp:posOffset>1120140</wp:posOffset>
                </wp:positionH>
                <wp:positionV relativeFrom="paragraph">
                  <wp:posOffset>96520</wp:posOffset>
                </wp:positionV>
                <wp:extent cx="5074920" cy="4486275"/>
                <wp:effectExtent l="0" t="0" r="5080" b="0"/>
                <wp:wrapTopAndBottom/>
                <wp:docPr id="1198" name="docshapegroup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486275"/>
                          <a:chOff x="1764" y="152"/>
                          <a:chExt cx="7992" cy="7065"/>
                        </a:xfrm>
                      </wpg:grpSpPr>
                      <wps:wsp>
                        <wps:cNvPr id="1199" name="docshape347"/>
                        <wps:cNvSpPr>
                          <a:spLocks/>
                        </wps:cNvSpPr>
                        <wps:spPr bwMode="auto">
                          <a:xfrm>
                            <a:off x="1764" y="161"/>
                            <a:ext cx="7992" cy="70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0" name="docshape348"/>
                        <wps:cNvSpPr>
                          <a:spLocks/>
                        </wps:cNvSpPr>
                        <wps:spPr bwMode="auto">
                          <a:xfrm>
                            <a:off x="1764" y="151"/>
                            <a:ext cx="7992" cy="7065"/>
                          </a:xfrm>
                          <a:custGeom>
                            <a:avLst/>
                            <a:gdLst>
                              <a:gd name="T0" fmla="+- 0 9756 1764"/>
                              <a:gd name="T1" fmla="*/ T0 w 7992"/>
                              <a:gd name="T2" fmla="+- 0 7196 152"/>
                              <a:gd name="T3" fmla="*/ 7196 h 7065"/>
                              <a:gd name="T4" fmla="+- 0 1764 1764"/>
                              <a:gd name="T5" fmla="*/ T4 w 7992"/>
                              <a:gd name="T6" fmla="+- 0 7196 152"/>
                              <a:gd name="T7" fmla="*/ 7196 h 7065"/>
                              <a:gd name="T8" fmla="+- 0 1764 1764"/>
                              <a:gd name="T9" fmla="*/ T8 w 7992"/>
                              <a:gd name="T10" fmla="+- 0 7216 152"/>
                              <a:gd name="T11" fmla="*/ 7216 h 7065"/>
                              <a:gd name="T12" fmla="+- 0 9756 1764"/>
                              <a:gd name="T13" fmla="*/ T12 w 7992"/>
                              <a:gd name="T14" fmla="+- 0 7216 152"/>
                              <a:gd name="T15" fmla="*/ 7216 h 7065"/>
                              <a:gd name="T16" fmla="+- 0 9756 1764"/>
                              <a:gd name="T17" fmla="*/ T16 w 7992"/>
                              <a:gd name="T18" fmla="+- 0 7196 152"/>
                              <a:gd name="T19" fmla="*/ 7196 h 7065"/>
                              <a:gd name="T20" fmla="+- 0 9756 1764"/>
                              <a:gd name="T21" fmla="*/ T20 w 7992"/>
                              <a:gd name="T22" fmla="+- 0 152 152"/>
                              <a:gd name="T23" fmla="*/ 152 h 7065"/>
                              <a:gd name="T24" fmla="+- 0 1764 1764"/>
                              <a:gd name="T25" fmla="*/ T24 w 7992"/>
                              <a:gd name="T26" fmla="+- 0 152 152"/>
                              <a:gd name="T27" fmla="*/ 152 h 7065"/>
                              <a:gd name="T28" fmla="+- 0 1764 1764"/>
                              <a:gd name="T29" fmla="*/ T28 w 7992"/>
                              <a:gd name="T30" fmla="+- 0 172 152"/>
                              <a:gd name="T31" fmla="*/ 172 h 7065"/>
                              <a:gd name="T32" fmla="+- 0 9756 1764"/>
                              <a:gd name="T33" fmla="*/ T32 w 7992"/>
                              <a:gd name="T34" fmla="+- 0 172 152"/>
                              <a:gd name="T35" fmla="*/ 172 h 7065"/>
                              <a:gd name="T36" fmla="+- 0 9756 1764"/>
                              <a:gd name="T37" fmla="*/ T36 w 7992"/>
                              <a:gd name="T38" fmla="+- 0 152 152"/>
                              <a:gd name="T39" fmla="*/ 152 h 70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065">
                                <a:moveTo>
                                  <a:pt x="7992" y="7044"/>
                                </a:moveTo>
                                <a:lnTo>
                                  <a:pt x="0" y="7044"/>
                                </a:lnTo>
                                <a:lnTo>
                                  <a:pt x="0" y="7064"/>
                                </a:lnTo>
                                <a:lnTo>
                                  <a:pt x="7992" y="7064"/>
                                </a:lnTo>
                                <a:lnTo>
                                  <a:pt x="7992" y="70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1" name="docshape349"/>
                        <wps:cNvSpPr txBox="1">
                          <a:spLocks/>
                        </wps:cNvSpPr>
                        <wps:spPr bwMode="auto">
                          <a:xfrm>
                            <a:off x="1764" y="171"/>
                            <a:ext cx="7992" cy="7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91D84"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E7E4A09" w14:textId="77777777" w:rsidR="003D76C2" w:rsidRDefault="00000000">
                              <w:pPr>
                                <w:spacing w:before="76"/>
                                <w:ind w:left="453"/>
                                <w:rPr>
                                  <w:rFonts w:ascii="Courier New"/>
                                  <w:sz w:val="18"/>
                                </w:rPr>
                              </w:pPr>
                              <w:r>
                                <w:rPr>
                                  <w:rFonts w:ascii="Courier New"/>
                                  <w:spacing w:val="-5"/>
                                  <w:sz w:val="18"/>
                                </w:rPr>
                                <w:t>...</w:t>
                              </w:r>
                            </w:p>
                            <w:p w14:paraId="7DEB297C" w14:textId="77777777" w:rsidR="003D76C2" w:rsidRDefault="003D76C2">
                              <w:pPr>
                                <w:rPr>
                                  <w:rFonts w:ascii="Courier New"/>
                                  <w:sz w:val="20"/>
                                </w:rPr>
                              </w:pPr>
                            </w:p>
                            <w:p w14:paraId="41A381BE" w14:textId="77777777" w:rsidR="003D76C2" w:rsidRDefault="00000000">
                              <w:pPr>
                                <w:spacing w:before="130" w:line="328" w:lineRule="auto"/>
                                <w:ind w:left="1317" w:right="255" w:hanging="432"/>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main_recipes_list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 xml:space="preserve">="0dp" </w:t>
                              </w:r>
                              <w:proofErr w:type="spellStart"/>
                              <w:r>
                                <w:rPr>
                                  <w:rFonts w:ascii="Courier New"/>
                                  <w:spacing w:val="-2"/>
                                  <w:sz w:val="18"/>
                                </w:rPr>
                                <w:t>app:layout_constraintBottom_toTopOf</w:t>
                              </w:r>
                              <w:proofErr w:type="spellEnd"/>
                              <w:r>
                                <w:rPr>
                                  <w:rFonts w:ascii="Courier New"/>
                                  <w:spacing w:val="-2"/>
                                  <w:sz w:val="18"/>
                                </w:rPr>
                                <w:t>="@id/</w:t>
                              </w:r>
                              <w:proofErr w:type="spellStart"/>
                              <w:r>
                                <w:rPr>
                                  <w:rFonts w:ascii="Courier New"/>
                                  <w:spacing w:val="-2"/>
                                  <w:sz w:val="18"/>
                                </w:rPr>
                                <w:t>main_recipe_title</w:t>
                              </w:r>
                              <w:proofErr w:type="spellEnd"/>
                              <w:r>
                                <w:rPr>
                                  <w:rFonts w:ascii="Courier New"/>
                                  <w:spacing w:val="-2"/>
                                  <w:sz w:val="18"/>
                                </w:rPr>
                                <w:t xml:space="preserve">" </w:t>
                              </w:r>
                              <w:proofErr w:type="spellStart"/>
                              <w:r>
                                <w:rPr>
                                  <w:rFonts w:ascii="Courier New"/>
                                  <w:sz w:val="18"/>
                                </w:rPr>
                                <w:t>app:layout_constraintTop_toTopOf</w:t>
                              </w:r>
                              <w:proofErr w:type="spellEnd"/>
                              <w:r>
                                <w:rPr>
                                  <w:rFonts w:ascii="Courier New"/>
                                  <w:sz w:val="18"/>
                                </w:rPr>
                                <w:t>="parent" /&gt;</w:t>
                              </w:r>
                            </w:p>
                            <w:p w14:paraId="38B52E11" w14:textId="77777777" w:rsidR="003D76C2" w:rsidRDefault="003D76C2">
                              <w:pPr>
                                <w:rPr>
                                  <w:rFonts w:ascii="Courier New"/>
                                  <w:sz w:val="25"/>
                                </w:rPr>
                              </w:pPr>
                            </w:p>
                            <w:p w14:paraId="19B50610"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EditText</w:t>
                              </w:r>
                              <w:proofErr w:type="spellEnd"/>
                            </w:p>
                            <w:p w14:paraId="50B65D04" w14:textId="77777777" w:rsidR="003D76C2" w:rsidRDefault="00000000">
                              <w:pPr>
                                <w:spacing w:before="77" w:line="328" w:lineRule="auto"/>
                                <w:ind w:left="1317" w:right="840"/>
                                <w:rPr>
                                  <w:rFonts w:ascii="Courier New"/>
                                  <w:sz w:val="18"/>
                                </w:rPr>
                              </w:pPr>
                              <w:proofErr w:type="spellStart"/>
                              <w:r>
                                <w:rPr>
                                  <w:rFonts w:ascii="Courier New"/>
                                  <w:sz w:val="18"/>
                                </w:rPr>
                                <w:t>android:hint</w:t>
                              </w:r>
                              <w:proofErr w:type="spellEnd"/>
                              <w:r>
                                <w:rPr>
                                  <w:rFonts w:ascii="Courier New"/>
                                  <w:sz w:val="18"/>
                                </w:rPr>
                                <w:t xml:space="preserve">="Recipe Title"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main_recipe_title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app:layout_constraintBottom_toTopOf</w:t>
                              </w:r>
                              <w:proofErr w:type="spellEnd"/>
                            </w:p>
                            <w:p w14:paraId="7F1B4E0C" w14:textId="77777777" w:rsidR="003D76C2" w:rsidRDefault="00000000">
                              <w:pPr>
                                <w:spacing w:before="3"/>
                                <w:ind w:left="1533"/>
                                <w:rPr>
                                  <w:rFonts w:ascii="Courier New"/>
                                  <w:sz w:val="18"/>
                                </w:rPr>
                              </w:pPr>
                              <w:r>
                                <w:rPr>
                                  <w:rFonts w:ascii="Courier New"/>
                                  <w:spacing w:val="-2"/>
                                  <w:sz w:val="18"/>
                                </w:rPr>
                                <w:t>="@+id/</w:t>
                              </w:r>
                              <w:proofErr w:type="spellStart"/>
                              <w:r>
                                <w:rPr>
                                  <w:rFonts w:ascii="Courier New"/>
                                  <w:spacing w:val="-2"/>
                                  <w:sz w:val="18"/>
                                </w:rPr>
                                <w:t>main_recipe_description</w:t>
                              </w:r>
                              <w:proofErr w:type="spellEnd"/>
                              <w:r>
                                <w:rPr>
                                  <w:rFonts w:ascii="Courier New"/>
                                  <w:spacing w:val="-2"/>
                                  <w:sz w:val="18"/>
                                </w:rPr>
                                <w:t>"</w:t>
                              </w:r>
                              <w:r>
                                <w:rPr>
                                  <w:rFonts w:ascii="Courier New"/>
                                  <w:spacing w:val="29"/>
                                  <w:sz w:val="18"/>
                                </w:rPr>
                                <w:t xml:space="preserve"> </w:t>
                              </w:r>
                              <w:r>
                                <w:rPr>
                                  <w:rFonts w:ascii="Courier New"/>
                                  <w:spacing w:val="-5"/>
                                  <w:sz w:val="18"/>
                                </w:rPr>
                                <w:t>/&gt;</w:t>
                              </w:r>
                            </w:p>
                            <w:p w14:paraId="558E1C44" w14:textId="77777777" w:rsidR="003D76C2" w:rsidRDefault="003D76C2">
                              <w:pPr>
                                <w:rPr>
                                  <w:rFonts w:ascii="Courier New"/>
                                  <w:sz w:val="20"/>
                                </w:rPr>
                              </w:pPr>
                            </w:p>
                            <w:p w14:paraId="47DF4AEC" w14:textId="77777777" w:rsidR="003D76C2" w:rsidRDefault="00000000">
                              <w:pPr>
                                <w:spacing w:before="129"/>
                                <w:ind w:left="453"/>
                                <w:rPr>
                                  <w:rFonts w:ascii="Courier New"/>
                                  <w:sz w:val="18"/>
                                </w:rPr>
                              </w:pPr>
                              <w:r>
                                <w:rPr>
                                  <w:rFonts w:ascii="Courier New"/>
                                  <w:spacing w:val="-5"/>
                                  <w:sz w:val="18"/>
                                </w:rPr>
                                <w:t>...</w:t>
                              </w:r>
                            </w:p>
                            <w:p w14:paraId="5C4A20FD" w14:textId="77777777" w:rsidR="003D76C2" w:rsidRDefault="003D76C2">
                              <w:pPr>
                                <w:rPr>
                                  <w:rFonts w:ascii="Courier New"/>
                                  <w:sz w:val="20"/>
                                </w:rPr>
                              </w:pPr>
                            </w:p>
                            <w:p w14:paraId="22E08146" w14:textId="77777777" w:rsidR="003D76C2" w:rsidRDefault="00000000">
                              <w:pPr>
                                <w:spacing w:before="130"/>
                                <w:ind w:left="885"/>
                                <w:rPr>
                                  <w:rFonts w:ascii="Courier New"/>
                                  <w:sz w:val="18"/>
                                </w:rPr>
                              </w:pPr>
                              <w:r>
                                <w:rPr>
                                  <w:rFonts w:ascii="Courier New"/>
                                  <w:spacing w:val="-2"/>
                                  <w:sz w:val="18"/>
                                </w:rPr>
                                <w:t>&lt;Button</w:t>
                              </w:r>
                            </w:p>
                            <w:p w14:paraId="19CC1B78" w14:textId="77777777" w:rsidR="003D76C2" w:rsidRDefault="00000000">
                              <w:pPr>
                                <w:spacing w:before="70" w:line="328" w:lineRule="auto"/>
                                <w:ind w:left="1317" w:right="127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main_add_savory_button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="Add Savory"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74F2DC" id="docshapegroup346" o:spid="_x0000_s1277" style="position:absolute;margin-left:88.2pt;margin-top:7.6pt;width:399.6pt;height:353.25pt;z-index:-15676416;mso-wrap-distance-left:0;mso-wrap-distance-right:0;mso-position-horizontal-relative:page;mso-position-vertical-relative:text" coordorigin="1764,152" coordsize="7992,70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">
                <v:rect id="docshape347" o:spid="_x0000_s1278" style="position:absolute;left:1764;top:161;width:7992;height:7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" fillcolor="#f6f6f6" stroked="f">
                  <v:path arrowok="t"/>
                </v:rect>
                <v:shape id="docshape348" o:spid="_x0000_s1279" style="position:absolute;left:1764;top:151;width:7992;height:7065;visibility:visible;mso-wrap-style:square;v-text-anchor:top" coordsize="7992,7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" path="m7992,7044l,7044r,20l7992,7064r,-20xm7992,l,,,20r7992,l7992,xe" fillcolor="#dadada" stroked="f">
                  <v:path arrowok="t" o:connecttype="custom" o:connectlocs="7992,7196;0,7196;0,7216;7992,7216;7992,7196;7992,152;0,152;0,172;7992,172;7992,152" o:connectangles="0,0,0,0,0,0,0,0,0,0"/>
                </v:shape>
                <v:shape id="docshape349" o:spid="_x0000_s1280" type="#_x0000_t202" style="position:absolute;left:1764;top:171;width:7992;height:7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" filled="f" stroked="f">
                  <v:path arrowok="t"/>
                  <v:textbox inset="0,0,0,0">
                    <w:txbxContent>
                      <w:p w14:paraId="70C91D84"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E7E4A09" w14:textId="77777777" w:rsidR="003D76C2" w:rsidRDefault="00000000">
                        <w:pPr>
                          <w:spacing w:before="76"/>
                          <w:ind w:left="453"/>
                          <w:rPr>
                            <w:rFonts w:ascii="Courier New"/>
                            <w:sz w:val="18"/>
                          </w:rPr>
                        </w:pPr>
                        <w:r>
                          <w:rPr>
                            <w:rFonts w:ascii="Courier New"/>
                            <w:spacing w:val="-5"/>
                            <w:sz w:val="18"/>
                          </w:rPr>
                          <w:t>...</w:t>
                        </w:r>
                      </w:p>
                      <w:p w14:paraId="7DEB297C" w14:textId="77777777" w:rsidR="003D76C2" w:rsidRDefault="003D76C2">
                        <w:pPr>
                          <w:rPr>
                            <w:rFonts w:ascii="Courier New"/>
                            <w:sz w:val="20"/>
                          </w:rPr>
                        </w:pPr>
                      </w:p>
                      <w:p w14:paraId="41A381BE" w14:textId="77777777" w:rsidR="003D76C2" w:rsidRDefault="00000000">
                        <w:pPr>
                          <w:spacing w:before="130" w:line="328" w:lineRule="auto"/>
                          <w:ind w:left="1317" w:right="255" w:hanging="432"/>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main_recipes_list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 xml:space="preserve">="0dp" </w:t>
                        </w:r>
                        <w:proofErr w:type="spellStart"/>
                        <w:r>
                          <w:rPr>
                            <w:rFonts w:ascii="Courier New"/>
                            <w:spacing w:val="-2"/>
                            <w:sz w:val="18"/>
                          </w:rPr>
                          <w:t>app:layout_constraintBottom_toTopOf</w:t>
                        </w:r>
                        <w:proofErr w:type="spellEnd"/>
                        <w:r>
                          <w:rPr>
                            <w:rFonts w:ascii="Courier New"/>
                            <w:spacing w:val="-2"/>
                            <w:sz w:val="18"/>
                          </w:rPr>
                          <w:t>="@id/</w:t>
                        </w:r>
                        <w:proofErr w:type="spellStart"/>
                        <w:r>
                          <w:rPr>
                            <w:rFonts w:ascii="Courier New"/>
                            <w:spacing w:val="-2"/>
                            <w:sz w:val="18"/>
                          </w:rPr>
                          <w:t>main_recipe_title</w:t>
                        </w:r>
                        <w:proofErr w:type="spellEnd"/>
                        <w:r>
                          <w:rPr>
                            <w:rFonts w:ascii="Courier New"/>
                            <w:spacing w:val="-2"/>
                            <w:sz w:val="18"/>
                          </w:rPr>
                          <w:t xml:space="preserve">" </w:t>
                        </w:r>
                        <w:proofErr w:type="spellStart"/>
                        <w:r>
                          <w:rPr>
                            <w:rFonts w:ascii="Courier New"/>
                            <w:sz w:val="18"/>
                          </w:rPr>
                          <w:t>app:layout_constraintTop_toTopOf</w:t>
                        </w:r>
                        <w:proofErr w:type="spellEnd"/>
                        <w:r>
                          <w:rPr>
                            <w:rFonts w:ascii="Courier New"/>
                            <w:sz w:val="18"/>
                          </w:rPr>
                          <w:t>="parent" /&gt;</w:t>
                        </w:r>
                      </w:p>
                      <w:p w14:paraId="38B52E11" w14:textId="77777777" w:rsidR="003D76C2" w:rsidRDefault="003D76C2">
                        <w:pPr>
                          <w:rPr>
                            <w:rFonts w:ascii="Courier New"/>
                            <w:sz w:val="25"/>
                          </w:rPr>
                        </w:pPr>
                      </w:p>
                      <w:p w14:paraId="19B50610"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EditText</w:t>
                        </w:r>
                        <w:proofErr w:type="spellEnd"/>
                      </w:p>
                      <w:p w14:paraId="50B65D04" w14:textId="77777777" w:rsidR="003D76C2" w:rsidRDefault="00000000">
                        <w:pPr>
                          <w:spacing w:before="77" w:line="328" w:lineRule="auto"/>
                          <w:ind w:left="1317" w:right="840"/>
                          <w:rPr>
                            <w:rFonts w:ascii="Courier New"/>
                            <w:sz w:val="18"/>
                          </w:rPr>
                        </w:pPr>
                        <w:proofErr w:type="spellStart"/>
                        <w:r>
                          <w:rPr>
                            <w:rFonts w:ascii="Courier New"/>
                            <w:sz w:val="18"/>
                          </w:rPr>
                          <w:t>android:hint</w:t>
                        </w:r>
                        <w:proofErr w:type="spellEnd"/>
                        <w:r>
                          <w:rPr>
                            <w:rFonts w:ascii="Courier New"/>
                            <w:sz w:val="18"/>
                          </w:rPr>
                          <w:t xml:space="preserve">="Recipe Title"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main_recipe_title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app:layout_constraintBottom_toTopOf</w:t>
                        </w:r>
                        <w:proofErr w:type="spellEnd"/>
                      </w:p>
                      <w:p w14:paraId="7F1B4E0C" w14:textId="77777777" w:rsidR="003D76C2" w:rsidRDefault="00000000">
                        <w:pPr>
                          <w:spacing w:before="3"/>
                          <w:ind w:left="1533"/>
                          <w:rPr>
                            <w:rFonts w:ascii="Courier New"/>
                            <w:sz w:val="18"/>
                          </w:rPr>
                        </w:pPr>
                        <w:r>
                          <w:rPr>
                            <w:rFonts w:ascii="Courier New"/>
                            <w:spacing w:val="-2"/>
                            <w:sz w:val="18"/>
                          </w:rPr>
                          <w:t>="@+id/</w:t>
                        </w:r>
                        <w:proofErr w:type="spellStart"/>
                        <w:r>
                          <w:rPr>
                            <w:rFonts w:ascii="Courier New"/>
                            <w:spacing w:val="-2"/>
                            <w:sz w:val="18"/>
                          </w:rPr>
                          <w:t>main_recipe_description</w:t>
                        </w:r>
                        <w:proofErr w:type="spellEnd"/>
                        <w:r>
                          <w:rPr>
                            <w:rFonts w:ascii="Courier New"/>
                            <w:spacing w:val="-2"/>
                            <w:sz w:val="18"/>
                          </w:rPr>
                          <w:t>"</w:t>
                        </w:r>
                        <w:r>
                          <w:rPr>
                            <w:rFonts w:ascii="Courier New"/>
                            <w:spacing w:val="29"/>
                            <w:sz w:val="18"/>
                          </w:rPr>
                          <w:t xml:space="preserve"> </w:t>
                        </w:r>
                        <w:r>
                          <w:rPr>
                            <w:rFonts w:ascii="Courier New"/>
                            <w:spacing w:val="-5"/>
                            <w:sz w:val="18"/>
                          </w:rPr>
                          <w:t>/&gt;</w:t>
                        </w:r>
                      </w:p>
                      <w:p w14:paraId="558E1C44" w14:textId="77777777" w:rsidR="003D76C2" w:rsidRDefault="003D76C2">
                        <w:pPr>
                          <w:rPr>
                            <w:rFonts w:ascii="Courier New"/>
                            <w:sz w:val="20"/>
                          </w:rPr>
                        </w:pPr>
                      </w:p>
                      <w:p w14:paraId="47DF4AEC" w14:textId="77777777" w:rsidR="003D76C2" w:rsidRDefault="00000000">
                        <w:pPr>
                          <w:spacing w:before="129"/>
                          <w:ind w:left="453"/>
                          <w:rPr>
                            <w:rFonts w:ascii="Courier New"/>
                            <w:sz w:val="18"/>
                          </w:rPr>
                        </w:pPr>
                        <w:r>
                          <w:rPr>
                            <w:rFonts w:ascii="Courier New"/>
                            <w:spacing w:val="-5"/>
                            <w:sz w:val="18"/>
                          </w:rPr>
                          <w:t>...</w:t>
                        </w:r>
                      </w:p>
                      <w:p w14:paraId="5C4A20FD" w14:textId="77777777" w:rsidR="003D76C2" w:rsidRDefault="003D76C2">
                        <w:pPr>
                          <w:rPr>
                            <w:rFonts w:ascii="Courier New"/>
                            <w:sz w:val="20"/>
                          </w:rPr>
                        </w:pPr>
                      </w:p>
                      <w:p w14:paraId="22E08146" w14:textId="77777777" w:rsidR="003D76C2" w:rsidRDefault="00000000">
                        <w:pPr>
                          <w:spacing w:before="130"/>
                          <w:ind w:left="885"/>
                          <w:rPr>
                            <w:rFonts w:ascii="Courier New"/>
                            <w:sz w:val="18"/>
                          </w:rPr>
                        </w:pPr>
                        <w:r>
                          <w:rPr>
                            <w:rFonts w:ascii="Courier New"/>
                            <w:spacing w:val="-2"/>
                            <w:sz w:val="18"/>
                          </w:rPr>
                          <w:t>&lt;Button</w:t>
                        </w:r>
                      </w:p>
                      <w:p w14:paraId="19CC1B78" w14:textId="77777777" w:rsidR="003D76C2" w:rsidRDefault="00000000">
                        <w:pPr>
                          <w:spacing w:before="70" w:line="328" w:lineRule="auto"/>
                          <w:ind w:left="1317" w:right="127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main_add_savory_button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="Add Savory"</w:t>
                        </w:r>
                      </w:p>
                    </w:txbxContent>
                  </v:textbox>
                </v:shape>
                <w10:wrap type="topAndBottom" anchorx="page"/>
              </v:group>
            </w:pict>
          </mc:Fallback>
        </mc:AlternateContent>
      </w:r>
    </w:p>
    <w:p w14:paraId="5883D799" w14:textId="77777777" w:rsidR="003D76C2" w:rsidRDefault="003D76C2">
      <w:pPr>
        <w:rPr>
          <w:sz w:val="9"/>
        </w:rPr>
        <w:sectPr w:rsidR="003D76C2">
          <w:headerReference w:type="even" r:id="rId78"/>
          <w:headerReference w:type="default" r:id="rId79"/>
          <w:pgSz w:w="10800" w:h="13320"/>
          <w:pgMar w:top="1120" w:right="920" w:bottom="280" w:left="940" w:header="695" w:footer="0" w:gutter="0"/>
          <w:pgNumType w:start="61"/>
          <w:cols w:space="720"/>
        </w:sectPr>
      </w:pPr>
    </w:p>
    <w:p w14:paraId="54F2E3FE" w14:textId="77777777" w:rsidR="003D76C2" w:rsidRDefault="003D76C2">
      <w:pPr>
        <w:pStyle w:val="BodyText"/>
      </w:pPr>
    </w:p>
    <w:p w14:paraId="05217832" w14:textId="77777777" w:rsidR="003D76C2" w:rsidRDefault="003D76C2">
      <w:pPr>
        <w:pStyle w:val="BodyText"/>
      </w:pPr>
    </w:p>
    <w:p w14:paraId="700CBF5F" w14:textId="77777777" w:rsidR="003D76C2" w:rsidRDefault="003D76C2">
      <w:pPr>
        <w:pStyle w:val="BodyText"/>
      </w:pPr>
    </w:p>
    <w:p w14:paraId="34169BF8" w14:textId="77777777" w:rsidR="003D76C2" w:rsidRDefault="003D76C2">
      <w:pPr>
        <w:pStyle w:val="BodyText"/>
      </w:pPr>
    </w:p>
    <w:p w14:paraId="626A47B1" w14:textId="77777777" w:rsidR="003D76C2" w:rsidRDefault="003D76C2">
      <w:pPr>
        <w:pStyle w:val="BodyText"/>
      </w:pPr>
    </w:p>
    <w:p w14:paraId="224D3FE6" w14:textId="77777777" w:rsidR="003D76C2" w:rsidRDefault="003D76C2">
      <w:pPr>
        <w:pStyle w:val="BodyText"/>
      </w:pPr>
    </w:p>
    <w:p w14:paraId="089911EE" w14:textId="77777777" w:rsidR="003D76C2" w:rsidRDefault="003D76C2">
      <w:pPr>
        <w:pStyle w:val="BodyText"/>
      </w:pPr>
    </w:p>
    <w:p w14:paraId="735193DA" w14:textId="77777777" w:rsidR="003D76C2" w:rsidRDefault="003D76C2">
      <w:pPr>
        <w:pStyle w:val="BodyText"/>
        <w:spacing w:before="6"/>
        <w:rPr>
          <w:sz w:val="25"/>
        </w:rPr>
      </w:pPr>
    </w:p>
    <w:p w14:paraId="1BA1FB79" w14:textId="77777777" w:rsidR="003D76C2" w:rsidRDefault="00D51F7C">
      <w:pPr>
        <w:spacing w:before="100"/>
        <w:ind w:left="104"/>
        <w:rPr>
          <w:rFonts w:ascii="Courier New"/>
          <w:b/>
          <w:sz w:val="16"/>
        </w:rPr>
      </w:pPr>
      <w:r>
        <w:rPr>
          <w:noProof/>
        </w:rPr>
        <mc:AlternateContent>
          <mc:Choice Requires="wpg">
            <w:drawing>
              <wp:anchor distT="0" distB="0" distL="114300" distR="114300" simplePos="0" relativeHeight="15782400" behindDoc="0" locked="0" layoutInCell="1" allowOverlap="1" wp14:anchorId="162072BC" wp14:editId="75DE475F">
                <wp:simplePos x="0" y="0"/>
                <wp:positionH relativeFrom="page">
                  <wp:posOffset>662940</wp:posOffset>
                </wp:positionH>
                <wp:positionV relativeFrom="paragraph">
                  <wp:posOffset>-1385570</wp:posOffset>
                </wp:positionV>
                <wp:extent cx="5074920" cy="1463675"/>
                <wp:effectExtent l="0" t="0" r="5080" b="0"/>
                <wp:wrapNone/>
                <wp:docPr id="1194" name="docshapegroup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2182"/>
                          <a:chExt cx="7992" cy="2305"/>
                        </a:xfrm>
                      </wpg:grpSpPr>
                      <wps:wsp>
                        <wps:cNvPr id="1195" name="docshape351"/>
                        <wps:cNvSpPr>
                          <a:spLocks/>
                        </wps:cNvSpPr>
                        <wps:spPr bwMode="auto">
                          <a:xfrm>
                            <a:off x="1044" y="-2172"/>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6" name="docshape352"/>
                        <wps:cNvSpPr>
                          <a:spLocks/>
                        </wps:cNvSpPr>
                        <wps:spPr bwMode="auto">
                          <a:xfrm>
                            <a:off x="1044" y="-2182"/>
                            <a:ext cx="7992" cy="2305"/>
                          </a:xfrm>
                          <a:custGeom>
                            <a:avLst/>
                            <a:gdLst>
                              <a:gd name="T0" fmla="+- 0 9036 1044"/>
                              <a:gd name="T1" fmla="*/ T0 w 7992"/>
                              <a:gd name="T2" fmla="+- 0 102 -2182"/>
                              <a:gd name="T3" fmla="*/ 102 h 2305"/>
                              <a:gd name="T4" fmla="+- 0 1044 1044"/>
                              <a:gd name="T5" fmla="*/ T4 w 7992"/>
                              <a:gd name="T6" fmla="+- 0 102 -2182"/>
                              <a:gd name="T7" fmla="*/ 102 h 2305"/>
                              <a:gd name="T8" fmla="+- 0 1044 1044"/>
                              <a:gd name="T9" fmla="*/ T8 w 7992"/>
                              <a:gd name="T10" fmla="+- 0 122 -2182"/>
                              <a:gd name="T11" fmla="*/ 122 h 2305"/>
                              <a:gd name="T12" fmla="+- 0 9036 1044"/>
                              <a:gd name="T13" fmla="*/ T12 w 7992"/>
                              <a:gd name="T14" fmla="+- 0 122 -2182"/>
                              <a:gd name="T15" fmla="*/ 122 h 2305"/>
                              <a:gd name="T16" fmla="+- 0 9036 1044"/>
                              <a:gd name="T17" fmla="*/ T16 w 7992"/>
                              <a:gd name="T18" fmla="+- 0 102 -2182"/>
                              <a:gd name="T19" fmla="*/ 102 h 2305"/>
                              <a:gd name="T20" fmla="+- 0 9036 1044"/>
                              <a:gd name="T21" fmla="*/ T20 w 7992"/>
                              <a:gd name="T22" fmla="+- 0 -2182 -2182"/>
                              <a:gd name="T23" fmla="*/ -2182 h 2305"/>
                              <a:gd name="T24" fmla="+- 0 1044 1044"/>
                              <a:gd name="T25" fmla="*/ T24 w 7992"/>
                              <a:gd name="T26" fmla="+- 0 -2182 -2182"/>
                              <a:gd name="T27" fmla="*/ -2182 h 2305"/>
                              <a:gd name="T28" fmla="+- 0 1044 1044"/>
                              <a:gd name="T29" fmla="*/ T28 w 7992"/>
                              <a:gd name="T30" fmla="+- 0 -2162 -2182"/>
                              <a:gd name="T31" fmla="*/ -2162 h 2305"/>
                              <a:gd name="T32" fmla="+- 0 9036 1044"/>
                              <a:gd name="T33" fmla="*/ T32 w 7992"/>
                              <a:gd name="T34" fmla="+- 0 -2162 -2182"/>
                              <a:gd name="T35" fmla="*/ -2162 h 2305"/>
                              <a:gd name="T36" fmla="+- 0 9036 1044"/>
                              <a:gd name="T37" fmla="*/ T36 w 7992"/>
                              <a:gd name="T38" fmla="+- 0 -2182 -2182"/>
                              <a:gd name="T39" fmla="*/ -2182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7" name="docshape353"/>
                        <wps:cNvSpPr txBox="1">
                          <a:spLocks/>
                        </wps:cNvSpPr>
                        <wps:spPr bwMode="auto">
                          <a:xfrm>
                            <a:off x="1044" y="-2162"/>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9E3E" w14:textId="77777777" w:rsidR="003D76C2" w:rsidRDefault="00000000">
                              <w:pPr>
                                <w:spacing w:before="40" w:line="328" w:lineRule="auto"/>
                                <w:ind w:left="1317"/>
                                <w:rPr>
                                  <w:rFonts w:ascii="Courier New"/>
                                  <w:sz w:val="18"/>
                                </w:rPr>
                              </w:pP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app:layout_constraintEnd_toStartOf</w:t>
                              </w:r>
                              <w:proofErr w:type="spellEnd"/>
                            </w:p>
                            <w:p w14:paraId="6D3375D4" w14:textId="77777777" w:rsidR="003D76C2" w:rsidRDefault="00000000">
                              <w:pPr>
                                <w:spacing w:before="1" w:line="328" w:lineRule="auto"/>
                                <w:ind w:left="1317" w:firstLine="216"/>
                                <w:rPr>
                                  <w:rFonts w:ascii="Courier New"/>
                                  <w:sz w:val="18"/>
                                </w:rPr>
                              </w:pPr>
                              <w:r>
                                <w:rPr>
                                  <w:rFonts w:ascii="Courier New"/>
                                  <w:spacing w:val="-2"/>
                                  <w:sz w:val="18"/>
                                </w:rPr>
                                <w:t>="@id/</w:t>
                              </w:r>
                              <w:proofErr w:type="spellStart"/>
                              <w:r>
                                <w:rPr>
                                  <w:rFonts w:ascii="Courier New"/>
                                  <w:spacing w:val="-2"/>
                                  <w:sz w:val="18"/>
                                </w:rPr>
                                <w:t>main_add_sweet_button</w:t>
                              </w:r>
                              <w:proofErr w:type="spellEnd"/>
                              <w:r>
                                <w:rPr>
                                  <w:rFonts w:ascii="Courier New"/>
                                  <w:spacing w:val="-2"/>
                                  <w:sz w:val="18"/>
                                </w:rPr>
                                <w:t xml:space="preserve">"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p w14:paraId="6A3C46E4" w14:textId="77777777" w:rsidR="003D76C2" w:rsidRDefault="003D76C2">
                              <w:pPr>
                                <w:spacing w:before="10"/>
                                <w:rPr>
                                  <w:rFonts w:ascii="Courier New"/>
                                  <w:sz w:val="24"/>
                                </w:rPr>
                              </w:pPr>
                            </w:p>
                            <w:p w14:paraId="257882DB" w14:textId="77777777" w:rsidR="003D76C2" w:rsidRDefault="00000000">
                              <w:pPr>
                                <w:ind w:left="453"/>
                                <w:rPr>
                                  <w:rFonts w:ascii="Courier New"/>
                                  <w:sz w:val="18"/>
                                </w:rPr>
                              </w:pPr>
                              <w:r>
                                <w:rPr>
                                  <w:rFonts w:ascii="Courier New"/>
                                  <w:spacing w:val="-5"/>
                                  <w:sz w:val="18"/>
                                </w:rPr>
                                <w:t>...</w:t>
                              </w:r>
                            </w:p>
                            <w:p w14:paraId="1B40BFDC" w14:textId="77777777" w:rsidR="003D76C2" w:rsidRDefault="003D76C2">
                              <w:pPr>
                                <w:rPr>
                                  <w:rFonts w:ascii="Courier New"/>
                                  <w:sz w:val="20"/>
                                </w:rPr>
                              </w:pPr>
                            </w:p>
                            <w:p w14:paraId="1E0D2C85" w14:textId="77777777" w:rsidR="003D76C2" w:rsidRDefault="00000000">
                              <w:pPr>
                                <w:spacing w:before="129"/>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2072BC" id="docshapegroup350" o:spid="_x0000_s1281" style="position:absolute;left:0;text-align:left;margin-left:52.2pt;margin-top:-109.1pt;width:399.6pt;height:115.25pt;z-index:15782400;mso-position-horizontal-relative:page;mso-position-vertical-relative:text" coordorigin="1044,-2182"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">
                <v:rect id="docshape351" o:spid="_x0000_s1282" style="position:absolute;left:1044;top:-2172;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" fillcolor="#f6f6f6" stroked="f">
                  <v:path arrowok="t"/>
                </v:rect>
                <v:shape id="docshape352" o:spid="_x0000_s1283" style="position:absolute;left:1044;top:-2182;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" path="m7992,2284l,2284r,20l7992,2304r,-20xm7992,l,,,20r7992,l7992,xe" fillcolor="#dadada" stroked="f">
                  <v:path arrowok="t" o:connecttype="custom" o:connectlocs="7992,102;0,102;0,122;7992,122;7992,102;7992,-2182;0,-2182;0,-2162;7992,-2162;7992,-2182" o:connectangles="0,0,0,0,0,0,0,0,0,0"/>
                </v:shape>
                <v:shape id="docshape353" o:spid="_x0000_s1284" type="#_x0000_t202" style="position:absolute;left:1044;top:-2162;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" filled="f" stroked="f">
                  <v:path arrowok="t"/>
                  <v:textbox inset="0,0,0,0">
                    <w:txbxContent>
                      <w:p w14:paraId="1D309E3E" w14:textId="77777777" w:rsidR="003D76C2" w:rsidRDefault="00000000">
                        <w:pPr>
                          <w:spacing w:before="40" w:line="328" w:lineRule="auto"/>
                          <w:ind w:left="1317"/>
                          <w:rPr>
                            <w:rFonts w:ascii="Courier New"/>
                            <w:sz w:val="18"/>
                          </w:rPr>
                        </w:pP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app:layout_constraintEnd_toStartOf</w:t>
                        </w:r>
                        <w:proofErr w:type="spellEnd"/>
                      </w:p>
                      <w:p w14:paraId="6D3375D4" w14:textId="77777777" w:rsidR="003D76C2" w:rsidRDefault="00000000">
                        <w:pPr>
                          <w:spacing w:before="1" w:line="328" w:lineRule="auto"/>
                          <w:ind w:left="1317" w:firstLine="216"/>
                          <w:rPr>
                            <w:rFonts w:ascii="Courier New"/>
                            <w:sz w:val="18"/>
                          </w:rPr>
                        </w:pPr>
                        <w:r>
                          <w:rPr>
                            <w:rFonts w:ascii="Courier New"/>
                            <w:spacing w:val="-2"/>
                            <w:sz w:val="18"/>
                          </w:rPr>
                          <w:t>="@id/</w:t>
                        </w:r>
                        <w:proofErr w:type="spellStart"/>
                        <w:r>
                          <w:rPr>
                            <w:rFonts w:ascii="Courier New"/>
                            <w:spacing w:val="-2"/>
                            <w:sz w:val="18"/>
                          </w:rPr>
                          <w:t>main_add_sweet_button</w:t>
                        </w:r>
                        <w:proofErr w:type="spellEnd"/>
                        <w:r>
                          <w:rPr>
                            <w:rFonts w:ascii="Courier New"/>
                            <w:spacing w:val="-2"/>
                            <w:sz w:val="18"/>
                          </w:rPr>
                          <w:t xml:space="preserve">"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p w14:paraId="6A3C46E4" w14:textId="77777777" w:rsidR="003D76C2" w:rsidRDefault="003D76C2">
                        <w:pPr>
                          <w:spacing w:before="10"/>
                          <w:rPr>
                            <w:rFonts w:ascii="Courier New"/>
                            <w:sz w:val="24"/>
                          </w:rPr>
                        </w:pPr>
                      </w:p>
                      <w:p w14:paraId="257882DB" w14:textId="77777777" w:rsidR="003D76C2" w:rsidRDefault="00000000">
                        <w:pPr>
                          <w:ind w:left="453"/>
                          <w:rPr>
                            <w:rFonts w:ascii="Courier New"/>
                            <w:sz w:val="18"/>
                          </w:rPr>
                        </w:pPr>
                        <w:r>
                          <w:rPr>
                            <w:rFonts w:ascii="Courier New"/>
                            <w:spacing w:val="-5"/>
                            <w:sz w:val="18"/>
                          </w:rPr>
                          <w:t>...</w:t>
                        </w:r>
                      </w:p>
                      <w:p w14:paraId="1B40BFDC" w14:textId="77777777" w:rsidR="003D76C2" w:rsidRDefault="003D76C2">
                        <w:pPr>
                          <w:rPr>
                            <w:rFonts w:ascii="Courier New"/>
                            <w:sz w:val="20"/>
                          </w:rPr>
                        </w:pPr>
                      </w:p>
                      <w:p w14:paraId="1E0D2C85" w14:textId="77777777" w:rsidR="003D76C2" w:rsidRDefault="00000000">
                        <w:pPr>
                          <w:spacing w:before="129"/>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v:textbox>
                </v:shape>
                <w10:wrap anchorx="page"/>
              </v:group>
            </w:pict>
          </mc:Fallback>
        </mc:AlternateContent>
      </w:r>
      <w:r w:rsidR="00CC7617">
        <w:rPr>
          <w:rFonts w:ascii="Courier New"/>
          <w:b/>
          <w:sz w:val="16"/>
        </w:rPr>
        <w:t>The</w:t>
      </w:r>
      <w:r w:rsidR="00CC7617">
        <w:rPr>
          <w:rFonts w:ascii="Courier New"/>
          <w:b/>
          <w:spacing w:val="-6"/>
          <w:sz w:val="16"/>
        </w:rPr>
        <w:t xml:space="preserve"> </w:t>
      </w:r>
      <w:r w:rsidR="00CC7617">
        <w:rPr>
          <w:rFonts w:ascii="Courier New"/>
          <w:b/>
          <w:sz w:val="16"/>
        </w:rPr>
        <w:t>complete</w:t>
      </w:r>
      <w:r w:rsidR="00CC7617">
        <w:rPr>
          <w:rFonts w:ascii="Courier New"/>
          <w:b/>
          <w:spacing w:val="-4"/>
          <w:sz w:val="16"/>
        </w:rPr>
        <w:t xml:space="preserve"> </w:t>
      </w:r>
      <w:r w:rsidR="00CC7617">
        <w:rPr>
          <w:rFonts w:ascii="Courier New"/>
          <w:b/>
          <w:sz w:val="16"/>
        </w:rPr>
        <w:t>code</w:t>
      </w:r>
      <w:r w:rsidR="00CC7617">
        <w:rPr>
          <w:rFonts w:ascii="Courier New"/>
          <w:b/>
          <w:spacing w:val="-4"/>
          <w:sz w:val="16"/>
        </w:rPr>
        <w:t xml:space="preserve"> </w:t>
      </w:r>
      <w:r w:rsidR="00CC7617">
        <w:rPr>
          <w:rFonts w:ascii="Courier New"/>
          <w:b/>
          <w:sz w:val="16"/>
        </w:rPr>
        <w:t>for</w:t>
      </w:r>
      <w:r w:rsidR="00CC7617">
        <w:rPr>
          <w:rFonts w:ascii="Courier New"/>
          <w:b/>
          <w:spacing w:val="-4"/>
          <w:sz w:val="16"/>
        </w:rPr>
        <w:t xml:space="preserve"> </w:t>
      </w:r>
      <w:r w:rsidR="00CC7617">
        <w:rPr>
          <w:rFonts w:ascii="Courier New"/>
          <w:b/>
          <w:sz w:val="16"/>
        </w:rPr>
        <w:t>this</w:t>
      </w:r>
      <w:r w:rsidR="00CC7617">
        <w:rPr>
          <w:rFonts w:ascii="Courier New"/>
          <w:b/>
          <w:spacing w:val="-3"/>
          <w:sz w:val="16"/>
        </w:rPr>
        <w:t xml:space="preserve"> </w:t>
      </w:r>
      <w:r w:rsidR="00CC7617">
        <w:rPr>
          <w:rFonts w:ascii="Courier New"/>
          <w:b/>
          <w:sz w:val="16"/>
        </w:rPr>
        <w:t>step</w:t>
      </w:r>
      <w:r w:rsidR="00CC7617">
        <w:rPr>
          <w:rFonts w:ascii="Courier New"/>
          <w:b/>
          <w:spacing w:val="-4"/>
          <w:sz w:val="16"/>
        </w:rPr>
        <w:t xml:space="preserve"> </w:t>
      </w:r>
      <w:r w:rsidR="00CC7617">
        <w:rPr>
          <w:rFonts w:ascii="Courier New"/>
          <w:b/>
          <w:sz w:val="16"/>
        </w:rPr>
        <w:t>can</w:t>
      </w:r>
      <w:r w:rsidR="00CC7617">
        <w:rPr>
          <w:rFonts w:ascii="Courier New"/>
          <w:b/>
          <w:spacing w:val="-4"/>
          <w:sz w:val="16"/>
        </w:rPr>
        <w:t xml:space="preserve"> </w:t>
      </w:r>
      <w:r w:rsidR="00CC7617">
        <w:rPr>
          <w:rFonts w:ascii="Courier New"/>
          <w:b/>
          <w:sz w:val="16"/>
        </w:rPr>
        <w:t>be</w:t>
      </w:r>
      <w:r w:rsidR="00CC7617">
        <w:rPr>
          <w:rFonts w:ascii="Courier New"/>
          <w:b/>
          <w:spacing w:val="-4"/>
          <w:sz w:val="16"/>
        </w:rPr>
        <w:t xml:space="preserve"> </w:t>
      </w:r>
      <w:r w:rsidR="00CC7617">
        <w:rPr>
          <w:rFonts w:ascii="Courier New"/>
          <w:b/>
          <w:sz w:val="16"/>
        </w:rPr>
        <w:t>found</w:t>
      </w:r>
      <w:r w:rsidR="00CC7617">
        <w:rPr>
          <w:rFonts w:ascii="Courier New"/>
          <w:b/>
          <w:spacing w:val="-4"/>
          <w:sz w:val="16"/>
        </w:rPr>
        <w:t xml:space="preserve"> </w:t>
      </w:r>
      <w:r w:rsidR="00CC7617">
        <w:rPr>
          <w:rFonts w:ascii="Courier New"/>
          <w:b/>
          <w:sz w:val="16"/>
        </w:rPr>
        <w:t>at</w:t>
      </w:r>
      <w:r w:rsidR="00CC7617">
        <w:rPr>
          <w:rFonts w:ascii="Courier New"/>
          <w:b/>
          <w:spacing w:val="-1"/>
          <w:sz w:val="16"/>
        </w:rPr>
        <w:t xml:space="preserve"> </w:t>
      </w:r>
      <w:hyperlink r:id="rId80">
        <w:r w:rsidR="00CC7617">
          <w:rPr>
            <w:color w:val="275B9B"/>
            <w:spacing w:val="-2"/>
            <w:sz w:val="18"/>
            <w:u w:val="single" w:color="275B9B"/>
          </w:rPr>
          <w:t>http://packt.live/3pgdeZK</w:t>
        </w:r>
      </w:hyperlink>
      <w:r w:rsidR="00CC7617">
        <w:rPr>
          <w:rFonts w:ascii="Courier New"/>
          <w:b/>
          <w:spacing w:val="-2"/>
          <w:sz w:val="16"/>
        </w:rPr>
        <w:t>.</w:t>
      </w:r>
    </w:p>
    <w:p w14:paraId="30390C60" w14:textId="77777777" w:rsidR="003D76C2" w:rsidRDefault="00000000">
      <w:pPr>
        <w:pStyle w:val="ListParagraph"/>
        <w:numPr>
          <w:ilvl w:val="0"/>
          <w:numId w:val="11"/>
        </w:numPr>
        <w:tabs>
          <w:tab w:val="left" w:pos="554"/>
        </w:tabs>
        <w:spacing w:before="130" w:line="244" w:lineRule="auto"/>
        <w:ind w:left="554" w:right="916"/>
        <w:jc w:val="left"/>
        <w:rPr>
          <w:sz w:val="20"/>
        </w:rPr>
      </w:pPr>
      <w:r>
        <w:rPr>
          <w:sz w:val="20"/>
        </w:rPr>
        <w:t>Define your model. One approach would be to define a common interface, then implement</w:t>
      </w:r>
      <w:r>
        <w:rPr>
          <w:spacing w:val="-3"/>
          <w:sz w:val="20"/>
        </w:rPr>
        <w:t xml:space="preserve"> </w:t>
      </w:r>
      <w:r>
        <w:rPr>
          <w:sz w:val="20"/>
        </w:rPr>
        <w:t>it</w:t>
      </w:r>
      <w:r>
        <w:rPr>
          <w:spacing w:val="-3"/>
          <w:sz w:val="20"/>
        </w:rPr>
        <w:t xml:space="preserve"> </w:t>
      </w:r>
      <w:r>
        <w:rPr>
          <w:sz w:val="20"/>
        </w:rPr>
        <w:t>for</w:t>
      </w:r>
      <w:r>
        <w:rPr>
          <w:spacing w:val="-3"/>
          <w:sz w:val="20"/>
        </w:rPr>
        <w:t xml:space="preserve"> </w:t>
      </w:r>
      <w:r>
        <w:rPr>
          <w:sz w:val="20"/>
        </w:rPr>
        <w:t>both</w:t>
      </w:r>
      <w:r>
        <w:rPr>
          <w:spacing w:val="-3"/>
          <w:sz w:val="20"/>
        </w:rPr>
        <w:t xml:space="preserve"> </w:t>
      </w:r>
      <w:r>
        <w:rPr>
          <w:sz w:val="20"/>
        </w:rPr>
        <w:t>the</w:t>
      </w:r>
      <w:r>
        <w:rPr>
          <w:spacing w:val="-3"/>
          <w:sz w:val="20"/>
        </w:rPr>
        <w:t xml:space="preserve"> </w:t>
      </w:r>
      <w:r>
        <w:rPr>
          <w:sz w:val="20"/>
        </w:rPr>
        <w:t>title</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recipe</w:t>
      </w:r>
      <w:r>
        <w:rPr>
          <w:spacing w:val="-4"/>
          <w:sz w:val="20"/>
        </w:rPr>
        <w:t xml:space="preserve"> </w:t>
      </w:r>
      <w:r>
        <w:rPr>
          <w:sz w:val="20"/>
        </w:rPr>
        <w:t>models.</w:t>
      </w:r>
      <w:r>
        <w:rPr>
          <w:spacing w:val="-4"/>
          <w:sz w:val="20"/>
        </w:rPr>
        <w:t xml:space="preserve"> </w:t>
      </w:r>
      <w:r>
        <w:rPr>
          <w:sz w:val="20"/>
        </w:rPr>
        <w:t>Create</w:t>
      </w:r>
      <w:r>
        <w:rPr>
          <w:spacing w:val="-3"/>
          <w:sz w:val="20"/>
        </w:rPr>
        <w:t xml:space="preserve"> </w:t>
      </w:r>
      <w:r>
        <w:rPr>
          <w:sz w:val="20"/>
        </w:rPr>
        <w:t>an</w:t>
      </w:r>
      <w:r>
        <w:rPr>
          <w:spacing w:val="-4"/>
          <w:sz w:val="20"/>
        </w:rPr>
        <w:t xml:space="preserve"> </w:t>
      </w:r>
      <w:r>
        <w:rPr>
          <w:sz w:val="20"/>
        </w:rPr>
        <w:t>empty</w:t>
      </w:r>
      <w:r>
        <w:rPr>
          <w:spacing w:val="-3"/>
          <w:sz w:val="20"/>
        </w:rPr>
        <w:t xml:space="preserve"> </w:t>
      </w:r>
      <w:r>
        <w:rPr>
          <w:sz w:val="20"/>
        </w:rPr>
        <w:t>Kotlin</w:t>
      </w:r>
      <w:r>
        <w:rPr>
          <w:spacing w:val="-3"/>
          <w:sz w:val="20"/>
        </w:rPr>
        <w:t xml:space="preserve"> </w:t>
      </w:r>
      <w:r>
        <w:rPr>
          <w:sz w:val="20"/>
        </w:rPr>
        <w:t xml:space="preserve">file named </w:t>
      </w:r>
      <w:proofErr w:type="spellStart"/>
      <w:r>
        <w:rPr>
          <w:rFonts w:ascii="Courier New"/>
          <w:b/>
        </w:rPr>
        <w:t>ListItem.kt</w:t>
      </w:r>
      <w:proofErr w:type="spellEnd"/>
      <w:r>
        <w:rPr>
          <w:rFonts w:ascii="Courier New"/>
          <w:b/>
          <w:spacing w:val="-68"/>
        </w:rPr>
        <w:t xml:space="preserve"> </w:t>
      </w:r>
      <w:r>
        <w:rPr>
          <w:sz w:val="20"/>
        </w:rPr>
        <w:t xml:space="preserve">and place it under the </w:t>
      </w:r>
      <w:proofErr w:type="spellStart"/>
      <w:r>
        <w:rPr>
          <w:rFonts w:ascii="Courier New"/>
          <w:b/>
        </w:rPr>
        <w:t>com.example.recipebook</w:t>
      </w:r>
      <w:proofErr w:type="spellEnd"/>
      <w:r>
        <w:rPr>
          <w:rFonts w:ascii="Courier New"/>
          <w:b/>
        </w:rPr>
        <w:t>. model</w:t>
      </w:r>
      <w:r>
        <w:rPr>
          <w:rFonts w:ascii="Courier New"/>
          <w:b/>
          <w:spacing w:val="-59"/>
        </w:rPr>
        <w:t xml:space="preserve"> </w:t>
      </w:r>
      <w:r>
        <w:rPr>
          <w:sz w:val="20"/>
        </w:rPr>
        <w:t>package. Add the following code to it:</w:t>
      </w:r>
    </w:p>
    <w:p w14:paraId="179C9A4A" w14:textId="77777777" w:rsidR="003D76C2" w:rsidRDefault="00D51F7C">
      <w:pPr>
        <w:pStyle w:val="BodyText"/>
        <w:spacing w:before="4"/>
        <w:rPr>
          <w:sz w:val="8"/>
        </w:rPr>
      </w:pPr>
      <w:r>
        <w:rPr>
          <w:noProof/>
        </w:rPr>
        <mc:AlternateContent>
          <mc:Choice Requires="wpg">
            <w:drawing>
              <wp:anchor distT="0" distB="0" distL="0" distR="0" simplePos="0" relativeHeight="487640576" behindDoc="1" locked="0" layoutInCell="1" allowOverlap="1" wp14:anchorId="6B6506BD" wp14:editId="1DC06AFC">
                <wp:simplePos x="0" y="0"/>
                <wp:positionH relativeFrom="page">
                  <wp:posOffset>662940</wp:posOffset>
                </wp:positionH>
                <wp:positionV relativeFrom="paragraph">
                  <wp:posOffset>86995</wp:posOffset>
                </wp:positionV>
                <wp:extent cx="5074920" cy="2886075"/>
                <wp:effectExtent l="0" t="0" r="5080" b="0"/>
                <wp:wrapTopAndBottom/>
                <wp:docPr id="1190" name="docshapegroup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1044" y="137"/>
                          <a:chExt cx="7992" cy="4545"/>
                        </a:xfrm>
                      </wpg:grpSpPr>
                      <wps:wsp>
                        <wps:cNvPr id="1191" name="docshape355"/>
                        <wps:cNvSpPr>
                          <a:spLocks/>
                        </wps:cNvSpPr>
                        <wps:spPr bwMode="auto">
                          <a:xfrm>
                            <a:off x="1044" y="147"/>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2" name="docshape356"/>
                        <wps:cNvSpPr>
                          <a:spLocks/>
                        </wps:cNvSpPr>
                        <wps:spPr bwMode="auto">
                          <a:xfrm>
                            <a:off x="1044" y="137"/>
                            <a:ext cx="7992" cy="4545"/>
                          </a:xfrm>
                          <a:custGeom>
                            <a:avLst/>
                            <a:gdLst>
                              <a:gd name="T0" fmla="+- 0 9036 1044"/>
                              <a:gd name="T1" fmla="*/ T0 w 7992"/>
                              <a:gd name="T2" fmla="+- 0 4662 137"/>
                              <a:gd name="T3" fmla="*/ 4662 h 4545"/>
                              <a:gd name="T4" fmla="+- 0 1044 1044"/>
                              <a:gd name="T5" fmla="*/ T4 w 7992"/>
                              <a:gd name="T6" fmla="+- 0 4662 137"/>
                              <a:gd name="T7" fmla="*/ 4662 h 4545"/>
                              <a:gd name="T8" fmla="+- 0 1044 1044"/>
                              <a:gd name="T9" fmla="*/ T8 w 7992"/>
                              <a:gd name="T10" fmla="+- 0 4682 137"/>
                              <a:gd name="T11" fmla="*/ 4682 h 4545"/>
                              <a:gd name="T12" fmla="+- 0 9036 1044"/>
                              <a:gd name="T13" fmla="*/ T12 w 7992"/>
                              <a:gd name="T14" fmla="+- 0 4682 137"/>
                              <a:gd name="T15" fmla="*/ 4682 h 4545"/>
                              <a:gd name="T16" fmla="+- 0 9036 1044"/>
                              <a:gd name="T17" fmla="*/ T16 w 7992"/>
                              <a:gd name="T18" fmla="+- 0 4662 137"/>
                              <a:gd name="T19" fmla="*/ 4662 h 4545"/>
                              <a:gd name="T20" fmla="+- 0 9036 1044"/>
                              <a:gd name="T21" fmla="*/ T20 w 7992"/>
                              <a:gd name="T22" fmla="+- 0 137 137"/>
                              <a:gd name="T23" fmla="*/ 137 h 4545"/>
                              <a:gd name="T24" fmla="+- 0 1044 1044"/>
                              <a:gd name="T25" fmla="*/ T24 w 7992"/>
                              <a:gd name="T26" fmla="+- 0 137 137"/>
                              <a:gd name="T27" fmla="*/ 137 h 4545"/>
                              <a:gd name="T28" fmla="+- 0 1044 1044"/>
                              <a:gd name="T29" fmla="*/ T28 w 7992"/>
                              <a:gd name="T30" fmla="+- 0 157 137"/>
                              <a:gd name="T31" fmla="*/ 157 h 4545"/>
                              <a:gd name="T32" fmla="+- 0 9036 1044"/>
                              <a:gd name="T33" fmla="*/ T32 w 7992"/>
                              <a:gd name="T34" fmla="+- 0 157 137"/>
                              <a:gd name="T35" fmla="*/ 157 h 4545"/>
                              <a:gd name="T36" fmla="+- 0 9036 1044"/>
                              <a:gd name="T37" fmla="*/ T36 w 7992"/>
                              <a:gd name="T38" fmla="+- 0 137 137"/>
                              <a:gd name="T39" fmla="*/ 137 h 4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45">
                                <a:moveTo>
                                  <a:pt x="7992" y="4525"/>
                                </a:moveTo>
                                <a:lnTo>
                                  <a:pt x="0" y="4525"/>
                                </a:lnTo>
                                <a:lnTo>
                                  <a:pt x="0" y="4545"/>
                                </a:lnTo>
                                <a:lnTo>
                                  <a:pt x="7992" y="4545"/>
                                </a:lnTo>
                                <a:lnTo>
                                  <a:pt x="7992" y="45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3" name="docshape357"/>
                        <wps:cNvSpPr txBox="1">
                          <a:spLocks/>
                        </wps:cNvSpPr>
                        <wps:spPr bwMode="auto">
                          <a:xfrm>
                            <a:off x="1044" y="157"/>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627101" w14:textId="77777777" w:rsidR="003D76C2" w:rsidRDefault="00000000">
                              <w:pPr>
                                <w:spacing w:before="40"/>
                                <w:ind w:left="453"/>
                                <w:rPr>
                                  <w:rFonts w:ascii="Courier New"/>
                                  <w:sz w:val="18"/>
                                </w:rPr>
                              </w:pPr>
                              <w:r>
                                <w:rPr>
                                  <w:rFonts w:ascii="Courier New"/>
                                  <w:sz w:val="18"/>
                                </w:rPr>
                                <w:t>interface</w:t>
                              </w:r>
                              <w:r>
                                <w:rPr>
                                  <w:rFonts w:ascii="Courier New"/>
                                  <w:spacing w:val="-9"/>
                                  <w:sz w:val="18"/>
                                </w:rPr>
                                <w:t xml:space="preserve"> </w:t>
                              </w:r>
                              <w:proofErr w:type="spellStart"/>
                              <w:r>
                                <w:rPr>
                                  <w:rFonts w:ascii="Courier New"/>
                                  <w:spacing w:val="-2"/>
                                  <w:sz w:val="18"/>
                                </w:rPr>
                                <w:t>ListItem</w:t>
                              </w:r>
                              <w:proofErr w:type="spellEnd"/>
                            </w:p>
                            <w:p w14:paraId="7396252D" w14:textId="77777777" w:rsidR="003D76C2" w:rsidRDefault="003D76C2">
                              <w:pPr>
                                <w:rPr>
                                  <w:rFonts w:ascii="Courier New"/>
                                  <w:sz w:val="20"/>
                                </w:rPr>
                              </w:pPr>
                            </w:p>
                            <w:p w14:paraId="621D2C40" w14:textId="77777777" w:rsidR="003D76C2" w:rsidRDefault="00000000">
                              <w:pPr>
                                <w:spacing w:before="130" w:line="328" w:lineRule="auto"/>
                                <w:ind w:left="885" w:right="4944" w:hanging="432"/>
                                <w:rPr>
                                  <w:rFonts w:ascii="Courier New"/>
                                  <w:sz w:val="18"/>
                                </w:rPr>
                              </w:pPr>
                              <w:r>
                                <w:rPr>
                                  <w:rFonts w:ascii="Courier New"/>
                                  <w:sz w:val="18"/>
                                </w:rPr>
                                <w:t>data</w:t>
                              </w:r>
                              <w:r>
                                <w:rPr>
                                  <w:rFonts w:ascii="Courier New"/>
                                  <w:spacing w:val="-19"/>
                                  <w:sz w:val="18"/>
                                </w:rPr>
                                <w:t xml:space="preserve"> </w:t>
                              </w:r>
                              <w:r>
                                <w:rPr>
                                  <w:rFonts w:ascii="Courier New"/>
                                  <w:sz w:val="18"/>
                                </w:rPr>
                                <w:t>class</w:t>
                              </w:r>
                              <w:r>
                                <w:rPr>
                                  <w:rFonts w:ascii="Courier New"/>
                                  <w:spacing w:val="-19"/>
                                  <w:sz w:val="18"/>
                                </w:rPr>
                                <w:t xml:space="preserve"> </w:t>
                              </w:r>
                              <w:proofErr w:type="spellStart"/>
                              <w:r>
                                <w:rPr>
                                  <w:rFonts w:ascii="Courier New"/>
                                  <w:sz w:val="18"/>
                                </w:rPr>
                                <w:t>TitleUiModel</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title: String</w:t>
                              </w:r>
                            </w:p>
                            <w:p w14:paraId="14378BAA" w14:textId="77777777" w:rsidR="003D76C2" w:rsidRDefault="00000000">
                              <w:pPr>
                                <w:spacing w:before="1"/>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pacing w:val="-2"/>
                                  <w:sz w:val="18"/>
                                </w:rPr>
                                <w:t>ListItem</w:t>
                              </w:r>
                              <w:proofErr w:type="spellEnd"/>
                            </w:p>
                            <w:p w14:paraId="31F5A843" w14:textId="77777777" w:rsidR="003D76C2" w:rsidRDefault="003D76C2">
                              <w:pPr>
                                <w:rPr>
                                  <w:rFonts w:ascii="Courier New"/>
                                  <w:sz w:val="20"/>
                                </w:rPr>
                              </w:pPr>
                            </w:p>
                            <w:p w14:paraId="3844F253" w14:textId="77777777" w:rsidR="003D76C2" w:rsidRDefault="00000000">
                              <w:pPr>
                                <w:spacing w:before="130" w:line="328" w:lineRule="auto"/>
                                <w:ind w:left="885" w:right="4642" w:hanging="432"/>
                                <w:rPr>
                                  <w:rFonts w:ascii="Courier New"/>
                                  <w:sz w:val="18"/>
                                </w:rPr>
                              </w:pPr>
                              <w:r>
                                <w:rPr>
                                  <w:rFonts w:ascii="Courier New"/>
                                  <w:sz w:val="18"/>
                                </w:rPr>
                                <w:t>data</w:t>
                              </w:r>
                              <w:r>
                                <w:rPr>
                                  <w:rFonts w:ascii="Courier New"/>
                                  <w:spacing w:val="-19"/>
                                  <w:sz w:val="18"/>
                                </w:rPr>
                                <w:t xml:space="preserve"> </w:t>
                              </w:r>
                              <w:r>
                                <w:rPr>
                                  <w:rFonts w:ascii="Courier New"/>
                                  <w:sz w:val="18"/>
                                </w:rPr>
                                <w:t>class</w:t>
                              </w:r>
                              <w:r>
                                <w:rPr>
                                  <w:rFonts w:ascii="Courier New"/>
                                  <w:spacing w:val="-19"/>
                                  <w:sz w:val="18"/>
                                </w:rPr>
                                <w:t xml:space="preserve"> </w:t>
                              </w:r>
                              <w:proofErr w:type="spellStart"/>
                              <w:r>
                                <w:rPr>
                                  <w:rFonts w:ascii="Courier New"/>
                                  <w:sz w:val="18"/>
                                </w:rPr>
                                <w:t>RecipeUiModel</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title: String,</w:t>
                              </w:r>
                            </w:p>
                            <w:p w14:paraId="481127C7" w14:textId="77777777" w:rsidR="003D76C2" w:rsidRDefault="00000000">
                              <w:pPr>
                                <w:spacing w:before="1"/>
                                <w:ind w:left="885"/>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description:</w:t>
                              </w:r>
                              <w:r>
                                <w:rPr>
                                  <w:rFonts w:ascii="Courier New"/>
                                  <w:spacing w:val="-7"/>
                                  <w:sz w:val="18"/>
                                </w:rPr>
                                <w:t xml:space="preserve"> </w:t>
                              </w:r>
                              <w:r>
                                <w:rPr>
                                  <w:rFonts w:ascii="Courier New"/>
                                  <w:spacing w:val="-2"/>
                                  <w:sz w:val="18"/>
                                </w:rPr>
                                <w:t>String,</w:t>
                              </w:r>
                            </w:p>
                            <w:p w14:paraId="552FDE06" w14:textId="77777777" w:rsidR="003D76C2" w:rsidRDefault="00000000">
                              <w:pPr>
                                <w:spacing w:before="76"/>
                                <w:ind w:left="885"/>
                                <w:rPr>
                                  <w:rFonts w:ascii="Courier New"/>
                                  <w:sz w:val="18"/>
                                </w:rPr>
                              </w:pPr>
                              <w:proofErr w:type="spellStart"/>
                              <w:r>
                                <w:rPr>
                                  <w:rFonts w:ascii="Courier New"/>
                                  <w:w w:val="90"/>
                                  <w:sz w:val="18"/>
                                </w:rPr>
                                <w:t>val</w:t>
                              </w:r>
                              <w:proofErr w:type="spellEnd"/>
                              <w:r>
                                <w:rPr>
                                  <w:rFonts w:ascii="Courier New"/>
                                  <w:spacing w:val="-8"/>
                                  <w:sz w:val="18"/>
                                </w:rPr>
                                <w:t xml:space="preserve"> </w:t>
                              </w:r>
                              <w:r>
                                <w:rPr>
                                  <w:rFonts w:ascii="Courier New"/>
                                  <w:w w:val="90"/>
                                  <w:sz w:val="18"/>
                                </w:rPr>
                                <w:t>flavor:</w:t>
                              </w:r>
                              <w:r>
                                <w:rPr>
                                  <w:rFonts w:ascii="Courier New"/>
                                  <w:spacing w:val="-8"/>
                                  <w:sz w:val="18"/>
                                </w:rPr>
                                <w:t xml:space="preserve"> </w:t>
                              </w:r>
                              <w:r>
                                <w:rPr>
                                  <w:rFonts w:ascii="Courier New"/>
                                  <w:spacing w:val="-2"/>
                                  <w:w w:val="90"/>
                                  <w:sz w:val="18"/>
                                </w:rPr>
                                <w:t>Flavor</w:t>
                              </w:r>
                            </w:p>
                            <w:p w14:paraId="28657921"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pacing w:val="-2"/>
                                  <w:sz w:val="18"/>
                                </w:rPr>
                                <w:t>ListItem</w:t>
                              </w:r>
                              <w:proofErr w:type="spellEnd"/>
                            </w:p>
                            <w:p w14:paraId="57E49E82" w14:textId="77777777" w:rsidR="003D76C2" w:rsidRDefault="003D76C2">
                              <w:pPr>
                                <w:rPr>
                                  <w:rFonts w:ascii="Courier New"/>
                                  <w:sz w:val="20"/>
                                </w:rPr>
                              </w:pPr>
                            </w:p>
                            <w:p w14:paraId="78A1D1EA" w14:textId="77777777" w:rsidR="003D76C2" w:rsidRDefault="00000000">
                              <w:pPr>
                                <w:spacing w:before="130" w:line="328" w:lineRule="auto"/>
                                <w:ind w:left="885" w:right="4944" w:hanging="432"/>
                                <w:rPr>
                                  <w:rFonts w:ascii="Courier New"/>
                                  <w:sz w:val="18"/>
                                </w:rPr>
                              </w:pPr>
                              <w:proofErr w:type="spellStart"/>
                              <w:r>
                                <w:rPr>
                                  <w:rFonts w:ascii="Courier New"/>
                                  <w:sz w:val="18"/>
                                </w:rPr>
                                <w:t>enum</w:t>
                              </w:r>
                              <w:proofErr w:type="spellEnd"/>
                              <w:r>
                                <w:rPr>
                                  <w:rFonts w:ascii="Courier New"/>
                                  <w:spacing w:val="-13"/>
                                  <w:sz w:val="18"/>
                                </w:rPr>
                                <w:t xml:space="preserve"> </w:t>
                              </w:r>
                              <w:r>
                                <w:rPr>
                                  <w:rFonts w:ascii="Courier New"/>
                                  <w:sz w:val="18"/>
                                </w:rPr>
                                <w:t>class</w:t>
                              </w:r>
                              <w:r>
                                <w:rPr>
                                  <w:rFonts w:ascii="Courier New"/>
                                  <w:spacing w:val="-13"/>
                                  <w:sz w:val="18"/>
                                </w:rPr>
                                <w:t xml:space="preserve"> </w:t>
                              </w:r>
                              <w:r>
                                <w:rPr>
                                  <w:rFonts w:ascii="Courier New"/>
                                  <w:sz w:val="18"/>
                                </w:rPr>
                                <w:t>Flavor</w:t>
                              </w:r>
                              <w:r>
                                <w:rPr>
                                  <w:rFonts w:ascii="Courier New"/>
                                  <w:spacing w:val="-13"/>
                                  <w:sz w:val="18"/>
                                </w:rPr>
                                <w:t xml:space="preserve"> </w:t>
                              </w:r>
                              <w:r>
                                <w:rPr>
                                  <w:rFonts w:ascii="Courier New"/>
                                  <w:sz w:val="18"/>
                                </w:rPr>
                                <w:t xml:space="preserve">{ </w:t>
                              </w:r>
                              <w:r>
                                <w:rPr>
                                  <w:rFonts w:ascii="Courier New"/>
                                  <w:spacing w:val="-2"/>
                                  <w:sz w:val="18"/>
                                </w:rPr>
                                <w:t>SAVORY,</w:t>
                              </w:r>
                            </w:p>
                            <w:p w14:paraId="72FF0567" w14:textId="77777777" w:rsidR="003D76C2" w:rsidRDefault="00000000">
                              <w:pPr>
                                <w:spacing w:before="1"/>
                                <w:ind w:left="885"/>
                                <w:rPr>
                                  <w:rFonts w:ascii="Courier New"/>
                                  <w:sz w:val="18"/>
                                </w:rPr>
                              </w:pPr>
                              <w:r>
                                <w:rPr>
                                  <w:rFonts w:ascii="Courier New"/>
                                  <w:spacing w:val="-2"/>
                                  <w:sz w:val="18"/>
                                </w:rPr>
                                <w:t>SWEET</w:t>
                              </w:r>
                            </w:p>
                            <w:p w14:paraId="3C7F22F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6506BD" id="docshapegroup354" o:spid="_x0000_s1285" style="position:absolute;margin-left:52.2pt;margin-top:6.85pt;width:399.6pt;height:227.25pt;z-index:-15675904;mso-wrap-distance-left:0;mso-wrap-distance-right:0;mso-position-horizontal-relative:page;mso-position-vertical-relative:text" coordorigin="1044,137"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">
                <v:rect id="docshape355" o:spid="_x0000_s1286" style="position:absolute;left:1044;top:147;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" fillcolor="#f6f6f6" stroked="f">
                  <v:path arrowok="t"/>
                </v:rect>
                <v:shape id="docshape356" o:spid="_x0000_s1287" style="position:absolute;left:1044;top:137;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" path="m7992,4525l,4525r,20l7992,4545r,-20xm7992,l,,,20r7992,l7992,xe" fillcolor="#dadada" stroked="f">
                  <v:path arrowok="t" o:connecttype="custom" o:connectlocs="7992,4662;0,4662;0,4682;7992,4682;7992,4662;7992,137;0,137;0,157;7992,157;7992,137" o:connectangles="0,0,0,0,0,0,0,0,0,0"/>
                </v:shape>
                <v:shape id="docshape357" o:spid="_x0000_s1288" type="#_x0000_t202" style="position:absolute;left:1044;top:157;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" filled="f" stroked="f">
                  <v:path arrowok="t"/>
                  <v:textbox inset="0,0,0,0">
                    <w:txbxContent>
                      <w:p w14:paraId="78627101" w14:textId="77777777" w:rsidR="003D76C2" w:rsidRDefault="00000000">
                        <w:pPr>
                          <w:spacing w:before="40"/>
                          <w:ind w:left="453"/>
                          <w:rPr>
                            <w:rFonts w:ascii="Courier New"/>
                            <w:sz w:val="18"/>
                          </w:rPr>
                        </w:pPr>
                        <w:r>
                          <w:rPr>
                            <w:rFonts w:ascii="Courier New"/>
                            <w:sz w:val="18"/>
                          </w:rPr>
                          <w:t>interface</w:t>
                        </w:r>
                        <w:r>
                          <w:rPr>
                            <w:rFonts w:ascii="Courier New"/>
                            <w:spacing w:val="-9"/>
                            <w:sz w:val="18"/>
                          </w:rPr>
                          <w:t xml:space="preserve"> </w:t>
                        </w:r>
                        <w:proofErr w:type="spellStart"/>
                        <w:r>
                          <w:rPr>
                            <w:rFonts w:ascii="Courier New"/>
                            <w:spacing w:val="-2"/>
                            <w:sz w:val="18"/>
                          </w:rPr>
                          <w:t>ListItem</w:t>
                        </w:r>
                        <w:proofErr w:type="spellEnd"/>
                      </w:p>
                      <w:p w14:paraId="7396252D" w14:textId="77777777" w:rsidR="003D76C2" w:rsidRDefault="003D76C2">
                        <w:pPr>
                          <w:rPr>
                            <w:rFonts w:ascii="Courier New"/>
                            <w:sz w:val="20"/>
                          </w:rPr>
                        </w:pPr>
                      </w:p>
                      <w:p w14:paraId="621D2C40" w14:textId="77777777" w:rsidR="003D76C2" w:rsidRDefault="00000000">
                        <w:pPr>
                          <w:spacing w:before="130" w:line="328" w:lineRule="auto"/>
                          <w:ind w:left="885" w:right="4944" w:hanging="432"/>
                          <w:rPr>
                            <w:rFonts w:ascii="Courier New"/>
                            <w:sz w:val="18"/>
                          </w:rPr>
                        </w:pPr>
                        <w:r>
                          <w:rPr>
                            <w:rFonts w:ascii="Courier New"/>
                            <w:sz w:val="18"/>
                          </w:rPr>
                          <w:t>data</w:t>
                        </w:r>
                        <w:r>
                          <w:rPr>
                            <w:rFonts w:ascii="Courier New"/>
                            <w:spacing w:val="-19"/>
                            <w:sz w:val="18"/>
                          </w:rPr>
                          <w:t xml:space="preserve"> </w:t>
                        </w:r>
                        <w:r>
                          <w:rPr>
                            <w:rFonts w:ascii="Courier New"/>
                            <w:sz w:val="18"/>
                          </w:rPr>
                          <w:t>class</w:t>
                        </w:r>
                        <w:r>
                          <w:rPr>
                            <w:rFonts w:ascii="Courier New"/>
                            <w:spacing w:val="-19"/>
                            <w:sz w:val="18"/>
                          </w:rPr>
                          <w:t xml:space="preserve"> </w:t>
                        </w:r>
                        <w:proofErr w:type="spellStart"/>
                        <w:r>
                          <w:rPr>
                            <w:rFonts w:ascii="Courier New"/>
                            <w:sz w:val="18"/>
                          </w:rPr>
                          <w:t>TitleUiModel</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title: String</w:t>
                        </w:r>
                      </w:p>
                      <w:p w14:paraId="14378BAA" w14:textId="77777777" w:rsidR="003D76C2" w:rsidRDefault="00000000">
                        <w:pPr>
                          <w:spacing w:before="1"/>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pacing w:val="-2"/>
                            <w:sz w:val="18"/>
                          </w:rPr>
                          <w:t>ListItem</w:t>
                        </w:r>
                        <w:proofErr w:type="spellEnd"/>
                      </w:p>
                      <w:p w14:paraId="31F5A843" w14:textId="77777777" w:rsidR="003D76C2" w:rsidRDefault="003D76C2">
                        <w:pPr>
                          <w:rPr>
                            <w:rFonts w:ascii="Courier New"/>
                            <w:sz w:val="20"/>
                          </w:rPr>
                        </w:pPr>
                      </w:p>
                      <w:p w14:paraId="3844F253" w14:textId="77777777" w:rsidR="003D76C2" w:rsidRDefault="00000000">
                        <w:pPr>
                          <w:spacing w:before="130" w:line="328" w:lineRule="auto"/>
                          <w:ind w:left="885" w:right="4642" w:hanging="432"/>
                          <w:rPr>
                            <w:rFonts w:ascii="Courier New"/>
                            <w:sz w:val="18"/>
                          </w:rPr>
                        </w:pPr>
                        <w:r>
                          <w:rPr>
                            <w:rFonts w:ascii="Courier New"/>
                            <w:sz w:val="18"/>
                          </w:rPr>
                          <w:t>data</w:t>
                        </w:r>
                        <w:r>
                          <w:rPr>
                            <w:rFonts w:ascii="Courier New"/>
                            <w:spacing w:val="-19"/>
                            <w:sz w:val="18"/>
                          </w:rPr>
                          <w:t xml:space="preserve"> </w:t>
                        </w:r>
                        <w:r>
                          <w:rPr>
                            <w:rFonts w:ascii="Courier New"/>
                            <w:sz w:val="18"/>
                          </w:rPr>
                          <w:t>class</w:t>
                        </w:r>
                        <w:r>
                          <w:rPr>
                            <w:rFonts w:ascii="Courier New"/>
                            <w:spacing w:val="-19"/>
                            <w:sz w:val="18"/>
                          </w:rPr>
                          <w:t xml:space="preserve"> </w:t>
                        </w:r>
                        <w:proofErr w:type="spellStart"/>
                        <w:r>
                          <w:rPr>
                            <w:rFonts w:ascii="Courier New"/>
                            <w:sz w:val="18"/>
                          </w:rPr>
                          <w:t>RecipeUiModel</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title: String,</w:t>
                        </w:r>
                      </w:p>
                      <w:p w14:paraId="481127C7" w14:textId="77777777" w:rsidR="003D76C2" w:rsidRDefault="00000000">
                        <w:pPr>
                          <w:spacing w:before="1"/>
                          <w:ind w:left="885"/>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description:</w:t>
                        </w:r>
                        <w:r>
                          <w:rPr>
                            <w:rFonts w:ascii="Courier New"/>
                            <w:spacing w:val="-7"/>
                            <w:sz w:val="18"/>
                          </w:rPr>
                          <w:t xml:space="preserve"> </w:t>
                        </w:r>
                        <w:r>
                          <w:rPr>
                            <w:rFonts w:ascii="Courier New"/>
                            <w:spacing w:val="-2"/>
                            <w:sz w:val="18"/>
                          </w:rPr>
                          <w:t>String,</w:t>
                        </w:r>
                      </w:p>
                      <w:p w14:paraId="552FDE06" w14:textId="77777777" w:rsidR="003D76C2" w:rsidRDefault="00000000">
                        <w:pPr>
                          <w:spacing w:before="76"/>
                          <w:ind w:left="885"/>
                          <w:rPr>
                            <w:rFonts w:ascii="Courier New"/>
                            <w:sz w:val="18"/>
                          </w:rPr>
                        </w:pPr>
                        <w:proofErr w:type="spellStart"/>
                        <w:r>
                          <w:rPr>
                            <w:rFonts w:ascii="Courier New"/>
                            <w:w w:val="90"/>
                            <w:sz w:val="18"/>
                          </w:rPr>
                          <w:t>val</w:t>
                        </w:r>
                        <w:proofErr w:type="spellEnd"/>
                        <w:r>
                          <w:rPr>
                            <w:rFonts w:ascii="Courier New"/>
                            <w:spacing w:val="-8"/>
                            <w:sz w:val="18"/>
                          </w:rPr>
                          <w:t xml:space="preserve"> </w:t>
                        </w:r>
                        <w:r>
                          <w:rPr>
                            <w:rFonts w:ascii="Courier New"/>
                            <w:w w:val="90"/>
                            <w:sz w:val="18"/>
                          </w:rPr>
                          <w:t>flavor:</w:t>
                        </w:r>
                        <w:r>
                          <w:rPr>
                            <w:rFonts w:ascii="Courier New"/>
                            <w:spacing w:val="-8"/>
                            <w:sz w:val="18"/>
                          </w:rPr>
                          <w:t xml:space="preserve"> </w:t>
                        </w:r>
                        <w:r>
                          <w:rPr>
                            <w:rFonts w:ascii="Courier New"/>
                            <w:spacing w:val="-2"/>
                            <w:w w:val="90"/>
                            <w:sz w:val="18"/>
                          </w:rPr>
                          <w:t>Flavor</w:t>
                        </w:r>
                      </w:p>
                      <w:p w14:paraId="28657921"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pacing w:val="-2"/>
                            <w:sz w:val="18"/>
                          </w:rPr>
                          <w:t>ListItem</w:t>
                        </w:r>
                        <w:proofErr w:type="spellEnd"/>
                      </w:p>
                      <w:p w14:paraId="57E49E82" w14:textId="77777777" w:rsidR="003D76C2" w:rsidRDefault="003D76C2">
                        <w:pPr>
                          <w:rPr>
                            <w:rFonts w:ascii="Courier New"/>
                            <w:sz w:val="20"/>
                          </w:rPr>
                        </w:pPr>
                      </w:p>
                      <w:p w14:paraId="78A1D1EA" w14:textId="77777777" w:rsidR="003D76C2" w:rsidRDefault="00000000">
                        <w:pPr>
                          <w:spacing w:before="130" w:line="328" w:lineRule="auto"/>
                          <w:ind w:left="885" w:right="4944" w:hanging="432"/>
                          <w:rPr>
                            <w:rFonts w:ascii="Courier New"/>
                            <w:sz w:val="18"/>
                          </w:rPr>
                        </w:pPr>
                        <w:proofErr w:type="spellStart"/>
                        <w:r>
                          <w:rPr>
                            <w:rFonts w:ascii="Courier New"/>
                            <w:sz w:val="18"/>
                          </w:rPr>
                          <w:t>enum</w:t>
                        </w:r>
                        <w:proofErr w:type="spellEnd"/>
                        <w:r>
                          <w:rPr>
                            <w:rFonts w:ascii="Courier New"/>
                            <w:spacing w:val="-13"/>
                            <w:sz w:val="18"/>
                          </w:rPr>
                          <w:t xml:space="preserve"> </w:t>
                        </w:r>
                        <w:r>
                          <w:rPr>
                            <w:rFonts w:ascii="Courier New"/>
                            <w:sz w:val="18"/>
                          </w:rPr>
                          <w:t>class</w:t>
                        </w:r>
                        <w:r>
                          <w:rPr>
                            <w:rFonts w:ascii="Courier New"/>
                            <w:spacing w:val="-13"/>
                            <w:sz w:val="18"/>
                          </w:rPr>
                          <w:t xml:space="preserve"> </w:t>
                        </w:r>
                        <w:r>
                          <w:rPr>
                            <w:rFonts w:ascii="Courier New"/>
                            <w:sz w:val="18"/>
                          </w:rPr>
                          <w:t>Flavor</w:t>
                        </w:r>
                        <w:r>
                          <w:rPr>
                            <w:rFonts w:ascii="Courier New"/>
                            <w:spacing w:val="-13"/>
                            <w:sz w:val="18"/>
                          </w:rPr>
                          <w:t xml:space="preserve"> </w:t>
                        </w:r>
                        <w:r>
                          <w:rPr>
                            <w:rFonts w:ascii="Courier New"/>
                            <w:sz w:val="18"/>
                          </w:rPr>
                          <w:t xml:space="preserve">{ </w:t>
                        </w:r>
                        <w:r>
                          <w:rPr>
                            <w:rFonts w:ascii="Courier New"/>
                            <w:spacing w:val="-2"/>
                            <w:sz w:val="18"/>
                          </w:rPr>
                          <w:t>SAVORY,</w:t>
                        </w:r>
                      </w:p>
                      <w:p w14:paraId="72FF0567" w14:textId="77777777" w:rsidR="003D76C2" w:rsidRDefault="00000000">
                        <w:pPr>
                          <w:spacing w:before="1"/>
                          <w:ind w:left="885"/>
                          <w:rPr>
                            <w:rFonts w:ascii="Courier New"/>
                            <w:sz w:val="18"/>
                          </w:rPr>
                        </w:pPr>
                        <w:r>
                          <w:rPr>
                            <w:rFonts w:ascii="Courier New"/>
                            <w:spacing w:val="-2"/>
                            <w:sz w:val="18"/>
                          </w:rPr>
                          <w:t>SWEET</w:t>
                        </w:r>
                      </w:p>
                      <w:p w14:paraId="3C7F22F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DD7D36F" w14:textId="77777777" w:rsidR="003D76C2" w:rsidRDefault="00000000">
      <w:pPr>
        <w:pStyle w:val="ListParagraph"/>
        <w:numPr>
          <w:ilvl w:val="0"/>
          <w:numId w:val="11"/>
        </w:numPr>
        <w:tabs>
          <w:tab w:val="left" w:pos="554"/>
        </w:tabs>
        <w:ind w:left="554" w:right="909"/>
        <w:jc w:val="left"/>
        <w:rPr>
          <w:sz w:val="20"/>
        </w:rPr>
      </w:pPr>
      <w:r>
        <w:rPr>
          <w:sz w:val="20"/>
        </w:rPr>
        <w:t>Add</w:t>
      </w:r>
      <w:r>
        <w:rPr>
          <w:spacing w:val="-3"/>
          <w:sz w:val="20"/>
        </w:rPr>
        <w:t xml:space="preserve"> </w:t>
      </w:r>
      <w:r>
        <w:rPr>
          <w:sz w:val="20"/>
        </w:rPr>
        <w:t>layouts</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flavor</w:t>
      </w:r>
      <w:r>
        <w:rPr>
          <w:spacing w:val="-3"/>
          <w:sz w:val="20"/>
        </w:rPr>
        <w:t xml:space="preserve"> </w:t>
      </w:r>
      <w:r>
        <w:rPr>
          <w:sz w:val="20"/>
        </w:rPr>
        <w:t>title</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recipe</w:t>
      </w:r>
      <w:r>
        <w:rPr>
          <w:spacing w:val="-4"/>
          <w:sz w:val="20"/>
        </w:rPr>
        <w:t xml:space="preserve"> </w:t>
      </w:r>
      <w:r>
        <w:rPr>
          <w:sz w:val="20"/>
        </w:rPr>
        <w:t>title.</w:t>
      </w:r>
      <w:r>
        <w:rPr>
          <w:spacing w:val="-3"/>
          <w:sz w:val="20"/>
        </w:rPr>
        <w:t xml:space="preserve"> </w:t>
      </w:r>
      <w:r>
        <w:rPr>
          <w:sz w:val="20"/>
        </w:rPr>
        <w:t>The</w:t>
      </w:r>
      <w:r>
        <w:rPr>
          <w:spacing w:val="-4"/>
          <w:sz w:val="20"/>
        </w:rPr>
        <w:t xml:space="preserve"> </w:t>
      </w:r>
      <w:r>
        <w:rPr>
          <w:sz w:val="20"/>
        </w:rPr>
        <w:t>flavor</w:t>
      </w:r>
      <w:r>
        <w:rPr>
          <w:spacing w:val="-3"/>
          <w:sz w:val="20"/>
        </w:rPr>
        <w:t xml:space="preserve"> </w:t>
      </w:r>
      <w:r>
        <w:rPr>
          <w:sz w:val="20"/>
        </w:rPr>
        <w:t>title,</w:t>
      </w:r>
      <w:r>
        <w:rPr>
          <w:spacing w:val="-3"/>
          <w:sz w:val="20"/>
        </w:rPr>
        <w:t xml:space="preserve"> </w:t>
      </w:r>
      <w:r>
        <w:rPr>
          <w:sz w:val="20"/>
        </w:rPr>
        <w:t>named</w:t>
      </w:r>
      <w:r>
        <w:rPr>
          <w:spacing w:val="-5"/>
          <w:sz w:val="20"/>
        </w:rPr>
        <w:t xml:space="preserve"> </w:t>
      </w:r>
      <w:r>
        <w:rPr>
          <w:rFonts w:ascii="Courier New"/>
          <w:b/>
        </w:rPr>
        <w:t>item_ title.xml</w:t>
      </w:r>
      <w:r>
        <w:rPr>
          <w:sz w:val="20"/>
        </w:rPr>
        <w:t>, could look like this:</w:t>
      </w:r>
    </w:p>
    <w:p w14:paraId="0BD73F44" w14:textId="77777777" w:rsidR="003D76C2" w:rsidRDefault="00D51F7C">
      <w:pPr>
        <w:pStyle w:val="BodyText"/>
        <w:spacing w:before="11"/>
        <w:rPr>
          <w:sz w:val="8"/>
        </w:rPr>
      </w:pPr>
      <w:r>
        <w:rPr>
          <w:noProof/>
        </w:rPr>
        <mc:AlternateContent>
          <mc:Choice Requires="wpg">
            <w:drawing>
              <wp:anchor distT="0" distB="0" distL="0" distR="0" simplePos="0" relativeHeight="487641088" behindDoc="1" locked="0" layoutInCell="1" allowOverlap="1" wp14:anchorId="79D515CB" wp14:editId="7EB1FB30">
                <wp:simplePos x="0" y="0"/>
                <wp:positionH relativeFrom="page">
                  <wp:posOffset>662940</wp:posOffset>
                </wp:positionH>
                <wp:positionV relativeFrom="paragraph">
                  <wp:posOffset>91440</wp:posOffset>
                </wp:positionV>
                <wp:extent cx="5074920" cy="1374775"/>
                <wp:effectExtent l="0" t="0" r="5080" b="0"/>
                <wp:wrapTopAndBottom/>
                <wp:docPr id="1186" name="docshapegroup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044" y="144"/>
                          <a:chExt cx="7992" cy="2165"/>
                        </a:xfrm>
                      </wpg:grpSpPr>
                      <wps:wsp>
                        <wps:cNvPr id="1187" name="docshape359"/>
                        <wps:cNvSpPr>
                          <a:spLocks/>
                        </wps:cNvSpPr>
                        <wps:spPr bwMode="auto">
                          <a:xfrm>
                            <a:off x="1044" y="154"/>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8" name="docshape360"/>
                        <wps:cNvSpPr>
                          <a:spLocks/>
                        </wps:cNvSpPr>
                        <wps:spPr bwMode="auto">
                          <a:xfrm>
                            <a:off x="1044" y="144"/>
                            <a:ext cx="7992" cy="2165"/>
                          </a:xfrm>
                          <a:custGeom>
                            <a:avLst/>
                            <a:gdLst>
                              <a:gd name="T0" fmla="+- 0 9036 1044"/>
                              <a:gd name="T1" fmla="*/ T0 w 7992"/>
                              <a:gd name="T2" fmla="+- 0 2288 144"/>
                              <a:gd name="T3" fmla="*/ 2288 h 2165"/>
                              <a:gd name="T4" fmla="+- 0 1044 1044"/>
                              <a:gd name="T5" fmla="*/ T4 w 7992"/>
                              <a:gd name="T6" fmla="+- 0 2288 144"/>
                              <a:gd name="T7" fmla="*/ 2288 h 2165"/>
                              <a:gd name="T8" fmla="+- 0 1044 1044"/>
                              <a:gd name="T9" fmla="*/ T8 w 7992"/>
                              <a:gd name="T10" fmla="+- 0 2308 144"/>
                              <a:gd name="T11" fmla="*/ 2308 h 2165"/>
                              <a:gd name="T12" fmla="+- 0 9036 1044"/>
                              <a:gd name="T13" fmla="*/ T12 w 7992"/>
                              <a:gd name="T14" fmla="+- 0 2308 144"/>
                              <a:gd name="T15" fmla="*/ 2308 h 2165"/>
                              <a:gd name="T16" fmla="+- 0 9036 1044"/>
                              <a:gd name="T17" fmla="*/ T16 w 7992"/>
                              <a:gd name="T18" fmla="+- 0 2288 144"/>
                              <a:gd name="T19" fmla="*/ 2288 h 2165"/>
                              <a:gd name="T20" fmla="+- 0 9036 1044"/>
                              <a:gd name="T21" fmla="*/ T20 w 7992"/>
                              <a:gd name="T22" fmla="+- 0 144 144"/>
                              <a:gd name="T23" fmla="*/ 144 h 2165"/>
                              <a:gd name="T24" fmla="+- 0 1044 1044"/>
                              <a:gd name="T25" fmla="*/ T24 w 7992"/>
                              <a:gd name="T26" fmla="+- 0 144 144"/>
                              <a:gd name="T27" fmla="*/ 144 h 2165"/>
                              <a:gd name="T28" fmla="+- 0 1044 1044"/>
                              <a:gd name="T29" fmla="*/ T28 w 7992"/>
                              <a:gd name="T30" fmla="+- 0 164 144"/>
                              <a:gd name="T31" fmla="*/ 164 h 2165"/>
                              <a:gd name="T32" fmla="+- 0 9036 1044"/>
                              <a:gd name="T33" fmla="*/ T32 w 7992"/>
                              <a:gd name="T34" fmla="+- 0 164 144"/>
                              <a:gd name="T35" fmla="*/ 164 h 2165"/>
                              <a:gd name="T36" fmla="+- 0 9036 1044"/>
                              <a:gd name="T37" fmla="*/ T36 w 7992"/>
                              <a:gd name="T38" fmla="+- 0 144 144"/>
                              <a:gd name="T39" fmla="*/ 144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9" name="docshape361"/>
                        <wps:cNvSpPr txBox="1">
                          <a:spLocks/>
                        </wps:cNvSpPr>
                        <wps:spPr bwMode="auto">
                          <a:xfrm>
                            <a:off x="1044" y="164"/>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BBFE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A6D1073" w14:textId="77777777" w:rsidR="003D76C2" w:rsidRDefault="00000000">
                              <w:pPr>
                                <w:spacing w:before="79" w:line="235" w:lineRule="auto"/>
                                <w:ind w:left="669" w:hanging="216"/>
                                <w:rPr>
                                  <w:rFonts w:ascii="Courier New"/>
                                  <w:sz w:val="18"/>
                                </w:rPr>
                              </w:pPr>
                              <w:r>
                                <w:rPr>
                                  <w:rFonts w:ascii="Courier New"/>
                                  <w:sz w:val="18"/>
                                </w:rPr>
                                <w:t>&lt;</w:t>
                              </w:r>
                              <w:proofErr w:type="spellStart"/>
                              <w:r>
                                <w:rPr>
                                  <w:rFonts w:ascii="Courier New"/>
                                  <w:sz w:val="18"/>
                                </w:rPr>
                                <w:t>FrameLayout</w:t>
                              </w:r>
                              <w:proofErr w:type="spellEnd"/>
                              <w:r>
                                <w:rPr>
                                  <w:rFonts w:ascii="Courier New"/>
                                  <w:spacing w:val="-29"/>
                                  <w:sz w:val="18"/>
                                </w:rPr>
                                <w:t xml:space="preserve"> </w:t>
                              </w:r>
                              <w:hyperlink r:id="rId81">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451CF354" w14:textId="77777777" w:rsidR="003D76C2" w:rsidRDefault="00000000">
                              <w:pPr>
                                <w:spacing w:before="18" w:line="328" w:lineRule="auto"/>
                                <w:ind w:left="885" w:right="1274"/>
                                <w:rPr>
                                  <w:rFonts w:ascii="Courier New"/>
                                  <w:sz w:val="18"/>
                                </w:rPr>
                              </w:pPr>
                              <w:hyperlink r:id="rId82">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android:padding</w:t>
                              </w:r>
                              <w:proofErr w:type="spellEnd"/>
                              <w:r>
                                <w:rPr>
                                  <w:rFonts w:ascii="Courier New"/>
                                  <w:spacing w:val="-2"/>
                                  <w:sz w:val="18"/>
                                </w:rPr>
                                <w:t>="8dp"&gt;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D515CB" id="docshapegroup358" o:spid="_x0000_s1289" style="position:absolute;margin-left:52.2pt;margin-top:7.2pt;width:399.6pt;height:108.25pt;z-index:-15675392;mso-wrap-distance-left:0;mso-wrap-distance-right:0;mso-position-horizontal-relative:page;mso-position-vertical-relative:text" coordorigin="1044,144"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">
                <v:rect id="docshape359" o:spid="_x0000_s1290" style="position:absolute;left:1044;top:154;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" fillcolor="#f6f6f6" stroked="f">
                  <v:path arrowok="t"/>
                </v:rect>
                <v:shape id="docshape360" o:spid="_x0000_s1291" style="position:absolute;left:1044;top:144;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" path="m7992,2144l,2144r,20l7992,2164r,-20xm7992,l,,,20r7992,l7992,xe" fillcolor="#dadada" stroked="f">
                  <v:path arrowok="t" o:connecttype="custom" o:connectlocs="7992,2288;0,2288;0,2308;7992,2308;7992,2288;7992,144;0,144;0,164;7992,164;7992,144" o:connectangles="0,0,0,0,0,0,0,0,0,0"/>
                </v:shape>
                <v:shape id="docshape361" o:spid="_x0000_s1292" type="#_x0000_t202" style="position:absolute;left:1044;top:164;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" filled="f" stroked="f">
                  <v:path arrowok="t"/>
                  <v:textbox inset="0,0,0,0">
                    <w:txbxContent>
                      <w:p w14:paraId="052BBFE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A6D1073" w14:textId="77777777" w:rsidR="003D76C2" w:rsidRDefault="00000000">
                        <w:pPr>
                          <w:spacing w:before="79" w:line="235" w:lineRule="auto"/>
                          <w:ind w:left="669" w:hanging="216"/>
                          <w:rPr>
                            <w:rFonts w:ascii="Courier New"/>
                            <w:sz w:val="18"/>
                          </w:rPr>
                        </w:pPr>
                        <w:r>
                          <w:rPr>
                            <w:rFonts w:ascii="Courier New"/>
                            <w:sz w:val="18"/>
                          </w:rPr>
                          <w:t>&lt;</w:t>
                        </w:r>
                        <w:proofErr w:type="spellStart"/>
                        <w:r>
                          <w:rPr>
                            <w:rFonts w:ascii="Courier New"/>
                            <w:sz w:val="18"/>
                          </w:rPr>
                          <w:t>FrameLayout</w:t>
                        </w:r>
                        <w:proofErr w:type="spellEnd"/>
                        <w:r>
                          <w:rPr>
                            <w:rFonts w:ascii="Courier New"/>
                            <w:spacing w:val="-29"/>
                            <w:sz w:val="18"/>
                          </w:rPr>
                          <w:t xml:space="preserve"> </w:t>
                        </w:r>
                        <w:hyperlink r:id="rId83">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451CF354" w14:textId="77777777" w:rsidR="003D76C2" w:rsidRDefault="00000000">
                        <w:pPr>
                          <w:spacing w:before="18" w:line="328" w:lineRule="auto"/>
                          <w:ind w:left="885" w:right="1274"/>
                          <w:rPr>
                            <w:rFonts w:ascii="Courier New"/>
                            <w:sz w:val="18"/>
                          </w:rPr>
                        </w:pPr>
                        <w:hyperlink r:id="rId84">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android:padding</w:t>
                        </w:r>
                        <w:proofErr w:type="spellEnd"/>
                        <w:r>
                          <w:rPr>
                            <w:rFonts w:ascii="Courier New"/>
                            <w:spacing w:val="-2"/>
                            <w:sz w:val="18"/>
                          </w:rPr>
                          <w:t>="8dp"&gt;</w:t>
                        </w:r>
                      </w:p>
                    </w:txbxContent>
                  </v:textbox>
                </v:shape>
                <w10:wrap type="topAndBottom" anchorx="page"/>
              </v:group>
            </w:pict>
          </mc:Fallback>
        </mc:AlternateContent>
      </w:r>
    </w:p>
    <w:p w14:paraId="5BA2C395" w14:textId="77777777" w:rsidR="003D76C2" w:rsidRDefault="003D76C2">
      <w:pPr>
        <w:rPr>
          <w:sz w:val="8"/>
        </w:rPr>
        <w:sectPr w:rsidR="003D76C2">
          <w:pgSz w:w="10800" w:h="13320"/>
          <w:pgMar w:top="1120" w:right="920" w:bottom="280" w:left="940" w:header="695" w:footer="0" w:gutter="0"/>
          <w:cols w:space="720"/>
        </w:sectPr>
      </w:pPr>
    </w:p>
    <w:p w14:paraId="0E360798" w14:textId="77777777" w:rsidR="003D76C2" w:rsidRDefault="003D76C2">
      <w:pPr>
        <w:pStyle w:val="BodyText"/>
        <w:spacing w:before="3"/>
        <w:rPr>
          <w:sz w:val="5"/>
        </w:rPr>
      </w:pPr>
    </w:p>
    <w:p w14:paraId="49CE0B3D" w14:textId="77777777" w:rsidR="003D76C2" w:rsidRDefault="00D51F7C">
      <w:pPr>
        <w:pStyle w:val="BodyText"/>
        <w:ind w:left="824"/>
      </w:pPr>
      <w:r>
        <w:rPr>
          <w:noProof/>
        </w:rPr>
        <mc:AlternateContent>
          <mc:Choice Requires="wpg">
            <w:drawing>
              <wp:inline distT="0" distB="0" distL="0" distR="0" wp14:anchorId="0CFE56C1" wp14:editId="1452D666">
                <wp:extent cx="5074920" cy="1641475"/>
                <wp:effectExtent l="0" t="0" r="5080" b="0"/>
                <wp:docPr id="1182" name="docshapegroup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0" y="0"/>
                          <a:chExt cx="7992" cy="2585"/>
                        </a:xfrm>
                      </wpg:grpSpPr>
                      <wps:wsp>
                        <wps:cNvPr id="1183" name="docshape363"/>
                        <wps:cNvSpPr>
                          <a:spLocks/>
                        </wps:cNvSpPr>
                        <wps:spPr bwMode="auto">
                          <a:xfrm>
                            <a:off x="0" y="10"/>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4" name="docshape364"/>
                        <wps:cNvSpPr>
                          <a:spLocks/>
                        </wps:cNvSpPr>
                        <wps:spPr bwMode="auto">
                          <a:xfrm>
                            <a:off x="0" y="0"/>
                            <a:ext cx="7992" cy="2585"/>
                          </a:xfrm>
                          <a:custGeom>
                            <a:avLst/>
                            <a:gdLst>
                              <a:gd name="T0" fmla="*/ 7992 w 7992"/>
                              <a:gd name="T1" fmla="*/ 2564 h 2585"/>
                              <a:gd name="T2" fmla="*/ 0 w 7992"/>
                              <a:gd name="T3" fmla="*/ 2564 h 2585"/>
                              <a:gd name="T4" fmla="*/ 0 w 7992"/>
                              <a:gd name="T5" fmla="*/ 2584 h 2585"/>
                              <a:gd name="T6" fmla="*/ 7992 w 7992"/>
                              <a:gd name="T7" fmla="*/ 2584 h 2585"/>
                              <a:gd name="T8" fmla="*/ 7992 w 7992"/>
                              <a:gd name="T9" fmla="*/ 2564 h 2585"/>
                              <a:gd name="T10" fmla="*/ 7992 w 7992"/>
                              <a:gd name="T11" fmla="*/ 0 h 2585"/>
                              <a:gd name="T12" fmla="*/ 0 w 7992"/>
                              <a:gd name="T13" fmla="*/ 0 h 2585"/>
                              <a:gd name="T14" fmla="*/ 0 w 7992"/>
                              <a:gd name="T15" fmla="*/ 20 h 2585"/>
                              <a:gd name="T16" fmla="*/ 7992 w 7992"/>
                              <a:gd name="T17" fmla="*/ 20 h 2585"/>
                              <a:gd name="T18" fmla="*/ 7992 w 7992"/>
                              <a:gd name="T19" fmla="*/ 0 h 2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5" name="docshape365"/>
                        <wps:cNvSpPr txBox="1">
                          <a:spLocks/>
                        </wps:cNvSpPr>
                        <wps:spPr bwMode="auto">
                          <a:xfrm>
                            <a:off x="0" y="20"/>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47EDAA" w14:textId="77777777" w:rsidR="003D76C2" w:rsidRDefault="00000000">
                              <w:pPr>
                                <w:spacing w:before="40"/>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24755094" w14:textId="77777777" w:rsidR="003D76C2" w:rsidRDefault="00000000">
                              <w:pPr>
                                <w:spacing w:before="76" w:line="328" w:lineRule="auto"/>
                                <w:ind w:left="1317" w:right="278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title_label</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android:textSize</w:t>
                              </w:r>
                              <w:proofErr w:type="spellEnd"/>
                              <w:r>
                                <w:rPr>
                                  <w:rFonts w:ascii="Courier New"/>
                                  <w:spacing w:val="-2"/>
                                  <w:sz w:val="18"/>
                                </w:rPr>
                                <w:t xml:space="preserve">="16sp" </w:t>
                              </w:r>
                              <w:proofErr w:type="spellStart"/>
                              <w:r>
                                <w:rPr>
                                  <w:rFonts w:ascii="Courier New"/>
                                  <w:spacing w:val="-2"/>
                                  <w:sz w:val="18"/>
                                </w:rPr>
                                <w:t>android:textStyle</w:t>
                              </w:r>
                              <w:proofErr w:type="spellEnd"/>
                              <w:r>
                                <w:rPr>
                                  <w:rFonts w:ascii="Courier New"/>
                                  <w:spacing w:val="-2"/>
                                  <w:sz w:val="18"/>
                                </w:rPr>
                                <w:t xml:space="preserve">="bold" </w:t>
                              </w:r>
                              <w:proofErr w:type="spellStart"/>
                              <w:r>
                                <w:rPr>
                                  <w:rFonts w:ascii="Courier New"/>
                                  <w:sz w:val="18"/>
                                </w:rPr>
                                <w:t>tools:text</w:t>
                              </w:r>
                              <w:proofErr w:type="spellEnd"/>
                              <w:r>
                                <w:rPr>
                                  <w:rFonts w:ascii="Courier New"/>
                                  <w:sz w:val="18"/>
                                </w:rPr>
                                <w:t>="Sweet" /&gt;</w:t>
                              </w:r>
                            </w:p>
                            <w:p w14:paraId="43A102A0" w14:textId="77777777" w:rsidR="003D76C2" w:rsidRDefault="003D76C2">
                              <w:pPr>
                                <w:spacing w:before="1"/>
                                <w:rPr>
                                  <w:rFonts w:ascii="Courier New"/>
                                  <w:sz w:val="25"/>
                                </w:rPr>
                              </w:pPr>
                            </w:p>
                            <w:p w14:paraId="12EE8B32"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FrameLayout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0CFE56C1" id="docshapegroup362" o:spid="_x0000_s1293" style="width:399.6pt;height:129.25pt;mso-position-horizontal-relative:char;mso-position-vertical-relative:line"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">
                <v:rect id="docshape363" o:spid="_x0000_s1294" style="position:absolute;top:10;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" fillcolor="#f6f6f6" stroked="f">
                  <v:path arrowok="t"/>
                </v:rect>
                <v:shape id="docshape364" o:spid="_x0000_s1295" style="position:absolute;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" path="m7992,2564l,2564r,20l7992,2584r,-20xm7992,l,,,20r7992,l7992,xe" fillcolor="#dadada" stroked="f">
                  <v:path arrowok="t" o:connecttype="custom" o:connectlocs="7992,2564;0,2564;0,2584;7992,2584;7992,2564;7992,0;0,0;0,20;7992,20;7992,0" o:connectangles="0,0,0,0,0,0,0,0,0,0"/>
                </v:shape>
                <v:shape id="docshape365" o:spid="_x0000_s1296" type="#_x0000_t202" style="position:absolute;top:20;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" filled="f" stroked="f">
                  <v:path arrowok="t"/>
                  <v:textbox inset="0,0,0,0">
                    <w:txbxContent>
                      <w:p w14:paraId="2A47EDAA" w14:textId="77777777" w:rsidR="003D76C2" w:rsidRDefault="00000000">
                        <w:pPr>
                          <w:spacing w:before="40"/>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24755094" w14:textId="77777777" w:rsidR="003D76C2" w:rsidRDefault="00000000">
                        <w:pPr>
                          <w:spacing w:before="76" w:line="328" w:lineRule="auto"/>
                          <w:ind w:left="1317" w:right="278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title_label</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android:textSize</w:t>
                        </w:r>
                        <w:proofErr w:type="spellEnd"/>
                        <w:r>
                          <w:rPr>
                            <w:rFonts w:ascii="Courier New"/>
                            <w:spacing w:val="-2"/>
                            <w:sz w:val="18"/>
                          </w:rPr>
                          <w:t xml:space="preserve">="16sp" </w:t>
                        </w:r>
                        <w:proofErr w:type="spellStart"/>
                        <w:r>
                          <w:rPr>
                            <w:rFonts w:ascii="Courier New"/>
                            <w:spacing w:val="-2"/>
                            <w:sz w:val="18"/>
                          </w:rPr>
                          <w:t>android:textStyle</w:t>
                        </w:r>
                        <w:proofErr w:type="spellEnd"/>
                        <w:r>
                          <w:rPr>
                            <w:rFonts w:ascii="Courier New"/>
                            <w:spacing w:val="-2"/>
                            <w:sz w:val="18"/>
                          </w:rPr>
                          <w:t xml:space="preserve">="bold" </w:t>
                        </w:r>
                        <w:proofErr w:type="spellStart"/>
                        <w:r>
                          <w:rPr>
                            <w:rFonts w:ascii="Courier New"/>
                            <w:sz w:val="18"/>
                          </w:rPr>
                          <w:t>tools:text</w:t>
                        </w:r>
                        <w:proofErr w:type="spellEnd"/>
                        <w:r>
                          <w:rPr>
                            <w:rFonts w:ascii="Courier New"/>
                            <w:sz w:val="18"/>
                          </w:rPr>
                          <w:t>="Sweet" /&gt;</w:t>
                        </w:r>
                      </w:p>
                      <w:p w14:paraId="43A102A0" w14:textId="77777777" w:rsidR="003D76C2" w:rsidRDefault="003D76C2">
                        <w:pPr>
                          <w:spacing w:before="1"/>
                          <w:rPr>
                            <w:rFonts w:ascii="Courier New"/>
                            <w:sz w:val="25"/>
                          </w:rPr>
                        </w:pPr>
                      </w:p>
                      <w:p w14:paraId="12EE8B32"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FrameLayout</w:t>
                        </w:r>
                        <w:proofErr w:type="spellEnd"/>
                        <w:r>
                          <w:rPr>
                            <w:rFonts w:ascii="Courier New"/>
                            <w:spacing w:val="-2"/>
                            <w:sz w:val="18"/>
                          </w:rPr>
                          <w:t>&gt;</w:t>
                        </w:r>
                      </w:p>
                    </w:txbxContent>
                  </v:textbox>
                </v:shape>
                <w10:anchorlock/>
              </v:group>
            </w:pict>
          </mc:Fallback>
        </mc:AlternateContent>
      </w:r>
    </w:p>
    <w:p w14:paraId="009205C5" w14:textId="77777777" w:rsidR="003D76C2" w:rsidRDefault="00000000">
      <w:pPr>
        <w:spacing w:before="37"/>
        <w:ind w:left="983" w:right="1329"/>
        <w:jc w:val="center"/>
        <w:rPr>
          <w:sz w:val="20"/>
        </w:rPr>
      </w:pPr>
      <w:r>
        <w:rPr>
          <w:sz w:val="20"/>
        </w:rPr>
        <w:t>The</w:t>
      </w:r>
      <w:r>
        <w:rPr>
          <w:spacing w:val="-5"/>
          <w:sz w:val="20"/>
        </w:rPr>
        <w:t xml:space="preserve"> </w:t>
      </w:r>
      <w:r>
        <w:rPr>
          <w:sz w:val="20"/>
        </w:rPr>
        <w:t>recipe</w:t>
      </w:r>
      <w:r>
        <w:rPr>
          <w:spacing w:val="-5"/>
          <w:sz w:val="20"/>
        </w:rPr>
        <w:t xml:space="preserve"> </w:t>
      </w:r>
      <w:r>
        <w:rPr>
          <w:sz w:val="20"/>
        </w:rPr>
        <w:t>title,</w:t>
      </w:r>
      <w:r>
        <w:rPr>
          <w:spacing w:val="-4"/>
          <w:sz w:val="20"/>
        </w:rPr>
        <w:t xml:space="preserve"> </w:t>
      </w:r>
      <w:r>
        <w:rPr>
          <w:sz w:val="20"/>
        </w:rPr>
        <w:t>named</w:t>
      </w:r>
      <w:r>
        <w:rPr>
          <w:spacing w:val="-3"/>
          <w:sz w:val="20"/>
        </w:rPr>
        <w:t xml:space="preserve"> </w:t>
      </w:r>
      <w:r>
        <w:rPr>
          <w:rFonts w:ascii="Courier New"/>
          <w:b/>
        </w:rPr>
        <w:t>item_recipe.xml</w:t>
      </w:r>
      <w:r>
        <w:rPr>
          <w:sz w:val="20"/>
        </w:rPr>
        <w:t>,</w:t>
      </w:r>
      <w:r>
        <w:rPr>
          <w:spacing w:val="-4"/>
          <w:sz w:val="20"/>
        </w:rPr>
        <w:t xml:space="preserve"> </w:t>
      </w:r>
      <w:r>
        <w:rPr>
          <w:sz w:val="20"/>
        </w:rPr>
        <w:t>could</w:t>
      </w:r>
      <w:r>
        <w:rPr>
          <w:spacing w:val="-4"/>
          <w:sz w:val="20"/>
        </w:rPr>
        <w:t xml:space="preserve"> </w:t>
      </w:r>
      <w:r>
        <w:rPr>
          <w:sz w:val="20"/>
        </w:rPr>
        <w:t>look</w:t>
      </w:r>
      <w:r>
        <w:rPr>
          <w:spacing w:val="-4"/>
          <w:sz w:val="20"/>
        </w:rPr>
        <w:t xml:space="preserve"> </w:t>
      </w:r>
      <w:r>
        <w:rPr>
          <w:sz w:val="20"/>
        </w:rPr>
        <w:t>like</w:t>
      </w:r>
      <w:r>
        <w:rPr>
          <w:spacing w:val="-3"/>
          <w:sz w:val="20"/>
        </w:rPr>
        <w:t xml:space="preserve"> </w:t>
      </w:r>
      <w:r>
        <w:rPr>
          <w:spacing w:val="-2"/>
          <w:sz w:val="20"/>
        </w:rPr>
        <w:t>this:</w:t>
      </w:r>
    </w:p>
    <w:p w14:paraId="7CF40B8A" w14:textId="77777777" w:rsidR="003D76C2" w:rsidRDefault="00D51F7C">
      <w:pPr>
        <w:pStyle w:val="BodyText"/>
        <w:spacing w:before="10"/>
        <w:rPr>
          <w:sz w:val="8"/>
        </w:rPr>
      </w:pPr>
      <w:r>
        <w:rPr>
          <w:noProof/>
        </w:rPr>
        <mc:AlternateContent>
          <mc:Choice Requires="wpg">
            <w:drawing>
              <wp:anchor distT="0" distB="0" distL="0" distR="0" simplePos="0" relativeHeight="487642624" behindDoc="1" locked="0" layoutInCell="1" allowOverlap="1" wp14:anchorId="48F7C7F1" wp14:editId="64BE4DED">
                <wp:simplePos x="0" y="0"/>
                <wp:positionH relativeFrom="page">
                  <wp:posOffset>1120140</wp:posOffset>
                </wp:positionH>
                <wp:positionV relativeFrom="paragraph">
                  <wp:posOffset>91440</wp:posOffset>
                </wp:positionV>
                <wp:extent cx="5074920" cy="3152775"/>
                <wp:effectExtent l="0" t="0" r="5080" b="0"/>
                <wp:wrapTopAndBottom/>
                <wp:docPr id="1178" name="docshapegroup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52775"/>
                          <a:chOff x="1764" y="144"/>
                          <a:chExt cx="7992" cy="4965"/>
                        </a:xfrm>
                      </wpg:grpSpPr>
                      <wps:wsp>
                        <wps:cNvPr id="1179" name="docshape367"/>
                        <wps:cNvSpPr>
                          <a:spLocks/>
                        </wps:cNvSpPr>
                        <wps:spPr bwMode="auto">
                          <a:xfrm>
                            <a:off x="1764" y="153"/>
                            <a:ext cx="7992" cy="49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0" name="docshape368"/>
                        <wps:cNvSpPr>
                          <a:spLocks/>
                        </wps:cNvSpPr>
                        <wps:spPr bwMode="auto">
                          <a:xfrm>
                            <a:off x="1764" y="143"/>
                            <a:ext cx="7992" cy="4965"/>
                          </a:xfrm>
                          <a:custGeom>
                            <a:avLst/>
                            <a:gdLst>
                              <a:gd name="T0" fmla="+- 0 9756 1764"/>
                              <a:gd name="T1" fmla="*/ T0 w 7992"/>
                              <a:gd name="T2" fmla="+- 0 5088 144"/>
                              <a:gd name="T3" fmla="*/ 5088 h 4965"/>
                              <a:gd name="T4" fmla="+- 0 1764 1764"/>
                              <a:gd name="T5" fmla="*/ T4 w 7992"/>
                              <a:gd name="T6" fmla="+- 0 5088 144"/>
                              <a:gd name="T7" fmla="*/ 5088 h 4965"/>
                              <a:gd name="T8" fmla="+- 0 1764 1764"/>
                              <a:gd name="T9" fmla="*/ T8 w 7992"/>
                              <a:gd name="T10" fmla="+- 0 5108 144"/>
                              <a:gd name="T11" fmla="*/ 5108 h 4965"/>
                              <a:gd name="T12" fmla="+- 0 9756 1764"/>
                              <a:gd name="T13" fmla="*/ T12 w 7992"/>
                              <a:gd name="T14" fmla="+- 0 5108 144"/>
                              <a:gd name="T15" fmla="*/ 5108 h 4965"/>
                              <a:gd name="T16" fmla="+- 0 9756 1764"/>
                              <a:gd name="T17" fmla="*/ T16 w 7992"/>
                              <a:gd name="T18" fmla="+- 0 5088 144"/>
                              <a:gd name="T19" fmla="*/ 5088 h 4965"/>
                              <a:gd name="T20" fmla="+- 0 9756 1764"/>
                              <a:gd name="T21" fmla="*/ T20 w 7992"/>
                              <a:gd name="T22" fmla="+- 0 144 144"/>
                              <a:gd name="T23" fmla="*/ 144 h 4965"/>
                              <a:gd name="T24" fmla="+- 0 1764 1764"/>
                              <a:gd name="T25" fmla="*/ T24 w 7992"/>
                              <a:gd name="T26" fmla="+- 0 144 144"/>
                              <a:gd name="T27" fmla="*/ 144 h 4965"/>
                              <a:gd name="T28" fmla="+- 0 1764 1764"/>
                              <a:gd name="T29" fmla="*/ T28 w 7992"/>
                              <a:gd name="T30" fmla="+- 0 164 144"/>
                              <a:gd name="T31" fmla="*/ 164 h 4965"/>
                              <a:gd name="T32" fmla="+- 0 9756 1764"/>
                              <a:gd name="T33" fmla="*/ T32 w 7992"/>
                              <a:gd name="T34" fmla="+- 0 164 144"/>
                              <a:gd name="T35" fmla="*/ 164 h 4965"/>
                              <a:gd name="T36" fmla="+- 0 9756 1764"/>
                              <a:gd name="T37" fmla="*/ T36 w 7992"/>
                              <a:gd name="T38" fmla="+- 0 144 144"/>
                              <a:gd name="T39" fmla="*/ 144 h 49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965">
                                <a:moveTo>
                                  <a:pt x="7992" y="4944"/>
                                </a:moveTo>
                                <a:lnTo>
                                  <a:pt x="0" y="4944"/>
                                </a:lnTo>
                                <a:lnTo>
                                  <a:pt x="0" y="4964"/>
                                </a:lnTo>
                                <a:lnTo>
                                  <a:pt x="7992" y="4964"/>
                                </a:lnTo>
                                <a:lnTo>
                                  <a:pt x="7992" y="49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1" name="docshape369"/>
                        <wps:cNvSpPr txBox="1">
                          <a:spLocks/>
                        </wps:cNvSpPr>
                        <wps:spPr bwMode="auto">
                          <a:xfrm>
                            <a:off x="1764" y="163"/>
                            <a:ext cx="7992" cy="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D10D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04C61EC" w14:textId="77777777" w:rsidR="003D76C2" w:rsidRDefault="00000000">
                              <w:pPr>
                                <w:spacing w:before="79" w:line="235" w:lineRule="auto"/>
                                <w:ind w:left="669" w:hanging="216"/>
                                <w:rPr>
                                  <w:rFonts w:ascii="Courier New"/>
                                  <w:sz w:val="18"/>
                                </w:rPr>
                              </w:pPr>
                              <w:r>
                                <w:rPr>
                                  <w:rFonts w:ascii="Courier New"/>
                                  <w:sz w:val="18"/>
                                </w:rPr>
                                <w:t>&lt;</w:t>
                              </w:r>
                              <w:proofErr w:type="spellStart"/>
                              <w:r>
                                <w:rPr>
                                  <w:rFonts w:ascii="Courier New"/>
                                  <w:sz w:val="18"/>
                                </w:rPr>
                                <w:t>FrameLayout</w:t>
                              </w:r>
                              <w:proofErr w:type="spellEnd"/>
                              <w:r>
                                <w:rPr>
                                  <w:rFonts w:ascii="Courier New"/>
                                  <w:spacing w:val="-29"/>
                                  <w:sz w:val="18"/>
                                </w:rPr>
                                <w:t xml:space="preserve"> </w:t>
                              </w:r>
                              <w:hyperlink r:id="rId85">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7D5575B2" w14:textId="77777777" w:rsidR="003D76C2" w:rsidRDefault="00000000">
                              <w:pPr>
                                <w:spacing w:before="18" w:line="328" w:lineRule="auto"/>
                                <w:ind w:left="885" w:right="1274"/>
                                <w:rPr>
                                  <w:rFonts w:ascii="Courier New"/>
                                  <w:sz w:val="18"/>
                                </w:rPr>
                              </w:pPr>
                              <w:hyperlink r:id="rId86">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android:padding</w:t>
                              </w:r>
                              <w:proofErr w:type="spellEnd"/>
                              <w:r>
                                <w:rPr>
                                  <w:rFonts w:ascii="Courier New"/>
                                  <w:spacing w:val="-2"/>
                                  <w:sz w:val="18"/>
                                </w:rPr>
                                <w:t>="8dp"&gt;</w:t>
                              </w:r>
                            </w:p>
                            <w:p w14:paraId="52911B22" w14:textId="77777777" w:rsidR="003D76C2" w:rsidRDefault="003D76C2">
                              <w:pPr>
                                <w:spacing w:before="10"/>
                                <w:rPr>
                                  <w:rFonts w:ascii="Courier New"/>
                                  <w:sz w:val="24"/>
                                </w:rPr>
                              </w:pPr>
                            </w:p>
                            <w:p w14:paraId="23CACFBB"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368FED62" w14:textId="77777777" w:rsidR="003D76C2" w:rsidRDefault="00000000">
                              <w:pPr>
                                <w:spacing w:before="76" w:line="328" w:lineRule="auto"/>
                                <w:ind w:left="1317" w:right="278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recipe_title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 xml:space="preserve">="16dp" </w:t>
                              </w:r>
                              <w:proofErr w:type="spellStart"/>
                              <w:r>
                                <w:rPr>
                                  <w:rFonts w:ascii="Courier New"/>
                                  <w:spacing w:val="-2"/>
                                  <w:sz w:val="18"/>
                                </w:rPr>
                                <w:t>android:layout_marginLeft</w:t>
                              </w:r>
                              <w:proofErr w:type="spellEnd"/>
                              <w:r>
                                <w:rPr>
                                  <w:rFonts w:ascii="Courier New"/>
                                  <w:spacing w:val="-2"/>
                                  <w:sz w:val="18"/>
                                </w:rPr>
                                <w:t xml:space="preserve">="16dp" </w:t>
                              </w:r>
                              <w:proofErr w:type="spellStart"/>
                              <w:r>
                                <w:rPr>
                                  <w:rFonts w:ascii="Courier New"/>
                                  <w:spacing w:val="-2"/>
                                  <w:sz w:val="18"/>
                                </w:rPr>
                                <w:t>android:textSize</w:t>
                              </w:r>
                              <w:proofErr w:type="spellEnd"/>
                              <w:r>
                                <w:rPr>
                                  <w:rFonts w:ascii="Courier New"/>
                                  <w:spacing w:val="-2"/>
                                  <w:sz w:val="18"/>
                                </w:rPr>
                                <w:t xml:space="preserve">="12sp" </w:t>
                              </w:r>
                              <w:proofErr w:type="spellStart"/>
                              <w:r>
                                <w:rPr>
                                  <w:rFonts w:ascii="Courier New"/>
                                  <w:sz w:val="18"/>
                                </w:rPr>
                                <w:t>tools:text</w:t>
                              </w:r>
                              <w:proofErr w:type="spellEnd"/>
                              <w:r>
                                <w:rPr>
                                  <w:rFonts w:ascii="Courier New"/>
                                  <w:sz w:val="18"/>
                                </w:rPr>
                                <w:t>="Tex-Mex Eggs" /&gt;</w:t>
                              </w:r>
                            </w:p>
                            <w:p w14:paraId="4A92A823" w14:textId="77777777" w:rsidR="003D76C2" w:rsidRDefault="003D76C2">
                              <w:pPr>
                                <w:spacing w:before="2"/>
                                <w:rPr>
                                  <w:rFonts w:ascii="Courier New"/>
                                  <w:sz w:val="25"/>
                                </w:rPr>
                              </w:pPr>
                            </w:p>
                            <w:p w14:paraId="774910E4"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FrameLayout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F7C7F1" id="docshapegroup366" o:spid="_x0000_s1297" style="position:absolute;margin-left:88.2pt;margin-top:7.2pt;width:399.6pt;height:248.25pt;z-index:-15673856;mso-wrap-distance-left:0;mso-wrap-distance-right:0;mso-position-horizontal-relative:page;mso-position-vertical-relative:text" coordorigin="1764,144" coordsize="7992,49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">
                <v:rect id="docshape367" o:spid="_x0000_s1298" style="position:absolute;left:1764;top:153;width:7992;height:4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" fillcolor="#f6f6f6" stroked="f">
                  <v:path arrowok="t"/>
                </v:rect>
                <v:shape id="docshape368" o:spid="_x0000_s1299" style="position:absolute;left:1764;top:143;width:7992;height:4965;visibility:visible;mso-wrap-style:square;v-text-anchor:top" coordsize="7992,4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" path="m7992,4944l,4944r,20l7992,4964r,-20xm7992,l,,,20r7992,l7992,xe" fillcolor="#dadada" stroked="f">
                  <v:path arrowok="t" o:connecttype="custom" o:connectlocs="7992,5088;0,5088;0,5108;7992,5108;7992,5088;7992,144;0,144;0,164;7992,164;7992,144" o:connectangles="0,0,0,0,0,0,0,0,0,0"/>
                </v:shape>
                <v:shape id="docshape369" o:spid="_x0000_s1300" type="#_x0000_t202" style="position:absolute;left:1764;top:163;width:7992;height:4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" filled="f" stroked="f">
                  <v:path arrowok="t"/>
                  <v:textbox inset="0,0,0,0">
                    <w:txbxContent>
                      <w:p w14:paraId="200D10D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04C61EC" w14:textId="77777777" w:rsidR="003D76C2" w:rsidRDefault="00000000">
                        <w:pPr>
                          <w:spacing w:before="79" w:line="235" w:lineRule="auto"/>
                          <w:ind w:left="669" w:hanging="216"/>
                          <w:rPr>
                            <w:rFonts w:ascii="Courier New"/>
                            <w:sz w:val="18"/>
                          </w:rPr>
                        </w:pPr>
                        <w:r>
                          <w:rPr>
                            <w:rFonts w:ascii="Courier New"/>
                            <w:sz w:val="18"/>
                          </w:rPr>
                          <w:t>&lt;</w:t>
                        </w:r>
                        <w:proofErr w:type="spellStart"/>
                        <w:r>
                          <w:rPr>
                            <w:rFonts w:ascii="Courier New"/>
                            <w:sz w:val="18"/>
                          </w:rPr>
                          <w:t>FrameLayout</w:t>
                        </w:r>
                        <w:proofErr w:type="spellEnd"/>
                        <w:r>
                          <w:rPr>
                            <w:rFonts w:ascii="Courier New"/>
                            <w:spacing w:val="-29"/>
                            <w:sz w:val="18"/>
                          </w:rPr>
                          <w:t xml:space="preserve"> </w:t>
                        </w:r>
                        <w:hyperlink r:id="rId87">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7D5575B2" w14:textId="77777777" w:rsidR="003D76C2" w:rsidRDefault="00000000">
                        <w:pPr>
                          <w:spacing w:before="18" w:line="328" w:lineRule="auto"/>
                          <w:ind w:left="885" w:right="1274"/>
                          <w:rPr>
                            <w:rFonts w:ascii="Courier New"/>
                            <w:sz w:val="18"/>
                          </w:rPr>
                        </w:pPr>
                        <w:hyperlink r:id="rId88">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android:padding</w:t>
                        </w:r>
                        <w:proofErr w:type="spellEnd"/>
                        <w:r>
                          <w:rPr>
                            <w:rFonts w:ascii="Courier New"/>
                            <w:spacing w:val="-2"/>
                            <w:sz w:val="18"/>
                          </w:rPr>
                          <w:t>="8dp"&gt;</w:t>
                        </w:r>
                      </w:p>
                      <w:p w14:paraId="52911B22" w14:textId="77777777" w:rsidR="003D76C2" w:rsidRDefault="003D76C2">
                        <w:pPr>
                          <w:spacing w:before="10"/>
                          <w:rPr>
                            <w:rFonts w:ascii="Courier New"/>
                            <w:sz w:val="24"/>
                          </w:rPr>
                        </w:pPr>
                      </w:p>
                      <w:p w14:paraId="23CACFBB"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368FED62" w14:textId="77777777" w:rsidR="003D76C2" w:rsidRDefault="00000000">
                        <w:pPr>
                          <w:spacing w:before="76" w:line="328" w:lineRule="auto"/>
                          <w:ind w:left="1317" w:right="278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recipe_title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 xml:space="preserve">="16dp" </w:t>
                        </w:r>
                        <w:proofErr w:type="spellStart"/>
                        <w:r>
                          <w:rPr>
                            <w:rFonts w:ascii="Courier New"/>
                            <w:spacing w:val="-2"/>
                            <w:sz w:val="18"/>
                          </w:rPr>
                          <w:t>android:layout_marginLeft</w:t>
                        </w:r>
                        <w:proofErr w:type="spellEnd"/>
                        <w:r>
                          <w:rPr>
                            <w:rFonts w:ascii="Courier New"/>
                            <w:spacing w:val="-2"/>
                            <w:sz w:val="18"/>
                          </w:rPr>
                          <w:t xml:space="preserve">="16dp" </w:t>
                        </w:r>
                        <w:proofErr w:type="spellStart"/>
                        <w:r>
                          <w:rPr>
                            <w:rFonts w:ascii="Courier New"/>
                            <w:spacing w:val="-2"/>
                            <w:sz w:val="18"/>
                          </w:rPr>
                          <w:t>android:textSize</w:t>
                        </w:r>
                        <w:proofErr w:type="spellEnd"/>
                        <w:r>
                          <w:rPr>
                            <w:rFonts w:ascii="Courier New"/>
                            <w:spacing w:val="-2"/>
                            <w:sz w:val="18"/>
                          </w:rPr>
                          <w:t xml:space="preserve">="12sp" </w:t>
                        </w:r>
                        <w:proofErr w:type="spellStart"/>
                        <w:r>
                          <w:rPr>
                            <w:rFonts w:ascii="Courier New"/>
                            <w:sz w:val="18"/>
                          </w:rPr>
                          <w:t>tools:text</w:t>
                        </w:r>
                        <w:proofErr w:type="spellEnd"/>
                        <w:r>
                          <w:rPr>
                            <w:rFonts w:ascii="Courier New"/>
                            <w:sz w:val="18"/>
                          </w:rPr>
                          <w:t>="Tex-Mex Eggs" /&gt;</w:t>
                        </w:r>
                      </w:p>
                      <w:p w14:paraId="4A92A823" w14:textId="77777777" w:rsidR="003D76C2" w:rsidRDefault="003D76C2">
                        <w:pPr>
                          <w:spacing w:before="2"/>
                          <w:rPr>
                            <w:rFonts w:ascii="Courier New"/>
                            <w:sz w:val="25"/>
                          </w:rPr>
                        </w:pPr>
                      </w:p>
                      <w:p w14:paraId="774910E4"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FrameLayout</w:t>
                        </w:r>
                        <w:proofErr w:type="spellEnd"/>
                        <w:r>
                          <w:rPr>
                            <w:rFonts w:ascii="Courier New"/>
                            <w:spacing w:val="-2"/>
                            <w:sz w:val="18"/>
                          </w:rPr>
                          <w:t>&gt;</w:t>
                        </w:r>
                      </w:p>
                    </w:txbxContent>
                  </v:textbox>
                </v:shape>
                <w10:wrap type="topAndBottom" anchorx="page"/>
              </v:group>
            </w:pict>
          </mc:Fallback>
        </mc:AlternateContent>
      </w:r>
    </w:p>
    <w:p w14:paraId="396B9715" w14:textId="77777777" w:rsidR="003D76C2" w:rsidRDefault="00000000">
      <w:pPr>
        <w:pStyle w:val="ListParagraph"/>
        <w:numPr>
          <w:ilvl w:val="0"/>
          <w:numId w:val="11"/>
        </w:numPr>
        <w:tabs>
          <w:tab w:val="left" w:pos="1274"/>
        </w:tabs>
        <w:spacing w:line="242" w:lineRule="auto"/>
        <w:ind w:right="337"/>
        <w:jc w:val="left"/>
        <w:rPr>
          <w:sz w:val="20"/>
        </w:rPr>
      </w:pPr>
      <w:r>
        <w:rPr>
          <w:sz w:val="20"/>
        </w:rPr>
        <w:t xml:space="preserve">Create a file named </w:t>
      </w:r>
      <w:proofErr w:type="spellStart"/>
      <w:r>
        <w:rPr>
          <w:rFonts w:ascii="Courier New"/>
          <w:b/>
        </w:rPr>
        <w:t>ViewHolder.kt</w:t>
      </w:r>
      <w:proofErr w:type="spellEnd"/>
      <w:r>
        <w:rPr>
          <w:sz w:val="20"/>
        </w:rPr>
        <w:t>. Add an abstract view holder as a superclass</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title</w:t>
      </w:r>
      <w:r>
        <w:rPr>
          <w:spacing w:val="-3"/>
          <w:sz w:val="20"/>
        </w:rPr>
        <w:t xml:space="preserve"> </w:t>
      </w:r>
      <w:r>
        <w:rPr>
          <w:sz w:val="20"/>
        </w:rPr>
        <w:t>and</w:t>
      </w:r>
      <w:r>
        <w:rPr>
          <w:spacing w:val="-4"/>
          <w:sz w:val="20"/>
        </w:rPr>
        <w:t xml:space="preserve"> </w:t>
      </w:r>
      <w:r>
        <w:rPr>
          <w:sz w:val="20"/>
        </w:rPr>
        <w:t>recipe</w:t>
      </w:r>
      <w:r>
        <w:rPr>
          <w:spacing w:val="-4"/>
          <w:sz w:val="20"/>
        </w:rPr>
        <w:t xml:space="preserve"> </w:t>
      </w:r>
      <w:r>
        <w:rPr>
          <w:sz w:val="20"/>
        </w:rPr>
        <w:t>view</w:t>
      </w:r>
      <w:r>
        <w:rPr>
          <w:spacing w:val="-3"/>
          <w:sz w:val="20"/>
        </w:rPr>
        <w:t xml:space="preserve"> </w:t>
      </w:r>
      <w:r>
        <w:rPr>
          <w:sz w:val="20"/>
        </w:rPr>
        <w:t>holders,</w:t>
      </w:r>
      <w:r>
        <w:rPr>
          <w:spacing w:val="-3"/>
          <w:sz w:val="20"/>
        </w:rPr>
        <w:t xml:space="preserve"> </w:t>
      </w:r>
      <w:r>
        <w:rPr>
          <w:sz w:val="20"/>
        </w:rPr>
        <w:t>and</w:t>
      </w:r>
      <w:r>
        <w:rPr>
          <w:spacing w:val="-4"/>
          <w:sz w:val="20"/>
        </w:rPr>
        <w:t xml:space="preserve"> </w:t>
      </w:r>
      <w:r>
        <w:rPr>
          <w:sz w:val="20"/>
        </w:rPr>
        <w:t>extend</w:t>
      </w:r>
      <w:r>
        <w:rPr>
          <w:spacing w:val="-3"/>
          <w:sz w:val="20"/>
        </w:rPr>
        <w:t xml:space="preserve"> </w:t>
      </w:r>
      <w:r>
        <w:rPr>
          <w:sz w:val="20"/>
        </w:rPr>
        <w:t>it</w:t>
      </w:r>
      <w:r>
        <w:rPr>
          <w:spacing w:val="-3"/>
          <w:sz w:val="20"/>
        </w:rPr>
        <w:t xml:space="preserve"> </w:t>
      </w:r>
      <w:r>
        <w:rPr>
          <w:sz w:val="20"/>
        </w:rPr>
        <w:t>to</w:t>
      </w:r>
      <w:r>
        <w:rPr>
          <w:spacing w:val="-3"/>
          <w:sz w:val="20"/>
        </w:rPr>
        <w:t xml:space="preserve"> </w:t>
      </w:r>
      <w:r>
        <w:rPr>
          <w:sz w:val="20"/>
        </w:rPr>
        <w:t>implement</w:t>
      </w:r>
      <w:r>
        <w:rPr>
          <w:spacing w:val="-3"/>
          <w:sz w:val="20"/>
        </w:rPr>
        <w:t xml:space="preserve"> </w:t>
      </w:r>
      <w:r>
        <w:rPr>
          <w:sz w:val="20"/>
        </w:rPr>
        <w:t>the title and recipe view holders:</w:t>
      </w:r>
    </w:p>
    <w:p w14:paraId="6F8FDFDC" w14:textId="77777777" w:rsidR="003D76C2" w:rsidRDefault="00D51F7C">
      <w:pPr>
        <w:pStyle w:val="BodyText"/>
        <w:spacing w:before="4"/>
        <w:rPr>
          <w:sz w:val="9"/>
        </w:rPr>
      </w:pPr>
      <w:r>
        <w:rPr>
          <w:noProof/>
        </w:rPr>
        <mc:AlternateContent>
          <mc:Choice Requires="wpg">
            <w:drawing>
              <wp:anchor distT="0" distB="0" distL="0" distR="0" simplePos="0" relativeHeight="487643136" behindDoc="1" locked="0" layoutInCell="1" allowOverlap="1" wp14:anchorId="73C07415" wp14:editId="3932348D">
                <wp:simplePos x="0" y="0"/>
                <wp:positionH relativeFrom="page">
                  <wp:posOffset>1120140</wp:posOffset>
                </wp:positionH>
                <wp:positionV relativeFrom="paragraph">
                  <wp:posOffset>95885</wp:posOffset>
                </wp:positionV>
                <wp:extent cx="5074920" cy="1374775"/>
                <wp:effectExtent l="0" t="0" r="5080" b="0"/>
                <wp:wrapTopAndBottom/>
                <wp:docPr id="1174" name="docshapegroup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764" y="151"/>
                          <a:chExt cx="7992" cy="2165"/>
                        </a:xfrm>
                      </wpg:grpSpPr>
                      <wps:wsp>
                        <wps:cNvPr id="1175" name="docshape371"/>
                        <wps:cNvSpPr>
                          <a:spLocks/>
                        </wps:cNvSpPr>
                        <wps:spPr bwMode="auto">
                          <a:xfrm>
                            <a:off x="1764" y="160"/>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6" name="docshape372"/>
                        <wps:cNvSpPr>
                          <a:spLocks/>
                        </wps:cNvSpPr>
                        <wps:spPr bwMode="auto">
                          <a:xfrm>
                            <a:off x="1764" y="150"/>
                            <a:ext cx="7992" cy="2165"/>
                          </a:xfrm>
                          <a:custGeom>
                            <a:avLst/>
                            <a:gdLst>
                              <a:gd name="T0" fmla="+- 0 9756 1764"/>
                              <a:gd name="T1" fmla="*/ T0 w 7992"/>
                              <a:gd name="T2" fmla="+- 0 2295 151"/>
                              <a:gd name="T3" fmla="*/ 2295 h 2165"/>
                              <a:gd name="T4" fmla="+- 0 1764 1764"/>
                              <a:gd name="T5" fmla="*/ T4 w 7992"/>
                              <a:gd name="T6" fmla="+- 0 2295 151"/>
                              <a:gd name="T7" fmla="*/ 2295 h 2165"/>
                              <a:gd name="T8" fmla="+- 0 1764 1764"/>
                              <a:gd name="T9" fmla="*/ T8 w 7992"/>
                              <a:gd name="T10" fmla="+- 0 2315 151"/>
                              <a:gd name="T11" fmla="*/ 2315 h 2165"/>
                              <a:gd name="T12" fmla="+- 0 9756 1764"/>
                              <a:gd name="T13" fmla="*/ T12 w 7992"/>
                              <a:gd name="T14" fmla="+- 0 2315 151"/>
                              <a:gd name="T15" fmla="*/ 2315 h 2165"/>
                              <a:gd name="T16" fmla="+- 0 9756 1764"/>
                              <a:gd name="T17" fmla="*/ T16 w 7992"/>
                              <a:gd name="T18" fmla="+- 0 2295 151"/>
                              <a:gd name="T19" fmla="*/ 2295 h 2165"/>
                              <a:gd name="T20" fmla="+- 0 9756 1764"/>
                              <a:gd name="T21" fmla="*/ T20 w 7992"/>
                              <a:gd name="T22" fmla="+- 0 151 151"/>
                              <a:gd name="T23" fmla="*/ 151 h 2165"/>
                              <a:gd name="T24" fmla="+- 0 1764 1764"/>
                              <a:gd name="T25" fmla="*/ T24 w 7992"/>
                              <a:gd name="T26" fmla="+- 0 151 151"/>
                              <a:gd name="T27" fmla="*/ 151 h 2165"/>
                              <a:gd name="T28" fmla="+- 0 1764 1764"/>
                              <a:gd name="T29" fmla="*/ T28 w 7992"/>
                              <a:gd name="T30" fmla="+- 0 171 151"/>
                              <a:gd name="T31" fmla="*/ 171 h 2165"/>
                              <a:gd name="T32" fmla="+- 0 9756 1764"/>
                              <a:gd name="T33" fmla="*/ T32 w 7992"/>
                              <a:gd name="T34" fmla="+- 0 171 151"/>
                              <a:gd name="T35" fmla="*/ 171 h 2165"/>
                              <a:gd name="T36" fmla="+- 0 9756 1764"/>
                              <a:gd name="T37" fmla="*/ T36 w 7992"/>
                              <a:gd name="T38" fmla="+- 0 151 151"/>
                              <a:gd name="T39" fmla="*/ 151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7" name="docshape373"/>
                        <wps:cNvSpPr txBox="1">
                          <a:spLocks/>
                        </wps:cNvSpPr>
                        <wps:spPr bwMode="auto">
                          <a:xfrm>
                            <a:off x="1764" y="170"/>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D7F4C"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13"/>
                                  <w:sz w:val="18"/>
                                </w:rPr>
                                <w:t xml:space="preserve"> </w:t>
                              </w:r>
                              <w:proofErr w:type="spellStart"/>
                              <w:r>
                                <w:rPr>
                                  <w:rFonts w:ascii="Courier New"/>
                                  <w:sz w:val="18"/>
                                </w:rPr>
                                <w:t>TitleViewHolder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3"/>
                                  <w:sz w:val="18"/>
                                </w:rPr>
                                <w:t xml:space="preserve"> </w:t>
                              </w:r>
                              <w:r>
                                <w:rPr>
                                  <w:rFonts w:ascii="Courier New"/>
                                  <w:sz w:val="18"/>
                                </w:rPr>
                                <w:t>View)</w:t>
                              </w:r>
                              <w:r>
                                <w:rPr>
                                  <w:rFonts w:ascii="Courier New"/>
                                  <w:spacing w:val="-13"/>
                                  <w:sz w:val="18"/>
                                </w:rPr>
                                <w:t xml:space="preserve"> </w:t>
                              </w:r>
                              <w:r>
                                <w:rPr>
                                  <w:rFonts w:ascii="Courier New"/>
                                  <w:sz w:val="18"/>
                                </w:rPr>
                                <w:t xml:space="preserve">: </w:t>
                              </w:r>
                              <w:proofErr w:type="spellStart"/>
                              <w:r>
                                <w:rPr>
                                  <w:rFonts w:ascii="Courier New"/>
                                  <w:sz w:val="18"/>
                                </w:rPr>
                                <w:t>BaseViewHolder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17C933DE" w14:textId="77777777" w:rsidR="003D76C2" w:rsidRDefault="00000000">
                              <w:pPr>
                                <w:spacing w:before="17"/>
                                <w:ind w:left="885"/>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1CD79A67" w14:textId="77777777" w:rsidR="003D76C2" w:rsidRDefault="00000000">
                              <w:pPr>
                                <w:spacing w:before="77"/>
                                <w:ind w:left="1317"/>
                                <w:rPr>
                                  <w:rFonts w:ascii="Courier New"/>
                                  <w:sz w:val="18"/>
                                </w:rPr>
                              </w:pPr>
                              <w:r>
                                <w:rPr>
                                  <w:rFonts w:ascii="Courier New"/>
                                  <w:spacing w:val="-2"/>
                                  <w:sz w:val="18"/>
                                </w:rPr>
                                <w:t>by</w:t>
                              </w:r>
                              <w:r>
                                <w:rPr>
                                  <w:rFonts w:ascii="Courier New"/>
                                  <w:spacing w:val="-23"/>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3"/>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R.id.title_label</w:t>
                              </w:r>
                              <w:proofErr w:type="spellEnd"/>
                              <w:r>
                                <w:rPr>
                                  <w:rFonts w:ascii="Courier New"/>
                                  <w:spacing w:val="-2"/>
                                  <w:sz w:val="18"/>
                                </w:rPr>
                                <w:t>)</w:t>
                              </w:r>
                              <w:r>
                                <w:rPr>
                                  <w:rFonts w:ascii="Courier New"/>
                                  <w:spacing w:val="-23"/>
                                  <w:sz w:val="18"/>
                                </w:rPr>
                                <w:t xml:space="preserve"> </w:t>
                              </w:r>
                              <w:r>
                                <w:rPr>
                                  <w:rFonts w:ascii="Courier New"/>
                                  <w:spacing w:val="-10"/>
                                  <w:sz w:val="18"/>
                                </w:rPr>
                                <w:t>}</w:t>
                              </w:r>
                            </w:p>
                            <w:p w14:paraId="164B113A" w14:textId="77777777" w:rsidR="003D76C2" w:rsidRDefault="003D76C2">
                              <w:pPr>
                                <w:rPr>
                                  <w:rFonts w:ascii="Courier New"/>
                                  <w:sz w:val="20"/>
                                </w:rPr>
                              </w:pPr>
                            </w:p>
                            <w:p w14:paraId="58E08D33" w14:textId="77777777" w:rsidR="003D76C2" w:rsidRDefault="00000000">
                              <w:pPr>
                                <w:spacing w:before="129" w:line="328" w:lineRule="auto"/>
                                <w:ind w:left="1317" w:right="1274" w:hanging="432"/>
                                <w:rPr>
                                  <w:rFonts w:ascii="Courier New"/>
                                  <w:sz w:val="18"/>
                                </w:rPr>
                              </w:pPr>
                              <w:r>
                                <w:rPr>
                                  <w:rFonts w:ascii="Courier New"/>
                                  <w:sz w:val="18"/>
                                </w:rPr>
                                <w:t xml:space="preserve">override fun </w:t>
                              </w:r>
                              <w:proofErr w:type="spellStart"/>
                              <w:r>
                                <w:rPr>
                                  <w:rFonts w:ascii="Courier New"/>
                                  <w:sz w:val="18"/>
                                </w:rPr>
                                <w:t>bindData</w:t>
                              </w:r>
                              <w:proofErr w:type="spellEnd"/>
                              <w:r>
                                <w:rPr>
                                  <w:rFonts w:ascii="Courier New"/>
                                  <w:sz w:val="18"/>
                                </w:rPr>
                                <w:t>(</w:t>
                              </w:r>
                              <w:proofErr w:type="spellStart"/>
                              <w:r>
                                <w:rPr>
                                  <w:rFonts w:ascii="Courier New"/>
                                  <w:sz w:val="18"/>
                                </w:rPr>
                                <w:t>listItem</w:t>
                              </w:r>
                              <w:proofErr w:type="spellEnd"/>
                              <w:r>
                                <w:rPr>
                                  <w:rFonts w:ascii="Courier New"/>
                                  <w:sz w:val="18"/>
                                </w:rPr>
                                <w:t xml:space="preserve">: </w:t>
                              </w:r>
                              <w:proofErr w:type="spellStart"/>
                              <w:r>
                                <w:rPr>
                                  <w:rFonts w:ascii="Courier New"/>
                                  <w:sz w:val="18"/>
                                </w:rPr>
                                <w:t>ListItem</w:t>
                              </w:r>
                              <w:proofErr w:type="spellEnd"/>
                              <w:r>
                                <w:rPr>
                                  <w:rFonts w:ascii="Courier New"/>
                                  <w:sz w:val="18"/>
                                </w:rPr>
                                <w:t xml:space="preserve">) { </w:t>
                              </w:r>
                              <w:proofErr w:type="spellStart"/>
                              <w:r>
                                <w:rPr>
                                  <w:rFonts w:ascii="Courier New"/>
                                  <w:sz w:val="18"/>
                                </w:rPr>
                                <w:t>titleView.text</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listItem</w:t>
                              </w:r>
                              <w:proofErr w:type="spellEnd"/>
                              <w:r>
                                <w:rPr>
                                  <w:rFonts w:ascii="Courier New"/>
                                  <w:spacing w:val="-10"/>
                                  <w:sz w:val="18"/>
                                </w:rPr>
                                <w:t xml:space="preserve"> </w:t>
                              </w:r>
                              <w:r>
                                <w:rPr>
                                  <w:rFonts w:ascii="Courier New"/>
                                  <w:sz w:val="18"/>
                                </w:rPr>
                                <w:t>as</w:t>
                              </w:r>
                              <w:r>
                                <w:rPr>
                                  <w:rFonts w:ascii="Courier New"/>
                                  <w:spacing w:val="-10"/>
                                  <w:sz w:val="18"/>
                                </w:rPr>
                                <w:t xml:space="preserve"> </w:t>
                              </w:r>
                              <w:proofErr w:type="spellStart"/>
                              <w:r>
                                <w:rPr>
                                  <w:rFonts w:ascii="Courier New"/>
                                  <w:sz w:val="18"/>
                                </w:rPr>
                                <w:t>TitleUiModel</w:t>
                              </w:r>
                              <w:proofErr w:type="spellEnd"/>
                              <w:r>
                                <w:rPr>
                                  <w:rFonts w:ascii="Courier New"/>
                                  <w:sz w:val="18"/>
                                </w:rPr>
                                <w:t>).title</w:t>
                              </w:r>
                            </w:p>
                            <w:p w14:paraId="3995C108" w14:textId="77777777" w:rsidR="003D76C2" w:rsidRDefault="00000000">
                              <w:pPr>
                                <w:spacing w:before="1"/>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C07415" id="docshapegroup370" o:spid="_x0000_s1301" style="position:absolute;margin-left:88.2pt;margin-top:7.55pt;width:399.6pt;height:108.25pt;z-index:-15673344;mso-wrap-distance-left:0;mso-wrap-distance-right:0;mso-position-horizontal-relative:page;mso-position-vertical-relative:text" coordorigin="1764,151"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">
                <v:rect id="docshape371" o:spid="_x0000_s1302" style="position:absolute;left:1764;top:160;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" fillcolor="#f6f6f6" stroked="f">
                  <v:path arrowok="t"/>
                </v:rect>
                <v:shape id="docshape372" o:spid="_x0000_s1303" style="position:absolute;left:1764;top:150;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" path="m7992,2144l,2144r,20l7992,2164r,-20xm7992,l,,,20r7992,l7992,xe" fillcolor="#dadada" stroked="f">
                  <v:path arrowok="t" o:connecttype="custom" o:connectlocs="7992,2295;0,2295;0,2315;7992,2315;7992,2295;7992,151;0,151;0,171;7992,171;7992,151" o:connectangles="0,0,0,0,0,0,0,0,0,0"/>
                </v:shape>
                <v:shape id="docshape373" o:spid="_x0000_s1304" type="#_x0000_t202" style="position:absolute;left:1764;top:170;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" filled="f" stroked="f">
                  <v:path arrowok="t"/>
                  <v:textbox inset="0,0,0,0">
                    <w:txbxContent>
                      <w:p w14:paraId="03BD7F4C"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13"/>
                            <w:sz w:val="18"/>
                          </w:rPr>
                          <w:t xml:space="preserve"> </w:t>
                        </w:r>
                        <w:proofErr w:type="spellStart"/>
                        <w:r>
                          <w:rPr>
                            <w:rFonts w:ascii="Courier New"/>
                            <w:sz w:val="18"/>
                          </w:rPr>
                          <w:t>TitleViewHolder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3"/>
                            <w:sz w:val="18"/>
                          </w:rPr>
                          <w:t xml:space="preserve"> </w:t>
                        </w:r>
                        <w:r>
                          <w:rPr>
                            <w:rFonts w:ascii="Courier New"/>
                            <w:sz w:val="18"/>
                          </w:rPr>
                          <w:t>View)</w:t>
                        </w:r>
                        <w:r>
                          <w:rPr>
                            <w:rFonts w:ascii="Courier New"/>
                            <w:spacing w:val="-13"/>
                            <w:sz w:val="18"/>
                          </w:rPr>
                          <w:t xml:space="preserve"> </w:t>
                        </w:r>
                        <w:r>
                          <w:rPr>
                            <w:rFonts w:ascii="Courier New"/>
                            <w:sz w:val="18"/>
                          </w:rPr>
                          <w:t xml:space="preserve">: </w:t>
                        </w:r>
                        <w:proofErr w:type="spellStart"/>
                        <w:r>
                          <w:rPr>
                            <w:rFonts w:ascii="Courier New"/>
                            <w:sz w:val="18"/>
                          </w:rPr>
                          <w:t>BaseViewHolder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17C933DE" w14:textId="77777777" w:rsidR="003D76C2" w:rsidRDefault="00000000">
                        <w:pPr>
                          <w:spacing w:before="17"/>
                          <w:ind w:left="885"/>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1CD79A67" w14:textId="77777777" w:rsidR="003D76C2" w:rsidRDefault="00000000">
                        <w:pPr>
                          <w:spacing w:before="77"/>
                          <w:ind w:left="1317"/>
                          <w:rPr>
                            <w:rFonts w:ascii="Courier New"/>
                            <w:sz w:val="18"/>
                          </w:rPr>
                        </w:pPr>
                        <w:r>
                          <w:rPr>
                            <w:rFonts w:ascii="Courier New"/>
                            <w:spacing w:val="-2"/>
                            <w:sz w:val="18"/>
                          </w:rPr>
                          <w:t>by</w:t>
                        </w:r>
                        <w:r>
                          <w:rPr>
                            <w:rFonts w:ascii="Courier New"/>
                            <w:spacing w:val="-23"/>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3"/>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R.id.title_label</w:t>
                        </w:r>
                        <w:proofErr w:type="spellEnd"/>
                        <w:r>
                          <w:rPr>
                            <w:rFonts w:ascii="Courier New"/>
                            <w:spacing w:val="-2"/>
                            <w:sz w:val="18"/>
                          </w:rPr>
                          <w:t>)</w:t>
                        </w:r>
                        <w:r>
                          <w:rPr>
                            <w:rFonts w:ascii="Courier New"/>
                            <w:spacing w:val="-23"/>
                            <w:sz w:val="18"/>
                          </w:rPr>
                          <w:t xml:space="preserve"> </w:t>
                        </w:r>
                        <w:r>
                          <w:rPr>
                            <w:rFonts w:ascii="Courier New"/>
                            <w:spacing w:val="-10"/>
                            <w:sz w:val="18"/>
                          </w:rPr>
                          <w:t>}</w:t>
                        </w:r>
                      </w:p>
                      <w:p w14:paraId="164B113A" w14:textId="77777777" w:rsidR="003D76C2" w:rsidRDefault="003D76C2">
                        <w:pPr>
                          <w:rPr>
                            <w:rFonts w:ascii="Courier New"/>
                            <w:sz w:val="20"/>
                          </w:rPr>
                        </w:pPr>
                      </w:p>
                      <w:p w14:paraId="58E08D33" w14:textId="77777777" w:rsidR="003D76C2" w:rsidRDefault="00000000">
                        <w:pPr>
                          <w:spacing w:before="129" w:line="328" w:lineRule="auto"/>
                          <w:ind w:left="1317" w:right="1274" w:hanging="432"/>
                          <w:rPr>
                            <w:rFonts w:ascii="Courier New"/>
                            <w:sz w:val="18"/>
                          </w:rPr>
                        </w:pPr>
                        <w:r>
                          <w:rPr>
                            <w:rFonts w:ascii="Courier New"/>
                            <w:sz w:val="18"/>
                          </w:rPr>
                          <w:t xml:space="preserve">override fun </w:t>
                        </w:r>
                        <w:proofErr w:type="spellStart"/>
                        <w:r>
                          <w:rPr>
                            <w:rFonts w:ascii="Courier New"/>
                            <w:sz w:val="18"/>
                          </w:rPr>
                          <w:t>bindData</w:t>
                        </w:r>
                        <w:proofErr w:type="spellEnd"/>
                        <w:r>
                          <w:rPr>
                            <w:rFonts w:ascii="Courier New"/>
                            <w:sz w:val="18"/>
                          </w:rPr>
                          <w:t>(</w:t>
                        </w:r>
                        <w:proofErr w:type="spellStart"/>
                        <w:r>
                          <w:rPr>
                            <w:rFonts w:ascii="Courier New"/>
                            <w:sz w:val="18"/>
                          </w:rPr>
                          <w:t>listItem</w:t>
                        </w:r>
                        <w:proofErr w:type="spellEnd"/>
                        <w:r>
                          <w:rPr>
                            <w:rFonts w:ascii="Courier New"/>
                            <w:sz w:val="18"/>
                          </w:rPr>
                          <w:t xml:space="preserve">: </w:t>
                        </w:r>
                        <w:proofErr w:type="spellStart"/>
                        <w:r>
                          <w:rPr>
                            <w:rFonts w:ascii="Courier New"/>
                            <w:sz w:val="18"/>
                          </w:rPr>
                          <w:t>ListItem</w:t>
                        </w:r>
                        <w:proofErr w:type="spellEnd"/>
                        <w:r>
                          <w:rPr>
                            <w:rFonts w:ascii="Courier New"/>
                            <w:sz w:val="18"/>
                          </w:rPr>
                          <w:t xml:space="preserve">) { </w:t>
                        </w:r>
                        <w:proofErr w:type="spellStart"/>
                        <w:r>
                          <w:rPr>
                            <w:rFonts w:ascii="Courier New"/>
                            <w:sz w:val="18"/>
                          </w:rPr>
                          <w:t>titleView.text</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listItem</w:t>
                        </w:r>
                        <w:proofErr w:type="spellEnd"/>
                        <w:r>
                          <w:rPr>
                            <w:rFonts w:ascii="Courier New"/>
                            <w:spacing w:val="-10"/>
                            <w:sz w:val="18"/>
                          </w:rPr>
                          <w:t xml:space="preserve"> </w:t>
                        </w:r>
                        <w:r>
                          <w:rPr>
                            <w:rFonts w:ascii="Courier New"/>
                            <w:sz w:val="18"/>
                          </w:rPr>
                          <w:t>as</w:t>
                        </w:r>
                        <w:r>
                          <w:rPr>
                            <w:rFonts w:ascii="Courier New"/>
                            <w:spacing w:val="-10"/>
                            <w:sz w:val="18"/>
                          </w:rPr>
                          <w:t xml:space="preserve"> </w:t>
                        </w:r>
                        <w:proofErr w:type="spellStart"/>
                        <w:r>
                          <w:rPr>
                            <w:rFonts w:ascii="Courier New"/>
                            <w:sz w:val="18"/>
                          </w:rPr>
                          <w:t>TitleUiModel</w:t>
                        </w:r>
                        <w:proofErr w:type="spellEnd"/>
                        <w:r>
                          <w:rPr>
                            <w:rFonts w:ascii="Courier New"/>
                            <w:sz w:val="18"/>
                          </w:rPr>
                          <w:t>).title</w:t>
                        </w:r>
                      </w:p>
                      <w:p w14:paraId="3995C108" w14:textId="77777777" w:rsidR="003D76C2" w:rsidRDefault="00000000">
                        <w:pPr>
                          <w:spacing w:before="1"/>
                          <w:ind w:left="885"/>
                          <w:rPr>
                            <w:rFonts w:ascii="Courier New"/>
                            <w:sz w:val="18"/>
                          </w:rPr>
                        </w:pPr>
                        <w:r>
                          <w:rPr>
                            <w:rFonts w:ascii="Courier New"/>
                            <w:sz w:val="18"/>
                          </w:rPr>
                          <w:t>}</w:t>
                        </w:r>
                      </w:p>
                    </w:txbxContent>
                  </v:textbox>
                </v:shape>
                <w10:wrap type="topAndBottom" anchorx="page"/>
              </v:group>
            </w:pict>
          </mc:Fallback>
        </mc:AlternateContent>
      </w:r>
    </w:p>
    <w:p w14:paraId="7D8BF5F3" w14:textId="77777777" w:rsidR="003D76C2" w:rsidRDefault="003D76C2">
      <w:pPr>
        <w:rPr>
          <w:sz w:val="9"/>
        </w:rPr>
        <w:sectPr w:rsidR="003D76C2">
          <w:pgSz w:w="10800" w:h="13320"/>
          <w:pgMar w:top="1120" w:right="920" w:bottom="280" w:left="940" w:header="695" w:footer="0" w:gutter="0"/>
          <w:cols w:space="720"/>
        </w:sectPr>
      </w:pPr>
    </w:p>
    <w:p w14:paraId="7D67755E" w14:textId="77777777" w:rsidR="003D76C2" w:rsidRDefault="003D76C2">
      <w:pPr>
        <w:pStyle w:val="BodyText"/>
        <w:spacing w:before="3"/>
        <w:rPr>
          <w:sz w:val="5"/>
        </w:rPr>
      </w:pPr>
    </w:p>
    <w:p w14:paraId="050E8E5D" w14:textId="77777777" w:rsidR="003D76C2" w:rsidRDefault="00D51F7C">
      <w:pPr>
        <w:pStyle w:val="BodyText"/>
        <w:ind w:left="104"/>
      </w:pPr>
      <w:r>
        <w:rPr>
          <w:noProof/>
        </w:rPr>
        <mc:AlternateContent>
          <mc:Choice Requires="wpg">
            <w:drawing>
              <wp:inline distT="0" distB="0" distL="0" distR="0" wp14:anchorId="5616E6DA" wp14:editId="47A32D09">
                <wp:extent cx="5074920" cy="2174875"/>
                <wp:effectExtent l="0" t="0" r="5080" b="0"/>
                <wp:docPr id="1170" name="docshapegroup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0" y="0"/>
                          <a:chExt cx="7992" cy="3425"/>
                        </a:xfrm>
                      </wpg:grpSpPr>
                      <wps:wsp>
                        <wps:cNvPr id="1171" name="docshape375"/>
                        <wps:cNvSpPr>
                          <a:spLocks/>
                        </wps:cNvSpPr>
                        <wps:spPr bwMode="auto">
                          <a:xfrm>
                            <a:off x="0" y="10"/>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2" name="docshape376"/>
                        <wps:cNvSpPr>
                          <a:spLocks/>
                        </wps:cNvSpPr>
                        <wps:spPr bwMode="auto">
                          <a:xfrm>
                            <a:off x="0" y="0"/>
                            <a:ext cx="7992" cy="3425"/>
                          </a:xfrm>
                          <a:custGeom>
                            <a:avLst/>
                            <a:gdLst>
                              <a:gd name="T0" fmla="*/ 7992 w 7992"/>
                              <a:gd name="T1" fmla="*/ 3404 h 3425"/>
                              <a:gd name="T2" fmla="*/ 0 w 7992"/>
                              <a:gd name="T3" fmla="*/ 3404 h 3425"/>
                              <a:gd name="T4" fmla="*/ 0 w 7992"/>
                              <a:gd name="T5" fmla="*/ 3424 h 3425"/>
                              <a:gd name="T6" fmla="*/ 7992 w 7992"/>
                              <a:gd name="T7" fmla="*/ 3424 h 3425"/>
                              <a:gd name="T8" fmla="*/ 7992 w 7992"/>
                              <a:gd name="T9" fmla="*/ 3404 h 3425"/>
                              <a:gd name="T10" fmla="*/ 7992 w 7992"/>
                              <a:gd name="T11" fmla="*/ 0 h 3425"/>
                              <a:gd name="T12" fmla="*/ 0 w 7992"/>
                              <a:gd name="T13" fmla="*/ 0 h 3425"/>
                              <a:gd name="T14" fmla="*/ 0 w 7992"/>
                              <a:gd name="T15" fmla="*/ 20 h 3425"/>
                              <a:gd name="T16" fmla="*/ 7992 w 7992"/>
                              <a:gd name="T17" fmla="*/ 20 h 3425"/>
                              <a:gd name="T18" fmla="*/ 7992 w 7992"/>
                              <a:gd name="T19" fmla="*/ 0 h 34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3" name="docshape377"/>
                        <wps:cNvSpPr txBox="1">
                          <a:spLocks/>
                        </wps:cNvSpPr>
                        <wps:spPr bwMode="auto">
                          <a:xfrm>
                            <a:off x="0" y="20"/>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F4793" w14:textId="77777777" w:rsidR="003D76C2" w:rsidRDefault="00000000">
                              <w:pPr>
                                <w:spacing w:before="40"/>
                                <w:ind w:left="453"/>
                                <w:rPr>
                                  <w:rFonts w:ascii="Courier New"/>
                                  <w:sz w:val="18"/>
                                </w:rPr>
                              </w:pPr>
                              <w:r>
                                <w:rPr>
                                  <w:rFonts w:ascii="Courier New"/>
                                  <w:sz w:val="18"/>
                                </w:rPr>
                                <w:t>}</w:t>
                              </w:r>
                            </w:p>
                            <w:p w14:paraId="2149AA98" w14:textId="77777777" w:rsidR="003D76C2" w:rsidRDefault="003D76C2">
                              <w:pPr>
                                <w:rPr>
                                  <w:rFonts w:ascii="Courier New"/>
                                  <w:sz w:val="20"/>
                                </w:rPr>
                              </w:pPr>
                            </w:p>
                            <w:p w14:paraId="22225B0B" w14:textId="77777777" w:rsidR="003D76C2" w:rsidRDefault="00000000">
                              <w:pPr>
                                <w:spacing w:before="130" w:line="328" w:lineRule="auto"/>
                                <w:ind w:left="885" w:right="4318" w:hanging="432"/>
                                <w:rPr>
                                  <w:rFonts w:ascii="Courier New"/>
                                  <w:sz w:val="18"/>
                                </w:rPr>
                              </w:pPr>
                              <w:r>
                                <w:rPr>
                                  <w:rFonts w:ascii="Courier New"/>
                                  <w:sz w:val="18"/>
                                </w:rPr>
                                <w:t>class</w:t>
                              </w:r>
                              <w:r>
                                <w:rPr>
                                  <w:rFonts w:ascii="Courier New"/>
                                  <w:spacing w:val="-29"/>
                                  <w:sz w:val="18"/>
                                </w:rPr>
                                <w:t xml:space="preserve"> </w:t>
                              </w:r>
                              <w:proofErr w:type="spellStart"/>
                              <w:r>
                                <w:rPr>
                                  <w:rFonts w:ascii="Courier New"/>
                                  <w:sz w:val="18"/>
                                </w:rPr>
                                <w:t>RecipeViewHolder</w:t>
                              </w:r>
                              <w:proofErr w:type="spellEnd"/>
                              <w:r>
                                <w:rPr>
                                  <w:rFonts w:ascii="Courier New"/>
                                  <w:sz w:val="18"/>
                                </w:rPr>
                                <w:t xml:space="preserve">( </w:t>
                              </w:r>
                              <w:proofErr w:type="spellStart"/>
                              <w:r>
                                <w:rPr>
                                  <w:rFonts w:ascii="Courier New"/>
                                  <w:sz w:val="18"/>
                                </w:rPr>
                                <w:t>containerView</w:t>
                              </w:r>
                              <w:proofErr w:type="spellEnd"/>
                              <w:r>
                                <w:rPr>
                                  <w:rFonts w:ascii="Courier New"/>
                                  <w:sz w:val="18"/>
                                </w:rPr>
                                <w:t>:</w:t>
                              </w:r>
                              <w:r>
                                <w:rPr>
                                  <w:rFonts w:ascii="Courier New"/>
                                  <w:spacing w:val="-14"/>
                                  <w:sz w:val="18"/>
                                </w:rPr>
                                <w:t xml:space="preserve"> </w:t>
                              </w:r>
                              <w:r>
                                <w:rPr>
                                  <w:rFonts w:ascii="Courier New"/>
                                  <w:spacing w:val="-4"/>
                                  <w:sz w:val="18"/>
                                </w:rPr>
                                <w:t>View</w:t>
                              </w:r>
                            </w:p>
                            <w:p w14:paraId="1B0B75F6" w14:textId="77777777" w:rsidR="003D76C2" w:rsidRDefault="00000000">
                              <w:pPr>
                                <w:spacing w:before="1" w:line="328" w:lineRule="auto"/>
                                <w:ind w:left="885" w:right="3699" w:hanging="432"/>
                                <w:rPr>
                                  <w:rFonts w:ascii="Courier New"/>
                                  <w:sz w:val="18"/>
                                </w:rPr>
                              </w:pPr>
                              <w:r>
                                <w:rPr>
                                  <w:rFonts w:ascii="Courier New"/>
                                  <w:sz w:val="18"/>
                                </w:rPr>
                                <w: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BaseViewHolder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3"/>
                                  <w:sz w:val="18"/>
                                </w:rPr>
                                <w:t xml:space="preserve"> </w:t>
                              </w:r>
                              <w:r>
                                <w:rPr>
                                  <w:rFonts w:ascii="Courier New"/>
                                  <w:sz w:val="18"/>
                                </w:rPr>
                                <w:t>{ 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21B9245A" w14:textId="77777777" w:rsidR="003D76C2" w:rsidRDefault="00000000">
                              <w:pPr>
                                <w:spacing w:before="1"/>
                                <w:ind w:left="1317"/>
                                <w:rPr>
                                  <w:rFonts w:ascii="Courier New"/>
                                  <w:sz w:val="18"/>
                                </w:rPr>
                              </w:pPr>
                              <w:r>
                                <w:rPr>
                                  <w:rFonts w:ascii="Courier New"/>
                                  <w:spacing w:val="-2"/>
                                  <w:sz w:val="18"/>
                                </w:rPr>
                                <w:t>by</w:t>
                              </w:r>
                              <w:r>
                                <w:rPr>
                                  <w:rFonts w:ascii="Courier New"/>
                                  <w:spacing w:val="-24"/>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R.id.recipe_title</w:t>
                              </w:r>
                              <w:proofErr w:type="spellEnd"/>
                              <w:r>
                                <w:rPr>
                                  <w:rFonts w:ascii="Courier New"/>
                                  <w:spacing w:val="-2"/>
                                  <w:sz w:val="18"/>
                                </w:rPr>
                                <w:t>)</w:t>
                              </w:r>
                              <w:r>
                                <w:rPr>
                                  <w:rFonts w:ascii="Courier New"/>
                                  <w:spacing w:val="-23"/>
                                  <w:sz w:val="18"/>
                                </w:rPr>
                                <w:t xml:space="preserve"> </w:t>
                              </w:r>
                              <w:r>
                                <w:rPr>
                                  <w:rFonts w:ascii="Courier New"/>
                                  <w:spacing w:val="-10"/>
                                  <w:sz w:val="18"/>
                                </w:rPr>
                                <w:t>}</w:t>
                              </w:r>
                            </w:p>
                            <w:p w14:paraId="56B45D32" w14:textId="77777777" w:rsidR="003D76C2" w:rsidRDefault="003D76C2">
                              <w:pPr>
                                <w:rPr>
                                  <w:rFonts w:ascii="Courier New"/>
                                  <w:sz w:val="20"/>
                                </w:rPr>
                              </w:pPr>
                            </w:p>
                            <w:p w14:paraId="60683276" w14:textId="77777777" w:rsidR="003D76C2" w:rsidRDefault="00000000">
                              <w:pPr>
                                <w:spacing w:before="130" w:line="328" w:lineRule="auto"/>
                                <w:ind w:left="1317" w:right="1274" w:hanging="432"/>
                                <w:rPr>
                                  <w:rFonts w:ascii="Courier New"/>
                                  <w:sz w:val="18"/>
                                </w:rPr>
                              </w:pPr>
                              <w:r>
                                <w:rPr>
                                  <w:rFonts w:ascii="Courier New"/>
                                  <w:sz w:val="18"/>
                                </w:rPr>
                                <w:t xml:space="preserve">override fun </w:t>
                              </w:r>
                              <w:proofErr w:type="spellStart"/>
                              <w:r>
                                <w:rPr>
                                  <w:rFonts w:ascii="Courier New"/>
                                  <w:sz w:val="18"/>
                                </w:rPr>
                                <w:t>bindData</w:t>
                              </w:r>
                              <w:proofErr w:type="spellEnd"/>
                              <w:r>
                                <w:rPr>
                                  <w:rFonts w:ascii="Courier New"/>
                                  <w:sz w:val="18"/>
                                </w:rPr>
                                <w:t>(</w:t>
                              </w:r>
                              <w:proofErr w:type="spellStart"/>
                              <w:r>
                                <w:rPr>
                                  <w:rFonts w:ascii="Courier New"/>
                                  <w:sz w:val="18"/>
                                </w:rPr>
                                <w:t>listItem</w:t>
                              </w:r>
                              <w:proofErr w:type="spellEnd"/>
                              <w:r>
                                <w:rPr>
                                  <w:rFonts w:ascii="Courier New"/>
                                  <w:sz w:val="18"/>
                                </w:rPr>
                                <w:t xml:space="preserve">: </w:t>
                              </w:r>
                              <w:proofErr w:type="spellStart"/>
                              <w:r>
                                <w:rPr>
                                  <w:rFonts w:ascii="Courier New"/>
                                  <w:sz w:val="18"/>
                                </w:rPr>
                                <w:t>ListItem</w:t>
                              </w:r>
                              <w:proofErr w:type="spellEnd"/>
                              <w:r>
                                <w:rPr>
                                  <w:rFonts w:ascii="Courier New"/>
                                  <w:sz w:val="18"/>
                                </w:rPr>
                                <w:t xml:space="preserve">) { </w:t>
                              </w:r>
                              <w:proofErr w:type="spellStart"/>
                              <w:r>
                                <w:rPr>
                                  <w:rFonts w:ascii="Courier New"/>
                                  <w:sz w:val="18"/>
                                </w:rPr>
                                <w:t>titleView.text</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listItem</w:t>
                              </w:r>
                              <w:proofErr w:type="spellEnd"/>
                              <w:r>
                                <w:rPr>
                                  <w:rFonts w:ascii="Courier New"/>
                                  <w:spacing w:val="-10"/>
                                  <w:sz w:val="18"/>
                                </w:rPr>
                                <w:t xml:space="preserve"> </w:t>
                              </w:r>
                              <w:r>
                                <w:rPr>
                                  <w:rFonts w:ascii="Courier New"/>
                                  <w:sz w:val="18"/>
                                </w:rPr>
                                <w:t>as</w:t>
                              </w:r>
                              <w:r>
                                <w:rPr>
                                  <w:rFonts w:ascii="Courier New"/>
                                  <w:spacing w:val="-10"/>
                                  <w:sz w:val="18"/>
                                </w:rPr>
                                <w:t xml:space="preserve"> </w:t>
                              </w:r>
                              <w:proofErr w:type="spellStart"/>
                              <w:r>
                                <w:rPr>
                                  <w:rFonts w:ascii="Courier New"/>
                                  <w:sz w:val="18"/>
                                </w:rPr>
                                <w:t>RecipeUiModel</w:t>
                              </w:r>
                              <w:proofErr w:type="spellEnd"/>
                              <w:r>
                                <w:rPr>
                                  <w:rFonts w:ascii="Courier New"/>
                                  <w:sz w:val="18"/>
                                </w:rPr>
                                <w:t>).title</w:t>
                              </w:r>
                            </w:p>
                            <w:p w14:paraId="1864B6E8" w14:textId="77777777" w:rsidR="003D76C2" w:rsidRDefault="00000000">
                              <w:pPr>
                                <w:spacing w:before="1"/>
                                <w:ind w:left="885"/>
                                <w:rPr>
                                  <w:rFonts w:ascii="Courier New"/>
                                  <w:sz w:val="18"/>
                                </w:rPr>
                              </w:pPr>
                              <w:r>
                                <w:rPr>
                                  <w:rFonts w:ascii="Courier New"/>
                                  <w:sz w:val="18"/>
                                </w:rPr>
                                <w:t>}</w:t>
                              </w:r>
                            </w:p>
                            <w:p w14:paraId="6AC9942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616E6DA" id="docshapegroup374" o:spid="_x0000_s1305" style="width:399.6pt;height:171.25pt;mso-position-horizontal-relative:char;mso-position-vertical-relative:line"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">
                <v:rect id="docshape375" o:spid="_x0000_s1306" style="position:absolute;top:10;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" fillcolor="#f6f6f6" stroked="f">
                  <v:path arrowok="t"/>
                </v:rect>
                <v:shape id="docshape376" o:spid="_x0000_s1307" style="position:absolute;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" path="m7992,3404l,3404r,20l7992,3424r,-20xm7992,l,,,20r7992,l7992,xe" fillcolor="#dadada" stroked="f">
                  <v:path arrowok="t" o:connecttype="custom" o:connectlocs="7992,3404;0,3404;0,3424;7992,3424;7992,3404;7992,0;0,0;0,20;7992,20;7992,0" o:connectangles="0,0,0,0,0,0,0,0,0,0"/>
                </v:shape>
                <v:shape id="docshape377" o:spid="_x0000_s1308" type="#_x0000_t202" style="position:absolute;top:20;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" filled="f" stroked="f">
                  <v:path arrowok="t"/>
                  <v:textbox inset="0,0,0,0">
                    <w:txbxContent>
                      <w:p w14:paraId="4B5F4793" w14:textId="77777777" w:rsidR="003D76C2" w:rsidRDefault="00000000">
                        <w:pPr>
                          <w:spacing w:before="40"/>
                          <w:ind w:left="453"/>
                          <w:rPr>
                            <w:rFonts w:ascii="Courier New"/>
                            <w:sz w:val="18"/>
                          </w:rPr>
                        </w:pPr>
                        <w:r>
                          <w:rPr>
                            <w:rFonts w:ascii="Courier New"/>
                            <w:sz w:val="18"/>
                          </w:rPr>
                          <w:t>}</w:t>
                        </w:r>
                      </w:p>
                      <w:p w14:paraId="2149AA98" w14:textId="77777777" w:rsidR="003D76C2" w:rsidRDefault="003D76C2">
                        <w:pPr>
                          <w:rPr>
                            <w:rFonts w:ascii="Courier New"/>
                            <w:sz w:val="20"/>
                          </w:rPr>
                        </w:pPr>
                      </w:p>
                      <w:p w14:paraId="22225B0B" w14:textId="77777777" w:rsidR="003D76C2" w:rsidRDefault="00000000">
                        <w:pPr>
                          <w:spacing w:before="130" w:line="328" w:lineRule="auto"/>
                          <w:ind w:left="885" w:right="4318" w:hanging="432"/>
                          <w:rPr>
                            <w:rFonts w:ascii="Courier New"/>
                            <w:sz w:val="18"/>
                          </w:rPr>
                        </w:pPr>
                        <w:r>
                          <w:rPr>
                            <w:rFonts w:ascii="Courier New"/>
                            <w:sz w:val="18"/>
                          </w:rPr>
                          <w:t>class</w:t>
                        </w:r>
                        <w:r>
                          <w:rPr>
                            <w:rFonts w:ascii="Courier New"/>
                            <w:spacing w:val="-29"/>
                            <w:sz w:val="18"/>
                          </w:rPr>
                          <w:t xml:space="preserve"> </w:t>
                        </w:r>
                        <w:proofErr w:type="spellStart"/>
                        <w:r>
                          <w:rPr>
                            <w:rFonts w:ascii="Courier New"/>
                            <w:sz w:val="18"/>
                          </w:rPr>
                          <w:t>RecipeViewHolder</w:t>
                        </w:r>
                        <w:proofErr w:type="spellEnd"/>
                        <w:r>
                          <w:rPr>
                            <w:rFonts w:ascii="Courier New"/>
                            <w:sz w:val="18"/>
                          </w:rPr>
                          <w:t xml:space="preserve">( </w:t>
                        </w:r>
                        <w:proofErr w:type="spellStart"/>
                        <w:r>
                          <w:rPr>
                            <w:rFonts w:ascii="Courier New"/>
                            <w:sz w:val="18"/>
                          </w:rPr>
                          <w:t>containerView</w:t>
                        </w:r>
                        <w:proofErr w:type="spellEnd"/>
                        <w:r>
                          <w:rPr>
                            <w:rFonts w:ascii="Courier New"/>
                            <w:sz w:val="18"/>
                          </w:rPr>
                          <w:t>:</w:t>
                        </w:r>
                        <w:r>
                          <w:rPr>
                            <w:rFonts w:ascii="Courier New"/>
                            <w:spacing w:val="-14"/>
                            <w:sz w:val="18"/>
                          </w:rPr>
                          <w:t xml:space="preserve"> </w:t>
                        </w:r>
                        <w:r>
                          <w:rPr>
                            <w:rFonts w:ascii="Courier New"/>
                            <w:spacing w:val="-4"/>
                            <w:sz w:val="18"/>
                          </w:rPr>
                          <w:t>View</w:t>
                        </w:r>
                      </w:p>
                      <w:p w14:paraId="1B0B75F6" w14:textId="77777777" w:rsidR="003D76C2" w:rsidRDefault="00000000">
                        <w:pPr>
                          <w:spacing w:before="1" w:line="328" w:lineRule="auto"/>
                          <w:ind w:left="885" w:right="3699" w:hanging="432"/>
                          <w:rPr>
                            <w:rFonts w:ascii="Courier New"/>
                            <w:sz w:val="18"/>
                          </w:rPr>
                        </w:pPr>
                        <w:r>
                          <w:rPr>
                            <w:rFonts w:ascii="Courier New"/>
                            <w:sz w:val="18"/>
                          </w:rPr>
                          <w: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BaseViewHolder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3"/>
                            <w:sz w:val="18"/>
                          </w:rPr>
                          <w:t xml:space="preserve"> </w:t>
                        </w:r>
                        <w:r>
                          <w:rPr>
                            <w:rFonts w:ascii="Courier New"/>
                            <w:sz w:val="18"/>
                          </w:rPr>
                          <w:t>{ 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21B9245A" w14:textId="77777777" w:rsidR="003D76C2" w:rsidRDefault="00000000">
                        <w:pPr>
                          <w:spacing w:before="1"/>
                          <w:ind w:left="1317"/>
                          <w:rPr>
                            <w:rFonts w:ascii="Courier New"/>
                            <w:sz w:val="18"/>
                          </w:rPr>
                        </w:pPr>
                        <w:r>
                          <w:rPr>
                            <w:rFonts w:ascii="Courier New"/>
                            <w:spacing w:val="-2"/>
                            <w:sz w:val="18"/>
                          </w:rPr>
                          <w:t>by</w:t>
                        </w:r>
                        <w:r>
                          <w:rPr>
                            <w:rFonts w:ascii="Courier New"/>
                            <w:spacing w:val="-24"/>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R.id.recipe_title</w:t>
                        </w:r>
                        <w:proofErr w:type="spellEnd"/>
                        <w:r>
                          <w:rPr>
                            <w:rFonts w:ascii="Courier New"/>
                            <w:spacing w:val="-2"/>
                            <w:sz w:val="18"/>
                          </w:rPr>
                          <w:t>)</w:t>
                        </w:r>
                        <w:r>
                          <w:rPr>
                            <w:rFonts w:ascii="Courier New"/>
                            <w:spacing w:val="-23"/>
                            <w:sz w:val="18"/>
                          </w:rPr>
                          <w:t xml:space="preserve"> </w:t>
                        </w:r>
                        <w:r>
                          <w:rPr>
                            <w:rFonts w:ascii="Courier New"/>
                            <w:spacing w:val="-10"/>
                            <w:sz w:val="18"/>
                          </w:rPr>
                          <w:t>}</w:t>
                        </w:r>
                      </w:p>
                      <w:p w14:paraId="56B45D32" w14:textId="77777777" w:rsidR="003D76C2" w:rsidRDefault="003D76C2">
                        <w:pPr>
                          <w:rPr>
                            <w:rFonts w:ascii="Courier New"/>
                            <w:sz w:val="20"/>
                          </w:rPr>
                        </w:pPr>
                      </w:p>
                      <w:p w14:paraId="60683276" w14:textId="77777777" w:rsidR="003D76C2" w:rsidRDefault="00000000">
                        <w:pPr>
                          <w:spacing w:before="130" w:line="328" w:lineRule="auto"/>
                          <w:ind w:left="1317" w:right="1274" w:hanging="432"/>
                          <w:rPr>
                            <w:rFonts w:ascii="Courier New"/>
                            <w:sz w:val="18"/>
                          </w:rPr>
                        </w:pPr>
                        <w:r>
                          <w:rPr>
                            <w:rFonts w:ascii="Courier New"/>
                            <w:sz w:val="18"/>
                          </w:rPr>
                          <w:t xml:space="preserve">override fun </w:t>
                        </w:r>
                        <w:proofErr w:type="spellStart"/>
                        <w:r>
                          <w:rPr>
                            <w:rFonts w:ascii="Courier New"/>
                            <w:sz w:val="18"/>
                          </w:rPr>
                          <w:t>bindData</w:t>
                        </w:r>
                        <w:proofErr w:type="spellEnd"/>
                        <w:r>
                          <w:rPr>
                            <w:rFonts w:ascii="Courier New"/>
                            <w:sz w:val="18"/>
                          </w:rPr>
                          <w:t>(</w:t>
                        </w:r>
                        <w:proofErr w:type="spellStart"/>
                        <w:r>
                          <w:rPr>
                            <w:rFonts w:ascii="Courier New"/>
                            <w:sz w:val="18"/>
                          </w:rPr>
                          <w:t>listItem</w:t>
                        </w:r>
                        <w:proofErr w:type="spellEnd"/>
                        <w:r>
                          <w:rPr>
                            <w:rFonts w:ascii="Courier New"/>
                            <w:sz w:val="18"/>
                          </w:rPr>
                          <w:t xml:space="preserve">: </w:t>
                        </w:r>
                        <w:proofErr w:type="spellStart"/>
                        <w:r>
                          <w:rPr>
                            <w:rFonts w:ascii="Courier New"/>
                            <w:sz w:val="18"/>
                          </w:rPr>
                          <w:t>ListItem</w:t>
                        </w:r>
                        <w:proofErr w:type="spellEnd"/>
                        <w:r>
                          <w:rPr>
                            <w:rFonts w:ascii="Courier New"/>
                            <w:sz w:val="18"/>
                          </w:rPr>
                          <w:t xml:space="preserve">) { </w:t>
                        </w:r>
                        <w:proofErr w:type="spellStart"/>
                        <w:r>
                          <w:rPr>
                            <w:rFonts w:ascii="Courier New"/>
                            <w:sz w:val="18"/>
                          </w:rPr>
                          <w:t>titleView.text</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listItem</w:t>
                        </w:r>
                        <w:proofErr w:type="spellEnd"/>
                        <w:r>
                          <w:rPr>
                            <w:rFonts w:ascii="Courier New"/>
                            <w:spacing w:val="-10"/>
                            <w:sz w:val="18"/>
                          </w:rPr>
                          <w:t xml:space="preserve"> </w:t>
                        </w:r>
                        <w:r>
                          <w:rPr>
                            <w:rFonts w:ascii="Courier New"/>
                            <w:sz w:val="18"/>
                          </w:rPr>
                          <w:t>as</w:t>
                        </w:r>
                        <w:r>
                          <w:rPr>
                            <w:rFonts w:ascii="Courier New"/>
                            <w:spacing w:val="-10"/>
                            <w:sz w:val="18"/>
                          </w:rPr>
                          <w:t xml:space="preserve"> </w:t>
                        </w:r>
                        <w:proofErr w:type="spellStart"/>
                        <w:r>
                          <w:rPr>
                            <w:rFonts w:ascii="Courier New"/>
                            <w:sz w:val="18"/>
                          </w:rPr>
                          <w:t>RecipeUiModel</w:t>
                        </w:r>
                        <w:proofErr w:type="spellEnd"/>
                        <w:r>
                          <w:rPr>
                            <w:rFonts w:ascii="Courier New"/>
                            <w:sz w:val="18"/>
                          </w:rPr>
                          <w:t>).title</w:t>
                        </w:r>
                      </w:p>
                      <w:p w14:paraId="1864B6E8" w14:textId="77777777" w:rsidR="003D76C2" w:rsidRDefault="00000000">
                        <w:pPr>
                          <w:spacing w:before="1"/>
                          <w:ind w:left="885"/>
                          <w:rPr>
                            <w:rFonts w:ascii="Courier New"/>
                            <w:sz w:val="18"/>
                          </w:rPr>
                        </w:pPr>
                        <w:r>
                          <w:rPr>
                            <w:rFonts w:ascii="Courier New"/>
                            <w:sz w:val="18"/>
                          </w:rPr>
                          <w:t>}</w:t>
                        </w:r>
                      </w:p>
                      <w:p w14:paraId="6AC9942E"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1A7838F7" w14:textId="77777777" w:rsidR="003D76C2" w:rsidRDefault="00000000">
      <w:pPr>
        <w:pStyle w:val="ListParagraph"/>
        <w:numPr>
          <w:ilvl w:val="0"/>
          <w:numId w:val="11"/>
        </w:numPr>
        <w:tabs>
          <w:tab w:val="left" w:pos="554"/>
        </w:tabs>
        <w:spacing w:before="37"/>
        <w:ind w:left="554"/>
        <w:jc w:val="left"/>
        <w:rPr>
          <w:sz w:val="20"/>
        </w:rPr>
      </w:pPr>
      <w:r>
        <w:rPr>
          <w:sz w:val="20"/>
        </w:rPr>
        <w:t>Add</w:t>
      </w:r>
      <w:r>
        <w:rPr>
          <w:spacing w:val="-4"/>
          <w:sz w:val="20"/>
        </w:rPr>
        <w:t xml:space="preserve"> </w:t>
      </w:r>
      <w:r>
        <w:rPr>
          <w:sz w:val="20"/>
        </w:rPr>
        <w:t>your</w:t>
      </w:r>
      <w:r>
        <w:rPr>
          <w:spacing w:val="-1"/>
          <w:sz w:val="20"/>
        </w:rPr>
        <w:t xml:space="preserve"> </w:t>
      </w:r>
      <w:r>
        <w:rPr>
          <w:sz w:val="20"/>
        </w:rPr>
        <w:t>adapter</w:t>
      </w:r>
      <w:r>
        <w:rPr>
          <w:spacing w:val="-2"/>
          <w:sz w:val="20"/>
        </w:rPr>
        <w:t xml:space="preserve"> </w:t>
      </w:r>
      <w:r>
        <w:rPr>
          <w:sz w:val="20"/>
        </w:rPr>
        <w:t>by</w:t>
      </w:r>
      <w:r>
        <w:rPr>
          <w:spacing w:val="-1"/>
          <w:sz w:val="20"/>
        </w:rPr>
        <w:t xml:space="preserve"> </w:t>
      </w:r>
      <w:r>
        <w:rPr>
          <w:sz w:val="20"/>
        </w:rPr>
        <w:t>implementing</w:t>
      </w:r>
      <w:r>
        <w:rPr>
          <w:spacing w:val="-2"/>
          <w:sz w:val="20"/>
        </w:rPr>
        <w:t xml:space="preserve"> </w:t>
      </w:r>
      <w:proofErr w:type="spellStart"/>
      <w:r>
        <w:rPr>
          <w:rFonts w:ascii="Courier New"/>
          <w:b/>
          <w:spacing w:val="-2"/>
        </w:rPr>
        <w:t>RecyclerView.Adapter</w:t>
      </w:r>
      <w:proofErr w:type="spellEnd"/>
      <w:r>
        <w:rPr>
          <w:spacing w:val="-2"/>
          <w:sz w:val="20"/>
        </w:rPr>
        <w:t>:</w:t>
      </w:r>
    </w:p>
    <w:p w14:paraId="112E1188" w14:textId="77777777" w:rsidR="003D76C2" w:rsidRDefault="00D51F7C">
      <w:pPr>
        <w:spacing w:before="204" w:line="328" w:lineRule="auto"/>
        <w:ind w:left="557" w:right="3957"/>
        <w:rPr>
          <w:rFonts w:ascii="Courier New"/>
          <w:sz w:val="18"/>
        </w:rPr>
      </w:pPr>
      <w:r>
        <w:rPr>
          <w:noProof/>
        </w:rPr>
        <mc:AlternateContent>
          <mc:Choice Requires="wpg">
            <w:drawing>
              <wp:anchor distT="0" distB="0" distL="114300" distR="114300" simplePos="0" relativeHeight="483684864" behindDoc="1" locked="0" layoutInCell="1" allowOverlap="1" wp14:anchorId="5A038510" wp14:editId="5414AC00">
                <wp:simplePos x="0" y="0"/>
                <wp:positionH relativeFrom="page">
                  <wp:posOffset>662940</wp:posOffset>
                </wp:positionH>
                <wp:positionV relativeFrom="paragraph">
                  <wp:posOffset>91440</wp:posOffset>
                </wp:positionV>
                <wp:extent cx="5074920" cy="3952875"/>
                <wp:effectExtent l="0" t="0" r="5080" b="0"/>
                <wp:wrapNone/>
                <wp:docPr id="1167" name="docshapegroup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1044" y="144"/>
                          <a:chExt cx="7992" cy="6225"/>
                        </a:xfrm>
                      </wpg:grpSpPr>
                      <wps:wsp>
                        <wps:cNvPr id="1168" name="docshape379"/>
                        <wps:cNvSpPr>
                          <a:spLocks/>
                        </wps:cNvSpPr>
                        <wps:spPr bwMode="auto">
                          <a:xfrm>
                            <a:off x="1044" y="153"/>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9" name="docshape380"/>
                        <wps:cNvSpPr>
                          <a:spLocks/>
                        </wps:cNvSpPr>
                        <wps:spPr bwMode="auto">
                          <a:xfrm>
                            <a:off x="1044" y="143"/>
                            <a:ext cx="7992" cy="6225"/>
                          </a:xfrm>
                          <a:custGeom>
                            <a:avLst/>
                            <a:gdLst>
                              <a:gd name="T0" fmla="+- 0 9036 1044"/>
                              <a:gd name="T1" fmla="*/ T0 w 7992"/>
                              <a:gd name="T2" fmla="+- 0 6348 144"/>
                              <a:gd name="T3" fmla="*/ 6348 h 6225"/>
                              <a:gd name="T4" fmla="+- 0 1044 1044"/>
                              <a:gd name="T5" fmla="*/ T4 w 7992"/>
                              <a:gd name="T6" fmla="+- 0 6348 144"/>
                              <a:gd name="T7" fmla="*/ 6348 h 6225"/>
                              <a:gd name="T8" fmla="+- 0 1044 1044"/>
                              <a:gd name="T9" fmla="*/ T8 w 7992"/>
                              <a:gd name="T10" fmla="+- 0 6368 144"/>
                              <a:gd name="T11" fmla="*/ 6368 h 6225"/>
                              <a:gd name="T12" fmla="+- 0 9036 1044"/>
                              <a:gd name="T13" fmla="*/ T12 w 7992"/>
                              <a:gd name="T14" fmla="+- 0 6368 144"/>
                              <a:gd name="T15" fmla="*/ 6368 h 6225"/>
                              <a:gd name="T16" fmla="+- 0 9036 1044"/>
                              <a:gd name="T17" fmla="*/ T16 w 7992"/>
                              <a:gd name="T18" fmla="+- 0 6348 144"/>
                              <a:gd name="T19" fmla="*/ 6348 h 6225"/>
                              <a:gd name="T20" fmla="+- 0 9036 1044"/>
                              <a:gd name="T21" fmla="*/ T20 w 7992"/>
                              <a:gd name="T22" fmla="+- 0 144 144"/>
                              <a:gd name="T23" fmla="*/ 144 h 6225"/>
                              <a:gd name="T24" fmla="+- 0 1044 1044"/>
                              <a:gd name="T25" fmla="*/ T24 w 7992"/>
                              <a:gd name="T26" fmla="+- 0 144 144"/>
                              <a:gd name="T27" fmla="*/ 144 h 6225"/>
                              <a:gd name="T28" fmla="+- 0 1044 1044"/>
                              <a:gd name="T29" fmla="*/ T28 w 7992"/>
                              <a:gd name="T30" fmla="+- 0 164 144"/>
                              <a:gd name="T31" fmla="*/ 164 h 6225"/>
                              <a:gd name="T32" fmla="+- 0 9036 1044"/>
                              <a:gd name="T33" fmla="*/ T32 w 7992"/>
                              <a:gd name="T34" fmla="+- 0 164 144"/>
                              <a:gd name="T35" fmla="*/ 164 h 6225"/>
                              <a:gd name="T36" fmla="+- 0 9036 1044"/>
                              <a:gd name="T37" fmla="*/ T36 w 7992"/>
                              <a:gd name="T38" fmla="+- 0 144 144"/>
                              <a:gd name="T39" fmla="*/ 144 h 6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F5B048" id="docshapegroup378" o:spid="_x0000_s1026" style="position:absolute;margin-left:52.2pt;margin-top:7.2pt;width:399.6pt;height:311.25pt;z-index:-19631616;mso-position-horizontal-relative:page" coordorigin="1044,144"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">
                <v:rect id="docshape379" o:spid="_x0000_s1027" style="position:absolute;left:1044;top:153;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" fillcolor="#f6f6f6" stroked="f">
                  <v:path arrowok="t"/>
                </v:rect>
                <v:shape id="docshape380" o:spid="_x0000_s1028" style="position:absolute;left:1044;top:143;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" path="m7992,6204l,6204r,20l7992,6224r,-20xm7992,l,,,20r7992,l7992,xe" fillcolor="#dadada" stroked="f">
                  <v:path arrowok="t" o:connecttype="custom" o:connectlocs="7992,6348;0,6348;0,6368;7992,6368;7992,6348;7992,144;0,144;0,164;7992,164;7992,144" o:connectangles="0,0,0,0,0,0,0,0,0,0"/>
                </v:shape>
                <w10:wrap anchorx="page"/>
              </v:group>
            </w:pict>
          </mc:Fallback>
        </mc:AlternateContent>
      </w:r>
      <w:r w:rsidR="00CC7617">
        <w:rPr>
          <w:rFonts w:ascii="Courier New"/>
          <w:sz w:val="18"/>
        </w:rPr>
        <w:t xml:space="preserve">private const </w:t>
      </w:r>
      <w:proofErr w:type="spellStart"/>
      <w:r w:rsidR="00CC7617">
        <w:rPr>
          <w:rFonts w:ascii="Courier New"/>
          <w:sz w:val="18"/>
        </w:rPr>
        <w:t>val</w:t>
      </w:r>
      <w:proofErr w:type="spellEnd"/>
      <w:r w:rsidR="00CC7617">
        <w:rPr>
          <w:rFonts w:ascii="Courier New"/>
          <w:sz w:val="18"/>
        </w:rPr>
        <w:t xml:space="preserve"> VIEW_TYPE_TITLE = 0 private</w:t>
      </w:r>
      <w:r w:rsidR="00CC7617">
        <w:rPr>
          <w:rFonts w:ascii="Courier New"/>
          <w:spacing w:val="-8"/>
          <w:sz w:val="18"/>
        </w:rPr>
        <w:t xml:space="preserve"> </w:t>
      </w:r>
      <w:r w:rsidR="00CC7617">
        <w:rPr>
          <w:rFonts w:ascii="Courier New"/>
          <w:sz w:val="18"/>
        </w:rPr>
        <w:t>const</w:t>
      </w:r>
      <w:r w:rsidR="00CC7617">
        <w:rPr>
          <w:rFonts w:ascii="Courier New"/>
          <w:spacing w:val="-8"/>
          <w:sz w:val="18"/>
        </w:rPr>
        <w:t xml:space="preserve"> </w:t>
      </w:r>
      <w:proofErr w:type="spellStart"/>
      <w:r w:rsidR="00CC7617">
        <w:rPr>
          <w:rFonts w:ascii="Courier New"/>
          <w:sz w:val="18"/>
        </w:rPr>
        <w:t>val</w:t>
      </w:r>
      <w:proofErr w:type="spellEnd"/>
      <w:r w:rsidR="00CC7617">
        <w:rPr>
          <w:rFonts w:ascii="Courier New"/>
          <w:spacing w:val="-8"/>
          <w:sz w:val="18"/>
        </w:rPr>
        <w:t xml:space="preserve"> </w:t>
      </w:r>
      <w:r w:rsidR="00CC7617">
        <w:rPr>
          <w:rFonts w:ascii="Courier New"/>
          <w:sz w:val="18"/>
        </w:rPr>
        <w:t>VIEW_TYPE_RECIPE</w:t>
      </w:r>
      <w:r w:rsidR="00CC7617">
        <w:rPr>
          <w:rFonts w:ascii="Courier New"/>
          <w:spacing w:val="-8"/>
          <w:sz w:val="18"/>
        </w:rPr>
        <w:t xml:space="preserve"> </w:t>
      </w:r>
      <w:r w:rsidR="00CC7617">
        <w:rPr>
          <w:rFonts w:ascii="Courier New"/>
          <w:sz w:val="18"/>
        </w:rPr>
        <w:t>=</w:t>
      </w:r>
      <w:r w:rsidR="00CC7617">
        <w:rPr>
          <w:rFonts w:ascii="Courier New"/>
          <w:spacing w:val="-8"/>
          <w:sz w:val="18"/>
        </w:rPr>
        <w:t xml:space="preserve"> </w:t>
      </w:r>
      <w:r w:rsidR="00CC7617">
        <w:rPr>
          <w:rFonts w:ascii="Courier New"/>
          <w:sz w:val="18"/>
        </w:rPr>
        <w:t>1</w:t>
      </w:r>
    </w:p>
    <w:p w14:paraId="2F6351EB" w14:textId="77777777" w:rsidR="003D76C2" w:rsidRDefault="003D76C2">
      <w:pPr>
        <w:pStyle w:val="BodyText"/>
        <w:spacing w:before="9"/>
        <w:rPr>
          <w:rFonts w:ascii="Courier New"/>
          <w:sz w:val="24"/>
        </w:rPr>
      </w:pPr>
    </w:p>
    <w:p w14:paraId="104A711A" w14:textId="77777777" w:rsidR="003D76C2" w:rsidRDefault="00000000">
      <w:pPr>
        <w:ind w:left="557"/>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RecipesAdapter</w:t>
      </w:r>
      <w:proofErr w:type="spellEnd"/>
      <w:r>
        <w:rPr>
          <w:rFonts w:ascii="Courier New"/>
          <w:spacing w:val="-2"/>
          <w:sz w:val="18"/>
        </w:rPr>
        <w:t>(</w:t>
      </w:r>
    </w:p>
    <w:p w14:paraId="12E1A5ED" w14:textId="77777777" w:rsidR="003D76C2" w:rsidRDefault="00000000">
      <w:pPr>
        <w:spacing w:before="76" w:line="202" w:lineRule="exact"/>
        <w:ind w:left="989"/>
        <w:rPr>
          <w:rFonts w:ascii="Courier New"/>
          <w:sz w:val="18"/>
        </w:rPr>
      </w:pPr>
      <w:r>
        <w:rPr>
          <w:rFonts w:ascii="Courier New"/>
          <w:spacing w:val="-6"/>
          <w:sz w:val="18"/>
        </w:rPr>
        <w:t>private</w:t>
      </w:r>
      <w:r>
        <w:rPr>
          <w:rFonts w:ascii="Courier New"/>
          <w:spacing w:val="-7"/>
          <w:sz w:val="18"/>
        </w:rPr>
        <w:t xml:space="preserve"> </w:t>
      </w:r>
      <w:proofErr w:type="spellStart"/>
      <w:r>
        <w:rPr>
          <w:rFonts w:ascii="Courier New"/>
          <w:spacing w:val="-6"/>
          <w:sz w:val="18"/>
        </w:rPr>
        <w:t>val</w:t>
      </w:r>
      <w:proofErr w:type="spellEnd"/>
      <w:r>
        <w:rPr>
          <w:rFonts w:ascii="Courier New"/>
          <w:spacing w:val="-7"/>
          <w:sz w:val="18"/>
        </w:rPr>
        <w:t xml:space="preserve"> </w:t>
      </w:r>
      <w:proofErr w:type="spellStart"/>
      <w:r>
        <w:rPr>
          <w:rFonts w:ascii="Courier New"/>
          <w:spacing w:val="-6"/>
          <w:sz w:val="18"/>
        </w:rPr>
        <w:t>layoutInflater</w:t>
      </w:r>
      <w:proofErr w:type="spellEnd"/>
      <w:r>
        <w:rPr>
          <w:rFonts w:ascii="Courier New"/>
          <w:spacing w:val="-6"/>
          <w:sz w:val="18"/>
        </w:rPr>
        <w:t>:</w:t>
      </w:r>
      <w:r>
        <w:rPr>
          <w:rFonts w:ascii="Courier New"/>
          <w:spacing w:val="-7"/>
          <w:sz w:val="18"/>
        </w:rPr>
        <w:t xml:space="preserve"> </w:t>
      </w:r>
      <w:proofErr w:type="spellStart"/>
      <w:r>
        <w:rPr>
          <w:rFonts w:ascii="Courier New"/>
          <w:spacing w:val="-6"/>
          <w:sz w:val="18"/>
        </w:rPr>
        <w:t>LayoutInflater</w:t>
      </w:r>
      <w:proofErr w:type="spellEnd"/>
      <w:r>
        <w:rPr>
          <w:rFonts w:ascii="Courier New"/>
          <w:spacing w:val="-6"/>
          <w:sz w:val="18"/>
        </w:rPr>
        <w:t xml:space="preserve">) </w:t>
      </w:r>
      <w:r>
        <w:rPr>
          <w:rFonts w:ascii="Courier New"/>
          <w:spacing w:val="-10"/>
          <w:sz w:val="18"/>
        </w:rPr>
        <w:t>:</w:t>
      </w:r>
    </w:p>
    <w:p w14:paraId="75A72067" w14:textId="77777777" w:rsidR="003D76C2" w:rsidRDefault="00000000">
      <w:pPr>
        <w:spacing w:line="259" w:lineRule="auto"/>
        <w:ind w:left="989" w:right="2718" w:firstLine="216"/>
        <w:rPr>
          <w:rFonts w:ascii="Courier New"/>
          <w:sz w:val="18"/>
        </w:rPr>
      </w:pPr>
      <w:proofErr w:type="spellStart"/>
      <w:r>
        <w:rPr>
          <w:rFonts w:ascii="Courier New"/>
          <w:sz w:val="18"/>
        </w:rPr>
        <w:t>RecyclerView.Adapter</w:t>
      </w:r>
      <w:proofErr w:type="spellEnd"/>
      <w:r>
        <w:rPr>
          <w:rFonts w:ascii="Courier New"/>
          <w:sz w:val="18"/>
        </w:rPr>
        <w:t>&lt;</w:t>
      </w:r>
      <w:proofErr w:type="spellStart"/>
      <w:r>
        <w:rPr>
          <w:rFonts w:ascii="Courier New"/>
          <w:sz w:val="18"/>
        </w:rPr>
        <w:t>BaseViewHolder</w:t>
      </w:r>
      <w:proofErr w:type="spellEnd"/>
      <w:r>
        <w:rPr>
          <w:rFonts w:ascii="Courier New"/>
          <w:sz w:val="18"/>
        </w:rPr>
        <w:t>&gt;() { 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savoryTitle</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TitleUiModel</w:t>
      </w:r>
      <w:proofErr w:type="spellEnd"/>
      <w:r>
        <w:rPr>
          <w:rFonts w:ascii="Courier New"/>
          <w:sz w:val="18"/>
        </w:rPr>
        <w:t>("Savory")</w:t>
      </w:r>
    </w:p>
    <w:p w14:paraId="27930F2C" w14:textId="77777777" w:rsidR="003D76C2" w:rsidRDefault="00000000">
      <w:pPr>
        <w:spacing w:before="58"/>
        <w:ind w:left="989"/>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sweetTitle</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TitleUiModel</w:t>
      </w:r>
      <w:proofErr w:type="spellEnd"/>
      <w:r>
        <w:rPr>
          <w:rFonts w:ascii="Courier New"/>
          <w:spacing w:val="-2"/>
          <w:sz w:val="18"/>
        </w:rPr>
        <w:t>("Sweet")</w:t>
      </w:r>
    </w:p>
    <w:p w14:paraId="4FB9D949" w14:textId="77777777" w:rsidR="003D76C2" w:rsidRDefault="00000000">
      <w:pPr>
        <w:spacing w:before="79" w:line="235" w:lineRule="auto"/>
        <w:ind w:left="1205" w:right="882" w:hanging="216"/>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listItems</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mutableListOf</w:t>
      </w:r>
      <w:proofErr w:type="spellEnd"/>
      <w:r>
        <w:rPr>
          <w:rFonts w:ascii="Courier New"/>
          <w:sz w:val="18"/>
        </w:rPr>
        <w:t>&lt;</w:t>
      </w:r>
      <w:proofErr w:type="spellStart"/>
      <w:r>
        <w:rPr>
          <w:rFonts w:ascii="Courier New"/>
          <w:sz w:val="18"/>
        </w:rPr>
        <w:t>ListItem</w:t>
      </w:r>
      <w:proofErr w:type="spellEnd"/>
      <w:r>
        <w:rPr>
          <w:rFonts w:ascii="Courier New"/>
          <w:sz w:val="18"/>
        </w:rPr>
        <w:t>&gt;(</w:t>
      </w:r>
      <w:proofErr w:type="spellStart"/>
      <w:r>
        <w:rPr>
          <w:rFonts w:ascii="Courier New"/>
          <w:sz w:val="18"/>
        </w:rPr>
        <w:t>savoryTitle</w:t>
      </w:r>
      <w:proofErr w:type="spellEnd"/>
      <w:r>
        <w:rPr>
          <w:rFonts w:ascii="Courier New"/>
          <w:sz w:val="18"/>
        </w:rPr>
        <w:t xml:space="preserve">, </w:t>
      </w:r>
      <w:proofErr w:type="spellStart"/>
      <w:r>
        <w:rPr>
          <w:rFonts w:ascii="Courier New"/>
          <w:spacing w:val="-2"/>
          <w:sz w:val="18"/>
        </w:rPr>
        <w:t>sweetTitle</w:t>
      </w:r>
      <w:proofErr w:type="spellEnd"/>
      <w:r>
        <w:rPr>
          <w:rFonts w:ascii="Courier New"/>
          <w:spacing w:val="-2"/>
          <w:sz w:val="18"/>
        </w:rPr>
        <w:t>)</w:t>
      </w:r>
    </w:p>
    <w:p w14:paraId="27D1983E" w14:textId="77777777" w:rsidR="003D76C2" w:rsidRDefault="003D76C2">
      <w:pPr>
        <w:pStyle w:val="BodyText"/>
        <w:spacing w:before="6"/>
        <w:rPr>
          <w:rFonts w:ascii="Courier New"/>
          <w:sz w:val="26"/>
        </w:rPr>
      </w:pPr>
    </w:p>
    <w:p w14:paraId="2ECA4A62" w14:textId="77777777" w:rsidR="003D76C2" w:rsidRDefault="00000000">
      <w:pPr>
        <w:spacing w:line="235" w:lineRule="auto"/>
        <w:ind w:left="1205" w:right="2718"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getItemViewType</w:t>
      </w:r>
      <w:proofErr w:type="spellEnd"/>
      <w:r>
        <w:rPr>
          <w:rFonts w:ascii="Courier New"/>
          <w:sz w:val="18"/>
        </w:rPr>
        <w:t>(position:</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 when (</w:t>
      </w:r>
      <w:proofErr w:type="spellStart"/>
      <w:r>
        <w:rPr>
          <w:rFonts w:ascii="Courier New"/>
          <w:sz w:val="18"/>
        </w:rPr>
        <w:t>listItems</w:t>
      </w:r>
      <w:proofErr w:type="spellEnd"/>
      <w:r>
        <w:rPr>
          <w:rFonts w:ascii="Courier New"/>
          <w:sz w:val="18"/>
        </w:rPr>
        <w:t>[position]) {</w:t>
      </w:r>
    </w:p>
    <w:p w14:paraId="21944C7F" w14:textId="77777777" w:rsidR="003D76C2" w:rsidRDefault="00000000">
      <w:pPr>
        <w:spacing w:before="17" w:line="328" w:lineRule="auto"/>
        <w:ind w:left="1421" w:right="3629"/>
        <w:rPr>
          <w:rFonts w:ascii="Courier New"/>
          <w:sz w:val="18"/>
        </w:rPr>
      </w:pPr>
      <w:r>
        <w:rPr>
          <w:rFonts w:ascii="Courier New"/>
          <w:sz w:val="18"/>
        </w:rPr>
        <w:t xml:space="preserve">is </w:t>
      </w:r>
      <w:proofErr w:type="spellStart"/>
      <w:r>
        <w:rPr>
          <w:rFonts w:ascii="Courier New"/>
          <w:sz w:val="18"/>
        </w:rPr>
        <w:t>TitleUiModel</w:t>
      </w:r>
      <w:proofErr w:type="spellEnd"/>
      <w:r>
        <w:rPr>
          <w:rFonts w:ascii="Courier New"/>
          <w:sz w:val="18"/>
        </w:rPr>
        <w:t xml:space="preserve"> -&gt; VIEW_TYPE_TITLE is</w:t>
      </w:r>
      <w:r>
        <w:rPr>
          <w:rFonts w:ascii="Courier New"/>
          <w:spacing w:val="-13"/>
          <w:sz w:val="18"/>
        </w:rPr>
        <w:t xml:space="preserve"> </w:t>
      </w:r>
      <w:proofErr w:type="spellStart"/>
      <w:r>
        <w:rPr>
          <w:rFonts w:ascii="Courier New"/>
          <w:sz w:val="18"/>
        </w:rPr>
        <w:t>RecipeUiModel</w:t>
      </w:r>
      <w:proofErr w:type="spellEnd"/>
      <w:r>
        <w:rPr>
          <w:rFonts w:ascii="Courier New"/>
          <w:spacing w:val="-13"/>
          <w:sz w:val="18"/>
        </w:rPr>
        <w:t xml:space="preserve"> </w:t>
      </w:r>
      <w:r>
        <w:rPr>
          <w:rFonts w:ascii="Courier New"/>
          <w:sz w:val="18"/>
        </w:rPr>
        <w:t>-&gt;</w:t>
      </w:r>
      <w:r>
        <w:rPr>
          <w:rFonts w:ascii="Courier New"/>
          <w:spacing w:val="-13"/>
          <w:sz w:val="18"/>
        </w:rPr>
        <w:t xml:space="preserve"> </w:t>
      </w:r>
      <w:r>
        <w:rPr>
          <w:rFonts w:ascii="Courier New"/>
          <w:sz w:val="18"/>
        </w:rPr>
        <w:t>VIEW_TYPE_RECIPE</w:t>
      </w:r>
    </w:p>
    <w:p w14:paraId="51477522" w14:textId="77777777" w:rsidR="003D76C2" w:rsidRDefault="00000000">
      <w:pPr>
        <w:spacing w:before="2" w:line="202" w:lineRule="exact"/>
        <w:ind w:left="1421"/>
        <w:rPr>
          <w:rFonts w:ascii="Courier New"/>
          <w:sz w:val="18"/>
        </w:rPr>
      </w:pPr>
      <w:r>
        <w:rPr>
          <w:rFonts w:ascii="Courier New"/>
          <w:sz w:val="18"/>
        </w:rPr>
        <w:t>else</w:t>
      </w:r>
      <w:r>
        <w:rPr>
          <w:rFonts w:ascii="Courier New"/>
          <w:spacing w:val="-11"/>
          <w:sz w:val="18"/>
        </w:rPr>
        <w:t xml:space="preserve"> </w:t>
      </w:r>
      <w:r>
        <w:rPr>
          <w:rFonts w:ascii="Courier New"/>
          <w:sz w:val="18"/>
        </w:rPr>
        <w:t>-&gt;</w:t>
      </w:r>
      <w:r>
        <w:rPr>
          <w:rFonts w:ascii="Courier New"/>
          <w:spacing w:val="-9"/>
          <w:sz w:val="18"/>
        </w:rPr>
        <w:t xml:space="preserve"> </w:t>
      </w:r>
      <w:r>
        <w:rPr>
          <w:rFonts w:ascii="Courier New"/>
          <w:sz w:val="18"/>
        </w:rPr>
        <w:t>throw</w:t>
      </w:r>
      <w:r>
        <w:rPr>
          <w:rFonts w:ascii="Courier New"/>
          <w:spacing w:val="-8"/>
          <w:sz w:val="18"/>
        </w:rPr>
        <w:t xml:space="preserve"> </w:t>
      </w:r>
      <w:proofErr w:type="spellStart"/>
      <w:r>
        <w:rPr>
          <w:rFonts w:ascii="Courier New"/>
          <w:sz w:val="18"/>
        </w:rPr>
        <w:t>IllegalStateException</w:t>
      </w:r>
      <w:proofErr w:type="spellEnd"/>
      <w:r>
        <w:rPr>
          <w:rFonts w:ascii="Courier New"/>
          <w:sz w:val="18"/>
        </w:rPr>
        <w:t>("Unexpected</w:t>
      </w:r>
      <w:r>
        <w:rPr>
          <w:rFonts w:ascii="Courier New"/>
          <w:spacing w:val="-9"/>
          <w:sz w:val="18"/>
        </w:rPr>
        <w:t xml:space="preserve"> </w:t>
      </w:r>
      <w:r>
        <w:rPr>
          <w:rFonts w:ascii="Courier New"/>
          <w:sz w:val="18"/>
        </w:rPr>
        <w:t>data</w:t>
      </w:r>
      <w:r>
        <w:rPr>
          <w:rFonts w:ascii="Courier New"/>
          <w:spacing w:val="-9"/>
          <w:sz w:val="18"/>
        </w:rPr>
        <w:t xml:space="preserve"> </w:t>
      </w:r>
      <w:r>
        <w:rPr>
          <w:rFonts w:ascii="Courier New"/>
          <w:sz w:val="18"/>
        </w:rPr>
        <w:t>type</w:t>
      </w:r>
      <w:r>
        <w:rPr>
          <w:rFonts w:ascii="Courier New"/>
          <w:spacing w:val="-8"/>
          <w:sz w:val="18"/>
        </w:rPr>
        <w:t xml:space="preserve"> </w:t>
      </w:r>
      <w:r>
        <w:rPr>
          <w:rFonts w:ascii="Courier New"/>
          <w:spacing w:val="-5"/>
          <w:sz w:val="18"/>
        </w:rPr>
        <w:t>at</w:t>
      </w:r>
    </w:p>
    <w:p w14:paraId="3D6580C1" w14:textId="77777777" w:rsidR="003D76C2" w:rsidRDefault="00000000">
      <w:pPr>
        <w:spacing w:line="202" w:lineRule="exact"/>
        <w:ind w:left="1637"/>
        <w:rPr>
          <w:rFonts w:ascii="Courier New"/>
          <w:sz w:val="18"/>
        </w:rPr>
      </w:pPr>
      <w:r>
        <w:rPr>
          <w:rFonts w:ascii="Courier New"/>
          <w:spacing w:val="-2"/>
          <w:sz w:val="18"/>
        </w:rPr>
        <w:t>$position")</w:t>
      </w:r>
    </w:p>
    <w:p w14:paraId="7A093910" w14:textId="77777777" w:rsidR="003D76C2" w:rsidRDefault="00000000">
      <w:pPr>
        <w:spacing w:before="16"/>
        <w:ind w:left="989"/>
        <w:rPr>
          <w:rFonts w:ascii="Courier New"/>
          <w:sz w:val="18"/>
        </w:rPr>
      </w:pPr>
      <w:r>
        <w:rPr>
          <w:rFonts w:ascii="Courier New"/>
          <w:sz w:val="18"/>
        </w:rPr>
        <w:t>}</w:t>
      </w:r>
    </w:p>
    <w:p w14:paraId="4EDF098E" w14:textId="77777777" w:rsidR="003D76C2" w:rsidRDefault="003D76C2">
      <w:pPr>
        <w:pStyle w:val="BodyText"/>
        <w:rPr>
          <w:rFonts w:ascii="Courier New"/>
        </w:rPr>
      </w:pPr>
    </w:p>
    <w:p w14:paraId="5D7E7868" w14:textId="77777777" w:rsidR="003D76C2" w:rsidRDefault="00000000">
      <w:pPr>
        <w:spacing w:before="129" w:line="328" w:lineRule="auto"/>
        <w:ind w:left="1205" w:right="1684"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BaseViewHolder</w:t>
      </w:r>
      <w:proofErr w:type="spellEnd"/>
      <w:r>
        <w:rPr>
          <w:rFonts w:ascii="Courier New"/>
          <w:sz w:val="18"/>
        </w:rPr>
        <w:t xml:space="preserve"> =</w:t>
      </w:r>
    </w:p>
    <w:p w14:paraId="57DE163B" w14:textId="77777777" w:rsidR="003D76C2" w:rsidRDefault="00000000">
      <w:pPr>
        <w:spacing w:before="1"/>
        <w:ind w:left="1421"/>
        <w:rPr>
          <w:rFonts w:ascii="Courier New"/>
          <w:sz w:val="18"/>
        </w:rPr>
      </w:pPr>
      <w:r>
        <w:rPr>
          <w:rFonts w:ascii="Courier New"/>
          <w:sz w:val="18"/>
        </w:rPr>
        <w:t>when</w:t>
      </w:r>
      <w:r>
        <w:rPr>
          <w:rFonts w:ascii="Courier New"/>
          <w:spacing w:val="-7"/>
          <w:sz w:val="18"/>
        </w:rPr>
        <w:t xml:space="preserve"> </w:t>
      </w:r>
      <w:r>
        <w:rPr>
          <w:rFonts w:ascii="Courier New"/>
          <w:sz w:val="18"/>
        </w:rPr>
        <w:t>(</w:t>
      </w:r>
      <w:proofErr w:type="spellStart"/>
      <w:r>
        <w:rPr>
          <w:rFonts w:ascii="Courier New"/>
          <w:sz w:val="18"/>
        </w:rPr>
        <w:t>viewType</w:t>
      </w:r>
      <w:proofErr w:type="spellEnd"/>
      <w:r>
        <w:rPr>
          <w:rFonts w:ascii="Courier New"/>
          <w:sz w:val="18"/>
        </w:rPr>
        <w:t>)</w:t>
      </w:r>
      <w:r>
        <w:rPr>
          <w:rFonts w:ascii="Courier New"/>
          <w:spacing w:val="-7"/>
          <w:sz w:val="18"/>
        </w:rPr>
        <w:t xml:space="preserve"> </w:t>
      </w:r>
      <w:r>
        <w:rPr>
          <w:rFonts w:ascii="Courier New"/>
          <w:spacing w:val="-10"/>
          <w:sz w:val="18"/>
        </w:rPr>
        <w:t>{</w:t>
      </w:r>
    </w:p>
    <w:p w14:paraId="7E07B736" w14:textId="77777777" w:rsidR="003D76C2" w:rsidRDefault="00000000">
      <w:pPr>
        <w:spacing w:before="77"/>
        <w:ind w:left="1853"/>
        <w:rPr>
          <w:rFonts w:ascii="Courier New"/>
          <w:sz w:val="18"/>
        </w:rPr>
      </w:pPr>
      <w:r>
        <w:rPr>
          <w:rFonts w:ascii="Courier New"/>
          <w:sz w:val="18"/>
        </w:rPr>
        <w:t>VIEW_TYPE_TITLE</w:t>
      </w:r>
      <w:r>
        <w:rPr>
          <w:rFonts w:ascii="Courier New"/>
          <w:spacing w:val="-9"/>
          <w:sz w:val="18"/>
        </w:rPr>
        <w:t xml:space="preserve"> </w:t>
      </w:r>
      <w:r>
        <w:rPr>
          <w:rFonts w:ascii="Courier New"/>
          <w:sz w:val="18"/>
        </w:rPr>
        <w:t>-&gt;</w:t>
      </w:r>
      <w:r>
        <w:rPr>
          <w:rFonts w:ascii="Courier New"/>
          <w:spacing w:val="-8"/>
          <w:sz w:val="18"/>
        </w:rPr>
        <w:t xml:space="preserve"> </w:t>
      </w:r>
      <w:proofErr w:type="spellStart"/>
      <w:r>
        <w:rPr>
          <w:rFonts w:ascii="Courier New"/>
          <w:spacing w:val="-2"/>
          <w:sz w:val="18"/>
        </w:rPr>
        <w:t>TitleViewHolder</w:t>
      </w:r>
      <w:proofErr w:type="spellEnd"/>
      <w:r>
        <w:rPr>
          <w:rFonts w:ascii="Courier New"/>
          <w:spacing w:val="-2"/>
          <w:sz w:val="18"/>
        </w:rPr>
        <w:t>(</w:t>
      </w:r>
    </w:p>
    <w:p w14:paraId="090C9466" w14:textId="77777777" w:rsidR="003D76C2" w:rsidRDefault="00000000">
      <w:pPr>
        <w:spacing w:before="76"/>
        <w:ind w:left="1273" w:right="1214"/>
        <w:jc w:val="center"/>
        <w:rPr>
          <w:rFonts w:ascii="Courier New"/>
          <w:sz w:val="18"/>
        </w:rPr>
      </w:pPr>
      <w:proofErr w:type="spellStart"/>
      <w:r>
        <w:rPr>
          <w:rFonts w:ascii="Courier New"/>
          <w:spacing w:val="-2"/>
          <w:sz w:val="18"/>
        </w:rPr>
        <w:t>layoutInflater.inflate</w:t>
      </w:r>
      <w:proofErr w:type="spellEnd"/>
      <w:r>
        <w:rPr>
          <w:rFonts w:ascii="Courier New"/>
          <w:spacing w:val="-2"/>
          <w:sz w:val="18"/>
        </w:rPr>
        <w:t>(</w:t>
      </w:r>
      <w:proofErr w:type="spellStart"/>
      <w:r>
        <w:rPr>
          <w:rFonts w:ascii="Courier New"/>
          <w:spacing w:val="-2"/>
          <w:sz w:val="18"/>
        </w:rPr>
        <w:t>R.layout.item_title</w:t>
      </w:r>
      <w:proofErr w:type="spellEnd"/>
      <w:r>
        <w:rPr>
          <w:rFonts w:ascii="Courier New"/>
          <w:spacing w:val="-2"/>
          <w:sz w:val="18"/>
        </w:rPr>
        <w:t>,</w:t>
      </w:r>
    </w:p>
    <w:p w14:paraId="42A5B13F" w14:textId="77777777" w:rsidR="003D76C2" w:rsidRDefault="003D76C2">
      <w:pPr>
        <w:jc w:val="center"/>
        <w:rPr>
          <w:rFonts w:ascii="Courier New"/>
          <w:sz w:val="18"/>
        </w:rPr>
        <w:sectPr w:rsidR="003D76C2">
          <w:pgSz w:w="10800" w:h="13320"/>
          <w:pgMar w:top="1120" w:right="920" w:bottom="280" w:left="940" w:header="695" w:footer="0" w:gutter="0"/>
          <w:cols w:space="720"/>
        </w:sectPr>
      </w:pPr>
    </w:p>
    <w:p w14:paraId="698D8D75" w14:textId="77777777" w:rsidR="003D76C2" w:rsidRDefault="003D76C2">
      <w:pPr>
        <w:pStyle w:val="BodyText"/>
        <w:spacing w:before="3"/>
        <w:rPr>
          <w:rFonts w:ascii="Courier New"/>
          <w:sz w:val="6"/>
        </w:rPr>
      </w:pPr>
    </w:p>
    <w:p w14:paraId="7678BDF5" w14:textId="77777777" w:rsidR="003D76C2" w:rsidRDefault="00D51F7C">
      <w:pPr>
        <w:pStyle w:val="BodyText"/>
        <w:ind w:left="824"/>
        <w:rPr>
          <w:rFonts w:ascii="Courier New"/>
        </w:rPr>
      </w:pPr>
      <w:r>
        <w:rPr>
          <w:rFonts w:ascii="Courier New"/>
          <w:noProof/>
        </w:rPr>
        <mc:AlternateContent>
          <mc:Choice Requires="wpg">
            <w:drawing>
              <wp:inline distT="0" distB="0" distL="0" distR="0" wp14:anchorId="38175923" wp14:editId="72C36516">
                <wp:extent cx="5074920" cy="2530475"/>
                <wp:effectExtent l="0" t="0" r="5080" b="0"/>
                <wp:docPr id="1163" name="docshapegroup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0" y="0"/>
                          <a:chExt cx="7992" cy="3985"/>
                        </a:xfrm>
                      </wpg:grpSpPr>
                      <wps:wsp>
                        <wps:cNvPr id="1164" name="docshape382"/>
                        <wps:cNvSpPr>
                          <a:spLocks/>
                        </wps:cNvSpPr>
                        <wps:spPr bwMode="auto">
                          <a:xfrm>
                            <a:off x="0" y="10"/>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5" name="docshape383"/>
                        <wps:cNvSpPr>
                          <a:spLocks/>
                        </wps:cNvSpPr>
                        <wps:spPr bwMode="auto">
                          <a:xfrm>
                            <a:off x="0" y="0"/>
                            <a:ext cx="7992" cy="3985"/>
                          </a:xfrm>
                          <a:custGeom>
                            <a:avLst/>
                            <a:gdLst>
                              <a:gd name="T0" fmla="*/ 7992 w 7992"/>
                              <a:gd name="T1" fmla="*/ 3964 h 3985"/>
                              <a:gd name="T2" fmla="*/ 0 w 7992"/>
                              <a:gd name="T3" fmla="*/ 3964 h 3985"/>
                              <a:gd name="T4" fmla="*/ 0 w 7992"/>
                              <a:gd name="T5" fmla="*/ 3984 h 3985"/>
                              <a:gd name="T6" fmla="*/ 7992 w 7992"/>
                              <a:gd name="T7" fmla="*/ 3984 h 3985"/>
                              <a:gd name="T8" fmla="*/ 7992 w 7992"/>
                              <a:gd name="T9" fmla="*/ 3964 h 3985"/>
                              <a:gd name="T10" fmla="*/ 7992 w 7992"/>
                              <a:gd name="T11" fmla="*/ 0 h 3985"/>
                              <a:gd name="T12" fmla="*/ 0 w 7992"/>
                              <a:gd name="T13" fmla="*/ 0 h 3985"/>
                              <a:gd name="T14" fmla="*/ 0 w 7992"/>
                              <a:gd name="T15" fmla="*/ 20 h 3985"/>
                              <a:gd name="T16" fmla="*/ 7992 w 7992"/>
                              <a:gd name="T17" fmla="*/ 20 h 3985"/>
                              <a:gd name="T18" fmla="*/ 7992 w 7992"/>
                              <a:gd name="T19" fmla="*/ 0 h 3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6" name="docshape384"/>
                        <wps:cNvSpPr txBox="1">
                          <a:spLocks/>
                        </wps:cNvSpPr>
                        <wps:spPr bwMode="auto">
                          <a:xfrm>
                            <a:off x="0" y="20"/>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2AC90" w14:textId="77777777" w:rsidR="003D76C2" w:rsidRDefault="00000000">
                              <w:pPr>
                                <w:spacing w:before="40"/>
                                <w:ind w:left="2397"/>
                                <w:rPr>
                                  <w:rFonts w:ascii="Courier New"/>
                                  <w:sz w:val="18"/>
                                </w:rPr>
                              </w:pPr>
                              <w:r>
                                <w:rPr>
                                  <w:rFonts w:ascii="Courier New"/>
                                  <w:sz w:val="18"/>
                                </w:rPr>
                                <w:t>parent,</w:t>
                              </w:r>
                              <w:r>
                                <w:rPr>
                                  <w:rFonts w:ascii="Courier New"/>
                                  <w:spacing w:val="-7"/>
                                  <w:sz w:val="18"/>
                                </w:rPr>
                                <w:t xml:space="preserve"> </w:t>
                              </w:r>
                              <w:r>
                                <w:rPr>
                                  <w:rFonts w:ascii="Courier New"/>
                                  <w:spacing w:val="-2"/>
                                  <w:sz w:val="18"/>
                                </w:rPr>
                                <w:t>false)</w:t>
                              </w:r>
                            </w:p>
                            <w:p w14:paraId="2AC30401" w14:textId="77777777" w:rsidR="003D76C2" w:rsidRDefault="00000000">
                              <w:pPr>
                                <w:spacing w:before="76"/>
                                <w:ind w:left="1749"/>
                                <w:rPr>
                                  <w:rFonts w:ascii="Courier New"/>
                                  <w:sz w:val="18"/>
                                </w:rPr>
                              </w:pPr>
                              <w:r>
                                <w:rPr>
                                  <w:rFonts w:ascii="Courier New"/>
                                  <w:sz w:val="18"/>
                                </w:rPr>
                                <w:t>)</w:t>
                              </w:r>
                            </w:p>
                            <w:p w14:paraId="167D5F3A" w14:textId="77777777" w:rsidR="003D76C2" w:rsidRDefault="00000000">
                              <w:pPr>
                                <w:spacing w:before="76"/>
                                <w:ind w:left="1749"/>
                                <w:rPr>
                                  <w:rFonts w:ascii="Courier New"/>
                                  <w:sz w:val="18"/>
                                </w:rPr>
                              </w:pPr>
                              <w:r>
                                <w:rPr>
                                  <w:rFonts w:ascii="Courier New"/>
                                  <w:sz w:val="18"/>
                                </w:rPr>
                                <w:t>VIEW_TYPE_RECIPE</w:t>
                              </w:r>
                              <w:r>
                                <w:rPr>
                                  <w:rFonts w:ascii="Courier New"/>
                                  <w:spacing w:val="-9"/>
                                  <w:sz w:val="18"/>
                                </w:rPr>
                                <w:t xml:space="preserve"> </w:t>
                              </w:r>
                              <w:r>
                                <w:rPr>
                                  <w:rFonts w:ascii="Courier New"/>
                                  <w:sz w:val="18"/>
                                </w:rPr>
                                <w:t>-&gt;</w:t>
                              </w:r>
                              <w:r>
                                <w:rPr>
                                  <w:rFonts w:ascii="Courier New"/>
                                  <w:spacing w:val="-9"/>
                                  <w:sz w:val="18"/>
                                </w:rPr>
                                <w:t xml:space="preserve"> </w:t>
                              </w:r>
                              <w:proofErr w:type="spellStart"/>
                              <w:r>
                                <w:rPr>
                                  <w:rFonts w:ascii="Courier New"/>
                                  <w:spacing w:val="-2"/>
                                  <w:sz w:val="18"/>
                                </w:rPr>
                                <w:t>RecipeViewHolder</w:t>
                              </w:r>
                              <w:proofErr w:type="spellEnd"/>
                              <w:r>
                                <w:rPr>
                                  <w:rFonts w:ascii="Courier New"/>
                                  <w:spacing w:val="-2"/>
                                  <w:sz w:val="18"/>
                                </w:rPr>
                                <w:t>(</w:t>
                              </w:r>
                            </w:p>
                            <w:p w14:paraId="62BAE4C6" w14:textId="77777777" w:rsidR="003D76C2" w:rsidRDefault="00000000">
                              <w:pPr>
                                <w:spacing w:before="76" w:line="202" w:lineRule="exact"/>
                                <w:ind w:left="2181"/>
                                <w:rPr>
                                  <w:rFonts w:ascii="Courier New"/>
                                  <w:sz w:val="18"/>
                                </w:rPr>
                              </w:pPr>
                              <w:proofErr w:type="spellStart"/>
                              <w:r>
                                <w:rPr>
                                  <w:rFonts w:ascii="Courier New"/>
                                  <w:spacing w:val="-7"/>
                                  <w:sz w:val="18"/>
                                </w:rPr>
                                <w:t>layoutInflater.inflate</w:t>
                              </w:r>
                              <w:proofErr w:type="spellEnd"/>
                              <w:r>
                                <w:rPr>
                                  <w:rFonts w:ascii="Courier New"/>
                                  <w:spacing w:val="-7"/>
                                  <w:sz w:val="18"/>
                                </w:rPr>
                                <w:t>(</w:t>
                              </w:r>
                              <w:proofErr w:type="spellStart"/>
                              <w:r>
                                <w:rPr>
                                  <w:rFonts w:ascii="Courier New"/>
                                  <w:spacing w:val="-7"/>
                                  <w:sz w:val="18"/>
                                </w:rPr>
                                <w:t>R.layout.item_recipe</w:t>
                              </w:r>
                              <w:proofErr w:type="spellEnd"/>
                              <w:r>
                                <w:rPr>
                                  <w:rFonts w:ascii="Courier New"/>
                                  <w:spacing w:val="-7"/>
                                  <w:sz w:val="18"/>
                                </w:rPr>
                                <w:t>,</w:t>
                              </w:r>
                              <w:r>
                                <w:rPr>
                                  <w:rFonts w:ascii="Courier New"/>
                                  <w:spacing w:val="26"/>
                                  <w:sz w:val="18"/>
                                </w:rPr>
                                <w:t xml:space="preserve"> </w:t>
                              </w:r>
                              <w:r>
                                <w:rPr>
                                  <w:rFonts w:ascii="Courier New"/>
                                  <w:spacing w:val="-2"/>
                                  <w:sz w:val="18"/>
                                </w:rPr>
                                <w:t>parent,</w:t>
                              </w:r>
                            </w:p>
                            <w:p w14:paraId="36E75C51" w14:textId="77777777" w:rsidR="003D76C2" w:rsidRDefault="00000000">
                              <w:pPr>
                                <w:spacing w:line="202" w:lineRule="exact"/>
                                <w:ind w:left="2397"/>
                                <w:rPr>
                                  <w:rFonts w:ascii="Courier New"/>
                                  <w:sz w:val="18"/>
                                </w:rPr>
                              </w:pPr>
                              <w:r>
                                <w:rPr>
                                  <w:rFonts w:ascii="Courier New"/>
                                  <w:spacing w:val="-2"/>
                                  <w:sz w:val="18"/>
                                </w:rPr>
                                <w:t>false)</w:t>
                              </w:r>
                            </w:p>
                            <w:p w14:paraId="64CD67D7" w14:textId="77777777" w:rsidR="003D76C2" w:rsidRDefault="00000000">
                              <w:pPr>
                                <w:spacing w:before="17"/>
                                <w:ind w:left="1749"/>
                                <w:rPr>
                                  <w:rFonts w:ascii="Courier New"/>
                                  <w:sz w:val="18"/>
                                </w:rPr>
                              </w:pPr>
                              <w:r>
                                <w:rPr>
                                  <w:rFonts w:ascii="Courier New"/>
                                  <w:sz w:val="18"/>
                                </w:rPr>
                                <w:t>)</w:t>
                              </w:r>
                            </w:p>
                            <w:p w14:paraId="371589D5" w14:textId="77777777" w:rsidR="003D76C2" w:rsidRDefault="00000000">
                              <w:pPr>
                                <w:spacing w:before="76" w:line="202" w:lineRule="exact"/>
                                <w:ind w:left="1749"/>
                                <w:rPr>
                                  <w:rFonts w:ascii="Courier New"/>
                                  <w:sz w:val="18"/>
                                </w:rPr>
                              </w:pPr>
                              <w:r>
                                <w:rPr>
                                  <w:rFonts w:ascii="Courier New"/>
                                  <w:sz w:val="18"/>
                                </w:rPr>
                                <w:t>else</w:t>
                              </w:r>
                              <w:r>
                                <w:rPr>
                                  <w:rFonts w:ascii="Courier New"/>
                                  <w:spacing w:val="-12"/>
                                  <w:sz w:val="18"/>
                                </w:rPr>
                                <w:t xml:space="preserve"> </w:t>
                              </w:r>
                              <w:r>
                                <w:rPr>
                                  <w:rFonts w:ascii="Courier New"/>
                                  <w:sz w:val="18"/>
                                </w:rPr>
                                <w:t>-&gt;</w:t>
                              </w:r>
                              <w:r>
                                <w:rPr>
                                  <w:rFonts w:ascii="Courier New"/>
                                  <w:spacing w:val="-10"/>
                                  <w:sz w:val="18"/>
                                </w:rPr>
                                <w:t xml:space="preserve"> </w:t>
                              </w:r>
                              <w:r>
                                <w:rPr>
                                  <w:rFonts w:ascii="Courier New"/>
                                  <w:sz w:val="18"/>
                                </w:rPr>
                                <w:t>throw</w:t>
                              </w:r>
                              <w:r>
                                <w:rPr>
                                  <w:rFonts w:ascii="Courier New"/>
                                  <w:spacing w:val="-9"/>
                                  <w:sz w:val="18"/>
                                </w:rPr>
                                <w:t xml:space="preserve"> </w:t>
                              </w:r>
                              <w:proofErr w:type="spellStart"/>
                              <w:r>
                                <w:rPr>
                                  <w:rFonts w:ascii="Courier New"/>
                                  <w:sz w:val="18"/>
                                </w:rPr>
                                <w:t>IllegalStateException</w:t>
                              </w:r>
                              <w:proofErr w:type="spellEnd"/>
                              <w:r>
                                <w:rPr>
                                  <w:rFonts w:ascii="Courier New"/>
                                  <w:sz w:val="18"/>
                                </w:rPr>
                                <w:t>("Unexpected</w:t>
                              </w:r>
                              <w:r>
                                <w:rPr>
                                  <w:rFonts w:ascii="Courier New"/>
                                  <w:spacing w:val="-10"/>
                                  <w:sz w:val="18"/>
                                </w:rPr>
                                <w:t xml:space="preserve"> </w:t>
                              </w:r>
                              <w:r>
                                <w:rPr>
                                  <w:rFonts w:ascii="Courier New"/>
                                  <w:sz w:val="18"/>
                                </w:rPr>
                                <w:t>view</w:t>
                              </w:r>
                              <w:r>
                                <w:rPr>
                                  <w:rFonts w:ascii="Courier New"/>
                                  <w:spacing w:val="-9"/>
                                  <w:sz w:val="18"/>
                                </w:rPr>
                                <w:t xml:space="preserve"> </w:t>
                              </w:r>
                              <w:r>
                                <w:rPr>
                                  <w:rFonts w:ascii="Courier New"/>
                                  <w:spacing w:val="-4"/>
                                  <w:sz w:val="18"/>
                                </w:rPr>
                                <w:t>type</w:t>
                              </w:r>
                            </w:p>
                            <w:p w14:paraId="50558B57"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viewType</w:t>
                              </w:r>
                              <w:proofErr w:type="spellEnd"/>
                              <w:r>
                                <w:rPr>
                                  <w:rFonts w:ascii="Courier New"/>
                                  <w:spacing w:val="-2"/>
                                  <w:sz w:val="18"/>
                                </w:rPr>
                                <w:t>")</w:t>
                              </w:r>
                            </w:p>
                            <w:p w14:paraId="7CCF7613" w14:textId="77777777" w:rsidR="003D76C2" w:rsidRDefault="00000000">
                              <w:pPr>
                                <w:spacing w:before="16"/>
                                <w:ind w:left="1317"/>
                                <w:rPr>
                                  <w:rFonts w:ascii="Courier New"/>
                                  <w:sz w:val="18"/>
                                </w:rPr>
                              </w:pPr>
                              <w:r>
                                <w:rPr>
                                  <w:rFonts w:ascii="Courier New"/>
                                  <w:sz w:val="18"/>
                                </w:rPr>
                                <w:t>}</w:t>
                              </w:r>
                            </w:p>
                            <w:p w14:paraId="3DF19F34" w14:textId="77777777" w:rsidR="003D76C2" w:rsidRDefault="00000000">
                              <w:pPr>
                                <w:spacing w:line="560" w:lineRule="atLeast"/>
                                <w:ind w:left="885" w:right="1350"/>
                                <w:rPr>
                                  <w:rFonts w:ascii="Courier New"/>
                                  <w:sz w:val="18"/>
                                </w:rPr>
                              </w:pPr>
                              <w:r>
                                <w:rPr>
                                  <w:rFonts w:ascii="Courier New"/>
                                  <w:sz w:val="18"/>
                                </w:rPr>
                                <w:t>override</w:t>
                              </w:r>
                              <w:r>
                                <w:rPr>
                                  <w:rFonts w:ascii="Courier New"/>
                                  <w:spacing w:val="40"/>
                                  <w:sz w:val="18"/>
                                </w:rPr>
                                <w:t xml:space="preserve"> </w:t>
                              </w:r>
                              <w:r>
                                <w:rPr>
                                  <w:rFonts w:ascii="Courier New"/>
                                  <w:sz w:val="18"/>
                                </w:rPr>
                                <w:t>fun</w:t>
                              </w:r>
                              <w:r>
                                <w:rPr>
                                  <w:rFonts w:ascii="Courier New"/>
                                  <w:spacing w:val="40"/>
                                  <w:sz w:val="18"/>
                                </w:rPr>
                                <w:t xml:space="preserve"> </w:t>
                              </w:r>
                              <w:proofErr w:type="spellStart"/>
                              <w:r>
                                <w:rPr>
                                  <w:rFonts w:ascii="Courier New"/>
                                  <w:sz w:val="18"/>
                                </w:rPr>
                                <w:t>getItemCount</w:t>
                              </w:r>
                              <w:proofErr w:type="spellEnd"/>
                              <w:r>
                                <w:rPr>
                                  <w:rFonts w:ascii="Courier New"/>
                                  <w:sz w:val="18"/>
                                </w:rPr>
                                <w:t>()</w:t>
                              </w:r>
                              <w:r>
                                <w:rPr>
                                  <w:rFonts w:ascii="Courier New"/>
                                  <w:spacing w:val="40"/>
                                  <w:sz w:val="18"/>
                                </w:rPr>
                                <w:t xml:space="preserve"> </w:t>
                              </w:r>
                              <w:r>
                                <w:rPr>
                                  <w:rFonts w:ascii="Courier New"/>
                                  <w:sz w:val="18"/>
                                </w:rPr>
                                <w:t>=</w:t>
                              </w:r>
                              <w:r>
                                <w:rPr>
                                  <w:rFonts w:ascii="Courier New"/>
                                  <w:spacing w:val="40"/>
                                  <w:sz w:val="18"/>
                                </w:rPr>
                                <w:t xml:space="preserve"> </w:t>
                              </w:r>
                              <w:proofErr w:type="spellStart"/>
                              <w:r>
                                <w:rPr>
                                  <w:rFonts w:ascii="Courier New"/>
                                  <w:sz w:val="18"/>
                                </w:rPr>
                                <w:t>listItems.size</w:t>
                              </w:r>
                              <w:proofErr w:type="spellEnd"/>
                              <w:r>
                                <w:rPr>
                                  <w:rFonts w:ascii="Courier New"/>
                                  <w:sz w:val="18"/>
                                </w:rPr>
                                <w:t xml:space="preserve"> 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BaseViewHolder</w:t>
                              </w:r>
                              <w:proofErr w:type="spellEnd"/>
                              <w:r>
                                <w:rPr>
                                  <w:rFonts w:ascii="Courier New"/>
                                  <w:sz w:val="18"/>
                                </w:rPr>
                                <w:t>,</w:t>
                              </w:r>
                            </w:p>
                            <w:p w14:paraId="797561BB" w14:textId="77777777" w:rsidR="003D76C2" w:rsidRDefault="00000000">
                              <w:pPr>
                                <w:spacing w:before="76"/>
                                <w:ind w:left="1101"/>
                                <w:rPr>
                                  <w:rFonts w:ascii="Courier New"/>
                                  <w:sz w:val="18"/>
                                </w:rPr>
                              </w:pPr>
                              <w:r>
                                <w:rPr>
                                  <w:rFonts w:ascii="Courier New"/>
                                  <w:sz w:val="18"/>
                                </w:rPr>
                                <w:t>position:</w:t>
                              </w:r>
                              <w:r>
                                <w:rPr>
                                  <w:rFonts w:ascii="Courier New"/>
                                  <w:spacing w:val="-5"/>
                                  <w:sz w:val="18"/>
                                </w:rPr>
                                <w:t xml:space="preserve"> </w:t>
                              </w:r>
                              <w:r>
                                <w:rPr>
                                  <w:rFonts w:ascii="Courier New"/>
                                  <w:sz w:val="18"/>
                                </w:rPr>
                                <w:t>Int)</w:t>
                              </w:r>
                              <w:r>
                                <w:rPr>
                                  <w:rFonts w:ascii="Courier New"/>
                                  <w:spacing w:val="-5"/>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holder.bindData</w:t>
                              </w:r>
                              <w:proofErr w:type="spellEnd"/>
                              <w:r>
                                <w:rPr>
                                  <w:rFonts w:ascii="Courier New"/>
                                  <w:spacing w:val="-2"/>
                                  <w:sz w:val="18"/>
                                </w:rPr>
                                <w:t>(</w:t>
                              </w:r>
                              <w:proofErr w:type="spellStart"/>
                              <w:r>
                                <w:rPr>
                                  <w:rFonts w:ascii="Courier New"/>
                                  <w:spacing w:val="-2"/>
                                  <w:sz w:val="18"/>
                                </w:rPr>
                                <w:t>listItems</w:t>
                              </w:r>
                              <w:proofErr w:type="spellEnd"/>
                              <w:r>
                                <w:rPr>
                                  <w:rFonts w:ascii="Courier New"/>
                                  <w:spacing w:val="-2"/>
                                  <w:sz w:val="18"/>
                                </w:rPr>
                                <w:t>[position])</w:t>
                              </w:r>
                            </w:p>
                            <w:p w14:paraId="27334CF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38175923" id="docshapegroup381" o:spid="_x0000_s1309" style="width:399.6pt;height:199.25pt;mso-position-horizontal-relative:char;mso-position-vertical-relative:line"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">
                <v:rect id="docshape382" o:spid="_x0000_s1310" style="position:absolute;top:10;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" fillcolor="#f6f6f6" stroked="f">
                  <v:path arrowok="t"/>
                </v:rect>
                <v:shape id="docshape383" o:spid="_x0000_s1311" style="position:absolute;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" path="m7992,3964l,3964r,20l7992,3984r,-20xm7992,l,,,20r7992,l7992,xe" fillcolor="#dadada" stroked="f">
                  <v:path arrowok="t" o:connecttype="custom" o:connectlocs="7992,3964;0,3964;0,3984;7992,3984;7992,3964;7992,0;0,0;0,20;7992,20;7992,0" o:connectangles="0,0,0,0,0,0,0,0,0,0"/>
                </v:shape>
                <v:shape id="docshape384" o:spid="_x0000_s1312" type="#_x0000_t202" style="position:absolute;top:20;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" filled="f" stroked="f">
                  <v:path arrowok="t"/>
                  <v:textbox inset="0,0,0,0">
                    <w:txbxContent>
                      <w:p w14:paraId="7BA2AC90" w14:textId="77777777" w:rsidR="003D76C2" w:rsidRDefault="00000000">
                        <w:pPr>
                          <w:spacing w:before="40"/>
                          <w:ind w:left="2397"/>
                          <w:rPr>
                            <w:rFonts w:ascii="Courier New"/>
                            <w:sz w:val="18"/>
                          </w:rPr>
                        </w:pPr>
                        <w:r>
                          <w:rPr>
                            <w:rFonts w:ascii="Courier New"/>
                            <w:sz w:val="18"/>
                          </w:rPr>
                          <w:t>parent,</w:t>
                        </w:r>
                        <w:r>
                          <w:rPr>
                            <w:rFonts w:ascii="Courier New"/>
                            <w:spacing w:val="-7"/>
                            <w:sz w:val="18"/>
                          </w:rPr>
                          <w:t xml:space="preserve"> </w:t>
                        </w:r>
                        <w:r>
                          <w:rPr>
                            <w:rFonts w:ascii="Courier New"/>
                            <w:spacing w:val="-2"/>
                            <w:sz w:val="18"/>
                          </w:rPr>
                          <w:t>false)</w:t>
                        </w:r>
                      </w:p>
                      <w:p w14:paraId="2AC30401" w14:textId="77777777" w:rsidR="003D76C2" w:rsidRDefault="00000000">
                        <w:pPr>
                          <w:spacing w:before="76"/>
                          <w:ind w:left="1749"/>
                          <w:rPr>
                            <w:rFonts w:ascii="Courier New"/>
                            <w:sz w:val="18"/>
                          </w:rPr>
                        </w:pPr>
                        <w:r>
                          <w:rPr>
                            <w:rFonts w:ascii="Courier New"/>
                            <w:sz w:val="18"/>
                          </w:rPr>
                          <w:t>)</w:t>
                        </w:r>
                      </w:p>
                      <w:p w14:paraId="167D5F3A" w14:textId="77777777" w:rsidR="003D76C2" w:rsidRDefault="00000000">
                        <w:pPr>
                          <w:spacing w:before="76"/>
                          <w:ind w:left="1749"/>
                          <w:rPr>
                            <w:rFonts w:ascii="Courier New"/>
                            <w:sz w:val="18"/>
                          </w:rPr>
                        </w:pPr>
                        <w:r>
                          <w:rPr>
                            <w:rFonts w:ascii="Courier New"/>
                            <w:sz w:val="18"/>
                          </w:rPr>
                          <w:t>VIEW_TYPE_RECIPE</w:t>
                        </w:r>
                        <w:r>
                          <w:rPr>
                            <w:rFonts w:ascii="Courier New"/>
                            <w:spacing w:val="-9"/>
                            <w:sz w:val="18"/>
                          </w:rPr>
                          <w:t xml:space="preserve"> </w:t>
                        </w:r>
                        <w:r>
                          <w:rPr>
                            <w:rFonts w:ascii="Courier New"/>
                            <w:sz w:val="18"/>
                          </w:rPr>
                          <w:t>-&gt;</w:t>
                        </w:r>
                        <w:r>
                          <w:rPr>
                            <w:rFonts w:ascii="Courier New"/>
                            <w:spacing w:val="-9"/>
                            <w:sz w:val="18"/>
                          </w:rPr>
                          <w:t xml:space="preserve"> </w:t>
                        </w:r>
                        <w:proofErr w:type="spellStart"/>
                        <w:r>
                          <w:rPr>
                            <w:rFonts w:ascii="Courier New"/>
                            <w:spacing w:val="-2"/>
                            <w:sz w:val="18"/>
                          </w:rPr>
                          <w:t>RecipeViewHolder</w:t>
                        </w:r>
                        <w:proofErr w:type="spellEnd"/>
                        <w:r>
                          <w:rPr>
                            <w:rFonts w:ascii="Courier New"/>
                            <w:spacing w:val="-2"/>
                            <w:sz w:val="18"/>
                          </w:rPr>
                          <w:t>(</w:t>
                        </w:r>
                      </w:p>
                      <w:p w14:paraId="62BAE4C6" w14:textId="77777777" w:rsidR="003D76C2" w:rsidRDefault="00000000">
                        <w:pPr>
                          <w:spacing w:before="76" w:line="202" w:lineRule="exact"/>
                          <w:ind w:left="2181"/>
                          <w:rPr>
                            <w:rFonts w:ascii="Courier New"/>
                            <w:sz w:val="18"/>
                          </w:rPr>
                        </w:pPr>
                        <w:proofErr w:type="spellStart"/>
                        <w:r>
                          <w:rPr>
                            <w:rFonts w:ascii="Courier New"/>
                            <w:spacing w:val="-7"/>
                            <w:sz w:val="18"/>
                          </w:rPr>
                          <w:t>layoutInflater.inflate</w:t>
                        </w:r>
                        <w:proofErr w:type="spellEnd"/>
                        <w:r>
                          <w:rPr>
                            <w:rFonts w:ascii="Courier New"/>
                            <w:spacing w:val="-7"/>
                            <w:sz w:val="18"/>
                          </w:rPr>
                          <w:t>(</w:t>
                        </w:r>
                        <w:proofErr w:type="spellStart"/>
                        <w:r>
                          <w:rPr>
                            <w:rFonts w:ascii="Courier New"/>
                            <w:spacing w:val="-7"/>
                            <w:sz w:val="18"/>
                          </w:rPr>
                          <w:t>R.layout.item_recipe</w:t>
                        </w:r>
                        <w:proofErr w:type="spellEnd"/>
                        <w:r>
                          <w:rPr>
                            <w:rFonts w:ascii="Courier New"/>
                            <w:spacing w:val="-7"/>
                            <w:sz w:val="18"/>
                          </w:rPr>
                          <w:t>,</w:t>
                        </w:r>
                        <w:r>
                          <w:rPr>
                            <w:rFonts w:ascii="Courier New"/>
                            <w:spacing w:val="26"/>
                            <w:sz w:val="18"/>
                          </w:rPr>
                          <w:t xml:space="preserve"> </w:t>
                        </w:r>
                        <w:r>
                          <w:rPr>
                            <w:rFonts w:ascii="Courier New"/>
                            <w:spacing w:val="-2"/>
                            <w:sz w:val="18"/>
                          </w:rPr>
                          <w:t>parent,</w:t>
                        </w:r>
                      </w:p>
                      <w:p w14:paraId="36E75C51" w14:textId="77777777" w:rsidR="003D76C2" w:rsidRDefault="00000000">
                        <w:pPr>
                          <w:spacing w:line="202" w:lineRule="exact"/>
                          <w:ind w:left="2397"/>
                          <w:rPr>
                            <w:rFonts w:ascii="Courier New"/>
                            <w:sz w:val="18"/>
                          </w:rPr>
                        </w:pPr>
                        <w:r>
                          <w:rPr>
                            <w:rFonts w:ascii="Courier New"/>
                            <w:spacing w:val="-2"/>
                            <w:sz w:val="18"/>
                          </w:rPr>
                          <w:t>false)</w:t>
                        </w:r>
                      </w:p>
                      <w:p w14:paraId="64CD67D7" w14:textId="77777777" w:rsidR="003D76C2" w:rsidRDefault="00000000">
                        <w:pPr>
                          <w:spacing w:before="17"/>
                          <w:ind w:left="1749"/>
                          <w:rPr>
                            <w:rFonts w:ascii="Courier New"/>
                            <w:sz w:val="18"/>
                          </w:rPr>
                        </w:pPr>
                        <w:r>
                          <w:rPr>
                            <w:rFonts w:ascii="Courier New"/>
                            <w:sz w:val="18"/>
                          </w:rPr>
                          <w:t>)</w:t>
                        </w:r>
                      </w:p>
                      <w:p w14:paraId="371589D5" w14:textId="77777777" w:rsidR="003D76C2" w:rsidRDefault="00000000">
                        <w:pPr>
                          <w:spacing w:before="76" w:line="202" w:lineRule="exact"/>
                          <w:ind w:left="1749"/>
                          <w:rPr>
                            <w:rFonts w:ascii="Courier New"/>
                            <w:sz w:val="18"/>
                          </w:rPr>
                        </w:pPr>
                        <w:r>
                          <w:rPr>
                            <w:rFonts w:ascii="Courier New"/>
                            <w:sz w:val="18"/>
                          </w:rPr>
                          <w:t>else</w:t>
                        </w:r>
                        <w:r>
                          <w:rPr>
                            <w:rFonts w:ascii="Courier New"/>
                            <w:spacing w:val="-12"/>
                            <w:sz w:val="18"/>
                          </w:rPr>
                          <w:t xml:space="preserve"> </w:t>
                        </w:r>
                        <w:r>
                          <w:rPr>
                            <w:rFonts w:ascii="Courier New"/>
                            <w:sz w:val="18"/>
                          </w:rPr>
                          <w:t>-&gt;</w:t>
                        </w:r>
                        <w:r>
                          <w:rPr>
                            <w:rFonts w:ascii="Courier New"/>
                            <w:spacing w:val="-10"/>
                            <w:sz w:val="18"/>
                          </w:rPr>
                          <w:t xml:space="preserve"> </w:t>
                        </w:r>
                        <w:r>
                          <w:rPr>
                            <w:rFonts w:ascii="Courier New"/>
                            <w:sz w:val="18"/>
                          </w:rPr>
                          <w:t>throw</w:t>
                        </w:r>
                        <w:r>
                          <w:rPr>
                            <w:rFonts w:ascii="Courier New"/>
                            <w:spacing w:val="-9"/>
                            <w:sz w:val="18"/>
                          </w:rPr>
                          <w:t xml:space="preserve"> </w:t>
                        </w:r>
                        <w:proofErr w:type="spellStart"/>
                        <w:r>
                          <w:rPr>
                            <w:rFonts w:ascii="Courier New"/>
                            <w:sz w:val="18"/>
                          </w:rPr>
                          <w:t>IllegalStateException</w:t>
                        </w:r>
                        <w:proofErr w:type="spellEnd"/>
                        <w:r>
                          <w:rPr>
                            <w:rFonts w:ascii="Courier New"/>
                            <w:sz w:val="18"/>
                          </w:rPr>
                          <w:t>("Unexpected</w:t>
                        </w:r>
                        <w:r>
                          <w:rPr>
                            <w:rFonts w:ascii="Courier New"/>
                            <w:spacing w:val="-10"/>
                            <w:sz w:val="18"/>
                          </w:rPr>
                          <w:t xml:space="preserve"> </w:t>
                        </w:r>
                        <w:r>
                          <w:rPr>
                            <w:rFonts w:ascii="Courier New"/>
                            <w:sz w:val="18"/>
                          </w:rPr>
                          <w:t>view</w:t>
                        </w:r>
                        <w:r>
                          <w:rPr>
                            <w:rFonts w:ascii="Courier New"/>
                            <w:spacing w:val="-9"/>
                            <w:sz w:val="18"/>
                          </w:rPr>
                          <w:t xml:space="preserve"> </w:t>
                        </w:r>
                        <w:r>
                          <w:rPr>
                            <w:rFonts w:ascii="Courier New"/>
                            <w:spacing w:val="-4"/>
                            <w:sz w:val="18"/>
                          </w:rPr>
                          <w:t>type</w:t>
                        </w:r>
                      </w:p>
                      <w:p w14:paraId="50558B57"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viewType</w:t>
                        </w:r>
                        <w:proofErr w:type="spellEnd"/>
                        <w:r>
                          <w:rPr>
                            <w:rFonts w:ascii="Courier New"/>
                            <w:spacing w:val="-2"/>
                            <w:sz w:val="18"/>
                          </w:rPr>
                          <w:t>")</w:t>
                        </w:r>
                      </w:p>
                      <w:p w14:paraId="7CCF7613" w14:textId="77777777" w:rsidR="003D76C2" w:rsidRDefault="00000000">
                        <w:pPr>
                          <w:spacing w:before="16"/>
                          <w:ind w:left="1317"/>
                          <w:rPr>
                            <w:rFonts w:ascii="Courier New"/>
                            <w:sz w:val="18"/>
                          </w:rPr>
                        </w:pPr>
                        <w:r>
                          <w:rPr>
                            <w:rFonts w:ascii="Courier New"/>
                            <w:sz w:val="18"/>
                          </w:rPr>
                          <w:t>}</w:t>
                        </w:r>
                      </w:p>
                      <w:p w14:paraId="3DF19F34" w14:textId="77777777" w:rsidR="003D76C2" w:rsidRDefault="00000000">
                        <w:pPr>
                          <w:spacing w:line="560" w:lineRule="atLeast"/>
                          <w:ind w:left="885" w:right="1350"/>
                          <w:rPr>
                            <w:rFonts w:ascii="Courier New"/>
                            <w:sz w:val="18"/>
                          </w:rPr>
                        </w:pPr>
                        <w:r>
                          <w:rPr>
                            <w:rFonts w:ascii="Courier New"/>
                            <w:sz w:val="18"/>
                          </w:rPr>
                          <w:t>override</w:t>
                        </w:r>
                        <w:r>
                          <w:rPr>
                            <w:rFonts w:ascii="Courier New"/>
                            <w:spacing w:val="40"/>
                            <w:sz w:val="18"/>
                          </w:rPr>
                          <w:t xml:space="preserve"> </w:t>
                        </w:r>
                        <w:r>
                          <w:rPr>
                            <w:rFonts w:ascii="Courier New"/>
                            <w:sz w:val="18"/>
                          </w:rPr>
                          <w:t>fun</w:t>
                        </w:r>
                        <w:r>
                          <w:rPr>
                            <w:rFonts w:ascii="Courier New"/>
                            <w:spacing w:val="40"/>
                            <w:sz w:val="18"/>
                          </w:rPr>
                          <w:t xml:space="preserve"> </w:t>
                        </w:r>
                        <w:proofErr w:type="spellStart"/>
                        <w:r>
                          <w:rPr>
                            <w:rFonts w:ascii="Courier New"/>
                            <w:sz w:val="18"/>
                          </w:rPr>
                          <w:t>getItemCount</w:t>
                        </w:r>
                        <w:proofErr w:type="spellEnd"/>
                        <w:r>
                          <w:rPr>
                            <w:rFonts w:ascii="Courier New"/>
                            <w:sz w:val="18"/>
                          </w:rPr>
                          <w:t>()</w:t>
                        </w:r>
                        <w:r>
                          <w:rPr>
                            <w:rFonts w:ascii="Courier New"/>
                            <w:spacing w:val="40"/>
                            <w:sz w:val="18"/>
                          </w:rPr>
                          <w:t xml:space="preserve"> </w:t>
                        </w:r>
                        <w:r>
                          <w:rPr>
                            <w:rFonts w:ascii="Courier New"/>
                            <w:sz w:val="18"/>
                          </w:rPr>
                          <w:t>=</w:t>
                        </w:r>
                        <w:r>
                          <w:rPr>
                            <w:rFonts w:ascii="Courier New"/>
                            <w:spacing w:val="40"/>
                            <w:sz w:val="18"/>
                          </w:rPr>
                          <w:t xml:space="preserve"> </w:t>
                        </w:r>
                        <w:proofErr w:type="spellStart"/>
                        <w:r>
                          <w:rPr>
                            <w:rFonts w:ascii="Courier New"/>
                            <w:sz w:val="18"/>
                          </w:rPr>
                          <w:t>listItems.size</w:t>
                        </w:r>
                        <w:proofErr w:type="spellEnd"/>
                        <w:r>
                          <w:rPr>
                            <w:rFonts w:ascii="Courier New"/>
                            <w:sz w:val="18"/>
                          </w:rPr>
                          <w:t xml:space="preserve"> 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BaseViewHolder</w:t>
                        </w:r>
                        <w:proofErr w:type="spellEnd"/>
                        <w:r>
                          <w:rPr>
                            <w:rFonts w:ascii="Courier New"/>
                            <w:sz w:val="18"/>
                          </w:rPr>
                          <w:t>,</w:t>
                        </w:r>
                      </w:p>
                      <w:p w14:paraId="797561BB" w14:textId="77777777" w:rsidR="003D76C2" w:rsidRDefault="00000000">
                        <w:pPr>
                          <w:spacing w:before="76"/>
                          <w:ind w:left="1101"/>
                          <w:rPr>
                            <w:rFonts w:ascii="Courier New"/>
                            <w:sz w:val="18"/>
                          </w:rPr>
                        </w:pPr>
                        <w:r>
                          <w:rPr>
                            <w:rFonts w:ascii="Courier New"/>
                            <w:sz w:val="18"/>
                          </w:rPr>
                          <w:t>position:</w:t>
                        </w:r>
                        <w:r>
                          <w:rPr>
                            <w:rFonts w:ascii="Courier New"/>
                            <w:spacing w:val="-5"/>
                            <w:sz w:val="18"/>
                          </w:rPr>
                          <w:t xml:space="preserve"> </w:t>
                        </w:r>
                        <w:r>
                          <w:rPr>
                            <w:rFonts w:ascii="Courier New"/>
                            <w:sz w:val="18"/>
                          </w:rPr>
                          <w:t>Int)</w:t>
                        </w:r>
                        <w:r>
                          <w:rPr>
                            <w:rFonts w:ascii="Courier New"/>
                            <w:spacing w:val="-5"/>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holder.bindData</w:t>
                        </w:r>
                        <w:proofErr w:type="spellEnd"/>
                        <w:r>
                          <w:rPr>
                            <w:rFonts w:ascii="Courier New"/>
                            <w:spacing w:val="-2"/>
                            <w:sz w:val="18"/>
                          </w:rPr>
                          <w:t>(</w:t>
                        </w:r>
                        <w:proofErr w:type="spellStart"/>
                        <w:r>
                          <w:rPr>
                            <w:rFonts w:ascii="Courier New"/>
                            <w:spacing w:val="-2"/>
                            <w:sz w:val="18"/>
                          </w:rPr>
                          <w:t>listItems</w:t>
                        </w:r>
                        <w:proofErr w:type="spellEnd"/>
                        <w:r>
                          <w:rPr>
                            <w:rFonts w:ascii="Courier New"/>
                            <w:spacing w:val="-2"/>
                            <w:sz w:val="18"/>
                          </w:rPr>
                          <w:t>[position])</w:t>
                        </w:r>
                      </w:p>
                      <w:p w14:paraId="27334CF4"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111C54E5" w14:textId="77777777" w:rsidR="003D76C2" w:rsidRDefault="00000000">
      <w:pPr>
        <w:pStyle w:val="ListParagraph"/>
        <w:numPr>
          <w:ilvl w:val="0"/>
          <w:numId w:val="11"/>
        </w:numPr>
        <w:tabs>
          <w:tab w:val="left" w:pos="1274"/>
        </w:tabs>
        <w:spacing w:before="42"/>
        <w:jc w:val="left"/>
        <w:rPr>
          <w:sz w:val="20"/>
        </w:rPr>
      </w:pPr>
      <w:r>
        <w:rPr>
          <w:sz w:val="20"/>
        </w:rPr>
        <w:t>Update</w:t>
      </w:r>
      <w:r>
        <w:rPr>
          <w:spacing w:val="-11"/>
          <w:sz w:val="20"/>
        </w:rPr>
        <w:t xml:space="preserve"> </w:t>
      </w:r>
      <w:proofErr w:type="spellStart"/>
      <w:r>
        <w:rPr>
          <w:rFonts w:ascii="Courier New"/>
          <w:b/>
        </w:rPr>
        <w:t>RecipeViewHolder</w:t>
      </w:r>
      <w:proofErr w:type="spellEnd"/>
      <w:r>
        <w:rPr>
          <w:rFonts w:ascii="Courier New"/>
          <w:b/>
          <w:spacing w:val="-80"/>
        </w:rPr>
        <w:t xml:space="preserve"> </w:t>
      </w:r>
      <w:r>
        <w:rPr>
          <w:sz w:val="20"/>
        </w:rPr>
        <w:t>to</w:t>
      </w:r>
      <w:r>
        <w:rPr>
          <w:spacing w:val="-5"/>
          <w:sz w:val="20"/>
        </w:rPr>
        <w:t xml:space="preserve"> </w:t>
      </w:r>
      <w:r>
        <w:rPr>
          <w:sz w:val="20"/>
        </w:rPr>
        <w:t>handle</w:t>
      </w:r>
      <w:r>
        <w:rPr>
          <w:spacing w:val="-5"/>
          <w:sz w:val="20"/>
        </w:rPr>
        <w:t xml:space="preserve"> </w:t>
      </w:r>
      <w:r>
        <w:rPr>
          <w:spacing w:val="-2"/>
          <w:sz w:val="20"/>
        </w:rPr>
        <w:t>clicks:</w:t>
      </w:r>
    </w:p>
    <w:p w14:paraId="06F19675" w14:textId="77777777" w:rsidR="003D76C2" w:rsidRDefault="00D51F7C">
      <w:pPr>
        <w:pStyle w:val="BodyText"/>
        <w:spacing w:before="10"/>
        <w:rPr>
          <w:sz w:val="8"/>
        </w:rPr>
      </w:pPr>
      <w:r>
        <w:rPr>
          <w:noProof/>
        </w:rPr>
        <mc:AlternateContent>
          <mc:Choice Requires="wpg">
            <w:drawing>
              <wp:anchor distT="0" distB="0" distL="0" distR="0" simplePos="0" relativeHeight="487645184" behindDoc="1" locked="0" layoutInCell="1" allowOverlap="1" wp14:anchorId="4D09E0DF" wp14:editId="0F04A9CD">
                <wp:simplePos x="0" y="0"/>
                <wp:positionH relativeFrom="page">
                  <wp:posOffset>1120140</wp:posOffset>
                </wp:positionH>
                <wp:positionV relativeFrom="paragraph">
                  <wp:posOffset>90805</wp:posOffset>
                </wp:positionV>
                <wp:extent cx="5074920" cy="3241675"/>
                <wp:effectExtent l="0" t="0" r="5080" b="0"/>
                <wp:wrapTopAndBottom/>
                <wp:docPr id="1159" name="docshapegroup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241675"/>
                          <a:chOff x="1764" y="143"/>
                          <a:chExt cx="7992" cy="5105"/>
                        </a:xfrm>
                      </wpg:grpSpPr>
                      <wps:wsp>
                        <wps:cNvPr id="1160" name="docshape386"/>
                        <wps:cNvSpPr>
                          <a:spLocks/>
                        </wps:cNvSpPr>
                        <wps:spPr bwMode="auto">
                          <a:xfrm>
                            <a:off x="1764" y="152"/>
                            <a:ext cx="7992" cy="50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1" name="docshape387"/>
                        <wps:cNvSpPr>
                          <a:spLocks/>
                        </wps:cNvSpPr>
                        <wps:spPr bwMode="auto">
                          <a:xfrm>
                            <a:off x="1764" y="142"/>
                            <a:ext cx="7992" cy="5105"/>
                          </a:xfrm>
                          <a:custGeom>
                            <a:avLst/>
                            <a:gdLst>
                              <a:gd name="T0" fmla="+- 0 9756 1764"/>
                              <a:gd name="T1" fmla="*/ T0 w 7992"/>
                              <a:gd name="T2" fmla="+- 0 5227 143"/>
                              <a:gd name="T3" fmla="*/ 5227 h 5105"/>
                              <a:gd name="T4" fmla="+- 0 1764 1764"/>
                              <a:gd name="T5" fmla="*/ T4 w 7992"/>
                              <a:gd name="T6" fmla="+- 0 5227 143"/>
                              <a:gd name="T7" fmla="*/ 5227 h 5105"/>
                              <a:gd name="T8" fmla="+- 0 1764 1764"/>
                              <a:gd name="T9" fmla="*/ T8 w 7992"/>
                              <a:gd name="T10" fmla="+- 0 5247 143"/>
                              <a:gd name="T11" fmla="*/ 5247 h 5105"/>
                              <a:gd name="T12" fmla="+- 0 9756 1764"/>
                              <a:gd name="T13" fmla="*/ T12 w 7992"/>
                              <a:gd name="T14" fmla="+- 0 5247 143"/>
                              <a:gd name="T15" fmla="*/ 5247 h 5105"/>
                              <a:gd name="T16" fmla="+- 0 9756 1764"/>
                              <a:gd name="T17" fmla="*/ T16 w 7992"/>
                              <a:gd name="T18" fmla="+- 0 5227 143"/>
                              <a:gd name="T19" fmla="*/ 5227 h 5105"/>
                              <a:gd name="T20" fmla="+- 0 9756 1764"/>
                              <a:gd name="T21" fmla="*/ T20 w 7992"/>
                              <a:gd name="T22" fmla="+- 0 143 143"/>
                              <a:gd name="T23" fmla="*/ 143 h 5105"/>
                              <a:gd name="T24" fmla="+- 0 1764 1764"/>
                              <a:gd name="T25" fmla="*/ T24 w 7992"/>
                              <a:gd name="T26" fmla="+- 0 143 143"/>
                              <a:gd name="T27" fmla="*/ 143 h 5105"/>
                              <a:gd name="T28" fmla="+- 0 1764 1764"/>
                              <a:gd name="T29" fmla="*/ T28 w 7992"/>
                              <a:gd name="T30" fmla="+- 0 163 143"/>
                              <a:gd name="T31" fmla="*/ 163 h 5105"/>
                              <a:gd name="T32" fmla="+- 0 9756 1764"/>
                              <a:gd name="T33" fmla="*/ T32 w 7992"/>
                              <a:gd name="T34" fmla="+- 0 163 143"/>
                              <a:gd name="T35" fmla="*/ 163 h 5105"/>
                              <a:gd name="T36" fmla="+- 0 9756 1764"/>
                              <a:gd name="T37" fmla="*/ T36 w 7992"/>
                              <a:gd name="T38" fmla="+- 0 143 143"/>
                              <a:gd name="T39" fmla="*/ 143 h 5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105">
                                <a:moveTo>
                                  <a:pt x="7992" y="5084"/>
                                </a:moveTo>
                                <a:lnTo>
                                  <a:pt x="0" y="5084"/>
                                </a:lnTo>
                                <a:lnTo>
                                  <a:pt x="0" y="5104"/>
                                </a:lnTo>
                                <a:lnTo>
                                  <a:pt x="7992" y="5104"/>
                                </a:lnTo>
                                <a:lnTo>
                                  <a:pt x="7992" y="50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2" name="docshape388"/>
                        <wps:cNvSpPr txBox="1">
                          <a:spLocks/>
                        </wps:cNvSpPr>
                        <wps:spPr bwMode="auto">
                          <a:xfrm>
                            <a:off x="1764" y="162"/>
                            <a:ext cx="7992" cy="5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D009C6" w14:textId="77777777" w:rsidR="003D76C2" w:rsidRDefault="00000000">
                              <w:pPr>
                                <w:spacing w:before="40" w:line="328" w:lineRule="auto"/>
                                <w:ind w:left="885" w:right="4318" w:hanging="432"/>
                                <w:rPr>
                                  <w:rFonts w:ascii="Courier New"/>
                                  <w:b/>
                                  <w:sz w:val="18"/>
                                </w:rPr>
                              </w:pPr>
                              <w:r>
                                <w:rPr>
                                  <w:rFonts w:ascii="Courier New"/>
                                  <w:sz w:val="18"/>
                                </w:rPr>
                                <w:t xml:space="preserve">class </w:t>
                              </w:r>
                              <w:proofErr w:type="spellStart"/>
                              <w:r>
                                <w:rPr>
                                  <w:rFonts w:ascii="Courier New"/>
                                  <w:sz w:val="18"/>
                                </w:rPr>
                                <w:t>RecipeViewHolder</w:t>
                              </w:r>
                              <w:proofErr w:type="spellEnd"/>
                              <w:r>
                                <w:rPr>
                                  <w:rFonts w:ascii="Courier New"/>
                                  <w:sz w:val="18"/>
                                </w:rPr>
                                <w:t xml:space="preserve">( </w:t>
                              </w:r>
                              <w:proofErr w:type="spellStart"/>
                              <w:r>
                                <w:rPr>
                                  <w:rFonts w:ascii="Courier New"/>
                                  <w:sz w:val="18"/>
                                </w:rPr>
                                <w:t>containerView</w:t>
                              </w:r>
                              <w:proofErr w:type="spellEnd"/>
                              <w:r>
                                <w:rPr>
                                  <w:rFonts w:ascii="Courier New"/>
                                  <w:sz w:val="18"/>
                                </w:rPr>
                                <w:t>:</w:t>
                              </w:r>
                              <w:r>
                                <w:rPr>
                                  <w:rFonts w:ascii="Courier New"/>
                                  <w:spacing w:val="-29"/>
                                  <w:sz w:val="18"/>
                                </w:rPr>
                                <w:t xml:space="preserve"> </w:t>
                              </w:r>
                              <w:r>
                                <w:rPr>
                                  <w:rFonts w:ascii="Courier New"/>
                                  <w:sz w:val="18"/>
                                </w:rPr>
                                <w:t>View</w:t>
                              </w:r>
                              <w:r>
                                <w:rPr>
                                  <w:rFonts w:ascii="Courier New"/>
                                  <w:b/>
                                  <w:sz w:val="18"/>
                                </w:rPr>
                                <w:t>,</w:t>
                              </w:r>
                            </w:p>
                            <w:p w14:paraId="2D13C1C7" w14:textId="77777777" w:rsidR="003D76C2" w:rsidRDefault="00000000">
                              <w:pPr>
                                <w:spacing w:before="1"/>
                                <w:ind w:left="885"/>
                                <w:rPr>
                                  <w:rFonts w:ascii="Courier New"/>
                                  <w:b/>
                                  <w:sz w:val="18"/>
                                </w:rPr>
                              </w:pPr>
                              <w:r>
                                <w:rPr>
                                  <w:rFonts w:ascii="Courier New"/>
                                  <w:b/>
                                  <w:sz w:val="18"/>
                                </w:rPr>
                                <w:t>private</w:t>
                              </w:r>
                              <w:r>
                                <w:rPr>
                                  <w:rFonts w:ascii="Courier New"/>
                                  <w:b/>
                                  <w:spacing w:val="-9"/>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onClickListener</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OnClickListener</w:t>
                              </w:r>
                              <w:proofErr w:type="spellEnd"/>
                            </w:p>
                            <w:p w14:paraId="69FDC8C1" w14:textId="77777777" w:rsidR="003D76C2" w:rsidRDefault="00000000">
                              <w:pPr>
                                <w:spacing w:before="77" w:line="328" w:lineRule="auto"/>
                                <w:ind w:left="885" w:right="3699" w:hanging="432"/>
                                <w:rPr>
                                  <w:rFonts w:ascii="Courier New"/>
                                  <w:sz w:val="18"/>
                                </w:rPr>
                              </w:pPr>
                              <w:r>
                                <w:rPr>
                                  <w:rFonts w:ascii="Courier New"/>
                                  <w:sz w:val="18"/>
                                </w:rPr>
                                <w: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BaseViewHolder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3"/>
                                  <w:sz w:val="18"/>
                                </w:rPr>
                                <w:t xml:space="preserve"> </w:t>
                              </w:r>
                              <w:r>
                                <w:rPr>
                                  <w:rFonts w:ascii="Courier New"/>
                                  <w:sz w:val="18"/>
                                </w:rPr>
                                <w:t>{ 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480B8FAB" w14:textId="77777777" w:rsidR="003D76C2" w:rsidRDefault="00000000">
                              <w:pPr>
                                <w:spacing w:before="1"/>
                                <w:ind w:left="1749"/>
                                <w:rPr>
                                  <w:rFonts w:ascii="Courier New"/>
                                  <w:sz w:val="18"/>
                                </w:rPr>
                              </w:pPr>
                              <w:r>
                                <w:rPr>
                                  <w:rFonts w:ascii="Courier New"/>
                                  <w:spacing w:val="-2"/>
                                  <w:sz w:val="18"/>
                                </w:rPr>
                                <w:t>by</w:t>
                              </w:r>
                              <w:r>
                                <w:rPr>
                                  <w:rFonts w:ascii="Courier New"/>
                                  <w:spacing w:val="-24"/>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R.id.recipe_title</w:t>
                              </w:r>
                              <w:proofErr w:type="spellEnd"/>
                              <w:r>
                                <w:rPr>
                                  <w:rFonts w:ascii="Courier New"/>
                                  <w:spacing w:val="-2"/>
                                  <w:sz w:val="18"/>
                                </w:rPr>
                                <w:t>)</w:t>
                              </w:r>
                              <w:r>
                                <w:rPr>
                                  <w:rFonts w:ascii="Courier New"/>
                                  <w:spacing w:val="-23"/>
                                  <w:sz w:val="18"/>
                                </w:rPr>
                                <w:t xml:space="preserve"> </w:t>
                              </w:r>
                              <w:r>
                                <w:rPr>
                                  <w:rFonts w:ascii="Courier New"/>
                                  <w:spacing w:val="-10"/>
                                  <w:sz w:val="18"/>
                                </w:rPr>
                                <w:t>}</w:t>
                              </w:r>
                            </w:p>
                            <w:p w14:paraId="7E93811D" w14:textId="77777777" w:rsidR="003D76C2" w:rsidRDefault="003D76C2">
                              <w:pPr>
                                <w:rPr>
                                  <w:rFonts w:ascii="Courier New"/>
                                  <w:sz w:val="20"/>
                                </w:rPr>
                              </w:pPr>
                            </w:p>
                            <w:p w14:paraId="7BCD283F" w14:textId="77777777" w:rsidR="003D76C2" w:rsidRDefault="00000000">
                              <w:pPr>
                                <w:spacing w:before="129" w:line="328" w:lineRule="auto"/>
                                <w:ind w:left="1317" w:right="1274" w:hanging="432"/>
                                <w:rPr>
                                  <w:rFonts w:ascii="Courier New"/>
                                  <w:b/>
                                  <w:sz w:val="18"/>
                                </w:rPr>
                              </w:pPr>
                              <w:r>
                                <w:rPr>
                                  <w:rFonts w:ascii="Courier New"/>
                                  <w:sz w:val="18"/>
                                </w:rPr>
                                <w:t xml:space="preserve">override fun </w:t>
                              </w:r>
                              <w:proofErr w:type="spellStart"/>
                              <w:r>
                                <w:rPr>
                                  <w:rFonts w:ascii="Courier New"/>
                                  <w:sz w:val="18"/>
                                </w:rPr>
                                <w:t>bindData</w:t>
                              </w:r>
                              <w:proofErr w:type="spellEnd"/>
                              <w:r>
                                <w:rPr>
                                  <w:rFonts w:ascii="Courier New"/>
                                  <w:sz w:val="18"/>
                                </w:rPr>
                                <w:t>(</w:t>
                              </w:r>
                              <w:proofErr w:type="spellStart"/>
                              <w:r>
                                <w:rPr>
                                  <w:rFonts w:ascii="Courier New"/>
                                  <w:sz w:val="18"/>
                                </w:rPr>
                                <w:t>listItem</w:t>
                              </w:r>
                              <w:proofErr w:type="spellEnd"/>
                              <w:r>
                                <w:rPr>
                                  <w:rFonts w:ascii="Courier New"/>
                                  <w:sz w:val="18"/>
                                </w:rPr>
                                <w:t xml:space="preserve">: </w:t>
                              </w:r>
                              <w:proofErr w:type="spellStart"/>
                              <w:r>
                                <w:rPr>
                                  <w:rFonts w:ascii="Courier New"/>
                                  <w:sz w:val="18"/>
                                </w:rPr>
                                <w:t>ListItem</w:t>
                              </w:r>
                              <w:proofErr w:type="spellEnd"/>
                              <w:r>
                                <w:rPr>
                                  <w:rFonts w:ascii="Courier New"/>
                                  <w:sz w:val="18"/>
                                </w:rPr>
                                <w:t xml:space="preserve">) { </w:t>
                              </w:r>
                              <w:proofErr w:type="spellStart"/>
                              <w:r>
                                <w:rPr>
                                  <w:rFonts w:ascii="Courier New"/>
                                  <w:sz w:val="18"/>
                                </w:rPr>
                                <w:t>titleView.text</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listItem</w:t>
                              </w:r>
                              <w:proofErr w:type="spellEnd"/>
                              <w:r>
                                <w:rPr>
                                  <w:rFonts w:ascii="Courier New"/>
                                  <w:spacing w:val="-10"/>
                                  <w:sz w:val="18"/>
                                </w:rPr>
                                <w:t xml:space="preserve"> </w:t>
                              </w:r>
                              <w:r>
                                <w:rPr>
                                  <w:rFonts w:ascii="Courier New"/>
                                  <w:sz w:val="18"/>
                                </w:rPr>
                                <w:t>as</w:t>
                              </w:r>
                              <w:r>
                                <w:rPr>
                                  <w:rFonts w:ascii="Courier New"/>
                                  <w:spacing w:val="-10"/>
                                  <w:sz w:val="18"/>
                                </w:rPr>
                                <w:t xml:space="preserve"> </w:t>
                              </w:r>
                              <w:proofErr w:type="spellStart"/>
                              <w:r>
                                <w:rPr>
                                  <w:rFonts w:ascii="Courier New"/>
                                  <w:sz w:val="18"/>
                                </w:rPr>
                                <w:t>RecipeUiModel</w:t>
                              </w:r>
                              <w:proofErr w:type="spellEnd"/>
                              <w:r>
                                <w:rPr>
                                  <w:rFonts w:ascii="Courier New"/>
                                  <w:sz w:val="18"/>
                                </w:rPr>
                                <w:t xml:space="preserve">).title </w:t>
                              </w:r>
                              <w:proofErr w:type="spellStart"/>
                              <w:r>
                                <w:rPr>
                                  <w:rFonts w:ascii="Courier New"/>
                                  <w:b/>
                                  <w:sz w:val="18"/>
                                </w:rPr>
                                <w:t>titleView.setOnClickListener</w:t>
                              </w:r>
                              <w:proofErr w:type="spellEnd"/>
                              <w:r>
                                <w:rPr>
                                  <w:rFonts w:ascii="Courier New"/>
                                  <w:b/>
                                  <w:sz w:val="18"/>
                                </w:rPr>
                                <w:t xml:space="preserve"> {</w:t>
                              </w:r>
                            </w:p>
                            <w:p w14:paraId="088DFCB0" w14:textId="77777777" w:rsidR="003D76C2" w:rsidRDefault="00000000">
                              <w:pPr>
                                <w:spacing w:before="2"/>
                                <w:ind w:left="1749"/>
                                <w:rPr>
                                  <w:rFonts w:ascii="Courier New"/>
                                  <w:b/>
                                  <w:sz w:val="18"/>
                                </w:rPr>
                              </w:pPr>
                              <w:proofErr w:type="spellStart"/>
                              <w:r>
                                <w:rPr>
                                  <w:rFonts w:ascii="Courier New"/>
                                  <w:b/>
                                  <w:spacing w:val="-2"/>
                                  <w:sz w:val="18"/>
                                </w:rPr>
                                <w:t>onClickListener.onClick</w:t>
                              </w:r>
                              <w:proofErr w:type="spellEnd"/>
                              <w:r>
                                <w:rPr>
                                  <w:rFonts w:ascii="Courier New"/>
                                  <w:b/>
                                  <w:spacing w:val="-2"/>
                                  <w:sz w:val="18"/>
                                </w:rPr>
                                <w:t>(</w:t>
                              </w:r>
                              <w:proofErr w:type="spellStart"/>
                              <w:r>
                                <w:rPr>
                                  <w:rFonts w:ascii="Courier New"/>
                                  <w:b/>
                                  <w:spacing w:val="-2"/>
                                  <w:sz w:val="18"/>
                                </w:rPr>
                                <w:t>listItem</w:t>
                              </w:r>
                              <w:proofErr w:type="spellEnd"/>
                              <w:r>
                                <w:rPr>
                                  <w:rFonts w:ascii="Courier New"/>
                                  <w:b/>
                                  <w:spacing w:val="-2"/>
                                  <w:sz w:val="18"/>
                                </w:rPr>
                                <w:t>)</w:t>
                              </w:r>
                            </w:p>
                            <w:p w14:paraId="4A23B2E5" w14:textId="77777777" w:rsidR="003D76C2" w:rsidRDefault="00000000">
                              <w:pPr>
                                <w:spacing w:before="76"/>
                                <w:ind w:left="1317"/>
                                <w:rPr>
                                  <w:rFonts w:ascii="Courier New"/>
                                  <w:b/>
                                  <w:sz w:val="18"/>
                                </w:rPr>
                              </w:pPr>
                              <w:r>
                                <w:rPr>
                                  <w:rFonts w:ascii="Courier New"/>
                                  <w:b/>
                                  <w:sz w:val="18"/>
                                </w:rPr>
                                <w:t>}</w:t>
                              </w:r>
                            </w:p>
                            <w:p w14:paraId="5692D58E" w14:textId="77777777" w:rsidR="003D76C2" w:rsidRDefault="00000000">
                              <w:pPr>
                                <w:spacing w:before="77"/>
                                <w:ind w:left="885"/>
                                <w:rPr>
                                  <w:rFonts w:ascii="Courier New"/>
                                  <w:sz w:val="18"/>
                                </w:rPr>
                              </w:pPr>
                              <w:r>
                                <w:rPr>
                                  <w:rFonts w:ascii="Courier New"/>
                                  <w:sz w:val="18"/>
                                </w:rPr>
                                <w:t>}</w:t>
                              </w:r>
                            </w:p>
                            <w:p w14:paraId="5A1784AC" w14:textId="77777777" w:rsidR="003D76C2" w:rsidRDefault="003D76C2">
                              <w:pPr>
                                <w:rPr>
                                  <w:rFonts w:ascii="Courier New"/>
                                  <w:sz w:val="20"/>
                                </w:rPr>
                              </w:pPr>
                            </w:p>
                            <w:p w14:paraId="53499D64" w14:textId="77777777" w:rsidR="003D76C2" w:rsidRDefault="00000000">
                              <w:pPr>
                                <w:spacing w:before="129"/>
                                <w:ind w:left="885"/>
                                <w:rPr>
                                  <w:rFonts w:ascii="Courier New"/>
                                  <w:b/>
                                  <w:sz w:val="18"/>
                                </w:rPr>
                              </w:pPr>
                              <w:r>
                                <w:rPr>
                                  <w:rFonts w:ascii="Courier New"/>
                                  <w:b/>
                                  <w:sz w:val="18"/>
                                </w:rPr>
                                <w:t>interface</w:t>
                              </w:r>
                              <w:r>
                                <w:rPr>
                                  <w:rFonts w:ascii="Courier New"/>
                                  <w:b/>
                                  <w:spacing w:val="-12"/>
                                  <w:sz w:val="18"/>
                                </w:rPr>
                                <w:t xml:space="preserve"> </w:t>
                              </w:r>
                              <w:proofErr w:type="spellStart"/>
                              <w:r>
                                <w:rPr>
                                  <w:rFonts w:ascii="Courier New"/>
                                  <w:b/>
                                  <w:sz w:val="18"/>
                                </w:rPr>
                                <w:t>OnClickListener</w:t>
                              </w:r>
                              <w:proofErr w:type="spellEnd"/>
                              <w:r>
                                <w:rPr>
                                  <w:rFonts w:ascii="Courier New"/>
                                  <w:b/>
                                  <w:spacing w:val="-12"/>
                                  <w:sz w:val="18"/>
                                </w:rPr>
                                <w:t xml:space="preserve"> </w:t>
                              </w:r>
                              <w:r>
                                <w:rPr>
                                  <w:rFonts w:ascii="Courier New"/>
                                  <w:b/>
                                  <w:spacing w:val="-10"/>
                                  <w:sz w:val="18"/>
                                </w:rPr>
                                <w:t>{</w:t>
                              </w:r>
                            </w:p>
                            <w:p w14:paraId="4A27D62D" w14:textId="77777777" w:rsidR="003D76C2" w:rsidRDefault="00000000">
                              <w:pPr>
                                <w:spacing w:before="76"/>
                                <w:ind w:left="1317"/>
                                <w:rPr>
                                  <w:rFonts w:ascii="Courier New"/>
                                  <w:b/>
                                  <w:sz w:val="18"/>
                                </w:rPr>
                              </w:pPr>
                              <w:r>
                                <w:rPr>
                                  <w:rFonts w:ascii="Courier New"/>
                                  <w:b/>
                                  <w:sz w:val="18"/>
                                </w:rPr>
                                <w:t>fun</w:t>
                              </w:r>
                              <w:r>
                                <w:rPr>
                                  <w:rFonts w:ascii="Courier New"/>
                                  <w:b/>
                                  <w:spacing w:val="-9"/>
                                  <w:sz w:val="18"/>
                                </w:rPr>
                                <w:t xml:space="preserve"> </w:t>
                              </w:r>
                              <w:proofErr w:type="spellStart"/>
                              <w:r>
                                <w:rPr>
                                  <w:rFonts w:ascii="Courier New"/>
                                  <w:b/>
                                  <w:sz w:val="18"/>
                                </w:rPr>
                                <w:t>onClick</w:t>
                              </w:r>
                              <w:proofErr w:type="spellEnd"/>
                              <w:r>
                                <w:rPr>
                                  <w:rFonts w:ascii="Courier New"/>
                                  <w:b/>
                                  <w:sz w:val="18"/>
                                </w:rPr>
                                <w:t>(recipe:</w:t>
                              </w:r>
                              <w:r>
                                <w:rPr>
                                  <w:rFonts w:ascii="Courier New"/>
                                  <w:b/>
                                  <w:spacing w:val="-9"/>
                                  <w:sz w:val="18"/>
                                </w:rPr>
                                <w:t xml:space="preserve"> </w:t>
                              </w:r>
                              <w:proofErr w:type="spellStart"/>
                              <w:r>
                                <w:rPr>
                                  <w:rFonts w:ascii="Courier New"/>
                                  <w:b/>
                                  <w:spacing w:val="-2"/>
                                  <w:sz w:val="18"/>
                                </w:rPr>
                                <w:t>RecipeUiModel</w:t>
                              </w:r>
                              <w:proofErr w:type="spellEnd"/>
                              <w:r>
                                <w:rPr>
                                  <w:rFonts w:ascii="Courier New"/>
                                  <w:b/>
                                  <w:spacing w:val="-2"/>
                                  <w:sz w:val="18"/>
                                </w:rPr>
                                <w:t>)</w:t>
                              </w:r>
                            </w:p>
                            <w:p w14:paraId="755055CF" w14:textId="77777777" w:rsidR="003D76C2" w:rsidRDefault="00000000">
                              <w:pPr>
                                <w:spacing w:before="76"/>
                                <w:ind w:left="885"/>
                                <w:rPr>
                                  <w:rFonts w:ascii="Courier New"/>
                                  <w:b/>
                                  <w:sz w:val="18"/>
                                </w:rPr>
                              </w:pPr>
                              <w:r>
                                <w:rPr>
                                  <w:rFonts w:ascii="Courier New"/>
                                  <w:b/>
                                  <w:sz w:val="18"/>
                                </w:rPr>
                                <w:t>}</w:t>
                              </w:r>
                            </w:p>
                            <w:p w14:paraId="25F8E1C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09E0DF" id="docshapegroup385" o:spid="_x0000_s1313" style="position:absolute;margin-left:88.2pt;margin-top:7.15pt;width:399.6pt;height:255.25pt;z-index:-15671296;mso-wrap-distance-left:0;mso-wrap-distance-right:0;mso-position-horizontal-relative:page;mso-position-vertical-relative:text" coordorigin="1764,143" coordsize="7992,51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">
                <v:rect id="docshape386" o:spid="_x0000_s1314" style="position:absolute;left:1764;top:152;width:7992;height:5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" fillcolor="#f6f6f6" stroked="f">
                  <v:path arrowok="t"/>
                </v:rect>
                <v:shape id="docshape387" o:spid="_x0000_s1315" style="position:absolute;left:1764;top:142;width:7992;height:5105;visibility:visible;mso-wrap-style:square;v-text-anchor:top" coordsize="7992,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" path="m7992,5084l,5084r,20l7992,5104r,-20xm7992,l,,,20r7992,l7992,xe" fillcolor="#dadada" stroked="f">
                  <v:path arrowok="t" o:connecttype="custom" o:connectlocs="7992,5227;0,5227;0,5247;7992,5247;7992,5227;7992,143;0,143;0,163;7992,163;7992,143" o:connectangles="0,0,0,0,0,0,0,0,0,0"/>
                </v:shape>
                <v:shape id="docshape388" o:spid="_x0000_s1316" type="#_x0000_t202" style="position:absolute;left:1764;top:162;width:7992;height:5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" filled="f" stroked="f">
                  <v:path arrowok="t"/>
                  <v:textbox inset="0,0,0,0">
                    <w:txbxContent>
                      <w:p w14:paraId="29D009C6" w14:textId="77777777" w:rsidR="003D76C2" w:rsidRDefault="00000000">
                        <w:pPr>
                          <w:spacing w:before="40" w:line="328" w:lineRule="auto"/>
                          <w:ind w:left="885" w:right="4318" w:hanging="432"/>
                          <w:rPr>
                            <w:rFonts w:ascii="Courier New"/>
                            <w:b/>
                            <w:sz w:val="18"/>
                          </w:rPr>
                        </w:pPr>
                        <w:r>
                          <w:rPr>
                            <w:rFonts w:ascii="Courier New"/>
                            <w:sz w:val="18"/>
                          </w:rPr>
                          <w:t xml:space="preserve">class </w:t>
                        </w:r>
                        <w:proofErr w:type="spellStart"/>
                        <w:r>
                          <w:rPr>
                            <w:rFonts w:ascii="Courier New"/>
                            <w:sz w:val="18"/>
                          </w:rPr>
                          <w:t>RecipeViewHolder</w:t>
                        </w:r>
                        <w:proofErr w:type="spellEnd"/>
                        <w:r>
                          <w:rPr>
                            <w:rFonts w:ascii="Courier New"/>
                            <w:sz w:val="18"/>
                          </w:rPr>
                          <w:t xml:space="preserve">( </w:t>
                        </w:r>
                        <w:proofErr w:type="spellStart"/>
                        <w:r>
                          <w:rPr>
                            <w:rFonts w:ascii="Courier New"/>
                            <w:sz w:val="18"/>
                          </w:rPr>
                          <w:t>containerView</w:t>
                        </w:r>
                        <w:proofErr w:type="spellEnd"/>
                        <w:r>
                          <w:rPr>
                            <w:rFonts w:ascii="Courier New"/>
                            <w:sz w:val="18"/>
                          </w:rPr>
                          <w:t>:</w:t>
                        </w:r>
                        <w:r>
                          <w:rPr>
                            <w:rFonts w:ascii="Courier New"/>
                            <w:spacing w:val="-29"/>
                            <w:sz w:val="18"/>
                          </w:rPr>
                          <w:t xml:space="preserve"> </w:t>
                        </w:r>
                        <w:r>
                          <w:rPr>
                            <w:rFonts w:ascii="Courier New"/>
                            <w:sz w:val="18"/>
                          </w:rPr>
                          <w:t>View</w:t>
                        </w:r>
                        <w:r>
                          <w:rPr>
                            <w:rFonts w:ascii="Courier New"/>
                            <w:b/>
                            <w:sz w:val="18"/>
                          </w:rPr>
                          <w:t>,</w:t>
                        </w:r>
                      </w:p>
                      <w:p w14:paraId="2D13C1C7" w14:textId="77777777" w:rsidR="003D76C2" w:rsidRDefault="00000000">
                        <w:pPr>
                          <w:spacing w:before="1"/>
                          <w:ind w:left="885"/>
                          <w:rPr>
                            <w:rFonts w:ascii="Courier New"/>
                            <w:b/>
                            <w:sz w:val="18"/>
                          </w:rPr>
                        </w:pPr>
                        <w:r>
                          <w:rPr>
                            <w:rFonts w:ascii="Courier New"/>
                            <w:b/>
                            <w:sz w:val="18"/>
                          </w:rPr>
                          <w:t>private</w:t>
                        </w:r>
                        <w:r>
                          <w:rPr>
                            <w:rFonts w:ascii="Courier New"/>
                            <w:b/>
                            <w:spacing w:val="-9"/>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onClickListener</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OnClickListener</w:t>
                        </w:r>
                        <w:proofErr w:type="spellEnd"/>
                      </w:p>
                      <w:p w14:paraId="69FDC8C1" w14:textId="77777777" w:rsidR="003D76C2" w:rsidRDefault="00000000">
                        <w:pPr>
                          <w:spacing w:before="77" w:line="328" w:lineRule="auto"/>
                          <w:ind w:left="885" w:right="3699" w:hanging="432"/>
                          <w:rPr>
                            <w:rFonts w:ascii="Courier New"/>
                            <w:sz w:val="18"/>
                          </w:rPr>
                        </w:pPr>
                        <w:r>
                          <w:rPr>
                            <w:rFonts w:ascii="Courier New"/>
                            <w:sz w:val="18"/>
                          </w:rPr>
                          <w: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BaseViewHolder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3"/>
                            <w:sz w:val="18"/>
                          </w:rPr>
                          <w:t xml:space="preserve"> </w:t>
                        </w:r>
                        <w:r>
                          <w:rPr>
                            <w:rFonts w:ascii="Courier New"/>
                            <w:sz w:val="18"/>
                          </w:rPr>
                          <w:t>{ 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480B8FAB" w14:textId="77777777" w:rsidR="003D76C2" w:rsidRDefault="00000000">
                        <w:pPr>
                          <w:spacing w:before="1"/>
                          <w:ind w:left="1749"/>
                          <w:rPr>
                            <w:rFonts w:ascii="Courier New"/>
                            <w:sz w:val="18"/>
                          </w:rPr>
                        </w:pPr>
                        <w:r>
                          <w:rPr>
                            <w:rFonts w:ascii="Courier New"/>
                            <w:spacing w:val="-2"/>
                            <w:sz w:val="18"/>
                          </w:rPr>
                          <w:t>by</w:t>
                        </w:r>
                        <w:r>
                          <w:rPr>
                            <w:rFonts w:ascii="Courier New"/>
                            <w:spacing w:val="-24"/>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R.id.recipe_title</w:t>
                        </w:r>
                        <w:proofErr w:type="spellEnd"/>
                        <w:r>
                          <w:rPr>
                            <w:rFonts w:ascii="Courier New"/>
                            <w:spacing w:val="-2"/>
                            <w:sz w:val="18"/>
                          </w:rPr>
                          <w:t>)</w:t>
                        </w:r>
                        <w:r>
                          <w:rPr>
                            <w:rFonts w:ascii="Courier New"/>
                            <w:spacing w:val="-23"/>
                            <w:sz w:val="18"/>
                          </w:rPr>
                          <w:t xml:space="preserve"> </w:t>
                        </w:r>
                        <w:r>
                          <w:rPr>
                            <w:rFonts w:ascii="Courier New"/>
                            <w:spacing w:val="-10"/>
                            <w:sz w:val="18"/>
                          </w:rPr>
                          <w:t>}</w:t>
                        </w:r>
                      </w:p>
                      <w:p w14:paraId="7E93811D" w14:textId="77777777" w:rsidR="003D76C2" w:rsidRDefault="003D76C2">
                        <w:pPr>
                          <w:rPr>
                            <w:rFonts w:ascii="Courier New"/>
                            <w:sz w:val="20"/>
                          </w:rPr>
                        </w:pPr>
                      </w:p>
                      <w:p w14:paraId="7BCD283F" w14:textId="77777777" w:rsidR="003D76C2" w:rsidRDefault="00000000">
                        <w:pPr>
                          <w:spacing w:before="129" w:line="328" w:lineRule="auto"/>
                          <w:ind w:left="1317" w:right="1274" w:hanging="432"/>
                          <w:rPr>
                            <w:rFonts w:ascii="Courier New"/>
                            <w:b/>
                            <w:sz w:val="18"/>
                          </w:rPr>
                        </w:pPr>
                        <w:r>
                          <w:rPr>
                            <w:rFonts w:ascii="Courier New"/>
                            <w:sz w:val="18"/>
                          </w:rPr>
                          <w:t xml:space="preserve">override fun </w:t>
                        </w:r>
                        <w:proofErr w:type="spellStart"/>
                        <w:r>
                          <w:rPr>
                            <w:rFonts w:ascii="Courier New"/>
                            <w:sz w:val="18"/>
                          </w:rPr>
                          <w:t>bindData</w:t>
                        </w:r>
                        <w:proofErr w:type="spellEnd"/>
                        <w:r>
                          <w:rPr>
                            <w:rFonts w:ascii="Courier New"/>
                            <w:sz w:val="18"/>
                          </w:rPr>
                          <w:t>(</w:t>
                        </w:r>
                        <w:proofErr w:type="spellStart"/>
                        <w:r>
                          <w:rPr>
                            <w:rFonts w:ascii="Courier New"/>
                            <w:sz w:val="18"/>
                          </w:rPr>
                          <w:t>listItem</w:t>
                        </w:r>
                        <w:proofErr w:type="spellEnd"/>
                        <w:r>
                          <w:rPr>
                            <w:rFonts w:ascii="Courier New"/>
                            <w:sz w:val="18"/>
                          </w:rPr>
                          <w:t xml:space="preserve">: </w:t>
                        </w:r>
                        <w:proofErr w:type="spellStart"/>
                        <w:r>
                          <w:rPr>
                            <w:rFonts w:ascii="Courier New"/>
                            <w:sz w:val="18"/>
                          </w:rPr>
                          <w:t>ListItem</w:t>
                        </w:r>
                        <w:proofErr w:type="spellEnd"/>
                        <w:r>
                          <w:rPr>
                            <w:rFonts w:ascii="Courier New"/>
                            <w:sz w:val="18"/>
                          </w:rPr>
                          <w:t xml:space="preserve">) { </w:t>
                        </w:r>
                        <w:proofErr w:type="spellStart"/>
                        <w:r>
                          <w:rPr>
                            <w:rFonts w:ascii="Courier New"/>
                            <w:sz w:val="18"/>
                          </w:rPr>
                          <w:t>titleView.text</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w:t>
                        </w:r>
                        <w:proofErr w:type="spellStart"/>
                        <w:r>
                          <w:rPr>
                            <w:rFonts w:ascii="Courier New"/>
                            <w:sz w:val="18"/>
                          </w:rPr>
                          <w:t>listItem</w:t>
                        </w:r>
                        <w:proofErr w:type="spellEnd"/>
                        <w:r>
                          <w:rPr>
                            <w:rFonts w:ascii="Courier New"/>
                            <w:spacing w:val="-10"/>
                            <w:sz w:val="18"/>
                          </w:rPr>
                          <w:t xml:space="preserve"> </w:t>
                        </w:r>
                        <w:r>
                          <w:rPr>
                            <w:rFonts w:ascii="Courier New"/>
                            <w:sz w:val="18"/>
                          </w:rPr>
                          <w:t>as</w:t>
                        </w:r>
                        <w:r>
                          <w:rPr>
                            <w:rFonts w:ascii="Courier New"/>
                            <w:spacing w:val="-10"/>
                            <w:sz w:val="18"/>
                          </w:rPr>
                          <w:t xml:space="preserve"> </w:t>
                        </w:r>
                        <w:proofErr w:type="spellStart"/>
                        <w:r>
                          <w:rPr>
                            <w:rFonts w:ascii="Courier New"/>
                            <w:sz w:val="18"/>
                          </w:rPr>
                          <w:t>RecipeUiModel</w:t>
                        </w:r>
                        <w:proofErr w:type="spellEnd"/>
                        <w:r>
                          <w:rPr>
                            <w:rFonts w:ascii="Courier New"/>
                            <w:sz w:val="18"/>
                          </w:rPr>
                          <w:t xml:space="preserve">).title </w:t>
                        </w:r>
                        <w:proofErr w:type="spellStart"/>
                        <w:r>
                          <w:rPr>
                            <w:rFonts w:ascii="Courier New"/>
                            <w:b/>
                            <w:sz w:val="18"/>
                          </w:rPr>
                          <w:t>titleView.setOnClickListener</w:t>
                        </w:r>
                        <w:proofErr w:type="spellEnd"/>
                        <w:r>
                          <w:rPr>
                            <w:rFonts w:ascii="Courier New"/>
                            <w:b/>
                            <w:sz w:val="18"/>
                          </w:rPr>
                          <w:t xml:space="preserve"> {</w:t>
                        </w:r>
                      </w:p>
                      <w:p w14:paraId="088DFCB0" w14:textId="77777777" w:rsidR="003D76C2" w:rsidRDefault="00000000">
                        <w:pPr>
                          <w:spacing w:before="2"/>
                          <w:ind w:left="1749"/>
                          <w:rPr>
                            <w:rFonts w:ascii="Courier New"/>
                            <w:b/>
                            <w:sz w:val="18"/>
                          </w:rPr>
                        </w:pPr>
                        <w:proofErr w:type="spellStart"/>
                        <w:r>
                          <w:rPr>
                            <w:rFonts w:ascii="Courier New"/>
                            <w:b/>
                            <w:spacing w:val="-2"/>
                            <w:sz w:val="18"/>
                          </w:rPr>
                          <w:t>onClickListener.onClick</w:t>
                        </w:r>
                        <w:proofErr w:type="spellEnd"/>
                        <w:r>
                          <w:rPr>
                            <w:rFonts w:ascii="Courier New"/>
                            <w:b/>
                            <w:spacing w:val="-2"/>
                            <w:sz w:val="18"/>
                          </w:rPr>
                          <w:t>(</w:t>
                        </w:r>
                        <w:proofErr w:type="spellStart"/>
                        <w:r>
                          <w:rPr>
                            <w:rFonts w:ascii="Courier New"/>
                            <w:b/>
                            <w:spacing w:val="-2"/>
                            <w:sz w:val="18"/>
                          </w:rPr>
                          <w:t>listItem</w:t>
                        </w:r>
                        <w:proofErr w:type="spellEnd"/>
                        <w:r>
                          <w:rPr>
                            <w:rFonts w:ascii="Courier New"/>
                            <w:b/>
                            <w:spacing w:val="-2"/>
                            <w:sz w:val="18"/>
                          </w:rPr>
                          <w:t>)</w:t>
                        </w:r>
                      </w:p>
                      <w:p w14:paraId="4A23B2E5" w14:textId="77777777" w:rsidR="003D76C2" w:rsidRDefault="00000000">
                        <w:pPr>
                          <w:spacing w:before="76"/>
                          <w:ind w:left="1317"/>
                          <w:rPr>
                            <w:rFonts w:ascii="Courier New"/>
                            <w:b/>
                            <w:sz w:val="18"/>
                          </w:rPr>
                        </w:pPr>
                        <w:r>
                          <w:rPr>
                            <w:rFonts w:ascii="Courier New"/>
                            <w:b/>
                            <w:sz w:val="18"/>
                          </w:rPr>
                          <w:t>}</w:t>
                        </w:r>
                      </w:p>
                      <w:p w14:paraId="5692D58E" w14:textId="77777777" w:rsidR="003D76C2" w:rsidRDefault="00000000">
                        <w:pPr>
                          <w:spacing w:before="77"/>
                          <w:ind w:left="885"/>
                          <w:rPr>
                            <w:rFonts w:ascii="Courier New"/>
                            <w:sz w:val="18"/>
                          </w:rPr>
                        </w:pPr>
                        <w:r>
                          <w:rPr>
                            <w:rFonts w:ascii="Courier New"/>
                            <w:sz w:val="18"/>
                          </w:rPr>
                          <w:t>}</w:t>
                        </w:r>
                      </w:p>
                      <w:p w14:paraId="5A1784AC" w14:textId="77777777" w:rsidR="003D76C2" w:rsidRDefault="003D76C2">
                        <w:pPr>
                          <w:rPr>
                            <w:rFonts w:ascii="Courier New"/>
                            <w:sz w:val="20"/>
                          </w:rPr>
                        </w:pPr>
                      </w:p>
                      <w:p w14:paraId="53499D64" w14:textId="77777777" w:rsidR="003D76C2" w:rsidRDefault="00000000">
                        <w:pPr>
                          <w:spacing w:before="129"/>
                          <w:ind w:left="885"/>
                          <w:rPr>
                            <w:rFonts w:ascii="Courier New"/>
                            <w:b/>
                            <w:sz w:val="18"/>
                          </w:rPr>
                        </w:pPr>
                        <w:r>
                          <w:rPr>
                            <w:rFonts w:ascii="Courier New"/>
                            <w:b/>
                            <w:sz w:val="18"/>
                          </w:rPr>
                          <w:t>interface</w:t>
                        </w:r>
                        <w:r>
                          <w:rPr>
                            <w:rFonts w:ascii="Courier New"/>
                            <w:b/>
                            <w:spacing w:val="-12"/>
                            <w:sz w:val="18"/>
                          </w:rPr>
                          <w:t xml:space="preserve"> </w:t>
                        </w:r>
                        <w:proofErr w:type="spellStart"/>
                        <w:r>
                          <w:rPr>
                            <w:rFonts w:ascii="Courier New"/>
                            <w:b/>
                            <w:sz w:val="18"/>
                          </w:rPr>
                          <w:t>OnClickListener</w:t>
                        </w:r>
                        <w:proofErr w:type="spellEnd"/>
                        <w:r>
                          <w:rPr>
                            <w:rFonts w:ascii="Courier New"/>
                            <w:b/>
                            <w:spacing w:val="-12"/>
                            <w:sz w:val="18"/>
                          </w:rPr>
                          <w:t xml:space="preserve"> </w:t>
                        </w:r>
                        <w:r>
                          <w:rPr>
                            <w:rFonts w:ascii="Courier New"/>
                            <w:b/>
                            <w:spacing w:val="-10"/>
                            <w:sz w:val="18"/>
                          </w:rPr>
                          <w:t>{</w:t>
                        </w:r>
                      </w:p>
                      <w:p w14:paraId="4A27D62D" w14:textId="77777777" w:rsidR="003D76C2" w:rsidRDefault="00000000">
                        <w:pPr>
                          <w:spacing w:before="76"/>
                          <w:ind w:left="1317"/>
                          <w:rPr>
                            <w:rFonts w:ascii="Courier New"/>
                            <w:b/>
                            <w:sz w:val="18"/>
                          </w:rPr>
                        </w:pPr>
                        <w:r>
                          <w:rPr>
                            <w:rFonts w:ascii="Courier New"/>
                            <w:b/>
                            <w:sz w:val="18"/>
                          </w:rPr>
                          <w:t>fun</w:t>
                        </w:r>
                        <w:r>
                          <w:rPr>
                            <w:rFonts w:ascii="Courier New"/>
                            <w:b/>
                            <w:spacing w:val="-9"/>
                            <w:sz w:val="18"/>
                          </w:rPr>
                          <w:t xml:space="preserve"> </w:t>
                        </w:r>
                        <w:proofErr w:type="spellStart"/>
                        <w:r>
                          <w:rPr>
                            <w:rFonts w:ascii="Courier New"/>
                            <w:b/>
                            <w:sz w:val="18"/>
                          </w:rPr>
                          <w:t>onClick</w:t>
                        </w:r>
                        <w:proofErr w:type="spellEnd"/>
                        <w:r>
                          <w:rPr>
                            <w:rFonts w:ascii="Courier New"/>
                            <w:b/>
                            <w:sz w:val="18"/>
                          </w:rPr>
                          <w:t>(recipe:</w:t>
                        </w:r>
                        <w:r>
                          <w:rPr>
                            <w:rFonts w:ascii="Courier New"/>
                            <w:b/>
                            <w:spacing w:val="-9"/>
                            <w:sz w:val="18"/>
                          </w:rPr>
                          <w:t xml:space="preserve"> </w:t>
                        </w:r>
                        <w:proofErr w:type="spellStart"/>
                        <w:r>
                          <w:rPr>
                            <w:rFonts w:ascii="Courier New"/>
                            <w:b/>
                            <w:spacing w:val="-2"/>
                            <w:sz w:val="18"/>
                          </w:rPr>
                          <w:t>RecipeUiModel</w:t>
                        </w:r>
                        <w:proofErr w:type="spellEnd"/>
                        <w:r>
                          <w:rPr>
                            <w:rFonts w:ascii="Courier New"/>
                            <w:b/>
                            <w:spacing w:val="-2"/>
                            <w:sz w:val="18"/>
                          </w:rPr>
                          <w:t>)</w:t>
                        </w:r>
                      </w:p>
                      <w:p w14:paraId="755055CF" w14:textId="77777777" w:rsidR="003D76C2" w:rsidRDefault="00000000">
                        <w:pPr>
                          <w:spacing w:before="76"/>
                          <w:ind w:left="885"/>
                          <w:rPr>
                            <w:rFonts w:ascii="Courier New"/>
                            <w:b/>
                            <w:sz w:val="18"/>
                          </w:rPr>
                        </w:pPr>
                        <w:r>
                          <w:rPr>
                            <w:rFonts w:ascii="Courier New"/>
                            <w:b/>
                            <w:sz w:val="18"/>
                          </w:rPr>
                          <w:t>}</w:t>
                        </w:r>
                      </w:p>
                      <w:p w14:paraId="25F8E1C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D25C1FE" w14:textId="77777777" w:rsidR="003D76C2" w:rsidRDefault="003D76C2">
      <w:pPr>
        <w:rPr>
          <w:sz w:val="8"/>
        </w:rPr>
        <w:sectPr w:rsidR="003D76C2">
          <w:pgSz w:w="10800" w:h="13320"/>
          <w:pgMar w:top="1120" w:right="920" w:bottom="280" w:left="940" w:header="695" w:footer="0" w:gutter="0"/>
          <w:cols w:space="720"/>
        </w:sectPr>
      </w:pPr>
    </w:p>
    <w:p w14:paraId="2C903605" w14:textId="77777777" w:rsidR="003D76C2" w:rsidRDefault="003D76C2">
      <w:pPr>
        <w:pStyle w:val="BodyText"/>
        <w:spacing w:before="12"/>
        <w:rPr>
          <w:sz w:val="7"/>
        </w:rPr>
      </w:pPr>
    </w:p>
    <w:p w14:paraId="33752453" w14:textId="77777777" w:rsidR="003D76C2" w:rsidRDefault="00000000">
      <w:pPr>
        <w:pStyle w:val="ListParagraph"/>
        <w:numPr>
          <w:ilvl w:val="0"/>
          <w:numId w:val="11"/>
        </w:numPr>
        <w:tabs>
          <w:tab w:val="left" w:pos="554"/>
        </w:tabs>
        <w:spacing w:before="101"/>
        <w:ind w:left="554"/>
        <w:jc w:val="left"/>
        <w:rPr>
          <w:sz w:val="20"/>
        </w:rPr>
      </w:pPr>
      <w:r>
        <w:rPr>
          <w:sz w:val="20"/>
        </w:rPr>
        <w:t>Add</w:t>
      </w:r>
      <w:r>
        <w:rPr>
          <w:spacing w:val="-8"/>
          <w:sz w:val="20"/>
        </w:rPr>
        <w:t xml:space="preserve"> </w:t>
      </w:r>
      <w:r>
        <w:rPr>
          <w:sz w:val="20"/>
        </w:rPr>
        <w:t>an</w:t>
      </w:r>
      <w:r>
        <w:rPr>
          <w:spacing w:val="-3"/>
          <w:sz w:val="20"/>
        </w:rPr>
        <w:t xml:space="preserve"> </w:t>
      </w:r>
      <w:proofErr w:type="spellStart"/>
      <w:r>
        <w:rPr>
          <w:rFonts w:ascii="Courier New"/>
          <w:b/>
        </w:rPr>
        <w:t>OnClickListener</w:t>
      </w:r>
      <w:proofErr w:type="spellEnd"/>
      <w:r>
        <w:rPr>
          <w:rFonts w:ascii="Courier New"/>
          <w:b/>
          <w:spacing w:val="-80"/>
        </w:rPr>
        <w:t xml:space="preserve"> </w:t>
      </w:r>
      <w:r>
        <w:rPr>
          <w:sz w:val="20"/>
        </w:rPr>
        <w:t>interface</w:t>
      </w:r>
      <w:r>
        <w:rPr>
          <w:spacing w:val="-3"/>
          <w:sz w:val="20"/>
        </w:rPr>
        <w:t xml:space="preserve"> </w:t>
      </w:r>
      <w:r>
        <w:rPr>
          <w:sz w:val="20"/>
        </w:rPr>
        <w:t>to</w:t>
      </w:r>
      <w:r>
        <w:rPr>
          <w:spacing w:val="-3"/>
          <w:sz w:val="20"/>
        </w:rPr>
        <w:t xml:space="preserve"> </w:t>
      </w:r>
      <w:r>
        <w:rPr>
          <w:sz w:val="20"/>
        </w:rPr>
        <w:t>the</w:t>
      </w:r>
      <w:r>
        <w:rPr>
          <w:spacing w:val="-2"/>
          <w:sz w:val="20"/>
        </w:rPr>
        <w:t xml:space="preserve"> </w:t>
      </w:r>
      <w:r>
        <w:rPr>
          <w:sz w:val="20"/>
        </w:rPr>
        <w:t>adapter</w:t>
      </w:r>
      <w:r>
        <w:rPr>
          <w:spacing w:val="-4"/>
          <w:sz w:val="20"/>
        </w:rPr>
        <w:t xml:space="preserve"> </w:t>
      </w:r>
      <w:r>
        <w:rPr>
          <w:sz w:val="20"/>
        </w:rPr>
        <w:t>and</w:t>
      </w:r>
      <w:r>
        <w:rPr>
          <w:spacing w:val="-3"/>
          <w:sz w:val="20"/>
        </w:rPr>
        <w:t xml:space="preserve"> </w:t>
      </w:r>
      <w:r>
        <w:rPr>
          <w:sz w:val="20"/>
        </w:rPr>
        <w:t>include</w:t>
      </w:r>
      <w:r>
        <w:rPr>
          <w:spacing w:val="-3"/>
          <w:sz w:val="20"/>
        </w:rPr>
        <w:t xml:space="preserve"> </w:t>
      </w:r>
      <w:r>
        <w:rPr>
          <w:sz w:val="20"/>
        </w:rPr>
        <w:t>it</w:t>
      </w:r>
      <w:r>
        <w:rPr>
          <w:spacing w:val="-2"/>
          <w:sz w:val="20"/>
        </w:rPr>
        <w:t xml:space="preserve"> </w:t>
      </w:r>
      <w:r>
        <w:rPr>
          <w:spacing w:val="-5"/>
          <w:sz w:val="20"/>
        </w:rPr>
        <w:t>in</w:t>
      </w:r>
    </w:p>
    <w:p w14:paraId="2FFF5B12" w14:textId="77777777" w:rsidR="003D76C2" w:rsidRDefault="00000000">
      <w:pPr>
        <w:pStyle w:val="BodyText"/>
        <w:ind w:left="554"/>
      </w:pPr>
      <w:r>
        <w:t>the</w:t>
      </w:r>
      <w:r>
        <w:rPr>
          <w:spacing w:val="-2"/>
        </w:rPr>
        <w:t xml:space="preserve"> constructor:</w:t>
      </w:r>
    </w:p>
    <w:p w14:paraId="72558FFC" w14:textId="77777777" w:rsidR="003D76C2" w:rsidRDefault="00D51F7C">
      <w:pPr>
        <w:pStyle w:val="BodyText"/>
        <w:spacing w:before="4"/>
        <w:rPr>
          <w:sz w:val="9"/>
        </w:rPr>
      </w:pPr>
      <w:r>
        <w:rPr>
          <w:noProof/>
        </w:rPr>
        <mc:AlternateContent>
          <mc:Choice Requires="wpg">
            <w:drawing>
              <wp:anchor distT="0" distB="0" distL="0" distR="0" simplePos="0" relativeHeight="487645696" behindDoc="1" locked="0" layoutInCell="1" allowOverlap="1" wp14:anchorId="40F2C855" wp14:editId="3CFC3AD2">
                <wp:simplePos x="0" y="0"/>
                <wp:positionH relativeFrom="page">
                  <wp:posOffset>662940</wp:posOffset>
                </wp:positionH>
                <wp:positionV relativeFrom="paragraph">
                  <wp:posOffset>95885</wp:posOffset>
                </wp:positionV>
                <wp:extent cx="5074920" cy="1641475"/>
                <wp:effectExtent l="0" t="0" r="5080" b="0"/>
                <wp:wrapTopAndBottom/>
                <wp:docPr id="1155" name="docshapegroup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044" y="151"/>
                          <a:chExt cx="7992" cy="2585"/>
                        </a:xfrm>
                      </wpg:grpSpPr>
                      <wps:wsp>
                        <wps:cNvPr id="1156" name="docshape390"/>
                        <wps:cNvSpPr>
                          <a:spLocks/>
                        </wps:cNvSpPr>
                        <wps:spPr bwMode="auto">
                          <a:xfrm>
                            <a:off x="1044" y="161"/>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7" name="docshape391"/>
                        <wps:cNvSpPr>
                          <a:spLocks/>
                        </wps:cNvSpPr>
                        <wps:spPr bwMode="auto">
                          <a:xfrm>
                            <a:off x="1044" y="151"/>
                            <a:ext cx="7992" cy="2585"/>
                          </a:xfrm>
                          <a:custGeom>
                            <a:avLst/>
                            <a:gdLst>
                              <a:gd name="T0" fmla="+- 0 9036 1044"/>
                              <a:gd name="T1" fmla="*/ T0 w 7992"/>
                              <a:gd name="T2" fmla="+- 0 2715 151"/>
                              <a:gd name="T3" fmla="*/ 2715 h 2585"/>
                              <a:gd name="T4" fmla="+- 0 1044 1044"/>
                              <a:gd name="T5" fmla="*/ T4 w 7992"/>
                              <a:gd name="T6" fmla="+- 0 2715 151"/>
                              <a:gd name="T7" fmla="*/ 2715 h 2585"/>
                              <a:gd name="T8" fmla="+- 0 1044 1044"/>
                              <a:gd name="T9" fmla="*/ T8 w 7992"/>
                              <a:gd name="T10" fmla="+- 0 2735 151"/>
                              <a:gd name="T11" fmla="*/ 2735 h 2585"/>
                              <a:gd name="T12" fmla="+- 0 9036 1044"/>
                              <a:gd name="T13" fmla="*/ T12 w 7992"/>
                              <a:gd name="T14" fmla="+- 0 2735 151"/>
                              <a:gd name="T15" fmla="*/ 2735 h 2585"/>
                              <a:gd name="T16" fmla="+- 0 9036 1044"/>
                              <a:gd name="T17" fmla="*/ T16 w 7992"/>
                              <a:gd name="T18" fmla="+- 0 2715 151"/>
                              <a:gd name="T19" fmla="*/ 2715 h 2585"/>
                              <a:gd name="T20" fmla="+- 0 9036 1044"/>
                              <a:gd name="T21" fmla="*/ T20 w 7992"/>
                              <a:gd name="T22" fmla="+- 0 151 151"/>
                              <a:gd name="T23" fmla="*/ 151 h 2585"/>
                              <a:gd name="T24" fmla="+- 0 1044 1044"/>
                              <a:gd name="T25" fmla="*/ T24 w 7992"/>
                              <a:gd name="T26" fmla="+- 0 151 151"/>
                              <a:gd name="T27" fmla="*/ 151 h 2585"/>
                              <a:gd name="T28" fmla="+- 0 1044 1044"/>
                              <a:gd name="T29" fmla="*/ T28 w 7992"/>
                              <a:gd name="T30" fmla="+- 0 171 151"/>
                              <a:gd name="T31" fmla="*/ 171 h 2585"/>
                              <a:gd name="T32" fmla="+- 0 9036 1044"/>
                              <a:gd name="T33" fmla="*/ T32 w 7992"/>
                              <a:gd name="T34" fmla="+- 0 171 151"/>
                              <a:gd name="T35" fmla="*/ 171 h 2585"/>
                              <a:gd name="T36" fmla="+- 0 9036 1044"/>
                              <a:gd name="T37" fmla="*/ T36 w 7992"/>
                              <a:gd name="T38" fmla="+- 0 151 151"/>
                              <a:gd name="T39" fmla="*/ 151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8" name="docshape392"/>
                        <wps:cNvSpPr txBox="1">
                          <a:spLocks/>
                        </wps:cNvSpPr>
                        <wps:spPr bwMode="auto">
                          <a:xfrm>
                            <a:off x="1044" y="171"/>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9B966"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RecipesAdapter</w:t>
                              </w:r>
                              <w:proofErr w:type="spellEnd"/>
                              <w:r>
                                <w:rPr>
                                  <w:rFonts w:ascii="Courier New"/>
                                  <w:spacing w:val="-2"/>
                                  <w:sz w:val="18"/>
                                </w:rPr>
                                <w:t>(</w:t>
                              </w:r>
                            </w:p>
                            <w:p w14:paraId="64BA30EE" w14:textId="77777777" w:rsidR="003D76C2" w:rsidRDefault="00000000">
                              <w:pPr>
                                <w:spacing w:before="76" w:line="328" w:lineRule="auto"/>
                                <w:ind w:left="885" w:right="2128"/>
                                <w:rPr>
                                  <w:rFonts w:ascii="Courier New"/>
                                  <w:b/>
                                  <w:sz w:val="18"/>
                                </w:rPr>
                              </w:pPr>
                              <w:r>
                                <w:rPr>
                                  <w:rFonts w:ascii="Courier New"/>
                                  <w:sz w:val="18"/>
                                </w:rPr>
                                <w:t>private</w:t>
                              </w:r>
                              <w:r>
                                <w:rPr>
                                  <w:rFonts w:ascii="Courier New"/>
                                  <w:spacing w:val="-27"/>
                                  <w:sz w:val="18"/>
                                </w:rPr>
                                <w:t xml:space="preserve"> </w:t>
                              </w:r>
                              <w:proofErr w:type="spellStart"/>
                              <w:r>
                                <w:rPr>
                                  <w:rFonts w:ascii="Courier New"/>
                                  <w:sz w:val="18"/>
                                </w:rPr>
                                <w:t>val</w:t>
                              </w:r>
                              <w:proofErr w:type="spellEnd"/>
                              <w:r>
                                <w:rPr>
                                  <w:rFonts w:ascii="Courier New"/>
                                  <w:spacing w:val="-27"/>
                                  <w:sz w:val="18"/>
                                </w:rPr>
                                <w:t xml:space="preserve"> </w:t>
                              </w:r>
                              <w:proofErr w:type="spellStart"/>
                              <w:r>
                                <w:rPr>
                                  <w:rFonts w:ascii="Courier New"/>
                                  <w:sz w:val="18"/>
                                </w:rPr>
                                <w:t>layoutInflater</w:t>
                              </w:r>
                              <w:proofErr w:type="spellEnd"/>
                              <w:r>
                                <w:rPr>
                                  <w:rFonts w:ascii="Courier New"/>
                                  <w:sz w:val="18"/>
                                </w:rPr>
                                <w:t>:</w:t>
                              </w:r>
                              <w:r>
                                <w:rPr>
                                  <w:rFonts w:ascii="Courier New"/>
                                  <w:spacing w:val="-28"/>
                                  <w:sz w:val="18"/>
                                </w:rPr>
                                <w:t xml:space="preserve"> </w:t>
                              </w:r>
                              <w:proofErr w:type="spellStart"/>
                              <w:r>
                                <w:rPr>
                                  <w:rFonts w:ascii="Courier New"/>
                                  <w:sz w:val="18"/>
                                </w:rPr>
                                <w:t>LayoutInflater</w:t>
                              </w:r>
                              <w:proofErr w:type="spellEnd"/>
                              <w:r>
                                <w:rPr>
                                  <w:rFonts w:ascii="Courier New"/>
                                  <w:b/>
                                  <w:sz w:val="18"/>
                                </w:rPr>
                                <w:t>, private</w:t>
                              </w:r>
                              <w:r>
                                <w:rPr>
                                  <w:rFonts w:ascii="Courier New"/>
                                  <w:b/>
                                  <w:spacing w:val="-13"/>
                                  <w:sz w:val="18"/>
                                </w:rPr>
                                <w:t xml:space="preserve"> </w:t>
                              </w: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onClickListener</w:t>
                              </w:r>
                              <w:proofErr w:type="spellEnd"/>
                              <w:r>
                                <w:rPr>
                                  <w:rFonts w:ascii="Courier New"/>
                                  <w:b/>
                                  <w:sz w:val="18"/>
                                </w:rPr>
                                <w:t>:</w:t>
                              </w:r>
                              <w:r>
                                <w:rPr>
                                  <w:rFonts w:ascii="Courier New"/>
                                  <w:b/>
                                  <w:spacing w:val="-13"/>
                                  <w:sz w:val="18"/>
                                </w:rPr>
                                <w:t xml:space="preserve"> </w:t>
                              </w:r>
                              <w:proofErr w:type="spellStart"/>
                              <w:r>
                                <w:rPr>
                                  <w:rFonts w:ascii="Courier New"/>
                                  <w:b/>
                                  <w:sz w:val="18"/>
                                </w:rPr>
                                <w:t>OnClickListener</w:t>
                              </w:r>
                              <w:proofErr w:type="spellEnd"/>
                            </w:p>
                            <w:p w14:paraId="55F4011D" w14:textId="77777777" w:rsidR="003D76C2" w:rsidRDefault="00000000">
                              <w:pPr>
                                <w:spacing w:before="2"/>
                                <w:ind w:left="453"/>
                                <w:rPr>
                                  <w:rFonts w:ascii="Courier New"/>
                                  <w:sz w:val="18"/>
                                </w:rPr>
                              </w:pPr>
                              <w:r>
                                <w:rPr>
                                  <w:rFonts w:ascii="Courier New"/>
                                  <w:sz w:val="18"/>
                                </w:rPr>
                                <w:t>)</w:t>
                              </w:r>
                              <w:r>
                                <w:rPr>
                                  <w:rFonts w:ascii="Courier New"/>
                                  <w:spacing w:val="-16"/>
                                  <w:sz w:val="18"/>
                                </w:rPr>
                                <w:t xml:space="preserve"> </w:t>
                              </w:r>
                              <w:r>
                                <w:rPr>
                                  <w:rFonts w:ascii="Courier New"/>
                                  <w:sz w:val="18"/>
                                </w:rPr>
                                <w:t>:</w:t>
                              </w:r>
                              <w:r>
                                <w:rPr>
                                  <w:rFonts w:ascii="Courier New"/>
                                  <w:spacing w:val="-13"/>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BaseViewHolder</w:t>
                              </w:r>
                              <w:proofErr w:type="spellEnd"/>
                              <w:r>
                                <w:rPr>
                                  <w:rFonts w:ascii="Courier New"/>
                                  <w:sz w:val="18"/>
                                </w:rPr>
                                <w:t>&gt;()</w:t>
                              </w:r>
                              <w:r>
                                <w:rPr>
                                  <w:rFonts w:ascii="Courier New"/>
                                  <w:spacing w:val="-13"/>
                                  <w:sz w:val="18"/>
                                </w:rPr>
                                <w:t xml:space="preserve"> </w:t>
                              </w:r>
                              <w:r>
                                <w:rPr>
                                  <w:rFonts w:ascii="Courier New"/>
                                  <w:spacing w:val="-10"/>
                                  <w:sz w:val="18"/>
                                </w:rPr>
                                <w:t>{</w:t>
                              </w:r>
                            </w:p>
                            <w:p w14:paraId="0CDB8989" w14:textId="77777777" w:rsidR="003D76C2" w:rsidRDefault="00000000">
                              <w:pPr>
                                <w:spacing w:before="76"/>
                                <w:ind w:left="885"/>
                                <w:rPr>
                                  <w:rFonts w:ascii="Courier New"/>
                                  <w:sz w:val="18"/>
                                </w:rPr>
                              </w:pPr>
                              <w:r>
                                <w:rPr>
                                  <w:rFonts w:ascii="Courier New"/>
                                  <w:spacing w:val="-5"/>
                                  <w:sz w:val="18"/>
                                </w:rPr>
                                <w:t>...</w:t>
                              </w:r>
                            </w:p>
                            <w:p w14:paraId="5D37F1A2" w14:textId="77777777" w:rsidR="003D76C2" w:rsidRDefault="00000000">
                              <w:pPr>
                                <w:spacing w:before="76"/>
                                <w:ind w:left="885"/>
                                <w:rPr>
                                  <w:rFonts w:ascii="Courier New"/>
                                  <w:b/>
                                  <w:sz w:val="18"/>
                                </w:rPr>
                              </w:pPr>
                              <w:r>
                                <w:rPr>
                                  <w:rFonts w:ascii="Courier New"/>
                                  <w:b/>
                                  <w:sz w:val="18"/>
                                </w:rPr>
                                <w:t>interface</w:t>
                              </w:r>
                              <w:r>
                                <w:rPr>
                                  <w:rFonts w:ascii="Courier New"/>
                                  <w:b/>
                                  <w:spacing w:val="-12"/>
                                  <w:sz w:val="18"/>
                                </w:rPr>
                                <w:t xml:space="preserve"> </w:t>
                              </w:r>
                              <w:proofErr w:type="spellStart"/>
                              <w:r>
                                <w:rPr>
                                  <w:rFonts w:ascii="Courier New"/>
                                  <w:b/>
                                  <w:sz w:val="18"/>
                                </w:rPr>
                                <w:t>OnClickListener</w:t>
                              </w:r>
                              <w:proofErr w:type="spellEnd"/>
                              <w:r>
                                <w:rPr>
                                  <w:rFonts w:ascii="Courier New"/>
                                  <w:b/>
                                  <w:spacing w:val="-12"/>
                                  <w:sz w:val="18"/>
                                </w:rPr>
                                <w:t xml:space="preserve"> </w:t>
                              </w:r>
                              <w:r>
                                <w:rPr>
                                  <w:rFonts w:ascii="Courier New"/>
                                  <w:b/>
                                  <w:spacing w:val="-10"/>
                                  <w:sz w:val="18"/>
                                </w:rPr>
                                <w:t>{</w:t>
                              </w:r>
                            </w:p>
                            <w:p w14:paraId="463DBBC7" w14:textId="77777777" w:rsidR="003D76C2" w:rsidRDefault="00000000">
                              <w:pPr>
                                <w:spacing w:before="76"/>
                                <w:ind w:left="1317"/>
                                <w:rPr>
                                  <w:rFonts w:ascii="Courier New"/>
                                  <w:b/>
                                  <w:sz w:val="18"/>
                                </w:rPr>
                              </w:pPr>
                              <w:r>
                                <w:rPr>
                                  <w:rFonts w:ascii="Courier New"/>
                                  <w:b/>
                                  <w:sz w:val="18"/>
                                </w:rPr>
                                <w:t>fun</w:t>
                              </w:r>
                              <w:r>
                                <w:rPr>
                                  <w:rFonts w:ascii="Courier New"/>
                                  <w:b/>
                                  <w:spacing w:val="-11"/>
                                  <w:sz w:val="18"/>
                                </w:rPr>
                                <w:t xml:space="preserve"> </w:t>
                              </w:r>
                              <w:proofErr w:type="spellStart"/>
                              <w:r>
                                <w:rPr>
                                  <w:rFonts w:ascii="Courier New"/>
                                  <w:b/>
                                  <w:sz w:val="18"/>
                                </w:rPr>
                                <w:t>onItemClick</w:t>
                              </w:r>
                              <w:proofErr w:type="spellEnd"/>
                              <w:r>
                                <w:rPr>
                                  <w:rFonts w:ascii="Courier New"/>
                                  <w:b/>
                                  <w:sz w:val="18"/>
                                </w:rPr>
                                <w:t>(recipe:</w:t>
                              </w:r>
                              <w:r>
                                <w:rPr>
                                  <w:rFonts w:ascii="Courier New"/>
                                  <w:b/>
                                  <w:spacing w:val="-11"/>
                                  <w:sz w:val="18"/>
                                </w:rPr>
                                <w:t xml:space="preserve"> </w:t>
                              </w:r>
                              <w:proofErr w:type="spellStart"/>
                              <w:r>
                                <w:rPr>
                                  <w:rFonts w:ascii="Courier New"/>
                                  <w:b/>
                                  <w:spacing w:val="-2"/>
                                  <w:sz w:val="18"/>
                                </w:rPr>
                                <w:t>RecipeUiModel</w:t>
                              </w:r>
                              <w:proofErr w:type="spellEnd"/>
                              <w:r>
                                <w:rPr>
                                  <w:rFonts w:ascii="Courier New"/>
                                  <w:b/>
                                  <w:spacing w:val="-2"/>
                                  <w:sz w:val="18"/>
                                </w:rPr>
                                <w:t>)</w:t>
                              </w:r>
                            </w:p>
                            <w:p w14:paraId="495998A9" w14:textId="77777777" w:rsidR="003D76C2" w:rsidRDefault="00000000">
                              <w:pPr>
                                <w:spacing w:before="76"/>
                                <w:ind w:left="885"/>
                                <w:rPr>
                                  <w:rFonts w:ascii="Courier New"/>
                                  <w:b/>
                                  <w:sz w:val="18"/>
                                </w:rPr>
                              </w:pPr>
                              <w:r>
                                <w:rPr>
                                  <w:rFonts w:ascii="Courier New"/>
                                  <w:b/>
                                  <w:sz w:val="18"/>
                                </w:rPr>
                                <w:t>}</w:t>
                              </w:r>
                            </w:p>
                            <w:p w14:paraId="0D425D4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F2C855" id="docshapegroup389" o:spid="_x0000_s1317" style="position:absolute;margin-left:52.2pt;margin-top:7.55pt;width:399.6pt;height:129.25pt;z-index:-15670784;mso-wrap-distance-left:0;mso-wrap-distance-right:0;mso-position-horizontal-relative:page;mso-position-vertical-relative:text" coordorigin="1044,151"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">
                <v:rect id="docshape390" o:spid="_x0000_s1318" style="position:absolute;left:1044;top:161;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" fillcolor="#f6f6f6" stroked="f">
                  <v:path arrowok="t"/>
                </v:rect>
                <v:shape id="docshape391" o:spid="_x0000_s1319" style="position:absolute;left:1044;top:151;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" path="m7992,2564l,2564r,20l7992,2584r,-20xm7992,l,,,20r7992,l7992,xe" fillcolor="#dadada" stroked="f">
                  <v:path arrowok="t" o:connecttype="custom" o:connectlocs="7992,2715;0,2715;0,2735;7992,2735;7992,2715;7992,151;0,151;0,171;7992,171;7992,151" o:connectangles="0,0,0,0,0,0,0,0,0,0"/>
                </v:shape>
                <v:shape id="docshape392" o:spid="_x0000_s1320" type="#_x0000_t202" style="position:absolute;left:1044;top:171;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" filled="f" stroked="f">
                  <v:path arrowok="t"/>
                  <v:textbox inset="0,0,0,0">
                    <w:txbxContent>
                      <w:p w14:paraId="1D29B966"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RecipesAdapter</w:t>
                        </w:r>
                        <w:proofErr w:type="spellEnd"/>
                        <w:r>
                          <w:rPr>
                            <w:rFonts w:ascii="Courier New"/>
                            <w:spacing w:val="-2"/>
                            <w:sz w:val="18"/>
                          </w:rPr>
                          <w:t>(</w:t>
                        </w:r>
                      </w:p>
                      <w:p w14:paraId="64BA30EE" w14:textId="77777777" w:rsidR="003D76C2" w:rsidRDefault="00000000">
                        <w:pPr>
                          <w:spacing w:before="76" w:line="328" w:lineRule="auto"/>
                          <w:ind w:left="885" w:right="2128"/>
                          <w:rPr>
                            <w:rFonts w:ascii="Courier New"/>
                            <w:b/>
                            <w:sz w:val="18"/>
                          </w:rPr>
                        </w:pPr>
                        <w:r>
                          <w:rPr>
                            <w:rFonts w:ascii="Courier New"/>
                            <w:sz w:val="18"/>
                          </w:rPr>
                          <w:t>private</w:t>
                        </w:r>
                        <w:r>
                          <w:rPr>
                            <w:rFonts w:ascii="Courier New"/>
                            <w:spacing w:val="-27"/>
                            <w:sz w:val="18"/>
                          </w:rPr>
                          <w:t xml:space="preserve"> </w:t>
                        </w:r>
                        <w:proofErr w:type="spellStart"/>
                        <w:r>
                          <w:rPr>
                            <w:rFonts w:ascii="Courier New"/>
                            <w:sz w:val="18"/>
                          </w:rPr>
                          <w:t>val</w:t>
                        </w:r>
                        <w:proofErr w:type="spellEnd"/>
                        <w:r>
                          <w:rPr>
                            <w:rFonts w:ascii="Courier New"/>
                            <w:spacing w:val="-27"/>
                            <w:sz w:val="18"/>
                          </w:rPr>
                          <w:t xml:space="preserve"> </w:t>
                        </w:r>
                        <w:proofErr w:type="spellStart"/>
                        <w:r>
                          <w:rPr>
                            <w:rFonts w:ascii="Courier New"/>
                            <w:sz w:val="18"/>
                          </w:rPr>
                          <w:t>layoutInflater</w:t>
                        </w:r>
                        <w:proofErr w:type="spellEnd"/>
                        <w:r>
                          <w:rPr>
                            <w:rFonts w:ascii="Courier New"/>
                            <w:sz w:val="18"/>
                          </w:rPr>
                          <w:t>:</w:t>
                        </w:r>
                        <w:r>
                          <w:rPr>
                            <w:rFonts w:ascii="Courier New"/>
                            <w:spacing w:val="-28"/>
                            <w:sz w:val="18"/>
                          </w:rPr>
                          <w:t xml:space="preserve"> </w:t>
                        </w:r>
                        <w:proofErr w:type="spellStart"/>
                        <w:r>
                          <w:rPr>
                            <w:rFonts w:ascii="Courier New"/>
                            <w:sz w:val="18"/>
                          </w:rPr>
                          <w:t>LayoutInflater</w:t>
                        </w:r>
                        <w:proofErr w:type="spellEnd"/>
                        <w:r>
                          <w:rPr>
                            <w:rFonts w:ascii="Courier New"/>
                            <w:b/>
                            <w:sz w:val="18"/>
                          </w:rPr>
                          <w:t>, private</w:t>
                        </w:r>
                        <w:r>
                          <w:rPr>
                            <w:rFonts w:ascii="Courier New"/>
                            <w:b/>
                            <w:spacing w:val="-13"/>
                            <w:sz w:val="18"/>
                          </w:rPr>
                          <w:t xml:space="preserve"> </w:t>
                        </w: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onClickListener</w:t>
                        </w:r>
                        <w:proofErr w:type="spellEnd"/>
                        <w:r>
                          <w:rPr>
                            <w:rFonts w:ascii="Courier New"/>
                            <w:b/>
                            <w:sz w:val="18"/>
                          </w:rPr>
                          <w:t>:</w:t>
                        </w:r>
                        <w:r>
                          <w:rPr>
                            <w:rFonts w:ascii="Courier New"/>
                            <w:b/>
                            <w:spacing w:val="-13"/>
                            <w:sz w:val="18"/>
                          </w:rPr>
                          <w:t xml:space="preserve"> </w:t>
                        </w:r>
                        <w:proofErr w:type="spellStart"/>
                        <w:r>
                          <w:rPr>
                            <w:rFonts w:ascii="Courier New"/>
                            <w:b/>
                            <w:sz w:val="18"/>
                          </w:rPr>
                          <w:t>OnClickListener</w:t>
                        </w:r>
                        <w:proofErr w:type="spellEnd"/>
                      </w:p>
                      <w:p w14:paraId="55F4011D" w14:textId="77777777" w:rsidR="003D76C2" w:rsidRDefault="00000000">
                        <w:pPr>
                          <w:spacing w:before="2"/>
                          <w:ind w:left="453"/>
                          <w:rPr>
                            <w:rFonts w:ascii="Courier New"/>
                            <w:sz w:val="18"/>
                          </w:rPr>
                        </w:pPr>
                        <w:r>
                          <w:rPr>
                            <w:rFonts w:ascii="Courier New"/>
                            <w:sz w:val="18"/>
                          </w:rPr>
                          <w:t>)</w:t>
                        </w:r>
                        <w:r>
                          <w:rPr>
                            <w:rFonts w:ascii="Courier New"/>
                            <w:spacing w:val="-16"/>
                            <w:sz w:val="18"/>
                          </w:rPr>
                          <w:t xml:space="preserve"> </w:t>
                        </w:r>
                        <w:r>
                          <w:rPr>
                            <w:rFonts w:ascii="Courier New"/>
                            <w:sz w:val="18"/>
                          </w:rPr>
                          <w:t>:</w:t>
                        </w:r>
                        <w:r>
                          <w:rPr>
                            <w:rFonts w:ascii="Courier New"/>
                            <w:spacing w:val="-13"/>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BaseViewHolder</w:t>
                        </w:r>
                        <w:proofErr w:type="spellEnd"/>
                        <w:r>
                          <w:rPr>
                            <w:rFonts w:ascii="Courier New"/>
                            <w:sz w:val="18"/>
                          </w:rPr>
                          <w:t>&gt;()</w:t>
                        </w:r>
                        <w:r>
                          <w:rPr>
                            <w:rFonts w:ascii="Courier New"/>
                            <w:spacing w:val="-13"/>
                            <w:sz w:val="18"/>
                          </w:rPr>
                          <w:t xml:space="preserve"> </w:t>
                        </w:r>
                        <w:r>
                          <w:rPr>
                            <w:rFonts w:ascii="Courier New"/>
                            <w:spacing w:val="-10"/>
                            <w:sz w:val="18"/>
                          </w:rPr>
                          <w:t>{</w:t>
                        </w:r>
                      </w:p>
                      <w:p w14:paraId="0CDB8989" w14:textId="77777777" w:rsidR="003D76C2" w:rsidRDefault="00000000">
                        <w:pPr>
                          <w:spacing w:before="76"/>
                          <w:ind w:left="885"/>
                          <w:rPr>
                            <w:rFonts w:ascii="Courier New"/>
                            <w:sz w:val="18"/>
                          </w:rPr>
                        </w:pPr>
                        <w:r>
                          <w:rPr>
                            <w:rFonts w:ascii="Courier New"/>
                            <w:spacing w:val="-5"/>
                            <w:sz w:val="18"/>
                          </w:rPr>
                          <w:t>...</w:t>
                        </w:r>
                      </w:p>
                      <w:p w14:paraId="5D37F1A2" w14:textId="77777777" w:rsidR="003D76C2" w:rsidRDefault="00000000">
                        <w:pPr>
                          <w:spacing w:before="76"/>
                          <w:ind w:left="885"/>
                          <w:rPr>
                            <w:rFonts w:ascii="Courier New"/>
                            <w:b/>
                            <w:sz w:val="18"/>
                          </w:rPr>
                        </w:pPr>
                        <w:r>
                          <w:rPr>
                            <w:rFonts w:ascii="Courier New"/>
                            <w:b/>
                            <w:sz w:val="18"/>
                          </w:rPr>
                          <w:t>interface</w:t>
                        </w:r>
                        <w:r>
                          <w:rPr>
                            <w:rFonts w:ascii="Courier New"/>
                            <w:b/>
                            <w:spacing w:val="-12"/>
                            <w:sz w:val="18"/>
                          </w:rPr>
                          <w:t xml:space="preserve"> </w:t>
                        </w:r>
                        <w:proofErr w:type="spellStart"/>
                        <w:r>
                          <w:rPr>
                            <w:rFonts w:ascii="Courier New"/>
                            <w:b/>
                            <w:sz w:val="18"/>
                          </w:rPr>
                          <w:t>OnClickListener</w:t>
                        </w:r>
                        <w:proofErr w:type="spellEnd"/>
                        <w:r>
                          <w:rPr>
                            <w:rFonts w:ascii="Courier New"/>
                            <w:b/>
                            <w:spacing w:val="-12"/>
                            <w:sz w:val="18"/>
                          </w:rPr>
                          <w:t xml:space="preserve"> </w:t>
                        </w:r>
                        <w:r>
                          <w:rPr>
                            <w:rFonts w:ascii="Courier New"/>
                            <w:b/>
                            <w:spacing w:val="-10"/>
                            <w:sz w:val="18"/>
                          </w:rPr>
                          <w:t>{</w:t>
                        </w:r>
                      </w:p>
                      <w:p w14:paraId="463DBBC7" w14:textId="77777777" w:rsidR="003D76C2" w:rsidRDefault="00000000">
                        <w:pPr>
                          <w:spacing w:before="76"/>
                          <w:ind w:left="1317"/>
                          <w:rPr>
                            <w:rFonts w:ascii="Courier New"/>
                            <w:b/>
                            <w:sz w:val="18"/>
                          </w:rPr>
                        </w:pPr>
                        <w:r>
                          <w:rPr>
                            <w:rFonts w:ascii="Courier New"/>
                            <w:b/>
                            <w:sz w:val="18"/>
                          </w:rPr>
                          <w:t>fun</w:t>
                        </w:r>
                        <w:r>
                          <w:rPr>
                            <w:rFonts w:ascii="Courier New"/>
                            <w:b/>
                            <w:spacing w:val="-11"/>
                            <w:sz w:val="18"/>
                          </w:rPr>
                          <w:t xml:space="preserve"> </w:t>
                        </w:r>
                        <w:proofErr w:type="spellStart"/>
                        <w:r>
                          <w:rPr>
                            <w:rFonts w:ascii="Courier New"/>
                            <w:b/>
                            <w:sz w:val="18"/>
                          </w:rPr>
                          <w:t>onItemClick</w:t>
                        </w:r>
                        <w:proofErr w:type="spellEnd"/>
                        <w:r>
                          <w:rPr>
                            <w:rFonts w:ascii="Courier New"/>
                            <w:b/>
                            <w:sz w:val="18"/>
                          </w:rPr>
                          <w:t>(recipe:</w:t>
                        </w:r>
                        <w:r>
                          <w:rPr>
                            <w:rFonts w:ascii="Courier New"/>
                            <w:b/>
                            <w:spacing w:val="-11"/>
                            <w:sz w:val="18"/>
                          </w:rPr>
                          <w:t xml:space="preserve"> </w:t>
                        </w:r>
                        <w:proofErr w:type="spellStart"/>
                        <w:r>
                          <w:rPr>
                            <w:rFonts w:ascii="Courier New"/>
                            <w:b/>
                            <w:spacing w:val="-2"/>
                            <w:sz w:val="18"/>
                          </w:rPr>
                          <w:t>RecipeUiModel</w:t>
                        </w:r>
                        <w:proofErr w:type="spellEnd"/>
                        <w:r>
                          <w:rPr>
                            <w:rFonts w:ascii="Courier New"/>
                            <w:b/>
                            <w:spacing w:val="-2"/>
                            <w:sz w:val="18"/>
                          </w:rPr>
                          <w:t>)</w:t>
                        </w:r>
                      </w:p>
                      <w:p w14:paraId="495998A9" w14:textId="77777777" w:rsidR="003D76C2" w:rsidRDefault="00000000">
                        <w:pPr>
                          <w:spacing w:before="76"/>
                          <w:ind w:left="885"/>
                          <w:rPr>
                            <w:rFonts w:ascii="Courier New"/>
                            <w:b/>
                            <w:sz w:val="18"/>
                          </w:rPr>
                        </w:pPr>
                        <w:r>
                          <w:rPr>
                            <w:rFonts w:ascii="Courier New"/>
                            <w:b/>
                            <w:sz w:val="18"/>
                          </w:rPr>
                          <w:t>}</w:t>
                        </w:r>
                      </w:p>
                      <w:p w14:paraId="0D425D4B"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781BD91" w14:textId="77777777" w:rsidR="003D76C2" w:rsidRDefault="00000000">
      <w:pPr>
        <w:spacing w:before="72"/>
        <w:ind w:left="554"/>
        <w:rPr>
          <w:sz w:val="20"/>
        </w:rPr>
      </w:pPr>
      <w:r>
        <w:rPr>
          <w:sz w:val="20"/>
        </w:rPr>
        <w:t>Revise</w:t>
      </w:r>
      <w:r>
        <w:rPr>
          <w:spacing w:val="-13"/>
          <w:sz w:val="20"/>
        </w:rPr>
        <w:t xml:space="preserve"> </w:t>
      </w:r>
      <w:r>
        <w:rPr>
          <w:sz w:val="20"/>
        </w:rPr>
        <w:t>the</w:t>
      </w:r>
      <w:r>
        <w:rPr>
          <w:spacing w:val="-10"/>
          <w:sz w:val="20"/>
        </w:rPr>
        <w:t xml:space="preserve"> </w:t>
      </w:r>
      <w:proofErr w:type="spellStart"/>
      <w:r>
        <w:rPr>
          <w:rFonts w:ascii="Courier New"/>
          <w:b/>
        </w:rPr>
        <w:t>RecipeViewHolder</w:t>
      </w:r>
      <w:proofErr w:type="spellEnd"/>
      <w:r>
        <w:rPr>
          <w:rFonts w:ascii="Courier New"/>
          <w:b/>
          <w:spacing w:val="-80"/>
        </w:rPr>
        <w:t xml:space="preserve"> </w:t>
      </w:r>
      <w:r>
        <w:rPr>
          <w:spacing w:val="-2"/>
          <w:sz w:val="20"/>
        </w:rPr>
        <w:t>construction:</w:t>
      </w:r>
    </w:p>
    <w:p w14:paraId="275249CE" w14:textId="77777777" w:rsidR="003D76C2" w:rsidRDefault="00D51F7C">
      <w:pPr>
        <w:pStyle w:val="BodyText"/>
        <w:spacing w:before="11"/>
        <w:rPr>
          <w:sz w:val="8"/>
        </w:rPr>
      </w:pPr>
      <w:r>
        <w:rPr>
          <w:noProof/>
        </w:rPr>
        <mc:AlternateContent>
          <mc:Choice Requires="wpg">
            <w:drawing>
              <wp:anchor distT="0" distB="0" distL="0" distR="0" simplePos="0" relativeHeight="487646208" behindDoc="1" locked="0" layoutInCell="1" allowOverlap="1" wp14:anchorId="3369713E" wp14:editId="6F2A2107">
                <wp:simplePos x="0" y="0"/>
                <wp:positionH relativeFrom="page">
                  <wp:posOffset>662940</wp:posOffset>
                </wp:positionH>
                <wp:positionV relativeFrom="paragraph">
                  <wp:posOffset>91440</wp:posOffset>
                </wp:positionV>
                <wp:extent cx="5074920" cy="1463675"/>
                <wp:effectExtent l="0" t="0" r="5080" b="0"/>
                <wp:wrapTopAndBottom/>
                <wp:docPr id="1151" name="docshapegroup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1152" name="docshape394"/>
                        <wps:cNvSpPr>
                          <a:spLocks/>
                        </wps:cNvSpPr>
                        <wps:spPr bwMode="auto">
                          <a:xfrm>
                            <a:off x="104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3" name="docshape395"/>
                        <wps:cNvSpPr>
                          <a:spLocks/>
                        </wps:cNvSpPr>
                        <wps:spPr bwMode="auto">
                          <a:xfrm>
                            <a:off x="1044" y="143"/>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4" name="docshape396"/>
                        <wps:cNvSpPr txBox="1">
                          <a:spLocks/>
                        </wps:cNvSpPr>
                        <wps:spPr bwMode="auto">
                          <a:xfrm>
                            <a:off x="104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F7C93" w14:textId="77777777" w:rsidR="003D76C2" w:rsidRDefault="00000000">
                              <w:pPr>
                                <w:spacing w:before="40"/>
                                <w:ind w:left="453"/>
                                <w:rPr>
                                  <w:rFonts w:ascii="Courier New"/>
                                  <w:sz w:val="18"/>
                                </w:rPr>
                              </w:pPr>
                              <w:proofErr w:type="spellStart"/>
                              <w:r>
                                <w:rPr>
                                  <w:rFonts w:ascii="Courier New"/>
                                  <w:spacing w:val="-2"/>
                                  <w:sz w:val="18"/>
                                </w:rPr>
                                <w:t>RecipeViewHolder</w:t>
                              </w:r>
                              <w:proofErr w:type="spellEnd"/>
                              <w:r>
                                <w:rPr>
                                  <w:rFonts w:ascii="Courier New"/>
                                  <w:spacing w:val="-2"/>
                                  <w:sz w:val="18"/>
                                </w:rPr>
                                <w:t>(</w:t>
                              </w:r>
                            </w:p>
                            <w:p w14:paraId="5A6AE047" w14:textId="77777777" w:rsidR="003D76C2" w:rsidRDefault="00000000">
                              <w:pPr>
                                <w:spacing w:before="76"/>
                                <w:ind w:left="885"/>
                                <w:rPr>
                                  <w:rFonts w:ascii="Courier New"/>
                                  <w:b/>
                                  <w:sz w:val="18"/>
                                </w:rPr>
                              </w:pPr>
                              <w:proofErr w:type="spellStart"/>
                              <w:r>
                                <w:rPr>
                                  <w:rFonts w:ascii="Courier New"/>
                                  <w:spacing w:val="-6"/>
                                  <w:sz w:val="18"/>
                                </w:rPr>
                                <w:t>layoutInflater.inflate</w:t>
                              </w:r>
                              <w:proofErr w:type="spellEnd"/>
                              <w:r>
                                <w:rPr>
                                  <w:rFonts w:ascii="Courier New"/>
                                  <w:spacing w:val="-6"/>
                                  <w:sz w:val="18"/>
                                </w:rPr>
                                <w:t>(</w:t>
                              </w:r>
                              <w:proofErr w:type="spellStart"/>
                              <w:r>
                                <w:rPr>
                                  <w:rFonts w:ascii="Courier New"/>
                                  <w:spacing w:val="-6"/>
                                  <w:sz w:val="18"/>
                                </w:rPr>
                                <w:t>R.layout.item_recipe</w:t>
                              </w:r>
                              <w:proofErr w:type="spellEnd"/>
                              <w:r>
                                <w:rPr>
                                  <w:rFonts w:ascii="Courier New"/>
                                  <w:spacing w:val="-6"/>
                                  <w:sz w:val="18"/>
                                </w:rPr>
                                <w:t>,</w:t>
                              </w:r>
                              <w:r>
                                <w:rPr>
                                  <w:rFonts w:ascii="Courier New"/>
                                  <w:spacing w:val="8"/>
                                  <w:sz w:val="18"/>
                                </w:rPr>
                                <w:t xml:space="preserve"> </w:t>
                              </w:r>
                              <w:r>
                                <w:rPr>
                                  <w:rFonts w:ascii="Courier New"/>
                                  <w:spacing w:val="-6"/>
                                  <w:sz w:val="18"/>
                                </w:rPr>
                                <w:t>parent,</w:t>
                              </w:r>
                              <w:r>
                                <w:rPr>
                                  <w:rFonts w:ascii="Courier New"/>
                                  <w:spacing w:val="9"/>
                                  <w:sz w:val="18"/>
                                </w:rPr>
                                <w:t xml:space="preserve"> </w:t>
                              </w:r>
                              <w:r>
                                <w:rPr>
                                  <w:rFonts w:ascii="Courier New"/>
                                  <w:spacing w:val="-6"/>
                                  <w:sz w:val="18"/>
                                </w:rPr>
                                <w:t>false)</w:t>
                              </w:r>
                              <w:r>
                                <w:rPr>
                                  <w:rFonts w:ascii="Courier New"/>
                                  <w:b/>
                                  <w:spacing w:val="-6"/>
                                  <w:sz w:val="18"/>
                                </w:rPr>
                                <w:t>,</w:t>
                              </w:r>
                            </w:p>
                            <w:p w14:paraId="512AEB91" w14:textId="77777777" w:rsidR="003D76C2" w:rsidRDefault="00000000">
                              <w:pPr>
                                <w:spacing w:before="76" w:line="328" w:lineRule="auto"/>
                                <w:ind w:left="1317" w:right="1766" w:hanging="432"/>
                                <w:rPr>
                                  <w:rFonts w:ascii="Courier New"/>
                                  <w:b/>
                                  <w:sz w:val="18"/>
                                </w:rPr>
                              </w:pPr>
                              <w:r>
                                <w:rPr>
                                  <w:rFonts w:ascii="Courier New"/>
                                  <w:b/>
                                  <w:sz w:val="18"/>
                                </w:rPr>
                                <w:t xml:space="preserve">object : </w:t>
                              </w:r>
                              <w:proofErr w:type="spellStart"/>
                              <w:r>
                                <w:rPr>
                                  <w:rFonts w:ascii="Courier New"/>
                                  <w:b/>
                                  <w:sz w:val="18"/>
                                </w:rPr>
                                <w:t>RecipeViewHolder.OnClickListener</w:t>
                              </w:r>
                              <w:proofErr w:type="spellEnd"/>
                              <w:r>
                                <w:rPr>
                                  <w:rFonts w:ascii="Courier New"/>
                                  <w:b/>
                                  <w:sz w:val="18"/>
                                </w:rPr>
                                <w:t xml:space="preserve"> { override</w:t>
                              </w:r>
                              <w:r>
                                <w:rPr>
                                  <w:rFonts w:ascii="Courier New"/>
                                  <w:b/>
                                  <w:spacing w:val="-10"/>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onClick</w:t>
                              </w:r>
                              <w:proofErr w:type="spellEnd"/>
                              <w:r>
                                <w:rPr>
                                  <w:rFonts w:ascii="Courier New"/>
                                  <w:b/>
                                  <w:sz w:val="18"/>
                                </w:rPr>
                                <w:t>(recipe:</w:t>
                              </w:r>
                              <w:r>
                                <w:rPr>
                                  <w:rFonts w:ascii="Courier New"/>
                                  <w:b/>
                                  <w:spacing w:val="-10"/>
                                  <w:sz w:val="18"/>
                                </w:rPr>
                                <w:t xml:space="preserve"> </w:t>
                              </w:r>
                              <w:proofErr w:type="spellStart"/>
                              <w:r>
                                <w:rPr>
                                  <w:rFonts w:ascii="Courier New"/>
                                  <w:b/>
                                  <w:sz w:val="18"/>
                                </w:rPr>
                                <w:t>RecipeUiModel</w:t>
                              </w:r>
                              <w:proofErr w:type="spellEnd"/>
                              <w:r>
                                <w:rPr>
                                  <w:rFonts w:ascii="Courier New"/>
                                  <w:b/>
                                  <w:sz w:val="18"/>
                                </w:rPr>
                                <w:t>)</w:t>
                              </w:r>
                              <w:r>
                                <w:rPr>
                                  <w:rFonts w:ascii="Courier New"/>
                                  <w:b/>
                                  <w:spacing w:val="-10"/>
                                  <w:sz w:val="18"/>
                                </w:rPr>
                                <w:t xml:space="preserve"> </w:t>
                              </w:r>
                              <w:r>
                                <w:rPr>
                                  <w:rFonts w:ascii="Courier New"/>
                                  <w:b/>
                                  <w:sz w:val="18"/>
                                </w:rPr>
                                <w:t>{</w:t>
                              </w:r>
                            </w:p>
                            <w:p w14:paraId="769C0977" w14:textId="77777777" w:rsidR="003D76C2" w:rsidRDefault="00000000">
                              <w:pPr>
                                <w:spacing w:before="2"/>
                                <w:ind w:left="1749"/>
                                <w:rPr>
                                  <w:rFonts w:ascii="Courier New"/>
                                  <w:b/>
                                  <w:sz w:val="18"/>
                                </w:rPr>
                              </w:pPr>
                              <w:proofErr w:type="spellStart"/>
                              <w:r>
                                <w:rPr>
                                  <w:rFonts w:ascii="Courier New"/>
                                  <w:b/>
                                  <w:spacing w:val="-2"/>
                                  <w:sz w:val="18"/>
                                </w:rPr>
                                <w:t>onClickListener.onItemClick</w:t>
                              </w:r>
                              <w:proofErr w:type="spellEnd"/>
                              <w:r>
                                <w:rPr>
                                  <w:rFonts w:ascii="Courier New"/>
                                  <w:b/>
                                  <w:spacing w:val="-2"/>
                                  <w:sz w:val="18"/>
                                </w:rPr>
                                <w:t>(recipe)</w:t>
                              </w:r>
                            </w:p>
                            <w:p w14:paraId="5B241ABB" w14:textId="77777777" w:rsidR="003D76C2" w:rsidRDefault="00000000">
                              <w:pPr>
                                <w:spacing w:before="76"/>
                                <w:ind w:left="1317"/>
                                <w:rPr>
                                  <w:rFonts w:ascii="Courier New"/>
                                  <w:b/>
                                  <w:sz w:val="18"/>
                                </w:rPr>
                              </w:pPr>
                              <w:r>
                                <w:rPr>
                                  <w:rFonts w:ascii="Courier New"/>
                                  <w:b/>
                                  <w:sz w:val="18"/>
                                </w:rPr>
                                <w:t>}</w:t>
                              </w:r>
                            </w:p>
                            <w:p w14:paraId="1322658F" w14:textId="77777777" w:rsidR="003D76C2" w:rsidRDefault="00000000">
                              <w:pPr>
                                <w:spacing w:before="76"/>
                                <w:ind w:left="885"/>
                                <w:rPr>
                                  <w:rFonts w:ascii="Courier New"/>
                                  <w:b/>
                                  <w:sz w:val="18"/>
                                </w:rPr>
                              </w:pPr>
                              <w:r>
                                <w:rPr>
                                  <w:rFonts w:ascii="Courier New"/>
                                  <w:b/>
                                  <w:sz w:val="18"/>
                                </w:rPr>
                                <w:t>}</w:t>
                              </w:r>
                            </w:p>
                            <w:p w14:paraId="299EC87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69713E" id="docshapegroup393" o:spid="_x0000_s1321" style="position:absolute;margin-left:52.2pt;margin-top:7.2pt;width:399.6pt;height:115.25pt;z-index:-15670272;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">
                <v:rect id="docshape394" o:spid="_x0000_s1322" style="position:absolute;left:104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" fillcolor="#f6f6f6" stroked="f">
                  <v:path arrowok="t"/>
                </v:rect>
                <v:shape id="docshape395" o:spid="_x0000_s1323" style="position:absolute;left:104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396" o:spid="_x0000_s1324" type="#_x0000_t202" style="position:absolute;left:104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" filled="f" stroked="f">
                  <v:path arrowok="t"/>
                  <v:textbox inset="0,0,0,0">
                    <w:txbxContent>
                      <w:p w14:paraId="4E4F7C93" w14:textId="77777777" w:rsidR="003D76C2" w:rsidRDefault="00000000">
                        <w:pPr>
                          <w:spacing w:before="40"/>
                          <w:ind w:left="453"/>
                          <w:rPr>
                            <w:rFonts w:ascii="Courier New"/>
                            <w:sz w:val="18"/>
                          </w:rPr>
                        </w:pPr>
                        <w:proofErr w:type="spellStart"/>
                        <w:r>
                          <w:rPr>
                            <w:rFonts w:ascii="Courier New"/>
                            <w:spacing w:val="-2"/>
                            <w:sz w:val="18"/>
                          </w:rPr>
                          <w:t>RecipeViewHolder</w:t>
                        </w:r>
                        <w:proofErr w:type="spellEnd"/>
                        <w:r>
                          <w:rPr>
                            <w:rFonts w:ascii="Courier New"/>
                            <w:spacing w:val="-2"/>
                            <w:sz w:val="18"/>
                          </w:rPr>
                          <w:t>(</w:t>
                        </w:r>
                      </w:p>
                      <w:p w14:paraId="5A6AE047" w14:textId="77777777" w:rsidR="003D76C2" w:rsidRDefault="00000000">
                        <w:pPr>
                          <w:spacing w:before="76"/>
                          <w:ind w:left="885"/>
                          <w:rPr>
                            <w:rFonts w:ascii="Courier New"/>
                            <w:b/>
                            <w:sz w:val="18"/>
                          </w:rPr>
                        </w:pPr>
                        <w:proofErr w:type="spellStart"/>
                        <w:r>
                          <w:rPr>
                            <w:rFonts w:ascii="Courier New"/>
                            <w:spacing w:val="-6"/>
                            <w:sz w:val="18"/>
                          </w:rPr>
                          <w:t>layoutInflater.inflate</w:t>
                        </w:r>
                        <w:proofErr w:type="spellEnd"/>
                        <w:r>
                          <w:rPr>
                            <w:rFonts w:ascii="Courier New"/>
                            <w:spacing w:val="-6"/>
                            <w:sz w:val="18"/>
                          </w:rPr>
                          <w:t>(</w:t>
                        </w:r>
                        <w:proofErr w:type="spellStart"/>
                        <w:r>
                          <w:rPr>
                            <w:rFonts w:ascii="Courier New"/>
                            <w:spacing w:val="-6"/>
                            <w:sz w:val="18"/>
                          </w:rPr>
                          <w:t>R.layout.item_recipe</w:t>
                        </w:r>
                        <w:proofErr w:type="spellEnd"/>
                        <w:r>
                          <w:rPr>
                            <w:rFonts w:ascii="Courier New"/>
                            <w:spacing w:val="-6"/>
                            <w:sz w:val="18"/>
                          </w:rPr>
                          <w:t>,</w:t>
                        </w:r>
                        <w:r>
                          <w:rPr>
                            <w:rFonts w:ascii="Courier New"/>
                            <w:spacing w:val="8"/>
                            <w:sz w:val="18"/>
                          </w:rPr>
                          <w:t xml:space="preserve"> </w:t>
                        </w:r>
                        <w:r>
                          <w:rPr>
                            <w:rFonts w:ascii="Courier New"/>
                            <w:spacing w:val="-6"/>
                            <w:sz w:val="18"/>
                          </w:rPr>
                          <w:t>parent,</w:t>
                        </w:r>
                        <w:r>
                          <w:rPr>
                            <w:rFonts w:ascii="Courier New"/>
                            <w:spacing w:val="9"/>
                            <w:sz w:val="18"/>
                          </w:rPr>
                          <w:t xml:space="preserve"> </w:t>
                        </w:r>
                        <w:r>
                          <w:rPr>
                            <w:rFonts w:ascii="Courier New"/>
                            <w:spacing w:val="-6"/>
                            <w:sz w:val="18"/>
                          </w:rPr>
                          <w:t>false)</w:t>
                        </w:r>
                        <w:r>
                          <w:rPr>
                            <w:rFonts w:ascii="Courier New"/>
                            <w:b/>
                            <w:spacing w:val="-6"/>
                            <w:sz w:val="18"/>
                          </w:rPr>
                          <w:t>,</w:t>
                        </w:r>
                      </w:p>
                      <w:p w14:paraId="512AEB91" w14:textId="77777777" w:rsidR="003D76C2" w:rsidRDefault="00000000">
                        <w:pPr>
                          <w:spacing w:before="76" w:line="328" w:lineRule="auto"/>
                          <w:ind w:left="1317" w:right="1766" w:hanging="432"/>
                          <w:rPr>
                            <w:rFonts w:ascii="Courier New"/>
                            <w:b/>
                            <w:sz w:val="18"/>
                          </w:rPr>
                        </w:pPr>
                        <w:r>
                          <w:rPr>
                            <w:rFonts w:ascii="Courier New"/>
                            <w:b/>
                            <w:sz w:val="18"/>
                          </w:rPr>
                          <w:t xml:space="preserve">object : </w:t>
                        </w:r>
                        <w:proofErr w:type="spellStart"/>
                        <w:r>
                          <w:rPr>
                            <w:rFonts w:ascii="Courier New"/>
                            <w:b/>
                            <w:sz w:val="18"/>
                          </w:rPr>
                          <w:t>RecipeViewHolder.OnClickListener</w:t>
                        </w:r>
                        <w:proofErr w:type="spellEnd"/>
                        <w:r>
                          <w:rPr>
                            <w:rFonts w:ascii="Courier New"/>
                            <w:b/>
                            <w:sz w:val="18"/>
                          </w:rPr>
                          <w:t xml:space="preserve"> { override</w:t>
                        </w:r>
                        <w:r>
                          <w:rPr>
                            <w:rFonts w:ascii="Courier New"/>
                            <w:b/>
                            <w:spacing w:val="-10"/>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onClick</w:t>
                        </w:r>
                        <w:proofErr w:type="spellEnd"/>
                        <w:r>
                          <w:rPr>
                            <w:rFonts w:ascii="Courier New"/>
                            <w:b/>
                            <w:sz w:val="18"/>
                          </w:rPr>
                          <w:t>(recipe:</w:t>
                        </w:r>
                        <w:r>
                          <w:rPr>
                            <w:rFonts w:ascii="Courier New"/>
                            <w:b/>
                            <w:spacing w:val="-10"/>
                            <w:sz w:val="18"/>
                          </w:rPr>
                          <w:t xml:space="preserve"> </w:t>
                        </w:r>
                        <w:proofErr w:type="spellStart"/>
                        <w:r>
                          <w:rPr>
                            <w:rFonts w:ascii="Courier New"/>
                            <w:b/>
                            <w:sz w:val="18"/>
                          </w:rPr>
                          <w:t>RecipeUiModel</w:t>
                        </w:r>
                        <w:proofErr w:type="spellEnd"/>
                        <w:r>
                          <w:rPr>
                            <w:rFonts w:ascii="Courier New"/>
                            <w:b/>
                            <w:sz w:val="18"/>
                          </w:rPr>
                          <w:t>)</w:t>
                        </w:r>
                        <w:r>
                          <w:rPr>
                            <w:rFonts w:ascii="Courier New"/>
                            <w:b/>
                            <w:spacing w:val="-10"/>
                            <w:sz w:val="18"/>
                          </w:rPr>
                          <w:t xml:space="preserve"> </w:t>
                        </w:r>
                        <w:r>
                          <w:rPr>
                            <w:rFonts w:ascii="Courier New"/>
                            <w:b/>
                            <w:sz w:val="18"/>
                          </w:rPr>
                          <w:t>{</w:t>
                        </w:r>
                      </w:p>
                      <w:p w14:paraId="769C0977" w14:textId="77777777" w:rsidR="003D76C2" w:rsidRDefault="00000000">
                        <w:pPr>
                          <w:spacing w:before="2"/>
                          <w:ind w:left="1749"/>
                          <w:rPr>
                            <w:rFonts w:ascii="Courier New"/>
                            <w:b/>
                            <w:sz w:val="18"/>
                          </w:rPr>
                        </w:pPr>
                        <w:proofErr w:type="spellStart"/>
                        <w:r>
                          <w:rPr>
                            <w:rFonts w:ascii="Courier New"/>
                            <w:b/>
                            <w:spacing w:val="-2"/>
                            <w:sz w:val="18"/>
                          </w:rPr>
                          <w:t>onClickListener.onItemClick</w:t>
                        </w:r>
                        <w:proofErr w:type="spellEnd"/>
                        <w:r>
                          <w:rPr>
                            <w:rFonts w:ascii="Courier New"/>
                            <w:b/>
                            <w:spacing w:val="-2"/>
                            <w:sz w:val="18"/>
                          </w:rPr>
                          <w:t>(recipe)</w:t>
                        </w:r>
                      </w:p>
                      <w:p w14:paraId="5B241ABB" w14:textId="77777777" w:rsidR="003D76C2" w:rsidRDefault="00000000">
                        <w:pPr>
                          <w:spacing w:before="76"/>
                          <w:ind w:left="1317"/>
                          <w:rPr>
                            <w:rFonts w:ascii="Courier New"/>
                            <w:b/>
                            <w:sz w:val="18"/>
                          </w:rPr>
                        </w:pPr>
                        <w:r>
                          <w:rPr>
                            <w:rFonts w:ascii="Courier New"/>
                            <w:b/>
                            <w:sz w:val="18"/>
                          </w:rPr>
                          <w:t>}</w:t>
                        </w:r>
                      </w:p>
                      <w:p w14:paraId="1322658F" w14:textId="77777777" w:rsidR="003D76C2" w:rsidRDefault="00000000">
                        <w:pPr>
                          <w:spacing w:before="76"/>
                          <w:ind w:left="885"/>
                          <w:rPr>
                            <w:rFonts w:ascii="Courier New"/>
                            <w:b/>
                            <w:sz w:val="18"/>
                          </w:rPr>
                        </w:pPr>
                        <w:r>
                          <w:rPr>
                            <w:rFonts w:ascii="Courier New"/>
                            <w:b/>
                            <w:sz w:val="18"/>
                          </w:rPr>
                          <w:t>}</w:t>
                        </w:r>
                      </w:p>
                      <w:p w14:paraId="299EC87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AE62D6B" w14:textId="77777777" w:rsidR="003D76C2" w:rsidRDefault="00000000">
      <w:pPr>
        <w:pStyle w:val="ListParagraph"/>
        <w:numPr>
          <w:ilvl w:val="0"/>
          <w:numId w:val="11"/>
        </w:numPr>
        <w:tabs>
          <w:tab w:val="left" w:pos="554"/>
        </w:tabs>
        <w:spacing w:line="247" w:lineRule="auto"/>
        <w:ind w:left="554" w:right="1210"/>
        <w:jc w:val="left"/>
        <w:rPr>
          <w:sz w:val="20"/>
        </w:rPr>
      </w:pPr>
      <w:r>
        <w:rPr>
          <w:sz w:val="20"/>
        </w:rPr>
        <w:t>Update</w:t>
      </w:r>
      <w:r>
        <w:rPr>
          <w:spacing w:val="-4"/>
          <w:sz w:val="20"/>
        </w:rPr>
        <w:t xml:space="preserve"> </w:t>
      </w:r>
      <w:r>
        <w:rPr>
          <w:sz w:val="20"/>
        </w:rPr>
        <w:t>the</w:t>
      </w:r>
      <w:r>
        <w:rPr>
          <w:spacing w:val="-4"/>
          <w:sz w:val="20"/>
        </w:rPr>
        <w:t xml:space="preserve"> </w:t>
      </w:r>
      <w:r>
        <w:rPr>
          <w:sz w:val="20"/>
        </w:rPr>
        <w:t>adapter</w:t>
      </w:r>
      <w:r>
        <w:rPr>
          <w:spacing w:val="-5"/>
          <w:sz w:val="20"/>
        </w:rPr>
        <w:t xml:space="preserve"> </w:t>
      </w:r>
      <w:r>
        <w:rPr>
          <w:sz w:val="20"/>
        </w:rPr>
        <w:t>to</w:t>
      </w:r>
      <w:r>
        <w:rPr>
          <w:spacing w:val="-4"/>
          <w:sz w:val="20"/>
        </w:rPr>
        <w:t xml:space="preserve"> </w:t>
      </w:r>
      <w:r>
        <w:rPr>
          <w:sz w:val="20"/>
        </w:rPr>
        <w:t>support</w:t>
      </w:r>
      <w:r>
        <w:rPr>
          <w:spacing w:val="-4"/>
          <w:sz w:val="20"/>
        </w:rPr>
        <w:t xml:space="preserve"> </w:t>
      </w:r>
      <w:r>
        <w:rPr>
          <w:sz w:val="20"/>
        </w:rPr>
        <w:t>adding</w:t>
      </w:r>
      <w:r>
        <w:rPr>
          <w:spacing w:val="-5"/>
          <w:sz w:val="20"/>
        </w:rPr>
        <w:t xml:space="preserve"> </w:t>
      </w:r>
      <w:r>
        <w:rPr>
          <w:sz w:val="20"/>
        </w:rPr>
        <w:t>new</w:t>
      </w:r>
      <w:r>
        <w:rPr>
          <w:spacing w:val="-4"/>
          <w:sz w:val="20"/>
        </w:rPr>
        <w:t xml:space="preserve"> </w:t>
      </w:r>
      <w:r>
        <w:rPr>
          <w:sz w:val="20"/>
        </w:rPr>
        <w:t>recipes.</w:t>
      </w:r>
      <w:r>
        <w:rPr>
          <w:spacing w:val="-5"/>
          <w:sz w:val="20"/>
        </w:rPr>
        <w:t xml:space="preserve"> </w:t>
      </w:r>
      <w:r>
        <w:rPr>
          <w:sz w:val="20"/>
        </w:rPr>
        <w:t>Make</w:t>
      </w:r>
      <w:r>
        <w:rPr>
          <w:spacing w:val="-4"/>
          <w:sz w:val="20"/>
        </w:rPr>
        <w:t xml:space="preserve"> </w:t>
      </w:r>
      <w:r>
        <w:rPr>
          <w:sz w:val="20"/>
        </w:rPr>
        <w:t>sure</w:t>
      </w:r>
      <w:r>
        <w:rPr>
          <w:spacing w:val="-4"/>
          <w:sz w:val="20"/>
        </w:rPr>
        <w:t xml:space="preserve"> </w:t>
      </w:r>
      <w:r>
        <w:rPr>
          <w:sz w:val="20"/>
        </w:rPr>
        <w:t>savory</w:t>
      </w:r>
      <w:r>
        <w:rPr>
          <w:spacing w:val="-4"/>
          <w:sz w:val="20"/>
        </w:rPr>
        <w:t xml:space="preserve"> </w:t>
      </w:r>
      <w:r>
        <w:rPr>
          <w:sz w:val="20"/>
        </w:rPr>
        <w:t xml:space="preserve">recipes appear under the </w:t>
      </w:r>
      <w:r>
        <w:rPr>
          <w:rFonts w:ascii="Courier New"/>
          <w:b/>
        </w:rPr>
        <w:t>Savory</w:t>
      </w:r>
      <w:r>
        <w:rPr>
          <w:rFonts w:ascii="Courier New"/>
          <w:b/>
          <w:spacing w:val="-67"/>
        </w:rPr>
        <w:t xml:space="preserve"> </w:t>
      </w:r>
      <w:r>
        <w:rPr>
          <w:sz w:val="20"/>
        </w:rPr>
        <w:t xml:space="preserve">title, and sweet under the </w:t>
      </w:r>
      <w:r>
        <w:rPr>
          <w:rFonts w:ascii="Courier New"/>
          <w:b/>
        </w:rPr>
        <w:t>Sweet</w:t>
      </w:r>
      <w:r>
        <w:rPr>
          <w:rFonts w:ascii="Courier New"/>
          <w:b/>
          <w:spacing w:val="-67"/>
        </w:rPr>
        <w:t xml:space="preserve"> </w:t>
      </w:r>
      <w:r>
        <w:rPr>
          <w:sz w:val="20"/>
        </w:rPr>
        <w:t>title:</w:t>
      </w:r>
    </w:p>
    <w:p w14:paraId="0B692396" w14:textId="77777777" w:rsidR="003D76C2" w:rsidRDefault="00D51F7C">
      <w:pPr>
        <w:pStyle w:val="BodyText"/>
        <w:spacing w:before="2"/>
        <w:rPr>
          <w:sz w:val="8"/>
        </w:rPr>
      </w:pPr>
      <w:r>
        <w:rPr>
          <w:noProof/>
        </w:rPr>
        <mc:AlternateContent>
          <mc:Choice Requires="wpg">
            <w:drawing>
              <wp:anchor distT="0" distB="0" distL="0" distR="0" simplePos="0" relativeHeight="487646720" behindDoc="1" locked="0" layoutInCell="1" allowOverlap="1" wp14:anchorId="3E41EAA7" wp14:editId="01D3CBBC">
                <wp:simplePos x="0" y="0"/>
                <wp:positionH relativeFrom="page">
                  <wp:posOffset>662940</wp:posOffset>
                </wp:positionH>
                <wp:positionV relativeFrom="paragraph">
                  <wp:posOffset>85725</wp:posOffset>
                </wp:positionV>
                <wp:extent cx="5074920" cy="2265680"/>
                <wp:effectExtent l="0" t="0" r="5080" b="0"/>
                <wp:wrapTopAndBottom/>
                <wp:docPr id="1147" name="docshapegroup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5680"/>
                          <a:chOff x="1044" y="135"/>
                          <a:chExt cx="7992" cy="3568"/>
                        </a:xfrm>
                      </wpg:grpSpPr>
                      <wps:wsp>
                        <wps:cNvPr id="1148" name="docshape398"/>
                        <wps:cNvSpPr>
                          <a:spLocks/>
                        </wps:cNvSpPr>
                        <wps:spPr bwMode="auto">
                          <a:xfrm>
                            <a:off x="1044" y="144"/>
                            <a:ext cx="7992" cy="354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9" name="docshape399"/>
                        <wps:cNvSpPr>
                          <a:spLocks/>
                        </wps:cNvSpPr>
                        <wps:spPr bwMode="auto">
                          <a:xfrm>
                            <a:off x="1044" y="134"/>
                            <a:ext cx="7992" cy="3568"/>
                          </a:xfrm>
                          <a:custGeom>
                            <a:avLst/>
                            <a:gdLst>
                              <a:gd name="T0" fmla="+- 0 9036 1044"/>
                              <a:gd name="T1" fmla="*/ T0 w 7992"/>
                              <a:gd name="T2" fmla="+- 0 3683 135"/>
                              <a:gd name="T3" fmla="*/ 3683 h 3568"/>
                              <a:gd name="T4" fmla="+- 0 1044 1044"/>
                              <a:gd name="T5" fmla="*/ T4 w 7992"/>
                              <a:gd name="T6" fmla="+- 0 3683 135"/>
                              <a:gd name="T7" fmla="*/ 3683 h 3568"/>
                              <a:gd name="T8" fmla="+- 0 1044 1044"/>
                              <a:gd name="T9" fmla="*/ T8 w 7992"/>
                              <a:gd name="T10" fmla="+- 0 3703 135"/>
                              <a:gd name="T11" fmla="*/ 3703 h 3568"/>
                              <a:gd name="T12" fmla="+- 0 9036 1044"/>
                              <a:gd name="T13" fmla="*/ T12 w 7992"/>
                              <a:gd name="T14" fmla="+- 0 3703 135"/>
                              <a:gd name="T15" fmla="*/ 3703 h 3568"/>
                              <a:gd name="T16" fmla="+- 0 9036 1044"/>
                              <a:gd name="T17" fmla="*/ T16 w 7992"/>
                              <a:gd name="T18" fmla="+- 0 3683 135"/>
                              <a:gd name="T19" fmla="*/ 3683 h 3568"/>
                              <a:gd name="T20" fmla="+- 0 9036 1044"/>
                              <a:gd name="T21" fmla="*/ T20 w 7992"/>
                              <a:gd name="T22" fmla="+- 0 135 135"/>
                              <a:gd name="T23" fmla="*/ 135 h 3568"/>
                              <a:gd name="T24" fmla="+- 0 1044 1044"/>
                              <a:gd name="T25" fmla="*/ T24 w 7992"/>
                              <a:gd name="T26" fmla="+- 0 135 135"/>
                              <a:gd name="T27" fmla="*/ 135 h 3568"/>
                              <a:gd name="T28" fmla="+- 0 1044 1044"/>
                              <a:gd name="T29" fmla="*/ T28 w 7992"/>
                              <a:gd name="T30" fmla="+- 0 155 135"/>
                              <a:gd name="T31" fmla="*/ 155 h 3568"/>
                              <a:gd name="T32" fmla="+- 0 9036 1044"/>
                              <a:gd name="T33" fmla="*/ T32 w 7992"/>
                              <a:gd name="T34" fmla="+- 0 155 135"/>
                              <a:gd name="T35" fmla="*/ 155 h 3568"/>
                              <a:gd name="T36" fmla="+- 0 9036 1044"/>
                              <a:gd name="T37" fmla="*/ T36 w 7992"/>
                              <a:gd name="T38" fmla="+- 0 135 135"/>
                              <a:gd name="T39" fmla="*/ 135 h 35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8">
                                <a:moveTo>
                                  <a:pt x="7992" y="3548"/>
                                </a:moveTo>
                                <a:lnTo>
                                  <a:pt x="0" y="3548"/>
                                </a:lnTo>
                                <a:lnTo>
                                  <a:pt x="0" y="3568"/>
                                </a:lnTo>
                                <a:lnTo>
                                  <a:pt x="7992" y="3568"/>
                                </a:lnTo>
                                <a:lnTo>
                                  <a:pt x="7992" y="354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0" name="docshape400"/>
                        <wps:cNvSpPr txBox="1">
                          <a:spLocks/>
                        </wps:cNvSpPr>
                        <wps:spPr bwMode="auto">
                          <a:xfrm>
                            <a:off x="1044" y="154"/>
                            <a:ext cx="7992" cy="3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03A00" w14:textId="77777777" w:rsidR="003D76C2" w:rsidRDefault="00000000">
                              <w:pPr>
                                <w:spacing w:before="40" w:line="328" w:lineRule="auto"/>
                                <w:ind w:left="453" w:right="2128"/>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savoryTitle</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TitleUiModel</w:t>
                              </w:r>
                              <w:proofErr w:type="spellEnd"/>
                              <w:r>
                                <w:rPr>
                                  <w:rFonts w:ascii="Courier New"/>
                                  <w:sz w:val="18"/>
                                </w:rPr>
                                <w:t xml:space="preserve">("Savory")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sweetTitle</w:t>
                              </w:r>
                              <w:proofErr w:type="spellEnd"/>
                              <w:r>
                                <w:rPr>
                                  <w:rFonts w:ascii="Courier New"/>
                                  <w:sz w:val="18"/>
                                </w:rPr>
                                <w:t xml:space="preserve"> = </w:t>
                              </w:r>
                              <w:proofErr w:type="spellStart"/>
                              <w:r>
                                <w:rPr>
                                  <w:rFonts w:ascii="Courier New"/>
                                  <w:sz w:val="18"/>
                                </w:rPr>
                                <w:t>TitleUiModel</w:t>
                              </w:r>
                              <w:proofErr w:type="spellEnd"/>
                              <w:r>
                                <w:rPr>
                                  <w:rFonts w:ascii="Courier New"/>
                                  <w:sz w:val="18"/>
                                </w:rPr>
                                <w:t>("Sweet")</w:t>
                              </w:r>
                            </w:p>
                            <w:p w14:paraId="0FDDD4C4" w14:textId="77777777" w:rsidR="003D76C2" w:rsidRDefault="00000000">
                              <w:pPr>
                                <w:spacing w:before="4" w:line="235" w:lineRule="auto"/>
                                <w:ind w:left="669" w:right="1185"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listItems</w:t>
                              </w:r>
                              <w:proofErr w:type="spellEnd"/>
                              <w:r>
                                <w:rPr>
                                  <w:rFonts w:ascii="Courier New"/>
                                  <w:sz w:val="18"/>
                                </w:rPr>
                                <w:t xml:space="preserve"> = </w:t>
                              </w:r>
                              <w:proofErr w:type="spellStart"/>
                              <w:r>
                                <w:rPr>
                                  <w:rFonts w:ascii="Courier New"/>
                                  <w:sz w:val="18"/>
                                </w:rPr>
                                <w:t>mutableListOf</w:t>
                              </w:r>
                              <w:proofErr w:type="spellEnd"/>
                              <w:r>
                                <w:rPr>
                                  <w:rFonts w:ascii="Courier New"/>
                                  <w:sz w:val="18"/>
                                </w:rPr>
                                <w:t>&lt;</w:t>
                              </w:r>
                              <w:proofErr w:type="spellStart"/>
                              <w:r>
                                <w:rPr>
                                  <w:rFonts w:ascii="Courier New"/>
                                  <w:sz w:val="18"/>
                                </w:rPr>
                                <w:t>ListItem</w:t>
                              </w:r>
                              <w:proofErr w:type="spellEnd"/>
                              <w:r>
                                <w:rPr>
                                  <w:rFonts w:ascii="Courier New"/>
                                  <w:sz w:val="18"/>
                                </w:rPr>
                                <w:t>&gt;(</w:t>
                              </w:r>
                              <w:proofErr w:type="spellStart"/>
                              <w:r>
                                <w:rPr>
                                  <w:rFonts w:ascii="Courier New"/>
                                  <w:sz w:val="18"/>
                                </w:rPr>
                                <w:t>savoryTitle</w:t>
                              </w:r>
                              <w:proofErr w:type="spellEnd"/>
                              <w:r>
                                <w:rPr>
                                  <w:rFonts w:ascii="Courier New"/>
                                  <w:sz w:val="18"/>
                                </w:rPr>
                                <w:t>,</w:t>
                              </w:r>
                              <w:r>
                                <w:rPr>
                                  <w:rFonts w:ascii="Courier New"/>
                                  <w:spacing w:val="-29"/>
                                  <w:sz w:val="18"/>
                                </w:rPr>
                                <w:t xml:space="preserve"> </w:t>
                              </w:r>
                              <w:proofErr w:type="spellStart"/>
                              <w:r>
                                <w:rPr>
                                  <w:rFonts w:ascii="Courier New"/>
                                  <w:sz w:val="18"/>
                                </w:rPr>
                                <w:t>sweetTitle</w:t>
                              </w:r>
                              <w:proofErr w:type="spellEnd"/>
                              <w:r>
                                <w:rPr>
                                  <w:rFonts w:ascii="Courier New"/>
                                  <w:sz w:val="18"/>
                                </w:rPr>
                                <w:t>)</w:t>
                              </w:r>
                            </w:p>
                            <w:p w14:paraId="4C38109C" w14:textId="77777777" w:rsidR="003D76C2" w:rsidRDefault="003D76C2">
                              <w:pPr>
                                <w:spacing w:before="3"/>
                                <w:rPr>
                                  <w:rFonts w:ascii="Courier New"/>
                                  <w:sz w:val="26"/>
                                </w:rPr>
                              </w:pPr>
                            </w:p>
                            <w:p w14:paraId="1DE20D5C" w14:textId="77777777" w:rsidR="003D76C2" w:rsidRDefault="00000000">
                              <w:pPr>
                                <w:ind w:left="453"/>
                                <w:rPr>
                                  <w:rFonts w:ascii="Courier New"/>
                                  <w:b/>
                                  <w:sz w:val="18"/>
                                </w:rPr>
                              </w:pPr>
                              <w:r>
                                <w:rPr>
                                  <w:rFonts w:ascii="Courier New"/>
                                  <w:b/>
                                  <w:sz w:val="18"/>
                                </w:rPr>
                                <w:t>fun</w:t>
                              </w:r>
                              <w:r>
                                <w:rPr>
                                  <w:rFonts w:ascii="Courier New"/>
                                  <w:b/>
                                  <w:spacing w:val="-12"/>
                                  <w:sz w:val="18"/>
                                </w:rPr>
                                <w:t xml:space="preserve"> </w:t>
                              </w:r>
                              <w:proofErr w:type="spellStart"/>
                              <w:r>
                                <w:rPr>
                                  <w:rFonts w:ascii="Courier New"/>
                                  <w:b/>
                                  <w:sz w:val="18"/>
                                </w:rPr>
                                <w:t>addRecipe</w:t>
                              </w:r>
                              <w:proofErr w:type="spellEnd"/>
                              <w:r>
                                <w:rPr>
                                  <w:rFonts w:ascii="Courier New"/>
                                  <w:b/>
                                  <w:sz w:val="18"/>
                                </w:rPr>
                                <w:t>(recipe:</w:t>
                              </w:r>
                              <w:r>
                                <w:rPr>
                                  <w:rFonts w:ascii="Courier New"/>
                                  <w:b/>
                                  <w:spacing w:val="-11"/>
                                  <w:sz w:val="18"/>
                                </w:rPr>
                                <w:t xml:space="preserve"> </w:t>
                              </w:r>
                              <w:proofErr w:type="spellStart"/>
                              <w:r>
                                <w:rPr>
                                  <w:rFonts w:ascii="Courier New"/>
                                  <w:b/>
                                  <w:sz w:val="18"/>
                                </w:rPr>
                                <w:t>RecipeUiModel</w:t>
                              </w:r>
                              <w:proofErr w:type="spellEnd"/>
                              <w:r>
                                <w:rPr>
                                  <w:rFonts w:ascii="Courier New"/>
                                  <w:b/>
                                  <w:sz w:val="18"/>
                                </w:rPr>
                                <w:t>)</w:t>
                              </w:r>
                              <w:r>
                                <w:rPr>
                                  <w:rFonts w:ascii="Courier New"/>
                                  <w:b/>
                                  <w:spacing w:val="-11"/>
                                  <w:sz w:val="18"/>
                                </w:rPr>
                                <w:t xml:space="preserve"> </w:t>
                              </w:r>
                              <w:r>
                                <w:rPr>
                                  <w:rFonts w:ascii="Courier New"/>
                                  <w:b/>
                                  <w:spacing w:val="-10"/>
                                  <w:sz w:val="18"/>
                                </w:rPr>
                                <w:t>{</w:t>
                              </w:r>
                            </w:p>
                            <w:p w14:paraId="0427505A" w14:textId="77777777" w:rsidR="003D76C2" w:rsidRDefault="00000000">
                              <w:pPr>
                                <w:spacing w:before="76"/>
                                <w:ind w:left="885"/>
                                <w:rPr>
                                  <w:rFonts w:ascii="Courier New"/>
                                  <w:b/>
                                  <w:sz w:val="18"/>
                                </w:rPr>
                              </w:pPr>
                              <w:proofErr w:type="spellStart"/>
                              <w:r>
                                <w:rPr>
                                  <w:rFonts w:ascii="Courier New"/>
                                  <w:b/>
                                  <w:spacing w:val="-2"/>
                                  <w:sz w:val="18"/>
                                </w:rPr>
                                <w:t>val</w:t>
                              </w:r>
                              <w:proofErr w:type="spellEnd"/>
                              <w:r>
                                <w:rPr>
                                  <w:rFonts w:ascii="Courier New"/>
                                  <w:b/>
                                  <w:spacing w:val="-12"/>
                                  <w:sz w:val="18"/>
                                </w:rPr>
                                <w:t xml:space="preserve"> </w:t>
                              </w:r>
                              <w:proofErr w:type="spellStart"/>
                              <w:r>
                                <w:rPr>
                                  <w:rFonts w:ascii="Courier New"/>
                                  <w:b/>
                                  <w:spacing w:val="-2"/>
                                  <w:sz w:val="18"/>
                                </w:rPr>
                                <w:t>insertionIndex</w:t>
                              </w:r>
                              <w:proofErr w:type="spellEnd"/>
                              <w:r>
                                <w:rPr>
                                  <w:rFonts w:ascii="Courier New"/>
                                  <w:b/>
                                  <w:spacing w:val="-12"/>
                                  <w:sz w:val="18"/>
                                </w:rPr>
                                <w:t xml:space="preserve"> </w:t>
                              </w:r>
                              <w:r>
                                <w:rPr>
                                  <w:rFonts w:ascii="Courier New"/>
                                  <w:b/>
                                  <w:spacing w:val="-2"/>
                                  <w:sz w:val="18"/>
                                </w:rPr>
                                <w:t>=</w:t>
                              </w:r>
                              <w:r>
                                <w:rPr>
                                  <w:rFonts w:ascii="Courier New"/>
                                  <w:b/>
                                  <w:spacing w:val="-12"/>
                                  <w:sz w:val="18"/>
                                </w:rPr>
                                <w:t xml:space="preserve"> </w:t>
                              </w:r>
                              <w:proofErr w:type="spellStart"/>
                              <w:r>
                                <w:rPr>
                                  <w:rFonts w:ascii="Courier New"/>
                                  <w:b/>
                                  <w:spacing w:val="-2"/>
                                  <w:sz w:val="18"/>
                                </w:rPr>
                                <w:t>listItems.indexOf</w:t>
                              </w:r>
                              <w:proofErr w:type="spellEnd"/>
                              <w:r>
                                <w:rPr>
                                  <w:rFonts w:ascii="Courier New"/>
                                  <w:b/>
                                  <w:spacing w:val="-2"/>
                                  <w:sz w:val="18"/>
                                </w:rPr>
                                <w:t>(when</w:t>
                              </w:r>
                              <w:r>
                                <w:rPr>
                                  <w:rFonts w:ascii="Courier New"/>
                                  <w:b/>
                                  <w:spacing w:val="-11"/>
                                  <w:sz w:val="18"/>
                                </w:rPr>
                                <w:t xml:space="preserve"> </w:t>
                              </w:r>
                              <w:r>
                                <w:rPr>
                                  <w:rFonts w:ascii="Courier New"/>
                                  <w:b/>
                                  <w:spacing w:val="-2"/>
                                  <w:sz w:val="18"/>
                                </w:rPr>
                                <w:t>(</w:t>
                              </w:r>
                              <w:proofErr w:type="spellStart"/>
                              <w:r>
                                <w:rPr>
                                  <w:rFonts w:ascii="Courier New"/>
                                  <w:b/>
                                  <w:spacing w:val="-2"/>
                                  <w:sz w:val="18"/>
                                </w:rPr>
                                <w:t>recipe.flavor</w:t>
                              </w:r>
                              <w:proofErr w:type="spellEnd"/>
                              <w:r>
                                <w:rPr>
                                  <w:rFonts w:ascii="Courier New"/>
                                  <w:b/>
                                  <w:spacing w:val="-2"/>
                                  <w:sz w:val="18"/>
                                </w:rPr>
                                <w:t>)</w:t>
                              </w:r>
                              <w:r>
                                <w:rPr>
                                  <w:rFonts w:ascii="Courier New"/>
                                  <w:b/>
                                  <w:spacing w:val="-12"/>
                                  <w:sz w:val="18"/>
                                </w:rPr>
                                <w:t xml:space="preserve"> </w:t>
                              </w:r>
                              <w:r>
                                <w:rPr>
                                  <w:rFonts w:ascii="Courier New"/>
                                  <w:b/>
                                  <w:spacing w:val="-10"/>
                                  <w:sz w:val="18"/>
                                </w:rPr>
                                <w:t>{</w:t>
                              </w:r>
                            </w:p>
                            <w:p w14:paraId="73423C92" w14:textId="77777777" w:rsidR="003D76C2" w:rsidRDefault="00000000">
                              <w:pPr>
                                <w:spacing w:before="76" w:line="328" w:lineRule="auto"/>
                                <w:ind w:left="1317" w:right="3062"/>
                                <w:rPr>
                                  <w:rFonts w:ascii="Courier New"/>
                                  <w:b/>
                                  <w:sz w:val="18"/>
                                </w:rPr>
                              </w:pPr>
                              <w:proofErr w:type="spellStart"/>
                              <w:r>
                                <w:rPr>
                                  <w:rFonts w:ascii="Courier New"/>
                                  <w:b/>
                                  <w:sz w:val="18"/>
                                </w:rPr>
                                <w:t>Flavor.SAVORY</w:t>
                              </w:r>
                              <w:proofErr w:type="spellEnd"/>
                              <w:r>
                                <w:rPr>
                                  <w:rFonts w:ascii="Courier New"/>
                                  <w:b/>
                                  <w:spacing w:val="-19"/>
                                  <w:sz w:val="18"/>
                                </w:rPr>
                                <w:t xml:space="preserve"> </w:t>
                              </w:r>
                              <w:r>
                                <w:rPr>
                                  <w:rFonts w:ascii="Courier New"/>
                                  <w:b/>
                                  <w:sz w:val="18"/>
                                </w:rPr>
                                <w:t>-&gt;</w:t>
                              </w:r>
                              <w:r>
                                <w:rPr>
                                  <w:rFonts w:ascii="Courier New"/>
                                  <w:b/>
                                  <w:spacing w:val="-19"/>
                                  <w:sz w:val="18"/>
                                </w:rPr>
                                <w:t xml:space="preserve"> </w:t>
                              </w:r>
                              <w:proofErr w:type="spellStart"/>
                              <w:r>
                                <w:rPr>
                                  <w:rFonts w:ascii="Courier New"/>
                                  <w:b/>
                                  <w:sz w:val="18"/>
                                </w:rPr>
                                <w:t>savoryTitle</w:t>
                              </w:r>
                              <w:proofErr w:type="spellEnd"/>
                              <w:r>
                                <w:rPr>
                                  <w:rFonts w:ascii="Courier New"/>
                                  <w:b/>
                                  <w:sz w:val="18"/>
                                </w:rPr>
                                <w:t xml:space="preserve"> </w:t>
                              </w:r>
                              <w:proofErr w:type="spellStart"/>
                              <w:r>
                                <w:rPr>
                                  <w:rFonts w:ascii="Courier New"/>
                                  <w:b/>
                                  <w:sz w:val="18"/>
                                </w:rPr>
                                <w:t>Flavor.SWEET</w:t>
                              </w:r>
                              <w:proofErr w:type="spellEnd"/>
                              <w:r>
                                <w:rPr>
                                  <w:rFonts w:ascii="Courier New"/>
                                  <w:b/>
                                  <w:sz w:val="18"/>
                                </w:rPr>
                                <w:t xml:space="preserve"> -&gt; </w:t>
                              </w:r>
                              <w:proofErr w:type="spellStart"/>
                              <w:r>
                                <w:rPr>
                                  <w:rFonts w:ascii="Courier New"/>
                                  <w:b/>
                                  <w:sz w:val="18"/>
                                </w:rPr>
                                <w:t>sweetTitle</w:t>
                              </w:r>
                              <w:proofErr w:type="spellEnd"/>
                            </w:p>
                            <w:p w14:paraId="4F1AAFDD" w14:textId="77777777" w:rsidR="003D76C2" w:rsidRDefault="00000000">
                              <w:pPr>
                                <w:spacing w:before="2"/>
                                <w:ind w:left="885"/>
                                <w:rPr>
                                  <w:rFonts w:ascii="Courier New"/>
                                  <w:b/>
                                  <w:sz w:val="18"/>
                                </w:rPr>
                              </w:pPr>
                              <w:r>
                                <w:rPr>
                                  <w:rFonts w:ascii="Courier New"/>
                                  <w:b/>
                                  <w:sz w:val="18"/>
                                </w:rPr>
                                <w:t>})</w:t>
                              </w:r>
                              <w:r>
                                <w:rPr>
                                  <w:rFonts w:ascii="Courier New"/>
                                  <w:b/>
                                  <w:spacing w:val="-4"/>
                                  <w:sz w:val="18"/>
                                </w:rPr>
                                <w:t xml:space="preserve"> </w:t>
                              </w:r>
                              <w:r>
                                <w:rPr>
                                  <w:rFonts w:ascii="Courier New"/>
                                  <w:b/>
                                  <w:sz w:val="18"/>
                                </w:rPr>
                                <w:t>+</w:t>
                              </w:r>
                              <w:r>
                                <w:rPr>
                                  <w:rFonts w:ascii="Courier New"/>
                                  <w:b/>
                                  <w:spacing w:val="-1"/>
                                  <w:sz w:val="18"/>
                                </w:rPr>
                                <w:t xml:space="preserve"> </w:t>
                              </w:r>
                              <w:r>
                                <w:rPr>
                                  <w:rFonts w:ascii="Courier New"/>
                                  <w:b/>
                                  <w:spacing w:val="-12"/>
                                  <w:sz w:val="18"/>
                                </w:rPr>
                                <w:t>1</w:t>
                              </w:r>
                            </w:p>
                            <w:p w14:paraId="4DD990D1" w14:textId="77777777" w:rsidR="003D76C2" w:rsidRDefault="00000000">
                              <w:pPr>
                                <w:spacing w:before="76" w:line="328" w:lineRule="auto"/>
                                <w:ind w:left="885"/>
                                <w:rPr>
                                  <w:rFonts w:ascii="Courier New"/>
                                  <w:b/>
                                  <w:sz w:val="18"/>
                                </w:rPr>
                              </w:pPr>
                              <w:proofErr w:type="spellStart"/>
                              <w:r>
                                <w:rPr>
                                  <w:rFonts w:ascii="Courier New"/>
                                  <w:b/>
                                  <w:sz w:val="18"/>
                                </w:rPr>
                                <w:t>listItems.add</w:t>
                              </w:r>
                              <w:proofErr w:type="spellEnd"/>
                              <w:r>
                                <w:rPr>
                                  <w:rFonts w:ascii="Courier New"/>
                                  <w:b/>
                                  <w:sz w:val="18"/>
                                </w:rPr>
                                <w:t>(</w:t>
                              </w:r>
                              <w:proofErr w:type="spellStart"/>
                              <w:r>
                                <w:rPr>
                                  <w:rFonts w:ascii="Courier New"/>
                                  <w:b/>
                                  <w:sz w:val="18"/>
                                </w:rPr>
                                <w:t>insertionIndex</w:t>
                              </w:r>
                              <w:proofErr w:type="spellEnd"/>
                              <w:r>
                                <w:rPr>
                                  <w:rFonts w:ascii="Courier New"/>
                                  <w:b/>
                                  <w:sz w:val="18"/>
                                </w:rPr>
                                <w:t>,</w:t>
                              </w:r>
                              <w:r>
                                <w:rPr>
                                  <w:rFonts w:ascii="Courier New"/>
                                  <w:b/>
                                  <w:spacing w:val="-29"/>
                                  <w:sz w:val="18"/>
                                </w:rPr>
                                <w:t xml:space="preserve"> </w:t>
                              </w:r>
                              <w:r>
                                <w:rPr>
                                  <w:rFonts w:ascii="Courier New"/>
                                  <w:b/>
                                  <w:sz w:val="18"/>
                                </w:rPr>
                                <w:t xml:space="preserve">recipe) </w:t>
                              </w:r>
                              <w:proofErr w:type="spellStart"/>
                              <w:r>
                                <w:rPr>
                                  <w:rFonts w:ascii="Courier New"/>
                                  <w:b/>
                                  <w:spacing w:val="-2"/>
                                  <w:sz w:val="18"/>
                                </w:rPr>
                                <w:t>notifyItemInserted</w:t>
                              </w:r>
                              <w:proofErr w:type="spellEnd"/>
                              <w:r>
                                <w:rPr>
                                  <w:rFonts w:ascii="Courier New"/>
                                  <w:b/>
                                  <w:spacing w:val="-2"/>
                                  <w:sz w:val="18"/>
                                </w:rPr>
                                <w:t>(</w:t>
                              </w:r>
                              <w:proofErr w:type="spellStart"/>
                              <w:r>
                                <w:rPr>
                                  <w:rFonts w:ascii="Courier New"/>
                                  <w:b/>
                                  <w:spacing w:val="-2"/>
                                  <w:sz w:val="18"/>
                                </w:rPr>
                                <w:t>insertionIndex</w:t>
                              </w:r>
                              <w:proofErr w:type="spellEnd"/>
                              <w:r>
                                <w:rPr>
                                  <w:rFonts w:ascii="Courier New"/>
                                  <w:b/>
                                  <w:spacing w:val="-2"/>
                                  <w:sz w:val="18"/>
                                </w:rPr>
                                <w:t>)</w:t>
                              </w:r>
                            </w:p>
                            <w:p w14:paraId="2E959278" w14:textId="77777777" w:rsidR="003D76C2" w:rsidRDefault="00000000">
                              <w:pPr>
                                <w:spacing w:before="1"/>
                                <w:ind w:left="453"/>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41EAA7" id="docshapegroup397" o:spid="_x0000_s1325" style="position:absolute;margin-left:52.2pt;margin-top:6.75pt;width:399.6pt;height:178.4pt;z-index:-15669760;mso-wrap-distance-left:0;mso-wrap-distance-right:0;mso-position-horizontal-relative:page;mso-position-vertical-relative:text" coordorigin="1044,135" coordsize="7992,35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">
                <v:rect id="docshape398" o:spid="_x0000_s1326" style="position:absolute;left:1044;top:144;width:7992;height:35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" fillcolor="#f6f6f6" stroked="f">
                  <v:path arrowok="t"/>
                </v:rect>
                <v:shape id="docshape399" o:spid="_x0000_s1327" style="position:absolute;left:1044;top:134;width:7992;height:3568;visibility:visible;mso-wrap-style:square;v-text-anchor:top" coordsize="7992,3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" path="m7992,3548l,3548r,20l7992,3568r,-20xm7992,l,,,20r7992,l7992,xe" fillcolor="#dadada" stroked="f">
                  <v:path arrowok="t" o:connecttype="custom" o:connectlocs="7992,3683;0,3683;0,3703;7992,3703;7992,3683;7992,135;0,135;0,155;7992,155;7992,135" o:connectangles="0,0,0,0,0,0,0,0,0,0"/>
                </v:shape>
                <v:shape id="docshape400" o:spid="_x0000_s1328" type="#_x0000_t202" style="position:absolute;left:1044;top:154;width:7992;height:3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" filled="f" stroked="f">
                  <v:path arrowok="t"/>
                  <v:textbox inset="0,0,0,0">
                    <w:txbxContent>
                      <w:p w14:paraId="1AA03A00" w14:textId="77777777" w:rsidR="003D76C2" w:rsidRDefault="00000000">
                        <w:pPr>
                          <w:spacing w:before="40" w:line="328" w:lineRule="auto"/>
                          <w:ind w:left="453" w:right="2128"/>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savoryTitle</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TitleUiModel</w:t>
                        </w:r>
                        <w:proofErr w:type="spellEnd"/>
                        <w:r>
                          <w:rPr>
                            <w:rFonts w:ascii="Courier New"/>
                            <w:sz w:val="18"/>
                          </w:rPr>
                          <w:t xml:space="preserve">("Savory")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sweetTitle</w:t>
                        </w:r>
                        <w:proofErr w:type="spellEnd"/>
                        <w:r>
                          <w:rPr>
                            <w:rFonts w:ascii="Courier New"/>
                            <w:sz w:val="18"/>
                          </w:rPr>
                          <w:t xml:space="preserve"> = </w:t>
                        </w:r>
                        <w:proofErr w:type="spellStart"/>
                        <w:r>
                          <w:rPr>
                            <w:rFonts w:ascii="Courier New"/>
                            <w:sz w:val="18"/>
                          </w:rPr>
                          <w:t>TitleUiModel</w:t>
                        </w:r>
                        <w:proofErr w:type="spellEnd"/>
                        <w:r>
                          <w:rPr>
                            <w:rFonts w:ascii="Courier New"/>
                            <w:sz w:val="18"/>
                          </w:rPr>
                          <w:t>("Sweet")</w:t>
                        </w:r>
                      </w:p>
                      <w:p w14:paraId="0FDDD4C4" w14:textId="77777777" w:rsidR="003D76C2" w:rsidRDefault="00000000">
                        <w:pPr>
                          <w:spacing w:before="4" w:line="235" w:lineRule="auto"/>
                          <w:ind w:left="669" w:right="1185"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listItems</w:t>
                        </w:r>
                        <w:proofErr w:type="spellEnd"/>
                        <w:r>
                          <w:rPr>
                            <w:rFonts w:ascii="Courier New"/>
                            <w:sz w:val="18"/>
                          </w:rPr>
                          <w:t xml:space="preserve"> = </w:t>
                        </w:r>
                        <w:proofErr w:type="spellStart"/>
                        <w:r>
                          <w:rPr>
                            <w:rFonts w:ascii="Courier New"/>
                            <w:sz w:val="18"/>
                          </w:rPr>
                          <w:t>mutableListOf</w:t>
                        </w:r>
                        <w:proofErr w:type="spellEnd"/>
                        <w:r>
                          <w:rPr>
                            <w:rFonts w:ascii="Courier New"/>
                            <w:sz w:val="18"/>
                          </w:rPr>
                          <w:t>&lt;</w:t>
                        </w:r>
                        <w:proofErr w:type="spellStart"/>
                        <w:r>
                          <w:rPr>
                            <w:rFonts w:ascii="Courier New"/>
                            <w:sz w:val="18"/>
                          </w:rPr>
                          <w:t>ListItem</w:t>
                        </w:r>
                        <w:proofErr w:type="spellEnd"/>
                        <w:r>
                          <w:rPr>
                            <w:rFonts w:ascii="Courier New"/>
                            <w:sz w:val="18"/>
                          </w:rPr>
                          <w:t>&gt;(</w:t>
                        </w:r>
                        <w:proofErr w:type="spellStart"/>
                        <w:r>
                          <w:rPr>
                            <w:rFonts w:ascii="Courier New"/>
                            <w:sz w:val="18"/>
                          </w:rPr>
                          <w:t>savoryTitle</w:t>
                        </w:r>
                        <w:proofErr w:type="spellEnd"/>
                        <w:r>
                          <w:rPr>
                            <w:rFonts w:ascii="Courier New"/>
                            <w:sz w:val="18"/>
                          </w:rPr>
                          <w:t>,</w:t>
                        </w:r>
                        <w:r>
                          <w:rPr>
                            <w:rFonts w:ascii="Courier New"/>
                            <w:spacing w:val="-29"/>
                            <w:sz w:val="18"/>
                          </w:rPr>
                          <w:t xml:space="preserve"> </w:t>
                        </w:r>
                        <w:proofErr w:type="spellStart"/>
                        <w:r>
                          <w:rPr>
                            <w:rFonts w:ascii="Courier New"/>
                            <w:sz w:val="18"/>
                          </w:rPr>
                          <w:t>sweetTitle</w:t>
                        </w:r>
                        <w:proofErr w:type="spellEnd"/>
                        <w:r>
                          <w:rPr>
                            <w:rFonts w:ascii="Courier New"/>
                            <w:sz w:val="18"/>
                          </w:rPr>
                          <w:t>)</w:t>
                        </w:r>
                      </w:p>
                      <w:p w14:paraId="4C38109C" w14:textId="77777777" w:rsidR="003D76C2" w:rsidRDefault="003D76C2">
                        <w:pPr>
                          <w:spacing w:before="3"/>
                          <w:rPr>
                            <w:rFonts w:ascii="Courier New"/>
                            <w:sz w:val="26"/>
                          </w:rPr>
                        </w:pPr>
                      </w:p>
                      <w:p w14:paraId="1DE20D5C" w14:textId="77777777" w:rsidR="003D76C2" w:rsidRDefault="00000000">
                        <w:pPr>
                          <w:ind w:left="453"/>
                          <w:rPr>
                            <w:rFonts w:ascii="Courier New"/>
                            <w:b/>
                            <w:sz w:val="18"/>
                          </w:rPr>
                        </w:pPr>
                        <w:r>
                          <w:rPr>
                            <w:rFonts w:ascii="Courier New"/>
                            <w:b/>
                            <w:sz w:val="18"/>
                          </w:rPr>
                          <w:t>fun</w:t>
                        </w:r>
                        <w:r>
                          <w:rPr>
                            <w:rFonts w:ascii="Courier New"/>
                            <w:b/>
                            <w:spacing w:val="-12"/>
                            <w:sz w:val="18"/>
                          </w:rPr>
                          <w:t xml:space="preserve"> </w:t>
                        </w:r>
                        <w:proofErr w:type="spellStart"/>
                        <w:r>
                          <w:rPr>
                            <w:rFonts w:ascii="Courier New"/>
                            <w:b/>
                            <w:sz w:val="18"/>
                          </w:rPr>
                          <w:t>addRecipe</w:t>
                        </w:r>
                        <w:proofErr w:type="spellEnd"/>
                        <w:r>
                          <w:rPr>
                            <w:rFonts w:ascii="Courier New"/>
                            <w:b/>
                            <w:sz w:val="18"/>
                          </w:rPr>
                          <w:t>(recipe:</w:t>
                        </w:r>
                        <w:r>
                          <w:rPr>
                            <w:rFonts w:ascii="Courier New"/>
                            <w:b/>
                            <w:spacing w:val="-11"/>
                            <w:sz w:val="18"/>
                          </w:rPr>
                          <w:t xml:space="preserve"> </w:t>
                        </w:r>
                        <w:proofErr w:type="spellStart"/>
                        <w:r>
                          <w:rPr>
                            <w:rFonts w:ascii="Courier New"/>
                            <w:b/>
                            <w:sz w:val="18"/>
                          </w:rPr>
                          <w:t>RecipeUiModel</w:t>
                        </w:r>
                        <w:proofErr w:type="spellEnd"/>
                        <w:r>
                          <w:rPr>
                            <w:rFonts w:ascii="Courier New"/>
                            <w:b/>
                            <w:sz w:val="18"/>
                          </w:rPr>
                          <w:t>)</w:t>
                        </w:r>
                        <w:r>
                          <w:rPr>
                            <w:rFonts w:ascii="Courier New"/>
                            <w:b/>
                            <w:spacing w:val="-11"/>
                            <w:sz w:val="18"/>
                          </w:rPr>
                          <w:t xml:space="preserve"> </w:t>
                        </w:r>
                        <w:r>
                          <w:rPr>
                            <w:rFonts w:ascii="Courier New"/>
                            <w:b/>
                            <w:spacing w:val="-10"/>
                            <w:sz w:val="18"/>
                          </w:rPr>
                          <w:t>{</w:t>
                        </w:r>
                      </w:p>
                      <w:p w14:paraId="0427505A" w14:textId="77777777" w:rsidR="003D76C2" w:rsidRDefault="00000000">
                        <w:pPr>
                          <w:spacing w:before="76"/>
                          <w:ind w:left="885"/>
                          <w:rPr>
                            <w:rFonts w:ascii="Courier New"/>
                            <w:b/>
                            <w:sz w:val="18"/>
                          </w:rPr>
                        </w:pPr>
                        <w:proofErr w:type="spellStart"/>
                        <w:r>
                          <w:rPr>
                            <w:rFonts w:ascii="Courier New"/>
                            <w:b/>
                            <w:spacing w:val="-2"/>
                            <w:sz w:val="18"/>
                          </w:rPr>
                          <w:t>val</w:t>
                        </w:r>
                        <w:proofErr w:type="spellEnd"/>
                        <w:r>
                          <w:rPr>
                            <w:rFonts w:ascii="Courier New"/>
                            <w:b/>
                            <w:spacing w:val="-12"/>
                            <w:sz w:val="18"/>
                          </w:rPr>
                          <w:t xml:space="preserve"> </w:t>
                        </w:r>
                        <w:proofErr w:type="spellStart"/>
                        <w:r>
                          <w:rPr>
                            <w:rFonts w:ascii="Courier New"/>
                            <w:b/>
                            <w:spacing w:val="-2"/>
                            <w:sz w:val="18"/>
                          </w:rPr>
                          <w:t>insertionIndex</w:t>
                        </w:r>
                        <w:proofErr w:type="spellEnd"/>
                        <w:r>
                          <w:rPr>
                            <w:rFonts w:ascii="Courier New"/>
                            <w:b/>
                            <w:spacing w:val="-12"/>
                            <w:sz w:val="18"/>
                          </w:rPr>
                          <w:t xml:space="preserve"> </w:t>
                        </w:r>
                        <w:r>
                          <w:rPr>
                            <w:rFonts w:ascii="Courier New"/>
                            <w:b/>
                            <w:spacing w:val="-2"/>
                            <w:sz w:val="18"/>
                          </w:rPr>
                          <w:t>=</w:t>
                        </w:r>
                        <w:r>
                          <w:rPr>
                            <w:rFonts w:ascii="Courier New"/>
                            <w:b/>
                            <w:spacing w:val="-12"/>
                            <w:sz w:val="18"/>
                          </w:rPr>
                          <w:t xml:space="preserve"> </w:t>
                        </w:r>
                        <w:proofErr w:type="spellStart"/>
                        <w:r>
                          <w:rPr>
                            <w:rFonts w:ascii="Courier New"/>
                            <w:b/>
                            <w:spacing w:val="-2"/>
                            <w:sz w:val="18"/>
                          </w:rPr>
                          <w:t>listItems.indexOf</w:t>
                        </w:r>
                        <w:proofErr w:type="spellEnd"/>
                        <w:r>
                          <w:rPr>
                            <w:rFonts w:ascii="Courier New"/>
                            <w:b/>
                            <w:spacing w:val="-2"/>
                            <w:sz w:val="18"/>
                          </w:rPr>
                          <w:t>(when</w:t>
                        </w:r>
                        <w:r>
                          <w:rPr>
                            <w:rFonts w:ascii="Courier New"/>
                            <w:b/>
                            <w:spacing w:val="-11"/>
                            <w:sz w:val="18"/>
                          </w:rPr>
                          <w:t xml:space="preserve"> </w:t>
                        </w:r>
                        <w:r>
                          <w:rPr>
                            <w:rFonts w:ascii="Courier New"/>
                            <w:b/>
                            <w:spacing w:val="-2"/>
                            <w:sz w:val="18"/>
                          </w:rPr>
                          <w:t>(</w:t>
                        </w:r>
                        <w:proofErr w:type="spellStart"/>
                        <w:r>
                          <w:rPr>
                            <w:rFonts w:ascii="Courier New"/>
                            <w:b/>
                            <w:spacing w:val="-2"/>
                            <w:sz w:val="18"/>
                          </w:rPr>
                          <w:t>recipe.flavor</w:t>
                        </w:r>
                        <w:proofErr w:type="spellEnd"/>
                        <w:r>
                          <w:rPr>
                            <w:rFonts w:ascii="Courier New"/>
                            <w:b/>
                            <w:spacing w:val="-2"/>
                            <w:sz w:val="18"/>
                          </w:rPr>
                          <w:t>)</w:t>
                        </w:r>
                        <w:r>
                          <w:rPr>
                            <w:rFonts w:ascii="Courier New"/>
                            <w:b/>
                            <w:spacing w:val="-12"/>
                            <w:sz w:val="18"/>
                          </w:rPr>
                          <w:t xml:space="preserve"> </w:t>
                        </w:r>
                        <w:r>
                          <w:rPr>
                            <w:rFonts w:ascii="Courier New"/>
                            <w:b/>
                            <w:spacing w:val="-10"/>
                            <w:sz w:val="18"/>
                          </w:rPr>
                          <w:t>{</w:t>
                        </w:r>
                      </w:p>
                      <w:p w14:paraId="73423C92" w14:textId="77777777" w:rsidR="003D76C2" w:rsidRDefault="00000000">
                        <w:pPr>
                          <w:spacing w:before="76" w:line="328" w:lineRule="auto"/>
                          <w:ind w:left="1317" w:right="3062"/>
                          <w:rPr>
                            <w:rFonts w:ascii="Courier New"/>
                            <w:b/>
                            <w:sz w:val="18"/>
                          </w:rPr>
                        </w:pPr>
                        <w:proofErr w:type="spellStart"/>
                        <w:r>
                          <w:rPr>
                            <w:rFonts w:ascii="Courier New"/>
                            <w:b/>
                            <w:sz w:val="18"/>
                          </w:rPr>
                          <w:t>Flavor.SAVORY</w:t>
                        </w:r>
                        <w:proofErr w:type="spellEnd"/>
                        <w:r>
                          <w:rPr>
                            <w:rFonts w:ascii="Courier New"/>
                            <w:b/>
                            <w:spacing w:val="-19"/>
                            <w:sz w:val="18"/>
                          </w:rPr>
                          <w:t xml:space="preserve"> </w:t>
                        </w:r>
                        <w:r>
                          <w:rPr>
                            <w:rFonts w:ascii="Courier New"/>
                            <w:b/>
                            <w:sz w:val="18"/>
                          </w:rPr>
                          <w:t>-&gt;</w:t>
                        </w:r>
                        <w:r>
                          <w:rPr>
                            <w:rFonts w:ascii="Courier New"/>
                            <w:b/>
                            <w:spacing w:val="-19"/>
                            <w:sz w:val="18"/>
                          </w:rPr>
                          <w:t xml:space="preserve"> </w:t>
                        </w:r>
                        <w:proofErr w:type="spellStart"/>
                        <w:r>
                          <w:rPr>
                            <w:rFonts w:ascii="Courier New"/>
                            <w:b/>
                            <w:sz w:val="18"/>
                          </w:rPr>
                          <w:t>savoryTitle</w:t>
                        </w:r>
                        <w:proofErr w:type="spellEnd"/>
                        <w:r>
                          <w:rPr>
                            <w:rFonts w:ascii="Courier New"/>
                            <w:b/>
                            <w:sz w:val="18"/>
                          </w:rPr>
                          <w:t xml:space="preserve"> </w:t>
                        </w:r>
                        <w:proofErr w:type="spellStart"/>
                        <w:r>
                          <w:rPr>
                            <w:rFonts w:ascii="Courier New"/>
                            <w:b/>
                            <w:sz w:val="18"/>
                          </w:rPr>
                          <w:t>Flavor.SWEET</w:t>
                        </w:r>
                        <w:proofErr w:type="spellEnd"/>
                        <w:r>
                          <w:rPr>
                            <w:rFonts w:ascii="Courier New"/>
                            <w:b/>
                            <w:sz w:val="18"/>
                          </w:rPr>
                          <w:t xml:space="preserve"> -&gt; </w:t>
                        </w:r>
                        <w:proofErr w:type="spellStart"/>
                        <w:r>
                          <w:rPr>
                            <w:rFonts w:ascii="Courier New"/>
                            <w:b/>
                            <w:sz w:val="18"/>
                          </w:rPr>
                          <w:t>sweetTitle</w:t>
                        </w:r>
                        <w:proofErr w:type="spellEnd"/>
                      </w:p>
                      <w:p w14:paraId="4F1AAFDD" w14:textId="77777777" w:rsidR="003D76C2" w:rsidRDefault="00000000">
                        <w:pPr>
                          <w:spacing w:before="2"/>
                          <w:ind w:left="885"/>
                          <w:rPr>
                            <w:rFonts w:ascii="Courier New"/>
                            <w:b/>
                            <w:sz w:val="18"/>
                          </w:rPr>
                        </w:pPr>
                        <w:r>
                          <w:rPr>
                            <w:rFonts w:ascii="Courier New"/>
                            <w:b/>
                            <w:sz w:val="18"/>
                          </w:rPr>
                          <w:t>})</w:t>
                        </w:r>
                        <w:r>
                          <w:rPr>
                            <w:rFonts w:ascii="Courier New"/>
                            <w:b/>
                            <w:spacing w:val="-4"/>
                            <w:sz w:val="18"/>
                          </w:rPr>
                          <w:t xml:space="preserve"> </w:t>
                        </w:r>
                        <w:r>
                          <w:rPr>
                            <w:rFonts w:ascii="Courier New"/>
                            <w:b/>
                            <w:sz w:val="18"/>
                          </w:rPr>
                          <w:t>+</w:t>
                        </w:r>
                        <w:r>
                          <w:rPr>
                            <w:rFonts w:ascii="Courier New"/>
                            <w:b/>
                            <w:spacing w:val="-1"/>
                            <w:sz w:val="18"/>
                          </w:rPr>
                          <w:t xml:space="preserve"> </w:t>
                        </w:r>
                        <w:r>
                          <w:rPr>
                            <w:rFonts w:ascii="Courier New"/>
                            <w:b/>
                            <w:spacing w:val="-12"/>
                            <w:sz w:val="18"/>
                          </w:rPr>
                          <w:t>1</w:t>
                        </w:r>
                      </w:p>
                      <w:p w14:paraId="4DD990D1" w14:textId="77777777" w:rsidR="003D76C2" w:rsidRDefault="00000000">
                        <w:pPr>
                          <w:spacing w:before="76" w:line="328" w:lineRule="auto"/>
                          <w:ind w:left="885"/>
                          <w:rPr>
                            <w:rFonts w:ascii="Courier New"/>
                            <w:b/>
                            <w:sz w:val="18"/>
                          </w:rPr>
                        </w:pPr>
                        <w:proofErr w:type="spellStart"/>
                        <w:r>
                          <w:rPr>
                            <w:rFonts w:ascii="Courier New"/>
                            <w:b/>
                            <w:sz w:val="18"/>
                          </w:rPr>
                          <w:t>listItems.add</w:t>
                        </w:r>
                        <w:proofErr w:type="spellEnd"/>
                        <w:r>
                          <w:rPr>
                            <w:rFonts w:ascii="Courier New"/>
                            <w:b/>
                            <w:sz w:val="18"/>
                          </w:rPr>
                          <w:t>(</w:t>
                        </w:r>
                        <w:proofErr w:type="spellStart"/>
                        <w:r>
                          <w:rPr>
                            <w:rFonts w:ascii="Courier New"/>
                            <w:b/>
                            <w:sz w:val="18"/>
                          </w:rPr>
                          <w:t>insertionIndex</w:t>
                        </w:r>
                        <w:proofErr w:type="spellEnd"/>
                        <w:r>
                          <w:rPr>
                            <w:rFonts w:ascii="Courier New"/>
                            <w:b/>
                            <w:sz w:val="18"/>
                          </w:rPr>
                          <w:t>,</w:t>
                        </w:r>
                        <w:r>
                          <w:rPr>
                            <w:rFonts w:ascii="Courier New"/>
                            <w:b/>
                            <w:spacing w:val="-29"/>
                            <w:sz w:val="18"/>
                          </w:rPr>
                          <w:t xml:space="preserve"> </w:t>
                        </w:r>
                        <w:r>
                          <w:rPr>
                            <w:rFonts w:ascii="Courier New"/>
                            <w:b/>
                            <w:sz w:val="18"/>
                          </w:rPr>
                          <w:t xml:space="preserve">recipe) </w:t>
                        </w:r>
                        <w:proofErr w:type="spellStart"/>
                        <w:r>
                          <w:rPr>
                            <w:rFonts w:ascii="Courier New"/>
                            <w:b/>
                            <w:spacing w:val="-2"/>
                            <w:sz w:val="18"/>
                          </w:rPr>
                          <w:t>notifyItemInserted</w:t>
                        </w:r>
                        <w:proofErr w:type="spellEnd"/>
                        <w:r>
                          <w:rPr>
                            <w:rFonts w:ascii="Courier New"/>
                            <w:b/>
                            <w:spacing w:val="-2"/>
                            <w:sz w:val="18"/>
                          </w:rPr>
                          <w:t>(</w:t>
                        </w:r>
                        <w:proofErr w:type="spellStart"/>
                        <w:r>
                          <w:rPr>
                            <w:rFonts w:ascii="Courier New"/>
                            <w:b/>
                            <w:spacing w:val="-2"/>
                            <w:sz w:val="18"/>
                          </w:rPr>
                          <w:t>insertionIndex</w:t>
                        </w:r>
                        <w:proofErr w:type="spellEnd"/>
                        <w:r>
                          <w:rPr>
                            <w:rFonts w:ascii="Courier New"/>
                            <w:b/>
                            <w:spacing w:val="-2"/>
                            <w:sz w:val="18"/>
                          </w:rPr>
                          <w:t>)</w:t>
                        </w:r>
                      </w:p>
                      <w:p w14:paraId="2E959278" w14:textId="77777777" w:rsidR="003D76C2" w:rsidRDefault="00000000">
                        <w:pPr>
                          <w:spacing w:before="1"/>
                          <w:ind w:left="453"/>
                          <w:rPr>
                            <w:rFonts w:ascii="Courier New"/>
                            <w:b/>
                            <w:sz w:val="18"/>
                          </w:rPr>
                        </w:pPr>
                        <w:r>
                          <w:rPr>
                            <w:rFonts w:ascii="Courier New"/>
                            <w:b/>
                            <w:sz w:val="18"/>
                          </w:rPr>
                          <w:t>}</w:t>
                        </w:r>
                      </w:p>
                    </w:txbxContent>
                  </v:textbox>
                </v:shape>
                <w10:wrap type="topAndBottom" anchorx="page"/>
              </v:group>
            </w:pict>
          </mc:Fallback>
        </mc:AlternateContent>
      </w:r>
    </w:p>
    <w:p w14:paraId="5B86F06E" w14:textId="77777777" w:rsidR="003D76C2" w:rsidRDefault="003D76C2">
      <w:pPr>
        <w:rPr>
          <w:sz w:val="8"/>
        </w:rPr>
        <w:sectPr w:rsidR="003D76C2">
          <w:pgSz w:w="10800" w:h="13320"/>
          <w:pgMar w:top="1120" w:right="920" w:bottom="280" w:left="940" w:header="695" w:footer="0" w:gutter="0"/>
          <w:cols w:space="720"/>
        </w:sectPr>
      </w:pPr>
    </w:p>
    <w:p w14:paraId="62C29BFA" w14:textId="77777777" w:rsidR="003D76C2" w:rsidRDefault="003D76C2">
      <w:pPr>
        <w:pStyle w:val="BodyText"/>
        <w:spacing w:before="12"/>
        <w:rPr>
          <w:sz w:val="7"/>
        </w:rPr>
      </w:pPr>
    </w:p>
    <w:p w14:paraId="5EE6B4DD" w14:textId="77777777" w:rsidR="003D76C2" w:rsidRDefault="00D51F7C">
      <w:pPr>
        <w:pStyle w:val="ListParagraph"/>
        <w:numPr>
          <w:ilvl w:val="0"/>
          <w:numId w:val="11"/>
        </w:numPr>
        <w:tabs>
          <w:tab w:val="left" w:pos="1274"/>
        </w:tabs>
        <w:spacing w:before="101"/>
        <w:jc w:val="left"/>
        <w:rPr>
          <w:sz w:val="20"/>
        </w:rPr>
      </w:pPr>
      <w:r>
        <w:rPr>
          <w:noProof/>
        </w:rPr>
        <mc:AlternateContent>
          <mc:Choice Requires="wpg">
            <w:drawing>
              <wp:anchor distT="0" distB="0" distL="114300" distR="114300" simplePos="0" relativeHeight="483688448" behindDoc="1" locked="0" layoutInCell="1" allowOverlap="1" wp14:anchorId="353B8E37" wp14:editId="48CBA02F">
                <wp:simplePos x="0" y="0"/>
                <wp:positionH relativeFrom="page">
                  <wp:posOffset>1120140</wp:posOffset>
                </wp:positionH>
                <wp:positionV relativeFrom="paragraph">
                  <wp:posOffset>332740</wp:posOffset>
                </wp:positionV>
                <wp:extent cx="5074920" cy="6086475"/>
                <wp:effectExtent l="0" t="0" r="5080" b="0"/>
                <wp:wrapNone/>
                <wp:docPr id="1144" name="docshapegroup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086475"/>
                          <a:chOff x="1764" y="524"/>
                          <a:chExt cx="7992" cy="9585"/>
                        </a:xfrm>
                      </wpg:grpSpPr>
                      <wps:wsp>
                        <wps:cNvPr id="1145" name="docshape402"/>
                        <wps:cNvSpPr>
                          <a:spLocks/>
                        </wps:cNvSpPr>
                        <wps:spPr bwMode="auto">
                          <a:xfrm>
                            <a:off x="1764" y="534"/>
                            <a:ext cx="7992" cy="9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6" name="docshape403"/>
                        <wps:cNvSpPr>
                          <a:spLocks/>
                        </wps:cNvSpPr>
                        <wps:spPr bwMode="auto">
                          <a:xfrm>
                            <a:off x="1764" y="524"/>
                            <a:ext cx="7992" cy="9585"/>
                          </a:xfrm>
                          <a:custGeom>
                            <a:avLst/>
                            <a:gdLst>
                              <a:gd name="T0" fmla="+- 0 9756 1764"/>
                              <a:gd name="T1" fmla="*/ T0 w 7992"/>
                              <a:gd name="T2" fmla="+- 0 10089 524"/>
                              <a:gd name="T3" fmla="*/ 10089 h 9585"/>
                              <a:gd name="T4" fmla="+- 0 1764 1764"/>
                              <a:gd name="T5" fmla="*/ T4 w 7992"/>
                              <a:gd name="T6" fmla="+- 0 10089 524"/>
                              <a:gd name="T7" fmla="*/ 10089 h 9585"/>
                              <a:gd name="T8" fmla="+- 0 1764 1764"/>
                              <a:gd name="T9" fmla="*/ T8 w 7992"/>
                              <a:gd name="T10" fmla="+- 0 10109 524"/>
                              <a:gd name="T11" fmla="*/ 10109 h 9585"/>
                              <a:gd name="T12" fmla="+- 0 9756 1764"/>
                              <a:gd name="T13" fmla="*/ T12 w 7992"/>
                              <a:gd name="T14" fmla="+- 0 10109 524"/>
                              <a:gd name="T15" fmla="*/ 10109 h 9585"/>
                              <a:gd name="T16" fmla="+- 0 9756 1764"/>
                              <a:gd name="T17" fmla="*/ T16 w 7992"/>
                              <a:gd name="T18" fmla="+- 0 10089 524"/>
                              <a:gd name="T19" fmla="*/ 10089 h 9585"/>
                              <a:gd name="T20" fmla="+- 0 9756 1764"/>
                              <a:gd name="T21" fmla="*/ T20 w 7992"/>
                              <a:gd name="T22" fmla="+- 0 524 524"/>
                              <a:gd name="T23" fmla="*/ 524 h 9585"/>
                              <a:gd name="T24" fmla="+- 0 1764 1764"/>
                              <a:gd name="T25" fmla="*/ T24 w 7992"/>
                              <a:gd name="T26" fmla="+- 0 524 524"/>
                              <a:gd name="T27" fmla="*/ 524 h 9585"/>
                              <a:gd name="T28" fmla="+- 0 1764 1764"/>
                              <a:gd name="T29" fmla="*/ T28 w 7992"/>
                              <a:gd name="T30" fmla="+- 0 544 524"/>
                              <a:gd name="T31" fmla="*/ 544 h 9585"/>
                              <a:gd name="T32" fmla="+- 0 9756 1764"/>
                              <a:gd name="T33" fmla="*/ T32 w 7992"/>
                              <a:gd name="T34" fmla="+- 0 544 524"/>
                              <a:gd name="T35" fmla="*/ 544 h 9585"/>
                              <a:gd name="T36" fmla="+- 0 9756 1764"/>
                              <a:gd name="T37" fmla="*/ T36 w 7992"/>
                              <a:gd name="T38" fmla="+- 0 524 524"/>
                              <a:gd name="T39" fmla="*/ 524 h 9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585">
                                <a:moveTo>
                                  <a:pt x="7992" y="9565"/>
                                </a:moveTo>
                                <a:lnTo>
                                  <a:pt x="0" y="9565"/>
                                </a:lnTo>
                                <a:lnTo>
                                  <a:pt x="0" y="9585"/>
                                </a:lnTo>
                                <a:lnTo>
                                  <a:pt x="7992" y="9585"/>
                                </a:lnTo>
                                <a:lnTo>
                                  <a:pt x="7992" y="95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2FB613" id="docshapegroup401" o:spid="_x0000_s1026" style="position:absolute;margin-left:88.2pt;margin-top:26.2pt;width:399.6pt;height:479.25pt;z-index:-19628032;mso-position-horizontal-relative:page" coordorigin="1764,524" coordsize="7992,9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">
                <v:rect id="docshape402" o:spid="_x0000_s1027" style="position:absolute;left:1764;top:534;width:7992;height:9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" fillcolor="#f6f6f6" stroked="f">
                  <v:path arrowok="t"/>
                </v:rect>
                <v:shape id="docshape403" o:spid="_x0000_s1028" style="position:absolute;left:1764;top:524;width:7992;height:9585;visibility:visible;mso-wrap-style:square;v-text-anchor:top" coordsize="7992,9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" path="m7992,9565l,9565r,20l7992,9585r,-20xm7992,l,,,20r7992,l7992,xe" fillcolor="#dadada" stroked="f">
                  <v:path arrowok="t" o:connecttype="custom" o:connectlocs="7992,10089;0,10089;0,10109;7992,10109;7992,10089;7992,524;0,524;0,544;7992,544;7992,524" o:connectangles="0,0,0,0,0,0,0,0,0,0"/>
                </v:shape>
                <w10:wrap anchorx="page"/>
              </v:group>
            </w:pict>
          </mc:Fallback>
        </mc:AlternateContent>
      </w:r>
      <w:r w:rsidR="00CC7617">
        <w:rPr>
          <w:sz w:val="20"/>
        </w:rPr>
        <w:t>Also,</w:t>
      </w:r>
      <w:r w:rsidR="00CC7617">
        <w:rPr>
          <w:spacing w:val="-3"/>
          <w:sz w:val="20"/>
        </w:rPr>
        <w:t xml:space="preserve"> </w:t>
      </w:r>
      <w:r w:rsidR="00CC7617">
        <w:rPr>
          <w:sz w:val="20"/>
        </w:rPr>
        <w:t>update</w:t>
      </w:r>
      <w:r w:rsidR="00CC7617">
        <w:rPr>
          <w:spacing w:val="-2"/>
          <w:sz w:val="20"/>
        </w:rPr>
        <w:t xml:space="preserve"> </w:t>
      </w:r>
      <w:r w:rsidR="00CC7617">
        <w:rPr>
          <w:sz w:val="20"/>
        </w:rPr>
        <w:t>the</w:t>
      </w:r>
      <w:r w:rsidR="00CC7617">
        <w:rPr>
          <w:spacing w:val="-3"/>
          <w:sz w:val="20"/>
        </w:rPr>
        <w:t xml:space="preserve"> </w:t>
      </w:r>
      <w:r w:rsidR="00CC7617">
        <w:rPr>
          <w:sz w:val="20"/>
        </w:rPr>
        <w:t>adapter</w:t>
      </w:r>
      <w:r w:rsidR="00CC7617">
        <w:rPr>
          <w:spacing w:val="-3"/>
          <w:sz w:val="20"/>
        </w:rPr>
        <w:t xml:space="preserve"> </w:t>
      </w:r>
      <w:r w:rsidR="00CC7617">
        <w:rPr>
          <w:sz w:val="20"/>
        </w:rPr>
        <w:t>by</w:t>
      </w:r>
      <w:r w:rsidR="00CC7617">
        <w:rPr>
          <w:spacing w:val="-3"/>
          <w:sz w:val="20"/>
        </w:rPr>
        <w:t xml:space="preserve"> </w:t>
      </w:r>
      <w:r w:rsidR="00CC7617">
        <w:rPr>
          <w:sz w:val="20"/>
        </w:rPr>
        <w:t>adding</w:t>
      </w:r>
      <w:r w:rsidR="00CC7617">
        <w:rPr>
          <w:spacing w:val="-3"/>
          <w:sz w:val="20"/>
        </w:rPr>
        <w:t xml:space="preserve"> </w:t>
      </w:r>
      <w:r w:rsidR="00CC7617">
        <w:rPr>
          <w:sz w:val="20"/>
        </w:rPr>
        <w:t>swipe</w:t>
      </w:r>
      <w:r w:rsidR="00CC7617">
        <w:rPr>
          <w:spacing w:val="-2"/>
          <w:sz w:val="20"/>
        </w:rPr>
        <w:t xml:space="preserve"> behavior:</w:t>
      </w:r>
    </w:p>
    <w:p w14:paraId="53B56377" w14:textId="77777777" w:rsidR="003D76C2" w:rsidRDefault="00D51F7C">
      <w:pPr>
        <w:pStyle w:val="BodyText"/>
        <w:spacing w:before="10"/>
        <w:rPr>
          <w:sz w:val="10"/>
        </w:rPr>
      </w:pPr>
      <w:r>
        <w:rPr>
          <w:noProof/>
        </w:rPr>
        <mc:AlternateContent>
          <mc:Choice Requires="wps">
            <w:drawing>
              <wp:anchor distT="0" distB="0" distL="0" distR="0" simplePos="0" relativeHeight="487647232" behindDoc="1" locked="0" layoutInCell="1" allowOverlap="1" wp14:anchorId="46CD1180" wp14:editId="442540F4">
                <wp:simplePos x="0" y="0"/>
                <wp:positionH relativeFrom="page">
                  <wp:posOffset>1120140</wp:posOffset>
                </wp:positionH>
                <wp:positionV relativeFrom="paragraph">
                  <wp:posOffset>108585</wp:posOffset>
                </wp:positionV>
                <wp:extent cx="5074920" cy="6061075"/>
                <wp:effectExtent l="0" t="0" r="5080" b="9525"/>
                <wp:wrapTopAndBottom/>
                <wp:docPr id="1143" name="docshape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6061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5C2A2" w14:textId="77777777" w:rsidR="003D76C2" w:rsidRDefault="00000000">
                            <w:pPr>
                              <w:spacing w:before="40"/>
                              <w:ind w:left="453"/>
                              <w:rPr>
                                <w:rFonts w:ascii="Courier New"/>
                                <w:sz w:val="18"/>
                              </w:rPr>
                            </w:pPr>
                            <w:r>
                              <w:rPr>
                                <w:rFonts w:ascii="Courier New"/>
                                <w:sz w:val="18"/>
                              </w:rPr>
                              <w:t>class</w:t>
                            </w:r>
                            <w:r>
                              <w:rPr>
                                <w:rFonts w:ascii="Courier New"/>
                                <w:spacing w:val="-18"/>
                                <w:sz w:val="18"/>
                              </w:rPr>
                              <w:t xml:space="preserve"> </w:t>
                            </w:r>
                            <w:proofErr w:type="spellStart"/>
                            <w:r>
                              <w:rPr>
                                <w:rFonts w:ascii="Courier New"/>
                                <w:sz w:val="18"/>
                              </w:rPr>
                              <w:t>RecipesAdapter</w:t>
                            </w:r>
                            <w:proofErr w:type="spellEnd"/>
                            <w:r>
                              <w:rPr>
                                <w:rFonts w:ascii="Courier New"/>
                                <w:sz w:val="18"/>
                              </w:rPr>
                              <w:t>(...)</w:t>
                            </w:r>
                            <w:r>
                              <w:rPr>
                                <w:rFonts w:ascii="Courier New"/>
                                <w:spacing w:val="-16"/>
                                <w:sz w:val="18"/>
                              </w:rPr>
                              <w:t xml:space="preserve"> </w:t>
                            </w:r>
                            <w:r>
                              <w:rPr>
                                <w:rFonts w:ascii="Courier New"/>
                                <w:sz w:val="18"/>
                              </w:rPr>
                              <w:t>:</w:t>
                            </w:r>
                            <w:r>
                              <w:rPr>
                                <w:rFonts w:ascii="Courier New"/>
                                <w:spacing w:val="-16"/>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BaseViewHolder</w:t>
                            </w:r>
                            <w:proofErr w:type="spellEnd"/>
                            <w:r>
                              <w:rPr>
                                <w:rFonts w:ascii="Courier New"/>
                                <w:sz w:val="18"/>
                              </w:rPr>
                              <w:t>&gt;()</w:t>
                            </w:r>
                            <w:r>
                              <w:rPr>
                                <w:rFonts w:ascii="Courier New"/>
                                <w:spacing w:val="-15"/>
                                <w:sz w:val="18"/>
                              </w:rPr>
                              <w:t xml:space="preserve"> </w:t>
                            </w:r>
                            <w:r>
                              <w:rPr>
                                <w:rFonts w:ascii="Courier New"/>
                                <w:spacing w:val="-10"/>
                                <w:sz w:val="18"/>
                              </w:rPr>
                              <w:t>{</w:t>
                            </w:r>
                          </w:p>
                          <w:p w14:paraId="21A8B3DE" w14:textId="77777777" w:rsidR="003D76C2" w:rsidRDefault="00000000">
                            <w:pPr>
                              <w:spacing w:before="76"/>
                              <w:ind w:left="885"/>
                              <w:rPr>
                                <w:rFonts w:ascii="Courier New"/>
                                <w:b/>
                                <w:sz w:val="18"/>
                              </w:rPr>
                            </w:pP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swipeToDeleteCallback</w:t>
                            </w:r>
                            <w:proofErr w:type="spellEnd"/>
                            <w:r>
                              <w:rPr>
                                <w:rFonts w:ascii="Courier New"/>
                                <w:b/>
                                <w:spacing w:val="-8"/>
                                <w:sz w:val="18"/>
                              </w:rPr>
                              <w:t xml:space="preserve"> </w:t>
                            </w:r>
                            <w:r>
                              <w:rPr>
                                <w:rFonts w:ascii="Courier New"/>
                                <w:b/>
                                <w:sz w:val="18"/>
                              </w:rPr>
                              <w:t>=</w:t>
                            </w:r>
                            <w:r>
                              <w:rPr>
                                <w:rFonts w:ascii="Courier New"/>
                                <w:b/>
                                <w:spacing w:val="-8"/>
                                <w:sz w:val="18"/>
                              </w:rPr>
                              <w:t xml:space="preserve"> </w:t>
                            </w:r>
                            <w:proofErr w:type="spellStart"/>
                            <w:r>
                              <w:rPr>
                                <w:rFonts w:ascii="Courier New"/>
                                <w:b/>
                                <w:spacing w:val="-2"/>
                                <w:sz w:val="18"/>
                              </w:rPr>
                              <w:t>SwipeToDeleteCallback</w:t>
                            </w:r>
                            <w:proofErr w:type="spellEnd"/>
                            <w:r>
                              <w:rPr>
                                <w:rFonts w:ascii="Courier New"/>
                                <w:b/>
                                <w:spacing w:val="-2"/>
                                <w:sz w:val="18"/>
                              </w:rPr>
                              <w:t>()</w:t>
                            </w:r>
                          </w:p>
                          <w:p w14:paraId="60091E98" w14:textId="77777777" w:rsidR="003D76C2" w:rsidRDefault="00000000">
                            <w:pPr>
                              <w:spacing w:before="76"/>
                              <w:ind w:left="885"/>
                              <w:rPr>
                                <w:rFonts w:ascii="Courier New"/>
                                <w:sz w:val="18"/>
                              </w:rPr>
                            </w:pPr>
                            <w:r>
                              <w:rPr>
                                <w:rFonts w:ascii="Courier New"/>
                                <w:spacing w:val="-5"/>
                                <w:sz w:val="18"/>
                              </w:rPr>
                              <w:t>...</w:t>
                            </w:r>
                          </w:p>
                          <w:p w14:paraId="58E789FB" w14:textId="77777777" w:rsidR="003D76C2" w:rsidRDefault="00000000">
                            <w:pPr>
                              <w:spacing w:before="76"/>
                              <w:ind w:left="885"/>
                              <w:rPr>
                                <w:rFonts w:ascii="Courier New"/>
                                <w:b/>
                                <w:sz w:val="18"/>
                              </w:rPr>
                            </w:pPr>
                            <w:r>
                              <w:rPr>
                                <w:rFonts w:ascii="Courier New"/>
                                <w:b/>
                                <w:sz w:val="18"/>
                              </w:rPr>
                              <w:t>inner</w:t>
                            </w:r>
                            <w:r>
                              <w:rPr>
                                <w:rFonts w:ascii="Courier New"/>
                                <w:b/>
                                <w:spacing w:val="-11"/>
                                <w:sz w:val="18"/>
                              </w:rPr>
                              <w:t xml:space="preserve"> </w:t>
                            </w:r>
                            <w:r>
                              <w:rPr>
                                <w:rFonts w:ascii="Courier New"/>
                                <w:b/>
                                <w:sz w:val="18"/>
                              </w:rPr>
                              <w:t>class</w:t>
                            </w:r>
                            <w:r>
                              <w:rPr>
                                <w:rFonts w:ascii="Courier New"/>
                                <w:b/>
                                <w:spacing w:val="-10"/>
                                <w:sz w:val="18"/>
                              </w:rPr>
                              <w:t xml:space="preserve"> </w:t>
                            </w:r>
                            <w:proofErr w:type="spellStart"/>
                            <w:r>
                              <w:rPr>
                                <w:rFonts w:ascii="Courier New"/>
                                <w:b/>
                                <w:sz w:val="18"/>
                              </w:rPr>
                              <w:t>SwipeToDeleteCallback</w:t>
                            </w:r>
                            <w:proofErr w:type="spellEnd"/>
                            <w:r>
                              <w:rPr>
                                <w:rFonts w:ascii="Courier New"/>
                                <w:b/>
                                <w:spacing w:val="-10"/>
                                <w:sz w:val="18"/>
                              </w:rPr>
                              <w:t xml:space="preserve"> :</w:t>
                            </w:r>
                          </w:p>
                          <w:p w14:paraId="45A53714" w14:textId="77777777" w:rsidR="003D76C2" w:rsidRDefault="00000000">
                            <w:pPr>
                              <w:spacing w:before="80" w:line="235" w:lineRule="auto"/>
                              <w:ind w:left="1533" w:right="686" w:hanging="216"/>
                              <w:rPr>
                                <w:rFonts w:ascii="Courier New"/>
                                <w:b/>
                                <w:sz w:val="18"/>
                              </w:rPr>
                            </w:pPr>
                            <w:proofErr w:type="spellStart"/>
                            <w:r>
                              <w:rPr>
                                <w:rFonts w:ascii="Courier New"/>
                                <w:b/>
                                <w:sz w:val="18"/>
                              </w:rPr>
                              <w:t>ItemTouchHelper.SimpleCallback</w:t>
                            </w:r>
                            <w:proofErr w:type="spellEnd"/>
                            <w:r>
                              <w:rPr>
                                <w:rFonts w:ascii="Courier New"/>
                                <w:b/>
                                <w:sz w:val="18"/>
                              </w:rPr>
                              <w:t>(0,</w:t>
                            </w:r>
                            <w:r>
                              <w:rPr>
                                <w:rFonts w:ascii="Courier New"/>
                                <w:b/>
                                <w:spacing w:val="-29"/>
                                <w:sz w:val="18"/>
                              </w:rPr>
                              <w:t xml:space="preserve"> </w:t>
                            </w:r>
                            <w:proofErr w:type="spellStart"/>
                            <w:r>
                              <w:rPr>
                                <w:rFonts w:ascii="Courier New"/>
                                <w:b/>
                                <w:sz w:val="18"/>
                              </w:rPr>
                              <w:t>ItemTouchHelper.LEFT</w:t>
                            </w:r>
                            <w:proofErr w:type="spellEnd"/>
                            <w:r>
                              <w:rPr>
                                <w:rFonts w:ascii="Courier New"/>
                                <w:b/>
                                <w:sz w:val="18"/>
                              </w:rPr>
                              <w:t xml:space="preserve"> or </w:t>
                            </w:r>
                            <w:proofErr w:type="spellStart"/>
                            <w:r>
                              <w:rPr>
                                <w:rFonts w:ascii="Courier New"/>
                                <w:b/>
                                <w:sz w:val="18"/>
                              </w:rPr>
                              <w:t>ItemTouchHelper.RIGHT</w:t>
                            </w:r>
                            <w:proofErr w:type="spellEnd"/>
                            <w:r>
                              <w:rPr>
                                <w:rFonts w:ascii="Courier New"/>
                                <w:b/>
                                <w:sz w:val="18"/>
                              </w:rPr>
                              <w:t>) {</w:t>
                            </w:r>
                          </w:p>
                          <w:p w14:paraId="6E3ECC62" w14:textId="77777777" w:rsidR="003D76C2" w:rsidRDefault="00000000">
                            <w:pPr>
                              <w:spacing w:before="17" w:line="328" w:lineRule="auto"/>
                              <w:ind w:left="1749" w:right="3238" w:hanging="432"/>
                              <w:rPr>
                                <w:rFonts w:ascii="Courier New"/>
                                <w:b/>
                                <w:sz w:val="18"/>
                              </w:rPr>
                            </w:pPr>
                            <w:r>
                              <w:rPr>
                                <w:rFonts w:ascii="Courier New"/>
                                <w:b/>
                                <w:sz w:val="18"/>
                              </w:rPr>
                              <w:t xml:space="preserve">override fun </w:t>
                            </w:r>
                            <w:proofErr w:type="spellStart"/>
                            <w:r>
                              <w:rPr>
                                <w:rFonts w:ascii="Courier New"/>
                                <w:b/>
                                <w:sz w:val="18"/>
                              </w:rPr>
                              <w:t>onMove</w:t>
                            </w:r>
                            <w:proofErr w:type="spellEnd"/>
                            <w:r>
                              <w:rPr>
                                <w:rFonts w:ascii="Courier New"/>
                                <w:b/>
                                <w:sz w:val="18"/>
                              </w:rPr>
                              <w:t xml:space="preserve">( </w:t>
                            </w:r>
                            <w:proofErr w:type="spellStart"/>
                            <w:r>
                              <w:rPr>
                                <w:rFonts w:ascii="Courier New"/>
                                <w:b/>
                                <w:sz w:val="18"/>
                              </w:rPr>
                              <w:t>recyclerView</w:t>
                            </w:r>
                            <w:proofErr w:type="spellEnd"/>
                            <w:r>
                              <w:rPr>
                                <w:rFonts w:ascii="Courier New"/>
                                <w:b/>
                                <w:sz w:val="18"/>
                              </w:rPr>
                              <w:t>:</w:t>
                            </w:r>
                            <w:r>
                              <w:rPr>
                                <w:rFonts w:ascii="Courier New"/>
                                <w:b/>
                                <w:spacing w:val="-29"/>
                                <w:sz w:val="18"/>
                              </w:rPr>
                              <w:t xml:space="preserve"> </w:t>
                            </w:r>
                            <w:proofErr w:type="spellStart"/>
                            <w:r>
                              <w:rPr>
                                <w:rFonts w:ascii="Courier New"/>
                                <w:b/>
                                <w:sz w:val="18"/>
                              </w:rPr>
                              <w:t>RecyclerView</w:t>
                            </w:r>
                            <w:proofErr w:type="spellEnd"/>
                            <w:r>
                              <w:rPr>
                                <w:rFonts w:ascii="Courier New"/>
                                <w:b/>
                                <w:sz w:val="18"/>
                              </w:rPr>
                              <w:t>,</w:t>
                            </w:r>
                          </w:p>
                          <w:p w14:paraId="7A33CECC" w14:textId="77777777" w:rsidR="003D76C2" w:rsidRDefault="00000000">
                            <w:pPr>
                              <w:spacing w:before="1" w:line="328" w:lineRule="auto"/>
                              <w:ind w:left="1749" w:right="2128"/>
                              <w:rPr>
                                <w:rFonts w:ascii="Courier New"/>
                                <w:b/>
                                <w:sz w:val="18"/>
                              </w:rPr>
                            </w:pPr>
                            <w:proofErr w:type="spellStart"/>
                            <w:r>
                              <w:rPr>
                                <w:rFonts w:ascii="Courier New"/>
                                <w:b/>
                                <w:sz w:val="18"/>
                              </w:rPr>
                              <w:t>viewHolder</w:t>
                            </w:r>
                            <w:proofErr w:type="spellEnd"/>
                            <w:r>
                              <w:rPr>
                                <w:rFonts w:ascii="Courier New"/>
                                <w:b/>
                                <w:sz w:val="18"/>
                              </w:rPr>
                              <w:t>:</w:t>
                            </w:r>
                            <w:r>
                              <w:rPr>
                                <w:rFonts w:ascii="Courier New"/>
                                <w:b/>
                                <w:spacing w:val="-29"/>
                                <w:sz w:val="18"/>
                              </w:rPr>
                              <w:t xml:space="preserve"> </w:t>
                            </w:r>
                            <w:proofErr w:type="spellStart"/>
                            <w:r>
                              <w:rPr>
                                <w:rFonts w:ascii="Courier New"/>
                                <w:b/>
                                <w:sz w:val="18"/>
                              </w:rPr>
                              <w:t>RecyclerView.ViewHolder</w:t>
                            </w:r>
                            <w:proofErr w:type="spellEnd"/>
                            <w:r>
                              <w:rPr>
                                <w:rFonts w:ascii="Courier New"/>
                                <w:b/>
                                <w:sz w:val="18"/>
                              </w:rPr>
                              <w:t xml:space="preserve">, target: </w:t>
                            </w:r>
                            <w:proofErr w:type="spellStart"/>
                            <w:r>
                              <w:rPr>
                                <w:rFonts w:ascii="Courier New"/>
                                <w:b/>
                                <w:sz w:val="18"/>
                              </w:rPr>
                              <w:t>RecyclerView.ViewHolder</w:t>
                            </w:r>
                            <w:proofErr w:type="spellEnd"/>
                          </w:p>
                          <w:p w14:paraId="30916A69" w14:textId="77777777" w:rsidR="003D76C2" w:rsidRDefault="00000000">
                            <w:pPr>
                              <w:spacing w:before="1"/>
                              <w:ind w:left="1317"/>
                              <w:rPr>
                                <w:rFonts w:ascii="Courier New"/>
                                <w:b/>
                                <w:sz w:val="18"/>
                              </w:rPr>
                            </w:pPr>
                            <w:r>
                              <w:rPr>
                                <w:rFonts w:ascii="Courier New"/>
                                <w:b/>
                                <w:sz w:val="18"/>
                              </w:rPr>
                              <w:t>):</w:t>
                            </w:r>
                            <w:r>
                              <w:rPr>
                                <w:rFonts w:ascii="Courier New"/>
                                <w:b/>
                                <w:spacing w:val="-4"/>
                                <w:sz w:val="18"/>
                              </w:rPr>
                              <w:t xml:space="preserve"> </w:t>
                            </w:r>
                            <w:r>
                              <w:rPr>
                                <w:rFonts w:ascii="Courier New"/>
                                <w:b/>
                                <w:sz w:val="18"/>
                              </w:rPr>
                              <w:t>Boolean</w:t>
                            </w:r>
                            <w:r>
                              <w:rPr>
                                <w:rFonts w:ascii="Courier New"/>
                                <w:b/>
                                <w:spacing w:val="-3"/>
                                <w:sz w:val="18"/>
                              </w:rPr>
                              <w:t xml:space="preserve"> </w:t>
                            </w:r>
                            <w:r>
                              <w:rPr>
                                <w:rFonts w:ascii="Courier New"/>
                                <w:b/>
                                <w:sz w:val="18"/>
                              </w:rPr>
                              <w:t>=</w:t>
                            </w:r>
                            <w:r>
                              <w:rPr>
                                <w:rFonts w:ascii="Courier New"/>
                                <w:b/>
                                <w:spacing w:val="-3"/>
                                <w:sz w:val="18"/>
                              </w:rPr>
                              <w:t xml:space="preserve"> </w:t>
                            </w:r>
                            <w:r>
                              <w:rPr>
                                <w:rFonts w:ascii="Courier New"/>
                                <w:b/>
                                <w:spacing w:val="-2"/>
                                <w:sz w:val="18"/>
                              </w:rPr>
                              <w:t>false</w:t>
                            </w:r>
                          </w:p>
                          <w:p w14:paraId="55AC1330" w14:textId="77777777" w:rsidR="003D76C2" w:rsidRDefault="003D76C2">
                            <w:pPr>
                              <w:pStyle w:val="BodyText"/>
                              <w:rPr>
                                <w:rFonts w:ascii="Courier New"/>
                                <w:b/>
                              </w:rPr>
                            </w:pPr>
                          </w:p>
                          <w:p w14:paraId="4568F87F" w14:textId="77777777" w:rsidR="003D76C2" w:rsidRDefault="00000000">
                            <w:pPr>
                              <w:spacing w:before="130" w:line="328" w:lineRule="auto"/>
                              <w:ind w:left="1749" w:right="2296" w:hanging="432"/>
                              <w:rPr>
                                <w:rFonts w:ascii="Courier New"/>
                                <w:b/>
                                <w:sz w:val="18"/>
                              </w:rPr>
                            </w:pPr>
                            <w:r>
                              <w:rPr>
                                <w:rFonts w:ascii="Courier New"/>
                                <w:b/>
                                <w:sz w:val="18"/>
                              </w:rPr>
                              <w:t xml:space="preserve">override fun </w:t>
                            </w:r>
                            <w:proofErr w:type="spellStart"/>
                            <w:r>
                              <w:rPr>
                                <w:rFonts w:ascii="Courier New"/>
                                <w:b/>
                                <w:sz w:val="18"/>
                              </w:rPr>
                              <w:t>getMovementFlags</w:t>
                            </w:r>
                            <w:proofErr w:type="spellEnd"/>
                            <w:r>
                              <w:rPr>
                                <w:rFonts w:ascii="Courier New"/>
                                <w:b/>
                                <w:sz w:val="18"/>
                              </w:rPr>
                              <w:t xml:space="preserve">( </w:t>
                            </w:r>
                            <w:proofErr w:type="spellStart"/>
                            <w:r>
                              <w:rPr>
                                <w:rFonts w:ascii="Courier New"/>
                                <w:b/>
                                <w:sz w:val="18"/>
                              </w:rPr>
                              <w:t>recyclerView</w:t>
                            </w:r>
                            <w:proofErr w:type="spellEnd"/>
                            <w:r>
                              <w:rPr>
                                <w:rFonts w:ascii="Courier New"/>
                                <w:b/>
                                <w:sz w:val="18"/>
                              </w:rPr>
                              <w:t xml:space="preserve">: </w:t>
                            </w:r>
                            <w:proofErr w:type="spellStart"/>
                            <w:r>
                              <w:rPr>
                                <w:rFonts w:ascii="Courier New"/>
                                <w:b/>
                                <w:sz w:val="18"/>
                              </w:rPr>
                              <w:t>RecyclerView</w:t>
                            </w:r>
                            <w:proofErr w:type="spellEnd"/>
                            <w:r>
                              <w:rPr>
                                <w:rFonts w:ascii="Courier New"/>
                                <w:b/>
                                <w:sz w:val="18"/>
                              </w:rPr>
                              <w:t xml:space="preserve">, </w:t>
                            </w:r>
                            <w:proofErr w:type="spellStart"/>
                            <w:r>
                              <w:rPr>
                                <w:rFonts w:ascii="Courier New"/>
                                <w:b/>
                                <w:sz w:val="18"/>
                              </w:rPr>
                              <w:t>viewHolder</w:t>
                            </w:r>
                            <w:proofErr w:type="spellEnd"/>
                            <w:r>
                              <w:rPr>
                                <w:rFonts w:ascii="Courier New"/>
                                <w:b/>
                                <w:sz w:val="18"/>
                              </w:rPr>
                              <w:t>:</w:t>
                            </w:r>
                            <w:r>
                              <w:rPr>
                                <w:rFonts w:ascii="Courier New"/>
                                <w:b/>
                                <w:spacing w:val="-29"/>
                                <w:sz w:val="18"/>
                              </w:rPr>
                              <w:t xml:space="preserve"> </w:t>
                            </w:r>
                            <w:proofErr w:type="spellStart"/>
                            <w:r>
                              <w:rPr>
                                <w:rFonts w:ascii="Courier New"/>
                                <w:b/>
                                <w:sz w:val="18"/>
                              </w:rPr>
                              <w:t>RecyclerView.ViewHolder</w:t>
                            </w:r>
                            <w:proofErr w:type="spellEnd"/>
                          </w:p>
                          <w:p w14:paraId="6711F4BB" w14:textId="77777777" w:rsidR="003D76C2" w:rsidRDefault="00000000">
                            <w:pPr>
                              <w:spacing w:before="2"/>
                              <w:ind w:left="1317"/>
                              <w:rPr>
                                <w:rFonts w:ascii="Courier New"/>
                                <w:b/>
                                <w:sz w:val="18"/>
                              </w:rPr>
                            </w:pPr>
                            <w:r>
                              <w:rPr>
                                <w:rFonts w:ascii="Courier New"/>
                                <w:b/>
                                <w:sz w:val="18"/>
                              </w:rPr>
                              <w:t>)</w:t>
                            </w:r>
                            <w:r>
                              <w:rPr>
                                <w:rFonts w:ascii="Courier New"/>
                                <w:b/>
                                <w:spacing w:val="-6"/>
                                <w:sz w:val="18"/>
                              </w:rPr>
                              <w:t xml:space="preserve"> </w:t>
                            </w:r>
                            <w:r>
                              <w:rPr>
                                <w:rFonts w:ascii="Courier New"/>
                                <w:b/>
                                <w:sz w:val="18"/>
                              </w:rPr>
                              <w:t>=</w:t>
                            </w:r>
                            <w:r>
                              <w:rPr>
                                <w:rFonts w:ascii="Courier New"/>
                                <w:b/>
                                <w:spacing w:val="-6"/>
                                <w:sz w:val="18"/>
                              </w:rPr>
                              <w:t xml:space="preserve"> </w:t>
                            </w:r>
                            <w:r>
                              <w:rPr>
                                <w:rFonts w:ascii="Courier New"/>
                                <w:b/>
                                <w:sz w:val="18"/>
                              </w:rPr>
                              <w:t>if</w:t>
                            </w:r>
                            <w:r>
                              <w:rPr>
                                <w:rFonts w:ascii="Courier New"/>
                                <w:b/>
                                <w:spacing w:val="-5"/>
                                <w:sz w:val="18"/>
                              </w:rPr>
                              <w:t xml:space="preserve"> </w:t>
                            </w:r>
                            <w:r>
                              <w:rPr>
                                <w:rFonts w:ascii="Courier New"/>
                                <w:b/>
                                <w:sz w:val="18"/>
                              </w:rPr>
                              <w:t>(</w:t>
                            </w:r>
                            <w:proofErr w:type="spellStart"/>
                            <w:r>
                              <w:rPr>
                                <w:rFonts w:ascii="Courier New"/>
                                <w:b/>
                                <w:sz w:val="18"/>
                              </w:rPr>
                              <w:t>viewHolder</w:t>
                            </w:r>
                            <w:proofErr w:type="spellEnd"/>
                            <w:r>
                              <w:rPr>
                                <w:rFonts w:ascii="Courier New"/>
                                <w:b/>
                                <w:spacing w:val="-6"/>
                                <w:sz w:val="18"/>
                              </w:rPr>
                              <w:t xml:space="preserve"> </w:t>
                            </w:r>
                            <w:r>
                              <w:rPr>
                                <w:rFonts w:ascii="Courier New"/>
                                <w:b/>
                                <w:sz w:val="18"/>
                              </w:rPr>
                              <w:t>is</w:t>
                            </w:r>
                            <w:r>
                              <w:rPr>
                                <w:rFonts w:ascii="Courier New"/>
                                <w:b/>
                                <w:spacing w:val="-6"/>
                                <w:sz w:val="18"/>
                              </w:rPr>
                              <w:t xml:space="preserve"> </w:t>
                            </w:r>
                            <w:proofErr w:type="spellStart"/>
                            <w:r>
                              <w:rPr>
                                <w:rFonts w:ascii="Courier New"/>
                                <w:b/>
                                <w:sz w:val="18"/>
                              </w:rPr>
                              <w:t>RecipeViewHolder</w:t>
                            </w:r>
                            <w:proofErr w:type="spellEnd"/>
                            <w:r>
                              <w:rPr>
                                <w:rFonts w:ascii="Courier New"/>
                                <w:b/>
                                <w:sz w:val="18"/>
                              </w:rPr>
                              <w:t>)</w:t>
                            </w:r>
                            <w:r>
                              <w:rPr>
                                <w:rFonts w:ascii="Courier New"/>
                                <w:b/>
                                <w:spacing w:val="-5"/>
                                <w:sz w:val="18"/>
                              </w:rPr>
                              <w:t xml:space="preserve"> </w:t>
                            </w:r>
                            <w:r>
                              <w:rPr>
                                <w:rFonts w:ascii="Courier New"/>
                                <w:b/>
                                <w:spacing w:val="-10"/>
                                <w:sz w:val="18"/>
                              </w:rPr>
                              <w:t>{</w:t>
                            </w:r>
                          </w:p>
                          <w:p w14:paraId="36E6868C" w14:textId="77777777" w:rsidR="003D76C2" w:rsidRDefault="00000000">
                            <w:pPr>
                              <w:spacing w:before="76" w:line="328" w:lineRule="auto"/>
                              <w:ind w:left="2181" w:right="840" w:hanging="432"/>
                              <w:rPr>
                                <w:rFonts w:ascii="Courier New"/>
                                <w:b/>
                                <w:sz w:val="18"/>
                              </w:rPr>
                            </w:pPr>
                            <w:proofErr w:type="spellStart"/>
                            <w:r>
                              <w:rPr>
                                <w:rFonts w:ascii="Courier New"/>
                                <w:b/>
                                <w:spacing w:val="-2"/>
                                <w:sz w:val="18"/>
                              </w:rPr>
                              <w:t>makeMovementFlags</w:t>
                            </w:r>
                            <w:proofErr w:type="spellEnd"/>
                            <w:r>
                              <w:rPr>
                                <w:rFonts w:ascii="Courier New"/>
                                <w:b/>
                                <w:spacing w:val="-2"/>
                                <w:sz w:val="18"/>
                              </w:rPr>
                              <w:t xml:space="preserve">( </w:t>
                            </w:r>
                            <w:proofErr w:type="spellStart"/>
                            <w:r>
                              <w:rPr>
                                <w:rFonts w:ascii="Courier New"/>
                                <w:b/>
                                <w:spacing w:val="-2"/>
                                <w:sz w:val="18"/>
                              </w:rPr>
                              <w:t>ItemTouchHelper.ACTION_STATE_IDLE</w:t>
                            </w:r>
                            <w:proofErr w:type="spellEnd"/>
                            <w:r>
                              <w:rPr>
                                <w:rFonts w:ascii="Courier New"/>
                                <w:b/>
                                <w:spacing w:val="-2"/>
                                <w:sz w:val="18"/>
                              </w:rPr>
                              <w:t xml:space="preserve">, </w:t>
                            </w:r>
                            <w:proofErr w:type="spellStart"/>
                            <w:r>
                              <w:rPr>
                                <w:rFonts w:ascii="Courier New"/>
                                <w:b/>
                                <w:sz w:val="18"/>
                              </w:rPr>
                              <w:t>ItemTouchHelper.LEFT</w:t>
                            </w:r>
                            <w:proofErr w:type="spellEnd"/>
                            <w:r>
                              <w:rPr>
                                <w:rFonts w:ascii="Courier New"/>
                                <w:b/>
                                <w:spacing w:val="-19"/>
                                <w:sz w:val="18"/>
                              </w:rPr>
                              <w:t xml:space="preserve"> </w:t>
                            </w:r>
                            <w:r>
                              <w:rPr>
                                <w:rFonts w:ascii="Courier New"/>
                                <w:b/>
                                <w:sz w:val="18"/>
                              </w:rPr>
                              <w:t>or</w:t>
                            </w:r>
                            <w:r>
                              <w:rPr>
                                <w:rFonts w:ascii="Courier New"/>
                                <w:b/>
                                <w:spacing w:val="-19"/>
                                <w:sz w:val="18"/>
                              </w:rPr>
                              <w:t xml:space="preserve"> </w:t>
                            </w:r>
                            <w:proofErr w:type="spellStart"/>
                            <w:r>
                              <w:rPr>
                                <w:rFonts w:ascii="Courier New"/>
                                <w:b/>
                                <w:sz w:val="18"/>
                              </w:rPr>
                              <w:t>ItemTouchHelper.RIGHT</w:t>
                            </w:r>
                            <w:proofErr w:type="spellEnd"/>
                          </w:p>
                          <w:p w14:paraId="44C46FD1" w14:textId="77777777" w:rsidR="003D76C2" w:rsidRDefault="00000000">
                            <w:pPr>
                              <w:spacing w:before="2" w:line="328" w:lineRule="auto"/>
                              <w:ind w:left="2181" w:right="840" w:hanging="432"/>
                              <w:rPr>
                                <w:rFonts w:ascii="Courier New"/>
                                <w:b/>
                                <w:sz w:val="18"/>
                              </w:rPr>
                            </w:pPr>
                            <w:r>
                              <w:rPr>
                                <w:rFonts w:ascii="Courier New"/>
                                <w:b/>
                                <w:sz w:val="18"/>
                              </w:rPr>
                              <w:t xml:space="preserve">) or </w:t>
                            </w:r>
                            <w:proofErr w:type="spellStart"/>
                            <w:r>
                              <w:rPr>
                                <w:rFonts w:ascii="Courier New"/>
                                <w:b/>
                                <w:sz w:val="18"/>
                              </w:rPr>
                              <w:t>makeMovementFlags</w:t>
                            </w:r>
                            <w:proofErr w:type="spellEnd"/>
                            <w:r>
                              <w:rPr>
                                <w:rFonts w:ascii="Courier New"/>
                                <w:b/>
                                <w:sz w:val="18"/>
                              </w:rPr>
                              <w:t xml:space="preserve">( </w:t>
                            </w:r>
                            <w:proofErr w:type="spellStart"/>
                            <w:r>
                              <w:rPr>
                                <w:rFonts w:ascii="Courier New"/>
                                <w:b/>
                                <w:spacing w:val="-2"/>
                                <w:sz w:val="18"/>
                              </w:rPr>
                              <w:t>ItemTouchHelper.ACTION_STATE_SWIPE</w:t>
                            </w:r>
                            <w:proofErr w:type="spellEnd"/>
                            <w:r>
                              <w:rPr>
                                <w:rFonts w:ascii="Courier New"/>
                                <w:b/>
                                <w:spacing w:val="-2"/>
                                <w:sz w:val="18"/>
                              </w:rPr>
                              <w:t xml:space="preserve">, </w:t>
                            </w:r>
                            <w:proofErr w:type="spellStart"/>
                            <w:r>
                              <w:rPr>
                                <w:rFonts w:ascii="Courier New"/>
                                <w:b/>
                                <w:sz w:val="18"/>
                              </w:rPr>
                              <w:t>ItemTouchHelper.LEFT</w:t>
                            </w:r>
                            <w:proofErr w:type="spellEnd"/>
                            <w:r>
                              <w:rPr>
                                <w:rFonts w:ascii="Courier New"/>
                                <w:b/>
                                <w:spacing w:val="-19"/>
                                <w:sz w:val="18"/>
                              </w:rPr>
                              <w:t xml:space="preserve"> </w:t>
                            </w:r>
                            <w:r>
                              <w:rPr>
                                <w:rFonts w:ascii="Courier New"/>
                                <w:b/>
                                <w:sz w:val="18"/>
                              </w:rPr>
                              <w:t>or</w:t>
                            </w:r>
                            <w:r>
                              <w:rPr>
                                <w:rFonts w:ascii="Courier New"/>
                                <w:b/>
                                <w:spacing w:val="-19"/>
                                <w:sz w:val="18"/>
                              </w:rPr>
                              <w:t xml:space="preserve"> </w:t>
                            </w:r>
                            <w:proofErr w:type="spellStart"/>
                            <w:r>
                              <w:rPr>
                                <w:rFonts w:ascii="Courier New"/>
                                <w:b/>
                                <w:sz w:val="18"/>
                              </w:rPr>
                              <w:t>ItemTouchHelper.RIGHT</w:t>
                            </w:r>
                            <w:proofErr w:type="spellEnd"/>
                          </w:p>
                          <w:p w14:paraId="3F027F4A" w14:textId="77777777" w:rsidR="003D76C2" w:rsidRDefault="00000000">
                            <w:pPr>
                              <w:spacing w:before="2"/>
                              <w:ind w:left="1749"/>
                              <w:rPr>
                                <w:rFonts w:ascii="Courier New"/>
                                <w:b/>
                                <w:sz w:val="18"/>
                              </w:rPr>
                            </w:pPr>
                            <w:r>
                              <w:rPr>
                                <w:rFonts w:ascii="Courier New"/>
                                <w:b/>
                                <w:sz w:val="18"/>
                              </w:rPr>
                              <w:t>)</w:t>
                            </w:r>
                          </w:p>
                          <w:p w14:paraId="5DDA15F8" w14:textId="77777777" w:rsidR="003D76C2" w:rsidRDefault="00000000">
                            <w:pPr>
                              <w:spacing w:before="76" w:line="328" w:lineRule="auto"/>
                              <w:ind w:left="1749" w:right="5770" w:hanging="432"/>
                              <w:rPr>
                                <w:rFonts w:ascii="Courier New"/>
                                <w:b/>
                                <w:sz w:val="18"/>
                              </w:rPr>
                            </w:pPr>
                            <w:r>
                              <w:rPr>
                                <w:rFonts w:ascii="Courier New"/>
                                <w:b/>
                                <w:sz w:val="18"/>
                              </w:rPr>
                              <w:t>}</w:t>
                            </w:r>
                            <w:r>
                              <w:rPr>
                                <w:rFonts w:ascii="Courier New"/>
                                <w:b/>
                                <w:spacing w:val="-19"/>
                                <w:sz w:val="18"/>
                              </w:rPr>
                              <w:t xml:space="preserve"> </w:t>
                            </w:r>
                            <w:r>
                              <w:rPr>
                                <w:rFonts w:ascii="Courier New"/>
                                <w:b/>
                                <w:sz w:val="18"/>
                              </w:rPr>
                              <w:t>else</w:t>
                            </w:r>
                            <w:r>
                              <w:rPr>
                                <w:rFonts w:ascii="Courier New"/>
                                <w:b/>
                                <w:spacing w:val="-19"/>
                                <w:sz w:val="18"/>
                              </w:rPr>
                              <w:t xml:space="preserve"> </w:t>
                            </w:r>
                            <w:r>
                              <w:rPr>
                                <w:rFonts w:ascii="Courier New"/>
                                <w:b/>
                                <w:sz w:val="18"/>
                              </w:rPr>
                              <w:t xml:space="preserve">{ </w:t>
                            </w:r>
                            <w:r>
                              <w:rPr>
                                <w:rFonts w:ascii="Courier New"/>
                                <w:b/>
                                <w:spacing w:val="-10"/>
                                <w:sz w:val="18"/>
                              </w:rPr>
                              <w:t>0</w:t>
                            </w:r>
                          </w:p>
                          <w:p w14:paraId="1289AE01" w14:textId="77777777" w:rsidR="003D76C2" w:rsidRDefault="00000000">
                            <w:pPr>
                              <w:spacing w:before="1"/>
                              <w:ind w:left="1317"/>
                              <w:rPr>
                                <w:rFonts w:ascii="Courier New"/>
                                <w:b/>
                                <w:sz w:val="18"/>
                              </w:rPr>
                            </w:pPr>
                            <w:r>
                              <w:rPr>
                                <w:rFonts w:ascii="Courier New"/>
                                <w:b/>
                                <w:sz w:val="18"/>
                              </w:rPr>
                              <w:t>}</w:t>
                            </w:r>
                          </w:p>
                          <w:p w14:paraId="46E506D9" w14:textId="77777777" w:rsidR="003D76C2" w:rsidRDefault="003D76C2">
                            <w:pPr>
                              <w:pStyle w:val="BodyText"/>
                              <w:rPr>
                                <w:rFonts w:ascii="Courier New"/>
                                <w:b/>
                              </w:rPr>
                            </w:pPr>
                          </w:p>
                          <w:p w14:paraId="5B448C4C" w14:textId="77777777" w:rsidR="003D76C2" w:rsidRDefault="00000000">
                            <w:pPr>
                              <w:spacing w:before="130" w:line="202" w:lineRule="exact"/>
                              <w:ind w:left="1317"/>
                              <w:rPr>
                                <w:rFonts w:ascii="Courier New"/>
                                <w:b/>
                                <w:sz w:val="18"/>
                              </w:rPr>
                            </w:pPr>
                            <w:r>
                              <w:rPr>
                                <w:rFonts w:ascii="Courier New"/>
                                <w:b/>
                                <w:sz w:val="18"/>
                              </w:rPr>
                              <w:t>override</w:t>
                            </w:r>
                            <w:r>
                              <w:rPr>
                                <w:rFonts w:ascii="Courier New"/>
                                <w:b/>
                                <w:spacing w:val="-11"/>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onSwiped</w:t>
                            </w:r>
                            <w:proofErr w:type="spellEnd"/>
                            <w:r>
                              <w:rPr>
                                <w:rFonts w:ascii="Courier New"/>
                                <w:b/>
                                <w:sz w:val="18"/>
                              </w:rPr>
                              <w:t>(</w:t>
                            </w:r>
                            <w:proofErr w:type="spellStart"/>
                            <w:r>
                              <w:rPr>
                                <w:rFonts w:ascii="Courier New"/>
                                <w:b/>
                                <w:sz w:val="18"/>
                              </w:rPr>
                              <w:t>viewHolder</w:t>
                            </w:r>
                            <w:proofErr w:type="spellEnd"/>
                            <w:r>
                              <w:rPr>
                                <w:rFonts w:ascii="Courier New"/>
                                <w:b/>
                                <w:sz w:val="18"/>
                              </w:rPr>
                              <w:t>:</w:t>
                            </w:r>
                            <w:r>
                              <w:rPr>
                                <w:rFonts w:ascii="Courier New"/>
                                <w:b/>
                                <w:spacing w:val="-10"/>
                                <w:sz w:val="18"/>
                              </w:rPr>
                              <w:t xml:space="preserve"> </w:t>
                            </w:r>
                            <w:proofErr w:type="spellStart"/>
                            <w:r>
                              <w:rPr>
                                <w:rFonts w:ascii="Courier New"/>
                                <w:b/>
                                <w:spacing w:val="-2"/>
                                <w:sz w:val="18"/>
                              </w:rPr>
                              <w:t>RecyclerView.ViewHolder</w:t>
                            </w:r>
                            <w:proofErr w:type="spellEnd"/>
                            <w:r>
                              <w:rPr>
                                <w:rFonts w:ascii="Courier New"/>
                                <w:b/>
                                <w:spacing w:val="-2"/>
                                <w:sz w:val="18"/>
                              </w:rPr>
                              <w:t>,</w:t>
                            </w:r>
                          </w:p>
                          <w:p w14:paraId="6FC714CD" w14:textId="77777777" w:rsidR="003D76C2" w:rsidRDefault="00000000">
                            <w:pPr>
                              <w:spacing w:line="202" w:lineRule="exact"/>
                              <w:ind w:left="1533"/>
                              <w:rPr>
                                <w:rFonts w:ascii="Courier New"/>
                                <w:b/>
                                <w:sz w:val="18"/>
                              </w:rPr>
                            </w:pPr>
                            <w:r>
                              <w:rPr>
                                <w:rFonts w:ascii="Courier New"/>
                                <w:b/>
                                <w:sz w:val="18"/>
                              </w:rPr>
                              <w:t>direction:</w:t>
                            </w:r>
                            <w:r>
                              <w:rPr>
                                <w:rFonts w:ascii="Courier New"/>
                                <w:b/>
                                <w:spacing w:val="-7"/>
                                <w:sz w:val="18"/>
                              </w:rPr>
                              <w:t xml:space="preserve"> </w:t>
                            </w:r>
                            <w:r>
                              <w:rPr>
                                <w:rFonts w:ascii="Courier New"/>
                                <w:b/>
                                <w:sz w:val="18"/>
                              </w:rPr>
                              <w:t>Int)</w:t>
                            </w:r>
                            <w:r>
                              <w:rPr>
                                <w:rFonts w:ascii="Courier New"/>
                                <w:b/>
                                <w:spacing w:val="-7"/>
                                <w:sz w:val="18"/>
                              </w:rPr>
                              <w:t xml:space="preserve"> </w:t>
                            </w:r>
                            <w:r>
                              <w:rPr>
                                <w:rFonts w:ascii="Courier New"/>
                                <w:b/>
                                <w:spacing w:val="-10"/>
                                <w:sz w:val="18"/>
                              </w:rPr>
                              <w:t>{</w:t>
                            </w:r>
                          </w:p>
                          <w:p w14:paraId="4375EA78" w14:textId="77777777" w:rsidR="003D76C2" w:rsidRDefault="00000000">
                            <w:pPr>
                              <w:spacing w:before="16" w:line="328" w:lineRule="auto"/>
                              <w:ind w:left="1749" w:right="840"/>
                              <w:rPr>
                                <w:rFonts w:ascii="Courier New"/>
                                <w:b/>
                                <w:sz w:val="18"/>
                              </w:rPr>
                            </w:pPr>
                            <w:proofErr w:type="spellStart"/>
                            <w:r>
                              <w:rPr>
                                <w:rFonts w:ascii="Courier New"/>
                                <w:b/>
                                <w:sz w:val="18"/>
                              </w:rPr>
                              <w:t>val</w:t>
                            </w:r>
                            <w:proofErr w:type="spellEnd"/>
                            <w:r>
                              <w:rPr>
                                <w:rFonts w:ascii="Courier New"/>
                                <w:b/>
                                <w:spacing w:val="-13"/>
                                <w:sz w:val="18"/>
                              </w:rPr>
                              <w:t xml:space="preserve"> </w:t>
                            </w:r>
                            <w:r>
                              <w:rPr>
                                <w:rFonts w:ascii="Courier New"/>
                                <w:b/>
                                <w:sz w:val="18"/>
                              </w:rPr>
                              <w:t>position</w:t>
                            </w:r>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viewHolder.adapterPosition</w:t>
                            </w:r>
                            <w:proofErr w:type="spellEnd"/>
                            <w:r>
                              <w:rPr>
                                <w:rFonts w:ascii="Courier New"/>
                                <w:b/>
                                <w:sz w:val="18"/>
                              </w:rPr>
                              <w:t xml:space="preserve"> </w:t>
                            </w:r>
                            <w:proofErr w:type="spellStart"/>
                            <w:r>
                              <w:rPr>
                                <w:rFonts w:ascii="Courier New"/>
                                <w:b/>
                                <w:spacing w:val="-2"/>
                                <w:sz w:val="18"/>
                              </w:rPr>
                              <w:t>listItems.removeAt</w:t>
                            </w:r>
                            <w:proofErr w:type="spellEnd"/>
                            <w:r>
                              <w:rPr>
                                <w:rFonts w:ascii="Courier New"/>
                                <w:b/>
                                <w:spacing w:val="-2"/>
                                <w:sz w:val="18"/>
                              </w:rPr>
                              <w:t xml:space="preserve">(position) </w:t>
                            </w:r>
                            <w:proofErr w:type="spellStart"/>
                            <w:r>
                              <w:rPr>
                                <w:rFonts w:ascii="Courier New"/>
                                <w:b/>
                                <w:spacing w:val="-2"/>
                                <w:sz w:val="18"/>
                              </w:rPr>
                              <w:t>notifyItemRemoved</w:t>
                            </w:r>
                            <w:proofErr w:type="spellEnd"/>
                            <w:r>
                              <w:rPr>
                                <w:rFonts w:ascii="Courier New"/>
                                <w:b/>
                                <w:spacing w:val="-2"/>
                                <w:sz w:val="18"/>
                              </w:rPr>
                              <w:t>(position)</w:t>
                            </w:r>
                          </w:p>
                          <w:p w14:paraId="1DB0C9F3" w14:textId="77777777" w:rsidR="003D76C2" w:rsidRDefault="00000000">
                            <w:pPr>
                              <w:spacing w:before="2"/>
                              <w:ind w:left="1317"/>
                              <w:rPr>
                                <w:rFonts w:ascii="Courier New"/>
                                <w:b/>
                                <w:sz w:val="18"/>
                              </w:rPr>
                            </w:pPr>
                            <w:r>
                              <w:rPr>
                                <w:rFonts w:ascii="Courier New"/>
                                <w:b/>
                                <w:sz w:val="18"/>
                              </w:rPr>
                              <w:t>}</w:t>
                            </w:r>
                          </w:p>
                          <w:p w14:paraId="22402647" w14:textId="77777777" w:rsidR="003D76C2" w:rsidRDefault="00000000">
                            <w:pPr>
                              <w:spacing w:before="76"/>
                              <w:ind w:left="885"/>
                              <w:rPr>
                                <w:rFonts w:ascii="Courier New"/>
                                <w:b/>
                                <w:sz w:val="18"/>
                              </w:rPr>
                            </w:pPr>
                            <w:r>
                              <w:rPr>
                                <w:rFonts w:ascii="Courier New"/>
                                <w:b/>
                                <w:sz w:val="18"/>
                              </w:rPr>
                              <w:t>}</w:t>
                            </w:r>
                          </w:p>
                          <w:p w14:paraId="120931B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CD1180" id="docshape404" o:spid="_x0000_s1329" type="#_x0000_t202" style="position:absolute;margin-left:88.2pt;margin-top:8.55pt;width:399.6pt;height:477.25pt;z-index:-15669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" filled="f" stroked="f">
                <v:path arrowok="t"/>
                <v:textbox inset="0,0,0,0">
                  <w:txbxContent>
                    <w:p w14:paraId="7625C2A2" w14:textId="77777777" w:rsidR="003D76C2" w:rsidRDefault="00000000">
                      <w:pPr>
                        <w:spacing w:before="40"/>
                        <w:ind w:left="453"/>
                        <w:rPr>
                          <w:rFonts w:ascii="Courier New"/>
                          <w:sz w:val="18"/>
                        </w:rPr>
                      </w:pPr>
                      <w:r>
                        <w:rPr>
                          <w:rFonts w:ascii="Courier New"/>
                          <w:sz w:val="18"/>
                        </w:rPr>
                        <w:t>class</w:t>
                      </w:r>
                      <w:r>
                        <w:rPr>
                          <w:rFonts w:ascii="Courier New"/>
                          <w:spacing w:val="-18"/>
                          <w:sz w:val="18"/>
                        </w:rPr>
                        <w:t xml:space="preserve"> </w:t>
                      </w:r>
                      <w:proofErr w:type="spellStart"/>
                      <w:r>
                        <w:rPr>
                          <w:rFonts w:ascii="Courier New"/>
                          <w:sz w:val="18"/>
                        </w:rPr>
                        <w:t>RecipesAdapter</w:t>
                      </w:r>
                      <w:proofErr w:type="spellEnd"/>
                      <w:r>
                        <w:rPr>
                          <w:rFonts w:ascii="Courier New"/>
                          <w:sz w:val="18"/>
                        </w:rPr>
                        <w:t>(...)</w:t>
                      </w:r>
                      <w:r>
                        <w:rPr>
                          <w:rFonts w:ascii="Courier New"/>
                          <w:spacing w:val="-16"/>
                          <w:sz w:val="18"/>
                        </w:rPr>
                        <w:t xml:space="preserve"> </w:t>
                      </w:r>
                      <w:r>
                        <w:rPr>
                          <w:rFonts w:ascii="Courier New"/>
                          <w:sz w:val="18"/>
                        </w:rPr>
                        <w:t>:</w:t>
                      </w:r>
                      <w:r>
                        <w:rPr>
                          <w:rFonts w:ascii="Courier New"/>
                          <w:spacing w:val="-16"/>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BaseViewHolder</w:t>
                      </w:r>
                      <w:proofErr w:type="spellEnd"/>
                      <w:r>
                        <w:rPr>
                          <w:rFonts w:ascii="Courier New"/>
                          <w:sz w:val="18"/>
                        </w:rPr>
                        <w:t>&gt;()</w:t>
                      </w:r>
                      <w:r>
                        <w:rPr>
                          <w:rFonts w:ascii="Courier New"/>
                          <w:spacing w:val="-15"/>
                          <w:sz w:val="18"/>
                        </w:rPr>
                        <w:t xml:space="preserve"> </w:t>
                      </w:r>
                      <w:r>
                        <w:rPr>
                          <w:rFonts w:ascii="Courier New"/>
                          <w:spacing w:val="-10"/>
                          <w:sz w:val="18"/>
                        </w:rPr>
                        <w:t>{</w:t>
                      </w:r>
                    </w:p>
                    <w:p w14:paraId="21A8B3DE" w14:textId="77777777" w:rsidR="003D76C2" w:rsidRDefault="00000000">
                      <w:pPr>
                        <w:spacing w:before="76"/>
                        <w:ind w:left="885"/>
                        <w:rPr>
                          <w:rFonts w:ascii="Courier New"/>
                          <w:b/>
                          <w:sz w:val="18"/>
                        </w:rPr>
                      </w:pP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swipeToDeleteCallback</w:t>
                      </w:r>
                      <w:proofErr w:type="spellEnd"/>
                      <w:r>
                        <w:rPr>
                          <w:rFonts w:ascii="Courier New"/>
                          <w:b/>
                          <w:spacing w:val="-8"/>
                          <w:sz w:val="18"/>
                        </w:rPr>
                        <w:t xml:space="preserve"> </w:t>
                      </w:r>
                      <w:r>
                        <w:rPr>
                          <w:rFonts w:ascii="Courier New"/>
                          <w:b/>
                          <w:sz w:val="18"/>
                        </w:rPr>
                        <w:t>=</w:t>
                      </w:r>
                      <w:r>
                        <w:rPr>
                          <w:rFonts w:ascii="Courier New"/>
                          <w:b/>
                          <w:spacing w:val="-8"/>
                          <w:sz w:val="18"/>
                        </w:rPr>
                        <w:t xml:space="preserve"> </w:t>
                      </w:r>
                      <w:proofErr w:type="spellStart"/>
                      <w:r>
                        <w:rPr>
                          <w:rFonts w:ascii="Courier New"/>
                          <w:b/>
                          <w:spacing w:val="-2"/>
                          <w:sz w:val="18"/>
                        </w:rPr>
                        <w:t>SwipeToDeleteCallback</w:t>
                      </w:r>
                      <w:proofErr w:type="spellEnd"/>
                      <w:r>
                        <w:rPr>
                          <w:rFonts w:ascii="Courier New"/>
                          <w:b/>
                          <w:spacing w:val="-2"/>
                          <w:sz w:val="18"/>
                        </w:rPr>
                        <w:t>()</w:t>
                      </w:r>
                    </w:p>
                    <w:p w14:paraId="60091E98" w14:textId="77777777" w:rsidR="003D76C2" w:rsidRDefault="00000000">
                      <w:pPr>
                        <w:spacing w:before="76"/>
                        <w:ind w:left="885"/>
                        <w:rPr>
                          <w:rFonts w:ascii="Courier New"/>
                          <w:sz w:val="18"/>
                        </w:rPr>
                      </w:pPr>
                      <w:r>
                        <w:rPr>
                          <w:rFonts w:ascii="Courier New"/>
                          <w:spacing w:val="-5"/>
                          <w:sz w:val="18"/>
                        </w:rPr>
                        <w:t>...</w:t>
                      </w:r>
                    </w:p>
                    <w:p w14:paraId="58E789FB" w14:textId="77777777" w:rsidR="003D76C2" w:rsidRDefault="00000000">
                      <w:pPr>
                        <w:spacing w:before="76"/>
                        <w:ind w:left="885"/>
                        <w:rPr>
                          <w:rFonts w:ascii="Courier New"/>
                          <w:b/>
                          <w:sz w:val="18"/>
                        </w:rPr>
                      </w:pPr>
                      <w:r>
                        <w:rPr>
                          <w:rFonts w:ascii="Courier New"/>
                          <w:b/>
                          <w:sz w:val="18"/>
                        </w:rPr>
                        <w:t>inner</w:t>
                      </w:r>
                      <w:r>
                        <w:rPr>
                          <w:rFonts w:ascii="Courier New"/>
                          <w:b/>
                          <w:spacing w:val="-11"/>
                          <w:sz w:val="18"/>
                        </w:rPr>
                        <w:t xml:space="preserve"> </w:t>
                      </w:r>
                      <w:r>
                        <w:rPr>
                          <w:rFonts w:ascii="Courier New"/>
                          <w:b/>
                          <w:sz w:val="18"/>
                        </w:rPr>
                        <w:t>class</w:t>
                      </w:r>
                      <w:r>
                        <w:rPr>
                          <w:rFonts w:ascii="Courier New"/>
                          <w:b/>
                          <w:spacing w:val="-10"/>
                          <w:sz w:val="18"/>
                        </w:rPr>
                        <w:t xml:space="preserve"> </w:t>
                      </w:r>
                      <w:proofErr w:type="spellStart"/>
                      <w:r>
                        <w:rPr>
                          <w:rFonts w:ascii="Courier New"/>
                          <w:b/>
                          <w:sz w:val="18"/>
                        </w:rPr>
                        <w:t>SwipeToDeleteCallback</w:t>
                      </w:r>
                      <w:proofErr w:type="spellEnd"/>
                      <w:r>
                        <w:rPr>
                          <w:rFonts w:ascii="Courier New"/>
                          <w:b/>
                          <w:spacing w:val="-10"/>
                          <w:sz w:val="18"/>
                        </w:rPr>
                        <w:t xml:space="preserve"> :</w:t>
                      </w:r>
                    </w:p>
                    <w:p w14:paraId="45A53714" w14:textId="77777777" w:rsidR="003D76C2" w:rsidRDefault="00000000">
                      <w:pPr>
                        <w:spacing w:before="80" w:line="235" w:lineRule="auto"/>
                        <w:ind w:left="1533" w:right="686" w:hanging="216"/>
                        <w:rPr>
                          <w:rFonts w:ascii="Courier New"/>
                          <w:b/>
                          <w:sz w:val="18"/>
                        </w:rPr>
                      </w:pPr>
                      <w:proofErr w:type="spellStart"/>
                      <w:r>
                        <w:rPr>
                          <w:rFonts w:ascii="Courier New"/>
                          <w:b/>
                          <w:sz w:val="18"/>
                        </w:rPr>
                        <w:t>ItemTouchHelper.SimpleCallback</w:t>
                      </w:r>
                      <w:proofErr w:type="spellEnd"/>
                      <w:r>
                        <w:rPr>
                          <w:rFonts w:ascii="Courier New"/>
                          <w:b/>
                          <w:sz w:val="18"/>
                        </w:rPr>
                        <w:t>(0,</w:t>
                      </w:r>
                      <w:r>
                        <w:rPr>
                          <w:rFonts w:ascii="Courier New"/>
                          <w:b/>
                          <w:spacing w:val="-29"/>
                          <w:sz w:val="18"/>
                        </w:rPr>
                        <w:t xml:space="preserve"> </w:t>
                      </w:r>
                      <w:proofErr w:type="spellStart"/>
                      <w:r>
                        <w:rPr>
                          <w:rFonts w:ascii="Courier New"/>
                          <w:b/>
                          <w:sz w:val="18"/>
                        </w:rPr>
                        <w:t>ItemTouchHelper.LEFT</w:t>
                      </w:r>
                      <w:proofErr w:type="spellEnd"/>
                      <w:r>
                        <w:rPr>
                          <w:rFonts w:ascii="Courier New"/>
                          <w:b/>
                          <w:sz w:val="18"/>
                        </w:rPr>
                        <w:t xml:space="preserve"> or </w:t>
                      </w:r>
                      <w:proofErr w:type="spellStart"/>
                      <w:r>
                        <w:rPr>
                          <w:rFonts w:ascii="Courier New"/>
                          <w:b/>
                          <w:sz w:val="18"/>
                        </w:rPr>
                        <w:t>ItemTouchHelper.RIGHT</w:t>
                      </w:r>
                      <w:proofErr w:type="spellEnd"/>
                      <w:r>
                        <w:rPr>
                          <w:rFonts w:ascii="Courier New"/>
                          <w:b/>
                          <w:sz w:val="18"/>
                        </w:rPr>
                        <w:t>) {</w:t>
                      </w:r>
                    </w:p>
                    <w:p w14:paraId="6E3ECC62" w14:textId="77777777" w:rsidR="003D76C2" w:rsidRDefault="00000000">
                      <w:pPr>
                        <w:spacing w:before="17" w:line="328" w:lineRule="auto"/>
                        <w:ind w:left="1749" w:right="3238" w:hanging="432"/>
                        <w:rPr>
                          <w:rFonts w:ascii="Courier New"/>
                          <w:b/>
                          <w:sz w:val="18"/>
                        </w:rPr>
                      </w:pPr>
                      <w:r>
                        <w:rPr>
                          <w:rFonts w:ascii="Courier New"/>
                          <w:b/>
                          <w:sz w:val="18"/>
                        </w:rPr>
                        <w:t xml:space="preserve">override fun </w:t>
                      </w:r>
                      <w:proofErr w:type="spellStart"/>
                      <w:r>
                        <w:rPr>
                          <w:rFonts w:ascii="Courier New"/>
                          <w:b/>
                          <w:sz w:val="18"/>
                        </w:rPr>
                        <w:t>onMove</w:t>
                      </w:r>
                      <w:proofErr w:type="spellEnd"/>
                      <w:r>
                        <w:rPr>
                          <w:rFonts w:ascii="Courier New"/>
                          <w:b/>
                          <w:sz w:val="18"/>
                        </w:rPr>
                        <w:t xml:space="preserve">( </w:t>
                      </w:r>
                      <w:proofErr w:type="spellStart"/>
                      <w:r>
                        <w:rPr>
                          <w:rFonts w:ascii="Courier New"/>
                          <w:b/>
                          <w:sz w:val="18"/>
                        </w:rPr>
                        <w:t>recyclerView</w:t>
                      </w:r>
                      <w:proofErr w:type="spellEnd"/>
                      <w:r>
                        <w:rPr>
                          <w:rFonts w:ascii="Courier New"/>
                          <w:b/>
                          <w:sz w:val="18"/>
                        </w:rPr>
                        <w:t>:</w:t>
                      </w:r>
                      <w:r>
                        <w:rPr>
                          <w:rFonts w:ascii="Courier New"/>
                          <w:b/>
                          <w:spacing w:val="-29"/>
                          <w:sz w:val="18"/>
                        </w:rPr>
                        <w:t xml:space="preserve"> </w:t>
                      </w:r>
                      <w:proofErr w:type="spellStart"/>
                      <w:r>
                        <w:rPr>
                          <w:rFonts w:ascii="Courier New"/>
                          <w:b/>
                          <w:sz w:val="18"/>
                        </w:rPr>
                        <w:t>RecyclerView</w:t>
                      </w:r>
                      <w:proofErr w:type="spellEnd"/>
                      <w:r>
                        <w:rPr>
                          <w:rFonts w:ascii="Courier New"/>
                          <w:b/>
                          <w:sz w:val="18"/>
                        </w:rPr>
                        <w:t>,</w:t>
                      </w:r>
                    </w:p>
                    <w:p w14:paraId="7A33CECC" w14:textId="77777777" w:rsidR="003D76C2" w:rsidRDefault="00000000">
                      <w:pPr>
                        <w:spacing w:before="1" w:line="328" w:lineRule="auto"/>
                        <w:ind w:left="1749" w:right="2128"/>
                        <w:rPr>
                          <w:rFonts w:ascii="Courier New"/>
                          <w:b/>
                          <w:sz w:val="18"/>
                        </w:rPr>
                      </w:pPr>
                      <w:proofErr w:type="spellStart"/>
                      <w:r>
                        <w:rPr>
                          <w:rFonts w:ascii="Courier New"/>
                          <w:b/>
                          <w:sz w:val="18"/>
                        </w:rPr>
                        <w:t>viewHolder</w:t>
                      </w:r>
                      <w:proofErr w:type="spellEnd"/>
                      <w:r>
                        <w:rPr>
                          <w:rFonts w:ascii="Courier New"/>
                          <w:b/>
                          <w:sz w:val="18"/>
                        </w:rPr>
                        <w:t>:</w:t>
                      </w:r>
                      <w:r>
                        <w:rPr>
                          <w:rFonts w:ascii="Courier New"/>
                          <w:b/>
                          <w:spacing w:val="-29"/>
                          <w:sz w:val="18"/>
                        </w:rPr>
                        <w:t xml:space="preserve"> </w:t>
                      </w:r>
                      <w:proofErr w:type="spellStart"/>
                      <w:r>
                        <w:rPr>
                          <w:rFonts w:ascii="Courier New"/>
                          <w:b/>
                          <w:sz w:val="18"/>
                        </w:rPr>
                        <w:t>RecyclerView.ViewHolder</w:t>
                      </w:r>
                      <w:proofErr w:type="spellEnd"/>
                      <w:r>
                        <w:rPr>
                          <w:rFonts w:ascii="Courier New"/>
                          <w:b/>
                          <w:sz w:val="18"/>
                        </w:rPr>
                        <w:t xml:space="preserve">, target: </w:t>
                      </w:r>
                      <w:proofErr w:type="spellStart"/>
                      <w:r>
                        <w:rPr>
                          <w:rFonts w:ascii="Courier New"/>
                          <w:b/>
                          <w:sz w:val="18"/>
                        </w:rPr>
                        <w:t>RecyclerView.ViewHolder</w:t>
                      </w:r>
                      <w:proofErr w:type="spellEnd"/>
                    </w:p>
                    <w:p w14:paraId="30916A69" w14:textId="77777777" w:rsidR="003D76C2" w:rsidRDefault="00000000">
                      <w:pPr>
                        <w:spacing w:before="1"/>
                        <w:ind w:left="1317"/>
                        <w:rPr>
                          <w:rFonts w:ascii="Courier New"/>
                          <w:b/>
                          <w:sz w:val="18"/>
                        </w:rPr>
                      </w:pPr>
                      <w:r>
                        <w:rPr>
                          <w:rFonts w:ascii="Courier New"/>
                          <w:b/>
                          <w:sz w:val="18"/>
                        </w:rPr>
                        <w:t>):</w:t>
                      </w:r>
                      <w:r>
                        <w:rPr>
                          <w:rFonts w:ascii="Courier New"/>
                          <w:b/>
                          <w:spacing w:val="-4"/>
                          <w:sz w:val="18"/>
                        </w:rPr>
                        <w:t xml:space="preserve"> </w:t>
                      </w:r>
                      <w:r>
                        <w:rPr>
                          <w:rFonts w:ascii="Courier New"/>
                          <w:b/>
                          <w:sz w:val="18"/>
                        </w:rPr>
                        <w:t>Boolean</w:t>
                      </w:r>
                      <w:r>
                        <w:rPr>
                          <w:rFonts w:ascii="Courier New"/>
                          <w:b/>
                          <w:spacing w:val="-3"/>
                          <w:sz w:val="18"/>
                        </w:rPr>
                        <w:t xml:space="preserve"> </w:t>
                      </w:r>
                      <w:r>
                        <w:rPr>
                          <w:rFonts w:ascii="Courier New"/>
                          <w:b/>
                          <w:sz w:val="18"/>
                        </w:rPr>
                        <w:t>=</w:t>
                      </w:r>
                      <w:r>
                        <w:rPr>
                          <w:rFonts w:ascii="Courier New"/>
                          <w:b/>
                          <w:spacing w:val="-3"/>
                          <w:sz w:val="18"/>
                        </w:rPr>
                        <w:t xml:space="preserve"> </w:t>
                      </w:r>
                      <w:r>
                        <w:rPr>
                          <w:rFonts w:ascii="Courier New"/>
                          <w:b/>
                          <w:spacing w:val="-2"/>
                          <w:sz w:val="18"/>
                        </w:rPr>
                        <w:t>false</w:t>
                      </w:r>
                    </w:p>
                    <w:p w14:paraId="55AC1330" w14:textId="77777777" w:rsidR="003D76C2" w:rsidRDefault="003D76C2">
                      <w:pPr>
                        <w:pStyle w:val="BodyText"/>
                        <w:rPr>
                          <w:rFonts w:ascii="Courier New"/>
                          <w:b/>
                        </w:rPr>
                      </w:pPr>
                    </w:p>
                    <w:p w14:paraId="4568F87F" w14:textId="77777777" w:rsidR="003D76C2" w:rsidRDefault="00000000">
                      <w:pPr>
                        <w:spacing w:before="130" w:line="328" w:lineRule="auto"/>
                        <w:ind w:left="1749" w:right="2296" w:hanging="432"/>
                        <w:rPr>
                          <w:rFonts w:ascii="Courier New"/>
                          <w:b/>
                          <w:sz w:val="18"/>
                        </w:rPr>
                      </w:pPr>
                      <w:r>
                        <w:rPr>
                          <w:rFonts w:ascii="Courier New"/>
                          <w:b/>
                          <w:sz w:val="18"/>
                        </w:rPr>
                        <w:t xml:space="preserve">override fun </w:t>
                      </w:r>
                      <w:proofErr w:type="spellStart"/>
                      <w:r>
                        <w:rPr>
                          <w:rFonts w:ascii="Courier New"/>
                          <w:b/>
                          <w:sz w:val="18"/>
                        </w:rPr>
                        <w:t>getMovementFlags</w:t>
                      </w:r>
                      <w:proofErr w:type="spellEnd"/>
                      <w:r>
                        <w:rPr>
                          <w:rFonts w:ascii="Courier New"/>
                          <w:b/>
                          <w:sz w:val="18"/>
                        </w:rPr>
                        <w:t xml:space="preserve">( </w:t>
                      </w:r>
                      <w:proofErr w:type="spellStart"/>
                      <w:r>
                        <w:rPr>
                          <w:rFonts w:ascii="Courier New"/>
                          <w:b/>
                          <w:sz w:val="18"/>
                        </w:rPr>
                        <w:t>recyclerView</w:t>
                      </w:r>
                      <w:proofErr w:type="spellEnd"/>
                      <w:r>
                        <w:rPr>
                          <w:rFonts w:ascii="Courier New"/>
                          <w:b/>
                          <w:sz w:val="18"/>
                        </w:rPr>
                        <w:t xml:space="preserve">: </w:t>
                      </w:r>
                      <w:proofErr w:type="spellStart"/>
                      <w:r>
                        <w:rPr>
                          <w:rFonts w:ascii="Courier New"/>
                          <w:b/>
                          <w:sz w:val="18"/>
                        </w:rPr>
                        <w:t>RecyclerView</w:t>
                      </w:r>
                      <w:proofErr w:type="spellEnd"/>
                      <w:r>
                        <w:rPr>
                          <w:rFonts w:ascii="Courier New"/>
                          <w:b/>
                          <w:sz w:val="18"/>
                        </w:rPr>
                        <w:t xml:space="preserve">, </w:t>
                      </w:r>
                      <w:proofErr w:type="spellStart"/>
                      <w:r>
                        <w:rPr>
                          <w:rFonts w:ascii="Courier New"/>
                          <w:b/>
                          <w:sz w:val="18"/>
                        </w:rPr>
                        <w:t>viewHolder</w:t>
                      </w:r>
                      <w:proofErr w:type="spellEnd"/>
                      <w:r>
                        <w:rPr>
                          <w:rFonts w:ascii="Courier New"/>
                          <w:b/>
                          <w:sz w:val="18"/>
                        </w:rPr>
                        <w:t>:</w:t>
                      </w:r>
                      <w:r>
                        <w:rPr>
                          <w:rFonts w:ascii="Courier New"/>
                          <w:b/>
                          <w:spacing w:val="-29"/>
                          <w:sz w:val="18"/>
                        </w:rPr>
                        <w:t xml:space="preserve"> </w:t>
                      </w:r>
                      <w:proofErr w:type="spellStart"/>
                      <w:r>
                        <w:rPr>
                          <w:rFonts w:ascii="Courier New"/>
                          <w:b/>
                          <w:sz w:val="18"/>
                        </w:rPr>
                        <w:t>RecyclerView.ViewHolder</w:t>
                      </w:r>
                      <w:proofErr w:type="spellEnd"/>
                    </w:p>
                    <w:p w14:paraId="6711F4BB" w14:textId="77777777" w:rsidR="003D76C2" w:rsidRDefault="00000000">
                      <w:pPr>
                        <w:spacing w:before="2"/>
                        <w:ind w:left="1317"/>
                        <w:rPr>
                          <w:rFonts w:ascii="Courier New"/>
                          <w:b/>
                          <w:sz w:val="18"/>
                        </w:rPr>
                      </w:pPr>
                      <w:r>
                        <w:rPr>
                          <w:rFonts w:ascii="Courier New"/>
                          <w:b/>
                          <w:sz w:val="18"/>
                        </w:rPr>
                        <w:t>)</w:t>
                      </w:r>
                      <w:r>
                        <w:rPr>
                          <w:rFonts w:ascii="Courier New"/>
                          <w:b/>
                          <w:spacing w:val="-6"/>
                          <w:sz w:val="18"/>
                        </w:rPr>
                        <w:t xml:space="preserve"> </w:t>
                      </w:r>
                      <w:r>
                        <w:rPr>
                          <w:rFonts w:ascii="Courier New"/>
                          <w:b/>
                          <w:sz w:val="18"/>
                        </w:rPr>
                        <w:t>=</w:t>
                      </w:r>
                      <w:r>
                        <w:rPr>
                          <w:rFonts w:ascii="Courier New"/>
                          <w:b/>
                          <w:spacing w:val="-6"/>
                          <w:sz w:val="18"/>
                        </w:rPr>
                        <w:t xml:space="preserve"> </w:t>
                      </w:r>
                      <w:r>
                        <w:rPr>
                          <w:rFonts w:ascii="Courier New"/>
                          <w:b/>
                          <w:sz w:val="18"/>
                        </w:rPr>
                        <w:t>if</w:t>
                      </w:r>
                      <w:r>
                        <w:rPr>
                          <w:rFonts w:ascii="Courier New"/>
                          <w:b/>
                          <w:spacing w:val="-5"/>
                          <w:sz w:val="18"/>
                        </w:rPr>
                        <w:t xml:space="preserve"> </w:t>
                      </w:r>
                      <w:r>
                        <w:rPr>
                          <w:rFonts w:ascii="Courier New"/>
                          <w:b/>
                          <w:sz w:val="18"/>
                        </w:rPr>
                        <w:t>(</w:t>
                      </w:r>
                      <w:proofErr w:type="spellStart"/>
                      <w:r>
                        <w:rPr>
                          <w:rFonts w:ascii="Courier New"/>
                          <w:b/>
                          <w:sz w:val="18"/>
                        </w:rPr>
                        <w:t>viewHolder</w:t>
                      </w:r>
                      <w:proofErr w:type="spellEnd"/>
                      <w:r>
                        <w:rPr>
                          <w:rFonts w:ascii="Courier New"/>
                          <w:b/>
                          <w:spacing w:val="-6"/>
                          <w:sz w:val="18"/>
                        </w:rPr>
                        <w:t xml:space="preserve"> </w:t>
                      </w:r>
                      <w:r>
                        <w:rPr>
                          <w:rFonts w:ascii="Courier New"/>
                          <w:b/>
                          <w:sz w:val="18"/>
                        </w:rPr>
                        <w:t>is</w:t>
                      </w:r>
                      <w:r>
                        <w:rPr>
                          <w:rFonts w:ascii="Courier New"/>
                          <w:b/>
                          <w:spacing w:val="-6"/>
                          <w:sz w:val="18"/>
                        </w:rPr>
                        <w:t xml:space="preserve"> </w:t>
                      </w:r>
                      <w:proofErr w:type="spellStart"/>
                      <w:r>
                        <w:rPr>
                          <w:rFonts w:ascii="Courier New"/>
                          <w:b/>
                          <w:sz w:val="18"/>
                        </w:rPr>
                        <w:t>RecipeViewHolder</w:t>
                      </w:r>
                      <w:proofErr w:type="spellEnd"/>
                      <w:r>
                        <w:rPr>
                          <w:rFonts w:ascii="Courier New"/>
                          <w:b/>
                          <w:sz w:val="18"/>
                        </w:rPr>
                        <w:t>)</w:t>
                      </w:r>
                      <w:r>
                        <w:rPr>
                          <w:rFonts w:ascii="Courier New"/>
                          <w:b/>
                          <w:spacing w:val="-5"/>
                          <w:sz w:val="18"/>
                        </w:rPr>
                        <w:t xml:space="preserve"> </w:t>
                      </w:r>
                      <w:r>
                        <w:rPr>
                          <w:rFonts w:ascii="Courier New"/>
                          <w:b/>
                          <w:spacing w:val="-10"/>
                          <w:sz w:val="18"/>
                        </w:rPr>
                        <w:t>{</w:t>
                      </w:r>
                    </w:p>
                    <w:p w14:paraId="36E6868C" w14:textId="77777777" w:rsidR="003D76C2" w:rsidRDefault="00000000">
                      <w:pPr>
                        <w:spacing w:before="76" w:line="328" w:lineRule="auto"/>
                        <w:ind w:left="2181" w:right="840" w:hanging="432"/>
                        <w:rPr>
                          <w:rFonts w:ascii="Courier New"/>
                          <w:b/>
                          <w:sz w:val="18"/>
                        </w:rPr>
                      </w:pPr>
                      <w:proofErr w:type="spellStart"/>
                      <w:r>
                        <w:rPr>
                          <w:rFonts w:ascii="Courier New"/>
                          <w:b/>
                          <w:spacing w:val="-2"/>
                          <w:sz w:val="18"/>
                        </w:rPr>
                        <w:t>makeMovementFlags</w:t>
                      </w:r>
                      <w:proofErr w:type="spellEnd"/>
                      <w:r>
                        <w:rPr>
                          <w:rFonts w:ascii="Courier New"/>
                          <w:b/>
                          <w:spacing w:val="-2"/>
                          <w:sz w:val="18"/>
                        </w:rPr>
                        <w:t xml:space="preserve">( </w:t>
                      </w:r>
                      <w:proofErr w:type="spellStart"/>
                      <w:r>
                        <w:rPr>
                          <w:rFonts w:ascii="Courier New"/>
                          <w:b/>
                          <w:spacing w:val="-2"/>
                          <w:sz w:val="18"/>
                        </w:rPr>
                        <w:t>ItemTouchHelper.ACTION_STATE_IDLE</w:t>
                      </w:r>
                      <w:proofErr w:type="spellEnd"/>
                      <w:r>
                        <w:rPr>
                          <w:rFonts w:ascii="Courier New"/>
                          <w:b/>
                          <w:spacing w:val="-2"/>
                          <w:sz w:val="18"/>
                        </w:rPr>
                        <w:t xml:space="preserve">, </w:t>
                      </w:r>
                      <w:proofErr w:type="spellStart"/>
                      <w:r>
                        <w:rPr>
                          <w:rFonts w:ascii="Courier New"/>
                          <w:b/>
                          <w:sz w:val="18"/>
                        </w:rPr>
                        <w:t>ItemTouchHelper.LEFT</w:t>
                      </w:r>
                      <w:proofErr w:type="spellEnd"/>
                      <w:r>
                        <w:rPr>
                          <w:rFonts w:ascii="Courier New"/>
                          <w:b/>
                          <w:spacing w:val="-19"/>
                          <w:sz w:val="18"/>
                        </w:rPr>
                        <w:t xml:space="preserve"> </w:t>
                      </w:r>
                      <w:r>
                        <w:rPr>
                          <w:rFonts w:ascii="Courier New"/>
                          <w:b/>
                          <w:sz w:val="18"/>
                        </w:rPr>
                        <w:t>or</w:t>
                      </w:r>
                      <w:r>
                        <w:rPr>
                          <w:rFonts w:ascii="Courier New"/>
                          <w:b/>
                          <w:spacing w:val="-19"/>
                          <w:sz w:val="18"/>
                        </w:rPr>
                        <w:t xml:space="preserve"> </w:t>
                      </w:r>
                      <w:proofErr w:type="spellStart"/>
                      <w:r>
                        <w:rPr>
                          <w:rFonts w:ascii="Courier New"/>
                          <w:b/>
                          <w:sz w:val="18"/>
                        </w:rPr>
                        <w:t>ItemTouchHelper.RIGHT</w:t>
                      </w:r>
                      <w:proofErr w:type="spellEnd"/>
                    </w:p>
                    <w:p w14:paraId="44C46FD1" w14:textId="77777777" w:rsidR="003D76C2" w:rsidRDefault="00000000">
                      <w:pPr>
                        <w:spacing w:before="2" w:line="328" w:lineRule="auto"/>
                        <w:ind w:left="2181" w:right="840" w:hanging="432"/>
                        <w:rPr>
                          <w:rFonts w:ascii="Courier New"/>
                          <w:b/>
                          <w:sz w:val="18"/>
                        </w:rPr>
                      </w:pPr>
                      <w:r>
                        <w:rPr>
                          <w:rFonts w:ascii="Courier New"/>
                          <w:b/>
                          <w:sz w:val="18"/>
                        </w:rPr>
                        <w:t xml:space="preserve">) or </w:t>
                      </w:r>
                      <w:proofErr w:type="spellStart"/>
                      <w:r>
                        <w:rPr>
                          <w:rFonts w:ascii="Courier New"/>
                          <w:b/>
                          <w:sz w:val="18"/>
                        </w:rPr>
                        <w:t>makeMovementFlags</w:t>
                      </w:r>
                      <w:proofErr w:type="spellEnd"/>
                      <w:r>
                        <w:rPr>
                          <w:rFonts w:ascii="Courier New"/>
                          <w:b/>
                          <w:sz w:val="18"/>
                        </w:rPr>
                        <w:t xml:space="preserve">( </w:t>
                      </w:r>
                      <w:proofErr w:type="spellStart"/>
                      <w:r>
                        <w:rPr>
                          <w:rFonts w:ascii="Courier New"/>
                          <w:b/>
                          <w:spacing w:val="-2"/>
                          <w:sz w:val="18"/>
                        </w:rPr>
                        <w:t>ItemTouchHelper.ACTION_STATE_SWIPE</w:t>
                      </w:r>
                      <w:proofErr w:type="spellEnd"/>
                      <w:r>
                        <w:rPr>
                          <w:rFonts w:ascii="Courier New"/>
                          <w:b/>
                          <w:spacing w:val="-2"/>
                          <w:sz w:val="18"/>
                        </w:rPr>
                        <w:t xml:space="preserve">, </w:t>
                      </w:r>
                      <w:proofErr w:type="spellStart"/>
                      <w:r>
                        <w:rPr>
                          <w:rFonts w:ascii="Courier New"/>
                          <w:b/>
                          <w:sz w:val="18"/>
                        </w:rPr>
                        <w:t>ItemTouchHelper.LEFT</w:t>
                      </w:r>
                      <w:proofErr w:type="spellEnd"/>
                      <w:r>
                        <w:rPr>
                          <w:rFonts w:ascii="Courier New"/>
                          <w:b/>
                          <w:spacing w:val="-19"/>
                          <w:sz w:val="18"/>
                        </w:rPr>
                        <w:t xml:space="preserve"> </w:t>
                      </w:r>
                      <w:r>
                        <w:rPr>
                          <w:rFonts w:ascii="Courier New"/>
                          <w:b/>
                          <w:sz w:val="18"/>
                        </w:rPr>
                        <w:t>or</w:t>
                      </w:r>
                      <w:r>
                        <w:rPr>
                          <w:rFonts w:ascii="Courier New"/>
                          <w:b/>
                          <w:spacing w:val="-19"/>
                          <w:sz w:val="18"/>
                        </w:rPr>
                        <w:t xml:space="preserve"> </w:t>
                      </w:r>
                      <w:proofErr w:type="spellStart"/>
                      <w:r>
                        <w:rPr>
                          <w:rFonts w:ascii="Courier New"/>
                          <w:b/>
                          <w:sz w:val="18"/>
                        </w:rPr>
                        <w:t>ItemTouchHelper.RIGHT</w:t>
                      </w:r>
                      <w:proofErr w:type="spellEnd"/>
                    </w:p>
                    <w:p w14:paraId="3F027F4A" w14:textId="77777777" w:rsidR="003D76C2" w:rsidRDefault="00000000">
                      <w:pPr>
                        <w:spacing w:before="2"/>
                        <w:ind w:left="1749"/>
                        <w:rPr>
                          <w:rFonts w:ascii="Courier New"/>
                          <w:b/>
                          <w:sz w:val="18"/>
                        </w:rPr>
                      </w:pPr>
                      <w:r>
                        <w:rPr>
                          <w:rFonts w:ascii="Courier New"/>
                          <w:b/>
                          <w:sz w:val="18"/>
                        </w:rPr>
                        <w:t>)</w:t>
                      </w:r>
                    </w:p>
                    <w:p w14:paraId="5DDA15F8" w14:textId="77777777" w:rsidR="003D76C2" w:rsidRDefault="00000000">
                      <w:pPr>
                        <w:spacing w:before="76" w:line="328" w:lineRule="auto"/>
                        <w:ind w:left="1749" w:right="5770" w:hanging="432"/>
                        <w:rPr>
                          <w:rFonts w:ascii="Courier New"/>
                          <w:b/>
                          <w:sz w:val="18"/>
                        </w:rPr>
                      </w:pPr>
                      <w:r>
                        <w:rPr>
                          <w:rFonts w:ascii="Courier New"/>
                          <w:b/>
                          <w:sz w:val="18"/>
                        </w:rPr>
                        <w:t>}</w:t>
                      </w:r>
                      <w:r>
                        <w:rPr>
                          <w:rFonts w:ascii="Courier New"/>
                          <w:b/>
                          <w:spacing w:val="-19"/>
                          <w:sz w:val="18"/>
                        </w:rPr>
                        <w:t xml:space="preserve"> </w:t>
                      </w:r>
                      <w:r>
                        <w:rPr>
                          <w:rFonts w:ascii="Courier New"/>
                          <w:b/>
                          <w:sz w:val="18"/>
                        </w:rPr>
                        <w:t>else</w:t>
                      </w:r>
                      <w:r>
                        <w:rPr>
                          <w:rFonts w:ascii="Courier New"/>
                          <w:b/>
                          <w:spacing w:val="-19"/>
                          <w:sz w:val="18"/>
                        </w:rPr>
                        <w:t xml:space="preserve"> </w:t>
                      </w:r>
                      <w:r>
                        <w:rPr>
                          <w:rFonts w:ascii="Courier New"/>
                          <w:b/>
                          <w:sz w:val="18"/>
                        </w:rPr>
                        <w:t xml:space="preserve">{ </w:t>
                      </w:r>
                      <w:r>
                        <w:rPr>
                          <w:rFonts w:ascii="Courier New"/>
                          <w:b/>
                          <w:spacing w:val="-10"/>
                          <w:sz w:val="18"/>
                        </w:rPr>
                        <w:t>0</w:t>
                      </w:r>
                    </w:p>
                    <w:p w14:paraId="1289AE01" w14:textId="77777777" w:rsidR="003D76C2" w:rsidRDefault="00000000">
                      <w:pPr>
                        <w:spacing w:before="1"/>
                        <w:ind w:left="1317"/>
                        <w:rPr>
                          <w:rFonts w:ascii="Courier New"/>
                          <w:b/>
                          <w:sz w:val="18"/>
                        </w:rPr>
                      </w:pPr>
                      <w:r>
                        <w:rPr>
                          <w:rFonts w:ascii="Courier New"/>
                          <w:b/>
                          <w:sz w:val="18"/>
                        </w:rPr>
                        <w:t>}</w:t>
                      </w:r>
                    </w:p>
                    <w:p w14:paraId="46E506D9" w14:textId="77777777" w:rsidR="003D76C2" w:rsidRDefault="003D76C2">
                      <w:pPr>
                        <w:pStyle w:val="BodyText"/>
                        <w:rPr>
                          <w:rFonts w:ascii="Courier New"/>
                          <w:b/>
                        </w:rPr>
                      </w:pPr>
                    </w:p>
                    <w:p w14:paraId="5B448C4C" w14:textId="77777777" w:rsidR="003D76C2" w:rsidRDefault="00000000">
                      <w:pPr>
                        <w:spacing w:before="130" w:line="202" w:lineRule="exact"/>
                        <w:ind w:left="1317"/>
                        <w:rPr>
                          <w:rFonts w:ascii="Courier New"/>
                          <w:b/>
                          <w:sz w:val="18"/>
                        </w:rPr>
                      </w:pPr>
                      <w:r>
                        <w:rPr>
                          <w:rFonts w:ascii="Courier New"/>
                          <w:b/>
                          <w:sz w:val="18"/>
                        </w:rPr>
                        <w:t>override</w:t>
                      </w:r>
                      <w:r>
                        <w:rPr>
                          <w:rFonts w:ascii="Courier New"/>
                          <w:b/>
                          <w:spacing w:val="-11"/>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onSwiped</w:t>
                      </w:r>
                      <w:proofErr w:type="spellEnd"/>
                      <w:r>
                        <w:rPr>
                          <w:rFonts w:ascii="Courier New"/>
                          <w:b/>
                          <w:sz w:val="18"/>
                        </w:rPr>
                        <w:t>(</w:t>
                      </w:r>
                      <w:proofErr w:type="spellStart"/>
                      <w:r>
                        <w:rPr>
                          <w:rFonts w:ascii="Courier New"/>
                          <w:b/>
                          <w:sz w:val="18"/>
                        </w:rPr>
                        <w:t>viewHolder</w:t>
                      </w:r>
                      <w:proofErr w:type="spellEnd"/>
                      <w:r>
                        <w:rPr>
                          <w:rFonts w:ascii="Courier New"/>
                          <w:b/>
                          <w:sz w:val="18"/>
                        </w:rPr>
                        <w:t>:</w:t>
                      </w:r>
                      <w:r>
                        <w:rPr>
                          <w:rFonts w:ascii="Courier New"/>
                          <w:b/>
                          <w:spacing w:val="-10"/>
                          <w:sz w:val="18"/>
                        </w:rPr>
                        <w:t xml:space="preserve"> </w:t>
                      </w:r>
                      <w:proofErr w:type="spellStart"/>
                      <w:r>
                        <w:rPr>
                          <w:rFonts w:ascii="Courier New"/>
                          <w:b/>
                          <w:spacing w:val="-2"/>
                          <w:sz w:val="18"/>
                        </w:rPr>
                        <w:t>RecyclerView.ViewHolder</w:t>
                      </w:r>
                      <w:proofErr w:type="spellEnd"/>
                      <w:r>
                        <w:rPr>
                          <w:rFonts w:ascii="Courier New"/>
                          <w:b/>
                          <w:spacing w:val="-2"/>
                          <w:sz w:val="18"/>
                        </w:rPr>
                        <w:t>,</w:t>
                      </w:r>
                    </w:p>
                    <w:p w14:paraId="6FC714CD" w14:textId="77777777" w:rsidR="003D76C2" w:rsidRDefault="00000000">
                      <w:pPr>
                        <w:spacing w:line="202" w:lineRule="exact"/>
                        <w:ind w:left="1533"/>
                        <w:rPr>
                          <w:rFonts w:ascii="Courier New"/>
                          <w:b/>
                          <w:sz w:val="18"/>
                        </w:rPr>
                      </w:pPr>
                      <w:r>
                        <w:rPr>
                          <w:rFonts w:ascii="Courier New"/>
                          <w:b/>
                          <w:sz w:val="18"/>
                        </w:rPr>
                        <w:t>direction:</w:t>
                      </w:r>
                      <w:r>
                        <w:rPr>
                          <w:rFonts w:ascii="Courier New"/>
                          <w:b/>
                          <w:spacing w:val="-7"/>
                          <w:sz w:val="18"/>
                        </w:rPr>
                        <w:t xml:space="preserve"> </w:t>
                      </w:r>
                      <w:r>
                        <w:rPr>
                          <w:rFonts w:ascii="Courier New"/>
                          <w:b/>
                          <w:sz w:val="18"/>
                        </w:rPr>
                        <w:t>Int)</w:t>
                      </w:r>
                      <w:r>
                        <w:rPr>
                          <w:rFonts w:ascii="Courier New"/>
                          <w:b/>
                          <w:spacing w:val="-7"/>
                          <w:sz w:val="18"/>
                        </w:rPr>
                        <w:t xml:space="preserve"> </w:t>
                      </w:r>
                      <w:r>
                        <w:rPr>
                          <w:rFonts w:ascii="Courier New"/>
                          <w:b/>
                          <w:spacing w:val="-10"/>
                          <w:sz w:val="18"/>
                        </w:rPr>
                        <w:t>{</w:t>
                      </w:r>
                    </w:p>
                    <w:p w14:paraId="4375EA78" w14:textId="77777777" w:rsidR="003D76C2" w:rsidRDefault="00000000">
                      <w:pPr>
                        <w:spacing w:before="16" w:line="328" w:lineRule="auto"/>
                        <w:ind w:left="1749" w:right="840"/>
                        <w:rPr>
                          <w:rFonts w:ascii="Courier New"/>
                          <w:b/>
                          <w:sz w:val="18"/>
                        </w:rPr>
                      </w:pPr>
                      <w:proofErr w:type="spellStart"/>
                      <w:r>
                        <w:rPr>
                          <w:rFonts w:ascii="Courier New"/>
                          <w:b/>
                          <w:sz w:val="18"/>
                        </w:rPr>
                        <w:t>val</w:t>
                      </w:r>
                      <w:proofErr w:type="spellEnd"/>
                      <w:r>
                        <w:rPr>
                          <w:rFonts w:ascii="Courier New"/>
                          <w:b/>
                          <w:spacing w:val="-13"/>
                          <w:sz w:val="18"/>
                        </w:rPr>
                        <w:t xml:space="preserve"> </w:t>
                      </w:r>
                      <w:r>
                        <w:rPr>
                          <w:rFonts w:ascii="Courier New"/>
                          <w:b/>
                          <w:sz w:val="18"/>
                        </w:rPr>
                        <w:t>position</w:t>
                      </w:r>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viewHolder.adapterPosition</w:t>
                      </w:r>
                      <w:proofErr w:type="spellEnd"/>
                      <w:r>
                        <w:rPr>
                          <w:rFonts w:ascii="Courier New"/>
                          <w:b/>
                          <w:sz w:val="18"/>
                        </w:rPr>
                        <w:t xml:space="preserve"> </w:t>
                      </w:r>
                      <w:proofErr w:type="spellStart"/>
                      <w:r>
                        <w:rPr>
                          <w:rFonts w:ascii="Courier New"/>
                          <w:b/>
                          <w:spacing w:val="-2"/>
                          <w:sz w:val="18"/>
                        </w:rPr>
                        <w:t>listItems.removeAt</w:t>
                      </w:r>
                      <w:proofErr w:type="spellEnd"/>
                      <w:r>
                        <w:rPr>
                          <w:rFonts w:ascii="Courier New"/>
                          <w:b/>
                          <w:spacing w:val="-2"/>
                          <w:sz w:val="18"/>
                        </w:rPr>
                        <w:t xml:space="preserve">(position) </w:t>
                      </w:r>
                      <w:proofErr w:type="spellStart"/>
                      <w:r>
                        <w:rPr>
                          <w:rFonts w:ascii="Courier New"/>
                          <w:b/>
                          <w:spacing w:val="-2"/>
                          <w:sz w:val="18"/>
                        </w:rPr>
                        <w:t>notifyItemRemoved</w:t>
                      </w:r>
                      <w:proofErr w:type="spellEnd"/>
                      <w:r>
                        <w:rPr>
                          <w:rFonts w:ascii="Courier New"/>
                          <w:b/>
                          <w:spacing w:val="-2"/>
                          <w:sz w:val="18"/>
                        </w:rPr>
                        <w:t>(position)</w:t>
                      </w:r>
                    </w:p>
                    <w:p w14:paraId="1DB0C9F3" w14:textId="77777777" w:rsidR="003D76C2" w:rsidRDefault="00000000">
                      <w:pPr>
                        <w:spacing w:before="2"/>
                        <w:ind w:left="1317"/>
                        <w:rPr>
                          <w:rFonts w:ascii="Courier New"/>
                          <w:b/>
                          <w:sz w:val="18"/>
                        </w:rPr>
                      </w:pPr>
                      <w:r>
                        <w:rPr>
                          <w:rFonts w:ascii="Courier New"/>
                          <w:b/>
                          <w:sz w:val="18"/>
                        </w:rPr>
                        <w:t>}</w:t>
                      </w:r>
                    </w:p>
                    <w:p w14:paraId="22402647" w14:textId="77777777" w:rsidR="003D76C2" w:rsidRDefault="00000000">
                      <w:pPr>
                        <w:spacing w:before="76"/>
                        <w:ind w:left="885"/>
                        <w:rPr>
                          <w:rFonts w:ascii="Courier New"/>
                          <w:b/>
                          <w:sz w:val="18"/>
                        </w:rPr>
                      </w:pPr>
                      <w:r>
                        <w:rPr>
                          <w:rFonts w:ascii="Courier New"/>
                          <w:b/>
                          <w:sz w:val="18"/>
                        </w:rPr>
                        <w:t>}</w:t>
                      </w:r>
                    </w:p>
                    <w:p w14:paraId="120931B6" w14:textId="77777777" w:rsidR="003D76C2" w:rsidRDefault="00000000">
                      <w:pPr>
                        <w:spacing w:before="76"/>
                        <w:ind w:left="453"/>
                        <w:rPr>
                          <w:rFonts w:ascii="Courier New"/>
                          <w:sz w:val="18"/>
                        </w:rPr>
                      </w:pPr>
                      <w:r>
                        <w:rPr>
                          <w:rFonts w:ascii="Courier New"/>
                          <w:sz w:val="18"/>
                        </w:rPr>
                        <w:t>}</w:t>
                      </w:r>
                    </w:p>
                  </w:txbxContent>
                </v:textbox>
                <w10:wrap type="topAndBottom" anchorx="page"/>
              </v:shape>
            </w:pict>
          </mc:Fallback>
        </mc:AlternateContent>
      </w:r>
    </w:p>
    <w:p w14:paraId="70B5BC9F" w14:textId="77777777" w:rsidR="003D76C2" w:rsidRDefault="003D76C2">
      <w:pPr>
        <w:rPr>
          <w:sz w:val="10"/>
        </w:rPr>
        <w:sectPr w:rsidR="003D76C2">
          <w:pgSz w:w="10800" w:h="13320"/>
          <w:pgMar w:top="1120" w:right="920" w:bottom="280" w:left="940" w:header="695" w:footer="0" w:gutter="0"/>
          <w:cols w:space="720"/>
        </w:sectPr>
      </w:pPr>
    </w:p>
    <w:p w14:paraId="07120B4A" w14:textId="77777777" w:rsidR="003D76C2" w:rsidRDefault="00D51F7C">
      <w:pPr>
        <w:pStyle w:val="BodyText"/>
        <w:spacing w:before="12"/>
        <w:rPr>
          <w:sz w:val="7"/>
        </w:rPr>
      </w:pPr>
      <w:r>
        <w:rPr>
          <w:noProof/>
        </w:rPr>
        <w:lastRenderedPageBreak/>
        <mc:AlternateContent>
          <mc:Choice Requires="wpg">
            <w:drawing>
              <wp:anchor distT="0" distB="0" distL="114300" distR="114300" simplePos="0" relativeHeight="483688960" behindDoc="1" locked="0" layoutInCell="1" allowOverlap="1" wp14:anchorId="6439A83B" wp14:editId="12F7C63D">
                <wp:simplePos x="0" y="0"/>
                <wp:positionH relativeFrom="page">
                  <wp:posOffset>662940</wp:posOffset>
                </wp:positionH>
                <wp:positionV relativeFrom="page">
                  <wp:posOffset>1301750</wp:posOffset>
                </wp:positionV>
                <wp:extent cx="5074920" cy="6619875"/>
                <wp:effectExtent l="0" t="0" r="5080" b="0"/>
                <wp:wrapNone/>
                <wp:docPr id="1140" name="docshapegroup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19875"/>
                          <a:chOff x="1044" y="2050"/>
                          <a:chExt cx="7992" cy="10425"/>
                        </a:xfrm>
                      </wpg:grpSpPr>
                      <wps:wsp>
                        <wps:cNvPr id="1141" name="docshape406"/>
                        <wps:cNvSpPr>
                          <a:spLocks/>
                        </wps:cNvSpPr>
                        <wps:spPr bwMode="auto">
                          <a:xfrm>
                            <a:off x="1044" y="2059"/>
                            <a:ext cx="7992" cy="10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2" name="docshape407"/>
                        <wps:cNvSpPr>
                          <a:spLocks/>
                        </wps:cNvSpPr>
                        <wps:spPr bwMode="auto">
                          <a:xfrm>
                            <a:off x="1044" y="2049"/>
                            <a:ext cx="7992" cy="10425"/>
                          </a:xfrm>
                          <a:custGeom>
                            <a:avLst/>
                            <a:gdLst>
                              <a:gd name="T0" fmla="+- 0 9036 1044"/>
                              <a:gd name="T1" fmla="*/ T0 w 7992"/>
                              <a:gd name="T2" fmla="+- 0 12454 2050"/>
                              <a:gd name="T3" fmla="*/ 12454 h 10425"/>
                              <a:gd name="T4" fmla="+- 0 1044 1044"/>
                              <a:gd name="T5" fmla="*/ T4 w 7992"/>
                              <a:gd name="T6" fmla="+- 0 12454 2050"/>
                              <a:gd name="T7" fmla="*/ 12454 h 10425"/>
                              <a:gd name="T8" fmla="+- 0 1044 1044"/>
                              <a:gd name="T9" fmla="*/ T8 w 7992"/>
                              <a:gd name="T10" fmla="+- 0 12474 2050"/>
                              <a:gd name="T11" fmla="*/ 12474 h 10425"/>
                              <a:gd name="T12" fmla="+- 0 9036 1044"/>
                              <a:gd name="T13" fmla="*/ T12 w 7992"/>
                              <a:gd name="T14" fmla="+- 0 12474 2050"/>
                              <a:gd name="T15" fmla="*/ 12474 h 10425"/>
                              <a:gd name="T16" fmla="+- 0 9036 1044"/>
                              <a:gd name="T17" fmla="*/ T16 w 7992"/>
                              <a:gd name="T18" fmla="+- 0 12454 2050"/>
                              <a:gd name="T19" fmla="*/ 12454 h 10425"/>
                              <a:gd name="T20" fmla="+- 0 9036 1044"/>
                              <a:gd name="T21" fmla="*/ T20 w 7992"/>
                              <a:gd name="T22" fmla="+- 0 2050 2050"/>
                              <a:gd name="T23" fmla="*/ 2050 h 10425"/>
                              <a:gd name="T24" fmla="+- 0 1044 1044"/>
                              <a:gd name="T25" fmla="*/ T24 w 7992"/>
                              <a:gd name="T26" fmla="+- 0 2050 2050"/>
                              <a:gd name="T27" fmla="*/ 2050 h 10425"/>
                              <a:gd name="T28" fmla="+- 0 1044 1044"/>
                              <a:gd name="T29" fmla="*/ T28 w 7992"/>
                              <a:gd name="T30" fmla="+- 0 2070 2050"/>
                              <a:gd name="T31" fmla="*/ 2070 h 10425"/>
                              <a:gd name="T32" fmla="+- 0 9036 1044"/>
                              <a:gd name="T33" fmla="*/ T32 w 7992"/>
                              <a:gd name="T34" fmla="+- 0 2070 2050"/>
                              <a:gd name="T35" fmla="*/ 2070 h 10425"/>
                              <a:gd name="T36" fmla="+- 0 9036 1044"/>
                              <a:gd name="T37" fmla="*/ T36 w 7992"/>
                              <a:gd name="T38" fmla="+- 0 2050 2050"/>
                              <a:gd name="T39" fmla="*/ 2050 h 10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25">
                                <a:moveTo>
                                  <a:pt x="7992" y="10404"/>
                                </a:moveTo>
                                <a:lnTo>
                                  <a:pt x="0" y="10404"/>
                                </a:lnTo>
                                <a:lnTo>
                                  <a:pt x="0" y="10424"/>
                                </a:lnTo>
                                <a:lnTo>
                                  <a:pt x="7992" y="10424"/>
                                </a:lnTo>
                                <a:lnTo>
                                  <a:pt x="7992" y="10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F53661" id="docshapegroup405" o:spid="_x0000_s1026" style="position:absolute;margin-left:52.2pt;margin-top:102.5pt;width:399.6pt;height:521.25pt;z-index:-19627520;mso-position-horizontal-relative:page;mso-position-vertical-relative:page" coordorigin="1044,2050" coordsize="7992,10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">
                <v:rect id="docshape406" o:spid="_x0000_s1027" style="position:absolute;left:1044;top:2059;width:7992;height:10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" fillcolor="#f6f6f6" stroked="f">
                  <v:path arrowok="t"/>
                </v:rect>
                <v:shape id="docshape407" o:spid="_x0000_s1028" style="position:absolute;left:1044;top:2049;width:7992;height:10425;visibility:visible;mso-wrap-style:square;v-text-anchor:top" coordsize="7992,10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" path="m7992,10404l,10404r,20l7992,10424r,-20xm7992,l,,,20r7992,l7992,xe" fillcolor="#dadada" stroked="f">
                  <v:path arrowok="t" o:connecttype="custom" o:connectlocs="7992,12454;0,12454;0,12474;7992,12474;7992,12454;7992,2050;0,2050;0,2070;7992,2070;7992,2050" o:connectangles="0,0,0,0,0,0,0,0,0,0"/>
                </v:shape>
                <w10:wrap anchorx="page" anchory="page"/>
              </v:group>
            </w:pict>
          </mc:Fallback>
        </mc:AlternateContent>
      </w:r>
    </w:p>
    <w:p w14:paraId="5A47BC2B" w14:textId="77777777" w:rsidR="003D76C2" w:rsidRDefault="00000000">
      <w:pPr>
        <w:pStyle w:val="ListParagraph"/>
        <w:numPr>
          <w:ilvl w:val="0"/>
          <w:numId w:val="11"/>
        </w:numPr>
        <w:tabs>
          <w:tab w:val="left" w:pos="554"/>
        </w:tabs>
        <w:spacing w:before="101" w:line="247" w:lineRule="auto"/>
        <w:ind w:left="554" w:right="1080"/>
        <w:jc w:val="left"/>
        <w:rPr>
          <w:sz w:val="20"/>
        </w:rPr>
      </w:pPr>
      <w:r>
        <w:rPr>
          <w:sz w:val="20"/>
        </w:rPr>
        <w:t>Lastly,</w:t>
      </w:r>
      <w:r>
        <w:rPr>
          <w:spacing w:val="-4"/>
          <w:sz w:val="20"/>
        </w:rPr>
        <w:t xml:space="preserve"> </w:t>
      </w:r>
      <w:r>
        <w:rPr>
          <w:sz w:val="20"/>
        </w:rPr>
        <w:t>update</w:t>
      </w:r>
      <w:r>
        <w:rPr>
          <w:spacing w:val="-4"/>
          <w:sz w:val="20"/>
        </w:rPr>
        <w:t xml:space="preserve"> </w:t>
      </w:r>
      <w:r>
        <w:rPr>
          <w:sz w:val="20"/>
        </w:rPr>
        <w:t>your</w:t>
      </w:r>
      <w:r>
        <w:rPr>
          <w:spacing w:val="-4"/>
          <w:sz w:val="20"/>
        </w:rPr>
        <w:t xml:space="preserve"> </w:t>
      </w:r>
      <w:r>
        <w:rPr>
          <w:sz w:val="20"/>
        </w:rPr>
        <w:t>activity</w:t>
      </w:r>
      <w:r>
        <w:rPr>
          <w:spacing w:val="-5"/>
          <w:sz w:val="20"/>
        </w:rPr>
        <w:t xml:space="preserve"> </w:t>
      </w:r>
      <w:r>
        <w:rPr>
          <w:sz w:val="20"/>
        </w:rPr>
        <w:t>to</w:t>
      </w:r>
      <w:r>
        <w:rPr>
          <w:spacing w:val="-4"/>
          <w:sz w:val="20"/>
        </w:rPr>
        <w:t xml:space="preserve"> </w:t>
      </w:r>
      <w:r>
        <w:rPr>
          <w:sz w:val="20"/>
        </w:rPr>
        <w:t>handle</w:t>
      </w:r>
      <w:r>
        <w:rPr>
          <w:spacing w:val="-4"/>
          <w:sz w:val="20"/>
        </w:rPr>
        <w:t xml:space="preserve"> </w:t>
      </w:r>
      <w:r>
        <w:rPr>
          <w:sz w:val="20"/>
        </w:rPr>
        <w:t>the</w:t>
      </w:r>
      <w:r>
        <w:rPr>
          <w:spacing w:val="-4"/>
          <w:sz w:val="20"/>
        </w:rPr>
        <w:t xml:space="preserve"> </w:t>
      </w:r>
      <w:r>
        <w:rPr>
          <w:sz w:val="20"/>
        </w:rPr>
        <w:t>recipe-adding</w:t>
      </w:r>
      <w:r>
        <w:rPr>
          <w:spacing w:val="-5"/>
          <w:sz w:val="20"/>
        </w:rPr>
        <w:t xml:space="preserve"> </w:t>
      </w:r>
      <w:r>
        <w:rPr>
          <w:sz w:val="20"/>
        </w:rPr>
        <w:t>buttons,</w:t>
      </w:r>
      <w:r>
        <w:rPr>
          <w:spacing w:val="-4"/>
          <w:sz w:val="20"/>
        </w:rPr>
        <w:t xml:space="preserve"> </w:t>
      </w:r>
      <w:r>
        <w:rPr>
          <w:sz w:val="20"/>
        </w:rPr>
        <w:t>adapter</w:t>
      </w:r>
      <w:r>
        <w:rPr>
          <w:spacing w:val="-5"/>
          <w:sz w:val="20"/>
        </w:rPr>
        <w:t xml:space="preserve"> </w:t>
      </w:r>
      <w:r>
        <w:rPr>
          <w:sz w:val="20"/>
        </w:rPr>
        <w:t>clicks, and swipes:</w:t>
      </w:r>
    </w:p>
    <w:p w14:paraId="0D0AB6DC" w14:textId="77777777" w:rsidR="003D76C2" w:rsidRDefault="00000000">
      <w:pPr>
        <w:spacing w:before="202" w:line="328" w:lineRule="auto"/>
        <w:ind w:left="989" w:right="3582" w:hanging="432"/>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10"/>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recipesList</w:t>
      </w:r>
      <w:proofErr w:type="spellEnd"/>
      <w:r>
        <w:rPr>
          <w:rFonts w:ascii="Courier New"/>
          <w:sz w:val="18"/>
        </w:rPr>
        <w:t xml:space="preserve">: </w:t>
      </w:r>
      <w:proofErr w:type="spellStart"/>
      <w:r>
        <w:rPr>
          <w:rFonts w:ascii="Courier New"/>
          <w:sz w:val="18"/>
        </w:rPr>
        <w:t>RecyclerView</w:t>
      </w:r>
      <w:proofErr w:type="spellEnd"/>
    </w:p>
    <w:p w14:paraId="6F15C559" w14:textId="77777777" w:rsidR="003D76C2" w:rsidRDefault="00000000">
      <w:pPr>
        <w:spacing w:before="2"/>
        <w:ind w:left="1853"/>
        <w:rPr>
          <w:rFonts w:ascii="Courier New"/>
          <w:sz w:val="18"/>
        </w:rPr>
      </w:pPr>
      <w:r>
        <w:rPr>
          <w:rFonts w:ascii="Courier New"/>
          <w:spacing w:val="-2"/>
          <w:sz w:val="18"/>
        </w:rPr>
        <w:t>by</w:t>
      </w:r>
      <w:r>
        <w:rPr>
          <w:rFonts w:ascii="Courier New"/>
          <w:spacing w:val="-19"/>
          <w:sz w:val="18"/>
        </w:rPr>
        <w:t xml:space="preserve"> </w:t>
      </w:r>
      <w:r>
        <w:rPr>
          <w:rFonts w:ascii="Courier New"/>
          <w:spacing w:val="-2"/>
          <w:sz w:val="18"/>
        </w:rPr>
        <w:t>lazy</w:t>
      </w:r>
      <w:r>
        <w:rPr>
          <w:rFonts w:ascii="Courier New"/>
          <w:spacing w:val="-18"/>
          <w:sz w:val="18"/>
        </w:rPr>
        <w:t xml:space="preserve"> </w:t>
      </w:r>
      <w:r>
        <w:rPr>
          <w:rFonts w:ascii="Courier New"/>
          <w:spacing w:val="-2"/>
          <w:sz w:val="18"/>
        </w:rPr>
        <w:t>{</w:t>
      </w:r>
      <w:r>
        <w:rPr>
          <w:rFonts w:ascii="Courier New"/>
          <w:spacing w:val="-19"/>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R.id.main_recipes_list</w:t>
      </w:r>
      <w:proofErr w:type="spellEnd"/>
      <w:r>
        <w:rPr>
          <w:rFonts w:ascii="Courier New"/>
          <w:spacing w:val="-2"/>
          <w:sz w:val="18"/>
        </w:rPr>
        <w:t>)</w:t>
      </w:r>
      <w:r>
        <w:rPr>
          <w:rFonts w:ascii="Courier New"/>
          <w:spacing w:val="-18"/>
          <w:sz w:val="18"/>
        </w:rPr>
        <w:t xml:space="preserve"> </w:t>
      </w:r>
      <w:r>
        <w:rPr>
          <w:rFonts w:ascii="Courier New"/>
          <w:spacing w:val="-10"/>
          <w:sz w:val="18"/>
        </w:rPr>
        <w:t>}</w:t>
      </w:r>
    </w:p>
    <w:p w14:paraId="3140E6B6" w14:textId="77777777" w:rsidR="003D76C2" w:rsidRDefault="00000000">
      <w:pPr>
        <w:spacing w:before="76"/>
        <w:ind w:left="989"/>
        <w:rPr>
          <w:rFonts w:ascii="Courier New"/>
          <w:sz w:val="18"/>
        </w:rPr>
      </w:pPr>
      <w:r>
        <w:rPr>
          <w:rFonts w:ascii="Courier New"/>
          <w:sz w:val="18"/>
        </w:rPr>
        <w:t>private</w:t>
      </w:r>
      <w:r>
        <w:rPr>
          <w:rFonts w:ascii="Courier New"/>
          <w:spacing w:val="-9"/>
          <w:sz w:val="18"/>
        </w:rPr>
        <w:t xml:space="preserve"> </w:t>
      </w: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addSavoryButton</w:t>
      </w:r>
      <w:proofErr w:type="spellEnd"/>
      <w:r>
        <w:rPr>
          <w:rFonts w:ascii="Courier New"/>
          <w:sz w:val="18"/>
        </w:rPr>
        <w:t>:</w:t>
      </w:r>
      <w:r>
        <w:rPr>
          <w:rFonts w:ascii="Courier New"/>
          <w:spacing w:val="-8"/>
          <w:sz w:val="18"/>
        </w:rPr>
        <w:t xml:space="preserve"> </w:t>
      </w:r>
      <w:r>
        <w:rPr>
          <w:rFonts w:ascii="Courier New"/>
          <w:spacing w:val="-4"/>
          <w:sz w:val="18"/>
        </w:rPr>
        <w:t>View</w:t>
      </w:r>
    </w:p>
    <w:p w14:paraId="21DFA5DE" w14:textId="77777777" w:rsidR="003D76C2" w:rsidRDefault="00000000">
      <w:pPr>
        <w:spacing w:before="76"/>
        <w:ind w:left="1853"/>
        <w:rPr>
          <w:rFonts w:ascii="Courier New"/>
          <w:sz w:val="18"/>
        </w:rPr>
      </w:pPr>
      <w:r>
        <w:rPr>
          <w:rFonts w:ascii="Courier New"/>
          <w:spacing w:val="-2"/>
          <w:sz w:val="18"/>
        </w:rPr>
        <w:t>by</w:t>
      </w:r>
      <w:r>
        <w:rPr>
          <w:rFonts w:ascii="Courier New"/>
          <w:spacing w:val="-22"/>
          <w:sz w:val="18"/>
        </w:rPr>
        <w:t xml:space="preserve"> </w:t>
      </w:r>
      <w:r>
        <w:rPr>
          <w:rFonts w:ascii="Courier New"/>
          <w:spacing w:val="-2"/>
          <w:sz w:val="18"/>
        </w:rPr>
        <w:t>lazy</w:t>
      </w:r>
      <w:r>
        <w:rPr>
          <w:rFonts w:ascii="Courier New"/>
          <w:spacing w:val="-21"/>
          <w:sz w:val="18"/>
        </w:rPr>
        <w:t xml:space="preserve"> </w:t>
      </w:r>
      <w:r>
        <w:rPr>
          <w:rFonts w:ascii="Courier New"/>
          <w:spacing w:val="-2"/>
          <w:sz w:val="18"/>
        </w:rPr>
        <w:t>{</w:t>
      </w:r>
      <w:r>
        <w:rPr>
          <w:rFonts w:ascii="Courier New"/>
          <w:spacing w:val="-21"/>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R.id.main_add_savory_button</w:t>
      </w:r>
      <w:proofErr w:type="spellEnd"/>
      <w:r>
        <w:rPr>
          <w:rFonts w:ascii="Courier New"/>
          <w:spacing w:val="-2"/>
          <w:sz w:val="18"/>
        </w:rPr>
        <w:t>)</w:t>
      </w:r>
      <w:r>
        <w:rPr>
          <w:rFonts w:ascii="Courier New"/>
          <w:spacing w:val="-21"/>
          <w:sz w:val="18"/>
        </w:rPr>
        <w:t xml:space="preserve"> </w:t>
      </w:r>
      <w:r>
        <w:rPr>
          <w:rFonts w:ascii="Courier New"/>
          <w:spacing w:val="-10"/>
          <w:sz w:val="18"/>
        </w:rPr>
        <w:t>}</w:t>
      </w:r>
    </w:p>
    <w:p w14:paraId="1BEAEFA5" w14:textId="77777777" w:rsidR="003D76C2" w:rsidRDefault="00000000">
      <w:pPr>
        <w:spacing w:before="76"/>
        <w:ind w:left="989"/>
        <w:rPr>
          <w:rFonts w:ascii="Courier New"/>
          <w:sz w:val="18"/>
        </w:rPr>
      </w:pPr>
      <w:r>
        <w:rPr>
          <w:rFonts w:ascii="Courier New"/>
          <w:sz w:val="18"/>
        </w:rPr>
        <w:t>private</w:t>
      </w:r>
      <w:r>
        <w:rPr>
          <w:rFonts w:ascii="Courier New"/>
          <w:spacing w:val="-9"/>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addSweetButton</w:t>
      </w:r>
      <w:proofErr w:type="spellEnd"/>
      <w:r>
        <w:rPr>
          <w:rFonts w:ascii="Courier New"/>
          <w:sz w:val="18"/>
        </w:rPr>
        <w:t>:</w:t>
      </w:r>
      <w:r>
        <w:rPr>
          <w:rFonts w:ascii="Courier New"/>
          <w:spacing w:val="-8"/>
          <w:sz w:val="18"/>
        </w:rPr>
        <w:t xml:space="preserve"> </w:t>
      </w:r>
      <w:r>
        <w:rPr>
          <w:rFonts w:ascii="Courier New"/>
          <w:spacing w:val="-4"/>
          <w:sz w:val="18"/>
        </w:rPr>
        <w:t>View</w:t>
      </w:r>
    </w:p>
    <w:p w14:paraId="1EF8570C" w14:textId="77777777" w:rsidR="003D76C2" w:rsidRDefault="00000000">
      <w:pPr>
        <w:spacing w:before="76"/>
        <w:ind w:left="1853"/>
        <w:rPr>
          <w:rFonts w:ascii="Courier New"/>
          <w:sz w:val="18"/>
        </w:rPr>
      </w:pPr>
      <w:r>
        <w:rPr>
          <w:rFonts w:ascii="Courier New"/>
          <w:spacing w:val="-2"/>
          <w:sz w:val="18"/>
        </w:rPr>
        <w:t>by</w:t>
      </w:r>
      <w:r>
        <w:rPr>
          <w:rFonts w:ascii="Courier New"/>
          <w:spacing w:val="-21"/>
          <w:sz w:val="18"/>
        </w:rPr>
        <w:t xml:space="preserve"> </w:t>
      </w:r>
      <w:r>
        <w:rPr>
          <w:rFonts w:ascii="Courier New"/>
          <w:spacing w:val="-2"/>
          <w:sz w:val="18"/>
        </w:rPr>
        <w:t>lazy</w:t>
      </w:r>
      <w:r>
        <w:rPr>
          <w:rFonts w:ascii="Courier New"/>
          <w:spacing w:val="-21"/>
          <w:sz w:val="18"/>
        </w:rPr>
        <w:t xml:space="preserve"> </w:t>
      </w:r>
      <w:r>
        <w:rPr>
          <w:rFonts w:ascii="Courier New"/>
          <w:spacing w:val="-2"/>
          <w:sz w:val="18"/>
        </w:rPr>
        <w:t>{</w:t>
      </w:r>
      <w:r>
        <w:rPr>
          <w:rFonts w:ascii="Courier New"/>
          <w:spacing w:val="-20"/>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R.id.main_add_sweet_button</w:t>
      </w:r>
      <w:proofErr w:type="spellEnd"/>
      <w:r>
        <w:rPr>
          <w:rFonts w:ascii="Courier New"/>
          <w:spacing w:val="-2"/>
          <w:sz w:val="18"/>
        </w:rPr>
        <w:t>)</w:t>
      </w:r>
      <w:r>
        <w:rPr>
          <w:rFonts w:ascii="Courier New"/>
          <w:spacing w:val="-21"/>
          <w:sz w:val="18"/>
        </w:rPr>
        <w:t xml:space="preserve"> </w:t>
      </w:r>
      <w:r>
        <w:rPr>
          <w:rFonts w:ascii="Courier New"/>
          <w:spacing w:val="-10"/>
          <w:sz w:val="18"/>
        </w:rPr>
        <w:t>}</w:t>
      </w:r>
    </w:p>
    <w:p w14:paraId="3830337D" w14:textId="77777777" w:rsidR="003D76C2" w:rsidRDefault="00000000">
      <w:pPr>
        <w:spacing w:before="76"/>
        <w:ind w:left="989"/>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titleView</w:t>
      </w:r>
      <w:proofErr w:type="spellEnd"/>
      <w:r>
        <w:rPr>
          <w:rFonts w:ascii="Courier New"/>
          <w:sz w:val="18"/>
        </w:rPr>
        <w:t>:</w:t>
      </w:r>
      <w:r>
        <w:rPr>
          <w:rFonts w:ascii="Courier New"/>
          <w:spacing w:val="-6"/>
          <w:sz w:val="18"/>
        </w:rPr>
        <w:t xml:space="preserve"> </w:t>
      </w:r>
      <w:proofErr w:type="spellStart"/>
      <w:r>
        <w:rPr>
          <w:rFonts w:ascii="Courier New"/>
          <w:spacing w:val="-2"/>
          <w:sz w:val="18"/>
        </w:rPr>
        <w:t>TextView</w:t>
      </w:r>
      <w:proofErr w:type="spellEnd"/>
    </w:p>
    <w:p w14:paraId="2C340ADE" w14:textId="77777777" w:rsidR="003D76C2" w:rsidRDefault="00000000">
      <w:pPr>
        <w:spacing w:before="76"/>
        <w:ind w:left="1853"/>
        <w:rPr>
          <w:rFonts w:ascii="Courier New"/>
          <w:sz w:val="18"/>
        </w:rPr>
      </w:pPr>
      <w:r>
        <w:rPr>
          <w:rFonts w:ascii="Courier New"/>
          <w:spacing w:val="-2"/>
          <w:sz w:val="18"/>
        </w:rPr>
        <w:t>by</w:t>
      </w:r>
      <w:r>
        <w:rPr>
          <w:rFonts w:ascii="Courier New"/>
          <w:spacing w:val="-19"/>
          <w:sz w:val="18"/>
        </w:rPr>
        <w:t xml:space="preserve"> </w:t>
      </w:r>
      <w:r>
        <w:rPr>
          <w:rFonts w:ascii="Courier New"/>
          <w:spacing w:val="-2"/>
          <w:sz w:val="18"/>
        </w:rPr>
        <w:t>lazy</w:t>
      </w:r>
      <w:r>
        <w:rPr>
          <w:rFonts w:ascii="Courier New"/>
          <w:spacing w:val="-18"/>
          <w:sz w:val="18"/>
        </w:rPr>
        <w:t xml:space="preserve"> </w:t>
      </w:r>
      <w:r>
        <w:rPr>
          <w:rFonts w:ascii="Courier New"/>
          <w:spacing w:val="-2"/>
          <w:sz w:val="18"/>
        </w:rPr>
        <w:t>{</w:t>
      </w:r>
      <w:r>
        <w:rPr>
          <w:rFonts w:ascii="Courier New"/>
          <w:spacing w:val="-19"/>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R.id.main_recipe_title</w:t>
      </w:r>
      <w:proofErr w:type="spellEnd"/>
      <w:r>
        <w:rPr>
          <w:rFonts w:ascii="Courier New"/>
          <w:spacing w:val="-2"/>
          <w:sz w:val="18"/>
        </w:rPr>
        <w:t>)</w:t>
      </w:r>
      <w:r>
        <w:rPr>
          <w:rFonts w:ascii="Courier New"/>
          <w:spacing w:val="-18"/>
          <w:sz w:val="18"/>
        </w:rPr>
        <w:t xml:space="preserve"> </w:t>
      </w:r>
      <w:r>
        <w:rPr>
          <w:rFonts w:ascii="Courier New"/>
          <w:spacing w:val="-10"/>
          <w:sz w:val="18"/>
        </w:rPr>
        <w:t>}</w:t>
      </w:r>
    </w:p>
    <w:p w14:paraId="6391B2EC" w14:textId="77777777" w:rsidR="003D76C2" w:rsidRDefault="00000000">
      <w:pPr>
        <w:spacing w:before="76"/>
        <w:ind w:left="989"/>
        <w:rPr>
          <w:rFonts w:ascii="Courier New"/>
          <w:sz w:val="18"/>
        </w:rPr>
      </w:pPr>
      <w:r>
        <w:rPr>
          <w:rFonts w:ascii="Courier New"/>
          <w:sz w:val="18"/>
        </w:rPr>
        <w:t>private</w:t>
      </w:r>
      <w:r>
        <w:rPr>
          <w:rFonts w:ascii="Courier New"/>
          <w:spacing w:val="-9"/>
          <w:sz w:val="18"/>
        </w:rPr>
        <w:t xml:space="preserve"> </w:t>
      </w: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descriptionView</w:t>
      </w:r>
      <w:proofErr w:type="spellEnd"/>
      <w:r>
        <w:rPr>
          <w:rFonts w:ascii="Courier New"/>
          <w:sz w:val="18"/>
        </w:rPr>
        <w:t>:</w:t>
      </w:r>
      <w:r>
        <w:rPr>
          <w:rFonts w:ascii="Courier New"/>
          <w:spacing w:val="-8"/>
          <w:sz w:val="18"/>
        </w:rPr>
        <w:t xml:space="preserve"> </w:t>
      </w:r>
      <w:proofErr w:type="spellStart"/>
      <w:r>
        <w:rPr>
          <w:rFonts w:ascii="Courier New"/>
          <w:spacing w:val="-2"/>
          <w:sz w:val="18"/>
        </w:rPr>
        <w:t>TextView</w:t>
      </w:r>
      <w:proofErr w:type="spellEnd"/>
    </w:p>
    <w:p w14:paraId="678A047D" w14:textId="77777777" w:rsidR="003D76C2" w:rsidRDefault="00000000">
      <w:pPr>
        <w:spacing w:before="76"/>
        <w:ind w:left="1853"/>
        <w:rPr>
          <w:rFonts w:ascii="Courier New"/>
          <w:sz w:val="18"/>
        </w:rPr>
      </w:pPr>
      <w:r>
        <w:rPr>
          <w:rFonts w:ascii="Courier New"/>
          <w:spacing w:val="-2"/>
          <w:sz w:val="18"/>
        </w:rPr>
        <w:t>by</w:t>
      </w:r>
      <w:r>
        <w:rPr>
          <w:rFonts w:ascii="Courier New"/>
          <w:spacing w:val="-22"/>
          <w:sz w:val="18"/>
        </w:rPr>
        <w:t xml:space="preserve"> </w:t>
      </w:r>
      <w:r>
        <w:rPr>
          <w:rFonts w:ascii="Courier New"/>
          <w:spacing w:val="-2"/>
          <w:sz w:val="18"/>
        </w:rPr>
        <w:t>lazy</w:t>
      </w:r>
      <w:r>
        <w:rPr>
          <w:rFonts w:ascii="Courier New"/>
          <w:spacing w:val="-22"/>
          <w:sz w:val="18"/>
        </w:rPr>
        <w:t xml:space="preserve"> </w:t>
      </w:r>
      <w:r>
        <w:rPr>
          <w:rFonts w:ascii="Courier New"/>
          <w:spacing w:val="-2"/>
          <w:sz w:val="18"/>
        </w:rPr>
        <w:t>{</w:t>
      </w:r>
      <w:r>
        <w:rPr>
          <w:rFonts w:ascii="Courier New"/>
          <w:spacing w:val="-22"/>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R.id.main_recipe_description</w:t>
      </w:r>
      <w:proofErr w:type="spellEnd"/>
      <w:r>
        <w:rPr>
          <w:rFonts w:ascii="Courier New"/>
          <w:spacing w:val="-2"/>
          <w:sz w:val="18"/>
        </w:rPr>
        <w:t>)</w:t>
      </w:r>
      <w:r>
        <w:rPr>
          <w:rFonts w:ascii="Courier New"/>
          <w:spacing w:val="-22"/>
          <w:sz w:val="18"/>
        </w:rPr>
        <w:t xml:space="preserve"> </w:t>
      </w:r>
      <w:r>
        <w:rPr>
          <w:rFonts w:ascii="Courier New"/>
          <w:spacing w:val="-10"/>
          <w:sz w:val="18"/>
        </w:rPr>
        <w:t>}</w:t>
      </w:r>
    </w:p>
    <w:p w14:paraId="34DB19CF" w14:textId="77777777" w:rsidR="003D76C2" w:rsidRDefault="003D76C2">
      <w:pPr>
        <w:pStyle w:val="BodyText"/>
        <w:rPr>
          <w:rFonts w:ascii="Courier New"/>
        </w:rPr>
      </w:pPr>
    </w:p>
    <w:p w14:paraId="5479F157" w14:textId="77777777" w:rsidR="003D76C2" w:rsidRDefault="00000000">
      <w:pPr>
        <w:spacing w:before="130" w:line="328" w:lineRule="auto"/>
        <w:ind w:left="1421" w:right="3582"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recipesAdapter</w:t>
      </w:r>
      <w:proofErr w:type="spellEnd"/>
      <w:r>
        <w:rPr>
          <w:rFonts w:ascii="Courier New"/>
          <w:spacing w:val="-8"/>
          <w:sz w:val="18"/>
        </w:rPr>
        <w:t xml:space="preserve"> </w:t>
      </w:r>
      <w:r>
        <w:rPr>
          <w:rFonts w:ascii="Courier New"/>
          <w:sz w:val="18"/>
        </w:rPr>
        <w:t>by</w:t>
      </w:r>
      <w:r>
        <w:rPr>
          <w:rFonts w:ascii="Courier New"/>
          <w:spacing w:val="-8"/>
          <w:sz w:val="18"/>
        </w:rPr>
        <w:t xml:space="preserve"> </w:t>
      </w:r>
      <w:r>
        <w:rPr>
          <w:rFonts w:ascii="Courier New"/>
          <w:sz w:val="18"/>
        </w:rPr>
        <w:t>lazy</w:t>
      </w:r>
      <w:r>
        <w:rPr>
          <w:rFonts w:ascii="Courier New"/>
          <w:spacing w:val="-8"/>
          <w:sz w:val="18"/>
        </w:rPr>
        <w:t xml:space="preserve"> </w:t>
      </w:r>
      <w:r>
        <w:rPr>
          <w:rFonts w:ascii="Courier New"/>
          <w:sz w:val="18"/>
        </w:rPr>
        <w:t xml:space="preserve">{ </w:t>
      </w:r>
      <w:proofErr w:type="spellStart"/>
      <w:r>
        <w:rPr>
          <w:rFonts w:ascii="Courier New"/>
          <w:spacing w:val="-2"/>
          <w:sz w:val="18"/>
        </w:rPr>
        <w:t>RecipesAdapter</w:t>
      </w:r>
      <w:proofErr w:type="spellEnd"/>
      <w:r>
        <w:rPr>
          <w:rFonts w:ascii="Courier New"/>
          <w:spacing w:val="-2"/>
          <w:sz w:val="18"/>
        </w:rPr>
        <w:t>(</w:t>
      </w:r>
    </w:p>
    <w:p w14:paraId="652C79F5" w14:textId="77777777" w:rsidR="003D76C2" w:rsidRDefault="00000000">
      <w:pPr>
        <w:spacing w:before="1"/>
        <w:ind w:left="1853"/>
        <w:rPr>
          <w:rFonts w:ascii="Courier New"/>
          <w:sz w:val="18"/>
        </w:rPr>
      </w:pPr>
      <w:proofErr w:type="spellStart"/>
      <w:r>
        <w:rPr>
          <w:rFonts w:ascii="Courier New"/>
          <w:spacing w:val="-2"/>
          <w:sz w:val="18"/>
        </w:rPr>
        <w:t>layoutInflater</w:t>
      </w:r>
      <w:proofErr w:type="spellEnd"/>
      <w:r>
        <w:rPr>
          <w:rFonts w:ascii="Courier New"/>
          <w:spacing w:val="-2"/>
          <w:sz w:val="18"/>
        </w:rPr>
        <w:t>,</w:t>
      </w:r>
    </w:p>
    <w:p w14:paraId="764FA6A9" w14:textId="77777777" w:rsidR="003D76C2" w:rsidRDefault="00000000">
      <w:pPr>
        <w:spacing w:before="76"/>
        <w:ind w:left="1853"/>
        <w:rPr>
          <w:rFonts w:ascii="Courier New"/>
          <w:sz w:val="18"/>
        </w:rPr>
      </w:pPr>
      <w:r>
        <w:rPr>
          <w:rFonts w:ascii="Courier New"/>
          <w:sz w:val="18"/>
        </w:rPr>
        <w:t>object</w:t>
      </w:r>
      <w:r>
        <w:rPr>
          <w:rFonts w:ascii="Courier New"/>
          <w:spacing w:val="-15"/>
          <w:sz w:val="18"/>
        </w:rPr>
        <w:t xml:space="preserve"> </w:t>
      </w:r>
      <w:r>
        <w:rPr>
          <w:rFonts w:ascii="Courier New"/>
          <w:sz w:val="18"/>
        </w:rPr>
        <w:t>:</w:t>
      </w:r>
      <w:r>
        <w:rPr>
          <w:rFonts w:ascii="Courier New"/>
          <w:spacing w:val="-12"/>
          <w:sz w:val="18"/>
        </w:rPr>
        <w:t xml:space="preserve"> </w:t>
      </w:r>
      <w:proofErr w:type="spellStart"/>
      <w:r>
        <w:rPr>
          <w:rFonts w:ascii="Courier New"/>
          <w:sz w:val="18"/>
        </w:rPr>
        <w:t>RecipesAdapter.OnClickListener</w:t>
      </w:r>
      <w:proofErr w:type="spellEnd"/>
      <w:r>
        <w:rPr>
          <w:rFonts w:ascii="Courier New"/>
          <w:spacing w:val="-12"/>
          <w:sz w:val="18"/>
        </w:rPr>
        <w:t xml:space="preserve"> </w:t>
      </w:r>
      <w:r>
        <w:rPr>
          <w:rFonts w:ascii="Courier New"/>
          <w:spacing w:val="-10"/>
          <w:sz w:val="18"/>
        </w:rPr>
        <w:t>{</w:t>
      </w:r>
    </w:p>
    <w:p w14:paraId="68B9887E" w14:textId="77777777" w:rsidR="003D76C2" w:rsidRDefault="00000000">
      <w:pPr>
        <w:spacing w:before="76" w:line="328" w:lineRule="auto"/>
        <w:ind w:left="2717" w:right="109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onItemClick</w:t>
      </w:r>
      <w:proofErr w:type="spellEnd"/>
      <w:r>
        <w:rPr>
          <w:rFonts w:ascii="Courier New"/>
          <w:sz w:val="18"/>
        </w:rPr>
        <w:t>(recipe:</w:t>
      </w:r>
      <w:r>
        <w:rPr>
          <w:rFonts w:ascii="Courier New"/>
          <w:spacing w:val="-10"/>
          <w:sz w:val="18"/>
        </w:rPr>
        <w:t xml:space="preserve"> </w:t>
      </w:r>
      <w:proofErr w:type="spellStart"/>
      <w:r>
        <w:rPr>
          <w:rFonts w:ascii="Courier New"/>
          <w:sz w:val="18"/>
        </w:rPr>
        <w:t>RecipeUiModel</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builder = </w:t>
      </w:r>
      <w:proofErr w:type="spellStart"/>
      <w:r>
        <w:rPr>
          <w:rFonts w:ascii="Courier New"/>
          <w:sz w:val="18"/>
        </w:rPr>
        <w:t>AlertDialog</w:t>
      </w:r>
      <w:proofErr w:type="spellEnd"/>
    </w:p>
    <w:p w14:paraId="30B64794" w14:textId="77777777" w:rsidR="003D76C2" w:rsidRDefault="00000000">
      <w:pPr>
        <w:spacing w:before="2" w:line="328" w:lineRule="auto"/>
        <w:ind w:left="2717" w:firstLine="216"/>
        <w:rPr>
          <w:rFonts w:ascii="Courier New"/>
          <w:sz w:val="18"/>
        </w:rPr>
      </w:pPr>
      <w:r>
        <w:rPr>
          <w:rFonts w:ascii="Courier New"/>
          <w:spacing w:val="-2"/>
          <w:sz w:val="18"/>
        </w:rPr>
        <w:t>.Builder(</w:t>
      </w:r>
      <w:proofErr w:type="spellStart"/>
      <w:r>
        <w:rPr>
          <w:rFonts w:ascii="Courier New"/>
          <w:spacing w:val="-2"/>
          <w:sz w:val="18"/>
        </w:rPr>
        <w:t>this@MainActivity</w:t>
      </w:r>
      <w:proofErr w:type="spellEnd"/>
      <w:r>
        <w:rPr>
          <w:rFonts w:ascii="Courier New"/>
          <w:spacing w:val="-2"/>
          <w:sz w:val="18"/>
        </w:rPr>
        <w:t xml:space="preserve">) </w:t>
      </w:r>
      <w:proofErr w:type="spellStart"/>
      <w:r>
        <w:rPr>
          <w:rFonts w:ascii="Courier New"/>
          <w:spacing w:val="-2"/>
          <w:sz w:val="18"/>
        </w:rPr>
        <w:t>builder.setMessage</w:t>
      </w:r>
      <w:proofErr w:type="spellEnd"/>
      <w:r>
        <w:rPr>
          <w:rFonts w:ascii="Courier New"/>
          <w:spacing w:val="-2"/>
          <w:sz w:val="18"/>
        </w:rPr>
        <w:t>(</w:t>
      </w:r>
      <w:proofErr w:type="spellStart"/>
      <w:r>
        <w:rPr>
          <w:rFonts w:ascii="Courier New"/>
          <w:spacing w:val="-2"/>
          <w:sz w:val="18"/>
        </w:rPr>
        <w:t>recipe.description</w:t>
      </w:r>
      <w:proofErr w:type="spellEnd"/>
      <w:r>
        <w:rPr>
          <w:rFonts w:ascii="Courier New"/>
          <w:spacing w:val="-2"/>
          <w:sz w:val="18"/>
        </w:rPr>
        <w:t>)</w:t>
      </w:r>
    </w:p>
    <w:p w14:paraId="5BE4D1A1" w14:textId="77777777" w:rsidR="003D76C2" w:rsidRDefault="00000000">
      <w:pPr>
        <w:spacing w:before="1"/>
        <w:ind w:left="3149"/>
        <w:rPr>
          <w:rFonts w:ascii="Courier New"/>
          <w:sz w:val="18"/>
        </w:rPr>
      </w:pPr>
      <w:r>
        <w:rPr>
          <w:rFonts w:ascii="Courier New"/>
          <w:sz w:val="18"/>
        </w:rPr>
        <w:t>.</w:t>
      </w:r>
      <w:proofErr w:type="spellStart"/>
      <w:r>
        <w:rPr>
          <w:rFonts w:ascii="Courier New"/>
          <w:sz w:val="18"/>
        </w:rPr>
        <w:t>setPositiveButton</w:t>
      </w:r>
      <w:proofErr w:type="spellEnd"/>
      <w:r>
        <w:rPr>
          <w:rFonts w:ascii="Courier New"/>
          <w:sz w:val="18"/>
        </w:rPr>
        <w:t>("OK",</w:t>
      </w:r>
      <w:r>
        <w:rPr>
          <w:rFonts w:ascii="Courier New"/>
          <w:spacing w:val="-24"/>
          <w:sz w:val="18"/>
        </w:rPr>
        <w:t xml:space="preserve"> </w:t>
      </w:r>
      <w:r>
        <w:rPr>
          <w:rFonts w:ascii="Courier New"/>
          <w:spacing w:val="-2"/>
          <w:sz w:val="18"/>
        </w:rPr>
        <w:t>null)</w:t>
      </w:r>
    </w:p>
    <w:p w14:paraId="744AF7A9" w14:textId="77777777" w:rsidR="003D76C2" w:rsidRDefault="00000000">
      <w:pPr>
        <w:spacing w:before="76"/>
        <w:ind w:left="3149"/>
        <w:rPr>
          <w:rFonts w:ascii="Courier New"/>
          <w:sz w:val="18"/>
        </w:rPr>
      </w:pPr>
      <w:r>
        <w:rPr>
          <w:rFonts w:ascii="Courier New"/>
          <w:spacing w:val="-2"/>
          <w:sz w:val="18"/>
        </w:rPr>
        <w:t>.create()</w:t>
      </w:r>
    </w:p>
    <w:p w14:paraId="7B0BF6FE" w14:textId="77777777" w:rsidR="003D76C2" w:rsidRDefault="00000000">
      <w:pPr>
        <w:spacing w:before="76"/>
        <w:ind w:left="3149"/>
        <w:rPr>
          <w:rFonts w:ascii="Courier New"/>
          <w:sz w:val="18"/>
        </w:rPr>
      </w:pPr>
      <w:r>
        <w:rPr>
          <w:rFonts w:ascii="Courier New"/>
          <w:spacing w:val="-2"/>
          <w:sz w:val="18"/>
        </w:rPr>
        <w:t>.show()</w:t>
      </w:r>
    </w:p>
    <w:p w14:paraId="150F5DFF" w14:textId="77777777" w:rsidR="003D76C2" w:rsidRDefault="00000000">
      <w:pPr>
        <w:spacing w:before="76"/>
        <w:ind w:left="2285"/>
        <w:rPr>
          <w:rFonts w:ascii="Courier New"/>
          <w:sz w:val="18"/>
        </w:rPr>
      </w:pPr>
      <w:r>
        <w:rPr>
          <w:rFonts w:ascii="Courier New"/>
          <w:sz w:val="18"/>
        </w:rPr>
        <w:t>}</w:t>
      </w:r>
    </w:p>
    <w:p w14:paraId="0995AC86" w14:textId="77777777" w:rsidR="003D76C2" w:rsidRDefault="00000000">
      <w:pPr>
        <w:spacing w:before="76"/>
        <w:ind w:left="1853"/>
        <w:rPr>
          <w:rFonts w:ascii="Courier New"/>
          <w:sz w:val="18"/>
        </w:rPr>
      </w:pPr>
      <w:r>
        <w:rPr>
          <w:rFonts w:ascii="Courier New"/>
          <w:sz w:val="18"/>
        </w:rPr>
        <w:t>}</w:t>
      </w:r>
    </w:p>
    <w:p w14:paraId="4E083C96" w14:textId="77777777" w:rsidR="003D76C2" w:rsidRDefault="00000000">
      <w:pPr>
        <w:spacing w:before="77"/>
        <w:ind w:left="1421"/>
        <w:rPr>
          <w:rFonts w:ascii="Courier New"/>
          <w:sz w:val="18"/>
        </w:rPr>
      </w:pPr>
      <w:r>
        <w:rPr>
          <w:rFonts w:ascii="Courier New"/>
          <w:sz w:val="18"/>
        </w:rPr>
        <w:t>)</w:t>
      </w:r>
    </w:p>
    <w:p w14:paraId="2D093144" w14:textId="77777777" w:rsidR="003D76C2" w:rsidRDefault="00000000">
      <w:pPr>
        <w:spacing w:before="76"/>
        <w:ind w:left="989"/>
        <w:rPr>
          <w:rFonts w:ascii="Courier New"/>
          <w:sz w:val="18"/>
        </w:rPr>
      </w:pPr>
      <w:r>
        <w:rPr>
          <w:rFonts w:ascii="Courier New"/>
          <w:sz w:val="18"/>
        </w:rPr>
        <w:t>}</w:t>
      </w:r>
    </w:p>
    <w:p w14:paraId="54B3D152" w14:textId="77777777" w:rsidR="003D76C2" w:rsidRDefault="003D76C2">
      <w:pPr>
        <w:pStyle w:val="BodyText"/>
        <w:spacing w:before="6"/>
        <w:rPr>
          <w:rFonts w:ascii="Courier New"/>
          <w:sz w:val="22"/>
        </w:rPr>
      </w:pPr>
    </w:p>
    <w:p w14:paraId="11722BE8" w14:textId="77777777" w:rsidR="003D76C2" w:rsidRDefault="00000000">
      <w:pPr>
        <w:spacing w:before="101" w:line="328" w:lineRule="auto"/>
        <w:ind w:left="1421"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640B1315" w14:textId="77777777" w:rsidR="003D76C2" w:rsidRDefault="003D76C2">
      <w:pPr>
        <w:pStyle w:val="BodyText"/>
        <w:spacing w:before="9"/>
        <w:rPr>
          <w:rFonts w:ascii="Courier New"/>
          <w:sz w:val="24"/>
        </w:rPr>
      </w:pPr>
    </w:p>
    <w:p w14:paraId="17E8087D" w14:textId="77777777" w:rsidR="003D76C2" w:rsidRDefault="00000000">
      <w:pPr>
        <w:spacing w:before="1"/>
        <w:ind w:left="1421"/>
        <w:rPr>
          <w:rFonts w:ascii="Courier New"/>
          <w:sz w:val="18"/>
        </w:rPr>
      </w:pPr>
      <w:proofErr w:type="spellStart"/>
      <w:r>
        <w:rPr>
          <w:rFonts w:ascii="Courier New"/>
          <w:sz w:val="18"/>
        </w:rPr>
        <w:t>recipesList.apply</w:t>
      </w:r>
      <w:proofErr w:type="spellEnd"/>
      <w:r>
        <w:rPr>
          <w:rFonts w:ascii="Courier New"/>
          <w:spacing w:val="-17"/>
          <w:sz w:val="18"/>
        </w:rPr>
        <w:t xml:space="preserve"> </w:t>
      </w:r>
      <w:r>
        <w:rPr>
          <w:rFonts w:ascii="Courier New"/>
          <w:spacing w:val="-10"/>
          <w:sz w:val="18"/>
        </w:rPr>
        <w:t>{</w:t>
      </w:r>
    </w:p>
    <w:p w14:paraId="3B9A608D" w14:textId="77777777" w:rsidR="003D76C2" w:rsidRDefault="00000000">
      <w:pPr>
        <w:spacing w:before="76" w:line="328" w:lineRule="auto"/>
        <w:ind w:left="1853" w:right="3110"/>
        <w:rPr>
          <w:rFonts w:ascii="Courier New"/>
          <w:sz w:val="18"/>
        </w:rPr>
      </w:pPr>
      <w:r>
        <w:rPr>
          <w:rFonts w:ascii="Courier New"/>
          <w:sz w:val="18"/>
        </w:rPr>
        <w:t xml:space="preserve">adapter = </w:t>
      </w:r>
      <w:proofErr w:type="spellStart"/>
      <w:r>
        <w:rPr>
          <w:rFonts w:ascii="Courier New"/>
          <w:sz w:val="18"/>
        </w:rPr>
        <w:t>recipesAdapter</w:t>
      </w:r>
      <w:proofErr w:type="spellEnd"/>
      <w:r>
        <w:rPr>
          <w:rFonts w:ascii="Courier New"/>
          <w:sz w:val="18"/>
        </w:rPr>
        <w:t xml:space="preserve"> </w:t>
      </w:r>
      <w:proofErr w:type="spellStart"/>
      <w:r>
        <w:rPr>
          <w:rFonts w:ascii="Courier New"/>
          <w:sz w:val="18"/>
        </w:rPr>
        <w:t>layoutManager</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LinearLayoutManager</w:t>
      </w:r>
      <w:proofErr w:type="spellEnd"/>
    </w:p>
    <w:p w14:paraId="2C76E375" w14:textId="77777777" w:rsidR="003D76C2" w:rsidRDefault="00000000">
      <w:pPr>
        <w:spacing w:before="1"/>
        <w:ind w:left="2069"/>
        <w:rPr>
          <w:rFonts w:ascii="Courier New"/>
          <w:sz w:val="18"/>
        </w:rPr>
      </w:pPr>
      <w:r>
        <w:rPr>
          <w:rFonts w:ascii="Courier New"/>
          <w:sz w:val="18"/>
        </w:rPr>
        <w:t>(</w:t>
      </w:r>
      <w:proofErr w:type="spellStart"/>
      <w:r>
        <w:rPr>
          <w:rFonts w:ascii="Courier New"/>
          <w:sz w:val="18"/>
        </w:rPr>
        <w:t>this@MainActivity</w:t>
      </w:r>
      <w:proofErr w:type="spellEnd"/>
      <w:r>
        <w:rPr>
          <w:rFonts w:ascii="Courier New"/>
          <w:sz w:val="18"/>
        </w:rPr>
        <w:t>,</w:t>
      </w:r>
      <w:r>
        <w:rPr>
          <w:rFonts w:ascii="Courier New"/>
          <w:spacing w:val="-14"/>
          <w:sz w:val="18"/>
        </w:rPr>
        <w:t xml:space="preserve"> </w:t>
      </w:r>
      <w:r>
        <w:rPr>
          <w:rFonts w:ascii="Courier New"/>
          <w:sz w:val="18"/>
        </w:rPr>
        <w:t>VERTICAL,</w:t>
      </w:r>
      <w:r>
        <w:rPr>
          <w:rFonts w:ascii="Courier New"/>
          <w:spacing w:val="-14"/>
          <w:sz w:val="18"/>
        </w:rPr>
        <w:t xml:space="preserve"> </w:t>
      </w:r>
      <w:r>
        <w:rPr>
          <w:rFonts w:ascii="Courier New"/>
          <w:spacing w:val="-2"/>
          <w:sz w:val="18"/>
        </w:rPr>
        <w:t>false)</w:t>
      </w:r>
    </w:p>
    <w:p w14:paraId="6800B7FF" w14:textId="77777777" w:rsidR="003D76C2" w:rsidRDefault="003D76C2">
      <w:pPr>
        <w:rPr>
          <w:rFonts w:ascii="Courier New"/>
          <w:sz w:val="18"/>
        </w:rPr>
        <w:sectPr w:rsidR="003D76C2">
          <w:pgSz w:w="10800" w:h="13320"/>
          <w:pgMar w:top="1120" w:right="920" w:bottom="280" w:left="940" w:header="695" w:footer="0" w:gutter="0"/>
          <w:cols w:space="720"/>
        </w:sectPr>
      </w:pPr>
    </w:p>
    <w:p w14:paraId="7E9FB030" w14:textId="77777777" w:rsidR="003D76C2" w:rsidRDefault="003D76C2">
      <w:pPr>
        <w:pStyle w:val="BodyText"/>
        <w:spacing w:before="3"/>
        <w:rPr>
          <w:rFonts w:ascii="Courier New"/>
          <w:sz w:val="6"/>
        </w:rPr>
      </w:pPr>
    </w:p>
    <w:p w14:paraId="4F37199F" w14:textId="77777777" w:rsidR="003D76C2" w:rsidRDefault="00D51F7C">
      <w:pPr>
        <w:pStyle w:val="BodyText"/>
        <w:ind w:left="824"/>
        <w:rPr>
          <w:rFonts w:ascii="Courier New"/>
        </w:rPr>
      </w:pPr>
      <w:r>
        <w:rPr>
          <w:rFonts w:ascii="Courier New"/>
          <w:noProof/>
        </w:rPr>
        <mc:AlternateContent>
          <mc:Choice Requires="wpg">
            <w:drawing>
              <wp:inline distT="0" distB="0" distL="0" distR="0" wp14:anchorId="467CCDBA" wp14:editId="3CED41EC">
                <wp:extent cx="5074920" cy="4664075"/>
                <wp:effectExtent l="0" t="0" r="5080" b="0"/>
                <wp:docPr id="1136" name="docshapegroup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664075"/>
                          <a:chOff x="0" y="0"/>
                          <a:chExt cx="7992" cy="7345"/>
                        </a:xfrm>
                      </wpg:grpSpPr>
                      <wps:wsp>
                        <wps:cNvPr id="1137" name="docshape409"/>
                        <wps:cNvSpPr>
                          <a:spLocks/>
                        </wps:cNvSpPr>
                        <wps:spPr bwMode="auto">
                          <a:xfrm>
                            <a:off x="0" y="10"/>
                            <a:ext cx="7992" cy="7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8" name="docshape410"/>
                        <wps:cNvSpPr>
                          <a:spLocks/>
                        </wps:cNvSpPr>
                        <wps:spPr bwMode="auto">
                          <a:xfrm>
                            <a:off x="0" y="0"/>
                            <a:ext cx="7992" cy="7345"/>
                          </a:xfrm>
                          <a:custGeom>
                            <a:avLst/>
                            <a:gdLst>
                              <a:gd name="T0" fmla="*/ 7992 w 7992"/>
                              <a:gd name="T1" fmla="*/ 7324 h 7345"/>
                              <a:gd name="T2" fmla="*/ 0 w 7992"/>
                              <a:gd name="T3" fmla="*/ 7324 h 7345"/>
                              <a:gd name="T4" fmla="*/ 0 w 7992"/>
                              <a:gd name="T5" fmla="*/ 7344 h 7345"/>
                              <a:gd name="T6" fmla="*/ 7992 w 7992"/>
                              <a:gd name="T7" fmla="*/ 7344 h 7345"/>
                              <a:gd name="T8" fmla="*/ 7992 w 7992"/>
                              <a:gd name="T9" fmla="*/ 7324 h 7345"/>
                              <a:gd name="T10" fmla="*/ 7992 w 7992"/>
                              <a:gd name="T11" fmla="*/ 0 h 7345"/>
                              <a:gd name="T12" fmla="*/ 0 w 7992"/>
                              <a:gd name="T13" fmla="*/ 0 h 7345"/>
                              <a:gd name="T14" fmla="*/ 0 w 7992"/>
                              <a:gd name="T15" fmla="*/ 20 h 7345"/>
                              <a:gd name="T16" fmla="*/ 7992 w 7992"/>
                              <a:gd name="T17" fmla="*/ 20 h 7345"/>
                              <a:gd name="T18" fmla="*/ 7992 w 7992"/>
                              <a:gd name="T19" fmla="*/ 0 h 73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345">
                                <a:moveTo>
                                  <a:pt x="7992" y="7324"/>
                                </a:moveTo>
                                <a:lnTo>
                                  <a:pt x="0" y="7324"/>
                                </a:lnTo>
                                <a:lnTo>
                                  <a:pt x="0" y="7344"/>
                                </a:lnTo>
                                <a:lnTo>
                                  <a:pt x="7992" y="7344"/>
                                </a:lnTo>
                                <a:lnTo>
                                  <a:pt x="7992" y="7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9" name="docshape411"/>
                        <wps:cNvSpPr txBox="1">
                          <a:spLocks/>
                        </wps:cNvSpPr>
                        <wps:spPr bwMode="auto">
                          <a:xfrm>
                            <a:off x="0" y="20"/>
                            <a:ext cx="7992" cy="7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A6AE6" w14:textId="77777777" w:rsidR="003D76C2" w:rsidRDefault="00000000">
                              <w:pPr>
                                <w:spacing w:before="40" w:line="328" w:lineRule="auto"/>
                                <w:ind w:left="2181" w:hanging="432"/>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itemTouchHelper</w:t>
                              </w:r>
                              <w:proofErr w:type="spellEnd"/>
                              <w:r>
                                <w:rPr>
                                  <w:rFonts w:ascii="Courier New"/>
                                  <w:sz w:val="18"/>
                                </w:rPr>
                                <w:t xml:space="preserve"> = </w:t>
                              </w:r>
                              <w:proofErr w:type="spellStart"/>
                              <w:r>
                                <w:rPr>
                                  <w:rFonts w:ascii="Courier New"/>
                                  <w:spacing w:val="-2"/>
                                  <w:sz w:val="18"/>
                                </w:rPr>
                                <w:t>ItemTouchHelper</w:t>
                              </w:r>
                              <w:proofErr w:type="spellEnd"/>
                              <w:r>
                                <w:rPr>
                                  <w:rFonts w:ascii="Courier New"/>
                                  <w:spacing w:val="-2"/>
                                  <w:sz w:val="18"/>
                                </w:rPr>
                                <w:t>(</w:t>
                              </w:r>
                              <w:proofErr w:type="spellStart"/>
                              <w:r>
                                <w:rPr>
                                  <w:rFonts w:ascii="Courier New"/>
                                  <w:spacing w:val="-2"/>
                                  <w:sz w:val="18"/>
                                </w:rPr>
                                <w:t>recipesAdapter.swipeToDeleteCallback</w:t>
                              </w:r>
                              <w:proofErr w:type="spellEnd"/>
                              <w:r>
                                <w:rPr>
                                  <w:rFonts w:ascii="Courier New"/>
                                  <w:spacing w:val="-2"/>
                                  <w:sz w:val="18"/>
                                </w:rPr>
                                <w:t>)</w:t>
                              </w:r>
                            </w:p>
                            <w:p w14:paraId="6CD3DF9B" w14:textId="77777777" w:rsidR="003D76C2" w:rsidRDefault="00000000">
                              <w:pPr>
                                <w:spacing w:before="1"/>
                                <w:ind w:left="1749"/>
                                <w:rPr>
                                  <w:rFonts w:ascii="Courier New"/>
                                  <w:sz w:val="18"/>
                                </w:rPr>
                              </w:pPr>
                              <w:proofErr w:type="spellStart"/>
                              <w:r>
                                <w:rPr>
                                  <w:rFonts w:ascii="Courier New"/>
                                  <w:spacing w:val="-2"/>
                                  <w:sz w:val="18"/>
                                </w:rPr>
                                <w:t>itemTouchHelper.attachToRecyclerView</w:t>
                              </w:r>
                              <w:proofErr w:type="spellEnd"/>
                              <w:r>
                                <w:rPr>
                                  <w:rFonts w:ascii="Courier New"/>
                                  <w:spacing w:val="-2"/>
                                  <w:sz w:val="18"/>
                                </w:rPr>
                                <w:t>(this)</w:t>
                              </w:r>
                            </w:p>
                            <w:p w14:paraId="17362649" w14:textId="77777777" w:rsidR="003D76C2" w:rsidRDefault="00000000">
                              <w:pPr>
                                <w:spacing w:before="77"/>
                                <w:ind w:left="1317"/>
                                <w:rPr>
                                  <w:rFonts w:ascii="Courier New"/>
                                  <w:sz w:val="18"/>
                                </w:rPr>
                              </w:pPr>
                              <w:r>
                                <w:rPr>
                                  <w:rFonts w:ascii="Courier New"/>
                                  <w:sz w:val="18"/>
                                </w:rPr>
                                <w:t>}</w:t>
                              </w:r>
                            </w:p>
                            <w:p w14:paraId="1367846E" w14:textId="77777777" w:rsidR="003D76C2" w:rsidRDefault="003D76C2">
                              <w:pPr>
                                <w:rPr>
                                  <w:rFonts w:ascii="Courier New"/>
                                  <w:sz w:val="20"/>
                                </w:rPr>
                              </w:pPr>
                            </w:p>
                            <w:p w14:paraId="05503580" w14:textId="77777777" w:rsidR="003D76C2" w:rsidRDefault="00000000">
                              <w:pPr>
                                <w:spacing w:before="129" w:line="328" w:lineRule="auto"/>
                                <w:ind w:left="1749" w:hanging="432"/>
                                <w:rPr>
                                  <w:rFonts w:ascii="Courier New"/>
                                  <w:sz w:val="18"/>
                                </w:rPr>
                              </w:pPr>
                              <w:proofErr w:type="spellStart"/>
                              <w:r>
                                <w:rPr>
                                  <w:rFonts w:ascii="Courier New"/>
                                  <w:sz w:val="18"/>
                                </w:rPr>
                                <w:t>addSavoryButton.setOnClickListener</w:t>
                              </w:r>
                              <w:proofErr w:type="spellEnd"/>
                              <w:r>
                                <w:rPr>
                                  <w:rFonts w:ascii="Courier New"/>
                                  <w:sz w:val="18"/>
                                </w:rPr>
                                <w:t xml:space="preserve"> { </w:t>
                              </w:r>
                              <w:proofErr w:type="spellStart"/>
                              <w:r>
                                <w:rPr>
                                  <w:rFonts w:ascii="Courier New"/>
                                  <w:spacing w:val="-2"/>
                                  <w:sz w:val="18"/>
                                </w:rPr>
                                <w:t>addRecipeAndClearForm</w:t>
                              </w:r>
                              <w:proofErr w:type="spellEnd"/>
                              <w:r>
                                <w:rPr>
                                  <w:rFonts w:ascii="Courier New"/>
                                  <w:spacing w:val="-2"/>
                                  <w:sz w:val="18"/>
                                </w:rPr>
                                <w:t>(</w:t>
                              </w:r>
                              <w:proofErr w:type="spellStart"/>
                              <w:r>
                                <w:rPr>
                                  <w:rFonts w:ascii="Courier New"/>
                                  <w:spacing w:val="-2"/>
                                  <w:sz w:val="18"/>
                                </w:rPr>
                                <w:t>Flavor.SAVORY</w:t>
                              </w:r>
                              <w:proofErr w:type="spellEnd"/>
                              <w:r>
                                <w:rPr>
                                  <w:rFonts w:ascii="Courier New"/>
                                  <w:spacing w:val="-2"/>
                                  <w:sz w:val="18"/>
                                </w:rPr>
                                <w:t>)</w:t>
                              </w:r>
                            </w:p>
                            <w:p w14:paraId="71211230" w14:textId="77777777" w:rsidR="003D76C2" w:rsidRDefault="00000000">
                              <w:pPr>
                                <w:spacing w:before="1"/>
                                <w:ind w:left="1317"/>
                                <w:rPr>
                                  <w:rFonts w:ascii="Courier New"/>
                                  <w:sz w:val="18"/>
                                </w:rPr>
                              </w:pPr>
                              <w:r>
                                <w:rPr>
                                  <w:rFonts w:ascii="Courier New"/>
                                  <w:sz w:val="18"/>
                                </w:rPr>
                                <w:t>}</w:t>
                              </w:r>
                            </w:p>
                            <w:p w14:paraId="1CC3BF77" w14:textId="77777777" w:rsidR="003D76C2" w:rsidRDefault="003D76C2">
                              <w:pPr>
                                <w:rPr>
                                  <w:rFonts w:ascii="Courier New"/>
                                  <w:sz w:val="20"/>
                                </w:rPr>
                              </w:pPr>
                            </w:p>
                            <w:p w14:paraId="1C94EDCF" w14:textId="77777777" w:rsidR="003D76C2" w:rsidRDefault="00000000">
                              <w:pPr>
                                <w:spacing w:before="130" w:line="328" w:lineRule="auto"/>
                                <w:ind w:left="1749" w:hanging="432"/>
                                <w:rPr>
                                  <w:rFonts w:ascii="Courier New"/>
                                  <w:sz w:val="18"/>
                                </w:rPr>
                              </w:pPr>
                              <w:proofErr w:type="spellStart"/>
                              <w:r>
                                <w:rPr>
                                  <w:rFonts w:ascii="Courier New"/>
                                  <w:sz w:val="18"/>
                                </w:rPr>
                                <w:t>addSweetButton.setOnClickListener</w:t>
                              </w:r>
                              <w:proofErr w:type="spellEnd"/>
                              <w:r>
                                <w:rPr>
                                  <w:rFonts w:ascii="Courier New"/>
                                  <w:sz w:val="18"/>
                                </w:rPr>
                                <w:t xml:space="preserve"> { </w:t>
                              </w:r>
                              <w:proofErr w:type="spellStart"/>
                              <w:r>
                                <w:rPr>
                                  <w:rFonts w:ascii="Courier New"/>
                                  <w:spacing w:val="-2"/>
                                  <w:sz w:val="18"/>
                                </w:rPr>
                                <w:t>addRecipeAndClearForm</w:t>
                              </w:r>
                              <w:proofErr w:type="spellEnd"/>
                              <w:r>
                                <w:rPr>
                                  <w:rFonts w:ascii="Courier New"/>
                                  <w:spacing w:val="-2"/>
                                  <w:sz w:val="18"/>
                                </w:rPr>
                                <w:t>(</w:t>
                              </w:r>
                              <w:proofErr w:type="spellStart"/>
                              <w:r>
                                <w:rPr>
                                  <w:rFonts w:ascii="Courier New"/>
                                  <w:spacing w:val="-2"/>
                                  <w:sz w:val="18"/>
                                </w:rPr>
                                <w:t>Flavor.SWEET</w:t>
                              </w:r>
                              <w:proofErr w:type="spellEnd"/>
                              <w:r>
                                <w:rPr>
                                  <w:rFonts w:ascii="Courier New"/>
                                  <w:spacing w:val="-2"/>
                                  <w:sz w:val="18"/>
                                </w:rPr>
                                <w:t>)</w:t>
                              </w:r>
                            </w:p>
                            <w:p w14:paraId="1873CCCF" w14:textId="77777777" w:rsidR="003D76C2" w:rsidRDefault="00000000">
                              <w:pPr>
                                <w:spacing w:before="1"/>
                                <w:ind w:left="1317"/>
                                <w:rPr>
                                  <w:rFonts w:ascii="Courier New"/>
                                  <w:sz w:val="18"/>
                                </w:rPr>
                              </w:pPr>
                              <w:r>
                                <w:rPr>
                                  <w:rFonts w:ascii="Courier New"/>
                                  <w:sz w:val="18"/>
                                </w:rPr>
                                <w:t>}</w:t>
                              </w:r>
                            </w:p>
                            <w:p w14:paraId="2D84D3ED" w14:textId="77777777" w:rsidR="003D76C2" w:rsidRDefault="00000000">
                              <w:pPr>
                                <w:spacing w:before="76"/>
                                <w:ind w:left="885"/>
                                <w:rPr>
                                  <w:rFonts w:ascii="Courier New"/>
                                  <w:sz w:val="18"/>
                                </w:rPr>
                              </w:pPr>
                              <w:r>
                                <w:rPr>
                                  <w:rFonts w:ascii="Courier New"/>
                                  <w:sz w:val="18"/>
                                </w:rPr>
                                <w:t>}</w:t>
                              </w:r>
                            </w:p>
                            <w:p w14:paraId="5BC303D0" w14:textId="77777777" w:rsidR="003D76C2" w:rsidRDefault="003D76C2">
                              <w:pPr>
                                <w:rPr>
                                  <w:rFonts w:ascii="Courier New"/>
                                  <w:sz w:val="20"/>
                                </w:rPr>
                              </w:pPr>
                            </w:p>
                            <w:p w14:paraId="63761ECC" w14:textId="77777777" w:rsidR="003D76C2" w:rsidRDefault="00000000">
                              <w:pPr>
                                <w:spacing w:before="130"/>
                                <w:ind w:left="885"/>
                                <w:rPr>
                                  <w:rFonts w:ascii="Courier New"/>
                                  <w:sz w:val="18"/>
                                </w:rPr>
                              </w:pPr>
                              <w:r>
                                <w:rPr>
                                  <w:rFonts w:ascii="Courier New"/>
                                  <w:spacing w:val="-2"/>
                                  <w:sz w:val="18"/>
                                </w:rPr>
                                <w:t>private</w:t>
                              </w:r>
                              <w:r>
                                <w:rPr>
                                  <w:rFonts w:ascii="Courier New"/>
                                  <w:spacing w:val="-20"/>
                                  <w:sz w:val="18"/>
                                </w:rPr>
                                <w:t xml:space="preserve"> </w:t>
                              </w:r>
                              <w:r>
                                <w:rPr>
                                  <w:rFonts w:ascii="Courier New"/>
                                  <w:spacing w:val="-2"/>
                                  <w:sz w:val="18"/>
                                </w:rPr>
                                <w:t>fun</w:t>
                              </w:r>
                              <w:r>
                                <w:rPr>
                                  <w:rFonts w:ascii="Courier New"/>
                                  <w:spacing w:val="-20"/>
                                  <w:sz w:val="18"/>
                                </w:rPr>
                                <w:t xml:space="preserve"> </w:t>
                              </w:r>
                              <w:proofErr w:type="spellStart"/>
                              <w:r>
                                <w:rPr>
                                  <w:rFonts w:ascii="Courier New"/>
                                  <w:spacing w:val="-2"/>
                                  <w:sz w:val="18"/>
                                </w:rPr>
                                <w:t>addRecipeAndClearForm</w:t>
                              </w:r>
                              <w:proofErr w:type="spellEnd"/>
                              <w:r>
                                <w:rPr>
                                  <w:rFonts w:ascii="Courier New"/>
                                  <w:spacing w:val="-2"/>
                                  <w:sz w:val="18"/>
                                </w:rPr>
                                <w:t>(flavor:</w:t>
                              </w:r>
                              <w:r>
                                <w:rPr>
                                  <w:rFonts w:ascii="Courier New"/>
                                  <w:spacing w:val="-20"/>
                                  <w:sz w:val="18"/>
                                </w:rPr>
                                <w:t xml:space="preserve"> </w:t>
                              </w:r>
                              <w:r>
                                <w:rPr>
                                  <w:rFonts w:ascii="Courier New"/>
                                  <w:spacing w:val="-2"/>
                                  <w:sz w:val="18"/>
                                </w:rPr>
                                <w:t>Flavor)</w:t>
                              </w:r>
                              <w:r>
                                <w:rPr>
                                  <w:rFonts w:ascii="Courier New"/>
                                  <w:spacing w:val="-20"/>
                                  <w:sz w:val="18"/>
                                </w:rPr>
                                <w:t xml:space="preserve"> </w:t>
                              </w:r>
                              <w:r>
                                <w:rPr>
                                  <w:rFonts w:ascii="Courier New"/>
                                  <w:spacing w:val="-10"/>
                                  <w:sz w:val="18"/>
                                </w:rPr>
                                <w:t>{</w:t>
                              </w:r>
                            </w:p>
                            <w:p w14:paraId="458868F4"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title</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titleView.text.toString</w:t>
                              </w:r>
                              <w:proofErr w:type="spellEnd"/>
                              <w:r>
                                <w:rPr>
                                  <w:rFonts w:ascii="Courier New"/>
                                  <w:spacing w:val="-2"/>
                                  <w:sz w:val="18"/>
                                </w:rPr>
                                <w:t>().trim()</w:t>
                              </w:r>
                            </w:p>
                            <w:p w14:paraId="1D2F2140" w14:textId="77777777" w:rsidR="003D76C2" w:rsidRDefault="00000000">
                              <w:pPr>
                                <w:spacing w:before="76" w:line="328" w:lineRule="auto"/>
                                <w:ind w:left="1317" w:right="468"/>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description</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descriptionView.text.toString</w:t>
                              </w:r>
                              <w:proofErr w:type="spellEnd"/>
                              <w:r>
                                <w:rPr>
                                  <w:rFonts w:ascii="Courier New"/>
                                  <w:sz w:val="18"/>
                                </w:rPr>
                                <w:t>().trim() if (</w:t>
                              </w:r>
                              <w:proofErr w:type="spellStart"/>
                              <w:r>
                                <w:rPr>
                                  <w:rFonts w:ascii="Courier New"/>
                                  <w:sz w:val="18"/>
                                </w:rPr>
                                <w:t>title.isEmpty</w:t>
                              </w:r>
                              <w:proofErr w:type="spellEnd"/>
                              <w:r>
                                <w:rPr>
                                  <w:rFonts w:ascii="Courier New"/>
                                  <w:sz w:val="18"/>
                                </w:rPr>
                                <w:t xml:space="preserve">() || </w:t>
                              </w:r>
                              <w:proofErr w:type="spellStart"/>
                              <w:r>
                                <w:rPr>
                                  <w:rFonts w:ascii="Courier New"/>
                                  <w:sz w:val="18"/>
                                </w:rPr>
                                <w:t>description.isEmpty</w:t>
                              </w:r>
                              <w:proofErr w:type="spellEnd"/>
                              <w:r>
                                <w:rPr>
                                  <w:rFonts w:ascii="Courier New"/>
                                  <w:sz w:val="18"/>
                                </w:rPr>
                                <w:t>()) return</w:t>
                              </w:r>
                            </w:p>
                            <w:p w14:paraId="341B481A" w14:textId="77777777" w:rsidR="003D76C2" w:rsidRDefault="003D76C2">
                              <w:pPr>
                                <w:spacing w:before="9"/>
                                <w:rPr>
                                  <w:rFonts w:ascii="Courier New"/>
                                  <w:sz w:val="24"/>
                                </w:rPr>
                              </w:pPr>
                            </w:p>
                            <w:p w14:paraId="15A9DB99" w14:textId="77777777" w:rsidR="003D76C2" w:rsidRDefault="00000000">
                              <w:pPr>
                                <w:ind w:left="1317"/>
                                <w:rPr>
                                  <w:rFonts w:ascii="Courier New"/>
                                  <w:sz w:val="18"/>
                                </w:rPr>
                              </w:pPr>
                              <w:proofErr w:type="spellStart"/>
                              <w:r>
                                <w:rPr>
                                  <w:rFonts w:ascii="Courier New"/>
                                  <w:spacing w:val="-2"/>
                                  <w:sz w:val="18"/>
                                </w:rPr>
                                <w:t>recipesAdapter.addRecipe</w:t>
                              </w:r>
                              <w:proofErr w:type="spellEnd"/>
                              <w:r>
                                <w:rPr>
                                  <w:rFonts w:ascii="Courier New"/>
                                  <w:spacing w:val="-2"/>
                                  <w:sz w:val="18"/>
                                </w:rPr>
                                <w:t>(</w:t>
                              </w:r>
                            </w:p>
                            <w:p w14:paraId="305A415E" w14:textId="77777777" w:rsidR="003D76C2" w:rsidRDefault="00000000">
                              <w:pPr>
                                <w:spacing w:before="77"/>
                                <w:ind w:left="1749"/>
                                <w:rPr>
                                  <w:rFonts w:ascii="Courier New"/>
                                  <w:sz w:val="18"/>
                                </w:rPr>
                              </w:pPr>
                              <w:proofErr w:type="spellStart"/>
                              <w:r>
                                <w:rPr>
                                  <w:rFonts w:ascii="Courier New"/>
                                  <w:sz w:val="18"/>
                                </w:rPr>
                                <w:t>RecipeUiModel</w:t>
                              </w:r>
                              <w:proofErr w:type="spellEnd"/>
                              <w:r>
                                <w:rPr>
                                  <w:rFonts w:ascii="Courier New"/>
                                  <w:sz w:val="18"/>
                                </w:rPr>
                                <w:t>(title,</w:t>
                              </w:r>
                              <w:r>
                                <w:rPr>
                                  <w:rFonts w:ascii="Courier New"/>
                                  <w:spacing w:val="-16"/>
                                  <w:sz w:val="18"/>
                                </w:rPr>
                                <w:t xml:space="preserve"> </w:t>
                              </w:r>
                              <w:r>
                                <w:rPr>
                                  <w:rFonts w:ascii="Courier New"/>
                                  <w:sz w:val="18"/>
                                </w:rPr>
                                <w:t>description,</w:t>
                              </w:r>
                              <w:r>
                                <w:rPr>
                                  <w:rFonts w:ascii="Courier New"/>
                                  <w:spacing w:val="-16"/>
                                  <w:sz w:val="18"/>
                                </w:rPr>
                                <w:t xml:space="preserve"> </w:t>
                              </w:r>
                              <w:r>
                                <w:rPr>
                                  <w:rFonts w:ascii="Courier New"/>
                                  <w:spacing w:val="-2"/>
                                  <w:sz w:val="18"/>
                                </w:rPr>
                                <w:t>flavor)</w:t>
                              </w:r>
                            </w:p>
                            <w:p w14:paraId="118A8340" w14:textId="77777777" w:rsidR="003D76C2" w:rsidRDefault="00000000">
                              <w:pPr>
                                <w:spacing w:before="76"/>
                                <w:ind w:left="1317"/>
                                <w:rPr>
                                  <w:rFonts w:ascii="Courier New"/>
                                  <w:sz w:val="18"/>
                                </w:rPr>
                              </w:pPr>
                              <w:r>
                                <w:rPr>
                                  <w:rFonts w:ascii="Courier New"/>
                                  <w:sz w:val="18"/>
                                </w:rPr>
                                <w:t>)</w:t>
                              </w:r>
                            </w:p>
                            <w:p w14:paraId="09D9E866" w14:textId="77777777" w:rsidR="003D76C2" w:rsidRDefault="00000000">
                              <w:pPr>
                                <w:spacing w:before="76" w:line="328" w:lineRule="auto"/>
                                <w:ind w:left="1317" w:right="3699"/>
                                <w:rPr>
                                  <w:rFonts w:ascii="Courier New"/>
                                  <w:sz w:val="18"/>
                                </w:rPr>
                              </w:pPr>
                              <w:proofErr w:type="spellStart"/>
                              <w:r>
                                <w:rPr>
                                  <w:rFonts w:ascii="Courier New"/>
                                  <w:sz w:val="18"/>
                                </w:rPr>
                                <w:t>titleView.text</w:t>
                              </w:r>
                              <w:proofErr w:type="spellEnd"/>
                              <w:r>
                                <w:rPr>
                                  <w:rFonts w:ascii="Courier New"/>
                                  <w:sz w:val="18"/>
                                </w:rPr>
                                <w:t xml:space="preserve"> = "" </w:t>
                              </w:r>
                              <w:proofErr w:type="spellStart"/>
                              <w:r>
                                <w:rPr>
                                  <w:rFonts w:ascii="Courier New"/>
                                  <w:sz w:val="18"/>
                                </w:rPr>
                                <w:t>descriptionView.text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w:t>
                              </w:r>
                            </w:p>
                            <w:p w14:paraId="07B542BC" w14:textId="77777777" w:rsidR="003D76C2" w:rsidRDefault="00000000">
                              <w:pPr>
                                <w:spacing w:before="1"/>
                                <w:ind w:left="885"/>
                                <w:rPr>
                                  <w:rFonts w:ascii="Courier New"/>
                                  <w:sz w:val="18"/>
                                </w:rPr>
                              </w:pPr>
                              <w:r>
                                <w:rPr>
                                  <w:rFonts w:ascii="Courier New"/>
                                  <w:sz w:val="18"/>
                                </w:rPr>
                                <w:t>}</w:t>
                              </w:r>
                            </w:p>
                            <w:p w14:paraId="4FCDEA2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467CCDBA" id="docshapegroup408" o:spid="_x0000_s1330" style="width:399.6pt;height:367.25pt;mso-position-horizontal-relative:char;mso-position-vertical-relative:line" coordsize="7992,7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">
                <v:rect id="docshape409" o:spid="_x0000_s1331" style="position:absolute;top:10;width:7992;height:7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" fillcolor="#f6f6f6" stroked="f">
                  <v:path arrowok="t"/>
                </v:rect>
                <v:shape id="docshape410" o:spid="_x0000_s1332" style="position:absolute;width:7992;height:7345;visibility:visible;mso-wrap-style:square;v-text-anchor:top" coordsize="7992,7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" path="m7992,7324l,7324r,20l7992,7344r,-20xm7992,l,,,20r7992,l7992,xe" fillcolor="#dadada" stroked="f">
                  <v:path arrowok="t" o:connecttype="custom" o:connectlocs="7992,7324;0,7324;0,7344;7992,7344;7992,7324;7992,0;0,0;0,20;7992,20;7992,0" o:connectangles="0,0,0,0,0,0,0,0,0,0"/>
                </v:shape>
                <v:shape id="docshape411" o:spid="_x0000_s1333" type="#_x0000_t202" style="position:absolute;top:20;width:7992;height:7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" filled="f" stroked="f">
                  <v:path arrowok="t"/>
                  <v:textbox inset="0,0,0,0">
                    <w:txbxContent>
                      <w:p w14:paraId="68AA6AE6" w14:textId="77777777" w:rsidR="003D76C2" w:rsidRDefault="00000000">
                        <w:pPr>
                          <w:spacing w:before="40" w:line="328" w:lineRule="auto"/>
                          <w:ind w:left="2181" w:hanging="432"/>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itemTouchHelper</w:t>
                        </w:r>
                        <w:proofErr w:type="spellEnd"/>
                        <w:r>
                          <w:rPr>
                            <w:rFonts w:ascii="Courier New"/>
                            <w:sz w:val="18"/>
                          </w:rPr>
                          <w:t xml:space="preserve"> = </w:t>
                        </w:r>
                        <w:proofErr w:type="spellStart"/>
                        <w:r>
                          <w:rPr>
                            <w:rFonts w:ascii="Courier New"/>
                            <w:spacing w:val="-2"/>
                            <w:sz w:val="18"/>
                          </w:rPr>
                          <w:t>ItemTouchHelper</w:t>
                        </w:r>
                        <w:proofErr w:type="spellEnd"/>
                        <w:r>
                          <w:rPr>
                            <w:rFonts w:ascii="Courier New"/>
                            <w:spacing w:val="-2"/>
                            <w:sz w:val="18"/>
                          </w:rPr>
                          <w:t>(</w:t>
                        </w:r>
                        <w:proofErr w:type="spellStart"/>
                        <w:r>
                          <w:rPr>
                            <w:rFonts w:ascii="Courier New"/>
                            <w:spacing w:val="-2"/>
                            <w:sz w:val="18"/>
                          </w:rPr>
                          <w:t>recipesAdapter.swipeToDeleteCallback</w:t>
                        </w:r>
                        <w:proofErr w:type="spellEnd"/>
                        <w:r>
                          <w:rPr>
                            <w:rFonts w:ascii="Courier New"/>
                            <w:spacing w:val="-2"/>
                            <w:sz w:val="18"/>
                          </w:rPr>
                          <w:t>)</w:t>
                        </w:r>
                      </w:p>
                      <w:p w14:paraId="6CD3DF9B" w14:textId="77777777" w:rsidR="003D76C2" w:rsidRDefault="00000000">
                        <w:pPr>
                          <w:spacing w:before="1"/>
                          <w:ind w:left="1749"/>
                          <w:rPr>
                            <w:rFonts w:ascii="Courier New"/>
                            <w:sz w:val="18"/>
                          </w:rPr>
                        </w:pPr>
                        <w:proofErr w:type="spellStart"/>
                        <w:r>
                          <w:rPr>
                            <w:rFonts w:ascii="Courier New"/>
                            <w:spacing w:val="-2"/>
                            <w:sz w:val="18"/>
                          </w:rPr>
                          <w:t>itemTouchHelper.attachToRecyclerView</w:t>
                        </w:r>
                        <w:proofErr w:type="spellEnd"/>
                        <w:r>
                          <w:rPr>
                            <w:rFonts w:ascii="Courier New"/>
                            <w:spacing w:val="-2"/>
                            <w:sz w:val="18"/>
                          </w:rPr>
                          <w:t>(this)</w:t>
                        </w:r>
                      </w:p>
                      <w:p w14:paraId="17362649" w14:textId="77777777" w:rsidR="003D76C2" w:rsidRDefault="00000000">
                        <w:pPr>
                          <w:spacing w:before="77"/>
                          <w:ind w:left="1317"/>
                          <w:rPr>
                            <w:rFonts w:ascii="Courier New"/>
                            <w:sz w:val="18"/>
                          </w:rPr>
                        </w:pPr>
                        <w:r>
                          <w:rPr>
                            <w:rFonts w:ascii="Courier New"/>
                            <w:sz w:val="18"/>
                          </w:rPr>
                          <w:t>}</w:t>
                        </w:r>
                      </w:p>
                      <w:p w14:paraId="1367846E" w14:textId="77777777" w:rsidR="003D76C2" w:rsidRDefault="003D76C2">
                        <w:pPr>
                          <w:rPr>
                            <w:rFonts w:ascii="Courier New"/>
                            <w:sz w:val="20"/>
                          </w:rPr>
                        </w:pPr>
                      </w:p>
                      <w:p w14:paraId="05503580" w14:textId="77777777" w:rsidR="003D76C2" w:rsidRDefault="00000000">
                        <w:pPr>
                          <w:spacing w:before="129" w:line="328" w:lineRule="auto"/>
                          <w:ind w:left="1749" w:hanging="432"/>
                          <w:rPr>
                            <w:rFonts w:ascii="Courier New"/>
                            <w:sz w:val="18"/>
                          </w:rPr>
                        </w:pPr>
                        <w:proofErr w:type="spellStart"/>
                        <w:r>
                          <w:rPr>
                            <w:rFonts w:ascii="Courier New"/>
                            <w:sz w:val="18"/>
                          </w:rPr>
                          <w:t>addSavoryButton.setOnClickListener</w:t>
                        </w:r>
                        <w:proofErr w:type="spellEnd"/>
                        <w:r>
                          <w:rPr>
                            <w:rFonts w:ascii="Courier New"/>
                            <w:sz w:val="18"/>
                          </w:rPr>
                          <w:t xml:space="preserve"> { </w:t>
                        </w:r>
                        <w:proofErr w:type="spellStart"/>
                        <w:r>
                          <w:rPr>
                            <w:rFonts w:ascii="Courier New"/>
                            <w:spacing w:val="-2"/>
                            <w:sz w:val="18"/>
                          </w:rPr>
                          <w:t>addRecipeAndClearForm</w:t>
                        </w:r>
                        <w:proofErr w:type="spellEnd"/>
                        <w:r>
                          <w:rPr>
                            <w:rFonts w:ascii="Courier New"/>
                            <w:spacing w:val="-2"/>
                            <w:sz w:val="18"/>
                          </w:rPr>
                          <w:t>(</w:t>
                        </w:r>
                        <w:proofErr w:type="spellStart"/>
                        <w:r>
                          <w:rPr>
                            <w:rFonts w:ascii="Courier New"/>
                            <w:spacing w:val="-2"/>
                            <w:sz w:val="18"/>
                          </w:rPr>
                          <w:t>Flavor.SAVORY</w:t>
                        </w:r>
                        <w:proofErr w:type="spellEnd"/>
                        <w:r>
                          <w:rPr>
                            <w:rFonts w:ascii="Courier New"/>
                            <w:spacing w:val="-2"/>
                            <w:sz w:val="18"/>
                          </w:rPr>
                          <w:t>)</w:t>
                        </w:r>
                      </w:p>
                      <w:p w14:paraId="71211230" w14:textId="77777777" w:rsidR="003D76C2" w:rsidRDefault="00000000">
                        <w:pPr>
                          <w:spacing w:before="1"/>
                          <w:ind w:left="1317"/>
                          <w:rPr>
                            <w:rFonts w:ascii="Courier New"/>
                            <w:sz w:val="18"/>
                          </w:rPr>
                        </w:pPr>
                        <w:r>
                          <w:rPr>
                            <w:rFonts w:ascii="Courier New"/>
                            <w:sz w:val="18"/>
                          </w:rPr>
                          <w:t>}</w:t>
                        </w:r>
                      </w:p>
                      <w:p w14:paraId="1CC3BF77" w14:textId="77777777" w:rsidR="003D76C2" w:rsidRDefault="003D76C2">
                        <w:pPr>
                          <w:rPr>
                            <w:rFonts w:ascii="Courier New"/>
                            <w:sz w:val="20"/>
                          </w:rPr>
                        </w:pPr>
                      </w:p>
                      <w:p w14:paraId="1C94EDCF" w14:textId="77777777" w:rsidR="003D76C2" w:rsidRDefault="00000000">
                        <w:pPr>
                          <w:spacing w:before="130" w:line="328" w:lineRule="auto"/>
                          <w:ind w:left="1749" w:hanging="432"/>
                          <w:rPr>
                            <w:rFonts w:ascii="Courier New"/>
                            <w:sz w:val="18"/>
                          </w:rPr>
                        </w:pPr>
                        <w:proofErr w:type="spellStart"/>
                        <w:r>
                          <w:rPr>
                            <w:rFonts w:ascii="Courier New"/>
                            <w:sz w:val="18"/>
                          </w:rPr>
                          <w:t>addSweetButton.setOnClickListener</w:t>
                        </w:r>
                        <w:proofErr w:type="spellEnd"/>
                        <w:r>
                          <w:rPr>
                            <w:rFonts w:ascii="Courier New"/>
                            <w:sz w:val="18"/>
                          </w:rPr>
                          <w:t xml:space="preserve"> { </w:t>
                        </w:r>
                        <w:proofErr w:type="spellStart"/>
                        <w:r>
                          <w:rPr>
                            <w:rFonts w:ascii="Courier New"/>
                            <w:spacing w:val="-2"/>
                            <w:sz w:val="18"/>
                          </w:rPr>
                          <w:t>addRecipeAndClearForm</w:t>
                        </w:r>
                        <w:proofErr w:type="spellEnd"/>
                        <w:r>
                          <w:rPr>
                            <w:rFonts w:ascii="Courier New"/>
                            <w:spacing w:val="-2"/>
                            <w:sz w:val="18"/>
                          </w:rPr>
                          <w:t>(</w:t>
                        </w:r>
                        <w:proofErr w:type="spellStart"/>
                        <w:r>
                          <w:rPr>
                            <w:rFonts w:ascii="Courier New"/>
                            <w:spacing w:val="-2"/>
                            <w:sz w:val="18"/>
                          </w:rPr>
                          <w:t>Flavor.SWEET</w:t>
                        </w:r>
                        <w:proofErr w:type="spellEnd"/>
                        <w:r>
                          <w:rPr>
                            <w:rFonts w:ascii="Courier New"/>
                            <w:spacing w:val="-2"/>
                            <w:sz w:val="18"/>
                          </w:rPr>
                          <w:t>)</w:t>
                        </w:r>
                      </w:p>
                      <w:p w14:paraId="1873CCCF" w14:textId="77777777" w:rsidR="003D76C2" w:rsidRDefault="00000000">
                        <w:pPr>
                          <w:spacing w:before="1"/>
                          <w:ind w:left="1317"/>
                          <w:rPr>
                            <w:rFonts w:ascii="Courier New"/>
                            <w:sz w:val="18"/>
                          </w:rPr>
                        </w:pPr>
                        <w:r>
                          <w:rPr>
                            <w:rFonts w:ascii="Courier New"/>
                            <w:sz w:val="18"/>
                          </w:rPr>
                          <w:t>}</w:t>
                        </w:r>
                      </w:p>
                      <w:p w14:paraId="2D84D3ED" w14:textId="77777777" w:rsidR="003D76C2" w:rsidRDefault="00000000">
                        <w:pPr>
                          <w:spacing w:before="76"/>
                          <w:ind w:left="885"/>
                          <w:rPr>
                            <w:rFonts w:ascii="Courier New"/>
                            <w:sz w:val="18"/>
                          </w:rPr>
                        </w:pPr>
                        <w:r>
                          <w:rPr>
                            <w:rFonts w:ascii="Courier New"/>
                            <w:sz w:val="18"/>
                          </w:rPr>
                          <w:t>}</w:t>
                        </w:r>
                      </w:p>
                      <w:p w14:paraId="5BC303D0" w14:textId="77777777" w:rsidR="003D76C2" w:rsidRDefault="003D76C2">
                        <w:pPr>
                          <w:rPr>
                            <w:rFonts w:ascii="Courier New"/>
                            <w:sz w:val="20"/>
                          </w:rPr>
                        </w:pPr>
                      </w:p>
                      <w:p w14:paraId="63761ECC" w14:textId="77777777" w:rsidR="003D76C2" w:rsidRDefault="00000000">
                        <w:pPr>
                          <w:spacing w:before="130"/>
                          <w:ind w:left="885"/>
                          <w:rPr>
                            <w:rFonts w:ascii="Courier New"/>
                            <w:sz w:val="18"/>
                          </w:rPr>
                        </w:pPr>
                        <w:r>
                          <w:rPr>
                            <w:rFonts w:ascii="Courier New"/>
                            <w:spacing w:val="-2"/>
                            <w:sz w:val="18"/>
                          </w:rPr>
                          <w:t>private</w:t>
                        </w:r>
                        <w:r>
                          <w:rPr>
                            <w:rFonts w:ascii="Courier New"/>
                            <w:spacing w:val="-20"/>
                            <w:sz w:val="18"/>
                          </w:rPr>
                          <w:t xml:space="preserve"> </w:t>
                        </w:r>
                        <w:r>
                          <w:rPr>
                            <w:rFonts w:ascii="Courier New"/>
                            <w:spacing w:val="-2"/>
                            <w:sz w:val="18"/>
                          </w:rPr>
                          <w:t>fun</w:t>
                        </w:r>
                        <w:r>
                          <w:rPr>
                            <w:rFonts w:ascii="Courier New"/>
                            <w:spacing w:val="-20"/>
                            <w:sz w:val="18"/>
                          </w:rPr>
                          <w:t xml:space="preserve"> </w:t>
                        </w:r>
                        <w:proofErr w:type="spellStart"/>
                        <w:r>
                          <w:rPr>
                            <w:rFonts w:ascii="Courier New"/>
                            <w:spacing w:val="-2"/>
                            <w:sz w:val="18"/>
                          </w:rPr>
                          <w:t>addRecipeAndClearForm</w:t>
                        </w:r>
                        <w:proofErr w:type="spellEnd"/>
                        <w:r>
                          <w:rPr>
                            <w:rFonts w:ascii="Courier New"/>
                            <w:spacing w:val="-2"/>
                            <w:sz w:val="18"/>
                          </w:rPr>
                          <w:t>(flavor:</w:t>
                        </w:r>
                        <w:r>
                          <w:rPr>
                            <w:rFonts w:ascii="Courier New"/>
                            <w:spacing w:val="-20"/>
                            <w:sz w:val="18"/>
                          </w:rPr>
                          <w:t xml:space="preserve"> </w:t>
                        </w:r>
                        <w:r>
                          <w:rPr>
                            <w:rFonts w:ascii="Courier New"/>
                            <w:spacing w:val="-2"/>
                            <w:sz w:val="18"/>
                          </w:rPr>
                          <w:t>Flavor)</w:t>
                        </w:r>
                        <w:r>
                          <w:rPr>
                            <w:rFonts w:ascii="Courier New"/>
                            <w:spacing w:val="-20"/>
                            <w:sz w:val="18"/>
                          </w:rPr>
                          <w:t xml:space="preserve"> </w:t>
                        </w:r>
                        <w:r>
                          <w:rPr>
                            <w:rFonts w:ascii="Courier New"/>
                            <w:spacing w:val="-10"/>
                            <w:sz w:val="18"/>
                          </w:rPr>
                          <w:t>{</w:t>
                        </w:r>
                      </w:p>
                      <w:p w14:paraId="458868F4"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title</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titleView.text.toString</w:t>
                        </w:r>
                        <w:proofErr w:type="spellEnd"/>
                        <w:r>
                          <w:rPr>
                            <w:rFonts w:ascii="Courier New"/>
                            <w:spacing w:val="-2"/>
                            <w:sz w:val="18"/>
                          </w:rPr>
                          <w:t>().trim()</w:t>
                        </w:r>
                      </w:p>
                      <w:p w14:paraId="1D2F2140" w14:textId="77777777" w:rsidR="003D76C2" w:rsidRDefault="00000000">
                        <w:pPr>
                          <w:spacing w:before="76" w:line="328" w:lineRule="auto"/>
                          <w:ind w:left="1317" w:right="468"/>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description</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descriptionView.text.toString</w:t>
                        </w:r>
                        <w:proofErr w:type="spellEnd"/>
                        <w:r>
                          <w:rPr>
                            <w:rFonts w:ascii="Courier New"/>
                            <w:sz w:val="18"/>
                          </w:rPr>
                          <w:t>().trim() if (</w:t>
                        </w:r>
                        <w:proofErr w:type="spellStart"/>
                        <w:r>
                          <w:rPr>
                            <w:rFonts w:ascii="Courier New"/>
                            <w:sz w:val="18"/>
                          </w:rPr>
                          <w:t>title.isEmpty</w:t>
                        </w:r>
                        <w:proofErr w:type="spellEnd"/>
                        <w:r>
                          <w:rPr>
                            <w:rFonts w:ascii="Courier New"/>
                            <w:sz w:val="18"/>
                          </w:rPr>
                          <w:t xml:space="preserve">() || </w:t>
                        </w:r>
                        <w:proofErr w:type="spellStart"/>
                        <w:r>
                          <w:rPr>
                            <w:rFonts w:ascii="Courier New"/>
                            <w:sz w:val="18"/>
                          </w:rPr>
                          <w:t>description.isEmpty</w:t>
                        </w:r>
                        <w:proofErr w:type="spellEnd"/>
                        <w:r>
                          <w:rPr>
                            <w:rFonts w:ascii="Courier New"/>
                            <w:sz w:val="18"/>
                          </w:rPr>
                          <w:t>()) return</w:t>
                        </w:r>
                      </w:p>
                      <w:p w14:paraId="341B481A" w14:textId="77777777" w:rsidR="003D76C2" w:rsidRDefault="003D76C2">
                        <w:pPr>
                          <w:spacing w:before="9"/>
                          <w:rPr>
                            <w:rFonts w:ascii="Courier New"/>
                            <w:sz w:val="24"/>
                          </w:rPr>
                        </w:pPr>
                      </w:p>
                      <w:p w14:paraId="15A9DB99" w14:textId="77777777" w:rsidR="003D76C2" w:rsidRDefault="00000000">
                        <w:pPr>
                          <w:ind w:left="1317"/>
                          <w:rPr>
                            <w:rFonts w:ascii="Courier New"/>
                            <w:sz w:val="18"/>
                          </w:rPr>
                        </w:pPr>
                        <w:proofErr w:type="spellStart"/>
                        <w:r>
                          <w:rPr>
                            <w:rFonts w:ascii="Courier New"/>
                            <w:spacing w:val="-2"/>
                            <w:sz w:val="18"/>
                          </w:rPr>
                          <w:t>recipesAdapter.addRecipe</w:t>
                        </w:r>
                        <w:proofErr w:type="spellEnd"/>
                        <w:r>
                          <w:rPr>
                            <w:rFonts w:ascii="Courier New"/>
                            <w:spacing w:val="-2"/>
                            <w:sz w:val="18"/>
                          </w:rPr>
                          <w:t>(</w:t>
                        </w:r>
                      </w:p>
                      <w:p w14:paraId="305A415E" w14:textId="77777777" w:rsidR="003D76C2" w:rsidRDefault="00000000">
                        <w:pPr>
                          <w:spacing w:before="77"/>
                          <w:ind w:left="1749"/>
                          <w:rPr>
                            <w:rFonts w:ascii="Courier New"/>
                            <w:sz w:val="18"/>
                          </w:rPr>
                        </w:pPr>
                        <w:proofErr w:type="spellStart"/>
                        <w:r>
                          <w:rPr>
                            <w:rFonts w:ascii="Courier New"/>
                            <w:sz w:val="18"/>
                          </w:rPr>
                          <w:t>RecipeUiModel</w:t>
                        </w:r>
                        <w:proofErr w:type="spellEnd"/>
                        <w:r>
                          <w:rPr>
                            <w:rFonts w:ascii="Courier New"/>
                            <w:sz w:val="18"/>
                          </w:rPr>
                          <w:t>(title,</w:t>
                        </w:r>
                        <w:r>
                          <w:rPr>
                            <w:rFonts w:ascii="Courier New"/>
                            <w:spacing w:val="-16"/>
                            <w:sz w:val="18"/>
                          </w:rPr>
                          <w:t xml:space="preserve"> </w:t>
                        </w:r>
                        <w:r>
                          <w:rPr>
                            <w:rFonts w:ascii="Courier New"/>
                            <w:sz w:val="18"/>
                          </w:rPr>
                          <w:t>description,</w:t>
                        </w:r>
                        <w:r>
                          <w:rPr>
                            <w:rFonts w:ascii="Courier New"/>
                            <w:spacing w:val="-16"/>
                            <w:sz w:val="18"/>
                          </w:rPr>
                          <w:t xml:space="preserve"> </w:t>
                        </w:r>
                        <w:r>
                          <w:rPr>
                            <w:rFonts w:ascii="Courier New"/>
                            <w:spacing w:val="-2"/>
                            <w:sz w:val="18"/>
                          </w:rPr>
                          <w:t>flavor)</w:t>
                        </w:r>
                      </w:p>
                      <w:p w14:paraId="118A8340" w14:textId="77777777" w:rsidR="003D76C2" w:rsidRDefault="00000000">
                        <w:pPr>
                          <w:spacing w:before="76"/>
                          <w:ind w:left="1317"/>
                          <w:rPr>
                            <w:rFonts w:ascii="Courier New"/>
                            <w:sz w:val="18"/>
                          </w:rPr>
                        </w:pPr>
                        <w:r>
                          <w:rPr>
                            <w:rFonts w:ascii="Courier New"/>
                            <w:sz w:val="18"/>
                          </w:rPr>
                          <w:t>)</w:t>
                        </w:r>
                      </w:p>
                      <w:p w14:paraId="09D9E866" w14:textId="77777777" w:rsidR="003D76C2" w:rsidRDefault="00000000">
                        <w:pPr>
                          <w:spacing w:before="76" w:line="328" w:lineRule="auto"/>
                          <w:ind w:left="1317" w:right="3699"/>
                          <w:rPr>
                            <w:rFonts w:ascii="Courier New"/>
                            <w:sz w:val="18"/>
                          </w:rPr>
                        </w:pPr>
                        <w:proofErr w:type="spellStart"/>
                        <w:r>
                          <w:rPr>
                            <w:rFonts w:ascii="Courier New"/>
                            <w:sz w:val="18"/>
                          </w:rPr>
                          <w:t>titleView.text</w:t>
                        </w:r>
                        <w:proofErr w:type="spellEnd"/>
                        <w:r>
                          <w:rPr>
                            <w:rFonts w:ascii="Courier New"/>
                            <w:sz w:val="18"/>
                          </w:rPr>
                          <w:t xml:space="preserve"> = "" </w:t>
                        </w:r>
                        <w:proofErr w:type="spellStart"/>
                        <w:r>
                          <w:rPr>
                            <w:rFonts w:ascii="Courier New"/>
                            <w:sz w:val="18"/>
                          </w:rPr>
                          <w:t>descriptionView.text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w:t>
                        </w:r>
                      </w:p>
                      <w:p w14:paraId="07B542BC" w14:textId="77777777" w:rsidR="003D76C2" w:rsidRDefault="00000000">
                        <w:pPr>
                          <w:spacing w:before="1"/>
                          <w:ind w:left="885"/>
                          <w:rPr>
                            <w:rFonts w:ascii="Courier New"/>
                            <w:sz w:val="18"/>
                          </w:rPr>
                        </w:pPr>
                        <w:r>
                          <w:rPr>
                            <w:rFonts w:ascii="Courier New"/>
                            <w:sz w:val="18"/>
                          </w:rPr>
                          <w:t>}</w:t>
                        </w:r>
                      </w:p>
                      <w:p w14:paraId="4FCDEA2E"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0FDED017" w14:textId="77777777" w:rsidR="003D76C2" w:rsidRDefault="00000000">
      <w:pPr>
        <w:pStyle w:val="BodyText"/>
        <w:spacing w:before="42" w:line="247" w:lineRule="auto"/>
        <w:ind w:left="1274"/>
      </w:pPr>
      <w:r>
        <w:t>Note</w:t>
      </w:r>
      <w:r>
        <w:rPr>
          <w:spacing w:val="-3"/>
        </w:rPr>
        <w:t xml:space="preserve"> </w:t>
      </w:r>
      <w:r>
        <w:t>how</w:t>
      </w:r>
      <w:r>
        <w:rPr>
          <w:spacing w:val="-3"/>
        </w:rPr>
        <w:t xml:space="preserve"> </w:t>
      </w:r>
      <w:r>
        <w:t>we</w:t>
      </w:r>
      <w:r>
        <w:rPr>
          <w:spacing w:val="-3"/>
        </w:rPr>
        <w:t xml:space="preserve"> </w:t>
      </w:r>
      <w:r>
        <w:t>also</w:t>
      </w:r>
      <w:r>
        <w:rPr>
          <w:spacing w:val="-4"/>
        </w:rPr>
        <w:t xml:space="preserve"> </w:t>
      </w:r>
      <w:r>
        <w:t>added</w:t>
      </w:r>
      <w:r>
        <w:rPr>
          <w:spacing w:val="-4"/>
        </w:rPr>
        <w:t xml:space="preserve"> </w:t>
      </w:r>
      <w:r>
        <w:t>validation</w:t>
      </w:r>
      <w:r>
        <w:rPr>
          <w:spacing w:val="-3"/>
        </w:rPr>
        <w:t xml:space="preserve"> </w:t>
      </w:r>
      <w:r>
        <w:t>to</w:t>
      </w:r>
      <w:r>
        <w:rPr>
          <w:spacing w:val="-3"/>
        </w:rPr>
        <w:t xml:space="preserve"> </w:t>
      </w:r>
      <w:r>
        <w:t>make</w:t>
      </w:r>
      <w:r>
        <w:rPr>
          <w:spacing w:val="-4"/>
        </w:rPr>
        <w:t xml:space="preserve"> </w:t>
      </w:r>
      <w:r>
        <w:t>sure</w:t>
      </w:r>
      <w:r>
        <w:rPr>
          <w:spacing w:val="-3"/>
        </w:rPr>
        <w:t xml:space="preserve"> </w:t>
      </w:r>
      <w:r>
        <w:t>users</w:t>
      </w:r>
      <w:r>
        <w:rPr>
          <w:spacing w:val="-3"/>
        </w:rPr>
        <w:t xml:space="preserve"> </w:t>
      </w:r>
      <w:r>
        <w:t>can't</w:t>
      </w:r>
      <w:r>
        <w:rPr>
          <w:spacing w:val="-3"/>
        </w:rPr>
        <w:t xml:space="preserve"> </w:t>
      </w:r>
      <w:r>
        <w:t>add</w:t>
      </w:r>
      <w:r>
        <w:rPr>
          <w:spacing w:val="-4"/>
        </w:rPr>
        <w:t xml:space="preserve"> </w:t>
      </w:r>
      <w:r>
        <w:t>empty</w:t>
      </w:r>
      <w:r>
        <w:rPr>
          <w:spacing w:val="-3"/>
        </w:rPr>
        <w:t xml:space="preserve"> </w:t>
      </w:r>
      <w:r>
        <w:t>recipes. This can be handled in different ways:</w:t>
      </w:r>
    </w:p>
    <w:p w14:paraId="71E1C856" w14:textId="77777777" w:rsidR="003D76C2" w:rsidRDefault="00000000">
      <w:pPr>
        <w:pStyle w:val="ListParagraph"/>
        <w:numPr>
          <w:ilvl w:val="0"/>
          <w:numId w:val="10"/>
        </w:numPr>
        <w:tabs>
          <w:tab w:val="left" w:pos="1274"/>
        </w:tabs>
        <w:spacing w:before="139"/>
        <w:rPr>
          <w:sz w:val="20"/>
        </w:rPr>
      </w:pPr>
      <w:r>
        <w:rPr>
          <w:sz w:val="20"/>
        </w:rPr>
        <w:t>You</w:t>
      </w:r>
      <w:r>
        <w:rPr>
          <w:spacing w:val="-1"/>
          <w:sz w:val="20"/>
        </w:rPr>
        <w:t xml:space="preserve"> </w:t>
      </w:r>
      <w:r>
        <w:rPr>
          <w:sz w:val="20"/>
        </w:rPr>
        <w:t>could</w:t>
      </w:r>
      <w:r>
        <w:rPr>
          <w:spacing w:val="-1"/>
          <w:sz w:val="20"/>
        </w:rPr>
        <w:t xml:space="preserve"> </w:t>
      </w:r>
      <w:r>
        <w:rPr>
          <w:sz w:val="20"/>
        </w:rPr>
        <w:t>disable</w:t>
      </w:r>
      <w:r>
        <w:rPr>
          <w:spacing w:val="-1"/>
          <w:sz w:val="20"/>
        </w:rPr>
        <w:t xml:space="preserve"> </w:t>
      </w:r>
      <w:r>
        <w:rPr>
          <w:sz w:val="20"/>
        </w:rPr>
        <w:t>the</w:t>
      </w:r>
      <w:r>
        <w:rPr>
          <w:spacing w:val="-1"/>
          <w:sz w:val="20"/>
        </w:rPr>
        <w:t xml:space="preserve"> </w:t>
      </w:r>
      <w:r>
        <w:rPr>
          <w:sz w:val="20"/>
        </w:rPr>
        <w:t>button</w:t>
      </w:r>
      <w:r>
        <w:rPr>
          <w:spacing w:val="-1"/>
          <w:sz w:val="20"/>
        </w:rPr>
        <w:t xml:space="preserve"> </w:t>
      </w:r>
      <w:r>
        <w:rPr>
          <w:sz w:val="20"/>
        </w:rPr>
        <w:t>until</w:t>
      </w:r>
      <w:r>
        <w:rPr>
          <w:spacing w:val="-1"/>
          <w:sz w:val="20"/>
        </w:rPr>
        <w:t xml:space="preserve"> </w:t>
      </w:r>
      <w:r>
        <w:rPr>
          <w:sz w:val="20"/>
        </w:rPr>
        <w:t>a</w:t>
      </w:r>
      <w:r>
        <w:rPr>
          <w:spacing w:val="-2"/>
          <w:sz w:val="20"/>
        </w:rPr>
        <w:t xml:space="preserve"> </w:t>
      </w:r>
      <w:r>
        <w:rPr>
          <w:sz w:val="20"/>
        </w:rPr>
        <w:t>valid</w:t>
      </w:r>
      <w:r>
        <w:rPr>
          <w:spacing w:val="-1"/>
          <w:sz w:val="20"/>
        </w:rPr>
        <w:t xml:space="preserve"> </w:t>
      </w:r>
      <w:r>
        <w:rPr>
          <w:sz w:val="20"/>
        </w:rPr>
        <w:t>date</w:t>
      </w:r>
      <w:r>
        <w:rPr>
          <w:spacing w:val="-1"/>
          <w:sz w:val="20"/>
        </w:rPr>
        <w:t xml:space="preserve"> </w:t>
      </w:r>
      <w:r>
        <w:rPr>
          <w:sz w:val="20"/>
        </w:rPr>
        <w:t>is</w:t>
      </w:r>
      <w:r>
        <w:rPr>
          <w:spacing w:val="-1"/>
          <w:sz w:val="20"/>
        </w:rPr>
        <w:t xml:space="preserve"> </w:t>
      </w:r>
      <w:r>
        <w:rPr>
          <w:sz w:val="20"/>
        </w:rPr>
        <w:t>provided.</w:t>
      </w:r>
      <w:r>
        <w:rPr>
          <w:spacing w:val="-1"/>
          <w:sz w:val="20"/>
        </w:rPr>
        <w:t xml:space="preserve"> </w:t>
      </w:r>
      <w:r>
        <w:rPr>
          <w:sz w:val="20"/>
        </w:rPr>
        <w:t>This</w:t>
      </w:r>
      <w:r>
        <w:rPr>
          <w:spacing w:val="-1"/>
          <w:sz w:val="20"/>
        </w:rPr>
        <w:t xml:space="preserve"> </w:t>
      </w:r>
      <w:r>
        <w:rPr>
          <w:spacing w:val="-2"/>
          <w:sz w:val="20"/>
        </w:rPr>
        <w:t>probably</w:t>
      </w:r>
    </w:p>
    <w:p w14:paraId="7DCF7E1B" w14:textId="77777777" w:rsidR="003D76C2" w:rsidRDefault="00000000">
      <w:pPr>
        <w:pStyle w:val="BodyText"/>
        <w:spacing w:before="7"/>
        <w:ind w:left="1274"/>
      </w:pPr>
      <w:r>
        <w:t>provides</w:t>
      </w:r>
      <w:r>
        <w:rPr>
          <w:spacing w:val="-3"/>
        </w:rPr>
        <w:t xml:space="preserve"> </w:t>
      </w:r>
      <w:r>
        <w:t>a</w:t>
      </w:r>
      <w:r>
        <w:rPr>
          <w:spacing w:val="-3"/>
        </w:rPr>
        <w:t xml:space="preserve"> </w:t>
      </w:r>
      <w:r>
        <w:t>preferable</w:t>
      </w:r>
      <w:r>
        <w:rPr>
          <w:spacing w:val="-3"/>
        </w:rPr>
        <w:t xml:space="preserve"> </w:t>
      </w:r>
      <w:r>
        <w:t>user</w:t>
      </w:r>
      <w:r>
        <w:rPr>
          <w:spacing w:val="-3"/>
        </w:rPr>
        <w:t xml:space="preserve"> </w:t>
      </w:r>
      <w:r>
        <w:t>experience,</w:t>
      </w:r>
      <w:r>
        <w:rPr>
          <w:spacing w:val="-2"/>
        </w:rPr>
        <w:t xml:space="preserve"> </w:t>
      </w:r>
      <w:r>
        <w:t>but</w:t>
      </w:r>
      <w:r>
        <w:rPr>
          <w:spacing w:val="-3"/>
        </w:rPr>
        <w:t xml:space="preserve"> </w:t>
      </w:r>
      <w:r>
        <w:t>requires</w:t>
      </w:r>
      <w:r>
        <w:rPr>
          <w:spacing w:val="-3"/>
        </w:rPr>
        <w:t xml:space="preserve"> </w:t>
      </w:r>
      <w:r>
        <w:t>more</w:t>
      </w:r>
      <w:r>
        <w:rPr>
          <w:spacing w:val="-3"/>
        </w:rPr>
        <w:t xml:space="preserve"> </w:t>
      </w:r>
      <w:r>
        <w:rPr>
          <w:spacing w:val="-2"/>
        </w:rPr>
        <w:t>code.</w:t>
      </w:r>
    </w:p>
    <w:p w14:paraId="1C25BD2F" w14:textId="77777777" w:rsidR="003D76C2" w:rsidRDefault="00000000">
      <w:pPr>
        <w:pStyle w:val="ListParagraph"/>
        <w:numPr>
          <w:ilvl w:val="0"/>
          <w:numId w:val="10"/>
        </w:numPr>
        <w:tabs>
          <w:tab w:val="left" w:pos="1274"/>
        </w:tabs>
        <w:spacing w:before="148" w:line="247" w:lineRule="auto"/>
        <w:ind w:right="481"/>
        <w:jc w:val="both"/>
        <w:rPr>
          <w:sz w:val="20"/>
        </w:rPr>
      </w:pPr>
      <w:r>
        <w:rPr>
          <w:sz w:val="20"/>
        </w:rPr>
        <w:t>You could prevent adding invalid items. This is the shortest solution, which is why</w:t>
      </w:r>
      <w:r>
        <w:rPr>
          <w:spacing w:val="-3"/>
          <w:sz w:val="20"/>
        </w:rPr>
        <w:t xml:space="preserve"> </w:t>
      </w:r>
      <w:r>
        <w:rPr>
          <w:sz w:val="20"/>
        </w:rPr>
        <w:t>we</w:t>
      </w:r>
      <w:r>
        <w:rPr>
          <w:spacing w:val="-3"/>
          <w:sz w:val="20"/>
        </w:rPr>
        <w:t xml:space="preserve"> </w:t>
      </w:r>
      <w:r>
        <w:rPr>
          <w:sz w:val="20"/>
        </w:rPr>
        <w:t>opted</w:t>
      </w:r>
      <w:r>
        <w:rPr>
          <w:spacing w:val="-3"/>
          <w:sz w:val="20"/>
        </w:rPr>
        <w:t xml:space="preserve"> </w:t>
      </w:r>
      <w:r>
        <w:rPr>
          <w:sz w:val="20"/>
        </w:rPr>
        <w:t>for</w:t>
      </w:r>
      <w:r>
        <w:rPr>
          <w:spacing w:val="-3"/>
          <w:sz w:val="20"/>
        </w:rPr>
        <w:t xml:space="preserve"> </w:t>
      </w:r>
      <w:r>
        <w:rPr>
          <w:sz w:val="20"/>
        </w:rPr>
        <w:t>it</w:t>
      </w:r>
      <w:r>
        <w:rPr>
          <w:spacing w:val="-3"/>
          <w:sz w:val="20"/>
        </w:rPr>
        <w:t xml:space="preserve"> </w:t>
      </w:r>
      <w:r>
        <w:rPr>
          <w:sz w:val="20"/>
        </w:rPr>
        <w:t>here.</w:t>
      </w:r>
      <w:r>
        <w:rPr>
          <w:spacing w:val="-3"/>
          <w:sz w:val="20"/>
        </w:rPr>
        <w:t xml:space="preserve"> </w:t>
      </w:r>
      <w:r>
        <w:rPr>
          <w:sz w:val="20"/>
        </w:rPr>
        <w:t>However,</w:t>
      </w:r>
      <w:r>
        <w:rPr>
          <w:spacing w:val="-3"/>
          <w:sz w:val="20"/>
        </w:rPr>
        <w:t xml:space="preserve"> </w:t>
      </w:r>
      <w:r>
        <w:rPr>
          <w:sz w:val="20"/>
        </w:rPr>
        <w:t>it</w:t>
      </w:r>
      <w:r>
        <w:rPr>
          <w:spacing w:val="-3"/>
          <w:sz w:val="20"/>
        </w:rPr>
        <w:t xml:space="preserve"> </w:t>
      </w:r>
      <w:r>
        <w:rPr>
          <w:sz w:val="20"/>
        </w:rPr>
        <w:t>doesn't</w:t>
      </w:r>
      <w:r>
        <w:rPr>
          <w:spacing w:val="-3"/>
          <w:sz w:val="20"/>
        </w:rPr>
        <w:t xml:space="preserve"> </w:t>
      </w:r>
      <w:r>
        <w:rPr>
          <w:sz w:val="20"/>
        </w:rPr>
        <w:t>provide</w:t>
      </w:r>
      <w:r>
        <w:rPr>
          <w:spacing w:val="-3"/>
          <w:sz w:val="20"/>
        </w:rPr>
        <w:t xml:space="preserve"> </w:t>
      </w:r>
      <w:r>
        <w:rPr>
          <w:sz w:val="20"/>
        </w:rPr>
        <w:t>a</w:t>
      </w:r>
      <w:r>
        <w:rPr>
          <w:spacing w:val="-4"/>
          <w:sz w:val="20"/>
        </w:rPr>
        <w:t xml:space="preserve"> </w:t>
      </w:r>
      <w:r>
        <w:rPr>
          <w:sz w:val="20"/>
        </w:rPr>
        <w:t>great</w:t>
      </w:r>
      <w:r>
        <w:rPr>
          <w:spacing w:val="-3"/>
          <w:sz w:val="20"/>
        </w:rPr>
        <w:t xml:space="preserve"> </w:t>
      </w:r>
      <w:r>
        <w:rPr>
          <w:sz w:val="20"/>
        </w:rPr>
        <w:t>user</w:t>
      </w:r>
      <w:r>
        <w:rPr>
          <w:spacing w:val="-3"/>
          <w:sz w:val="20"/>
        </w:rPr>
        <w:t xml:space="preserve"> </w:t>
      </w:r>
      <w:r>
        <w:rPr>
          <w:sz w:val="20"/>
        </w:rPr>
        <w:t>experience because the user has to guess why the button doesn't work.</w:t>
      </w:r>
    </w:p>
    <w:p w14:paraId="6ED772C9" w14:textId="77777777" w:rsidR="003D76C2" w:rsidRDefault="003D76C2">
      <w:pPr>
        <w:spacing w:line="247" w:lineRule="auto"/>
        <w:jc w:val="both"/>
        <w:rPr>
          <w:sz w:val="20"/>
        </w:rPr>
        <w:sectPr w:rsidR="003D76C2">
          <w:pgSz w:w="10800" w:h="13320"/>
          <w:pgMar w:top="1120" w:right="920" w:bottom="280" w:left="940" w:header="695" w:footer="0" w:gutter="0"/>
          <w:cols w:space="720"/>
        </w:sectPr>
      </w:pPr>
    </w:p>
    <w:p w14:paraId="5A5B8A7F" w14:textId="77777777" w:rsidR="003D76C2" w:rsidRDefault="003D76C2">
      <w:pPr>
        <w:pStyle w:val="BodyText"/>
        <w:spacing w:before="12"/>
        <w:rPr>
          <w:sz w:val="7"/>
        </w:rPr>
      </w:pPr>
    </w:p>
    <w:p w14:paraId="04DCFF2F" w14:textId="77777777" w:rsidR="003D76C2" w:rsidRDefault="00000000">
      <w:pPr>
        <w:pStyle w:val="ListParagraph"/>
        <w:numPr>
          <w:ilvl w:val="0"/>
          <w:numId w:val="10"/>
        </w:numPr>
        <w:tabs>
          <w:tab w:val="left" w:pos="554"/>
        </w:tabs>
        <w:spacing w:before="101" w:line="247" w:lineRule="auto"/>
        <w:ind w:left="554" w:right="998"/>
        <w:rPr>
          <w:sz w:val="20"/>
        </w:rPr>
      </w:pPr>
      <w:r>
        <w:rPr>
          <w:sz w:val="20"/>
        </w:rPr>
        <w:t>You</w:t>
      </w:r>
      <w:r>
        <w:rPr>
          <w:spacing w:val="-2"/>
          <w:sz w:val="20"/>
        </w:rPr>
        <w:t xml:space="preserve"> </w:t>
      </w:r>
      <w:r>
        <w:rPr>
          <w:sz w:val="20"/>
        </w:rPr>
        <w:t>could</w:t>
      </w:r>
      <w:r>
        <w:rPr>
          <w:spacing w:val="-2"/>
          <w:sz w:val="20"/>
        </w:rPr>
        <w:t xml:space="preserve"> </w:t>
      </w:r>
      <w:r>
        <w:rPr>
          <w:sz w:val="20"/>
        </w:rPr>
        <w:t>present</w:t>
      </w:r>
      <w:r>
        <w:rPr>
          <w:spacing w:val="-2"/>
          <w:sz w:val="20"/>
        </w:rPr>
        <w:t xml:space="preserve"> </w:t>
      </w:r>
      <w:r>
        <w:rPr>
          <w:sz w:val="20"/>
        </w:rPr>
        <w:t>the</w:t>
      </w:r>
      <w:r>
        <w:rPr>
          <w:spacing w:val="-2"/>
          <w:sz w:val="20"/>
        </w:rPr>
        <w:t xml:space="preserve"> </w:t>
      </w:r>
      <w:r>
        <w:rPr>
          <w:sz w:val="20"/>
        </w:rPr>
        <w:t>user</w:t>
      </w:r>
      <w:r>
        <w:rPr>
          <w:spacing w:val="-2"/>
          <w:sz w:val="20"/>
        </w:rPr>
        <w:t xml:space="preserve"> </w:t>
      </w:r>
      <w:r>
        <w:rPr>
          <w:sz w:val="20"/>
        </w:rPr>
        <w:t>with</w:t>
      </w:r>
      <w:r>
        <w:rPr>
          <w:spacing w:val="-2"/>
          <w:sz w:val="20"/>
        </w:rPr>
        <w:t xml:space="preserve"> </w:t>
      </w:r>
      <w:r>
        <w:rPr>
          <w:sz w:val="20"/>
        </w:rPr>
        <w:t>an</w:t>
      </w:r>
      <w:r>
        <w:rPr>
          <w:spacing w:val="-3"/>
          <w:sz w:val="20"/>
        </w:rPr>
        <w:t xml:space="preserve"> </w:t>
      </w:r>
      <w:r>
        <w:rPr>
          <w:sz w:val="20"/>
        </w:rPr>
        <w:t>error</w:t>
      </w:r>
      <w:r>
        <w:rPr>
          <w:spacing w:val="-2"/>
          <w:sz w:val="20"/>
        </w:rPr>
        <w:t xml:space="preserve"> </w:t>
      </w:r>
      <w:r>
        <w:rPr>
          <w:sz w:val="20"/>
        </w:rPr>
        <w:t>message</w:t>
      </w:r>
      <w:r>
        <w:rPr>
          <w:spacing w:val="-3"/>
          <w:sz w:val="20"/>
        </w:rPr>
        <w:t xml:space="preserve"> </w:t>
      </w:r>
      <w:r>
        <w:rPr>
          <w:sz w:val="20"/>
        </w:rPr>
        <w:t>via</w:t>
      </w:r>
      <w:r>
        <w:rPr>
          <w:spacing w:val="-2"/>
          <w:sz w:val="20"/>
        </w:rPr>
        <w:t xml:space="preserve"> </w:t>
      </w:r>
      <w:r>
        <w:rPr>
          <w:sz w:val="20"/>
        </w:rPr>
        <w:t>a</w:t>
      </w:r>
      <w:r>
        <w:rPr>
          <w:spacing w:val="-3"/>
          <w:sz w:val="20"/>
        </w:rPr>
        <w:t xml:space="preserve"> </w:t>
      </w:r>
      <w:r>
        <w:rPr>
          <w:sz w:val="20"/>
        </w:rPr>
        <w:t>dialog</w:t>
      </w:r>
      <w:r>
        <w:rPr>
          <w:spacing w:val="-2"/>
          <w:sz w:val="20"/>
        </w:rPr>
        <w:t xml:space="preserve"> </w:t>
      </w:r>
      <w:r>
        <w:rPr>
          <w:sz w:val="20"/>
        </w:rPr>
        <w:t>for</w:t>
      </w:r>
      <w:r>
        <w:rPr>
          <w:spacing w:val="-2"/>
          <w:sz w:val="20"/>
        </w:rPr>
        <w:t xml:space="preserve"> </w:t>
      </w:r>
      <w:r>
        <w:rPr>
          <w:sz w:val="20"/>
        </w:rPr>
        <w:t>a</w:t>
      </w:r>
      <w:r>
        <w:rPr>
          <w:spacing w:val="-3"/>
          <w:sz w:val="20"/>
        </w:rPr>
        <w:t xml:space="preserve"> </w:t>
      </w:r>
      <w:r>
        <w:rPr>
          <w:sz w:val="20"/>
        </w:rPr>
        <w:t>view.</w:t>
      </w:r>
      <w:r>
        <w:rPr>
          <w:spacing w:val="-2"/>
          <w:sz w:val="20"/>
        </w:rPr>
        <w:t xml:space="preserve"> </w:t>
      </w:r>
      <w:r>
        <w:rPr>
          <w:sz w:val="20"/>
        </w:rPr>
        <w:t>This</w:t>
      </w:r>
      <w:r>
        <w:rPr>
          <w:spacing w:val="-3"/>
          <w:sz w:val="20"/>
        </w:rPr>
        <w:t xml:space="preserve"> </w:t>
      </w:r>
      <w:r>
        <w:rPr>
          <w:sz w:val="20"/>
        </w:rPr>
        <w:t>is somewhat better than the option we opted for and is still easier to implement than disabling the button:</w:t>
      </w:r>
    </w:p>
    <w:p w14:paraId="2D3667C5" w14:textId="77777777" w:rsidR="003D76C2" w:rsidRDefault="00000000">
      <w:pPr>
        <w:pStyle w:val="BodyText"/>
        <w:spacing w:before="8"/>
        <w:rPr>
          <w:sz w:val="13"/>
        </w:rPr>
      </w:pPr>
      <w:r>
        <w:rPr>
          <w:noProof/>
        </w:rPr>
        <w:drawing>
          <wp:anchor distT="0" distB="0" distL="0" distR="0" simplePos="0" relativeHeight="120" behindDoc="0" locked="0" layoutInCell="1" allowOverlap="1" wp14:anchorId="7506BD0B" wp14:editId="1E8F45AF">
            <wp:simplePos x="0" y="0"/>
            <wp:positionH relativeFrom="page">
              <wp:posOffset>1722098</wp:posOffset>
            </wp:positionH>
            <wp:positionV relativeFrom="paragraph">
              <wp:posOffset>132883</wp:posOffset>
            </wp:positionV>
            <wp:extent cx="2963036" cy="6093713"/>
            <wp:effectExtent l="0" t="0" r="0" b="0"/>
            <wp:wrapTopAndBottom/>
            <wp:docPr id="25" name="image12.png" descr="Figure 6.19: The Recipe Book app with some recip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png"/>
                    <pic:cNvPicPr/>
                  </pic:nvPicPr>
                  <pic:blipFill>
                    <a:blip r:embed="rId89" cstate="print"/>
                    <a:stretch>
                      <a:fillRect/>
                    </a:stretch>
                  </pic:blipFill>
                  <pic:spPr>
                    <a:xfrm>
                      <a:off x="0" y="0"/>
                      <a:ext cx="2963036" cy="6093713"/>
                    </a:xfrm>
                    <a:prstGeom prst="rect">
                      <a:avLst/>
                    </a:prstGeom>
                  </pic:spPr>
                </pic:pic>
              </a:graphicData>
            </a:graphic>
          </wp:anchor>
        </w:drawing>
      </w:r>
    </w:p>
    <w:p w14:paraId="1B37C52A" w14:textId="77777777" w:rsidR="003D76C2" w:rsidRDefault="00000000">
      <w:pPr>
        <w:spacing w:before="154"/>
        <w:ind w:left="1866"/>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6.19:</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Recipe</w:t>
      </w:r>
      <w:r>
        <w:rPr>
          <w:rFonts w:ascii="Open Sans SemiBold"/>
          <w:b/>
          <w:spacing w:val="-3"/>
          <w:sz w:val="18"/>
        </w:rPr>
        <w:t xml:space="preserve"> </w:t>
      </w:r>
      <w:r>
        <w:rPr>
          <w:rFonts w:ascii="Open Sans SemiBold"/>
          <w:b/>
          <w:sz w:val="18"/>
        </w:rPr>
        <w:t>Book</w:t>
      </w:r>
      <w:r>
        <w:rPr>
          <w:rFonts w:ascii="Open Sans SemiBold"/>
          <w:b/>
          <w:spacing w:val="-3"/>
          <w:sz w:val="18"/>
        </w:rPr>
        <w:t xml:space="preserve"> </w:t>
      </w:r>
      <w:r>
        <w:rPr>
          <w:rFonts w:ascii="Open Sans SemiBold"/>
          <w:b/>
          <w:sz w:val="18"/>
        </w:rPr>
        <w:t>app</w:t>
      </w:r>
      <w:r>
        <w:rPr>
          <w:rFonts w:ascii="Open Sans SemiBold"/>
          <w:b/>
          <w:spacing w:val="-2"/>
          <w:sz w:val="18"/>
        </w:rPr>
        <w:t xml:space="preserve"> </w:t>
      </w:r>
      <w:r>
        <w:rPr>
          <w:rFonts w:ascii="Open Sans SemiBold"/>
          <w:b/>
          <w:sz w:val="18"/>
        </w:rPr>
        <w:t>with</w:t>
      </w:r>
      <w:r>
        <w:rPr>
          <w:rFonts w:ascii="Open Sans SemiBold"/>
          <w:b/>
          <w:spacing w:val="-2"/>
          <w:sz w:val="18"/>
        </w:rPr>
        <w:t xml:space="preserve"> </w:t>
      </w:r>
      <w:r>
        <w:rPr>
          <w:rFonts w:ascii="Open Sans SemiBold"/>
          <w:b/>
          <w:sz w:val="18"/>
        </w:rPr>
        <w:t>some</w:t>
      </w:r>
      <w:r>
        <w:rPr>
          <w:rFonts w:ascii="Open Sans SemiBold"/>
          <w:b/>
          <w:spacing w:val="-1"/>
          <w:sz w:val="18"/>
        </w:rPr>
        <w:t xml:space="preserve"> </w:t>
      </w:r>
      <w:r>
        <w:rPr>
          <w:rFonts w:ascii="Open Sans SemiBold"/>
          <w:b/>
          <w:spacing w:val="-2"/>
          <w:sz w:val="18"/>
        </w:rPr>
        <w:t>recipes</w:t>
      </w:r>
    </w:p>
    <w:p w14:paraId="45939282" w14:textId="77777777" w:rsidR="003D76C2" w:rsidRDefault="003D76C2">
      <w:pPr>
        <w:rPr>
          <w:rFonts w:ascii="Open Sans SemiBold"/>
          <w:sz w:val="18"/>
        </w:rPr>
        <w:sectPr w:rsidR="003D76C2">
          <w:pgSz w:w="10800" w:h="13320"/>
          <w:pgMar w:top="1120" w:right="920" w:bottom="280" w:left="940" w:header="695" w:footer="0" w:gutter="0"/>
          <w:cols w:space="720"/>
        </w:sectPr>
      </w:pPr>
    </w:p>
    <w:p w14:paraId="49684C2F" w14:textId="77777777" w:rsidR="003D76C2" w:rsidRDefault="00000000">
      <w:pPr>
        <w:pStyle w:val="Heading1"/>
      </w:pPr>
      <w:r>
        <w:lastRenderedPageBreak/>
        <w:t xml:space="preserve">Chapter 7: Android Permissions and Google </w:t>
      </w:r>
      <w:r>
        <w:rPr>
          <w:spacing w:val="-4"/>
        </w:rPr>
        <w:t>Maps</w:t>
      </w:r>
    </w:p>
    <w:p w14:paraId="413F8170" w14:textId="77777777" w:rsidR="003D76C2" w:rsidRDefault="00000000">
      <w:pPr>
        <w:pStyle w:val="Heading2"/>
      </w:pPr>
      <w:r>
        <w:t>Activity</w:t>
      </w:r>
      <w:r>
        <w:rPr>
          <w:spacing w:val="-5"/>
        </w:rPr>
        <w:t xml:space="preserve"> </w:t>
      </w:r>
      <w:r>
        <w:t>7.01:</w:t>
      </w:r>
      <w:r>
        <w:rPr>
          <w:spacing w:val="-2"/>
        </w:rPr>
        <w:t xml:space="preserve"> </w:t>
      </w:r>
      <w:r>
        <w:t>Creating</w:t>
      </w:r>
      <w:r>
        <w:rPr>
          <w:spacing w:val="-2"/>
        </w:rPr>
        <w:t xml:space="preserve"> </w:t>
      </w:r>
      <w:r>
        <w:t>an</w:t>
      </w:r>
      <w:r>
        <w:rPr>
          <w:spacing w:val="-3"/>
        </w:rPr>
        <w:t xml:space="preserve"> </w:t>
      </w:r>
      <w:r>
        <w:t>App</w:t>
      </w:r>
      <w:r>
        <w:rPr>
          <w:spacing w:val="-2"/>
        </w:rPr>
        <w:t xml:space="preserve"> </w:t>
      </w:r>
      <w:r>
        <w:t>to</w:t>
      </w:r>
      <w:r>
        <w:rPr>
          <w:spacing w:val="-2"/>
        </w:rPr>
        <w:t xml:space="preserve"> </w:t>
      </w:r>
      <w:r>
        <w:t>Find</w:t>
      </w:r>
      <w:r>
        <w:rPr>
          <w:spacing w:val="-3"/>
        </w:rPr>
        <w:t xml:space="preserve"> </w:t>
      </w:r>
      <w:r>
        <w:t>the</w:t>
      </w:r>
      <w:r>
        <w:rPr>
          <w:spacing w:val="-2"/>
        </w:rPr>
        <w:t xml:space="preserve"> </w:t>
      </w:r>
      <w:r>
        <w:t>Location</w:t>
      </w:r>
      <w:r>
        <w:rPr>
          <w:spacing w:val="-2"/>
        </w:rPr>
        <w:t xml:space="preserve"> </w:t>
      </w:r>
      <w:r>
        <w:t>of</w:t>
      </w:r>
      <w:r>
        <w:rPr>
          <w:spacing w:val="-3"/>
        </w:rPr>
        <w:t xml:space="preserve"> </w:t>
      </w:r>
      <w:r>
        <w:t>a</w:t>
      </w:r>
      <w:r>
        <w:rPr>
          <w:spacing w:val="-2"/>
        </w:rPr>
        <w:t xml:space="preserve"> </w:t>
      </w:r>
      <w:r>
        <w:t>Parked</w:t>
      </w:r>
      <w:r>
        <w:rPr>
          <w:spacing w:val="-2"/>
        </w:rPr>
        <w:t xml:space="preserve"> </w:t>
      </w:r>
      <w:r>
        <w:rPr>
          <w:spacing w:val="-5"/>
        </w:rPr>
        <w:t>Car</w:t>
      </w:r>
    </w:p>
    <w:p w14:paraId="3C5581C6" w14:textId="77777777" w:rsidR="003D76C2" w:rsidRDefault="00000000">
      <w:pPr>
        <w:pStyle w:val="Heading3"/>
        <w:ind w:left="824"/>
        <w:rPr>
          <w:b w:val="0"/>
        </w:rPr>
      </w:pPr>
      <w:r>
        <w:rPr>
          <w:spacing w:val="-2"/>
        </w:rPr>
        <w:t>Solution</w:t>
      </w:r>
      <w:r>
        <w:rPr>
          <w:b w:val="0"/>
          <w:spacing w:val="-2"/>
        </w:rPr>
        <w:t>:</w:t>
      </w:r>
    </w:p>
    <w:p w14:paraId="37606BD6" w14:textId="77777777" w:rsidR="003D76C2" w:rsidRDefault="00000000">
      <w:pPr>
        <w:pStyle w:val="ListParagraph"/>
        <w:numPr>
          <w:ilvl w:val="0"/>
          <w:numId w:val="9"/>
        </w:numPr>
        <w:tabs>
          <w:tab w:val="left" w:pos="1274"/>
        </w:tabs>
        <w:spacing w:before="148"/>
        <w:jc w:val="left"/>
        <w:rPr>
          <w:sz w:val="20"/>
        </w:rPr>
      </w:pPr>
      <w:r>
        <w:rPr>
          <w:sz w:val="20"/>
        </w:rPr>
        <w:t>Create</w:t>
      </w:r>
      <w:r>
        <w:rPr>
          <w:spacing w:val="-3"/>
          <w:sz w:val="20"/>
        </w:rPr>
        <w:t xml:space="preserve"> </w:t>
      </w:r>
      <w:r>
        <w:rPr>
          <w:sz w:val="20"/>
        </w:rPr>
        <w:t>a</w:t>
      </w:r>
      <w:r>
        <w:rPr>
          <w:spacing w:val="-2"/>
          <w:sz w:val="20"/>
        </w:rPr>
        <w:t xml:space="preserve"> </w:t>
      </w:r>
      <w:r>
        <w:rPr>
          <w:sz w:val="20"/>
        </w:rPr>
        <w:t>Google</w:t>
      </w:r>
      <w:r>
        <w:rPr>
          <w:spacing w:val="-1"/>
          <w:sz w:val="20"/>
        </w:rPr>
        <w:t xml:space="preserve"> </w:t>
      </w:r>
      <w:r>
        <w:rPr>
          <w:sz w:val="20"/>
        </w:rPr>
        <w:t>Maps</w:t>
      </w:r>
      <w:r>
        <w:rPr>
          <w:spacing w:val="-1"/>
          <w:sz w:val="20"/>
        </w:rPr>
        <w:t xml:space="preserve"> </w:t>
      </w:r>
      <w:r>
        <w:rPr>
          <w:sz w:val="20"/>
        </w:rPr>
        <w:t>Activity</w:t>
      </w:r>
      <w:r>
        <w:rPr>
          <w:spacing w:val="-1"/>
          <w:sz w:val="20"/>
        </w:rPr>
        <w:t xml:space="preserve"> </w:t>
      </w:r>
      <w:r>
        <w:rPr>
          <w:sz w:val="20"/>
        </w:rPr>
        <w:t>app</w:t>
      </w:r>
      <w:r>
        <w:rPr>
          <w:spacing w:val="-2"/>
          <w:sz w:val="20"/>
        </w:rPr>
        <w:t xml:space="preserve"> </w:t>
      </w:r>
      <w:r>
        <w:rPr>
          <w:sz w:val="20"/>
        </w:rPr>
        <w:t>named</w:t>
      </w:r>
      <w:r>
        <w:rPr>
          <w:spacing w:val="-3"/>
          <w:sz w:val="20"/>
        </w:rPr>
        <w:t xml:space="preserve"> </w:t>
      </w:r>
      <w:r>
        <w:rPr>
          <w:rFonts w:ascii="Courier New"/>
          <w:b/>
        </w:rPr>
        <w:t>Find</w:t>
      </w:r>
      <w:r>
        <w:rPr>
          <w:rFonts w:ascii="Courier New"/>
          <w:b/>
          <w:spacing w:val="-3"/>
        </w:rPr>
        <w:t xml:space="preserve"> </w:t>
      </w:r>
      <w:r>
        <w:rPr>
          <w:rFonts w:ascii="Courier New"/>
          <w:b/>
        </w:rPr>
        <w:t>My</w:t>
      </w:r>
      <w:r>
        <w:rPr>
          <w:rFonts w:ascii="Courier New"/>
          <w:b/>
          <w:spacing w:val="-3"/>
        </w:rPr>
        <w:t xml:space="preserve"> </w:t>
      </w:r>
      <w:r>
        <w:rPr>
          <w:rFonts w:ascii="Courier New"/>
          <w:b/>
          <w:spacing w:val="-4"/>
        </w:rPr>
        <w:t>Car</w:t>
      </w:r>
      <w:r>
        <w:rPr>
          <w:spacing w:val="-4"/>
          <w:sz w:val="20"/>
        </w:rPr>
        <w:t>.</w:t>
      </w:r>
    </w:p>
    <w:p w14:paraId="0915C198" w14:textId="77777777" w:rsidR="003D76C2" w:rsidRDefault="00000000">
      <w:pPr>
        <w:pStyle w:val="ListParagraph"/>
        <w:numPr>
          <w:ilvl w:val="0"/>
          <w:numId w:val="9"/>
        </w:numPr>
        <w:tabs>
          <w:tab w:val="left" w:pos="1274"/>
        </w:tabs>
        <w:spacing w:before="140" w:line="242" w:lineRule="auto"/>
        <w:ind w:right="169"/>
        <w:jc w:val="left"/>
        <w:rPr>
          <w:sz w:val="20"/>
        </w:rPr>
      </w:pPr>
      <w:r>
        <w:rPr>
          <w:sz w:val="20"/>
        </w:rPr>
        <w:t>Obtain</w:t>
      </w:r>
      <w:r>
        <w:rPr>
          <w:spacing w:val="-3"/>
          <w:sz w:val="20"/>
        </w:rPr>
        <w:t xml:space="preserve"> </w:t>
      </w:r>
      <w:r>
        <w:rPr>
          <w:sz w:val="20"/>
        </w:rPr>
        <w:t>an</w:t>
      </w:r>
      <w:r>
        <w:rPr>
          <w:spacing w:val="-4"/>
          <w:sz w:val="20"/>
        </w:rPr>
        <w:t xml:space="preserve"> </w:t>
      </w:r>
      <w:r>
        <w:rPr>
          <w:sz w:val="20"/>
        </w:rPr>
        <w:t>API</w:t>
      </w:r>
      <w:r>
        <w:rPr>
          <w:spacing w:val="-3"/>
          <w:sz w:val="20"/>
        </w:rPr>
        <w:t xml:space="preserve"> </w:t>
      </w:r>
      <w:r>
        <w:rPr>
          <w:sz w:val="20"/>
        </w:rPr>
        <w:t>key</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app</w:t>
      </w:r>
      <w:r>
        <w:rPr>
          <w:spacing w:val="-4"/>
          <w:sz w:val="20"/>
        </w:rPr>
        <w:t xml:space="preserve"> </w:t>
      </w:r>
      <w:r>
        <w:rPr>
          <w:sz w:val="20"/>
        </w:rPr>
        <w:t>by</w:t>
      </w:r>
      <w:r>
        <w:rPr>
          <w:spacing w:val="-3"/>
          <w:sz w:val="20"/>
        </w:rPr>
        <w:t xml:space="preserve"> </w:t>
      </w:r>
      <w:r>
        <w:rPr>
          <w:sz w:val="20"/>
        </w:rPr>
        <w:t>following</w:t>
      </w:r>
      <w:r>
        <w:rPr>
          <w:spacing w:val="-3"/>
          <w:sz w:val="20"/>
        </w:rPr>
        <w:t xml:space="preserve"> </w:t>
      </w:r>
      <w:r>
        <w:rPr>
          <w:sz w:val="20"/>
        </w:rPr>
        <w:t>the</w:t>
      </w:r>
      <w:r>
        <w:rPr>
          <w:spacing w:val="-3"/>
          <w:sz w:val="20"/>
        </w:rPr>
        <w:t xml:space="preserve"> </w:t>
      </w:r>
      <w:r>
        <w:rPr>
          <w:sz w:val="20"/>
        </w:rPr>
        <w:t>instructions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link</w:t>
      </w:r>
      <w:r>
        <w:rPr>
          <w:spacing w:val="-3"/>
          <w:sz w:val="20"/>
        </w:rPr>
        <w:t xml:space="preserve"> </w:t>
      </w:r>
      <w:r>
        <w:rPr>
          <w:sz w:val="20"/>
        </w:rPr>
        <w:t>provided</w:t>
      </w:r>
      <w:r>
        <w:rPr>
          <w:spacing w:val="-3"/>
          <w:sz w:val="20"/>
        </w:rPr>
        <w:t xml:space="preserve"> </w:t>
      </w:r>
      <w:r>
        <w:rPr>
          <w:sz w:val="20"/>
        </w:rPr>
        <w:t xml:space="preserve">in your </w:t>
      </w:r>
      <w:r>
        <w:rPr>
          <w:rFonts w:ascii="Courier New"/>
          <w:b/>
        </w:rPr>
        <w:t>google_maps_api.xml</w:t>
      </w:r>
      <w:r>
        <w:rPr>
          <w:rFonts w:ascii="Courier New"/>
          <w:b/>
          <w:spacing w:val="-64"/>
        </w:rPr>
        <w:t xml:space="preserve"> </w:t>
      </w:r>
      <w:r>
        <w:rPr>
          <w:sz w:val="20"/>
        </w:rPr>
        <w:t xml:space="preserve">file located under </w:t>
      </w:r>
      <w:r>
        <w:rPr>
          <w:rFonts w:ascii="Courier New"/>
          <w:b/>
        </w:rPr>
        <w:t>app/res/values</w:t>
      </w:r>
      <w:r>
        <w:rPr>
          <w:sz w:val="20"/>
        </w:rPr>
        <w:t>. Update your</w:t>
      </w:r>
      <w:r>
        <w:rPr>
          <w:spacing w:val="-1"/>
          <w:sz w:val="20"/>
        </w:rPr>
        <w:t xml:space="preserve"> </w:t>
      </w:r>
      <w:r>
        <w:rPr>
          <w:rFonts w:ascii="Courier New"/>
          <w:b/>
        </w:rPr>
        <w:t>google_maps_api.xml</w:t>
      </w:r>
      <w:r>
        <w:rPr>
          <w:rFonts w:ascii="Courier New"/>
          <w:b/>
          <w:spacing w:val="-80"/>
        </w:rPr>
        <w:t xml:space="preserve"> </w:t>
      </w:r>
      <w:r>
        <w:rPr>
          <w:sz w:val="20"/>
        </w:rPr>
        <w:t xml:space="preserve">file by replacing </w:t>
      </w:r>
      <w:r>
        <w:rPr>
          <w:rFonts w:ascii="Courier New"/>
          <w:b/>
        </w:rPr>
        <w:t>YOUR_KEY_HERE</w:t>
      </w:r>
      <w:r>
        <w:rPr>
          <w:rFonts w:ascii="Courier New"/>
          <w:b/>
          <w:spacing w:val="-80"/>
        </w:rPr>
        <w:t xml:space="preserve"> </w:t>
      </w:r>
      <w:r>
        <w:rPr>
          <w:sz w:val="20"/>
        </w:rPr>
        <w:t>with the key you obtained in the following string:</w:t>
      </w:r>
    </w:p>
    <w:p w14:paraId="22B09752" w14:textId="77777777" w:rsidR="003D76C2" w:rsidRDefault="00D51F7C">
      <w:pPr>
        <w:pStyle w:val="BodyText"/>
        <w:spacing w:before="1"/>
        <w:rPr>
          <w:sz w:val="9"/>
        </w:rPr>
      </w:pPr>
      <w:r>
        <w:rPr>
          <w:noProof/>
        </w:rPr>
        <mc:AlternateContent>
          <mc:Choice Requires="wpg">
            <w:drawing>
              <wp:anchor distT="0" distB="0" distL="0" distR="0" simplePos="0" relativeHeight="487649792" behindDoc="1" locked="0" layoutInCell="1" allowOverlap="1" wp14:anchorId="7971199F" wp14:editId="02F0DACF">
                <wp:simplePos x="0" y="0"/>
                <wp:positionH relativeFrom="page">
                  <wp:posOffset>1120140</wp:posOffset>
                </wp:positionH>
                <wp:positionV relativeFrom="paragraph">
                  <wp:posOffset>93980</wp:posOffset>
                </wp:positionV>
                <wp:extent cx="5074920" cy="346075"/>
                <wp:effectExtent l="0" t="0" r="5080" b="0"/>
                <wp:wrapTopAndBottom/>
                <wp:docPr id="1132" name="docshapegroup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764" y="148"/>
                          <a:chExt cx="7992" cy="545"/>
                        </a:xfrm>
                      </wpg:grpSpPr>
                      <wps:wsp>
                        <wps:cNvPr id="1133" name="docshape415"/>
                        <wps:cNvSpPr>
                          <a:spLocks/>
                        </wps:cNvSpPr>
                        <wps:spPr bwMode="auto">
                          <a:xfrm>
                            <a:off x="1764" y="157"/>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4" name="docshape416"/>
                        <wps:cNvSpPr>
                          <a:spLocks/>
                        </wps:cNvSpPr>
                        <wps:spPr bwMode="auto">
                          <a:xfrm>
                            <a:off x="1764" y="147"/>
                            <a:ext cx="7992" cy="545"/>
                          </a:xfrm>
                          <a:custGeom>
                            <a:avLst/>
                            <a:gdLst>
                              <a:gd name="T0" fmla="+- 0 9756 1764"/>
                              <a:gd name="T1" fmla="*/ T0 w 7992"/>
                              <a:gd name="T2" fmla="+- 0 672 148"/>
                              <a:gd name="T3" fmla="*/ 672 h 545"/>
                              <a:gd name="T4" fmla="+- 0 1764 1764"/>
                              <a:gd name="T5" fmla="*/ T4 w 7992"/>
                              <a:gd name="T6" fmla="+- 0 672 148"/>
                              <a:gd name="T7" fmla="*/ 672 h 545"/>
                              <a:gd name="T8" fmla="+- 0 1764 1764"/>
                              <a:gd name="T9" fmla="*/ T8 w 7992"/>
                              <a:gd name="T10" fmla="+- 0 692 148"/>
                              <a:gd name="T11" fmla="*/ 692 h 545"/>
                              <a:gd name="T12" fmla="+- 0 9756 1764"/>
                              <a:gd name="T13" fmla="*/ T12 w 7992"/>
                              <a:gd name="T14" fmla="+- 0 692 148"/>
                              <a:gd name="T15" fmla="*/ 692 h 545"/>
                              <a:gd name="T16" fmla="+- 0 9756 1764"/>
                              <a:gd name="T17" fmla="*/ T16 w 7992"/>
                              <a:gd name="T18" fmla="+- 0 672 148"/>
                              <a:gd name="T19" fmla="*/ 672 h 545"/>
                              <a:gd name="T20" fmla="+- 0 9756 1764"/>
                              <a:gd name="T21" fmla="*/ T20 w 7992"/>
                              <a:gd name="T22" fmla="+- 0 148 148"/>
                              <a:gd name="T23" fmla="*/ 148 h 545"/>
                              <a:gd name="T24" fmla="+- 0 1764 1764"/>
                              <a:gd name="T25" fmla="*/ T24 w 7992"/>
                              <a:gd name="T26" fmla="+- 0 148 148"/>
                              <a:gd name="T27" fmla="*/ 148 h 545"/>
                              <a:gd name="T28" fmla="+- 0 1764 1764"/>
                              <a:gd name="T29" fmla="*/ T28 w 7992"/>
                              <a:gd name="T30" fmla="+- 0 168 148"/>
                              <a:gd name="T31" fmla="*/ 168 h 545"/>
                              <a:gd name="T32" fmla="+- 0 9756 1764"/>
                              <a:gd name="T33" fmla="*/ T32 w 7992"/>
                              <a:gd name="T34" fmla="+- 0 168 148"/>
                              <a:gd name="T35" fmla="*/ 168 h 545"/>
                              <a:gd name="T36" fmla="+- 0 9756 1764"/>
                              <a:gd name="T37" fmla="*/ T36 w 7992"/>
                              <a:gd name="T38" fmla="+- 0 148 148"/>
                              <a:gd name="T39" fmla="*/ 148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5" name="docshape417"/>
                        <wps:cNvSpPr txBox="1">
                          <a:spLocks/>
                        </wps:cNvSpPr>
                        <wps:spPr bwMode="auto">
                          <a:xfrm>
                            <a:off x="1764" y="167"/>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24D64" w14:textId="77777777" w:rsidR="003D76C2" w:rsidRDefault="00000000">
                              <w:pPr>
                                <w:spacing w:before="43" w:line="235" w:lineRule="auto"/>
                                <w:ind w:left="669" w:hanging="216"/>
                                <w:rPr>
                                  <w:rFonts w:ascii="Courier New"/>
                                  <w:sz w:val="18"/>
                                </w:rPr>
                              </w:pPr>
                              <w:r>
                                <w:rPr>
                                  <w:rFonts w:ascii="Courier New"/>
                                  <w:sz w:val="18"/>
                                </w:rPr>
                                <w:t>&lt;string</w:t>
                              </w:r>
                              <w:r>
                                <w:rPr>
                                  <w:rFonts w:ascii="Courier New"/>
                                  <w:spacing w:val="-20"/>
                                  <w:sz w:val="18"/>
                                </w:rPr>
                                <w:t xml:space="preserve"> </w:t>
                              </w:r>
                              <w:r>
                                <w:rPr>
                                  <w:rFonts w:ascii="Courier New"/>
                                  <w:sz w:val="18"/>
                                </w:rPr>
                                <w:t>name="</w:t>
                              </w:r>
                              <w:proofErr w:type="spellStart"/>
                              <w:r>
                                <w:rPr>
                                  <w:rFonts w:ascii="Courier New"/>
                                  <w:sz w:val="18"/>
                                </w:rPr>
                                <w:t>google_maps_key</w:t>
                              </w:r>
                              <w:proofErr w:type="spellEnd"/>
                              <w:r>
                                <w:rPr>
                                  <w:rFonts w:ascii="Courier New"/>
                                  <w:sz w:val="18"/>
                                </w:rPr>
                                <w:t>"</w:t>
                              </w:r>
                              <w:r>
                                <w:rPr>
                                  <w:rFonts w:ascii="Courier New"/>
                                  <w:spacing w:val="-20"/>
                                  <w:sz w:val="18"/>
                                </w:rPr>
                                <w:t xml:space="preserve"> </w:t>
                              </w:r>
                              <w:proofErr w:type="spellStart"/>
                              <w:r>
                                <w:rPr>
                                  <w:rFonts w:ascii="Courier New"/>
                                  <w:sz w:val="18"/>
                                </w:rPr>
                                <w:t>templateMergeStrategy</w:t>
                              </w:r>
                              <w:proofErr w:type="spellEnd"/>
                              <w:r>
                                <w:rPr>
                                  <w:rFonts w:ascii="Courier New"/>
                                  <w:sz w:val="18"/>
                                </w:rPr>
                                <w:t xml:space="preserve">="preserve" </w:t>
                              </w:r>
                              <w:r>
                                <w:rPr>
                                  <w:rFonts w:ascii="Courier New"/>
                                  <w:spacing w:val="-2"/>
                                  <w:sz w:val="18"/>
                                </w:rPr>
                                <w:t>translatable="false"&gt;YOUR_KEY_HERE&lt;/string&gt;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71199F" id="docshapegroup414" o:spid="_x0000_s1334" style="position:absolute;margin-left:88.2pt;margin-top:7.4pt;width:399.6pt;height:27.25pt;z-index:-15666688;mso-wrap-distance-left:0;mso-wrap-distance-right:0;mso-position-horizontal-relative:page;mso-position-vertical-relative:text" coordorigin="1764,148"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">
                <v:rect id="docshape415" o:spid="_x0000_s1335" style="position:absolute;left:1764;top:157;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" fillcolor="#f6f6f6" stroked="f">
                  <v:path arrowok="t"/>
                </v:rect>
                <v:shape id="docshape416" o:spid="_x0000_s1336" style="position:absolute;left:1764;top:147;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" path="m7992,524l,524r,20l7992,544r,-20xm7992,l,,,20r7992,l7992,xe" fillcolor="#dadada" stroked="f">
                  <v:path arrowok="t" o:connecttype="custom" o:connectlocs="7992,672;0,672;0,692;7992,692;7992,672;7992,148;0,148;0,168;7992,168;7992,148" o:connectangles="0,0,0,0,0,0,0,0,0,0"/>
                </v:shape>
                <v:shape id="docshape417" o:spid="_x0000_s1337" type="#_x0000_t202" style="position:absolute;left:1764;top:167;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" filled="f" stroked="f">
                  <v:path arrowok="t"/>
                  <v:textbox inset="0,0,0,0">
                    <w:txbxContent>
                      <w:p w14:paraId="27324D64" w14:textId="77777777" w:rsidR="003D76C2" w:rsidRDefault="00000000">
                        <w:pPr>
                          <w:spacing w:before="43" w:line="235" w:lineRule="auto"/>
                          <w:ind w:left="669" w:hanging="216"/>
                          <w:rPr>
                            <w:rFonts w:ascii="Courier New"/>
                            <w:sz w:val="18"/>
                          </w:rPr>
                        </w:pPr>
                        <w:r>
                          <w:rPr>
                            <w:rFonts w:ascii="Courier New"/>
                            <w:sz w:val="18"/>
                          </w:rPr>
                          <w:t>&lt;string</w:t>
                        </w:r>
                        <w:r>
                          <w:rPr>
                            <w:rFonts w:ascii="Courier New"/>
                            <w:spacing w:val="-20"/>
                            <w:sz w:val="18"/>
                          </w:rPr>
                          <w:t xml:space="preserve"> </w:t>
                        </w:r>
                        <w:r>
                          <w:rPr>
                            <w:rFonts w:ascii="Courier New"/>
                            <w:sz w:val="18"/>
                          </w:rPr>
                          <w:t>name="</w:t>
                        </w:r>
                        <w:proofErr w:type="spellStart"/>
                        <w:r>
                          <w:rPr>
                            <w:rFonts w:ascii="Courier New"/>
                            <w:sz w:val="18"/>
                          </w:rPr>
                          <w:t>google_maps_key</w:t>
                        </w:r>
                        <w:proofErr w:type="spellEnd"/>
                        <w:r>
                          <w:rPr>
                            <w:rFonts w:ascii="Courier New"/>
                            <w:sz w:val="18"/>
                          </w:rPr>
                          <w:t>"</w:t>
                        </w:r>
                        <w:r>
                          <w:rPr>
                            <w:rFonts w:ascii="Courier New"/>
                            <w:spacing w:val="-20"/>
                            <w:sz w:val="18"/>
                          </w:rPr>
                          <w:t xml:space="preserve"> </w:t>
                        </w:r>
                        <w:proofErr w:type="spellStart"/>
                        <w:r>
                          <w:rPr>
                            <w:rFonts w:ascii="Courier New"/>
                            <w:sz w:val="18"/>
                          </w:rPr>
                          <w:t>templateMergeStrategy</w:t>
                        </w:r>
                        <w:proofErr w:type="spellEnd"/>
                        <w:r>
                          <w:rPr>
                            <w:rFonts w:ascii="Courier New"/>
                            <w:sz w:val="18"/>
                          </w:rPr>
                          <w:t xml:space="preserve">="preserve" </w:t>
                        </w:r>
                        <w:r>
                          <w:rPr>
                            <w:rFonts w:ascii="Courier New"/>
                            <w:spacing w:val="-2"/>
                            <w:sz w:val="18"/>
                          </w:rPr>
                          <w:t>translatable="false"&gt;YOUR_KEY_HERE&lt;/string&gt;</w:t>
                        </w:r>
                      </w:p>
                    </w:txbxContent>
                  </v:textbox>
                </v:shape>
                <w10:wrap type="topAndBottom" anchorx="page"/>
              </v:group>
            </w:pict>
          </mc:Fallback>
        </mc:AlternateContent>
      </w:r>
    </w:p>
    <w:p w14:paraId="6BA9F9FB" w14:textId="77777777" w:rsidR="003D76C2" w:rsidRDefault="00000000">
      <w:pPr>
        <w:pStyle w:val="ListParagraph"/>
        <w:numPr>
          <w:ilvl w:val="0"/>
          <w:numId w:val="9"/>
        </w:numPr>
        <w:tabs>
          <w:tab w:val="left" w:pos="1274"/>
        </w:tabs>
        <w:spacing w:before="13"/>
        <w:ind w:right="480"/>
        <w:jc w:val="left"/>
        <w:rPr>
          <w:sz w:val="20"/>
        </w:rPr>
      </w:pPr>
      <w:r>
        <w:rPr>
          <w:sz w:val="20"/>
        </w:rPr>
        <w:t>Update</w:t>
      </w:r>
      <w:r>
        <w:rPr>
          <w:spacing w:val="-3"/>
          <w:sz w:val="20"/>
        </w:rPr>
        <w:t xml:space="preserve"> </w:t>
      </w:r>
      <w:r>
        <w:rPr>
          <w:sz w:val="20"/>
        </w:rPr>
        <w:t>its</w:t>
      </w:r>
      <w:r>
        <w:rPr>
          <w:spacing w:val="-3"/>
          <w:sz w:val="20"/>
        </w:rPr>
        <w:t xml:space="preserve"> </w:t>
      </w:r>
      <w:r>
        <w:rPr>
          <w:sz w:val="20"/>
        </w:rPr>
        <w:t>main</w:t>
      </w:r>
      <w:r>
        <w:rPr>
          <w:spacing w:val="-4"/>
          <w:sz w:val="20"/>
        </w:rPr>
        <w:t xml:space="preserve"> </w:t>
      </w:r>
      <w:r>
        <w:rPr>
          <w:sz w:val="20"/>
        </w:rPr>
        <w:t>layout</w:t>
      </w:r>
      <w:r>
        <w:rPr>
          <w:spacing w:val="-3"/>
          <w:sz w:val="20"/>
        </w:rPr>
        <w:t xml:space="preserve"> </w:t>
      </w:r>
      <w:r>
        <w:rPr>
          <w:sz w:val="20"/>
        </w:rPr>
        <w:t>to</w:t>
      </w:r>
      <w:r>
        <w:rPr>
          <w:spacing w:val="-3"/>
          <w:sz w:val="20"/>
        </w:rPr>
        <w:t xml:space="preserve"> </w:t>
      </w:r>
      <w:r>
        <w:rPr>
          <w:sz w:val="20"/>
        </w:rPr>
        <w:t>show</w:t>
      </w:r>
      <w:r>
        <w:rPr>
          <w:spacing w:val="-3"/>
          <w:sz w:val="20"/>
        </w:rPr>
        <w:t xml:space="preserve"> </w:t>
      </w:r>
      <w:r>
        <w:rPr>
          <w:sz w:val="20"/>
        </w:rPr>
        <w:t>a</w:t>
      </w:r>
      <w:r>
        <w:rPr>
          <w:spacing w:val="-4"/>
          <w:sz w:val="20"/>
        </w:rPr>
        <w:t xml:space="preserve"> </w:t>
      </w:r>
      <w:r>
        <w:rPr>
          <w:sz w:val="20"/>
        </w:rPr>
        <w:t>button</w:t>
      </w:r>
      <w:r>
        <w:rPr>
          <w:spacing w:val="-3"/>
          <w:sz w:val="20"/>
        </w:rPr>
        <w:t xml:space="preserve"> </w:t>
      </w:r>
      <w:r>
        <w:rPr>
          <w:sz w:val="20"/>
        </w:rPr>
        <w:t>at</w:t>
      </w:r>
      <w:r>
        <w:rPr>
          <w:spacing w:val="-4"/>
          <w:sz w:val="20"/>
        </w:rPr>
        <w:t xml:space="preserve"> </w:t>
      </w:r>
      <w:r>
        <w:rPr>
          <w:sz w:val="20"/>
        </w:rPr>
        <w:t>the</w:t>
      </w:r>
      <w:r>
        <w:rPr>
          <w:spacing w:val="-3"/>
          <w:sz w:val="20"/>
        </w:rPr>
        <w:t xml:space="preserve"> </w:t>
      </w:r>
      <w:r>
        <w:rPr>
          <w:sz w:val="20"/>
        </w:rPr>
        <w:t>bottom</w:t>
      </w:r>
      <w:r>
        <w:rPr>
          <w:spacing w:val="-3"/>
          <w:sz w:val="20"/>
        </w:rPr>
        <w:t xml:space="preserve"> </w:t>
      </w:r>
      <w:r>
        <w:rPr>
          <w:sz w:val="20"/>
        </w:rPr>
        <w:t>with</w:t>
      </w:r>
      <w:r>
        <w:rPr>
          <w:spacing w:val="-3"/>
          <w:sz w:val="20"/>
        </w:rPr>
        <w:t xml:space="preserve"> </w:t>
      </w:r>
      <w:r>
        <w:rPr>
          <w:sz w:val="20"/>
        </w:rPr>
        <w:t>an</w:t>
      </w:r>
      <w:r>
        <w:rPr>
          <w:spacing w:val="-4"/>
          <w:sz w:val="20"/>
        </w:rPr>
        <w:t xml:space="preserve"> </w:t>
      </w:r>
      <w:r>
        <w:rPr>
          <w:rFonts w:ascii="Courier New"/>
          <w:b/>
        </w:rPr>
        <w:t>I'm</w:t>
      </w:r>
      <w:r>
        <w:rPr>
          <w:rFonts w:ascii="Courier New"/>
          <w:b/>
          <w:spacing w:val="-7"/>
        </w:rPr>
        <w:t xml:space="preserve"> </w:t>
      </w:r>
      <w:r>
        <w:rPr>
          <w:rFonts w:ascii="Courier New"/>
          <w:b/>
        </w:rPr>
        <w:t>parked here</w:t>
      </w:r>
      <w:r>
        <w:rPr>
          <w:rFonts w:ascii="Courier New"/>
          <w:b/>
          <w:spacing w:val="-69"/>
        </w:rPr>
        <w:t xml:space="preserve"> </w:t>
      </w:r>
      <w:r>
        <w:rPr>
          <w:sz w:val="20"/>
        </w:rPr>
        <w:t>label:</w:t>
      </w:r>
    </w:p>
    <w:p w14:paraId="72E8002D" w14:textId="77777777" w:rsidR="003D76C2" w:rsidRDefault="00D51F7C">
      <w:pPr>
        <w:spacing w:before="207" w:line="235" w:lineRule="auto"/>
        <w:ind w:left="1493" w:right="1098" w:hanging="216"/>
        <w:rPr>
          <w:rFonts w:ascii="Courier New"/>
          <w:sz w:val="18"/>
        </w:rPr>
      </w:pPr>
      <w:r>
        <w:rPr>
          <w:noProof/>
        </w:rPr>
        <mc:AlternateContent>
          <mc:Choice Requires="wpg">
            <w:drawing>
              <wp:anchor distT="0" distB="0" distL="114300" distR="114300" simplePos="0" relativeHeight="483691008" behindDoc="1" locked="0" layoutInCell="1" allowOverlap="1" wp14:anchorId="6D06D5FE" wp14:editId="3A4C6437">
                <wp:simplePos x="0" y="0"/>
                <wp:positionH relativeFrom="page">
                  <wp:posOffset>1120140</wp:posOffset>
                </wp:positionH>
                <wp:positionV relativeFrom="paragraph">
                  <wp:posOffset>91440</wp:posOffset>
                </wp:positionV>
                <wp:extent cx="5074920" cy="4397375"/>
                <wp:effectExtent l="0" t="0" r="5080" b="0"/>
                <wp:wrapNone/>
                <wp:docPr id="1129" name="docshapegroup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397375"/>
                          <a:chOff x="1764" y="144"/>
                          <a:chExt cx="7992" cy="6925"/>
                        </a:xfrm>
                      </wpg:grpSpPr>
                      <wps:wsp>
                        <wps:cNvPr id="1130" name="docshape419"/>
                        <wps:cNvSpPr>
                          <a:spLocks/>
                        </wps:cNvSpPr>
                        <wps:spPr bwMode="auto">
                          <a:xfrm>
                            <a:off x="1764" y="153"/>
                            <a:ext cx="7992" cy="69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1" name="docshape420"/>
                        <wps:cNvSpPr>
                          <a:spLocks/>
                        </wps:cNvSpPr>
                        <wps:spPr bwMode="auto">
                          <a:xfrm>
                            <a:off x="1764" y="143"/>
                            <a:ext cx="7992" cy="6925"/>
                          </a:xfrm>
                          <a:custGeom>
                            <a:avLst/>
                            <a:gdLst>
                              <a:gd name="T0" fmla="+- 0 9756 1764"/>
                              <a:gd name="T1" fmla="*/ T0 w 7992"/>
                              <a:gd name="T2" fmla="+- 0 7048 144"/>
                              <a:gd name="T3" fmla="*/ 7048 h 6925"/>
                              <a:gd name="T4" fmla="+- 0 1764 1764"/>
                              <a:gd name="T5" fmla="*/ T4 w 7992"/>
                              <a:gd name="T6" fmla="+- 0 7048 144"/>
                              <a:gd name="T7" fmla="*/ 7048 h 6925"/>
                              <a:gd name="T8" fmla="+- 0 1764 1764"/>
                              <a:gd name="T9" fmla="*/ T8 w 7992"/>
                              <a:gd name="T10" fmla="+- 0 7068 144"/>
                              <a:gd name="T11" fmla="*/ 7068 h 6925"/>
                              <a:gd name="T12" fmla="+- 0 9756 1764"/>
                              <a:gd name="T13" fmla="*/ T12 w 7992"/>
                              <a:gd name="T14" fmla="+- 0 7068 144"/>
                              <a:gd name="T15" fmla="*/ 7068 h 6925"/>
                              <a:gd name="T16" fmla="+- 0 9756 1764"/>
                              <a:gd name="T17" fmla="*/ T16 w 7992"/>
                              <a:gd name="T18" fmla="+- 0 7048 144"/>
                              <a:gd name="T19" fmla="*/ 7048 h 6925"/>
                              <a:gd name="T20" fmla="+- 0 9756 1764"/>
                              <a:gd name="T21" fmla="*/ T20 w 7992"/>
                              <a:gd name="T22" fmla="+- 0 144 144"/>
                              <a:gd name="T23" fmla="*/ 144 h 6925"/>
                              <a:gd name="T24" fmla="+- 0 1764 1764"/>
                              <a:gd name="T25" fmla="*/ T24 w 7992"/>
                              <a:gd name="T26" fmla="+- 0 144 144"/>
                              <a:gd name="T27" fmla="*/ 144 h 6925"/>
                              <a:gd name="T28" fmla="+- 0 1764 1764"/>
                              <a:gd name="T29" fmla="*/ T28 w 7992"/>
                              <a:gd name="T30" fmla="+- 0 164 144"/>
                              <a:gd name="T31" fmla="*/ 164 h 6925"/>
                              <a:gd name="T32" fmla="+- 0 9756 1764"/>
                              <a:gd name="T33" fmla="*/ T32 w 7992"/>
                              <a:gd name="T34" fmla="+- 0 164 144"/>
                              <a:gd name="T35" fmla="*/ 164 h 6925"/>
                              <a:gd name="T36" fmla="+- 0 9756 1764"/>
                              <a:gd name="T37" fmla="*/ T36 w 7992"/>
                              <a:gd name="T38" fmla="+- 0 144 144"/>
                              <a:gd name="T39" fmla="*/ 144 h 69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925">
                                <a:moveTo>
                                  <a:pt x="7992" y="6904"/>
                                </a:moveTo>
                                <a:lnTo>
                                  <a:pt x="0" y="6904"/>
                                </a:lnTo>
                                <a:lnTo>
                                  <a:pt x="0" y="6924"/>
                                </a:lnTo>
                                <a:lnTo>
                                  <a:pt x="7992" y="6924"/>
                                </a:lnTo>
                                <a:lnTo>
                                  <a:pt x="7992" y="69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CE63C3" id="docshapegroup418" o:spid="_x0000_s1026" style="position:absolute;margin-left:88.2pt;margin-top:7.2pt;width:399.6pt;height:346.25pt;z-index:-19625472;mso-position-horizontal-relative:page" coordorigin="1764,144" coordsize="7992,69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">
                <v:rect id="docshape419" o:spid="_x0000_s1027" style="position:absolute;left:1764;top:153;width:7992;height:6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" fillcolor="#f6f6f6" stroked="f">
                  <v:path arrowok="t"/>
                </v:rect>
                <v:shape id="docshape420" o:spid="_x0000_s1028" style="position:absolute;left:1764;top:143;width:7992;height:6925;visibility:visible;mso-wrap-style:square;v-text-anchor:top" coordsize="7992,69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" path="m7992,6904l,6904r,20l7992,6924r,-20xm7992,l,,,20r7992,l7992,xe" fillcolor="#dadada" stroked="f">
                  <v:path arrowok="t" o:connecttype="custom" o:connectlocs="7992,7048;0,7048;0,7068;7992,7068;7992,7048;7992,144;0,144;0,164;7992,164;7992,144" o:connectangles="0,0,0,0,0,0,0,0,0,0"/>
                </v:shape>
                <w10:wrap anchorx="page"/>
              </v:group>
            </w:pict>
          </mc:Fallback>
        </mc:AlternateContent>
      </w:r>
      <w:r w:rsidR="00CC7617">
        <w:rPr>
          <w:rFonts w:ascii="Courier New"/>
          <w:spacing w:val="-2"/>
          <w:sz w:val="18"/>
        </w:rPr>
        <w:t>&lt;</w:t>
      </w:r>
      <w:proofErr w:type="spellStart"/>
      <w:r w:rsidR="00CC7617">
        <w:rPr>
          <w:rFonts w:ascii="Courier New"/>
          <w:spacing w:val="-2"/>
          <w:sz w:val="18"/>
        </w:rPr>
        <w:t>androidx.constraintlayout.widget.ConstraintLayout</w:t>
      </w:r>
      <w:proofErr w:type="spellEnd"/>
      <w:r w:rsidR="00CC7617">
        <w:rPr>
          <w:rFonts w:ascii="Courier New"/>
          <w:spacing w:val="-2"/>
          <w:sz w:val="18"/>
        </w:rPr>
        <w:t xml:space="preserve"> </w:t>
      </w:r>
      <w:hyperlink r:id="rId90">
        <w:r w:rsidR="00CC7617">
          <w:rPr>
            <w:rFonts w:ascii="Courier New"/>
            <w:spacing w:val="-2"/>
            <w:sz w:val="18"/>
          </w:rPr>
          <w:t>xmlns:android="http://schemas.android.com/apk/res/android"</w:t>
        </w:r>
      </w:hyperlink>
    </w:p>
    <w:p w14:paraId="495BB110" w14:textId="77777777" w:rsidR="003D76C2" w:rsidRDefault="00000000">
      <w:pPr>
        <w:spacing w:before="17" w:line="328" w:lineRule="auto"/>
        <w:ind w:left="1709"/>
        <w:rPr>
          <w:rFonts w:ascii="Courier New"/>
          <w:sz w:val="18"/>
        </w:rPr>
      </w:pPr>
      <w:hyperlink r:id="rId91">
        <w:r>
          <w:rPr>
            <w:rFonts w:ascii="Courier New"/>
            <w:spacing w:val="-2"/>
            <w:sz w:val="18"/>
          </w:rPr>
          <w:t>xmlns:map="http://schemas.android.com/apk/res-auto"</w:t>
        </w:r>
      </w:hyperlink>
      <w:r>
        <w:rPr>
          <w:rFonts w:ascii="Courier New"/>
          <w:spacing w:val="-2"/>
          <w:sz w:val="18"/>
        </w:rPr>
        <w:t xml:space="preserve"> </w:t>
      </w:r>
      <w:hyperlink r:id="rId92">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"&gt;</w:t>
      </w:r>
    </w:p>
    <w:p w14:paraId="5DA4903F" w14:textId="77777777" w:rsidR="003D76C2" w:rsidRDefault="003D76C2">
      <w:pPr>
        <w:pStyle w:val="BodyText"/>
        <w:spacing w:before="11"/>
        <w:rPr>
          <w:rFonts w:ascii="Courier New"/>
          <w:sz w:val="24"/>
        </w:rPr>
      </w:pPr>
    </w:p>
    <w:p w14:paraId="0D3EAE23" w14:textId="77777777" w:rsidR="003D76C2" w:rsidRDefault="00000000">
      <w:pPr>
        <w:ind w:left="1709"/>
        <w:rPr>
          <w:rFonts w:ascii="Courier New"/>
          <w:b/>
          <w:sz w:val="18"/>
        </w:rPr>
      </w:pPr>
      <w:r>
        <w:rPr>
          <w:rFonts w:ascii="Courier New"/>
          <w:b/>
          <w:spacing w:val="-2"/>
          <w:sz w:val="18"/>
        </w:rPr>
        <w:t>&lt;fragment</w:t>
      </w:r>
    </w:p>
    <w:p w14:paraId="38AB21BF" w14:textId="77777777" w:rsidR="003D76C2" w:rsidRDefault="00000000">
      <w:pPr>
        <w:spacing w:before="76" w:line="328" w:lineRule="auto"/>
        <w:ind w:left="2141" w:right="244"/>
        <w:rPr>
          <w:rFonts w:ascii="Courier New"/>
          <w:b/>
          <w:sz w:val="18"/>
        </w:rPr>
      </w:pPr>
      <w:proofErr w:type="spellStart"/>
      <w:r>
        <w:rPr>
          <w:rFonts w:ascii="Courier New"/>
          <w:b/>
          <w:spacing w:val="-2"/>
          <w:sz w:val="18"/>
        </w:rPr>
        <w:t>android:id</w:t>
      </w:r>
      <w:proofErr w:type="spellEnd"/>
      <w:r>
        <w:rPr>
          <w:rFonts w:ascii="Courier New"/>
          <w:b/>
          <w:spacing w:val="-2"/>
          <w:sz w:val="18"/>
        </w:rPr>
        <w:t xml:space="preserve">="@+id/map" </w:t>
      </w: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com.google.android.gms.maps.SupportMapFragment</w:t>
      </w:r>
      <w:proofErr w:type="spellEnd"/>
      <w:r>
        <w:rPr>
          <w:rFonts w:ascii="Courier New"/>
          <w:b/>
          <w:spacing w:val="-2"/>
          <w:sz w:val="18"/>
        </w:rPr>
        <w:t xml:space="preserve">" </w:t>
      </w:r>
      <w:proofErr w:type="spellStart"/>
      <w:r>
        <w:rPr>
          <w:rFonts w:ascii="Courier New"/>
          <w:b/>
          <w:spacing w:val="-2"/>
          <w:sz w:val="18"/>
        </w:rPr>
        <w:t>android:layout_width</w:t>
      </w:r>
      <w:proofErr w:type="spellEnd"/>
      <w:r>
        <w:rPr>
          <w:rFonts w:ascii="Courier New"/>
          <w:b/>
          <w:spacing w:val="-2"/>
          <w:sz w:val="18"/>
        </w:rPr>
        <w:t>="</w:t>
      </w:r>
      <w:proofErr w:type="spellStart"/>
      <w:r>
        <w:rPr>
          <w:rFonts w:ascii="Courier New"/>
          <w:b/>
          <w:spacing w:val="-2"/>
          <w:sz w:val="18"/>
        </w:rPr>
        <w:t>match_parent</w:t>
      </w:r>
      <w:proofErr w:type="spellEnd"/>
      <w:r>
        <w:rPr>
          <w:rFonts w:ascii="Courier New"/>
          <w:b/>
          <w:spacing w:val="-2"/>
          <w:sz w:val="18"/>
        </w:rPr>
        <w:t xml:space="preserve">" </w:t>
      </w:r>
      <w:proofErr w:type="spellStart"/>
      <w:r>
        <w:rPr>
          <w:rFonts w:ascii="Courier New"/>
          <w:b/>
          <w:spacing w:val="-2"/>
          <w:sz w:val="18"/>
        </w:rPr>
        <w:t>android:layout_height</w:t>
      </w:r>
      <w:proofErr w:type="spellEnd"/>
      <w:r>
        <w:rPr>
          <w:rFonts w:ascii="Courier New"/>
          <w:b/>
          <w:spacing w:val="-2"/>
          <w:sz w:val="18"/>
        </w:rPr>
        <w:t xml:space="preserve">="0dp" </w:t>
      </w:r>
      <w:proofErr w:type="spellStart"/>
      <w:r>
        <w:rPr>
          <w:rFonts w:ascii="Courier New"/>
          <w:b/>
          <w:spacing w:val="-2"/>
          <w:sz w:val="18"/>
        </w:rPr>
        <w:t>map:layout_constraintBottom_toTopOf</w:t>
      </w:r>
      <w:proofErr w:type="spellEnd"/>
      <w:r>
        <w:rPr>
          <w:rFonts w:ascii="Courier New"/>
          <w:b/>
          <w:spacing w:val="-2"/>
          <w:sz w:val="18"/>
        </w:rPr>
        <w:t>=</w:t>
      </w:r>
    </w:p>
    <w:p w14:paraId="183A7C99" w14:textId="77777777" w:rsidR="003D76C2" w:rsidRDefault="00000000">
      <w:pPr>
        <w:spacing w:before="3" w:line="328" w:lineRule="auto"/>
        <w:ind w:left="2141" w:firstLine="215"/>
        <w:rPr>
          <w:rFonts w:ascii="Courier New"/>
          <w:b/>
          <w:sz w:val="18"/>
        </w:rPr>
      </w:pPr>
      <w:r>
        <w:rPr>
          <w:rFonts w:ascii="Courier New"/>
          <w:b/>
          <w:spacing w:val="-2"/>
          <w:sz w:val="18"/>
        </w:rPr>
        <w:t>"@+id/</w:t>
      </w:r>
      <w:proofErr w:type="spellStart"/>
      <w:r>
        <w:rPr>
          <w:rFonts w:ascii="Courier New"/>
          <w:b/>
          <w:spacing w:val="-2"/>
          <w:sz w:val="18"/>
        </w:rPr>
        <w:t>maps_mark_location_button</w:t>
      </w:r>
      <w:proofErr w:type="spellEnd"/>
      <w:r>
        <w:rPr>
          <w:rFonts w:ascii="Courier New"/>
          <w:b/>
          <w:spacing w:val="-2"/>
          <w:sz w:val="18"/>
        </w:rPr>
        <w:t xml:space="preserve">" </w:t>
      </w:r>
      <w:proofErr w:type="spellStart"/>
      <w:r>
        <w:rPr>
          <w:rFonts w:ascii="Courier New"/>
          <w:b/>
          <w:spacing w:val="-2"/>
          <w:sz w:val="18"/>
        </w:rPr>
        <w:t>map:layout_constraintTop_toTopOf</w:t>
      </w:r>
      <w:proofErr w:type="spellEnd"/>
      <w:r>
        <w:rPr>
          <w:rFonts w:ascii="Courier New"/>
          <w:b/>
          <w:spacing w:val="-2"/>
          <w:sz w:val="18"/>
        </w:rPr>
        <w:t xml:space="preserve">="parent" </w:t>
      </w:r>
      <w:proofErr w:type="spellStart"/>
      <w:r>
        <w:rPr>
          <w:rFonts w:ascii="Courier New"/>
          <w:b/>
          <w:sz w:val="18"/>
        </w:rPr>
        <w:t>tools:context</w:t>
      </w:r>
      <w:proofErr w:type="spellEnd"/>
      <w:r>
        <w:rPr>
          <w:rFonts w:ascii="Courier New"/>
          <w:b/>
          <w:sz w:val="18"/>
        </w:rPr>
        <w:t>=".</w:t>
      </w:r>
      <w:proofErr w:type="spellStart"/>
      <w:r>
        <w:rPr>
          <w:rFonts w:ascii="Courier New"/>
          <w:b/>
          <w:sz w:val="18"/>
        </w:rPr>
        <w:t>MapsActivity</w:t>
      </w:r>
      <w:proofErr w:type="spellEnd"/>
      <w:r>
        <w:rPr>
          <w:rFonts w:ascii="Courier New"/>
          <w:b/>
          <w:sz w:val="18"/>
        </w:rPr>
        <w:t>" /&gt;</w:t>
      </w:r>
    </w:p>
    <w:p w14:paraId="16CAB5C1" w14:textId="77777777" w:rsidR="003D76C2" w:rsidRDefault="003D76C2">
      <w:pPr>
        <w:pStyle w:val="BodyText"/>
        <w:spacing w:before="10"/>
        <w:rPr>
          <w:rFonts w:ascii="Courier New"/>
          <w:b/>
          <w:sz w:val="24"/>
        </w:rPr>
      </w:pPr>
    </w:p>
    <w:p w14:paraId="79AB5B1E" w14:textId="77777777" w:rsidR="003D76C2" w:rsidRDefault="00000000">
      <w:pPr>
        <w:ind w:left="1709"/>
        <w:rPr>
          <w:rFonts w:ascii="Courier New"/>
          <w:b/>
          <w:sz w:val="18"/>
        </w:rPr>
      </w:pPr>
      <w:r>
        <w:rPr>
          <w:rFonts w:ascii="Courier New"/>
          <w:b/>
          <w:spacing w:val="-2"/>
          <w:sz w:val="18"/>
        </w:rPr>
        <w:t>&lt;Button</w:t>
      </w:r>
    </w:p>
    <w:p w14:paraId="3DD37BF8" w14:textId="77777777" w:rsidR="003D76C2" w:rsidRDefault="00000000">
      <w:pPr>
        <w:spacing w:before="76" w:line="328" w:lineRule="auto"/>
        <w:ind w:left="2141" w:right="1382"/>
        <w:rPr>
          <w:rFonts w:ascii="Courier New"/>
          <w:b/>
          <w:sz w:val="18"/>
        </w:rPr>
      </w:pPr>
      <w:proofErr w:type="spellStart"/>
      <w:r>
        <w:rPr>
          <w:rFonts w:ascii="Courier New"/>
          <w:b/>
          <w:spacing w:val="-2"/>
          <w:sz w:val="18"/>
        </w:rPr>
        <w:t>android:id</w:t>
      </w:r>
      <w:proofErr w:type="spellEnd"/>
      <w:r>
        <w:rPr>
          <w:rFonts w:ascii="Courier New"/>
          <w:b/>
          <w:spacing w:val="-2"/>
          <w:sz w:val="18"/>
        </w:rPr>
        <w:t>="@+id/</w:t>
      </w:r>
      <w:proofErr w:type="spellStart"/>
      <w:r>
        <w:rPr>
          <w:rFonts w:ascii="Courier New"/>
          <w:b/>
          <w:spacing w:val="-2"/>
          <w:sz w:val="18"/>
        </w:rPr>
        <w:t>maps_mark_location_button</w:t>
      </w:r>
      <w:proofErr w:type="spellEnd"/>
      <w:r>
        <w:rPr>
          <w:rFonts w:ascii="Courier New"/>
          <w:b/>
          <w:spacing w:val="-2"/>
          <w:sz w:val="18"/>
        </w:rPr>
        <w:t xml:space="preserve">" </w:t>
      </w:r>
      <w:proofErr w:type="spellStart"/>
      <w:r>
        <w:rPr>
          <w:rFonts w:ascii="Courier New"/>
          <w:b/>
          <w:spacing w:val="-2"/>
          <w:sz w:val="18"/>
        </w:rPr>
        <w:t>android:layout_width</w:t>
      </w:r>
      <w:proofErr w:type="spellEnd"/>
      <w:r>
        <w:rPr>
          <w:rFonts w:ascii="Courier New"/>
          <w:b/>
          <w:spacing w:val="-2"/>
          <w:sz w:val="18"/>
        </w:rPr>
        <w:t>="</w:t>
      </w:r>
      <w:proofErr w:type="spellStart"/>
      <w:r>
        <w:rPr>
          <w:rFonts w:ascii="Courier New"/>
          <w:b/>
          <w:spacing w:val="-2"/>
          <w:sz w:val="18"/>
        </w:rPr>
        <w:t>match_parent</w:t>
      </w:r>
      <w:proofErr w:type="spellEnd"/>
      <w:r>
        <w:rPr>
          <w:rFonts w:ascii="Courier New"/>
          <w:b/>
          <w:spacing w:val="-2"/>
          <w:sz w:val="18"/>
        </w:rPr>
        <w:t xml:space="preserve">" </w:t>
      </w:r>
      <w:proofErr w:type="spellStart"/>
      <w:r>
        <w:rPr>
          <w:rFonts w:ascii="Courier New"/>
          <w:b/>
          <w:spacing w:val="-2"/>
          <w:sz w:val="18"/>
        </w:rPr>
        <w:t>android:layout_height</w:t>
      </w:r>
      <w:proofErr w:type="spellEnd"/>
      <w:r>
        <w:rPr>
          <w:rFonts w:ascii="Courier New"/>
          <w:b/>
          <w:spacing w:val="-2"/>
          <w:sz w:val="18"/>
        </w:rPr>
        <w:t>="</w:t>
      </w:r>
      <w:proofErr w:type="spellStart"/>
      <w:r>
        <w:rPr>
          <w:rFonts w:ascii="Courier New"/>
          <w:b/>
          <w:spacing w:val="-2"/>
          <w:sz w:val="18"/>
        </w:rPr>
        <w:t>wrap_content</w:t>
      </w:r>
      <w:proofErr w:type="spellEnd"/>
      <w:r>
        <w:rPr>
          <w:rFonts w:ascii="Courier New"/>
          <w:b/>
          <w:spacing w:val="-2"/>
          <w:sz w:val="18"/>
        </w:rPr>
        <w:t xml:space="preserve">" </w:t>
      </w:r>
      <w:proofErr w:type="spellStart"/>
      <w:r>
        <w:rPr>
          <w:rFonts w:ascii="Courier New"/>
          <w:b/>
          <w:sz w:val="18"/>
        </w:rPr>
        <w:t>android:text</w:t>
      </w:r>
      <w:proofErr w:type="spellEnd"/>
      <w:r>
        <w:rPr>
          <w:rFonts w:ascii="Courier New"/>
          <w:b/>
          <w:sz w:val="18"/>
        </w:rPr>
        <w:t xml:space="preserve">="I'm parked here" </w:t>
      </w:r>
      <w:proofErr w:type="spellStart"/>
      <w:r>
        <w:rPr>
          <w:rFonts w:ascii="Courier New"/>
          <w:b/>
          <w:sz w:val="18"/>
        </w:rPr>
        <w:t>map:layout_constraintBottom_toBottomOf</w:t>
      </w:r>
      <w:proofErr w:type="spellEnd"/>
      <w:r>
        <w:rPr>
          <w:rFonts w:ascii="Courier New"/>
          <w:b/>
          <w:sz w:val="18"/>
        </w:rPr>
        <w:t>="parent"</w:t>
      </w:r>
      <w:r>
        <w:rPr>
          <w:rFonts w:ascii="Courier New"/>
          <w:b/>
          <w:spacing w:val="-29"/>
          <w:sz w:val="18"/>
        </w:rPr>
        <w:t xml:space="preserve"> </w:t>
      </w:r>
      <w:r>
        <w:rPr>
          <w:rFonts w:ascii="Courier New"/>
          <w:b/>
          <w:sz w:val="18"/>
        </w:rPr>
        <w:t>/&gt;</w:t>
      </w:r>
    </w:p>
    <w:p w14:paraId="7547AC7C" w14:textId="77777777" w:rsidR="003D76C2" w:rsidRDefault="003D76C2">
      <w:pPr>
        <w:pStyle w:val="BodyText"/>
        <w:rPr>
          <w:rFonts w:ascii="Courier New"/>
          <w:b/>
          <w:sz w:val="25"/>
        </w:rPr>
      </w:pPr>
    </w:p>
    <w:p w14:paraId="59B1179E" w14:textId="77777777" w:rsidR="003D76C2" w:rsidRDefault="00000000">
      <w:pPr>
        <w:ind w:left="1277"/>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p w14:paraId="79E3EAED" w14:textId="77777777" w:rsidR="003D76C2" w:rsidRDefault="003D76C2">
      <w:pPr>
        <w:rPr>
          <w:rFonts w:ascii="Courier New"/>
          <w:sz w:val="18"/>
        </w:rPr>
        <w:sectPr w:rsidR="003D76C2">
          <w:headerReference w:type="even" r:id="rId93"/>
          <w:headerReference w:type="default" r:id="rId94"/>
          <w:pgSz w:w="10800" w:h="13320"/>
          <w:pgMar w:top="1120" w:right="920" w:bottom="280" w:left="940" w:header="695" w:footer="0" w:gutter="0"/>
          <w:pgNumType w:start="71"/>
          <w:cols w:space="720"/>
        </w:sectPr>
      </w:pPr>
    </w:p>
    <w:p w14:paraId="37B880D5" w14:textId="77777777" w:rsidR="003D76C2" w:rsidRDefault="003D76C2">
      <w:pPr>
        <w:pStyle w:val="BodyText"/>
        <w:spacing w:before="6"/>
        <w:rPr>
          <w:rFonts w:ascii="Courier New"/>
          <w:sz w:val="9"/>
        </w:rPr>
      </w:pPr>
    </w:p>
    <w:p w14:paraId="3C33333C" w14:textId="77777777" w:rsidR="003D76C2" w:rsidRDefault="00000000">
      <w:pPr>
        <w:pStyle w:val="BodyText"/>
        <w:spacing w:before="100"/>
        <w:ind w:left="554"/>
      </w:pPr>
      <w:r>
        <w:t>The</w:t>
      </w:r>
      <w:r>
        <w:rPr>
          <w:spacing w:val="-2"/>
        </w:rPr>
        <w:t xml:space="preserve"> </w:t>
      </w:r>
      <w:r>
        <w:t>output</w:t>
      </w:r>
      <w:r>
        <w:rPr>
          <w:spacing w:val="-1"/>
        </w:rPr>
        <w:t xml:space="preserve"> </w:t>
      </w:r>
      <w:r>
        <w:t>will be</w:t>
      </w:r>
      <w:r>
        <w:rPr>
          <w:spacing w:val="-1"/>
        </w:rPr>
        <w:t xml:space="preserve"> </w:t>
      </w:r>
      <w:r>
        <w:t>as</w:t>
      </w:r>
      <w:r>
        <w:rPr>
          <w:spacing w:val="-1"/>
        </w:rPr>
        <w:t xml:space="preserve"> </w:t>
      </w:r>
      <w:r>
        <w:rPr>
          <w:spacing w:val="-2"/>
        </w:rPr>
        <w:t>follows:</w:t>
      </w:r>
    </w:p>
    <w:p w14:paraId="1341660F" w14:textId="77777777" w:rsidR="003D76C2" w:rsidRDefault="00000000">
      <w:pPr>
        <w:pStyle w:val="BodyText"/>
        <w:spacing w:before="4"/>
        <w:rPr>
          <w:sz w:val="14"/>
        </w:rPr>
      </w:pPr>
      <w:r>
        <w:rPr>
          <w:noProof/>
        </w:rPr>
        <w:drawing>
          <wp:anchor distT="0" distB="0" distL="0" distR="0" simplePos="0" relativeHeight="123" behindDoc="0" locked="0" layoutInCell="1" allowOverlap="1" wp14:anchorId="1FAD74F7" wp14:editId="5C6CD92F">
            <wp:simplePos x="0" y="0"/>
            <wp:positionH relativeFrom="page">
              <wp:posOffset>667511</wp:posOffset>
            </wp:positionH>
            <wp:positionV relativeFrom="paragraph">
              <wp:posOffset>138987</wp:posOffset>
            </wp:positionV>
            <wp:extent cx="5102352" cy="3968496"/>
            <wp:effectExtent l="0" t="0" r="0" b="0"/>
            <wp:wrapTopAndBottom/>
            <wp:docPr id="27" name="image13.jpeg" descr="Figure 7.16: The main lay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a:blip r:embed="rId95" cstate="print"/>
                    <a:stretch>
                      <a:fillRect/>
                    </a:stretch>
                  </pic:blipFill>
                  <pic:spPr>
                    <a:xfrm>
                      <a:off x="0" y="0"/>
                      <a:ext cx="5102352" cy="3968496"/>
                    </a:xfrm>
                    <a:prstGeom prst="rect">
                      <a:avLst/>
                    </a:prstGeom>
                  </pic:spPr>
                </pic:pic>
              </a:graphicData>
            </a:graphic>
          </wp:anchor>
        </w:drawing>
      </w:r>
    </w:p>
    <w:p w14:paraId="4EF4F815" w14:textId="77777777" w:rsidR="003D76C2" w:rsidRDefault="00000000">
      <w:pPr>
        <w:spacing w:before="140"/>
        <w:ind w:left="2878"/>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7.16:</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main</w:t>
      </w:r>
      <w:r>
        <w:rPr>
          <w:rFonts w:ascii="Open Sans SemiBold"/>
          <w:b/>
          <w:spacing w:val="-2"/>
          <w:sz w:val="18"/>
        </w:rPr>
        <w:t xml:space="preserve"> layout</w:t>
      </w:r>
    </w:p>
    <w:p w14:paraId="26DE2508" w14:textId="77777777" w:rsidR="003D76C2" w:rsidRDefault="00000000">
      <w:pPr>
        <w:pStyle w:val="ListParagraph"/>
        <w:numPr>
          <w:ilvl w:val="0"/>
          <w:numId w:val="9"/>
        </w:numPr>
        <w:tabs>
          <w:tab w:val="left" w:pos="554"/>
        </w:tabs>
        <w:spacing w:before="154"/>
        <w:ind w:left="554"/>
        <w:jc w:val="left"/>
        <w:rPr>
          <w:sz w:val="20"/>
        </w:rPr>
      </w:pPr>
      <w:r>
        <w:rPr>
          <w:sz w:val="20"/>
        </w:rPr>
        <w:t>Include</w:t>
      </w:r>
      <w:r>
        <w:rPr>
          <w:spacing w:val="-7"/>
          <w:sz w:val="20"/>
        </w:rPr>
        <w:t xml:space="preserve"> </w:t>
      </w:r>
      <w:r>
        <w:rPr>
          <w:sz w:val="20"/>
        </w:rPr>
        <w:t>the</w:t>
      </w:r>
      <w:r>
        <w:rPr>
          <w:spacing w:val="-3"/>
          <w:sz w:val="20"/>
        </w:rPr>
        <w:t xml:space="preserve"> </w:t>
      </w:r>
      <w:r>
        <w:rPr>
          <w:sz w:val="20"/>
        </w:rPr>
        <w:t>Google</w:t>
      </w:r>
      <w:r>
        <w:rPr>
          <w:spacing w:val="-3"/>
          <w:sz w:val="20"/>
        </w:rPr>
        <w:t xml:space="preserve"> </w:t>
      </w:r>
      <w:r>
        <w:rPr>
          <w:sz w:val="20"/>
        </w:rPr>
        <w:t>Play</w:t>
      </w:r>
      <w:r>
        <w:rPr>
          <w:spacing w:val="-3"/>
          <w:sz w:val="20"/>
        </w:rPr>
        <w:t xml:space="preserve"> </w:t>
      </w:r>
      <w:r>
        <w:rPr>
          <w:sz w:val="20"/>
        </w:rPr>
        <w:t>location</w:t>
      </w:r>
      <w:r>
        <w:rPr>
          <w:spacing w:val="-3"/>
          <w:sz w:val="20"/>
        </w:rPr>
        <w:t xml:space="preserve"> </w:t>
      </w:r>
      <w:r>
        <w:rPr>
          <w:sz w:val="20"/>
        </w:rPr>
        <w:t>service</w:t>
      </w:r>
      <w:r>
        <w:rPr>
          <w:spacing w:val="-3"/>
          <w:sz w:val="20"/>
        </w:rPr>
        <w:t xml:space="preserve"> </w:t>
      </w:r>
      <w:r>
        <w:rPr>
          <w:sz w:val="20"/>
        </w:rPr>
        <w:t>in</w:t>
      </w:r>
      <w:r>
        <w:rPr>
          <w:spacing w:val="-3"/>
          <w:sz w:val="20"/>
        </w:rPr>
        <w:t xml:space="preserve"> </w:t>
      </w:r>
      <w:r>
        <w:rPr>
          <w:sz w:val="20"/>
        </w:rPr>
        <w:t>your</w:t>
      </w:r>
      <w:r>
        <w:rPr>
          <w:spacing w:val="-3"/>
          <w:sz w:val="20"/>
        </w:rPr>
        <w:t xml:space="preserve"> </w:t>
      </w:r>
      <w:r>
        <w:rPr>
          <w:sz w:val="20"/>
        </w:rPr>
        <w:t>app's</w:t>
      </w:r>
      <w:r>
        <w:rPr>
          <w:spacing w:val="-4"/>
          <w:sz w:val="20"/>
        </w:rPr>
        <w:t xml:space="preserve"> </w:t>
      </w:r>
      <w:proofErr w:type="spellStart"/>
      <w:r>
        <w:rPr>
          <w:rFonts w:ascii="Courier New"/>
          <w:b/>
        </w:rPr>
        <w:t>build.gradle</w:t>
      </w:r>
      <w:proofErr w:type="spellEnd"/>
      <w:r>
        <w:rPr>
          <w:rFonts w:ascii="Courier New"/>
          <w:b/>
          <w:spacing w:val="-80"/>
        </w:rPr>
        <w:t xml:space="preserve"> </w:t>
      </w:r>
      <w:r>
        <w:rPr>
          <w:spacing w:val="-2"/>
          <w:sz w:val="20"/>
        </w:rPr>
        <w:t>file:</w:t>
      </w:r>
    </w:p>
    <w:p w14:paraId="333F70DC" w14:textId="77777777" w:rsidR="003D76C2" w:rsidRDefault="00D51F7C">
      <w:pPr>
        <w:pStyle w:val="BodyText"/>
        <w:spacing w:before="10"/>
        <w:rPr>
          <w:sz w:val="8"/>
        </w:rPr>
      </w:pPr>
      <w:r>
        <w:rPr>
          <w:noProof/>
        </w:rPr>
        <mc:AlternateContent>
          <mc:Choice Requires="wpg">
            <w:drawing>
              <wp:anchor distT="0" distB="0" distL="0" distR="0" simplePos="0" relativeHeight="487651328" behindDoc="1" locked="0" layoutInCell="1" allowOverlap="1" wp14:anchorId="56D4B56B" wp14:editId="39409F71">
                <wp:simplePos x="0" y="0"/>
                <wp:positionH relativeFrom="page">
                  <wp:posOffset>662940</wp:posOffset>
                </wp:positionH>
                <wp:positionV relativeFrom="paragraph">
                  <wp:posOffset>91440</wp:posOffset>
                </wp:positionV>
                <wp:extent cx="5074920" cy="1019175"/>
                <wp:effectExtent l="0" t="0" r="5080" b="0"/>
                <wp:wrapTopAndBottom/>
                <wp:docPr id="1125" name="docshapegroup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1126" name="docshape422"/>
                        <wps:cNvSpPr>
                          <a:spLocks/>
                        </wps:cNvSpPr>
                        <wps:spPr bwMode="auto">
                          <a:xfrm>
                            <a:off x="104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7" name="docshape423"/>
                        <wps:cNvSpPr>
                          <a:spLocks/>
                        </wps:cNvSpPr>
                        <wps:spPr bwMode="auto">
                          <a:xfrm>
                            <a:off x="1044" y="143"/>
                            <a:ext cx="7992" cy="1605"/>
                          </a:xfrm>
                          <a:custGeom>
                            <a:avLst/>
                            <a:gdLst>
                              <a:gd name="T0" fmla="+- 0 9036 1044"/>
                              <a:gd name="T1" fmla="*/ T0 w 7992"/>
                              <a:gd name="T2" fmla="+- 0 1728 144"/>
                              <a:gd name="T3" fmla="*/ 1728 h 1605"/>
                              <a:gd name="T4" fmla="+- 0 1044 1044"/>
                              <a:gd name="T5" fmla="*/ T4 w 7992"/>
                              <a:gd name="T6" fmla="+- 0 1728 144"/>
                              <a:gd name="T7" fmla="*/ 1728 h 1605"/>
                              <a:gd name="T8" fmla="+- 0 1044 1044"/>
                              <a:gd name="T9" fmla="*/ T8 w 7992"/>
                              <a:gd name="T10" fmla="+- 0 1748 144"/>
                              <a:gd name="T11" fmla="*/ 1748 h 1605"/>
                              <a:gd name="T12" fmla="+- 0 9036 1044"/>
                              <a:gd name="T13" fmla="*/ T12 w 7992"/>
                              <a:gd name="T14" fmla="+- 0 1748 144"/>
                              <a:gd name="T15" fmla="*/ 1748 h 1605"/>
                              <a:gd name="T16" fmla="+- 0 9036 1044"/>
                              <a:gd name="T17" fmla="*/ T16 w 7992"/>
                              <a:gd name="T18" fmla="+- 0 1728 144"/>
                              <a:gd name="T19" fmla="*/ 1728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8" name="docshape424"/>
                        <wps:cNvSpPr txBox="1">
                          <a:spLocks/>
                        </wps:cNvSpPr>
                        <wps:spPr bwMode="auto">
                          <a:xfrm>
                            <a:off x="104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A0127" w14:textId="77777777" w:rsidR="003D76C2" w:rsidRDefault="00000000">
                              <w:pPr>
                                <w:spacing w:before="40"/>
                                <w:ind w:left="453"/>
                                <w:rPr>
                                  <w:rFonts w:ascii="Courier New"/>
                                  <w:sz w:val="18"/>
                                </w:rPr>
                              </w:pPr>
                              <w:r>
                                <w:rPr>
                                  <w:rFonts w:ascii="Courier New"/>
                                  <w:sz w:val="18"/>
                                </w:rPr>
                                <w:t>dependencies</w:t>
                              </w:r>
                              <w:r>
                                <w:rPr>
                                  <w:rFonts w:ascii="Courier New"/>
                                  <w:spacing w:val="-12"/>
                                  <w:sz w:val="18"/>
                                </w:rPr>
                                <w:t xml:space="preserve"> </w:t>
                              </w:r>
                              <w:r>
                                <w:rPr>
                                  <w:rFonts w:ascii="Courier New"/>
                                  <w:spacing w:val="-10"/>
                                  <w:sz w:val="18"/>
                                </w:rPr>
                                <w:t>{</w:t>
                              </w:r>
                            </w:p>
                            <w:p w14:paraId="24EB35D2" w14:textId="77777777" w:rsidR="003D76C2" w:rsidRDefault="00000000">
                              <w:pPr>
                                <w:spacing w:before="76" w:line="202" w:lineRule="exact"/>
                                <w:ind w:left="885"/>
                                <w:rPr>
                                  <w:rFonts w:ascii="Courier New"/>
                                  <w:b/>
                                  <w:sz w:val="18"/>
                                </w:rPr>
                              </w:pPr>
                              <w:r>
                                <w:rPr>
                                  <w:rFonts w:ascii="Courier New"/>
                                  <w:b/>
                                  <w:spacing w:val="-2"/>
                                  <w:sz w:val="18"/>
                                </w:rPr>
                                <w:t>implementation</w:t>
                              </w:r>
                              <w:r>
                                <w:rPr>
                                  <w:rFonts w:ascii="Courier New"/>
                                  <w:b/>
                                  <w:spacing w:val="41"/>
                                  <w:sz w:val="18"/>
                                </w:rPr>
                                <w:t xml:space="preserve"> </w:t>
                              </w:r>
                              <w:r>
                                <w:rPr>
                                  <w:rFonts w:ascii="Courier New"/>
                                  <w:b/>
                                  <w:spacing w:val="-2"/>
                                  <w:sz w:val="18"/>
                                </w:rPr>
                                <w:t>"</w:t>
                              </w:r>
                              <w:proofErr w:type="spellStart"/>
                              <w:r>
                                <w:rPr>
                                  <w:rFonts w:ascii="Courier New"/>
                                  <w:b/>
                                  <w:spacing w:val="-2"/>
                                  <w:sz w:val="18"/>
                                </w:rPr>
                                <w:t>com.google.android.gms:play-services</w:t>
                              </w:r>
                              <w:proofErr w:type="spellEnd"/>
                              <w:r>
                                <w:rPr>
                                  <w:rFonts w:ascii="Courier New"/>
                                  <w:b/>
                                  <w:spacing w:val="-2"/>
                                  <w:sz w:val="18"/>
                                </w:rPr>
                                <w:t>-</w:t>
                              </w:r>
                            </w:p>
                            <w:p w14:paraId="6E7C8E7B" w14:textId="77777777" w:rsidR="003D76C2" w:rsidRDefault="00000000">
                              <w:pPr>
                                <w:spacing w:line="202" w:lineRule="exact"/>
                                <w:ind w:left="453"/>
                                <w:rPr>
                                  <w:rFonts w:ascii="Courier New"/>
                                  <w:b/>
                                  <w:sz w:val="18"/>
                                </w:rPr>
                              </w:pPr>
                              <w:r>
                                <w:rPr>
                                  <w:rFonts w:ascii="Courier New"/>
                                  <w:b/>
                                  <w:spacing w:val="-2"/>
                                  <w:sz w:val="18"/>
                                </w:rPr>
                                <w:t>location:17.1.0"</w:t>
                              </w:r>
                            </w:p>
                            <w:p w14:paraId="3B72F2AE" w14:textId="77777777" w:rsidR="003D76C2" w:rsidRDefault="00000000">
                              <w:pPr>
                                <w:spacing w:before="16"/>
                                <w:ind w:left="885"/>
                                <w:rPr>
                                  <w:rFonts w:ascii="Courier New"/>
                                  <w:sz w:val="18"/>
                                </w:rPr>
                              </w:pPr>
                              <w:r>
                                <w:rPr>
                                  <w:rFonts w:ascii="Courier New"/>
                                  <w:spacing w:val="-5"/>
                                  <w:sz w:val="18"/>
                                </w:rPr>
                                <w:t>...</w:t>
                              </w:r>
                            </w:p>
                            <w:p w14:paraId="43D4C99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D4B56B" id="docshapegroup421" o:spid="_x0000_s1338" style="position:absolute;margin-left:52.2pt;margin-top:7.2pt;width:399.6pt;height:80.25pt;z-index:-15665152;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">
                <v:rect id="docshape422" o:spid="_x0000_s1339" style="position:absolute;left:104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" fillcolor="#f6f6f6" stroked="f">
                  <v:path arrowok="t"/>
                </v:rect>
                <v:shape id="docshape423" o:spid="_x0000_s1340" style="position:absolute;left:104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" path="m7992,1584l,1584r,20l7992,1604r,-20xm7992,l,,,20r7992,l7992,xe" fillcolor="#dadada" stroked="f">
                  <v:path arrowok="t" o:connecttype="custom" o:connectlocs="7992,1728;0,1728;0,1748;7992,1748;7992,1728;7992,144;0,144;0,164;7992,164;7992,144" o:connectangles="0,0,0,0,0,0,0,0,0,0"/>
                </v:shape>
                <v:shape id="docshape424" o:spid="_x0000_s1341" type="#_x0000_t202" style="position:absolute;left:104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" filled="f" stroked="f">
                  <v:path arrowok="t"/>
                  <v:textbox inset="0,0,0,0">
                    <w:txbxContent>
                      <w:p w14:paraId="715A0127" w14:textId="77777777" w:rsidR="003D76C2" w:rsidRDefault="00000000">
                        <w:pPr>
                          <w:spacing w:before="40"/>
                          <w:ind w:left="453"/>
                          <w:rPr>
                            <w:rFonts w:ascii="Courier New"/>
                            <w:sz w:val="18"/>
                          </w:rPr>
                        </w:pPr>
                        <w:r>
                          <w:rPr>
                            <w:rFonts w:ascii="Courier New"/>
                            <w:sz w:val="18"/>
                          </w:rPr>
                          <w:t>dependencies</w:t>
                        </w:r>
                        <w:r>
                          <w:rPr>
                            <w:rFonts w:ascii="Courier New"/>
                            <w:spacing w:val="-12"/>
                            <w:sz w:val="18"/>
                          </w:rPr>
                          <w:t xml:space="preserve"> </w:t>
                        </w:r>
                        <w:r>
                          <w:rPr>
                            <w:rFonts w:ascii="Courier New"/>
                            <w:spacing w:val="-10"/>
                            <w:sz w:val="18"/>
                          </w:rPr>
                          <w:t>{</w:t>
                        </w:r>
                      </w:p>
                      <w:p w14:paraId="24EB35D2" w14:textId="77777777" w:rsidR="003D76C2" w:rsidRDefault="00000000">
                        <w:pPr>
                          <w:spacing w:before="76" w:line="202" w:lineRule="exact"/>
                          <w:ind w:left="885"/>
                          <w:rPr>
                            <w:rFonts w:ascii="Courier New"/>
                            <w:b/>
                            <w:sz w:val="18"/>
                          </w:rPr>
                        </w:pPr>
                        <w:r>
                          <w:rPr>
                            <w:rFonts w:ascii="Courier New"/>
                            <w:b/>
                            <w:spacing w:val="-2"/>
                            <w:sz w:val="18"/>
                          </w:rPr>
                          <w:t>implementation</w:t>
                        </w:r>
                        <w:r>
                          <w:rPr>
                            <w:rFonts w:ascii="Courier New"/>
                            <w:b/>
                            <w:spacing w:val="41"/>
                            <w:sz w:val="18"/>
                          </w:rPr>
                          <w:t xml:space="preserve"> </w:t>
                        </w:r>
                        <w:r>
                          <w:rPr>
                            <w:rFonts w:ascii="Courier New"/>
                            <w:b/>
                            <w:spacing w:val="-2"/>
                            <w:sz w:val="18"/>
                          </w:rPr>
                          <w:t>"</w:t>
                        </w:r>
                        <w:proofErr w:type="spellStart"/>
                        <w:r>
                          <w:rPr>
                            <w:rFonts w:ascii="Courier New"/>
                            <w:b/>
                            <w:spacing w:val="-2"/>
                            <w:sz w:val="18"/>
                          </w:rPr>
                          <w:t>com.google.android.gms:play-services</w:t>
                        </w:r>
                        <w:proofErr w:type="spellEnd"/>
                        <w:r>
                          <w:rPr>
                            <w:rFonts w:ascii="Courier New"/>
                            <w:b/>
                            <w:spacing w:val="-2"/>
                            <w:sz w:val="18"/>
                          </w:rPr>
                          <w:t>-</w:t>
                        </w:r>
                      </w:p>
                      <w:p w14:paraId="6E7C8E7B" w14:textId="77777777" w:rsidR="003D76C2" w:rsidRDefault="00000000">
                        <w:pPr>
                          <w:spacing w:line="202" w:lineRule="exact"/>
                          <w:ind w:left="453"/>
                          <w:rPr>
                            <w:rFonts w:ascii="Courier New"/>
                            <w:b/>
                            <w:sz w:val="18"/>
                          </w:rPr>
                        </w:pPr>
                        <w:r>
                          <w:rPr>
                            <w:rFonts w:ascii="Courier New"/>
                            <w:b/>
                            <w:spacing w:val="-2"/>
                            <w:sz w:val="18"/>
                          </w:rPr>
                          <w:t>location:17.1.0"</w:t>
                        </w:r>
                      </w:p>
                      <w:p w14:paraId="3B72F2AE" w14:textId="77777777" w:rsidR="003D76C2" w:rsidRDefault="00000000">
                        <w:pPr>
                          <w:spacing w:before="16"/>
                          <w:ind w:left="885"/>
                          <w:rPr>
                            <w:rFonts w:ascii="Courier New"/>
                            <w:sz w:val="18"/>
                          </w:rPr>
                        </w:pPr>
                        <w:r>
                          <w:rPr>
                            <w:rFonts w:ascii="Courier New"/>
                            <w:spacing w:val="-5"/>
                            <w:sz w:val="18"/>
                          </w:rPr>
                          <w:t>...</w:t>
                        </w:r>
                      </w:p>
                      <w:p w14:paraId="43D4C99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3D9704E" w14:textId="77777777" w:rsidR="003D76C2" w:rsidRDefault="00000000">
      <w:pPr>
        <w:pStyle w:val="ListParagraph"/>
        <w:numPr>
          <w:ilvl w:val="0"/>
          <w:numId w:val="9"/>
        </w:numPr>
        <w:tabs>
          <w:tab w:val="left" w:pos="554"/>
        </w:tabs>
        <w:spacing w:line="247" w:lineRule="auto"/>
        <w:ind w:left="554" w:right="1157"/>
        <w:jc w:val="left"/>
        <w:rPr>
          <w:sz w:val="20"/>
        </w:rPr>
      </w:pPr>
      <w:bookmarkStart w:id="5" w:name="_heading=h.gjdgxs"/>
      <w:bookmarkEnd w:id="5"/>
      <w:r>
        <w:rPr>
          <w:sz w:val="20"/>
        </w:rPr>
        <w:t>Request</w:t>
      </w:r>
      <w:r>
        <w:rPr>
          <w:spacing w:val="-5"/>
          <w:sz w:val="20"/>
        </w:rPr>
        <w:t xml:space="preserve"> </w:t>
      </w:r>
      <w:r>
        <w:rPr>
          <w:sz w:val="20"/>
        </w:rPr>
        <w:t>the</w:t>
      </w:r>
      <w:r>
        <w:rPr>
          <w:spacing w:val="-4"/>
          <w:sz w:val="20"/>
        </w:rPr>
        <w:t xml:space="preserve"> </w:t>
      </w:r>
      <w:r>
        <w:rPr>
          <w:sz w:val="20"/>
        </w:rPr>
        <w:t>user's</w:t>
      </w:r>
      <w:r>
        <w:rPr>
          <w:spacing w:val="-4"/>
          <w:sz w:val="20"/>
        </w:rPr>
        <w:t xml:space="preserve"> </w:t>
      </w:r>
      <w:r>
        <w:rPr>
          <w:sz w:val="20"/>
        </w:rPr>
        <w:t>permission</w:t>
      </w:r>
      <w:r>
        <w:rPr>
          <w:spacing w:val="-4"/>
          <w:sz w:val="20"/>
        </w:rPr>
        <w:t xml:space="preserve"> </w:t>
      </w:r>
      <w:r>
        <w:rPr>
          <w:sz w:val="20"/>
        </w:rPr>
        <w:t>to</w:t>
      </w:r>
      <w:r>
        <w:rPr>
          <w:spacing w:val="-4"/>
          <w:sz w:val="20"/>
        </w:rPr>
        <w:t xml:space="preserve"> </w:t>
      </w:r>
      <w:r>
        <w:rPr>
          <w:sz w:val="20"/>
        </w:rPr>
        <w:t>access</w:t>
      </w:r>
      <w:r>
        <w:rPr>
          <w:spacing w:val="-5"/>
          <w:sz w:val="20"/>
        </w:rPr>
        <w:t xml:space="preserve"> </w:t>
      </w:r>
      <w:r>
        <w:rPr>
          <w:sz w:val="20"/>
        </w:rPr>
        <w:t>their</w:t>
      </w:r>
      <w:r>
        <w:rPr>
          <w:spacing w:val="-4"/>
          <w:sz w:val="20"/>
        </w:rPr>
        <w:t xml:space="preserve"> </w:t>
      </w:r>
      <w:r>
        <w:rPr>
          <w:sz w:val="20"/>
        </w:rPr>
        <w:t>location.</w:t>
      </w:r>
      <w:r>
        <w:rPr>
          <w:spacing w:val="-4"/>
          <w:sz w:val="20"/>
        </w:rPr>
        <w:t xml:space="preserve"> </w:t>
      </w:r>
      <w:r>
        <w:rPr>
          <w:sz w:val="20"/>
        </w:rPr>
        <w:t>Present</w:t>
      </w:r>
      <w:r>
        <w:rPr>
          <w:spacing w:val="-4"/>
          <w:sz w:val="20"/>
        </w:rPr>
        <w:t xml:space="preserve"> </w:t>
      </w:r>
      <w:r>
        <w:rPr>
          <w:sz w:val="20"/>
        </w:rPr>
        <w:t>the</w:t>
      </w:r>
      <w:r>
        <w:rPr>
          <w:spacing w:val="-4"/>
          <w:sz w:val="20"/>
        </w:rPr>
        <w:t xml:space="preserve"> </w:t>
      </w:r>
      <w:r>
        <w:rPr>
          <w:sz w:val="20"/>
        </w:rPr>
        <w:t>rationale</w:t>
      </w:r>
      <w:r>
        <w:rPr>
          <w:spacing w:val="-5"/>
          <w:sz w:val="20"/>
        </w:rPr>
        <w:t xml:space="preserve"> </w:t>
      </w:r>
      <w:r>
        <w:rPr>
          <w:sz w:val="20"/>
        </w:rPr>
        <w:t>if the SDK tells your app it is required:</w:t>
      </w:r>
    </w:p>
    <w:p w14:paraId="67B625A4" w14:textId="77777777" w:rsidR="003D76C2" w:rsidRDefault="00D51F7C">
      <w:pPr>
        <w:pStyle w:val="BodyText"/>
        <w:spacing w:before="6"/>
        <w:rPr>
          <w:sz w:val="8"/>
        </w:rPr>
      </w:pPr>
      <w:r>
        <w:rPr>
          <w:noProof/>
        </w:rPr>
        <mc:AlternateContent>
          <mc:Choice Requires="wpg">
            <w:drawing>
              <wp:anchor distT="0" distB="0" distL="0" distR="0" simplePos="0" relativeHeight="487651840" behindDoc="1" locked="0" layoutInCell="1" allowOverlap="1" wp14:anchorId="7F317628" wp14:editId="278EE102">
                <wp:simplePos x="0" y="0"/>
                <wp:positionH relativeFrom="page">
                  <wp:posOffset>662940</wp:posOffset>
                </wp:positionH>
                <wp:positionV relativeFrom="paragraph">
                  <wp:posOffset>88265</wp:posOffset>
                </wp:positionV>
                <wp:extent cx="5074920" cy="754380"/>
                <wp:effectExtent l="0" t="0" r="5080" b="0"/>
                <wp:wrapTopAndBottom/>
                <wp:docPr id="1121" name="docshapegroup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4380"/>
                          <a:chOff x="1044" y="139"/>
                          <a:chExt cx="7992" cy="1188"/>
                        </a:xfrm>
                      </wpg:grpSpPr>
                      <wps:wsp>
                        <wps:cNvPr id="1122" name="docshape426"/>
                        <wps:cNvSpPr>
                          <a:spLocks/>
                        </wps:cNvSpPr>
                        <wps:spPr bwMode="auto">
                          <a:xfrm>
                            <a:off x="1044" y="149"/>
                            <a:ext cx="7992" cy="11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3" name="docshape427"/>
                        <wps:cNvSpPr>
                          <a:spLocks/>
                        </wps:cNvSpPr>
                        <wps:spPr bwMode="auto">
                          <a:xfrm>
                            <a:off x="1044" y="139"/>
                            <a:ext cx="7992" cy="1188"/>
                          </a:xfrm>
                          <a:custGeom>
                            <a:avLst/>
                            <a:gdLst>
                              <a:gd name="T0" fmla="+- 0 9036 1044"/>
                              <a:gd name="T1" fmla="*/ T0 w 7992"/>
                              <a:gd name="T2" fmla="+- 0 1307 139"/>
                              <a:gd name="T3" fmla="*/ 1307 h 1188"/>
                              <a:gd name="T4" fmla="+- 0 1044 1044"/>
                              <a:gd name="T5" fmla="*/ T4 w 7992"/>
                              <a:gd name="T6" fmla="+- 0 1307 139"/>
                              <a:gd name="T7" fmla="*/ 1307 h 1188"/>
                              <a:gd name="T8" fmla="+- 0 1044 1044"/>
                              <a:gd name="T9" fmla="*/ T8 w 7992"/>
                              <a:gd name="T10" fmla="+- 0 1327 139"/>
                              <a:gd name="T11" fmla="*/ 1327 h 1188"/>
                              <a:gd name="T12" fmla="+- 0 9036 1044"/>
                              <a:gd name="T13" fmla="*/ T12 w 7992"/>
                              <a:gd name="T14" fmla="+- 0 1327 139"/>
                              <a:gd name="T15" fmla="*/ 1327 h 1188"/>
                              <a:gd name="T16" fmla="+- 0 9036 1044"/>
                              <a:gd name="T17" fmla="*/ T16 w 7992"/>
                              <a:gd name="T18" fmla="+- 0 1307 139"/>
                              <a:gd name="T19" fmla="*/ 1307 h 1188"/>
                              <a:gd name="T20" fmla="+- 0 9036 1044"/>
                              <a:gd name="T21" fmla="*/ T20 w 7992"/>
                              <a:gd name="T22" fmla="+- 0 139 139"/>
                              <a:gd name="T23" fmla="*/ 139 h 1188"/>
                              <a:gd name="T24" fmla="+- 0 1044 1044"/>
                              <a:gd name="T25" fmla="*/ T24 w 7992"/>
                              <a:gd name="T26" fmla="+- 0 139 139"/>
                              <a:gd name="T27" fmla="*/ 139 h 1188"/>
                              <a:gd name="T28" fmla="+- 0 1044 1044"/>
                              <a:gd name="T29" fmla="*/ T28 w 7992"/>
                              <a:gd name="T30" fmla="+- 0 159 139"/>
                              <a:gd name="T31" fmla="*/ 159 h 1188"/>
                              <a:gd name="T32" fmla="+- 0 9036 1044"/>
                              <a:gd name="T33" fmla="*/ T32 w 7992"/>
                              <a:gd name="T34" fmla="+- 0 159 139"/>
                              <a:gd name="T35" fmla="*/ 159 h 1188"/>
                              <a:gd name="T36" fmla="+- 0 9036 1044"/>
                              <a:gd name="T37" fmla="*/ T36 w 7992"/>
                              <a:gd name="T38" fmla="+- 0 139 139"/>
                              <a:gd name="T39" fmla="*/ 139 h 1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8">
                                <a:moveTo>
                                  <a:pt x="7992" y="1168"/>
                                </a:moveTo>
                                <a:lnTo>
                                  <a:pt x="0" y="1168"/>
                                </a:lnTo>
                                <a:lnTo>
                                  <a:pt x="0" y="1188"/>
                                </a:lnTo>
                                <a:lnTo>
                                  <a:pt x="7992" y="1188"/>
                                </a:lnTo>
                                <a:lnTo>
                                  <a:pt x="7992" y="116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4" name="docshape428"/>
                        <wps:cNvSpPr txBox="1">
                          <a:spLocks/>
                        </wps:cNvSpPr>
                        <wps:spPr bwMode="auto">
                          <a:xfrm>
                            <a:off x="1044" y="159"/>
                            <a:ext cx="7992" cy="1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68AC2" w14:textId="77777777" w:rsidR="003D76C2" w:rsidRDefault="00000000">
                              <w:pPr>
                                <w:spacing w:before="44"/>
                                <w:ind w:left="453"/>
                                <w:rPr>
                                  <w:rFonts w:ascii="Courier New"/>
                                  <w:b/>
                                  <w:sz w:val="18"/>
                                </w:rPr>
                              </w:pPr>
                              <w:r>
                                <w:rPr>
                                  <w:rFonts w:ascii="Courier New"/>
                                  <w:b/>
                                  <w:sz w:val="18"/>
                                </w:rPr>
                                <w:t>private</w:t>
                              </w:r>
                              <w:r>
                                <w:rPr>
                                  <w:rFonts w:ascii="Courier New"/>
                                  <w:b/>
                                  <w:spacing w:val="-12"/>
                                  <w:sz w:val="18"/>
                                </w:rPr>
                                <w:t xml:space="preserve"> </w:t>
                              </w:r>
                              <w:r>
                                <w:rPr>
                                  <w:rFonts w:ascii="Courier New"/>
                                  <w:b/>
                                  <w:sz w:val="18"/>
                                </w:rPr>
                                <w:t>const</w:t>
                              </w:r>
                              <w:r>
                                <w:rPr>
                                  <w:rFonts w:ascii="Courier New"/>
                                  <w:b/>
                                  <w:spacing w:val="-10"/>
                                  <w:sz w:val="18"/>
                                </w:rPr>
                                <w:t xml:space="preserve"> </w:t>
                              </w:r>
                              <w:proofErr w:type="spellStart"/>
                              <w:r>
                                <w:rPr>
                                  <w:rFonts w:ascii="Courier New"/>
                                  <w:b/>
                                  <w:sz w:val="18"/>
                                </w:rPr>
                                <w:t>val</w:t>
                              </w:r>
                              <w:proofErr w:type="spellEnd"/>
                              <w:r>
                                <w:rPr>
                                  <w:rFonts w:ascii="Courier New"/>
                                  <w:b/>
                                  <w:spacing w:val="-9"/>
                                  <w:sz w:val="18"/>
                                </w:rPr>
                                <w:t xml:space="preserve"> </w:t>
                              </w:r>
                              <w:r>
                                <w:rPr>
                                  <w:rFonts w:ascii="Courier New"/>
                                  <w:b/>
                                  <w:sz w:val="18"/>
                                </w:rPr>
                                <w:t>PERMISSION_CODE_REQUEST_LOCATION</w:t>
                              </w:r>
                              <w:r>
                                <w:rPr>
                                  <w:rFonts w:ascii="Courier New"/>
                                  <w:b/>
                                  <w:spacing w:val="-10"/>
                                  <w:sz w:val="18"/>
                                </w:rPr>
                                <w:t xml:space="preserve"> </w:t>
                              </w:r>
                              <w:r>
                                <w:rPr>
                                  <w:rFonts w:ascii="Courier New"/>
                                  <w:b/>
                                  <w:sz w:val="18"/>
                                </w:rPr>
                                <w:t>=</w:t>
                              </w:r>
                              <w:r>
                                <w:rPr>
                                  <w:rFonts w:ascii="Courier New"/>
                                  <w:b/>
                                  <w:spacing w:val="-9"/>
                                  <w:sz w:val="18"/>
                                </w:rPr>
                                <w:t xml:space="preserve"> </w:t>
                              </w:r>
                              <w:r>
                                <w:rPr>
                                  <w:rFonts w:ascii="Courier New"/>
                                  <w:b/>
                                  <w:spacing w:val="-10"/>
                                  <w:sz w:val="18"/>
                                </w:rPr>
                                <w:t>1</w:t>
                              </w:r>
                            </w:p>
                            <w:p w14:paraId="7B66325A" w14:textId="77777777" w:rsidR="003D76C2" w:rsidRDefault="003D76C2">
                              <w:pPr>
                                <w:rPr>
                                  <w:rFonts w:ascii="Courier New"/>
                                  <w:b/>
                                  <w:sz w:val="20"/>
                                </w:rPr>
                              </w:pPr>
                            </w:p>
                            <w:p w14:paraId="1AA6ACE5" w14:textId="77777777" w:rsidR="003D76C2" w:rsidRDefault="00000000">
                              <w:pPr>
                                <w:spacing w:before="129"/>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07438CF6" w14:textId="77777777" w:rsidR="003D76C2" w:rsidRDefault="00000000">
                              <w:pPr>
                                <w:spacing w:before="76"/>
                                <w:ind w:left="885"/>
                                <w:rPr>
                                  <w:rFonts w:ascii="Courier New"/>
                                  <w:sz w:val="18"/>
                                </w:rPr>
                              </w:pPr>
                              <w:r>
                                <w:rPr>
                                  <w:rFonts w:ascii="Courier New"/>
                                  <w:spacing w:val="-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317628" id="docshapegroup425" o:spid="_x0000_s1342" style="position:absolute;margin-left:52.2pt;margin-top:6.95pt;width:399.6pt;height:59.4pt;z-index:-15664640;mso-wrap-distance-left:0;mso-wrap-distance-right:0;mso-position-horizontal-relative:page;mso-position-vertical-relative:text" coordorigin="1044,139" coordsize="7992,11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">
                <v:rect id="docshape426" o:spid="_x0000_s1343" style="position:absolute;left:1044;top:149;width:7992;height:1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" fillcolor="#f6f6f6" stroked="f">
                  <v:path arrowok="t"/>
                </v:rect>
                <v:shape id="docshape427" o:spid="_x0000_s1344" style="position:absolute;left:1044;top:139;width:7992;height:1188;visibility:visible;mso-wrap-style:square;v-text-anchor:top" coordsize="7992,11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" path="m7992,1168l,1168r,20l7992,1188r,-20xm7992,l,,,20r7992,l7992,xe" fillcolor="#dadada" stroked="f">
                  <v:path arrowok="t" o:connecttype="custom" o:connectlocs="7992,1307;0,1307;0,1327;7992,1327;7992,1307;7992,139;0,139;0,159;7992,159;7992,139" o:connectangles="0,0,0,0,0,0,0,0,0,0"/>
                </v:shape>
                <v:shape id="docshape428" o:spid="_x0000_s1345" type="#_x0000_t202" style="position:absolute;left:1044;top:159;width:7992;height:1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" filled="f" stroked="f">
                  <v:path arrowok="t"/>
                  <v:textbox inset="0,0,0,0">
                    <w:txbxContent>
                      <w:p w14:paraId="64E68AC2" w14:textId="77777777" w:rsidR="003D76C2" w:rsidRDefault="00000000">
                        <w:pPr>
                          <w:spacing w:before="44"/>
                          <w:ind w:left="453"/>
                          <w:rPr>
                            <w:rFonts w:ascii="Courier New"/>
                            <w:b/>
                            <w:sz w:val="18"/>
                          </w:rPr>
                        </w:pPr>
                        <w:r>
                          <w:rPr>
                            <w:rFonts w:ascii="Courier New"/>
                            <w:b/>
                            <w:sz w:val="18"/>
                          </w:rPr>
                          <w:t>private</w:t>
                        </w:r>
                        <w:r>
                          <w:rPr>
                            <w:rFonts w:ascii="Courier New"/>
                            <w:b/>
                            <w:spacing w:val="-12"/>
                            <w:sz w:val="18"/>
                          </w:rPr>
                          <w:t xml:space="preserve"> </w:t>
                        </w:r>
                        <w:r>
                          <w:rPr>
                            <w:rFonts w:ascii="Courier New"/>
                            <w:b/>
                            <w:sz w:val="18"/>
                          </w:rPr>
                          <w:t>const</w:t>
                        </w:r>
                        <w:r>
                          <w:rPr>
                            <w:rFonts w:ascii="Courier New"/>
                            <w:b/>
                            <w:spacing w:val="-10"/>
                            <w:sz w:val="18"/>
                          </w:rPr>
                          <w:t xml:space="preserve"> </w:t>
                        </w:r>
                        <w:proofErr w:type="spellStart"/>
                        <w:r>
                          <w:rPr>
                            <w:rFonts w:ascii="Courier New"/>
                            <w:b/>
                            <w:sz w:val="18"/>
                          </w:rPr>
                          <w:t>val</w:t>
                        </w:r>
                        <w:proofErr w:type="spellEnd"/>
                        <w:r>
                          <w:rPr>
                            <w:rFonts w:ascii="Courier New"/>
                            <w:b/>
                            <w:spacing w:val="-9"/>
                            <w:sz w:val="18"/>
                          </w:rPr>
                          <w:t xml:space="preserve"> </w:t>
                        </w:r>
                        <w:r>
                          <w:rPr>
                            <w:rFonts w:ascii="Courier New"/>
                            <w:b/>
                            <w:sz w:val="18"/>
                          </w:rPr>
                          <w:t>PERMISSION_CODE_REQUEST_LOCATION</w:t>
                        </w:r>
                        <w:r>
                          <w:rPr>
                            <w:rFonts w:ascii="Courier New"/>
                            <w:b/>
                            <w:spacing w:val="-10"/>
                            <w:sz w:val="18"/>
                          </w:rPr>
                          <w:t xml:space="preserve"> </w:t>
                        </w:r>
                        <w:r>
                          <w:rPr>
                            <w:rFonts w:ascii="Courier New"/>
                            <w:b/>
                            <w:sz w:val="18"/>
                          </w:rPr>
                          <w:t>=</w:t>
                        </w:r>
                        <w:r>
                          <w:rPr>
                            <w:rFonts w:ascii="Courier New"/>
                            <w:b/>
                            <w:spacing w:val="-9"/>
                            <w:sz w:val="18"/>
                          </w:rPr>
                          <w:t xml:space="preserve"> </w:t>
                        </w:r>
                        <w:r>
                          <w:rPr>
                            <w:rFonts w:ascii="Courier New"/>
                            <w:b/>
                            <w:spacing w:val="-10"/>
                            <w:sz w:val="18"/>
                          </w:rPr>
                          <w:t>1</w:t>
                        </w:r>
                      </w:p>
                      <w:p w14:paraId="7B66325A" w14:textId="77777777" w:rsidR="003D76C2" w:rsidRDefault="003D76C2">
                        <w:pPr>
                          <w:rPr>
                            <w:rFonts w:ascii="Courier New"/>
                            <w:b/>
                            <w:sz w:val="20"/>
                          </w:rPr>
                        </w:pPr>
                      </w:p>
                      <w:p w14:paraId="1AA6ACE5" w14:textId="77777777" w:rsidR="003D76C2" w:rsidRDefault="00000000">
                        <w:pPr>
                          <w:spacing w:before="129"/>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07438CF6" w14:textId="77777777" w:rsidR="003D76C2" w:rsidRDefault="00000000">
                        <w:pPr>
                          <w:spacing w:before="76"/>
                          <w:ind w:left="885"/>
                          <w:rPr>
                            <w:rFonts w:ascii="Courier New"/>
                            <w:sz w:val="18"/>
                          </w:rPr>
                        </w:pPr>
                        <w:r>
                          <w:rPr>
                            <w:rFonts w:ascii="Courier New"/>
                            <w:spacing w:val="-5"/>
                            <w:sz w:val="18"/>
                          </w:rPr>
                          <w:t>...</w:t>
                        </w:r>
                      </w:p>
                    </w:txbxContent>
                  </v:textbox>
                </v:shape>
                <w10:wrap type="topAndBottom" anchorx="page"/>
              </v:group>
            </w:pict>
          </mc:Fallback>
        </mc:AlternateContent>
      </w:r>
    </w:p>
    <w:p w14:paraId="51CF0574" w14:textId="77777777" w:rsidR="003D76C2" w:rsidRDefault="003D76C2">
      <w:pPr>
        <w:rPr>
          <w:sz w:val="8"/>
        </w:rPr>
        <w:sectPr w:rsidR="003D76C2">
          <w:pgSz w:w="10800" w:h="13320"/>
          <w:pgMar w:top="1120" w:right="920" w:bottom="280" w:left="940" w:header="695" w:footer="0" w:gutter="0"/>
          <w:cols w:space="720"/>
        </w:sectPr>
      </w:pPr>
    </w:p>
    <w:p w14:paraId="0E111D2B" w14:textId="77777777" w:rsidR="003D76C2" w:rsidRDefault="00000000">
      <w:pPr>
        <w:spacing w:before="132"/>
        <w:ind w:left="1709"/>
        <w:rPr>
          <w:rFonts w:ascii="Courier New"/>
          <w:b/>
          <w:sz w:val="18"/>
        </w:rPr>
      </w:pPr>
      <w:r>
        <w:rPr>
          <w:rFonts w:ascii="Courier New"/>
          <w:b/>
          <w:sz w:val="18"/>
        </w:rPr>
        <w:lastRenderedPageBreak/>
        <w:t>override</w:t>
      </w:r>
      <w:r>
        <w:rPr>
          <w:rFonts w:ascii="Courier New"/>
          <w:b/>
          <w:spacing w:val="-7"/>
          <w:sz w:val="18"/>
        </w:rPr>
        <w:t xml:space="preserve"> </w:t>
      </w:r>
      <w:r>
        <w:rPr>
          <w:rFonts w:ascii="Courier New"/>
          <w:b/>
          <w:sz w:val="18"/>
        </w:rPr>
        <w:t>fun</w:t>
      </w:r>
      <w:r>
        <w:rPr>
          <w:rFonts w:ascii="Courier New"/>
          <w:b/>
          <w:spacing w:val="-7"/>
          <w:sz w:val="18"/>
        </w:rPr>
        <w:t xml:space="preserve"> </w:t>
      </w:r>
      <w:proofErr w:type="spellStart"/>
      <w:r>
        <w:rPr>
          <w:rFonts w:ascii="Courier New"/>
          <w:b/>
          <w:sz w:val="18"/>
        </w:rPr>
        <w:t>onResume</w:t>
      </w:r>
      <w:proofErr w:type="spellEnd"/>
      <w:r>
        <w:rPr>
          <w:rFonts w:ascii="Courier New"/>
          <w:b/>
          <w:sz w:val="18"/>
        </w:rPr>
        <w:t>()</w:t>
      </w:r>
      <w:r>
        <w:rPr>
          <w:rFonts w:ascii="Courier New"/>
          <w:b/>
          <w:spacing w:val="-7"/>
          <w:sz w:val="18"/>
        </w:rPr>
        <w:t xml:space="preserve"> </w:t>
      </w:r>
      <w:r>
        <w:rPr>
          <w:rFonts w:ascii="Courier New"/>
          <w:b/>
          <w:spacing w:val="-10"/>
          <w:sz w:val="18"/>
        </w:rPr>
        <w:t>{</w:t>
      </w:r>
    </w:p>
    <w:p w14:paraId="4198AEEC" w14:textId="77777777" w:rsidR="003D76C2" w:rsidRDefault="00000000">
      <w:pPr>
        <w:spacing w:before="76"/>
        <w:ind w:left="2141"/>
        <w:rPr>
          <w:rFonts w:ascii="Courier New"/>
          <w:b/>
          <w:sz w:val="18"/>
        </w:rPr>
      </w:pPr>
      <w:proofErr w:type="spellStart"/>
      <w:r>
        <w:rPr>
          <w:rFonts w:ascii="Courier New"/>
          <w:b/>
          <w:spacing w:val="-2"/>
          <w:sz w:val="18"/>
        </w:rPr>
        <w:t>super.onResume</w:t>
      </w:r>
      <w:proofErr w:type="spellEnd"/>
      <w:r>
        <w:rPr>
          <w:rFonts w:ascii="Courier New"/>
          <w:b/>
          <w:spacing w:val="-2"/>
          <w:sz w:val="18"/>
        </w:rPr>
        <w:t>()</w:t>
      </w:r>
    </w:p>
    <w:p w14:paraId="197B6555" w14:textId="77777777" w:rsidR="003D76C2" w:rsidRDefault="003D76C2">
      <w:pPr>
        <w:pStyle w:val="BodyText"/>
        <w:spacing w:before="7"/>
        <w:rPr>
          <w:rFonts w:ascii="Courier New"/>
          <w:b/>
          <w:sz w:val="22"/>
        </w:rPr>
      </w:pPr>
    </w:p>
    <w:p w14:paraId="2DEB404D" w14:textId="77777777" w:rsidR="003D76C2" w:rsidRDefault="00000000">
      <w:pPr>
        <w:spacing w:before="100"/>
        <w:ind w:left="2141"/>
        <w:rPr>
          <w:rFonts w:ascii="Courier New"/>
          <w:b/>
          <w:sz w:val="18"/>
        </w:rPr>
      </w:pP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hasLocationPermissions</w:t>
      </w:r>
      <w:proofErr w:type="spellEnd"/>
      <w:r>
        <w:rPr>
          <w:rFonts w:ascii="Courier New"/>
          <w:b/>
          <w:spacing w:val="-9"/>
          <w:sz w:val="18"/>
        </w:rPr>
        <w:t xml:space="preserve"> </w:t>
      </w:r>
      <w:r>
        <w:rPr>
          <w:rFonts w:ascii="Courier New"/>
          <w:b/>
          <w:sz w:val="18"/>
        </w:rPr>
        <w:t>=</w:t>
      </w:r>
      <w:r>
        <w:rPr>
          <w:rFonts w:ascii="Courier New"/>
          <w:b/>
          <w:spacing w:val="-8"/>
          <w:sz w:val="18"/>
        </w:rPr>
        <w:t xml:space="preserve"> </w:t>
      </w:r>
      <w:proofErr w:type="spellStart"/>
      <w:r>
        <w:rPr>
          <w:rFonts w:ascii="Courier New"/>
          <w:b/>
          <w:spacing w:val="-2"/>
          <w:sz w:val="18"/>
        </w:rPr>
        <w:t>getHasLocationPermission</w:t>
      </w:r>
      <w:proofErr w:type="spellEnd"/>
      <w:r>
        <w:rPr>
          <w:rFonts w:ascii="Courier New"/>
          <w:b/>
          <w:spacing w:val="-2"/>
          <w:sz w:val="18"/>
        </w:rPr>
        <w:t>()</w:t>
      </w:r>
    </w:p>
    <w:p w14:paraId="350E9C52" w14:textId="77777777" w:rsidR="003D76C2" w:rsidRDefault="00000000">
      <w:pPr>
        <w:spacing w:before="76"/>
        <w:ind w:left="1709"/>
        <w:rPr>
          <w:rFonts w:ascii="Courier New"/>
          <w:b/>
          <w:sz w:val="18"/>
        </w:rPr>
      </w:pPr>
      <w:r>
        <w:rPr>
          <w:rFonts w:ascii="Courier New"/>
          <w:b/>
          <w:sz w:val="18"/>
        </w:rPr>
        <w:t>}</w:t>
      </w:r>
    </w:p>
    <w:p w14:paraId="0C8FC12C" w14:textId="77777777" w:rsidR="003D76C2" w:rsidRDefault="003D76C2">
      <w:pPr>
        <w:pStyle w:val="BodyText"/>
        <w:spacing w:before="7"/>
        <w:rPr>
          <w:rFonts w:ascii="Courier New"/>
          <w:b/>
          <w:sz w:val="22"/>
        </w:rPr>
      </w:pPr>
    </w:p>
    <w:p w14:paraId="01F25E20" w14:textId="77777777" w:rsidR="003D76C2" w:rsidRDefault="00000000">
      <w:pPr>
        <w:spacing w:before="100" w:line="328" w:lineRule="auto"/>
        <w:ind w:left="2141" w:hanging="433"/>
        <w:rPr>
          <w:rFonts w:ascii="Courier New"/>
          <w:b/>
          <w:sz w:val="18"/>
        </w:rPr>
      </w:pPr>
      <w:r>
        <w:rPr>
          <w:rFonts w:ascii="Courier New"/>
          <w:b/>
          <w:sz w:val="18"/>
        </w:rPr>
        <w:t>private</w:t>
      </w:r>
      <w:r>
        <w:rPr>
          <w:rFonts w:ascii="Courier New"/>
          <w:b/>
          <w:spacing w:val="-8"/>
          <w:sz w:val="18"/>
        </w:rPr>
        <w:t xml:space="preserve"> </w:t>
      </w:r>
      <w:r>
        <w:rPr>
          <w:rFonts w:ascii="Courier New"/>
          <w:b/>
          <w:sz w:val="18"/>
        </w:rPr>
        <w:t>fun</w:t>
      </w:r>
      <w:r>
        <w:rPr>
          <w:rFonts w:ascii="Courier New"/>
          <w:b/>
          <w:spacing w:val="-8"/>
          <w:sz w:val="18"/>
        </w:rPr>
        <w:t xml:space="preserve"> </w:t>
      </w:r>
      <w:proofErr w:type="spellStart"/>
      <w:r>
        <w:rPr>
          <w:rFonts w:ascii="Courier New"/>
          <w:b/>
          <w:sz w:val="18"/>
        </w:rPr>
        <w:t>getHasLocationPermission</w:t>
      </w:r>
      <w:proofErr w:type="spellEnd"/>
      <w:r>
        <w:rPr>
          <w:rFonts w:ascii="Courier New"/>
          <w:b/>
          <w:sz w:val="18"/>
        </w:rPr>
        <w:t>()</w:t>
      </w:r>
      <w:r>
        <w:rPr>
          <w:rFonts w:ascii="Courier New"/>
          <w:b/>
          <w:spacing w:val="-8"/>
          <w:sz w:val="18"/>
        </w:rPr>
        <w:t xml:space="preserve"> </w:t>
      </w:r>
      <w:r>
        <w:rPr>
          <w:rFonts w:ascii="Courier New"/>
          <w:b/>
          <w:sz w:val="18"/>
        </w:rPr>
        <w:t>=</w:t>
      </w:r>
      <w:r>
        <w:rPr>
          <w:rFonts w:ascii="Courier New"/>
          <w:b/>
          <w:spacing w:val="-8"/>
          <w:sz w:val="18"/>
        </w:rPr>
        <w:t xml:space="preserve"> </w:t>
      </w:r>
      <w:r>
        <w:rPr>
          <w:rFonts w:ascii="Courier New"/>
          <w:b/>
          <w:sz w:val="18"/>
        </w:rPr>
        <w:t>if</w:t>
      </w:r>
      <w:r>
        <w:rPr>
          <w:rFonts w:ascii="Courier New"/>
          <w:b/>
          <w:spacing w:val="-8"/>
          <w:sz w:val="18"/>
        </w:rPr>
        <w:t xml:space="preserve"> </w:t>
      </w:r>
      <w:r>
        <w:rPr>
          <w:rFonts w:ascii="Courier New"/>
          <w:b/>
          <w:sz w:val="18"/>
        </w:rPr>
        <w:t xml:space="preserve">( </w:t>
      </w:r>
      <w:proofErr w:type="spellStart"/>
      <w:r>
        <w:rPr>
          <w:rFonts w:ascii="Courier New"/>
          <w:b/>
          <w:spacing w:val="-2"/>
          <w:sz w:val="18"/>
        </w:rPr>
        <w:t>ContextCompat.checkSelfPermission</w:t>
      </w:r>
      <w:proofErr w:type="spellEnd"/>
      <w:r>
        <w:rPr>
          <w:rFonts w:ascii="Courier New"/>
          <w:b/>
          <w:spacing w:val="-2"/>
          <w:sz w:val="18"/>
        </w:rPr>
        <w:t>(</w:t>
      </w:r>
    </w:p>
    <w:p w14:paraId="4A119A63" w14:textId="77777777" w:rsidR="003D76C2" w:rsidRDefault="00000000">
      <w:pPr>
        <w:spacing w:before="1"/>
        <w:ind w:left="2573"/>
        <w:rPr>
          <w:rFonts w:ascii="Courier New"/>
          <w:b/>
          <w:sz w:val="18"/>
        </w:rPr>
      </w:pPr>
      <w:r>
        <w:rPr>
          <w:rFonts w:ascii="Courier New"/>
          <w:b/>
          <w:sz w:val="18"/>
        </w:rPr>
        <w:t>this,</w:t>
      </w:r>
      <w:r>
        <w:rPr>
          <w:rFonts w:ascii="Courier New"/>
          <w:b/>
          <w:spacing w:val="-5"/>
          <w:sz w:val="18"/>
        </w:rPr>
        <w:t xml:space="preserve"> </w:t>
      </w:r>
      <w:proofErr w:type="spellStart"/>
      <w:r>
        <w:rPr>
          <w:rFonts w:ascii="Courier New"/>
          <w:b/>
          <w:spacing w:val="-2"/>
          <w:sz w:val="18"/>
        </w:rPr>
        <w:t>Manifest.permission.ACCESS_FINE_LOCATION</w:t>
      </w:r>
      <w:proofErr w:type="spellEnd"/>
    </w:p>
    <w:p w14:paraId="205C9A9E" w14:textId="77777777" w:rsidR="003D76C2" w:rsidRDefault="00000000">
      <w:pPr>
        <w:spacing w:before="76"/>
        <w:ind w:left="2141"/>
        <w:rPr>
          <w:rFonts w:ascii="Courier New"/>
          <w:b/>
          <w:sz w:val="18"/>
        </w:rPr>
      </w:pPr>
      <w:r>
        <w:rPr>
          <w:rFonts w:ascii="Courier New"/>
          <w:b/>
          <w:sz w:val="18"/>
        </w:rPr>
        <w:t>)</w:t>
      </w:r>
      <w:r>
        <w:rPr>
          <w:rFonts w:ascii="Courier New"/>
          <w:b/>
          <w:spacing w:val="-2"/>
          <w:sz w:val="18"/>
        </w:rPr>
        <w:t xml:space="preserve"> </w:t>
      </w:r>
      <w:r>
        <w:rPr>
          <w:rFonts w:ascii="Courier New"/>
          <w:b/>
          <w:sz w:val="18"/>
        </w:rPr>
        <w:t>==</w:t>
      </w:r>
      <w:r>
        <w:rPr>
          <w:rFonts w:ascii="Courier New"/>
          <w:b/>
          <w:spacing w:val="-1"/>
          <w:sz w:val="18"/>
        </w:rPr>
        <w:t xml:space="preserve"> </w:t>
      </w:r>
      <w:proofErr w:type="spellStart"/>
      <w:r>
        <w:rPr>
          <w:rFonts w:ascii="Courier New"/>
          <w:b/>
          <w:spacing w:val="-2"/>
          <w:sz w:val="18"/>
        </w:rPr>
        <w:t>PackageManager.PERMISSION_GRANTED</w:t>
      </w:r>
      <w:proofErr w:type="spellEnd"/>
    </w:p>
    <w:p w14:paraId="1BA450EE" w14:textId="77777777" w:rsidR="003D76C2" w:rsidRDefault="00000000">
      <w:pPr>
        <w:spacing w:before="76"/>
        <w:ind w:left="1709"/>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09C1706A" w14:textId="77777777" w:rsidR="003D76C2" w:rsidRDefault="00000000">
      <w:pPr>
        <w:spacing w:before="76"/>
        <w:ind w:left="2141"/>
        <w:rPr>
          <w:rFonts w:ascii="Courier New"/>
          <w:b/>
          <w:sz w:val="18"/>
        </w:rPr>
      </w:pPr>
      <w:r>
        <w:rPr>
          <w:rFonts w:ascii="Courier New"/>
          <w:b/>
          <w:spacing w:val="-4"/>
          <w:sz w:val="18"/>
        </w:rPr>
        <w:t>true</w:t>
      </w:r>
    </w:p>
    <w:p w14:paraId="5D023D97" w14:textId="77777777" w:rsidR="003D76C2" w:rsidRDefault="003D76C2">
      <w:pPr>
        <w:rPr>
          <w:rFonts w:ascii="Courier New"/>
          <w:sz w:val="18"/>
        </w:rPr>
        <w:sectPr w:rsidR="003D76C2">
          <w:pgSz w:w="10800" w:h="13320"/>
          <w:pgMar w:top="1120" w:right="920" w:bottom="280" w:left="940" w:header="695" w:footer="0" w:gutter="0"/>
          <w:cols w:space="720"/>
        </w:sectPr>
      </w:pPr>
    </w:p>
    <w:p w14:paraId="3A01B4B4" w14:textId="77777777" w:rsidR="003D76C2" w:rsidRDefault="00000000">
      <w:pPr>
        <w:spacing w:before="76"/>
        <w:ind w:left="1709"/>
        <w:rPr>
          <w:rFonts w:ascii="Courier New"/>
          <w:b/>
          <w:sz w:val="18"/>
        </w:rPr>
      </w:pPr>
      <w:r>
        <w:rPr>
          <w:rFonts w:ascii="Courier New"/>
          <w:b/>
          <w:sz w:val="18"/>
        </w:rPr>
        <w:t>}</w:t>
      </w:r>
      <w:r>
        <w:rPr>
          <w:rFonts w:ascii="Courier New"/>
          <w:b/>
          <w:spacing w:val="-3"/>
          <w:sz w:val="18"/>
        </w:rPr>
        <w:t xml:space="preserve"> </w:t>
      </w:r>
      <w:r>
        <w:rPr>
          <w:rFonts w:ascii="Courier New"/>
          <w:b/>
          <w:sz w:val="18"/>
        </w:rPr>
        <w:t>else</w:t>
      </w:r>
      <w:r>
        <w:rPr>
          <w:rFonts w:ascii="Courier New"/>
          <w:b/>
          <w:spacing w:val="-2"/>
          <w:sz w:val="18"/>
        </w:rPr>
        <w:t xml:space="preserve"> </w:t>
      </w:r>
      <w:r>
        <w:rPr>
          <w:rFonts w:ascii="Courier New"/>
          <w:b/>
          <w:spacing w:val="-10"/>
          <w:sz w:val="18"/>
        </w:rPr>
        <w:t>{</w:t>
      </w:r>
    </w:p>
    <w:p w14:paraId="6E7E37FA" w14:textId="77777777" w:rsidR="003D76C2" w:rsidRDefault="00000000">
      <w:pPr>
        <w:rPr>
          <w:rFonts w:ascii="Courier New"/>
          <w:b/>
          <w:sz w:val="20"/>
        </w:rPr>
      </w:pPr>
      <w:r>
        <w:br w:type="column"/>
      </w:r>
    </w:p>
    <w:p w14:paraId="7B3662CF" w14:textId="77777777" w:rsidR="003D76C2" w:rsidRDefault="00000000">
      <w:pPr>
        <w:spacing w:before="130" w:line="328" w:lineRule="auto"/>
        <w:ind w:left="392" w:hanging="433"/>
        <w:rPr>
          <w:rFonts w:ascii="Courier New"/>
          <w:b/>
          <w:sz w:val="18"/>
        </w:rPr>
      </w:pPr>
      <w:r>
        <w:rPr>
          <w:rFonts w:ascii="Courier New"/>
          <w:b/>
          <w:sz w:val="18"/>
        </w:rPr>
        <w:t>if</w:t>
      </w:r>
      <w:r>
        <w:rPr>
          <w:rFonts w:ascii="Courier New"/>
          <w:b/>
          <w:spacing w:val="-29"/>
          <w:sz w:val="18"/>
        </w:rPr>
        <w:t xml:space="preserve"> </w:t>
      </w:r>
      <w:r>
        <w:rPr>
          <w:rFonts w:ascii="Courier New"/>
          <w:b/>
          <w:sz w:val="18"/>
        </w:rPr>
        <w:t>(</w:t>
      </w:r>
      <w:proofErr w:type="spellStart"/>
      <w:r>
        <w:rPr>
          <w:rFonts w:ascii="Courier New"/>
          <w:b/>
          <w:sz w:val="18"/>
        </w:rPr>
        <w:t>ActivityCompat.shouldShowRequestPermissionRationale</w:t>
      </w:r>
      <w:proofErr w:type="spellEnd"/>
      <w:r>
        <w:rPr>
          <w:rFonts w:ascii="Courier New"/>
          <w:b/>
          <w:sz w:val="18"/>
        </w:rPr>
        <w:t xml:space="preserve">( this, </w:t>
      </w:r>
      <w:proofErr w:type="spellStart"/>
      <w:r>
        <w:rPr>
          <w:rFonts w:ascii="Courier New"/>
          <w:b/>
          <w:sz w:val="18"/>
        </w:rPr>
        <w:t>Manifest.permission.ACCESS_FINE_LOCATION</w:t>
      </w:r>
      <w:proofErr w:type="spellEnd"/>
    </w:p>
    <w:p w14:paraId="70799C1A" w14:textId="77777777" w:rsidR="003D76C2" w:rsidRDefault="003D76C2">
      <w:pPr>
        <w:spacing w:line="328" w:lineRule="auto"/>
        <w:rPr>
          <w:rFonts w:ascii="Courier New"/>
          <w:sz w:val="18"/>
        </w:rPr>
        <w:sectPr w:rsidR="003D76C2">
          <w:type w:val="continuous"/>
          <w:pgSz w:w="10800" w:h="13320"/>
          <w:pgMar w:top="1520" w:right="920" w:bottom="280" w:left="940" w:header="695" w:footer="0" w:gutter="0"/>
          <w:cols w:num="2" w:space="720" w:equalWidth="0">
            <w:col w:w="2574" w:space="40"/>
            <w:col w:w="6326"/>
          </w:cols>
        </w:sectPr>
      </w:pPr>
    </w:p>
    <w:p w14:paraId="046689DC" w14:textId="77777777" w:rsidR="003D76C2" w:rsidRDefault="00D51F7C">
      <w:pPr>
        <w:spacing w:before="1"/>
        <w:ind w:left="2573"/>
        <w:rPr>
          <w:rFonts w:ascii="Courier New"/>
          <w:b/>
          <w:sz w:val="18"/>
        </w:rPr>
      </w:pPr>
      <w:r>
        <w:rPr>
          <w:noProof/>
        </w:rPr>
        <mc:AlternateContent>
          <mc:Choice Requires="wpg">
            <w:drawing>
              <wp:anchor distT="0" distB="0" distL="114300" distR="114300" simplePos="0" relativeHeight="483693056" behindDoc="1" locked="0" layoutInCell="1" allowOverlap="1" wp14:anchorId="2F5AC299" wp14:editId="47E83C40">
                <wp:simplePos x="0" y="0"/>
                <wp:positionH relativeFrom="page">
                  <wp:posOffset>1120140</wp:posOffset>
                </wp:positionH>
                <wp:positionV relativeFrom="page">
                  <wp:posOffset>765810</wp:posOffset>
                </wp:positionV>
                <wp:extent cx="5074920" cy="7246620"/>
                <wp:effectExtent l="0" t="0" r="5080" b="5080"/>
                <wp:wrapNone/>
                <wp:docPr id="1118" name="docshapegroup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246620"/>
                          <a:chOff x="1764" y="1206"/>
                          <a:chExt cx="7992" cy="11412"/>
                        </a:xfrm>
                      </wpg:grpSpPr>
                      <wps:wsp>
                        <wps:cNvPr id="1119" name="docshape430"/>
                        <wps:cNvSpPr>
                          <a:spLocks/>
                        </wps:cNvSpPr>
                        <wps:spPr bwMode="auto">
                          <a:xfrm>
                            <a:off x="1764" y="1216"/>
                            <a:ext cx="7992" cy="1139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0" name="docshape431"/>
                        <wps:cNvSpPr>
                          <a:spLocks/>
                        </wps:cNvSpPr>
                        <wps:spPr bwMode="auto">
                          <a:xfrm>
                            <a:off x="1764" y="1206"/>
                            <a:ext cx="7992" cy="11412"/>
                          </a:xfrm>
                          <a:custGeom>
                            <a:avLst/>
                            <a:gdLst>
                              <a:gd name="T0" fmla="+- 0 9756 1764"/>
                              <a:gd name="T1" fmla="*/ T0 w 7992"/>
                              <a:gd name="T2" fmla="+- 0 12598 1206"/>
                              <a:gd name="T3" fmla="*/ 12598 h 11412"/>
                              <a:gd name="T4" fmla="+- 0 1764 1764"/>
                              <a:gd name="T5" fmla="*/ T4 w 7992"/>
                              <a:gd name="T6" fmla="+- 0 12598 1206"/>
                              <a:gd name="T7" fmla="*/ 12598 h 11412"/>
                              <a:gd name="T8" fmla="+- 0 1764 1764"/>
                              <a:gd name="T9" fmla="*/ T8 w 7992"/>
                              <a:gd name="T10" fmla="+- 0 12618 1206"/>
                              <a:gd name="T11" fmla="*/ 12618 h 11412"/>
                              <a:gd name="T12" fmla="+- 0 9756 1764"/>
                              <a:gd name="T13" fmla="*/ T12 w 7992"/>
                              <a:gd name="T14" fmla="+- 0 12618 1206"/>
                              <a:gd name="T15" fmla="*/ 12618 h 11412"/>
                              <a:gd name="T16" fmla="+- 0 9756 1764"/>
                              <a:gd name="T17" fmla="*/ T16 w 7992"/>
                              <a:gd name="T18" fmla="+- 0 12598 1206"/>
                              <a:gd name="T19" fmla="*/ 12598 h 11412"/>
                              <a:gd name="T20" fmla="+- 0 9756 1764"/>
                              <a:gd name="T21" fmla="*/ T20 w 7992"/>
                              <a:gd name="T22" fmla="+- 0 1206 1206"/>
                              <a:gd name="T23" fmla="*/ 1206 h 11412"/>
                              <a:gd name="T24" fmla="+- 0 1764 1764"/>
                              <a:gd name="T25" fmla="*/ T24 w 7992"/>
                              <a:gd name="T26" fmla="+- 0 1206 1206"/>
                              <a:gd name="T27" fmla="*/ 1206 h 11412"/>
                              <a:gd name="T28" fmla="+- 0 1764 1764"/>
                              <a:gd name="T29" fmla="*/ T28 w 7992"/>
                              <a:gd name="T30" fmla="+- 0 1226 1206"/>
                              <a:gd name="T31" fmla="*/ 1226 h 11412"/>
                              <a:gd name="T32" fmla="+- 0 9756 1764"/>
                              <a:gd name="T33" fmla="*/ T32 w 7992"/>
                              <a:gd name="T34" fmla="+- 0 1226 1206"/>
                              <a:gd name="T35" fmla="*/ 1226 h 11412"/>
                              <a:gd name="T36" fmla="+- 0 9756 1764"/>
                              <a:gd name="T37" fmla="*/ T36 w 7992"/>
                              <a:gd name="T38" fmla="+- 0 1206 1206"/>
                              <a:gd name="T39" fmla="*/ 1206 h 114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412">
                                <a:moveTo>
                                  <a:pt x="7992" y="11392"/>
                                </a:moveTo>
                                <a:lnTo>
                                  <a:pt x="0" y="11392"/>
                                </a:lnTo>
                                <a:lnTo>
                                  <a:pt x="0" y="11412"/>
                                </a:lnTo>
                                <a:lnTo>
                                  <a:pt x="7992" y="11412"/>
                                </a:lnTo>
                                <a:lnTo>
                                  <a:pt x="7992" y="11392"/>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B070D2" id="docshapegroup429" o:spid="_x0000_s1026" style="position:absolute;margin-left:88.2pt;margin-top:60.3pt;width:399.6pt;height:570.6pt;z-index:-19623424;mso-position-horizontal-relative:page;mso-position-vertical-relative:page" coordorigin="1764,1206" coordsize="7992,114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">
                <v:rect id="docshape430" o:spid="_x0000_s1027" style="position:absolute;left:1764;top:1216;width:7992;height:113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" fillcolor="#f6f6f6" stroked="f">
                  <v:path arrowok="t"/>
                </v:rect>
                <v:shape id="docshape431" o:spid="_x0000_s1028" style="position:absolute;left:1764;top:1206;width:7992;height:11412;visibility:visible;mso-wrap-style:square;v-text-anchor:top" coordsize="7992,114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" path="m7992,11392l,11392r,20l7992,11412r,-20xm7992,l,,,20r7992,l7992,xe" fillcolor="#dadada" stroked="f">
                  <v:path arrowok="t" o:connecttype="custom" o:connectlocs="7992,12598;0,12598;0,12618;7992,12618;7992,12598;7992,1206;0,1206;0,1226;7992,1226;7992,1206" o:connectangles="0,0,0,0,0,0,0,0,0,0"/>
                </v:shape>
                <w10:wrap anchorx="page" anchory="page"/>
              </v:group>
            </w:pict>
          </mc:Fallback>
        </mc:AlternateContent>
      </w:r>
      <w:r w:rsidR="00CC7617">
        <w:rPr>
          <w:rFonts w:ascii="Courier New"/>
          <w:b/>
          <w:sz w:val="18"/>
        </w:rPr>
        <w:t>)</w:t>
      </w:r>
    </w:p>
    <w:p w14:paraId="6CC36C80" w14:textId="77777777" w:rsidR="003D76C2" w:rsidRDefault="00000000">
      <w:pPr>
        <w:spacing w:before="76"/>
        <w:ind w:left="2141"/>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20265174" w14:textId="77777777" w:rsidR="003D76C2" w:rsidRDefault="00000000">
      <w:pPr>
        <w:spacing w:before="76"/>
        <w:ind w:left="2573"/>
        <w:rPr>
          <w:rFonts w:ascii="Courier New"/>
          <w:b/>
          <w:sz w:val="18"/>
        </w:rPr>
      </w:pPr>
      <w:proofErr w:type="spellStart"/>
      <w:r>
        <w:rPr>
          <w:rFonts w:ascii="Courier New"/>
          <w:b/>
          <w:sz w:val="18"/>
        </w:rPr>
        <w:t>showPermissionRationale</w:t>
      </w:r>
      <w:proofErr w:type="spellEnd"/>
      <w:r>
        <w:rPr>
          <w:rFonts w:ascii="Courier New"/>
          <w:b/>
          <w:spacing w:val="-17"/>
          <w:sz w:val="18"/>
        </w:rPr>
        <w:t xml:space="preserve"> </w:t>
      </w:r>
      <w:r>
        <w:rPr>
          <w:rFonts w:ascii="Courier New"/>
          <w:b/>
          <w:sz w:val="18"/>
        </w:rPr>
        <w:t>{</w:t>
      </w:r>
      <w:r>
        <w:rPr>
          <w:rFonts w:ascii="Courier New"/>
          <w:b/>
          <w:spacing w:val="-17"/>
          <w:sz w:val="18"/>
        </w:rPr>
        <w:t xml:space="preserve"> </w:t>
      </w:r>
      <w:proofErr w:type="spellStart"/>
      <w:r>
        <w:rPr>
          <w:rFonts w:ascii="Courier New"/>
          <w:b/>
          <w:sz w:val="18"/>
        </w:rPr>
        <w:t>requestLocationPermission</w:t>
      </w:r>
      <w:proofErr w:type="spellEnd"/>
      <w:r>
        <w:rPr>
          <w:rFonts w:ascii="Courier New"/>
          <w:b/>
          <w:sz w:val="18"/>
        </w:rPr>
        <w:t>()</w:t>
      </w:r>
      <w:r>
        <w:rPr>
          <w:rFonts w:ascii="Courier New"/>
          <w:b/>
          <w:spacing w:val="-17"/>
          <w:sz w:val="18"/>
        </w:rPr>
        <w:t xml:space="preserve"> </w:t>
      </w:r>
      <w:r>
        <w:rPr>
          <w:rFonts w:ascii="Courier New"/>
          <w:b/>
          <w:spacing w:val="-10"/>
          <w:sz w:val="18"/>
        </w:rPr>
        <w:t>}</w:t>
      </w:r>
    </w:p>
    <w:p w14:paraId="790F98CB" w14:textId="77777777" w:rsidR="003D76C2" w:rsidRDefault="00000000">
      <w:pPr>
        <w:spacing w:before="76"/>
        <w:ind w:left="2141"/>
        <w:rPr>
          <w:rFonts w:ascii="Courier New"/>
          <w:b/>
          <w:sz w:val="18"/>
        </w:rPr>
      </w:pPr>
      <w:r>
        <w:rPr>
          <w:rFonts w:ascii="Courier New"/>
          <w:b/>
          <w:sz w:val="18"/>
        </w:rPr>
        <w:t>}</w:t>
      </w:r>
      <w:r>
        <w:rPr>
          <w:rFonts w:ascii="Courier New"/>
          <w:b/>
          <w:spacing w:val="-3"/>
          <w:sz w:val="18"/>
        </w:rPr>
        <w:t xml:space="preserve"> </w:t>
      </w:r>
      <w:r>
        <w:rPr>
          <w:rFonts w:ascii="Courier New"/>
          <w:b/>
          <w:sz w:val="18"/>
        </w:rPr>
        <w:t>else</w:t>
      </w:r>
      <w:r>
        <w:rPr>
          <w:rFonts w:ascii="Courier New"/>
          <w:b/>
          <w:spacing w:val="-2"/>
          <w:sz w:val="18"/>
        </w:rPr>
        <w:t xml:space="preserve"> </w:t>
      </w:r>
      <w:r>
        <w:rPr>
          <w:rFonts w:ascii="Courier New"/>
          <w:b/>
          <w:spacing w:val="-10"/>
          <w:sz w:val="18"/>
        </w:rPr>
        <w:t>{</w:t>
      </w:r>
    </w:p>
    <w:p w14:paraId="666592CA" w14:textId="77777777" w:rsidR="003D76C2" w:rsidRDefault="00000000">
      <w:pPr>
        <w:spacing w:before="77"/>
        <w:ind w:left="2573"/>
        <w:rPr>
          <w:rFonts w:ascii="Courier New"/>
          <w:b/>
          <w:sz w:val="18"/>
        </w:rPr>
      </w:pPr>
      <w:proofErr w:type="spellStart"/>
      <w:r>
        <w:rPr>
          <w:rFonts w:ascii="Courier New"/>
          <w:b/>
          <w:spacing w:val="-2"/>
          <w:sz w:val="18"/>
        </w:rPr>
        <w:t>requestLocationPermission</w:t>
      </w:r>
      <w:proofErr w:type="spellEnd"/>
      <w:r>
        <w:rPr>
          <w:rFonts w:ascii="Courier New"/>
          <w:b/>
          <w:spacing w:val="-2"/>
          <w:sz w:val="18"/>
        </w:rPr>
        <w:t>()</w:t>
      </w:r>
    </w:p>
    <w:p w14:paraId="61BD30B7" w14:textId="77777777" w:rsidR="003D76C2" w:rsidRDefault="00000000">
      <w:pPr>
        <w:spacing w:before="76"/>
        <w:ind w:left="2141"/>
        <w:rPr>
          <w:rFonts w:ascii="Courier New"/>
          <w:b/>
          <w:sz w:val="18"/>
        </w:rPr>
      </w:pPr>
      <w:r>
        <w:rPr>
          <w:rFonts w:ascii="Courier New"/>
          <w:b/>
          <w:sz w:val="18"/>
        </w:rPr>
        <w:t>}</w:t>
      </w:r>
    </w:p>
    <w:p w14:paraId="3202B473" w14:textId="77777777" w:rsidR="003D76C2" w:rsidRDefault="00000000">
      <w:pPr>
        <w:spacing w:before="76"/>
        <w:ind w:left="2141"/>
        <w:rPr>
          <w:rFonts w:ascii="Courier New"/>
          <w:b/>
          <w:sz w:val="18"/>
        </w:rPr>
      </w:pPr>
      <w:r>
        <w:rPr>
          <w:rFonts w:ascii="Courier New"/>
          <w:b/>
          <w:spacing w:val="-2"/>
          <w:sz w:val="18"/>
        </w:rPr>
        <w:t>false</w:t>
      </w:r>
    </w:p>
    <w:p w14:paraId="2CD15CB2" w14:textId="77777777" w:rsidR="003D76C2" w:rsidRDefault="00000000">
      <w:pPr>
        <w:spacing w:before="76"/>
        <w:ind w:left="1709"/>
        <w:rPr>
          <w:rFonts w:ascii="Courier New"/>
          <w:b/>
          <w:sz w:val="18"/>
        </w:rPr>
      </w:pPr>
      <w:r>
        <w:rPr>
          <w:rFonts w:ascii="Courier New"/>
          <w:b/>
          <w:sz w:val="18"/>
        </w:rPr>
        <w:t>}</w:t>
      </w:r>
    </w:p>
    <w:p w14:paraId="76DDE5FD" w14:textId="77777777" w:rsidR="003D76C2" w:rsidRDefault="003D76C2">
      <w:pPr>
        <w:pStyle w:val="BodyText"/>
        <w:spacing w:before="6"/>
        <w:rPr>
          <w:rFonts w:ascii="Courier New"/>
          <w:b/>
          <w:sz w:val="22"/>
        </w:rPr>
      </w:pPr>
    </w:p>
    <w:p w14:paraId="39CD0622" w14:textId="77777777" w:rsidR="003D76C2" w:rsidRDefault="00000000">
      <w:pPr>
        <w:spacing w:before="101"/>
        <w:ind w:left="1709"/>
        <w:rPr>
          <w:rFonts w:ascii="Courier New"/>
          <w:b/>
          <w:sz w:val="18"/>
        </w:rPr>
      </w:pPr>
      <w:r>
        <w:rPr>
          <w:rFonts w:ascii="Courier New"/>
          <w:b/>
          <w:sz w:val="18"/>
        </w:rPr>
        <w:t>private</w:t>
      </w:r>
      <w:r>
        <w:rPr>
          <w:rFonts w:ascii="Courier New"/>
          <w:b/>
          <w:spacing w:val="-12"/>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showPermissionRationale</w:t>
      </w:r>
      <w:proofErr w:type="spellEnd"/>
      <w:r>
        <w:rPr>
          <w:rFonts w:ascii="Courier New"/>
          <w:b/>
          <w:sz w:val="18"/>
        </w:rPr>
        <w:t>(</w:t>
      </w:r>
      <w:proofErr w:type="spellStart"/>
      <w:r>
        <w:rPr>
          <w:rFonts w:ascii="Courier New"/>
          <w:b/>
          <w:sz w:val="18"/>
        </w:rPr>
        <w:t>positiveAction</w:t>
      </w:r>
      <w:proofErr w:type="spellEnd"/>
      <w:r>
        <w:rPr>
          <w:rFonts w:ascii="Courier New"/>
          <w:b/>
          <w:sz w:val="18"/>
        </w:rPr>
        <w:t>:</w:t>
      </w:r>
      <w:r>
        <w:rPr>
          <w:rFonts w:ascii="Courier New"/>
          <w:b/>
          <w:spacing w:val="-9"/>
          <w:sz w:val="18"/>
        </w:rPr>
        <w:t xml:space="preserve"> </w:t>
      </w:r>
      <w:r>
        <w:rPr>
          <w:rFonts w:ascii="Courier New"/>
          <w:b/>
          <w:sz w:val="18"/>
        </w:rPr>
        <w:t>()</w:t>
      </w:r>
      <w:r>
        <w:rPr>
          <w:rFonts w:ascii="Courier New"/>
          <w:b/>
          <w:spacing w:val="-10"/>
          <w:sz w:val="18"/>
        </w:rPr>
        <w:t xml:space="preserve"> </w:t>
      </w:r>
      <w:r>
        <w:rPr>
          <w:rFonts w:ascii="Courier New"/>
          <w:b/>
          <w:sz w:val="18"/>
        </w:rPr>
        <w:t>-&gt;</w:t>
      </w:r>
      <w:r>
        <w:rPr>
          <w:rFonts w:ascii="Courier New"/>
          <w:b/>
          <w:spacing w:val="-10"/>
          <w:sz w:val="18"/>
        </w:rPr>
        <w:t xml:space="preserve"> </w:t>
      </w:r>
      <w:r>
        <w:rPr>
          <w:rFonts w:ascii="Courier New"/>
          <w:b/>
          <w:sz w:val="18"/>
        </w:rPr>
        <w:t>Unit)</w:t>
      </w:r>
      <w:r>
        <w:rPr>
          <w:rFonts w:ascii="Courier New"/>
          <w:b/>
          <w:spacing w:val="-9"/>
          <w:sz w:val="18"/>
        </w:rPr>
        <w:t xml:space="preserve"> </w:t>
      </w:r>
      <w:r>
        <w:rPr>
          <w:rFonts w:ascii="Courier New"/>
          <w:b/>
          <w:spacing w:val="-10"/>
          <w:sz w:val="18"/>
        </w:rPr>
        <w:t>{</w:t>
      </w:r>
    </w:p>
    <w:p w14:paraId="09711D7F" w14:textId="77777777" w:rsidR="003D76C2" w:rsidRDefault="00000000">
      <w:pPr>
        <w:spacing w:before="76"/>
        <w:ind w:left="2141"/>
        <w:rPr>
          <w:rFonts w:ascii="Courier New"/>
          <w:b/>
          <w:sz w:val="18"/>
        </w:rPr>
      </w:pPr>
      <w:proofErr w:type="spellStart"/>
      <w:r>
        <w:rPr>
          <w:rFonts w:ascii="Courier New"/>
          <w:b/>
          <w:spacing w:val="-2"/>
          <w:sz w:val="18"/>
        </w:rPr>
        <w:t>AlertDialog.Builder</w:t>
      </w:r>
      <w:proofErr w:type="spellEnd"/>
      <w:r>
        <w:rPr>
          <w:rFonts w:ascii="Courier New"/>
          <w:b/>
          <w:spacing w:val="-2"/>
          <w:sz w:val="18"/>
        </w:rPr>
        <w:t>(this)</w:t>
      </w:r>
    </w:p>
    <w:p w14:paraId="53854E21" w14:textId="77777777" w:rsidR="003D76C2" w:rsidRDefault="00000000">
      <w:pPr>
        <w:spacing w:before="76"/>
        <w:ind w:left="2573"/>
        <w:rPr>
          <w:rFonts w:ascii="Courier New"/>
          <w:b/>
          <w:sz w:val="18"/>
        </w:rPr>
      </w:pPr>
      <w:r>
        <w:rPr>
          <w:rFonts w:ascii="Courier New"/>
          <w:b/>
          <w:sz w:val="18"/>
        </w:rPr>
        <w:t>.</w:t>
      </w:r>
      <w:proofErr w:type="spellStart"/>
      <w:r>
        <w:rPr>
          <w:rFonts w:ascii="Courier New"/>
          <w:b/>
          <w:sz w:val="18"/>
        </w:rPr>
        <w:t>setTitle</w:t>
      </w:r>
      <w:proofErr w:type="spellEnd"/>
      <w:r>
        <w:rPr>
          <w:rFonts w:ascii="Courier New"/>
          <w:b/>
          <w:sz w:val="18"/>
        </w:rPr>
        <w:t>("Location</w:t>
      </w:r>
      <w:r>
        <w:rPr>
          <w:rFonts w:ascii="Courier New"/>
          <w:b/>
          <w:spacing w:val="-19"/>
          <w:sz w:val="18"/>
        </w:rPr>
        <w:t xml:space="preserve"> </w:t>
      </w:r>
      <w:r>
        <w:rPr>
          <w:rFonts w:ascii="Courier New"/>
          <w:b/>
          <w:spacing w:val="-2"/>
          <w:sz w:val="18"/>
        </w:rPr>
        <w:t>permission")</w:t>
      </w:r>
    </w:p>
    <w:p w14:paraId="3C131C48" w14:textId="77777777" w:rsidR="003D76C2" w:rsidRDefault="00000000">
      <w:pPr>
        <w:spacing w:before="76" w:line="202" w:lineRule="exact"/>
        <w:ind w:left="2573"/>
        <w:rPr>
          <w:rFonts w:ascii="Courier New"/>
          <w:b/>
          <w:sz w:val="18"/>
        </w:rPr>
      </w:pPr>
      <w:r>
        <w:rPr>
          <w:rFonts w:ascii="Courier New"/>
          <w:b/>
          <w:sz w:val="18"/>
        </w:rPr>
        <w:t>.</w:t>
      </w:r>
      <w:proofErr w:type="spellStart"/>
      <w:r>
        <w:rPr>
          <w:rFonts w:ascii="Courier New"/>
          <w:b/>
          <w:sz w:val="18"/>
        </w:rPr>
        <w:t>setMessage</w:t>
      </w:r>
      <w:proofErr w:type="spellEnd"/>
      <w:r>
        <w:rPr>
          <w:rFonts w:ascii="Courier New"/>
          <w:b/>
          <w:sz w:val="18"/>
        </w:rPr>
        <w:t>("We</w:t>
      </w:r>
      <w:r>
        <w:rPr>
          <w:rFonts w:ascii="Courier New"/>
          <w:b/>
          <w:spacing w:val="-25"/>
          <w:sz w:val="18"/>
        </w:rPr>
        <w:t xml:space="preserve"> </w:t>
      </w:r>
      <w:r>
        <w:rPr>
          <w:rFonts w:ascii="Courier New"/>
          <w:b/>
          <w:sz w:val="18"/>
        </w:rPr>
        <w:t>need</w:t>
      </w:r>
      <w:r>
        <w:rPr>
          <w:rFonts w:ascii="Courier New"/>
          <w:b/>
          <w:spacing w:val="-24"/>
          <w:sz w:val="18"/>
        </w:rPr>
        <w:t xml:space="preserve"> </w:t>
      </w:r>
      <w:r>
        <w:rPr>
          <w:rFonts w:ascii="Courier New"/>
          <w:b/>
          <w:sz w:val="18"/>
        </w:rPr>
        <w:t>your</w:t>
      </w:r>
      <w:r>
        <w:rPr>
          <w:rFonts w:ascii="Courier New"/>
          <w:b/>
          <w:spacing w:val="-25"/>
          <w:sz w:val="18"/>
        </w:rPr>
        <w:t xml:space="preserve"> </w:t>
      </w:r>
      <w:r>
        <w:rPr>
          <w:rFonts w:ascii="Courier New"/>
          <w:b/>
          <w:sz w:val="18"/>
        </w:rPr>
        <w:t>permission</w:t>
      </w:r>
      <w:r>
        <w:rPr>
          <w:rFonts w:ascii="Courier New"/>
          <w:b/>
          <w:spacing w:val="-25"/>
          <w:sz w:val="18"/>
        </w:rPr>
        <w:t xml:space="preserve"> </w:t>
      </w:r>
      <w:r>
        <w:rPr>
          <w:rFonts w:ascii="Courier New"/>
          <w:b/>
          <w:sz w:val="18"/>
        </w:rPr>
        <w:t>to</w:t>
      </w:r>
      <w:r>
        <w:rPr>
          <w:rFonts w:ascii="Courier New"/>
          <w:b/>
          <w:spacing w:val="-24"/>
          <w:sz w:val="18"/>
        </w:rPr>
        <w:t xml:space="preserve"> </w:t>
      </w:r>
      <w:r>
        <w:rPr>
          <w:rFonts w:ascii="Courier New"/>
          <w:b/>
          <w:sz w:val="18"/>
        </w:rPr>
        <w:t>find</w:t>
      </w:r>
      <w:r>
        <w:rPr>
          <w:rFonts w:ascii="Courier New"/>
          <w:b/>
          <w:spacing w:val="-25"/>
          <w:sz w:val="18"/>
        </w:rPr>
        <w:t xml:space="preserve"> </w:t>
      </w:r>
      <w:r>
        <w:rPr>
          <w:rFonts w:ascii="Courier New"/>
          <w:b/>
          <w:spacing w:val="-4"/>
          <w:sz w:val="18"/>
        </w:rPr>
        <w:t>your</w:t>
      </w:r>
    </w:p>
    <w:p w14:paraId="4430DD42" w14:textId="77777777" w:rsidR="003D76C2" w:rsidRDefault="00000000">
      <w:pPr>
        <w:spacing w:line="202" w:lineRule="exact"/>
        <w:ind w:left="2789"/>
        <w:rPr>
          <w:rFonts w:ascii="Courier New"/>
          <w:b/>
          <w:sz w:val="18"/>
        </w:rPr>
      </w:pPr>
      <w:r>
        <w:rPr>
          <w:rFonts w:ascii="Courier New"/>
          <w:b/>
          <w:sz w:val="18"/>
        </w:rPr>
        <w:t>current</w:t>
      </w:r>
      <w:r>
        <w:rPr>
          <w:rFonts w:ascii="Courier New"/>
          <w:b/>
          <w:spacing w:val="-7"/>
          <w:sz w:val="18"/>
        </w:rPr>
        <w:t xml:space="preserve"> </w:t>
      </w:r>
      <w:r>
        <w:rPr>
          <w:rFonts w:ascii="Courier New"/>
          <w:b/>
          <w:spacing w:val="-2"/>
          <w:sz w:val="18"/>
        </w:rPr>
        <w:t>location")</w:t>
      </w:r>
    </w:p>
    <w:p w14:paraId="21A5046C" w14:textId="77777777" w:rsidR="003D76C2" w:rsidRDefault="00000000">
      <w:pPr>
        <w:spacing w:before="16" w:line="328" w:lineRule="auto"/>
        <w:ind w:left="3005" w:right="3957" w:hanging="433"/>
        <w:rPr>
          <w:rFonts w:ascii="Courier New"/>
          <w:b/>
          <w:sz w:val="18"/>
        </w:rPr>
      </w:pPr>
      <w:r>
        <w:rPr>
          <w:rFonts w:ascii="Courier New"/>
          <w:b/>
          <w:spacing w:val="-2"/>
          <w:sz w:val="18"/>
        </w:rPr>
        <w:t>.</w:t>
      </w:r>
      <w:proofErr w:type="spellStart"/>
      <w:r>
        <w:rPr>
          <w:rFonts w:ascii="Courier New"/>
          <w:b/>
          <w:spacing w:val="-2"/>
          <w:sz w:val="18"/>
        </w:rPr>
        <w:t>setPositiveButton</w:t>
      </w:r>
      <w:proofErr w:type="spellEnd"/>
      <w:r>
        <w:rPr>
          <w:rFonts w:ascii="Courier New"/>
          <w:b/>
          <w:spacing w:val="-2"/>
          <w:sz w:val="18"/>
        </w:rPr>
        <w:t xml:space="preserve">( </w:t>
      </w:r>
      <w:r>
        <w:rPr>
          <w:rFonts w:ascii="Courier New"/>
          <w:b/>
          <w:spacing w:val="-4"/>
          <w:sz w:val="18"/>
        </w:rPr>
        <w:t>"OK"</w:t>
      </w:r>
    </w:p>
    <w:p w14:paraId="52A755BC" w14:textId="77777777" w:rsidR="003D76C2" w:rsidRDefault="00000000">
      <w:pPr>
        <w:spacing w:before="1"/>
        <w:ind w:left="2573"/>
        <w:rPr>
          <w:rFonts w:ascii="Courier New"/>
          <w:b/>
          <w:sz w:val="18"/>
        </w:rPr>
      </w:pPr>
      <w:r>
        <w:rPr>
          <w:rFonts w:ascii="Courier New"/>
          <w:b/>
          <w:sz w:val="18"/>
        </w:rPr>
        <w:t>)</w:t>
      </w:r>
      <w:r>
        <w:rPr>
          <w:rFonts w:ascii="Courier New"/>
          <w:b/>
          <w:spacing w:val="-4"/>
          <w:sz w:val="18"/>
        </w:rPr>
        <w:t xml:space="preserve"> </w:t>
      </w:r>
      <w:r>
        <w:rPr>
          <w:rFonts w:ascii="Courier New"/>
          <w:b/>
          <w:sz w:val="18"/>
        </w:rPr>
        <w:t>{</w:t>
      </w:r>
      <w:r>
        <w:rPr>
          <w:rFonts w:ascii="Courier New"/>
          <w:b/>
          <w:spacing w:val="-4"/>
          <w:sz w:val="18"/>
        </w:rPr>
        <w:t xml:space="preserve"> </w:t>
      </w:r>
      <w:r>
        <w:rPr>
          <w:rFonts w:ascii="Courier New"/>
          <w:b/>
          <w:sz w:val="18"/>
        </w:rPr>
        <w:t>_,</w:t>
      </w:r>
      <w:r>
        <w:rPr>
          <w:rFonts w:ascii="Courier New"/>
          <w:b/>
          <w:spacing w:val="-4"/>
          <w:sz w:val="18"/>
        </w:rPr>
        <w:t xml:space="preserve"> </w:t>
      </w:r>
      <w:r>
        <w:rPr>
          <w:rFonts w:ascii="Courier New"/>
          <w:b/>
          <w:sz w:val="18"/>
        </w:rPr>
        <w:t>_</w:t>
      </w:r>
      <w:r>
        <w:rPr>
          <w:rFonts w:ascii="Courier New"/>
          <w:b/>
          <w:spacing w:val="-4"/>
          <w:sz w:val="18"/>
        </w:rPr>
        <w:t xml:space="preserve"> </w:t>
      </w:r>
      <w:r>
        <w:rPr>
          <w:rFonts w:ascii="Courier New"/>
          <w:b/>
          <w:sz w:val="18"/>
        </w:rPr>
        <w:t>-&gt;</w:t>
      </w:r>
      <w:r>
        <w:rPr>
          <w:rFonts w:ascii="Courier New"/>
          <w:b/>
          <w:spacing w:val="-4"/>
          <w:sz w:val="18"/>
        </w:rPr>
        <w:t xml:space="preserve"> </w:t>
      </w:r>
      <w:proofErr w:type="spellStart"/>
      <w:r>
        <w:rPr>
          <w:rFonts w:ascii="Courier New"/>
          <w:b/>
          <w:sz w:val="18"/>
        </w:rPr>
        <w:t>positiveAction</w:t>
      </w:r>
      <w:proofErr w:type="spellEnd"/>
      <w:r>
        <w:rPr>
          <w:rFonts w:ascii="Courier New"/>
          <w:b/>
          <w:sz w:val="18"/>
        </w:rPr>
        <w:t>()</w:t>
      </w:r>
      <w:r>
        <w:rPr>
          <w:rFonts w:ascii="Courier New"/>
          <w:b/>
          <w:spacing w:val="-3"/>
          <w:sz w:val="18"/>
        </w:rPr>
        <w:t xml:space="preserve"> </w:t>
      </w:r>
      <w:r>
        <w:rPr>
          <w:rFonts w:ascii="Courier New"/>
          <w:b/>
          <w:spacing w:val="-10"/>
          <w:sz w:val="18"/>
        </w:rPr>
        <w:t>}</w:t>
      </w:r>
    </w:p>
    <w:p w14:paraId="7890F778" w14:textId="77777777" w:rsidR="003D76C2" w:rsidRDefault="00000000">
      <w:pPr>
        <w:spacing w:before="76"/>
        <w:ind w:left="2573"/>
        <w:rPr>
          <w:rFonts w:ascii="Courier New"/>
          <w:b/>
          <w:sz w:val="18"/>
        </w:rPr>
      </w:pPr>
      <w:r>
        <w:rPr>
          <w:rFonts w:ascii="Courier New"/>
          <w:b/>
          <w:spacing w:val="-2"/>
          <w:sz w:val="18"/>
        </w:rPr>
        <w:t>.create()</w:t>
      </w:r>
    </w:p>
    <w:p w14:paraId="6C729F31" w14:textId="77777777" w:rsidR="003D76C2" w:rsidRDefault="00000000">
      <w:pPr>
        <w:spacing w:before="77"/>
        <w:ind w:left="2573"/>
        <w:rPr>
          <w:rFonts w:ascii="Courier New"/>
          <w:b/>
          <w:sz w:val="18"/>
        </w:rPr>
      </w:pPr>
      <w:r>
        <w:rPr>
          <w:rFonts w:ascii="Courier New"/>
          <w:b/>
          <w:spacing w:val="-2"/>
          <w:sz w:val="18"/>
        </w:rPr>
        <w:t>.show()</w:t>
      </w:r>
    </w:p>
    <w:p w14:paraId="04520A86" w14:textId="77777777" w:rsidR="003D76C2" w:rsidRDefault="00000000">
      <w:pPr>
        <w:spacing w:before="76"/>
        <w:ind w:left="1709"/>
        <w:rPr>
          <w:rFonts w:ascii="Courier New"/>
          <w:b/>
          <w:sz w:val="18"/>
        </w:rPr>
      </w:pPr>
      <w:r>
        <w:rPr>
          <w:rFonts w:ascii="Courier New"/>
          <w:b/>
          <w:sz w:val="18"/>
        </w:rPr>
        <w:t>}</w:t>
      </w:r>
    </w:p>
    <w:p w14:paraId="5A6A638F" w14:textId="77777777" w:rsidR="003D76C2" w:rsidRDefault="003D76C2">
      <w:pPr>
        <w:pStyle w:val="BodyText"/>
        <w:rPr>
          <w:rFonts w:ascii="Courier New"/>
          <w:b/>
        </w:rPr>
      </w:pPr>
    </w:p>
    <w:p w14:paraId="3E7A5D96" w14:textId="77777777" w:rsidR="003D76C2" w:rsidRDefault="00000000">
      <w:pPr>
        <w:spacing w:before="129"/>
        <w:ind w:left="1709"/>
        <w:rPr>
          <w:rFonts w:ascii="Courier New"/>
          <w:b/>
          <w:sz w:val="18"/>
        </w:rPr>
      </w:pPr>
      <w:r>
        <w:rPr>
          <w:rFonts w:ascii="Courier New"/>
          <w:b/>
          <w:sz w:val="18"/>
        </w:rPr>
        <w:t>private</w:t>
      </w:r>
      <w:r>
        <w:rPr>
          <w:rFonts w:ascii="Courier New"/>
          <w:b/>
          <w:spacing w:val="-13"/>
          <w:sz w:val="18"/>
        </w:rPr>
        <w:t xml:space="preserve"> </w:t>
      </w:r>
      <w:r>
        <w:rPr>
          <w:rFonts w:ascii="Courier New"/>
          <w:b/>
          <w:sz w:val="18"/>
        </w:rPr>
        <w:t>fun</w:t>
      </w:r>
      <w:r>
        <w:rPr>
          <w:rFonts w:ascii="Courier New"/>
          <w:b/>
          <w:spacing w:val="-12"/>
          <w:sz w:val="18"/>
        </w:rPr>
        <w:t xml:space="preserve"> </w:t>
      </w:r>
      <w:proofErr w:type="spellStart"/>
      <w:r>
        <w:rPr>
          <w:rFonts w:ascii="Courier New"/>
          <w:b/>
          <w:sz w:val="18"/>
        </w:rPr>
        <w:t>requestLocationPermission</w:t>
      </w:r>
      <w:proofErr w:type="spellEnd"/>
      <w:r>
        <w:rPr>
          <w:rFonts w:ascii="Courier New"/>
          <w:b/>
          <w:sz w:val="18"/>
        </w:rPr>
        <w:t>()</w:t>
      </w:r>
      <w:r>
        <w:rPr>
          <w:rFonts w:ascii="Courier New"/>
          <w:b/>
          <w:spacing w:val="-12"/>
          <w:sz w:val="18"/>
        </w:rPr>
        <w:t xml:space="preserve"> </w:t>
      </w:r>
      <w:r>
        <w:rPr>
          <w:rFonts w:ascii="Courier New"/>
          <w:b/>
          <w:spacing w:val="-10"/>
          <w:sz w:val="18"/>
        </w:rPr>
        <w:t>{</w:t>
      </w:r>
    </w:p>
    <w:p w14:paraId="776507E6" w14:textId="77777777" w:rsidR="003D76C2" w:rsidRDefault="00000000">
      <w:pPr>
        <w:spacing w:before="76" w:line="328" w:lineRule="auto"/>
        <w:ind w:left="2573" w:right="2718" w:hanging="433"/>
        <w:rPr>
          <w:rFonts w:ascii="Courier New"/>
          <w:b/>
          <w:sz w:val="18"/>
        </w:rPr>
      </w:pPr>
      <w:proofErr w:type="spellStart"/>
      <w:r>
        <w:rPr>
          <w:rFonts w:ascii="Courier New"/>
          <w:b/>
          <w:spacing w:val="-2"/>
          <w:sz w:val="18"/>
        </w:rPr>
        <w:t>ActivityCompat.requestPermissions</w:t>
      </w:r>
      <w:proofErr w:type="spellEnd"/>
      <w:r>
        <w:rPr>
          <w:rFonts w:ascii="Courier New"/>
          <w:b/>
          <w:spacing w:val="-2"/>
          <w:sz w:val="18"/>
        </w:rPr>
        <w:t>( this,</w:t>
      </w:r>
    </w:p>
    <w:p w14:paraId="79ECFC89" w14:textId="77777777" w:rsidR="003D76C2" w:rsidRDefault="00000000">
      <w:pPr>
        <w:spacing w:before="2" w:line="328" w:lineRule="auto"/>
        <w:ind w:left="2573" w:right="701"/>
        <w:rPr>
          <w:rFonts w:ascii="Courier New"/>
          <w:b/>
          <w:sz w:val="18"/>
        </w:rPr>
      </w:pPr>
      <w:proofErr w:type="spellStart"/>
      <w:r>
        <w:rPr>
          <w:rFonts w:ascii="Courier New"/>
          <w:b/>
          <w:spacing w:val="-2"/>
          <w:sz w:val="18"/>
        </w:rPr>
        <w:t>arrayOf</w:t>
      </w:r>
      <w:proofErr w:type="spellEnd"/>
      <w:r>
        <w:rPr>
          <w:rFonts w:ascii="Courier New"/>
          <w:b/>
          <w:spacing w:val="-2"/>
          <w:sz w:val="18"/>
        </w:rPr>
        <w:t>(</w:t>
      </w:r>
      <w:proofErr w:type="spellStart"/>
      <w:r>
        <w:rPr>
          <w:rFonts w:ascii="Courier New"/>
          <w:b/>
          <w:spacing w:val="-2"/>
          <w:sz w:val="18"/>
        </w:rPr>
        <w:t>Manifest.permission.ACCESS_FINE_LOCATION</w:t>
      </w:r>
      <w:proofErr w:type="spellEnd"/>
      <w:r>
        <w:rPr>
          <w:rFonts w:ascii="Courier New"/>
          <w:b/>
          <w:spacing w:val="-2"/>
          <w:sz w:val="18"/>
        </w:rPr>
        <w:t>), PERMISSION_CODE_REQUEST_LOCATION</w:t>
      </w:r>
    </w:p>
    <w:p w14:paraId="13A108E3" w14:textId="77777777" w:rsidR="003D76C2" w:rsidRDefault="003D76C2">
      <w:pPr>
        <w:spacing w:line="328" w:lineRule="auto"/>
        <w:rPr>
          <w:rFonts w:ascii="Courier New"/>
          <w:sz w:val="18"/>
        </w:rPr>
        <w:sectPr w:rsidR="003D76C2">
          <w:type w:val="continuous"/>
          <w:pgSz w:w="10800" w:h="13320"/>
          <w:pgMar w:top="1520" w:right="920" w:bottom="280" w:left="940" w:header="695" w:footer="0" w:gutter="0"/>
          <w:cols w:space="720"/>
        </w:sectPr>
      </w:pPr>
    </w:p>
    <w:p w14:paraId="23DE9C59" w14:textId="77777777" w:rsidR="003D76C2" w:rsidRDefault="003D76C2">
      <w:pPr>
        <w:pStyle w:val="BodyText"/>
        <w:rPr>
          <w:rFonts w:ascii="Courier New"/>
          <w:b/>
          <w:sz w:val="6"/>
        </w:rPr>
      </w:pPr>
    </w:p>
    <w:p w14:paraId="2E20B86F"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335C46D5" wp14:editId="76161C36">
                <wp:extent cx="5074920" cy="754380"/>
                <wp:effectExtent l="0" t="0" r="5080" b="0"/>
                <wp:docPr id="1114" name="docshapegroup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4380"/>
                          <a:chOff x="0" y="0"/>
                          <a:chExt cx="7992" cy="1188"/>
                        </a:xfrm>
                      </wpg:grpSpPr>
                      <wps:wsp>
                        <wps:cNvPr id="1115" name="docshape433"/>
                        <wps:cNvSpPr>
                          <a:spLocks/>
                        </wps:cNvSpPr>
                        <wps:spPr bwMode="auto">
                          <a:xfrm>
                            <a:off x="0" y="10"/>
                            <a:ext cx="7992" cy="11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6" name="docshape434"/>
                        <wps:cNvSpPr>
                          <a:spLocks/>
                        </wps:cNvSpPr>
                        <wps:spPr bwMode="auto">
                          <a:xfrm>
                            <a:off x="0" y="0"/>
                            <a:ext cx="7992" cy="1188"/>
                          </a:xfrm>
                          <a:custGeom>
                            <a:avLst/>
                            <a:gdLst>
                              <a:gd name="T0" fmla="*/ 7992 w 7992"/>
                              <a:gd name="T1" fmla="*/ 1168 h 1188"/>
                              <a:gd name="T2" fmla="*/ 0 w 7992"/>
                              <a:gd name="T3" fmla="*/ 1168 h 1188"/>
                              <a:gd name="T4" fmla="*/ 0 w 7992"/>
                              <a:gd name="T5" fmla="*/ 1188 h 1188"/>
                              <a:gd name="T6" fmla="*/ 7992 w 7992"/>
                              <a:gd name="T7" fmla="*/ 1188 h 1188"/>
                              <a:gd name="T8" fmla="*/ 7992 w 7992"/>
                              <a:gd name="T9" fmla="*/ 1168 h 1188"/>
                              <a:gd name="T10" fmla="*/ 7992 w 7992"/>
                              <a:gd name="T11" fmla="*/ 0 h 1188"/>
                              <a:gd name="T12" fmla="*/ 0 w 7992"/>
                              <a:gd name="T13" fmla="*/ 0 h 1188"/>
                              <a:gd name="T14" fmla="*/ 0 w 7992"/>
                              <a:gd name="T15" fmla="*/ 20 h 1188"/>
                              <a:gd name="T16" fmla="*/ 7992 w 7992"/>
                              <a:gd name="T17" fmla="*/ 20 h 1188"/>
                              <a:gd name="T18" fmla="*/ 7992 w 7992"/>
                              <a:gd name="T19" fmla="*/ 0 h 1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8">
                                <a:moveTo>
                                  <a:pt x="7992" y="1168"/>
                                </a:moveTo>
                                <a:lnTo>
                                  <a:pt x="0" y="1168"/>
                                </a:lnTo>
                                <a:lnTo>
                                  <a:pt x="0" y="1188"/>
                                </a:lnTo>
                                <a:lnTo>
                                  <a:pt x="7992" y="1188"/>
                                </a:lnTo>
                                <a:lnTo>
                                  <a:pt x="7992" y="116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7" name="docshape435"/>
                        <wps:cNvSpPr txBox="1">
                          <a:spLocks/>
                        </wps:cNvSpPr>
                        <wps:spPr bwMode="auto">
                          <a:xfrm>
                            <a:off x="0" y="20"/>
                            <a:ext cx="7992" cy="1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83A834" w14:textId="77777777" w:rsidR="003D76C2" w:rsidRDefault="00000000">
                              <w:pPr>
                                <w:spacing w:before="44"/>
                                <w:ind w:left="1317"/>
                                <w:rPr>
                                  <w:rFonts w:ascii="Courier New"/>
                                  <w:b/>
                                  <w:sz w:val="18"/>
                                </w:rPr>
                              </w:pPr>
                              <w:r>
                                <w:rPr>
                                  <w:rFonts w:ascii="Courier New"/>
                                  <w:b/>
                                  <w:sz w:val="18"/>
                                </w:rPr>
                                <w:t>)</w:t>
                              </w:r>
                            </w:p>
                            <w:p w14:paraId="64D8B831" w14:textId="77777777" w:rsidR="003D76C2" w:rsidRDefault="00000000">
                              <w:pPr>
                                <w:spacing w:before="76"/>
                                <w:ind w:left="885"/>
                                <w:rPr>
                                  <w:rFonts w:ascii="Courier New"/>
                                  <w:b/>
                                  <w:sz w:val="18"/>
                                </w:rPr>
                              </w:pPr>
                              <w:r>
                                <w:rPr>
                                  <w:rFonts w:ascii="Courier New"/>
                                  <w:b/>
                                  <w:sz w:val="18"/>
                                </w:rPr>
                                <w:t>}</w:t>
                              </w:r>
                            </w:p>
                            <w:p w14:paraId="691F1FD1" w14:textId="77777777" w:rsidR="003D76C2" w:rsidRDefault="00000000">
                              <w:pPr>
                                <w:spacing w:before="76"/>
                                <w:ind w:left="885"/>
                                <w:rPr>
                                  <w:rFonts w:ascii="Courier New"/>
                                  <w:sz w:val="18"/>
                                </w:rPr>
                              </w:pPr>
                              <w:r>
                                <w:rPr>
                                  <w:rFonts w:ascii="Courier New"/>
                                  <w:spacing w:val="-5"/>
                                  <w:sz w:val="18"/>
                                </w:rPr>
                                <w:t>...</w:t>
                              </w:r>
                            </w:p>
                            <w:p w14:paraId="6A1483F8"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335C46D5" id="docshapegroup432" o:spid="_x0000_s1346" style="width:399.6pt;height:59.4pt;mso-position-horizontal-relative:char;mso-position-vertical-relative:line" coordsize="7992,11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">
                <v:rect id="docshape433" o:spid="_x0000_s1347" style="position:absolute;top:10;width:7992;height:1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" fillcolor="#f6f6f6" stroked="f">
                  <v:path arrowok="t"/>
                </v:rect>
                <v:shape id="docshape434" o:spid="_x0000_s1348" style="position:absolute;width:7992;height:1188;visibility:visible;mso-wrap-style:square;v-text-anchor:top" coordsize="7992,11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" path="m7992,1168l,1168r,20l7992,1188r,-20xm7992,l,,,20r7992,l7992,xe" fillcolor="#dadada" stroked="f">
                  <v:path arrowok="t" o:connecttype="custom" o:connectlocs="7992,1168;0,1168;0,1188;7992,1188;7992,1168;7992,0;0,0;0,20;7992,20;7992,0" o:connectangles="0,0,0,0,0,0,0,0,0,0"/>
                </v:shape>
                <v:shape id="docshape435" o:spid="_x0000_s1349" type="#_x0000_t202" style="position:absolute;top:20;width:7992;height:1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" filled="f" stroked="f">
                  <v:path arrowok="t"/>
                  <v:textbox inset="0,0,0,0">
                    <w:txbxContent>
                      <w:p w14:paraId="5B83A834" w14:textId="77777777" w:rsidR="003D76C2" w:rsidRDefault="00000000">
                        <w:pPr>
                          <w:spacing w:before="44"/>
                          <w:ind w:left="1317"/>
                          <w:rPr>
                            <w:rFonts w:ascii="Courier New"/>
                            <w:b/>
                            <w:sz w:val="18"/>
                          </w:rPr>
                        </w:pPr>
                        <w:r>
                          <w:rPr>
                            <w:rFonts w:ascii="Courier New"/>
                            <w:b/>
                            <w:sz w:val="18"/>
                          </w:rPr>
                          <w:t>)</w:t>
                        </w:r>
                      </w:p>
                      <w:p w14:paraId="64D8B831" w14:textId="77777777" w:rsidR="003D76C2" w:rsidRDefault="00000000">
                        <w:pPr>
                          <w:spacing w:before="76"/>
                          <w:ind w:left="885"/>
                          <w:rPr>
                            <w:rFonts w:ascii="Courier New"/>
                            <w:b/>
                            <w:sz w:val="18"/>
                          </w:rPr>
                        </w:pPr>
                        <w:r>
                          <w:rPr>
                            <w:rFonts w:ascii="Courier New"/>
                            <w:b/>
                            <w:sz w:val="18"/>
                          </w:rPr>
                          <w:t>}</w:t>
                        </w:r>
                      </w:p>
                      <w:p w14:paraId="691F1FD1" w14:textId="77777777" w:rsidR="003D76C2" w:rsidRDefault="00000000">
                        <w:pPr>
                          <w:spacing w:before="76"/>
                          <w:ind w:left="885"/>
                          <w:rPr>
                            <w:rFonts w:ascii="Courier New"/>
                            <w:sz w:val="18"/>
                          </w:rPr>
                        </w:pPr>
                        <w:r>
                          <w:rPr>
                            <w:rFonts w:ascii="Courier New"/>
                            <w:spacing w:val="-5"/>
                            <w:sz w:val="18"/>
                          </w:rPr>
                          <w:t>...</w:t>
                        </w:r>
                      </w:p>
                      <w:p w14:paraId="6A1483F8"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38503358" w14:textId="77777777" w:rsidR="003D76C2" w:rsidRDefault="00D51F7C">
      <w:pPr>
        <w:pStyle w:val="ListParagraph"/>
        <w:numPr>
          <w:ilvl w:val="0"/>
          <w:numId w:val="9"/>
        </w:numPr>
        <w:tabs>
          <w:tab w:val="left" w:pos="554"/>
        </w:tabs>
        <w:spacing w:before="35"/>
        <w:ind w:left="554"/>
        <w:jc w:val="left"/>
        <w:rPr>
          <w:sz w:val="20"/>
        </w:rPr>
      </w:pPr>
      <w:r>
        <w:rPr>
          <w:noProof/>
        </w:rPr>
        <mc:AlternateContent>
          <mc:Choice Requires="wpg">
            <w:drawing>
              <wp:anchor distT="0" distB="0" distL="114300" distR="114300" simplePos="0" relativeHeight="483694592" behindDoc="1" locked="0" layoutInCell="1" allowOverlap="1" wp14:anchorId="494544B8" wp14:editId="016A1F7D">
                <wp:simplePos x="0" y="0"/>
                <wp:positionH relativeFrom="page">
                  <wp:posOffset>662940</wp:posOffset>
                </wp:positionH>
                <wp:positionV relativeFrom="paragraph">
                  <wp:posOffset>290830</wp:posOffset>
                </wp:positionV>
                <wp:extent cx="5074920" cy="6170930"/>
                <wp:effectExtent l="0" t="0" r="5080" b="1270"/>
                <wp:wrapNone/>
                <wp:docPr id="1111" name="docshapegroup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170930"/>
                          <a:chOff x="1044" y="458"/>
                          <a:chExt cx="7992" cy="9718"/>
                        </a:xfrm>
                      </wpg:grpSpPr>
                      <wps:wsp>
                        <wps:cNvPr id="1112" name="docshape437"/>
                        <wps:cNvSpPr>
                          <a:spLocks/>
                        </wps:cNvSpPr>
                        <wps:spPr bwMode="auto">
                          <a:xfrm>
                            <a:off x="1044" y="468"/>
                            <a:ext cx="7992" cy="970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3" name="docshape438"/>
                        <wps:cNvSpPr>
                          <a:spLocks/>
                        </wps:cNvSpPr>
                        <wps:spPr bwMode="auto">
                          <a:xfrm>
                            <a:off x="1044" y="458"/>
                            <a:ext cx="7992" cy="2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E0E876" id="docshapegroup436" o:spid="_x0000_s1026" style="position:absolute;margin-left:52.2pt;margin-top:22.9pt;width:399.6pt;height:485.9pt;z-index:-19621888;mso-position-horizontal-relative:page" coordorigin="1044,458" coordsize="7992,97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">
                <v:rect id="docshape437" o:spid="_x0000_s1027" style="position:absolute;left:1044;top:468;width:7992;height:9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" fillcolor="#f6f6f6" stroked="f">
                  <v:path arrowok="t"/>
                </v:rect>
                <v:rect id="docshape438" o:spid="_x0000_s1028" style="position:absolute;left:1044;top:458;width:7992;height: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" fillcolor="#dadada" stroked="f">
                  <v:path arrowok="t"/>
                </v:rect>
                <w10:wrap anchorx="page"/>
              </v:group>
            </w:pict>
          </mc:Fallback>
        </mc:AlternateContent>
      </w:r>
      <w:r w:rsidR="00CC7617">
        <w:rPr>
          <w:sz w:val="20"/>
        </w:rPr>
        <w:t>Obtain</w:t>
      </w:r>
      <w:r w:rsidR="00CC7617">
        <w:rPr>
          <w:spacing w:val="-1"/>
          <w:sz w:val="20"/>
        </w:rPr>
        <w:t xml:space="preserve"> </w:t>
      </w:r>
      <w:r w:rsidR="00CC7617">
        <w:rPr>
          <w:sz w:val="20"/>
        </w:rPr>
        <w:t>the</w:t>
      </w:r>
      <w:r w:rsidR="00CC7617">
        <w:rPr>
          <w:spacing w:val="-1"/>
          <w:sz w:val="20"/>
        </w:rPr>
        <w:t xml:space="preserve"> </w:t>
      </w:r>
      <w:r w:rsidR="00CC7617">
        <w:rPr>
          <w:sz w:val="20"/>
        </w:rPr>
        <w:t>user's</w:t>
      </w:r>
      <w:r w:rsidR="00CC7617">
        <w:rPr>
          <w:spacing w:val="-1"/>
          <w:sz w:val="20"/>
        </w:rPr>
        <w:t xml:space="preserve"> </w:t>
      </w:r>
      <w:r w:rsidR="00CC7617">
        <w:rPr>
          <w:sz w:val="20"/>
        </w:rPr>
        <w:t>location</w:t>
      </w:r>
      <w:r w:rsidR="00CC7617">
        <w:rPr>
          <w:spacing w:val="-1"/>
          <w:sz w:val="20"/>
        </w:rPr>
        <w:t xml:space="preserve"> </w:t>
      </w:r>
      <w:r w:rsidR="00CC7617">
        <w:rPr>
          <w:sz w:val="20"/>
        </w:rPr>
        <w:t>and</w:t>
      </w:r>
      <w:r w:rsidR="00CC7617">
        <w:rPr>
          <w:spacing w:val="-2"/>
          <w:sz w:val="20"/>
        </w:rPr>
        <w:t xml:space="preserve"> </w:t>
      </w:r>
      <w:r w:rsidR="00CC7617">
        <w:rPr>
          <w:sz w:val="20"/>
        </w:rPr>
        <w:t>place</w:t>
      </w:r>
      <w:r w:rsidR="00CC7617">
        <w:rPr>
          <w:spacing w:val="-1"/>
          <w:sz w:val="20"/>
        </w:rPr>
        <w:t xml:space="preserve"> </w:t>
      </w:r>
      <w:r w:rsidR="00CC7617">
        <w:rPr>
          <w:sz w:val="20"/>
        </w:rPr>
        <w:t>a</w:t>
      </w:r>
      <w:r w:rsidR="00CC7617">
        <w:rPr>
          <w:spacing w:val="-2"/>
          <w:sz w:val="20"/>
        </w:rPr>
        <w:t xml:space="preserve"> </w:t>
      </w:r>
      <w:r w:rsidR="00CC7617">
        <w:rPr>
          <w:sz w:val="20"/>
        </w:rPr>
        <w:t>pin</w:t>
      </w:r>
      <w:r w:rsidR="00CC7617">
        <w:rPr>
          <w:spacing w:val="-1"/>
          <w:sz w:val="20"/>
        </w:rPr>
        <w:t xml:space="preserve"> </w:t>
      </w:r>
      <w:r w:rsidR="00CC7617">
        <w:rPr>
          <w:sz w:val="20"/>
        </w:rPr>
        <w:t>on</w:t>
      </w:r>
      <w:r w:rsidR="00CC7617">
        <w:rPr>
          <w:spacing w:val="-1"/>
          <w:sz w:val="20"/>
        </w:rPr>
        <w:t xml:space="preserve"> </w:t>
      </w:r>
      <w:r w:rsidR="00CC7617">
        <w:rPr>
          <w:sz w:val="20"/>
        </w:rPr>
        <w:t>the</w:t>
      </w:r>
      <w:r w:rsidR="00CC7617">
        <w:rPr>
          <w:spacing w:val="-1"/>
          <w:sz w:val="20"/>
        </w:rPr>
        <w:t xml:space="preserve"> </w:t>
      </w:r>
      <w:r w:rsidR="00CC7617">
        <w:rPr>
          <w:sz w:val="20"/>
        </w:rPr>
        <w:t>map</w:t>
      </w:r>
      <w:r w:rsidR="00CC7617">
        <w:rPr>
          <w:spacing w:val="-2"/>
          <w:sz w:val="20"/>
        </w:rPr>
        <w:t xml:space="preserve"> </w:t>
      </w:r>
      <w:r w:rsidR="00CC7617">
        <w:rPr>
          <w:sz w:val="20"/>
        </w:rPr>
        <w:t>at</w:t>
      </w:r>
      <w:r w:rsidR="00CC7617">
        <w:rPr>
          <w:spacing w:val="-2"/>
          <w:sz w:val="20"/>
        </w:rPr>
        <w:t xml:space="preserve"> </w:t>
      </w:r>
      <w:r w:rsidR="00CC7617">
        <w:rPr>
          <w:sz w:val="20"/>
        </w:rPr>
        <w:t xml:space="preserve">that </w:t>
      </w:r>
      <w:r w:rsidR="00CC7617">
        <w:rPr>
          <w:spacing w:val="-2"/>
          <w:sz w:val="20"/>
        </w:rPr>
        <w:t>location:</w:t>
      </w:r>
    </w:p>
    <w:p w14:paraId="77CE9992" w14:textId="77777777" w:rsidR="003D76C2" w:rsidRDefault="00D51F7C">
      <w:pPr>
        <w:pStyle w:val="BodyText"/>
        <w:spacing w:before="11"/>
        <w:rPr>
          <w:sz w:val="10"/>
        </w:rPr>
      </w:pPr>
      <w:r>
        <w:rPr>
          <w:noProof/>
        </w:rPr>
        <mc:AlternateContent>
          <mc:Choice Requires="wps">
            <w:drawing>
              <wp:anchor distT="0" distB="0" distL="0" distR="0" simplePos="0" relativeHeight="487653376" behindDoc="1" locked="0" layoutInCell="1" allowOverlap="1" wp14:anchorId="5F46AD50" wp14:editId="3573CB07">
                <wp:simplePos x="0" y="0"/>
                <wp:positionH relativeFrom="page">
                  <wp:posOffset>662940</wp:posOffset>
                </wp:positionH>
                <wp:positionV relativeFrom="paragraph">
                  <wp:posOffset>108585</wp:posOffset>
                </wp:positionV>
                <wp:extent cx="5074920" cy="6158230"/>
                <wp:effectExtent l="0" t="0" r="5080" b="1270"/>
                <wp:wrapTopAndBottom/>
                <wp:docPr id="1110" name="docshape4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6158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947D3" w14:textId="77777777" w:rsidR="003D76C2" w:rsidRDefault="00000000">
                            <w:pPr>
                              <w:spacing w:before="40"/>
                              <w:ind w:left="466" w:right="853"/>
                              <w:jc w:val="center"/>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00052ED1" w14:textId="77777777" w:rsidR="003D76C2" w:rsidRDefault="00000000">
                            <w:pPr>
                              <w:spacing w:before="76"/>
                              <w:ind w:left="466" w:right="1392"/>
                              <w:jc w:val="center"/>
                              <w:rPr>
                                <w:rFonts w:ascii="Courier New"/>
                                <w:b/>
                                <w:sz w:val="18"/>
                              </w:rPr>
                            </w:pPr>
                            <w:r>
                              <w:rPr>
                                <w:rFonts w:ascii="Courier New"/>
                                <w:b/>
                                <w:sz w:val="18"/>
                              </w:rPr>
                              <w:t>private</w:t>
                            </w:r>
                            <w:r>
                              <w:rPr>
                                <w:rFonts w:ascii="Courier New"/>
                                <w:b/>
                                <w:spacing w:val="-11"/>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fusedLocationProviderClient</w:t>
                            </w:r>
                            <w:proofErr w:type="spellEnd"/>
                            <w:r>
                              <w:rPr>
                                <w:rFonts w:ascii="Courier New"/>
                                <w:b/>
                                <w:spacing w:val="-8"/>
                                <w:sz w:val="18"/>
                              </w:rPr>
                              <w:t xml:space="preserve"> </w:t>
                            </w:r>
                            <w:r>
                              <w:rPr>
                                <w:rFonts w:ascii="Courier New"/>
                                <w:b/>
                                <w:sz w:val="18"/>
                              </w:rPr>
                              <w:t>by</w:t>
                            </w:r>
                            <w:r>
                              <w:rPr>
                                <w:rFonts w:ascii="Courier New"/>
                                <w:b/>
                                <w:spacing w:val="-9"/>
                                <w:sz w:val="18"/>
                              </w:rPr>
                              <w:t xml:space="preserve"> </w:t>
                            </w:r>
                            <w:r>
                              <w:rPr>
                                <w:rFonts w:ascii="Courier New"/>
                                <w:b/>
                                <w:sz w:val="18"/>
                              </w:rPr>
                              <w:t>lazy</w:t>
                            </w:r>
                            <w:r>
                              <w:rPr>
                                <w:rFonts w:ascii="Courier New"/>
                                <w:b/>
                                <w:spacing w:val="-8"/>
                                <w:sz w:val="18"/>
                              </w:rPr>
                              <w:t xml:space="preserve"> </w:t>
                            </w:r>
                            <w:r>
                              <w:rPr>
                                <w:rFonts w:ascii="Courier New"/>
                                <w:b/>
                                <w:spacing w:val="-10"/>
                                <w:sz w:val="18"/>
                              </w:rPr>
                              <w:t>{</w:t>
                            </w:r>
                          </w:p>
                          <w:p w14:paraId="61E1AE23" w14:textId="77777777" w:rsidR="003D76C2" w:rsidRDefault="00000000">
                            <w:pPr>
                              <w:spacing w:before="76"/>
                              <w:ind w:left="466" w:right="99"/>
                              <w:jc w:val="center"/>
                              <w:rPr>
                                <w:rFonts w:ascii="Courier New"/>
                                <w:b/>
                                <w:sz w:val="18"/>
                              </w:rPr>
                            </w:pPr>
                            <w:proofErr w:type="spellStart"/>
                            <w:r>
                              <w:rPr>
                                <w:rFonts w:ascii="Courier New"/>
                                <w:b/>
                                <w:spacing w:val="-2"/>
                                <w:sz w:val="18"/>
                              </w:rPr>
                              <w:t>LocationServices.getFusedLocationProviderClient</w:t>
                            </w:r>
                            <w:proofErr w:type="spellEnd"/>
                            <w:r>
                              <w:rPr>
                                <w:rFonts w:ascii="Courier New"/>
                                <w:b/>
                                <w:spacing w:val="-2"/>
                                <w:sz w:val="18"/>
                              </w:rPr>
                              <w:t>(this)</w:t>
                            </w:r>
                          </w:p>
                          <w:p w14:paraId="29E266FC" w14:textId="77777777" w:rsidR="003D76C2" w:rsidRDefault="00000000">
                            <w:pPr>
                              <w:spacing w:before="76"/>
                              <w:ind w:right="6110"/>
                              <w:jc w:val="center"/>
                              <w:rPr>
                                <w:rFonts w:ascii="Courier New"/>
                                <w:b/>
                                <w:sz w:val="18"/>
                              </w:rPr>
                            </w:pPr>
                            <w:r>
                              <w:rPr>
                                <w:rFonts w:ascii="Courier New"/>
                                <w:b/>
                                <w:sz w:val="18"/>
                              </w:rPr>
                              <w:t>}</w:t>
                            </w:r>
                          </w:p>
                          <w:p w14:paraId="6D9592F5" w14:textId="77777777" w:rsidR="003D76C2" w:rsidRDefault="003D76C2">
                            <w:pPr>
                              <w:pStyle w:val="BodyText"/>
                              <w:rPr>
                                <w:rFonts w:ascii="Courier New"/>
                                <w:b/>
                              </w:rPr>
                            </w:pPr>
                          </w:p>
                          <w:p w14:paraId="1E33B0CD" w14:textId="77777777" w:rsidR="003D76C2" w:rsidRDefault="00000000">
                            <w:pPr>
                              <w:spacing w:before="130"/>
                              <w:ind w:left="885"/>
                              <w:rPr>
                                <w:rFonts w:ascii="Courier New"/>
                                <w:sz w:val="18"/>
                              </w:rPr>
                            </w:pPr>
                            <w:r>
                              <w:rPr>
                                <w:rFonts w:ascii="Courier New"/>
                                <w:spacing w:val="-5"/>
                                <w:sz w:val="18"/>
                              </w:rPr>
                              <w:t>...</w:t>
                            </w:r>
                          </w:p>
                          <w:p w14:paraId="40125C40" w14:textId="77777777" w:rsidR="003D76C2" w:rsidRDefault="003D76C2">
                            <w:pPr>
                              <w:pStyle w:val="BodyText"/>
                              <w:rPr>
                                <w:rFonts w:ascii="Courier New"/>
                              </w:rPr>
                            </w:pPr>
                          </w:p>
                          <w:p w14:paraId="1B69CA6F" w14:textId="77777777" w:rsidR="003D76C2" w:rsidRDefault="00000000">
                            <w:pPr>
                              <w:spacing w:before="129"/>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onResume</w:t>
                            </w:r>
                            <w:proofErr w:type="spellEnd"/>
                            <w:r>
                              <w:rPr>
                                <w:rFonts w:ascii="Courier New"/>
                                <w:sz w:val="18"/>
                              </w:rPr>
                              <w:t>()</w:t>
                            </w:r>
                            <w:r>
                              <w:rPr>
                                <w:rFonts w:ascii="Courier New"/>
                                <w:spacing w:val="-7"/>
                                <w:sz w:val="18"/>
                              </w:rPr>
                              <w:t xml:space="preserve"> </w:t>
                            </w:r>
                            <w:r>
                              <w:rPr>
                                <w:rFonts w:ascii="Courier New"/>
                                <w:spacing w:val="-10"/>
                                <w:sz w:val="18"/>
                              </w:rPr>
                              <w:t>{</w:t>
                            </w:r>
                          </w:p>
                          <w:p w14:paraId="4487CD3B" w14:textId="77777777" w:rsidR="003D76C2" w:rsidRDefault="00000000">
                            <w:pPr>
                              <w:spacing w:before="77"/>
                              <w:ind w:left="1317"/>
                              <w:rPr>
                                <w:rFonts w:ascii="Courier New"/>
                                <w:sz w:val="18"/>
                              </w:rPr>
                            </w:pPr>
                            <w:r>
                              <w:rPr>
                                <w:rFonts w:ascii="Courier New"/>
                                <w:spacing w:val="-5"/>
                                <w:sz w:val="18"/>
                              </w:rPr>
                              <w:t>...</w:t>
                            </w:r>
                          </w:p>
                          <w:p w14:paraId="28D92029" w14:textId="77777777" w:rsidR="003D76C2" w:rsidRDefault="00000000">
                            <w:pPr>
                              <w:spacing w:before="76"/>
                              <w:ind w:left="1317"/>
                              <w:rPr>
                                <w:rFonts w:ascii="Courier New"/>
                                <w:b/>
                                <w:sz w:val="18"/>
                              </w:rPr>
                            </w:pPr>
                            <w:r>
                              <w:rPr>
                                <w:rFonts w:ascii="Courier New"/>
                                <w:b/>
                                <w:sz w:val="18"/>
                              </w:rPr>
                              <w:t>if</w:t>
                            </w:r>
                            <w:r>
                              <w:rPr>
                                <w:rFonts w:ascii="Courier New"/>
                                <w:b/>
                                <w:spacing w:val="-13"/>
                                <w:sz w:val="18"/>
                              </w:rPr>
                              <w:t xml:space="preserve"> </w:t>
                            </w:r>
                            <w:r>
                              <w:rPr>
                                <w:rFonts w:ascii="Courier New"/>
                                <w:b/>
                                <w:sz w:val="18"/>
                              </w:rPr>
                              <w:t>(</w:t>
                            </w:r>
                            <w:proofErr w:type="spellStart"/>
                            <w:r>
                              <w:rPr>
                                <w:rFonts w:ascii="Courier New"/>
                                <w:b/>
                                <w:sz w:val="18"/>
                              </w:rPr>
                              <w:t>hasLocationPermissions</w:t>
                            </w:r>
                            <w:proofErr w:type="spellEnd"/>
                            <w:r>
                              <w:rPr>
                                <w:rFonts w:ascii="Courier New"/>
                                <w:b/>
                                <w:sz w:val="18"/>
                              </w:rPr>
                              <w:t>)</w:t>
                            </w:r>
                            <w:r>
                              <w:rPr>
                                <w:rFonts w:ascii="Courier New"/>
                                <w:b/>
                                <w:spacing w:val="-13"/>
                                <w:sz w:val="18"/>
                              </w:rPr>
                              <w:t xml:space="preserve"> </w:t>
                            </w:r>
                            <w:r>
                              <w:rPr>
                                <w:rFonts w:ascii="Courier New"/>
                                <w:b/>
                                <w:spacing w:val="-10"/>
                                <w:sz w:val="18"/>
                              </w:rPr>
                              <w:t>{</w:t>
                            </w:r>
                          </w:p>
                          <w:p w14:paraId="2CB38290" w14:textId="77777777" w:rsidR="003D76C2" w:rsidRDefault="00000000">
                            <w:pPr>
                              <w:spacing w:before="76"/>
                              <w:ind w:left="1749"/>
                              <w:rPr>
                                <w:rFonts w:ascii="Courier New"/>
                                <w:b/>
                                <w:sz w:val="18"/>
                              </w:rPr>
                            </w:pPr>
                            <w:proofErr w:type="spellStart"/>
                            <w:r>
                              <w:rPr>
                                <w:rFonts w:ascii="Courier New"/>
                                <w:b/>
                                <w:spacing w:val="-2"/>
                                <w:sz w:val="18"/>
                              </w:rPr>
                              <w:t>getLastLocation</w:t>
                            </w:r>
                            <w:proofErr w:type="spellEnd"/>
                            <w:r>
                              <w:rPr>
                                <w:rFonts w:ascii="Courier New"/>
                                <w:b/>
                                <w:spacing w:val="-2"/>
                                <w:sz w:val="18"/>
                              </w:rPr>
                              <w:t>()</w:t>
                            </w:r>
                          </w:p>
                          <w:p w14:paraId="7DA49498" w14:textId="77777777" w:rsidR="003D76C2" w:rsidRDefault="00000000">
                            <w:pPr>
                              <w:spacing w:before="76"/>
                              <w:ind w:left="1317"/>
                              <w:rPr>
                                <w:rFonts w:ascii="Courier New"/>
                                <w:b/>
                                <w:sz w:val="18"/>
                              </w:rPr>
                            </w:pPr>
                            <w:r>
                              <w:rPr>
                                <w:rFonts w:ascii="Courier New"/>
                                <w:b/>
                                <w:sz w:val="18"/>
                              </w:rPr>
                              <w:t>}</w:t>
                            </w:r>
                          </w:p>
                          <w:p w14:paraId="2DE57398" w14:textId="77777777" w:rsidR="003D76C2" w:rsidRDefault="00000000">
                            <w:pPr>
                              <w:spacing w:before="76"/>
                              <w:ind w:left="885"/>
                              <w:rPr>
                                <w:rFonts w:ascii="Courier New"/>
                                <w:sz w:val="18"/>
                              </w:rPr>
                            </w:pPr>
                            <w:r>
                              <w:rPr>
                                <w:rFonts w:ascii="Courier New"/>
                                <w:sz w:val="18"/>
                              </w:rPr>
                              <w:t>}</w:t>
                            </w:r>
                          </w:p>
                          <w:p w14:paraId="5690691B" w14:textId="77777777" w:rsidR="003D76C2" w:rsidRDefault="003D76C2">
                            <w:pPr>
                              <w:pStyle w:val="BodyText"/>
                              <w:rPr>
                                <w:rFonts w:ascii="Courier New"/>
                              </w:rPr>
                            </w:pPr>
                          </w:p>
                          <w:p w14:paraId="7D1D174F" w14:textId="77777777" w:rsidR="003D76C2" w:rsidRDefault="00000000">
                            <w:pPr>
                              <w:spacing w:before="129"/>
                              <w:ind w:left="885"/>
                              <w:rPr>
                                <w:rFonts w:ascii="Courier New"/>
                                <w:sz w:val="18"/>
                              </w:rPr>
                            </w:pPr>
                            <w:r>
                              <w:rPr>
                                <w:rFonts w:ascii="Courier New"/>
                                <w:spacing w:val="-5"/>
                                <w:sz w:val="18"/>
                              </w:rPr>
                              <w:t>...</w:t>
                            </w:r>
                          </w:p>
                          <w:p w14:paraId="60141E1E" w14:textId="77777777" w:rsidR="003D76C2" w:rsidRDefault="003D76C2">
                            <w:pPr>
                              <w:pStyle w:val="BodyText"/>
                              <w:rPr>
                                <w:rFonts w:ascii="Courier New"/>
                              </w:rPr>
                            </w:pPr>
                          </w:p>
                          <w:p w14:paraId="7ED45ECE" w14:textId="77777777" w:rsidR="003D76C2" w:rsidRDefault="00000000">
                            <w:pPr>
                              <w:spacing w:before="130"/>
                              <w:ind w:left="885"/>
                              <w:rPr>
                                <w:rFonts w:ascii="Courier New"/>
                                <w:b/>
                                <w:sz w:val="18"/>
                              </w:rPr>
                            </w:pPr>
                            <w:r>
                              <w:rPr>
                                <w:rFonts w:ascii="Courier New"/>
                                <w:b/>
                                <w:spacing w:val="-2"/>
                                <w:sz w:val="18"/>
                              </w:rPr>
                              <w:t>@SuppressLint("MissingPermission")</w:t>
                            </w:r>
                          </w:p>
                          <w:p w14:paraId="3445F2FB"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r>
                              <w:rPr>
                                <w:rFonts w:ascii="Courier New"/>
                                <w:b/>
                                <w:sz w:val="18"/>
                              </w:rPr>
                              <w:t>fun</w:t>
                            </w:r>
                            <w:r>
                              <w:rPr>
                                <w:rFonts w:ascii="Courier New"/>
                                <w:b/>
                                <w:spacing w:val="-9"/>
                                <w:sz w:val="18"/>
                              </w:rPr>
                              <w:t xml:space="preserve"> </w:t>
                            </w:r>
                            <w:proofErr w:type="spellStart"/>
                            <w:r>
                              <w:rPr>
                                <w:rFonts w:ascii="Courier New"/>
                                <w:b/>
                                <w:sz w:val="18"/>
                              </w:rPr>
                              <w:t>getLastLocation</w:t>
                            </w:r>
                            <w:proofErr w:type="spellEnd"/>
                            <w:r>
                              <w:rPr>
                                <w:rFonts w:ascii="Courier New"/>
                                <w:b/>
                                <w:sz w:val="18"/>
                              </w:rPr>
                              <w:t>()</w:t>
                            </w:r>
                            <w:r>
                              <w:rPr>
                                <w:rFonts w:ascii="Courier New"/>
                                <w:b/>
                                <w:spacing w:val="-9"/>
                                <w:sz w:val="18"/>
                              </w:rPr>
                              <w:t xml:space="preserve"> </w:t>
                            </w:r>
                            <w:r>
                              <w:rPr>
                                <w:rFonts w:ascii="Courier New"/>
                                <w:b/>
                                <w:spacing w:val="-10"/>
                                <w:sz w:val="18"/>
                              </w:rPr>
                              <w:t>{</w:t>
                            </w:r>
                          </w:p>
                          <w:p w14:paraId="7A87619E" w14:textId="77777777" w:rsidR="003D76C2" w:rsidRDefault="00000000">
                            <w:pPr>
                              <w:spacing w:before="76"/>
                              <w:ind w:left="1317"/>
                              <w:rPr>
                                <w:rFonts w:ascii="Courier New"/>
                                <w:b/>
                                <w:sz w:val="18"/>
                              </w:rPr>
                            </w:pPr>
                            <w:proofErr w:type="spellStart"/>
                            <w:r>
                              <w:rPr>
                                <w:rFonts w:ascii="Courier New"/>
                                <w:b/>
                                <w:spacing w:val="-2"/>
                                <w:sz w:val="18"/>
                              </w:rPr>
                              <w:t>fusedLocationProviderClient.lastLocation</w:t>
                            </w:r>
                            <w:proofErr w:type="spellEnd"/>
                          </w:p>
                          <w:p w14:paraId="36B8F3D1" w14:textId="77777777" w:rsidR="003D76C2" w:rsidRDefault="00000000">
                            <w:pPr>
                              <w:spacing w:before="76" w:line="328" w:lineRule="auto"/>
                              <w:ind w:left="2181" w:hanging="433"/>
                              <w:rPr>
                                <w:rFonts w:ascii="Courier New"/>
                                <w:b/>
                                <w:sz w:val="18"/>
                              </w:rPr>
                            </w:pPr>
                            <w:r>
                              <w:rPr>
                                <w:rFonts w:ascii="Courier New"/>
                                <w:b/>
                                <w:sz w:val="18"/>
                              </w:rPr>
                              <w:t>.</w:t>
                            </w:r>
                            <w:proofErr w:type="spellStart"/>
                            <w:r>
                              <w:rPr>
                                <w:rFonts w:ascii="Courier New"/>
                                <w:b/>
                                <w:sz w:val="18"/>
                              </w:rPr>
                              <w:t>addOnSuccessListener</w:t>
                            </w:r>
                            <w:proofErr w:type="spellEnd"/>
                            <w:r>
                              <w:rPr>
                                <w:rFonts w:ascii="Courier New"/>
                                <w:b/>
                                <w:spacing w:val="-10"/>
                                <w:sz w:val="18"/>
                              </w:rPr>
                              <w:t xml:space="preserve"> </w:t>
                            </w:r>
                            <w:r>
                              <w:rPr>
                                <w:rFonts w:ascii="Courier New"/>
                                <w:b/>
                                <w:sz w:val="18"/>
                              </w:rPr>
                              <w:t>{</w:t>
                            </w:r>
                            <w:r>
                              <w:rPr>
                                <w:rFonts w:ascii="Courier New"/>
                                <w:b/>
                                <w:spacing w:val="-10"/>
                                <w:sz w:val="18"/>
                              </w:rPr>
                              <w:t xml:space="preserve"> </w:t>
                            </w:r>
                            <w:r>
                              <w:rPr>
                                <w:rFonts w:ascii="Courier New"/>
                                <w:b/>
                                <w:sz w:val="18"/>
                              </w:rPr>
                              <w:t>location:</w:t>
                            </w:r>
                            <w:r>
                              <w:rPr>
                                <w:rFonts w:ascii="Courier New"/>
                                <w:b/>
                                <w:spacing w:val="-10"/>
                                <w:sz w:val="18"/>
                              </w:rPr>
                              <w:t xml:space="preserve"> </w:t>
                            </w:r>
                            <w:r>
                              <w:rPr>
                                <w:rFonts w:ascii="Courier New"/>
                                <w:b/>
                                <w:sz w:val="18"/>
                              </w:rPr>
                              <w:t>Location?</w:t>
                            </w:r>
                            <w:r>
                              <w:rPr>
                                <w:rFonts w:ascii="Courier New"/>
                                <w:b/>
                                <w:spacing w:val="-10"/>
                                <w:sz w:val="18"/>
                              </w:rPr>
                              <w:t xml:space="preserve"> </w:t>
                            </w:r>
                            <w:r>
                              <w:rPr>
                                <w:rFonts w:ascii="Courier New"/>
                                <w:b/>
                                <w:sz w:val="18"/>
                              </w:rPr>
                              <w:t xml:space="preserve">-&gt; </w:t>
                            </w:r>
                            <w:proofErr w:type="spellStart"/>
                            <w:r>
                              <w:rPr>
                                <w:rFonts w:ascii="Courier New"/>
                                <w:b/>
                                <w:sz w:val="18"/>
                              </w:rPr>
                              <w:t>location?.let</w:t>
                            </w:r>
                            <w:proofErr w:type="spellEnd"/>
                            <w:r>
                              <w:rPr>
                                <w:rFonts w:ascii="Courier New"/>
                                <w:b/>
                                <w:sz w:val="18"/>
                              </w:rPr>
                              <w:t xml:space="preserve"> {</w:t>
                            </w:r>
                          </w:p>
                          <w:p w14:paraId="706E77DB" w14:textId="77777777" w:rsidR="003D76C2" w:rsidRDefault="00000000">
                            <w:pPr>
                              <w:spacing w:before="5" w:line="235" w:lineRule="auto"/>
                              <w:ind w:left="2829"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58F91214" w14:textId="77777777" w:rsidR="003D76C2" w:rsidRDefault="00000000">
                            <w:pPr>
                              <w:spacing w:before="17" w:line="328" w:lineRule="auto"/>
                              <w:ind w:left="2613"/>
                              <w:rPr>
                                <w:rFonts w:ascii="Courier New"/>
                                <w:b/>
                                <w:sz w:val="18"/>
                              </w:rPr>
                            </w:pP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29"/>
                                <w:sz w:val="18"/>
                              </w:rPr>
                              <w:t xml:space="preserve"> </w:t>
                            </w:r>
                            <w:r>
                              <w:rPr>
                                <w:rFonts w:ascii="Courier New"/>
                                <w:b/>
                                <w:sz w:val="18"/>
                              </w:rPr>
                              <w:t>"You")</w:t>
                            </w:r>
                          </w:p>
                          <w:p w14:paraId="66377D7A" w14:textId="77777777" w:rsidR="003D76C2" w:rsidRDefault="00000000">
                            <w:pPr>
                              <w:spacing w:before="1"/>
                              <w:ind w:left="2181"/>
                              <w:rPr>
                                <w:rFonts w:ascii="Courier New"/>
                                <w:b/>
                                <w:sz w:val="18"/>
                              </w:rPr>
                            </w:pPr>
                            <w:r>
                              <w:rPr>
                                <w:rFonts w:ascii="Courier New"/>
                                <w:b/>
                                <w:sz w:val="18"/>
                              </w:rPr>
                              <w:t>}</w:t>
                            </w:r>
                          </w:p>
                          <w:p w14:paraId="79D5A6F4" w14:textId="77777777" w:rsidR="003D76C2" w:rsidRDefault="00000000">
                            <w:pPr>
                              <w:spacing w:before="76"/>
                              <w:ind w:left="1749"/>
                              <w:rPr>
                                <w:rFonts w:ascii="Courier New"/>
                                <w:b/>
                                <w:sz w:val="18"/>
                              </w:rPr>
                            </w:pPr>
                            <w:r>
                              <w:rPr>
                                <w:rFonts w:ascii="Courier New"/>
                                <w:b/>
                                <w:sz w:val="18"/>
                              </w:rPr>
                              <w:t>}</w:t>
                            </w:r>
                          </w:p>
                          <w:p w14:paraId="1472E597" w14:textId="77777777" w:rsidR="003D76C2" w:rsidRDefault="00000000">
                            <w:pPr>
                              <w:spacing w:before="76"/>
                              <w:ind w:left="885"/>
                              <w:rPr>
                                <w:rFonts w:ascii="Courier New"/>
                                <w:b/>
                                <w:sz w:val="18"/>
                              </w:rPr>
                            </w:pPr>
                            <w:r>
                              <w:rPr>
                                <w:rFonts w:ascii="Courier New"/>
                                <w:b/>
                                <w:sz w:val="18"/>
                              </w:rPr>
                              <w:t>}</w:t>
                            </w:r>
                          </w:p>
                          <w:p w14:paraId="16DE8A94" w14:textId="77777777" w:rsidR="003D76C2" w:rsidRDefault="003D76C2">
                            <w:pPr>
                              <w:pStyle w:val="BodyText"/>
                              <w:rPr>
                                <w:rFonts w:ascii="Courier New"/>
                                <w:b/>
                              </w:rPr>
                            </w:pPr>
                          </w:p>
                          <w:p w14:paraId="7277167F" w14:textId="77777777" w:rsidR="003D76C2" w:rsidRDefault="00000000">
                            <w:pPr>
                              <w:spacing w:before="130"/>
                              <w:ind w:left="885"/>
                              <w:rPr>
                                <w:rFonts w:ascii="Courier New"/>
                                <w:b/>
                                <w:sz w:val="18"/>
                              </w:rPr>
                            </w:pPr>
                            <w:r>
                              <w:rPr>
                                <w:rFonts w:ascii="Courier New"/>
                                <w:b/>
                                <w:sz w:val="18"/>
                              </w:rPr>
                              <w:t>private</w:t>
                            </w:r>
                            <w:r>
                              <w:rPr>
                                <w:rFonts w:ascii="Courier New"/>
                                <w:b/>
                                <w:spacing w:val="-11"/>
                                <w:sz w:val="18"/>
                              </w:rPr>
                              <w:t xml:space="preserve"> </w:t>
                            </w:r>
                            <w:r>
                              <w:rPr>
                                <w:rFonts w:ascii="Courier New"/>
                                <w:b/>
                                <w:sz w:val="18"/>
                              </w:rPr>
                              <w:t>fun</w:t>
                            </w:r>
                            <w:r>
                              <w:rPr>
                                <w:rFonts w:ascii="Courier New"/>
                                <w:b/>
                                <w:spacing w:val="-11"/>
                                <w:sz w:val="18"/>
                              </w:rPr>
                              <w:t xml:space="preserve"> </w:t>
                            </w:r>
                            <w:proofErr w:type="spellStart"/>
                            <w:r>
                              <w:rPr>
                                <w:rFonts w:ascii="Courier New"/>
                                <w:b/>
                                <w:sz w:val="18"/>
                              </w:rPr>
                              <w:t>updateMapLocation</w:t>
                            </w:r>
                            <w:proofErr w:type="spellEnd"/>
                            <w:r>
                              <w:rPr>
                                <w:rFonts w:ascii="Courier New"/>
                                <w:b/>
                                <w:sz w:val="18"/>
                              </w:rPr>
                              <w:t>(location:</w:t>
                            </w:r>
                            <w:r>
                              <w:rPr>
                                <w:rFonts w:ascii="Courier New"/>
                                <w:b/>
                                <w:spacing w:val="-11"/>
                                <w:sz w:val="18"/>
                              </w:rPr>
                              <w:t xml:space="preserve"> </w:t>
                            </w:r>
                            <w:proofErr w:type="spellStart"/>
                            <w:r>
                              <w:rPr>
                                <w:rFonts w:ascii="Courier New"/>
                                <w:b/>
                                <w:sz w:val="18"/>
                              </w:rPr>
                              <w:t>LatLng</w:t>
                            </w:r>
                            <w:proofErr w:type="spellEnd"/>
                            <w:r>
                              <w:rPr>
                                <w:rFonts w:ascii="Courier New"/>
                                <w:b/>
                                <w:sz w:val="18"/>
                              </w:rPr>
                              <w:t>)</w:t>
                            </w:r>
                            <w:r>
                              <w:rPr>
                                <w:rFonts w:ascii="Courier New"/>
                                <w:b/>
                                <w:spacing w:val="-11"/>
                                <w:sz w:val="18"/>
                              </w:rPr>
                              <w:t xml:space="preserve"> </w:t>
                            </w:r>
                            <w:r>
                              <w:rPr>
                                <w:rFonts w:ascii="Courier New"/>
                                <w:b/>
                                <w:spacing w:val="-10"/>
                                <w:sz w:val="18"/>
                              </w:rPr>
                              <w:t>{</w:t>
                            </w:r>
                          </w:p>
                          <w:p w14:paraId="5DA6F1F5" w14:textId="77777777" w:rsidR="003D76C2" w:rsidRDefault="00000000">
                            <w:pPr>
                              <w:spacing w:before="76"/>
                              <w:ind w:left="1317"/>
                              <w:rPr>
                                <w:rFonts w:ascii="Courier New"/>
                                <w:b/>
                                <w:sz w:val="18"/>
                              </w:rPr>
                            </w:pPr>
                            <w:proofErr w:type="spellStart"/>
                            <w:r>
                              <w:rPr>
                                <w:rFonts w:ascii="Courier New"/>
                                <w:b/>
                                <w:spacing w:val="-2"/>
                                <w:sz w:val="18"/>
                              </w:rPr>
                              <w:t>mMap.moveCamera</w:t>
                            </w:r>
                            <w:proofErr w:type="spellEnd"/>
                            <w:r>
                              <w:rPr>
                                <w:rFonts w:ascii="Courier New"/>
                                <w:b/>
                                <w:spacing w:val="-2"/>
                                <w:sz w:val="18"/>
                              </w:rPr>
                              <w:t>(</w:t>
                            </w:r>
                            <w:proofErr w:type="spellStart"/>
                            <w:r>
                              <w:rPr>
                                <w:rFonts w:ascii="Courier New"/>
                                <w:b/>
                                <w:spacing w:val="-2"/>
                                <w:sz w:val="18"/>
                              </w:rPr>
                              <w:t>CameraUpdateFactory</w:t>
                            </w:r>
                            <w:proofErr w:type="spellEnd"/>
                          </w:p>
                          <w:p w14:paraId="689D2C87" w14:textId="77777777" w:rsidR="003D76C2" w:rsidRDefault="00000000">
                            <w:pPr>
                              <w:spacing w:before="76"/>
                              <w:ind w:left="1533"/>
                              <w:rPr>
                                <w:rFonts w:ascii="Courier New"/>
                                <w:b/>
                                <w:sz w:val="18"/>
                              </w:rPr>
                            </w:pPr>
                            <w:r>
                              <w:rPr>
                                <w:rFonts w:ascii="Courier New"/>
                                <w:b/>
                                <w:sz w:val="18"/>
                              </w:rPr>
                              <w:t>.</w:t>
                            </w:r>
                            <w:proofErr w:type="spellStart"/>
                            <w:r>
                              <w:rPr>
                                <w:rFonts w:ascii="Courier New"/>
                                <w:b/>
                                <w:sz w:val="18"/>
                              </w:rPr>
                              <w:t>newLatLngZoom</w:t>
                            </w:r>
                            <w:proofErr w:type="spellEnd"/>
                            <w:r>
                              <w:rPr>
                                <w:rFonts w:ascii="Courier New"/>
                                <w:b/>
                                <w:sz w:val="18"/>
                              </w:rPr>
                              <w:t>(location,</w:t>
                            </w:r>
                            <w:r>
                              <w:rPr>
                                <w:rFonts w:ascii="Courier New"/>
                                <w:b/>
                                <w:spacing w:val="-24"/>
                                <w:sz w:val="18"/>
                              </w:rPr>
                              <w:t xml:space="preserve"> </w:t>
                            </w:r>
                            <w:r>
                              <w:rPr>
                                <w:rFonts w:ascii="Courier New"/>
                                <w:b/>
                                <w:spacing w:val="-4"/>
                                <w:sz w:val="18"/>
                              </w:rPr>
                              <w:t>7f))</w:t>
                            </w:r>
                          </w:p>
                          <w:p w14:paraId="70C21FCA" w14:textId="77777777" w:rsidR="003D76C2" w:rsidRDefault="00000000">
                            <w:pPr>
                              <w:spacing w:before="76"/>
                              <w:ind w:left="885"/>
                              <w:rPr>
                                <w:rFonts w:ascii="Courier New"/>
                                <w:b/>
                                <w:sz w:val="18"/>
                              </w:rPr>
                            </w:pPr>
                            <w:r>
                              <w:rPr>
                                <w:rFonts w:ascii="Courier New"/>
                                <w:b/>
                                <w:sz w:val="18"/>
                              </w:rPr>
                              <w:t>}</w:t>
                            </w:r>
                          </w:p>
                          <w:p w14:paraId="624A8609" w14:textId="77777777" w:rsidR="003D76C2" w:rsidRDefault="003D76C2">
                            <w:pPr>
                              <w:pStyle w:val="BodyText"/>
                              <w:rPr>
                                <w:rFonts w:ascii="Courier New"/>
                                <w:b/>
                              </w:rPr>
                            </w:pPr>
                          </w:p>
                          <w:p w14:paraId="6004F8A2" w14:textId="77777777" w:rsidR="003D76C2" w:rsidRDefault="00000000">
                            <w:pPr>
                              <w:spacing w:before="130"/>
                              <w:ind w:left="885"/>
                              <w:rPr>
                                <w:rFonts w:ascii="Courier New"/>
                                <w:b/>
                                <w:sz w:val="18"/>
                              </w:rPr>
                            </w:pPr>
                            <w:r>
                              <w:rPr>
                                <w:rFonts w:ascii="Courier New"/>
                                <w:b/>
                                <w:sz w:val="18"/>
                              </w:rPr>
                              <w:t>private</w:t>
                            </w:r>
                            <w:r>
                              <w:rPr>
                                <w:rFonts w:ascii="Courier New"/>
                                <w:b/>
                                <w:spacing w:val="-11"/>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addMarkerAtLocation</w:t>
                            </w:r>
                            <w:proofErr w:type="spellEnd"/>
                            <w:r>
                              <w:rPr>
                                <w:rFonts w:ascii="Courier New"/>
                                <w:b/>
                                <w:sz w:val="18"/>
                              </w:rPr>
                              <w:t>(location:</w:t>
                            </w:r>
                            <w:r>
                              <w:rPr>
                                <w:rFonts w:ascii="Courier New"/>
                                <w:b/>
                                <w:spacing w:val="-11"/>
                                <w:sz w:val="18"/>
                              </w:rPr>
                              <w:t xml:space="preserve"> </w:t>
                            </w:r>
                            <w:proofErr w:type="spellStart"/>
                            <w:r>
                              <w:rPr>
                                <w:rFonts w:ascii="Courier New"/>
                                <w:b/>
                                <w:sz w:val="18"/>
                              </w:rPr>
                              <w:t>LatLng</w:t>
                            </w:r>
                            <w:proofErr w:type="spellEnd"/>
                            <w:r>
                              <w:rPr>
                                <w:rFonts w:ascii="Courier New"/>
                                <w:b/>
                                <w:sz w:val="18"/>
                              </w:rPr>
                              <w:t>,</w:t>
                            </w:r>
                            <w:r>
                              <w:rPr>
                                <w:rFonts w:ascii="Courier New"/>
                                <w:b/>
                                <w:spacing w:val="-10"/>
                                <w:sz w:val="18"/>
                              </w:rPr>
                              <w:t xml:space="preserve"> </w:t>
                            </w:r>
                            <w:r>
                              <w:rPr>
                                <w:rFonts w:ascii="Courier New"/>
                                <w:b/>
                                <w:sz w:val="18"/>
                              </w:rPr>
                              <w:t>title:</w:t>
                            </w:r>
                            <w:r>
                              <w:rPr>
                                <w:rFonts w:ascii="Courier New"/>
                                <w:b/>
                                <w:spacing w:val="-10"/>
                                <w:sz w:val="18"/>
                              </w:rPr>
                              <w:t xml:space="preserve"> </w:t>
                            </w:r>
                            <w:r>
                              <w:rPr>
                                <w:rFonts w:ascii="Courier New"/>
                                <w:b/>
                                <w:spacing w:val="-2"/>
                                <w:sz w:val="18"/>
                              </w:rPr>
                              <w:t>String)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6AD50" id="docshape439" o:spid="_x0000_s1350" type="#_x0000_t202" style="position:absolute;margin-left:52.2pt;margin-top:8.55pt;width:399.6pt;height:484.9pt;z-index:-15663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" filled="f" stroked="f">
                <v:path arrowok="t"/>
                <v:textbox inset="0,0,0,0">
                  <w:txbxContent>
                    <w:p w14:paraId="15B947D3" w14:textId="77777777" w:rsidR="003D76C2" w:rsidRDefault="00000000">
                      <w:pPr>
                        <w:spacing w:before="40"/>
                        <w:ind w:left="466" w:right="853"/>
                        <w:jc w:val="center"/>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00052ED1" w14:textId="77777777" w:rsidR="003D76C2" w:rsidRDefault="00000000">
                      <w:pPr>
                        <w:spacing w:before="76"/>
                        <w:ind w:left="466" w:right="1392"/>
                        <w:jc w:val="center"/>
                        <w:rPr>
                          <w:rFonts w:ascii="Courier New"/>
                          <w:b/>
                          <w:sz w:val="18"/>
                        </w:rPr>
                      </w:pPr>
                      <w:r>
                        <w:rPr>
                          <w:rFonts w:ascii="Courier New"/>
                          <w:b/>
                          <w:sz w:val="18"/>
                        </w:rPr>
                        <w:t>private</w:t>
                      </w:r>
                      <w:r>
                        <w:rPr>
                          <w:rFonts w:ascii="Courier New"/>
                          <w:b/>
                          <w:spacing w:val="-11"/>
                          <w:sz w:val="18"/>
                        </w:rPr>
                        <w:t xml:space="preserve"> </w:t>
                      </w:r>
                      <w:proofErr w:type="spellStart"/>
                      <w:r>
                        <w:rPr>
                          <w:rFonts w:ascii="Courier New"/>
                          <w:b/>
                          <w:sz w:val="18"/>
                        </w:rPr>
                        <w:t>val</w:t>
                      </w:r>
                      <w:proofErr w:type="spellEnd"/>
                      <w:r>
                        <w:rPr>
                          <w:rFonts w:ascii="Courier New"/>
                          <w:b/>
                          <w:spacing w:val="-9"/>
                          <w:sz w:val="18"/>
                        </w:rPr>
                        <w:t xml:space="preserve"> </w:t>
                      </w:r>
                      <w:proofErr w:type="spellStart"/>
                      <w:r>
                        <w:rPr>
                          <w:rFonts w:ascii="Courier New"/>
                          <w:b/>
                          <w:sz w:val="18"/>
                        </w:rPr>
                        <w:t>fusedLocationProviderClient</w:t>
                      </w:r>
                      <w:proofErr w:type="spellEnd"/>
                      <w:r>
                        <w:rPr>
                          <w:rFonts w:ascii="Courier New"/>
                          <w:b/>
                          <w:spacing w:val="-8"/>
                          <w:sz w:val="18"/>
                        </w:rPr>
                        <w:t xml:space="preserve"> </w:t>
                      </w:r>
                      <w:r>
                        <w:rPr>
                          <w:rFonts w:ascii="Courier New"/>
                          <w:b/>
                          <w:sz w:val="18"/>
                        </w:rPr>
                        <w:t>by</w:t>
                      </w:r>
                      <w:r>
                        <w:rPr>
                          <w:rFonts w:ascii="Courier New"/>
                          <w:b/>
                          <w:spacing w:val="-9"/>
                          <w:sz w:val="18"/>
                        </w:rPr>
                        <w:t xml:space="preserve"> </w:t>
                      </w:r>
                      <w:r>
                        <w:rPr>
                          <w:rFonts w:ascii="Courier New"/>
                          <w:b/>
                          <w:sz w:val="18"/>
                        </w:rPr>
                        <w:t>lazy</w:t>
                      </w:r>
                      <w:r>
                        <w:rPr>
                          <w:rFonts w:ascii="Courier New"/>
                          <w:b/>
                          <w:spacing w:val="-8"/>
                          <w:sz w:val="18"/>
                        </w:rPr>
                        <w:t xml:space="preserve"> </w:t>
                      </w:r>
                      <w:r>
                        <w:rPr>
                          <w:rFonts w:ascii="Courier New"/>
                          <w:b/>
                          <w:spacing w:val="-10"/>
                          <w:sz w:val="18"/>
                        </w:rPr>
                        <w:t>{</w:t>
                      </w:r>
                    </w:p>
                    <w:p w14:paraId="61E1AE23" w14:textId="77777777" w:rsidR="003D76C2" w:rsidRDefault="00000000">
                      <w:pPr>
                        <w:spacing w:before="76"/>
                        <w:ind w:left="466" w:right="99"/>
                        <w:jc w:val="center"/>
                        <w:rPr>
                          <w:rFonts w:ascii="Courier New"/>
                          <w:b/>
                          <w:sz w:val="18"/>
                        </w:rPr>
                      </w:pPr>
                      <w:proofErr w:type="spellStart"/>
                      <w:r>
                        <w:rPr>
                          <w:rFonts w:ascii="Courier New"/>
                          <w:b/>
                          <w:spacing w:val="-2"/>
                          <w:sz w:val="18"/>
                        </w:rPr>
                        <w:t>LocationServices.getFusedLocationProviderClient</w:t>
                      </w:r>
                      <w:proofErr w:type="spellEnd"/>
                      <w:r>
                        <w:rPr>
                          <w:rFonts w:ascii="Courier New"/>
                          <w:b/>
                          <w:spacing w:val="-2"/>
                          <w:sz w:val="18"/>
                        </w:rPr>
                        <w:t>(this)</w:t>
                      </w:r>
                    </w:p>
                    <w:p w14:paraId="29E266FC" w14:textId="77777777" w:rsidR="003D76C2" w:rsidRDefault="00000000">
                      <w:pPr>
                        <w:spacing w:before="76"/>
                        <w:ind w:right="6110"/>
                        <w:jc w:val="center"/>
                        <w:rPr>
                          <w:rFonts w:ascii="Courier New"/>
                          <w:b/>
                          <w:sz w:val="18"/>
                        </w:rPr>
                      </w:pPr>
                      <w:r>
                        <w:rPr>
                          <w:rFonts w:ascii="Courier New"/>
                          <w:b/>
                          <w:sz w:val="18"/>
                        </w:rPr>
                        <w:t>}</w:t>
                      </w:r>
                    </w:p>
                    <w:p w14:paraId="6D9592F5" w14:textId="77777777" w:rsidR="003D76C2" w:rsidRDefault="003D76C2">
                      <w:pPr>
                        <w:pStyle w:val="BodyText"/>
                        <w:rPr>
                          <w:rFonts w:ascii="Courier New"/>
                          <w:b/>
                        </w:rPr>
                      </w:pPr>
                    </w:p>
                    <w:p w14:paraId="1E33B0CD" w14:textId="77777777" w:rsidR="003D76C2" w:rsidRDefault="00000000">
                      <w:pPr>
                        <w:spacing w:before="130"/>
                        <w:ind w:left="885"/>
                        <w:rPr>
                          <w:rFonts w:ascii="Courier New"/>
                          <w:sz w:val="18"/>
                        </w:rPr>
                      </w:pPr>
                      <w:r>
                        <w:rPr>
                          <w:rFonts w:ascii="Courier New"/>
                          <w:spacing w:val="-5"/>
                          <w:sz w:val="18"/>
                        </w:rPr>
                        <w:t>...</w:t>
                      </w:r>
                    </w:p>
                    <w:p w14:paraId="40125C40" w14:textId="77777777" w:rsidR="003D76C2" w:rsidRDefault="003D76C2">
                      <w:pPr>
                        <w:pStyle w:val="BodyText"/>
                        <w:rPr>
                          <w:rFonts w:ascii="Courier New"/>
                        </w:rPr>
                      </w:pPr>
                    </w:p>
                    <w:p w14:paraId="1B69CA6F" w14:textId="77777777" w:rsidR="003D76C2" w:rsidRDefault="00000000">
                      <w:pPr>
                        <w:spacing w:before="129"/>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onResume</w:t>
                      </w:r>
                      <w:proofErr w:type="spellEnd"/>
                      <w:r>
                        <w:rPr>
                          <w:rFonts w:ascii="Courier New"/>
                          <w:sz w:val="18"/>
                        </w:rPr>
                        <w:t>()</w:t>
                      </w:r>
                      <w:r>
                        <w:rPr>
                          <w:rFonts w:ascii="Courier New"/>
                          <w:spacing w:val="-7"/>
                          <w:sz w:val="18"/>
                        </w:rPr>
                        <w:t xml:space="preserve"> </w:t>
                      </w:r>
                      <w:r>
                        <w:rPr>
                          <w:rFonts w:ascii="Courier New"/>
                          <w:spacing w:val="-10"/>
                          <w:sz w:val="18"/>
                        </w:rPr>
                        <w:t>{</w:t>
                      </w:r>
                    </w:p>
                    <w:p w14:paraId="4487CD3B" w14:textId="77777777" w:rsidR="003D76C2" w:rsidRDefault="00000000">
                      <w:pPr>
                        <w:spacing w:before="77"/>
                        <w:ind w:left="1317"/>
                        <w:rPr>
                          <w:rFonts w:ascii="Courier New"/>
                          <w:sz w:val="18"/>
                        </w:rPr>
                      </w:pPr>
                      <w:r>
                        <w:rPr>
                          <w:rFonts w:ascii="Courier New"/>
                          <w:spacing w:val="-5"/>
                          <w:sz w:val="18"/>
                        </w:rPr>
                        <w:t>...</w:t>
                      </w:r>
                    </w:p>
                    <w:p w14:paraId="28D92029" w14:textId="77777777" w:rsidR="003D76C2" w:rsidRDefault="00000000">
                      <w:pPr>
                        <w:spacing w:before="76"/>
                        <w:ind w:left="1317"/>
                        <w:rPr>
                          <w:rFonts w:ascii="Courier New"/>
                          <w:b/>
                          <w:sz w:val="18"/>
                        </w:rPr>
                      </w:pPr>
                      <w:r>
                        <w:rPr>
                          <w:rFonts w:ascii="Courier New"/>
                          <w:b/>
                          <w:sz w:val="18"/>
                        </w:rPr>
                        <w:t>if</w:t>
                      </w:r>
                      <w:r>
                        <w:rPr>
                          <w:rFonts w:ascii="Courier New"/>
                          <w:b/>
                          <w:spacing w:val="-13"/>
                          <w:sz w:val="18"/>
                        </w:rPr>
                        <w:t xml:space="preserve"> </w:t>
                      </w:r>
                      <w:r>
                        <w:rPr>
                          <w:rFonts w:ascii="Courier New"/>
                          <w:b/>
                          <w:sz w:val="18"/>
                        </w:rPr>
                        <w:t>(</w:t>
                      </w:r>
                      <w:proofErr w:type="spellStart"/>
                      <w:r>
                        <w:rPr>
                          <w:rFonts w:ascii="Courier New"/>
                          <w:b/>
                          <w:sz w:val="18"/>
                        </w:rPr>
                        <w:t>hasLocationPermissions</w:t>
                      </w:r>
                      <w:proofErr w:type="spellEnd"/>
                      <w:r>
                        <w:rPr>
                          <w:rFonts w:ascii="Courier New"/>
                          <w:b/>
                          <w:sz w:val="18"/>
                        </w:rPr>
                        <w:t>)</w:t>
                      </w:r>
                      <w:r>
                        <w:rPr>
                          <w:rFonts w:ascii="Courier New"/>
                          <w:b/>
                          <w:spacing w:val="-13"/>
                          <w:sz w:val="18"/>
                        </w:rPr>
                        <w:t xml:space="preserve"> </w:t>
                      </w:r>
                      <w:r>
                        <w:rPr>
                          <w:rFonts w:ascii="Courier New"/>
                          <w:b/>
                          <w:spacing w:val="-10"/>
                          <w:sz w:val="18"/>
                        </w:rPr>
                        <w:t>{</w:t>
                      </w:r>
                    </w:p>
                    <w:p w14:paraId="2CB38290" w14:textId="77777777" w:rsidR="003D76C2" w:rsidRDefault="00000000">
                      <w:pPr>
                        <w:spacing w:before="76"/>
                        <w:ind w:left="1749"/>
                        <w:rPr>
                          <w:rFonts w:ascii="Courier New"/>
                          <w:b/>
                          <w:sz w:val="18"/>
                        </w:rPr>
                      </w:pPr>
                      <w:proofErr w:type="spellStart"/>
                      <w:r>
                        <w:rPr>
                          <w:rFonts w:ascii="Courier New"/>
                          <w:b/>
                          <w:spacing w:val="-2"/>
                          <w:sz w:val="18"/>
                        </w:rPr>
                        <w:t>getLastLocation</w:t>
                      </w:r>
                      <w:proofErr w:type="spellEnd"/>
                      <w:r>
                        <w:rPr>
                          <w:rFonts w:ascii="Courier New"/>
                          <w:b/>
                          <w:spacing w:val="-2"/>
                          <w:sz w:val="18"/>
                        </w:rPr>
                        <w:t>()</w:t>
                      </w:r>
                    </w:p>
                    <w:p w14:paraId="7DA49498" w14:textId="77777777" w:rsidR="003D76C2" w:rsidRDefault="00000000">
                      <w:pPr>
                        <w:spacing w:before="76"/>
                        <w:ind w:left="1317"/>
                        <w:rPr>
                          <w:rFonts w:ascii="Courier New"/>
                          <w:b/>
                          <w:sz w:val="18"/>
                        </w:rPr>
                      </w:pPr>
                      <w:r>
                        <w:rPr>
                          <w:rFonts w:ascii="Courier New"/>
                          <w:b/>
                          <w:sz w:val="18"/>
                        </w:rPr>
                        <w:t>}</w:t>
                      </w:r>
                    </w:p>
                    <w:p w14:paraId="2DE57398" w14:textId="77777777" w:rsidR="003D76C2" w:rsidRDefault="00000000">
                      <w:pPr>
                        <w:spacing w:before="76"/>
                        <w:ind w:left="885"/>
                        <w:rPr>
                          <w:rFonts w:ascii="Courier New"/>
                          <w:sz w:val="18"/>
                        </w:rPr>
                      </w:pPr>
                      <w:r>
                        <w:rPr>
                          <w:rFonts w:ascii="Courier New"/>
                          <w:sz w:val="18"/>
                        </w:rPr>
                        <w:t>}</w:t>
                      </w:r>
                    </w:p>
                    <w:p w14:paraId="5690691B" w14:textId="77777777" w:rsidR="003D76C2" w:rsidRDefault="003D76C2">
                      <w:pPr>
                        <w:pStyle w:val="BodyText"/>
                        <w:rPr>
                          <w:rFonts w:ascii="Courier New"/>
                        </w:rPr>
                      </w:pPr>
                    </w:p>
                    <w:p w14:paraId="7D1D174F" w14:textId="77777777" w:rsidR="003D76C2" w:rsidRDefault="00000000">
                      <w:pPr>
                        <w:spacing w:before="129"/>
                        <w:ind w:left="885"/>
                        <w:rPr>
                          <w:rFonts w:ascii="Courier New"/>
                          <w:sz w:val="18"/>
                        </w:rPr>
                      </w:pPr>
                      <w:r>
                        <w:rPr>
                          <w:rFonts w:ascii="Courier New"/>
                          <w:spacing w:val="-5"/>
                          <w:sz w:val="18"/>
                        </w:rPr>
                        <w:t>...</w:t>
                      </w:r>
                    </w:p>
                    <w:p w14:paraId="60141E1E" w14:textId="77777777" w:rsidR="003D76C2" w:rsidRDefault="003D76C2">
                      <w:pPr>
                        <w:pStyle w:val="BodyText"/>
                        <w:rPr>
                          <w:rFonts w:ascii="Courier New"/>
                        </w:rPr>
                      </w:pPr>
                    </w:p>
                    <w:p w14:paraId="7ED45ECE" w14:textId="77777777" w:rsidR="003D76C2" w:rsidRDefault="00000000">
                      <w:pPr>
                        <w:spacing w:before="130"/>
                        <w:ind w:left="885"/>
                        <w:rPr>
                          <w:rFonts w:ascii="Courier New"/>
                          <w:b/>
                          <w:sz w:val="18"/>
                        </w:rPr>
                      </w:pPr>
                      <w:r>
                        <w:rPr>
                          <w:rFonts w:ascii="Courier New"/>
                          <w:b/>
                          <w:spacing w:val="-2"/>
                          <w:sz w:val="18"/>
                        </w:rPr>
                        <w:t>@SuppressLint("MissingPermission")</w:t>
                      </w:r>
                    </w:p>
                    <w:p w14:paraId="3445F2FB"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r>
                        <w:rPr>
                          <w:rFonts w:ascii="Courier New"/>
                          <w:b/>
                          <w:sz w:val="18"/>
                        </w:rPr>
                        <w:t>fun</w:t>
                      </w:r>
                      <w:r>
                        <w:rPr>
                          <w:rFonts w:ascii="Courier New"/>
                          <w:b/>
                          <w:spacing w:val="-9"/>
                          <w:sz w:val="18"/>
                        </w:rPr>
                        <w:t xml:space="preserve"> </w:t>
                      </w:r>
                      <w:proofErr w:type="spellStart"/>
                      <w:r>
                        <w:rPr>
                          <w:rFonts w:ascii="Courier New"/>
                          <w:b/>
                          <w:sz w:val="18"/>
                        </w:rPr>
                        <w:t>getLastLocation</w:t>
                      </w:r>
                      <w:proofErr w:type="spellEnd"/>
                      <w:r>
                        <w:rPr>
                          <w:rFonts w:ascii="Courier New"/>
                          <w:b/>
                          <w:sz w:val="18"/>
                        </w:rPr>
                        <w:t>()</w:t>
                      </w:r>
                      <w:r>
                        <w:rPr>
                          <w:rFonts w:ascii="Courier New"/>
                          <w:b/>
                          <w:spacing w:val="-9"/>
                          <w:sz w:val="18"/>
                        </w:rPr>
                        <w:t xml:space="preserve"> </w:t>
                      </w:r>
                      <w:r>
                        <w:rPr>
                          <w:rFonts w:ascii="Courier New"/>
                          <w:b/>
                          <w:spacing w:val="-10"/>
                          <w:sz w:val="18"/>
                        </w:rPr>
                        <w:t>{</w:t>
                      </w:r>
                    </w:p>
                    <w:p w14:paraId="7A87619E" w14:textId="77777777" w:rsidR="003D76C2" w:rsidRDefault="00000000">
                      <w:pPr>
                        <w:spacing w:before="76"/>
                        <w:ind w:left="1317"/>
                        <w:rPr>
                          <w:rFonts w:ascii="Courier New"/>
                          <w:b/>
                          <w:sz w:val="18"/>
                        </w:rPr>
                      </w:pPr>
                      <w:proofErr w:type="spellStart"/>
                      <w:r>
                        <w:rPr>
                          <w:rFonts w:ascii="Courier New"/>
                          <w:b/>
                          <w:spacing w:val="-2"/>
                          <w:sz w:val="18"/>
                        </w:rPr>
                        <w:t>fusedLocationProviderClient.lastLocation</w:t>
                      </w:r>
                      <w:proofErr w:type="spellEnd"/>
                    </w:p>
                    <w:p w14:paraId="36B8F3D1" w14:textId="77777777" w:rsidR="003D76C2" w:rsidRDefault="00000000">
                      <w:pPr>
                        <w:spacing w:before="76" w:line="328" w:lineRule="auto"/>
                        <w:ind w:left="2181" w:hanging="433"/>
                        <w:rPr>
                          <w:rFonts w:ascii="Courier New"/>
                          <w:b/>
                          <w:sz w:val="18"/>
                        </w:rPr>
                      </w:pPr>
                      <w:r>
                        <w:rPr>
                          <w:rFonts w:ascii="Courier New"/>
                          <w:b/>
                          <w:sz w:val="18"/>
                        </w:rPr>
                        <w:t>.</w:t>
                      </w:r>
                      <w:proofErr w:type="spellStart"/>
                      <w:r>
                        <w:rPr>
                          <w:rFonts w:ascii="Courier New"/>
                          <w:b/>
                          <w:sz w:val="18"/>
                        </w:rPr>
                        <w:t>addOnSuccessListener</w:t>
                      </w:r>
                      <w:proofErr w:type="spellEnd"/>
                      <w:r>
                        <w:rPr>
                          <w:rFonts w:ascii="Courier New"/>
                          <w:b/>
                          <w:spacing w:val="-10"/>
                          <w:sz w:val="18"/>
                        </w:rPr>
                        <w:t xml:space="preserve"> </w:t>
                      </w:r>
                      <w:r>
                        <w:rPr>
                          <w:rFonts w:ascii="Courier New"/>
                          <w:b/>
                          <w:sz w:val="18"/>
                        </w:rPr>
                        <w:t>{</w:t>
                      </w:r>
                      <w:r>
                        <w:rPr>
                          <w:rFonts w:ascii="Courier New"/>
                          <w:b/>
                          <w:spacing w:val="-10"/>
                          <w:sz w:val="18"/>
                        </w:rPr>
                        <w:t xml:space="preserve"> </w:t>
                      </w:r>
                      <w:r>
                        <w:rPr>
                          <w:rFonts w:ascii="Courier New"/>
                          <w:b/>
                          <w:sz w:val="18"/>
                        </w:rPr>
                        <w:t>location:</w:t>
                      </w:r>
                      <w:r>
                        <w:rPr>
                          <w:rFonts w:ascii="Courier New"/>
                          <w:b/>
                          <w:spacing w:val="-10"/>
                          <w:sz w:val="18"/>
                        </w:rPr>
                        <w:t xml:space="preserve"> </w:t>
                      </w:r>
                      <w:r>
                        <w:rPr>
                          <w:rFonts w:ascii="Courier New"/>
                          <w:b/>
                          <w:sz w:val="18"/>
                        </w:rPr>
                        <w:t>Location?</w:t>
                      </w:r>
                      <w:r>
                        <w:rPr>
                          <w:rFonts w:ascii="Courier New"/>
                          <w:b/>
                          <w:spacing w:val="-10"/>
                          <w:sz w:val="18"/>
                        </w:rPr>
                        <w:t xml:space="preserve"> </w:t>
                      </w:r>
                      <w:r>
                        <w:rPr>
                          <w:rFonts w:ascii="Courier New"/>
                          <w:b/>
                          <w:sz w:val="18"/>
                        </w:rPr>
                        <w:t xml:space="preserve">-&gt; </w:t>
                      </w:r>
                      <w:proofErr w:type="spellStart"/>
                      <w:r>
                        <w:rPr>
                          <w:rFonts w:ascii="Courier New"/>
                          <w:b/>
                          <w:sz w:val="18"/>
                        </w:rPr>
                        <w:t>location?.let</w:t>
                      </w:r>
                      <w:proofErr w:type="spellEnd"/>
                      <w:r>
                        <w:rPr>
                          <w:rFonts w:ascii="Courier New"/>
                          <w:b/>
                          <w:sz w:val="18"/>
                        </w:rPr>
                        <w:t xml:space="preserve"> {</w:t>
                      </w:r>
                    </w:p>
                    <w:p w14:paraId="706E77DB" w14:textId="77777777" w:rsidR="003D76C2" w:rsidRDefault="00000000">
                      <w:pPr>
                        <w:spacing w:before="5" w:line="235" w:lineRule="auto"/>
                        <w:ind w:left="2829"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58F91214" w14:textId="77777777" w:rsidR="003D76C2" w:rsidRDefault="00000000">
                      <w:pPr>
                        <w:spacing w:before="17" w:line="328" w:lineRule="auto"/>
                        <w:ind w:left="2613"/>
                        <w:rPr>
                          <w:rFonts w:ascii="Courier New"/>
                          <w:b/>
                          <w:sz w:val="18"/>
                        </w:rPr>
                      </w:pP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29"/>
                          <w:sz w:val="18"/>
                        </w:rPr>
                        <w:t xml:space="preserve"> </w:t>
                      </w:r>
                      <w:r>
                        <w:rPr>
                          <w:rFonts w:ascii="Courier New"/>
                          <w:b/>
                          <w:sz w:val="18"/>
                        </w:rPr>
                        <w:t>"You")</w:t>
                      </w:r>
                    </w:p>
                    <w:p w14:paraId="66377D7A" w14:textId="77777777" w:rsidR="003D76C2" w:rsidRDefault="00000000">
                      <w:pPr>
                        <w:spacing w:before="1"/>
                        <w:ind w:left="2181"/>
                        <w:rPr>
                          <w:rFonts w:ascii="Courier New"/>
                          <w:b/>
                          <w:sz w:val="18"/>
                        </w:rPr>
                      </w:pPr>
                      <w:r>
                        <w:rPr>
                          <w:rFonts w:ascii="Courier New"/>
                          <w:b/>
                          <w:sz w:val="18"/>
                        </w:rPr>
                        <w:t>}</w:t>
                      </w:r>
                    </w:p>
                    <w:p w14:paraId="79D5A6F4" w14:textId="77777777" w:rsidR="003D76C2" w:rsidRDefault="00000000">
                      <w:pPr>
                        <w:spacing w:before="76"/>
                        <w:ind w:left="1749"/>
                        <w:rPr>
                          <w:rFonts w:ascii="Courier New"/>
                          <w:b/>
                          <w:sz w:val="18"/>
                        </w:rPr>
                      </w:pPr>
                      <w:r>
                        <w:rPr>
                          <w:rFonts w:ascii="Courier New"/>
                          <w:b/>
                          <w:sz w:val="18"/>
                        </w:rPr>
                        <w:t>}</w:t>
                      </w:r>
                    </w:p>
                    <w:p w14:paraId="1472E597" w14:textId="77777777" w:rsidR="003D76C2" w:rsidRDefault="00000000">
                      <w:pPr>
                        <w:spacing w:before="76"/>
                        <w:ind w:left="885"/>
                        <w:rPr>
                          <w:rFonts w:ascii="Courier New"/>
                          <w:b/>
                          <w:sz w:val="18"/>
                        </w:rPr>
                      </w:pPr>
                      <w:r>
                        <w:rPr>
                          <w:rFonts w:ascii="Courier New"/>
                          <w:b/>
                          <w:sz w:val="18"/>
                        </w:rPr>
                        <w:t>}</w:t>
                      </w:r>
                    </w:p>
                    <w:p w14:paraId="16DE8A94" w14:textId="77777777" w:rsidR="003D76C2" w:rsidRDefault="003D76C2">
                      <w:pPr>
                        <w:pStyle w:val="BodyText"/>
                        <w:rPr>
                          <w:rFonts w:ascii="Courier New"/>
                          <w:b/>
                        </w:rPr>
                      </w:pPr>
                    </w:p>
                    <w:p w14:paraId="7277167F" w14:textId="77777777" w:rsidR="003D76C2" w:rsidRDefault="00000000">
                      <w:pPr>
                        <w:spacing w:before="130"/>
                        <w:ind w:left="885"/>
                        <w:rPr>
                          <w:rFonts w:ascii="Courier New"/>
                          <w:b/>
                          <w:sz w:val="18"/>
                        </w:rPr>
                      </w:pPr>
                      <w:r>
                        <w:rPr>
                          <w:rFonts w:ascii="Courier New"/>
                          <w:b/>
                          <w:sz w:val="18"/>
                        </w:rPr>
                        <w:t>private</w:t>
                      </w:r>
                      <w:r>
                        <w:rPr>
                          <w:rFonts w:ascii="Courier New"/>
                          <w:b/>
                          <w:spacing w:val="-11"/>
                          <w:sz w:val="18"/>
                        </w:rPr>
                        <w:t xml:space="preserve"> </w:t>
                      </w:r>
                      <w:r>
                        <w:rPr>
                          <w:rFonts w:ascii="Courier New"/>
                          <w:b/>
                          <w:sz w:val="18"/>
                        </w:rPr>
                        <w:t>fun</w:t>
                      </w:r>
                      <w:r>
                        <w:rPr>
                          <w:rFonts w:ascii="Courier New"/>
                          <w:b/>
                          <w:spacing w:val="-11"/>
                          <w:sz w:val="18"/>
                        </w:rPr>
                        <w:t xml:space="preserve"> </w:t>
                      </w:r>
                      <w:proofErr w:type="spellStart"/>
                      <w:r>
                        <w:rPr>
                          <w:rFonts w:ascii="Courier New"/>
                          <w:b/>
                          <w:sz w:val="18"/>
                        </w:rPr>
                        <w:t>updateMapLocation</w:t>
                      </w:r>
                      <w:proofErr w:type="spellEnd"/>
                      <w:r>
                        <w:rPr>
                          <w:rFonts w:ascii="Courier New"/>
                          <w:b/>
                          <w:sz w:val="18"/>
                        </w:rPr>
                        <w:t>(location:</w:t>
                      </w:r>
                      <w:r>
                        <w:rPr>
                          <w:rFonts w:ascii="Courier New"/>
                          <w:b/>
                          <w:spacing w:val="-11"/>
                          <w:sz w:val="18"/>
                        </w:rPr>
                        <w:t xml:space="preserve"> </w:t>
                      </w:r>
                      <w:proofErr w:type="spellStart"/>
                      <w:r>
                        <w:rPr>
                          <w:rFonts w:ascii="Courier New"/>
                          <w:b/>
                          <w:sz w:val="18"/>
                        </w:rPr>
                        <w:t>LatLng</w:t>
                      </w:r>
                      <w:proofErr w:type="spellEnd"/>
                      <w:r>
                        <w:rPr>
                          <w:rFonts w:ascii="Courier New"/>
                          <w:b/>
                          <w:sz w:val="18"/>
                        </w:rPr>
                        <w:t>)</w:t>
                      </w:r>
                      <w:r>
                        <w:rPr>
                          <w:rFonts w:ascii="Courier New"/>
                          <w:b/>
                          <w:spacing w:val="-11"/>
                          <w:sz w:val="18"/>
                        </w:rPr>
                        <w:t xml:space="preserve"> </w:t>
                      </w:r>
                      <w:r>
                        <w:rPr>
                          <w:rFonts w:ascii="Courier New"/>
                          <w:b/>
                          <w:spacing w:val="-10"/>
                          <w:sz w:val="18"/>
                        </w:rPr>
                        <w:t>{</w:t>
                      </w:r>
                    </w:p>
                    <w:p w14:paraId="5DA6F1F5" w14:textId="77777777" w:rsidR="003D76C2" w:rsidRDefault="00000000">
                      <w:pPr>
                        <w:spacing w:before="76"/>
                        <w:ind w:left="1317"/>
                        <w:rPr>
                          <w:rFonts w:ascii="Courier New"/>
                          <w:b/>
                          <w:sz w:val="18"/>
                        </w:rPr>
                      </w:pPr>
                      <w:proofErr w:type="spellStart"/>
                      <w:r>
                        <w:rPr>
                          <w:rFonts w:ascii="Courier New"/>
                          <w:b/>
                          <w:spacing w:val="-2"/>
                          <w:sz w:val="18"/>
                        </w:rPr>
                        <w:t>mMap.moveCamera</w:t>
                      </w:r>
                      <w:proofErr w:type="spellEnd"/>
                      <w:r>
                        <w:rPr>
                          <w:rFonts w:ascii="Courier New"/>
                          <w:b/>
                          <w:spacing w:val="-2"/>
                          <w:sz w:val="18"/>
                        </w:rPr>
                        <w:t>(</w:t>
                      </w:r>
                      <w:proofErr w:type="spellStart"/>
                      <w:r>
                        <w:rPr>
                          <w:rFonts w:ascii="Courier New"/>
                          <w:b/>
                          <w:spacing w:val="-2"/>
                          <w:sz w:val="18"/>
                        </w:rPr>
                        <w:t>CameraUpdateFactory</w:t>
                      </w:r>
                      <w:proofErr w:type="spellEnd"/>
                    </w:p>
                    <w:p w14:paraId="689D2C87" w14:textId="77777777" w:rsidR="003D76C2" w:rsidRDefault="00000000">
                      <w:pPr>
                        <w:spacing w:before="76"/>
                        <w:ind w:left="1533"/>
                        <w:rPr>
                          <w:rFonts w:ascii="Courier New"/>
                          <w:b/>
                          <w:sz w:val="18"/>
                        </w:rPr>
                      </w:pPr>
                      <w:r>
                        <w:rPr>
                          <w:rFonts w:ascii="Courier New"/>
                          <w:b/>
                          <w:sz w:val="18"/>
                        </w:rPr>
                        <w:t>.</w:t>
                      </w:r>
                      <w:proofErr w:type="spellStart"/>
                      <w:r>
                        <w:rPr>
                          <w:rFonts w:ascii="Courier New"/>
                          <w:b/>
                          <w:sz w:val="18"/>
                        </w:rPr>
                        <w:t>newLatLngZoom</w:t>
                      </w:r>
                      <w:proofErr w:type="spellEnd"/>
                      <w:r>
                        <w:rPr>
                          <w:rFonts w:ascii="Courier New"/>
                          <w:b/>
                          <w:sz w:val="18"/>
                        </w:rPr>
                        <w:t>(location,</w:t>
                      </w:r>
                      <w:r>
                        <w:rPr>
                          <w:rFonts w:ascii="Courier New"/>
                          <w:b/>
                          <w:spacing w:val="-24"/>
                          <w:sz w:val="18"/>
                        </w:rPr>
                        <w:t xml:space="preserve"> </w:t>
                      </w:r>
                      <w:r>
                        <w:rPr>
                          <w:rFonts w:ascii="Courier New"/>
                          <w:b/>
                          <w:spacing w:val="-4"/>
                          <w:sz w:val="18"/>
                        </w:rPr>
                        <w:t>7f))</w:t>
                      </w:r>
                    </w:p>
                    <w:p w14:paraId="70C21FCA" w14:textId="77777777" w:rsidR="003D76C2" w:rsidRDefault="00000000">
                      <w:pPr>
                        <w:spacing w:before="76"/>
                        <w:ind w:left="885"/>
                        <w:rPr>
                          <w:rFonts w:ascii="Courier New"/>
                          <w:b/>
                          <w:sz w:val="18"/>
                        </w:rPr>
                      </w:pPr>
                      <w:r>
                        <w:rPr>
                          <w:rFonts w:ascii="Courier New"/>
                          <w:b/>
                          <w:sz w:val="18"/>
                        </w:rPr>
                        <w:t>}</w:t>
                      </w:r>
                    </w:p>
                    <w:p w14:paraId="624A8609" w14:textId="77777777" w:rsidR="003D76C2" w:rsidRDefault="003D76C2">
                      <w:pPr>
                        <w:pStyle w:val="BodyText"/>
                        <w:rPr>
                          <w:rFonts w:ascii="Courier New"/>
                          <w:b/>
                        </w:rPr>
                      </w:pPr>
                    </w:p>
                    <w:p w14:paraId="6004F8A2" w14:textId="77777777" w:rsidR="003D76C2" w:rsidRDefault="00000000">
                      <w:pPr>
                        <w:spacing w:before="130"/>
                        <w:ind w:left="885"/>
                        <w:rPr>
                          <w:rFonts w:ascii="Courier New"/>
                          <w:b/>
                          <w:sz w:val="18"/>
                        </w:rPr>
                      </w:pPr>
                      <w:r>
                        <w:rPr>
                          <w:rFonts w:ascii="Courier New"/>
                          <w:b/>
                          <w:sz w:val="18"/>
                        </w:rPr>
                        <w:t>private</w:t>
                      </w:r>
                      <w:r>
                        <w:rPr>
                          <w:rFonts w:ascii="Courier New"/>
                          <w:b/>
                          <w:spacing w:val="-11"/>
                          <w:sz w:val="18"/>
                        </w:rPr>
                        <w:t xml:space="preserve"> </w:t>
                      </w:r>
                      <w:r>
                        <w:rPr>
                          <w:rFonts w:ascii="Courier New"/>
                          <w:b/>
                          <w:sz w:val="18"/>
                        </w:rPr>
                        <w:t>fun</w:t>
                      </w:r>
                      <w:r>
                        <w:rPr>
                          <w:rFonts w:ascii="Courier New"/>
                          <w:b/>
                          <w:spacing w:val="-10"/>
                          <w:sz w:val="18"/>
                        </w:rPr>
                        <w:t xml:space="preserve"> </w:t>
                      </w:r>
                      <w:proofErr w:type="spellStart"/>
                      <w:r>
                        <w:rPr>
                          <w:rFonts w:ascii="Courier New"/>
                          <w:b/>
                          <w:sz w:val="18"/>
                        </w:rPr>
                        <w:t>addMarkerAtLocation</w:t>
                      </w:r>
                      <w:proofErr w:type="spellEnd"/>
                      <w:r>
                        <w:rPr>
                          <w:rFonts w:ascii="Courier New"/>
                          <w:b/>
                          <w:sz w:val="18"/>
                        </w:rPr>
                        <w:t>(location:</w:t>
                      </w:r>
                      <w:r>
                        <w:rPr>
                          <w:rFonts w:ascii="Courier New"/>
                          <w:b/>
                          <w:spacing w:val="-11"/>
                          <w:sz w:val="18"/>
                        </w:rPr>
                        <w:t xml:space="preserve"> </w:t>
                      </w:r>
                      <w:proofErr w:type="spellStart"/>
                      <w:r>
                        <w:rPr>
                          <w:rFonts w:ascii="Courier New"/>
                          <w:b/>
                          <w:sz w:val="18"/>
                        </w:rPr>
                        <w:t>LatLng</w:t>
                      </w:r>
                      <w:proofErr w:type="spellEnd"/>
                      <w:r>
                        <w:rPr>
                          <w:rFonts w:ascii="Courier New"/>
                          <w:b/>
                          <w:sz w:val="18"/>
                        </w:rPr>
                        <w:t>,</w:t>
                      </w:r>
                      <w:r>
                        <w:rPr>
                          <w:rFonts w:ascii="Courier New"/>
                          <w:b/>
                          <w:spacing w:val="-10"/>
                          <w:sz w:val="18"/>
                        </w:rPr>
                        <w:t xml:space="preserve"> </w:t>
                      </w:r>
                      <w:r>
                        <w:rPr>
                          <w:rFonts w:ascii="Courier New"/>
                          <w:b/>
                          <w:sz w:val="18"/>
                        </w:rPr>
                        <w:t>title:</w:t>
                      </w:r>
                      <w:r>
                        <w:rPr>
                          <w:rFonts w:ascii="Courier New"/>
                          <w:b/>
                          <w:spacing w:val="-10"/>
                          <w:sz w:val="18"/>
                        </w:rPr>
                        <w:t xml:space="preserve"> </w:t>
                      </w:r>
                      <w:r>
                        <w:rPr>
                          <w:rFonts w:ascii="Courier New"/>
                          <w:b/>
                          <w:spacing w:val="-2"/>
                          <w:sz w:val="18"/>
                        </w:rPr>
                        <w:t>String)</w:t>
                      </w:r>
                    </w:p>
                  </w:txbxContent>
                </v:textbox>
                <w10:wrap type="topAndBottom" anchorx="page"/>
              </v:shape>
            </w:pict>
          </mc:Fallback>
        </mc:AlternateContent>
      </w:r>
    </w:p>
    <w:p w14:paraId="4BE677BD" w14:textId="77777777" w:rsidR="003D76C2" w:rsidRDefault="003D76C2">
      <w:pPr>
        <w:rPr>
          <w:sz w:val="10"/>
        </w:rPr>
        <w:sectPr w:rsidR="003D76C2">
          <w:pgSz w:w="10800" w:h="13320"/>
          <w:pgMar w:top="1120" w:right="920" w:bottom="280" w:left="940" w:header="695" w:footer="0" w:gutter="0"/>
          <w:cols w:space="720"/>
        </w:sectPr>
      </w:pPr>
    </w:p>
    <w:p w14:paraId="638C77AF" w14:textId="77777777" w:rsidR="003D76C2" w:rsidRDefault="003D76C2">
      <w:pPr>
        <w:pStyle w:val="BodyText"/>
        <w:spacing w:before="3"/>
        <w:rPr>
          <w:sz w:val="3"/>
        </w:rPr>
      </w:pPr>
    </w:p>
    <w:p w14:paraId="1ED84F3D" w14:textId="77777777" w:rsidR="003D76C2" w:rsidRDefault="00D51F7C">
      <w:pPr>
        <w:pStyle w:val="BodyText"/>
        <w:ind w:left="824"/>
      </w:pPr>
      <w:r>
        <w:rPr>
          <w:noProof/>
        </w:rPr>
        <mc:AlternateContent>
          <mc:Choice Requires="wpg">
            <w:drawing>
              <wp:inline distT="0" distB="0" distL="0" distR="0" wp14:anchorId="36409F3D" wp14:editId="6829BCE0">
                <wp:extent cx="5074920" cy="3169920"/>
                <wp:effectExtent l="0" t="0" r="5080" b="5080"/>
                <wp:docPr id="1106" name="docshapegroup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69920"/>
                          <a:chOff x="0" y="0"/>
                          <a:chExt cx="7992" cy="4992"/>
                        </a:xfrm>
                      </wpg:grpSpPr>
                      <wps:wsp>
                        <wps:cNvPr id="1107" name="docshape441"/>
                        <wps:cNvSpPr>
                          <a:spLocks/>
                        </wps:cNvSpPr>
                        <wps:spPr bwMode="auto">
                          <a:xfrm>
                            <a:off x="0" y="0"/>
                            <a:ext cx="7992" cy="498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8" name="docshape442"/>
                        <wps:cNvSpPr>
                          <a:spLocks/>
                        </wps:cNvSpPr>
                        <wps:spPr bwMode="auto">
                          <a:xfrm>
                            <a:off x="0" y="4971"/>
                            <a:ext cx="7992" cy="2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9" name="docshape443"/>
                        <wps:cNvSpPr txBox="1">
                          <a:spLocks/>
                        </wps:cNvSpPr>
                        <wps:spPr bwMode="auto">
                          <a:xfrm>
                            <a:off x="0" y="0"/>
                            <a:ext cx="7992" cy="49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1CD988" w14:textId="77777777" w:rsidR="003D76C2" w:rsidRDefault="00000000">
                              <w:pPr>
                                <w:spacing w:before="54"/>
                                <w:ind w:left="453"/>
                                <w:rPr>
                                  <w:rFonts w:ascii="Courier New"/>
                                  <w:b/>
                                  <w:sz w:val="18"/>
                                </w:rPr>
                              </w:pPr>
                              <w:r>
                                <w:rPr>
                                  <w:rFonts w:ascii="Courier New"/>
                                  <w:b/>
                                  <w:sz w:val="18"/>
                                </w:rPr>
                                <w:t>{</w:t>
                              </w:r>
                            </w:p>
                            <w:p w14:paraId="6BD1E0D0" w14:textId="77777777" w:rsidR="003D76C2" w:rsidRDefault="00000000">
                              <w:pPr>
                                <w:spacing w:before="110"/>
                                <w:ind w:left="1317"/>
                                <w:rPr>
                                  <w:rFonts w:ascii="Courier New"/>
                                  <w:b/>
                                  <w:sz w:val="18"/>
                                </w:rPr>
                              </w:pPr>
                              <w:proofErr w:type="spellStart"/>
                              <w:r>
                                <w:rPr>
                                  <w:rFonts w:ascii="Courier New"/>
                                  <w:b/>
                                  <w:spacing w:val="-2"/>
                                  <w:sz w:val="18"/>
                                </w:rPr>
                                <w:t>mMap.addMarker</w:t>
                              </w:r>
                              <w:proofErr w:type="spellEnd"/>
                              <w:r>
                                <w:rPr>
                                  <w:rFonts w:ascii="Courier New"/>
                                  <w:b/>
                                  <w:spacing w:val="-2"/>
                                  <w:sz w:val="18"/>
                                </w:rPr>
                                <w:t>(</w:t>
                              </w:r>
                              <w:proofErr w:type="spellStart"/>
                              <w:r>
                                <w:rPr>
                                  <w:rFonts w:ascii="Courier New"/>
                                  <w:b/>
                                  <w:spacing w:val="-2"/>
                                  <w:sz w:val="18"/>
                                </w:rPr>
                                <w:t>MarkerOptions</w:t>
                              </w:r>
                              <w:proofErr w:type="spellEnd"/>
                              <w:r>
                                <w:rPr>
                                  <w:rFonts w:ascii="Courier New"/>
                                  <w:b/>
                                  <w:spacing w:val="-2"/>
                                  <w:sz w:val="18"/>
                                </w:rPr>
                                <w:t>().title(title)</w:t>
                              </w:r>
                            </w:p>
                            <w:p w14:paraId="6DAA846B" w14:textId="77777777" w:rsidR="003D76C2" w:rsidRDefault="00000000">
                              <w:pPr>
                                <w:spacing w:before="76"/>
                                <w:ind w:left="1533"/>
                                <w:rPr>
                                  <w:rFonts w:ascii="Courier New"/>
                                  <w:b/>
                                  <w:sz w:val="18"/>
                                </w:rPr>
                              </w:pPr>
                              <w:r>
                                <w:rPr>
                                  <w:rFonts w:ascii="Courier New"/>
                                  <w:b/>
                                  <w:spacing w:val="-2"/>
                                  <w:sz w:val="18"/>
                                </w:rPr>
                                <w:t>.position(location))</w:t>
                              </w:r>
                            </w:p>
                            <w:p w14:paraId="41A6FCA0" w14:textId="77777777" w:rsidR="003D76C2" w:rsidRDefault="00000000">
                              <w:pPr>
                                <w:spacing w:before="76"/>
                                <w:ind w:left="885"/>
                                <w:rPr>
                                  <w:rFonts w:ascii="Courier New"/>
                                  <w:b/>
                                  <w:sz w:val="18"/>
                                </w:rPr>
                              </w:pPr>
                              <w:r>
                                <w:rPr>
                                  <w:rFonts w:ascii="Courier New"/>
                                  <w:b/>
                                  <w:sz w:val="18"/>
                                </w:rPr>
                                <w:t>}</w:t>
                              </w:r>
                            </w:p>
                            <w:p w14:paraId="3E36546D" w14:textId="77777777" w:rsidR="003D76C2" w:rsidRDefault="003D76C2">
                              <w:pPr>
                                <w:rPr>
                                  <w:rFonts w:ascii="Courier New"/>
                                  <w:b/>
                                  <w:sz w:val="20"/>
                                </w:rPr>
                              </w:pPr>
                            </w:p>
                            <w:p w14:paraId="4551AC52" w14:textId="77777777" w:rsidR="003D76C2" w:rsidRDefault="00000000">
                              <w:pPr>
                                <w:spacing w:before="129" w:line="328" w:lineRule="auto"/>
                                <w:ind w:left="1317" w:right="2128" w:hanging="433"/>
                                <w:rPr>
                                  <w:rFonts w:ascii="Courier New"/>
                                  <w:b/>
                                  <w:sz w:val="18"/>
                                </w:rPr>
                              </w:pPr>
                              <w:r>
                                <w:rPr>
                                  <w:rFonts w:ascii="Courier New"/>
                                  <w:b/>
                                  <w:sz w:val="18"/>
                                </w:rPr>
                                <w:t>override</w:t>
                              </w:r>
                              <w:r>
                                <w:rPr>
                                  <w:rFonts w:ascii="Courier New"/>
                                  <w:b/>
                                  <w:spacing w:val="-19"/>
                                  <w:sz w:val="18"/>
                                </w:rPr>
                                <w:t xml:space="preserve"> </w:t>
                              </w:r>
                              <w:r>
                                <w:rPr>
                                  <w:rFonts w:ascii="Courier New"/>
                                  <w:b/>
                                  <w:sz w:val="18"/>
                                </w:rPr>
                                <w:t>fun</w:t>
                              </w:r>
                              <w:r>
                                <w:rPr>
                                  <w:rFonts w:ascii="Courier New"/>
                                  <w:b/>
                                  <w:spacing w:val="-19"/>
                                  <w:sz w:val="18"/>
                                </w:rPr>
                                <w:t xml:space="preserve"> </w:t>
                              </w:r>
                              <w:proofErr w:type="spellStart"/>
                              <w:r>
                                <w:rPr>
                                  <w:rFonts w:ascii="Courier New"/>
                                  <w:b/>
                                  <w:sz w:val="18"/>
                                </w:rPr>
                                <w:t>onRequestPermissionsResult</w:t>
                              </w:r>
                              <w:proofErr w:type="spellEnd"/>
                              <w:r>
                                <w:rPr>
                                  <w:rFonts w:ascii="Courier New"/>
                                  <w:b/>
                                  <w:sz w:val="18"/>
                                </w:rPr>
                                <w:t xml:space="preserve">( </w:t>
                              </w:r>
                              <w:proofErr w:type="spellStart"/>
                              <w:r>
                                <w:rPr>
                                  <w:rFonts w:ascii="Courier New"/>
                                  <w:b/>
                                  <w:sz w:val="18"/>
                                </w:rPr>
                                <w:t>requestCode</w:t>
                              </w:r>
                              <w:proofErr w:type="spellEnd"/>
                              <w:r>
                                <w:rPr>
                                  <w:rFonts w:ascii="Courier New"/>
                                  <w:b/>
                                  <w:sz w:val="18"/>
                                </w:rPr>
                                <w:t>: Int,</w:t>
                              </w:r>
                            </w:p>
                            <w:p w14:paraId="694C8DA5" w14:textId="77777777" w:rsidR="003D76C2" w:rsidRDefault="00000000">
                              <w:pPr>
                                <w:spacing w:before="2" w:line="328" w:lineRule="auto"/>
                                <w:ind w:left="1317" w:right="2128"/>
                                <w:rPr>
                                  <w:rFonts w:ascii="Courier New"/>
                                  <w:b/>
                                  <w:sz w:val="18"/>
                                </w:rPr>
                              </w:pPr>
                              <w:r>
                                <w:rPr>
                                  <w:rFonts w:ascii="Courier New"/>
                                  <w:b/>
                                  <w:sz w:val="18"/>
                                </w:rPr>
                                <w:t>permissions:</w:t>
                              </w:r>
                              <w:r>
                                <w:rPr>
                                  <w:rFonts w:ascii="Courier New"/>
                                  <w:b/>
                                  <w:spacing w:val="-19"/>
                                  <w:sz w:val="18"/>
                                </w:rPr>
                                <w:t xml:space="preserve"> </w:t>
                              </w:r>
                              <w:r>
                                <w:rPr>
                                  <w:rFonts w:ascii="Courier New"/>
                                  <w:b/>
                                  <w:sz w:val="18"/>
                                </w:rPr>
                                <w:t>Array&lt;out</w:t>
                              </w:r>
                              <w:r>
                                <w:rPr>
                                  <w:rFonts w:ascii="Courier New"/>
                                  <w:b/>
                                  <w:spacing w:val="-19"/>
                                  <w:sz w:val="18"/>
                                </w:rPr>
                                <w:t xml:space="preserve"> </w:t>
                              </w:r>
                              <w:r>
                                <w:rPr>
                                  <w:rFonts w:ascii="Courier New"/>
                                  <w:b/>
                                  <w:sz w:val="18"/>
                                </w:rPr>
                                <w:t xml:space="preserve">String&gt;, </w:t>
                              </w:r>
                              <w:proofErr w:type="spellStart"/>
                              <w:r>
                                <w:rPr>
                                  <w:rFonts w:ascii="Courier New"/>
                                  <w:b/>
                                  <w:sz w:val="18"/>
                                </w:rPr>
                                <w:t>grantResults</w:t>
                              </w:r>
                              <w:proofErr w:type="spellEnd"/>
                              <w:r>
                                <w:rPr>
                                  <w:rFonts w:ascii="Courier New"/>
                                  <w:b/>
                                  <w:sz w:val="18"/>
                                </w:rPr>
                                <w:t xml:space="preserve">: </w:t>
                              </w:r>
                              <w:proofErr w:type="spellStart"/>
                              <w:r>
                                <w:rPr>
                                  <w:rFonts w:ascii="Courier New"/>
                                  <w:b/>
                                  <w:sz w:val="18"/>
                                </w:rPr>
                                <w:t>IntArray</w:t>
                              </w:r>
                              <w:proofErr w:type="spellEnd"/>
                            </w:p>
                            <w:p w14:paraId="38E2D433" w14:textId="77777777" w:rsidR="003D76C2" w:rsidRDefault="00000000">
                              <w:pPr>
                                <w:spacing w:before="1"/>
                                <w:ind w:left="885"/>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70F37986" w14:textId="77777777" w:rsidR="003D76C2" w:rsidRDefault="00000000">
                              <w:pPr>
                                <w:spacing w:before="79" w:line="235" w:lineRule="auto"/>
                                <w:ind w:left="1533" w:hanging="216"/>
                                <w:rPr>
                                  <w:rFonts w:ascii="Courier New"/>
                                  <w:b/>
                                  <w:sz w:val="18"/>
                                </w:rPr>
                              </w:pPr>
                              <w:proofErr w:type="spellStart"/>
                              <w:r>
                                <w:rPr>
                                  <w:rFonts w:ascii="Courier New"/>
                                  <w:b/>
                                  <w:sz w:val="18"/>
                                </w:rPr>
                                <w:t>super.onRequestPermissionsResult</w:t>
                              </w:r>
                              <w:proofErr w:type="spellEnd"/>
                              <w:r>
                                <w:rPr>
                                  <w:rFonts w:ascii="Courier New"/>
                                  <w:b/>
                                  <w:sz w:val="18"/>
                                </w:rPr>
                                <w:t>(</w:t>
                              </w:r>
                              <w:proofErr w:type="spellStart"/>
                              <w:r>
                                <w:rPr>
                                  <w:rFonts w:ascii="Courier New"/>
                                  <w:b/>
                                  <w:sz w:val="18"/>
                                </w:rPr>
                                <w:t>requestCode</w:t>
                              </w:r>
                              <w:proofErr w:type="spellEnd"/>
                              <w:r>
                                <w:rPr>
                                  <w:rFonts w:ascii="Courier New"/>
                                  <w:b/>
                                  <w:sz w:val="18"/>
                                </w:rPr>
                                <w:t>,</w:t>
                              </w:r>
                              <w:r>
                                <w:rPr>
                                  <w:rFonts w:ascii="Courier New"/>
                                  <w:b/>
                                  <w:spacing w:val="-29"/>
                                  <w:sz w:val="18"/>
                                </w:rPr>
                                <w:t xml:space="preserve"> </w:t>
                              </w:r>
                              <w:r>
                                <w:rPr>
                                  <w:rFonts w:ascii="Courier New"/>
                                  <w:b/>
                                  <w:sz w:val="18"/>
                                </w:rPr>
                                <w:t xml:space="preserve">permissions, </w:t>
                              </w:r>
                              <w:proofErr w:type="spellStart"/>
                              <w:r>
                                <w:rPr>
                                  <w:rFonts w:ascii="Courier New"/>
                                  <w:b/>
                                  <w:spacing w:val="-2"/>
                                  <w:sz w:val="18"/>
                                </w:rPr>
                                <w:t>grantResults</w:t>
                              </w:r>
                              <w:proofErr w:type="spellEnd"/>
                              <w:r>
                                <w:rPr>
                                  <w:rFonts w:ascii="Courier New"/>
                                  <w:b/>
                                  <w:spacing w:val="-2"/>
                                  <w:sz w:val="18"/>
                                </w:rPr>
                                <w:t>)</w:t>
                              </w:r>
                            </w:p>
                            <w:p w14:paraId="4789F115" w14:textId="77777777" w:rsidR="003D76C2" w:rsidRDefault="003D76C2">
                              <w:pPr>
                                <w:spacing w:before="3"/>
                                <w:rPr>
                                  <w:rFonts w:ascii="Courier New"/>
                                  <w:b/>
                                  <w:sz w:val="26"/>
                                </w:rPr>
                              </w:pPr>
                            </w:p>
                            <w:p w14:paraId="11F27F95" w14:textId="77777777" w:rsidR="003D76C2" w:rsidRDefault="00000000">
                              <w:pPr>
                                <w:ind w:left="1317"/>
                                <w:rPr>
                                  <w:rFonts w:ascii="Courier New"/>
                                  <w:b/>
                                  <w:sz w:val="18"/>
                                </w:rPr>
                              </w:pPr>
                              <w:r>
                                <w:rPr>
                                  <w:rFonts w:ascii="Courier New"/>
                                  <w:b/>
                                  <w:sz w:val="18"/>
                                </w:rPr>
                                <w:t>when</w:t>
                              </w:r>
                              <w:r>
                                <w:rPr>
                                  <w:rFonts w:ascii="Courier New"/>
                                  <w:b/>
                                  <w:spacing w:val="-9"/>
                                  <w:sz w:val="18"/>
                                </w:rPr>
                                <w:t xml:space="preserve"> </w:t>
                              </w:r>
                              <w:r>
                                <w:rPr>
                                  <w:rFonts w:ascii="Courier New"/>
                                  <w:b/>
                                  <w:sz w:val="18"/>
                                </w:rPr>
                                <w:t>(</w:t>
                              </w:r>
                              <w:proofErr w:type="spellStart"/>
                              <w:r>
                                <w:rPr>
                                  <w:rFonts w:ascii="Courier New"/>
                                  <w:b/>
                                  <w:sz w:val="18"/>
                                </w:rPr>
                                <w:t>requestCode</w:t>
                              </w:r>
                              <w:proofErr w:type="spellEnd"/>
                              <w:r>
                                <w:rPr>
                                  <w:rFonts w:ascii="Courier New"/>
                                  <w:b/>
                                  <w:sz w:val="18"/>
                                </w:rPr>
                                <w:t>)</w:t>
                              </w:r>
                              <w:r>
                                <w:rPr>
                                  <w:rFonts w:ascii="Courier New"/>
                                  <w:b/>
                                  <w:spacing w:val="-8"/>
                                  <w:sz w:val="18"/>
                                </w:rPr>
                                <w:t xml:space="preserve"> </w:t>
                              </w:r>
                              <w:r>
                                <w:rPr>
                                  <w:rFonts w:ascii="Courier New"/>
                                  <w:b/>
                                  <w:spacing w:val="-10"/>
                                  <w:sz w:val="18"/>
                                </w:rPr>
                                <w:t>{</w:t>
                              </w:r>
                            </w:p>
                            <w:p w14:paraId="1F153F83" w14:textId="77777777" w:rsidR="003D76C2" w:rsidRDefault="00000000">
                              <w:pPr>
                                <w:spacing w:before="76"/>
                                <w:ind w:left="1749"/>
                                <w:rPr>
                                  <w:rFonts w:ascii="Courier New"/>
                                  <w:b/>
                                  <w:sz w:val="18"/>
                                </w:rPr>
                              </w:pPr>
                              <w:r>
                                <w:rPr>
                                  <w:rFonts w:ascii="Courier New"/>
                                  <w:b/>
                                  <w:sz w:val="18"/>
                                </w:rPr>
                                <w:t>PERMISSION_CODE_REQUEST_LOCATION</w:t>
                              </w:r>
                              <w:r>
                                <w:rPr>
                                  <w:rFonts w:ascii="Courier New"/>
                                  <w:b/>
                                  <w:spacing w:val="-19"/>
                                  <w:sz w:val="18"/>
                                </w:rPr>
                                <w:t xml:space="preserve"> </w:t>
                              </w:r>
                              <w:r>
                                <w:rPr>
                                  <w:rFonts w:ascii="Courier New"/>
                                  <w:b/>
                                  <w:sz w:val="18"/>
                                </w:rPr>
                                <w:t>-&gt;</w:t>
                              </w:r>
                              <w:r>
                                <w:rPr>
                                  <w:rFonts w:ascii="Courier New"/>
                                  <w:b/>
                                  <w:spacing w:val="-17"/>
                                  <w:sz w:val="18"/>
                                </w:rPr>
                                <w:t xml:space="preserve"> </w:t>
                              </w:r>
                              <w:proofErr w:type="spellStart"/>
                              <w:r>
                                <w:rPr>
                                  <w:rFonts w:ascii="Courier New"/>
                                  <w:b/>
                                  <w:spacing w:val="-2"/>
                                  <w:sz w:val="18"/>
                                </w:rPr>
                                <w:t>getLastLocation</w:t>
                              </w:r>
                              <w:proofErr w:type="spellEnd"/>
                              <w:r>
                                <w:rPr>
                                  <w:rFonts w:ascii="Courier New"/>
                                  <w:b/>
                                  <w:spacing w:val="-2"/>
                                  <w:sz w:val="18"/>
                                </w:rPr>
                                <w:t>()</w:t>
                              </w:r>
                            </w:p>
                            <w:p w14:paraId="0D3249E7" w14:textId="77777777" w:rsidR="003D76C2" w:rsidRDefault="00000000">
                              <w:pPr>
                                <w:spacing w:before="76"/>
                                <w:ind w:left="1317"/>
                                <w:rPr>
                                  <w:rFonts w:ascii="Courier New"/>
                                  <w:b/>
                                  <w:sz w:val="18"/>
                                </w:rPr>
                              </w:pPr>
                              <w:r>
                                <w:rPr>
                                  <w:rFonts w:ascii="Courier New"/>
                                  <w:b/>
                                  <w:sz w:val="18"/>
                                </w:rPr>
                                <w:t>}</w:t>
                              </w:r>
                            </w:p>
                            <w:p w14:paraId="5D49D711" w14:textId="77777777" w:rsidR="003D76C2" w:rsidRDefault="00000000">
                              <w:pPr>
                                <w:spacing w:before="76"/>
                                <w:ind w:left="885"/>
                                <w:rPr>
                                  <w:rFonts w:ascii="Courier New"/>
                                  <w:b/>
                                  <w:sz w:val="18"/>
                                </w:rPr>
                              </w:pPr>
                              <w:r>
                                <w:rPr>
                                  <w:rFonts w:ascii="Courier New"/>
                                  <w:b/>
                                  <w:sz w:val="18"/>
                                </w:rPr>
                                <w:t>}</w:t>
                              </w:r>
                            </w:p>
                            <w:p w14:paraId="74CC913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36409F3D" id="docshapegroup440" o:spid="_x0000_s1351" style="width:399.6pt;height:249.6pt;mso-position-horizontal-relative:char;mso-position-vertical-relative:line" coordsize="7992,49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">
                <v:rect id="docshape441" o:spid="_x0000_s1352" style="position:absolute;width:7992;height:49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" fillcolor="#f6f6f6" stroked="f">
                  <v:path arrowok="t"/>
                </v:rect>
                <v:rect id="docshape442" o:spid="_x0000_s1353" style="position:absolute;top:4971;width:7992;height: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" fillcolor="#dadada" stroked="f">
                  <v:path arrowok="t"/>
                </v:rect>
                <v:shape id="docshape443" o:spid="_x0000_s1354" type="#_x0000_t202" style="position:absolute;width:7992;height:4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" filled="f" stroked="f">
                  <v:path arrowok="t"/>
                  <v:textbox inset="0,0,0,0">
                    <w:txbxContent>
                      <w:p w14:paraId="161CD988" w14:textId="77777777" w:rsidR="003D76C2" w:rsidRDefault="00000000">
                        <w:pPr>
                          <w:spacing w:before="54"/>
                          <w:ind w:left="453"/>
                          <w:rPr>
                            <w:rFonts w:ascii="Courier New"/>
                            <w:b/>
                            <w:sz w:val="18"/>
                          </w:rPr>
                        </w:pPr>
                        <w:r>
                          <w:rPr>
                            <w:rFonts w:ascii="Courier New"/>
                            <w:b/>
                            <w:sz w:val="18"/>
                          </w:rPr>
                          <w:t>{</w:t>
                        </w:r>
                      </w:p>
                      <w:p w14:paraId="6BD1E0D0" w14:textId="77777777" w:rsidR="003D76C2" w:rsidRDefault="00000000">
                        <w:pPr>
                          <w:spacing w:before="110"/>
                          <w:ind w:left="1317"/>
                          <w:rPr>
                            <w:rFonts w:ascii="Courier New"/>
                            <w:b/>
                            <w:sz w:val="18"/>
                          </w:rPr>
                        </w:pPr>
                        <w:proofErr w:type="spellStart"/>
                        <w:r>
                          <w:rPr>
                            <w:rFonts w:ascii="Courier New"/>
                            <w:b/>
                            <w:spacing w:val="-2"/>
                            <w:sz w:val="18"/>
                          </w:rPr>
                          <w:t>mMap.addMarker</w:t>
                        </w:r>
                        <w:proofErr w:type="spellEnd"/>
                        <w:r>
                          <w:rPr>
                            <w:rFonts w:ascii="Courier New"/>
                            <w:b/>
                            <w:spacing w:val="-2"/>
                            <w:sz w:val="18"/>
                          </w:rPr>
                          <w:t>(</w:t>
                        </w:r>
                        <w:proofErr w:type="spellStart"/>
                        <w:r>
                          <w:rPr>
                            <w:rFonts w:ascii="Courier New"/>
                            <w:b/>
                            <w:spacing w:val="-2"/>
                            <w:sz w:val="18"/>
                          </w:rPr>
                          <w:t>MarkerOptions</w:t>
                        </w:r>
                        <w:proofErr w:type="spellEnd"/>
                        <w:r>
                          <w:rPr>
                            <w:rFonts w:ascii="Courier New"/>
                            <w:b/>
                            <w:spacing w:val="-2"/>
                            <w:sz w:val="18"/>
                          </w:rPr>
                          <w:t>().title(title)</w:t>
                        </w:r>
                      </w:p>
                      <w:p w14:paraId="6DAA846B" w14:textId="77777777" w:rsidR="003D76C2" w:rsidRDefault="00000000">
                        <w:pPr>
                          <w:spacing w:before="76"/>
                          <w:ind w:left="1533"/>
                          <w:rPr>
                            <w:rFonts w:ascii="Courier New"/>
                            <w:b/>
                            <w:sz w:val="18"/>
                          </w:rPr>
                        </w:pPr>
                        <w:r>
                          <w:rPr>
                            <w:rFonts w:ascii="Courier New"/>
                            <w:b/>
                            <w:spacing w:val="-2"/>
                            <w:sz w:val="18"/>
                          </w:rPr>
                          <w:t>.position(location))</w:t>
                        </w:r>
                      </w:p>
                      <w:p w14:paraId="41A6FCA0" w14:textId="77777777" w:rsidR="003D76C2" w:rsidRDefault="00000000">
                        <w:pPr>
                          <w:spacing w:before="76"/>
                          <w:ind w:left="885"/>
                          <w:rPr>
                            <w:rFonts w:ascii="Courier New"/>
                            <w:b/>
                            <w:sz w:val="18"/>
                          </w:rPr>
                        </w:pPr>
                        <w:r>
                          <w:rPr>
                            <w:rFonts w:ascii="Courier New"/>
                            <w:b/>
                            <w:sz w:val="18"/>
                          </w:rPr>
                          <w:t>}</w:t>
                        </w:r>
                      </w:p>
                      <w:p w14:paraId="3E36546D" w14:textId="77777777" w:rsidR="003D76C2" w:rsidRDefault="003D76C2">
                        <w:pPr>
                          <w:rPr>
                            <w:rFonts w:ascii="Courier New"/>
                            <w:b/>
                            <w:sz w:val="20"/>
                          </w:rPr>
                        </w:pPr>
                      </w:p>
                      <w:p w14:paraId="4551AC52" w14:textId="77777777" w:rsidR="003D76C2" w:rsidRDefault="00000000">
                        <w:pPr>
                          <w:spacing w:before="129" w:line="328" w:lineRule="auto"/>
                          <w:ind w:left="1317" w:right="2128" w:hanging="433"/>
                          <w:rPr>
                            <w:rFonts w:ascii="Courier New"/>
                            <w:b/>
                            <w:sz w:val="18"/>
                          </w:rPr>
                        </w:pPr>
                        <w:r>
                          <w:rPr>
                            <w:rFonts w:ascii="Courier New"/>
                            <w:b/>
                            <w:sz w:val="18"/>
                          </w:rPr>
                          <w:t>override</w:t>
                        </w:r>
                        <w:r>
                          <w:rPr>
                            <w:rFonts w:ascii="Courier New"/>
                            <w:b/>
                            <w:spacing w:val="-19"/>
                            <w:sz w:val="18"/>
                          </w:rPr>
                          <w:t xml:space="preserve"> </w:t>
                        </w:r>
                        <w:r>
                          <w:rPr>
                            <w:rFonts w:ascii="Courier New"/>
                            <w:b/>
                            <w:sz w:val="18"/>
                          </w:rPr>
                          <w:t>fun</w:t>
                        </w:r>
                        <w:r>
                          <w:rPr>
                            <w:rFonts w:ascii="Courier New"/>
                            <w:b/>
                            <w:spacing w:val="-19"/>
                            <w:sz w:val="18"/>
                          </w:rPr>
                          <w:t xml:space="preserve"> </w:t>
                        </w:r>
                        <w:proofErr w:type="spellStart"/>
                        <w:r>
                          <w:rPr>
                            <w:rFonts w:ascii="Courier New"/>
                            <w:b/>
                            <w:sz w:val="18"/>
                          </w:rPr>
                          <w:t>onRequestPermissionsResult</w:t>
                        </w:r>
                        <w:proofErr w:type="spellEnd"/>
                        <w:r>
                          <w:rPr>
                            <w:rFonts w:ascii="Courier New"/>
                            <w:b/>
                            <w:sz w:val="18"/>
                          </w:rPr>
                          <w:t xml:space="preserve">( </w:t>
                        </w:r>
                        <w:proofErr w:type="spellStart"/>
                        <w:r>
                          <w:rPr>
                            <w:rFonts w:ascii="Courier New"/>
                            <w:b/>
                            <w:sz w:val="18"/>
                          </w:rPr>
                          <w:t>requestCode</w:t>
                        </w:r>
                        <w:proofErr w:type="spellEnd"/>
                        <w:r>
                          <w:rPr>
                            <w:rFonts w:ascii="Courier New"/>
                            <w:b/>
                            <w:sz w:val="18"/>
                          </w:rPr>
                          <w:t>: Int,</w:t>
                        </w:r>
                      </w:p>
                      <w:p w14:paraId="694C8DA5" w14:textId="77777777" w:rsidR="003D76C2" w:rsidRDefault="00000000">
                        <w:pPr>
                          <w:spacing w:before="2" w:line="328" w:lineRule="auto"/>
                          <w:ind w:left="1317" w:right="2128"/>
                          <w:rPr>
                            <w:rFonts w:ascii="Courier New"/>
                            <w:b/>
                            <w:sz w:val="18"/>
                          </w:rPr>
                        </w:pPr>
                        <w:r>
                          <w:rPr>
                            <w:rFonts w:ascii="Courier New"/>
                            <w:b/>
                            <w:sz w:val="18"/>
                          </w:rPr>
                          <w:t>permissions:</w:t>
                        </w:r>
                        <w:r>
                          <w:rPr>
                            <w:rFonts w:ascii="Courier New"/>
                            <w:b/>
                            <w:spacing w:val="-19"/>
                            <w:sz w:val="18"/>
                          </w:rPr>
                          <w:t xml:space="preserve"> </w:t>
                        </w:r>
                        <w:r>
                          <w:rPr>
                            <w:rFonts w:ascii="Courier New"/>
                            <w:b/>
                            <w:sz w:val="18"/>
                          </w:rPr>
                          <w:t>Array&lt;out</w:t>
                        </w:r>
                        <w:r>
                          <w:rPr>
                            <w:rFonts w:ascii="Courier New"/>
                            <w:b/>
                            <w:spacing w:val="-19"/>
                            <w:sz w:val="18"/>
                          </w:rPr>
                          <w:t xml:space="preserve"> </w:t>
                        </w:r>
                        <w:r>
                          <w:rPr>
                            <w:rFonts w:ascii="Courier New"/>
                            <w:b/>
                            <w:sz w:val="18"/>
                          </w:rPr>
                          <w:t xml:space="preserve">String&gt;, </w:t>
                        </w:r>
                        <w:proofErr w:type="spellStart"/>
                        <w:r>
                          <w:rPr>
                            <w:rFonts w:ascii="Courier New"/>
                            <w:b/>
                            <w:sz w:val="18"/>
                          </w:rPr>
                          <w:t>grantResults</w:t>
                        </w:r>
                        <w:proofErr w:type="spellEnd"/>
                        <w:r>
                          <w:rPr>
                            <w:rFonts w:ascii="Courier New"/>
                            <w:b/>
                            <w:sz w:val="18"/>
                          </w:rPr>
                          <w:t xml:space="preserve">: </w:t>
                        </w:r>
                        <w:proofErr w:type="spellStart"/>
                        <w:r>
                          <w:rPr>
                            <w:rFonts w:ascii="Courier New"/>
                            <w:b/>
                            <w:sz w:val="18"/>
                          </w:rPr>
                          <w:t>IntArray</w:t>
                        </w:r>
                        <w:proofErr w:type="spellEnd"/>
                      </w:p>
                      <w:p w14:paraId="38E2D433" w14:textId="77777777" w:rsidR="003D76C2" w:rsidRDefault="00000000">
                        <w:pPr>
                          <w:spacing w:before="1"/>
                          <w:ind w:left="885"/>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70F37986" w14:textId="77777777" w:rsidR="003D76C2" w:rsidRDefault="00000000">
                        <w:pPr>
                          <w:spacing w:before="79" w:line="235" w:lineRule="auto"/>
                          <w:ind w:left="1533" w:hanging="216"/>
                          <w:rPr>
                            <w:rFonts w:ascii="Courier New"/>
                            <w:b/>
                            <w:sz w:val="18"/>
                          </w:rPr>
                        </w:pPr>
                        <w:proofErr w:type="spellStart"/>
                        <w:r>
                          <w:rPr>
                            <w:rFonts w:ascii="Courier New"/>
                            <w:b/>
                            <w:sz w:val="18"/>
                          </w:rPr>
                          <w:t>super.onRequestPermissionsResult</w:t>
                        </w:r>
                        <w:proofErr w:type="spellEnd"/>
                        <w:r>
                          <w:rPr>
                            <w:rFonts w:ascii="Courier New"/>
                            <w:b/>
                            <w:sz w:val="18"/>
                          </w:rPr>
                          <w:t>(</w:t>
                        </w:r>
                        <w:proofErr w:type="spellStart"/>
                        <w:r>
                          <w:rPr>
                            <w:rFonts w:ascii="Courier New"/>
                            <w:b/>
                            <w:sz w:val="18"/>
                          </w:rPr>
                          <w:t>requestCode</w:t>
                        </w:r>
                        <w:proofErr w:type="spellEnd"/>
                        <w:r>
                          <w:rPr>
                            <w:rFonts w:ascii="Courier New"/>
                            <w:b/>
                            <w:sz w:val="18"/>
                          </w:rPr>
                          <w:t>,</w:t>
                        </w:r>
                        <w:r>
                          <w:rPr>
                            <w:rFonts w:ascii="Courier New"/>
                            <w:b/>
                            <w:spacing w:val="-29"/>
                            <w:sz w:val="18"/>
                          </w:rPr>
                          <w:t xml:space="preserve"> </w:t>
                        </w:r>
                        <w:r>
                          <w:rPr>
                            <w:rFonts w:ascii="Courier New"/>
                            <w:b/>
                            <w:sz w:val="18"/>
                          </w:rPr>
                          <w:t xml:space="preserve">permissions, </w:t>
                        </w:r>
                        <w:proofErr w:type="spellStart"/>
                        <w:r>
                          <w:rPr>
                            <w:rFonts w:ascii="Courier New"/>
                            <w:b/>
                            <w:spacing w:val="-2"/>
                            <w:sz w:val="18"/>
                          </w:rPr>
                          <w:t>grantResults</w:t>
                        </w:r>
                        <w:proofErr w:type="spellEnd"/>
                        <w:r>
                          <w:rPr>
                            <w:rFonts w:ascii="Courier New"/>
                            <w:b/>
                            <w:spacing w:val="-2"/>
                            <w:sz w:val="18"/>
                          </w:rPr>
                          <w:t>)</w:t>
                        </w:r>
                      </w:p>
                      <w:p w14:paraId="4789F115" w14:textId="77777777" w:rsidR="003D76C2" w:rsidRDefault="003D76C2">
                        <w:pPr>
                          <w:spacing w:before="3"/>
                          <w:rPr>
                            <w:rFonts w:ascii="Courier New"/>
                            <w:b/>
                            <w:sz w:val="26"/>
                          </w:rPr>
                        </w:pPr>
                      </w:p>
                      <w:p w14:paraId="11F27F95" w14:textId="77777777" w:rsidR="003D76C2" w:rsidRDefault="00000000">
                        <w:pPr>
                          <w:ind w:left="1317"/>
                          <w:rPr>
                            <w:rFonts w:ascii="Courier New"/>
                            <w:b/>
                            <w:sz w:val="18"/>
                          </w:rPr>
                        </w:pPr>
                        <w:r>
                          <w:rPr>
                            <w:rFonts w:ascii="Courier New"/>
                            <w:b/>
                            <w:sz w:val="18"/>
                          </w:rPr>
                          <w:t>when</w:t>
                        </w:r>
                        <w:r>
                          <w:rPr>
                            <w:rFonts w:ascii="Courier New"/>
                            <w:b/>
                            <w:spacing w:val="-9"/>
                            <w:sz w:val="18"/>
                          </w:rPr>
                          <w:t xml:space="preserve"> </w:t>
                        </w:r>
                        <w:r>
                          <w:rPr>
                            <w:rFonts w:ascii="Courier New"/>
                            <w:b/>
                            <w:sz w:val="18"/>
                          </w:rPr>
                          <w:t>(</w:t>
                        </w:r>
                        <w:proofErr w:type="spellStart"/>
                        <w:r>
                          <w:rPr>
                            <w:rFonts w:ascii="Courier New"/>
                            <w:b/>
                            <w:sz w:val="18"/>
                          </w:rPr>
                          <w:t>requestCode</w:t>
                        </w:r>
                        <w:proofErr w:type="spellEnd"/>
                        <w:r>
                          <w:rPr>
                            <w:rFonts w:ascii="Courier New"/>
                            <w:b/>
                            <w:sz w:val="18"/>
                          </w:rPr>
                          <w:t>)</w:t>
                        </w:r>
                        <w:r>
                          <w:rPr>
                            <w:rFonts w:ascii="Courier New"/>
                            <w:b/>
                            <w:spacing w:val="-8"/>
                            <w:sz w:val="18"/>
                          </w:rPr>
                          <w:t xml:space="preserve"> </w:t>
                        </w:r>
                        <w:r>
                          <w:rPr>
                            <w:rFonts w:ascii="Courier New"/>
                            <w:b/>
                            <w:spacing w:val="-10"/>
                            <w:sz w:val="18"/>
                          </w:rPr>
                          <w:t>{</w:t>
                        </w:r>
                      </w:p>
                      <w:p w14:paraId="1F153F83" w14:textId="77777777" w:rsidR="003D76C2" w:rsidRDefault="00000000">
                        <w:pPr>
                          <w:spacing w:before="76"/>
                          <w:ind w:left="1749"/>
                          <w:rPr>
                            <w:rFonts w:ascii="Courier New"/>
                            <w:b/>
                            <w:sz w:val="18"/>
                          </w:rPr>
                        </w:pPr>
                        <w:r>
                          <w:rPr>
                            <w:rFonts w:ascii="Courier New"/>
                            <w:b/>
                            <w:sz w:val="18"/>
                          </w:rPr>
                          <w:t>PERMISSION_CODE_REQUEST_LOCATION</w:t>
                        </w:r>
                        <w:r>
                          <w:rPr>
                            <w:rFonts w:ascii="Courier New"/>
                            <w:b/>
                            <w:spacing w:val="-19"/>
                            <w:sz w:val="18"/>
                          </w:rPr>
                          <w:t xml:space="preserve"> </w:t>
                        </w:r>
                        <w:r>
                          <w:rPr>
                            <w:rFonts w:ascii="Courier New"/>
                            <w:b/>
                            <w:sz w:val="18"/>
                          </w:rPr>
                          <w:t>-&gt;</w:t>
                        </w:r>
                        <w:r>
                          <w:rPr>
                            <w:rFonts w:ascii="Courier New"/>
                            <w:b/>
                            <w:spacing w:val="-17"/>
                            <w:sz w:val="18"/>
                          </w:rPr>
                          <w:t xml:space="preserve"> </w:t>
                        </w:r>
                        <w:proofErr w:type="spellStart"/>
                        <w:r>
                          <w:rPr>
                            <w:rFonts w:ascii="Courier New"/>
                            <w:b/>
                            <w:spacing w:val="-2"/>
                            <w:sz w:val="18"/>
                          </w:rPr>
                          <w:t>getLastLocation</w:t>
                        </w:r>
                        <w:proofErr w:type="spellEnd"/>
                        <w:r>
                          <w:rPr>
                            <w:rFonts w:ascii="Courier New"/>
                            <w:b/>
                            <w:spacing w:val="-2"/>
                            <w:sz w:val="18"/>
                          </w:rPr>
                          <w:t>()</w:t>
                        </w:r>
                      </w:p>
                      <w:p w14:paraId="0D3249E7" w14:textId="77777777" w:rsidR="003D76C2" w:rsidRDefault="00000000">
                        <w:pPr>
                          <w:spacing w:before="76"/>
                          <w:ind w:left="1317"/>
                          <w:rPr>
                            <w:rFonts w:ascii="Courier New"/>
                            <w:b/>
                            <w:sz w:val="18"/>
                          </w:rPr>
                        </w:pPr>
                        <w:r>
                          <w:rPr>
                            <w:rFonts w:ascii="Courier New"/>
                            <w:b/>
                            <w:sz w:val="18"/>
                          </w:rPr>
                          <w:t>}</w:t>
                        </w:r>
                      </w:p>
                      <w:p w14:paraId="5D49D711" w14:textId="77777777" w:rsidR="003D76C2" w:rsidRDefault="00000000">
                        <w:pPr>
                          <w:spacing w:before="76"/>
                          <w:ind w:left="885"/>
                          <w:rPr>
                            <w:rFonts w:ascii="Courier New"/>
                            <w:b/>
                            <w:sz w:val="18"/>
                          </w:rPr>
                        </w:pPr>
                        <w:r>
                          <w:rPr>
                            <w:rFonts w:ascii="Courier New"/>
                            <w:b/>
                            <w:sz w:val="18"/>
                          </w:rPr>
                          <w:t>}</w:t>
                        </w:r>
                      </w:p>
                      <w:p w14:paraId="74CC9132"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B64A8C1" w14:textId="77777777" w:rsidR="003D76C2" w:rsidRDefault="00000000">
      <w:pPr>
        <w:pStyle w:val="ListParagraph"/>
        <w:numPr>
          <w:ilvl w:val="0"/>
          <w:numId w:val="9"/>
        </w:numPr>
        <w:tabs>
          <w:tab w:val="left" w:pos="1274"/>
        </w:tabs>
        <w:spacing w:before="44"/>
        <w:jc w:val="left"/>
        <w:rPr>
          <w:sz w:val="20"/>
        </w:rPr>
      </w:pPr>
      <w:r>
        <w:rPr>
          <w:sz w:val="20"/>
        </w:rPr>
        <w:t>Add</w:t>
      </w:r>
      <w:r>
        <w:rPr>
          <w:spacing w:val="-1"/>
          <w:sz w:val="20"/>
        </w:rPr>
        <w:t xml:space="preserve"> </w:t>
      </w:r>
      <w:r>
        <w:rPr>
          <w:sz w:val="20"/>
        </w:rPr>
        <w:t>a</w:t>
      </w:r>
      <w:r>
        <w:rPr>
          <w:spacing w:val="-1"/>
          <w:sz w:val="20"/>
        </w:rPr>
        <w:t xml:space="preserve"> </w:t>
      </w:r>
      <w:r>
        <w:rPr>
          <w:sz w:val="20"/>
        </w:rPr>
        <w:t>car</w:t>
      </w:r>
      <w:r>
        <w:rPr>
          <w:spacing w:val="-1"/>
          <w:sz w:val="20"/>
        </w:rPr>
        <w:t xml:space="preserve"> </w:t>
      </w:r>
      <w:r>
        <w:rPr>
          <w:sz w:val="20"/>
        </w:rPr>
        <w:t>icon to your</w:t>
      </w:r>
      <w:r>
        <w:rPr>
          <w:spacing w:val="-1"/>
          <w:sz w:val="20"/>
        </w:rPr>
        <w:t xml:space="preserve"> </w:t>
      </w:r>
      <w:r>
        <w:rPr>
          <w:sz w:val="20"/>
        </w:rPr>
        <w:t>project from</w:t>
      </w:r>
      <w:r>
        <w:rPr>
          <w:spacing w:val="-1"/>
          <w:sz w:val="20"/>
        </w:rPr>
        <w:t xml:space="preserve"> </w:t>
      </w:r>
      <w:r>
        <w:rPr>
          <w:sz w:val="20"/>
        </w:rPr>
        <w:t>the Android Studio</w:t>
      </w:r>
      <w:r>
        <w:rPr>
          <w:spacing w:val="-1"/>
          <w:sz w:val="20"/>
        </w:rPr>
        <w:t xml:space="preserve"> </w:t>
      </w:r>
      <w:r>
        <w:rPr>
          <w:sz w:val="20"/>
        </w:rPr>
        <w:t xml:space="preserve">Clip Art </w:t>
      </w:r>
      <w:r>
        <w:rPr>
          <w:spacing w:val="-2"/>
          <w:sz w:val="20"/>
        </w:rPr>
        <w:t>library:</w:t>
      </w:r>
    </w:p>
    <w:p w14:paraId="0FAAECE7" w14:textId="77777777" w:rsidR="003D76C2" w:rsidRDefault="00000000">
      <w:pPr>
        <w:pStyle w:val="BodyText"/>
        <w:spacing w:before="4"/>
        <w:rPr>
          <w:sz w:val="14"/>
        </w:rPr>
      </w:pPr>
      <w:r>
        <w:rPr>
          <w:noProof/>
        </w:rPr>
        <w:drawing>
          <wp:anchor distT="0" distB="0" distL="0" distR="0" simplePos="0" relativeHeight="131" behindDoc="0" locked="0" layoutInCell="1" allowOverlap="1" wp14:anchorId="243FD5C9" wp14:editId="3FF955E3">
            <wp:simplePos x="0" y="0"/>
            <wp:positionH relativeFrom="page">
              <wp:posOffset>1200675</wp:posOffset>
            </wp:positionH>
            <wp:positionV relativeFrom="paragraph">
              <wp:posOffset>139050</wp:posOffset>
            </wp:positionV>
            <wp:extent cx="4903469" cy="3448526"/>
            <wp:effectExtent l="0" t="0" r="0" b="0"/>
            <wp:wrapTopAndBottom/>
            <wp:docPr id="29" name="image14.jpeg" descr="Figure 7.17: Choosing the car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96" cstate="print"/>
                    <a:stretch>
                      <a:fillRect/>
                    </a:stretch>
                  </pic:blipFill>
                  <pic:spPr>
                    <a:xfrm>
                      <a:off x="0" y="0"/>
                      <a:ext cx="4903469" cy="3448526"/>
                    </a:xfrm>
                    <a:prstGeom prst="rect">
                      <a:avLst/>
                    </a:prstGeom>
                  </pic:spPr>
                </pic:pic>
              </a:graphicData>
            </a:graphic>
          </wp:anchor>
        </w:drawing>
      </w:r>
    </w:p>
    <w:p w14:paraId="2B4F05E7" w14:textId="77777777" w:rsidR="003D76C2" w:rsidRDefault="00000000">
      <w:pPr>
        <w:spacing w:before="119"/>
        <w:ind w:left="3366"/>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7.17:</w:t>
      </w:r>
      <w:r>
        <w:rPr>
          <w:rFonts w:ascii="Open Sans SemiBold"/>
          <w:b/>
          <w:spacing w:val="-2"/>
          <w:sz w:val="18"/>
        </w:rPr>
        <w:t xml:space="preserve"> </w:t>
      </w:r>
      <w:r>
        <w:rPr>
          <w:rFonts w:ascii="Open Sans SemiBold"/>
          <w:b/>
          <w:sz w:val="18"/>
        </w:rPr>
        <w:t>Choosing</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car</w:t>
      </w:r>
      <w:r>
        <w:rPr>
          <w:rFonts w:ascii="Open Sans SemiBold"/>
          <w:b/>
          <w:spacing w:val="-1"/>
          <w:sz w:val="18"/>
        </w:rPr>
        <w:t xml:space="preserve"> </w:t>
      </w:r>
      <w:r>
        <w:rPr>
          <w:rFonts w:ascii="Open Sans SemiBold"/>
          <w:b/>
          <w:spacing w:val="-4"/>
          <w:sz w:val="18"/>
        </w:rPr>
        <w:t>icon</w:t>
      </w:r>
    </w:p>
    <w:p w14:paraId="11A23A4D" w14:textId="77777777" w:rsidR="003D76C2" w:rsidRDefault="003D76C2">
      <w:pPr>
        <w:rPr>
          <w:rFonts w:ascii="Open Sans SemiBold"/>
          <w:sz w:val="18"/>
        </w:rPr>
        <w:sectPr w:rsidR="003D76C2">
          <w:pgSz w:w="10800" w:h="13320"/>
          <w:pgMar w:top="1120" w:right="920" w:bottom="280" w:left="940" w:header="695" w:footer="0" w:gutter="0"/>
          <w:cols w:space="720"/>
        </w:sectPr>
      </w:pPr>
    </w:p>
    <w:p w14:paraId="17A3451C" w14:textId="77777777" w:rsidR="003D76C2" w:rsidRDefault="003D76C2">
      <w:pPr>
        <w:pStyle w:val="BodyText"/>
        <w:spacing w:before="12"/>
        <w:rPr>
          <w:rFonts w:ascii="Open Sans SemiBold"/>
          <w:b/>
          <w:sz w:val="7"/>
        </w:rPr>
      </w:pPr>
    </w:p>
    <w:p w14:paraId="6D9F124B" w14:textId="77777777" w:rsidR="003D76C2" w:rsidRDefault="00000000">
      <w:pPr>
        <w:pStyle w:val="ListParagraph"/>
        <w:numPr>
          <w:ilvl w:val="0"/>
          <w:numId w:val="9"/>
        </w:numPr>
        <w:tabs>
          <w:tab w:val="left" w:pos="554"/>
        </w:tabs>
        <w:spacing w:before="101"/>
        <w:ind w:left="554"/>
        <w:jc w:val="left"/>
        <w:rPr>
          <w:sz w:val="20"/>
        </w:rPr>
      </w:pPr>
      <w:r>
        <w:rPr>
          <w:sz w:val="20"/>
        </w:rPr>
        <w:t>Add</w:t>
      </w:r>
      <w:r>
        <w:rPr>
          <w:spacing w:val="-6"/>
          <w:sz w:val="20"/>
        </w:rPr>
        <w:t xml:space="preserve"> </w:t>
      </w:r>
      <w:r>
        <w:rPr>
          <w:sz w:val="20"/>
        </w:rPr>
        <w:t>a</w:t>
      </w:r>
      <w:r>
        <w:rPr>
          <w:spacing w:val="-2"/>
          <w:sz w:val="20"/>
        </w:rPr>
        <w:t xml:space="preserve"> </w:t>
      </w:r>
      <w:r>
        <w:rPr>
          <w:sz w:val="20"/>
        </w:rPr>
        <w:t>function</w:t>
      </w:r>
      <w:r>
        <w:rPr>
          <w:spacing w:val="-2"/>
          <w:sz w:val="20"/>
        </w:rPr>
        <w:t xml:space="preserve"> </w:t>
      </w:r>
      <w:r>
        <w:rPr>
          <w:sz w:val="20"/>
        </w:rPr>
        <w:t>to</w:t>
      </w:r>
      <w:r>
        <w:rPr>
          <w:spacing w:val="-2"/>
          <w:sz w:val="20"/>
        </w:rPr>
        <w:t xml:space="preserve"> </w:t>
      </w:r>
      <w:r>
        <w:rPr>
          <w:sz w:val="20"/>
        </w:rPr>
        <w:t>load</w:t>
      </w:r>
      <w:r>
        <w:rPr>
          <w:spacing w:val="-1"/>
          <w:sz w:val="20"/>
        </w:rPr>
        <w:t xml:space="preserve"> </w:t>
      </w:r>
      <w:r>
        <w:rPr>
          <w:sz w:val="20"/>
        </w:rPr>
        <w:t>vector</w:t>
      </w:r>
      <w:r>
        <w:rPr>
          <w:spacing w:val="-2"/>
          <w:sz w:val="20"/>
        </w:rPr>
        <w:t xml:space="preserve"> </w:t>
      </w:r>
      <w:r>
        <w:rPr>
          <w:sz w:val="20"/>
        </w:rPr>
        <w:t>drawable</w:t>
      </w:r>
      <w:r>
        <w:rPr>
          <w:spacing w:val="-2"/>
          <w:sz w:val="20"/>
        </w:rPr>
        <w:t xml:space="preserve"> </w:t>
      </w:r>
      <w:r>
        <w:rPr>
          <w:sz w:val="20"/>
        </w:rPr>
        <w:t>assets</w:t>
      </w:r>
      <w:r>
        <w:rPr>
          <w:spacing w:val="-2"/>
          <w:sz w:val="20"/>
        </w:rPr>
        <w:t xml:space="preserve"> </w:t>
      </w:r>
      <w:r>
        <w:rPr>
          <w:sz w:val="20"/>
        </w:rPr>
        <w:t>to</w:t>
      </w:r>
      <w:r>
        <w:rPr>
          <w:spacing w:val="-2"/>
          <w:sz w:val="20"/>
        </w:rPr>
        <w:t xml:space="preserve"> </w:t>
      </w:r>
      <w:r>
        <w:rPr>
          <w:sz w:val="20"/>
        </w:rPr>
        <w:t>your</w:t>
      </w:r>
      <w:r>
        <w:rPr>
          <w:spacing w:val="-3"/>
          <w:sz w:val="20"/>
        </w:rPr>
        <w:t xml:space="preserve"> </w:t>
      </w:r>
      <w:proofErr w:type="spellStart"/>
      <w:r>
        <w:rPr>
          <w:rFonts w:ascii="Courier New"/>
          <w:b/>
        </w:rPr>
        <w:t>MapsActivity</w:t>
      </w:r>
      <w:proofErr w:type="spellEnd"/>
      <w:r>
        <w:rPr>
          <w:rFonts w:ascii="Courier New"/>
          <w:b/>
          <w:spacing w:val="-80"/>
        </w:rPr>
        <w:t xml:space="preserve"> </w:t>
      </w:r>
      <w:r>
        <w:rPr>
          <w:spacing w:val="-2"/>
          <w:sz w:val="20"/>
        </w:rPr>
        <w:t>class:</w:t>
      </w:r>
    </w:p>
    <w:p w14:paraId="0A8DC042" w14:textId="77777777" w:rsidR="003D76C2" w:rsidRDefault="00D51F7C">
      <w:pPr>
        <w:pStyle w:val="BodyText"/>
        <w:spacing w:before="10"/>
        <w:rPr>
          <w:sz w:val="8"/>
        </w:rPr>
      </w:pPr>
      <w:r>
        <w:rPr>
          <w:noProof/>
        </w:rPr>
        <mc:AlternateContent>
          <mc:Choice Requires="wpg">
            <w:drawing>
              <wp:anchor distT="0" distB="0" distL="0" distR="0" simplePos="0" relativeHeight="487655424" behindDoc="1" locked="0" layoutInCell="1" allowOverlap="1" wp14:anchorId="5B60C572" wp14:editId="2A839A68">
                <wp:simplePos x="0" y="0"/>
                <wp:positionH relativeFrom="page">
                  <wp:posOffset>662940</wp:posOffset>
                </wp:positionH>
                <wp:positionV relativeFrom="paragraph">
                  <wp:posOffset>91440</wp:posOffset>
                </wp:positionV>
                <wp:extent cx="5074920" cy="4486275"/>
                <wp:effectExtent l="0" t="0" r="5080" b="0"/>
                <wp:wrapTopAndBottom/>
                <wp:docPr id="1102" name="docshapegroup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486275"/>
                          <a:chOff x="1044" y="144"/>
                          <a:chExt cx="7992" cy="7065"/>
                        </a:xfrm>
                      </wpg:grpSpPr>
                      <wps:wsp>
                        <wps:cNvPr id="1103" name="docshape445"/>
                        <wps:cNvSpPr>
                          <a:spLocks/>
                        </wps:cNvSpPr>
                        <wps:spPr bwMode="auto">
                          <a:xfrm>
                            <a:off x="1044" y="153"/>
                            <a:ext cx="7992" cy="70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4" name="docshape446"/>
                        <wps:cNvSpPr>
                          <a:spLocks/>
                        </wps:cNvSpPr>
                        <wps:spPr bwMode="auto">
                          <a:xfrm>
                            <a:off x="1044" y="143"/>
                            <a:ext cx="7992" cy="7065"/>
                          </a:xfrm>
                          <a:custGeom>
                            <a:avLst/>
                            <a:gdLst>
                              <a:gd name="T0" fmla="+- 0 9036 1044"/>
                              <a:gd name="T1" fmla="*/ T0 w 7992"/>
                              <a:gd name="T2" fmla="+- 0 7188 144"/>
                              <a:gd name="T3" fmla="*/ 7188 h 7065"/>
                              <a:gd name="T4" fmla="+- 0 1044 1044"/>
                              <a:gd name="T5" fmla="*/ T4 w 7992"/>
                              <a:gd name="T6" fmla="+- 0 7188 144"/>
                              <a:gd name="T7" fmla="*/ 7188 h 7065"/>
                              <a:gd name="T8" fmla="+- 0 1044 1044"/>
                              <a:gd name="T9" fmla="*/ T8 w 7992"/>
                              <a:gd name="T10" fmla="+- 0 7208 144"/>
                              <a:gd name="T11" fmla="*/ 7208 h 7065"/>
                              <a:gd name="T12" fmla="+- 0 9036 1044"/>
                              <a:gd name="T13" fmla="*/ T12 w 7992"/>
                              <a:gd name="T14" fmla="+- 0 7208 144"/>
                              <a:gd name="T15" fmla="*/ 7208 h 7065"/>
                              <a:gd name="T16" fmla="+- 0 9036 1044"/>
                              <a:gd name="T17" fmla="*/ T16 w 7992"/>
                              <a:gd name="T18" fmla="+- 0 7188 144"/>
                              <a:gd name="T19" fmla="*/ 7188 h 7065"/>
                              <a:gd name="T20" fmla="+- 0 9036 1044"/>
                              <a:gd name="T21" fmla="*/ T20 w 7992"/>
                              <a:gd name="T22" fmla="+- 0 144 144"/>
                              <a:gd name="T23" fmla="*/ 144 h 7065"/>
                              <a:gd name="T24" fmla="+- 0 1044 1044"/>
                              <a:gd name="T25" fmla="*/ T24 w 7992"/>
                              <a:gd name="T26" fmla="+- 0 144 144"/>
                              <a:gd name="T27" fmla="*/ 144 h 7065"/>
                              <a:gd name="T28" fmla="+- 0 1044 1044"/>
                              <a:gd name="T29" fmla="*/ T28 w 7992"/>
                              <a:gd name="T30" fmla="+- 0 164 144"/>
                              <a:gd name="T31" fmla="*/ 164 h 7065"/>
                              <a:gd name="T32" fmla="+- 0 9036 1044"/>
                              <a:gd name="T33" fmla="*/ T32 w 7992"/>
                              <a:gd name="T34" fmla="+- 0 164 144"/>
                              <a:gd name="T35" fmla="*/ 164 h 7065"/>
                              <a:gd name="T36" fmla="+- 0 9036 1044"/>
                              <a:gd name="T37" fmla="*/ T36 w 7992"/>
                              <a:gd name="T38" fmla="+- 0 144 144"/>
                              <a:gd name="T39" fmla="*/ 144 h 70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065">
                                <a:moveTo>
                                  <a:pt x="7992" y="7044"/>
                                </a:moveTo>
                                <a:lnTo>
                                  <a:pt x="0" y="7044"/>
                                </a:lnTo>
                                <a:lnTo>
                                  <a:pt x="0" y="7064"/>
                                </a:lnTo>
                                <a:lnTo>
                                  <a:pt x="7992" y="7064"/>
                                </a:lnTo>
                                <a:lnTo>
                                  <a:pt x="7992" y="70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5" name="docshape447"/>
                        <wps:cNvSpPr txBox="1">
                          <a:spLocks/>
                        </wps:cNvSpPr>
                        <wps:spPr bwMode="auto">
                          <a:xfrm>
                            <a:off x="1044" y="163"/>
                            <a:ext cx="7992" cy="7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B258C" w14:textId="77777777" w:rsidR="003D76C2" w:rsidRDefault="00000000">
                              <w:pPr>
                                <w:spacing w:before="43" w:line="235" w:lineRule="auto"/>
                                <w:ind w:left="1101" w:hanging="216"/>
                                <w:rPr>
                                  <w:rFonts w:ascii="Courier New"/>
                                  <w:sz w:val="18"/>
                                </w:rPr>
                              </w:pPr>
                              <w:r>
                                <w:rPr>
                                  <w:rFonts w:ascii="Courier New"/>
                                  <w:sz w:val="18"/>
                                </w:rPr>
                                <w:t>private</w:t>
                              </w:r>
                              <w:r>
                                <w:rPr>
                                  <w:rFonts w:ascii="Courier New"/>
                                  <w:spacing w:val="-20"/>
                                  <w:sz w:val="18"/>
                                </w:rPr>
                                <w:t xml:space="preserve"> </w:t>
                              </w:r>
                              <w:r>
                                <w:rPr>
                                  <w:rFonts w:ascii="Courier New"/>
                                  <w:sz w:val="18"/>
                                </w:rPr>
                                <w:t>fun</w:t>
                              </w:r>
                              <w:r>
                                <w:rPr>
                                  <w:rFonts w:ascii="Courier New"/>
                                  <w:spacing w:val="-20"/>
                                  <w:sz w:val="18"/>
                                </w:rPr>
                                <w:t xml:space="preserve"> </w:t>
                              </w:r>
                              <w:proofErr w:type="spellStart"/>
                              <w:r>
                                <w:rPr>
                                  <w:rFonts w:ascii="Courier New"/>
                                  <w:sz w:val="18"/>
                                </w:rPr>
                                <w:t>getBitmapDescriptorFromVector</w:t>
                              </w:r>
                              <w:proofErr w:type="spellEnd"/>
                              <w:r>
                                <w:rPr>
                                  <w:rFonts w:ascii="Courier New"/>
                                  <w:sz w:val="18"/>
                                </w:rPr>
                                <w:t xml:space="preserve">(@DrawableRes </w:t>
                              </w:r>
                              <w:proofErr w:type="spellStart"/>
                              <w:r>
                                <w:rPr>
                                  <w:rFonts w:ascii="Courier New"/>
                                  <w:sz w:val="18"/>
                                </w:rPr>
                                <w:t>vectorDrawableResourceId</w:t>
                              </w:r>
                              <w:proofErr w:type="spellEnd"/>
                              <w:r>
                                <w:rPr>
                                  <w:rFonts w:ascii="Courier New"/>
                                  <w:sz w:val="18"/>
                                </w:rPr>
                                <w:t xml:space="preserve">: Int): </w:t>
                              </w:r>
                              <w:proofErr w:type="spellStart"/>
                              <w:r>
                                <w:rPr>
                                  <w:rFonts w:ascii="Courier New"/>
                                  <w:sz w:val="18"/>
                                </w:rPr>
                                <w:t>BitmapDescriptor</w:t>
                              </w:r>
                              <w:proofErr w:type="spellEnd"/>
                              <w:r>
                                <w:rPr>
                                  <w:rFonts w:ascii="Courier New"/>
                                  <w:sz w:val="18"/>
                                </w:rPr>
                                <w:t>? {</w:t>
                              </w:r>
                            </w:p>
                            <w:p w14:paraId="31AC4C38" w14:textId="77777777" w:rsidR="003D76C2" w:rsidRDefault="00000000">
                              <w:pPr>
                                <w:spacing w:before="17"/>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bitmap</w:t>
                              </w:r>
                              <w:r>
                                <w:rPr>
                                  <w:rFonts w:ascii="Courier New"/>
                                  <w:spacing w:val="-4"/>
                                  <w:sz w:val="18"/>
                                </w:rPr>
                                <w:t xml:space="preserve"> </w:t>
                              </w:r>
                              <w:r>
                                <w:rPr>
                                  <w:rFonts w:ascii="Courier New"/>
                                  <w:spacing w:val="-10"/>
                                  <w:sz w:val="18"/>
                                </w:rPr>
                                <w:t>=</w:t>
                              </w:r>
                            </w:p>
                            <w:p w14:paraId="39F4CA73" w14:textId="77777777" w:rsidR="003D76C2" w:rsidRDefault="00000000">
                              <w:pPr>
                                <w:spacing w:before="77" w:line="328" w:lineRule="auto"/>
                                <w:ind w:left="1965" w:hanging="216"/>
                                <w:rPr>
                                  <w:rFonts w:ascii="Courier New"/>
                                  <w:sz w:val="18"/>
                                </w:rPr>
                              </w:pPr>
                              <w:proofErr w:type="spellStart"/>
                              <w:r>
                                <w:rPr>
                                  <w:rFonts w:ascii="Courier New"/>
                                  <w:spacing w:val="-2"/>
                                  <w:sz w:val="18"/>
                                </w:rPr>
                                <w:t>ContextCompat.getDrawable</w:t>
                              </w:r>
                              <w:proofErr w:type="spellEnd"/>
                              <w:r>
                                <w:rPr>
                                  <w:rFonts w:ascii="Courier New"/>
                                  <w:spacing w:val="-2"/>
                                  <w:sz w:val="18"/>
                                </w:rPr>
                                <w:t xml:space="preserve">(this, </w:t>
                              </w:r>
                              <w:proofErr w:type="spellStart"/>
                              <w:r>
                                <w:rPr>
                                  <w:rFonts w:ascii="Courier New"/>
                                  <w:sz w:val="18"/>
                                </w:rPr>
                                <w:t>vectorDrawableResourceId</w:t>
                              </w:r>
                              <w:proofErr w:type="spellEnd"/>
                              <w:r>
                                <w:rPr>
                                  <w:rFonts w:ascii="Courier New"/>
                                  <w:sz w:val="18"/>
                                </w:rPr>
                                <w:t>)?.let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vectorDrawable</w:t>
                              </w:r>
                              <w:proofErr w:type="spellEnd"/>
                              <w:r>
                                <w:rPr>
                                  <w:rFonts w:ascii="Courier New"/>
                                  <w:spacing w:val="-14"/>
                                  <w:sz w:val="18"/>
                                </w:rPr>
                                <w:t xml:space="preserve"> </w:t>
                              </w:r>
                              <w:r>
                                <w:rPr>
                                  <w:rFonts w:ascii="Courier New"/>
                                  <w:sz w:val="18"/>
                                </w:rPr>
                                <w:t>-&gt;</w:t>
                              </w:r>
                            </w:p>
                            <w:p w14:paraId="7F0769E7" w14:textId="77777777" w:rsidR="003D76C2" w:rsidRDefault="00000000">
                              <w:pPr>
                                <w:spacing w:before="1"/>
                                <w:ind w:left="2181"/>
                                <w:rPr>
                                  <w:rFonts w:ascii="Courier New"/>
                                  <w:sz w:val="18"/>
                                </w:rPr>
                              </w:pPr>
                              <w:proofErr w:type="spellStart"/>
                              <w:r>
                                <w:rPr>
                                  <w:rFonts w:ascii="Courier New"/>
                                  <w:spacing w:val="-2"/>
                                  <w:sz w:val="18"/>
                                </w:rPr>
                                <w:t>vectorDrawable</w:t>
                              </w:r>
                              <w:proofErr w:type="spellEnd"/>
                            </w:p>
                            <w:p w14:paraId="5A76B1BC" w14:textId="77777777" w:rsidR="003D76C2" w:rsidRDefault="00000000">
                              <w:pPr>
                                <w:spacing w:before="79" w:line="235" w:lineRule="auto"/>
                                <w:ind w:left="2829" w:hanging="216"/>
                                <w:rPr>
                                  <w:rFonts w:ascii="Courier New"/>
                                  <w:sz w:val="18"/>
                                </w:rPr>
                              </w:pPr>
                              <w:r>
                                <w:rPr>
                                  <w:rFonts w:ascii="Courier New"/>
                                  <w:sz w:val="18"/>
                                </w:rPr>
                                <w:t>.</w:t>
                              </w:r>
                              <w:proofErr w:type="spellStart"/>
                              <w:r>
                                <w:rPr>
                                  <w:rFonts w:ascii="Courier New"/>
                                  <w:sz w:val="18"/>
                                </w:rPr>
                                <w:t>setBounds</w:t>
                              </w:r>
                              <w:proofErr w:type="spellEnd"/>
                              <w:r>
                                <w:rPr>
                                  <w:rFonts w:ascii="Courier New"/>
                                  <w:sz w:val="18"/>
                                </w:rPr>
                                <w:t>(0,</w:t>
                              </w:r>
                              <w:r>
                                <w:rPr>
                                  <w:rFonts w:ascii="Courier New"/>
                                  <w:spacing w:val="-20"/>
                                  <w:sz w:val="18"/>
                                </w:rPr>
                                <w:t xml:space="preserve"> </w:t>
                              </w:r>
                              <w:r>
                                <w:rPr>
                                  <w:rFonts w:ascii="Courier New"/>
                                  <w:sz w:val="18"/>
                                </w:rPr>
                                <w:t>0,</w:t>
                              </w:r>
                              <w:r>
                                <w:rPr>
                                  <w:rFonts w:ascii="Courier New"/>
                                  <w:spacing w:val="-20"/>
                                  <w:sz w:val="18"/>
                                </w:rPr>
                                <w:t xml:space="preserve"> </w:t>
                              </w:r>
                              <w:proofErr w:type="spellStart"/>
                              <w:r>
                                <w:rPr>
                                  <w:rFonts w:ascii="Courier New"/>
                                  <w:sz w:val="18"/>
                                </w:rPr>
                                <w:t>vectorDrawable.intrinsicWidth</w:t>
                              </w:r>
                              <w:proofErr w:type="spellEnd"/>
                              <w:r>
                                <w:rPr>
                                  <w:rFonts w:ascii="Courier New"/>
                                  <w:sz w:val="18"/>
                                </w:rPr>
                                <w:t xml:space="preserve">, </w:t>
                              </w:r>
                              <w:proofErr w:type="spellStart"/>
                              <w:r>
                                <w:rPr>
                                  <w:rFonts w:ascii="Courier New"/>
                                  <w:spacing w:val="-2"/>
                                  <w:sz w:val="18"/>
                                </w:rPr>
                                <w:t>vectorDrawable.intrinsicHeight</w:t>
                              </w:r>
                              <w:proofErr w:type="spellEnd"/>
                              <w:r>
                                <w:rPr>
                                  <w:rFonts w:ascii="Courier New"/>
                                  <w:spacing w:val="-2"/>
                                  <w:sz w:val="18"/>
                                </w:rPr>
                                <w:t>)</w:t>
                              </w:r>
                            </w:p>
                            <w:p w14:paraId="168D6C04" w14:textId="77777777" w:rsidR="003D76C2" w:rsidRDefault="003D76C2">
                              <w:pPr>
                                <w:spacing w:before="3"/>
                                <w:rPr>
                                  <w:rFonts w:ascii="Courier New"/>
                                  <w:sz w:val="26"/>
                                </w:rPr>
                              </w:pPr>
                            </w:p>
                            <w:p w14:paraId="4A758C73" w14:textId="77777777" w:rsidR="003D76C2" w:rsidRDefault="00000000">
                              <w:pPr>
                                <w:ind w:left="2181"/>
                                <w:rPr>
                                  <w:rFonts w:ascii="Courier New"/>
                                  <w:sz w:val="18"/>
                                </w:rPr>
                              </w:pP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drawableWithTint</w:t>
                              </w:r>
                              <w:proofErr w:type="spellEnd"/>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DrawableCompat</w:t>
                              </w:r>
                              <w:proofErr w:type="spellEnd"/>
                            </w:p>
                            <w:p w14:paraId="1A99FE0F" w14:textId="77777777" w:rsidR="003D76C2" w:rsidRDefault="00000000">
                              <w:pPr>
                                <w:spacing w:before="76" w:line="328" w:lineRule="auto"/>
                                <w:ind w:left="2181" w:firstLine="216"/>
                                <w:rPr>
                                  <w:rFonts w:ascii="Courier New"/>
                                  <w:sz w:val="18"/>
                                </w:rPr>
                              </w:pPr>
                              <w:r>
                                <w:rPr>
                                  <w:rFonts w:ascii="Courier New"/>
                                  <w:spacing w:val="-2"/>
                                  <w:sz w:val="18"/>
                                </w:rPr>
                                <w:t>.wrap(</w:t>
                              </w:r>
                              <w:proofErr w:type="spellStart"/>
                              <w:r>
                                <w:rPr>
                                  <w:rFonts w:ascii="Courier New"/>
                                  <w:spacing w:val="-2"/>
                                  <w:sz w:val="18"/>
                                </w:rPr>
                                <w:t>vectorDrawable</w:t>
                              </w:r>
                              <w:proofErr w:type="spellEnd"/>
                              <w:r>
                                <w:rPr>
                                  <w:rFonts w:ascii="Courier New"/>
                                  <w:spacing w:val="-2"/>
                                  <w:sz w:val="18"/>
                                </w:rPr>
                                <w:t xml:space="preserve">) </w:t>
                              </w:r>
                              <w:proofErr w:type="spellStart"/>
                              <w:r>
                                <w:rPr>
                                  <w:rFonts w:ascii="Courier New"/>
                                  <w:sz w:val="18"/>
                                </w:rPr>
                                <w:t>DrawableCompat.setTint</w:t>
                              </w:r>
                              <w:proofErr w:type="spellEnd"/>
                              <w:r>
                                <w:rPr>
                                  <w:rFonts w:ascii="Courier New"/>
                                  <w:sz w:val="18"/>
                                </w:rPr>
                                <w:t>(</w:t>
                              </w:r>
                              <w:proofErr w:type="spellStart"/>
                              <w:r>
                                <w:rPr>
                                  <w:rFonts w:ascii="Courier New"/>
                                  <w:sz w:val="18"/>
                                </w:rPr>
                                <w:t>drawableWithTint</w:t>
                              </w:r>
                              <w:proofErr w:type="spellEnd"/>
                              <w:r>
                                <w:rPr>
                                  <w:rFonts w:ascii="Courier New"/>
                                  <w:sz w:val="18"/>
                                </w:rPr>
                                <w:t>,</w:t>
                              </w:r>
                              <w:r>
                                <w:rPr>
                                  <w:rFonts w:ascii="Courier New"/>
                                  <w:spacing w:val="-29"/>
                                  <w:sz w:val="18"/>
                                </w:rPr>
                                <w:t xml:space="preserve"> </w:t>
                              </w:r>
                              <w:proofErr w:type="spellStart"/>
                              <w:r>
                                <w:rPr>
                                  <w:rFonts w:ascii="Courier New"/>
                                  <w:sz w:val="18"/>
                                </w:rPr>
                                <w:t>Color.RED</w:t>
                              </w:r>
                              <w:proofErr w:type="spellEnd"/>
                              <w:r>
                                <w:rPr>
                                  <w:rFonts w:ascii="Courier New"/>
                                  <w:sz w:val="18"/>
                                </w:rPr>
                                <w:t>)</w:t>
                              </w:r>
                            </w:p>
                            <w:p w14:paraId="20B4369B" w14:textId="77777777" w:rsidR="003D76C2" w:rsidRDefault="003D76C2">
                              <w:pPr>
                                <w:spacing w:before="9"/>
                                <w:rPr>
                                  <w:rFonts w:ascii="Courier New"/>
                                  <w:sz w:val="24"/>
                                </w:rPr>
                              </w:pPr>
                            </w:p>
                            <w:p w14:paraId="3C9F91C7" w14:textId="77777777" w:rsidR="003D76C2" w:rsidRDefault="00000000">
                              <w:pPr>
                                <w:spacing w:line="328" w:lineRule="auto"/>
                                <w:ind w:left="2613" w:hanging="432"/>
                                <w:rPr>
                                  <w:rFonts w:ascii="Courier New"/>
                                  <w:sz w:val="18"/>
                                </w:rPr>
                              </w:pPr>
                              <w:proofErr w:type="spellStart"/>
                              <w:r>
                                <w:rPr>
                                  <w:rFonts w:ascii="Courier New"/>
                                  <w:sz w:val="18"/>
                                </w:rPr>
                                <w:t>val</w:t>
                              </w:r>
                              <w:proofErr w:type="spellEnd"/>
                              <w:r>
                                <w:rPr>
                                  <w:rFonts w:ascii="Courier New"/>
                                  <w:sz w:val="18"/>
                                </w:rPr>
                                <w:t xml:space="preserve"> bitmap = </w:t>
                              </w:r>
                              <w:proofErr w:type="spellStart"/>
                              <w:r>
                                <w:rPr>
                                  <w:rFonts w:ascii="Courier New"/>
                                  <w:sz w:val="18"/>
                                </w:rPr>
                                <w:t>Bitmap.createBitmap</w:t>
                              </w:r>
                              <w:proofErr w:type="spellEnd"/>
                              <w:r>
                                <w:rPr>
                                  <w:rFonts w:ascii="Courier New"/>
                                  <w:sz w:val="18"/>
                                </w:rPr>
                                <w:t xml:space="preserve">( </w:t>
                              </w:r>
                              <w:proofErr w:type="spellStart"/>
                              <w:r>
                                <w:rPr>
                                  <w:rFonts w:ascii="Courier New"/>
                                  <w:spacing w:val="-2"/>
                                  <w:sz w:val="18"/>
                                </w:rPr>
                                <w:t>vectorDrawable.intrinsicWidth</w:t>
                              </w:r>
                              <w:proofErr w:type="spellEnd"/>
                              <w:r>
                                <w:rPr>
                                  <w:rFonts w:ascii="Courier New"/>
                                  <w:spacing w:val="-2"/>
                                  <w:sz w:val="18"/>
                                </w:rPr>
                                <w:t xml:space="preserve">, </w:t>
                              </w:r>
                              <w:proofErr w:type="spellStart"/>
                              <w:r>
                                <w:rPr>
                                  <w:rFonts w:ascii="Courier New"/>
                                  <w:spacing w:val="-2"/>
                                  <w:sz w:val="18"/>
                                </w:rPr>
                                <w:t>vectorDrawable.intrinsicHeight</w:t>
                              </w:r>
                              <w:proofErr w:type="spellEnd"/>
                              <w:r>
                                <w:rPr>
                                  <w:rFonts w:ascii="Courier New"/>
                                  <w:spacing w:val="-2"/>
                                  <w:sz w:val="18"/>
                                </w:rPr>
                                <w:t>, Bitmap.Config.ARGB_8888</w:t>
                              </w:r>
                            </w:p>
                            <w:p w14:paraId="50A86558" w14:textId="77777777" w:rsidR="003D76C2" w:rsidRDefault="00000000">
                              <w:pPr>
                                <w:spacing w:before="3"/>
                                <w:ind w:left="2181"/>
                                <w:rPr>
                                  <w:rFonts w:ascii="Courier New"/>
                                  <w:sz w:val="18"/>
                                </w:rPr>
                              </w:pPr>
                              <w:r>
                                <w:rPr>
                                  <w:rFonts w:ascii="Courier New"/>
                                  <w:sz w:val="18"/>
                                </w:rPr>
                                <w:t>)</w:t>
                              </w:r>
                            </w:p>
                            <w:p w14:paraId="6744C9F1" w14:textId="77777777" w:rsidR="003D76C2" w:rsidRDefault="00000000">
                              <w:pPr>
                                <w:spacing w:before="76" w:line="328" w:lineRule="auto"/>
                                <w:ind w:left="2181" w:right="2128"/>
                                <w:rPr>
                                  <w:rFonts w:ascii="Courier New"/>
                                  <w:sz w:val="18"/>
                                </w:rPr>
                              </w:pPr>
                              <w:proofErr w:type="spellStart"/>
                              <w:r>
                                <w:rPr>
                                  <w:rFonts w:ascii="Courier New"/>
                                  <w:sz w:val="18"/>
                                </w:rPr>
                                <w:t>val</w:t>
                              </w:r>
                              <w:proofErr w:type="spellEnd"/>
                              <w:r>
                                <w:rPr>
                                  <w:rFonts w:ascii="Courier New"/>
                                  <w:sz w:val="18"/>
                                </w:rPr>
                                <w:t xml:space="preserve"> canvas = Canvas(bitmap) </w:t>
                              </w:r>
                              <w:proofErr w:type="spellStart"/>
                              <w:r>
                                <w:rPr>
                                  <w:rFonts w:ascii="Courier New"/>
                                  <w:spacing w:val="-2"/>
                                  <w:sz w:val="18"/>
                                </w:rPr>
                                <w:t>drawableWithTint.draw</w:t>
                              </w:r>
                              <w:proofErr w:type="spellEnd"/>
                              <w:r>
                                <w:rPr>
                                  <w:rFonts w:ascii="Courier New"/>
                                  <w:spacing w:val="-2"/>
                                  <w:sz w:val="18"/>
                                </w:rPr>
                                <w:t>(canvas) bitmap</w:t>
                              </w:r>
                            </w:p>
                            <w:p w14:paraId="55040EBF" w14:textId="77777777" w:rsidR="003D76C2" w:rsidRDefault="00000000">
                              <w:pPr>
                                <w:spacing w:before="2"/>
                                <w:ind w:left="1749"/>
                                <w:rPr>
                                  <w:rFonts w:ascii="Courier New"/>
                                  <w:sz w:val="18"/>
                                </w:rPr>
                              </w:pPr>
                              <w:r>
                                <w:rPr>
                                  <w:rFonts w:ascii="Courier New"/>
                                  <w:sz w:val="18"/>
                                </w:rPr>
                                <w:t>}</w:t>
                              </w:r>
                            </w:p>
                            <w:p w14:paraId="17B69A51" w14:textId="77777777" w:rsidR="003D76C2" w:rsidRDefault="00000000">
                              <w:pPr>
                                <w:spacing w:before="76" w:line="328" w:lineRule="auto"/>
                                <w:ind w:left="1749" w:hanging="432"/>
                                <w:rPr>
                                  <w:rFonts w:ascii="Courier New"/>
                                  <w:sz w:val="18"/>
                                </w:rPr>
                              </w:pPr>
                              <w:r>
                                <w:rPr>
                                  <w:rFonts w:ascii="Courier New"/>
                                  <w:sz w:val="18"/>
                                </w:rPr>
                                <w:t>return</w:t>
                              </w:r>
                              <w:r>
                                <w:rPr>
                                  <w:rFonts w:ascii="Courier New"/>
                                  <w:spacing w:val="-20"/>
                                  <w:sz w:val="18"/>
                                </w:rPr>
                                <w:t xml:space="preserve"> </w:t>
                              </w:r>
                              <w:proofErr w:type="spellStart"/>
                              <w:r>
                                <w:rPr>
                                  <w:rFonts w:ascii="Courier New"/>
                                  <w:sz w:val="18"/>
                                </w:rPr>
                                <w:t>BitmapDescriptorFactory.fromBitmap</w:t>
                              </w:r>
                              <w:proofErr w:type="spellEnd"/>
                              <w:r>
                                <w:rPr>
                                  <w:rFonts w:ascii="Courier New"/>
                                  <w:sz w:val="18"/>
                                </w:rPr>
                                <w:t>(bitmap).also</w:t>
                              </w:r>
                              <w:r>
                                <w:rPr>
                                  <w:rFonts w:ascii="Courier New"/>
                                  <w:spacing w:val="-20"/>
                                  <w:sz w:val="18"/>
                                </w:rPr>
                                <w:t xml:space="preserve"> </w:t>
                              </w:r>
                              <w:r>
                                <w:rPr>
                                  <w:rFonts w:ascii="Courier New"/>
                                  <w:sz w:val="18"/>
                                </w:rPr>
                                <w:t xml:space="preserve">{ </w:t>
                              </w:r>
                              <w:proofErr w:type="spellStart"/>
                              <w:r>
                                <w:rPr>
                                  <w:rFonts w:ascii="Courier New"/>
                                  <w:spacing w:val="-2"/>
                                  <w:sz w:val="18"/>
                                </w:rPr>
                                <w:t>bitmap?.recycle</w:t>
                              </w:r>
                              <w:proofErr w:type="spellEnd"/>
                              <w:r>
                                <w:rPr>
                                  <w:rFonts w:ascii="Courier New"/>
                                  <w:spacing w:val="-2"/>
                                  <w:sz w:val="18"/>
                                </w:rPr>
                                <w:t>()</w:t>
                              </w:r>
                            </w:p>
                            <w:p w14:paraId="534AE29A" w14:textId="77777777" w:rsidR="003D76C2" w:rsidRDefault="00000000">
                              <w:pPr>
                                <w:spacing w:before="1"/>
                                <w:ind w:left="1317"/>
                                <w:rPr>
                                  <w:rFonts w:ascii="Courier New"/>
                                  <w:sz w:val="18"/>
                                </w:rPr>
                              </w:pPr>
                              <w:r>
                                <w:rPr>
                                  <w:rFonts w:ascii="Courier New"/>
                                  <w:sz w:val="18"/>
                                </w:rPr>
                                <w:t>}</w:t>
                              </w:r>
                            </w:p>
                            <w:p w14:paraId="7AE40B3A"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60C572" id="docshapegroup444" o:spid="_x0000_s1355" style="position:absolute;margin-left:52.2pt;margin-top:7.2pt;width:399.6pt;height:353.25pt;z-index:-15661056;mso-wrap-distance-left:0;mso-wrap-distance-right:0;mso-position-horizontal-relative:page;mso-position-vertical-relative:text" coordorigin="1044,144" coordsize="7992,70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">
                <v:rect id="docshape445" o:spid="_x0000_s1356" style="position:absolute;left:1044;top:153;width:7992;height:7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" fillcolor="#f6f6f6" stroked="f">
                  <v:path arrowok="t"/>
                </v:rect>
                <v:shape id="docshape446" o:spid="_x0000_s1357" style="position:absolute;left:1044;top:143;width:7992;height:7065;visibility:visible;mso-wrap-style:square;v-text-anchor:top" coordsize="7992,7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" path="m7992,7044l,7044r,20l7992,7064r,-20xm7992,l,,,20r7992,l7992,xe" fillcolor="#dadada" stroked="f">
                  <v:path arrowok="t" o:connecttype="custom" o:connectlocs="7992,7188;0,7188;0,7208;7992,7208;7992,7188;7992,144;0,144;0,164;7992,164;7992,144" o:connectangles="0,0,0,0,0,0,0,0,0,0"/>
                </v:shape>
                <v:shape id="docshape447" o:spid="_x0000_s1358" type="#_x0000_t202" style="position:absolute;left:1044;top:163;width:7992;height:7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" filled="f" stroked="f">
                  <v:path arrowok="t"/>
                  <v:textbox inset="0,0,0,0">
                    <w:txbxContent>
                      <w:p w14:paraId="670B258C" w14:textId="77777777" w:rsidR="003D76C2" w:rsidRDefault="00000000">
                        <w:pPr>
                          <w:spacing w:before="43" w:line="235" w:lineRule="auto"/>
                          <w:ind w:left="1101" w:hanging="216"/>
                          <w:rPr>
                            <w:rFonts w:ascii="Courier New"/>
                            <w:sz w:val="18"/>
                          </w:rPr>
                        </w:pPr>
                        <w:r>
                          <w:rPr>
                            <w:rFonts w:ascii="Courier New"/>
                            <w:sz w:val="18"/>
                          </w:rPr>
                          <w:t>private</w:t>
                        </w:r>
                        <w:r>
                          <w:rPr>
                            <w:rFonts w:ascii="Courier New"/>
                            <w:spacing w:val="-20"/>
                            <w:sz w:val="18"/>
                          </w:rPr>
                          <w:t xml:space="preserve"> </w:t>
                        </w:r>
                        <w:r>
                          <w:rPr>
                            <w:rFonts w:ascii="Courier New"/>
                            <w:sz w:val="18"/>
                          </w:rPr>
                          <w:t>fun</w:t>
                        </w:r>
                        <w:r>
                          <w:rPr>
                            <w:rFonts w:ascii="Courier New"/>
                            <w:spacing w:val="-20"/>
                            <w:sz w:val="18"/>
                          </w:rPr>
                          <w:t xml:space="preserve"> </w:t>
                        </w:r>
                        <w:proofErr w:type="spellStart"/>
                        <w:r>
                          <w:rPr>
                            <w:rFonts w:ascii="Courier New"/>
                            <w:sz w:val="18"/>
                          </w:rPr>
                          <w:t>getBitmapDescriptorFromVector</w:t>
                        </w:r>
                        <w:proofErr w:type="spellEnd"/>
                        <w:r>
                          <w:rPr>
                            <w:rFonts w:ascii="Courier New"/>
                            <w:sz w:val="18"/>
                          </w:rPr>
                          <w:t xml:space="preserve">(@DrawableRes </w:t>
                        </w:r>
                        <w:proofErr w:type="spellStart"/>
                        <w:r>
                          <w:rPr>
                            <w:rFonts w:ascii="Courier New"/>
                            <w:sz w:val="18"/>
                          </w:rPr>
                          <w:t>vectorDrawableResourceId</w:t>
                        </w:r>
                        <w:proofErr w:type="spellEnd"/>
                        <w:r>
                          <w:rPr>
                            <w:rFonts w:ascii="Courier New"/>
                            <w:sz w:val="18"/>
                          </w:rPr>
                          <w:t xml:space="preserve">: Int): </w:t>
                        </w:r>
                        <w:proofErr w:type="spellStart"/>
                        <w:r>
                          <w:rPr>
                            <w:rFonts w:ascii="Courier New"/>
                            <w:sz w:val="18"/>
                          </w:rPr>
                          <w:t>BitmapDescriptor</w:t>
                        </w:r>
                        <w:proofErr w:type="spellEnd"/>
                        <w:r>
                          <w:rPr>
                            <w:rFonts w:ascii="Courier New"/>
                            <w:sz w:val="18"/>
                          </w:rPr>
                          <w:t>? {</w:t>
                        </w:r>
                      </w:p>
                      <w:p w14:paraId="31AC4C38" w14:textId="77777777" w:rsidR="003D76C2" w:rsidRDefault="00000000">
                        <w:pPr>
                          <w:spacing w:before="17"/>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bitmap</w:t>
                        </w:r>
                        <w:r>
                          <w:rPr>
                            <w:rFonts w:ascii="Courier New"/>
                            <w:spacing w:val="-4"/>
                            <w:sz w:val="18"/>
                          </w:rPr>
                          <w:t xml:space="preserve"> </w:t>
                        </w:r>
                        <w:r>
                          <w:rPr>
                            <w:rFonts w:ascii="Courier New"/>
                            <w:spacing w:val="-10"/>
                            <w:sz w:val="18"/>
                          </w:rPr>
                          <w:t>=</w:t>
                        </w:r>
                      </w:p>
                      <w:p w14:paraId="39F4CA73" w14:textId="77777777" w:rsidR="003D76C2" w:rsidRDefault="00000000">
                        <w:pPr>
                          <w:spacing w:before="77" w:line="328" w:lineRule="auto"/>
                          <w:ind w:left="1965" w:hanging="216"/>
                          <w:rPr>
                            <w:rFonts w:ascii="Courier New"/>
                            <w:sz w:val="18"/>
                          </w:rPr>
                        </w:pPr>
                        <w:proofErr w:type="spellStart"/>
                        <w:r>
                          <w:rPr>
                            <w:rFonts w:ascii="Courier New"/>
                            <w:spacing w:val="-2"/>
                            <w:sz w:val="18"/>
                          </w:rPr>
                          <w:t>ContextCompat.getDrawable</w:t>
                        </w:r>
                        <w:proofErr w:type="spellEnd"/>
                        <w:r>
                          <w:rPr>
                            <w:rFonts w:ascii="Courier New"/>
                            <w:spacing w:val="-2"/>
                            <w:sz w:val="18"/>
                          </w:rPr>
                          <w:t xml:space="preserve">(this, </w:t>
                        </w:r>
                        <w:proofErr w:type="spellStart"/>
                        <w:r>
                          <w:rPr>
                            <w:rFonts w:ascii="Courier New"/>
                            <w:sz w:val="18"/>
                          </w:rPr>
                          <w:t>vectorDrawableResourceId</w:t>
                        </w:r>
                        <w:proofErr w:type="spellEnd"/>
                        <w:r>
                          <w:rPr>
                            <w:rFonts w:ascii="Courier New"/>
                            <w:sz w:val="18"/>
                          </w:rPr>
                          <w:t>)?.let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vectorDrawable</w:t>
                        </w:r>
                        <w:proofErr w:type="spellEnd"/>
                        <w:r>
                          <w:rPr>
                            <w:rFonts w:ascii="Courier New"/>
                            <w:spacing w:val="-14"/>
                            <w:sz w:val="18"/>
                          </w:rPr>
                          <w:t xml:space="preserve"> </w:t>
                        </w:r>
                        <w:r>
                          <w:rPr>
                            <w:rFonts w:ascii="Courier New"/>
                            <w:sz w:val="18"/>
                          </w:rPr>
                          <w:t>-&gt;</w:t>
                        </w:r>
                      </w:p>
                      <w:p w14:paraId="7F0769E7" w14:textId="77777777" w:rsidR="003D76C2" w:rsidRDefault="00000000">
                        <w:pPr>
                          <w:spacing w:before="1"/>
                          <w:ind w:left="2181"/>
                          <w:rPr>
                            <w:rFonts w:ascii="Courier New"/>
                            <w:sz w:val="18"/>
                          </w:rPr>
                        </w:pPr>
                        <w:proofErr w:type="spellStart"/>
                        <w:r>
                          <w:rPr>
                            <w:rFonts w:ascii="Courier New"/>
                            <w:spacing w:val="-2"/>
                            <w:sz w:val="18"/>
                          </w:rPr>
                          <w:t>vectorDrawable</w:t>
                        </w:r>
                        <w:proofErr w:type="spellEnd"/>
                      </w:p>
                      <w:p w14:paraId="5A76B1BC" w14:textId="77777777" w:rsidR="003D76C2" w:rsidRDefault="00000000">
                        <w:pPr>
                          <w:spacing w:before="79" w:line="235" w:lineRule="auto"/>
                          <w:ind w:left="2829" w:hanging="216"/>
                          <w:rPr>
                            <w:rFonts w:ascii="Courier New"/>
                            <w:sz w:val="18"/>
                          </w:rPr>
                        </w:pPr>
                        <w:r>
                          <w:rPr>
                            <w:rFonts w:ascii="Courier New"/>
                            <w:sz w:val="18"/>
                          </w:rPr>
                          <w:t>.</w:t>
                        </w:r>
                        <w:proofErr w:type="spellStart"/>
                        <w:r>
                          <w:rPr>
                            <w:rFonts w:ascii="Courier New"/>
                            <w:sz w:val="18"/>
                          </w:rPr>
                          <w:t>setBounds</w:t>
                        </w:r>
                        <w:proofErr w:type="spellEnd"/>
                        <w:r>
                          <w:rPr>
                            <w:rFonts w:ascii="Courier New"/>
                            <w:sz w:val="18"/>
                          </w:rPr>
                          <w:t>(0,</w:t>
                        </w:r>
                        <w:r>
                          <w:rPr>
                            <w:rFonts w:ascii="Courier New"/>
                            <w:spacing w:val="-20"/>
                            <w:sz w:val="18"/>
                          </w:rPr>
                          <w:t xml:space="preserve"> </w:t>
                        </w:r>
                        <w:r>
                          <w:rPr>
                            <w:rFonts w:ascii="Courier New"/>
                            <w:sz w:val="18"/>
                          </w:rPr>
                          <w:t>0,</w:t>
                        </w:r>
                        <w:r>
                          <w:rPr>
                            <w:rFonts w:ascii="Courier New"/>
                            <w:spacing w:val="-20"/>
                            <w:sz w:val="18"/>
                          </w:rPr>
                          <w:t xml:space="preserve"> </w:t>
                        </w:r>
                        <w:proofErr w:type="spellStart"/>
                        <w:r>
                          <w:rPr>
                            <w:rFonts w:ascii="Courier New"/>
                            <w:sz w:val="18"/>
                          </w:rPr>
                          <w:t>vectorDrawable.intrinsicWidth</w:t>
                        </w:r>
                        <w:proofErr w:type="spellEnd"/>
                        <w:r>
                          <w:rPr>
                            <w:rFonts w:ascii="Courier New"/>
                            <w:sz w:val="18"/>
                          </w:rPr>
                          <w:t xml:space="preserve">, </w:t>
                        </w:r>
                        <w:proofErr w:type="spellStart"/>
                        <w:r>
                          <w:rPr>
                            <w:rFonts w:ascii="Courier New"/>
                            <w:spacing w:val="-2"/>
                            <w:sz w:val="18"/>
                          </w:rPr>
                          <w:t>vectorDrawable.intrinsicHeight</w:t>
                        </w:r>
                        <w:proofErr w:type="spellEnd"/>
                        <w:r>
                          <w:rPr>
                            <w:rFonts w:ascii="Courier New"/>
                            <w:spacing w:val="-2"/>
                            <w:sz w:val="18"/>
                          </w:rPr>
                          <w:t>)</w:t>
                        </w:r>
                      </w:p>
                      <w:p w14:paraId="168D6C04" w14:textId="77777777" w:rsidR="003D76C2" w:rsidRDefault="003D76C2">
                        <w:pPr>
                          <w:spacing w:before="3"/>
                          <w:rPr>
                            <w:rFonts w:ascii="Courier New"/>
                            <w:sz w:val="26"/>
                          </w:rPr>
                        </w:pPr>
                      </w:p>
                      <w:p w14:paraId="4A758C73" w14:textId="77777777" w:rsidR="003D76C2" w:rsidRDefault="00000000">
                        <w:pPr>
                          <w:ind w:left="2181"/>
                          <w:rPr>
                            <w:rFonts w:ascii="Courier New"/>
                            <w:sz w:val="18"/>
                          </w:rPr>
                        </w:pP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drawableWithTint</w:t>
                        </w:r>
                        <w:proofErr w:type="spellEnd"/>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DrawableCompat</w:t>
                        </w:r>
                        <w:proofErr w:type="spellEnd"/>
                      </w:p>
                      <w:p w14:paraId="1A99FE0F" w14:textId="77777777" w:rsidR="003D76C2" w:rsidRDefault="00000000">
                        <w:pPr>
                          <w:spacing w:before="76" w:line="328" w:lineRule="auto"/>
                          <w:ind w:left="2181" w:firstLine="216"/>
                          <w:rPr>
                            <w:rFonts w:ascii="Courier New"/>
                            <w:sz w:val="18"/>
                          </w:rPr>
                        </w:pPr>
                        <w:r>
                          <w:rPr>
                            <w:rFonts w:ascii="Courier New"/>
                            <w:spacing w:val="-2"/>
                            <w:sz w:val="18"/>
                          </w:rPr>
                          <w:t>.wrap(</w:t>
                        </w:r>
                        <w:proofErr w:type="spellStart"/>
                        <w:r>
                          <w:rPr>
                            <w:rFonts w:ascii="Courier New"/>
                            <w:spacing w:val="-2"/>
                            <w:sz w:val="18"/>
                          </w:rPr>
                          <w:t>vectorDrawable</w:t>
                        </w:r>
                        <w:proofErr w:type="spellEnd"/>
                        <w:r>
                          <w:rPr>
                            <w:rFonts w:ascii="Courier New"/>
                            <w:spacing w:val="-2"/>
                            <w:sz w:val="18"/>
                          </w:rPr>
                          <w:t xml:space="preserve">) </w:t>
                        </w:r>
                        <w:proofErr w:type="spellStart"/>
                        <w:r>
                          <w:rPr>
                            <w:rFonts w:ascii="Courier New"/>
                            <w:sz w:val="18"/>
                          </w:rPr>
                          <w:t>DrawableCompat.setTint</w:t>
                        </w:r>
                        <w:proofErr w:type="spellEnd"/>
                        <w:r>
                          <w:rPr>
                            <w:rFonts w:ascii="Courier New"/>
                            <w:sz w:val="18"/>
                          </w:rPr>
                          <w:t>(</w:t>
                        </w:r>
                        <w:proofErr w:type="spellStart"/>
                        <w:r>
                          <w:rPr>
                            <w:rFonts w:ascii="Courier New"/>
                            <w:sz w:val="18"/>
                          </w:rPr>
                          <w:t>drawableWithTint</w:t>
                        </w:r>
                        <w:proofErr w:type="spellEnd"/>
                        <w:r>
                          <w:rPr>
                            <w:rFonts w:ascii="Courier New"/>
                            <w:sz w:val="18"/>
                          </w:rPr>
                          <w:t>,</w:t>
                        </w:r>
                        <w:r>
                          <w:rPr>
                            <w:rFonts w:ascii="Courier New"/>
                            <w:spacing w:val="-29"/>
                            <w:sz w:val="18"/>
                          </w:rPr>
                          <w:t xml:space="preserve"> </w:t>
                        </w:r>
                        <w:proofErr w:type="spellStart"/>
                        <w:r>
                          <w:rPr>
                            <w:rFonts w:ascii="Courier New"/>
                            <w:sz w:val="18"/>
                          </w:rPr>
                          <w:t>Color.RED</w:t>
                        </w:r>
                        <w:proofErr w:type="spellEnd"/>
                        <w:r>
                          <w:rPr>
                            <w:rFonts w:ascii="Courier New"/>
                            <w:sz w:val="18"/>
                          </w:rPr>
                          <w:t>)</w:t>
                        </w:r>
                      </w:p>
                      <w:p w14:paraId="20B4369B" w14:textId="77777777" w:rsidR="003D76C2" w:rsidRDefault="003D76C2">
                        <w:pPr>
                          <w:spacing w:before="9"/>
                          <w:rPr>
                            <w:rFonts w:ascii="Courier New"/>
                            <w:sz w:val="24"/>
                          </w:rPr>
                        </w:pPr>
                      </w:p>
                      <w:p w14:paraId="3C9F91C7" w14:textId="77777777" w:rsidR="003D76C2" w:rsidRDefault="00000000">
                        <w:pPr>
                          <w:spacing w:line="328" w:lineRule="auto"/>
                          <w:ind w:left="2613" w:hanging="432"/>
                          <w:rPr>
                            <w:rFonts w:ascii="Courier New"/>
                            <w:sz w:val="18"/>
                          </w:rPr>
                        </w:pPr>
                        <w:proofErr w:type="spellStart"/>
                        <w:r>
                          <w:rPr>
                            <w:rFonts w:ascii="Courier New"/>
                            <w:sz w:val="18"/>
                          </w:rPr>
                          <w:t>val</w:t>
                        </w:r>
                        <w:proofErr w:type="spellEnd"/>
                        <w:r>
                          <w:rPr>
                            <w:rFonts w:ascii="Courier New"/>
                            <w:sz w:val="18"/>
                          </w:rPr>
                          <w:t xml:space="preserve"> bitmap = </w:t>
                        </w:r>
                        <w:proofErr w:type="spellStart"/>
                        <w:r>
                          <w:rPr>
                            <w:rFonts w:ascii="Courier New"/>
                            <w:sz w:val="18"/>
                          </w:rPr>
                          <w:t>Bitmap.createBitmap</w:t>
                        </w:r>
                        <w:proofErr w:type="spellEnd"/>
                        <w:r>
                          <w:rPr>
                            <w:rFonts w:ascii="Courier New"/>
                            <w:sz w:val="18"/>
                          </w:rPr>
                          <w:t xml:space="preserve">( </w:t>
                        </w:r>
                        <w:proofErr w:type="spellStart"/>
                        <w:r>
                          <w:rPr>
                            <w:rFonts w:ascii="Courier New"/>
                            <w:spacing w:val="-2"/>
                            <w:sz w:val="18"/>
                          </w:rPr>
                          <w:t>vectorDrawable.intrinsicWidth</w:t>
                        </w:r>
                        <w:proofErr w:type="spellEnd"/>
                        <w:r>
                          <w:rPr>
                            <w:rFonts w:ascii="Courier New"/>
                            <w:spacing w:val="-2"/>
                            <w:sz w:val="18"/>
                          </w:rPr>
                          <w:t xml:space="preserve">, </w:t>
                        </w:r>
                        <w:proofErr w:type="spellStart"/>
                        <w:r>
                          <w:rPr>
                            <w:rFonts w:ascii="Courier New"/>
                            <w:spacing w:val="-2"/>
                            <w:sz w:val="18"/>
                          </w:rPr>
                          <w:t>vectorDrawable.intrinsicHeight</w:t>
                        </w:r>
                        <w:proofErr w:type="spellEnd"/>
                        <w:r>
                          <w:rPr>
                            <w:rFonts w:ascii="Courier New"/>
                            <w:spacing w:val="-2"/>
                            <w:sz w:val="18"/>
                          </w:rPr>
                          <w:t>, Bitmap.Config.ARGB_8888</w:t>
                        </w:r>
                      </w:p>
                      <w:p w14:paraId="50A86558" w14:textId="77777777" w:rsidR="003D76C2" w:rsidRDefault="00000000">
                        <w:pPr>
                          <w:spacing w:before="3"/>
                          <w:ind w:left="2181"/>
                          <w:rPr>
                            <w:rFonts w:ascii="Courier New"/>
                            <w:sz w:val="18"/>
                          </w:rPr>
                        </w:pPr>
                        <w:r>
                          <w:rPr>
                            <w:rFonts w:ascii="Courier New"/>
                            <w:sz w:val="18"/>
                          </w:rPr>
                          <w:t>)</w:t>
                        </w:r>
                      </w:p>
                      <w:p w14:paraId="6744C9F1" w14:textId="77777777" w:rsidR="003D76C2" w:rsidRDefault="00000000">
                        <w:pPr>
                          <w:spacing w:before="76" w:line="328" w:lineRule="auto"/>
                          <w:ind w:left="2181" w:right="2128"/>
                          <w:rPr>
                            <w:rFonts w:ascii="Courier New"/>
                            <w:sz w:val="18"/>
                          </w:rPr>
                        </w:pPr>
                        <w:proofErr w:type="spellStart"/>
                        <w:r>
                          <w:rPr>
                            <w:rFonts w:ascii="Courier New"/>
                            <w:sz w:val="18"/>
                          </w:rPr>
                          <w:t>val</w:t>
                        </w:r>
                        <w:proofErr w:type="spellEnd"/>
                        <w:r>
                          <w:rPr>
                            <w:rFonts w:ascii="Courier New"/>
                            <w:sz w:val="18"/>
                          </w:rPr>
                          <w:t xml:space="preserve"> canvas = Canvas(bitmap) </w:t>
                        </w:r>
                        <w:proofErr w:type="spellStart"/>
                        <w:r>
                          <w:rPr>
                            <w:rFonts w:ascii="Courier New"/>
                            <w:spacing w:val="-2"/>
                            <w:sz w:val="18"/>
                          </w:rPr>
                          <w:t>drawableWithTint.draw</w:t>
                        </w:r>
                        <w:proofErr w:type="spellEnd"/>
                        <w:r>
                          <w:rPr>
                            <w:rFonts w:ascii="Courier New"/>
                            <w:spacing w:val="-2"/>
                            <w:sz w:val="18"/>
                          </w:rPr>
                          <w:t>(canvas) bitmap</w:t>
                        </w:r>
                      </w:p>
                      <w:p w14:paraId="55040EBF" w14:textId="77777777" w:rsidR="003D76C2" w:rsidRDefault="00000000">
                        <w:pPr>
                          <w:spacing w:before="2"/>
                          <w:ind w:left="1749"/>
                          <w:rPr>
                            <w:rFonts w:ascii="Courier New"/>
                            <w:sz w:val="18"/>
                          </w:rPr>
                        </w:pPr>
                        <w:r>
                          <w:rPr>
                            <w:rFonts w:ascii="Courier New"/>
                            <w:sz w:val="18"/>
                          </w:rPr>
                          <w:t>}</w:t>
                        </w:r>
                      </w:p>
                      <w:p w14:paraId="17B69A51" w14:textId="77777777" w:rsidR="003D76C2" w:rsidRDefault="00000000">
                        <w:pPr>
                          <w:spacing w:before="76" w:line="328" w:lineRule="auto"/>
                          <w:ind w:left="1749" w:hanging="432"/>
                          <w:rPr>
                            <w:rFonts w:ascii="Courier New"/>
                            <w:sz w:val="18"/>
                          </w:rPr>
                        </w:pPr>
                        <w:r>
                          <w:rPr>
                            <w:rFonts w:ascii="Courier New"/>
                            <w:sz w:val="18"/>
                          </w:rPr>
                          <w:t>return</w:t>
                        </w:r>
                        <w:r>
                          <w:rPr>
                            <w:rFonts w:ascii="Courier New"/>
                            <w:spacing w:val="-20"/>
                            <w:sz w:val="18"/>
                          </w:rPr>
                          <w:t xml:space="preserve"> </w:t>
                        </w:r>
                        <w:proofErr w:type="spellStart"/>
                        <w:r>
                          <w:rPr>
                            <w:rFonts w:ascii="Courier New"/>
                            <w:sz w:val="18"/>
                          </w:rPr>
                          <w:t>BitmapDescriptorFactory.fromBitmap</w:t>
                        </w:r>
                        <w:proofErr w:type="spellEnd"/>
                        <w:r>
                          <w:rPr>
                            <w:rFonts w:ascii="Courier New"/>
                            <w:sz w:val="18"/>
                          </w:rPr>
                          <w:t>(bitmap).also</w:t>
                        </w:r>
                        <w:r>
                          <w:rPr>
                            <w:rFonts w:ascii="Courier New"/>
                            <w:spacing w:val="-20"/>
                            <w:sz w:val="18"/>
                          </w:rPr>
                          <w:t xml:space="preserve"> </w:t>
                        </w:r>
                        <w:r>
                          <w:rPr>
                            <w:rFonts w:ascii="Courier New"/>
                            <w:sz w:val="18"/>
                          </w:rPr>
                          <w:t xml:space="preserve">{ </w:t>
                        </w:r>
                        <w:proofErr w:type="spellStart"/>
                        <w:r>
                          <w:rPr>
                            <w:rFonts w:ascii="Courier New"/>
                            <w:spacing w:val="-2"/>
                            <w:sz w:val="18"/>
                          </w:rPr>
                          <w:t>bitmap?.recycle</w:t>
                        </w:r>
                        <w:proofErr w:type="spellEnd"/>
                        <w:r>
                          <w:rPr>
                            <w:rFonts w:ascii="Courier New"/>
                            <w:spacing w:val="-2"/>
                            <w:sz w:val="18"/>
                          </w:rPr>
                          <w:t>()</w:t>
                        </w:r>
                      </w:p>
                      <w:p w14:paraId="534AE29A" w14:textId="77777777" w:rsidR="003D76C2" w:rsidRDefault="00000000">
                        <w:pPr>
                          <w:spacing w:before="1"/>
                          <w:ind w:left="1317"/>
                          <w:rPr>
                            <w:rFonts w:ascii="Courier New"/>
                            <w:sz w:val="18"/>
                          </w:rPr>
                        </w:pPr>
                        <w:r>
                          <w:rPr>
                            <w:rFonts w:ascii="Courier New"/>
                            <w:sz w:val="18"/>
                          </w:rPr>
                          <w:t>}</w:t>
                        </w:r>
                      </w:p>
                      <w:p w14:paraId="7AE40B3A"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7B1564F0" w14:textId="77777777" w:rsidR="003D76C2" w:rsidRDefault="00000000">
      <w:pPr>
        <w:pStyle w:val="ListParagraph"/>
        <w:numPr>
          <w:ilvl w:val="0"/>
          <w:numId w:val="9"/>
        </w:numPr>
        <w:tabs>
          <w:tab w:val="left" w:pos="554"/>
        </w:tabs>
        <w:ind w:left="554" w:right="1215"/>
        <w:jc w:val="left"/>
        <w:rPr>
          <w:sz w:val="20"/>
        </w:rPr>
      </w:pPr>
      <w:r>
        <w:rPr>
          <w:sz w:val="20"/>
        </w:rPr>
        <w:t>At</w:t>
      </w:r>
      <w:r>
        <w:rPr>
          <w:spacing w:val="-6"/>
          <w:sz w:val="20"/>
        </w:rPr>
        <w:t xml:space="preserve"> </w:t>
      </w:r>
      <w:r>
        <w:rPr>
          <w:sz w:val="20"/>
        </w:rPr>
        <w:t>the</w:t>
      </w:r>
      <w:r>
        <w:rPr>
          <w:spacing w:val="-3"/>
          <w:sz w:val="20"/>
        </w:rPr>
        <w:t xml:space="preserve"> </w:t>
      </w:r>
      <w:r>
        <w:rPr>
          <w:sz w:val="20"/>
        </w:rPr>
        <w:t>top</w:t>
      </w:r>
      <w:r>
        <w:rPr>
          <w:spacing w:val="-3"/>
          <w:sz w:val="20"/>
        </w:rPr>
        <w:t xml:space="preserve"> </w:t>
      </w:r>
      <w:r>
        <w:rPr>
          <w:sz w:val="20"/>
        </w:rPr>
        <w:t>of</w:t>
      </w:r>
      <w:r>
        <w:rPr>
          <w:spacing w:val="-3"/>
          <w:sz w:val="20"/>
        </w:rPr>
        <w:t xml:space="preserve"> </w:t>
      </w:r>
      <w:r>
        <w:rPr>
          <w:sz w:val="20"/>
        </w:rPr>
        <w:t>the</w:t>
      </w:r>
      <w:r>
        <w:rPr>
          <w:spacing w:val="-4"/>
          <w:sz w:val="20"/>
        </w:rPr>
        <w:t xml:space="preserve"> </w:t>
      </w:r>
      <w:proofErr w:type="spellStart"/>
      <w:r>
        <w:rPr>
          <w:rFonts w:ascii="Courier New"/>
          <w:b/>
        </w:rPr>
        <w:t>MapsActivity</w:t>
      </w:r>
      <w:proofErr w:type="spellEnd"/>
      <w:r>
        <w:rPr>
          <w:rFonts w:ascii="Courier New"/>
          <w:b/>
          <w:spacing w:val="-80"/>
        </w:rPr>
        <w:t xml:space="preserve"> </w:t>
      </w:r>
      <w:r>
        <w:rPr>
          <w:sz w:val="20"/>
        </w:rPr>
        <w:t>class,</w:t>
      </w:r>
      <w:r>
        <w:rPr>
          <w:spacing w:val="-3"/>
          <w:sz w:val="20"/>
        </w:rPr>
        <w:t xml:space="preserve"> </w:t>
      </w:r>
      <w:r>
        <w:rPr>
          <w:sz w:val="20"/>
        </w:rPr>
        <w:t>define</w:t>
      </w:r>
      <w:r>
        <w:rPr>
          <w:spacing w:val="-3"/>
          <w:sz w:val="20"/>
        </w:rPr>
        <w:t xml:space="preserve"> </w:t>
      </w:r>
      <w:r>
        <w:rPr>
          <w:sz w:val="20"/>
        </w:rPr>
        <w:t>two</w:t>
      </w:r>
      <w:r>
        <w:rPr>
          <w:spacing w:val="-3"/>
          <w:sz w:val="20"/>
        </w:rPr>
        <w:t xml:space="preserve"> </w:t>
      </w:r>
      <w:r>
        <w:rPr>
          <w:sz w:val="20"/>
        </w:rPr>
        <w:t>markers,</w:t>
      </w:r>
      <w:r>
        <w:rPr>
          <w:spacing w:val="-4"/>
          <w:sz w:val="20"/>
        </w:rPr>
        <w:t xml:space="preserve"> </w:t>
      </w:r>
      <w:r>
        <w:rPr>
          <w:sz w:val="20"/>
        </w:rPr>
        <w:t>one</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user and one for their car:</w:t>
      </w:r>
    </w:p>
    <w:p w14:paraId="7ECE3788" w14:textId="77777777" w:rsidR="003D76C2" w:rsidRDefault="00D51F7C">
      <w:pPr>
        <w:pStyle w:val="BodyText"/>
        <w:spacing w:before="5"/>
        <w:rPr>
          <w:sz w:val="9"/>
        </w:rPr>
      </w:pPr>
      <w:r>
        <w:rPr>
          <w:noProof/>
        </w:rPr>
        <mc:AlternateContent>
          <mc:Choice Requires="wpg">
            <w:drawing>
              <wp:anchor distT="0" distB="0" distL="0" distR="0" simplePos="0" relativeHeight="487655936" behindDoc="1" locked="0" layoutInCell="1" allowOverlap="1" wp14:anchorId="15C74227" wp14:editId="184198C1">
                <wp:simplePos x="0" y="0"/>
                <wp:positionH relativeFrom="page">
                  <wp:posOffset>662940</wp:posOffset>
                </wp:positionH>
                <wp:positionV relativeFrom="paragraph">
                  <wp:posOffset>96520</wp:posOffset>
                </wp:positionV>
                <wp:extent cx="5074920" cy="754380"/>
                <wp:effectExtent l="0" t="0" r="5080" b="0"/>
                <wp:wrapTopAndBottom/>
                <wp:docPr id="1098" name="docshapegroup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4380"/>
                          <a:chOff x="1044" y="152"/>
                          <a:chExt cx="7992" cy="1188"/>
                        </a:xfrm>
                      </wpg:grpSpPr>
                      <wps:wsp>
                        <wps:cNvPr id="1099" name="docshape449"/>
                        <wps:cNvSpPr>
                          <a:spLocks/>
                        </wps:cNvSpPr>
                        <wps:spPr bwMode="auto">
                          <a:xfrm>
                            <a:off x="1044" y="161"/>
                            <a:ext cx="7992" cy="11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0" name="docshape450"/>
                        <wps:cNvSpPr>
                          <a:spLocks/>
                        </wps:cNvSpPr>
                        <wps:spPr bwMode="auto">
                          <a:xfrm>
                            <a:off x="1044" y="151"/>
                            <a:ext cx="7992" cy="1188"/>
                          </a:xfrm>
                          <a:custGeom>
                            <a:avLst/>
                            <a:gdLst>
                              <a:gd name="T0" fmla="+- 0 9036 1044"/>
                              <a:gd name="T1" fmla="*/ T0 w 7992"/>
                              <a:gd name="T2" fmla="+- 0 1319 152"/>
                              <a:gd name="T3" fmla="*/ 1319 h 1188"/>
                              <a:gd name="T4" fmla="+- 0 1044 1044"/>
                              <a:gd name="T5" fmla="*/ T4 w 7992"/>
                              <a:gd name="T6" fmla="+- 0 1319 152"/>
                              <a:gd name="T7" fmla="*/ 1319 h 1188"/>
                              <a:gd name="T8" fmla="+- 0 1044 1044"/>
                              <a:gd name="T9" fmla="*/ T8 w 7992"/>
                              <a:gd name="T10" fmla="+- 0 1339 152"/>
                              <a:gd name="T11" fmla="*/ 1339 h 1188"/>
                              <a:gd name="T12" fmla="+- 0 9036 1044"/>
                              <a:gd name="T13" fmla="*/ T12 w 7992"/>
                              <a:gd name="T14" fmla="+- 0 1339 152"/>
                              <a:gd name="T15" fmla="*/ 1339 h 1188"/>
                              <a:gd name="T16" fmla="+- 0 9036 1044"/>
                              <a:gd name="T17" fmla="*/ T16 w 7992"/>
                              <a:gd name="T18" fmla="+- 0 1319 152"/>
                              <a:gd name="T19" fmla="*/ 1319 h 1188"/>
                              <a:gd name="T20" fmla="+- 0 9036 1044"/>
                              <a:gd name="T21" fmla="*/ T20 w 7992"/>
                              <a:gd name="T22" fmla="+- 0 152 152"/>
                              <a:gd name="T23" fmla="*/ 152 h 1188"/>
                              <a:gd name="T24" fmla="+- 0 1044 1044"/>
                              <a:gd name="T25" fmla="*/ T24 w 7992"/>
                              <a:gd name="T26" fmla="+- 0 152 152"/>
                              <a:gd name="T27" fmla="*/ 152 h 1188"/>
                              <a:gd name="T28" fmla="+- 0 1044 1044"/>
                              <a:gd name="T29" fmla="*/ T28 w 7992"/>
                              <a:gd name="T30" fmla="+- 0 172 152"/>
                              <a:gd name="T31" fmla="*/ 172 h 1188"/>
                              <a:gd name="T32" fmla="+- 0 9036 1044"/>
                              <a:gd name="T33" fmla="*/ T32 w 7992"/>
                              <a:gd name="T34" fmla="+- 0 172 152"/>
                              <a:gd name="T35" fmla="*/ 172 h 1188"/>
                              <a:gd name="T36" fmla="+- 0 9036 1044"/>
                              <a:gd name="T37" fmla="*/ T36 w 7992"/>
                              <a:gd name="T38" fmla="+- 0 152 152"/>
                              <a:gd name="T39" fmla="*/ 152 h 1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8">
                                <a:moveTo>
                                  <a:pt x="7992" y="1167"/>
                                </a:moveTo>
                                <a:lnTo>
                                  <a:pt x="0" y="1167"/>
                                </a:lnTo>
                                <a:lnTo>
                                  <a:pt x="0" y="1187"/>
                                </a:lnTo>
                                <a:lnTo>
                                  <a:pt x="7992" y="1187"/>
                                </a:lnTo>
                                <a:lnTo>
                                  <a:pt x="7992" y="1167"/>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1" name="docshape451"/>
                        <wps:cNvSpPr txBox="1">
                          <a:spLocks/>
                        </wps:cNvSpPr>
                        <wps:spPr bwMode="auto">
                          <a:xfrm>
                            <a:off x="1044" y="171"/>
                            <a:ext cx="7992" cy="1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C15A9" w14:textId="77777777" w:rsidR="003D76C2" w:rsidRDefault="00000000">
                              <w:pPr>
                                <w:spacing w:before="40"/>
                                <w:ind w:left="885"/>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lateinit</w:t>
                              </w:r>
                              <w:proofErr w:type="spellEnd"/>
                              <w:r>
                                <w:rPr>
                                  <w:rFonts w:ascii="Courier New"/>
                                  <w:spacing w:val="-6"/>
                                  <w:sz w:val="18"/>
                                </w:rPr>
                                <w:t xml:space="preserve"> </w:t>
                              </w:r>
                              <w:r>
                                <w:rPr>
                                  <w:rFonts w:ascii="Courier New"/>
                                  <w:sz w:val="18"/>
                                </w:rPr>
                                <w:t>var</w:t>
                              </w:r>
                              <w:r>
                                <w:rPr>
                                  <w:rFonts w:ascii="Courier New"/>
                                  <w:spacing w:val="-6"/>
                                  <w:sz w:val="18"/>
                                </w:rPr>
                                <w:t xml:space="preserve"> </w:t>
                              </w:r>
                              <w:proofErr w:type="spellStart"/>
                              <w:r>
                                <w:rPr>
                                  <w:rFonts w:ascii="Courier New"/>
                                  <w:sz w:val="18"/>
                                </w:rPr>
                                <w:t>mMap</w:t>
                              </w:r>
                              <w:proofErr w:type="spellEnd"/>
                              <w:r>
                                <w:rPr>
                                  <w:rFonts w:ascii="Courier New"/>
                                  <w:sz w:val="18"/>
                                </w:rPr>
                                <w:t>:</w:t>
                              </w:r>
                              <w:r>
                                <w:rPr>
                                  <w:rFonts w:ascii="Courier New"/>
                                  <w:spacing w:val="-5"/>
                                  <w:sz w:val="18"/>
                                </w:rPr>
                                <w:t xml:space="preserve"> </w:t>
                              </w:r>
                              <w:proofErr w:type="spellStart"/>
                              <w:r>
                                <w:rPr>
                                  <w:rFonts w:ascii="Courier New"/>
                                  <w:spacing w:val="-2"/>
                                  <w:sz w:val="18"/>
                                </w:rPr>
                                <w:t>GoogleMap</w:t>
                              </w:r>
                              <w:proofErr w:type="spellEnd"/>
                            </w:p>
                            <w:p w14:paraId="5117D3DA" w14:textId="77777777" w:rsidR="003D76C2" w:rsidRDefault="003D76C2">
                              <w:pPr>
                                <w:rPr>
                                  <w:rFonts w:ascii="Courier New"/>
                                  <w:sz w:val="20"/>
                                </w:rPr>
                              </w:pPr>
                            </w:p>
                            <w:p w14:paraId="1A273BC6" w14:textId="77777777" w:rsidR="003D76C2" w:rsidRDefault="00000000">
                              <w:pPr>
                                <w:spacing w:before="124" w:line="328" w:lineRule="auto"/>
                                <w:ind w:left="885" w:right="2784"/>
                                <w:rPr>
                                  <w:rFonts w:ascii="Courier New"/>
                                  <w:b/>
                                  <w:sz w:val="18"/>
                                </w:rPr>
                              </w:pPr>
                              <w:r>
                                <w:rPr>
                                  <w:rFonts w:ascii="Courier New"/>
                                  <w:b/>
                                  <w:sz w:val="18"/>
                                </w:rPr>
                                <w:t>private</w:t>
                              </w:r>
                              <w:r>
                                <w:rPr>
                                  <w:rFonts w:ascii="Courier New"/>
                                  <w:b/>
                                  <w:spacing w:val="-8"/>
                                  <w:sz w:val="18"/>
                                </w:rPr>
                                <w:t xml:space="preserve"> </w:t>
                              </w:r>
                              <w:r>
                                <w:rPr>
                                  <w:rFonts w:ascii="Courier New"/>
                                  <w:b/>
                                  <w:sz w:val="18"/>
                                </w:rPr>
                                <w:t>var</w:t>
                              </w:r>
                              <w:r>
                                <w:rPr>
                                  <w:rFonts w:ascii="Courier New"/>
                                  <w:b/>
                                  <w:spacing w:val="-8"/>
                                  <w:sz w:val="18"/>
                                </w:rPr>
                                <w:t xml:space="preserve"> </w:t>
                              </w:r>
                              <w:proofErr w:type="spellStart"/>
                              <w:r>
                                <w:rPr>
                                  <w:rFonts w:ascii="Courier New"/>
                                  <w:b/>
                                  <w:sz w:val="18"/>
                                </w:rPr>
                                <w:t>userMarker</w:t>
                              </w:r>
                              <w:proofErr w:type="spellEnd"/>
                              <w:r>
                                <w:rPr>
                                  <w:rFonts w:ascii="Courier New"/>
                                  <w:b/>
                                  <w:sz w:val="18"/>
                                </w:rPr>
                                <w:t>:</w:t>
                              </w:r>
                              <w:r>
                                <w:rPr>
                                  <w:rFonts w:ascii="Courier New"/>
                                  <w:b/>
                                  <w:spacing w:val="-8"/>
                                  <w:sz w:val="18"/>
                                </w:rPr>
                                <w:t xml:space="preserve"> </w:t>
                              </w:r>
                              <w:r>
                                <w:rPr>
                                  <w:rFonts w:ascii="Courier New"/>
                                  <w:b/>
                                  <w:sz w:val="18"/>
                                </w:rPr>
                                <w:t>Marker?</w:t>
                              </w:r>
                              <w:r>
                                <w:rPr>
                                  <w:rFonts w:ascii="Courier New"/>
                                  <w:b/>
                                  <w:spacing w:val="-8"/>
                                  <w:sz w:val="18"/>
                                </w:rPr>
                                <w:t xml:space="preserve"> </w:t>
                              </w:r>
                              <w:r>
                                <w:rPr>
                                  <w:rFonts w:ascii="Courier New"/>
                                  <w:b/>
                                  <w:sz w:val="18"/>
                                </w:rPr>
                                <w:t>=</w:t>
                              </w:r>
                              <w:r>
                                <w:rPr>
                                  <w:rFonts w:ascii="Courier New"/>
                                  <w:b/>
                                  <w:spacing w:val="-8"/>
                                  <w:sz w:val="18"/>
                                </w:rPr>
                                <w:t xml:space="preserve"> </w:t>
                              </w:r>
                              <w:r>
                                <w:rPr>
                                  <w:rFonts w:ascii="Courier New"/>
                                  <w:b/>
                                  <w:sz w:val="18"/>
                                </w:rPr>
                                <w:t xml:space="preserve">null private var </w:t>
                              </w:r>
                              <w:proofErr w:type="spellStart"/>
                              <w:r>
                                <w:rPr>
                                  <w:rFonts w:ascii="Courier New"/>
                                  <w:b/>
                                  <w:sz w:val="18"/>
                                </w:rPr>
                                <w:t>carMarker</w:t>
                              </w:r>
                              <w:proofErr w:type="spellEnd"/>
                              <w:r>
                                <w:rPr>
                                  <w:rFonts w:ascii="Courier New"/>
                                  <w:b/>
                                  <w:sz w:val="18"/>
                                </w:rPr>
                                <w:t>: Marker? = null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C74227" id="docshapegroup448" o:spid="_x0000_s1359" style="position:absolute;margin-left:52.2pt;margin-top:7.6pt;width:399.6pt;height:59.4pt;z-index:-15660544;mso-wrap-distance-left:0;mso-wrap-distance-right:0;mso-position-horizontal-relative:page;mso-position-vertical-relative:text" coordorigin="1044,152" coordsize="7992,11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">
                <v:rect id="docshape449" o:spid="_x0000_s1360" style="position:absolute;left:1044;top:161;width:7992;height:1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" fillcolor="#f6f6f6" stroked="f">
                  <v:path arrowok="t"/>
                </v:rect>
                <v:shape id="docshape450" o:spid="_x0000_s1361" style="position:absolute;left:1044;top:151;width:7992;height:1188;visibility:visible;mso-wrap-style:square;v-text-anchor:top" coordsize="7992,11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" path="m7992,1167l,1167r,20l7992,1187r,-20xm7992,l,,,20r7992,l7992,xe" fillcolor="#dadada" stroked="f">
                  <v:path arrowok="t" o:connecttype="custom" o:connectlocs="7992,1319;0,1319;0,1339;7992,1339;7992,1319;7992,152;0,152;0,172;7992,172;7992,152" o:connectangles="0,0,0,0,0,0,0,0,0,0"/>
                </v:shape>
                <v:shape id="docshape451" o:spid="_x0000_s1362" type="#_x0000_t202" style="position:absolute;left:1044;top:171;width:7992;height:1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" filled="f" stroked="f">
                  <v:path arrowok="t"/>
                  <v:textbox inset="0,0,0,0">
                    <w:txbxContent>
                      <w:p w14:paraId="393C15A9" w14:textId="77777777" w:rsidR="003D76C2" w:rsidRDefault="00000000">
                        <w:pPr>
                          <w:spacing w:before="40"/>
                          <w:ind w:left="885"/>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lateinit</w:t>
                        </w:r>
                        <w:proofErr w:type="spellEnd"/>
                        <w:r>
                          <w:rPr>
                            <w:rFonts w:ascii="Courier New"/>
                            <w:spacing w:val="-6"/>
                            <w:sz w:val="18"/>
                          </w:rPr>
                          <w:t xml:space="preserve"> </w:t>
                        </w:r>
                        <w:r>
                          <w:rPr>
                            <w:rFonts w:ascii="Courier New"/>
                            <w:sz w:val="18"/>
                          </w:rPr>
                          <w:t>var</w:t>
                        </w:r>
                        <w:r>
                          <w:rPr>
                            <w:rFonts w:ascii="Courier New"/>
                            <w:spacing w:val="-6"/>
                            <w:sz w:val="18"/>
                          </w:rPr>
                          <w:t xml:space="preserve"> </w:t>
                        </w:r>
                        <w:proofErr w:type="spellStart"/>
                        <w:r>
                          <w:rPr>
                            <w:rFonts w:ascii="Courier New"/>
                            <w:sz w:val="18"/>
                          </w:rPr>
                          <w:t>mMap</w:t>
                        </w:r>
                        <w:proofErr w:type="spellEnd"/>
                        <w:r>
                          <w:rPr>
                            <w:rFonts w:ascii="Courier New"/>
                            <w:sz w:val="18"/>
                          </w:rPr>
                          <w:t>:</w:t>
                        </w:r>
                        <w:r>
                          <w:rPr>
                            <w:rFonts w:ascii="Courier New"/>
                            <w:spacing w:val="-5"/>
                            <w:sz w:val="18"/>
                          </w:rPr>
                          <w:t xml:space="preserve"> </w:t>
                        </w:r>
                        <w:proofErr w:type="spellStart"/>
                        <w:r>
                          <w:rPr>
                            <w:rFonts w:ascii="Courier New"/>
                            <w:spacing w:val="-2"/>
                            <w:sz w:val="18"/>
                          </w:rPr>
                          <w:t>GoogleMap</w:t>
                        </w:r>
                        <w:proofErr w:type="spellEnd"/>
                      </w:p>
                      <w:p w14:paraId="5117D3DA" w14:textId="77777777" w:rsidR="003D76C2" w:rsidRDefault="003D76C2">
                        <w:pPr>
                          <w:rPr>
                            <w:rFonts w:ascii="Courier New"/>
                            <w:sz w:val="20"/>
                          </w:rPr>
                        </w:pPr>
                      </w:p>
                      <w:p w14:paraId="1A273BC6" w14:textId="77777777" w:rsidR="003D76C2" w:rsidRDefault="00000000">
                        <w:pPr>
                          <w:spacing w:before="124" w:line="328" w:lineRule="auto"/>
                          <w:ind w:left="885" w:right="2784"/>
                          <w:rPr>
                            <w:rFonts w:ascii="Courier New"/>
                            <w:b/>
                            <w:sz w:val="18"/>
                          </w:rPr>
                        </w:pPr>
                        <w:r>
                          <w:rPr>
                            <w:rFonts w:ascii="Courier New"/>
                            <w:b/>
                            <w:sz w:val="18"/>
                          </w:rPr>
                          <w:t>private</w:t>
                        </w:r>
                        <w:r>
                          <w:rPr>
                            <w:rFonts w:ascii="Courier New"/>
                            <w:b/>
                            <w:spacing w:val="-8"/>
                            <w:sz w:val="18"/>
                          </w:rPr>
                          <w:t xml:space="preserve"> </w:t>
                        </w:r>
                        <w:r>
                          <w:rPr>
                            <w:rFonts w:ascii="Courier New"/>
                            <w:b/>
                            <w:sz w:val="18"/>
                          </w:rPr>
                          <w:t>var</w:t>
                        </w:r>
                        <w:r>
                          <w:rPr>
                            <w:rFonts w:ascii="Courier New"/>
                            <w:b/>
                            <w:spacing w:val="-8"/>
                            <w:sz w:val="18"/>
                          </w:rPr>
                          <w:t xml:space="preserve"> </w:t>
                        </w:r>
                        <w:proofErr w:type="spellStart"/>
                        <w:r>
                          <w:rPr>
                            <w:rFonts w:ascii="Courier New"/>
                            <w:b/>
                            <w:sz w:val="18"/>
                          </w:rPr>
                          <w:t>userMarker</w:t>
                        </w:r>
                        <w:proofErr w:type="spellEnd"/>
                        <w:r>
                          <w:rPr>
                            <w:rFonts w:ascii="Courier New"/>
                            <w:b/>
                            <w:sz w:val="18"/>
                          </w:rPr>
                          <w:t>:</w:t>
                        </w:r>
                        <w:r>
                          <w:rPr>
                            <w:rFonts w:ascii="Courier New"/>
                            <w:b/>
                            <w:spacing w:val="-8"/>
                            <w:sz w:val="18"/>
                          </w:rPr>
                          <w:t xml:space="preserve"> </w:t>
                        </w:r>
                        <w:r>
                          <w:rPr>
                            <w:rFonts w:ascii="Courier New"/>
                            <w:b/>
                            <w:sz w:val="18"/>
                          </w:rPr>
                          <w:t>Marker?</w:t>
                        </w:r>
                        <w:r>
                          <w:rPr>
                            <w:rFonts w:ascii="Courier New"/>
                            <w:b/>
                            <w:spacing w:val="-8"/>
                            <w:sz w:val="18"/>
                          </w:rPr>
                          <w:t xml:space="preserve"> </w:t>
                        </w:r>
                        <w:r>
                          <w:rPr>
                            <w:rFonts w:ascii="Courier New"/>
                            <w:b/>
                            <w:sz w:val="18"/>
                          </w:rPr>
                          <w:t>=</w:t>
                        </w:r>
                        <w:r>
                          <w:rPr>
                            <w:rFonts w:ascii="Courier New"/>
                            <w:b/>
                            <w:spacing w:val="-8"/>
                            <w:sz w:val="18"/>
                          </w:rPr>
                          <w:t xml:space="preserve"> </w:t>
                        </w:r>
                        <w:r>
                          <w:rPr>
                            <w:rFonts w:ascii="Courier New"/>
                            <w:b/>
                            <w:sz w:val="18"/>
                          </w:rPr>
                          <w:t xml:space="preserve">null private var </w:t>
                        </w:r>
                        <w:proofErr w:type="spellStart"/>
                        <w:r>
                          <w:rPr>
                            <w:rFonts w:ascii="Courier New"/>
                            <w:b/>
                            <w:sz w:val="18"/>
                          </w:rPr>
                          <w:t>carMarker</w:t>
                        </w:r>
                        <w:proofErr w:type="spellEnd"/>
                        <w:r>
                          <w:rPr>
                            <w:rFonts w:ascii="Courier New"/>
                            <w:b/>
                            <w:sz w:val="18"/>
                          </w:rPr>
                          <w:t>: Marker? = null</w:t>
                        </w:r>
                      </w:p>
                    </w:txbxContent>
                  </v:textbox>
                </v:shape>
                <w10:wrap type="topAndBottom" anchorx="page"/>
              </v:group>
            </w:pict>
          </mc:Fallback>
        </mc:AlternateContent>
      </w:r>
    </w:p>
    <w:p w14:paraId="48354F6C" w14:textId="77777777" w:rsidR="003D76C2" w:rsidRDefault="00000000">
      <w:pPr>
        <w:pStyle w:val="ListParagraph"/>
        <w:numPr>
          <w:ilvl w:val="0"/>
          <w:numId w:val="9"/>
        </w:numPr>
        <w:tabs>
          <w:tab w:val="left" w:pos="554"/>
        </w:tabs>
        <w:spacing w:before="68"/>
        <w:ind w:left="554"/>
        <w:jc w:val="left"/>
        <w:rPr>
          <w:sz w:val="20"/>
        </w:rPr>
      </w:pPr>
      <w:r>
        <w:rPr>
          <w:sz w:val="20"/>
        </w:rPr>
        <w:t>Update</w:t>
      </w:r>
      <w:r>
        <w:rPr>
          <w:spacing w:val="-6"/>
          <w:sz w:val="20"/>
        </w:rPr>
        <w:t xml:space="preserve"> </w:t>
      </w:r>
      <w:r>
        <w:rPr>
          <w:sz w:val="20"/>
        </w:rPr>
        <w:t>your</w:t>
      </w:r>
      <w:r>
        <w:rPr>
          <w:spacing w:val="-4"/>
          <w:sz w:val="20"/>
        </w:rPr>
        <w:t xml:space="preserve"> </w:t>
      </w:r>
      <w:proofErr w:type="spellStart"/>
      <w:r>
        <w:rPr>
          <w:rFonts w:ascii="Courier New"/>
          <w:b/>
        </w:rPr>
        <w:t>getLastLocation</w:t>
      </w:r>
      <w:proofErr w:type="spellEnd"/>
      <w:r>
        <w:rPr>
          <w:rFonts w:ascii="Courier New"/>
          <w:b/>
          <w:spacing w:val="-80"/>
        </w:rPr>
        <w:t xml:space="preserve"> </w:t>
      </w:r>
      <w:r>
        <w:rPr>
          <w:sz w:val="20"/>
        </w:rPr>
        <w:t>function</w:t>
      </w:r>
      <w:r>
        <w:rPr>
          <w:spacing w:val="-2"/>
          <w:sz w:val="20"/>
        </w:rPr>
        <w:t xml:space="preserve"> </w:t>
      </w:r>
      <w:r>
        <w:rPr>
          <w:sz w:val="20"/>
        </w:rPr>
        <w:t>to</w:t>
      </w:r>
      <w:r>
        <w:rPr>
          <w:spacing w:val="-3"/>
          <w:sz w:val="20"/>
        </w:rPr>
        <w:t xml:space="preserve"> </w:t>
      </w:r>
      <w:r>
        <w:rPr>
          <w:sz w:val="20"/>
        </w:rPr>
        <w:t>take</w:t>
      </w:r>
      <w:r>
        <w:rPr>
          <w:spacing w:val="-3"/>
          <w:sz w:val="20"/>
        </w:rPr>
        <w:t xml:space="preserve"> </w:t>
      </w:r>
      <w:r>
        <w:rPr>
          <w:sz w:val="20"/>
        </w:rPr>
        <w:t>a</w:t>
      </w:r>
      <w:r>
        <w:rPr>
          <w:spacing w:val="-4"/>
          <w:sz w:val="20"/>
        </w:rPr>
        <w:t xml:space="preserve"> </w:t>
      </w:r>
      <w:r>
        <w:rPr>
          <w:sz w:val="20"/>
        </w:rPr>
        <w:t>lambda</w:t>
      </w:r>
      <w:r>
        <w:rPr>
          <w:spacing w:val="-2"/>
          <w:sz w:val="20"/>
        </w:rPr>
        <w:t xml:space="preserve"> </w:t>
      </w:r>
      <w:r>
        <w:rPr>
          <w:sz w:val="20"/>
        </w:rPr>
        <w:t>to</w:t>
      </w:r>
      <w:r>
        <w:rPr>
          <w:spacing w:val="-3"/>
          <w:sz w:val="20"/>
        </w:rPr>
        <w:t xml:space="preserve"> </w:t>
      </w:r>
      <w:r>
        <w:rPr>
          <w:sz w:val="20"/>
        </w:rPr>
        <w:t>execute</w:t>
      </w:r>
      <w:r>
        <w:rPr>
          <w:spacing w:val="-3"/>
          <w:sz w:val="20"/>
        </w:rPr>
        <w:t xml:space="preserve"> </w:t>
      </w:r>
      <w:r>
        <w:rPr>
          <w:sz w:val="20"/>
        </w:rPr>
        <w:t>once</w:t>
      </w:r>
      <w:r>
        <w:rPr>
          <w:spacing w:val="-2"/>
          <w:sz w:val="20"/>
        </w:rPr>
        <w:t xml:space="preserve"> </w:t>
      </w:r>
      <w:r>
        <w:rPr>
          <w:spacing w:val="-10"/>
          <w:sz w:val="20"/>
        </w:rPr>
        <w:t>a</w:t>
      </w:r>
    </w:p>
    <w:p w14:paraId="4034B52E" w14:textId="77777777" w:rsidR="003D76C2" w:rsidRDefault="00000000">
      <w:pPr>
        <w:pStyle w:val="BodyText"/>
        <w:ind w:left="554"/>
      </w:pPr>
      <w:r>
        <w:t xml:space="preserve">location is </w:t>
      </w:r>
      <w:r>
        <w:rPr>
          <w:spacing w:val="-2"/>
        </w:rPr>
        <w:t>obtained:</w:t>
      </w:r>
    </w:p>
    <w:p w14:paraId="41178279" w14:textId="77777777" w:rsidR="003D76C2" w:rsidRDefault="00D51F7C">
      <w:pPr>
        <w:pStyle w:val="BodyText"/>
        <w:spacing w:before="5"/>
        <w:rPr>
          <w:sz w:val="9"/>
        </w:rPr>
      </w:pPr>
      <w:r>
        <w:rPr>
          <w:noProof/>
        </w:rPr>
        <mc:AlternateContent>
          <mc:Choice Requires="wpg">
            <w:drawing>
              <wp:anchor distT="0" distB="0" distL="0" distR="0" simplePos="0" relativeHeight="487656448" behindDoc="1" locked="0" layoutInCell="1" allowOverlap="1" wp14:anchorId="278DDBA3" wp14:editId="082FC68C">
                <wp:simplePos x="0" y="0"/>
                <wp:positionH relativeFrom="page">
                  <wp:posOffset>662940</wp:posOffset>
                </wp:positionH>
                <wp:positionV relativeFrom="paragraph">
                  <wp:posOffset>96520</wp:posOffset>
                </wp:positionV>
                <wp:extent cx="5074920" cy="574675"/>
                <wp:effectExtent l="0" t="0" r="5080" b="0"/>
                <wp:wrapTopAndBottom/>
                <wp:docPr id="1094" name="docshapegroup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52"/>
                          <a:chExt cx="7992" cy="905"/>
                        </a:xfrm>
                      </wpg:grpSpPr>
                      <wps:wsp>
                        <wps:cNvPr id="1095" name="docshape453"/>
                        <wps:cNvSpPr>
                          <a:spLocks/>
                        </wps:cNvSpPr>
                        <wps:spPr bwMode="auto">
                          <a:xfrm>
                            <a:off x="1044" y="161"/>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6" name="docshape454"/>
                        <wps:cNvSpPr>
                          <a:spLocks/>
                        </wps:cNvSpPr>
                        <wps:spPr bwMode="auto">
                          <a:xfrm>
                            <a:off x="1044" y="151"/>
                            <a:ext cx="7992" cy="905"/>
                          </a:xfrm>
                          <a:custGeom>
                            <a:avLst/>
                            <a:gdLst>
                              <a:gd name="T0" fmla="+- 0 9036 1044"/>
                              <a:gd name="T1" fmla="*/ T0 w 7992"/>
                              <a:gd name="T2" fmla="+- 0 1036 152"/>
                              <a:gd name="T3" fmla="*/ 1036 h 905"/>
                              <a:gd name="T4" fmla="+- 0 1044 1044"/>
                              <a:gd name="T5" fmla="*/ T4 w 7992"/>
                              <a:gd name="T6" fmla="+- 0 1036 152"/>
                              <a:gd name="T7" fmla="*/ 1036 h 905"/>
                              <a:gd name="T8" fmla="+- 0 1044 1044"/>
                              <a:gd name="T9" fmla="*/ T8 w 7992"/>
                              <a:gd name="T10" fmla="+- 0 1056 152"/>
                              <a:gd name="T11" fmla="*/ 1056 h 905"/>
                              <a:gd name="T12" fmla="+- 0 9036 1044"/>
                              <a:gd name="T13" fmla="*/ T12 w 7992"/>
                              <a:gd name="T14" fmla="+- 0 1056 152"/>
                              <a:gd name="T15" fmla="*/ 1056 h 905"/>
                              <a:gd name="T16" fmla="+- 0 9036 1044"/>
                              <a:gd name="T17" fmla="*/ T16 w 7992"/>
                              <a:gd name="T18" fmla="+- 0 1036 152"/>
                              <a:gd name="T19" fmla="*/ 1036 h 905"/>
                              <a:gd name="T20" fmla="+- 0 9036 1044"/>
                              <a:gd name="T21" fmla="*/ T20 w 7992"/>
                              <a:gd name="T22" fmla="+- 0 152 152"/>
                              <a:gd name="T23" fmla="*/ 152 h 905"/>
                              <a:gd name="T24" fmla="+- 0 1044 1044"/>
                              <a:gd name="T25" fmla="*/ T24 w 7992"/>
                              <a:gd name="T26" fmla="+- 0 152 152"/>
                              <a:gd name="T27" fmla="*/ 152 h 905"/>
                              <a:gd name="T28" fmla="+- 0 1044 1044"/>
                              <a:gd name="T29" fmla="*/ T28 w 7992"/>
                              <a:gd name="T30" fmla="+- 0 172 152"/>
                              <a:gd name="T31" fmla="*/ 172 h 905"/>
                              <a:gd name="T32" fmla="+- 0 9036 1044"/>
                              <a:gd name="T33" fmla="*/ T32 w 7992"/>
                              <a:gd name="T34" fmla="+- 0 172 152"/>
                              <a:gd name="T35" fmla="*/ 172 h 905"/>
                              <a:gd name="T36" fmla="+- 0 9036 1044"/>
                              <a:gd name="T37" fmla="*/ T36 w 7992"/>
                              <a:gd name="T38" fmla="+- 0 152 152"/>
                              <a:gd name="T39" fmla="*/ 152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7" name="docshape455"/>
                        <wps:cNvSpPr txBox="1">
                          <a:spLocks/>
                        </wps:cNvSpPr>
                        <wps:spPr bwMode="auto">
                          <a:xfrm>
                            <a:off x="1044" y="171"/>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92A1FB" w14:textId="77777777" w:rsidR="003D76C2" w:rsidRDefault="00000000">
                              <w:pPr>
                                <w:spacing w:before="40" w:line="328" w:lineRule="auto"/>
                                <w:ind w:left="885" w:right="2784"/>
                                <w:rPr>
                                  <w:rFonts w:ascii="Courier New"/>
                                  <w:sz w:val="18"/>
                                </w:rPr>
                              </w:pPr>
                              <w:r>
                                <w:rPr>
                                  <w:rFonts w:ascii="Courier New"/>
                                  <w:spacing w:val="-2"/>
                                  <w:sz w:val="18"/>
                                </w:rPr>
                                <w:t xml:space="preserve">@SuppressLint("MissingPermission") </w:t>
                              </w:r>
                              <w:r>
                                <w:rPr>
                                  <w:rFonts w:ascii="Courier New"/>
                                  <w:sz w:val="18"/>
                                </w:rPr>
                                <w:t>private</w:t>
                              </w:r>
                              <w:r>
                                <w:rPr>
                                  <w:rFonts w:ascii="Courier New"/>
                                  <w:spacing w:val="-20"/>
                                  <w:sz w:val="18"/>
                                </w:rPr>
                                <w:t xml:space="preserve"> </w:t>
                              </w:r>
                              <w:r>
                                <w:rPr>
                                  <w:rFonts w:ascii="Courier New"/>
                                  <w:sz w:val="18"/>
                                </w:rPr>
                                <w:t>fun</w:t>
                              </w:r>
                              <w:r>
                                <w:rPr>
                                  <w:rFonts w:ascii="Courier New"/>
                                  <w:spacing w:val="-20"/>
                                  <w:sz w:val="18"/>
                                </w:rPr>
                                <w:t xml:space="preserve"> </w:t>
                              </w:r>
                              <w:proofErr w:type="spellStart"/>
                              <w:r>
                                <w:rPr>
                                  <w:rFonts w:ascii="Courier New"/>
                                  <w:sz w:val="18"/>
                                </w:rPr>
                                <w:t>getLastLocation</w:t>
                              </w:r>
                              <w:proofErr w:type="spellEnd"/>
                              <w:r>
                                <w:rPr>
                                  <w:rFonts w:ascii="Courier New"/>
                                  <w:sz w:val="18"/>
                                </w:rPr>
                                <w:t>(</w:t>
                              </w:r>
                              <w:proofErr w:type="spellStart"/>
                              <w:r>
                                <w:rPr>
                                  <w:rFonts w:ascii="Courier New"/>
                                  <w:sz w:val="18"/>
                                </w:rPr>
                                <w:t>onLocation</w:t>
                              </w:r>
                              <w:proofErr w:type="spellEnd"/>
                              <w:r>
                                <w:rPr>
                                  <w:rFonts w:ascii="Courier New"/>
                                  <w:sz w:val="18"/>
                                </w:rPr>
                                <w:t>:</w:t>
                              </w:r>
                            </w:p>
                            <w:p w14:paraId="5F5CEA6E" w14:textId="77777777" w:rsidR="003D76C2" w:rsidRDefault="00000000">
                              <w:pPr>
                                <w:spacing w:before="1"/>
                                <w:ind w:left="1101"/>
                                <w:rPr>
                                  <w:rFonts w:ascii="Courier New"/>
                                  <w:sz w:val="18"/>
                                </w:rPr>
                              </w:pPr>
                              <w:r>
                                <w:rPr>
                                  <w:rFonts w:ascii="Courier New"/>
                                  <w:sz w:val="18"/>
                                </w:rPr>
                                <w:t>(location:</w:t>
                              </w:r>
                              <w:r>
                                <w:rPr>
                                  <w:rFonts w:ascii="Courier New"/>
                                  <w:spacing w:val="-7"/>
                                  <w:sz w:val="18"/>
                                </w:rPr>
                                <w:t xml:space="preserve"> </w:t>
                              </w:r>
                              <w:r>
                                <w:rPr>
                                  <w:rFonts w:ascii="Courier New"/>
                                  <w:sz w:val="18"/>
                                </w:rPr>
                                <w:t>Location)</w:t>
                              </w:r>
                              <w:r>
                                <w:rPr>
                                  <w:rFonts w:ascii="Courier New"/>
                                  <w:spacing w:val="-6"/>
                                  <w:sz w:val="18"/>
                                </w:rPr>
                                <w:t xml:space="preserve"> </w:t>
                              </w:r>
                              <w:r>
                                <w:rPr>
                                  <w:rFonts w:ascii="Courier New"/>
                                  <w:sz w:val="18"/>
                                </w:rPr>
                                <w:t>-&gt;</w:t>
                              </w:r>
                              <w:r>
                                <w:rPr>
                                  <w:rFonts w:ascii="Courier New"/>
                                  <w:spacing w:val="-7"/>
                                  <w:sz w:val="18"/>
                                </w:rPr>
                                <w:t xml:space="preserve"> </w:t>
                              </w:r>
                              <w:r>
                                <w:rPr>
                                  <w:rFonts w:ascii="Courier New"/>
                                  <w:sz w:val="18"/>
                                </w:rPr>
                                <w:t>Unit)</w:t>
                              </w:r>
                              <w:r>
                                <w:rPr>
                                  <w:rFonts w:ascii="Courier New"/>
                                  <w:spacing w:val="-6"/>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8DDBA3" id="docshapegroup452" o:spid="_x0000_s1363" style="position:absolute;margin-left:52.2pt;margin-top:7.6pt;width:399.6pt;height:45.25pt;z-index:-15660032;mso-wrap-distance-left:0;mso-wrap-distance-right:0;mso-position-horizontal-relative:page;mso-position-vertical-relative:text" coordorigin="1044,152"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">
                <v:rect id="docshape453" o:spid="_x0000_s1364" style="position:absolute;left:1044;top:161;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" fillcolor="#f6f6f6" stroked="f">
                  <v:path arrowok="t"/>
                </v:rect>
                <v:shape id="docshape454" o:spid="_x0000_s1365" style="position:absolute;left:1044;top:151;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" path="m7992,884l,884r,20l7992,904r,-20xm7992,l,,,20r7992,l7992,xe" fillcolor="#dadada" stroked="f">
                  <v:path arrowok="t" o:connecttype="custom" o:connectlocs="7992,1036;0,1036;0,1056;7992,1056;7992,1036;7992,152;0,152;0,172;7992,172;7992,152" o:connectangles="0,0,0,0,0,0,0,0,0,0"/>
                </v:shape>
                <v:shape id="docshape455" o:spid="_x0000_s1366" type="#_x0000_t202" style="position:absolute;left:1044;top:171;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" filled="f" stroked="f">
                  <v:path arrowok="t"/>
                  <v:textbox inset="0,0,0,0">
                    <w:txbxContent>
                      <w:p w14:paraId="4792A1FB" w14:textId="77777777" w:rsidR="003D76C2" w:rsidRDefault="00000000">
                        <w:pPr>
                          <w:spacing w:before="40" w:line="328" w:lineRule="auto"/>
                          <w:ind w:left="885" w:right="2784"/>
                          <w:rPr>
                            <w:rFonts w:ascii="Courier New"/>
                            <w:sz w:val="18"/>
                          </w:rPr>
                        </w:pPr>
                        <w:r>
                          <w:rPr>
                            <w:rFonts w:ascii="Courier New"/>
                            <w:spacing w:val="-2"/>
                            <w:sz w:val="18"/>
                          </w:rPr>
                          <w:t xml:space="preserve">@SuppressLint("MissingPermission") </w:t>
                        </w:r>
                        <w:r>
                          <w:rPr>
                            <w:rFonts w:ascii="Courier New"/>
                            <w:sz w:val="18"/>
                          </w:rPr>
                          <w:t>private</w:t>
                        </w:r>
                        <w:r>
                          <w:rPr>
                            <w:rFonts w:ascii="Courier New"/>
                            <w:spacing w:val="-20"/>
                            <w:sz w:val="18"/>
                          </w:rPr>
                          <w:t xml:space="preserve"> </w:t>
                        </w:r>
                        <w:r>
                          <w:rPr>
                            <w:rFonts w:ascii="Courier New"/>
                            <w:sz w:val="18"/>
                          </w:rPr>
                          <w:t>fun</w:t>
                        </w:r>
                        <w:r>
                          <w:rPr>
                            <w:rFonts w:ascii="Courier New"/>
                            <w:spacing w:val="-20"/>
                            <w:sz w:val="18"/>
                          </w:rPr>
                          <w:t xml:space="preserve"> </w:t>
                        </w:r>
                        <w:proofErr w:type="spellStart"/>
                        <w:r>
                          <w:rPr>
                            <w:rFonts w:ascii="Courier New"/>
                            <w:sz w:val="18"/>
                          </w:rPr>
                          <w:t>getLastLocation</w:t>
                        </w:r>
                        <w:proofErr w:type="spellEnd"/>
                        <w:r>
                          <w:rPr>
                            <w:rFonts w:ascii="Courier New"/>
                            <w:sz w:val="18"/>
                          </w:rPr>
                          <w:t>(</w:t>
                        </w:r>
                        <w:proofErr w:type="spellStart"/>
                        <w:r>
                          <w:rPr>
                            <w:rFonts w:ascii="Courier New"/>
                            <w:sz w:val="18"/>
                          </w:rPr>
                          <w:t>onLocation</w:t>
                        </w:r>
                        <w:proofErr w:type="spellEnd"/>
                        <w:r>
                          <w:rPr>
                            <w:rFonts w:ascii="Courier New"/>
                            <w:sz w:val="18"/>
                          </w:rPr>
                          <w:t>:</w:t>
                        </w:r>
                      </w:p>
                      <w:p w14:paraId="5F5CEA6E" w14:textId="77777777" w:rsidR="003D76C2" w:rsidRDefault="00000000">
                        <w:pPr>
                          <w:spacing w:before="1"/>
                          <w:ind w:left="1101"/>
                          <w:rPr>
                            <w:rFonts w:ascii="Courier New"/>
                            <w:sz w:val="18"/>
                          </w:rPr>
                        </w:pPr>
                        <w:r>
                          <w:rPr>
                            <w:rFonts w:ascii="Courier New"/>
                            <w:sz w:val="18"/>
                          </w:rPr>
                          <w:t>(location:</w:t>
                        </w:r>
                        <w:r>
                          <w:rPr>
                            <w:rFonts w:ascii="Courier New"/>
                            <w:spacing w:val="-7"/>
                            <w:sz w:val="18"/>
                          </w:rPr>
                          <w:t xml:space="preserve"> </w:t>
                        </w:r>
                        <w:r>
                          <w:rPr>
                            <w:rFonts w:ascii="Courier New"/>
                            <w:sz w:val="18"/>
                          </w:rPr>
                          <w:t>Location)</w:t>
                        </w:r>
                        <w:r>
                          <w:rPr>
                            <w:rFonts w:ascii="Courier New"/>
                            <w:spacing w:val="-6"/>
                            <w:sz w:val="18"/>
                          </w:rPr>
                          <w:t xml:space="preserve"> </w:t>
                        </w:r>
                        <w:r>
                          <w:rPr>
                            <w:rFonts w:ascii="Courier New"/>
                            <w:sz w:val="18"/>
                          </w:rPr>
                          <w:t>-&gt;</w:t>
                        </w:r>
                        <w:r>
                          <w:rPr>
                            <w:rFonts w:ascii="Courier New"/>
                            <w:spacing w:val="-7"/>
                            <w:sz w:val="18"/>
                          </w:rPr>
                          <w:t xml:space="preserve"> </w:t>
                        </w:r>
                        <w:r>
                          <w:rPr>
                            <w:rFonts w:ascii="Courier New"/>
                            <w:sz w:val="18"/>
                          </w:rPr>
                          <w:t>Unit)</w:t>
                        </w:r>
                        <w:r>
                          <w:rPr>
                            <w:rFonts w:ascii="Courier New"/>
                            <w:spacing w:val="-6"/>
                            <w:sz w:val="18"/>
                          </w:rPr>
                          <w:t xml:space="preserve"> </w:t>
                        </w:r>
                        <w:r>
                          <w:rPr>
                            <w:rFonts w:ascii="Courier New"/>
                            <w:spacing w:val="-10"/>
                            <w:sz w:val="18"/>
                          </w:rPr>
                          <w:t>{</w:t>
                        </w:r>
                      </w:p>
                    </w:txbxContent>
                  </v:textbox>
                </v:shape>
                <w10:wrap type="topAndBottom" anchorx="page"/>
              </v:group>
            </w:pict>
          </mc:Fallback>
        </mc:AlternateContent>
      </w:r>
    </w:p>
    <w:p w14:paraId="3DF530DA" w14:textId="77777777" w:rsidR="003D76C2" w:rsidRDefault="003D76C2">
      <w:pPr>
        <w:rPr>
          <w:sz w:val="9"/>
        </w:rPr>
        <w:sectPr w:rsidR="003D76C2">
          <w:pgSz w:w="10800" w:h="13320"/>
          <w:pgMar w:top="1120" w:right="920" w:bottom="280" w:left="940" w:header="695" w:footer="0" w:gutter="0"/>
          <w:cols w:space="720"/>
        </w:sectPr>
      </w:pPr>
    </w:p>
    <w:p w14:paraId="025FED52" w14:textId="77777777" w:rsidR="003D76C2" w:rsidRDefault="003D76C2">
      <w:pPr>
        <w:pStyle w:val="BodyText"/>
        <w:spacing w:before="3"/>
        <w:rPr>
          <w:sz w:val="5"/>
        </w:rPr>
      </w:pPr>
    </w:p>
    <w:p w14:paraId="35201943" w14:textId="77777777" w:rsidR="003D76C2" w:rsidRDefault="00D51F7C">
      <w:pPr>
        <w:pStyle w:val="BodyText"/>
        <w:ind w:left="824"/>
      </w:pPr>
      <w:r>
        <w:rPr>
          <w:noProof/>
        </w:rPr>
        <mc:AlternateContent>
          <mc:Choice Requires="wpg">
            <w:drawing>
              <wp:inline distT="0" distB="0" distL="0" distR="0" wp14:anchorId="2BE0A388" wp14:editId="63EE547F">
                <wp:extent cx="5074920" cy="930275"/>
                <wp:effectExtent l="0" t="0" r="5080" b="0"/>
                <wp:docPr id="1090" name="docshapegroup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1091" name="docshape457"/>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2" name="docshape458"/>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3" name="docshape459"/>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DA194" w14:textId="77777777" w:rsidR="003D76C2" w:rsidRDefault="00000000">
                              <w:pPr>
                                <w:spacing w:before="40"/>
                                <w:ind w:left="1317"/>
                                <w:rPr>
                                  <w:rFonts w:ascii="Courier New"/>
                                  <w:sz w:val="18"/>
                                </w:rPr>
                              </w:pPr>
                              <w:proofErr w:type="spellStart"/>
                              <w:r>
                                <w:rPr>
                                  <w:rFonts w:ascii="Courier New"/>
                                  <w:spacing w:val="-2"/>
                                  <w:sz w:val="18"/>
                                </w:rPr>
                                <w:t>fusedLocationProviderClient.lastLocation</w:t>
                              </w:r>
                              <w:proofErr w:type="spellEnd"/>
                            </w:p>
                            <w:p w14:paraId="146C95C4" w14:textId="77777777" w:rsidR="003D76C2" w:rsidRDefault="00000000">
                              <w:pPr>
                                <w:spacing w:before="76" w:line="328" w:lineRule="auto"/>
                                <w:ind w:left="2181" w:hanging="432"/>
                                <w:rPr>
                                  <w:rFonts w:ascii="Courier New"/>
                                  <w:sz w:val="18"/>
                                </w:rPr>
                              </w:pPr>
                              <w:r>
                                <w:rPr>
                                  <w:rFonts w:ascii="Courier New"/>
                                  <w:sz w:val="18"/>
                                </w:rPr>
                                <w:t>.</w:t>
                              </w:r>
                              <w:proofErr w:type="spellStart"/>
                              <w:r>
                                <w:rPr>
                                  <w:rFonts w:ascii="Courier New"/>
                                  <w:sz w:val="18"/>
                                </w:rPr>
                                <w:t>addOnSuccessListener</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location:</w:t>
                              </w:r>
                              <w:r>
                                <w:rPr>
                                  <w:rFonts w:ascii="Courier New"/>
                                  <w:spacing w:val="-10"/>
                                  <w:sz w:val="18"/>
                                </w:rPr>
                                <w:t xml:space="preserve"> </w:t>
                              </w:r>
                              <w:r>
                                <w:rPr>
                                  <w:rFonts w:ascii="Courier New"/>
                                  <w:sz w:val="18"/>
                                </w:rPr>
                                <w:t>Location?</w:t>
                              </w:r>
                              <w:r>
                                <w:rPr>
                                  <w:rFonts w:ascii="Courier New"/>
                                  <w:spacing w:val="-10"/>
                                  <w:sz w:val="18"/>
                                </w:rPr>
                                <w:t xml:space="preserve"> </w:t>
                              </w:r>
                              <w:r>
                                <w:rPr>
                                  <w:rFonts w:ascii="Courier New"/>
                                  <w:sz w:val="18"/>
                                </w:rPr>
                                <w:t xml:space="preserve">-&gt; </w:t>
                              </w:r>
                              <w:proofErr w:type="spellStart"/>
                              <w:r>
                                <w:rPr>
                                  <w:rFonts w:ascii="Courier New"/>
                                  <w:sz w:val="18"/>
                                </w:rPr>
                                <w:t>location?.let</w:t>
                              </w:r>
                              <w:proofErr w:type="spellEnd"/>
                              <w:r>
                                <w:rPr>
                                  <w:rFonts w:ascii="Courier New"/>
                                  <w:sz w:val="18"/>
                                </w:rPr>
                                <w:t xml:space="preserve"> { </w:t>
                              </w:r>
                              <w:proofErr w:type="spellStart"/>
                              <w:r>
                                <w:rPr>
                                  <w:rFonts w:ascii="Courier New"/>
                                  <w:b/>
                                  <w:sz w:val="18"/>
                                </w:rPr>
                                <w:t>onLocation</w:t>
                              </w:r>
                              <w:proofErr w:type="spellEnd"/>
                              <w:r>
                                <w:rPr>
                                  <w:rFonts w:ascii="Courier New"/>
                                  <w:b/>
                                  <w:sz w:val="18"/>
                                </w:rPr>
                                <w:t xml:space="preserve">(it) </w:t>
                              </w:r>
                              <w:r>
                                <w:rPr>
                                  <w:rFonts w:ascii="Courier New"/>
                                  <w:sz w:val="18"/>
                                </w:rPr>
                                <w:t>}</w:t>
                              </w:r>
                            </w:p>
                            <w:p w14:paraId="24BA425E" w14:textId="77777777" w:rsidR="003D76C2" w:rsidRDefault="00000000">
                              <w:pPr>
                                <w:spacing w:before="2"/>
                                <w:ind w:left="1749"/>
                                <w:rPr>
                                  <w:rFonts w:ascii="Courier New"/>
                                  <w:sz w:val="18"/>
                                </w:rPr>
                              </w:pPr>
                              <w:r>
                                <w:rPr>
                                  <w:rFonts w:ascii="Courier New"/>
                                  <w:sz w:val="18"/>
                                </w:rPr>
                                <w:t>}</w:t>
                              </w:r>
                            </w:p>
                            <w:p w14:paraId="1890D28A"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BE0A388" id="docshapegroup456" o:spid="_x0000_s1367"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">
                <v:rect id="docshape457" o:spid="_x0000_s1368"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" fillcolor="#f6f6f6" stroked="f">
                  <v:path arrowok="t"/>
                </v:rect>
                <v:shape id="docshape458" o:spid="_x0000_s1369"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" path="m7992,1444l,1444r,20l7992,1464r,-20xm7992,l,,,20r7992,l7992,xe" fillcolor="#dadada" stroked="f">
                  <v:path arrowok="t" o:connecttype="custom" o:connectlocs="7992,1444;0,1444;0,1464;7992,1464;7992,1444;7992,0;0,0;0,20;7992,20;7992,0" o:connectangles="0,0,0,0,0,0,0,0,0,0"/>
                </v:shape>
                <v:shape id="docshape459" o:spid="_x0000_s1370"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" filled="f" stroked="f">
                  <v:path arrowok="t"/>
                  <v:textbox inset="0,0,0,0">
                    <w:txbxContent>
                      <w:p w14:paraId="613DA194" w14:textId="77777777" w:rsidR="003D76C2" w:rsidRDefault="00000000">
                        <w:pPr>
                          <w:spacing w:before="40"/>
                          <w:ind w:left="1317"/>
                          <w:rPr>
                            <w:rFonts w:ascii="Courier New"/>
                            <w:sz w:val="18"/>
                          </w:rPr>
                        </w:pPr>
                        <w:proofErr w:type="spellStart"/>
                        <w:r>
                          <w:rPr>
                            <w:rFonts w:ascii="Courier New"/>
                            <w:spacing w:val="-2"/>
                            <w:sz w:val="18"/>
                          </w:rPr>
                          <w:t>fusedLocationProviderClient.lastLocation</w:t>
                        </w:r>
                        <w:proofErr w:type="spellEnd"/>
                      </w:p>
                      <w:p w14:paraId="146C95C4" w14:textId="77777777" w:rsidR="003D76C2" w:rsidRDefault="00000000">
                        <w:pPr>
                          <w:spacing w:before="76" w:line="328" w:lineRule="auto"/>
                          <w:ind w:left="2181" w:hanging="432"/>
                          <w:rPr>
                            <w:rFonts w:ascii="Courier New"/>
                            <w:sz w:val="18"/>
                          </w:rPr>
                        </w:pPr>
                        <w:r>
                          <w:rPr>
                            <w:rFonts w:ascii="Courier New"/>
                            <w:sz w:val="18"/>
                          </w:rPr>
                          <w:t>.</w:t>
                        </w:r>
                        <w:proofErr w:type="spellStart"/>
                        <w:r>
                          <w:rPr>
                            <w:rFonts w:ascii="Courier New"/>
                            <w:sz w:val="18"/>
                          </w:rPr>
                          <w:t>addOnSuccessListener</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location:</w:t>
                        </w:r>
                        <w:r>
                          <w:rPr>
                            <w:rFonts w:ascii="Courier New"/>
                            <w:spacing w:val="-10"/>
                            <w:sz w:val="18"/>
                          </w:rPr>
                          <w:t xml:space="preserve"> </w:t>
                        </w:r>
                        <w:r>
                          <w:rPr>
                            <w:rFonts w:ascii="Courier New"/>
                            <w:sz w:val="18"/>
                          </w:rPr>
                          <w:t>Location?</w:t>
                        </w:r>
                        <w:r>
                          <w:rPr>
                            <w:rFonts w:ascii="Courier New"/>
                            <w:spacing w:val="-10"/>
                            <w:sz w:val="18"/>
                          </w:rPr>
                          <w:t xml:space="preserve"> </w:t>
                        </w:r>
                        <w:r>
                          <w:rPr>
                            <w:rFonts w:ascii="Courier New"/>
                            <w:sz w:val="18"/>
                          </w:rPr>
                          <w:t xml:space="preserve">-&gt; </w:t>
                        </w:r>
                        <w:proofErr w:type="spellStart"/>
                        <w:r>
                          <w:rPr>
                            <w:rFonts w:ascii="Courier New"/>
                            <w:sz w:val="18"/>
                          </w:rPr>
                          <w:t>location?.let</w:t>
                        </w:r>
                        <w:proofErr w:type="spellEnd"/>
                        <w:r>
                          <w:rPr>
                            <w:rFonts w:ascii="Courier New"/>
                            <w:sz w:val="18"/>
                          </w:rPr>
                          <w:t xml:space="preserve"> { </w:t>
                        </w:r>
                        <w:proofErr w:type="spellStart"/>
                        <w:r>
                          <w:rPr>
                            <w:rFonts w:ascii="Courier New"/>
                            <w:b/>
                            <w:sz w:val="18"/>
                          </w:rPr>
                          <w:t>onLocation</w:t>
                        </w:r>
                        <w:proofErr w:type="spellEnd"/>
                        <w:r>
                          <w:rPr>
                            <w:rFonts w:ascii="Courier New"/>
                            <w:b/>
                            <w:sz w:val="18"/>
                          </w:rPr>
                          <w:t xml:space="preserve">(it) </w:t>
                        </w:r>
                        <w:r>
                          <w:rPr>
                            <w:rFonts w:ascii="Courier New"/>
                            <w:sz w:val="18"/>
                          </w:rPr>
                          <w:t>}</w:t>
                        </w:r>
                      </w:p>
                      <w:p w14:paraId="24BA425E" w14:textId="77777777" w:rsidR="003D76C2" w:rsidRDefault="00000000">
                        <w:pPr>
                          <w:spacing w:before="2"/>
                          <w:ind w:left="1749"/>
                          <w:rPr>
                            <w:rFonts w:ascii="Courier New"/>
                            <w:sz w:val="18"/>
                          </w:rPr>
                        </w:pPr>
                        <w:r>
                          <w:rPr>
                            <w:rFonts w:ascii="Courier New"/>
                            <w:sz w:val="18"/>
                          </w:rPr>
                          <w:t>}</w:t>
                        </w:r>
                      </w:p>
                      <w:p w14:paraId="1890D28A" w14:textId="77777777" w:rsidR="003D76C2" w:rsidRDefault="00000000">
                        <w:pPr>
                          <w:spacing w:before="76"/>
                          <w:ind w:left="885"/>
                          <w:rPr>
                            <w:rFonts w:ascii="Courier New"/>
                            <w:sz w:val="18"/>
                          </w:rPr>
                        </w:pPr>
                        <w:r>
                          <w:rPr>
                            <w:rFonts w:ascii="Courier New"/>
                            <w:sz w:val="18"/>
                          </w:rPr>
                          <w:t>}</w:t>
                        </w:r>
                      </w:p>
                    </w:txbxContent>
                  </v:textbox>
                </v:shape>
                <w10:anchorlock/>
              </v:group>
            </w:pict>
          </mc:Fallback>
        </mc:AlternateContent>
      </w:r>
    </w:p>
    <w:p w14:paraId="2B75FB35" w14:textId="77777777" w:rsidR="003D76C2" w:rsidRDefault="00000000">
      <w:pPr>
        <w:pStyle w:val="ListParagraph"/>
        <w:numPr>
          <w:ilvl w:val="0"/>
          <w:numId w:val="9"/>
        </w:numPr>
        <w:tabs>
          <w:tab w:val="left" w:pos="1274"/>
        </w:tabs>
        <w:spacing w:before="42"/>
        <w:jc w:val="left"/>
        <w:rPr>
          <w:sz w:val="20"/>
        </w:rPr>
      </w:pPr>
      <w:r>
        <w:rPr>
          <w:sz w:val="20"/>
        </w:rPr>
        <w:t>Update</w:t>
      </w:r>
      <w:r>
        <w:rPr>
          <w:spacing w:val="-13"/>
          <w:sz w:val="20"/>
        </w:rPr>
        <w:t xml:space="preserve"> </w:t>
      </w:r>
      <w:r>
        <w:rPr>
          <w:sz w:val="20"/>
        </w:rPr>
        <w:t>your</w:t>
      </w:r>
      <w:r>
        <w:rPr>
          <w:spacing w:val="-8"/>
          <w:sz w:val="20"/>
        </w:rPr>
        <w:t xml:space="preserve"> </w:t>
      </w:r>
      <w:r>
        <w:rPr>
          <w:sz w:val="20"/>
        </w:rPr>
        <w:t>existing</w:t>
      </w:r>
      <w:r>
        <w:rPr>
          <w:spacing w:val="-7"/>
          <w:sz w:val="20"/>
        </w:rPr>
        <w:t xml:space="preserve"> </w:t>
      </w:r>
      <w:r>
        <w:rPr>
          <w:sz w:val="20"/>
        </w:rPr>
        <w:t>calls</w:t>
      </w:r>
      <w:r>
        <w:rPr>
          <w:spacing w:val="-7"/>
          <w:sz w:val="20"/>
        </w:rPr>
        <w:t xml:space="preserve"> </w:t>
      </w:r>
      <w:r>
        <w:rPr>
          <w:sz w:val="20"/>
        </w:rPr>
        <w:t>in</w:t>
      </w:r>
      <w:r>
        <w:rPr>
          <w:spacing w:val="-7"/>
          <w:sz w:val="20"/>
        </w:rPr>
        <w:t xml:space="preserve"> </w:t>
      </w:r>
      <w:proofErr w:type="spellStart"/>
      <w:r>
        <w:rPr>
          <w:rFonts w:ascii="Courier New"/>
          <w:b/>
        </w:rPr>
        <w:t>onRequestPermissionsResult</w:t>
      </w:r>
      <w:proofErr w:type="spellEnd"/>
      <w:r>
        <w:rPr>
          <w:rFonts w:ascii="Courier New"/>
          <w:b/>
          <w:spacing w:val="-80"/>
        </w:rPr>
        <w:t xml:space="preserve"> </w:t>
      </w:r>
      <w:r>
        <w:rPr>
          <w:spacing w:val="-5"/>
          <w:sz w:val="20"/>
        </w:rPr>
        <w:t>and</w:t>
      </w:r>
    </w:p>
    <w:p w14:paraId="6832DEE4" w14:textId="77777777" w:rsidR="003D76C2" w:rsidRDefault="00000000">
      <w:pPr>
        <w:ind w:left="1274"/>
        <w:rPr>
          <w:sz w:val="20"/>
        </w:rPr>
      </w:pPr>
      <w:proofErr w:type="spellStart"/>
      <w:r>
        <w:rPr>
          <w:rFonts w:ascii="Courier New"/>
          <w:b/>
        </w:rPr>
        <w:t>onResume</w:t>
      </w:r>
      <w:proofErr w:type="spellEnd"/>
      <w:r>
        <w:rPr>
          <w:rFonts w:ascii="Courier New"/>
          <w:b/>
          <w:spacing w:val="-80"/>
        </w:rPr>
        <w:t xml:space="preserve"> </w:t>
      </w:r>
      <w:r>
        <w:rPr>
          <w:sz w:val="20"/>
        </w:rPr>
        <w:t>to</w:t>
      </w:r>
      <w:r>
        <w:rPr>
          <w:spacing w:val="-7"/>
          <w:sz w:val="20"/>
        </w:rPr>
        <w:t xml:space="preserve"> </w:t>
      </w:r>
      <w:r>
        <w:rPr>
          <w:sz w:val="20"/>
        </w:rPr>
        <w:t>pass</w:t>
      </w:r>
      <w:r>
        <w:rPr>
          <w:spacing w:val="-2"/>
          <w:sz w:val="20"/>
        </w:rPr>
        <w:t xml:space="preserve"> </w:t>
      </w:r>
      <w:r>
        <w:rPr>
          <w:sz w:val="20"/>
        </w:rPr>
        <w:t>in</w:t>
      </w:r>
      <w:r>
        <w:rPr>
          <w:spacing w:val="-2"/>
          <w:sz w:val="20"/>
        </w:rPr>
        <w:t xml:space="preserve"> </w:t>
      </w:r>
      <w:r>
        <w:rPr>
          <w:sz w:val="20"/>
        </w:rPr>
        <w:t>a</w:t>
      </w:r>
      <w:r>
        <w:rPr>
          <w:spacing w:val="-3"/>
          <w:sz w:val="20"/>
        </w:rPr>
        <w:t xml:space="preserve"> </w:t>
      </w:r>
      <w:r>
        <w:rPr>
          <w:rFonts w:ascii="Courier New"/>
          <w:b/>
        </w:rPr>
        <w:t>lambda</w:t>
      </w:r>
      <w:r>
        <w:rPr>
          <w:rFonts w:ascii="Courier New"/>
          <w:b/>
          <w:spacing w:val="-80"/>
        </w:rPr>
        <w:t xml:space="preserve"> </w:t>
      </w:r>
      <w:r>
        <w:rPr>
          <w:spacing w:val="-2"/>
          <w:sz w:val="20"/>
        </w:rPr>
        <w:t>function:</w:t>
      </w:r>
    </w:p>
    <w:p w14:paraId="029DCB57" w14:textId="77777777" w:rsidR="003D76C2" w:rsidRDefault="00D51F7C">
      <w:pPr>
        <w:pStyle w:val="BodyText"/>
        <w:spacing w:before="10"/>
        <w:rPr>
          <w:sz w:val="8"/>
        </w:rPr>
      </w:pPr>
      <w:r>
        <w:rPr>
          <w:noProof/>
        </w:rPr>
        <mc:AlternateContent>
          <mc:Choice Requires="wpg">
            <w:drawing>
              <wp:anchor distT="0" distB="0" distL="0" distR="0" simplePos="0" relativeHeight="487657472" behindDoc="1" locked="0" layoutInCell="1" allowOverlap="1" wp14:anchorId="492C7FE7" wp14:editId="4B338CBF">
                <wp:simplePos x="0" y="0"/>
                <wp:positionH relativeFrom="page">
                  <wp:posOffset>1120140</wp:posOffset>
                </wp:positionH>
                <wp:positionV relativeFrom="paragraph">
                  <wp:posOffset>91440</wp:posOffset>
                </wp:positionV>
                <wp:extent cx="5074920" cy="4841875"/>
                <wp:effectExtent l="0" t="0" r="5080" b="0"/>
                <wp:wrapTopAndBottom/>
                <wp:docPr id="1086" name="docshapegroup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841875"/>
                          <a:chOff x="1764" y="144"/>
                          <a:chExt cx="7992" cy="7625"/>
                        </a:xfrm>
                      </wpg:grpSpPr>
                      <wps:wsp>
                        <wps:cNvPr id="1087" name="docshape461"/>
                        <wps:cNvSpPr>
                          <a:spLocks/>
                        </wps:cNvSpPr>
                        <wps:spPr bwMode="auto">
                          <a:xfrm>
                            <a:off x="1764" y="153"/>
                            <a:ext cx="7992" cy="7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8" name="docshape462"/>
                        <wps:cNvSpPr>
                          <a:spLocks/>
                        </wps:cNvSpPr>
                        <wps:spPr bwMode="auto">
                          <a:xfrm>
                            <a:off x="1764" y="143"/>
                            <a:ext cx="7992" cy="7625"/>
                          </a:xfrm>
                          <a:custGeom>
                            <a:avLst/>
                            <a:gdLst>
                              <a:gd name="T0" fmla="+- 0 9756 1764"/>
                              <a:gd name="T1" fmla="*/ T0 w 7992"/>
                              <a:gd name="T2" fmla="+- 0 7748 144"/>
                              <a:gd name="T3" fmla="*/ 7748 h 7625"/>
                              <a:gd name="T4" fmla="+- 0 1764 1764"/>
                              <a:gd name="T5" fmla="*/ T4 w 7992"/>
                              <a:gd name="T6" fmla="+- 0 7748 144"/>
                              <a:gd name="T7" fmla="*/ 7748 h 7625"/>
                              <a:gd name="T8" fmla="+- 0 1764 1764"/>
                              <a:gd name="T9" fmla="*/ T8 w 7992"/>
                              <a:gd name="T10" fmla="+- 0 7768 144"/>
                              <a:gd name="T11" fmla="*/ 7768 h 7625"/>
                              <a:gd name="T12" fmla="+- 0 9756 1764"/>
                              <a:gd name="T13" fmla="*/ T12 w 7992"/>
                              <a:gd name="T14" fmla="+- 0 7768 144"/>
                              <a:gd name="T15" fmla="*/ 7768 h 7625"/>
                              <a:gd name="T16" fmla="+- 0 9756 1764"/>
                              <a:gd name="T17" fmla="*/ T16 w 7992"/>
                              <a:gd name="T18" fmla="+- 0 7748 144"/>
                              <a:gd name="T19" fmla="*/ 7748 h 7625"/>
                              <a:gd name="T20" fmla="+- 0 9756 1764"/>
                              <a:gd name="T21" fmla="*/ T20 w 7992"/>
                              <a:gd name="T22" fmla="+- 0 144 144"/>
                              <a:gd name="T23" fmla="*/ 144 h 7625"/>
                              <a:gd name="T24" fmla="+- 0 1764 1764"/>
                              <a:gd name="T25" fmla="*/ T24 w 7992"/>
                              <a:gd name="T26" fmla="+- 0 144 144"/>
                              <a:gd name="T27" fmla="*/ 144 h 7625"/>
                              <a:gd name="T28" fmla="+- 0 1764 1764"/>
                              <a:gd name="T29" fmla="*/ T28 w 7992"/>
                              <a:gd name="T30" fmla="+- 0 164 144"/>
                              <a:gd name="T31" fmla="*/ 164 h 7625"/>
                              <a:gd name="T32" fmla="+- 0 9756 1764"/>
                              <a:gd name="T33" fmla="*/ T32 w 7992"/>
                              <a:gd name="T34" fmla="+- 0 164 144"/>
                              <a:gd name="T35" fmla="*/ 164 h 7625"/>
                              <a:gd name="T36" fmla="+- 0 9756 1764"/>
                              <a:gd name="T37" fmla="*/ T36 w 7992"/>
                              <a:gd name="T38" fmla="+- 0 144 144"/>
                              <a:gd name="T39" fmla="*/ 144 h 7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625">
                                <a:moveTo>
                                  <a:pt x="7992" y="7604"/>
                                </a:moveTo>
                                <a:lnTo>
                                  <a:pt x="0" y="7604"/>
                                </a:lnTo>
                                <a:lnTo>
                                  <a:pt x="0" y="7624"/>
                                </a:lnTo>
                                <a:lnTo>
                                  <a:pt x="7992" y="7624"/>
                                </a:lnTo>
                                <a:lnTo>
                                  <a:pt x="7992" y="7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9" name="docshape463"/>
                        <wps:cNvSpPr txBox="1">
                          <a:spLocks/>
                        </wps:cNvSpPr>
                        <wps:spPr bwMode="auto">
                          <a:xfrm>
                            <a:off x="1764" y="163"/>
                            <a:ext cx="7992" cy="7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795BE" w14:textId="77777777" w:rsidR="003D76C2" w:rsidRDefault="00000000">
                              <w:pPr>
                                <w:spacing w:before="40" w:line="328" w:lineRule="auto"/>
                                <w:ind w:left="1317" w:right="2755" w:hanging="432"/>
                                <w:rPr>
                                  <w:rFonts w:ascii="Courier New"/>
                                  <w:sz w:val="18"/>
                                </w:rPr>
                              </w:pP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onRequestPermissionsResult</w:t>
                              </w:r>
                              <w:proofErr w:type="spellEnd"/>
                              <w:r>
                                <w:rPr>
                                  <w:rFonts w:ascii="Courier New"/>
                                  <w:sz w:val="18"/>
                                </w:rPr>
                                <w:t xml:space="preserve">( </w:t>
                              </w:r>
                              <w:proofErr w:type="spellStart"/>
                              <w:r>
                                <w:rPr>
                                  <w:rFonts w:ascii="Courier New"/>
                                  <w:sz w:val="18"/>
                                </w:rPr>
                                <w:t>requestCode</w:t>
                              </w:r>
                              <w:proofErr w:type="spellEnd"/>
                              <w:r>
                                <w:rPr>
                                  <w:rFonts w:ascii="Courier New"/>
                                  <w:sz w:val="18"/>
                                </w:rPr>
                                <w:t>: Int,</w:t>
                              </w:r>
                            </w:p>
                            <w:p w14:paraId="37086614" w14:textId="77777777" w:rsidR="003D76C2" w:rsidRDefault="00000000">
                              <w:pPr>
                                <w:spacing w:before="1" w:line="328" w:lineRule="auto"/>
                                <w:ind w:left="1317" w:right="2128"/>
                                <w:rPr>
                                  <w:rFonts w:ascii="Courier New"/>
                                  <w:sz w:val="18"/>
                                </w:rPr>
                              </w:pPr>
                              <w:r>
                                <w:rPr>
                                  <w:rFonts w:ascii="Courier New"/>
                                  <w:sz w:val="18"/>
                                </w:rPr>
                                <w:t>permissions:</w:t>
                              </w:r>
                              <w:r>
                                <w:rPr>
                                  <w:rFonts w:ascii="Courier New"/>
                                  <w:spacing w:val="-19"/>
                                  <w:sz w:val="18"/>
                                </w:rPr>
                                <w:t xml:space="preserve"> </w:t>
                              </w:r>
                              <w:r>
                                <w:rPr>
                                  <w:rFonts w:ascii="Courier New"/>
                                  <w:sz w:val="18"/>
                                </w:rPr>
                                <w:t>Array&lt;out</w:t>
                              </w:r>
                              <w:r>
                                <w:rPr>
                                  <w:rFonts w:ascii="Courier New"/>
                                  <w:spacing w:val="-19"/>
                                  <w:sz w:val="18"/>
                                </w:rPr>
                                <w:t xml:space="preserve"> </w:t>
                              </w:r>
                              <w:r>
                                <w:rPr>
                                  <w:rFonts w:ascii="Courier New"/>
                                  <w:sz w:val="18"/>
                                </w:rPr>
                                <w:t xml:space="preserve">String&gt;, </w:t>
                              </w:r>
                              <w:proofErr w:type="spellStart"/>
                              <w:r>
                                <w:rPr>
                                  <w:rFonts w:ascii="Courier New"/>
                                  <w:sz w:val="18"/>
                                </w:rPr>
                                <w:t>grantResults</w:t>
                              </w:r>
                              <w:proofErr w:type="spellEnd"/>
                              <w:r>
                                <w:rPr>
                                  <w:rFonts w:ascii="Courier New"/>
                                  <w:sz w:val="18"/>
                                </w:rPr>
                                <w:t xml:space="preserve">: </w:t>
                              </w:r>
                              <w:proofErr w:type="spellStart"/>
                              <w:r>
                                <w:rPr>
                                  <w:rFonts w:ascii="Courier New"/>
                                  <w:sz w:val="18"/>
                                </w:rPr>
                                <w:t>IntArray</w:t>
                              </w:r>
                              <w:proofErr w:type="spellEnd"/>
                            </w:p>
                            <w:p w14:paraId="5840CEC0" w14:textId="77777777" w:rsidR="003D76C2" w:rsidRDefault="00000000">
                              <w:pPr>
                                <w:spacing w:before="2"/>
                                <w:ind w:left="885"/>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49489283" w14:textId="77777777" w:rsidR="003D76C2" w:rsidRDefault="00000000">
                              <w:pPr>
                                <w:spacing w:before="79" w:line="235" w:lineRule="auto"/>
                                <w:ind w:left="1533" w:hanging="216"/>
                                <w:rPr>
                                  <w:rFonts w:ascii="Courier New"/>
                                  <w:sz w:val="18"/>
                                </w:rPr>
                              </w:pPr>
                              <w:proofErr w:type="spellStart"/>
                              <w:r>
                                <w:rPr>
                                  <w:rFonts w:ascii="Courier New"/>
                                  <w:sz w:val="18"/>
                                </w:rPr>
                                <w:t>super.onRequestPermissionsResult</w:t>
                              </w:r>
                              <w:proofErr w:type="spellEnd"/>
                              <w:r>
                                <w:rPr>
                                  <w:rFonts w:ascii="Courier New"/>
                                  <w:sz w:val="18"/>
                                </w:rPr>
                                <w:t>(</w:t>
                              </w:r>
                              <w:proofErr w:type="spellStart"/>
                              <w:r>
                                <w:rPr>
                                  <w:rFonts w:ascii="Courier New"/>
                                  <w:sz w:val="18"/>
                                </w:rPr>
                                <w:t>requestCode</w:t>
                              </w:r>
                              <w:proofErr w:type="spellEnd"/>
                              <w:r>
                                <w:rPr>
                                  <w:rFonts w:ascii="Courier New"/>
                                  <w:sz w:val="18"/>
                                </w:rPr>
                                <w:t>,</w:t>
                              </w:r>
                              <w:r>
                                <w:rPr>
                                  <w:rFonts w:ascii="Courier New"/>
                                  <w:spacing w:val="-29"/>
                                  <w:sz w:val="18"/>
                                </w:rPr>
                                <w:t xml:space="preserve"> </w:t>
                              </w:r>
                              <w:r>
                                <w:rPr>
                                  <w:rFonts w:ascii="Courier New"/>
                                  <w:sz w:val="18"/>
                                </w:rPr>
                                <w:t xml:space="preserve">permissions, </w:t>
                              </w:r>
                              <w:proofErr w:type="spellStart"/>
                              <w:r>
                                <w:rPr>
                                  <w:rFonts w:ascii="Courier New"/>
                                  <w:spacing w:val="-2"/>
                                  <w:sz w:val="18"/>
                                </w:rPr>
                                <w:t>grantResults</w:t>
                              </w:r>
                              <w:proofErr w:type="spellEnd"/>
                              <w:r>
                                <w:rPr>
                                  <w:rFonts w:ascii="Courier New"/>
                                  <w:spacing w:val="-2"/>
                                  <w:sz w:val="18"/>
                                </w:rPr>
                                <w:t>)</w:t>
                              </w:r>
                            </w:p>
                            <w:p w14:paraId="0029819D" w14:textId="77777777" w:rsidR="003D76C2" w:rsidRDefault="003D76C2">
                              <w:pPr>
                                <w:spacing w:before="6"/>
                                <w:rPr>
                                  <w:rFonts w:ascii="Courier New"/>
                                  <w:sz w:val="19"/>
                                </w:rPr>
                              </w:pPr>
                            </w:p>
                            <w:p w14:paraId="535E053A" w14:textId="77777777" w:rsidR="003D76C2" w:rsidRDefault="00000000">
                              <w:pPr>
                                <w:spacing w:line="280" w:lineRule="atLeast"/>
                                <w:ind w:left="1749" w:right="1274" w:hanging="540"/>
                                <w:rPr>
                                  <w:rFonts w:ascii="Courier New"/>
                                  <w:sz w:val="18"/>
                                </w:rPr>
                              </w:pPr>
                              <w:r>
                                <w:rPr>
                                  <w:rFonts w:ascii="Courier New"/>
                                  <w:sz w:val="18"/>
                                </w:rPr>
                                <w:t>when (</w:t>
                              </w:r>
                              <w:proofErr w:type="spellStart"/>
                              <w:r>
                                <w:rPr>
                                  <w:rFonts w:ascii="Courier New"/>
                                  <w:sz w:val="18"/>
                                </w:rPr>
                                <w:t>requestCode</w:t>
                              </w:r>
                              <w:proofErr w:type="spellEnd"/>
                              <w:r>
                                <w:rPr>
                                  <w:rFonts w:ascii="Courier New"/>
                                  <w:sz w:val="18"/>
                                </w:rPr>
                                <w:t>) { PERMISSION_CODE_REQUEST_LOCATION</w:t>
                              </w:r>
                              <w:r>
                                <w:rPr>
                                  <w:rFonts w:ascii="Courier New"/>
                                  <w:spacing w:val="-29"/>
                                  <w:sz w:val="18"/>
                                </w:rPr>
                                <w:t xml:space="preserve"> </w:t>
                              </w:r>
                              <w:r>
                                <w:rPr>
                                  <w:rFonts w:ascii="Courier New"/>
                                  <w:sz w:val="18"/>
                                </w:rPr>
                                <w:t>-&gt;</w:t>
                              </w:r>
                            </w:p>
                            <w:p w14:paraId="58FB6DD1" w14:textId="77777777" w:rsidR="003D76C2" w:rsidRDefault="00000000">
                              <w:pPr>
                                <w:spacing w:line="200" w:lineRule="exact"/>
                                <w:ind w:left="1965"/>
                                <w:rPr>
                                  <w:rFonts w:ascii="Courier New"/>
                                  <w:b/>
                                  <w:sz w:val="18"/>
                                </w:rPr>
                              </w:pPr>
                              <w:proofErr w:type="spellStart"/>
                              <w:r>
                                <w:rPr>
                                  <w:rFonts w:ascii="Courier New"/>
                                  <w:sz w:val="18"/>
                                </w:rPr>
                                <w:t>getLastLocation</w:t>
                              </w:r>
                              <w:proofErr w:type="spellEnd"/>
                              <w:r>
                                <w:rPr>
                                  <w:rFonts w:ascii="Courier New"/>
                                  <w:spacing w:val="-8"/>
                                  <w:sz w:val="18"/>
                                </w:rPr>
                                <w:t xml:space="preserve"> </w:t>
                              </w:r>
                              <w:r>
                                <w:rPr>
                                  <w:rFonts w:ascii="Courier New"/>
                                  <w:b/>
                                  <w:sz w:val="18"/>
                                </w:rPr>
                                <w:t>{</w:t>
                              </w:r>
                              <w:r>
                                <w:rPr>
                                  <w:rFonts w:ascii="Courier New"/>
                                  <w:b/>
                                  <w:spacing w:val="-8"/>
                                  <w:sz w:val="18"/>
                                </w:rPr>
                                <w:t xml:space="preserve"> </w:t>
                              </w:r>
                              <w:r>
                                <w:rPr>
                                  <w:rFonts w:ascii="Courier New"/>
                                  <w:b/>
                                  <w:sz w:val="18"/>
                                </w:rPr>
                                <w:t>location</w:t>
                              </w:r>
                              <w:r>
                                <w:rPr>
                                  <w:rFonts w:ascii="Courier New"/>
                                  <w:b/>
                                  <w:spacing w:val="-8"/>
                                  <w:sz w:val="18"/>
                                </w:rPr>
                                <w:t xml:space="preserve"> </w:t>
                              </w:r>
                              <w:r>
                                <w:rPr>
                                  <w:rFonts w:ascii="Courier New"/>
                                  <w:b/>
                                  <w:sz w:val="18"/>
                                </w:rPr>
                                <w:t>-</w:t>
                              </w:r>
                              <w:r>
                                <w:rPr>
                                  <w:rFonts w:ascii="Courier New"/>
                                  <w:b/>
                                  <w:spacing w:val="-10"/>
                                  <w:sz w:val="18"/>
                                </w:rPr>
                                <w:t>&gt;</w:t>
                              </w:r>
                            </w:p>
                            <w:p w14:paraId="40B0DACB" w14:textId="77777777" w:rsidR="003D76C2" w:rsidRDefault="00000000">
                              <w:pPr>
                                <w:spacing w:before="19" w:line="235" w:lineRule="auto"/>
                                <w:ind w:left="2397"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5BC67EDA" w14:textId="77777777" w:rsidR="003D76C2" w:rsidRDefault="00000000">
                              <w:pPr>
                                <w:spacing w:before="17"/>
                                <w:ind w:left="2181"/>
                                <w:rPr>
                                  <w:rFonts w:ascii="Courier New"/>
                                  <w:b/>
                                  <w:sz w:val="18"/>
                                </w:rPr>
                              </w:pP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w:t>
                              </w:r>
                            </w:p>
                            <w:p w14:paraId="68FD5A9E" w14:textId="77777777" w:rsidR="003D76C2" w:rsidRDefault="00000000">
                              <w:pPr>
                                <w:spacing w:before="76"/>
                                <w:ind w:left="2181"/>
                                <w:rPr>
                                  <w:rFonts w:ascii="Courier New"/>
                                  <w:b/>
                                  <w:sz w:val="18"/>
                                </w:rPr>
                              </w:pPr>
                              <w:proofErr w:type="spellStart"/>
                              <w:r>
                                <w:rPr>
                                  <w:rFonts w:ascii="Courier New"/>
                                  <w:b/>
                                  <w:sz w:val="18"/>
                                </w:rPr>
                                <w:t>userMarker</w:t>
                              </w:r>
                              <w:proofErr w:type="spellEnd"/>
                              <w:r>
                                <w:rPr>
                                  <w:rFonts w:ascii="Courier New"/>
                                  <w:b/>
                                  <w:spacing w:val="-17"/>
                                  <w:sz w:val="18"/>
                                </w:rPr>
                                <w:t xml:space="preserve"> </w:t>
                              </w:r>
                              <w:r>
                                <w:rPr>
                                  <w:rFonts w:ascii="Courier New"/>
                                  <w:b/>
                                  <w:sz w:val="18"/>
                                </w:rPr>
                                <w:t>=</w:t>
                              </w:r>
                              <w:r>
                                <w:rPr>
                                  <w:rFonts w:ascii="Courier New"/>
                                  <w:b/>
                                  <w:spacing w:val="-15"/>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pacing w:val="-2"/>
                                  <w:sz w:val="18"/>
                                </w:rPr>
                                <w:t>"You")</w:t>
                              </w:r>
                            </w:p>
                            <w:p w14:paraId="5A8A4F0A" w14:textId="77777777" w:rsidR="003D76C2" w:rsidRDefault="00000000">
                              <w:pPr>
                                <w:spacing w:before="76"/>
                                <w:ind w:left="1749"/>
                                <w:rPr>
                                  <w:rFonts w:ascii="Courier New"/>
                                  <w:b/>
                                  <w:sz w:val="18"/>
                                </w:rPr>
                              </w:pPr>
                              <w:r>
                                <w:rPr>
                                  <w:rFonts w:ascii="Courier New"/>
                                  <w:b/>
                                  <w:sz w:val="18"/>
                                </w:rPr>
                                <w:t>}</w:t>
                              </w:r>
                            </w:p>
                            <w:p w14:paraId="07072534" w14:textId="77777777" w:rsidR="003D76C2" w:rsidRDefault="00000000">
                              <w:pPr>
                                <w:spacing w:before="77"/>
                                <w:ind w:left="1317"/>
                                <w:rPr>
                                  <w:rFonts w:ascii="Courier New"/>
                                  <w:sz w:val="18"/>
                                </w:rPr>
                              </w:pPr>
                              <w:r>
                                <w:rPr>
                                  <w:rFonts w:ascii="Courier New"/>
                                  <w:sz w:val="18"/>
                                </w:rPr>
                                <w:t>}</w:t>
                              </w:r>
                            </w:p>
                            <w:p w14:paraId="382AE4F4" w14:textId="77777777" w:rsidR="003D76C2" w:rsidRDefault="00000000">
                              <w:pPr>
                                <w:spacing w:before="76"/>
                                <w:ind w:left="885"/>
                                <w:rPr>
                                  <w:rFonts w:ascii="Courier New"/>
                                  <w:sz w:val="18"/>
                                </w:rPr>
                              </w:pPr>
                              <w:r>
                                <w:rPr>
                                  <w:rFonts w:ascii="Courier New"/>
                                  <w:sz w:val="18"/>
                                </w:rPr>
                                <w:t>}</w:t>
                              </w:r>
                            </w:p>
                            <w:p w14:paraId="609E2CCB" w14:textId="77777777" w:rsidR="003D76C2" w:rsidRDefault="003D76C2">
                              <w:pPr>
                                <w:rPr>
                                  <w:rFonts w:ascii="Courier New"/>
                                  <w:sz w:val="20"/>
                                </w:rPr>
                              </w:pPr>
                            </w:p>
                            <w:p w14:paraId="2F2964E1" w14:textId="77777777" w:rsidR="003D76C2" w:rsidRDefault="00000000">
                              <w:pPr>
                                <w:spacing w:before="129"/>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onResume</w:t>
                              </w:r>
                              <w:proofErr w:type="spellEnd"/>
                              <w:r>
                                <w:rPr>
                                  <w:rFonts w:ascii="Courier New"/>
                                  <w:sz w:val="18"/>
                                </w:rPr>
                                <w:t>()</w:t>
                              </w:r>
                              <w:r>
                                <w:rPr>
                                  <w:rFonts w:ascii="Courier New"/>
                                  <w:spacing w:val="-7"/>
                                  <w:sz w:val="18"/>
                                </w:rPr>
                                <w:t xml:space="preserve"> </w:t>
                              </w:r>
                              <w:r>
                                <w:rPr>
                                  <w:rFonts w:ascii="Courier New"/>
                                  <w:spacing w:val="-10"/>
                                  <w:sz w:val="18"/>
                                </w:rPr>
                                <w:t>{</w:t>
                              </w:r>
                            </w:p>
                            <w:p w14:paraId="620FCC40" w14:textId="77777777" w:rsidR="003D76C2" w:rsidRDefault="00000000">
                              <w:pPr>
                                <w:spacing w:before="76" w:line="328" w:lineRule="auto"/>
                                <w:ind w:left="1749" w:right="2128" w:hanging="432"/>
                                <w:rPr>
                                  <w:rFonts w:ascii="Courier New"/>
                                  <w:b/>
                                  <w:sz w:val="18"/>
                                </w:rPr>
                              </w:pPr>
                              <w:r>
                                <w:rPr>
                                  <w:rFonts w:ascii="Courier New"/>
                                  <w:sz w:val="18"/>
                                </w:rPr>
                                <w:t>if (</w:t>
                              </w:r>
                              <w:proofErr w:type="spellStart"/>
                              <w:r>
                                <w:rPr>
                                  <w:rFonts w:ascii="Courier New"/>
                                  <w:sz w:val="18"/>
                                </w:rPr>
                                <w:t>hasLocationPermissions</w:t>
                              </w:r>
                              <w:proofErr w:type="spellEnd"/>
                              <w:r>
                                <w:rPr>
                                  <w:rFonts w:ascii="Courier New"/>
                                  <w:sz w:val="18"/>
                                </w:rPr>
                                <w:t xml:space="preserve">) { </w:t>
                              </w:r>
                              <w:proofErr w:type="spellStart"/>
                              <w:r>
                                <w:rPr>
                                  <w:rFonts w:ascii="Courier New"/>
                                  <w:sz w:val="18"/>
                                </w:rPr>
                                <w:t>getLastLocation</w:t>
                              </w:r>
                              <w:proofErr w:type="spellEnd"/>
                              <w:r>
                                <w:rPr>
                                  <w:rFonts w:ascii="Courier New"/>
                                  <w:spacing w:val="-12"/>
                                  <w:sz w:val="18"/>
                                </w:rPr>
                                <w:t xml:space="preserve"> </w:t>
                              </w:r>
                              <w:r>
                                <w:rPr>
                                  <w:rFonts w:ascii="Courier New"/>
                                  <w:b/>
                                  <w:sz w:val="18"/>
                                </w:rPr>
                                <w:t>{</w:t>
                              </w:r>
                              <w:r>
                                <w:rPr>
                                  <w:rFonts w:ascii="Courier New"/>
                                  <w:b/>
                                  <w:spacing w:val="-13"/>
                                  <w:sz w:val="18"/>
                                </w:rPr>
                                <w:t xml:space="preserve"> </w:t>
                              </w:r>
                              <w:r>
                                <w:rPr>
                                  <w:rFonts w:ascii="Courier New"/>
                                  <w:b/>
                                  <w:sz w:val="18"/>
                                </w:rPr>
                                <w:t>location</w:t>
                              </w:r>
                              <w:r>
                                <w:rPr>
                                  <w:rFonts w:ascii="Courier New"/>
                                  <w:b/>
                                  <w:spacing w:val="-13"/>
                                  <w:sz w:val="18"/>
                                </w:rPr>
                                <w:t xml:space="preserve"> </w:t>
                              </w:r>
                              <w:r>
                                <w:rPr>
                                  <w:rFonts w:ascii="Courier New"/>
                                  <w:b/>
                                  <w:sz w:val="18"/>
                                </w:rPr>
                                <w:t>-&gt;</w:t>
                              </w:r>
                            </w:p>
                            <w:p w14:paraId="131B9C27" w14:textId="77777777" w:rsidR="003D76C2" w:rsidRDefault="00000000">
                              <w:pPr>
                                <w:spacing w:before="5" w:line="235" w:lineRule="auto"/>
                                <w:ind w:left="2397"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25424309" w14:textId="77777777" w:rsidR="003D76C2" w:rsidRDefault="00000000">
                              <w:pPr>
                                <w:spacing w:before="17"/>
                                <w:ind w:left="2181"/>
                                <w:rPr>
                                  <w:rFonts w:ascii="Courier New"/>
                                  <w:b/>
                                  <w:sz w:val="18"/>
                                </w:rPr>
                              </w:pP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w:t>
                              </w:r>
                            </w:p>
                            <w:p w14:paraId="7A1272F4" w14:textId="77777777" w:rsidR="003D76C2" w:rsidRDefault="00000000">
                              <w:pPr>
                                <w:spacing w:before="76"/>
                                <w:ind w:left="2181"/>
                                <w:rPr>
                                  <w:rFonts w:ascii="Courier New"/>
                                  <w:b/>
                                  <w:sz w:val="18"/>
                                </w:rPr>
                              </w:pPr>
                              <w:proofErr w:type="spellStart"/>
                              <w:r>
                                <w:rPr>
                                  <w:rFonts w:ascii="Courier New"/>
                                  <w:b/>
                                  <w:sz w:val="18"/>
                                </w:rPr>
                                <w:t>userMarker</w:t>
                              </w:r>
                              <w:proofErr w:type="spellEnd"/>
                              <w:r>
                                <w:rPr>
                                  <w:rFonts w:ascii="Courier New"/>
                                  <w:b/>
                                  <w:spacing w:val="-17"/>
                                  <w:sz w:val="18"/>
                                </w:rPr>
                                <w:t xml:space="preserve"> </w:t>
                              </w:r>
                              <w:r>
                                <w:rPr>
                                  <w:rFonts w:ascii="Courier New"/>
                                  <w:b/>
                                  <w:sz w:val="18"/>
                                </w:rPr>
                                <w:t>=</w:t>
                              </w:r>
                              <w:r>
                                <w:rPr>
                                  <w:rFonts w:ascii="Courier New"/>
                                  <w:b/>
                                  <w:spacing w:val="-15"/>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pacing w:val="-2"/>
                                  <w:sz w:val="18"/>
                                </w:rPr>
                                <w:t>"You")</w:t>
                              </w:r>
                            </w:p>
                            <w:p w14:paraId="30D0EDCF" w14:textId="77777777" w:rsidR="003D76C2" w:rsidRDefault="00000000">
                              <w:pPr>
                                <w:spacing w:before="76"/>
                                <w:ind w:left="1749"/>
                                <w:rPr>
                                  <w:rFonts w:ascii="Courier New"/>
                                  <w:b/>
                                  <w:sz w:val="18"/>
                                </w:rPr>
                              </w:pPr>
                              <w:r>
                                <w:rPr>
                                  <w:rFonts w:ascii="Courier New"/>
                                  <w:b/>
                                  <w:sz w:val="18"/>
                                </w:rPr>
                                <w:t>}</w:t>
                              </w:r>
                            </w:p>
                            <w:p w14:paraId="5A3FD8B8" w14:textId="77777777" w:rsidR="003D76C2" w:rsidRDefault="00000000">
                              <w:pPr>
                                <w:spacing w:before="76"/>
                                <w:ind w:left="1317"/>
                                <w:rPr>
                                  <w:rFonts w:ascii="Courier New"/>
                                  <w:sz w:val="18"/>
                                </w:rPr>
                              </w:pPr>
                              <w:r>
                                <w:rPr>
                                  <w:rFonts w:ascii="Courier New"/>
                                  <w:sz w:val="18"/>
                                </w:rPr>
                                <w:t>}</w:t>
                              </w:r>
                            </w:p>
                            <w:p w14:paraId="5E69DF5D"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2C7FE7" id="docshapegroup460" o:spid="_x0000_s1371" style="position:absolute;margin-left:88.2pt;margin-top:7.2pt;width:399.6pt;height:381.25pt;z-index:-15659008;mso-wrap-distance-left:0;mso-wrap-distance-right:0;mso-position-horizontal-relative:page;mso-position-vertical-relative:text" coordorigin="1764,144" coordsize="7992,7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">
                <v:rect id="docshape461" o:spid="_x0000_s1372" style="position:absolute;left:1764;top:153;width:7992;height:7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" fillcolor="#f6f6f6" stroked="f">
                  <v:path arrowok="t"/>
                </v:rect>
                <v:shape id="docshape462" o:spid="_x0000_s1373" style="position:absolute;left:1764;top:143;width:7992;height:7625;visibility:visible;mso-wrap-style:square;v-text-anchor:top" coordsize="7992,7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" path="m7992,7604l,7604r,20l7992,7624r,-20xm7992,l,,,20r7992,l7992,xe" fillcolor="#dadada" stroked="f">
                  <v:path arrowok="t" o:connecttype="custom" o:connectlocs="7992,7748;0,7748;0,7768;7992,7768;7992,7748;7992,144;0,144;0,164;7992,164;7992,144" o:connectangles="0,0,0,0,0,0,0,0,0,0"/>
                </v:shape>
                <v:shape id="docshape463" o:spid="_x0000_s1374" type="#_x0000_t202" style="position:absolute;left:1764;top:163;width:7992;height:7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" filled="f" stroked="f">
                  <v:path arrowok="t"/>
                  <v:textbox inset="0,0,0,0">
                    <w:txbxContent>
                      <w:p w14:paraId="4D0795BE" w14:textId="77777777" w:rsidR="003D76C2" w:rsidRDefault="00000000">
                        <w:pPr>
                          <w:spacing w:before="40" w:line="328" w:lineRule="auto"/>
                          <w:ind w:left="1317" w:right="2755" w:hanging="432"/>
                          <w:rPr>
                            <w:rFonts w:ascii="Courier New"/>
                            <w:sz w:val="18"/>
                          </w:rPr>
                        </w:pP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onRequestPermissionsResult</w:t>
                        </w:r>
                        <w:proofErr w:type="spellEnd"/>
                        <w:r>
                          <w:rPr>
                            <w:rFonts w:ascii="Courier New"/>
                            <w:sz w:val="18"/>
                          </w:rPr>
                          <w:t xml:space="preserve">( </w:t>
                        </w:r>
                        <w:proofErr w:type="spellStart"/>
                        <w:r>
                          <w:rPr>
                            <w:rFonts w:ascii="Courier New"/>
                            <w:sz w:val="18"/>
                          </w:rPr>
                          <w:t>requestCode</w:t>
                        </w:r>
                        <w:proofErr w:type="spellEnd"/>
                        <w:r>
                          <w:rPr>
                            <w:rFonts w:ascii="Courier New"/>
                            <w:sz w:val="18"/>
                          </w:rPr>
                          <w:t>: Int,</w:t>
                        </w:r>
                      </w:p>
                      <w:p w14:paraId="37086614" w14:textId="77777777" w:rsidR="003D76C2" w:rsidRDefault="00000000">
                        <w:pPr>
                          <w:spacing w:before="1" w:line="328" w:lineRule="auto"/>
                          <w:ind w:left="1317" w:right="2128"/>
                          <w:rPr>
                            <w:rFonts w:ascii="Courier New"/>
                            <w:sz w:val="18"/>
                          </w:rPr>
                        </w:pPr>
                        <w:r>
                          <w:rPr>
                            <w:rFonts w:ascii="Courier New"/>
                            <w:sz w:val="18"/>
                          </w:rPr>
                          <w:t>permissions:</w:t>
                        </w:r>
                        <w:r>
                          <w:rPr>
                            <w:rFonts w:ascii="Courier New"/>
                            <w:spacing w:val="-19"/>
                            <w:sz w:val="18"/>
                          </w:rPr>
                          <w:t xml:space="preserve"> </w:t>
                        </w:r>
                        <w:r>
                          <w:rPr>
                            <w:rFonts w:ascii="Courier New"/>
                            <w:sz w:val="18"/>
                          </w:rPr>
                          <w:t>Array&lt;out</w:t>
                        </w:r>
                        <w:r>
                          <w:rPr>
                            <w:rFonts w:ascii="Courier New"/>
                            <w:spacing w:val="-19"/>
                            <w:sz w:val="18"/>
                          </w:rPr>
                          <w:t xml:space="preserve"> </w:t>
                        </w:r>
                        <w:r>
                          <w:rPr>
                            <w:rFonts w:ascii="Courier New"/>
                            <w:sz w:val="18"/>
                          </w:rPr>
                          <w:t xml:space="preserve">String&gt;, </w:t>
                        </w:r>
                        <w:proofErr w:type="spellStart"/>
                        <w:r>
                          <w:rPr>
                            <w:rFonts w:ascii="Courier New"/>
                            <w:sz w:val="18"/>
                          </w:rPr>
                          <w:t>grantResults</w:t>
                        </w:r>
                        <w:proofErr w:type="spellEnd"/>
                        <w:r>
                          <w:rPr>
                            <w:rFonts w:ascii="Courier New"/>
                            <w:sz w:val="18"/>
                          </w:rPr>
                          <w:t xml:space="preserve">: </w:t>
                        </w:r>
                        <w:proofErr w:type="spellStart"/>
                        <w:r>
                          <w:rPr>
                            <w:rFonts w:ascii="Courier New"/>
                            <w:sz w:val="18"/>
                          </w:rPr>
                          <w:t>IntArray</w:t>
                        </w:r>
                        <w:proofErr w:type="spellEnd"/>
                      </w:p>
                      <w:p w14:paraId="5840CEC0" w14:textId="77777777" w:rsidR="003D76C2" w:rsidRDefault="00000000">
                        <w:pPr>
                          <w:spacing w:before="2"/>
                          <w:ind w:left="885"/>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49489283" w14:textId="77777777" w:rsidR="003D76C2" w:rsidRDefault="00000000">
                        <w:pPr>
                          <w:spacing w:before="79" w:line="235" w:lineRule="auto"/>
                          <w:ind w:left="1533" w:hanging="216"/>
                          <w:rPr>
                            <w:rFonts w:ascii="Courier New"/>
                            <w:sz w:val="18"/>
                          </w:rPr>
                        </w:pPr>
                        <w:proofErr w:type="spellStart"/>
                        <w:r>
                          <w:rPr>
                            <w:rFonts w:ascii="Courier New"/>
                            <w:sz w:val="18"/>
                          </w:rPr>
                          <w:t>super.onRequestPermissionsResult</w:t>
                        </w:r>
                        <w:proofErr w:type="spellEnd"/>
                        <w:r>
                          <w:rPr>
                            <w:rFonts w:ascii="Courier New"/>
                            <w:sz w:val="18"/>
                          </w:rPr>
                          <w:t>(</w:t>
                        </w:r>
                        <w:proofErr w:type="spellStart"/>
                        <w:r>
                          <w:rPr>
                            <w:rFonts w:ascii="Courier New"/>
                            <w:sz w:val="18"/>
                          </w:rPr>
                          <w:t>requestCode</w:t>
                        </w:r>
                        <w:proofErr w:type="spellEnd"/>
                        <w:r>
                          <w:rPr>
                            <w:rFonts w:ascii="Courier New"/>
                            <w:sz w:val="18"/>
                          </w:rPr>
                          <w:t>,</w:t>
                        </w:r>
                        <w:r>
                          <w:rPr>
                            <w:rFonts w:ascii="Courier New"/>
                            <w:spacing w:val="-29"/>
                            <w:sz w:val="18"/>
                          </w:rPr>
                          <w:t xml:space="preserve"> </w:t>
                        </w:r>
                        <w:r>
                          <w:rPr>
                            <w:rFonts w:ascii="Courier New"/>
                            <w:sz w:val="18"/>
                          </w:rPr>
                          <w:t xml:space="preserve">permissions, </w:t>
                        </w:r>
                        <w:proofErr w:type="spellStart"/>
                        <w:r>
                          <w:rPr>
                            <w:rFonts w:ascii="Courier New"/>
                            <w:spacing w:val="-2"/>
                            <w:sz w:val="18"/>
                          </w:rPr>
                          <w:t>grantResults</w:t>
                        </w:r>
                        <w:proofErr w:type="spellEnd"/>
                        <w:r>
                          <w:rPr>
                            <w:rFonts w:ascii="Courier New"/>
                            <w:spacing w:val="-2"/>
                            <w:sz w:val="18"/>
                          </w:rPr>
                          <w:t>)</w:t>
                        </w:r>
                      </w:p>
                      <w:p w14:paraId="0029819D" w14:textId="77777777" w:rsidR="003D76C2" w:rsidRDefault="003D76C2">
                        <w:pPr>
                          <w:spacing w:before="6"/>
                          <w:rPr>
                            <w:rFonts w:ascii="Courier New"/>
                            <w:sz w:val="19"/>
                          </w:rPr>
                        </w:pPr>
                      </w:p>
                      <w:p w14:paraId="535E053A" w14:textId="77777777" w:rsidR="003D76C2" w:rsidRDefault="00000000">
                        <w:pPr>
                          <w:spacing w:line="280" w:lineRule="atLeast"/>
                          <w:ind w:left="1749" w:right="1274" w:hanging="540"/>
                          <w:rPr>
                            <w:rFonts w:ascii="Courier New"/>
                            <w:sz w:val="18"/>
                          </w:rPr>
                        </w:pPr>
                        <w:r>
                          <w:rPr>
                            <w:rFonts w:ascii="Courier New"/>
                            <w:sz w:val="18"/>
                          </w:rPr>
                          <w:t>when (</w:t>
                        </w:r>
                        <w:proofErr w:type="spellStart"/>
                        <w:r>
                          <w:rPr>
                            <w:rFonts w:ascii="Courier New"/>
                            <w:sz w:val="18"/>
                          </w:rPr>
                          <w:t>requestCode</w:t>
                        </w:r>
                        <w:proofErr w:type="spellEnd"/>
                        <w:r>
                          <w:rPr>
                            <w:rFonts w:ascii="Courier New"/>
                            <w:sz w:val="18"/>
                          </w:rPr>
                          <w:t>) { PERMISSION_CODE_REQUEST_LOCATION</w:t>
                        </w:r>
                        <w:r>
                          <w:rPr>
                            <w:rFonts w:ascii="Courier New"/>
                            <w:spacing w:val="-29"/>
                            <w:sz w:val="18"/>
                          </w:rPr>
                          <w:t xml:space="preserve"> </w:t>
                        </w:r>
                        <w:r>
                          <w:rPr>
                            <w:rFonts w:ascii="Courier New"/>
                            <w:sz w:val="18"/>
                          </w:rPr>
                          <w:t>-&gt;</w:t>
                        </w:r>
                      </w:p>
                      <w:p w14:paraId="58FB6DD1" w14:textId="77777777" w:rsidR="003D76C2" w:rsidRDefault="00000000">
                        <w:pPr>
                          <w:spacing w:line="200" w:lineRule="exact"/>
                          <w:ind w:left="1965"/>
                          <w:rPr>
                            <w:rFonts w:ascii="Courier New"/>
                            <w:b/>
                            <w:sz w:val="18"/>
                          </w:rPr>
                        </w:pPr>
                        <w:proofErr w:type="spellStart"/>
                        <w:r>
                          <w:rPr>
                            <w:rFonts w:ascii="Courier New"/>
                            <w:sz w:val="18"/>
                          </w:rPr>
                          <w:t>getLastLocation</w:t>
                        </w:r>
                        <w:proofErr w:type="spellEnd"/>
                        <w:r>
                          <w:rPr>
                            <w:rFonts w:ascii="Courier New"/>
                            <w:spacing w:val="-8"/>
                            <w:sz w:val="18"/>
                          </w:rPr>
                          <w:t xml:space="preserve"> </w:t>
                        </w:r>
                        <w:r>
                          <w:rPr>
                            <w:rFonts w:ascii="Courier New"/>
                            <w:b/>
                            <w:sz w:val="18"/>
                          </w:rPr>
                          <w:t>{</w:t>
                        </w:r>
                        <w:r>
                          <w:rPr>
                            <w:rFonts w:ascii="Courier New"/>
                            <w:b/>
                            <w:spacing w:val="-8"/>
                            <w:sz w:val="18"/>
                          </w:rPr>
                          <w:t xml:space="preserve"> </w:t>
                        </w:r>
                        <w:r>
                          <w:rPr>
                            <w:rFonts w:ascii="Courier New"/>
                            <w:b/>
                            <w:sz w:val="18"/>
                          </w:rPr>
                          <w:t>location</w:t>
                        </w:r>
                        <w:r>
                          <w:rPr>
                            <w:rFonts w:ascii="Courier New"/>
                            <w:b/>
                            <w:spacing w:val="-8"/>
                            <w:sz w:val="18"/>
                          </w:rPr>
                          <w:t xml:space="preserve"> </w:t>
                        </w:r>
                        <w:r>
                          <w:rPr>
                            <w:rFonts w:ascii="Courier New"/>
                            <w:b/>
                            <w:sz w:val="18"/>
                          </w:rPr>
                          <w:t>-</w:t>
                        </w:r>
                        <w:r>
                          <w:rPr>
                            <w:rFonts w:ascii="Courier New"/>
                            <w:b/>
                            <w:spacing w:val="-10"/>
                            <w:sz w:val="18"/>
                          </w:rPr>
                          <w:t>&gt;</w:t>
                        </w:r>
                      </w:p>
                      <w:p w14:paraId="40B0DACB" w14:textId="77777777" w:rsidR="003D76C2" w:rsidRDefault="00000000">
                        <w:pPr>
                          <w:spacing w:before="19" w:line="235" w:lineRule="auto"/>
                          <w:ind w:left="2397"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5BC67EDA" w14:textId="77777777" w:rsidR="003D76C2" w:rsidRDefault="00000000">
                        <w:pPr>
                          <w:spacing w:before="17"/>
                          <w:ind w:left="2181"/>
                          <w:rPr>
                            <w:rFonts w:ascii="Courier New"/>
                            <w:b/>
                            <w:sz w:val="18"/>
                          </w:rPr>
                        </w:pP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w:t>
                        </w:r>
                      </w:p>
                      <w:p w14:paraId="68FD5A9E" w14:textId="77777777" w:rsidR="003D76C2" w:rsidRDefault="00000000">
                        <w:pPr>
                          <w:spacing w:before="76"/>
                          <w:ind w:left="2181"/>
                          <w:rPr>
                            <w:rFonts w:ascii="Courier New"/>
                            <w:b/>
                            <w:sz w:val="18"/>
                          </w:rPr>
                        </w:pPr>
                        <w:proofErr w:type="spellStart"/>
                        <w:r>
                          <w:rPr>
                            <w:rFonts w:ascii="Courier New"/>
                            <w:b/>
                            <w:sz w:val="18"/>
                          </w:rPr>
                          <w:t>userMarker</w:t>
                        </w:r>
                        <w:proofErr w:type="spellEnd"/>
                        <w:r>
                          <w:rPr>
                            <w:rFonts w:ascii="Courier New"/>
                            <w:b/>
                            <w:spacing w:val="-17"/>
                            <w:sz w:val="18"/>
                          </w:rPr>
                          <w:t xml:space="preserve"> </w:t>
                        </w:r>
                        <w:r>
                          <w:rPr>
                            <w:rFonts w:ascii="Courier New"/>
                            <w:b/>
                            <w:sz w:val="18"/>
                          </w:rPr>
                          <w:t>=</w:t>
                        </w:r>
                        <w:r>
                          <w:rPr>
                            <w:rFonts w:ascii="Courier New"/>
                            <w:b/>
                            <w:spacing w:val="-15"/>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pacing w:val="-2"/>
                            <w:sz w:val="18"/>
                          </w:rPr>
                          <w:t>"You")</w:t>
                        </w:r>
                      </w:p>
                      <w:p w14:paraId="5A8A4F0A" w14:textId="77777777" w:rsidR="003D76C2" w:rsidRDefault="00000000">
                        <w:pPr>
                          <w:spacing w:before="76"/>
                          <w:ind w:left="1749"/>
                          <w:rPr>
                            <w:rFonts w:ascii="Courier New"/>
                            <w:b/>
                            <w:sz w:val="18"/>
                          </w:rPr>
                        </w:pPr>
                        <w:r>
                          <w:rPr>
                            <w:rFonts w:ascii="Courier New"/>
                            <w:b/>
                            <w:sz w:val="18"/>
                          </w:rPr>
                          <w:t>}</w:t>
                        </w:r>
                      </w:p>
                      <w:p w14:paraId="07072534" w14:textId="77777777" w:rsidR="003D76C2" w:rsidRDefault="00000000">
                        <w:pPr>
                          <w:spacing w:before="77"/>
                          <w:ind w:left="1317"/>
                          <w:rPr>
                            <w:rFonts w:ascii="Courier New"/>
                            <w:sz w:val="18"/>
                          </w:rPr>
                        </w:pPr>
                        <w:r>
                          <w:rPr>
                            <w:rFonts w:ascii="Courier New"/>
                            <w:sz w:val="18"/>
                          </w:rPr>
                          <w:t>}</w:t>
                        </w:r>
                      </w:p>
                      <w:p w14:paraId="382AE4F4" w14:textId="77777777" w:rsidR="003D76C2" w:rsidRDefault="00000000">
                        <w:pPr>
                          <w:spacing w:before="76"/>
                          <w:ind w:left="885"/>
                          <w:rPr>
                            <w:rFonts w:ascii="Courier New"/>
                            <w:sz w:val="18"/>
                          </w:rPr>
                        </w:pPr>
                        <w:r>
                          <w:rPr>
                            <w:rFonts w:ascii="Courier New"/>
                            <w:sz w:val="18"/>
                          </w:rPr>
                          <w:t>}</w:t>
                        </w:r>
                      </w:p>
                      <w:p w14:paraId="609E2CCB" w14:textId="77777777" w:rsidR="003D76C2" w:rsidRDefault="003D76C2">
                        <w:pPr>
                          <w:rPr>
                            <w:rFonts w:ascii="Courier New"/>
                            <w:sz w:val="20"/>
                          </w:rPr>
                        </w:pPr>
                      </w:p>
                      <w:p w14:paraId="2F2964E1" w14:textId="77777777" w:rsidR="003D76C2" w:rsidRDefault="00000000">
                        <w:pPr>
                          <w:spacing w:before="129"/>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onResume</w:t>
                        </w:r>
                        <w:proofErr w:type="spellEnd"/>
                        <w:r>
                          <w:rPr>
                            <w:rFonts w:ascii="Courier New"/>
                            <w:sz w:val="18"/>
                          </w:rPr>
                          <w:t>()</w:t>
                        </w:r>
                        <w:r>
                          <w:rPr>
                            <w:rFonts w:ascii="Courier New"/>
                            <w:spacing w:val="-7"/>
                            <w:sz w:val="18"/>
                          </w:rPr>
                          <w:t xml:space="preserve"> </w:t>
                        </w:r>
                        <w:r>
                          <w:rPr>
                            <w:rFonts w:ascii="Courier New"/>
                            <w:spacing w:val="-10"/>
                            <w:sz w:val="18"/>
                          </w:rPr>
                          <w:t>{</w:t>
                        </w:r>
                      </w:p>
                      <w:p w14:paraId="620FCC40" w14:textId="77777777" w:rsidR="003D76C2" w:rsidRDefault="00000000">
                        <w:pPr>
                          <w:spacing w:before="76" w:line="328" w:lineRule="auto"/>
                          <w:ind w:left="1749" w:right="2128" w:hanging="432"/>
                          <w:rPr>
                            <w:rFonts w:ascii="Courier New"/>
                            <w:b/>
                            <w:sz w:val="18"/>
                          </w:rPr>
                        </w:pPr>
                        <w:r>
                          <w:rPr>
                            <w:rFonts w:ascii="Courier New"/>
                            <w:sz w:val="18"/>
                          </w:rPr>
                          <w:t>if (</w:t>
                        </w:r>
                        <w:proofErr w:type="spellStart"/>
                        <w:r>
                          <w:rPr>
                            <w:rFonts w:ascii="Courier New"/>
                            <w:sz w:val="18"/>
                          </w:rPr>
                          <w:t>hasLocationPermissions</w:t>
                        </w:r>
                        <w:proofErr w:type="spellEnd"/>
                        <w:r>
                          <w:rPr>
                            <w:rFonts w:ascii="Courier New"/>
                            <w:sz w:val="18"/>
                          </w:rPr>
                          <w:t xml:space="preserve">) { </w:t>
                        </w:r>
                        <w:proofErr w:type="spellStart"/>
                        <w:r>
                          <w:rPr>
                            <w:rFonts w:ascii="Courier New"/>
                            <w:sz w:val="18"/>
                          </w:rPr>
                          <w:t>getLastLocation</w:t>
                        </w:r>
                        <w:proofErr w:type="spellEnd"/>
                        <w:r>
                          <w:rPr>
                            <w:rFonts w:ascii="Courier New"/>
                            <w:spacing w:val="-12"/>
                            <w:sz w:val="18"/>
                          </w:rPr>
                          <w:t xml:space="preserve"> </w:t>
                        </w:r>
                        <w:r>
                          <w:rPr>
                            <w:rFonts w:ascii="Courier New"/>
                            <w:b/>
                            <w:sz w:val="18"/>
                          </w:rPr>
                          <w:t>{</w:t>
                        </w:r>
                        <w:r>
                          <w:rPr>
                            <w:rFonts w:ascii="Courier New"/>
                            <w:b/>
                            <w:spacing w:val="-13"/>
                            <w:sz w:val="18"/>
                          </w:rPr>
                          <w:t xml:space="preserve"> </w:t>
                        </w:r>
                        <w:r>
                          <w:rPr>
                            <w:rFonts w:ascii="Courier New"/>
                            <w:b/>
                            <w:sz w:val="18"/>
                          </w:rPr>
                          <w:t>location</w:t>
                        </w:r>
                        <w:r>
                          <w:rPr>
                            <w:rFonts w:ascii="Courier New"/>
                            <w:b/>
                            <w:spacing w:val="-13"/>
                            <w:sz w:val="18"/>
                          </w:rPr>
                          <w:t xml:space="preserve"> </w:t>
                        </w:r>
                        <w:r>
                          <w:rPr>
                            <w:rFonts w:ascii="Courier New"/>
                            <w:b/>
                            <w:sz w:val="18"/>
                          </w:rPr>
                          <w:t>-&gt;</w:t>
                        </w:r>
                      </w:p>
                      <w:p w14:paraId="131B9C27" w14:textId="77777777" w:rsidR="003D76C2" w:rsidRDefault="00000000">
                        <w:pPr>
                          <w:spacing w:before="5" w:line="235" w:lineRule="auto"/>
                          <w:ind w:left="2397"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25424309" w14:textId="77777777" w:rsidR="003D76C2" w:rsidRDefault="00000000">
                        <w:pPr>
                          <w:spacing w:before="17"/>
                          <w:ind w:left="2181"/>
                          <w:rPr>
                            <w:rFonts w:ascii="Courier New"/>
                            <w:b/>
                            <w:sz w:val="18"/>
                          </w:rPr>
                        </w:pP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w:t>
                        </w:r>
                      </w:p>
                      <w:p w14:paraId="7A1272F4" w14:textId="77777777" w:rsidR="003D76C2" w:rsidRDefault="00000000">
                        <w:pPr>
                          <w:spacing w:before="76"/>
                          <w:ind w:left="2181"/>
                          <w:rPr>
                            <w:rFonts w:ascii="Courier New"/>
                            <w:b/>
                            <w:sz w:val="18"/>
                          </w:rPr>
                        </w:pPr>
                        <w:proofErr w:type="spellStart"/>
                        <w:r>
                          <w:rPr>
                            <w:rFonts w:ascii="Courier New"/>
                            <w:b/>
                            <w:sz w:val="18"/>
                          </w:rPr>
                          <w:t>userMarker</w:t>
                        </w:r>
                        <w:proofErr w:type="spellEnd"/>
                        <w:r>
                          <w:rPr>
                            <w:rFonts w:ascii="Courier New"/>
                            <w:b/>
                            <w:spacing w:val="-17"/>
                            <w:sz w:val="18"/>
                          </w:rPr>
                          <w:t xml:space="preserve"> </w:t>
                        </w:r>
                        <w:r>
                          <w:rPr>
                            <w:rFonts w:ascii="Courier New"/>
                            <w:b/>
                            <w:sz w:val="18"/>
                          </w:rPr>
                          <w:t>=</w:t>
                        </w:r>
                        <w:r>
                          <w:rPr>
                            <w:rFonts w:ascii="Courier New"/>
                            <w:b/>
                            <w:spacing w:val="-15"/>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pacing w:val="-2"/>
                            <w:sz w:val="18"/>
                          </w:rPr>
                          <w:t>"You")</w:t>
                        </w:r>
                      </w:p>
                      <w:p w14:paraId="30D0EDCF" w14:textId="77777777" w:rsidR="003D76C2" w:rsidRDefault="00000000">
                        <w:pPr>
                          <w:spacing w:before="76"/>
                          <w:ind w:left="1749"/>
                          <w:rPr>
                            <w:rFonts w:ascii="Courier New"/>
                            <w:b/>
                            <w:sz w:val="18"/>
                          </w:rPr>
                        </w:pPr>
                        <w:r>
                          <w:rPr>
                            <w:rFonts w:ascii="Courier New"/>
                            <w:b/>
                            <w:sz w:val="18"/>
                          </w:rPr>
                          <w:t>}</w:t>
                        </w:r>
                      </w:p>
                      <w:p w14:paraId="5A3FD8B8" w14:textId="77777777" w:rsidR="003D76C2" w:rsidRDefault="00000000">
                        <w:pPr>
                          <w:spacing w:before="76"/>
                          <w:ind w:left="1317"/>
                          <w:rPr>
                            <w:rFonts w:ascii="Courier New"/>
                            <w:sz w:val="18"/>
                          </w:rPr>
                        </w:pPr>
                        <w:r>
                          <w:rPr>
                            <w:rFonts w:ascii="Courier New"/>
                            <w:sz w:val="18"/>
                          </w:rPr>
                          <w:t>}</w:t>
                        </w:r>
                      </w:p>
                      <w:p w14:paraId="5E69DF5D"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7A8E7B67" w14:textId="77777777" w:rsidR="003D76C2" w:rsidRDefault="00000000">
      <w:pPr>
        <w:pStyle w:val="ListParagraph"/>
        <w:numPr>
          <w:ilvl w:val="0"/>
          <w:numId w:val="9"/>
        </w:numPr>
        <w:tabs>
          <w:tab w:val="left" w:pos="1274"/>
        </w:tabs>
        <w:ind w:right="467"/>
        <w:jc w:val="left"/>
        <w:rPr>
          <w:sz w:val="20"/>
        </w:rPr>
      </w:pPr>
      <w:r>
        <w:rPr>
          <w:sz w:val="20"/>
        </w:rPr>
        <w:t>Still</w:t>
      </w:r>
      <w:r>
        <w:rPr>
          <w:spacing w:val="-3"/>
          <w:sz w:val="20"/>
        </w:rPr>
        <w:t xml:space="preserve"> </w:t>
      </w:r>
      <w:r>
        <w:rPr>
          <w:sz w:val="20"/>
        </w:rPr>
        <w:t>in</w:t>
      </w:r>
      <w:r>
        <w:rPr>
          <w:spacing w:val="-4"/>
          <w:sz w:val="20"/>
        </w:rPr>
        <w:t xml:space="preserve"> </w:t>
      </w:r>
      <w:proofErr w:type="spellStart"/>
      <w:r>
        <w:rPr>
          <w:rFonts w:ascii="Courier New"/>
          <w:b/>
        </w:rPr>
        <w:t>MapsActivity</w:t>
      </w:r>
      <w:proofErr w:type="spellEnd"/>
      <w:r>
        <w:rPr>
          <w:sz w:val="20"/>
        </w:rPr>
        <w:t>,</w:t>
      </w:r>
      <w:r>
        <w:rPr>
          <w:spacing w:val="-3"/>
          <w:sz w:val="20"/>
        </w:rPr>
        <w:t xml:space="preserve"> </w:t>
      </w:r>
      <w:r>
        <w:rPr>
          <w:sz w:val="20"/>
        </w:rPr>
        <w:t>introduce</w:t>
      </w:r>
      <w:r>
        <w:rPr>
          <w:spacing w:val="-3"/>
          <w:sz w:val="20"/>
        </w:rPr>
        <w:t xml:space="preserve"> </w:t>
      </w:r>
      <w:r>
        <w:rPr>
          <w:sz w:val="20"/>
        </w:rPr>
        <w:t>a</w:t>
      </w:r>
      <w:r>
        <w:rPr>
          <w:spacing w:val="-4"/>
          <w:sz w:val="20"/>
        </w:rPr>
        <w:t xml:space="preserve"> </w:t>
      </w:r>
      <w:r>
        <w:rPr>
          <w:sz w:val="20"/>
        </w:rPr>
        <w:t>function</w:t>
      </w:r>
      <w:r>
        <w:rPr>
          <w:spacing w:val="-3"/>
          <w:sz w:val="20"/>
        </w:rPr>
        <w:t xml:space="preserve"> </w:t>
      </w:r>
      <w:r>
        <w:rPr>
          <w:sz w:val="20"/>
        </w:rPr>
        <w:t>to</w:t>
      </w:r>
      <w:r>
        <w:rPr>
          <w:spacing w:val="-3"/>
          <w:sz w:val="20"/>
        </w:rPr>
        <w:t xml:space="preserve"> </w:t>
      </w:r>
      <w:r>
        <w:rPr>
          <w:sz w:val="20"/>
        </w:rPr>
        <w:t>add</w:t>
      </w:r>
      <w:r>
        <w:rPr>
          <w:spacing w:val="-4"/>
          <w:sz w:val="20"/>
        </w:rPr>
        <w:t xml:space="preserve"> </w:t>
      </w:r>
      <w:r>
        <w:rPr>
          <w:sz w:val="20"/>
        </w:rPr>
        <w:t>a</w:t>
      </w:r>
      <w:r>
        <w:rPr>
          <w:spacing w:val="-4"/>
          <w:sz w:val="20"/>
        </w:rPr>
        <w:t xml:space="preserve"> </w:t>
      </w:r>
      <w:r>
        <w:rPr>
          <w:sz w:val="20"/>
        </w:rPr>
        <w:t>marker</w:t>
      </w:r>
      <w:r>
        <w:rPr>
          <w:spacing w:val="-4"/>
          <w:sz w:val="20"/>
        </w:rPr>
        <w:t xml:space="preserve"> </w:t>
      </w:r>
      <w:r>
        <w:rPr>
          <w:sz w:val="20"/>
        </w:rPr>
        <w:t>to</w:t>
      </w:r>
      <w:r>
        <w:rPr>
          <w:spacing w:val="-3"/>
          <w:sz w:val="20"/>
        </w:rPr>
        <w:t xml:space="preserve"> </w:t>
      </w:r>
      <w:r>
        <w:rPr>
          <w:sz w:val="20"/>
        </w:rPr>
        <w:t>the</w:t>
      </w:r>
      <w:r>
        <w:rPr>
          <w:spacing w:val="-3"/>
          <w:sz w:val="20"/>
        </w:rPr>
        <w:t xml:space="preserve"> </w:t>
      </w:r>
      <w:r>
        <w:rPr>
          <w:sz w:val="20"/>
        </w:rPr>
        <w:t>map</w:t>
      </w:r>
      <w:r>
        <w:rPr>
          <w:spacing w:val="-4"/>
          <w:sz w:val="20"/>
        </w:rPr>
        <w:t xml:space="preserve"> </w:t>
      </w:r>
      <w:r>
        <w:rPr>
          <w:sz w:val="20"/>
        </w:rPr>
        <w:t>at</w:t>
      </w:r>
      <w:r>
        <w:rPr>
          <w:spacing w:val="-4"/>
          <w:sz w:val="20"/>
        </w:rPr>
        <w:t xml:space="preserve"> </w:t>
      </w:r>
      <w:r>
        <w:rPr>
          <w:sz w:val="20"/>
        </w:rPr>
        <w:t>a given location:</w:t>
      </w:r>
    </w:p>
    <w:p w14:paraId="47212478" w14:textId="77777777" w:rsidR="003D76C2" w:rsidRDefault="00D51F7C">
      <w:pPr>
        <w:pStyle w:val="BodyText"/>
        <w:spacing w:before="1"/>
        <w:rPr>
          <w:sz w:val="9"/>
        </w:rPr>
      </w:pPr>
      <w:r>
        <w:rPr>
          <w:noProof/>
        </w:rPr>
        <mc:AlternateContent>
          <mc:Choice Requires="wpg">
            <w:drawing>
              <wp:anchor distT="0" distB="0" distL="0" distR="0" simplePos="0" relativeHeight="487657984" behindDoc="1" locked="0" layoutInCell="1" allowOverlap="1" wp14:anchorId="13AB4E56" wp14:editId="2DE8EFA4">
                <wp:simplePos x="0" y="0"/>
                <wp:positionH relativeFrom="page">
                  <wp:posOffset>1120140</wp:posOffset>
                </wp:positionH>
                <wp:positionV relativeFrom="paragraph">
                  <wp:posOffset>93980</wp:posOffset>
                </wp:positionV>
                <wp:extent cx="5074920" cy="401320"/>
                <wp:effectExtent l="0" t="0" r="5080" b="5080"/>
                <wp:wrapTopAndBottom/>
                <wp:docPr id="1082" name="docshapegroup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01320"/>
                          <a:chOff x="1764" y="148"/>
                          <a:chExt cx="7992" cy="632"/>
                        </a:xfrm>
                      </wpg:grpSpPr>
                      <wps:wsp>
                        <wps:cNvPr id="1083" name="docshape465"/>
                        <wps:cNvSpPr>
                          <a:spLocks/>
                        </wps:cNvSpPr>
                        <wps:spPr bwMode="auto">
                          <a:xfrm>
                            <a:off x="1764" y="157"/>
                            <a:ext cx="7992" cy="61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4" name="docshape466"/>
                        <wps:cNvSpPr>
                          <a:spLocks/>
                        </wps:cNvSpPr>
                        <wps:spPr bwMode="auto">
                          <a:xfrm>
                            <a:off x="1764" y="147"/>
                            <a:ext cx="7992" cy="632"/>
                          </a:xfrm>
                          <a:custGeom>
                            <a:avLst/>
                            <a:gdLst>
                              <a:gd name="T0" fmla="+- 0 9756 1764"/>
                              <a:gd name="T1" fmla="*/ T0 w 7992"/>
                              <a:gd name="T2" fmla="+- 0 759 148"/>
                              <a:gd name="T3" fmla="*/ 759 h 632"/>
                              <a:gd name="T4" fmla="+- 0 1764 1764"/>
                              <a:gd name="T5" fmla="*/ T4 w 7992"/>
                              <a:gd name="T6" fmla="+- 0 759 148"/>
                              <a:gd name="T7" fmla="*/ 759 h 632"/>
                              <a:gd name="T8" fmla="+- 0 1764 1764"/>
                              <a:gd name="T9" fmla="*/ T8 w 7992"/>
                              <a:gd name="T10" fmla="+- 0 779 148"/>
                              <a:gd name="T11" fmla="*/ 779 h 632"/>
                              <a:gd name="T12" fmla="+- 0 9756 1764"/>
                              <a:gd name="T13" fmla="*/ T12 w 7992"/>
                              <a:gd name="T14" fmla="+- 0 779 148"/>
                              <a:gd name="T15" fmla="*/ 779 h 632"/>
                              <a:gd name="T16" fmla="+- 0 9756 1764"/>
                              <a:gd name="T17" fmla="*/ T16 w 7992"/>
                              <a:gd name="T18" fmla="+- 0 759 148"/>
                              <a:gd name="T19" fmla="*/ 759 h 632"/>
                              <a:gd name="T20" fmla="+- 0 9756 1764"/>
                              <a:gd name="T21" fmla="*/ T20 w 7992"/>
                              <a:gd name="T22" fmla="+- 0 148 148"/>
                              <a:gd name="T23" fmla="*/ 148 h 632"/>
                              <a:gd name="T24" fmla="+- 0 1764 1764"/>
                              <a:gd name="T25" fmla="*/ T24 w 7992"/>
                              <a:gd name="T26" fmla="+- 0 148 148"/>
                              <a:gd name="T27" fmla="*/ 148 h 632"/>
                              <a:gd name="T28" fmla="+- 0 1764 1764"/>
                              <a:gd name="T29" fmla="*/ T28 w 7992"/>
                              <a:gd name="T30" fmla="+- 0 168 148"/>
                              <a:gd name="T31" fmla="*/ 168 h 632"/>
                              <a:gd name="T32" fmla="+- 0 9756 1764"/>
                              <a:gd name="T33" fmla="*/ T32 w 7992"/>
                              <a:gd name="T34" fmla="+- 0 168 148"/>
                              <a:gd name="T35" fmla="*/ 168 h 632"/>
                              <a:gd name="T36" fmla="+- 0 9756 1764"/>
                              <a:gd name="T37" fmla="*/ T36 w 7992"/>
                              <a:gd name="T38" fmla="+- 0 148 148"/>
                              <a:gd name="T39" fmla="*/ 148 h 6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32">
                                <a:moveTo>
                                  <a:pt x="7992" y="611"/>
                                </a:moveTo>
                                <a:lnTo>
                                  <a:pt x="0" y="611"/>
                                </a:lnTo>
                                <a:lnTo>
                                  <a:pt x="0" y="631"/>
                                </a:lnTo>
                                <a:lnTo>
                                  <a:pt x="7992" y="631"/>
                                </a:lnTo>
                                <a:lnTo>
                                  <a:pt x="7992" y="611"/>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5" name="docshape467"/>
                        <wps:cNvSpPr txBox="1">
                          <a:spLocks/>
                        </wps:cNvSpPr>
                        <wps:spPr bwMode="auto">
                          <a:xfrm>
                            <a:off x="1764" y="167"/>
                            <a:ext cx="7992" cy="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7EF0B" w14:textId="77777777" w:rsidR="003D76C2" w:rsidRDefault="00000000">
                              <w:pPr>
                                <w:spacing w:before="38" w:line="328" w:lineRule="auto"/>
                                <w:ind w:left="1317" w:right="3062" w:hanging="432"/>
                                <w:rPr>
                                  <w:rFonts w:ascii="Courier New"/>
                                  <w:b/>
                                  <w:sz w:val="18"/>
                                </w:rPr>
                              </w:pPr>
                              <w:r>
                                <w:rPr>
                                  <w:rFonts w:ascii="Courier New"/>
                                  <w:b/>
                                  <w:sz w:val="18"/>
                                </w:rPr>
                                <w:t>private</w:t>
                              </w:r>
                              <w:r>
                                <w:rPr>
                                  <w:rFonts w:ascii="Courier New"/>
                                  <w:b/>
                                  <w:spacing w:val="-19"/>
                                  <w:sz w:val="18"/>
                                </w:rPr>
                                <w:t xml:space="preserve"> </w:t>
                              </w:r>
                              <w:r>
                                <w:rPr>
                                  <w:rFonts w:ascii="Courier New"/>
                                  <w:b/>
                                  <w:sz w:val="18"/>
                                </w:rPr>
                                <w:t>fun</w:t>
                              </w:r>
                              <w:r>
                                <w:rPr>
                                  <w:rFonts w:ascii="Courier New"/>
                                  <w:b/>
                                  <w:spacing w:val="-19"/>
                                  <w:sz w:val="18"/>
                                </w:rPr>
                                <w:t xml:space="preserve"> </w:t>
                              </w:r>
                              <w:proofErr w:type="spellStart"/>
                              <w:r>
                                <w:rPr>
                                  <w:rFonts w:ascii="Courier New"/>
                                  <w:b/>
                                  <w:sz w:val="18"/>
                                </w:rPr>
                                <w:t>addMarkerAtLocation</w:t>
                              </w:r>
                              <w:proofErr w:type="spellEnd"/>
                              <w:r>
                                <w:rPr>
                                  <w:rFonts w:ascii="Courier New"/>
                                  <w:b/>
                                  <w:sz w:val="18"/>
                                </w:rPr>
                                <w:t xml:space="preserve">( location: </w:t>
                              </w:r>
                              <w:proofErr w:type="spellStart"/>
                              <w:r>
                                <w:rPr>
                                  <w:rFonts w:ascii="Courier New"/>
                                  <w:b/>
                                  <w:sz w:val="18"/>
                                </w:rPr>
                                <w:t>LatLng</w:t>
                              </w:r>
                              <w:proofErr w:type="spellEnd"/>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B4E56" id="docshapegroup464" o:spid="_x0000_s1375" style="position:absolute;margin-left:88.2pt;margin-top:7.4pt;width:399.6pt;height:31.6pt;z-index:-15658496;mso-wrap-distance-left:0;mso-wrap-distance-right:0;mso-position-horizontal-relative:page;mso-position-vertical-relative:text" coordorigin="1764,148" coordsize="7992,6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">
                <v:rect id="docshape465" o:spid="_x0000_s1376" style="position:absolute;left:1764;top:157;width:7992;height:6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" fillcolor="#f6f6f6" stroked="f">
                  <v:path arrowok="t"/>
                </v:rect>
                <v:shape id="docshape466" o:spid="_x0000_s1377" style="position:absolute;left:1764;top:147;width:7992;height:632;visibility:visible;mso-wrap-style:square;v-text-anchor:top" coordsize="7992,6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" path="m7992,611l,611r,20l7992,631r,-20xm7992,l,,,20r7992,l7992,xe" fillcolor="#dadada" stroked="f">
                  <v:path arrowok="t" o:connecttype="custom" o:connectlocs="7992,759;0,759;0,779;7992,779;7992,759;7992,148;0,148;0,168;7992,168;7992,148" o:connectangles="0,0,0,0,0,0,0,0,0,0"/>
                </v:shape>
                <v:shape id="docshape467" o:spid="_x0000_s1378" type="#_x0000_t202" style="position:absolute;left:1764;top:167;width:7992;height:5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" filled="f" stroked="f">
                  <v:path arrowok="t"/>
                  <v:textbox inset="0,0,0,0">
                    <w:txbxContent>
                      <w:p w14:paraId="18D7EF0B" w14:textId="77777777" w:rsidR="003D76C2" w:rsidRDefault="00000000">
                        <w:pPr>
                          <w:spacing w:before="38" w:line="328" w:lineRule="auto"/>
                          <w:ind w:left="1317" w:right="3062" w:hanging="432"/>
                          <w:rPr>
                            <w:rFonts w:ascii="Courier New"/>
                            <w:b/>
                            <w:sz w:val="18"/>
                          </w:rPr>
                        </w:pPr>
                        <w:r>
                          <w:rPr>
                            <w:rFonts w:ascii="Courier New"/>
                            <w:b/>
                            <w:sz w:val="18"/>
                          </w:rPr>
                          <w:t>private</w:t>
                        </w:r>
                        <w:r>
                          <w:rPr>
                            <w:rFonts w:ascii="Courier New"/>
                            <w:b/>
                            <w:spacing w:val="-19"/>
                            <w:sz w:val="18"/>
                          </w:rPr>
                          <w:t xml:space="preserve"> </w:t>
                        </w:r>
                        <w:r>
                          <w:rPr>
                            <w:rFonts w:ascii="Courier New"/>
                            <w:b/>
                            <w:sz w:val="18"/>
                          </w:rPr>
                          <w:t>fun</w:t>
                        </w:r>
                        <w:r>
                          <w:rPr>
                            <w:rFonts w:ascii="Courier New"/>
                            <w:b/>
                            <w:spacing w:val="-19"/>
                            <w:sz w:val="18"/>
                          </w:rPr>
                          <w:t xml:space="preserve"> </w:t>
                        </w:r>
                        <w:proofErr w:type="spellStart"/>
                        <w:r>
                          <w:rPr>
                            <w:rFonts w:ascii="Courier New"/>
                            <w:b/>
                            <w:sz w:val="18"/>
                          </w:rPr>
                          <w:t>addMarkerAtLocation</w:t>
                        </w:r>
                        <w:proofErr w:type="spellEnd"/>
                        <w:r>
                          <w:rPr>
                            <w:rFonts w:ascii="Courier New"/>
                            <w:b/>
                            <w:sz w:val="18"/>
                          </w:rPr>
                          <w:t xml:space="preserve">( location: </w:t>
                        </w:r>
                        <w:proofErr w:type="spellStart"/>
                        <w:r>
                          <w:rPr>
                            <w:rFonts w:ascii="Courier New"/>
                            <w:b/>
                            <w:sz w:val="18"/>
                          </w:rPr>
                          <w:t>LatLng</w:t>
                        </w:r>
                        <w:proofErr w:type="spellEnd"/>
                        <w:r>
                          <w:rPr>
                            <w:rFonts w:ascii="Courier New"/>
                            <w:b/>
                            <w:sz w:val="18"/>
                          </w:rPr>
                          <w:t>,</w:t>
                        </w:r>
                      </w:p>
                    </w:txbxContent>
                  </v:textbox>
                </v:shape>
                <w10:wrap type="topAndBottom" anchorx="page"/>
              </v:group>
            </w:pict>
          </mc:Fallback>
        </mc:AlternateContent>
      </w:r>
    </w:p>
    <w:p w14:paraId="5D80D859" w14:textId="77777777" w:rsidR="003D76C2" w:rsidRDefault="003D76C2">
      <w:pPr>
        <w:rPr>
          <w:sz w:val="9"/>
        </w:rPr>
        <w:sectPr w:rsidR="003D76C2">
          <w:pgSz w:w="10800" w:h="13320"/>
          <w:pgMar w:top="1120" w:right="920" w:bottom="280" w:left="940" w:header="695" w:footer="0" w:gutter="0"/>
          <w:cols w:space="720"/>
        </w:sectPr>
      </w:pPr>
    </w:p>
    <w:p w14:paraId="32F8B67C" w14:textId="77777777" w:rsidR="003D76C2" w:rsidRDefault="003D76C2">
      <w:pPr>
        <w:pStyle w:val="BodyText"/>
        <w:spacing w:before="13"/>
        <w:rPr>
          <w:sz w:val="4"/>
        </w:rPr>
      </w:pPr>
    </w:p>
    <w:p w14:paraId="0A7D78F5" w14:textId="77777777" w:rsidR="003D76C2" w:rsidRDefault="00D51F7C">
      <w:pPr>
        <w:pStyle w:val="BodyText"/>
        <w:ind w:left="104"/>
      </w:pPr>
      <w:r>
        <w:rPr>
          <w:noProof/>
        </w:rPr>
        <mc:AlternateContent>
          <mc:Choice Requires="wpg">
            <w:drawing>
              <wp:inline distT="0" distB="0" distL="0" distR="0" wp14:anchorId="5C3E3B78" wp14:editId="5A7C6314">
                <wp:extent cx="5074920" cy="1823720"/>
                <wp:effectExtent l="0" t="0" r="5080" b="5080"/>
                <wp:docPr id="1078" name="docshapegroup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23720"/>
                          <a:chOff x="0" y="0"/>
                          <a:chExt cx="7992" cy="2872"/>
                        </a:xfrm>
                      </wpg:grpSpPr>
                      <wps:wsp>
                        <wps:cNvPr id="1079" name="docshape469"/>
                        <wps:cNvSpPr>
                          <a:spLocks/>
                        </wps:cNvSpPr>
                        <wps:spPr bwMode="auto">
                          <a:xfrm>
                            <a:off x="0" y="10"/>
                            <a:ext cx="7992" cy="285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0" name="docshape470"/>
                        <wps:cNvSpPr>
                          <a:spLocks/>
                        </wps:cNvSpPr>
                        <wps:spPr bwMode="auto">
                          <a:xfrm>
                            <a:off x="0" y="0"/>
                            <a:ext cx="7992" cy="2872"/>
                          </a:xfrm>
                          <a:custGeom>
                            <a:avLst/>
                            <a:gdLst>
                              <a:gd name="T0" fmla="*/ 7992 w 7992"/>
                              <a:gd name="T1" fmla="*/ 2852 h 2872"/>
                              <a:gd name="T2" fmla="*/ 0 w 7992"/>
                              <a:gd name="T3" fmla="*/ 2852 h 2872"/>
                              <a:gd name="T4" fmla="*/ 0 w 7992"/>
                              <a:gd name="T5" fmla="*/ 2872 h 2872"/>
                              <a:gd name="T6" fmla="*/ 7992 w 7992"/>
                              <a:gd name="T7" fmla="*/ 2872 h 2872"/>
                              <a:gd name="T8" fmla="*/ 7992 w 7992"/>
                              <a:gd name="T9" fmla="*/ 2852 h 2872"/>
                              <a:gd name="T10" fmla="*/ 7992 w 7992"/>
                              <a:gd name="T11" fmla="*/ 0 h 2872"/>
                              <a:gd name="T12" fmla="*/ 0 w 7992"/>
                              <a:gd name="T13" fmla="*/ 0 h 2872"/>
                              <a:gd name="T14" fmla="*/ 0 w 7992"/>
                              <a:gd name="T15" fmla="*/ 20 h 2872"/>
                              <a:gd name="T16" fmla="*/ 7992 w 7992"/>
                              <a:gd name="T17" fmla="*/ 20 h 2872"/>
                              <a:gd name="T18" fmla="*/ 7992 w 7992"/>
                              <a:gd name="T19" fmla="*/ 0 h 28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872">
                                <a:moveTo>
                                  <a:pt x="7992" y="2852"/>
                                </a:moveTo>
                                <a:lnTo>
                                  <a:pt x="0" y="2852"/>
                                </a:lnTo>
                                <a:lnTo>
                                  <a:pt x="0" y="2872"/>
                                </a:lnTo>
                                <a:lnTo>
                                  <a:pt x="7992" y="2872"/>
                                </a:lnTo>
                                <a:lnTo>
                                  <a:pt x="7992" y="2852"/>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1" name="docshape471"/>
                        <wps:cNvSpPr txBox="1">
                          <a:spLocks/>
                        </wps:cNvSpPr>
                        <wps:spPr bwMode="auto">
                          <a:xfrm>
                            <a:off x="0" y="20"/>
                            <a:ext cx="7992" cy="28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EAF5F" w14:textId="77777777" w:rsidR="003D76C2" w:rsidRDefault="00000000">
                              <w:pPr>
                                <w:spacing w:before="44"/>
                                <w:ind w:left="1317"/>
                                <w:rPr>
                                  <w:rFonts w:ascii="Courier New"/>
                                  <w:b/>
                                  <w:sz w:val="18"/>
                                </w:rPr>
                              </w:pPr>
                              <w:r>
                                <w:rPr>
                                  <w:rFonts w:ascii="Courier New"/>
                                  <w:b/>
                                  <w:sz w:val="18"/>
                                </w:rPr>
                                <w:t>title:</w:t>
                              </w:r>
                              <w:r>
                                <w:rPr>
                                  <w:rFonts w:ascii="Courier New"/>
                                  <w:b/>
                                  <w:spacing w:val="-6"/>
                                  <w:sz w:val="18"/>
                                </w:rPr>
                                <w:t xml:space="preserve"> </w:t>
                              </w:r>
                              <w:r>
                                <w:rPr>
                                  <w:rFonts w:ascii="Courier New"/>
                                  <w:b/>
                                  <w:spacing w:val="-2"/>
                                  <w:sz w:val="18"/>
                                </w:rPr>
                                <w:t>String,</w:t>
                              </w:r>
                            </w:p>
                            <w:p w14:paraId="52EAA0A9" w14:textId="77777777" w:rsidR="003D76C2" w:rsidRDefault="00000000">
                              <w:pPr>
                                <w:spacing w:before="76"/>
                                <w:ind w:left="1317"/>
                                <w:rPr>
                                  <w:rFonts w:ascii="Courier New"/>
                                  <w:b/>
                                  <w:sz w:val="18"/>
                                </w:rPr>
                              </w:pPr>
                              <w:proofErr w:type="spellStart"/>
                              <w:r>
                                <w:rPr>
                                  <w:rFonts w:ascii="Courier New"/>
                                  <w:b/>
                                  <w:sz w:val="18"/>
                                </w:rPr>
                                <w:t>markerIcon</w:t>
                              </w:r>
                              <w:proofErr w:type="spellEnd"/>
                              <w:r>
                                <w:rPr>
                                  <w:rFonts w:ascii="Courier New"/>
                                  <w:b/>
                                  <w:sz w:val="18"/>
                                </w:rPr>
                                <w:t>:</w:t>
                              </w:r>
                              <w:r>
                                <w:rPr>
                                  <w:rFonts w:ascii="Courier New"/>
                                  <w:b/>
                                  <w:spacing w:val="-10"/>
                                  <w:sz w:val="18"/>
                                </w:rPr>
                                <w:t xml:space="preserve"> </w:t>
                              </w:r>
                              <w:proofErr w:type="spellStart"/>
                              <w:r>
                                <w:rPr>
                                  <w:rFonts w:ascii="Courier New"/>
                                  <w:b/>
                                  <w:sz w:val="18"/>
                                </w:rPr>
                                <w:t>BitmapDescriptor</w:t>
                              </w:r>
                              <w:proofErr w:type="spellEnd"/>
                              <w:r>
                                <w:rPr>
                                  <w:rFonts w:ascii="Courier New"/>
                                  <w:b/>
                                  <w:sz w:val="18"/>
                                </w:rPr>
                                <w:t>?</w:t>
                              </w:r>
                              <w:r>
                                <w:rPr>
                                  <w:rFonts w:ascii="Courier New"/>
                                  <w:b/>
                                  <w:spacing w:val="-10"/>
                                  <w:sz w:val="18"/>
                                </w:rPr>
                                <w:t xml:space="preserve"> </w:t>
                              </w:r>
                              <w:r>
                                <w:rPr>
                                  <w:rFonts w:ascii="Courier New"/>
                                  <w:b/>
                                  <w:sz w:val="18"/>
                                </w:rPr>
                                <w:t>=</w:t>
                              </w:r>
                              <w:r>
                                <w:rPr>
                                  <w:rFonts w:ascii="Courier New"/>
                                  <w:b/>
                                  <w:spacing w:val="-9"/>
                                  <w:sz w:val="18"/>
                                </w:rPr>
                                <w:t xml:space="preserve"> </w:t>
                              </w:r>
                              <w:r>
                                <w:rPr>
                                  <w:rFonts w:ascii="Courier New"/>
                                  <w:b/>
                                  <w:spacing w:val="-4"/>
                                  <w:sz w:val="18"/>
                                </w:rPr>
                                <w:t>null</w:t>
                              </w:r>
                            </w:p>
                            <w:p w14:paraId="0E22425F" w14:textId="77777777" w:rsidR="003D76C2" w:rsidRDefault="00000000">
                              <w:pPr>
                                <w:spacing w:before="76" w:line="328" w:lineRule="auto"/>
                                <w:ind w:left="1317" w:right="4318" w:hanging="432"/>
                                <w:rPr>
                                  <w:rFonts w:ascii="Courier New"/>
                                  <w:b/>
                                  <w:sz w:val="18"/>
                                </w:rPr>
                              </w:pPr>
                              <w:r>
                                <w:rPr>
                                  <w:rFonts w:ascii="Courier New"/>
                                  <w:b/>
                                  <w:sz w:val="18"/>
                                </w:rPr>
                                <w:t>)</w:t>
                              </w:r>
                              <w:r>
                                <w:rPr>
                                  <w:rFonts w:ascii="Courier New"/>
                                  <w:b/>
                                  <w:spacing w:val="-19"/>
                                  <w:sz w:val="18"/>
                                </w:rPr>
                                <w:t xml:space="preserve"> </w:t>
                              </w:r>
                              <w:r>
                                <w:rPr>
                                  <w:rFonts w:ascii="Courier New"/>
                                  <w:b/>
                                  <w:sz w:val="18"/>
                                </w:rPr>
                                <w:t>=</w:t>
                              </w:r>
                              <w:r>
                                <w:rPr>
                                  <w:rFonts w:ascii="Courier New"/>
                                  <w:b/>
                                  <w:spacing w:val="-19"/>
                                  <w:sz w:val="18"/>
                                </w:rPr>
                                <w:t xml:space="preserve"> </w:t>
                              </w:r>
                              <w:proofErr w:type="spellStart"/>
                              <w:r>
                                <w:rPr>
                                  <w:rFonts w:ascii="Courier New"/>
                                  <w:b/>
                                  <w:sz w:val="18"/>
                                </w:rPr>
                                <w:t>mMap.addMarker</w:t>
                              </w:r>
                              <w:proofErr w:type="spellEnd"/>
                              <w:r>
                                <w:rPr>
                                  <w:rFonts w:ascii="Courier New"/>
                                  <w:b/>
                                  <w:sz w:val="18"/>
                                </w:rPr>
                                <w:t xml:space="preserve">( </w:t>
                              </w:r>
                              <w:proofErr w:type="spellStart"/>
                              <w:r>
                                <w:rPr>
                                  <w:rFonts w:ascii="Courier New"/>
                                  <w:b/>
                                  <w:spacing w:val="-2"/>
                                  <w:sz w:val="18"/>
                                </w:rPr>
                                <w:t>MarkerOptions</w:t>
                              </w:r>
                              <w:proofErr w:type="spellEnd"/>
                              <w:r>
                                <w:rPr>
                                  <w:rFonts w:ascii="Courier New"/>
                                  <w:b/>
                                  <w:spacing w:val="-2"/>
                                  <w:sz w:val="18"/>
                                </w:rPr>
                                <w:t>()</w:t>
                              </w:r>
                            </w:p>
                            <w:p w14:paraId="5358FB38" w14:textId="77777777" w:rsidR="003D76C2" w:rsidRDefault="00000000">
                              <w:pPr>
                                <w:spacing w:before="1"/>
                                <w:ind w:left="1749"/>
                                <w:rPr>
                                  <w:rFonts w:ascii="Courier New"/>
                                  <w:b/>
                                  <w:sz w:val="18"/>
                                </w:rPr>
                              </w:pPr>
                              <w:r>
                                <w:rPr>
                                  <w:rFonts w:ascii="Courier New"/>
                                  <w:b/>
                                  <w:spacing w:val="-2"/>
                                  <w:sz w:val="18"/>
                                </w:rPr>
                                <w:t>.title(title)</w:t>
                              </w:r>
                            </w:p>
                            <w:p w14:paraId="17AA82D7" w14:textId="77777777" w:rsidR="003D76C2" w:rsidRDefault="00000000">
                              <w:pPr>
                                <w:spacing w:before="76"/>
                                <w:ind w:left="1749"/>
                                <w:rPr>
                                  <w:rFonts w:ascii="Courier New"/>
                                  <w:b/>
                                  <w:sz w:val="18"/>
                                </w:rPr>
                              </w:pPr>
                              <w:r>
                                <w:rPr>
                                  <w:rFonts w:ascii="Courier New"/>
                                  <w:b/>
                                  <w:spacing w:val="-2"/>
                                  <w:sz w:val="18"/>
                                </w:rPr>
                                <w:t>.position(location)</w:t>
                              </w:r>
                            </w:p>
                            <w:p w14:paraId="036A3060" w14:textId="77777777" w:rsidR="003D76C2" w:rsidRDefault="00000000">
                              <w:pPr>
                                <w:spacing w:before="77"/>
                                <w:ind w:left="1749"/>
                                <w:rPr>
                                  <w:rFonts w:ascii="Courier New"/>
                                  <w:b/>
                                  <w:sz w:val="18"/>
                                </w:rPr>
                              </w:pPr>
                              <w:r>
                                <w:rPr>
                                  <w:rFonts w:ascii="Courier New"/>
                                  <w:b/>
                                  <w:sz w:val="18"/>
                                </w:rPr>
                                <w:t>.apply</w:t>
                              </w:r>
                              <w:r>
                                <w:rPr>
                                  <w:rFonts w:ascii="Courier New"/>
                                  <w:b/>
                                  <w:spacing w:val="-6"/>
                                  <w:sz w:val="18"/>
                                </w:rPr>
                                <w:t xml:space="preserve"> </w:t>
                              </w:r>
                              <w:r>
                                <w:rPr>
                                  <w:rFonts w:ascii="Courier New"/>
                                  <w:b/>
                                  <w:spacing w:val="-10"/>
                                  <w:sz w:val="18"/>
                                </w:rPr>
                                <w:t>{</w:t>
                              </w:r>
                            </w:p>
                            <w:p w14:paraId="1BCE842E" w14:textId="77777777" w:rsidR="003D76C2" w:rsidRDefault="00000000">
                              <w:pPr>
                                <w:spacing w:before="76"/>
                                <w:ind w:left="2181"/>
                                <w:rPr>
                                  <w:rFonts w:ascii="Courier New"/>
                                  <w:b/>
                                  <w:sz w:val="18"/>
                                </w:rPr>
                              </w:pPr>
                              <w:proofErr w:type="spellStart"/>
                              <w:r>
                                <w:rPr>
                                  <w:rFonts w:ascii="Courier New"/>
                                  <w:b/>
                                  <w:sz w:val="18"/>
                                </w:rPr>
                                <w:t>markerIcon</w:t>
                              </w:r>
                              <w:proofErr w:type="spellEnd"/>
                              <w:r>
                                <w:rPr>
                                  <w:rFonts w:ascii="Courier New"/>
                                  <w:b/>
                                  <w:sz w:val="18"/>
                                </w:rPr>
                                <w:t>?.let</w:t>
                              </w:r>
                              <w:r>
                                <w:rPr>
                                  <w:rFonts w:ascii="Courier New"/>
                                  <w:b/>
                                  <w:spacing w:val="-11"/>
                                  <w:sz w:val="18"/>
                                </w:rPr>
                                <w:t xml:space="preserve"> </w:t>
                              </w:r>
                              <w:r>
                                <w:rPr>
                                  <w:rFonts w:ascii="Courier New"/>
                                  <w:b/>
                                  <w:sz w:val="18"/>
                                </w:rPr>
                                <w:t>{</w:t>
                              </w:r>
                              <w:r>
                                <w:rPr>
                                  <w:rFonts w:ascii="Courier New"/>
                                  <w:b/>
                                  <w:spacing w:val="-11"/>
                                  <w:sz w:val="18"/>
                                </w:rPr>
                                <w:t xml:space="preserve"> </w:t>
                              </w:r>
                              <w:r>
                                <w:rPr>
                                  <w:rFonts w:ascii="Courier New"/>
                                  <w:b/>
                                  <w:sz w:val="18"/>
                                </w:rPr>
                                <w:t>icon(</w:t>
                              </w:r>
                              <w:proofErr w:type="spellStart"/>
                              <w:r>
                                <w:rPr>
                                  <w:rFonts w:ascii="Courier New"/>
                                  <w:b/>
                                  <w:sz w:val="18"/>
                                </w:rPr>
                                <w:t>markerIcon</w:t>
                              </w:r>
                              <w:proofErr w:type="spellEnd"/>
                              <w:r>
                                <w:rPr>
                                  <w:rFonts w:ascii="Courier New"/>
                                  <w:b/>
                                  <w:sz w:val="18"/>
                                </w:rPr>
                                <w:t>)</w:t>
                              </w:r>
                              <w:r>
                                <w:rPr>
                                  <w:rFonts w:ascii="Courier New"/>
                                  <w:b/>
                                  <w:spacing w:val="-10"/>
                                  <w:sz w:val="18"/>
                                </w:rPr>
                                <w:t xml:space="preserve"> }</w:t>
                              </w:r>
                            </w:p>
                            <w:p w14:paraId="5CB1A01E" w14:textId="77777777" w:rsidR="003D76C2" w:rsidRDefault="00000000">
                              <w:pPr>
                                <w:spacing w:before="76"/>
                                <w:ind w:left="1749"/>
                                <w:rPr>
                                  <w:rFonts w:ascii="Courier New"/>
                                  <w:b/>
                                  <w:sz w:val="18"/>
                                </w:rPr>
                              </w:pPr>
                              <w:r>
                                <w:rPr>
                                  <w:rFonts w:ascii="Courier New"/>
                                  <w:b/>
                                  <w:sz w:val="18"/>
                                </w:rPr>
                                <w:t>}</w:t>
                              </w:r>
                            </w:p>
                            <w:p w14:paraId="25587CB6" w14:textId="77777777" w:rsidR="003D76C2" w:rsidRDefault="00000000">
                              <w:pPr>
                                <w:spacing w:before="76"/>
                                <w:ind w:left="885"/>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inline>
            </w:drawing>
          </mc:Choice>
          <mc:Fallback>
            <w:pict>
              <v:group w14:anchorId="5C3E3B78" id="docshapegroup468" o:spid="_x0000_s1379" style="width:399.6pt;height:143.6pt;mso-position-horizontal-relative:char;mso-position-vertical-relative:line" coordsize="7992,28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">
                <v:rect id="docshape469" o:spid="_x0000_s1380" style="position:absolute;top:10;width:7992;height:2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" fillcolor="#f6f6f6" stroked="f">
                  <v:path arrowok="t"/>
                </v:rect>
                <v:shape id="docshape470" o:spid="_x0000_s1381" style="position:absolute;width:7992;height:2872;visibility:visible;mso-wrap-style:square;v-text-anchor:top" coordsize="7992,28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" path="m7992,2852l,2852r,20l7992,2872r,-20xm7992,l,,,20r7992,l7992,xe" fillcolor="#dadada" stroked="f">
                  <v:path arrowok="t" o:connecttype="custom" o:connectlocs="7992,2852;0,2852;0,2872;7992,2872;7992,2852;7992,0;0,0;0,20;7992,20;7992,0" o:connectangles="0,0,0,0,0,0,0,0,0,0"/>
                </v:shape>
                <v:shape id="docshape471" o:spid="_x0000_s1382" type="#_x0000_t202" style="position:absolute;top:20;width:7992;height:2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" filled="f" stroked="f">
                  <v:path arrowok="t"/>
                  <v:textbox inset="0,0,0,0">
                    <w:txbxContent>
                      <w:p w14:paraId="4E8EAF5F" w14:textId="77777777" w:rsidR="003D76C2" w:rsidRDefault="00000000">
                        <w:pPr>
                          <w:spacing w:before="44"/>
                          <w:ind w:left="1317"/>
                          <w:rPr>
                            <w:rFonts w:ascii="Courier New"/>
                            <w:b/>
                            <w:sz w:val="18"/>
                          </w:rPr>
                        </w:pPr>
                        <w:r>
                          <w:rPr>
                            <w:rFonts w:ascii="Courier New"/>
                            <w:b/>
                            <w:sz w:val="18"/>
                          </w:rPr>
                          <w:t>title:</w:t>
                        </w:r>
                        <w:r>
                          <w:rPr>
                            <w:rFonts w:ascii="Courier New"/>
                            <w:b/>
                            <w:spacing w:val="-6"/>
                            <w:sz w:val="18"/>
                          </w:rPr>
                          <w:t xml:space="preserve"> </w:t>
                        </w:r>
                        <w:r>
                          <w:rPr>
                            <w:rFonts w:ascii="Courier New"/>
                            <w:b/>
                            <w:spacing w:val="-2"/>
                            <w:sz w:val="18"/>
                          </w:rPr>
                          <w:t>String,</w:t>
                        </w:r>
                      </w:p>
                      <w:p w14:paraId="52EAA0A9" w14:textId="77777777" w:rsidR="003D76C2" w:rsidRDefault="00000000">
                        <w:pPr>
                          <w:spacing w:before="76"/>
                          <w:ind w:left="1317"/>
                          <w:rPr>
                            <w:rFonts w:ascii="Courier New"/>
                            <w:b/>
                            <w:sz w:val="18"/>
                          </w:rPr>
                        </w:pPr>
                        <w:proofErr w:type="spellStart"/>
                        <w:r>
                          <w:rPr>
                            <w:rFonts w:ascii="Courier New"/>
                            <w:b/>
                            <w:sz w:val="18"/>
                          </w:rPr>
                          <w:t>markerIcon</w:t>
                        </w:r>
                        <w:proofErr w:type="spellEnd"/>
                        <w:r>
                          <w:rPr>
                            <w:rFonts w:ascii="Courier New"/>
                            <w:b/>
                            <w:sz w:val="18"/>
                          </w:rPr>
                          <w:t>:</w:t>
                        </w:r>
                        <w:r>
                          <w:rPr>
                            <w:rFonts w:ascii="Courier New"/>
                            <w:b/>
                            <w:spacing w:val="-10"/>
                            <w:sz w:val="18"/>
                          </w:rPr>
                          <w:t xml:space="preserve"> </w:t>
                        </w:r>
                        <w:proofErr w:type="spellStart"/>
                        <w:r>
                          <w:rPr>
                            <w:rFonts w:ascii="Courier New"/>
                            <w:b/>
                            <w:sz w:val="18"/>
                          </w:rPr>
                          <w:t>BitmapDescriptor</w:t>
                        </w:r>
                        <w:proofErr w:type="spellEnd"/>
                        <w:r>
                          <w:rPr>
                            <w:rFonts w:ascii="Courier New"/>
                            <w:b/>
                            <w:sz w:val="18"/>
                          </w:rPr>
                          <w:t>?</w:t>
                        </w:r>
                        <w:r>
                          <w:rPr>
                            <w:rFonts w:ascii="Courier New"/>
                            <w:b/>
                            <w:spacing w:val="-10"/>
                            <w:sz w:val="18"/>
                          </w:rPr>
                          <w:t xml:space="preserve"> </w:t>
                        </w:r>
                        <w:r>
                          <w:rPr>
                            <w:rFonts w:ascii="Courier New"/>
                            <w:b/>
                            <w:sz w:val="18"/>
                          </w:rPr>
                          <w:t>=</w:t>
                        </w:r>
                        <w:r>
                          <w:rPr>
                            <w:rFonts w:ascii="Courier New"/>
                            <w:b/>
                            <w:spacing w:val="-9"/>
                            <w:sz w:val="18"/>
                          </w:rPr>
                          <w:t xml:space="preserve"> </w:t>
                        </w:r>
                        <w:r>
                          <w:rPr>
                            <w:rFonts w:ascii="Courier New"/>
                            <w:b/>
                            <w:spacing w:val="-4"/>
                            <w:sz w:val="18"/>
                          </w:rPr>
                          <w:t>null</w:t>
                        </w:r>
                      </w:p>
                      <w:p w14:paraId="0E22425F" w14:textId="77777777" w:rsidR="003D76C2" w:rsidRDefault="00000000">
                        <w:pPr>
                          <w:spacing w:before="76" w:line="328" w:lineRule="auto"/>
                          <w:ind w:left="1317" w:right="4318" w:hanging="432"/>
                          <w:rPr>
                            <w:rFonts w:ascii="Courier New"/>
                            <w:b/>
                            <w:sz w:val="18"/>
                          </w:rPr>
                        </w:pPr>
                        <w:r>
                          <w:rPr>
                            <w:rFonts w:ascii="Courier New"/>
                            <w:b/>
                            <w:sz w:val="18"/>
                          </w:rPr>
                          <w:t>)</w:t>
                        </w:r>
                        <w:r>
                          <w:rPr>
                            <w:rFonts w:ascii="Courier New"/>
                            <w:b/>
                            <w:spacing w:val="-19"/>
                            <w:sz w:val="18"/>
                          </w:rPr>
                          <w:t xml:space="preserve"> </w:t>
                        </w:r>
                        <w:r>
                          <w:rPr>
                            <w:rFonts w:ascii="Courier New"/>
                            <w:b/>
                            <w:sz w:val="18"/>
                          </w:rPr>
                          <w:t>=</w:t>
                        </w:r>
                        <w:r>
                          <w:rPr>
                            <w:rFonts w:ascii="Courier New"/>
                            <w:b/>
                            <w:spacing w:val="-19"/>
                            <w:sz w:val="18"/>
                          </w:rPr>
                          <w:t xml:space="preserve"> </w:t>
                        </w:r>
                        <w:proofErr w:type="spellStart"/>
                        <w:r>
                          <w:rPr>
                            <w:rFonts w:ascii="Courier New"/>
                            <w:b/>
                            <w:sz w:val="18"/>
                          </w:rPr>
                          <w:t>mMap.addMarker</w:t>
                        </w:r>
                        <w:proofErr w:type="spellEnd"/>
                        <w:r>
                          <w:rPr>
                            <w:rFonts w:ascii="Courier New"/>
                            <w:b/>
                            <w:sz w:val="18"/>
                          </w:rPr>
                          <w:t xml:space="preserve">( </w:t>
                        </w:r>
                        <w:proofErr w:type="spellStart"/>
                        <w:r>
                          <w:rPr>
                            <w:rFonts w:ascii="Courier New"/>
                            <w:b/>
                            <w:spacing w:val="-2"/>
                            <w:sz w:val="18"/>
                          </w:rPr>
                          <w:t>MarkerOptions</w:t>
                        </w:r>
                        <w:proofErr w:type="spellEnd"/>
                        <w:r>
                          <w:rPr>
                            <w:rFonts w:ascii="Courier New"/>
                            <w:b/>
                            <w:spacing w:val="-2"/>
                            <w:sz w:val="18"/>
                          </w:rPr>
                          <w:t>()</w:t>
                        </w:r>
                      </w:p>
                      <w:p w14:paraId="5358FB38" w14:textId="77777777" w:rsidR="003D76C2" w:rsidRDefault="00000000">
                        <w:pPr>
                          <w:spacing w:before="1"/>
                          <w:ind w:left="1749"/>
                          <w:rPr>
                            <w:rFonts w:ascii="Courier New"/>
                            <w:b/>
                            <w:sz w:val="18"/>
                          </w:rPr>
                        </w:pPr>
                        <w:r>
                          <w:rPr>
                            <w:rFonts w:ascii="Courier New"/>
                            <w:b/>
                            <w:spacing w:val="-2"/>
                            <w:sz w:val="18"/>
                          </w:rPr>
                          <w:t>.title(title)</w:t>
                        </w:r>
                      </w:p>
                      <w:p w14:paraId="17AA82D7" w14:textId="77777777" w:rsidR="003D76C2" w:rsidRDefault="00000000">
                        <w:pPr>
                          <w:spacing w:before="76"/>
                          <w:ind w:left="1749"/>
                          <w:rPr>
                            <w:rFonts w:ascii="Courier New"/>
                            <w:b/>
                            <w:sz w:val="18"/>
                          </w:rPr>
                        </w:pPr>
                        <w:r>
                          <w:rPr>
                            <w:rFonts w:ascii="Courier New"/>
                            <w:b/>
                            <w:spacing w:val="-2"/>
                            <w:sz w:val="18"/>
                          </w:rPr>
                          <w:t>.position(location)</w:t>
                        </w:r>
                      </w:p>
                      <w:p w14:paraId="036A3060" w14:textId="77777777" w:rsidR="003D76C2" w:rsidRDefault="00000000">
                        <w:pPr>
                          <w:spacing w:before="77"/>
                          <w:ind w:left="1749"/>
                          <w:rPr>
                            <w:rFonts w:ascii="Courier New"/>
                            <w:b/>
                            <w:sz w:val="18"/>
                          </w:rPr>
                        </w:pPr>
                        <w:r>
                          <w:rPr>
                            <w:rFonts w:ascii="Courier New"/>
                            <w:b/>
                            <w:sz w:val="18"/>
                          </w:rPr>
                          <w:t>.apply</w:t>
                        </w:r>
                        <w:r>
                          <w:rPr>
                            <w:rFonts w:ascii="Courier New"/>
                            <w:b/>
                            <w:spacing w:val="-6"/>
                            <w:sz w:val="18"/>
                          </w:rPr>
                          <w:t xml:space="preserve"> </w:t>
                        </w:r>
                        <w:r>
                          <w:rPr>
                            <w:rFonts w:ascii="Courier New"/>
                            <w:b/>
                            <w:spacing w:val="-10"/>
                            <w:sz w:val="18"/>
                          </w:rPr>
                          <w:t>{</w:t>
                        </w:r>
                      </w:p>
                      <w:p w14:paraId="1BCE842E" w14:textId="77777777" w:rsidR="003D76C2" w:rsidRDefault="00000000">
                        <w:pPr>
                          <w:spacing w:before="76"/>
                          <w:ind w:left="2181"/>
                          <w:rPr>
                            <w:rFonts w:ascii="Courier New"/>
                            <w:b/>
                            <w:sz w:val="18"/>
                          </w:rPr>
                        </w:pPr>
                        <w:proofErr w:type="spellStart"/>
                        <w:r>
                          <w:rPr>
                            <w:rFonts w:ascii="Courier New"/>
                            <w:b/>
                            <w:sz w:val="18"/>
                          </w:rPr>
                          <w:t>markerIcon</w:t>
                        </w:r>
                        <w:proofErr w:type="spellEnd"/>
                        <w:r>
                          <w:rPr>
                            <w:rFonts w:ascii="Courier New"/>
                            <w:b/>
                            <w:sz w:val="18"/>
                          </w:rPr>
                          <w:t>?.let</w:t>
                        </w:r>
                        <w:r>
                          <w:rPr>
                            <w:rFonts w:ascii="Courier New"/>
                            <w:b/>
                            <w:spacing w:val="-11"/>
                            <w:sz w:val="18"/>
                          </w:rPr>
                          <w:t xml:space="preserve"> </w:t>
                        </w:r>
                        <w:r>
                          <w:rPr>
                            <w:rFonts w:ascii="Courier New"/>
                            <w:b/>
                            <w:sz w:val="18"/>
                          </w:rPr>
                          <w:t>{</w:t>
                        </w:r>
                        <w:r>
                          <w:rPr>
                            <w:rFonts w:ascii="Courier New"/>
                            <w:b/>
                            <w:spacing w:val="-11"/>
                            <w:sz w:val="18"/>
                          </w:rPr>
                          <w:t xml:space="preserve"> </w:t>
                        </w:r>
                        <w:r>
                          <w:rPr>
                            <w:rFonts w:ascii="Courier New"/>
                            <w:b/>
                            <w:sz w:val="18"/>
                          </w:rPr>
                          <w:t>icon(</w:t>
                        </w:r>
                        <w:proofErr w:type="spellStart"/>
                        <w:r>
                          <w:rPr>
                            <w:rFonts w:ascii="Courier New"/>
                            <w:b/>
                            <w:sz w:val="18"/>
                          </w:rPr>
                          <w:t>markerIcon</w:t>
                        </w:r>
                        <w:proofErr w:type="spellEnd"/>
                        <w:r>
                          <w:rPr>
                            <w:rFonts w:ascii="Courier New"/>
                            <w:b/>
                            <w:sz w:val="18"/>
                          </w:rPr>
                          <w:t>)</w:t>
                        </w:r>
                        <w:r>
                          <w:rPr>
                            <w:rFonts w:ascii="Courier New"/>
                            <w:b/>
                            <w:spacing w:val="-10"/>
                            <w:sz w:val="18"/>
                          </w:rPr>
                          <w:t xml:space="preserve"> }</w:t>
                        </w:r>
                      </w:p>
                      <w:p w14:paraId="5CB1A01E" w14:textId="77777777" w:rsidR="003D76C2" w:rsidRDefault="00000000">
                        <w:pPr>
                          <w:spacing w:before="76"/>
                          <w:ind w:left="1749"/>
                          <w:rPr>
                            <w:rFonts w:ascii="Courier New"/>
                            <w:b/>
                            <w:sz w:val="18"/>
                          </w:rPr>
                        </w:pPr>
                        <w:r>
                          <w:rPr>
                            <w:rFonts w:ascii="Courier New"/>
                            <w:b/>
                            <w:sz w:val="18"/>
                          </w:rPr>
                          <w:t>}</w:t>
                        </w:r>
                      </w:p>
                      <w:p w14:paraId="25587CB6" w14:textId="77777777" w:rsidR="003D76C2" w:rsidRDefault="00000000">
                        <w:pPr>
                          <w:spacing w:before="76"/>
                          <w:ind w:left="885"/>
                          <w:rPr>
                            <w:rFonts w:ascii="Courier New"/>
                            <w:b/>
                            <w:sz w:val="18"/>
                          </w:rPr>
                        </w:pPr>
                        <w:r>
                          <w:rPr>
                            <w:rFonts w:ascii="Courier New"/>
                            <w:b/>
                            <w:sz w:val="18"/>
                          </w:rPr>
                          <w:t>)</w:t>
                        </w:r>
                      </w:p>
                    </w:txbxContent>
                  </v:textbox>
                </v:shape>
                <w10:anchorlock/>
              </v:group>
            </w:pict>
          </mc:Fallback>
        </mc:AlternateContent>
      </w:r>
    </w:p>
    <w:p w14:paraId="0A96148A" w14:textId="77777777" w:rsidR="003D76C2" w:rsidRDefault="00000000">
      <w:pPr>
        <w:pStyle w:val="ListParagraph"/>
        <w:numPr>
          <w:ilvl w:val="0"/>
          <w:numId w:val="9"/>
        </w:numPr>
        <w:tabs>
          <w:tab w:val="left" w:pos="554"/>
        </w:tabs>
        <w:spacing w:before="35"/>
        <w:ind w:left="554"/>
        <w:jc w:val="left"/>
        <w:rPr>
          <w:sz w:val="20"/>
        </w:rPr>
      </w:pPr>
      <w:r>
        <w:rPr>
          <w:sz w:val="20"/>
        </w:rPr>
        <w:t>Now,</w:t>
      </w:r>
      <w:r>
        <w:rPr>
          <w:spacing w:val="-1"/>
          <w:sz w:val="20"/>
        </w:rPr>
        <w:t xml:space="preserve"> </w:t>
      </w:r>
      <w:r>
        <w:rPr>
          <w:sz w:val="20"/>
        </w:rPr>
        <w:t>add</w:t>
      </w:r>
      <w:r>
        <w:rPr>
          <w:spacing w:val="-2"/>
          <w:sz w:val="20"/>
        </w:rPr>
        <w:t xml:space="preserve"> </w:t>
      </w:r>
      <w:r>
        <w:rPr>
          <w:sz w:val="20"/>
        </w:rPr>
        <w:t>a</w:t>
      </w:r>
      <w:r>
        <w:rPr>
          <w:spacing w:val="-2"/>
          <w:sz w:val="20"/>
        </w:rPr>
        <w:t xml:space="preserve"> </w:t>
      </w:r>
      <w:r>
        <w:rPr>
          <w:sz w:val="20"/>
        </w:rPr>
        <w:t>function</w:t>
      </w:r>
      <w:r>
        <w:rPr>
          <w:spacing w:val="-1"/>
          <w:sz w:val="20"/>
        </w:rPr>
        <w:t xml:space="preserve"> </w:t>
      </w:r>
      <w:r>
        <w:rPr>
          <w:sz w:val="20"/>
        </w:rPr>
        <w:t>to</w:t>
      </w:r>
      <w:r>
        <w:rPr>
          <w:spacing w:val="-1"/>
          <w:sz w:val="20"/>
        </w:rPr>
        <w:t xml:space="preserve"> </w:t>
      </w:r>
      <w:r>
        <w:rPr>
          <w:sz w:val="20"/>
        </w:rPr>
        <w:t>mark</w:t>
      </w:r>
      <w:r>
        <w:rPr>
          <w:spacing w:val="-2"/>
          <w:sz w:val="20"/>
        </w:rPr>
        <w:t xml:space="preserve"> </w:t>
      </w:r>
      <w:r>
        <w:rPr>
          <w:sz w:val="20"/>
        </w:rPr>
        <w:t>the</w:t>
      </w:r>
      <w:r>
        <w:rPr>
          <w:spacing w:val="-1"/>
          <w:sz w:val="20"/>
        </w:rPr>
        <w:t xml:space="preserve"> </w:t>
      </w:r>
      <w:r>
        <w:rPr>
          <w:sz w:val="20"/>
        </w:rPr>
        <w:t>location</w:t>
      </w:r>
      <w:r>
        <w:rPr>
          <w:spacing w:val="-1"/>
          <w:sz w:val="20"/>
        </w:rPr>
        <w:t xml:space="preserve"> </w:t>
      </w:r>
      <w:r>
        <w:rPr>
          <w:sz w:val="20"/>
        </w:rPr>
        <w:t>of</w:t>
      </w:r>
      <w:r>
        <w:rPr>
          <w:spacing w:val="-1"/>
          <w:sz w:val="20"/>
        </w:rPr>
        <w:t xml:space="preserve"> </w:t>
      </w:r>
      <w:r>
        <w:rPr>
          <w:sz w:val="20"/>
        </w:rPr>
        <w:t>the</w:t>
      </w:r>
      <w:r>
        <w:rPr>
          <w:spacing w:val="-1"/>
          <w:sz w:val="20"/>
        </w:rPr>
        <w:t xml:space="preserve"> </w:t>
      </w:r>
      <w:r>
        <w:rPr>
          <w:spacing w:val="-4"/>
          <w:sz w:val="20"/>
        </w:rPr>
        <w:t>car:</w:t>
      </w:r>
    </w:p>
    <w:p w14:paraId="3A9EBB30" w14:textId="77777777" w:rsidR="003D76C2" w:rsidRDefault="00D51F7C">
      <w:pPr>
        <w:pStyle w:val="BodyText"/>
        <w:spacing w:before="1"/>
        <w:rPr>
          <w:sz w:val="9"/>
        </w:rPr>
      </w:pPr>
      <w:r>
        <w:rPr>
          <w:noProof/>
        </w:rPr>
        <mc:AlternateContent>
          <mc:Choice Requires="wpg">
            <w:drawing>
              <wp:anchor distT="0" distB="0" distL="0" distR="0" simplePos="0" relativeHeight="487659008" behindDoc="1" locked="0" layoutInCell="1" allowOverlap="1" wp14:anchorId="70F1D319" wp14:editId="083C6850">
                <wp:simplePos x="0" y="0"/>
                <wp:positionH relativeFrom="page">
                  <wp:posOffset>662940</wp:posOffset>
                </wp:positionH>
                <wp:positionV relativeFrom="paragraph">
                  <wp:posOffset>93980</wp:posOffset>
                </wp:positionV>
                <wp:extent cx="5074920" cy="2890520"/>
                <wp:effectExtent l="0" t="0" r="5080" b="5080"/>
                <wp:wrapTopAndBottom/>
                <wp:docPr id="1074" name="docshapegroup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90520"/>
                          <a:chOff x="1044" y="148"/>
                          <a:chExt cx="7992" cy="4552"/>
                        </a:xfrm>
                      </wpg:grpSpPr>
                      <wps:wsp>
                        <wps:cNvPr id="1075" name="docshape473"/>
                        <wps:cNvSpPr>
                          <a:spLocks/>
                        </wps:cNvSpPr>
                        <wps:spPr bwMode="auto">
                          <a:xfrm>
                            <a:off x="1044" y="158"/>
                            <a:ext cx="7992" cy="453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6" name="docshape474"/>
                        <wps:cNvSpPr>
                          <a:spLocks/>
                        </wps:cNvSpPr>
                        <wps:spPr bwMode="auto">
                          <a:xfrm>
                            <a:off x="1044" y="148"/>
                            <a:ext cx="7992" cy="4552"/>
                          </a:xfrm>
                          <a:custGeom>
                            <a:avLst/>
                            <a:gdLst>
                              <a:gd name="T0" fmla="+- 0 9036 1044"/>
                              <a:gd name="T1" fmla="*/ T0 w 7992"/>
                              <a:gd name="T2" fmla="+- 0 4680 148"/>
                              <a:gd name="T3" fmla="*/ 4680 h 4552"/>
                              <a:gd name="T4" fmla="+- 0 1044 1044"/>
                              <a:gd name="T5" fmla="*/ T4 w 7992"/>
                              <a:gd name="T6" fmla="+- 0 4680 148"/>
                              <a:gd name="T7" fmla="*/ 4680 h 4552"/>
                              <a:gd name="T8" fmla="+- 0 1044 1044"/>
                              <a:gd name="T9" fmla="*/ T8 w 7992"/>
                              <a:gd name="T10" fmla="+- 0 4700 148"/>
                              <a:gd name="T11" fmla="*/ 4700 h 4552"/>
                              <a:gd name="T12" fmla="+- 0 9036 1044"/>
                              <a:gd name="T13" fmla="*/ T12 w 7992"/>
                              <a:gd name="T14" fmla="+- 0 4700 148"/>
                              <a:gd name="T15" fmla="*/ 4700 h 4552"/>
                              <a:gd name="T16" fmla="+- 0 9036 1044"/>
                              <a:gd name="T17" fmla="*/ T16 w 7992"/>
                              <a:gd name="T18" fmla="+- 0 4680 148"/>
                              <a:gd name="T19" fmla="*/ 4680 h 4552"/>
                              <a:gd name="T20" fmla="+- 0 9036 1044"/>
                              <a:gd name="T21" fmla="*/ T20 w 7992"/>
                              <a:gd name="T22" fmla="+- 0 148 148"/>
                              <a:gd name="T23" fmla="*/ 148 h 4552"/>
                              <a:gd name="T24" fmla="+- 0 1044 1044"/>
                              <a:gd name="T25" fmla="*/ T24 w 7992"/>
                              <a:gd name="T26" fmla="+- 0 148 148"/>
                              <a:gd name="T27" fmla="*/ 148 h 4552"/>
                              <a:gd name="T28" fmla="+- 0 1044 1044"/>
                              <a:gd name="T29" fmla="*/ T28 w 7992"/>
                              <a:gd name="T30" fmla="+- 0 168 148"/>
                              <a:gd name="T31" fmla="*/ 168 h 4552"/>
                              <a:gd name="T32" fmla="+- 0 9036 1044"/>
                              <a:gd name="T33" fmla="*/ T32 w 7992"/>
                              <a:gd name="T34" fmla="+- 0 168 148"/>
                              <a:gd name="T35" fmla="*/ 168 h 4552"/>
                              <a:gd name="T36" fmla="+- 0 9036 1044"/>
                              <a:gd name="T37" fmla="*/ T36 w 7992"/>
                              <a:gd name="T38" fmla="+- 0 148 148"/>
                              <a:gd name="T39" fmla="*/ 148 h 45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52">
                                <a:moveTo>
                                  <a:pt x="7992" y="4532"/>
                                </a:moveTo>
                                <a:lnTo>
                                  <a:pt x="0" y="4532"/>
                                </a:lnTo>
                                <a:lnTo>
                                  <a:pt x="0" y="4552"/>
                                </a:lnTo>
                                <a:lnTo>
                                  <a:pt x="7992" y="4552"/>
                                </a:lnTo>
                                <a:lnTo>
                                  <a:pt x="7992" y="4532"/>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7" name="docshape475"/>
                        <wps:cNvSpPr txBox="1">
                          <a:spLocks/>
                        </wps:cNvSpPr>
                        <wps:spPr bwMode="auto">
                          <a:xfrm>
                            <a:off x="1044" y="168"/>
                            <a:ext cx="7992" cy="45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5CE7A" w14:textId="77777777" w:rsidR="003D76C2" w:rsidRDefault="00000000">
                              <w:pPr>
                                <w:spacing w:before="44" w:line="328" w:lineRule="auto"/>
                                <w:ind w:left="1317" w:right="3062" w:hanging="432"/>
                                <w:rPr>
                                  <w:rFonts w:ascii="Courier New"/>
                                  <w:b/>
                                  <w:sz w:val="18"/>
                                </w:rPr>
                              </w:pPr>
                              <w:r>
                                <w:rPr>
                                  <w:rFonts w:ascii="Courier New"/>
                                  <w:b/>
                                  <w:sz w:val="18"/>
                                </w:rPr>
                                <w:t xml:space="preserve">private fun </w:t>
                              </w:r>
                              <w:proofErr w:type="spellStart"/>
                              <w:r>
                                <w:rPr>
                                  <w:rFonts w:ascii="Courier New"/>
                                  <w:b/>
                                  <w:sz w:val="18"/>
                                </w:rPr>
                                <w:t>markParkedCar</w:t>
                              </w:r>
                              <w:proofErr w:type="spellEnd"/>
                              <w:r>
                                <w:rPr>
                                  <w:rFonts w:ascii="Courier New"/>
                                  <w:b/>
                                  <w:sz w:val="18"/>
                                </w:rPr>
                                <w:t xml:space="preserve">() { </w:t>
                              </w:r>
                              <w:proofErr w:type="spellStart"/>
                              <w:r>
                                <w:rPr>
                                  <w:rFonts w:ascii="Courier New"/>
                                  <w:b/>
                                  <w:sz w:val="18"/>
                                </w:rPr>
                                <w:t>getLastLocation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location</w:t>
                              </w:r>
                              <w:r>
                                <w:rPr>
                                  <w:rFonts w:ascii="Courier New"/>
                                  <w:b/>
                                  <w:spacing w:val="-13"/>
                                  <w:sz w:val="18"/>
                                </w:rPr>
                                <w:t xml:space="preserve"> </w:t>
                              </w:r>
                              <w:r>
                                <w:rPr>
                                  <w:rFonts w:ascii="Courier New"/>
                                  <w:b/>
                                  <w:sz w:val="18"/>
                                </w:rPr>
                                <w:t>-&gt;</w:t>
                              </w:r>
                            </w:p>
                            <w:p w14:paraId="3DCEDA0A" w14:textId="77777777" w:rsidR="003D76C2" w:rsidRDefault="00000000">
                              <w:pPr>
                                <w:spacing w:before="4" w:line="235" w:lineRule="auto"/>
                                <w:ind w:left="1965"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438F828E" w14:textId="77777777" w:rsidR="003D76C2" w:rsidRDefault="00000000">
                              <w:pPr>
                                <w:spacing w:before="17" w:line="328" w:lineRule="auto"/>
                                <w:ind w:left="1749" w:right="2128"/>
                                <w:rPr>
                                  <w:rFonts w:ascii="Courier New"/>
                                  <w:b/>
                                  <w:sz w:val="18"/>
                                </w:rPr>
                              </w:pPr>
                              <w:proofErr w:type="spellStart"/>
                              <w:r>
                                <w:rPr>
                                  <w:rFonts w:ascii="Courier New"/>
                                  <w:b/>
                                  <w:spacing w:val="-2"/>
                                  <w:sz w:val="18"/>
                                </w:rPr>
                                <w:t>userMarker</w:t>
                              </w:r>
                              <w:proofErr w:type="spellEnd"/>
                              <w:r>
                                <w:rPr>
                                  <w:rFonts w:ascii="Courier New"/>
                                  <w:b/>
                                  <w:spacing w:val="-2"/>
                                  <w:sz w:val="18"/>
                                </w:rPr>
                                <w:t xml:space="preserve">?.remove() </w:t>
                              </w:r>
                              <w:proofErr w:type="spellStart"/>
                              <w:r>
                                <w:rPr>
                                  <w:rFonts w:ascii="Courier New"/>
                                  <w:b/>
                                  <w:spacing w:val="-2"/>
                                  <w:sz w:val="18"/>
                                </w:rPr>
                                <w:t>carMarker</w:t>
                              </w:r>
                              <w:proofErr w:type="spellEnd"/>
                              <w:r>
                                <w:rPr>
                                  <w:rFonts w:ascii="Courier New"/>
                                  <w:b/>
                                  <w:spacing w:val="-2"/>
                                  <w:sz w:val="18"/>
                                </w:rPr>
                                <w:t xml:space="preserve">?.remove() </w:t>
                              </w: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 xml:space="preserve">) </w:t>
                              </w:r>
                              <w:proofErr w:type="spellStart"/>
                              <w:r>
                                <w:rPr>
                                  <w:rFonts w:ascii="Courier New"/>
                                  <w:b/>
                                  <w:sz w:val="18"/>
                                </w:rPr>
                                <w:t>carMarker</w:t>
                              </w:r>
                              <w:proofErr w:type="spellEnd"/>
                              <w:r>
                                <w:rPr>
                                  <w:rFonts w:ascii="Courier New"/>
                                  <w:b/>
                                  <w:spacing w:val="-19"/>
                                  <w:sz w:val="18"/>
                                </w:rPr>
                                <w:t xml:space="preserve"> </w:t>
                              </w:r>
                              <w:r>
                                <w:rPr>
                                  <w:rFonts w:ascii="Courier New"/>
                                  <w:b/>
                                  <w:sz w:val="18"/>
                                </w:rPr>
                                <w:t>=</w:t>
                              </w:r>
                              <w:r>
                                <w:rPr>
                                  <w:rFonts w:ascii="Courier New"/>
                                  <w:b/>
                                  <w:spacing w:val="-19"/>
                                  <w:sz w:val="18"/>
                                </w:rPr>
                                <w:t xml:space="preserve"> </w:t>
                              </w:r>
                              <w:proofErr w:type="spellStart"/>
                              <w:r>
                                <w:rPr>
                                  <w:rFonts w:ascii="Courier New"/>
                                  <w:b/>
                                  <w:sz w:val="18"/>
                                </w:rPr>
                                <w:t>addMarkerAtLocation</w:t>
                              </w:r>
                              <w:proofErr w:type="spellEnd"/>
                              <w:r>
                                <w:rPr>
                                  <w:rFonts w:ascii="Courier New"/>
                                  <w:b/>
                                  <w:sz w:val="18"/>
                                </w:rPr>
                                <w:t>(</w:t>
                              </w:r>
                            </w:p>
                            <w:p w14:paraId="73906204" w14:textId="77777777" w:rsidR="003D76C2" w:rsidRDefault="00000000">
                              <w:pPr>
                                <w:spacing w:before="3" w:line="328" w:lineRule="auto"/>
                                <w:ind w:left="2181" w:right="4318"/>
                                <w:rPr>
                                  <w:rFonts w:ascii="Courier New"/>
                                  <w:b/>
                                  <w:sz w:val="18"/>
                                </w:rPr>
                              </w:pPr>
                              <w:proofErr w:type="spellStart"/>
                              <w:r>
                                <w:rPr>
                                  <w:rFonts w:ascii="Courier New"/>
                                  <w:b/>
                                  <w:spacing w:val="-2"/>
                                  <w:sz w:val="18"/>
                                </w:rPr>
                                <w:t>userLocation</w:t>
                              </w:r>
                              <w:proofErr w:type="spellEnd"/>
                              <w:r>
                                <w:rPr>
                                  <w:rFonts w:ascii="Courier New"/>
                                  <w:b/>
                                  <w:spacing w:val="-2"/>
                                  <w:sz w:val="18"/>
                                </w:rPr>
                                <w:t xml:space="preserve">, </w:t>
                              </w:r>
                              <w:r>
                                <w:rPr>
                                  <w:rFonts w:ascii="Courier New"/>
                                  <w:b/>
                                  <w:sz w:val="18"/>
                                </w:rPr>
                                <w:t>"Your Car",</w:t>
                              </w:r>
                            </w:p>
                            <w:p w14:paraId="050D2AE5" w14:textId="77777777" w:rsidR="003D76C2" w:rsidRDefault="00000000">
                              <w:pPr>
                                <w:spacing w:before="1" w:line="202" w:lineRule="exact"/>
                                <w:ind w:left="2181"/>
                                <w:rPr>
                                  <w:rFonts w:ascii="Courier New"/>
                                  <w:b/>
                                  <w:sz w:val="18"/>
                                </w:rPr>
                              </w:pPr>
                              <w:proofErr w:type="spellStart"/>
                              <w:r>
                                <w:rPr>
                                  <w:rFonts w:ascii="Courier New"/>
                                  <w:b/>
                                  <w:spacing w:val="-2"/>
                                  <w:sz w:val="18"/>
                                </w:rPr>
                                <w:t>getBitmapDescriptorFromVector</w:t>
                              </w:r>
                              <w:proofErr w:type="spellEnd"/>
                            </w:p>
                            <w:p w14:paraId="653334FB" w14:textId="77777777" w:rsidR="003D76C2" w:rsidRDefault="00000000">
                              <w:pPr>
                                <w:spacing w:line="202" w:lineRule="exact"/>
                                <w:ind w:left="2397"/>
                                <w:rPr>
                                  <w:rFonts w:ascii="Courier New"/>
                                  <w:b/>
                                  <w:sz w:val="18"/>
                                </w:rPr>
                              </w:pPr>
                              <w:r>
                                <w:rPr>
                                  <w:rFonts w:ascii="Courier New"/>
                                  <w:b/>
                                  <w:spacing w:val="-2"/>
                                  <w:sz w:val="18"/>
                                </w:rPr>
                                <w:t>(R.drawable.ic_baseline_directions_car_24)</w:t>
                              </w:r>
                            </w:p>
                            <w:p w14:paraId="78847E50" w14:textId="77777777" w:rsidR="003D76C2" w:rsidRDefault="00000000">
                              <w:pPr>
                                <w:spacing w:before="16"/>
                                <w:ind w:left="1749"/>
                                <w:rPr>
                                  <w:rFonts w:ascii="Courier New"/>
                                  <w:b/>
                                  <w:sz w:val="18"/>
                                </w:rPr>
                              </w:pPr>
                              <w:r>
                                <w:rPr>
                                  <w:rFonts w:ascii="Courier New"/>
                                  <w:b/>
                                  <w:sz w:val="18"/>
                                </w:rPr>
                                <w:t>)</w:t>
                              </w:r>
                            </w:p>
                            <w:p w14:paraId="0DEEA9F1" w14:textId="77777777" w:rsidR="003D76C2" w:rsidRDefault="00000000">
                              <w:pPr>
                                <w:spacing w:before="77" w:line="328" w:lineRule="auto"/>
                                <w:ind w:left="1749"/>
                                <w:rPr>
                                  <w:rFonts w:ascii="Courier New"/>
                                  <w:b/>
                                  <w:sz w:val="18"/>
                                </w:rPr>
                              </w:pPr>
                              <w:proofErr w:type="spellStart"/>
                              <w:r>
                                <w:rPr>
                                  <w:rFonts w:ascii="Courier New"/>
                                  <w:b/>
                                  <w:sz w:val="18"/>
                                </w:rPr>
                                <w:t>userMarker</w:t>
                              </w:r>
                              <w:proofErr w:type="spellEnd"/>
                              <w:r>
                                <w:rPr>
                                  <w:rFonts w:ascii="Courier New"/>
                                  <w:b/>
                                  <w:spacing w:val="-14"/>
                                  <w:sz w:val="18"/>
                                </w:rPr>
                                <w:t xml:space="preserve"> </w:t>
                              </w:r>
                              <w:r>
                                <w:rPr>
                                  <w:rFonts w:ascii="Courier New"/>
                                  <w:b/>
                                  <w:sz w:val="18"/>
                                </w:rPr>
                                <w:t>=</w:t>
                              </w:r>
                              <w:r>
                                <w:rPr>
                                  <w:rFonts w:ascii="Courier New"/>
                                  <w:b/>
                                  <w:spacing w:val="-14"/>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z w:val="18"/>
                                </w:rPr>
                                <w:t xml:space="preserve">"You") </w:t>
                              </w:r>
                              <w:proofErr w:type="spellStart"/>
                              <w:r>
                                <w:rPr>
                                  <w:rFonts w:ascii="Courier New"/>
                                  <w:b/>
                                  <w:spacing w:val="-2"/>
                                  <w:sz w:val="18"/>
                                </w:rPr>
                                <w:t>saveLocation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w:t>
                              </w:r>
                            </w:p>
                            <w:p w14:paraId="17FA452A" w14:textId="77777777" w:rsidR="003D76C2" w:rsidRDefault="00000000">
                              <w:pPr>
                                <w:spacing w:before="1"/>
                                <w:ind w:left="1317"/>
                                <w:rPr>
                                  <w:rFonts w:ascii="Courier New"/>
                                  <w:b/>
                                  <w:sz w:val="18"/>
                                </w:rPr>
                              </w:pPr>
                              <w:r>
                                <w:rPr>
                                  <w:rFonts w:ascii="Courier New"/>
                                  <w:b/>
                                  <w:sz w:val="18"/>
                                </w:rPr>
                                <w:t>}</w:t>
                              </w:r>
                            </w:p>
                            <w:p w14:paraId="773C2217" w14:textId="77777777" w:rsidR="003D76C2" w:rsidRDefault="00000000">
                              <w:pPr>
                                <w:spacing w:before="76"/>
                                <w:ind w:left="885"/>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F1D319" id="docshapegroup472" o:spid="_x0000_s1383" style="position:absolute;margin-left:52.2pt;margin-top:7.4pt;width:399.6pt;height:227.6pt;z-index:-15657472;mso-wrap-distance-left:0;mso-wrap-distance-right:0;mso-position-horizontal-relative:page;mso-position-vertical-relative:text" coordorigin="1044,148" coordsize="7992,4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">
                <v:rect id="docshape473" o:spid="_x0000_s1384" style="position:absolute;left:1044;top:158;width:7992;height:45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" fillcolor="#f6f6f6" stroked="f">
                  <v:path arrowok="t"/>
                </v:rect>
                <v:shape id="docshape474" o:spid="_x0000_s1385" style="position:absolute;left:1044;top:148;width:7992;height:4552;visibility:visible;mso-wrap-style:square;v-text-anchor:top" coordsize="7992,45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" path="m7992,4532l,4532r,20l7992,4552r,-20xm7992,l,,,20r7992,l7992,xe" fillcolor="#dadada" stroked="f">
                  <v:path arrowok="t" o:connecttype="custom" o:connectlocs="7992,4680;0,4680;0,4700;7992,4700;7992,4680;7992,148;0,148;0,168;7992,168;7992,148" o:connectangles="0,0,0,0,0,0,0,0,0,0"/>
                </v:shape>
                <v:shape id="docshape475" o:spid="_x0000_s1386" type="#_x0000_t202" style="position:absolute;left:1044;top:168;width:7992;height:45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" filled="f" stroked="f">
                  <v:path arrowok="t"/>
                  <v:textbox inset="0,0,0,0">
                    <w:txbxContent>
                      <w:p w14:paraId="1405CE7A" w14:textId="77777777" w:rsidR="003D76C2" w:rsidRDefault="00000000">
                        <w:pPr>
                          <w:spacing w:before="44" w:line="328" w:lineRule="auto"/>
                          <w:ind w:left="1317" w:right="3062" w:hanging="432"/>
                          <w:rPr>
                            <w:rFonts w:ascii="Courier New"/>
                            <w:b/>
                            <w:sz w:val="18"/>
                          </w:rPr>
                        </w:pPr>
                        <w:r>
                          <w:rPr>
                            <w:rFonts w:ascii="Courier New"/>
                            <w:b/>
                            <w:sz w:val="18"/>
                          </w:rPr>
                          <w:t xml:space="preserve">private fun </w:t>
                        </w:r>
                        <w:proofErr w:type="spellStart"/>
                        <w:r>
                          <w:rPr>
                            <w:rFonts w:ascii="Courier New"/>
                            <w:b/>
                            <w:sz w:val="18"/>
                          </w:rPr>
                          <w:t>markParkedCar</w:t>
                        </w:r>
                        <w:proofErr w:type="spellEnd"/>
                        <w:r>
                          <w:rPr>
                            <w:rFonts w:ascii="Courier New"/>
                            <w:b/>
                            <w:sz w:val="18"/>
                          </w:rPr>
                          <w:t xml:space="preserve">() { </w:t>
                        </w:r>
                        <w:proofErr w:type="spellStart"/>
                        <w:r>
                          <w:rPr>
                            <w:rFonts w:ascii="Courier New"/>
                            <w:b/>
                            <w:sz w:val="18"/>
                          </w:rPr>
                          <w:t>getLastLocation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location</w:t>
                        </w:r>
                        <w:r>
                          <w:rPr>
                            <w:rFonts w:ascii="Courier New"/>
                            <w:b/>
                            <w:spacing w:val="-13"/>
                            <w:sz w:val="18"/>
                          </w:rPr>
                          <w:t xml:space="preserve"> </w:t>
                        </w:r>
                        <w:r>
                          <w:rPr>
                            <w:rFonts w:ascii="Courier New"/>
                            <w:b/>
                            <w:sz w:val="18"/>
                          </w:rPr>
                          <w:t>-&gt;</w:t>
                        </w:r>
                      </w:p>
                      <w:p w14:paraId="3DCEDA0A" w14:textId="77777777" w:rsidR="003D76C2" w:rsidRDefault="00000000">
                        <w:pPr>
                          <w:spacing w:before="4" w:line="235" w:lineRule="auto"/>
                          <w:ind w:left="1965" w:hanging="216"/>
                          <w:rPr>
                            <w:rFonts w:ascii="Courier New"/>
                            <w:b/>
                            <w:sz w:val="18"/>
                          </w:rPr>
                        </w:pPr>
                        <w:proofErr w:type="spellStart"/>
                        <w:r>
                          <w:rPr>
                            <w:rFonts w:ascii="Courier New"/>
                            <w:b/>
                            <w:sz w:val="18"/>
                          </w:rPr>
                          <w:t>val</w:t>
                        </w:r>
                        <w:proofErr w:type="spellEnd"/>
                        <w:r>
                          <w:rPr>
                            <w:rFonts w:ascii="Courier New"/>
                            <w:b/>
                            <w:spacing w:val="-13"/>
                            <w:sz w:val="18"/>
                          </w:rPr>
                          <w:t xml:space="preserve"> </w:t>
                        </w:r>
                        <w:proofErr w:type="spellStart"/>
                        <w:r>
                          <w:rPr>
                            <w:rFonts w:ascii="Courier New"/>
                            <w:b/>
                            <w:sz w:val="18"/>
                          </w:rPr>
                          <w:t>userLocation</w:t>
                        </w:r>
                        <w:proofErr w:type="spellEnd"/>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LatLng</w:t>
                        </w:r>
                        <w:proofErr w:type="spellEnd"/>
                        <w:r>
                          <w:rPr>
                            <w:rFonts w:ascii="Courier New"/>
                            <w:b/>
                            <w:sz w:val="18"/>
                          </w:rPr>
                          <w:t>(</w:t>
                        </w:r>
                        <w:proofErr w:type="spellStart"/>
                        <w:r>
                          <w:rPr>
                            <w:rFonts w:ascii="Courier New"/>
                            <w:b/>
                            <w:sz w:val="18"/>
                          </w:rPr>
                          <w:t>location.latitude</w:t>
                        </w:r>
                        <w:proofErr w:type="spellEnd"/>
                        <w:r>
                          <w:rPr>
                            <w:rFonts w:ascii="Courier New"/>
                            <w:b/>
                            <w:sz w:val="18"/>
                          </w:rPr>
                          <w:t xml:space="preserve">, </w:t>
                        </w:r>
                        <w:proofErr w:type="spellStart"/>
                        <w:r>
                          <w:rPr>
                            <w:rFonts w:ascii="Courier New"/>
                            <w:b/>
                            <w:spacing w:val="-2"/>
                            <w:sz w:val="18"/>
                          </w:rPr>
                          <w:t>location.longitude</w:t>
                        </w:r>
                        <w:proofErr w:type="spellEnd"/>
                        <w:r>
                          <w:rPr>
                            <w:rFonts w:ascii="Courier New"/>
                            <w:b/>
                            <w:spacing w:val="-2"/>
                            <w:sz w:val="18"/>
                          </w:rPr>
                          <w:t>)</w:t>
                        </w:r>
                      </w:p>
                      <w:p w14:paraId="438F828E" w14:textId="77777777" w:rsidR="003D76C2" w:rsidRDefault="00000000">
                        <w:pPr>
                          <w:spacing w:before="17" w:line="328" w:lineRule="auto"/>
                          <w:ind w:left="1749" w:right="2128"/>
                          <w:rPr>
                            <w:rFonts w:ascii="Courier New"/>
                            <w:b/>
                            <w:sz w:val="18"/>
                          </w:rPr>
                        </w:pPr>
                        <w:proofErr w:type="spellStart"/>
                        <w:r>
                          <w:rPr>
                            <w:rFonts w:ascii="Courier New"/>
                            <w:b/>
                            <w:spacing w:val="-2"/>
                            <w:sz w:val="18"/>
                          </w:rPr>
                          <w:t>userMarker</w:t>
                        </w:r>
                        <w:proofErr w:type="spellEnd"/>
                        <w:r>
                          <w:rPr>
                            <w:rFonts w:ascii="Courier New"/>
                            <w:b/>
                            <w:spacing w:val="-2"/>
                            <w:sz w:val="18"/>
                          </w:rPr>
                          <w:t xml:space="preserve">?.remove() </w:t>
                        </w:r>
                        <w:proofErr w:type="spellStart"/>
                        <w:r>
                          <w:rPr>
                            <w:rFonts w:ascii="Courier New"/>
                            <w:b/>
                            <w:spacing w:val="-2"/>
                            <w:sz w:val="18"/>
                          </w:rPr>
                          <w:t>carMarker</w:t>
                        </w:r>
                        <w:proofErr w:type="spellEnd"/>
                        <w:r>
                          <w:rPr>
                            <w:rFonts w:ascii="Courier New"/>
                            <w:b/>
                            <w:spacing w:val="-2"/>
                            <w:sz w:val="18"/>
                          </w:rPr>
                          <w:t xml:space="preserve">?.remove() </w:t>
                        </w:r>
                        <w:proofErr w:type="spellStart"/>
                        <w:r>
                          <w:rPr>
                            <w:rFonts w:ascii="Courier New"/>
                            <w:b/>
                            <w:spacing w:val="-2"/>
                            <w:sz w:val="18"/>
                          </w:rPr>
                          <w:t>updateMapLocation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 xml:space="preserve">) </w:t>
                        </w:r>
                        <w:proofErr w:type="spellStart"/>
                        <w:r>
                          <w:rPr>
                            <w:rFonts w:ascii="Courier New"/>
                            <w:b/>
                            <w:sz w:val="18"/>
                          </w:rPr>
                          <w:t>carMarker</w:t>
                        </w:r>
                        <w:proofErr w:type="spellEnd"/>
                        <w:r>
                          <w:rPr>
                            <w:rFonts w:ascii="Courier New"/>
                            <w:b/>
                            <w:spacing w:val="-19"/>
                            <w:sz w:val="18"/>
                          </w:rPr>
                          <w:t xml:space="preserve"> </w:t>
                        </w:r>
                        <w:r>
                          <w:rPr>
                            <w:rFonts w:ascii="Courier New"/>
                            <w:b/>
                            <w:sz w:val="18"/>
                          </w:rPr>
                          <w:t>=</w:t>
                        </w:r>
                        <w:r>
                          <w:rPr>
                            <w:rFonts w:ascii="Courier New"/>
                            <w:b/>
                            <w:spacing w:val="-19"/>
                            <w:sz w:val="18"/>
                          </w:rPr>
                          <w:t xml:space="preserve"> </w:t>
                        </w:r>
                        <w:proofErr w:type="spellStart"/>
                        <w:r>
                          <w:rPr>
                            <w:rFonts w:ascii="Courier New"/>
                            <w:b/>
                            <w:sz w:val="18"/>
                          </w:rPr>
                          <w:t>addMarkerAtLocation</w:t>
                        </w:r>
                        <w:proofErr w:type="spellEnd"/>
                        <w:r>
                          <w:rPr>
                            <w:rFonts w:ascii="Courier New"/>
                            <w:b/>
                            <w:sz w:val="18"/>
                          </w:rPr>
                          <w:t>(</w:t>
                        </w:r>
                      </w:p>
                      <w:p w14:paraId="73906204" w14:textId="77777777" w:rsidR="003D76C2" w:rsidRDefault="00000000">
                        <w:pPr>
                          <w:spacing w:before="3" w:line="328" w:lineRule="auto"/>
                          <w:ind w:left="2181" w:right="4318"/>
                          <w:rPr>
                            <w:rFonts w:ascii="Courier New"/>
                            <w:b/>
                            <w:sz w:val="18"/>
                          </w:rPr>
                        </w:pPr>
                        <w:proofErr w:type="spellStart"/>
                        <w:r>
                          <w:rPr>
                            <w:rFonts w:ascii="Courier New"/>
                            <w:b/>
                            <w:spacing w:val="-2"/>
                            <w:sz w:val="18"/>
                          </w:rPr>
                          <w:t>userLocation</w:t>
                        </w:r>
                        <w:proofErr w:type="spellEnd"/>
                        <w:r>
                          <w:rPr>
                            <w:rFonts w:ascii="Courier New"/>
                            <w:b/>
                            <w:spacing w:val="-2"/>
                            <w:sz w:val="18"/>
                          </w:rPr>
                          <w:t xml:space="preserve">, </w:t>
                        </w:r>
                        <w:r>
                          <w:rPr>
                            <w:rFonts w:ascii="Courier New"/>
                            <w:b/>
                            <w:sz w:val="18"/>
                          </w:rPr>
                          <w:t>"Your Car",</w:t>
                        </w:r>
                      </w:p>
                      <w:p w14:paraId="050D2AE5" w14:textId="77777777" w:rsidR="003D76C2" w:rsidRDefault="00000000">
                        <w:pPr>
                          <w:spacing w:before="1" w:line="202" w:lineRule="exact"/>
                          <w:ind w:left="2181"/>
                          <w:rPr>
                            <w:rFonts w:ascii="Courier New"/>
                            <w:b/>
                            <w:sz w:val="18"/>
                          </w:rPr>
                        </w:pPr>
                        <w:proofErr w:type="spellStart"/>
                        <w:r>
                          <w:rPr>
                            <w:rFonts w:ascii="Courier New"/>
                            <w:b/>
                            <w:spacing w:val="-2"/>
                            <w:sz w:val="18"/>
                          </w:rPr>
                          <w:t>getBitmapDescriptorFromVector</w:t>
                        </w:r>
                        <w:proofErr w:type="spellEnd"/>
                      </w:p>
                      <w:p w14:paraId="653334FB" w14:textId="77777777" w:rsidR="003D76C2" w:rsidRDefault="00000000">
                        <w:pPr>
                          <w:spacing w:line="202" w:lineRule="exact"/>
                          <w:ind w:left="2397"/>
                          <w:rPr>
                            <w:rFonts w:ascii="Courier New"/>
                            <w:b/>
                            <w:sz w:val="18"/>
                          </w:rPr>
                        </w:pPr>
                        <w:r>
                          <w:rPr>
                            <w:rFonts w:ascii="Courier New"/>
                            <w:b/>
                            <w:spacing w:val="-2"/>
                            <w:sz w:val="18"/>
                          </w:rPr>
                          <w:t>(R.drawable.ic_baseline_directions_car_24)</w:t>
                        </w:r>
                      </w:p>
                      <w:p w14:paraId="78847E50" w14:textId="77777777" w:rsidR="003D76C2" w:rsidRDefault="00000000">
                        <w:pPr>
                          <w:spacing w:before="16"/>
                          <w:ind w:left="1749"/>
                          <w:rPr>
                            <w:rFonts w:ascii="Courier New"/>
                            <w:b/>
                            <w:sz w:val="18"/>
                          </w:rPr>
                        </w:pPr>
                        <w:r>
                          <w:rPr>
                            <w:rFonts w:ascii="Courier New"/>
                            <w:b/>
                            <w:sz w:val="18"/>
                          </w:rPr>
                          <w:t>)</w:t>
                        </w:r>
                      </w:p>
                      <w:p w14:paraId="0DEEA9F1" w14:textId="77777777" w:rsidR="003D76C2" w:rsidRDefault="00000000">
                        <w:pPr>
                          <w:spacing w:before="77" w:line="328" w:lineRule="auto"/>
                          <w:ind w:left="1749"/>
                          <w:rPr>
                            <w:rFonts w:ascii="Courier New"/>
                            <w:b/>
                            <w:sz w:val="18"/>
                          </w:rPr>
                        </w:pPr>
                        <w:proofErr w:type="spellStart"/>
                        <w:r>
                          <w:rPr>
                            <w:rFonts w:ascii="Courier New"/>
                            <w:b/>
                            <w:sz w:val="18"/>
                          </w:rPr>
                          <w:t>userMarker</w:t>
                        </w:r>
                        <w:proofErr w:type="spellEnd"/>
                        <w:r>
                          <w:rPr>
                            <w:rFonts w:ascii="Courier New"/>
                            <w:b/>
                            <w:spacing w:val="-14"/>
                            <w:sz w:val="18"/>
                          </w:rPr>
                          <w:t xml:space="preserve"> </w:t>
                        </w:r>
                        <w:r>
                          <w:rPr>
                            <w:rFonts w:ascii="Courier New"/>
                            <w:b/>
                            <w:sz w:val="18"/>
                          </w:rPr>
                          <w:t>=</w:t>
                        </w:r>
                        <w:r>
                          <w:rPr>
                            <w:rFonts w:ascii="Courier New"/>
                            <w:b/>
                            <w:spacing w:val="-14"/>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z w:val="18"/>
                          </w:rPr>
                          <w:t xml:space="preserve">"You") </w:t>
                        </w:r>
                        <w:proofErr w:type="spellStart"/>
                        <w:r>
                          <w:rPr>
                            <w:rFonts w:ascii="Courier New"/>
                            <w:b/>
                            <w:spacing w:val="-2"/>
                            <w:sz w:val="18"/>
                          </w:rPr>
                          <w:t>saveLocation</w:t>
                        </w:r>
                        <w:proofErr w:type="spellEnd"/>
                        <w:r>
                          <w:rPr>
                            <w:rFonts w:ascii="Courier New"/>
                            <w:b/>
                            <w:spacing w:val="-2"/>
                            <w:sz w:val="18"/>
                          </w:rPr>
                          <w:t>(</w:t>
                        </w:r>
                        <w:proofErr w:type="spellStart"/>
                        <w:r>
                          <w:rPr>
                            <w:rFonts w:ascii="Courier New"/>
                            <w:b/>
                            <w:spacing w:val="-2"/>
                            <w:sz w:val="18"/>
                          </w:rPr>
                          <w:t>userLocation</w:t>
                        </w:r>
                        <w:proofErr w:type="spellEnd"/>
                        <w:r>
                          <w:rPr>
                            <w:rFonts w:ascii="Courier New"/>
                            <w:b/>
                            <w:spacing w:val="-2"/>
                            <w:sz w:val="18"/>
                          </w:rPr>
                          <w:t>)</w:t>
                        </w:r>
                      </w:p>
                      <w:p w14:paraId="17FA452A" w14:textId="77777777" w:rsidR="003D76C2" w:rsidRDefault="00000000">
                        <w:pPr>
                          <w:spacing w:before="1"/>
                          <w:ind w:left="1317"/>
                          <w:rPr>
                            <w:rFonts w:ascii="Courier New"/>
                            <w:b/>
                            <w:sz w:val="18"/>
                          </w:rPr>
                        </w:pPr>
                        <w:r>
                          <w:rPr>
                            <w:rFonts w:ascii="Courier New"/>
                            <w:b/>
                            <w:sz w:val="18"/>
                          </w:rPr>
                          <w:t>}</w:t>
                        </w:r>
                      </w:p>
                      <w:p w14:paraId="773C2217" w14:textId="77777777" w:rsidR="003D76C2" w:rsidRDefault="00000000">
                        <w:pPr>
                          <w:spacing w:before="76"/>
                          <w:ind w:left="885"/>
                          <w:rPr>
                            <w:rFonts w:ascii="Courier New"/>
                            <w:b/>
                            <w:sz w:val="18"/>
                          </w:rPr>
                        </w:pPr>
                        <w:r>
                          <w:rPr>
                            <w:rFonts w:ascii="Courier New"/>
                            <w:b/>
                            <w:sz w:val="18"/>
                          </w:rPr>
                          <w:t>}</w:t>
                        </w:r>
                      </w:p>
                    </w:txbxContent>
                  </v:textbox>
                </v:shape>
                <w10:wrap type="topAndBottom" anchorx="page"/>
              </v:group>
            </w:pict>
          </mc:Fallback>
        </mc:AlternateContent>
      </w:r>
    </w:p>
    <w:p w14:paraId="767FFE18" w14:textId="77777777" w:rsidR="003D76C2" w:rsidRDefault="00000000">
      <w:pPr>
        <w:pStyle w:val="ListParagraph"/>
        <w:numPr>
          <w:ilvl w:val="0"/>
          <w:numId w:val="9"/>
        </w:numPr>
        <w:tabs>
          <w:tab w:val="left" w:pos="554"/>
        </w:tabs>
        <w:spacing w:before="68" w:line="242" w:lineRule="auto"/>
        <w:ind w:left="554" w:right="1537"/>
        <w:jc w:val="left"/>
        <w:rPr>
          <w:sz w:val="20"/>
        </w:rPr>
      </w:pPr>
      <w:r>
        <w:rPr>
          <w:sz w:val="20"/>
        </w:rPr>
        <w:t xml:space="preserve">To receive user clicks on the </w:t>
      </w:r>
      <w:r>
        <w:rPr>
          <w:rFonts w:ascii="Courier New"/>
          <w:b/>
        </w:rPr>
        <w:t>I'm parked here</w:t>
      </w:r>
      <w:r>
        <w:rPr>
          <w:rFonts w:ascii="Courier New"/>
          <w:b/>
          <w:spacing w:val="-73"/>
        </w:rPr>
        <w:t xml:space="preserve"> </w:t>
      </w:r>
      <w:r>
        <w:rPr>
          <w:sz w:val="20"/>
        </w:rPr>
        <w:t>button, you first need to</w:t>
      </w:r>
      <w:r>
        <w:rPr>
          <w:spacing w:val="-3"/>
          <w:sz w:val="20"/>
        </w:rPr>
        <w:t xml:space="preserve"> </w:t>
      </w:r>
      <w:r>
        <w:rPr>
          <w:sz w:val="20"/>
        </w:rPr>
        <w:t>keep</w:t>
      </w:r>
      <w:r>
        <w:rPr>
          <w:spacing w:val="-3"/>
          <w:sz w:val="20"/>
        </w:rPr>
        <w:t xml:space="preserve"> </w:t>
      </w:r>
      <w:r>
        <w:rPr>
          <w:sz w:val="20"/>
        </w:rPr>
        <w:t>a</w:t>
      </w:r>
      <w:r>
        <w:rPr>
          <w:spacing w:val="-4"/>
          <w:sz w:val="20"/>
        </w:rPr>
        <w:t xml:space="preserve"> </w:t>
      </w:r>
      <w:r>
        <w:rPr>
          <w:sz w:val="20"/>
        </w:rPr>
        <w:t>reference</w:t>
      </w:r>
      <w:r>
        <w:rPr>
          <w:spacing w:val="-4"/>
          <w:sz w:val="20"/>
        </w:rPr>
        <w:t xml:space="preserve"> </w:t>
      </w:r>
      <w:r>
        <w:rPr>
          <w:sz w:val="20"/>
        </w:rPr>
        <w:t>to</w:t>
      </w:r>
      <w:r>
        <w:rPr>
          <w:spacing w:val="-3"/>
          <w:sz w:val="20"/>
        </w:rPr>
        <w:t xml:space="preserve"> </w:t>
      </w:r>
      <w:r>
        <w:rPr>
          <w:sz w:val="20"/>
        </w:rPr>
        <w:t>the</w:t>
      </w:r>
      <w:r>
        <w:rPr>
          <w:spacing w:val="-3"/>
          <w:sz w:val="20"/>
        </w:rPr>
        <w:t xml:space="preserve"> </w:t>
      </w:r>
      <w:r>
        <w:rPr>
          <w:sz w:val="20"/>
        </w:rPr>
        <w:t>button.</w:t>
      </w:r>
      <w:r>
        <w:rPr>
          <w:spacing w:val="-3"/>
          <w:sz w:val="20"/>
        </w:rPr>
        <w:t xml:space="preserve"> </w:t>
      </w:r>
      <w:r>
        <w:rPr>
          <w:sz w:val="20"/>
        </w:rPr>
        <w:t>Do</w:t>
      </w:r>
      <w:r>
        <w:rPr>
          <w:spacing w:val="-3"/>
          <w:sz w:val="20"/>
        </w:rPr>
        <w:t xml:space="preserve"> </w:t>
      </w:r>
      <w:r>
        <w:rPr>
          <w:sz w:val="20"/>
        </w:rPr>
        <w:t>so</w:t>
      </w:r>
      <w:r>
        <w:rPr>
          <w:spacing w:val="-3"/>
          <w:sz w:val="20"/>
        </w:rPr>
        <w:t xml:space="preserve"> </w:t>
      </w:r>
      <w:r>
        <w:rPr>
          <w:sz w:val="20"/>
        </w:rPr>
        <w:t>by</w:t>
      </w:r>
      <w:r>
        <w:rPr>
          <w:spacing w:val="-3"/>
          <w:sz w:val="20"/>
        </w:rPr>
        <w:t xml:space="preserve"> </w:t>
      </w:r>
      <w:r>
        <w:rPr>
          <w:sz w:val="20"/>
        </w:rPr>
        <w:t>adding</w:t>
      </w:r>
      <w:r>
        <w:rPr>
          <w:spacing w:val="-4"/>
          <w:sz w:val="20"/>
        </w:rPr>
        <w:t xml:space="preserve"> </w:t>
      </w:r>
      <w:r>
        <w:rPr>
          <w:sz w:val="20"/>
        </w:rPr>
        <w:t>the</w:t>
      </w:r>
      <w:r>
        <w:rPr>
          <w:spacing w:val="-3"/>
          <w:sz w:val="20"/>
        </w:rPr>
        <w:t xml:space="preserve"> </w:t>
      </w:r>
      <w:r>
        <w:rPr>
          <w:sz w:val="20"/>
        </w:rPr>
        <w:t>field</w:t>
      </w:r>
      <w:r>
        <w:rPr>
          <w:spacing w:val="-3"/>
          <w:sz w:val="20"/>
        </w:rPr>
        <w:t xml:space="preserve"> </w:t>
      </w:r>
      <w:r>
        <w:rPr>
          <w:sz w:val="20"/>
        </w:rPr>
        <w:t>below</w:t>
      </w:r>
      <w:r>
        <w:rPr>
          <w:spacing w:val="-3"/>
          <w:sz w:val="20"/>
        </w:rPr>
        <w:t xml:space="preserve"> </w:t>
      </w:r>
      <w:r>
        <w:rPr>
          <w:sz w:val="20"/>
        </w:rPr>
        <w:t>to</w:t>
      </w:r>
      <w:r>
        <w:rPr>
          <w:spacing w:val="-3"/>
          <w:sz w:val="20"/>
        </w:rPr>
        <w:t xml:space="preserve"> </w:t>
      </w:r>
      <w:r>
        <w:rPr>
          <w:sz w:val="20"/>
        </w:rPr>
        <w:t xml:space="preserve">your </w:t>
      </w:r>
      <w:proofErr w:type="spellStart"/>
      <w:r>
        <w:rPr>
          <w:sz w:val="20"/>
        </w:rPr>
        <w:t>MapsActivity</w:t>
      </w:r>
      <w:proofErr w:type="spellEnd"/>
      <w:r>
        <w:rPr>
          <w:sz w:val="20"/>
        </w:rPr>
        <w:t xml:space="preserve"> class:</w:t>
      </w:r>
    </w:p>
    <w:p w14:paraId="2743E0DF" w14:textId="77777777" w:rsidR="003D76C2" w:rsidRDefault="00D51F7C">
      <w:pPr>
        <w:pStyle w:val="BodyText"/>
        <w:spacing w:before="4"/>
        <w:rPr>
          <w:sz w:val="9"/>
        </w:rPr>
      </w:pPr>
      <w:r>
        <w:rPr>
          <w:noProof/>
        </w:rPr>
        <mc:AlternateContent>
          <mc:Choice Requires="wpg">
            <w:drawing>
              <wp:anchor distT="0" distB="0" distL="0" distR="0" simplePos="0" relativeHeight="487659520" behindDoc="1" locked="0" layoutInCell="1" allowOverlap="1" wp14:anchorId="107A6CDA" wp14:editId="43AEABFB">
                <wp:simplePos x="0" y="0"/>
                <wp:positionH relativeFrom="page">
                  <wp:posOffset>662940</wp:posOffset>
                </wp:positionH>
                <wp:positionV relativeFrom="paragraph">
                  <wp:posOffset>95885</wp:posOffset>
                </wp:positionV>
                <wp:extent cx="5074920" cy="754380"/>
                <wp:effectExtent l="0" t="0" r="5080" b="0"/>
                <wp:wrapTopAndBottom/>
                <wp:docPr id="1070" name="docshapegroup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4380"/>
                          <a:chOff x="1044" y="151"/>
                          <a:chExt cx="7992" cy="1188"/>
                        </a:xfrm>
                      </wpg:grpSpPr>
                      <wps:wsp>
                        <wps:cNvPr id="1071" name="docshape477"/>
                        <wps:cNvSpPr>
                          <a:spLocks/>
                        </wps:cNvSpPr>
                        <wps:spPr bwMode="auto">
                          <a:xfrm>
                            <a:off x="1044" y="160"/>
                            <a:ext cx="7992" cy="11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2" name="docshape478"/>
                        <wps:cNvSpPr>
                          <a:spLocks/>
                        </wps:cNvSpPr>
                        <wps:spPr bwMode="auto">
                          <a:xfrm>
                            <a:off x="1044" y="150"/>
                            <a:ext cx="7992" cy="1188"/>
                          </a:xfrm>
                          <a:custGeom>
                            <a:avLst/>
                            <a:gdLst>
                              <a:gd name="T0" fmla="+- 0 9036 1044"/>
                              <a:gd name="T1" fmla="*/ T0 w 7992"/>
                              <a:gd name="T2" fmla="+- 0 1318 151"/>
                              <a:gd name="T3" fmla="*/ 1318 h 1188"/>
                              <a:gd name="T4" fmla="+- 0 1044 1044"/>
                              <a:gd name="T5" fmla="*/ T4 w 7992"/>
                              <a:gd name="T6" fmla="+- 0 1318 151"/>
                              <a:gd name="T7" fmla="*/ 1318 h 1188"/>
                              <a:gd name="T8" fmla="+- 0 1044 1044"/>
                              <a:gd name="T9" fmla="*/ T8 w 7992"/>
                              <a:gd name="T10" fmla="+- 0 1338 151"/>
                              <a:gd name="T11" fmla="*/ 1338 h 1188"/>
                              <a:gd name="T12" fmla="+- 0 9036 1044"/>
                              <a:gd name="T13" fmla="*/ T12 w 7992"/>
                              <a:gd name="T14" fmla="+- 0 1338 151"/>
                              <a:gd name="T15" fmla="*/ 1338 h 1188"/>
                              <a:gd name="T16" fmla="+- 0 9036 1044"/>
                              <a:gd name="T17" fmla="*/ T16 w 7992"/>
                              <a:gd name="T18" fmla="+- 0 1318 151"/>
                              <a:gd name="T19" fmla="*/ 1318 h 1188"/>
                              <a:gd name="T20" fmla="+- 0 9036 1044"/>
                              <a:gd name="T21" fmla="*/ T20 w 7992"/>
                              <a:gd name="T22" fmla="+- 0 151 151"/>
                              <a:gd name="T23" fmla="*/ 151 h 1188"/>
                              <a:gd name="T24" fmla="+- 0 1044 1044"/>
                              <a:gd name="T25" fmla="*/ T24 w 7992"/>
                              <a:gd name="T26" fmla="+- 0 151 151"/>
                              <a:gd name="T27" fmla="*/ 151 h 1188"/>
                              <a:gd name="T28" fmla="+- 0 1044 1044"/>
                              <a:gd name="T29" fmla="*/ T28 w 7992"/>
                              <a:gd name="T30" fmla="+- 0 171 151"/>
                              <a:gd name="T31" fmla="*/ 171 h 1188"/>
                              <a:gd name="T32" fmla="+- 0 9036 1044"/>
                              <a:gd name="T33" fmla="*/ T32 w 7992"/>
                              <a:gd name="T34" fmla="+- 0 171 151"/>
                              <a:gd name="T35" fmla="*/ 171 h 1188"/>
                              <a:gd name="T36" fmla="+- 0 9036 1044"/>
                              <a:gd name="T37" fmla="*/ T36 w 7992"/>
                              <a:gd name="T38" fmla="+- 0 151 151"/>
                              <a:gd name="T39" fmla="*/ 151 h 1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8">
                                <a:moveTo>
                                  <a:pt x="7992" y="1167"/>
                                </a:moveTo>
                                <a:lnTo>
                                  <a:pt x="0" y="1167"/>
                                </a:lnTo>
                                <a:lnTo>
                                  <a:pt x="0" y="1187"/>
                                </a:lnTo>
                                <a:lnTo>
                                  <a:pt x="7992" y="1187"/>
                                </a:lnTo>
                                <a:lnTo>
                                  <a:pt x="7992" y="1167"/>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3" name="docshape479"/>
                        <wps:cNvSpPr txBox="1">
                          <a:spLocks/>
                        </wps:cNvSpPr>
                        <wps:spPr bwMode="auto">
                          <a:xfrm>
                            <a:off x="1044" y="170"/>
                            <a:ext cx="7992" cy="1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20AC5"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06A40BD3" w14:textId="77777777" w:rsidR="003D76C2" w:rsidRDefault="00000000">
                              <w:pPr>
                                <w:spacing w:before="76" w:line="328" w:lineRule="auto"/>
                                <w:ind w:left="1317" w:hanging="432"/>
                                <w:rPr>
                                  <w:rFonts w:ascii="Courier New"/>
                                  <w:b/>
                                  <w:sz w:val="18"/>
                                </w:rPr>
                              </w:pPr>
                              <w:r>
                                <w:rPr>
                                  <w:rFonts w:ascii="Courier New"/>
                                  <w:b/>
                                  <w:sz w:val="18"/>
                                </w:rPr>
                                <w:t xml:space="preserve">private </w:t>
                              </w:r>
                              <w:proofErr w:type="spellStart"/>
                              <w:r>
                                <w:rPr>
                                  <w:rFonts w:ascii="Courier New"/>
                                  <w:b/>
                                  <w:sz w:val="18"/>
                                </w:rPr>
                                <w:t>val</w:t>
                              </w:r>
                              <w:proofErr w:type="spellEnd"/>
                              <w:r>
                                <w:rPr>
                                  <w:rFonts w:ascii="Courier New"/>
                                  <w:b/>
                                  <w:sz w:val="18"/>
                                </w:rPr>
                                <w:t xml:space="preserve"> </w:t>
                              </w:r>
                              <w:proofErr w:type="spellStart"/>
                              <w:r>
                                <w:rPr>
                                  <w:rFonts w:ascii="Courier New"/>
                                  <w:b/>
                                  <w:sz w:val="18"/>
                                </w:rPr>
                                <w:t>markLocationButton</w:t>
                              </w:r>
                              <w:proofErr w:type="spellEnd"/>
                              <w:r>
                                <w:rPr>
                                  <w:rFonts w:ascii="Courier New"/>
                                  <w:b/>
                                  <w:sz w:val="18"/>
                                </w:rPr>
                                <w:t xml:space="preserve">: View by lazy { </w:t>
                              </w:r>
                              <w:proofErr w:type="spellStart"/>
                              <w:r>
                                <w:rPr>
                                  <w:rFonts w:ascii="Courier New"/>
                                  <w:b/>
                                  <w:spacing w:val="-4"/>
                                  <w:sz w:val="18"/>
                                </w:rPr>
                                <w:t>findViewById</w:t>
                              </w:r>
                              <w:proofErr w:type="spellEnd"/>
                              <w:r>
                                <w:rPr>
                                  <w:rFonts w:ascii="Courier New"/>
                                  <w:b/>
                                  <w:spacing w:val="-4"/>
                                  <w:sz w:val="18"/>
                                </w:rPr>
                                <w:t>(</w:t>
                              </w:r>
                              <w:proofErr w:type="spellStart"/>
                              <w:r>
                                <w:rPr>
                                  <w:rFonts w:ascii="Courier New"/>
                                  <w:b/>
                                  <w:spacing w:val="-4"/>
                                  <w:sz w:val="18"/>
                                </w:rPr>
                                <w:t>R.id.maps_mark_location_button</w:t>
                              </w:r>
                              <w:proofErr w:type="spellEnd"/>
                              <w:r>
                                <w:rPr>
                                  <w:rFonts w:ascii="Courier New"/>
                                  <w:b/>
                                  <w:spacing w:val="-4"/>
                                  <w:sz w:val="18"/>
                                </w:rPr>
                                <w:t>)</w:t>
                              </w:r>
                            </w:p>
                            <w:p w14:paraId="5E66527A" w14:textId="77777777" w:rsidR="003D76C2" w:rsidRDefault="00000000">
                              <w:pPr>
                                <w:spacing w:before="2"/>
                                <w:ind w:left="885"/>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7A6CDA" id="docshapegroup476" o:spid="_x0000_s1387" style="position:absolute;margin-left:52.2pt;margin-top:7.55pt;width:399.6pt;height:59.4pt;z-index:-15656960;mso-wrap-distance-left:0;mso-wrap-distance-right:0;mso-position-horizontal-relative:page;mso-position-vertical-relative:text" coordorigin="1044,151" coordsize="7992,11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">
                <v:rect id="docshape477" o:spid="_x0000_s1388" style="position:absolute;left:1044;top:160;width:7992;height:1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" fillcolor="#f6f6f6" stroked="f">
                  <v:path arrowok="t"/>
                </v:rect>
                <v:shape id="docshape478" o:spid="_x0000_s1389" style="position:absolute;left:1044;top:150;width:7992;height:1188;visibility:visible;mso-wrap-style:square;v-text-anchor:top" coordsize="7992,11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" path="m7992,1167l,1167r,20l7992,1187r,-20xm7992,l,,,20r7992,l7992,xe" fillcolor="#dadada" stroked="f">
                  <v:path arrowok="t" o:connecttype="custom" o:connectlocs="7992,1318;0,1318;0,1338;7992,1338;7992,1318;7992,151;0,151;0,171;7992,171;7992,151" o:connectangles="0,0,0,0,0,0,0,0,0,0"/>
                </v:shape>
                <v:shape id="docshape479" o:spid="_x0000_s1390" type="#_x0000_t202" style="position:absolute;left:1044;top:170;width:7992;height:1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" filled="f" stroked="f">
                  <v:path arrowok="t"/>
                  <v:textbox inset="0,0,0,0">
                    <w:txbxContent>
                      <w:p w14:paraId="3E420AC5"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06A40BD3" w14:textId="77777777" w:rsidR="003D76C2" w:rsidRDefault="00000000">
                        <w:pPr>
                          <w:spacing w:before="76" w:line="328" w:lineRule="auto"/>
                          <w:ind w:left="1317" w:hanging="432"/>
                          <w:rPr>
                            <w:rFonts w:ascii="Courier New"/>
                            <w:b/>
                            <w:sz w:val="18"/>
                          </w:rPr>
                        </w:pPr>
                        <w:r>
                          <w:rPr>
                            <w:rFonts w:ascii="Courier New"/>
                            <w:b/>
                            <w:sz w:val="18"/>
                          </w:rPr>
                          <w:t xml:space="preserve">private </w:t>
                        </w:r>
                        <w:proofErr w:type="spellStart"/>
                        <w:r>
                          <w:rPr>
                            <w:rFonts w:ascii="Courier New"/>
                            <w:b/>
                            <w:sz w:val="18"/>
                          </w:rPr>
                          <w:t>val</w:t>
                        </w:r>
                        <w:proofErr w:type="spellEnd"/>
                        <w:r>
                          <w:rPr>
                            <w:rFonts w:ascii="Courier New"/>
                            <w:b/>
                            <w:sz w:val="18"/>
                          </w:rPr>
                          <w:t xml:space="preserve"> </w:t>
                        </w:r>
                        <w:proofErr w:type="spellStart"/>
                        <w:r>
                          <w:rPr>
                            <w:rFonts w:ascii="Courier New"/>
                            <w:b/>
                            <w:sz w:val="18"/>
                          </w:rPr>
                          <w:t>markLocationButton</w:t>
                        </w:r>
                        <w:proofErr w:type="spellEnd"/>
                        <w:r>
                          <w:rPr>
                            <w:rFonts w:ascii="Courier New"/>
                            <w:b/>
                            <w:sz w:val="18"/>
                          </w:rPr>
                          <w:t xml:space="preserve">: View by lazy { </w:t>
                        </w:r>
                        <w:proofErr w:type="spellStart"/>
                        <w:r>
                          <w:rPr>
                            <w:rFonts w:ascii="Courier New"/>
                            <w:b/>
                            <w:spacing w:val="-4"/>
                            <w:sz w:val="18"/>
                          </w:rPr>
                          <w:t>findViewById</w:t>
                        </w:r>
                        <w:proofErr w:type="spellEnd"/>
                        <w:r>
                          <w:rPr>
                            <w:rFonts w:ascii="Courier New"/>
                            <w:b/>
                            <w:spacing w:val="-4"/>
                            <w:sz w:val="18"/>
                          </w:rPr>
                          <w:t>(</w:t>
                        </w:r>
                        <w:proofErr w:type="spellStart"/>
                        <w:r>
                          <w:rPr>
                            <w:rFonts w:ascii="Courier New"/>
                            <w:b/>
                            <w:spacing w:val="-4"/>
                            <w:sz w:val="18"/>
                          </w:rPr>
                          <w:t>R.id.maps_mark_location_button</w:t>
                        </w:r>
                        <w:proofErr w:type="spellEnd"/>
                        <w:r>
                          <w:rPr>
                            <w:rFonts w:ascii="Courier New"/>
                            <w:b/>
                            <w:spacing w:val="-4"/>
                            <w:sz w:val="18"/>
                          </w:rPr>
                          <w:t>)</w:t>
                        </w:r>
                      </w:p>
                      <w:p w14:paraId="5E66527A" w14:textId="77777777" w:rsidR="003D76C2" w:rsidRDefault="00000000">
                        <w:pPr>
                          <w:spacing w:before="2"/>
                          <w:ind w:left="885"/>
                          <w:rPr>
                            <w:rFonts w:ascii="Courier New"/>
                            <w:b/>
                            <w:sz w:val="18"/>
                          </w:rPr>
                        </w:pPr>
                        <w:r>
                          <w:rPr>
                            <w:rFonts w:ascii="Courier New"/>
                            <w:b/>
                            <w:sz w:val="18"/>
                          </w:rPr>
                          <w:t>}</w:t>
                        </w:r>
                      </w:p>
                    </w:txbxContent>
                  </v:textbox>
                </v:shape>
                <w10:wrap type="topAndBottom" anchorx="page"/>
              </v:group>
            </w:pict>
          </mc:Fallback>
        </mc:AlternateContent>
      </w:r>
    </w:p>
    <w:p w14:paraId="7216921E" w14:textId="77777777" w:rsidR="003D76C2" w:rsidRDefault="003D76C2">
      <w:pPr>
        <w:rPr>
          <w:sz w:val="9"/>
        </w:rPr>
        <w:sectPr w:rsidR="003D76C2">
          <w:pgSz w:w="10800" w:h="13320"/>
          <w:pgMar w:top="1120" w:right="920" w:bottom="280" w:left="940" w:header="695" w:footer="0" w:gutter="0"/>
          <w:cols w:space="720"/>
        </w:sectPr>
      </w:pPr>
    </w:p>
    <w:p w14:paraId="66F07132" w14:textId="77777777" w:rsidR="003D76C2" w:rsidRDefault="003D76C2">
      <w:pPr>
        <w:pStyle w:val="BodyText"/>
        <w:spacing w:before="12"/>
        <w:rPr>
          <w:sz w:val="7"/>
        </w:rPr>
      </w:pPr>
    </w:p>
    <w:p w14:paraId="31338560" w14:textId="77777777" w:rsidR="003D76C2" w:rsidRDefault="00000000">
      <w:pPr>
        <w:pStyle w:val="ListParagraph"/>
        <w:numPr>
          <w:ilvl w:val="0"/>
          <w:numId w:val="9"/>
        </w:numPr>
        <w:tabs>
          <w:tab w:val="left" w:pos="1274"/>
        </w:tabs>
        <w:spacing w:before="101"/>
        <w:ind w:right="439"/>
        <w:jc w:val="left"/>
        <w:rPr>
          <w:sz w:val="20"/>
        </w:rPr>
      </w:pPr>
      <w:r>
        <w:rPr>
          <w:sz w:val="20"/>
        </w:rPr>
        <w:t>Lastly,</w:t>
      </w:r>
      <w:r>
        <w:rPr>
          <w:spacing w:val="-5"/>
          <w:sz w:val="20"/>
        </w:rPr>
        <w:t xml:space="preserve"> </w:t>
      </w:r>
      <w:r>
        <w:rPr>
          <w:sz w:val="20"/>
        </w:rPr>
        <w:t>when</w:t>
      </w:r>
      <w:r>
        <w:rPr>
          <w:spacing w:val="-3"/>
          <w:sz w:val="20"/>
        </w:rPr>
        <w:t xml:space="preserve"> </w:t>
      </w:r>
      <w:r>
        <w:rPr>
          <w:sz w:val="20"/>
        </w:rPr>
        <w:t>the</w:t>
      </w:r>
      <w:r>
        <w:rPr>
          <w:spacing w:val="-3"/>
          <w:sz w:val="20"/>
        </w:rPr>
        <w:t xml:space="preserve"> </w:t>
      </w:r>
      <w:r>
        <w:rPr>
          <w:sz w:val="20"/>
        </w:rPr>
        <w:t>user</w:t>
      </w:r>
      <w:r>
        <w:rPr>
          <w:spacing w:val="-3"/>
          <w:sz w:val="20"/>
        </w:rPr>
        <w:t xml:space="preserve"> </w:t>
      </w:r>
      <w:r>
        <w:rPr>
          <w:sz w:val="20"/>
        </w:rPr>
        <w:t>clicks</w:t>
      </w:r>
      <w:r>
        <w:rPr>
          <w:spacing w:val="-3"/>
          <w:sz w:val="20"/>
        </w:rPr>
        <w:t xml:space="preserve"> </w:t>
      </w:r>
      <w:r>
        <w:rPr>
          <w:sz w:val="20"/>
        </w:rPr>
        <w:t>the</w:t>
      </w:r>
      <w:r>
        <w:rPr>
          <w:spacing w:val="-3"/>
          <w:sz w:val="20"/>
        </w:rPr>
        <w:t xml:space="preserve"> </w:t>
      </w:r>
      <w:r>
        <w:rPr>
          <w:rFonts w:ascii="Courier New"/>
          <w:b/>
        </w:rPr>
        <w:t>I'm</w:t>
      </w:r>
      <w:r>
        <w:rPr>
          <w:rFonts w:ascii="Courier New"/>
          <w:b/>
          <w:spacing w:val="-7"/>
        </w:rPr>
        <w:t xml:space="preserve"> </w:t>
      </w:r>
      <w:r>
        <w:rPr>
          <w:rFonts w:ascii="Courier New"/>
          <w:b/>
        </w:rPr>
        <w:t>parked</w:t>
      </w:r>
      <w:r>
        <w:rPr>
          <w:rFonts w:ascii="Courier New"/>
          <w:b/>
          <w:spacing w:val="-7"/>
        </w:rPr>
        <w:t xml:space="preserve"> </w:t>
      </w:r>
      <w:r>
        <w:rPr>
          <w:rFonts w:ascii="Courier New"/>
          <w:b/>
        </w:rPr>
        <w:t>here</w:t>
      </w:r>
      <w:r>
        <w:rPr>
          <w:rFonts w:ascii="Courier New"/>
          <w:b/>
          <w:spacing w:val="-80"/>
        </w:rPr>
        <w:t xml:space="preserve"> </w:t>
      </w:r>
      <w:r>
        <w:rPr>
          <w:sz w:val="20"/>
        </w:rPr>
        <w:t>button,</w:t>
      </w:r>
      <w:r>
        <w:rPr>
          <w:spacing w:val="-3"/>
          <w:sz w:val="20"/>
        </w:rPr>
        <w:t xml:space="preserve"> </w:t>
      </w:r>
      <w:r>
        <w:rPr>
          <w:sz w:val="20"/>
        </w:rPr>
        <w:t>add</w:t>
      </w:r>
      <w:r>
        <w:rPr>
          <w:spacing w:val="-3"/>
          <w:sz w:val="20"/>
        </w:rPr>
        <w:t xml:space="preserve"> </w:t>
      </w:r>
      <w:r>
        <w:rPr>
          <w:sz w:val="20"/>
        </w:rPr>
        <w:t>or</w:t>
      </w:r>
      <w:r>
        <w:rPr>
          <w:spacing w:val="-3"/>
          <w:sz w:val="20"/>
        </w:rPr>
        <w:t xml:space="preserve"> </w:t>
      </w:r>
      <w:r>
        <w:rPr>
          <w:sz w:val="20"/>
        </w:rPr>
        <w:t>move</w:t>
      </w:r>
      <w:r>
        <w:rPr>
          <w:spacing w:val="-3"/>
          <w:sz w:val="20"/>
        </w:rPr>
        <w:t xml:space="preserve"> </w:t>
      </w:r>
      <w:r>
        <w:rPr>
          <w:sz w:val="20"/>
        </w:rPr>
        <w:t>the car icon to the user's current location:</w:t>
      </w:r>
    </w:p>
    <w:p w14:paraId="2090712B" w14:textId="77777777" w:rsidR="003D76C2" w:rsidRDefault="00D51F7C">
      <w:pPr>
        <w:pStyle w:val="BodyText"/>
        <w:spacing w:before="4"/>
        <w:rPr>
          <w:sz w:val="9"/>
        </w:rPr>
      </w:pPr>
      <w:r>
        <w:rPr>
          <w:noProof/>
        </w:rPr>
        <mc:AlternateContent>
          <mc:Choice Requires="wpg">
            <w:drawing>
              <wp:anchor distT="0" distB="0" distL="0" distR="0" simplePos="0" relativeHeight="487660032" behindDoc="1" locked="0" layoutInCell="1" allowOverlap="1" wp14:anchorId="1F088C49" wp14:editId="25FA86AA">
                <wp:simplePos x="0" y="0"/>
                <wp:positionH relativeFrom="page">
                  <wp:posOffset>1120140</wp:posOffset>
                </wp:positionH>
                <wp:positionV relativeFrom="paragraph">
                  <wp:posOffset>95885</wp:posOffset>
                </wp:positionV>
                <wp:extent cx="5074920" cy="1997075"/>
                <wp:effectExtent l="0" t="0" r="5080" b="0"/>
                <wp:wrapTopAndBottom/>
                <wp:docPr id="1066" name="docshapegroup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1764" y="151"/>
                          <a:chExt cx="7992" cy="3145"/>
                        </a:xfrm>
                      </wpg:grpSpPr>
                      <wps:wsp>
                        <wps:cNvPr id="1067" name="docshape481"/>
                        <wps:cNvSpPr>
                          <a:spLocks/>
                        </wps:cNvSpPr>
                        <wps:spPr bwMode="auto">
                          <a:xfrm>
                            <a:off x="1764" y="161"/>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8" name="docshape482"/>
                        <wps:cNvSpPr>
                          <a:spLocks/>
                        </wps:cNvSpPr>
                        <wps:spPr bwMode="auto">
                          <a:xfrm>
                            <a:off x="1764" y="151"/>
                            <a:ext cx="7992" cy="3145"/>
                          </a:xfrm>
                          <a:custGeom>
                            <a:avLst/>
                            <a:gdLst>
                              <a:gd name="T0" fmla="+- 0 9756 1764"/>
                              <a:gd name="T1" fmla="*/ T0 w 7992"/>
                              <a:gd name="T2" fmla="+- 0 3275 151"/>
                              <a:gd name="T3" fmla="*/ 3275 h 3145"/>
                              <a:gd name="T4" fmla="+- 0 1764 1764"/>
                              <a:gd name="T5" fmla="*/ T4 w 7992"/>
                              <a:gd name="T6" fmla="+- 0 3275 151"/>
                              <a:gd name="T7" fmla="*/ 3275 h 3145"/>
                              <a:gd name="T8" fmla="+- 0 1764 1764"/>
                              <a:gd name="T9" fmla="*/ T8 w 7992"/>
                              <a:gd name="T10" fmla="+- 0 3295 151"/>
                              <a:gd name="T11" fmla="*/ 3295 h 3145"/>
                              <a:gd name="T12" fmla="+- 0 9756 1764"/>
                              <a:gd name="T13" fmla="*/ T12 w 7992"/>
                              <a:gd name="T14" fmla="+- 0 3295 151"/>
                              <a:gd name="T15" fmla="*/ 3295 h 3145"/>
                              <a:gd name="T16" fmla="+- 0 9756 1764"/>
                              <a:gd name="T17" fmla="*/ T16 w 7992"/>
                              <a:gd name="T18" fmla="+- 0 3275 151"/>
                              <a:gd name="T19" fmla="*/ 3275 h 3145"/>
                              <a:gd name="T20" fmla="+- 0 9756 1764"/>
                              <a:gd name="T21" fmla="*/ T20 w 7992"/>
                              <a:gd name="T22" fmla="+- 0 151 151"/>
                              <a:gd name="T23" fmla="*/ 151 h 3145"/>
                              <a:gd name="T24" fmla="+- 0 1764 1764"/>
                              <a:gd name="T25" fmla="*/ T24 w 7992"/>
                              <a:gd name="T26" fmla="+- 0 151 151"/>
                              <a:gd name="T27" fmla="*/ 151 h 3145"/>
                              <a:gd name="T28" fmla="+- 0 1764 1764"/>
                              <a:gd name="T29" fmla="*/ T28 w 7992"/>
                              <a:gd name="T30" fmla="+- 0 171 151"/>
                              <a:gd name="T31" fmla="*/ 171 h 3145"/>
                              <a:gd name="T32" fmla="+- 0 9756 1764"/>
                              <a:gd name="T33" fmla="*/ T32 w 7992"/>
                              <a:gd name="T34" fmla="+- 0 171 151"/>
                              <a:gd name="T35" fmla="*/ 171 h 3145"/>
                              <a:gd name="T36" fmla="+- 0 9756 1764"/>
                              <a:gd name="T37" fmla="*/ T36 w 7992"/>
                              <a:gd name="T38" fmla="+- 0 151 151"/>
                              <a:gd name="T39" fmla="*/ 151 h 3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9" name="docshape483"/>
                        <wps:cNvSpPr txBox="1">
                          <a:spLocks/>
                        </wps:cNvSpPr>
                        <wps:spPr bwMode="auto">
                          <a:xfrm>
                            <a:off x="1764" y="171"/>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20ED0"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431F3CE5" w14:textId="77777777" w:rsidR="003D76C2" w:rsidRDefault="003D76C2">
                              <w:pPr>
                                <w:rPr>
                                  <w:rFonts w:ascii="Courier New"/>
                                  <w:sz w:val="20"/>
                                </w:rPr>
                              </w:pPr>
                            </w:p>
                            <w:p w14:paraId="206FF66F" w14:textId="77777777" w:rsidR="003D76C2" w:rsidRDefault="00000000">
                              <w:pPr>
                                <w:spacing w:before="130"/>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024DC09E" w14:textId="77777777" w:rsidR="003D76C2" w:rsidRDefault="00000000">
                              <w:pPr>
                                <w:spacing w:before="76"/>
                                <w:ind w:left="1317"/>
                                <w:rPr>
                                  <w:rFonts w:ascii="Courier New"/>
                                  <w:sz w:val="18"/>
                                </w:rPr>
                              </w:pPr>
                              <w:r>
                                <w:rPr>
                                  <w:rFonts w:ascii="Courier New"/>
                                  <w:spacing w:val="-5"/>
                                  <w:sz w:val="18"/>
                                </w:rPr>
                                <w:t>...</w:t>
                              </w:r>
                            </w:p>
                            <w:p w14:paraId="7BE31B07" w14:textId="77777777" w:rsidR="003D76C2" w:rsidRDefault="00000000">
                              <w:pPr>
                                <w:spacing w:before="76" w:line="328" w:lineRule="auto"/>
                                <w:ind w:left="1749" w:right="2296" w:hanging="433"/>
                                <w:rPr>
                                  <w:rFonts w:ascii="Courier New"/>
                                  <w:b/>
                                  <w:sz w:val="18"/>
                                </w:rPr>
                              </w:pPr>
                              <w:proofErr w:type="spellStart"/>
                              <w:r>
                                <w:rPr>
                                  <w:rFonts w:ascii="Courier New"/>
                                  <w:b/>
                                  <w:sz w:val="18"/>
                                </w:rPr>
                                <w:t>markLocationButton.setOnClickListener</w:t>
                              </w:r>
                              <w:proofErr w:type="spellEnd"/>
                              <w:r>
                                <w:rPr>
                                  <w:rFonts w:ascii="Courier New"/>
                                  <w:b/>
                                  <w:spacing w:val="-29"/>
                                  <w:sz w:val="18"/>
                                </w:rPr>
                                <w:t xml:space="preserve"> </w:t>
                              </w:r>
                              <w:r>
                                <w:rPr>
                                  <w:rFonts w:ascii="Courier New"/>
                                  <w:b/>
                                  <w:sz w:val="18"/>
                                </w:rPr>
                                <w:t>{ if (</w:t>
                              </w:r>
                              <w:proofErr w:type="spellStart"/>
                              <w:r>
                                <w:rPr>
                                  <w:rFonts w:ascii="Courier New"/>
                                  <w:b/>
                                  <w:sz w:val="18"/>
                                </w:rPr>
                                <w:t>getHasLocationPermission</w:t>
                              </w:r>
                              <w:proofErr w:type="spellEnd"/>
                              <w:r>
                                <w:rPr>
                                  <w:rFonts w:ascii="Courier New"/>
                                  <w:b/>
                                  <w:sz w:val="18"/>
                                </w:rPr>
                                <w:t>()) {</w:t>
                              </w:r>
                            </w:p>
                            <w:p w14:paraId="5290CD23" w14:textId="77777777" w:rsidR="003D76C2" w:rsidRDefault="00000000">
                              <w:pPr>
                                <w:spacing w:before="1"/>
                                <w:ind w:left="2181"/>
                                <w:rPr>
                                  <w:rFonts w:ascii="Courier New"/>
                                  <w:b/>
                                  <w:sz w:val="18"/>
                                </w:rPr>
                              </w:pPr>
                              <w:proofErr w:type="spellStart"/>
                              <w:r>
                                <w:rPr>
                                  <w:rFonts w:ascii="Courier New"/>
                                  <w:b/>
                                  <w:spacing w:val="-2"/>
                                  <w:sz w:val="18"/>
                                </w:rPr>
                                <w:t>markParkedCar</w:t>
                              </w:r>
                              <w:proofErr w:type="spellEnd"/>
                              <w:r>
                                <w:rPr>
                                  <w:rFonts w:ascii="Courier New"/>
                                  <w:b/>
                                  <w:spacing w:val="-2"/>
                                  <w:sz w:val="18"/>
                                </w:rPr>
                                <w:t>()</w:t>
                              </w:r>
                            </w:p>
                            <w:p w14:paraId="181A905C" w14:textId="77777777" w:rsidR="003D76C2" w:rsidRDefault="00000000">
                              <w:pPr>
                                <w:spacing w:before="76"/>
                                <w:ind w:left="1749"/>
                                <w:rPr>
                                  <w:rFonts w:ascii="Courier New"/>
                                  <w:b/>
                                  <w:sz w:val="18"/>
                                </w:rPr>
                              </w:pPr>
                              <w:r>
                                <w:rPr>
                                  <w:rFonts w:ascii="Courier New"/>
                                  <w:b/>
                                  <w:sz w:val="18"/>
                                </w:rPr>
                                <w:t>}</w:t>
                              </w:r>
                            </w:p>
                            <w:p w14:paraId="4E20C854" w14:textId="77777777" w:rsidR="003D76C2" w:rsidRDefault="00000000">
                              <w:pPr>
                                <w:spacing w:before="76"/>
                                <w:ind w:left="1317"/>
                                <w:rPr>
                                  <w:rFonts w:ascii="Courier New"/>
                                  <w:b/>
                                  <w:sz w:val="18"/>
                                </w:rPr>
                              </w:pPr>
                              <w:r>
                                <w:rPr>
                                  <w:rFonts w:ascii="Courier New"/>
                                  <w:b/>
                                  <w:sz w:val="18"/>
                                </w:rPr>
                                <w:t>}</w:t>
                              </w:r>
                            </w:p>
                            <w:p w14:paraId="5AB20D1D" w14:textId="77777777" w:rsidR="003D76C2" w:rsidRDefault="00000000">
                              <w:pPr>
                                <w:spacing w:before="76"/>
                                <w:ind w:left="885"/>
                                <w:rPr>
                                  <w:rFonts w:ascii="Courier New"/>
                                  <w:sz w:val="18"/>
                                </w:rPr>
                              </w:pPr>
                              <w:r>
                                <w:rPr>
                                  <w:rFonts w:ascii="Courier New"/>
                                  <w:sz w:val="18"/>
                                </w:rPr>
                                <w:t>}</w:t>
                              </w:r>
                            </w:p>
                            <w:p w14:paraId="7BAE0020"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88C49" id="docshapegroup480" o:spid="_x0000_s1391" style="position:absolute;margin-left:88.2pt;margin-top:7.55pt;width:399.6pt;height:157.25pt;z-index:-15656448;mso-wrap-distance-left:0;mso-wrap-distance-right:0;mso-position-horizontal-relative:page;mso-position-vertical-relative:text" coordorigin="1764,151"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">
                <v:rect id="docshape481" o:spid="_x0000_s1392" style="position:absolute;left:1764;top:161;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" fillcolor="#f6f6f6" stroked="f">
                  <v:path arrowok="t"/>
                </v:rect>
                <v:shape id="docshape482" o:spid="_x0000_s1393" style="position:absolute;left:1764;top:151;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" path="m7992,3124l,3124r,20l7992,3144r,-20xm7992,l,,,20r7992,l7992,xe" fillcolor="#dadada" stroked="f">
                  <v:path arrowok="t" o:connecttype="custom" o:connectlocs="7992,3275;0,3275;0,3295;7992,3295;7992,3275;7992,151;0,151;0,171;7992,171;7992,151" o:connectangles="0,0,0,0,0,0,0,0,0,0"/>
                </v:shape>
                <v:shape id="docshape483" o:spid="_x0000_s1394" type="#_x0000_t202" style="position:absolute;left:1764;top:171;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" filled="f" stroked="f">
                  <v:path arrowok="t"/>
                  <v:textbox inset="0,0,0,0">
                    <w:txbxContent>
                      <w:p w14:paraId="6BA20ED0"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MapsActivity</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AppCompatActivity</w:t>
                        </w:r>
                        <w:proofErr w:type="spellEnd"/>
                        <w:r>
                          <w:rPr>
                            <w:rFonts w:ascii="Courier New"/>
                            <w:sz w:val="18"/>
                          </w:rPr>
                          <w:t>(),</w:t>
                        </w:r>
                        <w:r>
                          <w:rPr>
                            <w:rFonts w:ascii="Courier New"/>
                            <w:spacing w:val="-11"/>
                            <w:sz w:val="18"/>
                          </w:rPr>
                          <w:t xml:space="preserve"> </w:t>
                        </w:r>
                        <w:proofErr w:type="spellStart"/>
                        <w:r>
                          <w:rPr>
                            <w:rFonts w:ascii="Courier New"/>
                            <w:sz w:val="18"/>
                          </w:rPr>
                          <w:t>OnMapReadyCallback</w:t>
                        </w:r>
                        <w:proofErr w:type="spellEnd"/>
                        <w:r>
                          <w:rPr>
                            <w:rFonts w:ascii="Courier New"/>
                            <w:spacing w:val="-11"/>
                            <w:sz w:val="18"/>
                          </w:rPr>
                          <w:t xml:space="preserve"> </w:t>
                        </w:r>
                        <w:r>
                          <w:rPr>
                            <w:rFonts w:ascii="Courier New"/>
                            <w:spacing w:val="-10"/>
                            <w:sz w:val="18"/>
                          </w:rPr>
                          <w:t>{</w:t>
                        </w:r>
                      </w:p>
                      <w:p w14:paraId="431F3CE5" w14:textId="77777777" w:rsidR="003D76C2" w:rsidRDefault="003D76C2">
                        <w:pPr>
                          <w:rPr>
                            <w:rFonts w:ascii="Courier New"/>
                            <w:sz w:val="20"/>
                          </w:rPr>
                        </w:pPr>
                      </w:p>
                      <w:p w14:paraId="206FF66F" w14:textId="77777777" w:rsidR="003D76C2" w:rsidRDefault="00000000">
                        <w:pPr>
                          <w:spacing w:before="130"/>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024DC09E" w14:textId="77777777" w:rsidR="003D76C2" w:rsidRDefault="00000000">
                        <w:pPr>
                          <w:spacing w:before="76"/>
                          <w:ind w:left="1317"/>
                          <w:rPr>
                            <w:rFonts w:ascii="Courier New"/>
                            <w:sz w:val="18"/>
                          </w:rPr>
                        </w:pPr>
                        <w:r>
                          <w:rPr>
                            <w:rFonts w:ascii="Courier New"/>
                            <w:spacing w:val="-5"/>
                            <w:sz w:val="18"/>
                          </w:rPr>
                          <w:t>...</w:t>
                        </w:r>
                      </w:p>
                      <w:p w14:paraId="7BE31B07" w14:textId="77777777" w:rsidR="003D76C2" w:rsidRDefault="00000000">
                        <w:pPr>
                          <w:spacing w:before="76" w:line="328" w:lineRule="auto"/>
                          <w:ind w:left="1749" w:right="2296" w:hanging="433"/>
                          <w:rPr>
                            <w:rFonts w:ascii="Courier New"/>
                            <w:b/>
                            <w:sz w:val="18"/>
                          </w:rPr>
                        </w:pPr>
                        <w:proofErr w:type="spellStart"/>
                        <w:r>
                          <w:rPr>
                            <w:rFonts w:ascii="Courier New"/>
                            <w:b/>
                            <w:sz w:val="18"/>
                          </w:rPr>
                          <w:t>markLocationButton.setOnClickListener</w:t>
                        </w:r>
                        <w:proofErr w:type="spellEnd"/>
                        <w:r>
                          <w:rPr>
                            <w:rFonts w:ascii="Courier New"/>
                            <w:b/>
                            <w:spacing w:val="-29"/>
                            <w:sz w:val="18"/>
                          </w:rPr>
                          <w:t xml:space="preserve"> </w:t>
                        </w:r>
                        <w:r>
                          <w:rPr>
                            <w:rFonts w:ascii="Courier New"/>
                            <w:b/>
                            <w:sz w:val="18"/>
                          </w:rPr>
                          <w:t>{ if (</w:t>
                        </w:r>
                        <w:proofErr w:type="spellStart"/>
                        <w:r>
                          <w:rPr>
                            <w:rFonts w:ascii="Courier New"/>
                            <w:b/>
                            <w:sz w:val="18"/>
                          </w:rPr>
                          <w:t>getHasLocationPermission</w:t>
                        </w:r>
                        <w:proofErr w:type="spellEnd"/>
                        <w:r>
                          <w:rPr>
                            <w:rFonts w:ascii="Courier New"/>
                            <w:b/>
                            <w:sz w:val="18"/>
                          </w:rPr>
                          <w:t>()) {</w:t>
                        </w:r>
                      </w:p>
                      <w:p w14:paraId="5290CD23" w14:textId="77777777" w:rsidR="003D76C2" w:rsidRDefault="00000000">
                        <w:pPr>
                          <w:spacing w:before="1"/>
                          <w:ind w:left="2181"/>
                          <w:rPr>
                            <w:rFonts w:ascii="Courier New"/>
                            <w:b/>
                            <w:sz w:val="18"/>
                          </w:rPr>
                        </w:pPr>
                        <w:proofErr w:type="spellStart"/>
                        <w:r>
                          <w:rPr>
                            <w:rFonts w:ascii="Courier New"/>
                            <w:b/>
                            <w:spacing w:val="-2"/>
                            <w:sz w:val="18"/>
                          </w:rPr>
                          <w:t>markParkedCar</w:t>
                        </w:r>
                        <w:proofErr w:type="spellEnd"/>
                        <w:r>
                          <w:rPr>
                            <w:rFonts w:ascii="Courier New"/>
                            <w:b/>
                            <w:spacing w:val="-2"/>
                            <w:sz w:val="18"/>
                          </w:rPr>
                          <w:t>()</w:t>
                        </w:r>
                      </w:p>
                      <w:p w14:paraId="181A905C" w14:textId="77777777" w:rsidR="003D76C2" w:rsidRDefault="00000000">
                        <w:pPr>
                          <w:spacing w:before="76"/>
                          <w:ind w:left="1749"/>
                          <w:rPr>
                            <w:rFonts w:ascii="Courier New"/>
                            <w:b/>
                            <w:sz w:val="18"/>
                          </w:rPr>
                        </w:pPr>
                        <w:r>
                          <w:rPr>
                            <w:rFonts w:ascii="Courier New"/>
                            <w:b/>
                            <w:sz w:val="18"/>
                          </w:rPr>
                          <w:t>}</w:t>
                        </w:r>
                      </w:p>
                      <w:p w14:paraId="4E20C854" w14:textId="77777777" w:rsidR="003D76C2" w:rsidRDefault="00000000">
                        <w:pPr>
                          <w:spacing w:before="76"/>
                          <w:ind w:left="1317"/>
                          <w:rPr>
                            <w:rFonts w:ascii="Courier New"/>
                            <w:b/>
                            <w:sz w:val="18"/>
                          </w:rPr>
                        </w:pPr>
                        <w:r>
                          <w:rPr>
                            <w:rFonts w:ascii="Courier New"/>
                            <w:b/>
                            <w:sz w:val="18"/>
                          </w:rPr>
                          <w:t>}</w:t>
                        </w:r>
                      </w:p>
                      <w:p w14:paraId="5AB20D1D" w14:textId="77777777" w:rsidR="003D76C2" w:rsidRDefault="00000000">
                        <w:pPr>
                          <w:spacing w:before="76"/>
                          <w:ind w:left="885"/>
                          <w:rPr>
                            <w:rFonts w:ascii="Courier New"/>
                            <w:sz w:val="18"/>
                          </w:rPr>
                        </w:pPr>
                        <w:r>
                          <w:rPr>
                            <w:rFonts w:ascii="Courier New"/>
                            <w:sz w:val="18"/>
                          </w:rPr>
                          <w:t>}</w:t>
                        </w:r>
                      </w:p>
                      <w:p w14:paraId="7BAE0020"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6052486C" w14:textId="77777777" w:rsidR="003D76C2" w:rsidRDefault="00000000">
      <w:pPr>
        <w:pStyle w:val="ListParagraph"/>
        <w:numPr>
          <w:ilvl w:val="0"/>
          <w:numId w:val="9"/>
        </w:numPr>
        <w:tabs>
          <w:tab w:val="left" w:pos="1274"/>
        </w:tabs>
        <w:ind w:right="421"/>
        <w:jc w:val="left"/>
        <w:rPr>
          <w:sz w:val="20"/>
        </w:rPr>
      </w:pPr>
      <w:r>
        <w:rPr>
          <w:sz w:val="20"/>
        </w:rPr>
        <w:t>Store</w:t>
      </w:r>
      <w:r>
        <w:rPr>
          <w:spacing w:val="-4"/>
          <w:sz w:val="20"/>
        </w:rPr>
        <w:t xml:space="preserve"> </w:t>
      </w:r>
      <w:r>
        <w:rPr>
          <w:sz w:val="20"/>
        </w:rPr>
        <w:t>the</w:t>
      </w:r>
      <w:r>
        <w:rPr>
          <w:spacing w:val="-4"/>
          <w:sz w:val="20"/>
        </w:rPr>
        <w:t xml:space="preserve"> </w:t>
      </w:r>
      <w:r>
        <w:rPr>
          <w:sz w:val="20"/>
        </w:rPr>
        <w:t>selected</w:t>
      </w:r>
      <w:r>
        <w:rPr>
          <w:spacing w:val="-4"/>
          <w:sz w:val="20"/>
        </w:rPr>
        <w:t xml:space="preserve"> </w:t>
      </w:r>
      <w:r>
        <w:rPr>
          <w:sz w:val="20"/>
        </w:rPr>
        <w:t>location</w:t>
      </w:r>
      <w:r>
        <w:rPr>
          <w:spacing w:val="-4"/>
          <w:sz w:val="20"/>
        </w:rPr>
        <w:t xml:space="preserve"> </w:t>
      </w:r>
      <w:r>
        <w:rPr>
          <w:sz w:val="20"/>
        </w:rPr>
        <w:t>in</w:t>
      </w:r>
      <w:r>
        <w:rPr>
          <w:spacing w:val="-5"/>
          <w:sz w:val="20"/>
        </w:rPr>
        <w:t xml:space="preserve"> </w:t>
      </w:r>
      <w:proofErr w:type="spellStart"/>
      <w:r>
        <w:rPr>
          <w:rFonts w:ascii="Courier New"/>
          <w:b/>
        </w:rPr>
        <w:t>SharedPreferences</w:t>
      </w:r>
      <w:proofErr w:type="spellEnd"/>
      <w:r>
        <w:rPr>
          <w:sz w:val="20"/>
        </w:rPr>
        <w:t>.</w:t>
      </w:r>
      <w:r>
        <w:rPr>
          <w:spacing w:val="-4"/>
          <w:sz w:val="20"/>
        </w:rPr>
        <w:t xml:space="preserve"> </w:t>
      </w:r>
      <w:r>
        <w:rPr>
          <w:sz w:val="20"/>
        </w:rPr>
        <w:t>This</w:t>
      </w:r>
      <w:r>
        <w:rPr>
          <w:spacing w:val="-5"/>
          <w:sz w:val="20"/>
        </w:rPr>
        <w:t xml:space="preserve"> </w:t>
      </w:r>
      <w:r>
        <w:rPr>
          <w:sz w:val="20"/>
        </w:rPr>
        <w:t>function,</w:t>
      </w:r>
      <w:r>
        <w:rPr>
          <w:spacing w:val="-4"/>
          <w:sz w:val="20"/>
        </w:rPr>
        <w:t xml:space="preserve"> </w:t>
      </w:r>
      <w:r>
        <w:rPr>
          <w:sz w:val="20"/>
        </w:rPr>
        <w:t>placed</w:t>
      </w:r>
      <w:r>
        <w:rPr>
          <w:spacing w:val="-4"/>
          <w:sz w:val="20"/>
        </w:rPr>
        <w:t xml:space="preserve"> </w:t>
      </w:r>
      <w:r>
        <w:rPr>
          <w:sz w:val="20"/>
        </w:rPr>
        <w:t>in your activity, will help:</w:t>
      </w:r>
    </w:p>
    <w:p w14:paraId="4FB15437" w14:textId="77777777" w:rsidR="003D76C2" w:rsidRDefault="00D51F7C">
      <w:pPr>
        <w:pStyle w:val="BodyText"/>
        <w:spacing w:before="5"/>
        <w:rPr>
          <w:sz w:val="9"/>
        </w:rPr>
      </w:pPr>
      <w:r>
        <w:rPr>
          <w:noProof/>
        </w:rPr>
        <mc:AlternateContent>
          <mc:Choice Requires="wpg">
            <w:drawing>
              <wp:anchor distT="0" distB="0" distL="0" distR="0" simplePos="0" relativeHeight="487660544" behindDoc="1" locked="0" layoutInCell="1" allowOverlap="1" wp14:anchorId="170CFFCD" wp14:editId="68BE1F5B">
                <wp:simplePos x="0" y="0"/>
                <wp:positionH relativeFrom="page">
                  <wp:posOffset>1120140</wp:posOffset>
                </wp:positionH>
                <wp:positionV relativeFrom="paragraph">
                  <wp:posOffset>96520</wp:posOffset>
                </wp:positionV>
                <wp:extent cx="5074920" cy="1108075"/>
                <wp:effectExtent l="0" t="0" r="5080" b="0"/>
                <wp:wrapTopAndBottom/>
                <wp:docPr id="1062" name="docshapegroup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52"/>
                          <a:chExt cx="7992" cy="1745"/>
                        </a:xfrm>
                      </wpg:grpSpPr>
                      <wps:wsp>
                        <wps:cNvPr id="1063" name="docshape485"/>
                        <wps:cNvSpPr>
                          <a:spLocks/>
                        </wps:cNvSpPr>
                        <wps:spPr bwMode="auto">
                          <a:xfrm>
                            <a:off x="1764" y="161"/>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4" name="docshape486"/>
                        <wps:cNvSpPr>
                          <a:spLocks/>
                        </wps:cNvSpPr>
                        <wps:spPr bwMode="auto">
                          <a:xfrm>
                            <a:off x="1764" y="151"/>
                            <a:ext cx="7992" cy="1745"/>
                          </a:xfrm>
                          <a:custGeom>
                            <a:avLst/>
                            <a:gdLst>
                              <a:gd name="T0" fmla="+- 0 9756 1764"/>
                              <a:gd name="T1" fmla="*/ T0 w 7992"/>
                              <a:gd name="T2" fmla="+- 0 1876 152"/>
                              <a:gd name="T3" fmla="*/ 1876 h 1745"/>
                              <a:gd name="T4" fmla="+- 0 1764 1764"/>
                              <a:gd name="T5" fmla="*/ T4 w 7992"/>
                              <a:gd name="T6" fmla="+- 0 1876 152"/>
                              <a:gd name="T7" fmla="*/ 1876 h 1745"/>
                              <a:gd name="T8" fmla="+- 0 1764 1764"/>
                              <a:gd name="T9" fmla="*/ T8 w 7992"/>
                              <a:gd name="T10" fmla="+- 0 1896 152"/>
                              <a:gd name="T11" fmla="*/ 1896 h 1745"/>
                              <a:gd name="T12" fmla="+- 0 9756 1764"/>
                              <a:gd name="T13" fmla="*/ T12 w 7992"/>
                              <a:gd name="T14" fmla="+- 0 1896 152"/>
                              <a:gd name="T15" fmla="*/ 1896 h 1745"/>
                              <a:gd name="T16" fmla="+- 0 9756 1764"/>
                              <a:gd name="T17" fmla="*/ T16 w 7992"/>
                              <a:gd name="T18" fmla="+- 0 1876 152"/>
                              <a:gd name="T19" fmla="*/ 1876 h 1745"/>
                              <a:gd name="T20" fmla="+- 0 9756 1764"/>
                              <a:gd name="T21" fmla="*/ T20 w 7992"/>
                              <a:gd name="T22" fmla="+- 0 152 152"/>
                              <a:gd name="T23" fmla="*/ 152 h 1745"/>
                              <a:gd name="T24" fmla="+- 0 1764 1764"/>
                              <a:gd name="T25" fmla="*/ T24 w 7992"/>
                              <a:gd name="T26" fmla="+- 0 152 152"/>
                              <a:gd name="T27" fmla="*/ 152 h 1745"/>
                              <a:gd name="T28" fmla="+- 0 1764 1764"/>
                              <a:gd name="T29" fmla="*/ T28 w 7992"/>
                              <a:gd name="T30" fmla="+- 0 172 152"/>
                              <a:gd name="T31" fmla="*/ 172 h 1745"/>
                              <a:gd name="T32" fmla="+- 0 9756 1764"/>
                              <a:gd name="T33" fmla="*/ T32 w 7992"/>
                              <a:gd name="T34" fmla="+- 0 172 152"/>
                              <a:gd name="T35" fmla="*/ 172 h 1745"/>
                              <a:gd name="T36" fmla="+- 0 9756 1764"/>
                              <a:gd name="T37" fmla="*/ T36 w 7992"/>
                              <a:gd name="T38" fmla="+- 0 152 152"/>
                              <a:gd name="T39" fmla="*/ 152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5" name="docshape487"/>
                        <wps:cNvSpPr txBox="1">
                          <a:spLocks/>
                        </wps:cNvSpPr>
                        <wps:spPr bwMode="auto">
                          <a:xfrm>
                            <a:off x="1764" y="171"/>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8CF0A" w14:textId="77777777" w:rsidR="003D76C2" w:rsidRDefault="00000000">
                              <w:pPr>
                                <w:spacing w:before="40" w:line="328" w:lineRule="auto"/>
                                <w:ind w:left="885" w:hanging="432"/>
                                <w:rPr>
                                  <w:rFonts w:ascii="Courier New"/>
                                  <w:sz w:val="18"/>
                                </w:rPr>
                              </w:pPr>
                              <w:r>
                                <w:rPr>
                                  <w:rFonts w:ascii="Courier New"/>
                                  <w:sz w:val="18"/>
                                </w:rPr>
                                <w:t xml:space="preserve">private fun </w:t>
                              </w:r>
                              <w:proofErr w:type="spellStart"/>
                              <w:r>
                                <w:rPr>
                                  <w:rFonts w:ascii="Courier New"/>
                                  <w:sz w:val="18"/>
                                </w:rPr>
                                <w:t>saveLocation</w:t>
                              </w:r>
                              <w:proofErr w:type="spellEnd"/>
                              <w:r>
                                <w:rPr>
                                  <w:rFonts w:ascii="Courier New"/>
                                  <w:sz w:val="18"/>
                                </w:rPr>
                                <w:t>(</w:t>
                              </w:r>
                              <w:proofErr w:type="spellStart"/>
                              <w:r>
                                <w:rPr>
                                  <w:rFonts w:ascii="Courier New"/>
                                  <w:sz w:val="18"/>
                                </w:rPr>
                                <w:t>latLng</w:t>
                              </w:r>
                              <w:proofErr w:type="spellEnd"/>
                              <w:r>
                                <w:rPr>
                                  <w:rFonts w:ascii="Courier New"/>
                                  <w:sz w:val="18"/>
                                </w:rPr>
                                <w:t xml:space="preserve">: </w:t>
                              </w:r>
                              <w:proofErr w:type="spellStart"/>
                              <w:r>
                                <w:rPr>
                                  <w:rFonts w:ascii="Courier New"/>
                                  <w:sz w:val="18"/>
                                </w:rPr>
                                <w:t>LatLng</w:t>
                              </w:r>
                              <w:proofErr w:type="spellEnd"/>
                              <w:r>
                                <w:rPr>
                                  <w:rFonts w:ascii="Courier New"/>
                                  <w:sz w:val="18"/>
                                </w:rPr>
                                <w:t xml:space="preserve">) = </w:t>
                              </w:r>
                              <w:proofErr w:type="spellStart"/>
                              <w:r>
                                <w:rPr>
                                  <w:rFonts w:ascii="Courier New"/>
                                  <w:sz w:val="18"/>
                                </w:rPr>
                                <w:t>getPreferences</w:t>
                              </w:r>
                              <w:proofErr w:type="spellEnd"/>
                              <w:r>
                                <w:rPr>
                                  <w:rFonts w:ascii="Courier New"/>
                                  <w:sz w:val="18"/>
                                </w:rPr>
                                <w:t>(MODE_PRIVATE)?.edit()?.apply</w:t>
                              </w:r>
                              <w:r>
                                <w:rPr>
                                  <w:rFonts w:ascii="Courier New"/>
                                  <w:spacing w:val="-29"/>
                                  <w:sz w:val="18"/>
                                </w:rPr>
                                <w:t xml:space="preserve"> </w:t>
                              </w:r>
                              <w:r>
                                <w:rPr>
                                  <w:rFonts w:ascii="Courier New"/>
                                  <w:sz w:val="18"/>
                                </w:rPr>
                                <w:t>{</w:t>
                              </w:r>
                            </w:p>
                            <w:p w14:paraId="322B7C83" w14:textId="77777777" w:rsidR="003D76C2" w:rsidRDefault="00000000">
                              <w:pPr>
                                <w:spacing w:before="1" w:line="328" w:lineRule="auto"/>
                                <w:ind w:left="1317" w:right="840"/>
                                <w:rPr>
                                  <w:rFonts w:ascii="Courier New"/>
                                  <w:sz w:val="18"/>
                                </w:rPr>
                              </w:pPr>
                              <w:proofErr w:type="spellStart"/>
                              <w:r>
                                <w:rPr>
                                  <w:rFonts w:ascii="Courier New"/>
                                  <w:sz w:val="18"/>
                                </w:rPr>
                                <w:t>putString</w:t>
                              </w:r>
                              <w:proofErr w:type="spellEnd"/>
                              <w:r>
                                <w:rPr>
                                  <w:rFonts w:ascii="Courier New"/>
                                  <w:sz w:val="18"/>
                                </w:rPr>
                                <w:t xml:space="preserve">("latitude", </w:t>
                              </w:r>
                              <w:proofErr w:type="spellStart"/>
                              <w:r>
                                <w:rPr>
                                  <w:rFonts w:ascii="Courier New"/>
                                  <w:sz w:val="18"/>
                                </w:rPr>
                                <w:t>latLng.latitude.toString</w:t>
                              </w:r>
                              <w:proofErr w:type="spellEnd"/>
                              <w:r>
                                <w:rPr>
                                  <w:rFonts w:ascii="Courier New"/>
                                  <w:sz w:val="18"/>
                                </w:rPr>
                                <w:t xml:space="preserve">()) </w:t>
                              </w:r>
                              <w:proofErr w:type="spellStart"/>
                              <w:r>
                                <w:rPr>
                                  <w:rFonts w:ascii="Courier New"/>
                                  <w:sz w:val="18"/>
                                </w:rPr>
                                <w:t>putString</w:t>
                              </w:r>
                              <w:proofErr w:type="spellEnd"/>
                              <w:r>
                                <w:rPr>
                                  <w:rFonts w:ascii="Courier New"/>
                                  <w:sz w:val="18"/>
                                </w:rPr>
                                <w:t>("longitude",</w:t>
                              </w:r>
                              <w:r>
                                <w:rPr>
                                  <w:rFonts w:ascii="Courier New"/>
                                  <w:spacing w:val="-29"/>
                                  <w:sz w:val="18"/>
                                </w:rPr>
                                <w:t xml:space="preserve"> </w:t>
                              </w:r>
                              <w:proofErr w:type="spellStart"/>
                              <w:r>
                                <w:rPr>
                                  <w:rFonts w:ascii="Courier New"/>
                                  <w:sz w:val="18"/>
                                </w:rPr>
                                <w:t>latLng.longitude.toString</w:t>
                              </w:r>
                              <w:proofErr w:type="spellEnd"/>
                              <w:r>
                                <w:rPr>
                                  <w:rFonts w:ascii="Courier New"/>
                                  <w:sz w:val="18"/>
                                </w:rPr>
                                <w:t xml:space="preserve">()) </w:t>
                              </w:r>
                              <w:r>
                                <w:rPr>
                                  <w:rFonts w:ascii="Courier New"/>
                                  <w:spacing w:val="-2"/>
                                  <w:sz w:val="18"/>
                                </w:rPr>
                                <w:t>apply()</w:t>
                              </w:r>
                            </w:p>
                            <w:p w14:paraId="49548B2D" w14:textId="77777777" w:rsidR="003D76C2" w:rsidRDefault="00000000">
                              <w:pPr>
                                <w:spacing w:before="2"/>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0CFFCD" id="docshapegroup484" o:spid="_x0000_s1395" style="position:absolute;margin-left:88.2pt;margin-top:7.6pt;width:399.6pt;height:87.25pt;z-index:-15655936;mso-wrap-distance-left:0;mso-wrap-distance-right:0;mso-position-horizontal-relative:page;mso-position-vertical-relative:text" coordorigin="1764,152"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">
                <v:rect id="docshape485" o:spid="_x0000_s1396" style="position:absolute;left:1764;top:161;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" fillcolor="#f6f6f6" stroked="f">
                  <v:path arrowok="t"/>
                </v:rect>
                <v:shape id="docshape486" o:spid="_x0000_s1397" style="position:absolute;left:1764;top:151;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" path="m7992,1724l,1724r,20l7992,1744r,-20xm7992,l,,,20r7992,l7992,xe" fillcolor="#dadada" stroked="f">
                  <v:path arrowok="t" o:connecttype="custom" o:connectlocs="7992,1876;0,1876;0,1896;7992,1896;7992,1876;7992,152;0,152;0,172;7992,172;7992,152" o:connectangles="0,0,0,0,0,0,0,0,0,0"/>
                </v:shape>
                <v:shape id="docshape487" o:spid="_x0000_s1398" type="#_x0000_t202" style="position:absolute;left:1764;top:171;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" filled="f" stroked="f">
                  <v:path arrowok="t"/>
                  <v:textbox inset="0,0,0,0">
                    <w:txbxContent>
                      <w:p w14:paraId="26F8CF0A" w14:textId="77777777" w:rsidR="003D76C2" w:rsidRDefault="00000000">
                        <w:pPr>
                          <w:spacing w:before="40" w:line="328" w:lineRule="auto"/>
                          <w:ind w:left="885" w:hanging="432"/>
                          <w:rPr>
                            <w:rFonts w:ascii="Courier New"/>
                            <w:sz w:val="18"/>
                          </w:rPr>
                        </w:pPr>
                        <w:r>
                          <w:rPr>
                            <w:rFonts w:ascii="Courier New"/>
                            <w:sz w:val="18"/>
                          </w:rPr>
                          <w:t xml:space="preserve">private fun </w:t>
                        </w:r>
                        <w:proofErr w:type="spellStart"/>
                        <w:r>
                          <w:rPr>
                            <w:rFonts w:ascii="Courier New"/>
                            <w:sz w:val="18"/>
                          </w:rPr>
                          <w:t>saveLocation</w:t>
                        </w:r>
                        <w:proofErr w:type="spellEnd"/>
                        <w:r>
                          <w:rPr>
                            <w:rFonts w:ascii="Courier New"/>
                            <w:sz w:val="18"/>
                          </w:rPr>
                          <w:t>(</w:t>
                        </w:r>
                        <w:proofErr w:type="spellStart"/>
                        <w:r>
                          <w:rPr>
                            <w:rFonts w:ascii="Courier New"/>
                            <w:sz w:val="18"/>
                          </w:rPr>
                          <w:t>latLng</w:t>
                        </w:r>
                        <w:proofErr w:type="spellEnd"/>
                        <w:r>
                          <w:rPr>
                            <w:rFonts w:ascii="Courier New"/>
                            <w:sz w:val="18"/>
                          </w:rPr>
                          <w:t xml:space="preserve">: </w:t>
                        </w:r>
                        <w:proofErr w:type="spellStart"/>
                        <w:r>
                          <w:rPr>
                            <w:rFonts w:ascii="Courier New"/>
                            <w:sz w:val="18"/>
                          </w:rPr>
                          <w:t>LatLng</w:t>
                        </w:r>
                        <w:proofErr w:type="spellEnd"/>
                        <w:r>
                          <w:rPr>
                            <w:rFonts w:ascii="Courier New"/>
                            <w:sz w:val="18"/>
                          </w:rPr>
                          <w:t xml:space="preserve">) = </w:t>
                        </w:r>
                        <w:proofErr w:type="spellStart"/>
                        <w:r>
                          <w:rPr>
                            <w:rFonts w:ascii="Courier New"/>
                            <w:sz w:val="18"/>
                          </w:rPr>
                          <w:t>getPreferences</w:t>
                        </w:r>
                        <w:proofErr w:type="spellEnd"/>
                        <w:r>
                          <w:rPr>
                            <w:rFonts w:ascii="Courier New"/>
                            <w:sz w:val="18"/>
                          </w:rPr>
                          <w:t>(MODE_PRIVATE)?.edit()?.apply</w:t>
                        </w:r>
                        <w:r>
                          <w:rPr>
                            <w:rFonts w:ascii="Courier New"/>
                            <w:spacing w:val="-29"/>
                            <w:sz w:val="18"/>
                          </w:rPr>
                          <w:t xml:space="preserve"> </w:t>
                        </w:r>
                        <w:r>
                          <w:rPr>
                            <w:rFonts w:ascii="Courier New"/>
                            <w:sz w:val="18"/>
                          </w:rPr>
                          <w:t>{</w:t>
                        </w:r>
                      </w:p>
                      <w:p w14:paraId="322B7C83" w14:textId="77777777" w:rsidR="003D76C2" w:rsidRDefault="00000000">
                        <w:pPr>
                          <w:spacing w:before="1" w:line="328" w:lineRule="auto"/>
                          <w:ind w:left="1317" w:right="840"/>
                          <w:rPr>
                            <w:rFonts w:ascii="Courier New"/>
                            <w:sz w:val="18"/>
                          </w:rPr>
                        </w:pPr>
                        <w:proofErr w:type="spellStart"/>
                        <w:r>
                          <w:rPr>
                            <w:rFonts w:ascii="Courier New"/>
                            <w:sz w:val="18"/>
                          </w:rPr>
                          <w:t>putString</w:t>
                        </w:r>
                        <w:proofErr w:type="spellEnd"/>
                        <w:r>
                          <w:rPr>
                            <w:rFonts w:ascii="Courier New"/>
                            <w:sz w:val="18"/>
                          </w:rPr>
                          <w:t xml:space="preserve">("latitude", </w:t>
                        </w:r>
                        <w:proofErr w:type="spellStart"/>
                        <w:r>
                          <w:rPr>
                            <w:rFonts w:ascii="Courier New"/>
                            <w:sz w:val="18"/>
                          </w:rPr>
                          <w:t>latLng.latitude.toString</w:t>
                        </w:r>
                        <w:proofErr w:type="spellEnd"/>
                        <w:r>
                          <w:rPr>
                            <w:rFonts w:ascii="Courier New"/>
                            <w:sz w:val="18"/>
                          </w:rPr>
                          <w:t xml:space="preserve">()) </w:t>
                        </w:r>
                        <w:proofErr w:type="spellStart"/>
                        <w:r>
                          <w:rPr>
                            <w:rFonts w:ascii="Courier New"/>
                            <w:sz w:val="18"/>
                          </w:rPr>
                          <w:t>putString</w:t>
                        </w:r>
                        <w:proofErr w:type="spellEnd"/>
                        <w:r>
                          <w:rPr>
                            <w:rFonts w:ascii="Courier New"/>
                            <w:sz w:val="18"/>
                          </w:rPr>
                          <w:t>("longitude",</w:t>
                        </w:r>
                        <w:r>
                          <w:rPr>
                            <w:rFonts w:ascii="Courier New"/>
                            <w:spacing w:val="-29"/>
                            <w:sz w:val="18"/>
                          </w:rPr>
                          <w:t xml:space="preserve"> </w:t>
                        </w:r>
                        <w:proofErr w:type="spellStart"/>
                        <w:r>
                          <w:rPr>
                            <w:rFonts w:ascii="Courier New"/>
                            <w:sz w:val="18"/>
                          </w:rPr>
                          <w:t>latLng.longitude.toString</w:t>
                        </w:r>
                        <w:proofErr w:type="spellEnd"/>
                        <w:r>
                          <w:rPr>
                            <w:rFonts w:ascii="Courier New"/>
                            <w:sz w:val="18"/>
                          </w:rPr>
                          <w:t xml:space="preserve">()) </w:t>
                        </w:r>
                        <w:r>
                          <w:rPr>
                            <w:rFonts w:ascii="Courier New"/>
                            <w:spacing w:val="-2"/>
                            <w:sz w:val="18"/>
                          </w:rPr>
                          <w:t>apply()</w:t>
                        </w:r>
                      </w:p>
                      <w:p w14:paraId="49548B2D" w14:textId="77777777" w:rsidR="003D76C2" w:rsidRDefault="00000000">
                        <w:pPr>
                          <w:spacing w:before="2"/>
                          <w:ind w:left="885"/>
                          <w:rPr>
                            <w:rFonts w:ascii="Courier New"/>
                            <w:sz w:val="18"/>
                          </w:rPr>
                        </w:pPr>
                        <w:r>
                          <w:rPr>
                            <w:rFonts w:ascii="Courier New"/>
                            <w:sz w:val="18"/>
                          </w:rPr>
                          <w:t>}</w:t>
                        </w:r>
                      </w:p>
                    </w:txbxContent>
                  </v:textbox>
                </v:shape>
                <w10:wrap type="topAndBottom" anchorx="page"/>
              </v:group>
            </w:pict>
          </mc:Fallback>
        </mc:AlternateContent>
      </w:r>
    </w:p>
    <w:p w14:paraId="60F89AEB" w14:textId="77777777" w:rsidR="003D76C2" w:rsidRDefault="00000000">
      <w:pPr>
        <w:pStyle w:val="ListParagraph"/>
        <w:numPr>
          <w:ilvl w:val="0"/>
          <w:numId w:val="9"/>
        </w:numPr>
        <w:tabs>
          <w:tab w:val="left" w:pos="1274"/>
        </w:tabs>
        <w:spacing w:line="247" w:lineRule="auto"/>
        <w:ind w:right="286"/>
        <w:jc w:val="left"/>
        <w:rPr>
          <w:sz w:val="20"/>
        </w:rPr>
      </w:pPr>
      <w:r>
        <w:rPr>
          <w:sz w:val="20"/>
        </w:rPr>
        <w:t>Upon</w:t>
      </w:r>
      <w:r>
        <w:rPr>
          <w:spacing w:val="-3"/>
          <w:sz w:val="20"/>
        </w:rPr>
        <w:t xml:space="preserve"> </w:t>
      </w:r>
      <w:r>
        <w:rPr>
          <w:sz w:val="20"/>
        </w:rPr>
        <w:t>resuming</w:t>
      </w:r>
      <w:r>
        <w:rPr>
          <w:spacing w:val="-4"/>
          <w:sz w:val="20"/>
        </w:rPr>
        <w:t xml:space="preserve"> </w:t>
      </w:r>
      <w:r>
        <w:rPr>
          <w:sz w:val="20"/>
        </w:rPr>
        <w:t>the</w:t>
      </w:r>
      <w:r>
        <w:rPr>
          <w:spacing w:val="-3"/>
          <w:sz w:val="20"/>
        </w:rPr>
        <w:t xml:space="preserve"> </w:t>
      </w:r>
      <w:r>
        <w:rPr>
          <w:sz w:val="20"/>
        </w:rPr>
        <w:t>activity,</w:t>
      </w:r>
      <w:r>
        <w:rPr>
          <w:spacing w:val="-4"/>
          <w:sz w:val="20"/>
        </w:rPr>
        <w:t xml:space="preserve"> </w:t>
      </w:r>
      <w:r>
        <w:rPr>
          <w:sz w:val="20"/>
        </w:rPr>
        <w:t>restore</w:t>
      </w:r>
      <w:r>
        <w:rPr>
          <w:spacing w:val="-4"/>
          <w:sz w:val="20"/>
        </w:rPr>
        <w:t xml:space="preserve"> </w:t>
      </w:r>
      <w:r>
        <w:rPr>
          <w:sz w:val="20"/>
        </w:rPr>
        <w:t>any</w:t>
      </w:r>
      <w:r>
        <w:rPr>
          <w:spacing w:val="-4"/>
          <w:sz w:val="20"/>
        </w:rPr>
        <w:t xml:space="preserve"> </w:t>
      </w:r>
      <w:r>
        <w:rPr>
          <w:sz w:val="20"/>
        </w:rPr>
        <w:t>saved</w:t>
      </w:r>
      <w:r>
        <w:rPr>
          <w:spacing w:val="-3"/>
          <w:sz w:val="20"/>
        </w:rPr>
        <w:t xml:space="preserve"> </w:t>
      </w:r>
      <w:r>
        <w:rPr>
          <w:sz w:val="20"/>
        </w:rPr>
        <w:t>location</w:t>
      </w:r>
      <w:r>
        <w:rPr>
          <w:spacing w:val="-3"/>
          <w:sz w:val="20"/>
        </w:rPr>
        <w:t xml:space="preserve"> </w:t>
      </w:r>
      <w:r>
        <w:rPr>
          <w:sz w:val="20"/>
        </w:rPr>
        <w:t>and</w:t>
      </w:r>
      <w:r>
        <w:rPr>
          <w:spacing w:val="-4"/>
          <w:sz w:val="20"/>
        </w:rPr>
        <w:t xml:space="preserve"> </w:t>
      </w:r>
      <w:r>
        <w:rPr>
          <w:sz w:val="20"/>
        </w:rPr>
        <w:t>place</w:t>
      </w:r>
      <w:r>
        <w:rPr>
          <w:spacing w:val="-3"/>
          <w:sz w:val="20"/>
        </w:rPr>
        <w:t xml:space="preserve"> </w:t>
      </w:r>
      <w:r>
        <w:rPr>
          <w:sz w:val="20"/>
        </w:rPr>
        <w:t>the</w:t>
      </w:r>
      <w:r>
        <w:rPr>
          <w:spacing w:val="-3"/>
          <w:sz w:val="20"/>
        </w:rPr>
        <w:t xml:space="preserve"> </w:t>
      </w:r>
      <w:r>
        <w:rPr>
          <w:sz w:val="20"/>
        </w:rPr>
        <w:t>car</w:t>
      </w:r>
      <w:r>
        <w:rPr>
          <w:spacing w:val="-3"/>
          <w:sz w:val="20"/>
        </w:rPr>
        <w:t xml:space="preserve"> </w:t>
      </w:r>
      <w:r>
        <w:rPr>
          <w:sz w:val="20"/>
        </w:rPr>
        <w:t>icon</w:t>
      </w:r>
      <w:r>
        <w:rPr>
          <w:spacing w:val="-3"/>
          <w:sz w:val="20"/>
        </w:rPr>
        <w:t xml:space="preserve"> </w:t>
      </w:r>
      <w:r>
        <w:rPr>
          <w:sz w:val="20"/>
        </w:rPr>
        <w:t>at that location. You can use this function:</w:t>
      </w:r>
    </w:p>
    <w:p w14:paraId="3C5C1A83" w14:textId="77777777" w:rsidR="003D76C2" w:rsidRDefault="00D51F7C">
      <w:pPr>
        <w:pStyle w:val="BodyText"/>
        <w:spacing w:before="9"/>
        <w:rPr>
          <w:sz w:val="8"/>
        </w:rPr>
      </w:pPr>
      <w:r>
        <w:rPr>
          <w:noProof/>
        </w:rPr>
        <mc:AlternateContent>
          <mc:Choice Requires="wpg">
            <w:drawing>
              <wp:anchor distT="0" distB="0" distL="0" distR="0" simplePos="0" relativeHeight="487661056" behindDoc="1" locked="0" layoutInCell="1" allowOverlap="1" wp14:anchorId="60C5D5A0" wp14:editId="20A146B9">
                <wp:simplePos x="0" y="0"/>
                <wp:positionH relativeFrom="page">
                  <wp:posOffset>1120140</wp:posOffset>
                </wp:positionH>
                <wp:positionV relativeFrom="paragraph">
                  <wp:posOffset>90170</wp:posOffset>
                </wp:positionV>
                <wp:extent cx="5074920" cy="1819275"/>
                <wp:effectExtent l="0" t="0" r="5080" b="0"/>
                <wp:wrapTopAndBottom/>
                <wp:docPr id="1058" name="docshapegroup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2"/>
                          <a:chExt cx="7992" cy="2865"/>
                        </a:xfrm>
                      </wpg:grpSpPr>
                      <wps:wsp>
                        <wps:cNvPr id="1059" name="docshape489"/>
                        <wps:cNvSpPr>
                          <a:spLocks/>
                        </wps:cNvSpPr>
                        <wps:spPr bwMode="auto">
                          <a:xfrm>
                            <a:off x="1764" y="151"/>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0" name="docshape490"/>
                        <wps:cNvSpPr>
                          <a:spLocks/>
                        </wps:cNvSpPr>
                        <wps:spPr bwMode="auto">
                          <a:xfrm>
                            <a:off x="1764" y="141"/>
                            <a:ext cx="7992" cy="2865"/>
                          </a:xfrm>
                          <a:custGeom>
                            <a:avLst/>
                            <a:gdLst>
                              <a:gd name="T0" fmla="+- 0 9756 1764"/>
                              <a:gd name="T1" fmla="*/ T0 w 7992"/>
                              <a:gd name="T2" fmla="+- 0 2986 142"/>
                              <a:gd name="T3" fmla="*/ 2986 h 2865"/>
                              <a:gd name="T4" fmla="+- 0 1764 1764"/>
                              <a:gd name="T5" fmla="*/ T4 w 7992"/>
                              <a:gd name="T6" fmla="+- 0 2986 142"/>
                              <a:gd name="T7" fmla="*/ 2986 h 2865"/>
                              <a:gd name="T8" fmla="+- 0 1764 1764"/>
                              <a:gd name="T9" fmla="*/ T8 w 7992"/>
                              <a:gd name="T10" fmla="+- 0 3006 142"/>
                              <a:gd name="T11" fmla="*/ 3006 h 2865"/>
                              <a:gd name="T12" fmla="+- 0 9756 1764"/>
                              <a:gd name="T13" fmla="*/ T12 w 7992"/>
                              <a:gd name="T14" fmla="+- 0 3006 142"/>
                              <a:gd name="T15" fmla="*/ 3006 h 2865"/>
                              <a:gd name="T16" fmla="+- 0 9756 1764"/>
                              <a:gd name="T17" fmla="*/ T16 w 7992"/>
                              <a:gd name="T18" fmla="+- 0 2986 142"/>
                              <a:gd name="T19" fmla="*/ 2986 h 2865"/>
                              <a:gd name="T20" fmla="+- 0 9756 1764"/>
                              <a:gd name="T21" fmla="*/ T20 w 7992"/>
                              <a:gd name="T22" fmla="+- 0 142 142"/>
                              <a:gd name="T23" fmla="*/ 142 h 2865"/>
                              <a:gd name="T24" fmla="+- 0 1764 1764"/>
                              <a:gd name="T25" fmla="*/ T24 w 7992"/>
                              <a:gd name="T26" fmla="+- 0 142 142"/>
                              <a:gd name="T27" fmla="*/ 142 h 2865"/>
                              <a:gd name="T28" fmla="+- 0 1764 1764"/>
                              <a:gd name="T29" fmla="*/ T28 w 7992"/>
                              <a:gd name="T30" fmla="+- 0 162 142"/>
                              <a:gd name="T31" fmla="*/ 162 h 2865"/>
                              <a:gd name="T32" fmla="+- 0 9756 1764"/>
                              <a:gd name="T33" fmla="*/ T32 w 7992"/>
                              <a:gd name="T34" fmla="+- 0 162 142"/>
                              <a:gd name="T35" fmla="*/ 162 h 2865"/>
                              <a:gd name="T36" fmla="+- 0 9756 1764"/>
                              <a:gd name="T37" fmla="*/ T36 w 7992"/>
                              <a:gd name="T38" fmla="+- 0 142 142"/>
                              <a:gd name="T39" fmla="*/ 142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1" name="docshape491"/>
                        <wps:cNvSpPr txBox="1">
                          <a:spLocks/>
                        </wps:cNvSpPr>
                        <wps:spPr bwMode="auto">
                          <a:xfrm>
                            <a:off x="1764" y="161"/>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1C6C7" w14:textId="77777777" w:rsidR="003D76C2" w:rsidRDefault="00000000">
                              <w:pPr>
                                <w:spacing w:before="40" w:line="328" w:lineRule="auto"/>
                                <w:ind w:left="885" w:hanging="432"/>
                                <w:rPr>
                                  <w:rFonts w:ascii="Courier New"/>
                                  <w:sz w:val="18"/>
                                </w:rPr>
                              </w:pPr>
                              <w:r>
                                <w:rPr>
                                  <w:rFonts w:ascii="Courier New"/>
                                  <w:sz w:val="18"/>
                                </w:rPr>
                                <w:t xml:space="preserve">private fun </w:t>
                              </w:r>
                              <w:proofErr w:type="spellStart"/>
                              <w:r>
                                <w:rPr>
                                  <w:rFonts w:ascii="Courier New"/>
                                  <w:sz w:val="18"/>
                                </w:rPr>
                                <w:t>restoreLocation</w:t>
                              </w:r>
                              <w:proofErr w:type="spellEnd"/>
                              <w:r>
                                <w:rPr>
                                  <w:rFonts w:ascii="Courier New"/>
                                  <w:sz w:val="18"/>
                                </w:rPr>
                                <w:t xml:space="preserve">() = </w:t>
                              </w:r>
                              <w:proofErr w:type="spellStart"/>
                              <w:r>
                                <w:rPr>
                                  <w:rFonts w:ascii="Courier New"/>
                                  <w:sz w:val="18"/>
                                </w:rPr>
                                <w:t>getPreferences</w:t>
                              </w:r>
                              <w:proofErr w:type="spellEnd"/>
                              <w:r>
                                <w:rPr>
                                  <w:rFonts w:ascii="Courier New"/>
                                  <w:sz w:val="18"/>
                                </w:rPr>
                                <w:t>(</w:t>
                              </w:r>
                              <w:proofErr w:type="spellStart"/>
                              <w:r>
                                <w:rPr>
                                  <w:rFonts w:ascii="Courier New"/>
                                  <w:sz w:val="18"/>
                                </w:rPr>
                                <w:t>Context.MODE_PRIVATE</w:t>
                              </w:r>
                              <w:proofErr w:type="spellEnd"/>
                              <w:r>
                                <w:rPr>
                                  <w:rFonts w:ascii="Courier New"/>
                                  <w:sz w:val="18"/>
                                </w:rPr>
                                <w:t>)?.let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sharedPreferences</w:t>
                              </w:r>
                              <w:proofErr w:type="spellEnd"/>
                              <w:r>
                                <w:rPr>
                                  <w:rFonts w:ascii="Courier New"/>
                                  <w:spacing w:val="-14"/>
                                  <w:sz w:val="18"/>
                                </w:rPr>
                                <w:t xml:space="preserve"> </w:t>
                              </w:r>
                              <w:r>
                                <w:rPr>
                                  <w:rFonts w:ascii="Courier New"/>
                                  <w:sz w:val="18"/>
                                </w:rPr>
                                <w:t>-&gt;</w:t>
                              </w:r>
                            </w:p>
                            <w:p w14:paraId="3B337AE3" w14:textId="77777777" w:rsidR="003D76C2" w:rsidRDefault="00000000">
                              <w:pPr>
                                <w:spacing w:before="1" w:line="328" w:lineRule="auto"/>
                                <w:ind w:left="1749" w:right="1274" w:hanging="432"/>
                                <w:rPr>
                                  <w:rFonts w:ascii="Courier New"/>
                                  <w:sz w:val="18"/>
                                </w:rPr>
                              </w:pPr>
                              <w:proofErr w:type="spellStart"/>
                              <w:r>
                                <w:rPr>
                                  <w:rFonts w:ascii="Courier New"/>
                                  <w:sz w:val="18"/>
                                </w:rPr>
                                <w:t>val</w:t>
                              </w:r>
                              <w:proofErr w:type="spellEnd"/>
                              <w:r>
                                <w:rPr>
                                  <w:rFonts w:ascii="Courier New"/>
                                  <w:sz w:val="18"/>
                                </w:rPr>
                                <w:t xml:space="preserve"> latitude = </w:t>
                              </w:r>
                              <w:proofErr w:type="spellStart"/>
                              <w:r>
                                <w:rPr>
                                  <w:rFonts w:ascii="Courier New"/>
                                  <w:sz w:val="18"/>
                                </w:rPr>
                                <w:t>sharedPreferences.getString</w:t>
                              </w:r>
                              <w:proofErr w:type="spellEnd"/>
                              <w:r>
                                <w:rPr>
                                  <w:rFonts w:ascii="Courier New"/>
                                  <w:sz w:val="18"/>
                                </w:rPr>
                                <w:t>("latitude",</w:t>
                              </w:r>
                              <w:r>
                                <w:rPr>
                                  <w:rFonts w:ascii="Courier New"/>
                                  <w:spacing w:val="-29"/>
                                  <w:sz w:val="18"/>
                                </w:rPr>
                                <w:t xml:space="preserve"> </w:t>
                              </w:r>
                              <w:r>
                                <w:rPr>
                                  <w:rFonts w:ascii="Courier New"/>
                                  <w:sz w:val="18"/>
                                </w:rPr>
                                <w:t>null)</w:t>
                              </w:r>
                            </w:p>
                            <w:p w14:paraId="40FE31F4" w14:textId="77777777" w:rsidR="003D76C2" w:rsidRDefault="00000000">
                              <w:pPr>
                                <w:spacing w:before="2" w:line="328" w:lineRule="auto"/>
                                <w:ind w:left="1317" w:right="2784" w:firstLine="432"/>
                                <w:rPr>
                                  <w:rFonts w:ascii="Courier New"/>
                                  <w:sz w:val="18"/>
                                </w:rPr>
                              </w:pPr>
                              <w:r>
                                <w:rPr>
                                  <w:rFonts w:ascii="Courier New"/>
                                  <w:sz w:val="18"/>
                                </w:rPr>
                                <w:t>?.</w:t>
                              </w:r>
                              <w:proofErr w:type="spellStart"/>
                              <w:r>
                                <w:rPr>
                                  <w:rFonts w:ascii="Courier New"/>
                                  <w:sz w:val="18"/>
                                </w:rPr>
                                <w:t>toDoubleOrNull</w:t>
                              </w:r>
                              <w:proofErr w:type="spellEnd"/>
                              <w:r>
                                <w:rPr>
                                  <w:rFonts w:ascii="Courier New"/>
                                  <w:sz w:val="18"/>
                                </w:rPr>
                                <w:t>()?:</w:t>
                              </w:r>
                              <w:r>
                                <w:rPr>
                                  <w:rFonts w:ascii="Courier New"/>
                                  <w:spacing w:val="-19"/>
                                  <w:sz w:val="18"/>
                                </w:rPr>
                                <w:t xml:space="preserve"> </w:t>
                              </w:r>
                              <w:r>
                                <w:rPr>
                                  <w:rFonts w:ascii="Courier New"/>
                                  <w:sz w:val="18"/>
                                </w:rPr>
                                <w:t>return</w:t>
                              </w:r>
                              <w:r>
                                <w:rPr>
                                  <w:rFonts w:ascii="Courier New"/>
                                  <w:spacing w:val="-19"/>
                                  <w:sz w:val="18"/>
                                </w:rPr>
                                <w:t xml:space="preserve"> </w:t>
                              </w:r>
                              <w:r>
                                <w:rPr>
                                  <w:rFonts w:ascii="Courier New"/>
                                  <w:sz w:val="18"/>
                                </w:rPr>
                                <w:t xml:space="preserve">null </w:t>
                              </w:r>
                              <w:proofErr w:type="spellStart"/>
                              <w:r>
                                <w:rPr>
                                  <w:rFonts w:ascii="Courier New"/>
                                  <w:sz w:val="18"/>
                                </w:rPr>
                                <w:t>val</w:t>
                              </w:r>
                              <w:proofErr w:type="spellEnd"/>
                              <w:r>
                                <w:rPr>
                                  <w:rFonts w:ascii="Courier New"/>
                                  <w:sz w:val="18"/>
                                </w:rPr>
                                <w:t xml:space="preserve"> longitude =</w:t>
                              </w:r>
                            </w:p>
                            <w:p w14:paraId="72CF2F29" w14:textId="77777777" w:rsidR="003D76C2" w:rsidRDefault="00000000">
                              <w:pPr>
                                <w:spacing w:before="1"/>
                                <w:ind w:left="1749"/>
                                <w:rPr>
                                  <w:rFonts w:ascii="Courier New"/>
                                  <w:sz w:val="18"/>
                                </w:rPr>
                              </w:pPr>
                              <w:proofErr w:type="spellStart"/>
                              <w:r>
                                <w:rPr>
                                  <w:rFonts w:ascii="Courier New"/>
                                  <w:spacing w:val="-2"/>
                                  <w:sz w:val="18"/>
                                </w:rPr>
                                <w:t>sharedPreferences.getString</w:t>
                              </w:r>
                              <w:proofErr w:type="spellEnd"/>
                              <w:r>
                                <w:rPr>
                                  <w:rFonts w:ascii="Courier New"/>
                                  <w:spacing w:val="-2"/>
                                  <w:sz w:val="18"/>
                                </w:rPr>
                                <w:t>("longitude",</w:t>
                              </w:r>
                              <w:r>
                                <w:rPr>
                                  <w:rFonts w:ascii="Courier New"/>
                                  <w:spacing w:val="38"/>
                                  <w:sz w:val="18"/>
                                </w:rPr>
                                <w:t xml:space="preserve"> </w:t>
                              </w:r>
                              <w:r>
                                <w:rPr>
                                  <w:rFonts w:ascii="Courier New"/>
                                  <w:spacing w:val="-2"/>
                                  <w:sz w:val="18"/>
                                </w:rPr>
                                <w:t>null)</w:t>
                              </w:r>
                            </w:p>
                            <w:p w14:paraId="115129B7" w14:textId="77777777" w:rsidR="003D76C2" w:rsidRDefault="00000000">
                              <w:pPr>
                                <w:spacing w:before="76" w:line="328" w:lineRule="auto"/>
                                <w:ind w:left="1317" w:right="1274" w:firstLine="648"/>
                                <w:rPr>
                                  <w:rFonts w:ascii="Courier New"/>
                                  <w:sz w:val="18"/>
                                </w:rPr>
                              </w:pPr>
                              <w:r>
                                <w:rPr>
                                  <w:rFonts w:ascii="Courier New"/>
                                  <w:sz w:val="18"/>
                                </w:rPr>
                                <w:t>?.</w:t>
                              </w:r>
                              <w:proofErr w:type="spellStart"/>
                              <w:r>
                                <w:rPr>
                                  <w:rFonts w:ascii="Courier New"/>
                                  <w:sz w:val="18"/>
                                </w:rPr>
                                <w:t>toDoubleOrNull</w:t>
                              </w:r>
                              <w:proofErr w:type="spellEnd"/>
                              <w:r>
                                <w:rPr>
                                  <w:rFonts w:ascii="Courier New"/>
                                  <w:sz w:val="18"/>
                                </w:rPr>
                                <w:t>()?:</w:t>
                              </w:r>
                              <w:r>
                                <w:rPr>
                                  <w:rFonts w:ascii="Courier New"/>
                                  <w:spacing w:val="-19"/>
                                  <w:sz w:val="18"/>
                                </w:rPr>
                                <w:t xml:space="preserve"> </w:t>
                              </w:r>
                              <w:r>
                                <w:rPr>
                                  <w:rFonts w:ascii="Courier New"/>
                                  <w:sz w:val="18"/>
                                </w:rPr>
                                <w:t>return</w:t>
                              </w:r>
                              <w:r>
                                <w:rPr>
                                  <w:rFonts w:ascii="Courier New"/>
                                  <w:spacing w:val="-19"/>
                                  <w:sz w:val="18"/>
                                </w:rPr>
                                <w:t xml:space="preserve"> </w:t>
                              </w:r>
                              <w:r>
                                <w:rPr>
                                  <w:rFonts w:ascii="Courier New"/>
                                  <w:sz w:val="18"/>
                                </w:rPr>
                                <w:t xml:space="preserve">null </w:t>
                              </w:r>
                              <w:proofErr w:type="spellStart"/>
                              <w:r>
                                <w:rPr>
                                  <w:rFonts w:ascii="Courier New"/>
                                  <w:sz w:val="18"/>
                                </w:rPr>
                                <w:t>LatLng</w:t>
                              </w:r>
                              <w:proofErr w:type="spellEnd"/>
                              <w:r>
                                <w:rPr>
                                  <w:rFonts w:ascii="Courier New"/>
                                  <w:sz w:val="18"/>
                                </w:rPr>
                                <w:t>(latitude, longitude)</w:t>
                              </w:r>
                            </w:p>
                            <w:p w14:paraId="71BA01A8" w14:textId="77777777" w:rsidR="003D76C2" w:rsidRDefault="00000000">
                              <w:pPr>
                                <w:spacing w:before="1"/>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C5D5A0" id="docshapegroup488" o:spid="_x0000_s1399" style="position:absolute;margin-left:88.2pt;margin-top:7.1pt;width:399.6pt;height:143.25pt;z-index:-15655424;mso-wrap-distance-left:0;mso-wrap-distance-right:0;mso-position-horizontal-relative:page;mso-position-vertical-relative:text" coordorigin="1764,142"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">
                <v:rect id="docshape489" o:spid="_x0000_s1400" style="position:absolute;left:1764;top:151;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" fillcolor="#f6f6f6" stroked="f">
                  <v:path arrowok="t"/>
                </v:rect>
                <v:shape id="docshape490" o:spid="_x0000_s1401" style="position:absolute;left:1764;top:141;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" path="m7992,2844l,2844r,20l7992,2864r,-20xm7992,l,,,20r7992,l7992,xe" fillcolor="#dadada" stroked="f">
                  <v:path arrowok="t" o:connecttype="custom" o:connectlocs="7992,2986;0,2986;0,3006;7992,3006;7992,2986;7992,142;0,142;0,162;7992,162;7992,142" o:connectangles="0,0,0,0,0,0,0,0,0,0"/>
                </v:shape>
                <v:shape id="docshape491" o:spid="_x0000_s1402" type="#_x0000_t202" style="position:absolute;left:1764;top:161;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" filled="f" stroked="f">
                  <v:path arrowok="t"/>
                  <v:textbox inset="0,0,0,0">
                    <w:txbxContent>
                      <w:p w14:paraId="0C01C6C7" w14:textId="77777777" w:rsidR="003D76C2" w:rsidRDefault="00000000">
                        <w:pPr>
                          <w:spacing w:before="40" w:line="328" w:lineRule="auto"/>
                          <w:ind w:left="885" w:hanging="432"/>
                          <w:rPr>
                            <w:rFonts w:ascii="Courier New"/>
                            <w:sz w:val="18"/>
                          </w:rPr>
                        </w:pPr>
                        <w:r>
                          <w:rPr>
                            <w:rFonts w:ascii="Courier New"/>
                            <w:sz w:val="18"/>
                          </w:rPr>
                          <w:t xml:space="preserve">private fun </w:t>
                        </w:r>
                        <w:proofErr w:type="spellStart"/>
                        <w:r>
                          <w:rPr>
                            <w:rFonts w:ascii="Courier New"/>
                            <w:sz w:val="18"/>
                          </w:rPr>
                          <w:t>restoreLocation</w:t>
                        </w:r>
                        <w:proofErr w:type="spellEnd"/>
                        <w:r>
                          <w:rPr>
                            <w:rFonts w:ascii="Courier New"/>
                            <w:sz w:val="18"/>
                          </w:rPr>
                          <w:t xml:space="preserve">() = </w:t>
                        </w:r>
                        <w:proofErr w:type="spellStart"/>
                        <w:r>
                          <w:rPr>
                            <w:rFonts w:ascii="Courier New"/>
                            <w:sz w:val="18"/>
                          </w:rPr>
                          <w:t>getPreferences</w:t>
                        </w:r>
                        <w:proofErr w:type="spellEnd"/>
                        <w:r>
                          <w:rPr>
                            <w:rFonts w:ascii="Courier New"/>
                            <w:sz w:val="18"/>
                          </w:rPr>
                          <w:t>(</w:t>
                        </w:r>
                        <w:proofErr w:type="spellStart"/>
                        <w:r>
                          <w:rPr>
                            <w:rFonts w:ascii="Courier New"/>
                            <w:sz w:val="18"/>
                          </w:rPr>
                          <w:t>Context.MODE_PRIVATE</w:t>
                        </w:r>
                        <w:proofErr w:type="spellEnd"/>
                        <w:r>
                          <w:rPr>
                            <w:rFonts w:ascii="Courier New"/>
                            <w:sz w:val="18"/>
                          </w:rPr>
                          <w:t>)?.let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sharedPreferences</w:t>
                        </w:r>
                        <w:proofErr w:type="spellEnd"/>
                        <w:r>
                          <w:rPr>
                            <w:rFonts w:ascii="Courier New"/>
                            <w:spacing w:val="-14"/>
                            <w:sz w:val="18"/>
                          </w:rPr>
                          <w:t xml:space="preserve"> </w:t>
                        </w:r>
                        <w:r>
                          <w:rPr>
                            <w:rFonts w:ascii="Courier New"/>
                            <w:sz w:val="18"/>
                          </w:rPr>
                          <w:t>-&gt;</w:t>
                        </w:r>
                      </w:p>
                      <w:p w14:paraId="3B337AE3" w14:textId="77777777" w:rsidR="003D76C2" w:rsidRDefault="00000000">
                        <w:pPr>
                          <w:spacing w:before="1" w:line="328" w:lineRule="auto"/>
                          <w:ind w:left="1749" w:right="1274" w:hanging="432"/>
                          <w:rPr>
                            <w:rFonts w:ascii="Courier New"/>
                            <w:sz w:val="18"/>
                          </w:rPr>
                        </w:pPr>
                        <w:proofErr w:type="spellStart"/>
                        <w:r>
                          <w:rPr>
                            <w:rFonts w:ascii="Courier New"/>
                            <w:sz w:val="18"/>
                          </w:rPr>
                          <w:t>val</w:t>
                        </w:r>
                        <w:proofErr w:type="spellEnd"/>
                        <w:r>
                          <w:rPr>
                            <w:rFonts w:ascii="Courier New"/>
                            <w:sz w:val="18"/>
                          </w:rPr>
                          <w:t xml:space="preserve"> latitude = </w:t>
                        </w:r>
                        <w:proofErr w:type="spellStart"/>
                        <w:r>
                          <w:rPr>
                            <w:rFonts w:ascii="Courier New"/>
                            <w:sz w:val="18"/>
                          </w:rPr>
                          <w:t>sharedPreferences.getString</w:t>
                        </w:r>
                        <w:proofErr w:type="spellEnd"/>
                        <w:r>
                          <w:rPr>
                            <w:rFonts w:ascii="Courier New"/>
                            <w:sz w:val="18"/>
                          </w:rPr>
                          <w:t>("latitude",</w:t>
                        </w:r>
                        <w:r>
                          <w:rPr>
                            <w:rFonts w:ascii="Courier New"/>
                            <w:spacing w:val="-29"/>
                            <w:sz w:val="18"/>
                          </w:rPr>
                          <w:t xml:space="preserve"> </w:t>
                        </w:r>
                        <w:r>
                          <w:rPr>
                            <w:rFonts w:ascii="Courier New"/>
                            <w:sz w:val="18"/>
                          </w:rPr>
                          <w:t>null)</w:t>
                        </w:r>
                      </w:p>
                      <w:p w14:paraId="40FE31F4" w14:textId="77777777" w:rsidR="003D76C2" w:rsidRDefault="00000000">
                        <w:pPr>
                          <w:spacing w:before="2" w:line="328" w:lineRule="auto"/>
                          <w:ind w:left="1317" w:right="2784" w:firstLine="432"/>
                          <w:rPr>
                            <w:rFonts w:ascii="Courier New"/>
                            <w:sz w:val="18"/>
                          </w:rPr>
                        </w:pPr>
                        <w:r>
                          <w:rPr>
                            <w:rFonts w:ascii="Courier New"/>
                            <w:sz w:val="18"/>
                          </w:rPr>
                          <w:t>?.</w:t>
                        </w:r>
                        <w:proofErr w:type="spellStart"/>
                        <w:r>
                          <w:rPr>
                            <w:rFonts w:ascii="Courier New"/>
                            <w:sz w:val="18"/>
                          </w:rPr>
                          <w:t>toDoubleOrNull</w:t>
                        </w:r>
                        <w:proofErr w:type="spellEnd"/>
                        <w:r>
                          <w:rPr>
                            <w:rFonts w:ascii="Courier New"/>
                            <w:sz w:val="18"/>
                          </w:rPr>
                          <w:t>()?:</w:t>
                        </w:r>
                        <w:r>
                          <w:rPr>
                            <w:rFonts w:ascii="Courier New"/>
                            <w:spacing w:val="-19"/>
                            <w:sz w:val="18"/>
                          </w:rPr>
                          <w:t xml:space="preserve"> </w:t>
                        </w:r>
                        <w:r>
                          <w:rPr>
                            <w:rFonts w:ascii="Courier New"/>
                            <w:sz w:val="18"/>
                          </w:rPr>
                          <w:t>return</w:t>
                        </w:r>
                        <w:r>
                          <w:rPr>
                            <w:rFonts w:ascii="Courier New"/>
                            <w:spacing w:val="-19"/>
                            <w:sz w:val="18"/>
                          </w:rPr>
                          <w:t xml:space="preserve"> </w:t>
                        </w:r>
                        <w:r>
                          <w:rPr>
                            <w:rFonts w:ascii="Courier New"/>
                            <w:sz w:val="18"/>
                          </w:rPr>
                          <w:t xml:space="preserve">null </w:t>
                        </w:r>
                        <w:proofErr w:type="spellStart"/>
                        <w:r>
                          <w:rPr>
                            <w:rFonts w:ascii="Courier New"/>
                            <w:sz w:val="18"/>
                          </w:rPr>
                          <w:t>val</w:t>
                        </w:r>
                        <w:proofErr w:type="spellEnd"/>
                        <w:r>
                          <w:rPr>
                            <w:rFonts w:ascii="Courier New"/>
                            <w:sz w:val="18"/>
                          </w:rPr>
                          <w:t xml:space="preserve"> longitude =</w:t>
                        </w:r>
                      </w:p>
                      <w:p w14:paraId="72CF2F29" w14:textId="77777777" w:rsidR="003D76C2" w:rsidRDefault="00000000">
                        <w:pPr>
                          <w:spacing w:before="1"/>
                          <w:ind w:left="1749"/>
                          <w:rPr>
                            <w:rFonts w:ascii="Courier New"/>
                            <w:sz w:val="18"/>
                          </w:rPr>
                        </w:pPr>
                        <w:proofErr w:type="spellStart"/>
                        <w:r>
                          <w:rPr>
                            <w:rFonts w:ascii="Courier New"/>
                            <w:spacing w:val="-2"/>
                            <w:sz w:val="18"/>
                          </w:rPr>
                          <w:t>sharedPreferences.getString</w:t>
                        </w:r>
                        <w:proofErr w:type="spellEnd"/>
                        <w:r>
                          <w:rPr>
                            <w:rFonts w:ascii="Courier New"/>
                            <w:spacing w:val="-2"/>
                            <w:sz w:val="18"/>
                          </w:rPr>
                          <w:t>("longitude",</w:t>
                        </w:r>
                        <w:r>
                          <w:rPr>
                            <w:rFonts w:ascii="Courier New"/>
                            <w:spacing w:val="38"/>
                            <w:sz w:val="18"/>
                          </w:rPr>
                          <w:t xml:space="preserve"> </w:t>
                        </w:r>
                        <w:r>
                          <w:rPr>
                            <w:rFonts w:ascii="Courier New"/>
                            <w:spacing w:val="-2"/>
                            <w:sz w:val="18"/>
                          </w:rPr>
                          <w:t>null)</w:t>
                        </w:r>
                      </w:p>
                      <w:p w14:paraId="115129B7" w14:textId="77777777" w:rsidR="003D76C2" w:rsidRDefault="00000000">
                        <w:pPr>
                          <w:spacing w:before="76" w:line="328" w:lineRule="auto"/>
                          <w:ind w:left="1317" w:right="1274" w:firstLine="648"/>
                          <w:rPr>
                            <w:rFonts w:ascii="Courier New"/>
                            <w:sz w:val="18"/>
                          </w:rPr>
                        </w:pPr>
                        <w:r>
                          <w:rPr>
                            <w:rFonts w:ascii="Courier New"/>
                            <w:sz w:val="18"/>
                          </w:rPr>
                          <w:t>?.</w:t>
                        </w:r>
                        <w:proofErr w:type="spellStart"/>
                        <w:r>
                          <w:rPr>
                            <w:rFonts w:ascii="Courier New"/>
                            <w:sz w:val="18"/>
                          </w:rPr>
                          <w:t>toDoubleOrNull</w:t>
                        </w:r>
                        <w:proofErr w:type="spellEnd"/>
                        <w:r>
                          <w:rPr>
                            <w:rFonts w:ascii="Courier New"/>
                            <w:sz w:val="18"/>
                          </w:rPr>
                          <w:t>()?:</w:t>
                        </w:r>
                        <w:r>
                          <w:rPr>
                            <w:rFonts w:ascii="Courier New"/>
                            <w:spacing w:val="-19"/>
                            <w:sz w:val="18"/>
                          </w:rPr>
                          <w:t xml:space="preserve"> </w:t>
                        </w:r>
                        <w:r>
                          <w:rPr>
                            <w:rFonts w:ascii="Courier New"/>
                            <w:sz w:val="18"/>
                          </w:rPr>
                          <w:t>return</w:t>
                        </w:r>
                        <w:r>
                          <w:rPr>
                            <w:rFonts w:ascii="Courier New"/>
                            <w:spacing w:val="-19"/>
                            <w:sz w:val="18"/>
                          </w:rPr>
                          <w:t xml:space="preserve"> </w:t>
                        </w:r>
                        <w:r>
                          <w:rPr>
                            <w:rFonts w:ascii="Courier New"/>
                            <w:sz w:val="18"/>
                          </w:rPr>
                          <w:t xml:space="preserve">null </w:t>
                        </w:r>
                        <w:proofErr w:type="spellStart"/>
                        <w:r>
                          <w:rPr>
                            <w:rFonts w:ascii="Courier New"/>
                            <w:sz w:val="18"/>
                          </w:rPr>
                          <w:t>LatLng</w:t>
                        </w:r>
                        <w:proofErr w:type="spellEnd"/>
                        <w:r>
                          <w:rPr>
                            <w:rFonts w:ascii="Courier New"/>
                            <w:sz w:val="18"/>
                          </w:rPr>
                          <w:t>(latitude, longitude)</w:t>
                        </w:r>
                      </w:p>
                      <w:p w14:paraId="71BA01A8" w14:textId="77777777" w:rsidR="003D76C2" w:rsidRDefault="00000000">
                        <w:pPr>
                          <w:spacing w:before="1"/>
                          <w:ind w:left="885"/>
                          <w:rPr>
                            <w:rFonts w:ascii="Courier New"/>
                            <w:sz w:val="18"/>
                          </w:rPr>
                        </w:pPr>
                        <w:r>
                          <w:rPr>
                            <w:rFonts w:ascii="Courier New"/>
                            <w:sz w:val="18"/>
                          </w:rPr>
                          <w:t>}</w:t>
                        </w:r>
                      </w:p>
                    </w:txbxContent>
                  </v:textbox>
                </v:shape>
                <w10:wrap type="topAndBottom" anchorx="page"/>
              </v:group>
            </w:pict>
          </mc:Fallback>
        </mc:AlternateContent>
      </w:r>
    </w:p>
    <w:p w14:paraId="3471F812" w14:textId="77777777" w:rsidR="003D76C2" w:rsidRDefault="003D76C2">
      <w:pPr>
        <w:rPr>
          <w:sz w:val="8"/>
        </w:rPr>
        <w:sectPr w:rsidR="003D76C2">
          <w:pgSz w:w="10800" w:h="13320"/>
          <w:pgMar w:top="1120" w:right="920" w:bottom="280" w:left="940" w:header="695" w:footer="0" w:gutter="0"/>
          <w:cols w:space="720"/>
        </w:sectPr>
      </w:pPr>
    </w:p>
    <w:p w14:paraId="13469446" w14:textId="77777777" w:rsidR="003D76C2" w:rsidRDefault="003D76C2">
      <w:pPr>
        <w:pStyle w:val="BodyText"/>
        <w:spacing w:before="12"/>
        <w:rPr>
          <w:sz w:val="7"/>
        </w:rPr>
      </w:pPr>
    </w:p>
    <w:p w14:paraId="15B2EAB8" w14:textId="77777777" w:rsidR="003D76C2" w:rsidRDefault="00000000">
      <w:pPr>
        <w:pStyle w:val="ListParagraph"/>
        <w:numPr>
          <w:ilvl w:val="0"/>
          <w:numId w:val="9"/>
        </w:numPr>
        <w:tabs>
          <w:tab w:val="left" w:pos="554"/>
        </w:tabs>
        <w:spacing w:before="101"/>
        <w:ind w:left="554"/>
        <w:jc w:val="left"/>
        <w:rPr>
          <w:sz w:val="20"/>
        </w:rPr>
      </w:pPr>
      <w:r>
        <w:rPr>
          <w:sz w:val="20"/>
        </w:rPr>
        <w:t>Call</w:t>
      </w:r>
      <w:r>
        <w:rPr>
          <w:spacing w:val="-13"/>
          <w:sz w:val="20"/>
        </w:rPr>
        <w:t xml:space="preserve"> </w:t>
      </w:r>
      <w:proofErr w:type="spellStart"/>
      <w:r>
        <w:rPr>
          <w:rFonts w:ascii="Courier New"/>
          <w:b/>
        </w:rPr>
        <w:t>restoreLocation</w:t>
      </w:r>
      <w:proofErr w:type="spellEnd"/>
      <w:r>
        <w:rPr>
          <w:rFonts w:ascii="Courier New"/>
          <w:b/>
          <w:spacing w:val="-80"/>
        </w:rPr>
        <w:t xml:space="preserve"> </w:t>
      </w:r>
      <w:r>
        <w:rPr>
          <w:sz w:val="20"/>
        </w:rPr>
        <w:t>from</w:t>
      </w:r>
      <w:r>
        <w:rPr>
          <w:spacing w:val="-13"/>
          <w:sz w:val="20"/>
        </w:rPr>
        <w:t xml:space="preserve"> </w:t>
      </w:r>
      <w:proofErr w:type="spellStart"/>
      <w:r>
        <w:rPr>
          <w:rFonts w:ascii="Courier New"/>
          <w:b/>
        </w:rPr>
        <w:t>onMapReady</w:t>
      </w:r>
      <w:proofErr w:type="spellEnd"/>
      <w:r>
        <w:rPr>
          <w:rFonts w:ascii="Courier New"/>
          <w:b/>
        </w:rPr>
        <w:t>(</w:t>
      </w:r>
      <w:proofErr w:type="spellStart"/>
      <w:r>
        <w:rPr>
          <w:rFonts w:ascii="Courier New"/>
          <w:b/>
        </w:rPr>
        <w:t>GoogleMap</w:t>
      </w:r>
      <w:proofErr w:type="spellEnd"/>
      <w:r>
        <w:rPr>
          <w:rFonts w:ascii="Courier New"/>
          <w:b/>
        </w:rPr>
        <w:t>)</w:t>
      </w:r>
      <w:r>
        <w:rPr>
          <w:rFonts w:ascii="Courier New"/>
          <w:b/>
          <w:spacing w:val="-80"/>
        </w:rPr>
        <w:t xml:space="preserve"> </w:t>
      </w:r>
      <w:r>
        <w:rPr>
          <w:sz w:val="20"/>
        </w:rPr>
        <w:t>to</w:t>
      </w:r>
      <w:r>
        <w:rPr>
          <w:spacing w:val="-6"/>
          <w:sz w:val="20"/>
        </w:rPr>
        <w:t xml:space="preserve"> </w:t>
      </w:r>
      <w:r>
        <w:rPr>
          <w:sz w:val="20"/>
        </w:rPr>
        <w:t>make</w:t>
      </w:r>
      <w:r>
        <w:rPr>
          <w:spacing w:val="-7"/>
          <w:sz w:val="20"/>
        </w:rPr>
        <w:t xml:space="preserve"> </w:t>
      </w:r>
      <w:r>
        <w:rPr>
          <w:sz w:val="20"/>
        </w:rPr>
        <w:t>sure</w:t>
      </w:r>
      <w:r>
        <w:rPr>
          <w:spacing w:val="-5"/>
          <w:sz w:val="20"/>
        </w:rPr>
        <w:t xml:space="preserve"> you</w:t>
      </w:r>
    </w:p>
    <w:p w14:paraId="0BE34B8B" w14:textId="77777777" w:rsidR="003D76C2" w:rsidRDefault="00000000">
      <w:pPr>
        <w:pStyle w:val="BodyText"/>
        <w:ind w:left="554"/>
      </w:pPr>
      <w:r>
        <w:t>have</w:t>
      </w:r>
      <w:r>
        <w:rPr>
          <w:spacing w:val="-4"/>
        </w:rPr>
        <w:t xml:space="preserve"> </w:t>
      </w:r>
      <w:r>
        <w:t>a</w:t>
      </w:r>
      <w:r>
        <w:rPr>
          <w:spacing w:val="-2"/>
        </w:rPr>
        <w:t xml:space="preserve"> </w:t>
      </w:r>
      <w:r>
        <w:t>map</w:t>
      </w:r>
      <w:r>
        <w:rPr>
          <w:spacing w:val="-3"/>
        </w:rPr>
        <w:t xml:space="preserve"> </w:t>
      </w:r>
      <w:r>
        <w:t>to</w:t>
      </w:r>
      <w:r>
        <w:rPr>
          <w:spacing w:val="-1"/>
        </w:rPr>
        <w:t xml:space="preserve"> </w:t>
      </w:r>
      <w:r>
        <w:t>add</w:t>
      </w:r>
      <w:r>
        <w:rPr>
          <w:spacing w:val="-3"/>
        </w:rPr>
        <w:t xml:space="preserve"> </w:t>
      </w:r>
      <w:r>
        <w:t>a</w:t>
      </w:r>
      <w:r>
        <w:rPr>
          <w:spacing w:val="-2"/>
        </w:rPr>
        <w:t xml:space="preserve"> </w:t>
      </w:r>
      <w:r>
        <w:t>marker</w:t>
      </w:r>
      <w:r>
        <w:rPr>
          <w:spacing w:val="-2"/>
        </w:rPr>
        <w:t xml:space="preserve"> </w:t>
      </w:r>
      <w:r>
        <w:rPr>
          <w:spacing w:val="-5"/>
        </w:rPr>
        <w:t>to:</w:t>
      </w:r>
    </w:p>
    <w:p w14:paraId="29D5DDE7" w14:textId="77777777" w:rsidR="003D76C2" w:rsidRDefault="00D51F7C">
      <w:pPr>
        <w:pStyle w:val="BodyText"/>
        <w:spacing w:before="4"/>
        <w:rPr>
          <w:sz w:val="9"/>
        </w:rPr>
      </w:pPr>
      <w:r>
        <w:rPr>
          <w:noProof/>
        </w:rPr>
        <mc:AlternateContent>
          <mc:Choice Requires="wpg">
            <w:drawing>
              <wp:anchor distT="0" distB="0" distL="0" distR="0" simplePos="0" relativeHeight="487661568" behindDoc="1" locked="0" layoutInCell="1" allowOverlap="1" wp14:anchorId="6622FAC0" wp14:editId="66FA85E4">
                <wp:simplePos x="0" y="0"/>
                <wp:positionH relativeFrom="page">
                  <wp:posOffset>662940</wp:posOffset>
                </wp:positionH>
                <wp:positionV relativeFrom="paragraph">
                  <wp:posOffset>95885</wp:posOffset>
                </wp:positionV>
                <wp:extent cx="5074920" cy="2176780"/>
                <wp:effectExtent l="0" t="0" r="5080" b="0"/>
                <wp:wrapTopAndBottom/>
                <wp:docPr id="1054" name="docshapegroup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6780"/>
                          <a:chOff x="1044" y="151"/>
                          <a:chExt cx="7992" cy="3428"/>
                        </a:xfrm>
                      </wpg:grpSpPr>
                      <wps:wsp>
                        <wps:cNvPr id="1055" name="docshape493"/>
                        <wps:cNvSpPr>
                          <a:spLocks/>
                        </wps:cNvSpPr>
                        <wps:spPr bwMode="auto">
                          <a:xfrm>
                            <a:off x="1044" y="160"/>
                            <a:ext cx="7992" cy="340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6" name="docshape494"/>
                        <wps:cNvSpPr>
                          <a:spLocks/>
                        </wps:cNvSpPr>
                        <wps:spPr bwMode="auto">
                          <a:xfrm>
                            <a:off x="1044" y="150"/>
                            <a:ext cx="7992" cy="3428"/>
                          </a:xfrm>
                          <a:custGeom>
                            <a:avLst/>
                            <a:gdLst>
                              <a:gd name="T0" fmla="+- 0 9036 1044"/>
                              <a:gd name="T1" fmla="*/ T0 w 7992"/>
                              <a:gd name="T2" fmla="+- 0 3558 151"/>
                              <a:gd name="T3" fmla="*/ 3558 h 3428"/>
                              <a:gd name="T4" fmla="+- 0 1044 1044"/>
                              <a:gd name="T5" fmla="*/ T4 w 7992"/>
                              <a:gd name="T6" fmla="+- 0 3558 151"/>
                              <a:gd name="T7" fmla="*/ 3558 h 3428"/>
                              <a:gd name="T8" fmla="+- 0 1044 1044"/>
                              <a:gd name="T9" fmla="*/ T8 w 7992"/>
                              <a:gd name="T10" fmla="+- 0 3578 151"/>
                              <a:gd name="T11" fmla="*/ 3578 h 3428"/>
                              <a:gd name="T12" fmla="+- 0 9036 1044"/>
                              <a:gd name="T13" fmla="*/ T12 w 7992"/>
                              <a:gd name="T14" fmla="+- 0 3578 151"/>
                              <a:gd name="T15" fmla="*/ 3578 h 3428"/>
                              <a:gd name="T16" fmla="+- 0 9036 1044"/>
                              <a:gd name="T17" fmla="*/ T16 w 7992"/>
                              <a:gd name="T18" fmla="+- 0 3558 151"/>
                              <a:gd name="T19" fmla="*/ 3558 h 3428"/>
                              <a:gd name="T20" fmla="+- 0 9036 1044"/>
                              <a:gd name="T21" fmla="*/ T20 w 7992"/>
                              <a:gd name="T22" fmla="+- 0 151 151"/>
                              <a:gd name="T23" fmla="*/ 151 h 3428"/>
                              <a:gd name="T24" fmla="+- 0 1044 1044"/>
                              <a:gd name="T25" fmla="*/ T24 w 7992"/>
                              <a:gd name="T26" fmla="+- 0 151 151"/>
                              <a:gd name="T27" fmla="*/ 151 h 3428"/>
                              <a:gd name="T28" fmla="+- 0 1044 1044"/>
                              <a:gd name="T29" fmla="*/ T28 w 7992"/>
                              <a:gd name="T30" fmla="+- 0 171 151"/>
                              <a:gd name="T31" fmla="*/ 171 h 3428"/>
                              <a:gd name="T32" fmla="+- 0 9036 1044"/>
                              <a:gd name="T33" fmla="*/ T32 w 7992"/>
                              <a:gd name="T34" fmla="+- 0 171 151"/>
                              <a:gd name="T35" fmla="*/ 171 h 3428"/>
                              <a:gd name="T36" fmla="+- 0 9036 1044"/>
                              <a:gd name="T37" fmla="*/ T36 w 7992"/>
                              <a:gd name="T38" fmla="+- 0 151 151"/>
                              <a:gd name="T39" fmla="*/ 151 h 3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8">
                                <a:moveTo>
                                  <a:pt x="7992" y="3407"/>
                                </a:moveTo>
                                <a:lnTo>
                                  <a:pt x="0" y="3407"/>
                                </a:lnTo>
                                <a:lnTo>
                                  <a:pt x="0" y="3427"/>
                                </a:lnTo>
                                <a:lnTo>
                                  <a:pt x="7992" y="3427"/>
                                </a:lnTo>
                                <a:lnTo>
                                  <a:pt x="7992" y="3407"/>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7" name="docshape495"/>
                        <wps:cNvSpPr txBox="1">
                          <a:spLocks/>
                        </wps:cNvSpPr>
                        <wps:spPr bwMode="auto">
                          <a:xfrm>
                            <a:off x="1044" y="170"/>
                            <a:ext cx="7992" cy="3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C1F32" w14:textId="77777777" w:rsidR="003D76C2" w:rsidRDefault="00000000">
                              <w:pPr>
                                <w:spacing w:before="40"/>
                                <w:ind w:left="453"/>
                                <w:rPr>
                                  <w:rFonts w:ascii="Courier New"/>
                                  <w:sz w:val="18"/>
                                </w:rPr>
                              </w:pPr>
                              <w:r>
                                <w:rPr>
                                  <w:rFonts w:ascii="Courier New"/>
                                  <w:sz w:val="18"/>
                                </w:rPr>
                                <w:t>override</w:t>
                              </w:r>
                              <w:r>
                                <w:rPr>
                                  <w:rFonts w:ascii="Courier New"/>
                                  <w:spacing w:val="-11"/>
                                  <w:sz w:val="18"/>
                                </w:rPr>
                                <w:t xml:space="preserve"> </w:t>
                              </w:r>
                              <w:r>
                                <w:rPr>
                                  <w:rFonts w:ascii="Courier New"/>
                                  <w:sz w:val="18"/>
                                </w:rPr>
                                <w:t>fun</w:t>
                              </w:r>
                              <w:r>
                                <w:rPr>
                                  <w:rFonts w:ascii="Courier New"/>
                                  <w:spacing w:val="-10"/>
                                  <w:sz w:val="18"/>
                                </w:rPr>
                                <w:t xml:space="preserve"> </w:t>
                              </w:r>
                              <w:proofErr w:type="spellStart"/>
                              <w:r>
                                <w:rPr>
                                  <w:rFonts w:ascii="Courier New"/>
                                  <w:sz w:val="18"/>
                                </w:rPr>
                                <w:t>onMapReady</w:t>
                              </w:r>
                              <w:proofErr w:type="spellEnd"/>
                              <w:r>
                                <w:rPr>
                                  <w:rFonts w:ascii="Courier New"/>
                                  <w:sz w:val="18"/>
                                </w:rPr>
                                <w:t>(</w:t>
                              </w:r>
                              <w:proofErr w:type="spellStart"/>
                              <w:r>
                                <w:rPr>
                                  <w:rFonts w:ascii="Courier New"/>
                                  <w:sz w:val="18"/>
                                </w:rPr>
                                <w:t>googleMap</w:t>
                              </w:r>
                              <w:proofErr w:type="spellEnd"/>
                              <w:r>
                                <w:rPr>
                                  <w:rFonts w:ascii="Courier New"/>
                                  <w:sz w:val="18"/>
                                </w:rPr>
                                <w:t>:</w:t>
                              </w:r>
                              <w:r>
                                <w:rPr>
                                  <w:rFonts w:ascii="Courier New"/>
                                  <w:spacing w:val="-11"/>
                                  <w:sz w:val="18"/>
                                </w:rPr>
                                <w:t xml:space="preserve"> </w:t>
                              </w:r>
                              <w:proofErr w:type="spellStart"/>
                              <w:r>
                                <w:rPr>
                                  <w:rFonts w:ascii="Courier New"/>
                                  <w:sz w:val="18"/>
                                </w:rPr>
                                <w:t>GoogleMap</w:t>
                              </w:r>
                              <w:proofErr w:type="spellEnd"/>
                              <w:r>
                                <w:rPr>
                                  <w:rFonts w:ascii="Courier New"/>
                                  <w:sz w:val="18"/>
                                </w:rPr>
                                <w:t>)</w:t>
                              </w:r>
                              <w:r>
                                <w:rPr>
                                  <w:rFonts w:ascii="Courier New"/>
                                  <w:spacing w:val="-10"/>
                                  <w:sz w:val="18"/>
                                </w:rPr>
                                <w:t xml:space="preserve"> {</w:t>
                              </w:r>
                            </w:p>
                            <w:p w14:paraId="6385B334" w14:textId="77777777" w:rsidR="003D76C2" w:rsidRDefault="00000000">
                              <w:pPr>
                                <w:spacing w:before="76"/>
                                <w:ind w:left="885"/>
                                <w:rPr>
                                  <w:rFonts w:ascii="Courier New"/>
                                  <w:b/>
                                  <w:sz w:val="18"/>
                                </w:rPr>
                              </w:pPr>
                              <w:r>
                                <w:rPr>
                                  <w:rFonts w:ascii="Courier New"/>
                                  <w:b/>
                                  <w:spacing w:val="-5"/>
                                  <w:sz w:val="18"/>
                                </w:rPr>
                                <w:t>...</w:t>
                              </w:r>
                            </w:p>
                            <w:p w14:paraId="1B38BD6A" w14:textId="77777777" w:rsidR="003D76C2" w:rsidRDefault="003D76C2">
                              <w:pPr>
                                <w:rPr>
                                  <w:rFonts w:ascii="Courier New"/>
                                  <w:b/>
                                  <w:sz w:val="20"/>
                                </w:rPr>
                              </w:pPr>
                            </w:p>
                            <w:p w14:paraId="6AC75815" w14:textId="77777777" w:rsidR="003D76C2" w:rsidRDefault="00000000">
                              <w:pPr>
                                <w:spacing w:before="130"/>
                                <w:ind w:left="885"/>
                                <w:rPr>
                                  <w:rFonts w:ascii="Courier New"/>
                                  <w:b/>
                                  <w:sz w:val="18"/>
                                </w:rPr>
                              </w:pPr>
                              <w:proofErr w:type="spellStart"/>
                              <w:r>
                                <w:rPr>
                                  <w:rFonts w:ascii="Courier New"/>
                                  <w:b/>
                                  <w:sz w:val="18"/>
                                </w:rPr>
                                <w:t>restoreLocation</w:t>
                              </w:r>
                              <w:proofErr w:type="spellEnd"/>
                              <w:r>
                                <w:rPr>
                                  <w:rFonts w:ascii="Courier New"/>
                                  <w:b/>
                                  <w:sz w:val="18"/>
                                </w:rPr>
                                <w:t>()?.let</w:t>
                              </w:r>
                              <w:r>
                                <w:rPr>
                                  <w:rFonts w:ascii="Courier New"/>
                                  <w:b/>
                                  <w:spacing w:val="-12"/>
                                  <w:sz w:val="18"/>
                                </w:rPr>
                                <w:t xml:space="preserve"> </w:t>
                              </w:r>
                              <w:r>
                                <w:rPr>
                                  <w:rFonts w:ascii="Courier New"/>
                                  <w:b/>
                                  <w:sz w:val="18"/>
                                </w:rPr>
                                <w:t>{</w:t>
                              </w:r>
                              <w:r>
                                <w:rPr>
                                  <w:rFonts w:ascii="Courier New"/>
                                  <w:b/>
                                  <w:spacing w:val="-12"/>
                                  <w:sz w:val="18"/>
                                </w:rPr>
                                <w:t xml:space="preserve"> </w:t>
                              </w:r>
                              <w:proofErr w:type="spellStart"/>
                              <w:r>
                                <w:rPr>
                                  <w:rFonts w:ascii="Courier New"/>
                                  <w:b/>
                                  <w:sz w:val="18"/>
                                </w:rPr>
                                <w:t>userLocation</w:t>
                              </w:r>
                              <w:proofErr w:type="spellEnd"/>
                              <w:r>
                                <w:rPr>
                                  <w:rFonts w:ascii="Courier New"/>
                                  <w:b/>
                                  <w:spacing w:val="-12"/>
                                  <w:sz w:val="18"/>
                                </w:rPr>
                                <w:t xml:space="preserve"> </w:t>
                              </w:r>
                              <w:r>
                                <w:rPr>
                                  <w:rFonts w:ascii="Courier New"/>
                                  <w:b/>
                                  <w:sz w:val="18"/>
                                </w:rPr>
                                <w:t>-</w:t>
                              </w:r>
                              <w:r>
                                <w:rPr>
                                  <w:rFonts w:ascii="Courier New"/>
                                  <w:b/>
                                  <w:spacing w:val="-10"/>
                                  <w:sz w:val="18"/>
                                </w:rPr>
                                <w:t>&gt;</w:t>
                              </w:r>
                            </w:p>
                            <w:p w14:paraId="7C8B0FE4" w14:textId="77777777" w:rsidR="003D76C2" w:rsidRDefault="00000000">
                              <w:pPr>
                                <w:spacing w:before="76" w:line="328" w:lineRule="auto"/>
                                <w:ind w:left="1749" w:right="2128" w:hanging="432"/>
                                <w:rPr>
                                  <w:rFonts w:ascii="Courier New"/>
                                  <w:b/>
                                  <w:sz w:val="18"/>
                                </w:rPr>
                              </w:pPr>
                              <w:proofErr w:type="spellStart"/>
                              <w:r>
                                <w:rPr>
                                  <w:rFonts w:ascii="Courier New"/>
                                  <w:b/>
                                  <w:sz w:val="18"/>
                                </w:rPr>
                                <w:t>carMarker</w:t>
                              </w:r>
                              <w:proofErr w:type="spellEnd"/>
                              <w:r>
                                <w:rPr>
                                  <w:rFonts w:ascii="Courier New"/>
                                  <w:b/>
                                  <w:spacing w:val="-19"/>
                                  <w:sz w:val="18"/>
                                </w:rPr>
                                <w:t xml:space="preserve"> </w:t>
                              </w:r>
                              <w:r>
                                <w:rPr>
                                  <w:rFonts w:ascii="Courier New"/>
                                  <w:b/>
                                  <w:sz w:val="18"/>
                                </w:rPr>
                                <w:t>=</w:t>
                              </w:r>
                              <w:r>
                                <w:rPr>
                                  <w:rFonts w:ascii="Courier New"/>
                                  <w:b/>
                                  <w:spacing w:val="-19"/>
                                  <w:sz w:val="18"/>
                                </w:rPr>
                                <w:t xml:space="preserve"> </w:t>
                              </w:r>
                              <w:proofErr w:type="spellStart"/>
                              <w:r>
                                <w:rPr>
                                  <w:rFonts w:ascii="Courier New"/>
                                  <w:b/>
                                  <w:sz w:val="18"/>
                                </w:rPr>
                                <w:t>addMarkerAtLocation</w:t>
                              </w:r>
                              <w:proofErr w:type="spellEnd"/>
                              <w:r>
                                <w:rPr>
                                  <w:rFonts w:ascii="Courier New"/>
                                  <w:b/>
                                  <w:sz w:val="18"/>
                                </w:rPr>
                                <w:t xml:space="preserve">( </w:t>
                              </w:r>
                              <w:proofErr w:type="spellStart"/>
                              <w:r>
                                <w:rPr>
                                  <w:rFonts w:ascii="Courier New"/>
                                  <w:b/>
                                  <w:spacing w:val="-2"/>
                                  <w:sz w:val="18"/>
                                </w:rPr>
                                <w:t>userLocation</w:t>
                              </w:r>
                              <w:proofErr w:type="spellEnd"/>
                              <w:r>
                                <w:rPr>
                                  <w:rFonts w:ascii="Courier New"/>
                                  <w:b/>
                                  <w:spacing w:val="-2"/>
                                  <w:sz w:val="18"/>
                                </w:rPr>
                                <w:t>,</w:t>
                              </w:r>
                            </w:p>
                            <w:p w14:paraId="7DED9E2D" w14:textId="77777777" w:rsidR="003D76C2" w:rsidRDefault="00000000">
                              <w:pPr>
                                <w:spacing w:before="1"/>
                                <w:ind w:left="1749"/>
                                <w:rPr>
                                  <w:rFonts w:ascii="Courier New"/>
                                  <w:b/>
                                  <w:sz w:val="18"/>
                                </w:rPr>
                              </w:pPr>
                              <w:r>
                                <w:rPr>
                                  <w:rFonts w:ascii="Courier New"/>
                                  <w:b/>
                                  <w:sz w:val="18"/>
                                </w:rPr>
                                <w:t>"Your</w:t>
                              </w:r>
                              <w:r>
                                <w:rPr>
                                  <w:rFonts w:ascii="Courier New"/>
                                  <w:b/>
                                  <w:spacing w:val="-5"/>
                                  <w:sz w:val="18"/>
                                </w:rPr>
                                <w:t xml:space="preserve"> </w:t>
                              </w:r>
                              <w:r>
                                <w:rPr>
                                  <w:rFonts w:ascii="Courier New"/>
                                  <w:b/>
                                  <w:sz w:val="18"/>
                                </w:rPr>
                                <w:t>Car",</w:t>
                              </w:r>
                              <w:r>
                                <w:rPr>
                                  <w:rFonts w:ascii="Courier New"/>
                                  <w:b/>
                                  <w:spacing w:val="-5"/>
                                  <w:sz w:val="18"/>
                                </w:rPr>
                                <w:t xml:space="preserve"> </w:t>
                              </w:r>
                              <w:proofErr w:type="spellStart"/>
                              <w:r>
                                <w:rPr>
                                  <w:rFonts w:ascii="Courier New"/>
                                  <w:b/>
                                  <w:spacing w:val="-2"/>
                                  <w:sz w:val="18"/>
                                </w:rPr>
                                <w:t>getBitmapDescriptorFromVector</w:t>
                              </w:r>
                              <w:proofErr w:type="spellEnd"/>
                            </w:p>
                            <w:p w14:paraId="1FDA2A66" w14:textId="77777777" w:rsidR="003D76C2" w:rsidRDefault="00000000">
                              <w:pPr>
                                <w:spacing w:before="76"/>
                                <w:ind w:left="1965"/>
                                <w:rPr>
                                  <w:rFonts w:ascii="Courier New"/>
                                  <w:b/>
                                  <w:sz w:val="18"/>
                                </w:rPr>
                              </w:pPr>
                              <w:r>
                                <w:rPr>
                                  <w:rFonts w:ascii="Courier New"/>
                                  <w:b/>
                                  <w:spacing w:val="-2"/>
                                  <w:sz w:val="18"/>
                                </w:rPr>
                                <w:t>(R.drawable.ic_baseline_directions_car_24)</w:t>
                              </w:r>
                            </w:p>
                            <w:p w14:paraId="0F993CE3" w14:textId="77777777" w:rsidR="003D76C2" w:rsidRDefault="00000000">
                              <w:pPr>
                                <w:spacing w:before="76"/>
                                <w:ind w:left="1317"/>
                                <w:rPr>
                                  <w:rFonts w:ascii="Courier New"/>
                                  <w:b/>
                                  <w:sz w:val="18"/>
                                </w:rPr>
                              </w:pPr>
                              <w:r>
                                <w:rPr>
                                  <w:rFonts w:ascii="Courier New"/>
                                  <w:b/>
                                  <w:sz w:val="18"/>
                                </w:rPr>
                                <w:t>)</w:t>
                              </w:r>
                            </w:p>
                            <w:p w14:paraId="04C17BED" w14:textId="77777777" w:rsidR="003D76C2" w:rsidRDefault="00000000">
                              <w:pPr>
                                <w:spacing w:before="76"/>
                                <w:ind w:left="1317"/>
                                <w:rPr>
                                  <w:rFonts w:ascii="Courier New"/>
                                  <w:b/>
                                  <w:sz w:val="18"/>
                                </w:rPr>
                              </w:pPr>
                              <w:proofErr w:type="spellStart"/>
                              <w:r>
                                <w:rPr>
                                  <w:rFonts w:ascii="Courier New"/>
                                  <w:b/>
                                  <w:sz w:val="18"/>
                                </w:rPr>
                                <w:t>userMarker</w:t>
                              </w:r>
                              <w:proofErr w:type="spellEnd"/>
                              <w:r>
                                <w:rPr>
                                  <w:rFonts w:ascii="Courier New"/>
                                  <w:b/>
                                  <w:spacing w:val="-17"/>
                                  <w:sz w:val="18"/>
                                </w:rPr>
                                <w:t xml:space="preserve"> </w:t>
                              </w:r>
                              <w:r>
                                <w:rPr>
                                  <w:rFonts w:ascii="Courier New"/>
                                  <w:b/>
                                  <w:sz w:val="18"/>
                                </w:rPr>
                                <w:t>=</w:t>
                              </w:r>
                              <w:r>
                                <w:rPr>
                                  <w:rFonts w:ascii="Courier New"/>
                                  <w:b/>
                                  <w:spacing w:val="-15"/>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pacing w:val="-2"/>
                                  <w:sz w:val="18"/>
                                </w:rPr>
                                <w:t>"You")</w:t>
                              </w:r>
                            </w:p>
                            <w:p w14:paraId="0DBBF410" w14:textId="77777777" w:rsidR="003D76C2" w:rsidRDefault="00000000">
                              <w:pPr>
                                <w:spacing w:before="77"/>
                                <w:ind w:left="885"/>
                                <w:rPr>
                                  <w:rFonts w:ascii="Courier New"/>
                                  <w:b/>
                                  <w:sz w:val="18"/>
                                </w:rPr>
                              </w:pPr>
                              <w:r>
                                <w:rPr>
                                  <w:rFonts w:ascii="Courier New"/>
                                  <w:b/>
                                  <w:sz w:val="18"/>
                                </w:rPr>
                                <w:t>}</w:t>
                              </w:r>
                            </w:p>
                            <w:p w14:paraId="7E8ECFCB" w14:textId="77777777" w:rsidR="003D76C2" w:rsidRDefault="00000000">
                              <w:pPr>
                                <w:spacing w:before="76"/>
                                <w:ind w:left="453"/>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2FAC0" id="docshapegroup492" o:spid="_x0000_s1403" style="position:absolute;margin-left:52.2pt;margin-top:7.55pt;width:399.6pt;height:171.4pt;z-index:-15654912;mso-wrap-distance-left:0;mso-wrap-distance-right:0;mso-position-horizontal-relative:page;mso-position-vertical-relative:text" coordorigin="1044,151" coordsize="7992,34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">
                <v:rect id="docshape493" o:spid="_x0000_s1404" style="position:absolute;left:1044;top:160;width:7992;height:3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" fillcolor="#f6f6f6" stroked="f">
                  <v:path arrowok="t"/>
                </v:rect>
                <v:shape id="docshape494" o:spid="_x0000_s1405" style="position:absolute;left:1044;top:150;width:7992;height:3428;visibility:visible;mso-wrap-style:square;v-text-anchor:top" coordsize="7992,3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" path="m7992,3407l,3407r,20l7992,3427r,-20xm7992,l,,,20r7992,l7992,xe" fillcolor="#dadada" stroked="f">
                  <v:path arrowok="t" o:connecttype="custom" o:connectlocs="7992,3558;0,3558;0,3578;7992,3578;7992,3558;7992,151;0,151;0,171;7992,171;7992,151" o:connectangles="0,0,0,0,0,0,0,0,0,0"/>
                </v:shape>
                <v:shape id="docshape495" o:spid="_x0000_s1406" type="#_x0000_t202" style="position:absolute;left:1044;top:170;width:7992;height:33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" filled="f" stroked="f">
                  <v:path arrowok="t"/>
                  <v:textbox inset="0,0,0,0">
                    <w:txbxContent>
                      <w:p w14:paraId="7E3C1F32" w14:textId="77777777" w:rsidR="003D76C2" w:rsidRDefault="00000000">
                        <w:pPr>
                          <w:spacing w:before="40"/>
                          <w:ind w:left="453"/>
                          <w:rPr>
                            <w:rFonts w:ascii="Courier New"/>
                            <w:sz w:val="18"/>
                          </w:rPr>
                        </w:pPr>
                        <w:r>
                          <w:rPr>
                            <w:rFonts w:ascii="Courier New"/>
                            <w:sz w:val="18"/>
                          </w:rPr>
                          <w:t>override</w:t>
                        </w:r>
                        <w:r>
                          <w:rPr>
                            <w:rFonts w:ascii="Courier New"/>
                            <w:spacing w:val="-11"/>
                            <w:sz w:val="18"/>
                          </w:rPr>
                          <w:t xml:space="preserve"> </w:t>
                        </w:r>
                        <w:r>
                          <w:rPr>
                            <w:rFonts w:ascii="Courier New"/>
                            <w:sz w:val="18"/>
                          </w:rPr>
                          <w:t>fun</w:t>
                        </w:r>
                        <w:r>
                          <w:rPr>
                            <w:rFonts w:ascii="Courier New"/>
                            <w:spacing w:val="-10"/>
                            <w:sz w:val="18"/>
                          </w:rPr>
                          <w:t xml:space="preserve"> </w:t>
                        </w:r>
                        <w:proofErr w:type="spellStart"/>
                        <w:r>
                          <w:rPr>
                            <w:rFonts w:ascii="Courier New"/>
                            <w:sz w:val="18"/>
                          </w:rPr>
                          <w:t>onMapReady</w:t>
                        </w:r>
                        <w:proofErr w:type="spellEnd"/>
                        <w:r>
                          <w:rPr>
                            <w:rFonts w:ascii="Courier New"/>
                            <w:sz w:val="18"/>
                          </w:rPr>
                          <w:t>(</w:t>
                        </w:r>
                        <w:proofErr w:type="spellStart"/>
                        <w:r>
                          <w:rPr>
                            <w:rFonts w:ascii="Courier New"/>
                            <w:sz w:val="18"/>
                          </w:rPr>
                          <w:t>googleMap</w:t>
                        </w:r>
                        <w:proofErr w:type="spellEnd"/>
                        <w:r>
                          <w:rPr>
                            <w:rFonts w:ascii="Courier New"/>
                            <w:sz w:val="18"/>
                          </w:rPr>
                          <w:t>:</w:t>
                        </w:r>
                        <w:r>
                          <w:rPr>
                            <w:rFonts w:ascii="Courier New"/>
                            <w:spacing w:val="-11"/>
                            <w:sz w:val="18"/>
                          </w:rPr>
                          <w:t xml:space="preserve"> </w:t>
                        </w:r>
                        <w:proofErr w:type="spellStart"/>
                        <w:r>
                          <w:rPr>
                            <w:rFonts w:ascii="Courier New"/>
                            <w:sz w:val="18"/>
                          </w:rPr>
                          <w:t>GoogleMap</w:t>
                        </w:r>
                        <w:proofErr w:type="spellEnd"/>
                        <w:r>
                          <w:rPr>
                            <w:rFonts w:ascii="Courier New"/>
                            <w:sz w:val="18"/>
                          </w:rPr>
                          <w:t>)</w:t>
                        </w:r>
                        <w:r>
                          <w:rPr>
                            <w:rFonts w:ascii="Courier New"/>
                            <w:spacing w:val="-10"/>
                            <w:sz w:val="18"/>
                          </w:rPr>
                          <w:t xml:space="preserve"> {</w:t>
                        </w:r>
                      </w:p>
                      <w:p w14:paraId="6385B334" w14:textId="77777777" w:rsidR="003D76C2" w:rsidRDefault="00000000">
                        <w:pPr>
                          <w:spacing w:before="76"/>
                          <w:ind w:left="885"/>
                          <w:rPr>
                            <w:rFonts w:ascii="Courier New"/>
                            <w:b/>
                            <w:sz w:val="18"/>
                          </w:rPr>
                        </w:pPr>
                        <w:r>
                          <w:rPr>
                            <w:rFonts w:ascii="Courier New"/>
                            <w:b/>
                            <w:spacing w:val="-5"/>
                            <w:sz w:val="18"/>
                          </w:rPr>
                          <w:t>...</w:t>
                        </w:r>
                      </w:p>
                      <w:p w14:paraId="1B38BD6A" w14:textId="77777777" w:rsidR="003D76C2" w:rsidRDefault="003D76C2">
                        <w:pPr>
                          <w:rPr>
                            <w:rFonts w:ascii="Courier New"/>
                            <w:b/>
                            <w:sz w:val="20"/>
                          </w:rPr>
                        </w:pPr>
                      </w:p>
                      <w:p w14:paraId="6AC75815" w14:textId="77777777" w:rsidR="003D76C2" w:rsidRDefault="00000000">
                        <w:pPr>
                          <w:spacing w:before="130"/>
                          <w:ind w:left="885"/>
                          <w:rPr>
                            <w:rFonts w:ascii="Courier New"/>
                            <w:b/>
                            <w:sz w:val="18"/>
                          </w:rPr>
                        </w:pPr>
                        <w:proofErr w:type="spellStart"/>
                        <w:r>
                          <w:rPr>
                            <w:rFonts w:ascii="Courier New"/>
                            <w:b/>
                            <w:sz w:val="18"/>
                          </w:rPr>
                          <w:t>restoreLocation</w:t>
                        </w:r>
                        <w:proofErr w:type="spellEnd"/>
                        <w:r>
                          <w:rPr>
                            <w:rFonts w:ascii="Courier New"/>
                            <w:b/>
                            <w:sz w:val="18"/>
                          </w:rPr>
                          <w:t>()?.let</w:t>
                        </w:r>
                        <w:r>
                          <w:rPr>
                            <w:rFonts w:ascii="Courier New"/>
                            <w:b/>
                            <w:spacing w:val="-12"/>
                            <w:sz w:val="18"/>
                          </w:rPr>
                          <w:t xml:space="preserve"> </w:t>
                        </w:r>
                        <w:r>
                          <w:rPr>
                            <w:rFonts w:ascii="Courier New"/>
                            <w:b/>
                            <w:sz w:val="18"/>
                          </w:rPr>
                          <w:t>{</w:t>
                        </w:r>
                        <w:r>
                          <w:rPr>
                            <w:rFonts w:ascii="Courier New"/>
                            <w:b/>
                            <w:spacing w:val="-12"/>
                            <w:sz w:val="18"/>
                          </w:rPr>
                          <w:t xml:space="preserve"> </w:t>
                        </w:r>
                        <w:proofErr w:type="spellStart"/>
                        <w:r>
                          <w:rPr>
                            <w:rFonts w:ascii="Courier New"/>
                            <w:b/>
                            <w:sz w:val="18"/>
                          </w:rPr>
                          <w:t>userLocation</w:t>
                        </w:r>
                        <w:proofErr w:type="spellEnd"/>
                        <w:r>
                          <w:rPr>
                            <w:rFonts w:ascii="Courier New"/>
                            <w:b/>
                            <w:spacing w:val="-12"/>
                            <w:sz w:val="18"/>
                          </w:rPr>
                          <w:t xml:space="preserve"> </w:t>
                        </w:r>
                        <w:r>
                          <w:rPr>
                            <w:rFonts w:ascii="Courier New"/>
                            <w:b/>
                            <w:sz w:val="18"/>
                          </w:rPr>
                          <w:t>-</w:t>
                        </w:r>
                        <w:r>
                          <w:rPr>
                            <w:rFonts w:ascii="Courier New"/>
                            <w:b/>
                            <w:spacing w:val="-10"/>
                            <w:sz w:val="18"/>
                          </w:rPr>
                          <w:t>&gt;</w:t>
                        </w:r>
                      </w:p>
                      <w:p w14:paraId="7C8B0FE4" w14:textId="77777777" w:rsidR="003D76C2" w:rsidRDefault="00000000">
                        <w:pPr>
                          <w:spacing w:before="76" w:line="328" w:lineRule="auto"/>
                          <w:ind w:left="1749" w:right="2128" w:hanging="432"/>
                          <w:rPr>
                            <w:rFonts w:ascii="Courier New"/>
                            <w:b/>
                            <w:sz w:val="18"/>
                          </w:rPr>
                        </w:pPr>
                        <w:proofErr w:type="spellStart"/>
                        <w:r>
                          <w:rPr>
                            <w:rFonts w:ascii="Courier New"/>
                            <w:b/>
                            <w:sz w:val="18"/>
                          </w:rPr>
                          <w:t>carMarker</w:t>
                        </w:r>
                        <w:proofErr w:type="spellEnd"/>
                        <w:r>
                          <w:rPr>
                            <w:rFonts w:ascii="Courier New"/>
                            <w:b/>
                            <w:spacing w:val="-19"/>
                            <w:sz w:val="18"/>
                          </w:rPr>
                          <w:t xml:space="preserve"> </w:t>
                        </w:r>
                        <w:r>
                          <w:rPr>
                            <w:rFonts w:ascii="Courier New"/>
                            <w:b/>
                            <w:sz w:val="18"/>
                          </w:rPr>
                          <w:t>=</w:t>
                        </w:r>
                        <w:r>
                          <w:rPr>
                            <w:rFonts w:ascii="Courier New"/>
                            <w:b/>
                            <w:spacing w:val="-19"/>
                            <w:sz w:val="18"/>
                          </w:rPr>
                          <w:t xml:space="preserve"> </w:t>
                        </w:r>
                        <w:proofErr w:type="spellStart"/>
                        <w:r>
                          <w:rPr>
                            <w:rFonts w:ascii="Courier New"/>
                            <w:b/>
                            <w:sz w:val="18"/>
                          </w:rPr>
                          <w:t>addMarkerAtLocation</w:t>
                        </w:r>
                        <w:proofErr w:type="spellEnd"/>
                        <w:r>
                          <w:rPr>
                            <w:rFonts w:ascii="Courier New"/>
                            <w:b/>
                            <w:sz w:val="18"/>
                          </w:rPr>
                          <w:t xml:space="preserve">( </w:t>
                        </w:r>
                        <w:proofErr w:type="spellStart"/>
                        <w:r>
                          <w:rPr>
                            <w:rFonts w:ascii="Courier New"/>
                            <w:b/>
                            <w:spacing w:val="-2"/>
                            <w:sz w:val="18"/>
                          </w:rPr>
                          <w:t>userLocation</w:t>
                        </w:r>
                        <w:proofErr w:type="spellEnd"/>
                        <w:r>
                          <w:rPr>
                            <w:rFonts w:ascii="Courier New"/>
                            <w:b/>
                            <w:spacing w:val="-2"/>
                            <w:sz w:val="18"/>
                          </w:rPr>
                          <w:t>,</w:t>
                        </w:r>
                      </w:p>
                      <w:p w14:paraId="7DED9E2D" w14:textId="77777777" w:rsidR="003D76C2" w:rsidRDefault="00000000">
                        <w:pPr>
                          <w:spacing w:before="1"/>
                          <w:ind w:left="1749"/>
                          <w:rPr>
                            <w:rFonts w:ascii="Courier New"/>
                            <w:b/>
                            <w:sz w:val="18"/>
                          </w:rPr>
                        </w:pPr>
                        <w:r>
                          <w:rPr>
                            <w:rFonts w:ascii="Courier New"/>
                            <w:b/>
                            <w:sz w:val="18"/>
                          </w:rPr>
                          <w:t>"Your</w:t>
                        </w:r>
                        <w:r>
                          <w:rPr>
                            <w:rFonts w:ascii="Courier New"/>
                            <w:b/>
                            <w:spacing w:val="-5"/>
                            <w:sz w:val="18"/>
                          </w:rPr>
                          <w:t xml:space="preserve"> </w:t>
                        </w:r>
                        <w:r>
                          <w:rPr>
                            <w:rFonts w:ascii="Courier New"/>
                            <w:b/>
                            <w:sz w:val="18"/>
                          </w:rPr>
                          <w:t>Car",</w:t>
                        </w:r>
                        <w:r>
                          <w:rPr>
                            <w:rFonts w:ascii="Courier New"/>
                            <w:b/>
                            <w:spacing w:val="-5"/>
                            <w:sz w:val="18"/>
                          </w:rPr>
                          <w:t xml:space="preserve"> </w:t>
                        </w:r>
                        <w:proofErr w:type="spellStart"/>
                        <w:r>
                          <w:rPr>
                            <w:rFonts w:ascii="Courier New"/>
                            <w:b/>
                            <w:spacing w:val="-2"/>
                            <w:sz w:val="18"/>
                          </w:rPr>
                          <w:t>getBitmapDescriptorFromVector</w:t>
                        </w:r>
                        <w:proofErr w:type="spellEnd"/>
                      </w:p>
                      <w:p w14:paraId="1FDA2A66" w14:textId="77777777" w:rsidR="003D76C2" w:rsidRDefault="00000000">
                        <w:pPr>
                          <w:spacing w:before="76"/>
                          <w:ind w:left="1965"/>
                          <w:rPr>
                            <w:rFonts w:ascii="Courier New"/>
                            <w:b/>
                            <w:sz w:val="18"/>
                          </w:rPr>
                        </w:pPr>
                        <w:r>
                          <w:rPr>
                            <w:rFonts w:ascii="Courier New"/>
                            <w:b/>
                            <w:spacing w:val="-2"/>
                            <w:sz w:val="18"/>
                          </w:rPr>
                          <w:t>(R.drawable.ic_baseline_directions_car_24)</w:t>
                        </w:r>
                      </w:p>
                      <w:p w14:paraId="0F993CE3" w14:textId="77777777" w:rsidR="003D76C2" w:rsidRDefault="00000000">
                        <w:pPr>
                          <w:spacing w:before="76"/>
                          <w:ind w:left="1317"/>
                          <w:rPr>
                            <w:rFonts w:ascii="Courier New"/>
                            <w:b/>
                            <w:sz w:val="18"/>
                          </w:rPr>
                        </w:pPr>
                        <w:r>
                          <w:rPr>
                            <w:rFonts w:ascii="Courier New"/>
                            <w:b/>
                            <w:sz w:val="18"/>
                          </w:rPr>
                          <w:t>)</w:t>
                        </w:r>
                      </w:p>
                      <w:p w14:paraId="04C17BED" w14:textId="77777777" w:rsidR="003D76C2" w:rsidRDefault="00000000">
                        <w:pPr>
                          <w:spacing w:before="76"/>
                          <w:ind w:left="1317"/>
                          <w:rPr>
                            <w:rFonts w:ascii="Courier New"/>
                            <w:b/>
                            <w:sz w:val="18"/>
                          </w:rPr>
                        </w:pPr>
                        <w:proofErr w:type="spellStart"/>
                        <w:r>
                          <w:rPr>
                            <w:rFonts w:ascii="Courier New"/>
                            <w:b/>
                            <w:sz w:val="18"/>
                          </w:rPr>
                          <w:t>userMarker</w:t>
                        </w:r>
                        <w:proofErr w:type="spellEnd"/>
                        <w:r>
                          <w:rPr>
                            <w:rFonts w:ascii="Courier New"/>
                            <w:b/>
                            <w:spacing w:val="-17"/>
                            <w:sz w:val="18"/>
                          </w:rPr>
                          <w:t xml:space="preserve"> </w:t>
                        </w:r>
                        <w:r>
                          <w:rPr>
                            <w:rFonts w:ascii="Courier New"/>
                            <w:b/>
                            <w:sz w:val="18"/>
                          </w:rPr>
                          <w:t>=</w:t>
                        </w:r>
                        <w:r>
                          <w:rPr>
                            <w:rFonts w:ascii="Courier New"/>
                            <w:b/>
                            <w:spacing w:val="-15"/>
                            <w:sz w:val="18"/>
                          </w:rPr>
                          <w:t xml:space="preserve"> </w:t>
                        </w:r>
                        <w:proofErr w:type="spellStart"/>
                        <w:r>
                          <w:rPr>
                            <w:rFonts w:ascii="Courier New"/>
                            <w:b/>
                            <w:sz w:val="18"/>
                          </w:rPr>
                          <w:t>addMarkerAtLocation</w:t>
                        </w:r>
                        <w:proofErr w:type="spellEnd"/>
                        <w:r>
                          <w:rPr>
                            <w:rFonts w:ascii="Courier New"/>
                            <w:b/>
                            <w:sz w:val="18"/>
                          </w:rPr>
                          <w:t>(</w:t>
                        </w:r>
                        <w:proofErr w:type="spellStart"/>
                        <w:r>
                          <w:rPr>
                            <w:rFonts w:ascii="Courier New"/>
                            <w:b/>
                            <w:sz w:val="18"/>
                          </w:rPr>
                          <w:t>userLocation</w:t>
                        </w:r>
                        <w:proofErr w:type="spellEnd"/>
                        <w:r>
                          <w:rPr>
                            <w:rFonts w:ascii="Courier New"/>
                            <w:b/>
                            <w:sz w:val="18"/>
                          </w:rPr>
                          <w:t>,</w:t>
                        </w:r>
                        <w:r>
                          <w:rPr>
                            <w:rFonts w:ascii="Courier New"/>
                            <w:b/>
                            <w:spacing w:val="-14"/>
                            <w:sz w:val="18"/>
                          </w:rPr>
                          <w:t xml:space="preserve"> </w:t>
                        </w:r>
                        <w:r>
                          <w:rPr>
                            <w:rFonts w:ascii="Courier New"/>
                            <w:b/>
                            <w:spacing w:val="-2"/>
                            <w:sz w:val="18"/>
                          </w:rPr>
                          <w:t>"You")</w:t>
                        </w:r>
                      </w:p>
                      <w:p w14:paraId="0DBBF410" w14:textId="77777777" w:rsidR="003D76C2" w:rsidRDefault="00000000">
                        <w:pPr>
                          <w:spacing w:before="77"/>
                          <w:ind w:left="885"/>
                          <w:rPr>
                            <w:rFonts w:ascii="Courier New"/>
                            <w:b/>
                            <w:sz w:val="18"/>
                          </w:rPr>
                        </w:pPr>
                        <w:r>
                          <w:rPr>
                            <w:rFonts w:ascii="Courier New"/>
                            <w:b/>
                            <w:sz w:val="18"/>
                          </w:rPr>
                          <w:t>}</w:t>
                        </w:r>
                      </w:p>
                      <w:p w14:paraId="7E8ECFCB" w14:textId="77777777" w:rsidR="003D76C2" w:rsidRDefault="00000000">
                        <w:pPr>
                          <w:spacing w:before="76"/>
                          <w:ind w:left="453"/>
                          <w:rPr>
                            <w:rFonts w:ascii="Courier New"/>
                            <w:b/>
                            <w:sz w:val="18"/>
                          </w:rPr>
                        </w:pPr>
                        <w:r>
                          <w:rPr>
                            <w:rFonts w:ascii="Courier New"/>
                            <w:b/>
                            <w:sz w:val="18"/>
                          </w:rPr>
                          <w:t>}</w:t>
                        </w:r>
                      </w:p>
                    </w:txbxContent>
                  </v:textbox>
                </v:shape>
                <w10:wrap type="topAndBottom" anchorx="page"/>
              </v:group>
            </w:pict>
          </mc:Fallback>
        </mc:AlternateContent>
      </w:r>
    </w:p>
    <w:p w14:paraId="0CAEA88F" w14:textId="77777777" w:rsidR="003D76C2" w:rsidRDefault="003D76C2">
      <w:pPr>
        <w:rPr>
          <w:sz w:val="9"/>
        </w:rPr>
        <w:sectPr w:rsidR="003D76C2">
          <w:pgSz w:w="10800" w:h="13320"/>
          <w:pgMar w:top="1120" w:right="920" w:bottom="280" w:left="940" w:header="695" w:footer="0" w:gutter="0"/>
          <w:cols w:space="720"/>
        </w:sectPr>
      </w:pPr>
    </w:p>
    <w:p w14:paraId="23852DEC" w14:textId="77777777" w:rsidR="003D76C2" w:rsidRDefault="00000000">
      <w:pPr>
        <w:pStyle w:val="Heading1"/>
      </w:pPr>
      <w:r>
        <w:lastRenderedPageBreak/>
        <w:t>Chapter</w:t>
      </w:r>
      <w:r>
        <w:rPr>
          <w:spacing w:val="-1"/>
        </w:rPr>
        <w:t xml:space="preserve"> </w:t>
      </w:r>
      <w:r>
        <w:t>8:</w:t>
      </w:r>
      <w:r>
        <w:rPr>
          <w:spacing w:val="-1"/>
        </w:rPr>
        <w:t xml:space="preserve"> </w:t>
      </w:r>
      <w:r>
        <w:t>Services,</w:t>
      </w:r>
      <w:r>
        <w:rPr>
          <w:spacing w:val="-1"/>
        </w:rPr>
        <w:t xml:space="preserve"> </w:t>
      </w:r>
      <w:proofErr w:type="spellStart"/>
      <w:r>
        <w:t>WorkManager</w:t>
      </w:r>
      <w:proofErr w:type="spellEnd"/>
      <w:r>
        <w:t>,</w:t>
      </w:r>
      <w:r>
        <w:rPr>
          <w:spacing w:val="-1"/>
        </w:rPr>
        <w:t xml:space="preserve"> </w:t>
      </w:r>
      <w:r>
        <w:t xml:space="preserve">and </w:t>
      </w:r>
      <w:r>
        <w:rPr>
          <w:spacing w:val="-2"/>
        </w:rPr>
        <w:t>Notifications</w:t>
      </w:r>
    </w:p>
    <w:p w14:paraId="473F8483" w14:textId="77777777" w:rsidR="003D76C2" w:rsidRDefault="00000000">
      <w:pPr>
        <w:pStyle w:val="Heading2"/>
      </w:pPr>
      <w:r>
        <w:t xml:space="preserve">Activity 8.01: Reminder to Drink </w:t>
      </w:r>
      <w:r>
        <w:rPr>
          <w:spacing w:val="-2"/>
        </w:rPr>
        <w:t>Water</w:t>
      </w:r>
    </w:p>
    <w:p w14:paraId="6ACB5DE5" w14:textId="77777777" w:rsidR="003D76C2" w:rsidRDefault="00000000">
      <w:pPr>
        <w:pStyle w:val="Heading3"/>
        <w:ind w:left="0" w:right="7231"/>
        <w:jc w:val="right"/>
        <w:rPr>
          <w:b w:val="0"/>
        </w:rPr>
      </w:pPr>
      <w:r>
        <w:rPr>
          <w:spacing w:val="-2"/>
        </w:rPr>
        <w:t>Solution</w:t>
      </w:r>
      <w:r>
        <w:rPr>
          <w:b w:val="0"/>
          <w:spacing w:val="-2"/>
        </w:rPr>
        <w:t>:</w:t>
      </w:r>
    </w:p>
    <w:p w14:paraId="16DDFEE6" w14:textId="77777777" w:rsidR="003D76C2" w:rsidRDefault="00000000">
      <w:pPr>
        <w:pStyle w:val="ListParagraph"/>
        <w:numPr>
          <w:ilvl w:val="1"/>
          <w:numId w:val="9"/>
        </w:numPr>
        <w:tabs>
          <w:tab w:val="left" w:pos="1274"/>
        </w:tabs>
        <w:spacing w:before="148"/>
        <w:jc w:val="left"/>
        <w:rPr>
          <w:sz w:val="20"/>
        </w:rPr>
      </w:pPr>
      <w:r>
        <w:rPr>
          <w:sz w:val="20"/>
        </w:rPr>
        <w:t>Create</w:t>
      </w:r>
      <w:r>
        <w:rPr>
          <w:spacing w:val="-4"/>
          <w:sz w:val="20"/>
        </w:rPr>
        <w:t xml:space="preserve"> </w:t>
      </w:r>
      <w:r>
        <w:rPr>
          <w:sz w:val="20"/>
        </w:rPr>
        <w:t>an</w:t>
      </w:r>
      <w:r>
        <w:rPr>
          <w:spacing w:val="-3"/>
          <w:sz w:val="20"/>
        </w:rPr>
        <w:t xml:space="preserve"> </w:t>
      </w:r>
      <w:r>
        <w:rPr>
          <w:sz w:val="20"/>
        </w:rPr>
        <w:t>empty</w:t>
      </w:r>
      <w:r>
        <w:rPr>
          <w:spacing w:val="-3"/>
          <w:sz w:val="20"/>
        </w:rPr>
        <w:t xml:space="preserve"> </w:t>
      </w:r>
      <w:r>
        <w:rPr>
          <w:rFonts w:ascii="Courier New"/>
          <w:b/>
        </w:rPr>
        <w:t>Activity</w:t>
      </w:r>
      <w:r>
        <w:rPr>
          <w:rFonts w:ascii="Courier New"/>
          <w:b/>
          <w:spacing w:val="-80"/>
        </w:rPr>
        <w:t xml:space="preserve"> </w:t>
      </w:r>
      <w:r>
        <w:rPr>
          <w:sz w:val="20"/>
        </w:rPr>
        <w:t>project.</w:t>
      </w:r>
      <w:r>
        <w:rPr>
          <w:spacing w:val="-1"/>
          <w:sz w:val="20"/>
        </w:rPr>
        <w:t xml:space="preserve"> </w:t>
      </w:r>
      <w:r>
        <w:rPr>
          <w:sz w:val="20"/>
        </w:rPr>
        <w:t>Name</w:t>
      </w:r>
      <w:r>
        <w:rPr>
          <w:spacing w:val="-2"/>
          <w:sz w:val="20"/>
        </w:rPr>
        <w:t xml:space="preserve"> </w:t>
      </w:r>
      <w:r>
        <w:rPr>
          <w:sz w:val="20"/>
        </w:rPr>
        <w:t>your</w:t>
      </w:r>
      <w:r>
        <w:rPr>
          <w:spacing w:val="-2"/>
          <w:sz w:val="20"/>
        </w:rPr>
        <w:t xml:space="preserve"> </w:t>
      </w:r>
      <w:r>
        <w:rPr>
          <w:sz w:val="20"/>
        </w:rPr>
        <w:t>app</w:t>
      </w:r>
      <w:r>
        <w:rPr>
          <w:spacing w:val="-4"/>
          <w:sz w:val="20"/>
        </w:rPr>
        <w:t xml:space="preserve"> </w:t>
      </w:r>
      <w:r>
        <w:rPr>
          <w:rFonts w:ascii="Courier New"/>
          <w:b/>
        </w:rPr>
        <w:t>My</w:t>
      </w:r>
      <w:r>
        <w:rPr>
          <w:rFonts w:ascii="Courier New"/>
          <w:b/>
          <w:spacing w:val="-5"/>
        </w:rPr>
        <w:t xml:space="preserve"> </w:t>
      </w:r>
      <w:r>
        <w:rPr>
          <w:rFonts w:ascii="Courier New"/>
          <w:b/>
        </w:rPr>
        <w:t>Water</w:t>
      </w:r>
      <w:r>
        <w:rPr>
          <w:rFonts w:ascii="Courier New"/>
          <w:b/>
          <w:spacing w:val="-6"/>
        </w:rPr>
        <w:t xml:space="preserve"> </w:t>
      </w:r>
      <w:r>
        <w:rPr>
          <w:rFonts w:ascii="Courier New"/>
          <w:b/>
        </w:rPr>
        <w:t>Tracker</w:t>
      </w:r>
      <w:r>
        <w:rPr>
          <w:sz w:val="20"/>
        </w:rPr>
        <w:t>,</w:t>
      </w:r>
      <w:r>
        <w:rPr>
          <w:spacing w:val="-1"/>
          <w:sz w:val="20"/>
        </w:rPr>
        <w:t xml:space="preserve"> </w:t>
      </w:r>
      <w:r>
        <w:rPr>
          <w:spacing w:val="-5"/>
          <w:sz w:val="20"/>
        </w:rPr>
        <w:t>and</w:t>
      </w:r>
    </w:p>
    <w:p w14:paraId="5D8875D3" w14:textId="77777777" w:rsidR="003D76C2" w:rsidRDefault="00000000">
      <w:pPr>
        <w:ind w:left="935" w:right="1329"/>
        <w:jc w:val="center"/>
        <w:rPr>
          <w:sz w:val="20"/>
        </w:rPr>
      </w:pPr>
      <w:r>
        <w:rPr>
          <w:sz w:val="20"/>
        </w:rPr>
        <w:t>set</w:t>
      </w:r>
      <w:r>
        <w:rPr>
          <w:spacing w:val="-3"/>
          <w:sz w:val="20"/>
        </w:rPr>
        <w:t xml:space="preserve"> </w:t>
      </w:r>
      <w:r>
        <w:rPr>
          <w:sz w:val="20"/>
        </w:rPr>
        <w:t>its</w:t>
      </w:r>
      <w:r>
        <w:rPr>
          <w:spacing w:val="-1"/>
          <w:sz w:val="20"/>
        </w:rPr>
        <w:t xml:space="preserve"> </w:t>
      </w:r>
      <w:r>
        <w:rPr>
          <w:sz w:val="20"/>
        </w:rPr>
        <w:t>package name</w:t>
      </w:r>
      <w:r>
        <w:rPr>
          <w:spacing w:val="-1"/>
          <w:sz w:val="20"/>
        </w:rPr>
        <w:t xml:space="preserve"> </w:t>
      </w:r>
      <w:r>
        <w:rPr>
          <w:sz w:val="20"/>
        </w:rPr>
        <w:t>to</w:t>
      </w:r>
      <w:r>
        <w:rPr>
          <w:spacing w:val="-2"/>
          <w:sz w:val="20"/>
        </w:rPr>
        <w:t xml:space="preserve"> </w:t>
      </w:r>
      <w:proofErr w:type="spellStart"/>
      <w:r>
        <w:rPr>
          <w:rFonts w:ascii="Courier New"/>
          <w:b/>
          <w:spacing w:val="-2"/>
        </w:rPr>
        <w:t>com.example.mywatterttracker</w:t>
      </w:r>
      <w:proofErr w:type="spellEnd"/>
      <w:r>
        <w:rPr>
          <w:spacing w:val="-2"/>
          <w:sz w:val="20"/>
        </w:rPr>
        <w:t>.</w:t>
      </w:r>
    </w:p>
    <w:p w14:paraId="571D094D" w14:textId="77777777" w:rsidR="003D76C2" w:rsidRDefault="00000000">
      <w:pPr>
        <w:pStyle w:val="ListParagraph"/>
        <w:numPr>
          <w:ilvl w:val="1"/>
          <w:numId w:val="9"/>
        </w:numPr>
        <w:tabs>
          <w:tab w:val="left" w:pos="1274"/>
        </w:tabs>
        <w:spacing w:before="140"/>
        <w:jc w:val="left"/>
        <w:rPr>
          <w:rFonts w:ascii="Courier New"/>
          <w:b/>
        </w:rPr>
      </w:pPr>
      <w:r>
        <w:rPr>
          <w:sz w:val="20"/>
        </w:rPr>
        <w:t>Add</w:t>
      </w:r>
      <w:r>
        <w:rPr>
          <w:spacing w:val="-7"/>
          <w:sz w:val="20"/>
        </w:rPr>
        <w:t xml:space="preserve"> </w:t>
      </w:r>
      <w:r>
        <w:rPr>
          <w:sz w:val="20"/>
        </w:rPr>
        <w:t>the</w:t>
      </w:r>
      <w:r>
        <w:rPr>
          <w:spacing w:val="-5"/>
          <w:sz w:val="20"/>
        </w:rPr>
        <w:t xml:space="preserve"> </w:t>
      </w:r>
      <w:r>
        <w:rPr>
          <w:rFonts w:ascii="Courier New"/>
          <w:b/>
        </w:rPr>
        <w:t>FOREGROUND_SERVICE</w:t>
      </w:r>
      <w:r>
        <w:rPr>
          <w:rFonts w:ascii="Courier New"/>
          <w:b/>
          <w:spacing w:val="-80"/>
        </w:rPr>
        <w:t xml:space="preserve"> </w:t>
      </w:r>
      <w:r>
        <w:rPr>
          <w:sz w:val="20"/>
        </w:rPr>
        <w:t>permission</w:t>
      </w:r>
      <w:r>
        <w:rPr>
          <w:spacing w:val="-3"/>
          <w:sz w:val="20"/>
        </w:rPr>
        <w:t xml:space="preserve"> </w:t>
      </w:r>
      <w:r>
        <w:rPr>
          <w:sz w:val="20"/>
        </w:rPr>
        <w:t>to</w:t>
      </w:r>
      <w:r>
        <w:rPr>
          <w:spacing w:val="-3"/>
          <w:sz w:val="20"/>
        </w:rPr>
        <w:t xml:space="preserve"> </w:t>
      </w:r>
      <w:r>
        <w:rPr>
          <w:sz w:val="20"/>
        </w:rPr>
        <w:t>your</w:t>
      </w:r>
      <w:r>
        <w:rPr>
          <w:spacing w:val="-5"/>
          <w:sz w:val="20"/>
        </w:rPr>
        <w:t xml:space="preserve"> </w:t>
      </w:r>
      <w:r>
        <w:rPr>
          <w:rFonts w:ascii="Courier New"/>
          <w:b/>
          <w:spacing w:val="-2"/>
        </w:rPr>
        <w:t>AndroidManifest.xml</w:t>
      </w:r>
    </w:p>
    <w:p w14:paraId="0FFAAD29" w14:textId="77777777" w:rsidR="003D76C2" w:rsidRDefault="00000000">
      <w:pPr>
        <w:pStyle w:val="BodyText"/>
        <w:ind w:right="7329"/>
        <w:jc w:val="right"/>
      </w:pPr>
      <w:r>
        <w:rPr>
          <w:spacing w:val="-2"/>
        </w:rPr>
        <w:t>file:</w:t>
      </w:r>
    </w:p>
    <w:p w14:paraId="1ED1BDBC" w14:textId="77777777" w:rsidR="003D76C2" w:rsidRDefault="00D51F7C">
      <w:pPr>
        <w:pStyle w:val="BodyText"/>
        <w:spacing w:before="4"/>
        <w:rPr>
          <w:sz w:val="9"/>
        </w:rPr>
      </w:pPr>
      <w:r>
        <w:rPr>
          <w:noProof/>
        </w:rPr>
        <mc:AlternateContent>
          <mc:Choice Requires="wpg">
            <w:drawing>
              <wp:anchor distT="0" distB="0" distL="0" distR="0" simplePos="0" relativeHeight="487662080" behindDoc="1" locked="0" layoutInCell="1" allowOverlap="1" wp14:anchorId="33EF7C7B" wp14:editId="05874FCE">
                <wp:simplePos x="0" y="0"/>
                <wp:positionH relativeFrom="page">
                  <wp:posOffset>1120140</wp:posOffset>
                </wp:positionH>
                <wp:positionV relativeFrom="paragraph">
                  <wp:posOffset>95885</wp:posOffset>
                </wp:positionV>
                <wp:extent cx="5074920" cy="1108075"/>
                <wp:effectExtent l="0" t="0" r="5080" b="0"/>
                <wp:wrapTopAndBottom/>
                <wp:docPr id="1050" name="docshapegroup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51"/>
                          <a:chExt cx="7992" cy="1745"/>
                        </a:xfrm>
                      </wpg:grpSpPr>
                      <wps:wsp>
                        <wps:cNvPr id="1051" name="docshape499"/>
                        <wps:cNvSpPr>
                          <a:spLocks/>
                        </wps:cNvSpPr>
                        <wps:spPr bwMode="auto">
                          <a:xfrm>
                            <a:off x="1764" y="161"/>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2" name="docshape500"/>
                        <wps:cNvSpPr>
                          <a:spLocks/>
                        </wps:cNvSpPr>
                        <wps:spPr bwMode="auto">
                          <a:xfrm>
                            <a:off x="1764" y="151"/>
                            <a:ext cx="7992" cy="1745"/>
                          </a:xfrm>
                          <a:custGeom>
                            <a:avLst/>
                            <a:gdLst>
                              <a:gd name="T0" fmla="+- 0 9756 1764"/>
                              <a:gd name="T1" fmla="*/ T0 w 7992"/>
                              <a:gd name="T2" fmla="+- 0 1876 151"/>
                              <a:gd name="T3" fmla="*/ 1876 h 1745"/>
                              <a:gd name="T4" fmla="+- 0 1764 1764"/>
                              <a:gd name="T5" fmla="*/ T4 w 7992"/>
                              <a:gd name="T6" fmla="+- 0 1876 151"/>
                              <a:gd name="T7" fmla="*/ 1876 h 1745"/>
                              <a:gd name="T8" fmla="+- 0 1764 1764"/>
                              <a:gd name="T9" fmla="*/ T8 w 7992"/>
                              <a:gd name="T10" fmla="+- 0 1896 151"/>
                              <a:gd name="T11" fmla="*/ 1896 h 1745"/>
                              <a:gd name="T12" fmla="+- 0 9756 1764"/>
                              <a:gd name="T13" fmla="*/ T12 w 7992"/>
                              <a:gd name="T14" fmla="+- 0 1896 151"/>
                              <a:gd name="T15" fmla="*/ 1896 h 1745"/>
                              <a:gd name="T16" fmla="+- 0 9756 1764"/>
                              <a:gd name="T17" fmla="*/ T16 w 7992"/>
                              <a:gd name="T18" fmla="+- 0 1876 151"/>
                              <a:gd name="T19" fmla="*/ 1876 h 1745"/>
                              <a:gd name="T20" fmla="+- 0 9756 1764"/>
                              <a:gd name="T21" fmla="*/ T20 w 7992"/>
                              <a:gd name="T22" fmla="+- 0 151 151"/>
                              <a:gd name="T23" fmla="*/ 151 h 1745"/>
                              <a:gd name="T24" fmla="+- 0 1764 1764"/>
                              <a:gd name="T25" fmla="*/ T24 w 7992"/>
                              <a:gd name="T26" fmla="+- 0 151 151"/>
                              <a:gd name="T27" fmla="*/ 151 h 1745"/>
                              <a:gd name="T28" fmla="+- 0 1764 1764"/>
                              <a:gd name="T29" fmla="*/ T28 w 7992"/>
                              <a:gd name="T30" fmla="+- 0 171 151"/>
                              <a:gd name="T31" fmla="*/ 171 h 1745"/>
                              <a:gd name="T32" fmla="+- 0 9756 1764"/>
                              <a:gd name="T33" fmla="*/ T32 w 7992"/>
                              <a:gd name="T34" fmla="+- 0 171 151"/>
                              <a:gd name="T35" fmla="*/ 171 h 1745"/>
                              <a:gd name="T36" fmla="+- 0 9756 1764"/>
                              <a:gd name="T37" fmla="*/ T36 w 7992"/>
                              <a:gd name="T38" fmla="+- 0 151 151"/>
                              <a:gd name="T39" fmla="*/ 151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5"/>
                                </a:moveTo>
                                <a:lnTo>
                                  <a:pt x="0" y="1725"/>
                                </a:lnTo>
                                <a:lnTo>
                                  <a:pt x="0" y="1745"/>
                                </a:lnTo>
                                <a:lnTo>
                                  <a:pt x="7992" y="1745"/>
                                </a:lnTo>
                                <a:lnTo>
                                  <a:pt x="7992" y="17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3" name="docshape501"/>
                        <wps:cNvSpPr txBox="1">
                          <a:spLocks/>
                        </wps:cNvSpPr>
                        <wps:spPr bwMode="auto">
                          <a:xfrm>
                            <a:off x="1764" y="171"/>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CF90C" w14:textId="77777777" w:rsidR="003D76C2" w:rsidRDefault="00000000">
                              <w:pPr>
                                <w:spacing w:before="40"/>
                                <w:ind w:left="453"/>
                                <w:rPr>
                                  <w:rFonts w:ascii="Courier New"/>
                                  <w:sz w:val="18"/>
                                </w:rPr>
                              </w:pPr>
                              <w:r>
                                <w:rPr>
                                  <w:rFonts w:ascii="Courier New"/>
                                  <w:sz w:val="18"/>
                                </w:rPr>
                                <w:t>&lt;manifest</w:t>
                              </w:r>
                              <w:r>
                                <w:rPr>
                                  <w:rFonts w:ascii="Courier New"/>
                                  <w:spacing w:val="-9"/>
                                  <w:sz w:val="18"/>
                                </w:rPr>
                                <w:t xml:space="preserve"> </w:t>
                              </w:r>
                              <w:r>
                                <w:rPr>
                                  <w:rFonts w:ascii="Courier New"/>
                                  <w:spacing w:val="-4"/>
                                  <w:sz w:val="18"/>
                                </w:rPr>
                                <w:t>...&gt;</w:t>
                              </w:r>
                            </w:p>
                            <w:p w14:paraId="7D7AFFFF" w14:textId="77777777" w:rsidR="003D76C2" w:rsidRDefault="003D76C2">
                              <w:pPr>
                                <w:rPr>
                                  <w:rFonts w:ascii="Courier New"/>
                                  <w:sz w:val="20"/>
                                </w:rPr>
                              </w:pPr>
                            </w:p>
                            <w:p w14:paraId="72BBD424" w14:textId="77777777" w:rsidR="003D76C2" w:rsidRDefault="00000000">
                              <w:pPr>
                                <w:spacing w:before="130"/>
                                <w:ind w:left="885"/>
                                <w:rPr>
                                  <w:rFonts w:ascii="Courier New"/>
                                  <w:b/>
                                  <w:sz w:val="18"/>
                                </w:rPr>
                              </w:pPr>
                              <w:r>
                                <w:rPr>
                                  <w:rFonts w:ascii="Courier New"/>
                                  <w:b/>
                                  <w:sz w:val="18"/>
                                </w:rPr>
                                <w:t>&lt;uses-permission</w:t>
                              </w:r>
                              <w:r>
                                <w:rPr>
                                  <w:rFonts w:ascii="Courier New"/>
                                  <w:b/>
                                  <w:spacing w:val="-16"/>
                                  <w:sz w:val="18"/>
                                </w:rPr>
                                <w:t xml:space="preserve"> </w:t>
                              </w: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android.permission</w:t>
                              </w:r>
                              <w:proofErr w:type="spellEnd"/>
                            </w:p>
                            <w:p w14:paraId="2AC668AF" w14:textId="77777777" w:rsidR="003D76C2" w:rsidRDefault="00000000">
                              <w:pPr>
                                <w:spacing w:before="76"/>
                                <w:ind w:left="1101"/>
                                <w:rPr>
                                  <w:rFonts w:ascii="Courier New"/>
                                  <w:b/>
                                  <w:sz w:val="18"/>
                                </w:rPr>
                              </w:pPr>
                              <w:r>
                                <w:rPr>
                                  <w:rFonts w:ascii="Courier New"/>
                                  <w:b/>
                                  <w:spacing w:val="-2"/>
                                  <w:sz w:val="18"/>
                                </w:rPr>
                                <w:t>.FOREGROUND_SERVICE"/&gt;</w:t>
                              </w:r>
                            </w:p>
                            <w:p w14:paraId="18AAC1F1" w14:textId="77777777" w:rsidR="003D76C2" w:rsidRDefault="003D76C2">
                              <w:pPr>
                                <w:rPr>
                                  <w:rFonts w:ascii="Courier New"/>
                                  <w:b/>
                                  <w:sz w:val="20"/>
                                </w:rPr>
                              </w:pPr>
                            </w:p>
                            <w:p w14:paraId="69DEEF26" w14:textId="77777777" w:rsidR="003D76C2" w:rsidRDefault="00000000">
                              <w:pPr>
                                <w:spacing w:before="129"/>
                                <w:ind w:left="885"/>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EF7C7B" id="docshapegroup498" o:spid="_x0000_s1407" style="position:absolute;margin-left:88.2pt;margin-top:7.55pt;width:399.6pt;height:87.25pt;z-index:-15654400;mso-wrap-distance-left:0;mso-wrap-distance-right:0;mso-position-horizontal-relative:page;mso-position-vertical-relative:text" coordorigin="1764,151"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">
                <v:rect id="docshape499" o:spid="_x0000_s1408" style="position:absolute;left:1764;top:161;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" fillcolor="#f6f6f6" stroked="f">
                  <v:path arrowok="t"/>
                </v:rect>
                <v:shape id="docshape500" o:spid="_x0000_s1409" style="position:absolute;left:1764;top:151;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" path="m7992,1725l,1725r,20l7992,1745r,-20xm7992,l,,,20r7992,l7992,xe" fillcolor="#dadada" stroked="f">
                  <v:path arrowok="t" o:connecttype="custom" o:connectlocs="7992,1876;0,1876;0,1896;7992,1896;7992,1876;7992,151;0,151;0,171;7992,171;7992,151" o:connectangles="0,0,0,0,0,0,0,0,0,0"/>
                </v:shape>
                <v:shape id="docshape501" o:spid="_x0000_s1410" type="#_x0000_t202" style="position:absolute;left:1764;top:171;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" filled="f" stroked="f">
                  <v:path arrowok="t"/>
                  <v:textbox inset="0,0,0,0">
                    <w:txbxContent>
                      <w:p w14:paraId="27CCF90C" w14:textId="77777777" w:rsidR="003D76C2" w:rsidRDefault="00000000">
                        <w:pPr>
                          <w:spacing w:before="40"/>
                          <w:ind w:left="453"/>
                          <w:rPr>
                            <w:rFonts w:ascii="Courier New"/>
                            <w:sz w:val="18"/>
                          </w:rPr>
                        </w:pPr>
                        <w:r>
                          <w:rPr>
                            <w:rFonts w:ascii="Courier New"/>
                            <w:sz w:val="18"/>
                          </w:rPr>
                          <w:t>&lt;manifest</w:t>
                        </w:r>
                        <w:r>
                          <w:rPr>
                            <w:rFonts w:ascii="Courier New"/>
                            <w:spacing w:val="-9"/>
                            <w:sz w:val="18"/>
                          </w:rPr>
                          <w:t xml:space="preserve"> </w:t>
                        </w:r>
                        <w:r>
                          <w:rPr>
                            <w:rFonts w:ascii="Courier New"/>
                            <w:spacing w:val="-4"/>
                            <w:sz w:val="18"/>
                          </w:rPr>
                          <w:t>...&gt;</w:t>
                        </w:r>
                      </w:p>
                      <w:p w14:paraId="7D7AFFFF" w14:textId="77777777" w:rsidR="003D76C2" w:rsidRDefault="003D76C2">
                        <w:pPr>
                          <w:rPr>
                            <w:rFonts w:ascii="Courier New"/>
                            <w:sz w:val="20"/>
                          </w:rPr>
                        </w:pPr>
                      </w:p>
                      <w:p w14:paraId="72BBD424" w14:textId="77777777" w:rsidR="003D76C2" w:rsidRDefault="00000000">
                        <w:pPr>
                          <w:spacing w:before="130"/>
                          <w:ind w:left="885"/>
                          <w:rPr>
                            <w:rFonts w:ascii="Courier New"/>
                            <w:b/>
                            <w:sz w:val="18"/>
                          </w:rPr>
                        </w:pPr>
                        <w:r>
                          <w:rPr>
                            <w:rFonts w:ascii="Courier New"/>
                            <w:b/>
                            <w:sz w:val="18"/>
                          </w:rPr>
                          <w:t>&lt;uses-permission</w:t>
                        </w:r>
                        <w:r>
                          <w:rPr>
                            <w:rFonts w:ascii="Courier New"/>
                            <w:b/>
                            <w:spacing w:val="-16"/>
                            <w:sz w:val="18"/>
                          </w:rPr>
                          <w:t xml:space="preserve"> </w:t>
                        </w: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android.permission</w:t>
                        </w:r>
                        <w:proofErr w:type="spellEnd"/>
                      </w:p>
                      <w:p w14:paraId="2AC668AF" w14:textId="77777777" w:rsidR="003D76C2" w:rsidRDefault="00000000">
                        <w:pPr>
                          <w:spacing w:before="76"/>
                          <w:ind w:left="1101"/>
                          <w:rPr>
                            <w:rFonts w:ascii="Courier New"/>
                            <w:b/>
                            <w:sz w:val="18"/>
                          </w:rPr>
                        </w:pPr>
                        <w:r>
                          <w:rPr>
                            <w:rFonts w:ascii="Courier New"/>
                            <w:b/>
                            <w:spacing w:val="-2"/>
                            <w:sz w:val="18"/>
                          </w:rPr>
                          <w:t>.FOREGROUND_SERVICE"/&gt;</w:t>
                        </w:r>
                      </w:p>
                      <w:p w14:paraId="18AAC1F1" w14:textId="77777777" w:rsidR="003D76C2" w:rsidRDefault="003D76C2">
                        <w:pPr>
                          <w:rPr>
                            <w:rFonts w:ascii="Courier New"/>
                            <w:b/>
                            <w:sz w:val="20"/>
                          </w:rPr>
                        </w:pPr>
                      </w:p>
                      <w:p w14:paraId="69DEEF26" w14:textId="77777777" w:rsidR="003D76C2" w:rsidRDefault="00000000">
                        <w:pPr>
                          <w:spacing w:before="129"/>
                          <w:ind w:left="885"/>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txbxContent>
                  </v:textbox>
                </v:shape>
                <w10:wrap type="topAndBottom" anchorx="page"/>
              </v:group>
            </w:pict>
          </mc:Fallback>
        </mc:AlternateContent>
      </w:r>
    </w:p>
    <w:p w14:paraId="6F68A5D8" w14:textId="77777777" w:rsidR="003D76C2" w:rsidRDefault="00000000">
      <w:pPr>
        <w:pStyle w:val="ListParagraph"/>
        <w:numPr>
          <w:ilvl w:val="1"/>
          <w:numId w:val="9"/>
        </w:numPr>
        <w:tabs>
          <w:tab w:val="left" w:pos="1274"/>
        </w:tabs>
        <w:jc w:val="left"/>
        <w:rPr>
          <w:sz w:val="20"/>
        </w:rPr>
      </w:pPr>
      <w:r>
        <w:rPr>
          <w:sz w:val="20"/>
        </w:rPr>
        <w:t>Create</w:t>
      </w:r>
      <w:r>
        <w:rPr>
          <w:spacing w:val="-7"/>
          <w:sz w:val="20"/>
        </w:rPr>
        <w:t xml:space="preserve"> </w:t>
      </w:r>
      <w:r>
        <w:rPr>
          <w:sz w:val="20"/>
        </w:rPr>
        <w:t>a</w:t>
      </w:r>
      <w:r>
        <w:rPr>
          <w:spacing w:val="-3"/>
          <w:sz w:val="20"/>
        </w:rPr>
        <w:t xml:space="preserve"> </w:t>
      </w:r>
      <w:r>
        <w:rPr>
          <w:sz w:val="20"/>
        </w:rPr>
        <w:t>new</w:t>
      </w:r>
      <w:r>
        <w:rPr>
          <w:spacing w:val="-3"/>
          <w:sz w:val="20"/>
        </w:rPr>
        <w:t xml:space="preserve"> </w:t>
      </w:r>
      <w:r>
        <w:rPr>
          <w:rFonts w:ascii="Courier New"/>
          <w:b/>
        </w:rPr>
        <w:t>Service</w:t>
      </w:r>
      <w:r>
        <w:rPr>
          <w:rFonts w:ascii="Courier New"/>
          <w:b/>
          <w:spacing w:val="-80"/>
        </w:rPr>
        <w:t xml:space="preserve"> </w:t>
      </w:r>
      <w:r>
        <w:rPr>
          <w:sz w:val="20"/>
        </w:rPr>
        <w:t>called</w:t>
      </w:r>
      <w:r>
        <w:rPr>
          <w:spacing w:val="-2"/>
          <w:sz w:val="20"/>
        </w:rPr>
        <w:t xml:space="preserve"> </w:t>
      </w:r>
      <w:proofErr w:type="spellStart"/>
      <w:r>
        <w:rPr>
          <w:rFonts w:ascii="Courier New"/>
          <w:b/>
          <w:spacing w:val="-2"/>
        </w:rPr>
        <w:t>WaterTrackingService</w:t>
      </w:r>
      <w:proofErr w:type="spellEnd"/>
      <w:r>
        <w:rPr>
          <w:spacing w:val="-2"/>
          <w:sz w:val="20"/>
        </w:rPr>
        <w:t>:</w:t>
      </w:r>
    </w:p>
    <w:p w14:paraId="1CAF336D" w14:textId="77777777" w:rsidR="003D76C2" w:rsidRDefault="00D51F7C">
      <w:pPr>
        <w:pStyle w:val="BodyText"/>
        <w:spacing w:before="11"/>
        <w:rPr>
          <w:sz w:val="8"/>
        </w:rPr>
      </w:pPr>
      <w:r>
        <w:rPr>
          <w:noProof/>
        </w:rPr>
        <mc:AlternateContent>
          <mc:Choice Requires="wpg">
            <w:drawing>
              <wp:anchor distT="0" distB="0" distL="0" distR="0" simplePos="0" relativeHeight="487662592" behindDoc="1" locked="0" layoutInCell="1" allowOverlap="1" wp14:anchorId="330D5280" wp14:editId="2122C8FA">
                <wp:simplePos x="0" y="0"/>
                <wp:positionH relativeFrom="page">
                  <wp:posOffset>1120140</wp:posOffset>
                </wp:positionH>
                <wp:positionV relativeFrom="paragraph">
                  <wp:posOffset>91440</wp:posOffset>
                </wp:positionV>
                <wp:extent cx="5074920" cy="574675"/>
                <wp:effectExtent l="0" t="0" r="5080" b="0"/>
                <wp:wrapTopAndBottom/>
                <wp:docPr id="1046" name="docshapegroup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764" y="144"/>
                          <a:chExt cx="7992" cy="905"/>
                        </a:xfrm>
                      </wpg:grpSpPr>
                      <wps:wsp>
                        <wps:cNvPr id="1047" name="docshape503"/>
                        <wps:cNvSpPr>
                          <a:spLocks/>
                        </wps:cNvSpPr>
                        <wps:spPr bwMode="auto">
                          <a:xfrm>
                            <a:off x="1764" y="153"/>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8" name="docshape504"/>
                        <wps:cNvSpPr>
                          <a:spLocks/>
                        </wps:cNvSpPr>
                        <wps:spPr bwMode="auto">
                          <a:xfrm>
                            <a:off x="1764" y="143"/>
                            <a:ext cx="7992" cy="905"/>
                          </a:xfrm>
                          <a:custGeom>
                            <a:avLst/>
                            <a:gdLst>
                              <a:gd name="T0" fmla="+- 0 9756 1764"/>
                              <a:gd name="T1" fmla="*/ T0 w 7992"/>
                              <a:gd name="T2" fmla="+- 0 1028 144"/>
                              <a:gd name="T3" fmla="*/ 1028 h 905"/>
                              <a:gd name="T4" fmla="+- 0 1764 1764"/>
                              <a:gd name="T5" fmla="*/ T4 w 7992"/>
                              <a:gd name="T6" fmla="+- 0 1028 144"/>
                              <a:gd name="T7" fmla="*/ 1028 h 905"/>
                              <a:gd name="T8" fmla="+- 0 1764 1764"/>
                              <a:gd name="T9" fmla="*/ T8 w 7992"/>
                              <a:gd name="T10" fmla="+- 0 1048 144"/>
                              <a:gd name="T11" fmla="*/ 1048 h 905"/>
                              <a:gd name="T12" fmla="+- 0 9756 1764"/>
                              <a:gd name="T13" fmla="*/ T12 w 7992"/>
                              <a:gd name="T14" fmla="+- 0 1048 144"/>
                              <a:gd name="T15" fmla="*/ 1048 h 905"/>
                              <a:gd name="T16" fmla="+- 0 9756 1764"/>
                              <a:gd name="T17" fmla="*/ T16 w 7992"/>
                              <a:gd name="T18" fmla="+- 0 1028 144"/>
                              <a:gd name="T19" fmla="*/ 1028 h 905"/>
                              <a:gd name="T20" fmla="+- 0 9756 1764"/>
                              <a:gd name="T21" fmla="*/ T20 w 7992"/>
                              <a:gd name="T22" fmla="+- 0 144 144"/>
                              <a:gd name="T23" fmla="*/ 144 h 905"/>
                              <a:gd name="T24" fmla="+- 0 1764 1764"/>
                              <a:gd name="T25" fmla="*/ T24 w 7992"/>
                              <a:gd name="T26" fmla="+- 0 144 144"/>
                              <a:gd name="T27" fmla="*/ 144 h 905"/>
                              <a:gd name="T28" fmla="+- 0 1764 1764"/>
                              <a:gd name="T29" fmla="*/ T28 w 7992"/>
                              <a:gd name="T30" fmla="+- 0 164 144"/>
                              <a:gd name="T31" fmla="*/ 164 h 905"/>
                              <a:gd name="T32" fmla="+- 0 9756 1764"/>
                              <a:gd name="T33" fmla="*/ T32 w 7992"/>
                              <a:gd name="T34" fmla="+- 0 164 144"/>
                              <a:gd name="T35" fmla="*/ 164 h 905"/>
                              <a:gd name="T36" fmla="+- 0 9756 176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9" name="docshape505"/>
                        <wps:cNvSpPr txBox="1">
                          <a:spLocks/>
                        </wps:cNvSpPr>
                        <wps:spPr bwMode="auto">
                          <a:xfrm>
                            <a:off x="1764" y="163"/>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1CFBB"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WaterTrackingService</w:t>
                              </w:r>
                              <w:proofErr w:type="spellEnd"/>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Service()</w:t>
                              </w:r>
                              <w:r>
                                <w:rPr>
                                  <w:rFonts w:ascii="Courier New"/>
                                  <w:spacing w:val="-8"/>
                                  <w:sz w:val="18"/>
                                </w:rPr>
                                <w:t xml:space="preserve"> </w:t>
                              </w:r>
                              <w:r>
                                <w:rPr>
                                  <w:rFonts w:ascii="Courier New"/>
                                  <w:spacing w:val="-10"/>
                                  <w:sz w:val="18"/>
                                </w:rPr>
                                <w:t>{</w:t>
                              </w:r>
                            </w:p>
                            <w:p w14:paraId="46BB0CC7" w14:textId="77777777" w:rsidR="003D76C2" w:rsidRDefault="00000000">
                              <w:pPr>
                                <w:spacing w:before="76"/>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7"/>
                                  <w:sz w:val="18"/>
                                </w:rPr>
                                <w:t xml:space="preserve"> </w:t>
                              </w:r>
                              <w:proofErr w:type="spellStart"/>
                              <w:r>
                                <w:rPr>
                                  <w:rFonts w:ascii="Courier New"/>
                                  <w:sz w:val="18"/>
                                </w:rPr>
                                <w:t>onBind</w:t>
                              </w:r>
                              <w:proofErr w:type="spellEnd"/>
                              <w:r>
                                <w:rPr>
                                  <w:rFonts w:ascii="Courier New"/>
                                  <w:sz w:val="18"/>
                                </w:rPr>
                                <w:t>(intent:</w:t>
                              </w:r>
                              <w:r>
                                <w:rPr>
                                  <w:rFonts w:ascii="Courier New"/>
                                  <w:spacing w:val="-7"/>
                                  <w:sz w:val="18"/>
                                </w:rPr>
                                <w:t xml:space="preserve"> </w:t>
                              </w:r>
                              <w:r>
                                <w:rPr>
                                  <w:rFonts w:ascii="Courier New"/>
                                  <w:sz w:val="18"/>
                                </w:rPr>
                                <w:t>Intent?):</w:t>
                              </w:r>
                              <w:r>
                                <w:rPr>
                                  <w:rFonts w:ascii="Courier New"/>
                                  <w:spacing w:val="-7"/>
                                  <w:sz w:val="18"/>
                                </w:rPr>
                                <w:t xml:space="preserve"> </w:t>
                              </w:r>
                              <w:proofErr w:type="spellStart"/>
                              <w:r>
                                <w:rPr>
                                  <w:rFonts w:ascii="Courier New"/>
                                  <w:sz w:val="18"/>
                                </w:rPr>
                                <w:t>IBinder</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pacing w:val="-4"/>
                                  <w:sz w:val="18"/>
                                </w:rPr>
                                <w:t>null</w:t>
                              </w:r>
                            </w:p>
                            <w:p w14:paraId="10E611F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0D5280" id="docshapegroup502" o:spid="_x0000_s1411" style="position:absolute;margin-left:88.2pt;margin-top:7.2pt;width:399.6pt;height:45.25pt;z-index:-15653888;mso-wrap-distance-left:0;mso-wrap-distance-right:0;mso-position-horizontal-relative:page;mso-position-vertical-relative:text" coordorigin="176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">
                <v:rect id="docshape503" o:spid="_x0000_s1412" style="position:absolute;left:1764;top:153;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" fillcolor="#f6f6f6" stroked="f">
                  <v:path arrowok="t"/>
                </v:rect>
                <v:shape id="docshape504" o:spid="_x0000_s1413" style="position:absolute;left:1764;top:143;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" path="m7992,884l,884r,20l7992,904r,-20xm7992,l,,,20r7992,l7992,xe" fillcolor="#dadada" stroked="f">
                  <v:path arrowok="t" o:connecttype="custom" o:connectlocs="7992,1028;0,1028;0,1048;7992,1048;7992,1028;7992,144;0,144;0,164;7992,164;7992,144" o:connectangles="0,0,0,0,0,0,0,0,0,0"/>
                </v:shape>
                <v:shape id="docshape505" o:spid="_x0000_s1414" type="#_x0000_t202" style="position:absolute;left:1764;top:163;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" filled="f" stroked="f">
                  <v:path arrowok="t"/>
                  <v:textbox inset="0,0,0,0">
                    <w:txbxContent>
                      <w:p w14:paraId="3BF1CFBB"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WaterTrackingService</w:t>
                        </w:r>
                        <w:proofErr w:type="spellEnd"/>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Service()</w:t>
                        </w:r>
                        <w:r>
                          <w:rPr>
                            <w:rFonts w:ascii="Courier New"/>
                            <w:spacing w:val="-8"/>
                            <w:sz w:val="18"/>
                          </w:rPr>
                          <w:t xml:space="preserve"> </w:t>
                        </w:r>
                        <w:r>
                          <w:rPr>
                            <w:rFonts w:ascii="Courier New"/>
                            <w:spacing w:val="-10"/>
                            <w:sz w:val="18"/>
                          </w:rPr>
                          <w:t>{</w:t>
                        </w:r>
                      </w:p>
                      <w:p w14:paraId="46BB0CC7" w14:textId="77777777" w:rsidR="003D76C2" w:rsidRDefault="00000000">
                        <w:pPr>
                          <w:spacing w:before="76"/>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7"/>
                            <w:sz w:val="18"/>
                          </w:rPr>
                          <w:t xml:space="preserve"> </w:t>
                        </w:r>
                        <w:proofErr w:type="spellStart"/>
                        <w:r>
                          <w:rPr>
                            <w:rFonts w:ascii="Courier New"/>
                            <w:sz w:val="18"/>
                          </w:rPr>
                          <w:t>onBind</w:t>
                        </w:r>
                        <w:proofErr w:type="spellEnd"/>
                        <w:r>
                          <w:rPr>
                            <w:rFonts w:ascii="Courier New"/>
                            <w:sz w:val="18"/>
                          </w:rPr>
                          <w:t>(intent:</w:t>
                        </w:r>
                        <w:r>
                          <w:rPr>
                            <w:rFonts w:ascii="Courier New"/>
                            <w:spacing w:val="-7"/>
                            <w:sz w:val="18"/>
                          </w:rPr>
                          <w:t xml:space="preserve"> </w:t>
                        </w:r>
                        <w:r>
                          <w:rPr>
                            <w:rFonts w:ascii="Courier New"/>
                            <w:sz w:val="18"/>
                          </w:rPr>
                          <w:t>Intent?):</w:t>
                        </w:r>
                        <w:r>
                          <w:rPr>
                            <w:rFonts w:ascii="Courier New"/>
                            <w:spacing w:val="-7"/>
                            <w:sz w:val="18"/>
                          </w:rPr>
                          <w:t xml:space="preserve"> </w:t>
                        </w:r>
                        <w:proofErr w:type="spellStart"/>
                        <w:r>
                          <w:rPr>
                            <w:rFonts w:ascii="Courier New"/>
                            <w:sz w:val="18"/>
                          </w:rPr>
                          <w:t>IBinder</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pacing w:val="-4"/>
                            <w:sz w:val="18"/>
                          </w:rPr>
                          <w:t>null</w:t>
                        </w:r>
                      </w:p>
                      <w:p w14:paraId="10E611F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8549C11" w14:textId="77777777" w:rsidR="003D76C2" w:rsidRDefault="00000000">
      <w:pPr>
        <w:pStyle w:val="ListParagraph"/>
        <w:numPr>
          <w:ilvl w:val="1"/>
          <w:numId w:val="9"/>
        </w:numPr>
        <w:tabs>
          <w:tab w:val="left" w:pos="1274"/>
        </w:tabs>
        <w:spacing w:line="242" w:lineRule="auto"/>
        <w:ind w:right="359"/>
        <w:jc w:val="left"/>
        <w:rPr>
          <w:sz w:val="20"/>
        </w:rPr>
      </w:pPr>
      <w:r>
        <w:rPr>
          <w:sz w:val="20"/>
        </w:rPr>
        <w:t>Add a private mutable (</w:t>
      </w:r>
      <w:r>
        <w:rPr>
          <w:rFonts w:ascii="Courier New"/>
          <w:b/>
        </w:rPr>
        <w:t>var</w:t>
      </w:r>
      <w:r>
        <w:rPr>
          <w:sz w:val="20"/>
        </w:rPr>
        <w:t xml:space="preserve">) </w:t>
      </w:r>
      <w:proofErr w:type="spellStart"/>
      <w:r>
        <w:rPr>
          <w:rFonts w:ascii="Courier New"/>
          <w:b/>
        </w:rPr>
        <w:t>fluidBalanceMilliliters</w:t>
      </w:r>
      <w:proofErr w:type="spellEnd"/>
      <w:r>
        <w:rPr>
          <w:rFonts w:ascii="Courier New"/>
          <w:b/>
          <w:spacing w:val="-64"/>
        </w:rPr>
        <w:t xml:space="preserve"> </w:t>
      </w:r>
      <w:r>
        <w:rPr>
          <w:sz w:val="20"/>
        </w:rPr>
        <w:t xml:space="preserve">field to your class. Set its initial value to </w:t>
      </w:r>
      <w:r>
        <w:rPr>
          <w:rFonts w:ascii="Courier New"/>
          <w:b/>
        </w:rPr>
        <w:t>0f</w:t>
      </w:r>
      <w:r>
        <w:rPr>
          <w:rFonts w:ascii="Courier New"/>
          <w:b/>
          <w:spacing w:val="-75"/>
        </w:rPr>
        <w:t xml:space="preserve"> </w:t>
      </w:r>
      <w:r>
        <w:rPr>
          <w:sz w:val="20"/>
        </w:rPr>
        <w:t xml:space="preserve">(the </w:t>
      </w:r>
      <w:r>
        <w:rPr>
          <w:rFonts w:ascii="Courier New"/>
          <w:b/>
        </w:rPr>
        <w:t>f</w:t>
      </w:r>
      <w:r>
        <w:rPr>
          <w:rFonts w:ascii="Courier New"/>
          <w:b/>
          <w:spacing w:val="-76"/>
        </w:rPr>
        <w:t xml:space="preserve"> </w:t>
      </w:r>
      <w:r>
        <w:rPr>
          <w:sz w:val="20"/>
        </w:rPr>
        <w:t xml:space="preserve">tells Kotlin this is a float value). This field will store the current user's fluid balance. Also, add late initialization fields for </w:t>
      </w:r>
      <w:proofErr w:type="spellStart"/>
      <w:r>
        <w:rPr>
          <w:rFonts w:ascii="Courier New"/>
          <w:b/>
        </w:rPr>
        <w:t>NotificationCompat.Builder</w:t>
      </w:r>
      <w:proofErr w:type="spellEnd"/>
      <w:r>
        <w:rPr>
          <w:rFonts w:ascii="Courier New"/>
          <w:b/>
          <w:spacing w:val="-80"/>
        </w:rPr>
        <w:t xml:space="preserve"> </w:t>
      </w:r>
      <w:r>
        <w:rPr>
          <w:sz w:val="20"/>
        </w:rPr>
        <w:t>and</w:t>
      </w:r>
      <w:r>
        <w:rPr>
          <w:spacing w:val="-13"/>
          <w:sz w:val="20"/>
        </w:rPr>
        <w:t xml:space="preserve"> </w:t>
      </w:r>
      <w:proofErr w:type="spellStart"/>
      <w:r>
        <w:rPr>
          <w:rFonts w:ascii="Courier New"/>
          <w:b/>
        </w:rPr>
        <w:t>serviceHandler</w:t>
      </w:r>
      <w:proofErr w:type="spellEnd"/>
      <w:r>
        <w:rPr>
          <w:sz w:val="20"/>
        </w:rPr>
        <w:t>,</w:t>
      </w:r>
      <w:r>
        <w:rPr>
          <w:spacing w:val="-6"/>
          <w:sz w:val="20"/>
        </w:rPr>
        <w:t xml:space="preserve"> </w:t>
      </w:r>
      <w:r>
        <w:rPr>
          <w:sz w:val="20"/>
        </w:rPr>
        <w:t>to</w:t>
      </w:r>
      <w:r>
        <w:rPr>
          <w:spacing w:val="-7"/>
          <w:sz w:val="20"/>
        </w:rPr>
        <w:t xml:space="preserve"> </w:t>
      </w:r>
      <w:r>
        <w:rPr>
          <w:sz w:val="20"/>
        </w:rPr>
        <w:t>be</w:t>
      </w:r>
      <w:r>
        <w:rPr>
          <w:spacing w:val="-7"/>
          <w:sz w:val="20"/>
        </w:rPr>
        <w:t xml:space="preserve"> </w:t>
      </w:r>
      <w:r>
        <w:rPr>
          <w:sz w:val="20"/>
        </w:rPr>
        <w:t>used</w:t>
      </w:r>
      <w:r>
        <w:rPr>
          <w:spacing w:val="-7"/>
          <w:sz w:val="20"/>
        </w:rPr>
        <w:t xml:space="preserve"> </w:t>
      </w:r>
      <w:r>
        <w:rPr>
          <w:sz w:val="20"/>
        </w:rPr>
        <w:t>later to construct the notification and to execute in the background, respectively:</w:t>
      </w:r>
    </w:p>
    <w:p w14:paraId="30F3E5E2" w14:textId="77777777" w:rsidR="003D76C2" w:rsidRDefault="00D51F7C">
      <w:pPr>
        <w:pStyle w:val="BodyText"/>
        <w:spacing w:before="12"/>
        <w:rPr>
          <w:sz w:val="8"/>
        </w:rPr>
      </w:pPr>
      <w:r>
        <w:rPr>
          <w:noProof/>
        </w:rPr>
        <mc:AlternateContent>
          <mc:Choice Requires="wpg">
            <w:drawing>
              <wp:anchor distT="0" distB="0" distL="0" distR="0" simplePos="0" relativeHeight="487663104" behindDoc="1" locked="0" layoutInCell="1" allowOverlap="1" wp14:anchorId="4E84D571" wp14:editId="58FD39D9">
                <wp:simplePos x="0" y="0"/>
                <wp:positionH relativeFrom="page">
                  <wp:posOffset>1120140</wp:posOffset>
                </wp:positionH>
                <wp:positionV relativeFrom="paragraph">
                  <wp:posOffset>92075</wp:posOffset>
                </wp:positionV>
                <wp:extent cx="5074920" cy="1463675"/>
                <wp:effectExtent l="0" t="0" r="5080" b="0"/>
                <wp:wrapTopAndBottom/>
                <wp:docPr id="1042" name="docshapegroup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5"/>
                          <a:chExt cx="7992" cy="2305"/>
                        </a:xfrm>
                      </wpg:grpSpPr>
                      <wps:wsp>
                        <wps:cNvPr id="1043" name="docshape507"/>
                        <wps:cNvSpPr>
                          <a:spLocks/>
                        </wps:cNvSpPr>
                        <wps:spPr bwMode="auto">
                          <a:xfrm>
                            <a:off x="1764" y="154"/>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4" name="docshape508"/>
                        <wps:cNvSpPr>
                          <a:spLocks/>
                        </wps:cNvSpPr>
                        <wps:spPr bwMode="auto">
                          <a:xfrm>
                            <a:off x="1764" y="144"/>
                            <a:ext cx="7992" cy="2305"/>
                          </a:xfrm>
                          <a:custGeom>
                            <a:avLst/>
                            <a:gdLst>
                              <a:gd name="T0" fmla="+- 0 9756 1764"/>
                              <a:gd name="T1" fmla="*/ T0 w 7992"/>
                              <a:gd name="T2" fmla="+- 0 2429 145"/>
                              <a:gd name="T3" fmla="*/ 2429 h 2305"/>
                              <a:gd name="T4" fmla="+- 0 1764 1764"/>
                              <a:gd name="T5" fmla="*/ T4 w 7992"/>
                              <a:gd name="T6" fmla="+- 0 2429 145"/>
                              <a:gd name="T7" fmla="*/ 2429 h 2305"/>
                              <a:gd name="T8" fmla="+- 0 1764 1764"/>
                              <a:gd name="T9" fmla="*/ T8 w 7992"/>
                              <a:gd name="T10" fmla="+- 0 2449 145"/>
                              <a:gd name="T11" fmla="*/ 2449 h 2305"/>
                              <a:gd name="T12" fmla="+- 0 9756 1764"/>
                              <a:gd name="T13" fmla="*/ T12 w 7992"/>
                              <a:gd name="T14" fmla="+- 0 2449 145"/>
                              <a:gd name="T15" fmla="*/ 2449 h 2305"/>
                              <a:gd name="T16" fmla="+- 0 9756 1764"/>
                              <a:gd name="T17" fmla="*/ T16 w 7992"/>
                              <a:gd name="T18" fmla="+- 0 2429 145"/>
                              <a:gd name="T19" fmla="*/ 2429 h 2305"/>
                              <a:gd name="T20" fmla="+- 0 9756 1764"/>
                              <a:gd name="T21" fmla="*/ T20 w 7992"/>
                              <a:gd name="T22" fmla="+- 0 145 145"/>
                              <a:gd name="T23" fmla="*/ 145 h 2305"/>
                              <a:gd name="T24" fmla="+- 0 1764 1764"/>
                              <a:gd name="T25" fmla="*/ T24 w 7992"/>
                              <a:gd name="T26" fmla="+- 0 145 145"/>
                              <a:gd name="T27" fmla="*/ 145 h 2305"/>
                              <a:gd name="T28" fmla="+- 0 1764 1764"/>
                              <a:gd name="T29" fmla="*/ T28 w 7992"/>
                              <a:gd name="T30" fmla="+- 0 165 145"/>
                              <a:gd name="T31" fmla="*/ 165 h 2305"/>
                              <a:gd name="T32" fmla="+- 0 9756 1764"/>
                              <a:gd name="T33" fmla="*/ T32 w 7992"/>
                              <a:gd name="T34" fmla="+- 0 165 145"/>
                              <a:gd name="T35" fmla="*/ 165 h 2305"/>
                              <a:gd name="T36" fmla="+- 0 9756 1764"/>
                              <a:gd name="T37" fmla="*/ T36 w 7992"/>
                              <a:gd name="T38" fmla="+- 0 145 145"/>
                              <a:gd name="T39" fmla="*/ 145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5" name="docshape509"/>
                        <wps:cNvSpPr txBox="1">
                          <a:spLocks/>
                        </wps:cNvSpPr>
                        <wps:spPr bwMode="auto">
                          <a:xfrm>
                            <a:off x="1764" y="164"/>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83940" w14:textId="77777777" w:rsidR="003D76C2" w:rsidRDefault="00000000">
                              <w:pPr>
                                <w:spacing w:before="40" w:line="328" w:lineRule="auto"/>
                                <w:ind w:left="885" w:right="2755" w:hanging="432"/>
                                <w:rPr>
                                  <w:rFonts w:ascii="Courier New"/>
                                  <w:sz w:val="18"/>
                                </w:rPr>
                              </w:pPr>
                              <w:r>
                                <w:rPr>
                                  <w:rFonts w:ascii="Courier New"/>
                                  <w:sz w:val="18"/>
                                </w:rPr>
                                <w:t xml:space="preserve">class </w:t>
                              </w:r>
                              <w:proofErr w:type="spellStart"/>
                              <w:r>
                                <w:rPr>
                                  <w:rFonts w:ascii="Courier New"/>
                                  <w:sz w:val="18"/>
                                </w:rPr>
                                <w:t>WaterTrackingService</w:t>
                              </w:r>
                              <w:proofErr w:type="spellEnd"/>
                              <w:r>
                                <w:rPr>
                                  <w:rFonts w:ascii="Courier New"/>
                                  <w:sz w:val="18"/>
                                </w:rPr>
                                <w:t xml:space="preserve"> : Service() { private</w:t>
                              </w:r>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fluidBalanceMilliliters</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0f </w:t>
                              </w:r>
                              <w:r>
                                <w:rPr>
                                  <w:rFonts w:ascii="Courier New"/>
                                  <w:spacing w:val="-2"/>
                                  <w:sz w:val="18"/>
                                </w:rPr>
                                <w:t>private</w:t>
                              </w:r>
                              <w:r>
                                <w:rPr>
                                  <w:rFonts w:ascii="Courier New"/>
                                  <w:spacing w:val="-24"/>
                                  <w:sz w:val="18"/>
                                </w:rPr>
                                <w:t xml:space="preserve"> </w:t>
                              </w:r>
                              <w:proofErr w:type="spellStart"/>
                              <w:r>
                                <w:rPr>
                                  <w:rFonts w:ascii="Courier New"/>
                                  <w:spacing w:val="-2"/>
                                  <w:sz w:val="18"/>
                                </w:rPr>
                                <w:t>lateinit</w:t>
                              </w:r>
                              <w:proofErr w:type="spellEnd"/>
                              <w:r>
                                <w:rPr>
                                  <w:rFonts w:ascii="Courier New"/>
                                  <w:spacing w:val="-24"/>
                                  <w:sz w:val="18"/>
                                </w:rPr>
                                <w:t xml:space="preserve"> </w:t>
                              </w:r>
                              <w:r>
                                <w:rPr>
                                  <w:rFonts w:ascii="Courier New"/>
                                  <w:spacing w:val="-2"/>
                                  <w:sz w:val="18"/>
                                </w:rPr>
                                <w:t>var</w:t>
                              </w:r>
                              <w:r>
                                <w:rPr>
                                  <w:rFonts w:ascii="Courier New"/>
                                  <w:spacing w:val="-24"/>
                                  <w:sz w:val="18"/>
                                </w:rPr>
                                <w:t xml:space="preserve"> </w:t>
                              </w:r>
                              <w:proofErr w:type="spellStart"/>
                              <w:r>
                                <w:rPr>
                                  <w:rFonts w:ascii="Courier New"/>
                                  <w:spacing w:val="-2"/>
                                  <w:sz w:val="18"/>
                                </w:rPr>
                                <w:t>notificationBuilder</w:t>
                              </w:r>
                              <w:proofErr w:type="spellEnd"/>
                              <w:r>
                                <w:rPr>
                                  <w:rFonts w:ascii="Courier New"/>
                                  <w:spacing w:val="-2"/>
                                  <w:sz w:val="18"/>
                                </w:rPr>
                                <w:t>:</w:t>
                              </w:r>
                            </w:p>
                            <w:p w14:paraId="5D18FED3" w14:textId="77777777" w:rsidR="003D76C2" w:rsidRDefault="00000000">
                              <w:pPr>
                                <w:spacing w:before="2"/>
                                <w:ind w:left="1101"/>
                                <w:rPr>
                                  <w:rFonts w:ascii="Courier New"/>
                                  <w:sz w:val="18"/>
                                </w:rPr>
                              </w:pPr>
                              <w:proofErr w:type="spellStart"/>
                              <w:r>
                                <w:rPr>
                                  <w:rFonts w:ascii="Courier New"/>
                                  <w:spacing w:val="-2"/>
                                  <w:sz w:val="18"/>
                                </w:rPr>
                                <w:t>NotificationCompat.Builder</w:t>
                              </w:r>
                              <w:proofErr w:type="spellEnd"/>
                            </w:p>
                            <w:p w14:paraId="22F4D5CC" w14:textId="77777777" w:rsidR="003D76C2" w:rsidRDefault="00000000">
                              <w:pPr>
                                <w:spacing w:before="76"/>
                                <w:ind w:left="885"/>
                                <w:rPr>
                                  <w:rFonts w:ascii="Courier New"/>
                                  <w:sz w:val="18"/>
                                </w:rPr>
                              </w:pPr>
                              <w:r>
                                <w:rPr>
                                  <w:rFonts w:ascii="Courier New"/>
                                  <w:sz w:val="18"/>
                                </w:rPr>
                                <w:t>private</w:t>
                              </w:r>
                              <w:r>
                                <w:rPr>
                                  <w:rFonts w:ascii="Courier New"/>
                                  <w:spacing w:val="-9"/>
                                  <w:sz w:val="18"/>
                                </w:rPr>
                                <w:t xml:space="preserve"> </w:t>
                              </w:r>
                              <w:proofErr w:type="spellStart"/>
                              <w:r>
                                <w:rPr>
                                  <w:rFonts w:ascii="Courier New"/>
                                  <w:sz w:val="18"/>
                                </w:rPr>
                                <w:t>lateinit</w:t>
                              </w:r>
                              <w:proofErr w:type="spellEnd"/>
                              <w:r>
                                <w:rPr>
                                  <w:rFonts w:ascii="Courier New"/>
                                  <w:spacing w:val="-8"/>
                                  <w:sz w:val="18"/>
                                </w:rPr>
                                <w:t xml:space="preserve"> </w:t>
                              </w:r>
                              <w:r>
                                <w:rPr>
                                  <w:rFonts w:ascii="Courier New"/>
                                  <w:sz w:val="18"/>
                                </w:rPr>
                                <w:t>var</w:t>
                              </w:r>
                              <w:r>
                                <w:rPr>
                                  <w:rFonts w:ascii="Courier New"/>
                                  <w:spacing w:val="-8"/>
                                  <w:sz w:val="18"/>
                                </w:rPr>
                                <w:t xml:space="preserve"> </w:t>
                              </w:r>
                              <w:proofErr w:type="spellStart"/>
                              <w:r>
                                <w:rPr>
                                  <w:rFonts w:ascii="Courier New"/>
                                  <w:sz w:val="18"/>
                                </w:rPr>
                                <w:t>serviceHandler</w:t>
                              </w:r>
                              <w:proofErr w:type="spellEnd"/>
                              <w:r>
                                <w:rPr>
                                  <w:rFonts w:ascii="Courier New"/>
                                  <w:sz w:val="18"/>
                                </w:rPr>
                                <w:t>:</w:t>
                              </w:r>
                              <w:r>
                                <w:rPr>
                                  <w:rFonts w:ascii="Courier New"/>
                                  <w:spacing w:val="-8"/>
                                  <w:sz w:val="18"/>
                                </w:rPr>
                                <w:t xml:space="preserve"> </w:t>
                              </w:r>
                              <w:r>
                                <w:rPr>
                                  <w:rFonts w:ascii="Courier New"/>
                                  <w:spacing w:val="-2"/>
                                  <w:sz w:val="18"/>
                                </w:rPr>
                                <w:t>Handler</w:t>
                              </w:r>
                            </w:p>
                            <w:p w14:paraId="25BAB13A" w14:textId="77777777" w:rsidR="003D76C2" w:rsidRDefault="003D76C2">
                              <w:pPr>
                                <w:rPr>
                                  <w:rFonts w:ascii="Courier New"/>
                                  <w:sz w:val="20"/>
                                </w:rPr>
                              </w:pPr>
                            </w:p>
                            <w:p w14:paraId="062DC7CE" w14:textId="77777777" w:rsidR="003D76C2" w:rsidRDefault="00000000">
                              <w:pPr>
                                <w:spacing w:before="130"/>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7"/>
                                  <w:sz w:val="18"/>
                                </w:rPr>
                                <w:t xml:space="preserve"> </w:t>
                              </w:r>
                              <w:proofErr w:type="spellStart"/>
                              <w:r>
                                <w:rPr>
                                  <w:rFonts w:ascii="Courier New"/>
                                  <w:sz w:val="18"/>
                                </w:rPr>
                                <w:t>onBind</w:t>
                              </w:r>
                              <w:proofErr w:type="spellEnd"/>
                              <w:r>
                                <w:rPr>
                                  <w:rFonts w:ascii="Courier New"/>
                                  <w:sz w:val="18"/>
                                </w:rPr>
                                <w:t>(intent:</w:t>
                              </w:r>
                              <w:r>
                                <w:rPr>
                                  <w:rFonts w:ascii="Courier New"/>
                                  <w:spacing w:val="-7"/>
                                  <w:sz w:val="18"/>
                                </w:rPr>
                                <w:t xml:space="preserve"> </w:t>
                              </w:r>
                              <w:r>
                                <w:rPr>
                                  <w:rFonts w:ascii="Courier New"/>
                                  <w:sz w:val="18"/>
                                </w:rPr>
                                <w:t>Intent?):</w:t>
                              </w:r>
                              <w:r>
                                <w:rPr>
                                  <w:rFonts w:ascii="Courier New"/>
                                  <w:spacing w:val="-7"/>
                                  <w:sz w:val="18"/>
                                </w:rPr>
                                <w:t xml:space="preserve"> </w:t>
                              </w:r>
                              <w:proofErr w:type="spellStart"/>
                              <w:r>
                                <w:rPr>
                                  <w:rFonts w:ascii="Courier New"/>
                                  <w:sz w:val="18"/>
                                </w:rPr>
                                <w:t>IBinder</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pacing w:val="-4"/>
                                  <w:sz w:val="18"/>
                                </w:rPr>
                                <w:t>null</w:t>
                              </w:r>
                            </w:p>
                            <w:p w14:paraId="2556D32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84D571" id="docshapegroup506" o:spid="_x0000_s1415" style="position:absolute;margin-left:88.2pt;margin-top:7.25pt;width:399.6pt;height:115.25pt;z-index:-15653376;mso-wrap-distance-left:0;mso-wrap-distance-right:0;mso-position-horizontal-relative:page;mso-position-vertical-relative:text" coordorigin="1764,145"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">
                <v:rect id="docshape507" o:spid="_x0000_s1416" style="position:absolute;left:1764;top:154;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" fillcolor="#f6f6f6" stroked="f">
                  <v:path arrowok="t"/>
                </v:rect>
                <v:shape id="docshape508" o:spid="_x0000_s1417" style="position:absolute;left:1764;top:144;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" path="m7992,2284l,2284r,20l7992,2304r,-20xm7992,l,,,20r7992,l7992,xe" fillcolor="#dadada" stroked="f">
                  <v:path arrowok="t" o:connecttype="custom" o:connectlocs="7992,2429;0,2429;0,2449;7992,2449;7992,2429;7992,145;0,145;0,165;7992,165;7992,145" o:connectangles="0,0,0,0,0,0,0,0,0,0"/>
                </v:shape>
                <v:shape id="docshape509" o:spid="_x0000_s1418" type="#_x0000_t202" style="position:absolute;left:1764;top:164;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" filled="f" stroked="f">
                  <v:path arrowok="t"/>
                  <v:textbox inset="0,0,0,0">
                    <w:txbxContent>
                      <w:p w14:paraId="17D83940" w14:textId="77777777" w:rsidR="003D76C2" w:rsidRDefault="00000000">
                        <w:pPr>
                          <w:spacing w:before="40" w:line="328" w:lineRule="auto"/>
                          <w:ind w:left="885" w:right="2755" w:hanging="432"/>
                          <w:rPr>
                            <w:rFonts w:ascii="Courier New"/>
                            <w:sz w:val="18"/>
                          </w:rPr>
                        </w:pPr>
                        <w:r>
                          <w:rPr>
                            <w:rFonts w:ascii="Courier New"/>
                            <w:sz w:val="18"/>
                          </w:rPr>
                          <w:t xml:space="preserve">class </w:t>
                        </w:r>
                        <w:proofErr w:type="spellStart"/>
                        <w:r>
                          <w:rPr>
                            <w:rFonts w:ascii="Courier New"/>
                            <w:sz w:val="18"/>
                          </w:rPr>
                          <w:t>WaterTrackingService</w:t>
                        </w:r>
                        <w:proofErr w:type="spellEnd"/>
                        <w:r>
                          <w:rPr>
                            <w:rFonts w:ascii="Courier New"/>
                            <w:sz w:val="18"/>
                          </w:rPr>
                          <w:t xml:space="preserve"> : Service() { private</w:t>
                        </w:r>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fluidBalanceMilliliters</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0f </w:t>
                        </w:r>
                        <w:r>
                          <w:rPr>
                            <w:rFonts w:ascii="Courier New"/>
                            <w:spacing w:val="-2"/>
                            <w:sz w:val="18"/>
                          </w:rPr>
                          <w:t>private</w:t>
                        </w:r>
                        <w:r>
                          <w:rPr>
                            <w:rFonts w:ascii="Courier New"/>
                            <w:spacing w:val="-24"/>
                            <w:sz w:val="18"/>
                          </w:rPr>
                          <w:t xml:space="preserve"> </w:t>
                        </w:r>
                        <w:proofErr w:type="spellStart"/>
                        <w:r>
                          <w:rPr>
                            <w:rFonts w:ascii="Courier New"/>
                            <w:spacing w:val="-2"/>
                            <w:sz w:val="18"/>
                          </w:rPr>
                          <w:t>lateinit</w:t>
                        </w:r>
                        <w:proofErr w:type="spellEnd"/>
                        <w:r>
                          <w:rPr>
                            <w:rFonts w:ascii="Courier New"/>
                            <w:spacing w:val="-24"/>
                            <w:sz w:val="18"/>
                          </w:rPr>
                          <w:t xml:space="preserve"> </w:t>
                        </w:r>
                        <w:r>
                          <w:rPr>
                            <w:rFonts w:ascii="Courier New"/>
                            <w:spacing w:val="-2"/>
                            <w:sz w:val="18"/>
                          </w:rPr>
                          <w:t>var</w:t>
                        </w:r>
                        <w:r>
                          <w:rPr>
                            <w:rFonts w:ascii="Courier New"/>
                            <w:spacing w:val="-24"/>
                            <w:sz w:val="18"/>
                          </w:rPr>
                          <w:t xml:space="preserve"> </w:t>
                        </w:r>
                        <w:proofErr w:type="spellStart"/>
                        <w:r>
                          <w:rPr>
                            <w:rFonts w:ascii="Courier New"/>
                            <w:spacing w:val="-2"/>
                            <w:sz w:val="18"/>
                          </w:rPr>
                          <w:t>notificationBuilder</w:t>
                        </w:r>
                        <w:proofErr w:type="spellEnd"/>
                        <w:r>
                          <w:rPr>
                            <w:rFonts w:ascii="Courier New"/>
                            <w:spacing w:val="-2"/>
                            <w:sz w:val="18"/>
                          </w:rPr>
                          <w:t>:</w:t>
                        </w:r>
                      </w:p>
                      <w:p w14:paraId="5D18FED3" w14:textId="77777777" w:rsidR="003D76C2" w:rsidRDefault="00000000">
                        <w:pPr>
                          <w:spacing w:before="2"/>
                          <w:ind w:left="1101"/>
                          <w:rPr>
                            <w:rFonts w:ascii="Courier New"/>
                            <w:sz w:val="18"/>
                          </w:rPr>
                        </w:pPr>
                        <w:proofErr w:type="spellStart"/>
                        <w:r>
                          <w:rPr>
                            <w:rFonts w:ascii="Courier New"/>
                            <w:spacing w:val="-2"/>
                            <w:sz w:val="18"/>
                          </w:rPr>
                          <w:t>NotificationCompat.Builder</w:t>
                        </w:r>
                        <w:proofErr w:type="spellEnd"/>
                      </w:p>
                      <w:p w14:paraId="22F4D5CC" w14:textId="77777777" w:rsidR="003D76C2" w:rsidRDefault="00000000">
                        <w:pPr>
                          <w:spacing w:before="76"/>
                          <w:ind w:left="885"/>
                          <w:rPr>
                            <w:rFonts w:ascii="Courier New"/>
                            <w:sz w:val="18"/>
                          </w:rPr>
                        </w:pPr>
                        <w:r>
                          <w:rPr>
                            <w:rFonts w:ascii="Courier New"/>
                            <w:sz w:val="18"/>
                          </w:rPr>
                          <w:t>private</w:t>
                        </w:r>
                        <w:r>
                          <w:rPr>
                            <w:rFonts w:ascii="Courier New"/>
                            <w:spacing w:val="-9"/>
                            <w:sz w:val="18"/>
                          </w:rPr>
                          <w:t xml:space="preserve"> </w:t>
                        </w:r>
                        <w:proofErr w:type="spellStart"/>
                        <w:r>
                          <w:rPr>
                            <w:rFonts w:ascii="Courier New"/>
                            <w:sz w:val="18"/>
                          </w:rPr>
                          <w:t>lateinit</w:t>
                        </w:r>
                        <w:proofErr w:type="spellEnd"/>
                        <w:r>
                          <w:rPr>
                            <w:rFonts w:ascii="Courier New"/>
                            <w:spacing w:val="-8"/>
                            <w:sz w:val="18"/>
                          </w:rPr>
                          <w:t xml:space="preserve"> </w:t>
                        </w:r>
                        <w:r>
                          <w:rPr>
                            <w:rFonts w:ascii="Courier New"/>
                            <w:sz w:val="18"/>
                          </w:rPr>
                          <w:t>var</w:t>
                        </w:r>
                        <w:r>
                          <w:rPr>
                            <w:rFonts w:ascii="Courier New"/>
                            <w:spacing w:val="-8"/>
                            <w:sz w:val="18"/>
                          </w:rPr>
                          <w:t xml:space="preserve"> </w:t>
                        </w:r>
                        <w:proofErr w:type="spellStart"/>
                        <w:r>
                          <w:rPr>
                            <w:rFonts w:ascii="Courier New"/>
                            <w:sz w:val="18"/>
                          </w:rPr>
                          <w:t>serviceHandler</w:t>
                        </w:r>
                        <w:proofErr w:type="spellEnd"/>
                        <w:r>
                          <w:rPr>
                            <w:rFonts w:ascii="Courier New"/>
                            <w:sz w:val="18"/>
                          </w:rPr>
                          <w:t>:</w:t>
                        </w:r>
                        <w:r>
                          <w:rPr>
                            <w:rFonts w:ascii="Courier New"/>
                            <w:spacing w:val="-8"/>
                            <w:sz w:val="18"/>
                          </w:rPr>
                          <w:t xml:space="preserve"> </w:t>
                        </w:r>
                        <w:r>
                          <w:rPr>
                            <w:rFonts w:ascii="Courier New"/>
                            <w:spacing w:val="-2"/>
                            <w:sz w:val="18"/>
                          </w:rPr>
                          <w:t>Handler</w:t>
                        </w:r>
                      </w:p>
                      <w:p w14:paraId="25BAB13A" w14:textId="77777777" w:rsidR="003D76C2" w:rsidRDefault="003D76C2">
                        <w:pPr>
                          <w:rPr>
                            <w:rFonts w:ascii="Courier New"/>
                            <w:sz w:val="20"/>
                          </w:rPr>
                        </w:pPr>
                      </w:p>
                      <w:p w14:paraId="062DC7CE" w14:textId="77777777" w:rsidR="003D76C2" w:rsidRDefault="00000000">
                        <w:pPr>
                          <w:spacing w:before="130"/>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7"/>
                            <w:sz w:val="18"/>
                          </w:rPr>
                          <w:t xml:space="preserve"> </w:t>
                        </w:r>
                        <w:proofErr w:type="spellStart"/>
                        <w:r>
                          <w:rPr>
                            <w:rFonts w:ascii="Courier New"/>
                            <w:sz w:val="18"/>
                          </w:rPr>
                          <w:t>onBind</w:t>
                        </w:r>
                        <w:proofErr w:type="spellEnd"/>
                        <w:r>
                          <w:rPr>
                            <w:rFonts w:ascii="Courier New"/>
                            <w:sz w:val="18"/>
                          </w:rPr>
                          <w:t>(intent:</w:t>
                        </w:r>
                        <w:r>
                          <w:rPr>
                            <w:rFonts w:ascii="Courier New"/>
                            <w:spacing w:val="-7"/>
                            <w:sz w:val="18"/>
                          </w:rPr>
                          <w:t xml:space="preserve"> </w:t>
                        </w:r>
                        <w:r>
                          <w:rPr>
                            <w:rFonts w:ascii="Courier New"/>
                            <w:sz w:val="18"/>
                          </w:rPr>
                          <w:t>Intent?):</w:t>
                        </w:r>
                        <w:r>
                          <w:rPr>
                            <w:rFonts w:ascii="Courier New"/>
                            <w:spacing w:val="-7"/>
                            <w:sz w:val="18"/>
                          </w:rPr>
                          <w:t xml:space="preserve"> </w:t>
                        </w:r>
                        <w:proofErr w:type="spellStart"/>
                        <w:r>
                          <w:rPr>
                            <w:rFonts w:ascii="Courier New"/>
                            <w:sz w:val="18"/>
                          </w:rPr>
                          <w:t>IBinder</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pacing w:val="-4"/>
                            <w:sz w:val="18"/>
                          </w:rPr>
                          <w:t>null</w:t>
                        </w:r>
                      </w:p>
                      <w:p w14:paraId="2556D32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7C6E14D" w14:textId="77777777" w:rsidR="003D76C2" w:rsidRDefault="003D76C2">
      <w:pPr>
        <w:rPr>
          <w:sz w:val="8"/>
        </w:rPr>
        <w:sectPr w:rsidR="003D76C2">
          <w:headerReference w:type="even" r:id="rId97"/>
          <w:headerReference w:type="default" r:id="rId98"/>
          <w:pgSz w:w="10800" w:h="13320"/>
          <w:pgMar w:top="1120" w:right="920" w:bottom="280" w:left="940" w:header="695" w:footer="0" w:gutter="0"/>
          <w:pgNumType w:start="81"/>
          <w:cols w:space="720"/>
        </w:sectPr>
      </w:pPr>
    </w:p>
    <w:p w14:paraId="43BE046A" w14:textId="77777777" w:rsidR="003D76C2" w:rsidRDefault="003D76C2">
      <w:pPr>
        <w:pStyle w:val="BodyText"/>
        <w:spacing w:before="12"/>
        <w:rPr>
          <w:sz w:val="7"/>
        </w:rPr>
      </w:pPr>
    </w:p>
    <w:p w14:paraId="6BBC2E3F" w14:textId="77777777" w:rsidR="003D76C2" w:rsidRDefault="00000000">
      <w:pPr>
        <w:pStyle w:val="ListParagraph"/>
        <w:numPr>
          <w:ilvl w:val="1"/>
          <w:numId w:val="9"/>
        </w:numPr>
        <w:tabs>
          <w:tab w:val="left" w:pos="554"/>
        </w:tabs>
        <w:spacing w:before="101" w:line="242" w:lineRule="auto"/>
        <w:ind w:left="554" w:right="921"/>
        <w:jc w:val="left"/>
        <w:rPr>
          <w:sz w:val="20"/>
        </w:rPr>
      </w:pPr>
      <w:r>
        <w:rPr>
          <w:sz w:val="20"/>
        </w:rPr>
        <w:t xml:space="preserve">Add a companion object to your </w:t>
      </w:r>
      <w:proofErr w:type="spellStart"/>
      <w:r>
        <w:rPr>
          <w:rFonts w:ascii="Courier New" w:hAnsi="Courier New"/>
          <w:b/>
        </w:rPr>
        <w:t>WaterTrackingService</w:t>
      </w:r>
      <w:proofErr w:type="spellEnd"/>
      <w:r>
        <w:rPr>
          <w:rFonts w:ascii="Courier New" w:hAnsi="Courier New"/>
          <w:b/>
          <w:spacing w:val="-67"/>
        </w:rPr>
        <w:t xml:space="preserve"> </w:t>
      </w:r>
      <w:r>
        <w:rPr>
          <w:sz w:val="20"/>
        </w:rPr>
        <w:t>class with two constants—one</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notification</w:t>
      </w:r>
      <w:r>
        <w:rPr>
          <w:spacing w:val="-3"/>
          <w:sz w:val="20"/>
        </w:rPr>
        <w:t xml:space="preserve"> </w:t>
      </w:r>
      <w:r>
        <w:rPr>
          <w:sz w:val="20"/>
        </w:rPr>
        <w:t>ID</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other</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key</w:t>
      </w:r>
      <w:r>
        <w:rPr>
          <w:spacing w:val="-3"/>
          <w:sz w:val="20"/>
        </w:rPr>
        <w:t xml:space="preserve"> </w:t>
      </w:r>
      <w:r>
        <w:rPr>
          <w:sz w:val="20"/>
        </w:rPr>
        <w:t>used</w:t>
      </w:r>
      <w:r>
        <w:rPr>
          <w:spacing w:val="-3"/>
          <w:sz w:val="20"/>
        </w:rPr>
        <w:t xml:space="preserve"> </w:t>
      </w:r>
      <w:r>
        <w:rPr>
          <w:sz w:val="20"/>
        </w:rPr>
        <w:t>to</w:t>
      </w:r>
      <w:r>
        <w:rPr>
          <w:spacing w:val="-3"/>
          <w:sz w:val="20"/>
        </w:rPr>
        <w:t xml:space="preserve"> </w:t>
      </w:r>
      <w:r>
        <w:rPr>
          <w:sz w:val="20"/>
        </w:rPr>
        <w:t>read</w:t>
      </w:r>
      <w:r>
        <w:rPr>
          <w:spacing w:val="-4"/>
          <w:sz w:val="20"/>
        </w:rPr>
        <w:t xml:space="preserve"> </w:t>
      </w:r>
      <w:r>
        <w:rPr>
          <w:sz w:val="20"/>
        </w:rPr>
        <w:t>the extra intake intent data:</w:t>
      </w:r>
    </w:p>
    <w:p w14:paraId="2D471BA0" w14:textId="77777777" w:rsidR="003D76C2" w:rsidRDefault="00D51F7C">
      <w:pPr>
        <w:pStyle w:val="BodyText"/>
        <w:spacing w:before="4"/>
        <w:rPr>
          <w:sz w:val="9"/>
        </w:rPr>
      </w:pPr>
      <w:r>
        <w:rPr>
          <w:noProof/>
        </w:rPr>
        <mc:AlternateContent>
          <mc:Choice Requires="wpg">
            <w:drawing>
              <wp:anchor distT="0" distB="0" distL="0" distR="0" simplePos="0" relativeHeight="487663616" behindDoc="1" locked="0" layoutInCell="1" allowOverlap="1" wp14:anchorId="05A125F5" wp14:editId="1239DF9B">
                <wp:simplePos x="0" y="0"/>
                <wp:positionH relativeFrom="page">
                  <wp:posOffset>662940</wp:posOffset>
                </wp:positionH>
                <wp:positionV relativeFrom="paragraph">
                  <wp:posOffset>95885</wp:posOffset>
                </wp:positionV>
                <wp:extent cx="5074920" cy="752475"/>
                <wp:effectExtent l="0" t="0" r="5080" b="0"/>
                <wp:wrapTopAndBottom/>
                <wp:docPr id="1038" name="docshapegroup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51"/>
                          <a:chExt cx="7992" cy="1185"/>
                        </a:xfrm>
                      </wpg:grpSpPr>
                      <wps:wsp>
                        <wps:cNvPr id="1039" name="docshape511"/>
                        <wps:cNvSpPr>
                          <a:spLocks/>
                        </wps:cNvSpPr>
                        <wps:spPr bwMode="auto">
                          <a:xfrm>
                            <a:off x="1044" y="16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0" name="docshape512"/>
                        <wps:cNvSpPr>
                          <a:spLocks/>
                        </wps:cNvSpPr>
                        <wps:spPr bwMode="auto">
                          <a:xfrm>
                            <a:off x="1044" y="150"/>
                            <a:ext cx="7992" cy="1185"/>
                          </a:xfrm>
                          <a:custGeom>
                            <a:avLst/>
                            <a:gdLst>
                              <a:gd name="T0" fmla="+- 0 9036 1044"/>
                              <a:gd name="T1" fmla="*/ T0 w 7992"/>
                              <a:gd name="T2" fmla="+- 0 1315 151"/>
                              <a:gd name="T3" fmla="*/ 1315 h 1185"/>
                              <a:gd name="T4" fmla="+- 0 1044 1044"/>
                              <a:gd name="T5" fmla="*/ T4 w 7992"/>
                              <a:gd name="T6" fmla="+- 0 1315 151"/>
                              <a:gd name="T7" fmla="*/ 1315 h 1185"/>
                              <a:gd name="T8" fmla="+- 0 1044 1044"/>
                              <a:gd name="T9" fmla="*/ T8 w 7992"/>
                              <a:gd name="T10" fmla="+- 0 1335 151"/>
                              <a:gd name="T11" fmla="*/ 1335 h 1185"/>
                              <a:gd name="T12" fmla="+- 0 9036 1044"/>
                              <a:gd name="T13" fmla="*/ T12 w 7992"/>
                              <a:gd name="T14" fmla="+- 0 1335 151"/>
                              <a:gd name="T15" fmla="*/ 1335 h 1185"/>
                              <a:gd name="T16" fmla="+- 0 9036 1044"/>
                              <a:gd name="T17" fmla="*/ T16 w 7992"/>
                              <a:gd name="T18" fmla="+- 0 1315 151"/>
                              <a:gd name="T19" fmla="*/ 1315 h 1185"/>
                              <a:gd name="T20" fmla="+- 0 9036 1044"/>
                              <a:gd name="T21" fmla="*/ T20 w 7992"/>
                              <a:gd name="T22" fmla="+- 0 151 151"/>
                              <a:gd name="T23" fmla="*/ 151 h 1185"/>
                              <a:gd name="T24" fmla="+- 0 1044 1044"/>
                              <a:gd name="T25" fmla="*/ T24 w 7992"/>
                              <a:gd name="T26" fmla="+- 0 151 151"/>
                              <a:gd name="T27" fmla="*/ 151 h 1185"/>
                              <a:gd name="T28" fmla="+- 0 1044 1044"/>
                              <a:gd name="T29" fmla="*/ T28 w 7992"/>
                              <a:gd name="T30" fmla="+- 0 171 151"/>
                              <a:gd name="T31" fmla="*/ 171 h 1185"/>
                              <a:gd name="T32" fmla="+- 0 9036 1044"/>
                              <a:gd name="T33" fmla="*/ T32 w 7992"/>
                              <a:gd name="T34" fmla="+- 0 171 151"/>
                              <a:gd name="T35" fmla="*/ 171 h 1185"/>
                              <a:gd name="T36" fmla="+- 0 9036 1044"/>
                              <a:gd name="T37" fmla="*/ T36 w 7992"/>
                              <a:gd name="T38" fmla="+- 0 151 151"/>
                              <a:gd name="T39" fmla="*/ 151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1" name="docshape513"/>
                        <wps:cNvSpPr txBox="1">
                          <a:spLocks/>
                        </wps:cNvSpPr>
                        <wps:spPr bwMode="auto">
                          <a:xfrm>
                            <a:off x="1044" y="17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41F8E" w14:textId="77777777" w:rsidR="003D76C2" w:rsidRDefault="00000000">
                              <w:pPr>
                                <w:spacing w:before="40"/>
                                <w:ind w:left="453"/>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562B7296" w14:textId="77777777" w:rsidR="003D76C2" w:rsidRDefault="00000000">
                              <w:pPr>
                                <w:spacing w:before="76" w:line="328" w:lineRule="auto"/>
                                <w:ind w:left="885" w:right="840"/>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EXTRA_INTAKE_AMOUNT_MILLILITERS</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"intake" private const </w:t>
                              </w:r>
                              <w:proofErr w:type="spellStart"/>
                              <w:r>
                                <w:rPr>
                                  <w:rFonts w:ascii="Courier New"/>
                                  <w:sz w:val="18"/>
                                </w:rPr>
                                <w:t>val</w:t>
                              </w:r>
                              <w:proofErr w:type="spellEnd"/>
                              <w:r>
                                <w:rPr>
                                  <w:rFonts w:ascii="Courier New"/>
                                  <w:sz w:val="18"/>
                                </w:rPr>
                                <w:t xml:space="preserve"> NOTIFICATION_ID = 0x3A7A</w:t>
                              </w:r>
                            </w:p>
                            <w:p w14:paraId="5BD7C2D3" w14:textId="77777777" w:rsidR="003D76C2" w:rsidRDefault="00000000">
                              <w:pPr>
                                <w:spacing w:before="2"/>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A125F5" id="docshapegroup510" o:spid="_x0000_s1419" style="position:absolute;margin-left:52.2pt;margin-top:7.55pt;width:399.6pt;height:59.25pt;z-index:-15652864;mso-wrap-distance-left:0;mso-wrap-distance-right:0;mso-position-horizontal-relative:page;mso-position-vertical-relative:text" coordorigin="1044,151"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">
                <v:rect id="docshape511" o:spid="_x0000_s1420" style="position:absolute;left:1044;top:16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" fillcolor="#f6f6f6" stroked="f">
                  <v:path arrowok="t"/>
                </v:rect>
                <v:shape id="docshape512" o:spid="_x0000_s1421" style="position:absolute;left:1044;top:150;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" path="m7992,1164l,1164r,20l7992,1184r,-20xm7992,l,,,20r7992,l7992,xe" fillcolor="#dadada" stroked="f">
                  <v:path arrowok="t" o:connecttype="custom" o:connectlocs="7992,1315;0,1315;0,1335;7992,1335;7992,1315;7992,151;0,151;0,171;7992,171;7992,151" o:connectangles="0,0,0,0,0,0,0,0,0,0"/>
                </v:shape>
                <v:shape id="docshape513" o:spid="_x0000_s1422" type="#_x0000_t202" style="position:absolute;left:1044;top:17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" filled="f" stroked="f">
                  <v:path arrowok="t"/>
                  <v:textbox inset="0,0,0,0">
                    <w:txbxContent>
                      <w:p w14:paraId="61B41F8E" w14:textId="77777777" w:rsidR="003D76C2" w:rsidRDefault="00000000">
                        <w:pPr>
                          <w:spacing w:before="40"/>
                          <w:ind w:left="453"/>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562B7296" w14:textId="77777777" w:rsidR="003D76C2" w:rsidRDefault="00000000">
                        <w:pPr>
                          <w:spacing w:before="76" w:line="328" w:lineRule="auto"/>
                          <w:ind w:left="885" w:right="840"/>
                          <w:rPr>
                            <w:rFonts w:ascii="Courier New"/>
                            <w:sz w:val="18"/>
                          </w:rPr>
                        </w:pPr>
                        <w:r>
                          <w:rPr>
                            <w:rFonts w:ascii="Courier New"/>
                            <w:sz w:val="18"/>
                          </w:rPr>
                          <w:t>const</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r>
                          <w:rPr>
                            <w:rFonts w:ascii="Courier New"/>
                            <w:sz w:val="18"/>
                          </w:rPr>
                          <w:t>EXTRA_INTAKE_AMOUNT_MILLILITERS</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"intake" private const </w:t>
                        </w:r>
                        <w:proofErr w:type="spellStart"/>
                        <w:r>
                          <w:rPr>
                            <w:rFonts w:ascii="Courier New"/>
                            <w:sz w:val="18"/>
                          </w:rPr>
                          <w:t>val</w:t>
                        </w:r>
                        <w:proofErr w:type="spellEnd"/>
                        <w:r>
                          <w:rPr>
                            <w:rFonts w:ascii="Courier New"/>
                            <w:sz w:val="18"/>
                          </w:rPr>
                          <w:t xml:space="preserve"> NOTIFICATION_ID = 0x3A7A</w:t>
                        </w:r>
                      </w:p>
                      <w:p w14:paraId="5BD7C2D3" w14:textId="77777777" w:rsidR="003D76C2" w:rsidRDefault="00000000">
                        <w:pPr>
                          <w:spacing w:before="2"/>
                          <w:ind w:left="453"/>
                          <w:rPr>
                            <w:rFonts w:ascii="Courier New"/>
                            <w:sz w:val="18"/>
                          </w:rPr>
                        </w:pPr>
                        <w:r>
                          <w:rPr>
                            <w:rFonts w:ascii="Courier New"/>
                            <w:sz w:val="18"/>
                          </w:rPr>
                          <w:t>}</w:t>
                        </w:r>
                      </w:p>
                    </w:txbxContent>
                  </v:textbox>
                </v:shape>
                <w10:wrap type="topAndBottom" anchorx="page"/>
              </v:group>
            </w:pict>
          </mc:Fallback>
        </mc:AlternateContent>
      </w:r>
    </w:p>
    <w:p w14:paraId="1BFBA2F7" w14:textId="77777777" w:rsidR="003D76C2" w:rsidRDefault="00000000">
      <w:pPr>
        <w:pStyle w:val="ListParagraph"/>
        <w:numPr>
          <w:ilvl w:val="1"/>
          <w:numId w:val="9"/>
        </w:numPr>
        <w:tabs>
          <w:tab w:val="left" w:pos="554"/>
        </w:tabs>
        <w:ind w:left="554"/>
        <w:jc w:val="left"/>
        <w:rPr>
          <w:sz w:val="20"/>
        </w:rPr>
      </w:pPr>
      <w:r>
        <w:rPr>
          <w:sz w:val="20"/>
        </w:rPr>
        <w:t>Add</w:t>
      </w:r>
      <w:r>
        <w:rPr>
          <w:spacing w:val="-2"/>
          <w:sz w:val="20"/>
        </w:rPr>
        <w:t xml:space="preserve"> </w:t>
      </w:r>
      <w:r>
        <w:rPr>
          <w:sz w:val="20"/>
        </w:rPr>
        <w:t>the</w:t>
      </w:r>
      <w:r>
        <w:rPr>
          <w:spacing w:val="-2"/>
          <w:sz w:val="20"/>
        </w:rPr>
        <w:t xml:space="preserve"> </w:t>
      </w:r>
      <w:r>
        <w:rPr>
          <w:sz w:val="20"/>
        </w:rPr>
        <w:t>functions</w:t>
      </w:r>
      <w:r>
        <w:rPr>
          <w:spacing w:val="-2"/>
          <w:sz w:val="20"/>
        </w:rPr>
        <w:t xml:space="preserve"> </w:t>
      </w:r>
      <w:r>
        <w:rPr>
          <w:sz w:val="20"/>
        </w:rPr>
        <w:t>required</w:t>
      </w:r>
      <w:r>
        <w:rPr>
          <w:spacing w:val="-2"/>
          <w:sz w:val="20"/>
        </w:rPr>
        <w:t xml:space="preserve"> </w:t>
      </w:r>
      <w:r>
        <w:rPr>
          <w:sz w:val="20"/>
        </w:rPr>
        <w:t>to</w:t>
      </w:r>
      <w:r>
        <w:rPr>
          <w:spacing w:val="-2"/>
          <w:sz w:val="20"/>
        </w:rPr>
        <w:t xml:space="preserve"> </w:t>
      </w:r>
      <w:r>
        <w:rPr>
          <w:sz w:val="20"/>
        </w:rPr>
        <w:t>set</w:t>
      </w:r>
      <w:r>
        <w:rPr>
          <w:spacing w:val="-2"/>
          <w:sz w:val="20"/>
        </w:rPr>
        <w:t xml:space="preserve"> </w:t>
      </w:r>
      <w:r>
        <w:rPr>
          <w:sz w:val="20"/>
        </w:rPr>
        <w:t>up</w:t>
      </w:r>
      <w:r>
        <w:rPr>
          <w:spacing w:val="-2"/>
          <w:sz w:val="20"/>
        </w:rPr>
        <w:t xml:space="preserve"> </w:t>
      </w:r>
      <w:r>
        <w:rPr>
          <w:sz w:val="20"/>
        </w:rPr>
        <w:t>the</w:t>
      </w:r>
      <w:r>
        <w:rPr>
          <w:spacing w:val="-1"/>
          <w:sz w:val="20"/>
        </w:rPr>
        <w:t xml:space="preserve"> </w:t>
      </w:r>
      <w:r>
        <w:rPr>
          <w:spacing w:val="-2"/>
          <w:sz w:val="20"/>
        </w:rPr>
        <w:t>notification:</w:t>
      </w:r>
    </w:p>
    <w:p w14:paraId="1FA7AF68" w14:textId="77777777" w:rsidR="003D76C2" w:rsidRDefault="00D51F7C">
      <w:pPr>
        <w:spacing w:before="135" w:line="280" w:lineRule="atLeast"/>
        <w:ind w:left="989" w:right="2599" w:hanging="432"/>
        <w:rPr>
          <w:rFonts w:ascii="Courier New"/>
          <w:sz w:val="18"/>
        </w:rPr>
      </w:pPr>
      <w:r>
        <w:rPr>
          <w:noProof/>
        </w:rPr>
        <mc:AlternateContent>
          <mc:Choice Requires="wpg">
            <w:drawing>
              <wp:anchor distT="0" distB="0" distL="114300" distR="114300" simplePos="0" relativeHeight="483704832" behindDoc="1" locked="0" layoutInCell="1" allowOverlap="1" wp14:anchorId="5143E83E" wp14:editId="35316F6F">
                <wp:simplePos x="0" y="0"/>
                <wp:positionH relativeFrom="page">
                  <wp:posOffset>662940</wp:posOffset>
                </wp:positionH>
                <wp:positionV relativeFrom="paragraph">
                  <wp:posOffset>95885</wp:posOffset>
                </wp:positionV>
                <wp:extent cx="5074920" cy="4130675"/>
                <wp:effectExtent l="0" t="0" r="5080" b="0"/>
                <wp:wrapNone/>
                <wp:docPr id="1035" name="docshapegroup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1044" y="151"/>
                          <a:chExt cx="7992" cy="6505"/>
                        </a:xfrm>
                      </wpg:grpSpPr>
                      <wps:wsp>
                        <wps:cNvPr id="1036" name="docshape515"/>
                        <wps:cNvSpPr>
                          <a:spLocks/>
                        </wps:cNvSpPr>
                        <wps:spPr bwMode="auto">
                          <a:xfrm>
                            <a:off x="1044" y="160"/>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7" name="docshape516"/>
                        <wps:cNvSpPr>
                          <a:spLocks/>
                        </wps:cNvSpPr>
                        <wps:spPr bwMode="auto">
                          <a:xfrm>
                            <a:off x="1044" y="150"/>
                            <a:ext cx="7992" cy="6505"/>
                          </a:xfrm>
                          <a:custGeom>
                            <a:avLst/>
                            <a:gdLst>
                              <a:gd name="T0" fmla="+- 0 9036 1044"/>
                              <a:gd name="T1" fmla="*/ T0 w 7992"/>
                              <a:gd name="T2" fmla="+- 0 6635 151"/>
                              <a:gd name="T3" fmla="*/ 6635 h 6505"/>
                              <a:gd name="T4" fmla="+- 0 1044 1044"/>
                              <a:gd name="T5" fmla="*/ T4 w 7992"/>
                              <a:gd name="T6" fmla="+- 0 6635 151"/>
                              <a:gd name="T7" fmla="*/ 6635 h 6505"/>
                              <a:gd name="T8" fmla="+- 0 1044 1044"/>
                              <a:gd name="T9" fmla="*/ T8 w 7992"/>
                              <a:gd name="T10" fmla="+- 0 6655 151"/>
                              <a:gd name="T11" fmla="*/ 6655 h 6505"/>
                              <a:gd name="T12" fmla="+- 0 9036 1044"/>
                              <a:gd name="T13" fmla="*/ T12 w 7992"/>
                              <a:gd name="T14" fmla="+- 0 6655 151"/>
                              <a:gd name="T15" fmla="*/ 6655 h 6505"/>
                              <a:gd name="T16" fmla="+- 0 9036 1044"/>
                              <a:gd name="T17" fmla="*/ T16 w 7992"/>
                              <a:gd name="T18" fmla="+- 0 6635 151"/>
                              <a:gd name="T19" fmla="*/ 6635 h 6505"/>
                              <a:gd name="T20" fmla="+- 0 9036 1044"/>
                              <a:gd name="T21" fmla="*/ T20 w 7992"/>
                              <a:gd name="T22" fmla="+- 0 151 151"/>
                              <a:gd name="T23" fmla="*/ 151 h 6505"/>
                              <a:gd name="T24" fmla="+- 0 1044 1044"/>
                              <a:gd name="T25" fmla="*/ T24 w 7992"/>
                              <a:gd name="T26" fmla="+- 0 151 151"/>
                              <a:gd name="T27" fmla="*/ 151 h 6505"/>
                              <a:gd name="T28" fmla="+- 0 1044 1044"/>
                              <a:gd name="T29" fmla="*/ T28 w 7992"/>
                              <a:gd name="T30" fmla="+- 0 171 151"/>
                              <a:gd name="T31" fmla="*/ 171 h 6505"/>
                              <a:gd name="T32" fmla="+- 0 9036 1044"/>
                              <a:gd name="T33" fmla="*/ T32 w 7992"/>
                              <a:gd name="T34" fmla="+- 0 171 151"/>
                              <a:gd name="T35" fmla="*/ 171 h 6505"/>
                              <a:gd name="T36" fmla="+- 0 9036 1044"/>
                              <a:gd name="T37" fmla="*/ T36 w 7992"/>
                              <a:gd name="T38" fmla="+- 0 151 151"/>
                              <a:gd name="T39" fmla="*/ 151 h 6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962A36" id="docshapegroup514" o:spid="_x0000_s1026" style="position:absolute;margin-left:52.2pt;margin-top:7.55pt;width:399.6pt;height:325.25pt;z-index:-19611648;mso-position-horizontal-relative:page" coordorigin="1044,151"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">
                <v:rect id="docshape515" o:spid="_x0000_s1027" style="position:absolute;left:1044;top:160;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" fillcolor="#f6f6f6" stroked="f">
                  <v:path arrowok="t"/>
                </v:rect>
                <v:shape id="docshape516" o:spid="_x0000_s1028" style="position:absolute;left:1044;top:150;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" path="m7992,6484l,6484r,20l7992,6504r,-20xm7992,l,,,20r7992,l7992,xe" fillcolor="#dadada" stroked="f">
                  <v:path arrowok="t" o:connecttype="custom" o:connectlocs="7992,6635;0,6635;0,6655;7992,6655;7992,6635;7992,151;0,151;0,171;7992,171;7992,151" o:connectangles="0,0,0,0,0,0,0,0,0,0"/>
                </v:shape>
                <w10:wrap anchorx="page"/>
              </v:group>
            </w:pict>
          </mc:Fallback>
        </mc:AlternateContent>
      </w:r>
      <w:r w:rsidR="00CC7617">
        <w:rPr>
          <w:rFonts w:ascii="Courier New"/>
          <w:sz w:val="18"/>
        </w:rPr>
        <w:t xml:space="preserve">private fun </w:t>
      </w:r>
      <w:proofErr w:type="spellStart"/>
      <w:r w:rsidR="00CC7617">
        <w:rPr>
          <w:rFonts w:ascii="Courier New"/>
          <w:sz w:val="18"/>
        </w:rPr>
        <w:t>getPendingIntent</w:t>
      </w:r>
      <w:proofErr w:type="spellEnd"/>
      <w:r w:rsidR="00CC7617">
        <w:rPr>
          <w:rFonts w:ascii="Courier New"/>
          <w:sz w:val="18"/>
        </w:rPr>
        <w:t xml:space="preserve">() = </w:t>
      </w:r>
      <w:proofErr w:type="spellStart"/>
      <w:r w:rsidR="00CC7617">
        <w:rPr>
          <w:rFonts w:ascii="Courier New"/>
          <w:sz w:val="18"/>
        </w:rPr>
        <w:t>PendingIntent.getActivity</w:t>
      </w:r>
      <w:proofErr w:type="spellEnd"/>
      <w:r w:rsidR="00CC7617">
        <w:rPr>
          <w:rFonts w:ascii="Courier New"/>
          <w:sz w:val="18"/>
        </w:rPr>
        <w:t>(this,</w:t>
      </w:r>
      <w:r w:rsidR="00CC7617">
        <w:rPr>
          <w:rFonts w:ascii="Courier New"/>
          <w:spacing w:val="-20"/>
          <w:sz w:val="18"/>
        </w:rPr>
        <w:t xml:space="preserve"> </w:t>
      </w:r>
      <w:r w:rsidR="00CC7617">
        <w:rPr>
          <w:rFonts w:ascii="Courier New"/>
          <w:sz w:val="18"/>
        </w:rPr>
        <w:t>0,</w:t>
      </w:r>
      <w:r w:rsidR="00CC7617">
        <w:rPr>
          <w:rFonts w:ascii="Courier New"/>
          <w:spacing w:val="-20"/>
          <w:sz w:val="18"/>
        </w:rPr>
        <w:t xml:space="preserve"> </w:t>
      </w:r>
      <w:r w:rsidR="00CC7617">
        <w:rPr>
          <w:rFonts w:ascii="Courier New"/>
          <w:sz w:val="18"/>
        </w:rPr>
        <w:t>Intent(this,</w:t>
      </w:r>
    </w:p>
    <w:p w14:paraId="7F00DBCE" w14:textId="77777777" w:rsidR="003D76C2" w:rsidRDefault="00000000">
      <w:pPr>
        <w:spacing w:line="200" w:lineRule="exact"/>
        <w:ind w:left="1205"/>
        <w:rPr>
          <w:rFonts w:ascii="Courier New"/>
          <w:sz w:val="18"/>
        </w:rPr>
      </w:pPr>
      <w:proofErr w:type="spellStart"/>
      <w:r>
        <w:rPr>
          <w:rFonts w:ascii="Courier New"/>
          <w:sz w:val="18"/>
        </w:rPr>
        <w:t>MainActivity</w:t>
      </w:r>
      <w:proofErr w:type="spellEnd"/>
      <w:r>
        <w:rPr>
          <w:rFonts w:ascii="Courier New"/>
          <w:sz w:val="18"/>
        </w:rPr>
        <w:t>::class.java),</w:t>
      </w:r>
      <w:r>
        <w:rPr>
          <w:rFonts w:ascii="Courier New"/>
          <w:spacing w:val="-26"/>
          <w:sz w:val="18"/>
        </w:rPr>
        <w:t xml:space="preserve"> </w:t>
      </w:r>
      <w:r>
        <w:rPr>
          <w:rFonts w:ascii="Courier New"/>
          <w:spacing w:val="-5"/>
          <w:sz w:val="18"/>
        </w:rPr>
        <w:t>0)</w:t>
      </w:r>
    </w:p>
    <w:p w14:paraId="5EFD626C" w14:textId="77777777" w:rsidR="003D76C2" w:rsidRDefault="003D76C2">
      <w:pPr>
        <w:pStyle w:val="BodyText"/>
        <w:spacing w:before="2"/>
        <w:rPr>
          <w:rFonts w:ascii="Courier New"/>
          <w:sz w:val="26"/>
        </w:rPr>
      </w:pPr>
    </w:p>
    <w:p w14:paraId="39B5BB5A" w14:textId="77777777" w:rsidR="003D76C2" w:rsidRDefault="00000000">
      <w:pPr>
        <w:ind w:left="557"/>
        <w:rPr>
          <w:rFonts w:ascii="Courier New"/>
          <w:sz w:val="18"/>
        </w:rPr>
      </w:pPr>
      <w:r>
        <w:rPr>
          <w:rFonts w:ascii="Courier New"/>
          <w:spacing w:val="-2"/>
          <w:sz w:val="18"/>
        </w:rPr>
        <w:t>@RequiresApi(Build.VERSION_CODES.O)</w:t>
      </w:r>
    </w:p>
    <w:p w14:paraId="0BE137AD" w14:textId="77777777" w:rsidR="003D76C2" w:rsidRDefault="00000000">
      <w:pPr>
        <w:spacing w:before="76"/>
        <w:ind w:left="557"/>
        <w:rPr>
          <w:rFonts w:ascii="Courier New"/>
          <w:sz w:val="18"/>
        </w:rPr>
      </w:pPr>
      <w:r>
        <w:rPr>
          <w:rFonts w:ascii="Courier New"/>
          <w:spacing w:val="-2"/>
          <w:sz w:val="18"/>
        </w:rPr>
        <w:t>private</w:t>
      </w:r>
      <w:r>
        <w:rPr>
          <w:rFonts w:ascii="Courier New"/>
          <w:spacing w:val="-20"/>
          <w:sz w:val="18"/>
        </w:rPr>
        <w:t xml:space="preserve"> </w:t>
      </w:r>
      <w:r>
        <w:rPr>
          <w:rFonts w:ascii="Courier New"/>
          <w:spacing w:val="-2"/>
          <w:sz w:val="18"/>
        </w:rPr>
        <w:t>fun</w:t>
      </w:r>
      <w:r>
        <w:rPr>
          <w:rFonts w:ascii="Courier New"/>
          <w:spacing w:val="-19"/>
          <w:sz w:val="18"/>
        </w:rPr>
        <w:t xml:space="preserve"> </w:t>
      </w:r>
      <w:proofErr w:type="spellStart"/>
      <w:r>
        <w:rPr>
          <w:rFonts w:ascii="Courier New"/>
          <w:spacing w:val="-2"/>
          <w:sz w:val="18"/>
        </w:rPr>
        <w:t>createNotificationChannel</w:t>
      </w:r>
      <w:proofErr w:type="spellEnd"/>
      <w:r>
        <w:rPr>
          <w:rFonts w:ascii="Courier New"/>
          <w:spacing w:val="-2"/>
          <w:sz w:val="18"/>
        </w:rPr>
        <w:t>():</w:t>
      </w:r>
      <w:r>
        <w:rPr>
          <w:rFonts w:ascii="Courier New"/>
          <w:spacing w:val="-19"/>
          <w:sz w:val="18"/>
        </w:rPr>
        <w:t xml:space="preserve"> </w:t>
      </w:r>
      <w:r>
        <w:rPr>
          <w:rFonts w:ascii="Courier New"/>
          <w:spacing w:val="-2"/>
          <w:sz w:val="18"/>
        </w:rPr>
        <w:t>String</w:t>
      </w:r>
      <w:r>
        <w:rPr>
          <w:rFonts w:ascii="Courier New"/>
          <w:spacing w:val="-19"/>
          <w:sz w:val="18"/>
        </w:rPr>
        <w:t xml:space="preserve"> </w:t>
      </w:r>
      <w:r>
        <w:rPr>
          <w:rFonts w:ascii="Courier New"/>
          <w:spacing w:val="-10"/>
          <w:sz w:val="18"/>
        </w:rPr>
        <w:t>{</w:t>
      </w:r>
    </w:p>
    <w:p w14:paraId="5A21A25E" w14:textId="77777777" w:rsidR="003D76C2" w:rsidRDefault="00000000">
      <w:pPr>
        <w:spacing w:before="76" w:line="328" w:lineRule="auto"/>
        <w:ind w:left="989" w:right="3412"/>
        <w:rPr>
          <w:rFonts w:ascii="Courier New"/>
          <w:sz w:val="18"/>
        </w:rPr>
      </w:pPr>
      <w:proofErr w:type="spellStart"/>
      <w:r>
        <w:rPr>
          <w:rFonts w:ascii="Courier New"/>
          <w:sz w:val="18"/>
        </w:rPr>
        <w:t>val</w:t>
      </w:r>
      <w:proofErr w:type="spellEnd"/>
      <w:r>
        <w:rPr>
          <w:rFonts w:ascii="Courier New"/>
          <w:spacing w:val="40"/>
          <w:sz w:val="18"/>
        </w:rPr>
        <w:t xml:space="preserve"> </w:t>
      </w:r>
      <w:proofErr w:type="spellStart"/>
      <w:r>
        <w:rPr>
          <w:rFonts w:ascii="Courier New"/>
          <w:sz w:val="18"/>
        </w:rPr>
        <w:t>channelId</w:t>
      </w:r>
      <w:proofErr w:type="spellEnd"/>
      <w:r>
        <w:rPr>
          <w:rFonts w:ascii="Courier New"/>
          <w:spacing w:val="40"/>
          <w:sz w:val="18"/>
        </w:rPr>
        <w:t xml:space="preserve"> </w:t>
      </w:r>
      <w:r>
        <w:rPr>
          <w:rFonts w:ascii="Courier New"/>
          <w:sz w:val="18"/>
        </w:rPr>
        <w:t>=</w:t>
      </w:r>
      <w:r>
        <w:rPr>
          <w:rFonts w:ascii="Courier New"/>
          <w:spacing w:val="40"/>
          <w:sz w:val="18"/>
        </w:rPr>
        <w:t xml:space="preserve"> </w:t>
      </w:r>
      <w:r>
        <w:rPr>
          <w:rFonts w:ascii="Courier New"/>
          <w:sz w:val="18"/>
        </w:rPr>
        <w:t>"</w:t>
      </w:r>
      <w:proofErr w:type="spellStart"/>
      <w:r>
        <w:rPr>
          <w:rFonts w:ascii="Courier New"/>
          <w:sz w:val="18"/>
        </w:rPr>
        <w:t>FluidBalanceTracking</w:t>
      </w:r>
      <w:proofErr w:type="spellEnd"/>
      <w:r>
        <w:rPr>
          <w:rFonts w:ascii="Courier New"/>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channelName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"Fluid</w:t>
      </w:r>
      <w:r>
        <w:rPr>
          <w:rFonts w:ascii="Courier New"/>
          <w:spacing w:val="-8"/>
          <w:sz w:val="18"/>
        </w:rPr>
        <w:t xml:space="preserve"> </w:t>
      </w:r>
      <w:r>
        <w:rPr>
          <w:rFonts w:ascii="Courier New"/>
          <w:sz w:val="18"/>
        </w:rPr>
        <w:t>Balance</w:t>
      </w:r>
      <w:r>
        <w:rPr>
          <w:rFonts w:ascii="Courier New"/>
          <w:spacing w:val="-8"/>
          <w:sz w:val="18"/>
        </w:rPr>
        <w:t xml:space="preserve"> </w:t>
      </w:r>
      <w:r>
        <w:rPr>
          <w:rFonts w:ascii="Courier New"/>
          <w:sz w:val="18"/>
        </w:rPr>
        <w:t xml:space="preserve">Tracking" </w:t>
      </w:r>
      <w:proofErr w:type="spellStart"/>
      <w:r>
        <w:rPr>
          <w:rFonts w:ascii="Courier New"/>
          <w:sz w:val="18"/>
        </w:rPr>
        <w:t>val</w:t>
      </w:r>
      <w:proofErr w:type="spellEnd"/>
      <w:r>
        <w:rPr>
          <w:rFonts w:ascii="Courier New"/>
          <w:sz w:val="18"/>
        </w:rPr>
        <w:t xml:space="preserve"> channel =</w:t>
      </w:r>
    </w:p>
    <w:p w14:paraId="575EC4AB" w14:textId="77777777" w:rsidR="003D76C2" w:rsidRDefault="00000000">
      <w:pPr>
        <w:spacing w:before="5" w:line="235" w:lineRule="auto"/>
        <w:ind w:left="1637" w:right="1098" w:hanging="216"/>
        <w:rPr>
          <w:rFonts w:ascii="Courier New"/>
          <w:sz w:val="18"/>
        </w:rPr>
      </w:pPr>
      <w:proofErr w:type="spellStart"/>
      <w:r>
        <w:rPr>
          <w:rFonts w:ascii="Courier New"/>
          <w:spacing w:val="-4"/>
          <w:sz w:val="18"/>
        </w:rPr>
        <w:t>NotificationChannel</w:t>
      </w:r>
      <w:proofErr w:type="spellEnd"/>
      <w:r>
        <w:rPr>
          <w:rFonts w:ascii="Courier New"/>
          <w:spacing w:val="-4"/>
          <w:sz w:val="18"/>
        </w:rPr>
        <w:t>(</w:t>
      </w:r>
      <w:proofErr w:type="spellStart"/>
      <w:r>
        <w:rPr>
          <w:rFonts w:ascii="Courier New"/>
          <w:spacing w:val="-4"/>
          <w:sz w:val="18"/>
        </w:rPr>
        <w:t>channelId</w:t>
      </w:r>
      <w:proofErr w:type="spellEnd"/>
      <w:r>
        <w:rPr>
          <w:rFonts w:ascii="Courier New"/>
          <w:spacing w:val="-4"/>
          <w:sz w:val="18"/>
        </w:rPr>
        <w:t xml:space="preserve">, </w:t>
      </w:r>
      <w:proofErr w:type="spellStart"/>
      <w:r>
        <w:rPr>
          <w:rFonts w:ascii="Courier New"/>
          <w:spacing w:val="-4"/>
          <w:sz w:val="18"/>
        </w:rPr>
        <w:t>channelName</w:t>
      </w:r>
      <w:proofErr w:type="spellEnd"/>
      <w:r>
        <w:rPr>
          <w:rFonts w:ascii="Courier New"/>
          <w:spacing w:val="-4"/>
          <w:sz w:val="18"/>
        </w:rPr>
        <w:t xml:space="preserve">, </w:t>
      </w:r>
      <w:proofErr w:type="spellStart"/>
      <w:r>
        <w:rPr>
          <w:rFonts w:ascii="Courier New"/>
          <w:spacing w:val="-2"/>
          <w:sz w:val="18"/>
        </w:rPr>
        <w:t>NotificationManager.IMPORTANCE_DEFAULT</w:t>
      </w:r>
      <w:proofErr w:type="spellEnd"/>
      <w:r>
        <w:rPr>
          <w:rFonts w:ascii="Courier New"/>
          <w:spacing w:val="-2"/>
          <w:sz w:val="18"/>
        </w:rPr>
        <w:t>)</w:t>
      </w:r>
    </w:p>
    <w:p w14:paraId="69ABA9C3" w14:textId="77777777" w:rsidR="003D76C2" w:rsidRDefault="00000000">
      <w:pPr>
        <w:spacing w:before="18" w:line="202" w:lineRule="exact"/>
        <w:ind w:left="989"/>
        <w:rPr>
          <w:rFonts w:ascii="Courier New"/>
          <w:sz w:val="18"/>
        </w:rPr>
      </w:pPr>
      <w:proofErr w:type="spellStart"/>
      <w:r>
        <w:rPr>
          <w:rFonts w:ascii="Courier New"/>
          <w:sz w:val="18"/>
        </w:rPr>
        <w:t>val</w:t>
      </w:r>
      <w:proofErr w:type="spellEnd"/>
      <w:r>
        <w:rPr>
          <w:rFonts w:ascii="Courier New"/>
          <w:spacing w:val="-17"/>
          <w:sz w:val="18"/>
        </w:rPr>
        <w:t xml:space="preserve"> </w:t>
      </w:r>
      <w:r>
        <w:rPr>
          <w:rFonts w:ascii="Courier New"/>
          <w:sz w:val="18"/>
        </w:rPr>
        <w:t>service</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getSystemService</w:t>
      </w:r>
      <w:proofErr w:type="spellEnd"/>
      <w:r>
        <w:rPr>
          <w:rFonts w:ascii="Courier New"/>
          <w:sz w:val="18"/>
        </w:rPr>
        <w:t>(</w:t>
      </w:r>
      <w:proofErr w:type="spellStart"/>
      <w:r>
        <w:rPr>
          <w:rFonts w:ascii="Courier New"/>
          <w:sz w:val="18"/>
        </w:rPr>
        <w:t>Context.NOTIFICATION_SERVICE</w:t>
      </w:r>
      <w:proofErr w:type="spellEnd"/>
      <w:r>
        <w:rPr>
          <w:rFonts w:ascii="Courier New"/>
          <w:sz w:val="18"/>
        </w:rPr>
        <w:t>)</w:t>
      </w:r>
      <w:r>
        <w:rPr>
          <w:rFonts w:ascii="Courier New"/>
          <w:spacing w:val="-14"/>
          <w:sz w:val="18"/>
        </w:rPr>
        <w:t xml:space="preserve"> </w:t>
      </w:r>
      <w:r>
        <w:rPr>
          <w:rFonts w:ascii="Courier New"/>
          <w:spacing w:val="-5"/>
          <w:sz w:val="18"/>
        </w:rPr>
        <w:t>as</w:t>
      </w:r>
    </w:p>
    <w:p w14:paraId="799C8F47" w14:textId="77777777" w:rsidR="003D76C2" w:rsidRDefault="00000000">
      <w:pPr>
        <w:spacing w:line="259" w:lineRule="auto"/>
        <w:ind w:left="989" w:right="2599" w:firstLine="216"/>
        <w:rPr>
          <w:rFonts w:ascii="Courier New"/>
          <w:sz w:val="18"/>
        </w:rPr>
      </w:pPr>
      <w:proofErr w:type="spellStart"/>
      <w:r>
        <w:rPr>
          <w:rFonts w:ascii="Courier New"/>
          <w:spacing w:val="-2"/>
          <w:sz w:val="18"/>
        </w:rPr>
        <w:t>NotificationManager</w:t>
      </w:r>
      <w:proofErr w:type="spellEnd"/>
      <w:r>
        <w:rPr>
          <w:rFonts w:ascii="Courier New"/>
          <w:spacing w:val="-2"/>
          <w:sz w:val="18"/>
        </w:rPr>
        <w:t xml:space="preserve"> </w:t>
      </w:r>
      <w:proofErr w:type="spellStart"/>
      <w:r>
        <w:rPr>
          <w:rFonts w:ascii="Courier New"/>
          <w:spacing w:val="-4"/>
          <w:sz w:val="18"/>
        </w:rPr>
        <w:t>service.createNotificationChannel</w:t>
      </w:r>
      <w:proofErr w:type="spellEnd"/>
      <w:r>
        <w:rPr>
          <w:rFonts w:ascii="Courier New"/>
          <w:spacing w:val="-4"/>
          <w:sz w:val="18"/>
        </w:rPr>
        <w:t>(channel)</w:t>
      </w:r>
    </w:p>
    <w:p w14:paraId="06319726" w14:textId="77777777" w:rsidR="003D76C2" w:rsidRDefault="00000000">
      <w:pPr>
        <w:spacing w:before="57"/>
        <w:ind w:left="989"/>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channelId</w:t>
      </w:r>
      <w:proofErr w:type="spellEnd"/>
    </w:p>
    <w:p w14:paraId="37804620" w14:textId="77777777" w:rsidR="003D76C2" w:rsidRDefault="00000000">
      <w:pPr>
        <w:spacing w:before="76"/>
        <w:ind w:left="557"/>
        <w:rPr>
          <w:rFonts w:ascii="Courier New"/>
          <w:sz w:val="18"/>
        </w:rPr>
      </w:pPr>
      <w:r>
        <w:rPr>
          <w:rFonts w:ascii="Courier New"/>
          <w:sz w:val="18"/>
        </w:rPr>
        <w:t>}</w:t>
      </w:r>
    </w:p>
    <w:p w14:paraId="4F0F11BD" w14:textId="77777777" w:rsidR="003D76C2" w:rsidRDefault="003D76C2">
      <w:pPr>
        <w:pStyle w:val="BodyText"/>
        <w:rPr>
          <w:rFonts w:ascii="Courier New"/>
        </w:rPr>
      </w:pPr>
    </w:p>
    <w:p w14:paraId="102870E1" w14:textId="77777777" w:rsidR="003D76C2" w:rsidRDefault="00000000">
      <w:pPr>
        <w:spacing w:before="130" w:line="202" w:lineRule="exact"/>
        <w:ind w:left="557"/>
        <w:rPr>
          <w:rFonts w:ascii="Courier New"/>
          <w:sz w:val="18"/>
        </w:rPr>
      </w:pPr>
      <w:r>
        <w:rPr>
          <w:rFonts w:ascii="Courier New"/>
          <w:spacing w:val="-2"/>
          <w:sz w:val="18"/>
        </w:rPr>
        <w:t>private</w:t>
      </w:r>
      <w:r>
        <w:rPr>
          <w:rFonts w:ascii="Courier New"/>
          <w:spacing w:val="-25"/>
          <w:sz w:val="18"/>
        </w:rPr>
        <w:t xml:space="preserve"> </w:t>
      </w:r>
      <w:r>
        <w:rPr>
          <w:rFonts w:ascii="Courier New"/>
          <w:spacing w:val="-2"/>
          <w:sz w:val="18"/>
        </w:rPr>
        <w:t>fun</w:t>
      </w:r>
      <w:r>
        <w:rPr>
          <w:rFonts w:ascii="Courier New"/>
          <w:spacing w:val="-24"/>
          <w:sz w:val="18"/>
        </w:rPr>
        <w:t xml:space="preserve"> </w:t>
      </w:r>
      <w:proofErr w:type="spellStart"/>
      <w:r>
        <w:rPr>
          <w:rFonts w:ascii="Courier New"/>
          <w:spacing w:val="-2"/>
          <w:sz w:val="18"/>
        </w:rPr>
        <w:t>getNotificationBuilder</w:t>
      </w:r>
      <w:proofErr w:type="spellEnd"/>
      <w:r>
        <w:rPr>
          <w:rFonts w:ascii="Courier New"/>
          <w:spacing w:val="-2"/>
          <w:sz w:val="18"/>
        </w:rPr>
        <w:t>(</w:t>
      </w:r>
      <w:proofErr w:type="spellStart"/>
      <w:r>
        <w:rPr>
          <w:rFonts w:ascii="Courier New"/>
          <w:spacing w:val="-2"/>
          <w:sz w:val="18"/>
        </w:rPr>
        <w:t>pendingIntent</w:t>
      </w:r>
      <w:proofErr w:type="spellEnd"/>
      <w:r>
        <w:rPr>
          <w:rFonts w:ascii="Courier New"/>
          <w:spacing w:val="-2"/>
          <w:sz w:val="18"/>
        </w:rPr>
        <w:t>:</w:t>
      </w:r>
      <w:r>
        <w:rPr>
          <w:rFonts w:ascii="Courier New"/>
          <w:spacing w:val="-24"/>
          <w:sz w:val="18"/>
        </w:rPr>
        <w:t xml:space="preserve"> </w:t>
      </w:r>
      <w:proofErr w:type="spellStart"/>
      <w:r>
        <w:rPr>
          <w:rFonts w:ascii="Courier New"/>
          <w:spacing w:val="-2"/>
          <w:sz w:val="18"/>
        </w:rPr>
        <w:t>PendingIntent</w:t>
      </w:r>
      <w:proofErr w:type="spellEnd"/>
      <w:r>
        <w:rPr>
          <w:rFonts w:ascii="Courier New"/>
          <w:spacing w:val="-2"/>
          <w:sz w:val="18"/>
        </w:rPr>
        <w:t>,</w:t>
      </w:r>
    </w:p>
    <w:p w14:paraId="7A7F2CD2" w14:textId="77777777" w:rsidR="003D76C2" w:rsidRDefault="00000000">
      <w:pPr>
        <w:spacing w:line="202" w:lineRule="exact"/>
        <w:ind w:left="773"/>
        <w:rPr>
          <w:rFonts w:ascii="Courier New"/>
          <w:sz w:val="18"/>
        </w:rPr>
      </w:pPr>
      <w:proofErr w:type="spellStart"/>
      <w:r>
        <w:rPr>
          <w:rFonts w:ascii="Courier New"/>
          <w:sz w:val="18"/>
        </w:rPr>
        <w:t>channelId</w:t>
      </w:r>
      <w:proofErr w:type="spellEnd"/>
      <w:r>
        <w:rPr>
          <w:rFonts w:ascii="Courier New"/>
          <w:sz w:val="18"/>
        </w:rPr>
        <w:t>:</w:t>
      </w:r>
      <w:r>
        <w:rPr>
          <w:rFonts w:ascii="Courier New"/>
          <w:spacing w:val="-9"/>
          <w:sz w:val="18"/>
        </w:rPr>
        <w:t xml:space="preserve"> </w:t>
      </w:r>
      <w:r>
        <w:rPr>
          <w:rFonts w:ascii="Courier New"/>
          <w:sz w:val="18"/>
        </w:rPr>
        <w:t>String)</w:t>
      </w:r>
      <w:r>
        <w:rPr>
          <w:rFonts w:ascii="Courier New"/>
          <w:spacing w:val="-8"/>
          <w:sz w:val="18"/>
        </w:rPr>
        <w:t xml:space="preserve"> </w:t>
      </w:r>
      <w:r>
        <w:rPr>
          <w:rFonts w:ascii="Courier New"/>
          <w:spacing w:val="-10"/>
          <w:sz w:val="18"/>
        </w:rPr>
        <w:t>=</w:t>
      </w:r>
    </w:p>
    <w:p w14:paraId="7BE76042" w14:textId="77777777" w:rsidR="003D76C2" w:rsidRDefault="00000000">
      <w:pPr>
        <w:spacing w:before="16"/>
        <w:ind w:left="989"/>
        <w:rPr>
          <w:rFonts w:ascii="Courier New"/>
          <w:sz w:val="18"/>
        </w:rPr>
      </w:pPr>
      <w:proofErr w:type="spellStart"/>
      <w:r>
        <w:rPr>
          <w:rFonts w:ascii="Courier New"/>
          <w:spacing w:val="-6"/>
          <w:sz w:val="18"/>
        </w:rPr>
        <w:t>NotificationCompat.Builder</w:t>
      </w:r>
      <w:proofErr w:type="spellEnd"/>
      <w:r>
        <w:rPr>
          <w:rFonts w:ascii="Courier New"/>
          <w:spacing w:val="-6"/>
          <w:sz w:val="18"/>
        </w:rPr>
        <w:t>(this,</w:t>
      </w:r>
      <w:r>
        <w:rPr>
          <w:rFonts w:ascii="Courier New"/>
          <w:spacing w:val="21"/>
          <w:sz w:val="18"/>
        </w:rPr>
        <w:t xml:space="preserve"> </w:t>
      </w:r>
      <w:proofErr w:type="spellStart"/>
      <w:r>
        <w:rPr>
          <w:rFonts w:ascii="Courier New"/>
          <w:spacing w:val="-2"/>
          <w:sz w:val="18"/>
        </w:rPr>
        <w:t>channelId</w:t>
      </w:r>
      <w:proofErr w:type="spellEnd"/>
      <w:r>
        <w:rPr>
          <w:rFonts w:ascii="Courier New"/>
          <w:spacing w:val="-2"/>
          <w:sz w:val="18"/>
        </w:rPr>
        <w:t>)</w:t>
      </w:r>
    </w:p>
    <w:p w14:paraId="7664BA6F" w14:textId="77777777" w:rsidR="003D76C2" w:rsidRDefault="00000000">
      <w:pPr>
        <w:spacing w:before="76"/>
        <w:ind w:left="1421"/>
        <w:rPr>
          <w:rFonts w:ascii="Courier New"/>
          <w:sz w:val="18"/>
        </w:rPr>
      </w:pPr>
      <w:r>
        <w:rPr>
          <w:rFonts w:ascii="Courier New"/>
          <w:spacing w:val="-2"/>
          <w:sz w:val="18"/>
        </w:rPr>
        <w:t>.</w:t>
      </w:r>
      <w:proofErr w:type="spellStart"/>
      <w:r>
        <w:rPr>
          <w:rFonts w:ascii="Courier New"/>
          <w:spacing w:val="-2"/>
          <w:sz w:val="18"/>
        </w:rPr>
        <w:t>setContentTitle</w:t>
      </w:r>
      <w:proofErr w:type="spellEnd"/>
      <w:r>
        <w:rPr>
          <w:rFonts w:ascii="Courier New"/>
          <w:spacing w:val="-2"/>
          <w:sz w:val="18"/>
        </w:rPr>
        <w:t>("Tracking</w:t>
      </w:r>
      <w:r>
        <w:rPr>
          <w:rFonts w:ascii="Courier New"/>
          <w:spacing w:val="-25"/>
          <w:sz w:val="18"/>
        </w:rPr>
        <w:t xml:space="preserve"> </w:t>
      </w:r>
      <w:r>
        <w:rPr>
          <w:rFonts w:ascii="Courier New"/>
          <w:spacing w:val="-2"/>
          <w:sz w:val="18"/>
        </w:rPr>
        <w:t>your</w:t>
      </w:r>
      <w:r>
        <w:rPr>
          <w:rFonts w:ascii="Courier New"/>
          <w:spacing w:val="-24"/>
          <w:sz w:val="18"/>
        </w:rPr>
        <w:t xml:space="preserve"> </w:t>
      </w:r>
      <w:r>
        <w:rPr>
          <w:rFonts w:ascii="Courier New"/>
          <w:spacing w:val="-2"/>
          <w:sz w:val="18"/>
        </w:rPr>
        <w:t>fluid</w:t>
      </w:r>
      <w:r>
        <w:rPr>
          <w:rFonts w:ascii="Courier New"/>
          <w:spacing w:val="-25"/>
          <w:sz w:val="18"/>
        </w:rPr>
        <w:t xml:space="preserve"> </w:t>
      </w:r>
      <w:r>
        <w:rPr>
          <w:rFonts w:ascii="Courier New"/>
          <w:spacing w:val="-2"/>
          <w:sz w:val="18"/>
        </w:rPr>
        <w:t>balance")</w:t>
      </w:r>
    </w:p>
    <w:p w14:paraId="11513B46" w14:textId="77777777" w:rsidR="003D76C2" w:rsidRDefault="00000000">
      <w:pPr>
        <w:spacing w:before="76"/>
        <w:ind w:left="1421"/>
        <w:rPr>
          <w:rFonts w:ascii="Courier New"/>
          <w:sz w:val="18"/>
        </w:rPr>
      </w:pPr>
      <w:r>
        <w:rPr>
          <w:rFonts w:ascii="Courier New"/>
          <w:spacing w:val="-2"/>
          <w:sz w:val="18"/>
        </w:rPr>
        <w:t>.</w:t>
      </w:r>
      <w:proofErr w:type="spellStart"/>
      <w:r>
        <w:rPr>
          <w:rFonts w:ascii="Courier New"/>
          <w:spacing w:val="-2"/>
          <w:sz w:val="18"/>
        </w:rPr>
        <w:t>setContentText</w:t>
      </w:r>
      <w:proofErr w:type="spellEnd"/>
      <w:r>
        <w:rPr>
          <w:rFonts w:ascii="Courier New"/>
          <w:spacing w:val="-2"/>
          <w:sz w:val="18"/>
        </w:rPr>
        <w:t>("Tracking")</w:t>
      </w:r>
    </w:p>
    <w:p w14:paraId="745BA526" w14:textId="77777777" w:rsidR="003D76C2" w:rsidRDefault="00000000">
      <w:pPr>
        <w:spacing w:before="76"/>
        <w:ind w:left="1421"/>
        <w:rPr>
          <w:rFonts w:ascii="Courier New"/>
          <w:sz w:val="18"/>
        </w:rPr>
      </w:pPr>
      <w:r>
        <w:rPr>
          <w:rFonts w:ascii="Courier New"/>
          <w:spacing w:val="-2"/>
          <w:sz w:val="18"/>
        </w:rPr>
        <w:t>.</w:t>
      </w:r>
      <w:proofErr w:type="spellStart"/>
      <w:r>
        <w:rPr>
          <w:rFonts w:ascii="Courier New"/>
          <w:spacing w:val="-2"/>
          <w:sz w:val="18"/>
        </w:rPr>
        <w:t>setSmallIcon</w:t>
      </w:r>
      <w:proofErr w:type="spellEnd"/>
      <w:r>
        <w:rPr>
          <w:rFonts w:ascii="Courier New"/>
          <w:spacing w:val="-2"/>
          <w:sz w:val="18"/>
        </w:rPr>
        <w:t>(</w:t>
      </w:r>
      <w:proofErr w:type="spellStart"/>
      <w:r>
        <w:rPr>
          <w:rFonts w:ascii="Courier New"/>
          <w:spacing w:val="-2"/>
          <w:sz w:val="18"/>
        </w:rPr>
        <w:t>R.drawable.ic_launcher_foreground</w:t>
      </w:r>
      <w:proofErr w:type="spellEnd"/>
      <w:r>
        <w:rPr>
          <w:rFonts w:ascii="Courier New"/>
          <w:spacing w:val="-2"/>
          <w:sz w:val="18"/>
        </w:rPr>
        <w:t>)</w:t>
      </w:r>
    </w:p>
    <w:p w14:paraId="7ADB8FE6" w14:textId="77777777" w:rsidR="003D76C2" w:rsidRDefault="00000000">
      <w:pPr>
        <w:spacing w:before="76"/>
        <w:ind w:left="1421"/>
        <w:rPr>
          <w:rFonts w:ascii="Courier New"/>
          <w:sz w:val="18"/>
        </w:rPr>
      </w:pPr>
      <w:r>
        <w:rPr>
          <w:rFonts w:ascii="Courier New"/>
          <w:spacing w:val="-2"/>
          <w:sz w:val="18"/>
        </w:rPr>
        <w:t>.</w:t>
      </w:r>
      <w:proofErr w:type="spellStart"/>
      <w:r>
        <w:rPr>
          <w:rFonts w:ascii="Courier New"/>
          <w:spacing w:val="-2"/>
          <w:sz w:val="18"/>
        </w:rPr>
        <w:t>setContentIntent</w:t>
      </w:r>
      <w:proofErr w:type="spellEnd"/>
      <w:r>
        <w:rPr>
          <w:rFonts w:ascii="Courier New"/>
          <w:spacing w:val="-2"/>
          <w:sz w:val="18"/>
        </w:rPr>
        <w:t>(</w:t>
      </w:r>
      <w:proofErr w:type="spellStart"/>
      <w:r>
        <w:rPr>
          <w:rFonts w:ascii="Courier New"/>
          <w:spacing w:val="-2"/>
          <w:sz w:val="18"/>
        </w:rPr>
        <w:t>pendingIntent</w:t>
      </w:r>
      <w:proofErr w:type="spellEnd"/>
      <w:r>
        <w:rPr>
          <w:rFonts w:ascii="Courier New"/>
          <w:spacing w:val="-2"/>
          <w:sz w:val="18"/>
        </w:rPr>
        <w:t>)</w:t>
      </w:r>
    </w:p>
    <w:p w14:paraId="542C5660" w14:textId="77777777" w:rsidR="003D76C2" w:rsidRDefault="00000000">
      <w:pPr>
        <w:spacing w:before="76"/>
        <w:ind w:left="1421"/>
        <w:rPr>
          <w:rFonts w:ascii="Courier New"/>
          <w:sz w:val="18"/>
        </w:rPr>
      </w:pPr>
      <w:r>
        <w:rPr>
          <w:rFonts w:ascii="Courier New"/>
          <w:sz w:val="18"/>
        </w:rPr>
        <w:t>.</w:t>
      </w:r>
      <w:proofErr w:type="spellStart"/>
      <w:r>
        <w:rPr>
          <w:rFonts w:ascii="Courier New"/>
          <w:sz w:val="18"/>
        </w:rPr>
        <w:t>setTicker</w:t>
      </w:r>
      <w:proofErr w:type="spellEnd"/>
      <w:r>
        <w:rPr>
          <w:rFonts w:ascii="Courier New"/>
          <w:sz w:val="18"/>
        </w:rPr>
        <w:t>("Fluid</w:t>
      </w:r>
      <w:r>
        <w:rPr>
          <w:rFonts w:ascii="Courier New"/>
          <w:spacing w:val="-11"/>
          <w:sz w:val="18"/>
        </w:rPr>
        <w:t xml:space="preserve"> </w:t>
      </w:r>
      <w:r>
        <w:rPr>
          <w:rFonts w:ascii="Courier New"/>
          <w:sz w:val="18"/>
        </w:rPr>
        <w:t>balance</w:t>
      </w:r>
      <w:r>
        <w:rPr>
          <w:rFonts w:ascii="Courier New"/>
          <w:spacing w:val="-11"/>
          <w:sz w:val="18"/>
        </w:rPr>
        <w:t xml:space="preserve"> </w:t>
      </w:r>
      <w:r>
        <w:rPr>
          <w:rFonts w:ascii="Courier New"/>
          <w:sz w:val="18"/>
        </w:rPr>
        <w:t>tracking</w:t>
      </w:r>
      <w:r>
        <w:rPr>
          <w:rFonts w:ascii="Courier New"/>
          <w:spacing w:val="-10"/>
          <w:sz w:val="18"/>
        </w:rPr>
        <w:t xml:space="preserve"> </w:t>
      </w:r>
      <w:r>
        <w:rPr>
          <w:rFonts w:ascii="Courier New"/>
          <w:spacing w:val="-2"/>
          <w:sz w:val="18"/>
        </w:rPr>
        <w:t>started")</w:t>
      </w:r>
    </w:p>
    <w:p w14:paraId="43FA8966" w14:textId="77777777" w:rsidR="003D76C2" w:rsidRDefault="003D76C2">
      <w:pPr>
        <w:rPr>
          <w:rFonts w:ascii="Courier New"/>
          <w:sz w:val="18"/>
        </w:rPr>
        <w:sectPr w:rsidR="003D76C2">
          <w:pgSz w:w="10800" w:h="13320"/>
          <w:pgMar w:top="1120" w:right="920" w:bottom="280" w:left="940" w:header="695" w:footer="0" w:gutter="0"/>
          <w:cols w:space="720"/>
        </w:sectPr>
      </w:pPr>
    </w:p>
    <w:p w14:paraId="7D75F6CD" w14:textId="77777777" w:rsidR="003D76C2" w:rsidRDefault="003D76C2">
      <w:pPr>
        <w:pStyle w:val="BodyText"/>
        <w:spacing w:before="6"/>
        <w:rPr>
          <w:rFonts w:ascii="Courier New"/>
          <w:sz w:val="9"/>
        </w:rPr>
      </w:pPr>
    </w:p>
    <w:p w14:paraId="318A1421" w14:textId="77777777" w:rsidR="003D76C2" w:rsidRDefault="00000000">
      <w:pPr>
        <w:pStyle w:val="ListParagraph"/>
        <w:numPr>
          <w:ilvl w:val="1"/>
          <w:numId w:val="9"/>
        </w:numPr>
        <w:tabs>
          <w:tab w:val="left" w:pos="1274"/>
        </w:tabs>
        <w:spacing w:before="100"/>
        <w:jc w:val="left"/>
        <w:rPr>
          <w:sz w:val="20"/>
        </w:rPr>
      </w:pPr>
      <w:r>
        <w:rPr>
          <w:sz w:val="20"/>
        </w:rPr>
        <w:t>Now</w:t>
      </w:r>
      <w:r>
        <w:rPr>
          <w:spacing w:val="-2"/>
          <w:sz w:val="20"/>
        </w:rPr>
        <w:t xml:space="preserve"> </w:t>
      </w:r>
      <w:r>
        <w:rPr>
          <w:sz w:val="20"/>
        </w:rPr>
        <w:t>add</w:t>
      </w:r>
      <w:r>
        <w:rPr>
          <w:spacing w:val="-2"/>
          <w:sz w:val="20"/>
        </w:rPr>
        <w:t xml:space="preserve"> </w:t>
      </w:r>
      <w:r>
        <w:rPr>
          <w:sz w:val="20"/>
        </w:rPr>
        <w:t>a</w:t>
      </w:r>
      <w:r>
        <w:rPr>
          <w:spacing w:val="-2"/>
          <w:sz w:val="20"/>
        </w:rPr>
        <w:t xml:space="preserve"> </w:t>
      </w:r>
      <w:r>
        <w:rPr>
          <w:sz w:val="20"/>
        </w:rPr>
        <w:t>function</w:t>
      </w:r>
      <w:r>
        <w:rPr>
          <w:spacing w:val="-1"/>
          <w:sz w:val="20"/>
        </w:rPr>
        <w:t xml:space="preserve"> </w:t>
      </w:r>
      <w:r>
        <w:rPr>
          <w:sz w:val="20"/>
        </w:rPr>
        <w:t>to</w:t>
      </w:r>
      <w:r>
        <w:rPr>
          <w:spacing w:val="-1"/>
          <w:sz w:val="20"/>
        </w:rPr>
        <w:t xml:space="preserve"> </w:t>
      </w:r>
      <w:r>
        <w:rPr>
          <w:sz w:val="20"/>
        </w:rPr>
        <w:t>start</w:t>
      </w:r>
      <w:r>
        <w:rPr>
          <w:spacing w:val="-1"/>
          <w:sz w:val="20"/>
        </w:rPr>
        <w:t xml:space="preserve"> </w:t>
      </w:r>
      <w:r>
        <w:rPr>
          <w:sz w:val="20"/>
        </w:rPr>
        <w:t>the</w:t>
      </w:r>
      <w:r>
        <w:rPr>
          <w:spacing w:val="-1"/>
          <w:sz w:val="20"/>
        </w:rPr>
        <w:t xml:space="preserve"> </w:t>
      </w:r>
      <w:r>
        <w:rPr>
          <w:sz w:val="20"/>
        </w:rPr>
        <w:t>foreground</w:t>
      </w:r>
      <w:r>
        <w:rPr>
          <w:spacing w:val="-1"/>
          <w:sz w:val="20"/>
        </w:rPr>
        <w:t xml:space="preserve"> </w:t>
      </w:r>
      <w:r>
        <w:rPr>
          <w:spacing w:val="-2"/>
          <w:sz w:val="20"/>
        </w:rPr>
        <w:t>service:</w:t>
      </w:r>
    </w:p>
    <w:p w14:paraId="193300FF" w14:textId="77777777" w:rsidR="003D76C2" w:rsidRDefault="00D51F7C">
      <w:pPr>
        <w:pStyle w:val="BodyText"/>
        <w:spacing w:before="4"/>
        <w:rPr>
          <w:sz w:val="9"/>
        </w:rPr>
      </w:pPr>
      <w:r>
        <w:rPr>
          <w:noProof/>
        </w:rPr>
        <mc:AlternateContent>
          <mc:Choice Requires="wpg">
            <w:drawing>
              <wp:anchor distT="0" distB="0" distL="0" distR="0" simplePos="0" relativeHeight="487664640" behindDoc="1" locked="0" layoutInCell="1" allowOverlap="1" wp14:anchorId="448CD828" wp14:editId="6A4D4069">
                <wp:simplePos x="0" y="0"/>
                <wp:positionH relativeFrom="page">
                  <wp:posOffset>1120140</wp:posOffset>
                </wp:positionH>
                <wp:positionV relativeFrom="paragraph">
                  <wp:posOffset>95885</wp:posOffset>
                </wp:positionV>
                <wp:extent cx="5074920" cy="2619375"/>
                <wp:effectExtent l="0" t="0" r="5080" b="0"/>
                <wp:wrapTopAndBottom/>
                <wp:docPr id="1031" name="docshapegroup5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1764" y="151"/>
                          <a:chExt cx="7992" cy="4125"/>
                        </a:xfrm>
                      </wpg:grpSpPr>
                      <wps:wsp>
                        <wps:cNvPr id="1032" name="docshape518"/>
                        <wps:cNvSpPr>
                          <a:spLocks/>
                        </wps:cNvSpPr>
                        <wps:spPr bwMode="auto">
                          <a:xfrm>
                            <a:off x="1764" y="161"/>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3" name="docshape519"/>
                        <wps:cNvSpPr>
                          <a:spLocks/>
                        </wps:cNvSpPr>
                        <wps:spPr bwMode="auto">
                          <a:xfrm>
                            <a:off x="1764" y="151"/>
                            <a:ext cx="7992" cy="4125"/>
                          </a:xfrm>
                          <a:custGeom>
                            <a:avLst/>
                            <a:gdLst>
                              <a:gd name="T0" fmla="+- 0 9756 1764"/>
                              <a:gd name="T1" fmla="*/ T0 w 7992"/>
                              <a:gd name="T2" fmla="+- 0 4256 151"/>
                              <a:gd name="T3" fmla="*/ 4256 h 4125"/>
                              <a:gd name="T4" fmla="+- 0 1764 1764"/>
                              <a:gd name="T5" fmla="*/ T4 w 7992"/>
                              <a:gd name="T6" fmla="+- 0 4256 151"/>
                              <a:gd name="T7" fmla="*/ 4256 h 4125"/>
                              <a:gd name="T8" fmla="+- 0 1764 1764"/>
                              <a:gd name="T9" fmla="*/ T8 w 7992"/>
                              <a:gd name="T10" fmla="+- 0 4276 151"/>
                              <a:gd name="T11" fmla="*/ 4276 h 4125"/>
                              <a:gd name="T12" fmla="+- 0 9756 1764"/>
                              <a:gd name="T13" fmla="*/ T12 w 7992"/>
                              <a:gd name="T14" fmla="+- 0 4276 151"/>
                              <a:gd name="T15" fmla="*/ 4276 h 4125"/>
                              <a:gd name="T16" fmla="+- 0 9756 1764"/>
                              <a:gd name="T17" fmla="*/ T16 w 7992"/>
                              <a:gd name="T18" fmla="+- 0 4256 151"/>
                              <a:gd name="T19" fmla="*/ 4256 h 4125"/>
                              <a:gd name="T20" fmla="+- 0 9756 1764"/>
                              <a:gd name="T21" fmla="*/ T20 w 7992"/>
                              <a:gd name="T22" fmla="+- 0 151 151"/>
                              <a:gd name="T23" fmla="*/ 151 h 4125"/>
                              <a:gd name="T24" fmla="+- 0 1764 1764"/>
                              <a:gd name="T25" fmla="*/ T24 w 7992"/>
                              <a:gd name="T26" fmla="+- 0 151 151"/>
                              <a:gd name="T27" fmla="*/ 151 h 4125"/>
                              <a:gd name="T28" fmla="+- 0 1764 1764"/>
                              <a:gd name="T29" fmla="*/ T28 w 7992"/>
                              <a:gd name="T30" fmla="+- 0 171 151"/>
                              <a:gd name="T31" fmla="*/ 171 h 4125"/>
                              <a:gd name="T32" fmla="+- 0 9756 1764"/>
                              <a:gd name="T33" fmla="*/ T32 w 7992"/>
                              <a:gd name="T34" fmla="+- 0 171 151"/>
                              <a:gd name="T35" fmla="*/ 171 h 4125"/>
                              <a:gd name="T36" fmla="+- 0 9756 1764"/>
                              <a:gd name="T37" fmla="*/ T36 w 7992"/>
                              <a:gd name="T38" fmla="+- 0 151 151"/>
                              <a:gd name="T39" fmla="*/ 151 h 4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25">
                                <a:moveTo>
                                  <a:pt x="7992" y="4105"/>
                                </a:moveTo>
                                <a:lnTo>
                                  <a:pt x="0" y="4105"/>
                                </a:lnTo>
                                <a:lnTo>
                                  <a:pt x="0" y="4125"/>
                                </a:lnTo>
                                <a:lnTo>
                                  <a:pt x="7992" y="4125"/>
                                </a:lnTo>
                                <a:lnTo>
                                  <a:pt x="7992" y="41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4" name="docshape520"/>
                        <wps:cNvSpPr txBox="1">
                          <a:spLocks/>
                        </wps:cNvSpPr>
                        <wps:spPr bwMode="auto">
                          <a:xfrm>
                            <a:off x="1764" y="171"/>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9900D" w14:textId="77777777" w:rsidR="003D76C2" w:rsidRDefault="00000000">
                              <w:pPr>
                                <w:spacing w:before="40"/>
                                <w:ind w:left="453"/>
                                <w:rPr>
                                  <w:rFonts w:ascii="Courier New"/>
                                  <w:sz w:val="18"/>
                                </w:rPr>
                              </w:pPr>
                              <w:r>
                                <w:rPr>
                                  <w:rFonts w:ascii="Courier New"/>
                                  <w:spacing w:val="-2"/>
                                  <w:sz w:val="18"/>
                                </w:rPr>
                                <w:t>private</w:t>
                              </w:r>
                              <w:r>
                                <w:rPr>
                                  <w:rFonts w:ascii="Courier New"/>
                                  <w:spacing w:val="-13"/>
                                  <w:sz w:val="18"/>
                                </w:rPr>
                                <w:t xml:space="preserve"> </w:t>
                              </w:r>
                              <w:r>
                                <w:rPr>
                                  <w:rFonts w:ascii="Courier New"/>
                                  <w:spacing w:val="-2"/>
                                  <w:sz w:val="18"/>
                                </w:rPr>
                                <w:t>fun</w:t>
                              </w:r>
                              <w:r>
                                <w:rPr>
                                  <w:rFonts w:ascii="Courier New"/>
                                  <w:spacing w:val="-13"/>
                                  <w:sz w:val="18"/>
                                </w:rPr>
                                <w:t xml:space="preserve"> </w:t>
                              </w:r>
                              <w:proofErr w:type="spellStart"/>
                              <w:r>
                                <w:rPr>
                                  <w:rFonts w:ascii="Courier New"/>
                                  <w:spacing w:val="-2"/>
                                  <w:sz w:val="18"/>
                                </w:rPr>
                                <w:t>startForegroundService</w:t>
                              </w:r>
                              <w:proofErr w:type="spellEnd"/>
                              <w:r>
                                <w:rPr>
                                  <w:rFonts w:ascii="Courier New"/>
                                  <w:spacing w:val="-2"/>
                                  <w:sz w:val="18"/>
                                </w:rPr>
                                <w:t>():</w:t>
                              </w:r>
                              <w:r>
                                <w:rPr>
                                  <w:rFonts w:ascii="Courier New"/>
                                  <w:spacing w:val="-13"/>
                                  <w:sz w:val="18"/>
                                </w:rPr>
                                <w:t xml:space="preserve"> </w:t>
                              </w:r>
                              <w:proofErr w:type="spellStart"/>
                              <w:r>
                                <w:rPr>
                                  <w:rFonts w:ascii="Courier New"/>
                                  <w:spacing w:val="-2"/>
                                  <w:sz w:val="18"/>
                                </w:rPr>
                                <w:t>NotificationCompat.Builder</w:t>
                              </w:r>
                              <w:proofErr w:type="spellEnd"/>
                              <w:r>
                                <w:rPr>
                                  <w:rFonts w:ascii="Courier New"/>
                                  <w:spacing w:val="-13"/>
                                  <w:sz w:val="18"/>
                                </w:rPr>
                                <w:t xml:space="preserve"> </w:t>
                              </w:r>
                              <w:r>
                                <w:rPr>
                                  <w:rFonts w:ascii="Courier New"/>
                                  <w:spacing w:val="-10"/>
                                  <w:sz w:val="18"/>
                                </w:rPr>
                                <w:t>{</w:t>
                              </w:r>
                            </w:p>
                            <w:p w14:paraId="50082780"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pendingIntent</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getPendingIntent</w:t>
                              </w:r>
                              <w:proofErr w:type="spellEnd"/>
                              <w:r>
                                <w:rPr>
                                  <w:rFonts w:ascii="Courier New"/>
                                  <w:spacing w:val="-2"/>
                                  <w:sz w:val="18"/>
                                </w:rPr>
                                <w:t>()</w:t>
                              </w:r>
                            </w:p>
                            <w:p w14:paraId="63E03F1A" w14:textId="77777777" w:rsidR="003D76C2" w:rsidRDefault="003D76C2">
                              <w:pPr>
                                <w:rPr>
                                  <w:rFonts w:ascii="Courier New"/>
                                  <w:sz w:val="20"/>
                                </w:rPr>
                              </w:pPr>
                            </w:p>
                            <w:p w14:paraId="2CE1ADFA" w14:textId="77777777" w:rsidR="003D76C2" w:rsidRDefault="00000000">
                              <w:pPr>
                                <w:spacing w:before="130" w:line="328" w:lineRule="auto"/>
                                <w:ind w:left="1101" w:right="840" w:hanging="216"/>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channelId</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if</w:t>
                              </w:r>
                              <w:r>
                                <w:rPr>
                                  <w:rFonts w:ascii="Courier New"/>
                                  <w:spacing w:val="-8"/>
                                  <w:sz w:val="18"/>
                                </w:rPr>
                                <w:t xml:space="preserve"> </w:t>
                              </w:r>
                              <w:r>
                                <w:rPr>
                                  <w:rFonts w:ascii="Courier New"/>
                                  <w:sz w:val="18"/>
                                </w:rPr>
                                <w:t>(</w:t>
                              </w:r>
                              <w:proofErr w:type="spellStart"/>
                              <w:r>
                                <w:rPr>
                                  <w:rFonts w:ascii="Courier New"/>
                                  <w:sz w:val="18"/>
                                </w:rPr>
                                <w:t>Build.VERSION.SDK_INT</w:t>
                              </w:r>
                              <w:proofErr w:type="spellEnd"/>
                              <w:r>
                                <w:rPr>
                                  <w:rFonts w:ascii="Courier New"/>
                                  <w:spacing w:val="-8"/>
                                  <w:sz w:val="18"/>
                                </w:rPr>
                                <w:t xml:space="preserve"> </w:t>
                              </w:r>
                              <w:r>
                                <w:rPr>
                                  <w:rFonts w:ascii="Courier New"/>
                                  <w:sz w:val="18"/>
                                </w:rPr>
                                <w:t xml:space="preserve">&gt;= </w:t>
                              </w:r>
                              <w:proofErr w:type="spellStart"/>
                              <w:r>
                                <w:rPr>
                                  <w:rFonts w:ascii="Courier New"/>
                                  <w:sz w:val="18"/>
                                </w:rPr>
                                <w:t>Build.VERSION_CODES.O</w:t>
                              </w:r>
                              <w:proofErr w:type="spellEnd"/>
                              <w:r>
                                <w:rPr>
                                  <w:rFonts w:ascii="Courier New"/>
                                  <w:sz w:val="18"/>
                                </w:rPr>
                                <w:t>) {</w:t>
                              </w:r>
                            </w:p>
                            <w:p w14:paraId="68DC0804" w14:textId="77777777" w:rsidR="003D76C2" w:rsidRDefault="00000000">
                              <w:pPr>
                                <w:spacing w:before="1"/>
                                <w:ind w:left="1317"/>
                                <w:rPr>
                                  <w:rFonts w:ascii="Courier New"/>
                                  <w:sz w:val="18"/>
                                </w:rPr>
                              </w:pPr>
                              <w:proofErr w:type="spellStart"/>
                              <w:r>
                                <w:rPr>
                                  <w:rFonts w:ascii="Courier New"/>
                                  <w:spacing w:val="-2"/>
                                  <w:sz w:val="18"/>
                                </w:rPr>
                                <w:t>createNotificationChannel</w:t>
                              </w:r>
                              <w:proofErr w:type="spellEnd"/>
                              <w:r>
                                <w:rPr>
                                  <w:rFonts w:ascii="Courier New"/>
                                  <w:spacing w:val="-2"/>
                                  <w:sz w:val="18"/>
                                </w:rPr>
                                <w:t>()</w:t>
                              </w:r>
                            </w:p>
                            <w:p w14:paraId="5C2C6422" w14:textId="77777777" w:rsidR="003D76C2" w:rsidRDefault="00000000">
                              <w:pPr>
                                <w:spacing w:before="76"/>
                                <w:ind w:left="885"/>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E0A4EA9" w14:textId="77777777" w:rsidR="003D76C2" w:rsidRDefault="00000000">
                              <w:pPr>
                                <w:spacing w:before="76"/>
                                <w:ind w:left="1317"/>
                                <w:rPr>
                                  <w:rFonts w:ascii="Courier New"/>
                                  <w:sz w:val="18"/>
                                </w:rPr>
                              </w:pPr>
                              <w:r>
                                <w:rPr>
                                  <w:rFonts w:ascii="Courier New"/>
                                  <w:spacing w:val="-5"/>
                                  <w:sz w:val="18"/>
                                </w:rPr>
                                <w:t>""</w:t>
                              </w:r>
                            </w:p>
                            <w:p w14:paraId="5C7868DB" w14:textId="77777777" w:rsidR="003D76C2" w:rsidRDefault="00000000">
                              <w:pPr>
                                <w:spacing w:before="76"/>
                                <w:ind w:left="885"/>
                                <w:rPr>
                                  <w:rFonts w:ascii="Courier New"/>
                                  <w:sz w:val="18"/>
                                </w:rPr>
                              </w:pPr>
                              <w:r>
                                <w:rPr>
                                  <w:rFonts w:ascii="Courier New"/>
                                  <w:sz w:val="18"/>
                                </w:rPr>
                                <w:t>}</w:t>
                              </w:r>
                            </w:p>
                            <w:p w14:paraId="125B93FF" w14:textId="77777777" w:rsidR="003D76C2" w:rsidRDefault="003D76C2">
                              <w:pPr>
                                <w:rPr>
                                  <w:rFonts w:ascii="Courier New"/>
                                  <w:sz w:val="20"/>
                                </w:rPr>
                              </w:pPr>
                            </w:p>
                            <w:p w14:paraId="5E494978" w14:textId="77777777" w:rsidR="003D76C2" w:rsidRDefault="00000000">
                              <w:pPr>
                                <w:spacing w:before="130" w:line="202" w:lineRule="exact"/>
                                <w:ind w:left="885"/>
                                <w:rPr>
                                  <w:rFonts w:ascii="Courier New"/>
                                  <w:sz w:val="18"/>
                                </w:rPr>
                              </w:pPr>
                              <w:proofErr w:type="spellStart"/>
                              <w:r>
                                <w:rPr>
                                  <w:rFonts w:ascii="Courier New"/>
                                  <w:spacing w:val="-4"/>
                                  <w:sz w:val="18"/>
                                </w:rPr>
                                <w:t>val</w:t>
                              </w:r>
                              <w:proofErr w:type="spellEnd"/>
                              <w:r>
                                <w:rPr>
                                  <w:rFonts w:ascii="Courier New"/>
                                  <w:spacing w:val="-19"/>
                                  <w:sz w:val="18"/>
                                </w:rPr>
                                <w:t xml:space="preserve"> </w:t>
                              </w:r>
                              <w:proofErr w:type="spellStart"/>
                              <w:r>
                                <w:rPr>
                                  <w:rFonts w:ascii="Courier New"/>
                                  <w:spacing w:val="-4"/>
                                  <w:sz w:val="18"/>
                                </w:rPr>
                                <w:t>notificationBuilder</w:t>
                              </w:r>
                              <w:proofErr w:type="spellEnd"/>
                              <w:r>
                                <w:rPr>
                                  <w:rFonts w:ascii="Courier New"/>
                                  <w:spacing w:val="-18"/>
                                  <w:sz w:val="18"/>
                                </w:rPr>
                                <w:t xml:space="preserve"> </w:t>
                              </w:r>
                              <w:r>
                                <w:rPr>
                                  <w:rFonts w:ascii="Courier New"/>
                                  <w:spacing w:val="-4"/>
                                  <w:sz w:val="18"/>
                                </w:rPr>
                                <w:t>=</w:t>
                              </w:r>
                              <w:r>
                                <w:rPr>
                                  <w:rFonts w:ascii="Courier New"/>
                                  <w:spacing w:val="-18"/>
                                  <w:sz w:val="18"/>
                                </w:rPr>
                                <w:t xml:space="preserve"> </w:t>
                              </w:r>
                              <w:proofErr w:type="spellStart"/>
                              <w:r>
                                <w:rPr>
                                  <w:rFonts w:ascii="Courier New"/>
                                  <w:spacing w:val="-4"/>
                                  <w:sz w:val="18"/>
                                </w:rPr>
                                <w:t>getNotificationBuilder</w:t>
                              </w:r>
                              <w:proofErr w:type="spellEnd"/>
                              <w:r>
                                <w:rPr>
                                  <w:rFonts w:ascii="Courier New"/>
                                  <w:spacing w:val="-4"/>
                                  <w:sz w:val="18"/>
                                </w:rPr>
                                <w:t>(</w:t>
                              </w:r>
                              <w:proofErr w:type="spellStart"/>
                              <w:r>
                                <w:rPr>
                                  <w:rFonts w:ascii="Courier New"/>
                                  <w:spacing w:val="-4"/>
                                  <w:sz w:val="18"/>
                                </w:rPr>
                                <w:t>pendingIntent</w:t>
                              </w:r>
                              <w:proofErr w:type="spellEnd"/>
                              <w:r>
                                <w:rPr>
                                  <w:rFonts w:ascii="Courier New"/>
                                  <w:spacing w:val="-4"/>
                                  <w:sz w:val="18"/>
                                </w:rPr>
                                <w:t>,</w:t>
                              </w:r>
                            </w:p>
                            <w:p w14:paraId="3C946466" w14:textId="77777777" w:rsidR="003D76C2" w:rsidRDefault="00000000">
                              <w:pPr>
                                <w:spacing w:line="202" w:lineRule="exact"/>
                                <w:ind w:left="1101"/>
                                <w:rPr>
                                  <w:rFonts w:ascii="Courier New"/>
                                  <w:sz w:val="18"/>
                                </w:rPr>
                              </w:pPr>
                              <w:proofErr w:type="spellStart"/>
                              <w:r>
                                <w:rPr>
                                  <w:rFonts w:ascii="Courier New"/>
                                  <w:spacing w:val="-2"/>
                                  <w:sz w:val="18"/>
                                </w:rPr>
                                <w:t>channelId</w:t>
                              </w:r>
                              <w:proofErr w:type="spellEnd"/>
                              <w:r>
                                <w:rPr>
                                  <w:rFonts w:ascii="Courier New"/>
                                  <w:spacing w:val="-2"/>
                                  <w:sz w:val="18"/>
                                </w:rPr>
                                <w:t>)</w:t>
                              </w:r>
                            </w:p>
                            <w:p w14:paraId="23DC74CC" w14:textId="77777777" w:rsidR="003D76C2" w:rsidRDefault="00000000">
                              <w:pPr>
                                <w:spacing w:before="16" w:line="328" w:lineRule="auto"/>
                                <w:ind w:left="885" w:right="255"/>
                                <w:rPr>
                                  <w:rFonts w:ascii="Courier New"/>
                                  <w:sz w:val="18"/>
                                </w:rPr>
                              </w:pPr>
                              <w:proofErr w:type="spellStart"/>
                              <w:r>
                                <w:rPr>
                                  <w:rFonts w:ascii="Courier New"/>
                                  <w:spacing w:val="-2"/>
                                  <w:sz w:val="18"/>
                                </w:rPr>
                                <w:t>startForeground</w:t>
                              </w:r>
                              <w:proofErr w:type="spellEnd"/>
                              <w:r>
                                <w:rPr>
                                  <w:rFonts w:ascii="Courier New"/>
                                  <w:spacing w:val="-2"/>
                                  <w:sz w:val="18"/>
                                </w:rPr>
                                <w:t>(NOTIFICATION_ID,</w:t>
                              </w:r>
                              <w:r>
                                <w:rPr>
                                  <w:rFonts w:ascii="Courier New"/>
                                  <w:spacing w:val="-27"/>
                                  <w:sz w:val="18"/>
                                </w:rPr>
                                <w:t xml:space="preserve"> </w:t>
                              </w:r>
                              <w:proofErr w:type="spellStart"/>
                              <w:r>
                                <w:rPr>
                                  <w:rFonts w:ascii="Courier New"/>
                                  <w:spacing w:val="-2"/>
                                  <w:sz w:val="18"/>
                                </w:rPr>
                                <w:t>notificationBuilder.build</w:t>
                              </w:r>
                              <w:proofErr w:type="spellEnd"/>
                              <w:r>
                                <w:rPr>
                                  <w:rFonts w:ascii="Courier New"/>
                                  <w:spacing w:val="-2"/>
                                  <w:sz w:val="18"/>
                                </w:rPr>
                                <w:t xml:space="preserve">()) </w:t>
                              </w:r>
                              <w:r>
                                <w:rPr>
                                  <w:rFonts w:ascii="Courier New"/>
                                  <w:sz w:val="18"/>
                                </w:rPr>
                                <w:t xml:space="preserve">return </w:t>
                              </w:r>
                              <w:proofErr w:type="spellStart"/>
                              <w:r>
                                <w:rPr>
                                  <w:rFonts w:ascii="Courier New"/>
                                  <w:sz w:val="18"/>
                                </w:rPr>
                                <w:t>notificationBuilder</w:t>
                              </w:r>
                              <w:proofErr w:type="spellEnd"/>
                            </w:p>
                            <w:p w14:paraId="5B79847C"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8CD828" id="docshapegroup517" o:spid="_x0000_s1423" style="position:absolute;margin-left:88.2pt;margin-top:7.55pt;width:399.6pt;height:206.25pt;z-index:-15651840;mso-wrap-distance-left:0;mso-wrap-distance-right:0;mso-position-horizontal-relative:page;mso-position-vertical-relative:text" coordorigin="1764,151"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">
                <v:rect id="docshape518" o:spid="_x0000_s1424" style="position:absolute;left:1764;top:161;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" fillcolor="#f6f6f6" stroked="f">
                  <v:path arrowok="t"/>
                </v:rect>
                <v:shape id="docshape519" o:spid="_x0000_s1425" style="position:absolute;left:1764;top:151;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" path="m7992,4105l,4105r,20l7992,4125r,-20xm7992,l,,,20r7992,l7992,xe" fillcolor="#dadada" stroked="f">
                  <v:path arrowok="t" o:connecttype="custom" o:connectlocs="7992,4256;0,4256;0,4276;7992,4276;7992,4256;7992,151;0,151;0,171;7992,171;7992,151" o:connectangles="0,0,0,0,0,0,0,0,0,0"/>
                </v:shape>
                <v:shape id="docshape520" o:spid="_x0000_s1426" type="#_x0000_t202" style="position:absolute;left:1764;top:171;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" filled="f" stroked="f">
                  <v:path arrowok="t"/>
                  <v:textbox inset="0,0,0,0">
                    <w:txbxContent>
                      <w:p w14:paraId="3CA9900D" w14:textId="77777777" w:rsidR="003D76C2" w:rsidRDefault="00000000">
                        <w:pPr>
                          <w:spacing w:before="40"/>
                          <w:ind w:left="453"/>
                          <w:rPr>
                            <w:rFonts w:ascii="Courier New"/>
                            <w:sz w:val="18"/>
                          </w:rPr>
                        </w:pPr>
                        <w:r>
                          <w:rPr>
                            <w:rFonts w:ascii="Courier New"/>
                            <w:spacing w:val="-2"/>
                            <w:sz w:val="18"/>
                          </w:rPr>
                          <w:t>private</w:t>
                        </w:r>
                        <w:r>
                          <w:rPr>
                            <w:rFonts w:ascii="Courier New"/>
                            <w:spacing w:val="-13"/>
                            <w:sz w:val="18"/>
                          </w:rPr>
                          <w:t xml:space="preserve"> </w:t>
                        </w:r>
                        <w:r>
                          <w:rPr>
                            <w:rFonts w:ascii="Courier New"/>
                            <w:spacing w:val="-2"/>
                            <w:sz w:val="18"/>
                          </w:rPr>
                          <w:t>fun</w:t>
                        </w:r>
                        <w:r>
                          <w:rPr>
                            <w:rFonts w:ascii="Courier New"/>
                            <w:spacing w:val="-13"/>
                            <w:sz w:val="18"/>
                          </w:rPr>
                          <w:t xml:space="preserve"> </w:t>
                        </w:r>
                        <w:proofErr w:type="spellStart"/>
                        <w:r>
                          <w:rPr>
                            <w:rFonts w:ascii="Courier New"/>
                            <w:spacing w:val="-2"/>
                            <w:sz w:val="18"/>
                          </w:rPr>
                          <w:t>startForegroundService</w:t>
                        </w:r>
                        <w:proofErr w:type="spellEnd"/>
                        <w:r>
                          <w:rPr>
                            <w:rFonts w:ascii="Courier New"/>
                            <w:spacing w:val="-2"/>
                            <w:sz w:val="18"/>
                          </w:rPr>
                          <w:t>():</w:t>
                        </w:r>
                        <w:r>
                          <w:rPr>
                            <w:rFonts w:ascii="Courier New"/>
                            <w:spacing w:val="-13"/>
                            <w:sz w:val="18"/>
                          </w:rPr>
                          <w:t xml:space="preserve"> </w:t>
                        </w:r>
                        <w:proofErr w:type="spellStart"/>
                        <w:r>
                          <w:rPr>
                            <w:rFonts w:ascii="Courier New"/>
                            <w:spacing w:val="-2"/>
                            <w:sz w:val="18"/>
                          </w:rPr>
                          <w:t>NotificationCompat.Builder</w:t>
                        </w:r>
                        <w:proofErr w:type="spellEnd"/>
                        <w:r>
                          <w:rPr>
                            <w:rFonts w:ascii="Courier New"/>
                            <w:spacing w:val="-13"/>
                            <w:sz w:val="18"/>
                          </w:rPr>
                          <w:t xml:space="preserve"> </w:t>
                        </w:r>
                        <w:r>
                          <w:rPr>
                            <w:rFonts w:ascii="Courier New"/>
                            <w:spacing w:val="-10"/>
                            <w:sz w:val="18"/>
                          </w:rPr>
                          <w:t>{</w:t>
                        </w:r>
                      </w:p>
                      <w:p w14:paraId="50082780" w14:textId="77777777" w:rsidR="003D76C2" w:rsidRDefault="00000000">
                        <w:pPr>
                          <w:spacing w:before="76"/>
                          <w:ind w:left="885"/>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pendingIntent</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getPendingIntent</w:t>
                        </w:r>
                        <w:proofErr w:type="spellEnd"/>
                        <w:r>
                          <w:rPr>
                            <w:rFonts w:ascii="Courier New"/>
                            <w:spacing w:val="-2"/>
                            <w:sz w:val="18"/>
                          </w:rPr>
                          <w:t>()</w:t>
                        </w:r>
                      </w:p>
                      <w:p w14:paraId="63E03F1A" w14:textId="77777777" w:rsidR="003D76C2" w:rsidRDefault="003D76C2">
                        <w:pPr>
                          <w:rPr>
                            <w:rFonts w:ascii="Courier New"/>
                            <w:sz w:val="20"/>
                          </w:rPr>
                        </w:pPr>
                      </w:p>
                      <w:p w14:paraId="2CE1ADFA" w14:textId="77777777" w:rsidR="003D76C2" w:rsidRDefault="00000000">
                        <w:pPr>
                          <w:spacing w:before="130" w:line="328" w:lineRule="auto"/>
                          <w:ind w:left="1101" w:right="840" w:hanging="216"/>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channelId</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if</w:t>
                        </w:r>
                        <w:r>
                          <w:rPr>
                            <w:rFonts w:ascii="Courier New"/>
                            <w:spacing w:val="-8"/>
                            <w:sz w:val="18"/>
                          </w:rPr>
                          <w:t xml:space="preserve"> </w:t>
                        </w:r>
                        <w:r>
                          <w:rPr>
                            <w:rFonts w:ascii="Courier New"/>
                            <w:sz w:val="18"/>
                          </w:rPr>
                          <w:t>(</w:t>
                        </w:r>
                        <w:proofErr w:type="spellStart"/>
                        <w:r>
                          <w:rPr>
                            <w:rFonts w:ascii="Courier New"/>
                            <w:sz w:val="18"/>
                          </w:rPr>
                          <w:t>Build.VERSION.SDK_INT</w:t>
                        </w:r>
                        <w:proofErr w:type="spellEnd"/>
                        <w:r>
                          <w:rPr>
                            <w:rFonts w:ascii="Courier New"/>
                            <w:spacing w:val="-8"/>
                            <w:sz w:val="18"/>
                          </w:rPr>
                          <w:t xml:space="preserve"> </w:t>
                        </w:r>
                        <w:r>
                          <w:rPr>
                            <w:rFonts w:ascii="Courier New"/>
                            <w:sz w:val="18"/>
                          </w:rPr>
                          <w:t xml:space="preserve">&gt;= </w:t>
                        </w:r>
                        <w:proofErr w:type="spellStart"/>
                        <w:r>
                          <w:rPr>
                            <w:rFonts w:ascii="Courier New"/>
                            <w:sz w:val="18"/>
                          </w:rPr>
                          <w:t>Build.VERSION_CODES.O</w:t>
                        </w:r>
                        <w:proofErr w:type="spellEnd"/>
                        <w:r>
                          <w:rPr>
                            <w:rFonts w:ascii="Courier New"/>
                            <w:sz w:val="18"/>
                          </w:rPr>
                          <w:t>) {</w:t>
                        </w:r>
                      </w:p>
                      <w:p w14:paraId="68DC0804" w14:textId="77777777" w:rsidR="003D76C2" w:rsidRDefault="00000000">
                        <w:pPr>
                          <w:spacing w:before="1"/>
                          <w:ind w:left="1317"/>
                          <w:rPr>
                            <w:rFonts w:ascii="Courier New"/>
                            <w:sz w:val="18"/>
                          </w:rPr>
                        </w:pPr>
                        <w:proofErr w:type="spellStart"/>
                        <w:r>
                          <w:rPr>
                            <w:rFonts w:ascii="Courier New"/>
                            <w:spacing w:val="-2"/>
                            <w:sz w:val="18"/>
                          </w:rPr>
                          <w:t>createNotificationChannel</w:t>
                        </w:r>
                        <w:proofErr w:type="spellEnd"/>
                        <w:r>
                          <w:rPr>
                            <w:rFonts w:ascii="Courier New"/>
                            <w:spacing w:val="-2"/>
                            <w:sz w:val="18"/>
                          </w:rPr>
                          <w:t>()</w:t>
                        </w:r>
                      </w:p>
                      <w:p w14:paraId="5C2C6422" w14:textId="77777777" w:rsidR="003D76C2" w:rsidRDefault="00000000">
                        <w:pPr>
                          <w:spacing w:before="76"/>
                          <w:ind w:left="885"/>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E0A4EA9" w14:textId="77777777" w:rsidR="003D76C2" w:rsidRDefault="00000000">
                        <w:pPr>
                          <w:spacing w:before="76"/>
                          <w:ind w:left="1317"/>
                          <w:rPr>
                            <w:rFonts w:ascii="Courier New"/>
                            <w:sz w:val="18"/>
                          </w:rPr>
                        </w:pPr>
                        <w:r>
                          <w:rPr>
                            <w:rFonts w:ascii="Courier New"/>
                            <w:spacing w:val="-5"/>
                            <w:sz w:val="18"/>
                          </w:rPr>
                          <w:t>""</w:t>
                        </w:r>
                      </w:p>
                      <w:p w14:paraId="5C7868DB" w14:textId="77777777" w:rsidR="003D76C2" w:rsidRDefault="00000000">
                        <w:pPr>
                          <w:spacing w:before="76"/>
                          <w:ind w:left="885"/>
                          <w:rPr>
                            <w:rFonts w:ascii="Courier New"/>
                            <w:sz w:val="18"/>
                          </w:rPr>
                        </w:pPr>
                        <w:r>
                          <w:rPr>
                            <w:rFonts w:ascii="Courier New"/>
                            <w:sz w:val="18"/>
                          </w:rPr>
                          <w:t>}</w:t>
                        </w:r>
                      </w:p>
                      <w:p w14:paraId="125B93FF" w14:textId="77777777" w:rsidR="003D76C2" w:rsidRDefault="003D76C2">
                        <w:pPr>
                          <w:rPr>
                            <w:rFonts w:ascii="Courier New"/>
                            <w:sz w:val="20"/>
                          </w:rPr>
                        </w:pPr>
                      </w:p>
                      <w:p w14:paraId="5E494978" w14:textId="77777777" w:rsidR="003D76C2" w:rsidRDefault="00000000">
                        <w:pPr>
                          <w:spacing w:before="130" w:line="202" w:lineRule="exact"/>
                          <w:ind w:left="885"/>
                          <w:rPr>
                            <w:rFonts w:ascii="Courier New"/>
                            <w:sz w:val="18"/>
                          </w:rPr>
                        </w:pPr>
                        <w:proofErr w:type="spellStart"/>
                        <w:r>
                          <w:rPr>
                            <w:rFonts w:ascii="Courier New"/>
                            <w:spacing w:val="-4"/>
                            <w:sz w:val="18"/>
                          </w:rPr>
                          <w:t>val</w:t>
                        </w:r>
                        <w:proofErr w:type="spellEnd"/>
                        <w:r>
                          <w:rPr>
                            <w:rFonts w:ascii="Courier New"/>
                            <w:spacing w:val="-19"/>
                            <w:sz w:val="18"/>
                          </w:rPr>
                          <w:t xml:space="preserve"> </w:t>
                        </w:r>
                        <w:proofErr w:type="spellStart"/>
                        <w:r>
                          <w:rPr>
                            <w:rFonts w:ascii="Courier New"/>
                            <w:spacing w:val="-4"/>
                            <w:sz w:val="18"/>
                          </w:rPr>
                          <w:t>notificationBuilder</w:t>
                        </w:r>
                        <w:proofErr w:type="spellEnd"/>
                        <w:r>
                          <w:rPr>
                            <w:rFonts w:ascii="Courier New"/>
                            <w:spacing w:val="-18"/>
                            <w:sz w:val="18"/>
                          </w:rPr>
                          <w:t xml:space="preserve"> </w:t>
                        </w:r>
                        <w:r>
                          <w:rPr>
                            <w:rFonts w:ascii="Courier New"/>
                            <w:spacing w:val="-4"/>
                            <w:sz w:val="18"/>
                          </w:rPr>
                          <w:t>=</w:t>
                        </w:r>
                        <w:r>
                          <w:rPr>
                            <w:rFonts w:ascii="Courier New"/>
                            <w:spacing w:val="-18"/>
                            <w:sz w:val="18"/>
                          </w:rPr>
                          <w:t xml:space="preserve"> </w:t>
                        </w:r>
                        <w:proofErr w:type="spellStart"/>
                        <w:r>
                          <w:rPr>
                            <w:rFonts w:ascii="Courier New"/>
                            <w:spacing w:val="-4"/>
                            <w:sz w:val="18"/>
                          </w:rPr>
                          <w:t>getNotificationBuilder</w:t>
                        </w:r>
                        <w:proofErr w:type="spellEnd"/>
                        <w:r>
                          <w:rPr>
                            <w:rFonts w:ascii="Courier New"/>
                            <w:spacing w:val="-4"/>
                            <w:sz w:val="18"/>
                          </w:rPr>
                          <w:t>(</w:t>
                        </w:r>
                        <w:proofErr w:type="spellStart"/>
                        <w:r>
                          <w:rPr>
                            <w:rFonts w:ascii="Courier New"/>
                            <w:spacing w:val="-4"/>
                            <w:sz w:val="18"/>
                          </w:rPr>
                          <w:t>pendingIntent</w:t>
                        </w:r>
                        <w:proofErr w:type="spellEnd"/>
                        <w:r>
                          <w:rPr>
                            <w:rFonts w:ascii="Courier New"/>
                            <w:spacing w:val="-4"/>
                            <w:sz w:val="18"/>
                          </w:rPr>
                          <w:t>,</w:t>
                        </w:r>
                      </w:p>
                      <w:p w14:paraId="3C946466" w14:textId="77777777" w:rsidR="003D76C2" w:rsidRDefault="00000000">
                        <w:pPr>
                          <w:spacing w:line="202" w:lineRule="exact"/>
                          <w:ind w:left="1101"/>
                          <w:rPr>
                            <w:rFonts w:ascii="Courier New"/>
                            <w:sz w:val="18"/>
                          </w:rPr>
                        </w:pPr>
                        <w:proofErr w:type="spellStart"/>
                        <w:r>
                          <w:rPr>
                            <w:rFonts w:ascii="Courier New"/>
                            <w:spacing w:val="-2"/>
                            <w:sz w:val="18"/>
                          </w:rPr>
                          <w:t>channelId</w:t>
                        </w:r>
                        <w:proofErr w:type="spellEnd"/>
                        <w:r>
                          <w:rPr>
                            <w:rFonts w:ascii="Courier New"/>
                            <w:spacing w:val="-2"/>
                            <w:sz w:val="18"/>
                          </w:rPr>
                          <w:t>)</w:t>
                        </w:r>
                      </w:p>
                      <w:p w14:paraId="23DC74CC" w14:textId="77777777" w:rsidR="003D76C2" w:rsidRDefault="00000000">
                        <w:pPr>
                          <w:spacing w:before="16" w:line="328" w:lineRule="auto"/>
                          <w:ind w:left="885" w:right="255"/>
                          <w:rPr>
                            <w:rFonts w:ascii="Courier New"/>
                            <w:sz w:val="18"/>
                          </w:rPr>
                        </w:pPr>
                        <w:proofErr w:type="spellStart"/>
                        <w:r>
                          <w:rPr>
                            <w:rFonts w:ascii="Courier New"/>
                            <w:spacing w:val="-2"/>
                            <w:sz w:val="18"/>
                          </w:rPr>
                          <w:t>startForeground</w:t>
                        </w:r>
                        <w:proofErr w:type="spellEnd"/>
                        <w:r>
                          <w:rPr>
                            <w:rFonts w:ascii="Courier New"/>
                            <w:spacing w:val="-2"/>
                            <w:sz w:val="18"/>
                          </w:rPr>
                          <w:t>(NOTIFICATION_ID,</w:t>
                        </w:r>
                        <w:r>
                          <w:rPr>
                            <w:rFonts w:ascii="Courier New"/>
                            <w:spacing w:val="-27"/>
                            <w:sz w:val="18"/>
                          </w:rPr>
                          <w:t xml:space="preserve"> </w:t>
                        </w:r>
                        <w:proofErr w:type="spellStart"/>
                        <w:r>
                          <w:rPr>
                            <w:rFonts w:ascii="Courier New"/>
                            <w:spacing w:val="-2"/>
                            <w:sz w:val="18"/>
                          </w:rPr>
                          <w:t>notificationBuilder.build</w:t>
                        </w:r>
                        <w:proofErr w:type="spellEnd"/>
                        <w:r>
                          <w:rPr>
                            <w:rFonts w:ascii="Courier New"/>
                            <w:spacing w:val="-2"/>
                            <w:sz w:val="18"/>
                          </w:rPr>
                          <w:t xml:space="preserve">()) </w:t>
                        </w:r>
                        <w:r>
                          <w:rPr>
                            <w:rFonts w:ascii="Courier New"/>
                            <w:sz w:val="18"/>
                          </w:rPr>
                          <w:t xml:space="preserve">return </w:t>
                        </w:r>
                        <w:proofErr w:type="spellStart"/>
                        <w:r>
                          <w:rPr>
                            <w:rFonts w:ascii="Courier New"/>
                            <w:sz w:val="18"/>
                          </w:rPr>
                          <w:t>notificationBuilder</w:t>
                        </w:r>
                        <w:proofErr w:type="spellEnd"/>
                      </w:p>
                      <w:p w14:paraId="5B79847C"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54B9E34B" w14:textId="77777777" w:rsidR="003D76C2" w:rsidRDefault="00000000">
      <w:pPr>
        <w:pStyle w:val="ListParagraph"/>
        <w:numPr>
          <w:ilvl w:val="1"/>
          <w:numId w:val="9"/>
        </w:numPr>
        <w:tabs>
          <w:tab w:val="left" w:pos="1274"/>
        </w:tabs>
        <w:spacing w:line="247" w:lineRule="auto"/>
        <w:ind w:right="944"/>
        <w:jc w:val="left"/>
        <w:rPr>
          <w:sz w:val="20"/>
        </w:rPr>
      </w:pPr>
      <w:r>
        <w:rPr>
          <w:sz w:val="20"/>
        </w:rPr>
        <w:t>Add</w:t>
      </w:r>
      <w:r>
        <w:rPr>
          <w:spacing w:val="-3"/>
          <w:sz w:val="20"/>
        </w:rPr>
        <w:t xml:space="preserve"> </w:t>
      </w:r>
      <w:r>
        <w:rPr>
          <w:sz w:val="20"/>
        </w:rPr>
        <w:t>a</w:t>
      </w:r>
      <w:r>
        <w:rPr>
          <w:spacing w:val="-4"/>
          <w:sz w:val="20"/>
        </w:rPr>
        <w:t xml:space="preserve"> </w:t>
      </w:r>
      <w:r>
        <w:rPr>
          <w:sz w:val="20"/>
        </w:rPr>
        <w:t>function</w:t>
      </w:r>
      <w:r>
        <w:rPr>
          <w:spacing w:val="-3"/>
          <w:sz w:val="20"/>
        </w:rPr>
        <w:t xml:space="preserve"> </w:t>
      </w:r>
      <w:r>
        <w:rPr>
          <w:sz w:val="20"/>
        </w:rPr>
        <w:t>to</w:t>
      </w:r>
      <w:r>
        <w:rPr>
          <w:spacing w:val="-3"/>
          <w:sz w:val="20"/>
        </w:rPr>
        <w:t xml:space="preserve"> </w:t>
      </w:r>
      <w:r>
        <w:rPr>
          <w:sz w:val="20"/>
        </w:rPr>
        <w:t>update</w:t>
      </w:r>
      <w:r>
        <w:rPr>
          <w:spacing w:val="-3"/>
          <w:sz w:val="20"/>
        </w:rPr>
        <w:t xml:space="preserve"> </w:t>
      </w:r>
      <w:r>
        <w:rPr>
          <w:sz w:val="20"/>
        </w:rPr>
        <w:t>the</w:t>
      </w:r>
      <w:r>
        <w:rPr>
          <w:spacing w:val="-3"/>
          <w:sz w:val="20"/>
        </w:rPr>
        <w:t xml:space="preserve"> </w:t>
      </w:r>
      <w:r>
        <w:rPr>
          <w:sz w:val="20"/>
        </w:rPr>
        <w:t>water</w:t>
      </w:r>
      <w:r>
        <w:rPr>
          <w:spacing w:val="-3"/>
          <w:sz w:val="20"/>
        </w:rPr>
        <w:t xml:space="preserve"> </w:t>
      </w:r>
      <w:r>
        <w:rPr>
          <w:sz w:val="20"/>
        </w:rPr>
        <w:t>balance.</w:t>
      </w:r>
      <w:r>
        <w:rPr>
          <w:spacing w:val="-3"/>
          <w:sz w:val="20"/>
        </w:rPr>
        <w:t xml:space="preserve"> </w:t>
      </w:r>
      <w:r>
        <w:rPr>
          <w:sz w:val="20"/>
        </w:rPr>
        <w:t>Because</w:t>
      </w:r>
      <w:r>
        <w:rPr>
          <w:spacing w:val="-3"/>
          <w:sz w:val="20"/>
        </w:rPr>
        <w:t xml:space="preserve"> </w:t>
      </w:r>
      <w:r>
        <w:rPr>
          <w:sz w:val="20"/>
        </w:rPr>
        <w:t>we</w:t>
      </w:r>
      <w:r>
        <w:rPr>
          <w:spacing w:val="-3"/>
          <w:sz w:val="20"/>
        </w:rPr>
        <w:t xml:space="preserve"> </w:t>
      </w:r>
      <w:r>
        <w:rPr>
          <w:sz w:val="20"/>
        </w:rPr>
        <w:t>operate</w:t>
      </w:r>
      <w:r>
        <w:rPr>
          <w:spacing w:val="-3"/>
          <w:sz w:val="20"/>
        </w:rPr>
        <w:t xml:space="preserve"> </w:t>
      </w:r>
      <w:r>
        <w:rPr>
          <w:sz w:val="20"/>
        </w:rPr>
        <w:t>on</w:t>
      </w:r>
      <w:r>
        <w:rPr>
          <w:spacing w:val="-3"/>
          <w:sz w:val="20"/>
        </w:rPr>
        <w:t xml:space="preserve"> </w:t>
      </w:r>
      <w:r>
        <w:rPr>
          <w:sz w:val="20"/>
        </w:rPr>
        <w:t>two different threads, don't forget to synchronize the call:</w:t>
      </w:r>
    </w:p>
    <w:p w14:paraId="7A5197F9" w14:textId="77777777" w:rsidR="003D76C2" w:rsidRDefault="00D51F7C">
      <w:pPr>
        <w:pStyle w:val="BodyText"/>
        <w:spacing w:before="9"/>
        <w:rPr>
          <w:sz w:val="8"/>
        </w:rPr>
      </w:pPr>
      <w:r>
        <w:rPr>
          <w:noProof/>
        </w:rPr>
        <mc:AlternateContent>
          <mc:Choice Requires="wpg">
            <w:drawing>
              <wp:anchor distT="0" distB="0" distL="0" distR="0" simplePos="0" relativeHeight="487665152" behindDoc="1" locked="0" layoutInCell="1" allowOverlap="1" wp14:anchorId="30ACD9BB" wp14:editId="7229AFC0">
                <wp:simplePos x="0" y="0"/>
                <wp:positionH relativeFrom="page">
                  <wp:posOffset>1120140</wp:posOffset>
                </wp:positionH>
                <wp:positionV relativeFrom="paragraph">
                  <wp:posOffset>90805</wp:posOffset>
                </wp:positionV>
                <wp:extent cx="5074920" cy="930275"/>
                <wp:effectExtent l="0" t="0" r="5080" b="0"/>
                <wp:wrapTopAndBottom/>
                <wp:docPr id="1027" name="docshapegroup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43"/>
                          <a:chExt cx="7992" cy="1465"/>
                        </a:xfrm>
                      </wpg:grpSpPr>
                      <wps:wsp>
                        <wps:cNvPr id="1028" name="docshape522"/>
                        <wps:cNvSpPr>
                          <a:spLocks/>
                        </wps:cNvSpPr>
                        <wps:spPr bwMode="auto">
                          <a:xfrm>
                            <a:off x="1764" y="152"/>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9" name="docshape523"/>
                        <wps:cNvSpPr>
                          <a:spLocks/>
                        </wps:cNvSpPr>
                        <wps:spPr bwMode="auto">
                          <a:xfrm>
                            <a:off x="1764" y="142"/>
                            <a:ext cx="7992" cy="1465"/>
                          </a:xfrm>
                          <a:custGeom>
                            <a:avLst/>
                            <a:gdLst>
                              <a:gd name="T0" fmla="+- 0 9756 1764"/>
                              <a:gd name="T1" fmla="*/ T0 w 7992"/>
                              <a:gd name="T2" fmla="+- 0 1587 143"/>
                              <a:gd name="T3" fmla="*/ 1587 h 1465"/>
                              <a:gd name="T4" fmla="+- 0 1764 1764"/>
                              <a:gd name="T5" fmla="*/ T4 w 7992"/>
                              <a:gd name="T6" fmla="+- 0 1587 143"/>
                              <a:gd name="T7" fmla="*/ 1587 h 1465"/>
                              <a:gd name="T8" fmla="+- 0 1764 1764"/>
                              <a:gd name="T9" fmla="*/ T8 w 7992"/>
                              <a:gd name="T10" fmla="+- 0 1607 143"/>
                              <a:gd name="T11" fmla="*/ 1607 h 1465"/>
                              <a:gd name="T12" fmla="+- 0 9756 1764"/>
                              <a:gd name="T13" fmla="*/ T12 w 7992"/>
                              <a:gd name="T14" fmla="+- 0 1607 143"/>
                              <a:gd name="T15" fmla="*/ 1607 h 1465"/>
                              <a:gd name="T16" fmla="+- 0 9756 1764"/>
                              <a:gd name="T17" fmla="*/ T16 w 7992"/>
                              <a:gd name="T18" fmla="+- 0 1587 143"/>
                              <a:gd name="T19" fmla="*/ 1587 h 1465"/>
                              <a:gd name="T20" fmla="+- 0 9756 1764"/>
                              <a:gd name="T21" fmla="*/ T20 w 7992"/>
                              <a:gd name="T22" fmla="+- 0 143 143"/>
                              <a:gd name="T23" fmla="*/ 143 h 1465"/>
                              <a:gd name="T24" fmla="+- 0 1764 1764"/>
                              <a:gd name="T25" fmla="*/ T24 w 7992"/>
                              <a:gd name="T26" fmla="+- 0 143 143"/>
                              <a:gd name="T27" fmla="*/ 143 h 1465"/>
                              <a:gd name="T28" fmla="+- 0 1764 1764"/>
                              <a:gd name="T29" fmla="*/ T28 w 7992"/>
                              <a:gd name="T30" fmla="+- 0 163 143"/>
                              <a:gd name="T31" fmla="*/ 163 h 1465"/>
                              <a:gd name="T32" fmla="+- 0 9756 1764"/>
                              <a:gd name="T33" fmla="*/ T32 w 7992"/>
                              <a:gd name="T34" fmla="+- 0 163 143"/>
                              <a:gd name="T35" fmla="*/ 163 h 1465"/>
                              <a:gd name="T36" fmla="+- 0 9756 1764"/>
                              <a:gd name="T37" fmla="*/ T36 w 7992"/>
                              <a:gd name="T38" fmla="+- 0 143 143"/>
                              <a:gd name="T39" fmla="*/ 143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0" name="docshape524"/>
                        <wps:cNvSpPr txBox="1">
                          <a:spLocks/>
                        </wps:cNvSpPr>
                        <wps:spPr bwMode="auto">
                          <a:xfrm>
                            <a:off x="1764" y="162"/>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C4B066" w14:textId="77777777" w:rsidR="003D76C2" w:rsidRDefault="00000000">
                              <w:pPr>
                                <w:spacing w:before="40" w:line="328" w:lineRule="auto"/>
                                <w:ind w:left="885" w:hanging="432"/>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addToFluidBalance</w:t>
                              </w:r>
                              <w:proofErr w:type="spellEnd"/>
                              <w:r>
                                <w:rPr>
                                  <w:rFonts w:ascii="Courier New"/>
                                  <w:sz w:val="18"/>
                                </w:rPr>
                                <w:t>(</w:t>
                              </w:r>
                              <w:proofErr w:type="spellStart"/>
                              <w:r>
                                <w:rPr>
                                  <w:rFonts w:ascii="Courier New"/>
                                  <w:sz w:val="18"/>
                                </w:rPr>
                                <w:t>amountMilliliters</w:t>
                              </w:r>
                              <w:proofErr w:type="spellEnd"/>
                              <w:r>
                                <w:rPr>
                                  <w:rFonts w:ascii="Courier New"/>
                                  <w:sz w:val="18"/>
                                </w:rPr>
                                <w:t>:</w:t>
                              </w:r>
                              <w:r>
                                <w:rPr>
                                  <w:rFonts w:ascii="Courier New"/>
                                  <w:spacing w:val="-10"/>
                                  <w:sz w:val="18"/>
                                </w:rPr>
                                <w:t xml:space="preserve"> </w:t>
                              </w:r>
                              <w:r>
                                <w:rPr>
                                  <w:rFonts w:ascii="Courier New"/>
                                  <w:sz w:val="18"/>
                                </w:rPr>
                                <w:t>Float)</w:t>
                              </w:r>
                              <w:r>
                                <w:rPr>
                                  <w:rFonts w:ascii="Courier New"/>
                                  <w:spacing w:val="-10"/>
                                  <w:sz w:val="18"/>
                                </w:rPr>
                                <w:t xml:space="preserve"> </w:t>
                              </w:r>
                              <w:r>
                                <w:rPr>
                                  <w:rFonts w:ascii="Courier New"/>
                                  <w:sz w:val="18"/>
                                </w:rPr>
                                <w:t>{ synchronized(this) {</w:t>
                              </w:r>
                            </w:p>
                            <w:p w14:paraId="28AFF453" w14:textId="77777777" w:rsidR="003D76C2" w:rsidRDefault="00000000">
                              <w:pPr>
                                <w:spacing w:before="1"/>
                                <w:ind w:left="1317"/>
                                <w:rPr>
                                  <w:rFonts w:ascii="Courier New"/>
                                  <w:sz w:val="18"/>
                                </w:rPr>
                              </w:pPr>
                              <w:proofErr w:type="spellStart"/>
                              <w:r>
                                <w:rPr>
                                  <w:rFonts w:ascii="Courier New"/>
                                  <w:spacing w:val="-6"/>
                                  <w:sz w:val="18"/>
                                </w:rPr>
                                <w:t>fluidBalanceMilliliters</w:t>
                              </w:r>
                              <w:proofErr w:type="spellEnd"/>
                              <w:r>
                                <w:rPr>
                                  <w:rFonts w:ascii="Courier New"/>
                                  <w:sz w:val="18"/>
                                </w:rPr>
                                <w:t xml:space="preserve"> </w:t>
                              </w:r>
                              <w:r>
                                <w:rPr>
                                  <w:rFonts w:ascii="Courier New"/>
                                  <w:spacing w:val="-6"/>
                                  <w:sz w:val="18"/>
                                </w:rPr>
                                <w:t>+=</w:t>
                              </w:r>
                              <w:r>
                                <w:rPr>
                                  <w:rFonts w:ascii="Courier New"/>
                                  <w:sz w:val="18"/>
                                </w:rPr>
                                <w:t xml:space="preserve"> </w:t>
                              </w:r>
                              <w:proofErr w:type="spellStart"/>
                              <w:r>
                                <w:rPr>
                                  <w:rFonts w:ascii="Courier New"/>
                                  <w:spacing w:val="-6"/>
                                  <w:sz w:val="18"/>
                                </w:rPr>
                                <w:t>amountMilliliters</w:t>
                              </w:r>
                              <w:proofErr w:type="spellEnd"/>
                            </w:p>
                            <w:p w14:paraId="013CE1A2" w14:textId="77777777" w:rsidR="003D76C2" w:rsidRDefault="00000000">
                              <w:pPr>
                                <w:spacing w:before="77"/>
                                <w:ind w:left="885"/>
                                <w:rPr>
                                  <w:rFonts w:ascii="Courier New"/>
                                  <w:sz w:val="18"/>
                                </w:rPr>
                              </w:pPr>
                              <w:r>
                                <w:rPr>
                                  <w:rFonts w:ascii="Courier New"/>
                                  <w:sz w:val="18"/>
                                </w:rPr>
                                <w:t>}</w:t>
                              </w:r>
                            </w:p>
                            <w:p w14:paraId="17A8B04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ACD9BB" id="docshapegroup521" o:spid="_x0000_s1427" style="position:absolute;margin-left:88.2pt;margin-top:7.15pt;width:399.6pt;height:73.25pt;z-index:-15651328;mso-wrap-distance-left:0;mso-wrap-distance-right:0;mso-position-horizontal-relative:page;mso-position-vertical-relative:text" coordorigin="1764,143"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">
                <v:rect id="docshape522" o:spid="_x0000_s1428" style="position:absolute;left:1764;top:152;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" fillcolor="#f6f6f6" stroked="f">
                  <v:path arrowok="t"/>
                </v:rect>
                <v:shape id="docshape523" o:spid="_x0000_s1429" style="position:absolute;left:1764;top:142;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" path="m7992,1444l,1444r,20l7992,1464r,-20xm7992,l,,,20r7992,l7992,xe" fillcolor="#dadada" stroked="f">
                  <v:path arrowok="t" o:connecttype="custom" o:connectlocs="7992,1587;0,1587;0,1607;7992,1607;7992,1587;7992,143;0,143;0,163;7992,163;7992,143" o:connectangles="0,0,0,0,0,0,0,0,0,0"/>
                </v:shape>
                <v:shape id="docshape524" o:spid="_x0000_s1430" type="#_x0000_t202" style="position:absolute;left:1764;top:162;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" filled="f" stroked="f">
                  <v:path arrowok="t"/>
                  <v:textbox inset="0,0,0,0">
                    <w:txbxContent>
                      <w:p w14:paraId="24C4B066" w14:textId="77777777" w:rsidR="003D76C2" w:rsidRDefault="00000000">
                        <w:pPr>
                          <w:spacing w:before="40" w:line="328" w:lineRule="auto"/>
                          <w:ind w:left="885" w:hanging="432"/>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addToFluidBalance</w:t>
                        </w:r>
                        <w:proofErr w:type="spellEnd"/>
                        <w:r>
                          <w:rPr>
                            <w:rFonts w:ascii="Courier New"/>
                            <w:sz w:val="18"/>
                          </w:rPr>
                          <w:t>(</w:t>
                        </w:r>
                        <w:proofErr w:type="spellStart"/>
                        <w:r>
                          <w:rPr>
                            <w:rFonts w:ascii="Courier New"/>
                            <w:sz w:val="18"/>
                          </w:rPr>
                          <w:t>amountMilliliters</w:t>
                        </w:r>
                        <w:proofErr w:type="spellEnd"/>
                        <w:r>
                          <w:rPr>
                            <w:rFonts w:ascii="Courier New"/>
                            <w:sz w:val="18"/>
                          </w:rPr>
                          <w:t>:</w:t>
                        </w:r>
                        <w:r>
                          <w:rPr>
                            <w:rFonts w:ascii="Courier New"/>
                            <w:spacing w:val="-10"/>
                            <w:sz w:val="18"/>
                          </w:rPr>
                          <w:t xml:space="preserve"> </w:t>
                        </w:r>
                        <w:r>
                          <w:rPr>
                            <w:rFonts w:ascii="Courier New"/>
                            <w:sz w:val="18"/>
                          </w:rPr>
                          <w:t>Float)</w:t>
                        </w:r>
                        <w:r>
                          <w:rPr>
                            <w:rFonts w:ascii="Courier New"/>
                            <w:spacing w:val="-10"/>
                            <w:sz w:val="18"/>
                          </w:rPr>
                          <w:t xml:space="preserve"> </w:t>
                        </w:r>
                        <w:r>
                          <w:rPr>
                            <w:rFonts w:ascii="Courier New"/>
                            <w:sz w:val="18"/>
                          </w:rPr>
                          <w:t>{ synchronized(this) {</w:t>
                        </w:r>
                      </w:p>
                      <w:p w14:paraId="28AFF453" w14:textId="77777777" w:rsidR="003D76C2" w:rsidRDefault="00000000">
                        <w:pPr>
                          <w:spacing w:before="1"/>
                          <w:ind w:left="1317"/>
                          <w:rPr>
                            <w:rFonts w:ascii="Courier New"/>
                            <w:sz w:val="18"/>
                          </w:rPr>
                        </w:pPr>
                        <w:proofErr w:type="spellStart"/>
                        <w:r>
                          <w:rPr>
                            <w:rFonts w:ascii="Courier New"/>
                            <w:spacing w:val="-6"/>
                            <w:sz w:val="18"/>
                          </w:rPr>
                          <w:t>fluidBalanceMilliliters</w:t>
                        </w:r>
                        <w:proofErr w:type="spellEnd"/>
                        <w:r>
                          <w:rPr>
                            <w:rFonts w:ascii="Courier New"/>
                            <w:sz w:val="18"/>
                          </w:rPr>
                          <w:t xml:space="preserve"> </w:t>
                        </w:r>
                        <w:r>
                          <w:rPr>
                            <w:rFonts w:ascii="Courier New"/>
                            <w:spacing w:val="-6"/>
                            <w:sz w:val="18"/>
                          </w:rPr>
                          <w:t>+=</w:t>
                        </w:r>
                        <w:r>
                          <w:rPr>
                            <w:rFonts w:ascii="Courier New"/>
                            <w:sz w:val="18"/>
                          </w:rPr>
                          <w:t xml:space="preserve"> </w:t>
                        </w:r>
                        <w:proofErr w:type="spellStart"/>
                        <w:r>
                          <w:rPr>
                            <w:rFonts w:ascii="Courier New"/>
                            <w:spacing w:val="-6"/>
                            <w:sz w:val="18"/>
                          </w:rPr>
                          <w:t>amountMilliliters</w:t>
                        </w:r>
                        <w:proofErr w:type="spellEnd"/>
                      </w:p>
                      <w:p w14:paraId="013CE1A2" w14:textId="77777777" w:rsidR="003D76C2" w:rsidRDefault="00000000">
                        <w:pPr>
                          <w:spacing w:before="77"/>
                          <w:ind w:left="885"/>
                          <w:rPr>
                            <w:rFonts w:ascii="Courier New"/>
                            <w:sz w:val="18"/>
                          </w:rPr>
                        </w:pPr>
                        <w:r>
                          <w:rPr>
                            <w:rFonts w:ascii="Courier New"/>
                            <w:sz w:val="18"/>
                          </w:rPr>
                          <w:t>}</w:t>
                        </w:r>
                      </w:p>
                      <w:p w14:paraId="17A8B04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7402298" w14:textId="77777777" w:rsidR="003D76C2" w:rsidRDefault="00000000">
      <w:pPr>
        <w:pStyle w:val="ListParagraph"/>
        <w:numPr>
          <w:ilvl w:val="1"/>
          <w:numId w:val="9"/>
        </w:numPr>
        <w:tabs>
          <w:tab w:val="left" w:pos="1274"/>
        </w:tabs>
        <w:jc w:val="left"/>
        <w:rPr>
          <w:sz w:val="20"/>
        </w:rPr>
      </w:pPr>
      <w:r>
        <w:rPr>
          <w:sz w:val="20"/>
        </w:rPr>
        <w:t>Create</w:t>
      </w:r>
      <w:r>
        <w:rPr>
          <w:spacing w:val="-1"/>
          <w:sz w:val="20"/>
        </w:rPr>
        <w:t xml:space="preserve"> </w:t>
      </w:r>
      <w:r>
        <w:rPr>
          <w:sz w:val="20"/>
        </w:rPr>
        <w:t>a</w:t>
      </w:r>
      <w:r>
        <w:rPr>
          <w:spacing w:val="-2"/>
          <w:sz w:val="20"/>
        </w:rPr>
        <w:t xml:space="preserve"> </w:t>
      </w:r>
      <w:r>
        <w:rPr>
          <w:sz w:val="20"/>
        </w:rPr>
        <w:t>function</w:t>
      </w:r>
      <w:r>
        <w:rPr>
          <w:spacing w:val="-1"/>
          <w:sz w:val="20"/>
        </w:rPr>
        <w:t xml:space="preserve"> </w:t>
      </w:r>
      <w:r>
        <w:rPr>
          <w:sz w:val="20"/>
        </w:rPr>
        <w:t>to update</w:t>
      </w:r>
      <w:r>
        <w:rPr>
          <w:spacing w:val="-1"/>
          <w:sz w:val="20"/>
        </w:rPr>
        <w:t xml:space="preserve"> </w:t>
      </w:r>
      <w:r>
        <w:rPr>
          <w:sz w:val="20"/>
        </w:rPr>
        <w:t>the</w:t>
      </w:r>
      <w:r>
        <w:rPr>
          <w:spacing w:val="-1"/>
          <w:sz w:val="20"/>
        </w:rPr>
        <w:t xml:space="preserve"> </w:t>
      </w:r>
      <w:r>
        <w:rPr>
          <w:sz w:val="20"/>
        </w:rPr>
        <w:t>fluid balance</w:t>
      </w:r>
      <w:r>
        <w:rPr>
          <w:spacing w:val="-1"/>
          <w:sz w:val="20"/>
        </w:rPr>
        <w:t xml:space="preserve"> </w:t>
      </w:r>
      <w:r>
        <w:rPr>
          <w:sz w:val="20"/>
        </w:rPr>
        <w:t>every</w:t>
      </w:r>
      <w:r>
        <w:rPr>
          <w:spacing w:val="-1"/>
          <w:sz w:val="20"/>
        </w:rPr>
        <w:t xml:space="preserve"> </w:t>
      </w:r>
      <w:r>
        <w:rPr>
          <w:sz w:val="20"/>
        </w:rPr>
        <w:t xml:space="preserve">5 </w:t>
      </w:r>
      <w:r>
        <w:rPr>
          <w:spacing w:val="-2"/>
          <w:sz w:val="20"/>
        </w:rPr>
        <w:t>seconds:</w:t>
      </w:r>
    </w:p>
    <w:p w14:paraId="627BF3DD" w14:textId="77777777" w:rsidR="003D76C2" w:rsidRDefault="00D51F7C">
      <w:pPr>
        <w:pStyle w:val="BodyText"/>
        <w:spacing w:before="4"/>
        <w:rPr>
          <w:sz w:val="9"/>
        </w:rPr>
      </w:pPr>
      <w:r>
        <w:rPr>
          <w:noProof/>
        </w:rPr>
        <mc:AlternateContent>
          <mc:Choice Requires="wpg">
            <w:drawing>
              <wp:anchor distT="0" distB="0" distL="0" distR="0" simplePos="0" relativeHeight="487665664" behindDoc="1" locked="0" layoutInCell="1" allowOverlap="1" wp14:anchorId="44484A44" wp14:editId="2455F3BD">
                <wp:simplePos x="0" y="0"/>
                <wp:positionH relativeFrom="page">
                  <wp:posOffset>1120140</wp:posOffset>
                </wp:positionH>
                <wp:positionV relativeFrom="paragraph">
                  <wp:posOffset>95885</wp:posOffset>
                </wp:positionV>
                <wp:extent cx="5074920" cy="1819275"/>
                <wp:effectExtent l="0" t="0" r="5080" b="0"/>
                <wp:wrapTopAndBottom/>
                <wp:docPr id="1023" name="docshapegroup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51"/>
                          <a:chExt cx="7992" cy="2865"/>
                        </a:xfrm>
                      </wpg:grpSpPr>
                      <wps:wsp>
                        <wps:cNvPr id="1024" name="docshape526"/>
                        <wps:cNvSpPr>
                          <a:spLocks/>
                        </wps:cNvSpPr>
                        <wps:spPr bwMode="auto">
                          <a:xfrm>
                            <a:off x="1764" y="160"/>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5" name="docshape527"/>
                        <wps:cNvSpPr>
                          <a:spLocks/>
                        </wps:cNvSpPr>
                        <wps:spPr bwMode="auto">
                          <a:xfrm>
                            <a:off x="1764" y="150"/>
                            <a:ext cx="7992" cy="2865"/>
                          </a:xfrm>
                          <a:custGeom>
                            <a:avLst/>
                            <a:gdLst>
                              <a:gd name="T0" fmla="+- 0 9756 1764"/>
                              <a:gd name="T1" fmla="*/ T0 w 7992"/>
                              <a:gd name="T2" fmla="+- 0 2995 151"/>
                              <a:gd name="T3" fmla="*/ 2995 h 2865"/>
                              <a:gd name="T4" fmla="+- 0 1764 1764"/>
                              <a:gd name="T5" fmla="*/ T4 w 7992"/>
                              <a:gd name="T6" fmla="+- 0 2995 151"/>
                              <a:gd name="T7" fmla="*/ 2995 h 2865"/>
                              <a:gd name="T8" fmla="+- 0 1764 1764"/>
                              <a:gd name="T9" fmla="*/ T8 w 7992"/>
                              <a:gd name="T10" fmla="+- 0 3015 151"/>
                              <a:gd name="T11" fmla="*/ 3015 h 2865"/>
                              <a:gd name="T12" fmla="+- 0 9756 1764"/>
                              <a:gd name="T13" fmla="*/ T12 w 7992"/>
                              <a:gd name="T14" fmla="+- 0 3015 151"/>
                              <a:gd name="T15" fmla="*/ 3015 h 2865"/>
                              <a:gd name="T16" fmla="+- 0 9756 1764"/>
                              <a:gd name="T17" fmla="*/ T16 w 7992"/>
                              <a:gd name="T18" fmla="+- 0 2995 151"/>
                              <a:gd name="T19" fmla="*/ 2995 h 2865"/>
                              <a:gd name="T20" fmla="+- 0 9756 1764"/>
                              <a:gd name="T21" fmla="*/ T20 w 7992"/>
                              <a:gd name="T22" fmla="+- 0 151 151"/>
                              <a:gd name="T23" fmla="*/ 151 h 2865"/>
                              <a:gd name="T24" fmla="+- 0 1764 1764"/>
                              <a:gd name="T25" fmla="*/ T24 w 7992"/>
                              <a:gd name="T26" fmla="+- 0 151 151"/>
                              <a:gd name="T27" fmla="*/ 151 h 2865"/>
                              <a:gd name="T28" fmla="+- 0 1764 1764"/>
                              <a:gd name="T29" fmla="*/ T28 w 7992"/>
                              <a:gd name="T30" fmla="+- 0 171 151"/>
                              <a:gd name="T31" fmla="*/ 171 h 2865"/>
                              <a:gd name="T32" fmla="+- 0 9756 1764"/>
                              <a:gd name="T33" fmla="*/ T32 w 7992"/>
                              <a:gd name="T34" fmla="+- 0 171 151"/>
                              <a:gd name="T35" fmla="*/ 171 h 2865"/>
                              <a:gd name="T36" fmla="+- 0 9756 1764"/>
                              <a:gd name="T37" fmla="*/ T36 w 7992"/>
                              <a:gd name="T38" fmla="+- 0 151 151"/>
                              <a:gd name="T39" fmla="*/ 151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6" name="docshape528"/>
                        <wps:cNvSpPr txBox="1">
                          <a:spLocks/>
                        </wps:cNvSpPr>
                        <wps:spPr bwMode="auto">
                          <a:xfrm>
                            <a:off x="1764" y="170"/>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76AB9B" w14:textId="77777777" w:rsidR="003D76C2" w:rsidRDefault="00000000">
                              <w:pPr>
                                <w:spacing w:before="40" w:line="328" w:lineRule="auto"/>
                                <w:ind w:left="885" w:right="1274" w:hanging="432"/>
                                <w:rPr>
                                  <w:rFonts w:ascii="Courier New"/>
                                  <w:sz w:val="18"/>
                                </w:rPr>
                              </w:pPr>
                              <w:r>
                                <w:rPr>
                                  <w:rFonts w:ascii="Courier New"/>
                                  <w:sz w:val="18"/>
                                </w:rPr>
                                <w:t>private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updateFluidBalance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serviceHandler.postDelayed</w:t>
                              </w:r>
                              <w:proofErr w:type="spellEnd"/>
                              <w:r>
                                <w:rPr>
                                  <w:rFonts w:ascii="Courier New"/>
                                  <w:spacing w:val="-2"/>
                                  <w:sz w:val="18"/>
                                </w:rPr>
                                <w:t>({</w:t>
                              </w:r>
                            </w:p>
                            <w:p w14:paraId="71A2395D" w14:textId="77777777" w:rsidR="003D76C2" w:rsidRDefault="00000000">
                              <w:pPr>
                                <w:spacing w:before="1" w:line="328" w:lineRule="auto"/>
                                <w:ind w:left="1317" w:right="3000"/>
                                <w:rPr>
                                  <w:rFonts w:ascii="Courier New"/>
                                  <w:sz w:val="18"/>
                                </w:rPr>
                              </w:pPr>
                              <w:proofErr w:type="spellStart"/>
                              <w:r>
                                <w:rPr>
                                  <w:rFonts w:ascii="Courier New"/>
                                  <w:spacing w:val="-2"/>
                                  <w:sz w:val="18"/>
                                </w:rPr>
                                <w:t>updateFluidBalance</w:t>
                              </w:r>
                              <w:proofErr w:type="spellEnd"/>
                              <w:r>
                                <w:rPr>
                                  <w:rFonts w:ascii="Courier New"/>
                                  <w:spacing w:val="-2"/>
                                  <w:sz w:val="18"/>
                                </w:rPr>
                                <w:t xml:space="preserve">() </w:t>
                              </w:r>
                              <w:proofErr w:type="spellStart"/>
                              <w:r>
                                <w:rPr>
                                  <w:rFonts w:ascii="Courier New"/>
                                  <w:spacing w:val="-2"/>
                                  <w:sz w:val="18"/>
                                </w:rPr>
                                <w:t>addToFluidBalance</w:t>
                              </w:r>
                              <w:proofErr w:type="spellEnd"/>
                              <w:r>
                                <w:rPr>
                                  <w:rFonts w:ascii="Courier New"/>
                                  <w:spacing w:val="-2"/>
                                  <w:sz w:val="18"/>
                                </w:rPr>
                                <w:t xml:space="preserve">(-0.144f) </w:t>
                              </w:r>
                              <w:proofErr w:type="spellStart"/>
                              <w:r>
                                <w:rPr>
                                  <w:rFonts w:ascii="Courier New"/>
                                  <w:spacing w:val="-4"/>
                                  <w:sz w:val="18"/>
                                </w:rPr>
                                <w:t>notificationBuilder.setContentText</w:t>
                              </w:r>
                              <w:proofErr w:type="spellEnd"/>
                              <w:r>
                                <w:rPr>
                                  <w:rFonts w:ascii="Courier New"/>
                                  <w:spacing w:val="-4"/>
                                  <w:sz w:val="18"/>
                                </w:rPr>
                                <w:t>(</w:t>
                              </w:r>
                            </w:p>
                            <w:p w14:paraId="777F9FBD" w14:textId="77777777" w:rsidR="003D76C2" w:rsidRDefault="00000000">
                              <w:pPr>
                                <w:spacing w:before="2"/>
                                <w:ind w:left="1749"/>
                                <w:rPr>
                                  <w:rFonts w:ascii="Courier New"/>
                                  <w:sz w:val="18"/>
                                </w:rPr>
                              </w:pPr>
                              <w:r>
                                <w:rPr>
                                  <w:rFonts w:ascii="Courier New"/>
                                  <w:spacing w:val="-4"/>
                                  <w:sz w:val="18"/>
                                </w:rPr>
                                <w:t>"Your</w:t>
                              </w:r>
                              <w:r>
                                <w:rPr>
                                  <w:rFonts w:ascii="Courier New"/>
                                  <w:spacing w:val="-18"/>
                                  <w:sz w:val="18"/>
                                </w:rPr>
                                <w:t xml:space="preserve"> </w:t>
                              </w:r>
                              <w:r>
                                <w:rPr>
                                  <w:rFonts w:ascii="Courier New"/>
                                  <w:spacing w:val="-4"/>
                                  <w:sz w:val="18"/>
                                </w:rPr>
                                <w:t>fluid</w:t>
                              </w:r>
                              <w:r>
                                <w:rPr>
                                  <w:rFonts w:ascii="Courier New"/>
                                  <w:spacing w:val="-19"/>
                                  <w:sz w:val="18"/>
                                </w:rPr>
                                <w:t xml:space="preserve"> </w:t>
                              </w:r>
                              <w:r>
                                <w:rPr>
                                  <w:rFonts w:ascii="Courier New"/>
                                  <w:spacing w:val="-4"/>
                                  <w:sz w:val="18"/>
                                </w:rPr>
                                <w:t>balance:</w:t>
                              </w:r>
                              <w:r>
                                <w:rPr>
                                  <w:rFonts w:ascii="Courier New"/>
                                  <w:spacing w:val="-18"/>
                                  <w:sz w:val="18"/>
                                </w:rPr>
                                <w:t xml:space="preserve"> </w:t>
                              </w:r>
                              <w:r>
                                <w:rPr>
                                  <w:rFonts w:ascii="Courier New"/>
                                  <w:spacing w:val="-4"/>
                                  <w:sz w:val="18"/>
                                </w:rPr>
                                <w:t>%.2f".format(</w:t>
                              </w:r>
                              <w:proofErr w:type="spellStart"/>
                              <w:r>
                                <w:rPr>
                                  <w:rFonts w:ascii="Courier New"/>
                                  <w:spacing w:val="-4"/>
                                  <w:sz w:val="18"/>
                                </w:rPr>
                                <w:t>fluidBalanceMilliliters</w:t>
                              </w:r>
                              <w:proofErr w:type="spellEnd"/>
                              <w:r>
                                <w:rPr>
                                  <w:rFonts w:ascii="Courier New"/>
                                  <w:spacing w:val="-4"/>
                                  <w:sz w:val="18"/>
                                </w:rPr>
                                <w:t>)</w:t>
                              </w:r>
                            </w:p>
                            <w:p w14:paraId="762018B5" w14:textId="77777777" w:rsidR="003D76C2" w:rsidRDefault="00000000">
                              <w:pPr>
                                <w:spacing w:before="76"/>
                                <w:ind w:left="1317"/>
                                <w:rPr>
                                  <w:rFonts w:ascii="Courier New"/>
                                  <w:sz w:val="18"/>
                                </w:rPr>
                              </w:pPr>
                              <w:r>
                                <w:rPr>
                                  <w:rFonts w:ascii="Courier New"/>
                                  <w:sz w:val="18"/>
                                </w:rPr>
                                <w:t>)</w:t>
                              </w:r>
                            </w:p>
                            <w:p w14:paraId="4860CC1E" w14:textId="77777777" w:rsidR="003D76C2" w:rsidRDefault="00000000">
                              <w:pPr>
                                <w:spacing w:before="77"/>
                                <w:ind w:left="1317"/>
                                <w:rPr>
                                  <w:rFonts w:ascii="Courier New"/>
                                  <w:sz w:val="18"/>
                                </w:rPr>
                              </w:pPr>
                              <w:proofErr w:type="spellStart"/>
                              <w:r>
                                <w:rPr>
                                  <w:rFonts w:ascii="Courier New"/>
                                  <w:spacing w:val="-2"/>
                                  <w:sz w:val="18"/>
                                </w:rPr>
                                <w:t>startForeground</w:t>
                              </w:r>
                              <w:proofErr w:type="spellEnd"/>
                              <w:r>
                                <w:rPr>
                                  <w:rFonts w:ascii="Courier New"/>
                                  <w:spacing w:val="-2"/>
                                  <w:sz w:val="18"/>
                                </w:rPr>
                                <w:t>(NOTIFICATION_ID,</w:t>
                              </w:r>
                              <w:r>
                                <w:rPr>
                                  <w:rFonts w:ascii="Courier New"/>
                                  <w:spacing w:val="30"/>
                                  <w:sz w:val="18"/>
                                </w:rPr>
                                <w:t xml:space="preserve"> </w:t>
                              </w:r>
                              <w:proofErr w:type="spellStart"/>
                              <w:r>
                                <w:rPr>
                                  <w:rFonts w:ascii="Courier New"/>
                                  <w:spacing w:val="-2"/>
                                  <w:sz w:val="18"/>
                                </w:rPr>
                                <w:t>notificationBuilder.build</w:t>
                              </w:r>
                              <w:proofErr w:type="spellEnd"/>
                              <w:r>
                                <w:rPr>
                                  <w:rFonts w:ascii="Courier New"/>
                                  <w:spacing w:val="-2"/>
                                  <w:sz w:val="18"/>
                                </w:rPr>
                                <w:t>())</w:t>
                              </w:r>
                            </w:p>
                            <w:p w14:paraId="4483782F" w14:textId="77777777" w:rsidR="003D76C2" w:rsidRDefault="00000000">
                              <w:pPr>
                                <w:spacing w:before="76"/>
                                <w:ind w:left="885"/>
                                <w:rPr>
                                  <w:rFonts w:ascii="Courier New"/>
                                  <w:sz w:val="18"/>
                                </w:rPr>
                              </w:pPr>
                              <w:r>
                                <w:rPr>
                                  <w:rFonts w:ascii="Courier New"/>
                                  <w:sz w:val="18"/>
                                </w:rPr>
                                <w:t>},</w:t>
                              </w:r>
                              <w:r>
                                <w:rPr>
                                  <w:rFonts w:ascii="Courier New"/>
                                  <w:spacing w:val="-2"/>
                                  <w:sz w:val="18"/>
                                </w:rPr>
                                <w:t xml:space="preserve"> 5000L)</w:t>
                              </w:r>
                            </w:p>
                            <w:p w14:paraId="02A6826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484A44" id="docshapegroup525" o:spid="_x0000_s1431" style="position:absolute;margin-left:88.2pt;margin-top:7.55pt;width:399.6pt;height:143.25pt;z-index:-15650816;mso-wrap-distance-left:0;mso-wrap-distance-right:0;mso-position-horizontal-relative:page;mso-position-vertical-relative:text" coordorigin="1764,151"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">
                <v:rect id="docshape526" o:spid="_x0000_s1432" style="position:absolute;left:1764;top:160;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" fillcolor="#f6f6f6" stroked="f">
                  <v:path arrowok="t"/>
                </v:rect>
                <v:shape id="docshape527" o:spid="_x0000_s1433" style="position:absolute;left:1764;top:150;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" path="m7992,2844l,2844r,20l7992,2864r,-20xm7992,l,,,20r7992,l7992,xe" fillcolor="#dadada" stroked="f">
                  <v:path arrowok="t" o:connecttype="custom" o:connectlocs="7992,2995;0,2995;0,3015;7992,3015;7992,2995;7992,151;0,151;0,171;7992,171;7992,151" o:connectangles="0,0,0,0,0,0,0,0,0,0"/>
                </v:shape>
                <v:shape id="docshape528" o:spid="_x0000_s1434" type="#_x0000_t202" style="position:absolute;left:1764;top:170;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" filled="f" stroked="f">
                  <v:path arrowok="t"/>
                  <v:textbox inset="0,0,0,0">
                    <w:txbxContent>
                      <w:p w14:paraId="6676AB9B" w14:textId="77777777" w:rsidR="003D76C2" w:rsidRDefault="00000000">
                        <w:pPr>
                          <w:spacing w:before="40" w:line="328" w:lineRule="auto"/>
                          <w:ind w:left="885" w:right="1274" w:hanging="432"/>
                          <w:rPr>
                            <w:rFonts w:ascii="Courier New"/>
                            <w:sz w:val="18"/>
                          </w:rPr>
                        </w:pPr>
                        <w:r>
                          <w:rPr>
                            <w:rFonts w:ascii="Courier New"/>
                            <w:sz w:val="18"/>
                          </w:rPr>
                          <w:t>private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updateFluidBalance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serviceHandler.postDelayed</w:t>
                        </w:r>
                        <w:proofErr w:type="spellEnd"/>
                        <w:r>
                          <w:rPr>
                            <w:rFonts w:ascii="Courier New"/>
                            <w:spacing w:val="-2"/>
                            <w:sz w:val="18"/>
                          </w:rPr>
                          <w:t>({</w:t>
                        </w:r>
                      </w:p>
                      <w:p w14:paraId="71A2395D" w14:textId="77777777" w:rsidR="003D76C2" w:rsidRDefault="00000000">
                        <w:pPr>
                          <w:spacing w:before="1" w:line="328" w:lineRule="auto"/>
                          <w:ind w:left="1317" w:right="3000"/>
                          <w:rPr>
                            <w:rFonts w:ascii="Courier New"/>
                            <w:sz w:val="18"/>
                          </w:rPr>
                        </w:pPr>
                        <w:proofErr w:type="spellStart"/>
                        <w:r>
                          <w:rPr>
                            <w:rFonts w:ascii="Courier New"/>
                            <w:spacing w:val="-2"/>
                            <w:sz w:val="18"/>
                          </w:rPr>
                          <w:t>updateFluidBalance</w:t>
                        </w:r>
                        <w:proofErr w:type="spellEnd"/>
                        <w:r>
                          <w:rPr>
                            <w:rFonts w:ascii="Courier New"/>
                            <w:spacing w:val="-2"/>
                            <w:sz w:val="18"/>
                          </w:rPr>
                          <w:t xml:space="preserve">() </w:t>
                        </w:r>
                        <w:proofErr w:type="spellStart"/>
                        <w:r>
                          <w:rPr>
                            <w:rFonts w:ascii="Courier New"/>
                            <w:spacing w:val="-2"/>
                            <w:sz w:val="18"/>
                          </w:rPr>
                          <w:t>addToFluidBalance</w:t>
                        </w:r>
                        <w:proofErr w:type="spellEnd"/>
                        <w:r>
                          <w:rPr>
                            <w:rFonts w:ascii="Courier New"/>
                            <w:spacing w:val="-2"/>
                            <w:sz w:val="18"/>
                          </w:rPr>
                          <w:t xml:space="preserve">(-0.144f) </w:t>
                        </w:r>
                        <w:proofErr w:type="spellStart"/>
                        <w:r>
                          <w:rPr>
                            <w:rFonts w:ascii="Courier New"/>
                            <w:spacing w:val="-4"/>
                            <w:sz w:val="18"/>
                          </w:rPr>
                          <w:t>notificationBuilder.setContentText</w:t>
                        </w:r>
                        <w:proofErr w:type="spellEnd"/>
                        <w:r>
                          <w:rPr>
                            <w:rFonts w:ascii="Courier New"/>
                            <w:spacing w:val="-4"/>
                            <w:sz w:val="18"/>
                          </w:rPr>
                          <w:t>(</w:t>
                        </w:r>
                      </w:p>
                      <w:p w14:paraId="777F9FBD" w14:textId="77777777" w:rsidR="003D76C2" w:rsidRDefault="00000000">
                        <w:pPr>
                          <w:spacing w:before="2"/>
                          <w:ind w:left="1749"/>
                          <w:rPr>
                            <w:rFonts w:ascii="Courier New"/>
                            <w:sz w:val="18"/>
                          </w:rPr>
                        </w:pPr>
                        <w:r>
                          <w:rPr>
                            <w:rFonts w:ascii="Courier New"/>
                            <w:spacing w:val="-4"/>
                            <w:sz w:val="18"/>
                          </w:rPr>
                          <w:t>"Your</w:t>
                        </w:r>
                        <w:r>
                          <w:rPr>
                            <w:rFonts w:ascii="Courier New"/>
                            <w:spacing w:val="-18"/>
                            <w:sz w:val="18"/>
                          </w:rPr>
                          <w:t xml:space="preserve"> </w:t>
                        </w:r>
                        <w:r>
                          <w:rPr>
                            <w:rFonts w:ascii="Courier New"/>
                            <w:spacing w:val="-4"/>
                            <w:sz w:val="18"/>
                          </w:rPr>
                          <w:t>fluid</w:t>
                        </w:r>
                        <w:r>
                          <w:rPr>
                            <w:rFonts w:ascii="Courier New"/>
                            <w:spacing w:val="-19"/>
                            <w:sz w:val="18"/>
                          </w:rPr>
                          <w:t xml:space="preserve"> </w:t>
                        </w:r>
                        <w:r>
                          <w:rPr>
                            <w:rFonts w:ascii="Courier New"/>
                            <w:spacing w:val="-4"/>
                            <w:sz w:val="18"/>
                          </w:rPr>
                          <w:t>balance:</w:t>
                        </w:r>
                        <w:r>
                          <w:rPr>
                            <w:rFonts w:ascii="Courier New"/>
                            <w:spacing w:val="-18"/>
                            <w:sz w:val="18"/>
                          </w:rPr>
                          <w:t xml:space="preserve"> </w:t>
                        </w:r>
                        <w:r>
                          <w:rPr>
                            <w:rFonts w:ascii="Courier New"/>
                            <w:spacing w:val="-4"/>
                            <w:sz w:val="18"/>
                          </w:rPr>
                          <w:t>%.2f".format(</w:t>
                        </w:r>
                        <w:proofErr w:type="spellStart"/>
                        <w:r>
                          <w:rPr>
                            <w:rFonts w:ascii="Courier New"/>
                            <w:spacing w:val="-4"/>
                            <w:sz w:val="18"/>
                          </w:rPr>
                          <w:t>fluidBalanceMilliliters</w:t>
                        </w:r>
                        <w:proofErr w:type="spellEnd"/>
                        <w:r>
                          <w:rPr>
                            <w:rFonts w:ascii="Courier New"/>
                            <w:spacing w:val="-4"/>
                            <w:sz w:val="18"/>
                          </w:rPr>
                          <w:t>)</w:t>
                        </w:r>
                      </w:p>
                      <w:p w14:paraId="762018B5" w14:textId="77777777" w:rsidR="003D76C2" w:rsidRDefault="00000000">
                        <w:pPr>
                          <w:spacing w:before="76"/>
                          <w:ind w:left="1317"/>
                          <w:rPr>
                            <w:rFonts w:ascii="Courier New"/>
                            <w:sz w:val="18"/>
                          </w:rPr>
                        </w:pPr>
                        <w:r>
                          <w:rPr>
                            <w:rFonts w:ascii="Courier New"/>
                            <w:sz w:val="18"/>
                          </w:rPr>
                          <w:t>)</w:t>
                        </w:r>
                      </w:p>
                      <w:p w14:paraId="4860CC1E" w14:textId="77777777" w:rsidR="003D76C2" w:rsidRDefault="00000000">
                        <w:pPr>
                          <w:spacing w:before="77"/>
                          <w:ind w:left="1317"/>
                          <w:rPr>
                            <w:rFonts w:ascii="Courier New"/>
                            <w:sz w:val="18"/>
                          </w:rPr>
                        </w:pPr>
                        <w:proofErr w:type="spellStart"/>
                        <w:r>
                          <w:rPr>
                            <w:rFonts w:ascii="Courier New"/>
                            <w:spacing w:val="-2"/>
                            <w:sz w:val="18"/>
                          </w:rPr>
                          <w:t>startForeground</w:t>
                        </w:r>
                        <w:proofErr w:type="spellEnd"/>
                        <w:r>
                          <w:rPr>
                            <w:rFonts w:ascii="Courier New"/>
                            <w:spacing w:val="-2"/>
                            <w:sz w:val="18"/>
                          </w:rPr>
                          <w:t>(NOTIFICATION_ID,</w:t>
                        </w:r>
                        <w:r>
                          <w:rPr>
                            <w:rFonts w:ascii="Courier New"/>
                            <w:spacing w:val="30"/>
                            <w:sz w:val="18"/>
                          </w:rPr>
                          <w:t xml:space="preserve"> </w:t>
                        </w:r>
                        <w:proofErr w:type="spellStart"/>
                        <w:r>
                          <w:rPr>
                            <w:rFonts w:ascii="Courier New"/>
                            <w:spacing w:val="-2"/>
                            <w:sz w:val="18"/>
                          </w:rPr>
                          <w:t>notificationBuilder.build</w:t>
                        </w:r>
                        <w:proofErr w:type="spellEnd"/>
                        <w:r>
                          <w:rPr>
                            <w:rFonts w:ascii="Courier New"/>
                            <w:spacing w:val="-2"/>
                            <w:sz w:val="18"/>
                          </w:rPr>
                          <w:t>())</w:t>
                        </w:r>
                      </w:p>
                      <w:p w14:paraId="4483782F" w14:textId="77777777" w:rsidR="003D76C2" w:rsidRDefault="00000000">
                        <w:pPr>
                          <w:spacing w:before="76"/>
                          <w:ind w:left="885"/>
                          <w:rPr>
                            <w:rFonts w:ascii="Courier New"/>
                            <w:sz w:val="18"/>
                          </w:rPr>
                        </w:pPr>
                        <w:r>
                          <w:rPr>
                            <w:rFonts w:ascii="Courier New"/>
                            <w:sz w:val="18"/>
                          </w:rPr>
                          <w:t>},</w:t>
                        </w:r>
                        <w:r>
                          <w:rPr>
                            <w:rFonts w:ascii="Courier New"/>
                            <w:spacing w:val="-2"/>
                            <w:sz w:val="18"/>
                          </w:rPr>
                          <w:t xml:space="preserve"> 5000L)</w:t>
                        </w:r>
                      </w:p>
                      <w:p w14:paraId="02A6826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8474C89" w14:textId="77777777" w:rsidR="003D76C2" w:rsidRDefault="003D76C2">
      <w:pPr>
        <w:rPr>
          <w:sz w:val="9"/>
        </w:rPr>
        <w:sectPr w:rsidR="003D76C2">
          <w:pgSz w:w="10800" w:h="13320"/>
          <w:pgMar w:top="1120" w:right="920" w:bottom="280" w:left="940" w:header="695" w:footer="0" w:gutter="0"/>
          <w:cols w:space="720"/>
        </w:sectPr>
      </w:pPr>
    </w:p>
    <w:p w14:paraId="72500925" w14:textId="77777777" w:rsidR="003D76C2" w:rsidRDefault="003D76C2">
      <w:pPr>
        <w:pStyle w:val="BodyText"/>
        <w:spacing w:before="12"/>
        <w:rPr>
          <w:sz w:val="7"/>
        </w:rPr>
      </w:pPr>
    </w:p>
    <w:p w14:paraId="037BC76E" w14:textId="77777777" w:rsidR="003D76C2" w:rsidRDefault="00000000">
      <w:pPr>
        <w:pStyle w:val="BodyText"/>
        <w:spacing w:before="101" w:line="244" w:lineRule="auto"/>
        <w:ind w:left="554" w:right="845"/>
      </w:pPr>
      <w:r>
        <w:t>A few things to note here. We made a very inaccurate assumption that, since a human</w:t>
      </w:r>
      <w:r>
        <w:rPr>
          <w:spacing w:val="-9"/>
        </w:rPr>
        <w:t xml:space="preserve"> </w:t>
      </w:r>
      <w:r>
        <w:t>loses</w:t>
      </w:r>
      <w:r>
        <w:rPr>
          <w:spacing w:val="-4"/>
        </w:rPr>
        <w:t xml:space="preserve"> </w:t>
      </w:r>
      <w:r>
        <w:rPr>
          <w:rFonts w:ascii="Courier New"/>
          <w:b/>
          <w:sz w:val="22"/>
        </w:rPr>
        <w:t>2500ml</w:t>
      </w:r>
      <w:r>
        <w:rPr>
          <w:rFonts w:ascii="Courier New"/>
          <w:b/>
          <w:spacing w:val="-80"/>
          <w:sz w:val="22"/>
        </w:rPr>
        <w:t xml:space="preserve"> </w:t>
      </w:r>
      <w:r>
        <w:t>in</w:t>
      </w:r>
      <w:r>
        <w:rPr>
          <w:spacing w:val="-3"/>
        </w:rPr>
        <w:t xml:space="preserve"> </w:t>
      </w:r>
      <w:r>
        <w:t>a</w:t>
      </w:r>
      <w:r>
        <w:rPr>
          <w:spacing w:val="-4"/>
        </w:rPr>
        <w:t xml:space="preserve"> </w:t>
      </w:r>
      <w:r>
        <w:t>day,</w:t>
      </w:r>
      <w:r>
        <w:rPr>
          <w:spacing w:val="-3"/>
        </w:rPr>
        <w:t xml:space="preserve"> </w:t>
      </w:r>
      <w:r>
        <w:t>they</w:t>
      </w:r>
      <w:r>
        <w:rPr>
          <w:spacing w:val="-3"/>
        </w:rPr>
        <w:t xml:space="preserve"> </w:t>
      </w:r>
      <w:r>
        <w:t>lose</w:t>
      </w:r>
      <w:r>
        <w:rPr>
          <w:spacing w:val="-3"/>
        </w:rPr>
        <w:t xml:space="preserve"> </w:t>
      </w:r>
      <w:r>
        <w:t>roughly</w:t>
      </w:r>
      <w:r>
        <w:rPr>
          <w:spacing w:val="-4"/>
        </w:rPr>
        <w:t xml:space="preserve"> </w:t>
      </w:r>
      <w:r>
        <w:rPr>
          <w:rFonts w:ascii="Courier New"/>
          <w:b/>
          <w:sz w:val="22"/>
        </w:rPr>
        <w:t>104.16ml</w:t>
      </w:r>
      <w:r>
        <w:rPr>
          <w:rFonts w:ascii="Courier New"/>
          <w:b/>
          <w:spacing w:val="-80"/>
          <w:sz w:val="22"/>
        </w:rPr>
        <w:t xml:space="preserve"> </w:t>
      </w:r>
      <w:r>
        <w:t>per</w:t>
      </w:r>
      <w:r>
        <w:rPr>
          <w:spacing w:val="-3"/>
        </w:rPr>
        <w:t xml:space="preserve"> </w:t>
      </w:r>
      <w:r>
        <w:t>hour,</w:t>
      </w:r>
      <w:r>
        <w:rPr>
          <w:spacing w:val="-4"/>
        </w:rPr>
        <w:t xml:space="preserve"> </w:t>
      </w:r>
      <w:r>
        <w:rPr>
          <w:rFonts w:ascii="Courier New"/>
          <w:b/>
          <w:sz w:val="22"/>
        </w:rPr>
        <w:t xml:space="preserve">1.736ml </w:t>
      </w:r>
      <w:r>
        <w:t xml:space="preserve">per minute, and so </w:t>
      </w:r>
      <w:r>
        <w:rPr>
          <w:rFonts w:ascii="Courier New"/>
          <w:b/>
          <w:sz w:val="22"/>
        </w:rPr>
        <w:t>0.029ml</w:t>
      </w:r>
      <w:r>
        <w:rPr>
          <w:rFonts w:ascii="Courier New"/>
          <w:b/>
          <w:spacing w:val="-70"/>
          <w:sz w:val="22"/>
        </w:rPr>
        <w:t xml:space="preserve"> </w:t>
      </w:r>
      <w:r>
        <w:t xml:space="preserve">per second, or </w:t>
      </w:r>
      <w:r>
        <w:rPr>
          <w:rFonts w:ascii="Courier New"/>
          <w:b/>
          <w:sz w:val="22"/>
        </w:rPr>
        <w:t>0.144ml</w:t>
      </w:r>
      <w:r>
        <w:rPr>
          <w:rFonts w:ascii="Courier New"/>
          <w:b/>
          <w:spacing w:val="-70"/>
          <w:sz w:val="22"/>
        </w:rPr>
        <w:t xml:space="preserve"> </w:t>
      </w:r>
      <w:r>
        <w:t>every 5 seconds (the value we used). We also ignored the fact that over time, we would probably get even less accurate values, as each call would not be precisely 5 seconds apart from the previous one (handlers are inaccurate that way). We could have used</w:t>
      </w:r>
    </w:p>
    <w:p w14:paraId="3E9E8B85" w14:textId="77777777" w:rsidR="003D76C2" w:rsidRDefault="00000000">
      <w:pPr>
        <w:pStyle w:val="BodyText"/>
        <w:spacing w:line="244" w:lineRule="auto"/>
        <w:ind w:left="554" w:right="882"/>
      </w:pPr>
      <w:r>
        <w:t>a field to store the last time the method was called and used that to get a more accurate result, but that would have complicated our example. We should have also used a string resource, and not a hardcoded string. Lastly, we should have used</w:t>
      </w:r>
      <w:r>
        <w:rPr>
          <w:spacing w:val="-4"/>
        </w:rPr>
        <w:t xml:space="preserve"> </w:t>
      </w:r>
      <w:r>
        <w:t>constants</w:t>
      </w:r>
      <w:r>
        <w:rPr>
          <w:spacing w:val="-4"/>
        </w:rPr>
        <w:t xml:space="preserve"> </w:t>
      </w:r>
      <w:r>
        <w:t>or</w:t>
      </w:r>
      <w:r>
        <w:rPr>
          <w:spacing w:val="-4"/>
        </w:rPr>
        <w:t xml:space="preserve"> </w:t>
      </w:r>
      <w:r>
        <w:t>variables</w:t>
      </w:r>
      <w:r>
        <w:rPr>
          <w:spacing w:val="-4"/>
        </w:rPr>
        <w:t xml:space="preserve"> </w:t>
      </w:r>
      <w:r>
        <w:t>instead</w:t>
      </w:r>
      <w:r>
        <w:rPr>
          <w:spacing w:val="-4"/>
        </w:rPr>
        <w:t xml:space="preserve"> </w:t>
      </w:r>
      <w:r>
        <w:t>of</w:t>
      </w:r>
      <w:r>
        <w:rPr>
          <w:spacing w:val="-4"/>
        </w:rPr>
        <w:t xml:space="preserve"> </w:t>
      </w:r>
      <w:r>
        <w:t>the</w:t>
      </w:r>
      <w:r>
        <w:rPr>
          <w:spacing w:val="-4"/>
        </w:rPr>
        <w:t xml:space="preserve"> </w:t>
      </w:r>
      <w:r>
        <w:t>magic</w:t>
      </w:r>
      <w:r>
        <w:rPr>
          <w:spacing w:val="-5"/>
        </w:rPr>
        <w:t xml:space="preserve"> </w:t>
      </w:r>
      <w:r>
        <w:t>numbers</w:t>
      </w:r>
      <w:r>
        <w:rPr>
          <w:spacing w:val="-4"/>
        </w:rPr>
        <w:t xml:space="preserve"> </w:t>
      </w:r>
      <w:r>
        <w:t>(</w:t>
      </w:r>
      <w:r>
        <w:rPr>
          <w:rFonts w:ascii="Courier New"/>
          <w:b/>
          <w:sz w:val="22"/>
        </w:rPr>
        <w:t>-0.144f,</w:t>
      </w:r>
      <w:r>
        <w:rPr>
          <w:rFonts w:ascii="Courier New"/>
          <w:b/>
          <w:spacing w:val="-9"/>
          <w:sz w:val="22"/>
        </w:rPr>
        <w:t xml:space="preserve"> </w:t>
      </w:r>
      <w:r>
        <w:rPr>
          <w:rFonts w:ascii="Courier New"/>
          <w:b/>
          <w:sz w:val="22"/>
        </w:rPr>
        <w:t>5000L</w:t>
      </w:r>
      <w:r>
        <w:t>). Again, for the sake of simplicity, we didn't. But you really should.</w:t>
      </w:r>
    </w:p>
    <w:p w14:paraId="635B4EDF" w14:textId="77777777" w:rsidR="003D76C2" w:rsidRDefault="00000000">
      <w:pPr>
        <w:pStyle w:val="ListParagraph"/>
        <w:numPr>
          <w:ilvl w:val="1"/>
          <w:numId w:val="9"/>
        </w:numPr>
        <w:tabs>
          <w:tab w:val="left" w:pos="554"/>
        </w:tabs>
        <w:spacing w:before="141"/>
        <w:ind w:left="554"/>
        <w:jc w:val="left"/>
        <w:rPr>
          <w:sz w:val="20"/>
        </w:rPr>
      </w:pPr>
      <w:r>
        <w:rPr>
          <w:sz w:val="20"/>
        </w:rPr>
        <w:t>Next,</w:t>
      </w:r>
      <w:r>
        <w:rPr>
          <w:spacing w:val="-3"/>
          <w:sz w:val="20"/>
        </w:rPr>
        <w:t xml:space="preserve"> </w:t>
      </w:r>
      <w:r>
        <w:rPr>
          <w:sz w:val="20"/>
        </w:rPr>
        <w:t>make</w:t>
      </w:r>
      <w:r>
        <w:rPr>
          <w:spacing w:val="-4"/>
          <w:sz w:val="20"/>
        </w:rPr>
        <w:t xml:space="preserve"> </w:t>
      </w:r>
      <w:r>
        <w:rPr>
          <w:sz w:val="20"/>
        </w:rPr>
        <w:t>sure</w:t>
      </w:r>
      <w:r>
        <w:rPr>
          <w:spacing w:val="-3"/>
          <w:sz w:val="20"/>
        </w:rPr>
        <w:t xml:space="preserve"> </w:t>
      </w:r>
      <w:r>
        <w:rPr>
          <w:sz w:val="20"/>
        </w:rPr>
        <w:t>that</w:t>
      </w:r>
      <w:r>
        <w:rPr>
          <w:spacing w:val="-3"/>
          <w:sz w:val="20"/>
        </w:rPr>
        <w:t xml:space="preserve"> </w:t>
      </w:r>
      <w:r>
        <w:rPr>
          <w:sz w:val="20"/>
        </w:rPr>
        <w:t>when</w:t>
      </w:r>
      <w:r>
        <w:rPr>
          <w:spacing w:val="-3"/>
          <w:sz w:val="20"/>
        </w:rPr>
        <w:t xml:space="preserve"> </w:t>
      </w:r>
      <w:r>
        <w:rPr>
          <w:sz w:val="20"/>
        </w:rPr>
        <w:t>the</w:t>
      </w:r>
      <w:r>
        <w:rPr>
          <w:spacing w:val="-3"/>
          <w:sz w:val="20"/>
        </w:rPr>
        <w:t xml:space="preserve"> </w:t>
      </w:r>
      <w:r>
        <w:rPr>
          <w:sz w:val="20"/>
        </w:rPr>
        <w:t>service</w:t>
      </w:r>
      <w:r>
        <w:rPr>
          <w:spacing w:val="-3"/>
          <w:sz w:val="20"/>
        </w:rPr>
        <w:t xml:space="preserve"> </w:t>
      </w:r>
      <w:r>
        <w:rPr>
          <w:sz w:val="20"/>
        </w:rPr>
        <w:t>is</w:t>
      </w:r>
      <w:r>
        <w:rPr>
          <w:spacing w:val="-3"/>
          <w:sz w:val="20"/>
        </w:rPr>
        <w:t xml:space="preserve"> </w:t>
      </w:r>
      <w:r>
        <w:rPr>
          <w:sz w:val="20"/>
        </w:rPr>
        <w:t>created,</w:t>
      </w:r>
      <w:r>
        <w:rPr>
          <w:spacing w:val="-3"/>
          <w:sz w:val="20"/>
        </w:rPr>
        <w:t xml:space="preserve"> </w:t>
      </w:r>
      <w:r>
        <w:rPr>
          <w:sz w:val="20"/>
        </w:rPr>
        <w:t>the</w:t>
      </w:r>
      <w:r>
        <w:rPr>
          <w:spacing w:val="-3"/>
          <w:sz w:val="20"/>
        </w:rPr>
        <w:t xml:space="preserve"> </w:t>
      </w:r>
      <w:r>
        <w:rPr>
          <w:sz w:val="20"/>
        </w:rPr>
        <w:t>service</w:t>
      </w:r>
      <w:r>
        <w:rPr>
          <w:spacing w:val="-3"/>
          <w:sz w:val="20"/>
        </w:rPr>
        <w:t xml:space="preserve"> </w:t>
      </w:r>
      <w:r>
        <w:rPr>
          <w:sz w:val="20"/>
        </w:rPr>
        <w:t>is</w:t>
      </w:r>
      <w:r>
        <w:rPr>
          <w:spacing w:val="-3"/>
          <w:sz w:val="20"/>
        </w:rPr>
        <w:t xml:space="preserve"> </w:t>
      </w:r>
      <w:r>
        <w:rPr>
          <w:sz w:val="20"/>
        </w:rPr>
        <w:t>started</w:t>
      </w:r>
      <w:r>
        <w:rPr>
          <w:spacing w:val="-2"/>
          <w:sz w:val="20"/>
        </w:rPr>
        <w:t xml:space="preserve"> </w:t>
      </w:r>
      <w:r>
        <w:rPr>
          <w:spacing w:val="-5"/>
          <w:sz w:val="20"/>
        </w:rPr>
        <w:t>in</w:t>
      </w:r>
    </w:p>
    <w:p w14:paraId="40EDADE2" w14:textId="77777777" w:rsidR="003D76C2" w:rsidRDefault="00000000">
      <w:pPr>
        <w:spacing w:before="8"/>
        <w:ind w:left="554"/>
        <w:rPr>
          <w:sz w:val="20"/>
        </w:rPr>
      </w:pPr>
      <w:r>
        <w:rPr>
          <w:sz w:val="20"/>
        </w:rPr>
        <w:t>the</w:t>
      </w:r>
      <w:r>
        <w:rPr>
          <w:spacing w:val="-6"/>
          <w:sz w:val="20"/>
        </w:rPr>
        <w:t xml:space="preserve"> </w:t>
      </w:r>
      <w:r>
        <w:rPr>
          <w:sz w:val="20"/>
        </w:rPr>
        <w:t>foreground,</w:t>
      </w:r>
      <w:r>
        <w:rPr>
          <w:spacing w:val="-6"/>
          <w:sz w:val="20"/>
        </w:rPr>
        <w:t xml:space="preserve"> </w:t>
      </w:r>
      <w:r>
        <w:rPr>
          <w:sz w:val="20"/>
        </w:rPr>
        <w:t>a</w:t>
      </w:r>
      <w:r>
        <w:rPr>
          <w:spacing w:val="-6"/>
          <w:sz w:val="20"/>
        </w:rPr>
        <w:t xml:space="preserve"> </w:t>
      </w:r>
      <w:r>
        <w:rPr>
          <w:sz w:val="20"/>
        </w:rPr>
        <w:t>reference</w:t>
      </w:r>
      <w:r>
        <w:rPr>
          <w:spacing w:val="-6"/>
          <w:sz w:val="20"/>
        </w:rPr>
        <w:t xml:space="preserve"> </w:t>
      </w:r>
      <w:r>
        <w:rPr>
          <w:sz w:val="20"/>
        </w:rPr>
        <w:t>is</w:t>
      </w:r>
      <w:r>
        <w:rPr>
          <w:spacing w:val="-6"/>
          <w:sz w:val="20"/>
        </w:rPr>
        <w:t xml:space="preserve"> </w:t>
      </w:r>
      <w:r>
        <w:rPr>
          <w:sz w:val="20"/>
        </w:rPr>
        <w:t>stored</w:t>
      </w:r>
      <w:r>
        <w:rPr>
          <w:spacing w:val="-6"/>
          <w:sz w:val="20"/>
        </w:rPr>
        <w:t xml:space="preserve"> </w:t>
      </w:r>
      <w:r>
        <w:rPr>
          <w:sz w:val="20"/>
        </w:rPr>
        <w:t>to</w:t>
      </w:r>
      <w:r>
        <w:rPr>
          <w:spacing w:val="-6"/>
          <w:sz w:val="20"/>
        </w:rPr>
        <w:t xml:space="preserve"> </w:t>
      </w:r>
      <w:proofErr w:type="spellStart"/>
      <w:r>
        <w:rPr>
          <w:rFonts w:ascii="Courier New"/>
          <w:b/>
        </w:rPr>
        <w:t>NotificationCompat.Builder</w:t>
      </w:r>
      <w:proofErr w:type="spellEnd"/>
      <w:r>
        <w:rPr>
          <w:sz w:val="20"/>
        </w:rPr>
        <w:t xml:space="preserve">, </w:t>
      </w:r>
      <w:proofErr w:type="spellStart"/>
      <w:r>
        <w:rPr>
          <w:rFonts w:ascii="Courier New"/>
          <w:b/>
        </w:rPr>
        <w:t>serviceHandler</w:t>
      </w:r>
      <w:proofErr w:type="spellEnd"/>
      <w:r>
        <w:rPr>
          <w:rFonts w:ascii="Courier New"/>
          <w:b/>
          <w:spacing w:val="-70"/>
        </w:rPr>
        <w:t xml:space="preserve"> </w:t>
      </w:r>
      <w:r>
        <w:rPr>
          <w:sz w:val="20"/>
        </w:rPr>
        <w:t>is instantiated, and you start updating the fluid balance:</w:t>
      </w:r>
    </w:p>
    <w:p w14:paraId="79348E04" w14:textId="77777777" w:rsidR="003D76C2" w:rsidRDefault="00D51F7C">
      <w:pPr>
        <w:pStyle w:val="BodyText"/>
        <w:spacing w:before="11"/>
        <w:rPr>
          <w:sz w:val="8"/>
        </w:rPr>
      </w:pPr>
      <w:r>
        <w:rPr>
          <w:noProof/>
        </w:rPr>
        <mc:AlternateContent>
          <mc:Choice Requires="wpg">
            <w:drawing>
              <wp:anchor distT="0" distB="0" distL="0" distR="0" simplePos="0" relativeHeight="487666176" behindDoc="1" locked="0" layoutInCell="1" allowOverlap="1" wp14:anchorId="107455C2" wp14:editId="5A0A9A83">
                <wp:simplePos x="0" y="0"/>
                <wp:positionH relativeFrom="page">
                  <wp:posOffset>662940</wp:posOffset>
                </wp:positionH>
                <wp:positionV relativeFrom="paragraph">
                  <wp:posOffset>91440</wp:posOffset>
                </wp:positionV>
                <wp:extent cx="5074920" cy="1552575"/>
                <wp:effectExtent l="0" t="0" r="5080" b="0"/>
                <wp:wrapTopAndBottom/>
                <wp:docPr id="1019" name="docshapegroup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52575"/>
                          <a:chOff x="1044" y="144"/>
                          <a:chExt cx="7992" cy="2445"/>
                        </a:xfrm>
                      </wpg:grpSpPr>
                      <wps:wsp>
                        <wps:cNvPr id="1020" name="docshape530"/>
                        <wps:cNvSpPr>
                          <a:spLocks/>
                        </wps:cNvSpPr>
                        <wps:spPr bwMode="auto">
                          <a:xfrm>
                            <a:off x="1044" y="153"/>
                            <a:ext cx="7992" cy="24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1" name="docshape531"/>
                        <wps:cNvSpPr>
                          <a:spLocks/>
                        </wps:cNvSpPr>
                        <wps:spPr bwMode="auto">
                          <a:xfrm>
                            <a:off x="1044" y="143"/>
                            <a:ext cx="7992" cy="2445"/>
                          </a:xfrm>
                          <a:custGeom>
                            <a:avLst/>
                            <a:gdLst>
                              <a:gd name="T0" fmla="+- 0 9036 1044"/>
                              <a:gd name="T1" fmla="*/ T0 w 7992"/>
                              <a:gd name="T2" fmla="+- 0 2568 144"/>
                              <a:gd name="T3" fmla="*/ 2568 h 2445"/>
                              <a:gd name="T4" fmla="+- 0 1044 1044"/>
                              <a:gd name="T5" fmla="*/ T4 w 7992"/>
                              <a:gd name="T6" fmla="+- 0 2568 144"/>
                              <a:gd name="T7" fmla="*/ 2568 h 2445"/>
                              <a:gd name="T8" fmla="+- 0 1044 1044"/>
                              <a:gd name="T9" fmla="*/ T8 w 7992"/>
                              <a:gd name="T10" fmla="+- 0 2588 144"/>
                              <a:gd name="T11" fmla="*/ 2588 h 2445"/>
                              <a:gd name="T12" fmla="+- 0 9036 1044"/>
                              <a:gd name="T13" fmla="*/ T12 w 7992"/>
                              <a:gd name="T14" fmla="+- 0 2588 144"/>
                              <a:gd name="T15" fmla="*/ 2588 h 2445"/>
                              <a:gd name="T16" fmla="+- 0 9036 1044"/>
                              <a:gd name="T17" fmla="*/ T16 w 7992"/>
                              <a:gd name="T18" fmla="+- 0 2568 144"/>
                              <a:gd name="T19" fmla="*/ 2568 h 2445"/>
                              <a:gd name="T20" fmla="+- 0 9036 1044"/>
                              <a:gd name="T21" fmla="*/ T20 w 7992"/>
                              <a:gd name="T22" fmla="+- 0 144 144"/>
                              <a:gd name="T23" fmla="*/ 144 h 2445"/>
                              <a:gd name="T24" fmla="+- 0 1044 1044"/>
                              <a:gd name="T25" fmla="*/ T24 w 7992"/>
                              <a:gd name="T26" fmla="+- 0 144 144"/>
                              <a:gd name="T27" fmla="*/ 144 h 2445"/>
                              <a:gd name="T28" fmla="+- 0 1044 1044"/>
                              <a:gd name="T29" fmla="*/ T28 w 7992"/>
                              <a:gd name="T30" fmla="+- 0 164 144"/>
                              <a:gd name="T31" fmla="*/ 164 h 2445"/>
                              <a:gd name="T32" fmla="+- 0 9036 1044"/>
                              <a:gd name="T33" fmla="*/ T32 w 7992"/>
                              <a:gd name="T34" fmla="+- 0 164 144"/>
                              <a:gd name="T35" fmla="*/ 164 h 2445"/>
                              <a:gd name="T36" fmla="+- 0 9036 1044"/>
                              <a:gd name="T37" fmla="*/ T36 w 7992"/>
                              <a:gd name="T38" fmla="+- 0 144 144"/>
                              <a:gd name="T39" fmla="*/ 144 h 2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445">
                                <a:moveTo>
                                  <a:pt x="7992" y="2424"/>
                                </a:moveTo>
                                <a:lnTo>
                                  <a:pt x="0" y="2424"/>
                                </a:lnTo>
                                <a:lnTo>
                                  <a:pt x="0" y="2444"/>
                                </a:lnTo>
                                <a:lnTo>
                                  <a:pt x="7992" y="2444"/>
                                </a:lnTo>
                                <a:lnTo>
                                  <a:pt x="7992" y="24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2" name="docshape532"/>
                        <wps:cNvSpPr txBox="1">
                          <a:spLocks/>
                        </wps:cNvSpPr>
                        <wps:spPr bwMode="auto">
                          <a:xfrm>
                            <a:off x="1044" y="163"/>
                            <a:ext cx="7992" cy="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F94A0" w14:textId="77777777" w:rsidR="003D76C2" w:rsidRDefault="00000000">
                              <w:pPr>
                                <w:spacing w:before="40" w:line="328" w:lineRule="auto"/>
                                <w:ind w:left="885"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52A571F9" w14:textId="77777777" w:rsidR="003D76C2" w:rsidRDefault="003D76C2">
                              <w:pPr>
                                <w:spacing w:before="9"/>
                                <w:rPr>
                                  <w:rFonts w:ascii="Courier New"/>
                                  <w:sz w:val="24"/>
                                </w:rPr>
                              </w:pPr>
                            </w:p>
                            <w:p w14:paraId="301251F9" w14:textId="77777777" w:rsidR="003D76C2" w:rsidRDefault="00000000">
                              <w:pPr>
                                <w:spacing w:before="1"/>
                                <w:ind w:left="885"/>
                                <w:rPr>
                                  <w:rFonts w:ascii="Courier New"/>
                                  <w:sz w:val="18"/>
                                </w:rPr>
                              </w:pPr>
                              <w:proofErr w:type="spellStart"/>
                              <w:r>
                                <w:rPr>
                                  <w:rFonts w:ascii="Courier New"/>
                                  <w:spacing w:val="-6"/>
                                  <w:sz w:val="18"/>
                                </w:rPr>
                                <w:t>notificationBuilder</w:t>
                              </w:r>
                              <w:proofErr w:type="spellEnd"/>
                              <w:r>
                                <w:rPr>
                                  <w:rFonts w:ascii="Courier New"/>
                                  <w:spacing w:val="-12"/>
                                  <w:sz w:val="18"/>
                                </w:rPr>
                                <w:t xml:space="preserve"> </w:t>
                              </w:r>
                              <w:r>
                                <w:rPr>
                                  <w:rFonts w:ascii="Courier New"/>
                                  <w:spacing w:val="-6"/>
                                  <w:sz w:val="18"/>
                                </w:rPr>
                                <w:t>=</w:t>
                              </w:r>
                              <w:r>
                                <w:rPr>
                                  <w:rFonts w:ascii="Courier New"/>
                                  <w:spacing w:val="-12"/>
                                  <w:sz w:val="18"/>
                                </w:rPr>
                                <w:t xml:space="preserve"> </w:t>
                              </w:r>
                              <w:proofErr w:type="spellStart"/>
                              <w:r>
                                <w:rPr>
                                  <w:rFonts w:ascii="Courier New"/>
                                  <w:spacing w:val="-6"/>
                                  <w:sz w:val="18"/>
                                </w:rPr>
                                <w:t>startForegroundService</w:t>
                              </w:r>
                              <w:proofErr w:type="spellEnd"/>
                              <w:r>
                                <w:rPr>
                                  <w:rFonts w:ascii="Courier New"/>
                                  <w:spacing w:val="-6"/>
                                  <w:sz w:val="18"/>
                                </w:rPr>
                                <w:t>()</w:t>
                              </w:r>
                            </w:p>
                            <w:p w14:paraId="49DF823E" w14:textId="77777777" w:rsidR="003D76C2" w:rsidRDefault="00000000">
                              <w:pPr>
                                <w:spacing w:before="76" w:line="202" w:lineRule="exact"/>
                                <w:ind w:left="885"/>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handlerThread</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HandlerThread</w:t>
                              </w:r>
                              <w:proofErr w:type="spellEnd"/>
                              <w:r>
                                <w:rPr>
                                  <w:rFonts w:ascii="Courier New"/>
                                  <w:spacing w:val="-2"/>
                                  <w:sz w:val="18"/>
                                </w:rPr>
                                <w:t>("</w:t>
                              </w:r>
                              <w:proofErr w:type="spellStart"/>
                              <w:r>
                                <w:rPr>
                                  <w:rFonts w:ascii="Courier New"/>
                                  <w:spacing w:val="-2"/>
                                  <w:sz w:val="18"/>
                                </w:rPr>
                                <w:t>RouteTracking</w:t>
                              </w:r>
                              <w:proofErr w:type="spellEnd"/>
                              <w:r>
                                <w:rPr>
                                  <w:rFonts w:ascii="Courier New"/>
                                  <w:spacing w:val="-2"/>
                                  <w:sz w:val="18"/>
                                </w:rPr>
                                <w:t>").apply</w:t>
                              </w:r>
                            </w:p>
                            <w:p w14:paraId="1E9454A0" w14:textId="77777777" w:rsidR="003D76C2" w:rsidRDefault="00000000">
                              <w:pPr>
                                <w:spacing w:line="202" w:lineRule="exact"/>
                                <w:ind w:left="1101"/>
                                <w:rPr>
                                  <w:rFonts w:ascii="Courier New"/>
                                  <w:sz w:val="18"/>
                                </w:rPr>
                              </w:pPr>
                              <w:r>
                                <w:rPr>
                                  <w:rFonts w:ascii="Courier New"/>
                                  <w:sz w:val="18"/>
                                </w:rPr>
                                <w:t>{</w:t>
                              </w:r>
                              <w:r>
                                <w:rPr>
                                  <w:rFonts w:ascii="Courier New"/>
                                  <w:spacing w:val="-4"/>
                                  <w:sz w:val="18"/>
                                </w:rPr>
                                <w:t xml:space="preserve"> </w:t>
                              </w:r>
                              <w:r>
                                <w:rPr>
                                  <w:rFonts w:ascii="Courier New"/>
                                  <w:sz w:val="18"/>
                                </w:rPr>
                                <w:t>start()</w:t>
                              </w:r>
                              <w:r>
                                <w:rPr>
                                  <w:rFonts w:ascii="Courier New"/>
                                  <w:spacing w:val="-4"/>
                                  <w:sz w:val="18"/>
                                </w:rPr>
                                <w:t xml:space="preserve"> </w:t>
                              </w:r>
                              <w:r>
                                <w:rPr>
                                  <w:rFonts w:ascii="Courier New"/>
                                  <w:spacing w:val="-10"/>
                                  <w:sz w:val="18"/>
                                </w:rPr>
                                <w:t>}</w:t>
                              </w:r>
                            </w:p>
                            <w:p w14:paraId="3B7F3845" w14:textId="77777777" w:rsidR="003D76C2" w:rsidRDefault="00000000">
                              <w:pPr>
                                <w:spacing w:before="16" w:line="328" w:lineRule="auto"/>
                                <w:ind w:left="885" w:right="840"/>
                                <w:rPr>
                                  <w:rFonts w:ascii="Courier New"/>
                                  <w:sz w:val="18"/>
                                </w:rPr>
                              </w:pPr>
                              <w:proofErr w:type="spellStart"/>
                              <w:r>
                                <w:rPr>
                                  <w:rFonts w:ascii="Courier New"/>
                                  <w:sz w:val="18"/>
                                </w:rPr>
                                <w:t>serviceHandler</w:t>
                              </w:r>
                              <w:proofErr w:type="spellEnd"/>
                              <w:r>
                                <w:rPr>
                                  <w:rFonts w:ascii="Courier New"/>
                                  <w:spacing w:val="-21"/>
                                  <w:sz w:val="18"/>
                                </w:rPr>
                                <w:t xml:space="preserve"> </w:t>
                              </w:r>
                              <w:r>
                                <w:rPr>
                                  <w:rFonts w:ascii="Courier New"/>
                                  <w:sz w:val="18"/>
                                </w:rPr>
                                <w:t>=</w:t>
                              </w:r>
                              <w:r>
                                <w:rPr>
                                  <w:rFonts w:ascii="Courier New"/>
                                  <w:spacing w:val="-19"/>
                                  <w:sz w:val="18"/>
                                </w:rPr>
                                <w:t xml:space="preserve"> </w:t>
                              </w:r>
                              <w:r>
                                <w:rPr>
                                  <w:rFonts w:ascii="Courier New"/>
                                  <w:sz w:val="18"/>
                                </w:rPr>
                                <w:t>Handler(</w:t>
                              </w:r>
                              <w:proofErr w:type="spellStart"/>
                              <w:r>
                                <w:rPr>
                                  <w:rFonts w:ascii="Courier New"/>
                                  <w:sz w:val="18"/>
                                </w:rPr>
                                <w:t>handlerThread.looper</w:t>
                              </w:r>
                              <w:proofErr w:type="spellEnd"/>
                              <w:r>
                                <w:rPr>
                                  <w:rFonts w:ascii="Courier New"/>
                                  <w:sz w:val="18"/>
                                </w:rPr>
                                <w:t xml:space="preserve">) </w:t>
                              </w:r>
                              <w:proofErr w:type="spellStart"/>
                              <w:r>
                                <w:rPr>
                                  <w:rFonts w:ascii="Courier New"/>
                                  <w:spacing w:val="-2"/>
                                  <w:sz w:val="18"/>
                                </w:rPr>
                                <w:t>updateFluidBalance</w:t>
                              </w:r>
                              <w:proofErr w:type="spellEnd"/>
                              <w:r>
                                <w:rPr>
                                  <w:rFonts w:ascii="Courier New"/>
                                  <w:spacing w:val="-2"/>
                                  <w:sz w:val="18"/>
                                </w:rPr>
                                <w:t>()</w:t>
                              </w:r>
                            </w:p>
                            <w:p w14:paraId="1A9E871C"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7455C2" id="docshapegroup529" o:spid="_x0000_s1435" style="position:absolute;margin-left:52.2pt;margin-top:7.2pt;width:399.6pt;height:122.25pt;z-index:-15650304;mso-wrap-distance-left:0;mso-wrap-distance-right:0;mso-position-horizontal-relative:page;mso-position-vertical-relative:text" coordorigin="1044,144" coordsize="7992,24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">
                <v:rect id="docshape530" o:spid="_x0000_s1436" style="position:absolute;left:1044;top:153;width:7992;height:2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" fillcolor="#f6f6f6" stroked="f">
                  <v:path arrowok="t"/>
                </v:rect>
                <v:shape id="docshape531" o:spid="_x0000_s1437" style="position:absolute;left:1044;top:143;width:7992;height:2445;visibility:visible;mso-wrap-style:square;v-text-anchor:top" coordsize="7992,2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" path="m7992,2424l,2424r,20l7992,2444r,-20xm7992,l,,,20r7992,l7992,xe" fillcolor="#dadada" stroked="f">
                  <v:path arrowok="t" o:connecttype="custom" o:connectlocs="7992,2568;0,2568;0,2588;7992,2588;7992,2568;7992,144;0,144;0,164;7992,164;7992,144" o:connectangles="0,0,0,0,0,0,0,0,0,0"/>
                </v:shape>
                <v:shape id="docshape532" o:spid="_x0000_s1438" type="#_x0000_t202" style="position:absolute;left:1044;top:163;width:7992;height:2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" filled="f" stroked="f">
                  <v:path arrowok="t"/>
                  <v:textbox inset="0,0,0,0">
                    <w:txbxContent>
                      <w:p w14:paraId="0B6F94A0" w14:textId="77777777" w:rsidR="003D76C2" w:rsidRDefault="00000000">
                        <w:pPr>
                          <w:spacing w:before="40" w:line="328" w:lineRule="auto"/>
                          <w:ind w:left="885"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52A571F9" w14:textId="77777777" w:rsidR="003D76C2" w:rsidRDefault="003D76C2">
                        <w:pPr>
                          <w:spacing w:before="9"/>
                          <w:rPr>
                            <w:rFonts w:ascii="Courier New"/>
                            <w:sz w:val="24"/>
                          </w:rPr>
                        </w:pPr>
                      </w:p>
                      <w:p w14:paraId="301251F9" w14:textId="77777777" w:rsidR="003D76C2" w:rsidRDefault="00000000">
                        <w:pPr>
                          <w:spacing w:before="1"/>
                          <w:ind w:left="885"/>
                          <w:rPr>
                            <w:rFonts w:ascii="Courier New"/>
                            <w:sz w:val="18"/>
                          </w:rPr>
                        </w:pPr>
                        <w:proofErr w:type="spellStart"/>
                        <w:r>
                          <w:rPr>
                            <w:rFonts w:ascii="Courier New"/>
                            <w:spacing w:val="-6"/>
                            <w:sz w:val="18"/>
                          </w:rPr>
                          <w:t>notificationBuilder</w:t>
                        </w:r>
                        <w:proofErr w:type="spellEnd"/>
                        <w:r>
                          <w:rPr>
                            <w:rFonts w:ascii="Courier New"/>
                            <w:spacing w:val="-12"/>
                            <w:sz w:val="18"/>
                          </w:rPr>
                          <w:t xml:space="preserve"> </w:t>
                        </w:r>
                        <w:r>
                          <w:rPr>
                            <w:rFonts w:ascii="Courier New"/>
                            <w:spacing w:val="-6"/>
                            <w:sz w:val="18"/>
                          </w:rPr>
                          <w:t>=</w:t>
                        </w:r>
                        <w:r>
                          <w:rPr>
                            <w:rFonts w:ascii="Courier New"/>
                            <w:spacing w:val="-12"/>
                            <w:sz w:val="18"/>
                          </w:rPr>
                          <w:t xml:space="preserve"> </w:t>
                        </w:r>
                        <w:proofErr w:type="spellStart"/>
                        <w:r>
                          <w:rPr>
                            <w:rFonts w:ascii="Courier New"/>
                            <w:spacing w:val="-6"/>
                            <w:sz w:val="18"/>
                          </w:rPr>
                          <w:t>startForegroundService</w:t>
                        </w:r>
                        <w:proofErr w:type="spellEnd"/>
                        <w:r>
                          <w:rPr>
                            <w:rFonts w:ascii="Courier New"/>
                            <w:spacing w:val="-6"/>
                            <w:sz w:val="18"/>
                          </w:rPr>
                          <w:t>()</w:t>
                        </w:r>
                      </w:p>
                      <w:p w14:paraId="49DF823E" w14:textId="77777777" w:rsidR="003D76C2" w:rsidRDefault="00000000">
                        <w:pPr>
                          <w:spacing w:before="76" w:line="202" w:lineRule="exact"/>
                          <w:ind w:left="885"/>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handlerThread</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HandlerThread</w:t>
                        </w:r>
                        <w:proofErr w:type="spellEnd"/>
                        <w:r>
                          <w:rPr>
                            <w:rFonts w:ascii="Courier New"/>
                            <w:spacing w:val="-2"/>
                            <w:sz w:val="18"/>
                          </w:rPr>
                          <w:t>("</w:t>
                        </w:r>
                        <w:proofErr w:type="spellStart"/>
                        <w:r>
                          <w:rPr>
                            <w:rFonts w:ascii="Courier New"/>
                            <w:spacing w:val="-2"/>
                            <w:sz w:val="18"/>
                          </w:rPr>
                          <w:t>RouteTracking</w:t>
                        </w:r>
                        <w:proofErr w:type="spellEnd"/>
                        <w:r>
                          <w:rPr>
                            <w:rFonts w:ascii="Courier New"/>
                            <w:spacing w:val="-2"/>
                            <w:sz w:val="18"/>
                          </w:rPr>
                          <w:t>").apply</w:t>
                        </w:r>
                      </w:p>
                      <w:p w14:paraId="1E9454A0" w14:textId="77777777" w:rsidR="003D76C2" w:rsidRDefault="00000000">
                        <w:pPr>
                          <w:spacing w:line="202" w:lineRule="exact"/>
                          <w:ind w:left="1101"/>
                          <w:rPr>
                            <w:rFonts w:ascii="Courier New"/>
                            <w:sz w:val="18"/>
                          </w:rPr>
                        </w:pPr>
                        <w:r>
                          <w:rPr>
                            <w:rFonts w:ascii="Courier New"/>
                            <w:sz w:val="18"/>
                          </w:rPr>
                          <w:t>{</w:t>
                        </w:r>
                        <w:r>
                          <w:rPr>
                            <w:rFonts w:ascii="Courier New"/>
                            <w:spacing w:val="-4"/>
                            <w:sz w:val="18"/>
                          </w:rPr>
                          <w:t xml:space="preserve"> </w:t>
                        </w:r>
                        <w:r>
                          <w:rPr>
                            <w:rFonts w:ascii="Courier New"/>
                            <w:sz w:val="18"/>
                          </w:rPr>
                          <w:t>start()</w:t>
                        </w:r>
                        <w:r>
                          <w:rPr>
                            <w:rFonts w:ascii="Courier New"/>
                            <w:spacing w:val="-4"/>
                            <w:sz w:val="18"/>
                          </w:rPr>
                          <w:t xml:space="preserve"> </w:t>
                        </w:r>
                        <w:r>
                          <w:rPr>
                            <w:rFonts w:ascii="Courier New"/>
                            <w:spacing w:val="-10"/>
                            <w:sz w:val="18"/>
                          </w:rPr>
                          <w:t>}</w:t>
                        </w:r>
                      </w:p>
                      <w:p w14:paraId="3B7F3845" w14:textId="77777777" w:rsidR="003D76C2" w:rsidRDefault="00000000">
                        <w:pPr>
                          <w:spacing w:before="16" w:line="328" w:lineRule="auto"/>
                          <w:ind w:left="885" w:right="840"/>
                          <w:rPr>
                            <w:rFonts w:ascii="Courier New"/>
                            <w:sz w:val="18"/>
                          </w:rPr>
                        </w:pPr>
                        <w:proofErr w:type="spellStart"/>
                        <w:r>
                          <w:rPr>
                            <w:rFonts w:ascii="Courier New"/>
                            <w:sz w:val="18"/>
                          </w:rPr>
                          <w:t>serviceHandler</w:t>
                        </w:r>
                        <w:proofErr w:type="spellEnd"/>
                        <w:r>
                          <w:rPr>
                            <w:rFonts w:ascii="Courier New"/>
                            <w:spacing w:val="-21"/>
                            <w:sz w:val="18"/>
                          </w:rPr>
                          <w:t xml:space="preserve"> </w:t>
                        </w:r>
                        <w:r>
                          <w:rPr>
                            <w:rFonts w:ascii="Courier New"/>
                            <w:sz w:val="18"/>
                          </w:rPr>
                          <w:t>=</w:t>
                        </w:r>
                        <w:r>
                          <w:rPr>
                            <w:rFonts w:ascii="Courier New"/>
                            <w:spacing w:val="-19"/>
                            <w:sz w:val="18"/>
                          </w:rPr>
                          <w:t xml:space="preserve"> </w:t>
                        </w:r>
                        <w:r>
                          <w:rPr>
                            <w:rFonts w:ascii="Courier New"/>
                            <w:sz w:val="18"/>
                          </w:rPr>
                          <w:t>Handler(</w:t>
                        </w:r>
                        <w:proofErr w:type="spellStart"/>
                        <w:r>
                          <w:rPr>
                            <w:rFonts w:ascii="Courier New"/>
                            <w:sz w:val="18"/>
                          </w:rPr>
                          <w:t>handlerThread.looper</w:t>
                        </w:r>
                        <w:proofErr w:type="spellEnd"/>
                        <w:r>
                          <w:rPr>
                            <w:rFonts w:ascii="Courier New"/>
                            <w:sz w:val="18"/>
                          </w:rPr>
                          <w:t xml:space="preserve">) </w:t>
                        </w:r>
                        <w:proofErr w:type="spellStart"/>
                        <w:r>
                          <w:rPr>
                            <w:rFonts w:ascii="Courier New"/>
                            <w:spacing w:val="-2"/>
                            <w:sz w:val="18"/>
                          </w:rPr>
                          <w:t>updateFluidBalance</w:t>
                        </w:r>
                        <w:proofErr w:type="spellEnd"/>
                        <w:r>
                          <w:rPr>
                            <w:rFonts w:ascii="Courier New"/>
                            <w:spacing w:val="-2"/>
                            <w:sz w:val="18"/>
                          </w:rPr>
                          <w:t>()</w:t>
                        </w:r>
                      </w:p>
                      <w:p w14:paraId="1A9E871C"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70392444" w14:textId="77777777" w:rsidR="003D76C2" w:rsidRDefault="00000000">
      <w:pPr>
        <w:pStyle w:val="ListParagraph"/>
        <w:numPr>
          <w:ilvl w:val="1"/>
          <w:numId w:val="9"/>
        </w:numPr>
        <w:tabs>
          <w:tab w:val="left" w:pos="554"/>
        </w:tabs>
        <w:spacing w:line="242" w:lineRule="auto"/>
        <w:ind w:left="554" w:right="1494"/>
        <w:jc w:val="left"/>
        <w:rPr>
          <w:sz w:val="20"/>
        </w:rPr>
      </w:pPr>
      <w:r>
        <w:rPr>
          <w:sz w:val="20"/>
        </w:rPr>
        <w:t>Now, handle the addition of fluids (such as drinking a glass of water) by overriding</w:t>
      </w:r>
      <w:r>
        <w:rPr>
          <w:spacing w:val="-8"/>
          <w:sz w:val="20"/>
        </w:rPr>
        <w:t xml:space="preserve"> </w:t>
      </w:r>
      <w:proofErr w:type="spellStart"/>
      <w:r>
        <w:rPr>
          <w:rFonts w:ascii="Courier New"/>
          <w:b/>
        </w:rPr>
        <w:t>onStartCommand</w:t>
      </w:r>
      <w:proofErr w:type="spellEnd"/>
      <w:r>
        <w:rPr>
          <w:rFonts w:ascii="Courier New"/>
          <w:b/>
        </w:rPr>
        <w:t>(Intent?,</w:t>
      </w:r>
      <w:r>
        <w:rPr>
          <w:rFonts w:ascii="Courier New"/>
          <w:b/>
          <w:spacing w:val="-11"/>
        </w:rPr>
        <w:t xml:space="preserve"> </w:t>
      </w:r>
      <w:r>
        <w:rPr>
          <w:rFonts w:ascii="Courier New"/>
          <w:b/>
        </w:rPr>
        <w:t>Int,</w:t>
      </w:r>
      <w:r>
        <w:rPr>
          <w:rFonts w:ascii="Courier New"/>
          <w:b/>
          <w:spacing w:val="-11"/>
        </w:rPr>
        <w:t xml:space="preserve"> </w:t>
      </w:r>
      <w:r>
        <w:rPr>
          <w:rFonts w:ascii="Courier New"/>
          <w:b/>
        </w:rPr>
        <w:t>Int)</w:t>
      </w:r>
      <w:r>
        <w:rPr>
          <w:rFonts w:ascii="Courier New"/>
          <w:b/>
          <w:spacing w:val="-79"/>
        </w:rPr>
        <w:t xml:space="preserve"> </w:t>
      </w:r>
      <w:r>
        <w:rPr>
          <w:sz w:val="20"/>
        </w:rPr>
        <w:t>and</w:t>
      </w:r>
      <w:r>
        <w:rPr>
          <w:spacing w:val="-5"/>
          <w:sz w:val="20"/>
        </w:rPr>
        <w:t xml:space="preserve"> </w:t>
      </w:r>
      <w:r>
        <w:rPr>
          <w:sz w:val="20"/>
        </w:rPr>
        <w:t>reading</w:t>
      </w:r>
      <w:r>
        <w:rPr>
          <w:spacing w:val="-5"/>
          <w:sz w:val="20"/>
        </w:rPr>
        <w:t xml:space="preserve"> </w:t>
      </w:r>
      <w:r>
        <w:rPr>
          <w:sz w:val="20"/>
        </w:rPr>
        <w:t xml:space="preserve">the provided </w:t>
      </w:r>
      <w:r>
        <w:rPr>
          <w:rFonts w:ascii="Courier New"/>
          <w:b/>
        </w:rPr>
        <w:t>Intent</w:t>
      </w:r>
      <w:r>
        <w:rPr>
          <w:sz w:val="20"/>
        </w:rPr>
        <w:t>, if available:</w:t>
      </w:r>
    </w:p>
    <w:p w14:paraId="5B31256F" w14:textId="77777777" w:rsidR="003D76C2" w:rsidRDefault="00D51F7C">
      <w:pPr>
        <w:pStyle w:val="BodyText"/>
        <w:spacing w:before="10"/>
        <w:rPr>
          <w:sz w:val="8"/>
        </w:rPr>
      </w:pPr>
      <w:r>
        <w:rPr>
          <w:noProof/>
        </w:rPr>
        <mc:AlternateContent>
          <mc:Choice Requires="wpg">
            <w:drawing>
              <wp:anchor distT="0" distB="0" distL="0" distR="0" simplePos="0" relativeHeight="487666688" behindDoc="1" locked="0" layoutInCell="1" allowOverlap="1" wp14:anchorId="63D685C7" wp14:editId="37D71C9A">
                <wp:simplePos x="0" y="0"/>
                <wp:positionH relativeFrom="page">
                  <wp:posOffset>662940</wp:posOffset>
                </wp:positionH>
                <wp:positionV relativeFrom="paragraph">
                  <wp:posOffset>90805</wp:posOffset>
                </wp:positionV>
                <wp:extent cx="5074920" cy="1997075"/>
                <wp:effectExtent l="0" t="0" r="5080" b="0"/>
                <wp:wrapTopAndBottom/>
                <wp:docPr id="1015" name="docshapegroup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1044" y="143"/>
                          <a:chExt cx="7992" cy="3145"/>
                        </a:xfrm>
                      </wpg:grpSpPr>
                      <wps:wsp>
                        <wps:cNvPr id="1016" name="docshape534"/>
                        <wps:cNvSpPr>
                          <a:spLocks/>
                        </wps:cNvSpPr>
                        <wps:spPr bwMode="auto">
                          <a:xfrm>
                            <a:off x="1044" y="152"/>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7" name="docshape535"/>
                        <wps:cNvSpPr>
                          <a:spLocks/>
                        </wps:cNvSpPr>
                        <wps:spPr bwMode="auto">
                          <a:xfrm>
                            <a:off x="1044" y="142"/>
                            <a:ext cx="7992" cy="3145"/>
                          </a:xfrm>
                          <a:custGeom>
                            <a:avLst/>
                            <a:gdLst>
                              <a:gd name="T0" fmla="+- 0 9036 1044"/>
                              <a:gd name="T1" fmla="*/ T0 w 7992"/>
                              <a:gd name="T2" fmla="+- 0 3267 143"/>
                              <a:gd name="T3" fmla="*/ 3267 h 3145"/>
                              <a:gd name="T4" fmla="+- 0 1044 1044"/>
                              <a:gd name="T5" fmla="*/ T4 w 7992"/>
                              <a:gd name="T6" fmla="+- 0 3267 143"/>
                              <a:gd name="T7" fmla="*/ 3267 h 3145"/>
                              <a:gd name="T8" fmla="+- 0 1044 1044"/>
                              <a:gd name="T9" fmla="*/ T8 w 7992"/>
                              <a:gd name="T10" fmla="+- 0 3287 143"/>
                              <a:gd name="T11" fmla="*/ 3287 h 3145"/>
                              <a:gd name="T12" fmla="+- 0 9036 1044"/>
                              <a:gd name="T13" fmla="*/ T12 w 7992"/>
                              <a:gd name="T14" fmla="+- 0 3287 143"/>
                              <a:gd name="T15" fmla="*/ 3287 h 3145"/>
                              <a:gd name="T16" fmla="+- 0 9036 1044"/>
                              <a:gd name="T17" fmla="*/ T16 w 7992"/>
                              <a:gd name="T18" fmla="+- 0 3267 143"/>
                              <a:gd name="T19" fmla="*/ 3267 h 3145"/>
                              <a:gd name="T20" fmla="+- 0 9036 1044"/>
                              <a:gd name="T21" fmla="*/ T20 w 7992"/>
                              <a:gd name="T22" fmla="+- 0 143 143"/>
                              <a:gd name="T23" fmla="*/ 143 h 3145"/>
                              <a:gd name="T24" fmla="+- 0 1044 1044"/>
                              <a:gd name="T25" fmla="*/ T24 w 7992"/>
                              <a:gd name="T26" fmla="+- 0 143 143"/>
                              <a:gd name="T27" fmla="*/ 143 h 3145"/>
                              <a:gd name="T28" fmla="+- 0 1044 1044"/>
                              <a:gd name="T29" fmla="*/ T28 w 7992"/>
                              <a:gd name="T30" fmla="+- 0 163 143"/>
                              <a:gd name="T31" fmla="*/ 163 h 3145"/>
                              <a:gd name="T32" fmla="+- 0 9036 1044"/>
                              <a:gd name="T33" fmla="*/ T32 w 7992"/>
                              <a:gd name="T34" fmla="+- 0 163 143"/>
                              <a:gd name="T35" fmla="*/ 163 h 3145"/>
                              <a:gd name="T36" fmla="+- 0 9036 1044"/>
                              <a:gd name="T37" fmla="*/ T36 w 7992"/>
                              <a:gd name="T38" fmla="+- 0 143 143"/>
                              <a:gd name="T39" fmla="*/ 143 h 3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8" name="docshape536"/>
                        <wps:cNvSpPr txBox="1">
                          <a:spLocks/>
                        </wps:cNvSpPr>
                        <wps:spPr bwMode="auto">
                          <a:xfrm>
                            <a:off x="1044" y="162"/>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F65A8" w14:textId="77777777" w:rsidR="003D76C2" w:rsidRDefault="00000000">
                              <w:pPr>
                                <w:spacing w:before="40" w:line="202" w:lineRule="exact"/>
                                <w:ind w:left="453"/>
                                <w:rPr>
                                  <w:rFonts w:ascii="Courier New"/>
                                  <w:sz w:val="18"/>
                                </w:rPr>
                              </w:pPr>
                              <w:r>
                                <w:rPr>
                                  <w:rFonts w:ascii="Courier New"/>
                                  <w:sz w:val="18"/>
                                </w:rPr>
                                <w:t>override</w:t>
                              </w:r>
                              <w:r>
                                <w:rPr>
                                  <w:rFonts w:ascii="Courier New"/>
                                  <w:spacing w:val="-27"/>
                                  <w:sz w:val="18"/>
                                </w:rPr>
                                <w:t xml:space="preserve"> </w:t>
                              </w:r>
                              <w:r>
                                <w:rPr>
                                  <w:rFonts w:ascii="Courier New"/>
                                  <w:sz w:val="18"/>
                                </w:rPr>
                                <w:t>fun</w:t>
                              </w:r>
                              <w:r>
                                <w:rPr>
                                  <w:rFonts w:ascii="Courier New"/>
                                  <w:spacing w:val="-27"/>
                                  <w:sz w:val="18"/>
                                </w:rPr>
                                <w:t xml:space="preserve"> </w:t>
                              </w:r>
                              <w:proofErr w:type="spellStart"/>
                              <w:r>
                                <w:rPr>
                                  <w:rFonts w:ascii="Courier New"/>
                                  <w:sz w:val="18"/>
                                </w:rPr>
                                <w:t>onStartCommand</w:t>
                              </w:r>
                              <w:proofErr w:type="spellEnd"/>
                              <w:r>
                                <w:rPr>
                                  <w:rFonts w:ascii="Courier New"/>
                                  <w:sz w:val="18"/>
                                </w:rPr>
                                <w:t>(intent:</w:t>
                              </w:r>
                              <w:r>
                                <w:rPr>
                                  <w:rFonts w:ascii="Courier New"/>
                                  <w:spacing w:val="-27"/>
                                  <w:sz w:val="18"/>
                                </w:rPr>
                                <w:t xml:space="preserve"> </w:t>
                              </w:r>
                              <w:r>
                                <w:rPr>
                                  <w:rFonts w:ascii="Courier New"/>
                                  <w:sz w:val="18"/>
                                </w:rPr>
                                <w:t>Intent?,</w:t>
                              </w:r>
                              <w:r>
                                <w:rPr>
                                  <w:rFonts w:ascii="Courier New"/>
                                  <w:spacing w:val="-27"/>
                                  <w:sz w:val="18"/>
                                </w:rPr>
                                <w:t xml:space="preserve"> </w:t>
                              </w:r>
                              <w:r>
                                <w:rPr>
                                  <w:rFonts w:ascii="Courier New"/>
                                  <w:sz w:val="18"/>
                                </w:rPr>
                                <w:t>flags:</w:t>
                              </w:r>
                              <w:r>
                                <w:rPr>
                                  <w:rFonts w:ascii="Courier New"/>
                                  <w:spacing w:val="-27"/>
                                  <w:sz w:val="18"/>
                                </w:rPr>
                                <w:t xml:space="preserve"> </w:t>
                              </w:r>
                              <w:r>
                                <w:rPr>
                                  <w:rFonts w:ascii="Courier New"/>
                                  <w:sz w:val="18"/>
                                </w:rPr>
                                <w:t>Int,</w:t>
                              </w:r>
                              <w:r>
                                <w:rPr>
                                  <w:rFonts w:ascii="Courier New"/>
                                  <w:spacing w:val="-27"/>
                                  <w:sz w:val="18"/>
                                </w:rPr>
                                <w:t xml:space="preserve"> </w:t>
                              </w:r>
                              <w:proofErr w:type="spellStart"/>
                              <w:r>
                                <w:rPr>
                                  <w:rFonts w:ascii="Courier New"/>
                                  <w:spacing w:val="-2"/>
                                  <w:sz w:val="18"/>
                                </w:rPr>
                                <w:t>startId</w:t>
                              </w:r>
                              <w:proofErr w:type="spellEnd"/>
                              <w:r>
                                <w:rPr>
                                  <w:rFonts w:ascii="Courier New"/>
                                  <w:spacing w:val="-2"/>
                                  <w:sz w:val="18"/>
                                </w:rPr>
                                <w:t>:</w:t>
                              </w:r>
                            </w:p>
                            <w:p w14:paraId="1E4BA344" w14:textId="77777777" w:rsidR="003D76C2" w:rsidRDefault="00000000">
                              <w:pPr>
                                <w:spacing w:line="202" w:lineRule="exact"/>
                                <w:ind w:left="669"/>
                                <w:rPr>
                                  <w:rFonts w:ascii="Courier New"/>
                                  <w:sz w:val="18"/>
                                </w:rPr>
                              </w:pPr>
                              <w:r>
                                <w:rPr>
                                  <w:rFonts w:ascii="Courier New"/>
                                  <w:sz w:val="18"/>
                                </w:rPr>
                                <w:t>Int):</w:t>
                              </w:r>
                              <w:r>
                                <w:rPr>
                                  <w:rFonts w:ascii="Courier New"/>
                                  <w:spacing w:val="-4"/>
                                  <w:sz w:val="18"/>
                                </w:rPr>
                                <w:t xml:space="preserve"> </w:t>
                              </w:r>
                              <w:r>
                                <w:rPr>
                                  <w:rFonts w:ascii="Courier New"/>
                                  <w:sz w:val="18"/>
                                </w:rPr>
                                <w:t>Int</w:t>
                              </w:r>
                              <w:r>
                                <w:rPr>
                                  <w:rFonts w:ascii="Courier New"/>
                                  <w:spacing w:val="-4"/>
                                  <w:sz w:val="18"/>
                                </w:rPr>
                                <w:t xml:space="preserve"> </w:t>
                              </w:r>
                              <w:r>
                                <w:rPr>
                                  <w:rFonts w:ascii="Courier New"/>
                                  <w:spacing w:val="-10"/>
                                  <w:sz w:val="18"/>
                                </w:rPr>
                                <w:t>{</w:t>
                              </w:r>
                            </w:p>
                            <w:p w14:paraId="56C33B3F" w14:textId="77777777" w:rsidR="003D76C2" w:rsidRDefault="00000000">
                              <w:pPr>
                                <w:spacing w:before="16"/>
                                <w:ind w:left="885"/>
                                <w:rPr>
                                  <w:rFonts w:ascii="Courier New"/>
                                  <w:sz w:val="18"/>
                                </w:rPr>
                              </w:pPr>
                              <w:proofErr w:type="spellStart"/>
                              <w:r>
                                <w:rPr>
                                  <w:rFonts w:ascii="Courier New"/>
                                  <w:spacing w:val="-2"/>
                                  <w:sz w:val="18"/>
                                </w:rPr>
                                <w:t>val</w:t>
                              </w:r>
                              <w:proofErr w:type="spellEnd"/>
                              <w:r>
                                <w:rPr>
                                  <w:rFonts w:ascii="Courier New"/>
                                  <w:spacing w:val="-13"/>
                                  <w:sz w:val="18"/>
                                </w:rPr>
                                <w:t xml:space="preserve"> </w:t>
                              </w:r>
                              <w:proofErr w:type="spellStart"/>
                              <w:r>
                                <w:rPr>
                                  <w:rFonts w:ascii="Courier New"/>
                                  <w:spacing w:val="-2"/>
                                  <w:sz w:val="18"/>
                                </w:rPr>
                                <w:t>returnValue</w:t>
                              </w:r>
                              <w:proofErr w:type="spellEnd"/>
                              <w:r>
                                <w:rPr>
                                  <w:rFonts w:ascii="Courier New"/>
                                  <w:spacing w:val="-12"/>
                                  <w:sz w:val="18"/>
                                </w:rPr>
                                <w:t xml:space="preserve"> </w:t>
                              </w:r>
                              <w:r>
                                <w:rPr>
                                  <w:rFonts w:ascii="Courier New"/>
                                  <w:spacing w:val="-2"/>
                                  <w:sz w:val="18"/>
                                </w:rPr>
                                <w:t>=</w:t>
                              </w:r>
                              <w:r>
                                <w:rPr>
                                  <w:rFonts w:ascii="Courier New"/>
                                  <w:spacing w:val="-12"/>
                                  <w:sz w:val="18"/>
                                </w:rPr>
                                <w:t xml:space="preserve"> </w:t>
                              </w:r>
                              <w:proofErr w:type="spellStart"/>
                              <w:r>
                                <w:rPr>
                                  <w:rFonts w:ascii="Courier New"/>
                                  <w:spacing w:val="-2"/>
                                  <w:sz w:val="18"/>
                                </w:rPr>
                                <w:t>super.onStartCommand</w:t>
                              </w:r>
                              <w:proofErr w:type="spellEnd"/>
                              <w:r>
                                <w:rPr>
                                  <w:rFonts w:ascii="Courier New"/>
                                  <w:spacing w:val="-2"/>
                                  <w:sz w:val="18"/>
                                </w:rPr>
                                <w:t>(intent,</w:t>
                              </w:r>
                              <w:r>
                                <w:rPr>
                                  <w:rFonts w:ascii="Courier New"/>
                                  <w:spacing w:val="-12"/>
                                  <w:sz w:val="18"/>
                                </w:rPr>
                                <w:t xml:space="preserve"> </w:t>
                              </w:r>
                              <w:r>
                                <w:rPr>
                                  <w:rFonts w:ascii="Courier New"/>
                                  <w:spacing w:val="-2"/>
                                  <w:sz w:val="18"/>
                                </w:rPr>
                                <w:t>flags,</w:t>
                              </w:r>
                              <w:r>
                                <w:rPr>
                                  <w:rFonts w:ascii="Courier New"/>
                                  <w:spacing w:val="-13"/>
                                  <w:sz w:val="18"/>
                                </w:rPr>
                                <w:t xml:space="preserve"> </w:t>
                              </w:r>
                              <w:proofErr w:type="spellStart"/>
                              <w:r>
                                <w:rPr>
                                  <w:rFonts w:ascii="Courier New"/>
                                  <w:spacing w:val="-2"/>
                                  <w:sz w:val="18"/>
                                </w:rPr>
                                <w:t>startId</w:t>
                              </w:r>
                              <w:proofErr w:type="spellEnd"/>
                              <w:r>
                                <w:rPr>
                                  <w:rFonts w:ascii="Courier New"/>
                                  <w:spacing w:val="-2"/>
                                  <w:sz w:val="18"/>
                                </w:rPr>
                                <w:t>)</w:t>
                              </w:r>
                            </w:p>
                            <w:p w14:paraId="1AC4CE09" w14:textId="77777777" w:rsidR="003D76C2" w:rsidRDefault="003D76C2">
                              <w:pPr>
                                <w:rPr>
                                  <w:rFonts w:ascii="Courier New"/>
                                  <w:sz w:val="20"/>
                                </w:rPr>
                              </w:pPr>
                            </w:p>
                            <w:p w14:paraId="0B20E333" w14:textId="77777777" w:rsidR="003D76C2" w:rsidRDefault="00000000">
                              <w:pPr>
                                <w:spacing w:before="133" w:line="235" w:lineRule="auto"/>
                                <w:ind w:left="1101"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intakeAmountMilliliters</w:t>
                              </w:r>
                              <w:proofErr w:type="spellEnd"/>
                              <w:r>
                                <w:rPr>
                                  <w:rFonts w:ascii="Courier New"/>
                                  <w:sz w:val="18"/>
                                </w:rPr>
                                <w:t xml:space="preserve"> = intent?.</w:t>
                              </w:r>
                              <w:proofErr w:type="spellStart"/>
                              <w:r>
                                <w:rPr>
                                  <w:rFonts w:ascii="Courier New"/>
                                  <w:sz w:val="18"/>
                                </w:rPr>
                                <w:t>getFloatExtra</w:t>
                              </w:r>
                              <w:proofErr w:type="spellEnd"/>
                              <w:r>
                                <w:rPr>
                                  <w:rFonts w:ascii="Courier New"/>
                                  <w:sz w:val="18"/>
                                </w:rPr>
                                <w:t>(EXTRA_INTAKE_AMOUNT_MILLILITERS,</w:t>
                              </w:r>
                              <w:r>
                                <w:rPr>
                                  <w:rFonts w:ascii="Courier New"/>
                                  <w:spacing w:val="-29"/>
                                  <w:sz w:val="18"/>
                                </w:rPr>
                                <w:t xml:space="preserve"> </w:t>
                              </w:r>
                              <w:r>
                                <w:rPr>
                                  <w:rFonts w:ascii="Courier New"/>
                                  <w:sz w:val="18"/>
                                </w:rPr>
                                <w:t>0f)</w:t>
                              </w:r>
                            </w:p>
                            <w:p w14:paraId="07B8CA49" w14:textId="77777777" w:rsidR="003D76C2" w:rsidRDefault="00000000">
                              <w:pPr>
                                <w:spacing w:before="17" w:line="328" w:lineRule="auto"/>
                                <w:ind w:left="1317" w:right="2128" w:hanging="432"/>
                                <w:rPr>
                                  <w:rFonts w:ascii="Courier New"/>
                                  <w:sz w:val="18"/>
                                </w:rPr>
                              </w:pPr>
                              <w:proofErr w:type="spellStart"/>
                              <w:r>
                                <w:rPr>
                                  <w:rFonts w:ascii="Courier New"/>
                                  <w:sz w:val="18"/>
                                </w:rPr>
                                <w:t>intakeAmountMilliliters</w:t>
                              </w:r>
                              <w:proofErr w:type="spellEnd"/>
                              <w:r>
                                <w:rPr>
                                  <w:rFonts w:ascii="Courier New"/>
                                  <w:sz w:val="18"/>
                                </w:rPr>
                                <w:t>?.let</w:t>
                              </w:r>
                              <w:r>
                                <w:rPr>
                                  <w:rFonts w:ascii="Courier New"/>
                                  <w:spacing w:val="-29"/>
                                  <w:sz w:val="18"/>
                                </w:rPr>
                                <w:t xml:space="preserve"> </w:t>
                              </w:r>
                              <w:r>
                                <w:rPr>
                                  <w:rFonts w:ascii="Courier New"/>
                                  <w:sz w:val="18"/>
                                </w:rPr>
                                <w:t xml:space="preserve">{ </w:t>
                              </w:r>
                              <w:proofErr w:type="spellStart"/>
                              <w:r>
                                <w:rPr>
                                  <w:rFonts w:ascii="Courier New"/>
                                  <w:spacing w:val="-2"/>
                                  <w:sz w:val="18"/>
                                </w:rPr>
                                <w:t>addToFluidBalance</w:t>
                              </w:r>
                              <w:proofErr w:type="spellEnd"/>
                              <w:r>
                                <w:rPr>
                                  <w:rFonts w:ascii="Courier New"/>
                                  <w:spacing w:val="-2"/>
                                  <w:sz w:val="18"/>
                                </w:rPr>
                                <w:t>(it)</w:t>
                              </w:r>
                            </w:p>
                            <w:p w14:paraId="5735132E" w14:textId="77777777" w:rsidR="003D76C2" w:rsidRDefault="00000000">
                              <w:pPr>
                                <w:spacing w:before="1"/>
                                <w:ind w:left="885"/>
                                <w:rPr>
                                  <w:rFonts w:ascii="Courier New"/>
                                  <w:sz w:val="18"/>
                                </w:rPr>
                              </w:pPr>
                              <w:r>
                                <w:rPr>
                                  <w:rFonts w:ascii="Courier New"/>
                                  <w:sz w:val="18"/>
                                </w:rPr>
                                <w:t>}</w:t>
                              </w:r>
                            </w:p>
                            <w:p w14:paraId="2A2DC28D" w14:textId="77777777" w:rsidR="003D76C2" w:rsidRDefault="003D76C2">
                              <w:pPr>
                                <w:rPr>
                                  <w:rFonts w:ascii="Courier New"/>
                                  <w:sz w:val="20"/>
                                </w:rPr>
                              </w:pPr>
                            </w:p>
                            <w:p w14:paraId="388D51D9" w14:textId="77777777" w:rsidR="003D76C2" w:rsidRDefault="00000000">
                              <w:pPr>
                                <w:spacing w:before="130"/>
                                <w:ind w:left="885"/>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returnValue</w:t>
                              </w:r>
                              <w:proofErr w:type="spellEnd"/>
                            </w:p>
                            <w:p w14:paraId="2089B54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D685C7" id="docshapegroup533" o:spid="_x0000_s1439" style="position:absolute;margin-left:52.2pt;margin-top:7.15pt;width:399.6pt;height:157.25pt;z-index:-15649792;mso-wrap-distance-left:0;mso-wrap-distance-right:0;mso-position-horizontal-relative:page;mso-position-vertical-relative:text" coordorigin="1044,143"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">
                <v:rect id="docshape534" o:spid="_x0000_s1440" style="position:absolute;left:1044;top:152;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" fillcolor="#f6f6f6" stroked="f">
                  <v:path arrowok="t"/>
                </v:rect>
                <v:shape id="docshape535" o:spid="_x0000_s1441" style="position:absolute;left:1044;top:142;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" path="m7992,3124l,3124r,20l7992,3144r,-20xm7992,l,,,20r7992,l7992,xe" fillcolor="#dadada" stroked="f">
                  <v:path arrowok="t" o:connecttype="custom" o:connectlocs="7992,3267;0,3267;0,3287;7992,3287;7992,3267;7992,143;0,143;0,163;7992,163;7992,143" o:connectangles="0,0,0,0,0,0,0,0,0,0"/>
                </v:shape>
                <v:shape id="docshape536" o:spid="_x0000_s1442" type="#_x0000_t202" style="position:absolute;left:1044;top:162;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" filled="f" stroked="f">
                  <v:path arrowok="t"/>
                  <v:textbox inset="0,0,0,0">
                    <w:txbxContent>
                      <w:p w14:paraId="1DDF65A8" w14:textId="77777777" w:rsidR="003D76C2" w:rsidRDefault="00000000">
                        <w:pPr>
                          <w:spacing w:before="40" w:line="202" w:lineRule="exact"/>
                          <w:ind w:left="453"/>
                          <w:rPr>
                            <w:rFonts w:ascii="Courier New"/>
                            <w:sz w:val="18"/>
                          </w:rPr>
                        </w:pPr>
                        <w:r>
                          <w:rPr>
                            <w:rFonts w:ascii="Courier New"/>
                            <w:sz w:val="18"/>
                          </w:rPr>
                          <w:t>override</w:t>
                        </w:r>
                        <w:r>
                          <w:rPr>
                            <w:rFonts w:ascii="Courier New"/>
                            <w:spacing w:val="-27"/>
                            <w:sz w:val="18"/>
                          </w:rPr>
                          <w:t xml:space="preserve"> </w:t>
                        </w:r>
                        <w:r>
                          <w:rPr>
                            <w:rFonts w:ascii="Courier New"/>
                            <w:sz w:val="18"/>
                          </w:rPr>
                          <w:t>fun</w:t>
                        </w:r>
                        <w:r>
                          <w:rPr>
                            <w:rFonts w:ascii="Courier New"/>
                            <w:spacing w:val="-27"/>
                            <w:sz w:val="18"/>
                          </w:rPr>
                          <w:t xml:space="preserve"> </w:t>
                        </w:r>
                        <w:proofErr w:type="spellStart"/>
                        <w:r>
                          <w:rPr>
                            <w:rFonts w:ascii="Courier New"/>
                            <w:sz w:val="18"/>
                          </w:rPr>
                          <w:t>onStartCommand</w:t>
                        </w:r>
                        <w:proofErr w:type="spellEnd"/>
                        <w:r>
                          <w:rPr>
                            <w:rFonts w:ascii="Courier New"/>
                            <w:sz w:val="18"/>
                          </w:rPr>
                          <w:t>(intent:</w:t>
                        </w:r>
                        <w:r>
                          <w:rPr>
                            <w:rFonts w:ascii="Courier New"/>
                            <w:spacing w:val="-27"/>
                            <w:sz w:val="18"/>
                          </w:rPr>
                          <w:t xml:space="preserve"> </w:t>
                        </w:r>
                        <w:r>
                          <w:rPr>
                            <w:rFonts w:ascii="Courier New"/>
                            <w:sz w:val="18"/>
                          </w:rPr>
                          <w:t>Intent?,</w:t>
                        </w:r>
                        <w:r>
                          <w:rPr>
                            <w:rFonts w:ascii="Courier New"/>
                            <w:spacing w:val="-27"/>
                            <w:sz w:val="18"/>
                          </w:rPr>
                          <w:t xml:space="preserve"> </w:t>
                        </w:r>
                        <w:r>
                          <w:rPr>
                            <w:rFonts w:ascii="Courier New"/>
                            <w:sz w:val="18"/>
                          </w:rPr>
                          <w:t>flags:</w:t>
                        </w:r>
                        <w:r>
                          <w:rPr>
                            <w:rFonts w:ascii="Courier New"/>
                            <w:spacing w:val="-27"/>
                            <w:sz w:val="18"/>
                          </w:rPr>
                          <w:t xml:space="preserve"> </w:t>
                        </w:r>
                        <w:r>
                          <w:rPr>
                            <w:rFonts w:ascii="Courier New"/>
                            <w:sz w:val="18"/>
                          </w:rPr>
                          <w:t>Int,</w:t>
                        </w:r>
                        <w:r>
                          <w:rPr>
                            <w:rFonts w:ascii="Courier New"/>
                            <w:spacing w:val="-27"/>
                            <w:sz w:val="18"/>
                          </w:rPr>
                          <w:t xml:space="preserve"> </w:t>
                        </w:r>
                        <w:proofErr w:type="spellStart"/>
                        <w:r>
                          <w:rPr>
                            <w:rFonts w:ascii="Courier New"/>
                            <w:spacing w:val="-2"/>
                            <w:sz w:val="18"/>
                          </w:rPr>
                          <w:t>startId</w:t>
                        </w:r>
                        <w:proofErr w:type="spellEnd"/>
                        <w:r>
                          <w:rPr>
                            <w:rFonts w:ascii="Courier New"/>
                            <w:spacing w:val="-2"/>
                            <w:sz w:val="18"/>
                          </w:rPr>
                          <w:t>:</w:t>
                        </w:r>
                      </w:p>
                      <w:p w14:paraId="1E4BA344" w14:textId="77777777" w:rsidR="003D76C2" w:rsidRDefault="00000000">
                        <w:pPr>
                          <w:spacing w:line="202" w:lineRule="exact"/>
                          <w:ind w:left="669"/>
                          <w:rPr>
                            <w:rFonts w:ascii="Courier New"/>
                            <w:sz w:val="18"/>
                          </w:rPr>
                        </w:pPr>
                        <w:r>
                          <w:rPr>
                            <w:rFonts w:ascii="Courier New"/>
                            <w:sz w:val="18"/>
                          </w:rPr>
                          <w:t>Int):</w:t>
                        </w:r>
                        <w:r>
                          <w:rPr>
                            <w:rFonts w:ascii="Courier New"/>
                            <w:spacing w:val="-4"/>
                            <w:sz w:val="18"/>
                          </w:rPr>
                          <w:t xml:space="preserve"> </w:t>
                        </w:r>
                        <w:r>
                          <w:rPr>
                            <w:rFonts w:ascii="Courier New"/>
                            <w:sz w:val="18"/>
                          </w:rPr>
                          <w:t>Int</w:t>
                        </w:r>
                        <w:r>
                          <w:rPr>
                            <w:rFonts w:ascii="Courier New"/>
                            <w:spacing w:val="-4"/>
                            <w:sz w:val="18"/>
                          </w:rPr>
                          <w:t xml:space="preserve"> </w:t>
                        </w:r>
                        <w:r>
                          <w:rPr>
                            <w:rFonts w:ascii="Courier New"/>
                            <w:spacing w:val="-10"/>
                            <w:sz w:val="18"/>
                          </w:rPr>
                          <w:t>{</w:t>
                        </w:r>
                      </w:p>
                      <w:p w14:paraId="56C33B3F" w14:textId="77777777" w:rsidR="003D76C2" w:rsidRDefault="00000000">
                        <w:pPr>
                          <w:spacing w:before="16"/>
                          <w:ind w:left="885"/>
                          <w:rPr>
                            <w:rFonts w:ascii="Courier New"/>
                            <w:sz w:val="18"/>
                          </w:rPr>
                        </w:pPr>
                        <w:proofErr w:type="spellStart"/>
                        <w:r>
                          <w:rPr>
                            <w:rFonts w:ascii="Courier New"/>
                            <w:spacing w:val="-2"/>
                            <w:sz w:val="18"/>
                          </w:rPr>
                          <w:t>val</w:t>
                        </w:r>
                        <w:proofErr w:type="spellEnd"/>
                        <w:r>
                          <w:rPr>
                            <w:rFonts w:ascii="Courier New"/>
                            <w:spacing w:val="-13"/>
                            <w:sz w:val="18"/>
                          </w:rPr>
                          <w:t xml:space="preserve"> </w:t>
                        </w:r>
                        <w:proofErr w:type="spellStart"/>
                        <w:r>
                          <w:rPr>
                            <w:rFonts w:ascii="Courier New"/>
                            <w:spacing w:val="-2"/>
                            <w:sz w:val="18"/>
                          </w:rPr>
                          <w:t>returnValue</w:t>
                        </w:r>
                        <w:proofErr w:type="spellEnd"/>
                        <w:r>
                          <w:rPr>
                            <w:rFonts w:ascii="Courier New"/>
                            <w:spacing w:val="-12"/>
                            <w:sz w:val="18"/>
                          </w:rPr>
                          <w:t xml:space="preserve"> </w:t>
                        </w:r>
                        <w:r>
                          <w:rPr>
                            <w:rFonts w:ascii="Courier New"/>
                            <w:spacing w:val="-2"/>
                            <w:sz w:val="18"/>
                          </w:rPr>
                          <w:t>=</w:t>
                        </w:r>
                        <w:r>
                          <w:rPr>
                            <w:rFonts w:ascii="Courier New"/>
                            <w:spacing w:val="-12"/>
                            <w:sz w:val="18"/>
                          </w:rPr>
                          <w:t xml:space="preserve"> </w:t>
                        </w:r>
                        <w:proofErr w:type="spellStart"/>
                        <w:r>
                          <w:rPr>
                            <w:rFonts w:ascii="Courier New"/>
                            <w:spacing w:val="-2"/>
                            <w:sz w:val="18"/>
                          </w:rPr>
                          <w:t>super.onStartCommand</w:t>
                        </w:r>
                        <w:proofErr w:type="spellEnd"/>
                        <w:r>
                          <w:rPr>
                            <w:rFonts w:ascii="Courier New"/>
                            <w:spacing w:val="-2"/>
                            <w:sz w:val="18"/>
                          </w:rPr>
                          <w:t>(intent,</w:t>
                        </w:r>
                        <w:r>
                          <w:rPr>
                            <w:rFonts w:ascii="Courier New"/>
                            <w:spacing w:val="-12"/>
                            <w:sz w:val="18"/>
                          </w:rPr>
                          <w:t xml:space="preserve"> </w:t>
                        </w:r>
                        <w:r>
                          <w:rPr>
                            <w:rFonts w:ascii="Courier New"/>
                            <w:spacing w:val="-2"/>
                            <w:sz w:val="18"/>
                          </w:rPr>
                          <w:t>flags,</w:t>
                        </w:r>
                        <w:r>
                          <w:rPr>
                            <w:rFonts w:ascii="Courier New"/>
                            <w:spacing w:val="-13"/>
                            <w:sz w:val="18"/>
                          </w:rPr>
                          <w:t xml:space="preserve"> </w:t>
                        </w:r>
                        <w:proofErr w:type="spellStart"/>
                        <w:r>
                          <w:rPr>
                            <w:rFonts w:ascii="Courier New"/>
                            <w:spacing w:val="-2"/>
                            <w:sz w:val="18"/>
                          </w:rPr>
                          <w:t>startId</w:t>
                        </w:r>
                        <w:proofErr w:type="spellEnd"/>
                        <w:r>
                          <w:rPr>
                            <w:rFonts w:ascii="Courier New"/>
                            <w:spacing w:val="-2"/>
                            <w:sz w:val="18"/>
                          </w:rPr>
                          <w:t>)</w:t>
                        </w:r>
                      </w:p>
                      <w:p w14:paraId="1AC4CE09" w14:textId="77777777" w:rsidR="003D76C2" w:rsidRDefault="003D76C2">
                        <w:pPr>
                          <w:rPr>
                            <w:rFonts w:ascii="Courier New"/>
                            <w:sz w:val="20"/>
                          </w:rPr>
                        </w:pPr>
                      </w:p>
                      <w:p w14:paraId="0B20E333" w14:textId="77777777" w:rsidR="003D76C2" w:rsidRDefault="00000000">
                        <w:pPr>
                          <w:spacing w:before="133" w:line="235" w:lineRule="auto"/>
                          <w:ind w:left="1101"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intakeAmountMilliliters</w:t>
                        </w:r>
                        <w:proofErr w:type="spellEnd"/>
                        <w:r>
                          <w:rPr>
                            <w:rFonts w:ascii="Courier New"/>
                            <w:sz w:val="18"/>
                          </w:rPr>
                          <w:t xml:space="preserve"> = intent?.</w:t>
                        </w:r>
                        <w:proofErr w:type="spellStart"/>
                        <w:r>
                          <w:rPr>
                            <w:rFonts w:ascii="Courier New"/>
                            <w:sz w:val="18"/>
                          </w:rPr>
                          <w:t>getFloatExtra</w:t>
                        </w:r>
                        <w:proofErr w:type="spellEnd"/>
                        <w:r>
                          <w:rPr>
                            <w:rFonts w:ascii="Courier New"/>
                            <w:sz w:val="18"/>
                          </w:rPr>
                          <w:t>(EXTRA_INTAKE_AMOUNT_MILLILITERS,</w:t>
                        </w:r>
                        <w:r>
                          <w:rPr>
                            <w:rFonts w:ascii="Courier New"/>
                            <w:spacing w:val="-29"/>
                            <w:sz w:val="18"/>
                          </w:rPr>
                          <w:t xml:space="preserve"> </w:t>
                        </w:r>
                        <w:r>
                          <w:rPr>
                            <w:rFonts w:ascii="Courier New"/>
                            <w:sz w:val="18"/>
                          </w:rPr>
                          <w:t>0f)</w:t>
                        </w:r>
                      </w:p>
                      <w:p w14:paraId="07B8CA49" w14:textId="77777777" w:rsidR="003D76C2" w:rsidRDefault="00000000">
                        <w:pPr>
                          <w:spacing w:before="17" w:line="328" w:lineRule="auto"/>
                          <w:ind w:left="1317" w:right="2128" w:hanging="432"/>
                          <w:rPr>
                            <w:rFonts w:ascii="Courier New"/>
                            <w:sz w:val="18"/>
                          </w:rPr>
                        </w:pPr>
                        <w:proofErr w:type="spellStart"/>
                        <w:r>
                          <w:rPr>
                            <w:rFonts w:ascii="Courier New"/>
                            <w:sz w:val="18"/>
                          </w:rPr>
                          <w:t>intakeAmountMilliliters</w:t>
                        </w:r>
                        <w:proofErr w:type="spellEnd"/>
                        <w:r>
                          <w:rPr>
                            <w:rFonts w:ascii="Courier New"/>
                            <w:sz w:val="18"/>
                          </w:rPr>
                          <w:t>?.let</w:t>
                        </w:r>
                        <w:r>
                          <w:rPr>
                            <w:rFonts w:ascii="Courier New"/>
                            <w:spacing w:val="-29"/>
                            <w:sz w:val="18"/>
                          </w:rPr>
                          <w:t xml:space="preserve"> </w:t>
                        </w:r>
                        <w:r>
                          <w:rPr>
                            <w:rFonts w:ascii="Courier New"/>
                            <w:sz w:val="18"/>
                          </w:rPr>
                          <w:t xml:space="preserve">{ </w:t>
                        </w:r>
                        <w:proofErr w:type="spellStart"/>
                        <w:r>
                          <w:rPr>
                            <w:rFonts w:ascii="Courier New"/>
                            <w:spacing w:val="-2"/>
                            <w:sz w:val="18"/>
                          </w:rPr>
                          <w:t>addToFluidBalance</w:t>
                        </w:r>
                        <w:proofErr w:type="spellEnd"/>
                        <w:r>
                          <w:rPr>
                            <w:rFonts w:ascii="Courier New"/>
                            <w:spacing w:val="-2"/>
                            <w:sz w:val="18"/>
                          </w:rPr>
                          <w:t>(it)</w:t>
                        </w:r>
                      </w:p>
                      <w:p w14:paraId="5735132E" w14:textId="77777777" w:rsidR="003D76C2" w:rsidRDefault="00000000">
                        <w:pPr>
                          <w:spacing w:before="1"/>
                          <w:ind w:left="885"/>
                          <w:rPr>
                            <w:rFonts w:ascii="Courier New"/>
                            <w:sz w:val="18"/>
                          </w:rPr>
                        </w:pPr>
                        <w:r>
                          <w:rPr>
                            <w:rFonts w:ascii="Courier New"/>
                            <w:sz w:val="18"/>
                          </w:rPr>
                          <w:t>}</w:t>
                        </w:r>
                      </w:p>
                      <w:p w14:paraId="2A2DC28D" w14:textId="77777777" w:rsidR="003D76C2" w:rsidRDefault="003D76C2">
                        <w:pPr>
                          <w:rPr>
                            <w:rFonts w:ascii="Courier New"/>
                            <w:sz w:val="20"/>
                          </w:rPr>
                        </w:pPr>
                      </w:p>
                      <w:p w14:paraId="388D51D9" w14:textId="77777777" w:rsidR="003D76C2" w:rsidRDefault="00000000">
                        <w:pPr>
                          <w:spacing w:before="130"/>
                          <w:ind w:left="885"/>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returnValue</w:t>
                        </w:r>
                        <w:proofErr w:type="spellEnd"/>
                      </w:p>
                      <w:p w14:paraId="2089B54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7760059" w14:textId="77777777" w:rsidR="003D76C2" w:rsidRDefault="003D76C2">
      <w:pPr>
        <w:rPr>
          <w:sz w:val="8"/>
        </w:rPr>
        <w:sectPr w:rsidR="003D76C2">
          <w:pgSz w:w="10800" w:h="13320"/>
          <w:pgMar w:top="1120" w:right="920" w:bottom="280" w:left="940" w:header="695" w:footer="0" w:gutter="0"/>
          <w:cols w:space="720"/>
        </w:sectPr>
      </w:pPr>
    </w:p>
    <w:p w14:paraId="54F814D2" w14:textId="77777777" w:rsidR="003D76C2" w:rsidRDefault="003D76C2">
      <w:pPr>
        <w:pStyle w:val="BodyText"/>
        <w:spacing w:before="12"/>
        <w:rPr>
          <w:sz w:val="7"/>
        </w:rPr>
      </w:pPr>
    </w:p>
    <w:p w14:paraId="4C43A8DC" w14:textId="77777777" w:rsidR="003D76C2" w:rsidRDefault="00000000">
      <w:pPr>
        <w:pStyle w:val="ListParagraph"/>
        <w:numPr>
          <w:ilvl w:val="1"/>
          <w:numId w:val="9"/>
        </w:numPr>
        <w:tabs>
          <w:tab w:val="left" w:pos="1274"/>
        </w:tabs>
        <w:spacing w:before="101"/>
        <w:jc w:val="left"/>
        <w:rPr>
          <w:sz w:val="20"/>
        </w:rPr>
      </w:pPr>
      <w:r>
        <w:rPr>
          <w:sz w:val="20"/>
        </w:rPr>
        <w:t>Lastly,</w:t>
      </w:r>
      <w:r>
        <w:rPr>
          <w:spacing w:val="-3"/>
          <w:sz w:val="20"/>
        </w:rPr>
        <w:t xml:space="preserve"> </w:t>
      </w:r>
      <w:r>
        <w:rPr>
          <w:sz w:val="20"/>
        </w:rPr>
        <w:t>clean</w:t>
      </w:r>
      <w:r>
        <w:rPr>
          <w:spacing w:val="-2"/>
          <w:sz w:val="20"/>
        </w:rPr>
        <w:t xml:space="preserve"> </w:t>
      </w:r>
      <w:r>
        <w:rPr>
          <w:sz w:val="20"/>
        </w:rPr>
        <w:t>up</w:t>
      </w:r>
      <w:r>
        <w:rPr>
          <w:spacing w:val="-3"/>
          <w:sz w:val="20"/>
        </w:rPr>
        <w:t xml:space="preserve"> </w:t>
      </w:r>
      <w:r>
        <w:rPr>
          <w:sz w:val="20"/>
        </w:rPr>
        <w:t>when</w:t>
      </w:r>
      <w:r>
        <w:rPr>
          <w:spacing w:val="-2"/>
          <w:sz w:val="20"/>
        </w:rPr>
        <w:t xml:space="preserve"> </w:t>
      </w:r>
      <w:r>
        <w:rPr>
          <w:sz w:val="20"/>
        </w:rPr>
        <w:t>the</w:t>
      </w:r>
      <w:r>
        <w:rPr>
          <w:spacing w:val="-3"/>
          <w:sz w:val="20"/>
        </w:rPr>
        <w:t xml:space="preserve"> </w:t>
      </w:r>
      <w:r>
        <w:rPr>
          <w:sz w:val="20"/>
        </w:rPr>
        <w:t>service</w:t>
      </w:r>
      <w:r>
        <w:rPr>
          <w:spacing w:val="-2"/>
          <w:sz w:val="20"/>
        </w:rPr>
        <w:t xml:space="preserve"> </w:t>
      </w:r>
      <w:r>
        <w:rPr>
          <w:sz w:val="20"/>
        </w:rPr>
        <w:t>is</w:t>
      </w:r>
      <w:r>
        <w:rPr>
          <w:spacing w:val="-3"/>
          <w:sz w:val="20"/>
        </w:rPr>
        <w:t xml:space="preserve"> </w:t>
      </w:r>
      <w:r>
        <w:rPr>
          <w:sz w:val="20"/>
        </w:rPr>
        <w:t>destroyed,</w:t>
      </w:r>
      <w:r>
        <w:rPr>
          <w:spacing w:val="-2"/>
          <w:sz w:val="20"/>
        </w:rPr>
        <w:t xml:space="preserve"> </w:t>
      </w:r>
      <w:r>
        <w:rPr>
          <w:sz w:val="20"/>
        </w:rPr>
        <w:t>stopping</w:t>
      </w:r>
      <w:r>
        <w:rPr>
          <w:spacing w:val="-3"/>
          <w:sz w:val="20"/>
        </w:rPr>
        <w:t xml:space="preserve"> </w:t>
      </w:r>
      <w:r>
        <w:rPr>
          <w:sz w:val="20"/>
        </w:rPr>
        <w:t>the</w:t>
      </w:r>
      <w:r>
        <w:rPr>
          <w:spacing w:val="-2"/>
          <w:sz w:val="20"/>
        </w:rPr>
        <w:t xml:space="preserve"> </w:t>
      </w:r>
      <w:r>
        <w:rPr>
          <w:sz w:val="20"/>
        </w:rPr>
        <w:t>handler</w:t>
      </w:r>
      <w:r>
        <w:rPr>
          <w:spacing w:val="-2"/>
          <w:sz w:val="20"/>
        </w:rPr>
        <w:t xml:space="preserve"> loop:</w:t>
      </w:r>
    </w:p>
    <w:p w14:paraId="5AB1E154" w14:textId="77777777" w:rsidR="003D76C2" w:rsidRDefault="00D51F7C">
      <w:pPr>
        <w:pStyle w:val="BodyText"/>
        <w:spacing w:before="4"/>
        <w:rPr>
          <w:sz w:val="9"/>
        </w:rPr>
      </w:pPr>
      <w:r>
        <w:rPr>
          <w:noProof/>
        </w:rPr>
        <mc:AlternateContent>
          <mc:Choice Requires="wpg">
            <w:drawing>
              <wp:anchor distT="0" distB="0" distL="0" distR="0" simplePos="0" relativeHeight="487667200" behindDoc="1" locked="0" layoutInCell="1" allowOverlap="1" wp14:anchorId="52711CB5" wp14:editId="586720A6">
                <wp:simplePos x="0" y="0"/>
                <wp:positionH relativeFrom="page">
                  <wp:posOffset>1120140</wp:posOffset>
                </wp:positionH>
                <wp:positionV relativeFrom="paragraph">
                  <wp:posOffset>95885</wp:posOffset>
                </wp:positionV>
                <wp:extent cx="5074920" cy="574675"/>
                <wp:effectExtent l="0" t="0" r="5080" b="0"/>
                <wp:wrapTopAndBottom/>
                <wp:docPr id="1011" name="docshapegroup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764" y="151"/>
                          <a:chExt cx="7992" cy="905"/>
                        </a:xfrm>
                      </wpg:grpSpPr>
                      <wps:wsp>
                        <wps:cNvPr id="1012" name="docshape538"/>
                        <wps:cNvSpPr>
                          <a:spLocks/>
                        </wps:cNvSpPr>
                        <wps:spPr bwMode="auto">
                          <a:xfrm>
                            <a:off x="1764" y="16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3" name="docshape539"/>
                        <wps:cNvSpPr>
                          <a:spLocks/>
                        </wps:cNvSpPr>
                        <wps:spPr bwMode="auto">
                          <a:xfrm>
                            <a:off x="1764" y="150"/>
                            <a:ext cx="7992" cy="905"/>
                          </a:xfrm>
                          <a:custGeom>
                            <a:avLst/>
                            <a:gdLst>
                              <a:gd name="T0" fmla="+- 0 9756 1764"/>
                              <a:gd name="T1" fmla="*/ T0 w 7992"/>
                              <a:gd name="T2" fmla="+- 0 1035 151"/>
                              <a:gd name="T3" fmla="*/ 1035 h 905"/>
                              <a:gd name="T4" fmla="+- 0 1764 1764"/>
                              <a:gd name="T5" fmla="*/ T4 w 7992"/>
                              <a:gd name="T6" fmla="+- 0 1035 151"/>
                              <a:gd name="T7" fmla="*/ 1035 h 905"/>
                              <a:gd name="T8" fmla="+- 0 1764 1764"/>
                              <a:gd name="T9" fmla="*/ T8 w 7992"/>
                              <a:gd name="T10" fmla="+- 0 1055 151"/>
                              <a:gd name="T11" fmla="*/ 1055 h 905"/>
                              <a:gd name="T12" fmla="+- 0 9756 1764"/>
                              <a:gd name="T13" fmla="*/ T12 w 7992"/>
                              <a:gd name="T14" fmla="+- 0 1055 151"/>
                              <a:gd name="T15" fmla="*/ 1055 h 905"/>
                              <a:gd name="T16" fmla="+- 0 9756 1764"/>
                              <a:gd name="T17" fmla="*/ T16 w 7992"/>
                              <a:gd name="T18" fmla="+- 0 1035 151"/>
                              <a:gd name="T19" fmla="*/ 1035 h 905"/>
                              <a:gd name="T20" fmla="+- 0 9756 1764"/>
                              <a:gd name="T21" fmla="*/ T20 w 7992"/>
                              <a:gd name="T22" fmla="+- 0 151 151"/>
                              <a:gd name="T23" fmla="*/ 151 h 905"/>
                              <a:gd name="T24" fmla="+- 0 1764 1764"/>
                              <a:gd name="T25" fmla="*/ T24 w 7992"/>
                              <a:gd name="T26" fmla="+- 0 151 151"/>
                              <a:gd name="T27" fmla="*/ 151 h 905"/>
                              <a:gd name="T28" fmla="+- 0 1764 1764"/>
                              <a:gd name="T29" fmla="*/ T28 w 7992"/>
                              <a:gd name="T30" fmla="+- 0 171 151"/>
                              <a:gd name="T31" fmla="*/ 171 h 905"/>
                              <a:gd name="T32" fmla="+- 0 9756 1764"/>
                              <a:gd name="T33" fmla="*/ T32 w 7992"/>
                              <a:gd name="T34" fmla="+- 0 171 151"/>
                              <a:gd name="T35" fmla="*/ 171 h 905"/>
                              <a:gd name="T36" fmla="+- 0 9756 1764"/>
                              <a:gd name="T37" fmla="*/ T36 w 7992"/>
                              <a:gd name="T38" fmla="+- 0 151 151"/>
                              <a:gd name="T39" fmla="*/ 151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4" name="docshape540"/>
                        <wps:cNvSpPr txBox="1">
                          <a:spLocks/>
                        </wps:cNvSpPr>
                        <wps:spPr bwMode="auto">
                          <a:xfrm>
                            <a:off x="1764" y="17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9C59D" w14:textId="77777777" w:rsidR="003D76C2" w:rsidRDefault="00000000">
                              <w:pPr>
                                <w:spacing w:before="40" w:line="328" w:lineRule="auto"/>
                                <w:ind w:left="885" w:hanging="432"/>
                                <w:rPr>
                                  <w:rFonts w:ascii="Courier New"/>
                                  <w:sz w:val="18"/>
                                </w:rPr>
                              </w:pPr>
                              <w:r>
                                <w:rPr>
                                  <w:rFonts w:ascii="Courier New"/>
                                  <w:sz w:val="18"/>
                                </w:rPr>
                                <w:t xml:space="preserve">override fun </w:t>
                              </w:r>
                              <w:proofErr w:type="spellStart"/>
                              <w:r>
                                <w:rPr>
                                  <w:rFonts w:ascii="Courier New"/>
                                  <w:sz w:val="18"/>
                                </w:rPr>
                                <w:t>onDestroy</w:t>
                              </w:r>
                              <w:proofErr w:type="spellEnd"/>
                              <w:r>
                                <w:rPr>
                                  <w:rFonts w:ascii="Courier New"/>
                                  <w:sz w:val="18"/>
                                </w:rPr>
                                <w:t xml:space="preserve">() { </w:t>
                              </w:r>
                              <w:proofErr w:type="spellStart"/>
                              <w:r>
                                <w:rPr>
                                  <w:rFonts w:ascii="Courier New"/>
                                  <w:spacing w:val="-2"/>
                                  <w:sz w:val="18"/>
                                </w:rPr>
                                <w:t>serviceHandler.removeCallbacksAndMessages</w:t>
                              </w:r>
                              <w:proofErr w:type="spellEnd"/>
                              <w:r>
                                <w:rPr>
                                  <w:rFonts w:ascii="Courier New"/>
                                  <w:spacing w:val="-2"/>
                                  <w:sz w:val="18"/>
                                </w:rPr>
                                <w:t>(null)</w:t>
                              </w:r>
                            </w:p>
                            <w:p w14:paraId="349EE955"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711CB5" id="docshapegroup537" o:spid="_x0000_s1443" style="position:absolute;margin-left:88.2pt;margin-top:7.55pt;width:399.6pt;height:45.25pt;z-index:-15649280;mso-wrap-distance-left:0;mso-wrap-distance-right:0;mso-position-horizontal-relative:page;mso-position-vertical-relative:text" coordorigin="1764,151"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">
                <v:rect id="docshape538" o:spid="_x0000_s1444" style="position:absolute;left:1764;top:16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" fillcolor="#f6f6f6" stroked="f">
                  <v:path arrowok="t"/>
                </v:rect>
                <v:shape id="docshape539" o:spid="_x0000_s1445" style="position:absolute;left:1764;top:150;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" path="m7992,884l,884r,20l7992,904r,-20xm7992,l,,,20r7992,l7992,xe" fillcolor="#dadada" stroked="f">
                  <v:path arrowok="t" o:connecttype="custom" o:connectlocs="7992,1035;0,1035;0,1055;7992,1055;7992,1035;7992,151;0,151;0,171;7992,171;7992,151" o:connectangles="0,0,0,0,0,0,0,0,0,0"/>
                </v:shape>
                <v:shape id="docshape540" o:spid="_x0000_s1446" type="#_x0000_t202" style="position:absolute;left:1764;top:17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" filled="f" stroked="f">
                  <v:path arrowok="t"/>
                  <v:textbox inset="0,0,0,0">
                    <w:txbxContent>
                      <w:p w14:paraId="2279C59D" w14:textId="77777777" w:rsidR="003D76C2" w:rsidRDefault="00000000">
                        <w:pPr>
                          <w:spacing w:before="40" w:line="328" w:lineRule="auto"/>
                          <w:ind w:left="885" w:hanging="432"/>
                          <w:rPr>
                            <w:rFonts w:ascii="Courier New"/>
                            <w:sz w:val="18"/>
                          </w:rPr>
                        </w:pPr>
                        <w:r>
                          <w:rPr>
                            <w:rFonts w:ascii="Courier New"/>
                            <w:sz w:val="18"/>
                          </w:rPr>
                          <w:t xml:space="preserve">override fun </w:t>
                        </w:r>
                        <w:proofErr w:type="spellStart"/>
                        <w:r>
                          <w:rPr>
                            <w:rFonts w:ascii="Courier New"/>
                            <w:sz w:val="18"/>
                          </w:rPr>
                          <w:t>onDestroy</w:t>
                        </w:r>
                        <w:proofErr w:type="spellEnd"/>
                        <w:r>
                          <w:rPr>
                            <w:rFonts w:ascii="Courier New"/>
                            <w:sz w:val="18"/>
                          </w:rPr>
                          <w:t xml:space="preserve">() { </w:t>
                        </w:r>
                        <w:proofErr w:type="spellStart"/>
                        <w:r>
                          <w:rPr>
                            <w:rFonts w:ascii="Courier New"/>
                            <w:spacing w:val="-2"/>
                            <w:sz w:val="18"/>
                          </w:rPr>
                          <w:t>serviceHandler.removeCallbacksAndMessages</w:t>
                        </w:r>
                        <w:proofErr w:type="spellEnd"/>
                        <w:r>
                          <w:rPr>
                            <w:rFonts w:ascii="Courier New"/>
                            <w:spacing w:val="-2"/>
                            <w:sz w:val="18"/>
                          </w:rPr>
                          <w:t>(null)</w:t>
                        </w:r>
                      </w:p>
                      <w:p w14:paraId="349EE955"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751E3272" w14:textId="77777777" w:rsidR="003D76C2" w:rsidRDefault="00000000">
      <w:pPr>
        <w:pStyle w:val="ListParagraph"/>
        <w:numPr>
          <w:ilvl w:val="1"/>
          <w:numId w:val="9"/>
        </w:numPr>
        <w:tabs>
          <w:tab w:val="left" w:pos="1274"/>
        </w:tabs>
        <w:jc w:val="left"/>
        <w:rPr>
          <w:sz w:val="20"/>
        </w:rPr>
      </w:pPr>
      <w:r>
        <w:rPr>
          <w:sz w:val="20"/>
        </w:rPr>
        <w:t>To</w:t>
      </w:r>
      <w:r>
        <w:rPr>
          <w:spacing w:val="-5"/>
          <w:sz w:val="20"/>
        </w:rPr>
        <w:t xml:space="preserve"> </w:t>
      </w:r>
      <w:r>
        <w:rPr>
          <w:sz w:val="20"/>
        </w:rPr>
        <w:t>launch</w:t>
      </w:r>
      <w:r>
        <w:rPr>
          <w:spacing w:val="-2"/>
          <w:sz w:val="20"/>
        </w:rPr>
        <w:t xml:space="preserve"> </w:t>
      </w:r>
      <w:r>
        <w:rPr>
          <w:sz w:val="20"/>
        </w:rPr>
        <w:t>the</w:t>
      </w:r>
      <w:r>
        <w:rPr>
          <w:spacing w:val="-2"/>
          <w:sz w:val="20"/>
        </w:rPr>
        <w:t xml:space="preserve"> </w:t>
      </w:r>
      <w:r>
        <w:rPr>
          <w:sz w:val="20"/>
        </w:rPr>
        <w:t>service,</w:t>
      </w:r>
      <w:r>
        <w:rPr>
          <w:spacing w:val="-2"/>
          <w:sz w:val="20"/>
        </w:rPr>
        <w:t xml:space="preserve"> </w:t>
      </w:r>
      <w:r>
        <w:rPr>
          <w:sz w:val="20"/>
        </w:rPr>
        <w:t>you</w:t>
      </w:r>
      <w:r>
        <w:rPr>
          <w:spacing w:val="-2"/>
          <w:sz w:val="20"/>
        </w:rPr>
        <w:t xml:space="preserve"> </w:t>
      </w:r>
      <w:r>
        <w:rPr>
          <w:sz w:val="20"/>
        </w:rPr>
        <w:t>must</w:t>
      </w:r>
      <w:r>
        <w:rPr>
          <w:spacing w:val="-2"/>
          <w:sz w:val="20"/>
        </w:rPr>
        <w:t xml:space="preserve"> </w:t>
      </w:r>
      <w:r>
        <w:rPr>
          <w:sz w:val="20"/>
        </w:rPr>
        <w:t>first</w:t>
      </w:r>
      <w:r>
        <w:rPr>
          <w:spacing w:val="-2"/>
          <w:sz w:val="20"/>
        </w:rPr>
        <w:t xml:space="preserve"> </w:t>
      </w:r>
      <w:r>
        <w:rPr>
          <w:sz w:val="20"/>
        </w:rPr>
        <w:t>register</w:t>
      </w:r>
      <w:r>
        <w:rPr>
          <w:spacing w:val="-3"/>
          <w:sz w:val="20"/>
        </w:rPr>
        <w:t xml:space="preserve"> </w:t>
      </w:r>
      <w:r>
        <w:rPr>
          <w:sz w:val="20"/>
        </w:rPr>
        <w:t>it</w:t>
      </w:r>
      <w:r>
        <w:rPr>
          <w:spacing w:val="-2"/>
          <w:sz w:val="20"/>
        </w:rPr>
        <w:t xml:space="preserve"> </w:t>
      </w:r>
      <w:r>
        <w:rPr>
          <w:sz w:val="20"/>
        </w:rPr>
        <w:t>in</w:t>
      </w:r>
      <w:r>
        <w:rPr>
          <w:spacing w:val="-2"/>
          <w:sz w:val="20"/>
        </w:rPr>
        <w:t xml:space="preserve"> </w:t>
      </w:r>
      <w:r>
        <w:rPr>
          <w:sz w:val="20"/>
        </w:rPr>
        <w:t>your</w:t>
      </w:r>
      <w:r>
        <w:rPr>
          <w:spacing w:val="-1"/>
          <w:sz w:val="20"/>
        </w:rPr>
        <w:t xml:space="preserve"> </w:t>
      </w:r>
      <w:r>
        <w:rPr>
          <w:spacing w:val="-2"/>
          <w:sz w:val="20"/>
        </w:rPr>
        <w:t>app's</w:t>
      </w:r>
    </w:p>
    <w:p w14:paraId="228244F0" w14:textId="77777777" w:rsidR="003D76C2" w:rsidRDefault="00000000">
      <w:pPr>
        <w:spacing w:before="8"/>
        <w:ind w:left="1274"/>
        <w:rPr>
          <w:sz w:val="20"/>
        </w:rPr>
      </w:pPr>
      <w:r>
        <w:rPr>
          <w:rFonts w:ascii="Courier New"/>
          <w:b/>
          <w:spacing w:val="-2"/>
        </w:rPr>
        <w:t>AndroidManifest.xml</w:t>
      </w:r>
      <w:r>
        <w:rPr>
          <w:rFonts w:ascii="Courier New"/>
          <w:b/>
          <w:spacing w:val="-62"/>
        </w:rPr>
        <w:t xml:space="preserve"> </w:t>
      </w:r>
      <w:r>
        <w:rPr>
          <w:spacing w:val="-2"/>
          <w:sz w:val="20"/>
        </w:rPr>
        <w:t>file:</w:t>
      </w:r>
    </w:p>
    <w:p w14:paraId="7A9B7909" w14:textId="77777777" w:rsidR="003D76C2" w:rsidRDefault="00D51F7C">
      <w:pPr>
        <w:pStyle w:val="BodyText"/>
        <w:spacing w:before="10"/>
        <w:rPr>
          <w:sz w:val="8"/>
        </w:rPr>
      </w:pPr>
      <w:r>
        <w:rPr>
          <w:noProof/>
        </w:rPr>
        <mc:AlternateContent>
          <mc:Choice Requires="wpg">
            <w:drawing>
              <wp:anchor distT="0" distB="0" distL="0" distR="0" simplePos="0" relativeHeight="487667712" behindDoc="1" locked="0" layoutInCell="1" allowOverlap="1" wp14:anchorId="075C526E" wp14:editId="7BD2FC6E">
                <wp:simplePos x="0" y="0"/>
                <wp:positionH relativeFrom="page">
                  <wp:posOffset>1120140</wp:posOffset>
                </wp:positionH>
                <wp:positionV relativeFrom="paragraph">
                  <wp:posOffset>91440</wp:posOffset>
                </wp:positionV>
                <wp:extent cx="5074920" cy="1463675"/>
                <wp:effectExtent l="0" t="0" r="5080" b="0"/>
                <wp:wrapTopAndBottom/>
                <wp:docPr id="1007" name="docshapegroup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4"/>
                          <a:chExt cx="7992" cy="2305"/>
                        </a:xfrm>
                      </wpg:grpSpPr>
                      <wps:wsp>
                        <wps:cNvPr id="1008" name="docshape542"/>
                        <wps:cNvSpPr>
                          <a:spLocks/>
                        </wps:cNvSpPr>
                        <wps:spPr bwMode="auto">
                          <a:xfrm>
                            <a:off x="176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9" name="docshape543"/>
                        <wps:cNvSpPr>
                          <a:spLocks/>
                        </wps:cNvSpPr>
                        <wps:spPr bwMode="auto">
                          <a:xfrm>
                            <a:off x="1764" y="143"/>
                            <a:ext cx="7992" cy="2305"/>
                          </a:xfrm>
                          <a:custGeom>
                            <a:avLst/>
                            <a:gdLst>
                              <a:gd name="T0" fmla="+- 0 9756 1764"/>
                              <a:gd name="T1" fmla="*/ T0 w 7992"/>
                              <a:gd name="T2" fmla="+- 0 2428 144"/>
                              <a:gd name="T3" fmla="*/ 2428 h 2305"/>
                              <a:gd name="T4" fmla="+- 0 1764 1764"/>
                              <a:gd name="T5" fmla="*/ T4 w 7992"/>
                              <a:gd name="T6" fmla="+- 0 2428 144"/>
                              <a:gd name="T7" fmla="*/ 2428 h 2305"/>
                              <a:gd name="T8" fmla="+- 0 1764 1764"/>
                              <a:gd name="T9" fmla="*/ T8 w 7992"/>
                              <a:gd name="T10" fmla="+- 0 2448 144"/>
                              <a:gd name="T11" fmla="*/ 2448 h 2305"/>
                              <a:gd name="T12" fmla="+- 0 9756 1764"/>
                              <a:gd name="T13" fmla="*/ T12 w 7992"/>
                              <a:gd name="T14" fmla="+- 0 2448 144"/>
                              <a:gd name="T15" fmla="*/ 2448 h 2305"/>
                              <a:gd name="T16" fmla="+- 0 9756 1764"/>
                              <a:gd name="T17" fmla="*/ T16 w 7992"/>
                              <a:gd name="T18" fmla="+- 0 2428 144"/>
                              <a:gd name="T19" fmla="*/ 2428 h 2305"/>
                              <a:gd name="T20" fmla="+- 0 9756 1764"/>
                              <a:gd name="T21" fmla="*/ T20 w 7992"/>
                              <a:gd name="T22" fmla="+- 0 144 144"/>
                              <a:gd name="T23" fmla="*/ 144 h 2305"/>
                              <a:gd name="T24" fmla="+- 0 1764 1764"/>
                              <a:gd name="T25" fmla="*/ T24 w 7992"/>
                              <a:gd name="T26" fmla="+- 0 144 144"/>
                              <a:gd name="T27" fmla="*/ 144 h 2305"/>
                              <a:gd name="T28" fmla="+- 0 1764 1764"/>
                              <a:gd name="T29" fmla="*/ T28 w 7992"/>
                              <a:gd name="T30" fmla="+- 0 164 144"/>
                              <a:gd name="T31" fmla="*/ 164 h 2305"/>
                              <a:gd name="T32" fmla="+- 0 9756 1764"/>
                              <a:gd name="T33" fmla="*/ T32 w 7992"/>
                              <a:gd name="T34" fmla="+- 0 164 144"/>
                              <a:gd name="T35" fmla="*/ 164 h 2305"/>
                              <a:gd name="T36" fmla="+- 0 9756 176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0" name="docshape544"/>
                        <wps:cNvSpPr txBox="1">
                          <a:spLocks/>
                        </wps:cNvSpPr>
                        <wps:spPr bwMode="auto">
                          <a:xfrm>
                            <a:off x="176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7AE37" w14:textId="77777777" w:rsidR="003D76C2" w:rsidRDefault="00000000">
                              <w:pPr>
                                <w:spacing w:before="40"/>
                                <w:ind w:left="453"/>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p w14:paraId="6DE33DDB" w14:textId="77777777" w:rsidR="003D76C2" w:rsidRDefault="003D76C2">
                              <w:pPr>
                                <w:rPr>
                                  <w:rFonts w:ascii="Courier New"/>
                                  <w:sz w:val="20"/>
                                </w:rPr>
                              </w:pPr>
                            </w:p>
                            <w:p w14:paraId="41C8FE82" w14:textId="77777777" w:rsidR="003D76C2" w:rsidRDefault="00000000">
                              <w:pPr>
                                <w:spacing w:before="130"/>
                                <w:ind w:left="885"/>
                                <w:rPr>
                                  <w:rFonts w:ascii="Courier New"/>
                                  <w:b/>
                                  <w:sz w:val="18"/>
                                </w:rPr>
                              </w:pPr>
                              <w:r>
                                <w:rPr>
                                  <w:rFonts w:ascii="Courier New"/>
                                  <w:b/>
                                  <w:spacing w:val="-2"/>
                                  <w:sz w:val="18"/>
                                </w:rPr>
                                <w:t>&lt;service</w:t>
                              </w:r>
                            </w:p>
                            <w:p w14:paraId="56D8961F" w14:textId="77777777" w:rsidR="003D76C2" w:rsidRDefault="00000000">
                              <w:pPr>
                                <w:spacing w:before="76" w:line="328" w:lineRule="auto"/>
                                <w:ind w:left="1317" w:right="2128"/>
                                <w:rPr>
                                  <w:rFonts w:ascii="Courier New"/>
                                  <w:b/>
                                  <w:sz w:val="18"/>
                                </w:rPr>
                              </w:pP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WaterTrackingService</w:t>
                              </w:r>
                              <w:proofErr w:type="spellEnd"/>
                              <w:r>
                                <w:rPr>
                                  <w:rFonts w:ascii="Courier New"/>
                                  <w:b/>
                                  <w:spacing w:val="-2"/>
                                  <w:sz w:val="18"/>
                                </w:rPr>
                                <w:t xml:space="preserve">" </w:t>
                              </w:r>
                              <w:proofErr w:type="spellStart"/>
                              <w:r>
                                <w:rPr>
                                  <w:rFonts w:ascii="Courier New"/>
                                  <w:b/>
                                  <w:spacing w:val="-2"/>
                                  <w:sz w:val="18"/>
                                </w:rPr>
                                <w:t>android:enabled</w:t>
                              </w:r>
                              <w:proofErr w:type="spellEnd"/>
                              <w:r>
                                <w:rPr>
                                  <w:rFonts w:ascii="Courier New"/>
                                  <w:b/>
                                  <w:spacing w:val="-2"/>
                                  <w:sz w:val="18"/>
                                </w:rPr>
                                <w:t xml:space="preserve">="true" </w:t>
                              </w:r>
                              <w:proofErr w:type="spellStart"/>
                              <w:r>
                                <w:rPr>
                                  <w:rFonts w:ascii="Courier New"/>
                                  <w:b/>
                                  <w:spacing w:val="-2"/>
                                  <w:sz w:val="18"/>
                                </w:rPr>
                                <w:t>android:exported</w:t>
                              </w:r>
                              <w:proofErr w:type="spellEnd"/>
                              <w:r>
                                <w:rPr>
                                  <w:rFonts w:ascii="Courier New"/>
                                  <w:b/>
                                  <w:spacing w:val="-2"/>
                                  <w:sz w:val="18"/>
                                </w:rPr>
                                <w:t>="true"/&gt;</w:t>
                              </w:r>
                            </w:p>
                            <w:p w14:paraId="4E03F562" w14:textId="77777777" w:rsidR="003D76C2" w:rsidRDefault="003D76C2">
                              <w:pPr>
                                <w:spacing w:before="10"/>
                                <w:rPr>
                                  <w:rFonts w:ascii="Courier New"/>
                                  <w:b/>
                                  <w:sz w:val="24"/>
                                </w:rPr>
                              </w:pPr>
                            </w:p>
                            <w:p w14:paraId="08E98D71" w14:textId="77777777" w:rsidR="003D76C2" w:rsidRDefault="00000000">
                              <w:pPr>
                                <w:ind w:left="885"/>
                                <w:rPr>
                                  <w:rFonts w:ascii="Courier New"/>
                                  <w:sz w:val="18"/>
                                </w:rPr>
                              </w:pPr>
                              <w:r>
                                <w:rPr>
                                  <w:rFonts w:ascii="Courier New"/>
                                  <w:sz w:val="18"/>
                                </w:rPr>
                                <w:t>&lt;activity</w:t>
                              </w:r>
                              <w:r>
                                <w:rPr>
                                  <w:rFonts w:ascii="Courier New"/>
                                  <w:spacing w:val="-9"/>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5C526E" id="docshapegroup541" o:spid="_x0000_s1447" style="position:absolute;margin-left:88.2pt;margin-top:7.2pt;width:399.6pt;height:115.25pt;z-index:-15648768;mso-wrap-distance-left:0;mso-wrap-distance-right:0;mso-position-horizontal-relative:page;mso-position-vertical-relative:text" coordorigin="176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">
                <v:rect id="docshape542" o:spid="_x0000_s1448" style="position:absolute;left:176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" fillcolor="#f6f6f6" stroked="f">
                  <v:path arrowok="t"/>
                </v:rect>
                <v:shape id="docshape543" o:spid="_x0000_s1449" style="position:absolute;left:176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544" o:spid="_x0000_s1450" type="#_x0000_t202" style="position:absolute;left:176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" filled="f" stroked="f">
                  <v:path arrowok="t"/>
                  <v:textbox inset="0,0,0,0">
                    <w:txbxContent>
                      <w:p w14:paraId="39F7AE37" w14:textId="77777777" w:rsidR="003D76C2" w:rsidRDefault="00000000">
                        <w:pPr>
                          <w:spacing w:before="40"/>
                          <w:ind w:left="453"/>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p w14:paraId="6DE33DDB" w14:textId="77777777" w:rsidR="003D76C2" w:rsidRDefault="003D76C2">
                        <w:pPr>
                          <w:rPr>
                            <w:rFonts w:ascii="Courier New"/>
                            <w:sz w:val="20"/>
                          </w:rPr>
                        </w:pPr>
                      </w:p>
                      <w:p w14:paraId="41C8FE82" w14:textId="77777777" w:rsidR="003D76C2" w:rsidRDefault="00000000">
                        <w:pPr>
                          <w:spacing w:before="130"/>
                          <w:ind w:left="885"/>
                          <w:rPr>
                            <w:rFonts w:ascii="Courier New"/>
                            <w:b/>
                            <w:sz w:val="18"/>
                          </w:rPr>
                        </w:pPr>
                        <w:r>
                          <w:rPr>
                            <w:rFonts w:ascii="Courier New"/>
                            <w:b/>
                            <w:spacing w:val="-2"/>
                            <w:sz w:val="18"/>
                          </w:rPr>
                          <w:t>&lt;service</w:t>
                        </w:r>
                      </w:p>
                      <w:p w14:paraId="56D8961F" w14:textId="77777777" w:rsidR="003D76C2" w:rsidRDefault="00000000">
                        <w:pPr>
                          <w:spacing w:before="76" w:line="328" w:lineRule="auto"/>
                          <w:ind w:left="1317" w:right="2128"/>
                          <w:rPr>
                            <w:rFonts w:ascii="Courier New"/>
                            <w:b/>
                            <w:sz w:val="18"/>
                          </w:rPr>
                        </w:pP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WaterTrackingService</w:t>
                        </w:r>
                        <w:proofErr w:type="spellEnd"/>
                        <w:r>
                          <w:rPr>
                            <w:rFonts w:ascii="Courier New"/>
                            <w:b/>
                            <w:spacing w:val="-2"/>
                            <w:sz w:val="18"/>
                          </w:rPr>
                          <w:t xml:space="preserve">" </w:t>
                        </w:r>
                        <w:proofErr w:type="spellStart"/>
                        <w:r>
                          <w:rPr>
                            <w:rFonts w:ascii="Courier New"/>
                            <w:b/>
                            <w:spacing w:val="-2"/>
                            <w:sz w:val="18"/>
                          </w:rPr>
                          <w:t>android:enabled</w:t>
                        </w:r>
                        <w:proofErr w:type="spellEnd"/>
                        <w:r>
                          <w:rPr>
                            <w:rFonts w:ascii="Courier New"/>
                            <w:b/>
                            <w:spacing w:val="-2"/>
                            <w:sz w:val="18"/>
                          </w:rPr>
                          <w:t xml:space="preserve">="true" </w:t>
                        </w:r>
                        <w:proofErr w:type="spellStart"/>
                        <w:r>
                          <w:rPr>
                            <w:rFonts w:ascii="Courier New"/>
                            <w:b/>
                            <w:spacing w:val="-2"/>
                            <w:sz w:val="18"/>
                          </w:rPr>
                          <w:t>android:exported</w:t>
                        </w:r>
                        <w:proofErr w:type="spellEnd"/>
                        <w:r>
                          <w:rPr>
                            <w:rFonts w:ascii="Courier New"/>
                            <w:b/>
                            <w:spacing w:val="-2"/>
                            <w:sz w:val="18"/>
                          </w:rPr>
                          <w:t>="true"/&gt;</w:t>
                        </w:r>
                      </w:p>
                      <w:p w14:paraId="4E03F562" w14:textId="77777777" w:rsidR="003D76C2" w:rsidRDefault="003D76C2">
                        <w:pPr>
                          <w:spacing w:before="10"/>
                          <w:rPr>
                            <w:rFonts w:ascii="Courier New"/>
                            <w:b/>
                            <w:sz w:val="24"/>
                          </w:rPr>
                        </w:pPr>
                      </w:p>
                      <w:p w14:paraId="08E98D71" w14:textId="77777777" w:rsidR="003D76C2" w:rsidRDefault="00000000">
                        <w:pPr>
                          <w:ind w:left="885"/>
                          <w:rPr>
                            <w:rFonts w:ascii="Courier New"/>
                            <w:sz w:val="18"/>
                          </w:rPr>
                        </w:pPr>
                        <w:r>
                          <w:rPr>
                            <w:rFonts w:ascii="Courier New"/>
                            <w:sz w:val="18"/>
                          </w:rPr>
                          <w:t>&lt;activity</w:t>
                        </w:r>
                        <w:r>
                          <w:rPr>
                            <w:rFonts w:ascii="Courier New"/>
                            <w:spacing w:val="-9"/>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"&gt;</w:t>
                        </w:r>
                      </w:p>
                    </w:txbxContent>
                  </v:textbox>
                </v:shape>
                <w10:wrap type="topAndBottom" anchorx="page"/>
              </v:group>
            </w:pict>
          </mc:Fallback>
        </mc:AlternateContent>
      </w:r>
    </w:p>
    <w:p w14:paraId="397F43E8" w14:textId="77777777" w:rsidR="003D76C2" w:rsidRDefault="00000000">
      <w:pPr>
        <w:pStyle w:val="ListParagraph"/>
        <w:numPr>
          <w:ilvl w:val="1"/>
          <w:numId w:val="9"/>
        </w:numPr>
        <w:tabs>
          <w:tab w:val="left" w:pos="1274"/>
        </w:tabs>
        <w:ind w:right="805"/>
        <w:jc w:val="left"/>
        <w:rPr>
          <w:sz w:val="20"/>
        </w:rPr>
      </w:pPr>
      <w:r>
        <w:rPr>
          <w:sz w:val="20"/>
        </w:rPr>
        <w:t>Then,</w:t>
      </w:r>
      <w:r>
        <w:rPr>
          <w:spacing w:val="-7"/>
          <w:sz w:val="20"/>
        </w:rPr>
        <w:t xml:space="preserve"> </w:t>
      </w:r>
      <w:r>
        <w:rPr>
          <w:sz w:val="20"/>
        </w:rPr>
        <w:t>in</w:t>
      </w:r>
      <w:r>
        <w:rPr>
          <w:spacing w:val="-3"/>
          <w:sz w:val="20"/>
        </w:rPr>
        <w:t xml:space="preserve"> </w:t>
      </w:r>
      <w:r>
        <w:rPr>
          <w:sz w:val="20"/>
        </w:rPr>
        <w:t>your</w:t>
      </w:r>
      <w:r>
        <w:rPr>
          <w:spacing w:val="-3"/>
          <w:sz w:val="20"/>
        </w:rPr>
        <w:t xml:space="preserve"> </w:t>
      </w:r>
      <w:proofErr w:type="spellStart"/>
      <w:r>
        <w:rPr>
          <w:rFonts w:ascii="Courier New"/>
          <w:b/>
        </w:rPr>
        <w:t>MainActivity</w:t>
      </w:r>
      <w:proofErr w:type="spellEnd"/>
      <w:r>
        <w:rPr>
          <w:rFonts w:ascii="Courier New"/>
          <w:b/>
          <w:spacing w:val="-80"/>
        </w:rPr>
        <w:t xml:space="preserve"> </w:t>
      </w:r>
      <w:r>
        <w:rPr>
          <w:sz w:val="20"/>
        </w:rPr>
        <w:t>class,</w:t>
      </w:r>
      <w:r>
        <w:rPr>
          <w:spacing w:val="-3"/>
          <w:sz w:val="20"/>
        </w:rPr>
        <w:t xml:space="preserve"> </w:t>
      </w:r>
      <w:r>
        <w:rPr>
          <w:sz w:val="20"/>
        </w:rPr>
        <w:t>you</w:t>
      </w:r>
      <w:r>
        <w:rPr>
          <w:spacing w:val="-3"/>
          <w:sz w:val="20"/>
        </w:rPr>
        <w:t xml:space="preserve"> </w:t>
      </w:r>
      <w:r>
        <w:rPr>
          <w:sz w:val="20"/>
        </w:rPr>
        <w:t>can</w:t>
      </w:r>
      <w:r>
        <w:rPr>
          <w:spacing w:val="-3"/>
          <w:sz w:val="20"/>
        </w:rPr>
        <w:t xml:space="preserve"> </w:t>
      </w:r>
      <w:r>
        <w:rPr>
          <w:sz w:val="20"/>
        </w:rPr>
        <w:t>add</w:t>
      </w:r>
      <w:r>
        <w:rPr>
          <w:spacing w:val="-4"/>
          <w:sz w:val="20"/>
        </w:rPr>
        <w:t xml:space="preserve"> </w:t>
      </w:r>
      <w:r>
        <w:rPr>
          <w:sz w:val="20"/>
        </w:rPr>
        <w:t>a</w:t>
      </w:r>
      <w:r>
        <w:rPr>
          <w:spacing w:val="-4"/>
          <w:sz w:val="20"/>
        </w:rPr>
        <w:t xml:space="preserve"> </w:t>
      </w:r>
      <w:r>
        <w:rPr>
          <w:sz w:val="20"/>
        </w:rPr>
        <w:t>function</w:t>
      </w:r>
      <w:r>
        <w:rPr>
          <w:spacing w:val="-3"/>
          <w:sz w:val="20"/>
        </w:rPr>
        <w:t xml:space="preserve"> </w:t>
      </w:r>
      <w:r>
        <w:rPr>
          <w:sz w:val="20"/>
        </w:rPr>
        <w:t>to</w:t>
      </w:r>
      <w:r>
        <w:rPr>
          <w:spacing w:val="-3"/>
          <w:sz w:val="20"/>
        </w:rPr>
        <w:t xml:space="preserve"> </w:t>
      </w:r>
      <w:r>
        <w:rPr>
          <w:sz w:val="20"/>
        </w:rPr>
        <w:t>launch</w:t>
      </w:r>
      <w:r>
        <w:rPr>
          <w:spacing w:val="-3"/>
          <w:sz w:val="20"/>
        </w:rPr>
        <w:t xml:space="preserve"> </w:t>
      </w:r>
      <w:r>
        <w:rPr>
          <w:sz w:val="20"/>
        </w:rPr>
        <w:t>the service, with an optional intake value:</w:t>
      </w:r>
    </w:p>
    <w:p w14:paraId="625CFC03" w14:textId="77777777" w:rsidR="003D76C2" w:rsidRDefault="00D51F7C">
      <w:pPr>
        <w:pStyle w:val="BodyText"/>
        <w:spacing w:before="5"/>
        <w:rPr>
          <w:sz w:val="9"/>
        </w:rPr>
      </w:pPr>
      <w:r>
        <w:rPr>
          <w:noProof/>
        </w:rPr>
        <mc:AlternateContent>
          <mc:Choice Requires="wpg">
            <w:drawing>
              <wp:anchor distT="0" distB="0" distL="0" distR="0" simplePos="0" relativeHeight="487668224" behindDoc="1" locked="0" layoutInCell="1" allowOverlap="1" wp14:anchorId="682B0A2F" wp14:editId="5632A196">
                <wp:simplePos x="0" y="0"/>
                <wp:positionH relativeFrom="page">
                  <wp:posOffset>1120140</wp:posOffset>
                </wp:positionH>
                <wp:positionV relativeFrom="paragraph">
                  <wp:posOffset>96520</wp:posOffset>
                </wp:positionV>
                <wp:extent cx="5074920" cy="1285875"/>
                <wp:effectExtent l="0" t="0" r="5080" b="0"/>
                <wp:wrapTopAndBottom/>
                <wp:docPr id="1003" name="docshapegroup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52"/>
                          <a:chExt cx="7992" cy="2025"/>
                        </a:xfrm>
                      </wpg:grpSpPr>
                      <wps:wsp>
                        <wps:cNvPr id="1004" name="docshape546"/>
                        <wps:cNvSpPr>
                          <a:spLocks/>
                        </wps:cNvSpPr>
                        <wps:spPr bwMode="auto">
                          <a:xfrm>
                            <a:off x="1764" y="161"/>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5" name="docshape547"/>
                        <wps:cNvSpPr>
                          <a:spLocks/>
                        </wps:cNvSpPr>
                        <wps:spPr bwMode="auto">
                          <a:xfrm>
                            <a:off x="1764" y="151"/>
                            <a:ext cx="7992" cy="2025"/>
                          </a:xfrm>
                          <a:custGeom>
                            <a:avLst/>
                            <a:gdLst>
                              <a:gd name="T0" fmla="+- 0 9756 1764"/>
                              <a:gd name="T1" fmla="*/ T0 w 7992"/>
                              <a:gd name="T2" fmla="+- 0 2156 152"/>
                              <a:gd name="T3" fmla="*/ 2156 h 2025"/>
                              <a:gd name="T4" fmla="+- 0 1764 1764"/>
                              <a:gd name="T5" fmla="*/ T4 w 7992"/>
                              <a:gd name="T6" fmla="+- 0 2156 152"/>
                              <a:gd name="T7" fmla="*/ 2156 h 2025"/>
                              <a:gd name="T8" fmla="+- 0 1764 1764"/>
                              <a:gd name="T9" fmla="*/ T8 w 7992"/>
                              <a:gd name="T10" fmla="+- 0 2176 152"/>
                              <a:gd name="T11" fmla="*/ 2176 h 2025"/>
                              <a:gd name="T12" fmla="+- 0 9756 1764"/>
                              <a:gd name="T13" fmla="*/ T12 w 7992"/>
                              <a:gd name="T14" fmla="+- 0 2176 152"/>
                              <a:gd name="T15" fmla="*/ 2176 h 2025"/>
                              <a:gd name="T16" fmla="+- 0 9756 1764"/>
                              <a:gd name="T17" fmla="*/ T16 w 7992"/>
                              <a:gd name="T18" fmla="+- 0 2156 152"/>
                              <a:gd name="T19" fmla="*/ 2156 h 2025"/>
                              <a:gd name="T20" fmla="+- 0 9756 1764"/>
                              <a:gd name="T21" fmla="*/ T20 w 7992"/>
                              <a:gd name="T22" fmla="+- 0 152 152"/>
                              <a:gd name="T23" fmla="*/ 152 h 2025"/>
                              <a:gd name="T24" fmla="+- 0 1764 1764"/>
                              <a:gd name="T25" fmla="*/ T24 w 7992"/>
                              <a:gd name="T26" fmla="+- 0 152 152"/>
                              <a:gd name="T27" fmla="*/ 152 h 2025"/>
                              <a:gd name="T28" fmla="+- 0 1764 1764"/>
                              <a:gd name="T29" fmla="*/ T28 w 7992"/>
                              <a:gd name="T30" fmla="+- 0 172 152"/>
                              <a:gd name="T31" fmla="*/ 172 h 2025"/>
                              <a:gd name="T32" fmla="+- 0 9756 1764"/>
                              <a:gd name="T33" fmla="*/ T32 w 7992"/>
                              <a:gd name="T34" fmla="+- 0 172 152"/>
                              <a:gd name="T35" fmla="*/ 172 h 2025"/>
                              <a:gd name="T36" fmla="+- 0 9756 1764"/>
                              <a:gd name="T37" fmla="*/ T36 w 7992"/>
                              <a:gd name="T38" fmla="+- 0 152 152"/>
                              <a:gd name="T39" fmla="*/ 152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6" name="docshape548"/>
                        <wps:cNvSpPr txBox="1">
                          <a:spLocks/>
                        </wps:cNvSpPr>
                        <wps:spPr bwMode="auto">
                          <a:xfrm>
                            <a:off x="1764" y="171"/>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73838" w14:textId="77777777" w:rsidR="003D76C2" w:rsidRDefault="00000000">
                              <w:pPr>
                                <w:spacing w:before="40" w:line="328" w:lineRule="auto"/>
                                <w:ind w:left="885" w:right="840" w:hanging="432"/>
                                <w:rPr>
                                  <w:rFonts w:ascii="Courier New"/>
                                  <w:sz w:val="18"/>
                                </w:rPr>
                              </w:pPr>
                              <w:r>
                                <w:rPr>
                                  <w:rFonts w:ascii="Courier New"/>
                                  <w:sz w:val="18"/>
                                </w:rPr>
                                <w:t>private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launchTrackingService</w:t>
                              </w:r>
                              <w:proofErr w:type="spellEnd"/>
                              <w:r>
                                <w:rPr>
                                  <w:rFonts w:ascii="Courier New"/>
                                  <w:sz w:val="18"/>
                                </w:rPr>
                                <w:t>(</w:t>
                              </w:r>
                              <w:proofErr w:type="spellStart"/>
                              <w:r>
                                <w:rPr>
                                  <w:rFonts w:ascii="Courier New"/>
                                  <w:sz w:val="18"/>
                                </w:rPr>
                                <w:t>intakeAmount</w:t>
                              </w:r>
                              <w:proofErr w:type="spellEnd"/>
                              <w:r>
                                <w:rPr>
                                  <w:rFonts w:ascii="Courier New"/>
                                  <w:sz w:val="18"/>
                                </w:rPr>
                                <w:t>:</w:t>
                              </w:r>
                              <w:r>
                                <w:rPr>
                                  <w:rFonts w:ascii="Courier New"/>
                                  <w:spacing w:val="-7"/>
                                  <w:sz w:val="18"/>
                                </w:rPr>
                                <w:t xml:space="preserve"> </w:t>
                              </w:r>
                              <w:r>
                                <w:rPr>
                                  <w:rFonts w:ascii="Courier New"/>
                                  <w:sz w:val="18"/>
                                </w:rPr>
                                <w:t>Float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0f)</w:t>
                              </w:r>
                              <w:r>
                                <w:rPr>
                                  <w:rFonts w:ascii="Courier New"/>
                                  <w:spacing w:val="-7"/>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serviceIntent</w:t>
                              </w:r>
                              <w:proofErr w:type="spellEnd"/>
                              <w:r>
                                <w:rPr>
                                  <w:rFonts w:ascii="Courier New"/>
                                  <w:sz w:val="18"/>
                                </w:rPr>
                                <w:t xml:space="preserve"> =</w:t>
                              </w:r>
                            </w:p>
                            <w:p w14:paraId="61F4BFEB" w14:textId="77777777" w:rsidR="003D76C2" w:rsidRDefault="00000000">
                              <w:pPr>
                                <w:spacing w:before="1" w:line="328" w:lineRule="auto"/>
                                <w:ind w:left="1317" w:right="686" w:hanging="216"/>
                                <w:rPr>
                                  <w:rFonts w:ascii="Courier New"/>
                                  <w:sz w:val="18"/>
                                </w:rPr>
                              </w:pPr>
                              <w:r>
                                <w:rPr>
                                  <w:rFonts w:ascii="Courier New"/>
                                  <w:sz w:val="18"/>
                                </w:rPr>
                                <w:t xml:space="preserve">Intent(this, </w:t>
                              </w:r>
                              <w:proofErr w:type="spellStart"/>
                              <w:r>
                                <w:rPr>
                                  <w:rFonts w:ascii="Courier New"/>
                                  <w:sz w:val="18"/>
                                </w:rPr>
                                <w:t>WaterTrackingService</w:t>
                              </w:r>
                              <w:proofErr w:type="spellEnd"/>
                              <w:r>
                                <w:rPr>
                                  <w:rFonts w:ascii="Courier New"/>
                                  <w:sz w:val="18"/>
                                </w:rPr>
                                <w:t xml:space="preserve">::class.java).apply { </w:t>
                              </w:r>
                              <w:proofErr w:type="spellStart"/>
                              <w:r>
                                <w:rPr>
                                  <w:rFonts w:ascii="Courier New"/>
                                  <w:sz w:val="18"/>
                                </w:rPr>
                                <w:t>putExtra</w:t>
                              </w:r>
                              <w:proofErr w:type="spellEnd"/>
                              <w:r>
                                <w:rPr>
                                  <w:rFonts w:ascii="Courier New"/>
                                  <w:sz w:val="18"/>
                                </w:rPr>
                                <w:t>(EXTRA_INTAKE_AMOUNT_MILLILITERS,</w:t>
                              </w:r>
                              <w:r>
                                <w:rPr>
                                  <w:rFonts w:ascii="Courier New"/>
                                  <w:spacing w:val="-29"/>
                                  <w:sz w:val="18"/>
                                </w:rPr>
                                <w:t xml:space="preserve"> </w:t>
                              </w:r>
                              <w:proofErr w:type="spellStart"/>
                              <w:r>
                                <w:rPr>
                                  <w:rFonts w:ascii="Courier New"/>
                                  <w:sz w:val="18"/>
                                </w:rPr>
                                <w:t>intakeAmount</w:t>
                              </w:r>
                              <w:proofErr w:type="spellEnd"/>
                              <w:r>
                                <w:rPr>
                                  <w:rFonts w:ascii="Courier New"/>
                                  <w:sz w:val="18"/>
                                </w:rPr>
                                <w:t>)</w:t>
                              </w:r>
                            </w:p>
                            <w:p w14:paraId="057389CB" w14:textId="77777777" w:rsidR="003D76C2" w:rsidRDefault="00000000">
                              <w:pPr>
                                <w:spacing w:before="2"/>
                                <w:ind w:left="885"/>
                                <w:rPr>
                                  <w:rFonts w:ascii="Courier New"/>
                                  <w:sz w:val="18"/>
                                </w:rPr>
                              </w:pPr>
                              <w:r>
                                <w:rPr>
                                  <w:rFonts w:ascii="Courier New"/>
                                  <w:sz w:val="18"/>
                                </w:rPr>
                                <w:t>}</w:t>
                              </w:r>
                            </w:p>
                            <w:p w14:paraId="3C79E80B" w14:textId="77777777" w:rsidR="003D76C2" w:rsidRDefault="00000000">
                              <w:pPr>
                                <w:spacing w:before="76"/>
                                <w:ind w:left="885"/>
                                <w:rPr>
                                  <w:rFonts w:ascii="Courier New"/>
                                  <w:sz w:val="18"/>
                                </w:rPr>
                              </w:pPr>
                              <w:proofErr w:type="spellStart"/>
                              <w:r>
                                <w:rPr>
                                  <w:rFonts w:ascii="Courier New"/>
                                  <w:spacing w:val="-2"/>
                                  <w:sz w:val="18"/>
                                </w:rPr>
                                <w:t>ContextCompat.startForegroundService</w:t>
                              </w:r>
                              <w:proofErr w:type="spellEnd"/>
                              <w:r>
                                <w:rPr>
                                  <w:rFonts w:ascii="Courier New"/>
                                  <w:spacing w:val="-2"/>
                                  <w:sz w:val="18"/>
                                </w:rPr>
                                <w:t>(this,</w:t>
                              </w:r>
                              <w:r>
                                <w:rPr>
                                  <w:rFonts w:ascii="Courier New"/>
                                  <w:spacing w:val="40"/>
                                  <w:sz w:val="18"/>
                                </w:rPr>
                                <w:t xml:space="preserve"> </w:t>
                              </w:r>
                              <w:proofErr w:type="spellStart"/>
                              <w:r>
                                <w:rPr>
                                  <w:rFonts w:ascii="Courier New"/>
                                  <w:spacing w:val="-2"/>
                                  <w:sz w:val="18"/>
                                </w:rPr>
                                <w:t>serviceIntent</w:t>
                              </w:r>
                              <w:proofErr w:type="spellEnd"/>
                              <w:r>
                                <w:rPr>
                                  <w:rFonts w:ascii="Courier New"/>
                                  <w:spacing w:val="-2"/>
                                  <w:sz w:val="18"/>
                                </w:rPr>
                                <w:t>)</w:t>
                              </w:r>
                            </w:p>
                            <w:p w14:paraId="2BC7C9C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2B0A2F" id="docshapegroup545" o:spid="_x0000_s1451" style="position:absolute;margin-left:88.2pt;margin-top:7.6pt;width:399.6pt;height:101.25pt;z-index:-15648256;mso-wrap-distance-left:0;mso-wrap-distance-right:0;mso-position-horizontal-relative:page;mso-position-vertical-relative:text" coordorigin="1764,152"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">
                <v:rect id="docshape546" o:spid="_x0000_s1452" style="position:absolute;left:1764;top:161;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" fillcolor="#f6f6f6" stroked="f">
                  <v:path arrowok="t"/>
                </v:rect>
                <v:shape id="docshape547" o:spid="_x0000_s1453" style="position:absolute;left:1764;top:151;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" path="m7992,2004l,2004r,20l7992,2024r,-20xm7992,l,,,20r7992,l7992,xe" fillcolor="#dadada" stroked="f">
                  <v:path arrowok="t" o:connecttype="custom" o:connectlocs="7992,2156;0,2156;0,2176;7992,2176;7992,2156;7992,152;0,152;0,172;7992,172;7992,152" o:connectangles="0,0,0,0,0,0,0,0,0,0"/>
                </v:shape>
                <v:shape id="docshape548" o:spid="_x0000_s1454" type="#_x0000_t202" style="position:absolute;left:1764;top:171;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" filled="f" stroked="f">
                  <v:path arrowok="t"/>
                  <v:textbox inset="0,0,0,0">
                    <w:txbxContent>
                      <w:p w14:paraId="7AB73838" w14:textId="77777777" w:rsidR="003D76C2" w:rsidRDefault="00000000">
                        <w:pPr>
                          <w:spacing w:before="40" w:line="328" w:lineRule="auto"/>
                          <w:ind w:left="885" w:right="840" w:hanging="432"/>
                          <w:rPr>
                            <w:rFonts w:ascii="Courier New"/>
                            <w:sz w:val="18"/>
                          </w:rPr>
                        </w:pPr>
                        <w:r>
                          <w:rPr>
                            <w:rFonts w:ascii="Courier New"/>
                            <w:sz w:val="18"/>
                          </w:rPr>
                          <w:t>private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launchTrackingService</w:t>
                        </w:r>
                        <w:proofErr w:type="spellEnd"/>
                        <w:r>
                          <w:rPr>
                            <w:rFonts w:ascii="Courier New"/>
                            <w:sz w:val="18"/>
                          </w:rPr>
                          <w:t>(</w:t>
                        </w:r>
                        <w:proofErr w:type="spellStart"/>
                        <w:r>
                          <w:rPr>
                            <w:rFonts w:ascii="Courier New"/>
                            <w:sz w:val="18"/>
                          </w:rPr>
                          <w:t>intakeAmount</w:t>
                        </w:r>
                        <w:proofErr w:type="spellEnd"/>
                        <w:r>
                          <w:rPr>
                            <w:rFonts w:ascii="Courier New"/>
                            <w:sz w:val="18"/>
                          </w:rPr>
                          <w:t>:</w:t>
                        </w:r>
                        <w:r>
                          <w:rPr>
                            <w:rFonts w:ascii="Courier New"/>
                            <w:spacing w:val="-7"/>
                            <w:sz w:val="18"/>
                          </w:rPr>
                          <w:t xml:space="preserve"> </w:t>
                        </w:r>
                        <w:r>
                          <w:rPr>
                            <w:rFonts w:ascii="Courier New"/>
                            <w:sz w:val="18"/>
                          </w:rPr>
                          <w:t>Float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0f)</w:t>
                        </w:r>
                        <w:r>
                          <w:rPr>
                            <w:rFonts w:ascii="Courier New"/>
                            <w:spacing w:val="-7"/>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serviceIntent</w:t>
                        </w:r>
                        <w:proofErr w:type="spellEnd"/>
                        <w:r>
                          <w:rPr>
                            <w:rFonts w:ascii="Courier New"/>
                            <w:sz w:val="18"/>
                          </w:rPr>
                          <w:t xml:space="preserve"> =</w:t>
                        </w:r>
                      </w:p>
                      <w:p w14:paraId="61F4BFEB" w14:textId="77777777" w:rsidR="003D76C2" w:rsidRDefault="00000000">
                        <w:pPr>
                          <w:spacing w:before="1" w:line="328" w:lineRule="auto"/>
                          <w:ind w:left="1317" w:right="686" w:hanging="216"/>
                          <w:rPr>
                            <w:rFonts w:ascii="Courier New"/>
                            <w:sz w:val="18"/>
                          </w:rPr>
                        </w:pPr>
                        <w:r>
                          <w:rPr>
                            <w:rFonts w:ascii="Courier New"/>
                            <w:sz w:val="18"/>
                          </w:rPr>
                          <w:t xml:space="preserve">Intent(this, </w:t>
                        </w:r>
                        <w:proofErr w:type="spellStart"/>
                        <w:r>
                          <w:rPr>
                            <w:rFonts w:ascii="Courier New"/>
                            <w:sz w:val="18"/>
                          </w:rPr>
                          <w:t>WaterTrackingService</w:t>
                        </w:r>
                        <w:proofErr w:type="spellEnd"/>
                        <w:r>
                          <w:rPr>
                            <w:rFonts w:ascii="Courier New"/>
                            <w:sz w:val="18"/>
                          </w:rPr>
                          <w:t xml:space="preserve">::class.java).apply { </w:t>
                        </w:r>
                        <w:proofErr w:type="spellStart"/>
                        <w:r>
                          <w:rPr>
                            <w:rFonts w:ascii="Courier New"/>
                            <w:sz w:val="18"/>
                          </w:rPr>
                          <w:t>putExtra</w:t>
                        </w:r>
                        <w:proofErr w:type="spellEnd"/>
                        <w:r>
                          <w:rPr>
                            <w:rFonts w:ascii="Courier New"/>
                            <w:sz w:val="18"/>
                          </w:rPr>
                          <w:t>(EXTRA_INTAKE_AMOUNT_MILLILITERS,</w:t>
                        </w:r>
                        <w:r>
                          <w:rPr>
                            <w:rFonts w:ascii="Courier New"/>
                            <w:spacing w:val="-29"/>
                            <w:sz w:val="18"/>
                          </w:rPr>
                          <w:t xml:space="preserve"> </w:t>
                        </w:r>
                        <w:proofErr w:type="spellStart"/>
                        <w:r>
                          <w:rPr>
                            <w:rFonts w:ascii="Courier New"/>
                            <w:sz w:val="18"/>
                          </w:rPr>
                          <w:t>intakeAmount</w:t>
                        </w:r>
                        <w:proofErr w:type="spellEnd"/>
                        <w:r>
                          <w:rPr>
                            <w:rFonts w:ascii="Courier New"/>
                            <w:sz w:val="18"/>
                          </w:rPr>
                          <w:t>)</w:t>
                        </w:r>
                      </w:p>
                      <w:p w14:paraId="057389CB" w14:textId="77777777" w:rsidR="003D76C2" w:rsidRDefault="00000000">
                        <w:pPr>
                          <w:spacing w:before="2"/>
                          <w:ind w:left="885"/>
                          <w:rPr>
                            <w:rFonts w:ascii="Courier New"/>
                            <w:sz w:val="18"/>
                          </w:rPr>
                        </w:pPr>
                        <w:r>
                          <w:rPr>
                            <w:rFonts w:ascii="Courier New"/>
                            <w:sz w:val="18"/>
                          </w:rPr>
                          <w:t>}</w:t>
                        </w:r>
                      </w:p>
                      <w:p w14:paraId="3C79E80B" w14:textId="77777777" w:rsidR="003D76C2" w:rsidRDefault="00000000">
                        <w:pPr>
                          <w:spacing w:before="76"/>
                          <w:ind w:left="885"/>
                          <w:rPr>
                            <w:rFonts w:ascii="Courier New"/>
                            <w:sz w:val="18"/>
                          </w:rPr>
                        </w:pPr>
                        <w:proofErr w:type="spellStart"/>
                        <w:r>
                          <w:rPr>
                            <w:rFonts w:ascii="Courier New"/>
                            <w:spacing w:val="-2"/>
                            <w:sz w:val="18"/>
                          </w:rPr>
                          <w:t>ContextCompat.startForegroundService</w:t>
                        </w:r>
                        <w:proofErr w:type="spellEnd"/>
                        <w:r>
                          <w:rPr>
                            <w:rFonts w:ascii="Courier New"/>
                            <w:spacing w:val="-2"/>
                            <w:sz w:val="18"/>
                          </w:rPr>
                          <w:t>(this,</w:t>
                        </w:r>
                        <w:r>
                          <w:rPr>
                            <w:rFonts w:ascii="Courier New"/>
                            <w:spacing w:val="40"/>
                            <w:sz w:val="18"/>
                          </w:rPr>
                          <w:t xml:space="preserve"> </w:t>
                        </w:r>
                        <w:proofErr w:type="spellStart"/>
                        <w:r>
                          <w:rPr>
                            <w:rFonts w:ascii="Courier New"/>
                            <w:spacing w:val="-2"/>
                            <w:sz w:val="18"/>
                          </w:rPr>
                          <w:t>serviceIntent</w:t>
                        </w:r>
                        <w:proofErr w:type="spellEnd"/>
                        <w:r>
                          <w:rPr>
                            <w:rFonts w:ascii="Courier New"/>
                            <w:spacing w:val="-2"/>
                            <w:sz w:val="18"/>
                          </w:rPr>
                          <w:t>)</w:t>
                        </w:r>
                      </w:p>
                      <w:p w14:paraId="2BC7C9C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43CEC0A" w14:textId="77777777" w:rsidR="003D76C2" w:rsidRDefault="00000000">
      <w:pPr>
        <w:pStyle w:val="ListParagraph"/>
        <w:numPr>
          <w:ilvl w:val="1"/>
          <w:numId w:val="9"/>
        </w:numPr>
        <w:tabs>
          <w:tab w:val="left" w:pos="1274"/>
        </w:tabs>
        <w:jc w:val="left"/>
        <w:rPr>
          <w:sz w:val="20"/>
        </w:rPr>
      </w:pPr>
      <w:r>
        <w:rPr>
          <w:sz w:val="20"/>
        </w:rPr>
        <w:t>After</w:t>
      </w:r>
      <w:r>
        <w:rPr>
          <w:spacing w:val="-6"/>
          <w:sz w:val="20"/>
        </w:rPr>
        <w:t xml:space="preserve"> </w:t>
      </w:r>
      <w:r>
        <w:rPr>
          <w:sz w:val="20"/>
        </w:rPr>
        <w:t>that,</w:t>
      </w:r>
      <w:r>
        <w:rPr>
          <w:spacing w:val="-3"/>
          <w:sz w:val="20"/>
        </w:rPr>
        <w:t xml:space="preserve"> </w:t>
      </w:r>
      <w:r>
        <w:rPr>
          <w:sz w:val="20"/>
        </w:rPr>
        <w:t>call</w:t>
      </w:r>
      <w:r>
        <w:rPr>
          <w:spacing w:val="-3"/>
          <w:sz w:val="20"/>
        </w:rPr>
        <w:t xml:space="preserve"> </w:t>
      </w:r>
      <w:r>
        <w:rPr>
          <w:sz w:val="20"/>
        </w:rPr>
        <w:t>it</w:t>
      </w:r>
      <w:r>
        <w:rPr>
          <w:spacing w:val="-2"/>
          <w:sz w:val="20"/>
        </w:rPr>
        <w:t xml:space="preserve"> </w:t>
      </w:r>
      <w:r>
        <w:rPr>
          <w:sz w:val="20"/>
        </w:rPr>
        <w:t>from</w:t>
      </w:r>
      <w:r>
        <w:rPr>
          <w:spacing w:val="-3"/>
          <w:sz w:val="20"/>
        </w:rPr>
        <w:t xml:space="preserve"> </w:t>
      </w:r>
      <w:r>
        <w:rPr>
          <w:sz w:val="20"/>
        </w:rPr>
        <w:t>the</w:t>
      </w:r>
      <w:r>
        <w:rPr>
          <w:spacing w:val="-4"/>
          <w:sz w:val="20"/>
        </w:rPr>
        <w:t xml:space="preserve"> </w:t>
      </w:r>
      <w:proofErr w:type="spellStart"/>
      <w:r>
        <w:rPr>
          <w:rFonts w:ascii="Courier New"/>
          <w:b/>
        </w:rPr>
        <w:t>onCreate</w:t>
      </w:r>
      <w:proofErr w:type="spellEnd"/>
      <w:r>
        <w:rPr>
          <w:rFonts w:ascii="Courier New"/>
          <w:b/>
        </w:rPr>
        <w:t>(Bundle?)</w:t>
      </w:r>
      <w:r>
        <w:rPr>
          <w:rFonts w:ascii="Courier New"/>
          <w:b/>
          <w:spacing w:val="-80"/>
        </w:rPr>
        <w:t xml:space="preserve"> </w:t>
      </w:r>
      <w:r>
        <w:rPr>
          <w:sz w:val="20"/>
        </w:rPr>
        <w:t>function,</w:t>
      </w:r>
      <w:r>
        <w:rPr>
          <w:spacing w:val="-3"/>
          <w:sz w:val="20"/>
        </w:rPr>
        <w:t xml:space="preserve"> </w:t>
      </w:r>
      <w:r>
        <w:rPr>
          <w:sz w:val="20"/>
        </w:rPr>
        <w:t>omitting</w:t>
      </w:r>
      <w:r>
        <w:rPr>
          <w:spacing w:val="-2"/>
          <w:sz w:val="20"/>
        </w:rPr>
        <w:t xml:space="preserve"> </w:t>
      </w:r>
      <w:r>
        <w:rPr>
          <w:spacing w:val="-5"/>
          <w:sz w:val="20"/>
        </w:rPr>
        <w:t>the</w:t>
      </w:r>
    </w:p>
    <w:p w14:paraId="5037F327" w14:textId="77777777" w:rsidR="003D76C2" w:rsidRDefault="00000000">
      <w:pPr>
        <w:ind w:left="1274"/>
        <w:rPr>
          <w:sz w:val="20"/>
        </w:rPr>
      </w:pPr>
      <w:proofErr w:type="spellStart"/>
      <w:r>
        <w:rPr>
          <w:rFonts w:ascii="Courier New"/>
          <w:b/>
          <w:spacing w:val="-2"/>
        </w:rPr>
        <w:t>intakeAmount</w:t>
      </w:r>
      <w:proofErr w:type="spellEnd"/>
      <w:r>
        <w:rPr>
          <w:rFonts w:ascii="Courier New"/>
          <w:b/>
          <w:spacing w:val="-67"/>
        </w:rPr>
        <w:t xml:space="preserve"> </w:t>
      </w:r>
      <w:r>
        <w:rPr>
          <w:spacing w:val="-2"/>
          <w:sz w:val="20"/>
        </w:rPr>
        <w:t>value:</w:t>
      </w:r>
    </w:p>
    <w:p w14:paraId="0D780FDD" w14:textId="77777777" w:rsidR="003D76C2" w:rsidRDefault="00D51F7C">
      <w:pPr>
        <w:pStyle w:val="BodyText"/>
        <w:spacing w:before="11"/>
        <w:rPr>
          <w:sz w:val="8"/>
        </w:rPr>
      </w:pPr>
      <w:r>
        <w:rPr>
          <w:noProof/>
        </w:rPr>
        <mc:AlternateContent>
          <mc:Choice Requires="wpg">
            <w:drawing>
              <wp:anchor distT="0" distB="0" distL="0" distR="0" simplePos="0" relativeHeight="487668736" behindDoc="1" locked="0" layoutInCell="1" allowOverlap="1" wp14:anchorId="6F6DE2A3" wp14:editId="659C7DAD">
                <wp:simplePos x="0" y="0"/>
                <wp:positionH relativeFrom="page">
                  <wp:posOffset>1120140</wp:posOffset>
                </wp:positionH>
                <wp:positionV relativeFrom="paragraph">
                  <wp:posOffset>91440</wp:posOffset>
                </wp:positionV>
                <wp:extent cx="5074920" cy="1108075"/>
                <wp:effectExtent l="0" t="0" r="5080" b="0"/>
                <wp:wrapTopAndBottom/>
                <wp:docPr id="999" name="docshapegroup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1000" name="docshape550"/>
                        <wps:cNvSpPr>
                          <a:spLocks/>
                        </wps:cNvSpPr>
                        <wps:spPr bwMode="auto">
                          <a:xfrm>
                            <a:off x="1764" y="154"/>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1" name="docshape551"/>
                        <wps:cNvSpPr>
                          <a:spLocks/>
                        </wps:cNvSpPr>
                        <wps:spPr bwMode="auto">
                          <a:xfrm>
                            <a:off x="1764" y="144"/>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2" name="docshape552"/>
                        <wps:cNvSpPr txBox="1">
                          <a:spLocks/>
                        </wps:cNvSpPr>
                        <wps:spPr bwMode="auto">
                          <a:xfrm>
                            <a:off x="1764" y="164"/>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A330E"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5855780D" w14:textId="77777777" w:rsidR="003D76C2" w:rsidRDefault="003D76C2">
                              <w:pPr>
                                <w:spacing w:before="10"/>
                                <w:rPr>
                                  <w:rFonts w:ascii="Courier New"/>
                                  <w:sz w:val="24"/>
                                </w:rPr>
                              </w:pPr>
                            </w:p>
                            <w:p w14:paraId="61EB6E00" w14:textId="77777777" w:rsidR="003D76C2" w:rsidRDefault="00000000">
                              <w:pPr>
                                <w:ind w:left="885"/>
                                <w:rPr>
                                  <w:rFonts w:ascii="Courier New"/>
                                  <w:b/>
                                  <w:sz w:val="18"/>
                                </w:rPr>
                              </w:pPr>
                              <w:proofErr w:type="spellStart"/>
                              <w:r>
                                <w:rPr>
                                  <w:rFonts w:ascii="Courier New"/>
                                  <w:b/>
                                  <w:spacing w:val="-2"/>
                                  <w:sz w:val="18"/>
                                </w:rPr>
                                <w:t>launchTrackingService</w:t>
                              </w:r>
                              <w:proofErr w:type="spellEnd"/>
                              <w:r>
                                <w:rPr>
                                  <w:rFonts w:ascii="Courier New"/>
                                  <w:b/>
                                  <w:spacing w:val="-2"/>
                                  <w:sz w:val="18"/>
                                </w:rPr>
                                <w:t>()</w:t>
                              </w:r>
                            </w:p>
                            <w:p w14:paraId="1FE7E9B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6DE2A3" id="docshapegroup549" o:spid="_x0000_s1455" style="position:absolute;margin-left:88.2pt;margin-top:7.2pt;width:399.6pt;height:87.25pt;z-index:-15647744;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">
                <v:rect id="docshape550" o:spid="_x0000_s1456" style="position:absolute;left:1764;top:154;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" fillcolor="#f6f6f6" stroked="f">
                  <v:path arrowok="t"/>
                </v:rect>
                <v:shape id="docshape551" o:spid="_x0000_s1457" style="position:absolute;left:1764;top:144;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552" o:spid="_x0000_s1458" type="#_x0000_t202" style="position:absolute;left:1764;top:164;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" filled="f" stroked="f">
                  <v:path arrowok="t"/>
                  <v:textbox inset="0,0,0,0">
                    <w:txbxContent>
                      <w:p w14:paraId="2E0A330E"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5855780D" w14:textId="77777777" w:rsidR="003D76C2" w:rsidRDefault="003D76C2">
                        <w:pPr>
                          <w:spacing w:before="10"/>
                          <w:rPr>
                            <w:rFonts w:ascii="Courier New"/>
                            <w:sz w:val="24"/>
                          </w:rPr>
                        </w:pPr>
                      </w:p>
                      <w:p w14:paraId="61EB6E00" w14:textId="77777777" w:rsidR="003D76C2" w:rsidRDefault="00000000">
                        <w:pPr>
                          <w:ind w:left="885"/>
                          <w:rPr>
                            <w:rFonts w:ascii="Courier New"/>
                            <w:b/>
                            <w:sz w:val="18"/>
                          </w:rPr>
                        </w:pPr>
                        <w:proofErr w:type="spellStart"/>
                        <w:r>
                          <w:rPr>
                            <w:rFonts w:ascii="Courier New"/>
                            <w:b/>
                            <w:spacing w:val="-2"/>
                            <w:sz w:val="18"/>
                          </w:rPr>
                          <w:t>launchTrackingService</w:t>
                        </w:r>
                        <w:proofErr w:type="spellEnd"/>
                        <w:r>
                          <w:rPr>
                            <w:rFonts w:ascii="Courier New"/>
                            <w:b/>
                            <w:spacing w:val="-2"/>
                            <w:sz w:val="18"/>
                          </w:rPr>
                          <w:t>()</w:t>
                        </w:r>
                      </w:p>
                      <w:p w14:paraId="1FE7E9B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2054BF4" w14:textId="77777777" w:rsidR="003D76C2" w:rsidRDefault="003D76C2">
      <w:pPr>
        <w:rPr>
          <w:sz w:val="8"/>
        </w:rPr>
        <w:sectPr w:rsidR="003D76C2">
          <w:pgSz w:w="10800" w:h="13320"/>
          <w:pgMar w:top="1120" w:right="920" w:bottom="280" w:left="940" w:header="695" w:footer="0" w:gutter="0"/>
          <w:cols w:space="720"/>
        </w:sectPr>
      </w:pPr>
    </w:p>
    <w:p w14:paraId="303FB219" w14:textId="77777777" w:rsidR="003D76C2" w:rsidRDefault="003D76C2">
      <w:pPr>
        <w:pStyle w:val="BodyText"/>
        <w:spacing w:before="12"/>
        <w:rPr>
          <w:sz w:val="7"/>
        </w:rPr>
      </w:pPr>
    </w:p>
    <w:p w14:paraId="16A0367C" w14:textId="77777777" w:rsidR="003D76C2" w:rsidRDefault="00000000">
      <w:pPr>
        <w:pStyle w:val="ListParagraph"/>
        <w:numPr>
          <w:ilvl w:val="1"/>
          <w:numId w:val="9"/>
        </w:numPr>
        <w:tabs>
          <w:tab w:val="left" w:pos="554"/>
        </w:tabs>
        <w:spacing w:before="101" w:line="242" w:lineRule="auto"/>
        <w:ind w:left="554" w:right="938"/>
        <w:jc w:val="left"/>
        <w:rPr>
          <w:sz w:val="20"/>
        </w:rPr>
      </w:pPr>
      <w:r>
        <w:rPr>
          <w:sz w:val="20"/>
        </w:rPr>
        <w:t xml:space="preserve">To allow users to let the app know that they drank a glass of water, replace the </w:t>
      </w:r>
      <w:r>
        <w:rPr>
          <w:rFonts w:ascii="Courier New"/>
          <w:b/>
        </w:rPr>
        <w:t>Hello</w:t>
      </w:r>
      <w:r>
        <w:rPr>
          <w:rFonts w:ascii="Courier New"/>
          <w:b/>
          <w:spacing w:val="-21"/>
        </w:rPr>
        <w:t xml:space="preserve"> </w:t>
      </w:r>
      <w:r>
        <w:rPr>
          <w:rFonts w:ascii="Courier New"/>
          <w:b/>
        </w:rPr>
        <w:t>World!</w:t>
      </w:r>
      <w:r>
        <w:rPr>
          <w:rFonts w:ascii="Courier New"/>
          <w:b/>
          <w:spacing w:val="-80"/>
        </w:rPr>
        <w:t xml:space="preserve"> </w:t>
      </w:r>
      <w:proofErr w:type="spellStart"/>
      <w:r>
        <w:rPr>
          <w:rFonts w:ascii="Courier New"/>
          <w:b/>
        </w:rPr>
        <w:t>TextView</w:t>
      </w:r>
      <w:proofErr w:type="spellEnd"/>
      <w:r>
        <w:rPr>
          <w:rFonts w:ascii="Courier New"/>
          <w:b/>
          <w:spacing w:val="-80"/>
        </w:rPr>
        <w:t xml:space="preserve"> </w:t>
      </w:r>
      <w:r>
        <w:rPr>
          <w:sz w:val="20"/>
        </w:rPr>
        <w:t>in</w:t>
      </w:r>
      <w:r>
        <w:rPr>
          <w:spacing w:val="-5"/>
          <w:sz w:val="20"/>
        </w:rPr>
        <w:t xml:space="preserve"> </w:t>
      </w:r>
      <w:r>
        <w:rPr>
          <w:rFonts w:ascii="Courier New"/>
          <w:b/>
        </w:rPr>
        <w:t>activity_main.xml</w:t>
      </w:r>
      <w:r>
        <w:rPr>
          <w:rFonts w:ascii="Courier New"/>
          <w:b/>
          <w:spacing w:val="-80"/>
        </w:rPr>
        <w:t xml:space="preserve"> </w:t>
      </w:r>
      <w:r>
        <w:rPr>
          <w:sz w:val="20"/>
        </w:rPr>
        <w:t>with</w:t>
      </w:r>
      <w:r>
        <w:rPr>
          <w:spacing w:val="-4"/>
          <w:sz w:val="20"/>
        </w:rPr>
        <w:t xml:space="preserve"> </w:t>
      </w:r>
      <w:r>
        <w:rPr>
          <w:sz w:val="20"/>
        </w:rPr>
        <w:t>a</w:t>
      </w:r>
      <w:r>
        <w:rPr>
          <w:spacing w:val="-5"/>
          <w:sz w:val="20"/>
        </w:rPr>
        <w:t xml:space="preserve"> </w:t>
      </w:r>
      <w:r>
        <w:rPr>
          <w:sz w:val="20"/>
        </w:rPr>
        <w:t>button,</w:t>
      </w:r>
      <w:r>
        <w:rPr>
          <w:spacing w:val="-4"/>
          <w:sz w:val="20"/>
        </w:rPr>
        <w:t xml:space="preserve"> </w:t>
      </w:r>
      <w:r>
        <w:rPr>
          <w:sz w:val="20"/>
        </w:rPr>
        <w:t>updating its text and assigning it an ID like so:</w:t>
      </w:r>
    </w:p>
    <w:p w14:paraId="1B56FEE0" w14:textId="77777777" w:rsidR="003D76C2" w:rsidRDefault="00D51F7C">
      <w:pPr>
        <w:pStyle w:val="BodyText"/>
        <w:spacing w:before="4"/>
        <w:rPr>
          <w:sz w:val="9"/>
        </w:rPr>
      </w:pPr>
      <w:r>
        <w:rPr>
          <w:noProof/>
        </w:rPr>
        <mc:AlternateContent>
          <mc:Choice Requires="wpg">
            <w:drawing>
              <wp:anchor distT="0" distB="0" distL="0" distR="0" simplePos="0" relativeHeight="487669248" behindDoc="1" locked="0" layoutInCell="1" allowOverlap="1" wp14:anchorId="3F8E366E" wp14:editId="4DCAF8F8">
                <wp:simplePos x="0" y="0"/>
                <wp:positionH relativeFrom="page">
                  <wp:posOffset>662940</wp:posOffset>
                </wp:positionH>
                <wp:positionV relativeFrom="paragraph">
                  <wp:posOffset>95885</wp:posOffset>
                </wp:positionV>
                <wp:extent cx="5074920" cy="2530475"/>
                <wp:effectExtent l="0" t="0" r="5080" b="0"/>
                <wp:wrapTopAndBottom/>
                <wp:docPr id="995" name="docshapegroup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044" y="151"/>
                          <a:chExt cx="7992" cy="3985"/>
                        </a:xfrm>
                      </wpg:grpSpPr>
                      <wps:wsp>
                        <wps:cNvPr id="996" name="docshape554"/>
                        <wps:cNvSpPr>
                          <a:spLocks/>
                        </wps:cNvSpPr>
                        <wps:spPr bwMode="auto">
                          <a:xfrm>
                            <a:off x="1044" y="160"/>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7" name="docshape555"/>
                        <wps:cNvSpPr>
                          <a:spLocks/>
                        </wps:cNvSpPr>
                        <wps:spPr bwMode="auto">
                          <a:xfrm>
                            <a:off x="1044" y="150"/>
                            <a:ext cx="7992" cy="3985"/>
                          </a:xfrm>
                          <a:custGeom>
                            <a:avLst/>
                            <a:gdLst>
                              <a:gd name="T0" fmla="+- 0 9036 1044"/>
                              <a:gd name="T1" fmla="*/ T0 w 7992"/>
                              <a:gd name="T2" fmla="+- 0 4115 151"/>
                              <a:gd name="T3" fmla="*/ 4115 h 3985"/>
                              <a:gd name="T4" fmla="+- 0 1044 1044"/>
                              <a:gd name="T5" fmla="*/ T4 w 7992"/>
                              <a:gd name="T6" fmla="+- 0 4115 151"/>
                              <a:gd name="T7" fmla="*/ 4115 h 3985"/>
                              <a:gd name="T8" fmla="+- 0 1044 1044"/>
                              <a:gd name="T9" fmla="*/ T8 w 7992"/>
                              <a:gd name="T10" fmla="+- 0 4135 151"/>
                              <a:gd name="T11" fmla="*/ 4135 h 3985"/>
                              <a:gd name="T12" fmla="+- 0 9036 1044"/>
                              <a:gd name="T13" fmla="*/ T12 w 7992"/>
                              <a:gd name="T14" fmla="+- 0 4135 151"/>
                              <a:gd name="T15" fmla="*/ 4135 h 3985"/>
                              <a:gd name="T16" fmla="+- 0 9036 1044"/>
                              <a:gd name="T17" fmla="*/ T16 w 7992"/>
                              <a:gd name="T18" fmla="+- 0 4115 151"/>
                              <a:gd name="T19" fmla="*/ 4115 h 3985"/>
                              <a:gd name="T20" fmla="+- 0 9036 1044"/>
                              <a:gd name="T21" fmla="*/ T20 w 7992"/>
                              <a:gd name="T22" fmla="+- 0 151 151"/>
                              <a:gd name="T23" fmla="*/ 151 h 3985"/>
                              <a:gd name="T24" fmla="+- 0 1044 1044"/>
                              <a:gd name="T25" fmla="*/ T24 w 7992"/>
                              <a:gd name="T26" fmla="+- 0 151 151"/>
                              <a:gd name="T27" fmla="*/ 151 h 3985"/>
                              <a:gd name="T28" fmla="+- 0 1044 1044"/>
                              <a:gd name="T29" fmla="*/ T28 w 7992"/>
                              <a:gd name="T30" fmla="+- 0 171 151"/>
                              <a:gd name="T31" fmla="*/ 171 h 3985"/>
                              <a:gd name="T32" fmla="+- 0 9036 1044"/>
                              <a:gd name="T33" fmla="*/ T32 w 7992"/>
                              <a:gd name="T34" fmla="+- 0 171 151"/>
                              <a:gd name="T35" fmla="*/ 171 h 3985"/>
                              <a:gd name="T36" fmla="+- 0 9036 1044"/>
                              <a:gd name="T37" fmla="*/ T36 w 7992"/>
                              <a:gd name="T38" fmla="+- 0 151 151"/>
                              <a:gd name="T39" fmla="*/ 151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8" name="docshape556"/>
                        <wps:cNvSpPr txBox="1">
                          <a:spLocks/>
                        </wps:cNvSpPr>
                        <wps:spPr bwMode="auto">
                          <a:xfrm>
                            <a:off x="1044" y="170"/>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962BF6"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42158C0" w14:textId="77777777" w:rsidR="003D76C2" w:rsidRDefault="00000000">
                              <w:pPr>
                                <w:spacing w:before="76"/>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48"/>
                                  <w:sz w:val="18"/>
                                </w:rPr>
                                <w:t xml:space="preserve"> </w:t>
                              </w:r>
                              <w:r>
                                <w:rPr>
                                  <w:rFonts w:ascii="Courier New"/>
                                  <w:spacing w:val="-4"/>
                                  <w:sz w:val="18"/>
                                </w:rPr>
                                <w:t>...&gt;</w:t>
                              </w:r>
                            </w:p>
                            <w:p w14:paraId="6E56BC87" w14:textId="77777777" w:rsidR="003D76C2" w:rsidRDefault="003D76C2">
                              <w:pPr>
                                <w:rPr>
                                  <w:rFonts w:ascii="Courier New"/>
                                  <w:sz w:val="20"/>
                                </w:rPr>
                              </w:pPr>
                            </w:p>
                            <w:p w14:paraId="108B6DC6" w14:textId="77777777" w:rsidR="003D76C2" w:rsidRDefault="00000000">
                              <w:pPr>
                                <w:spacing w:before="130"/>
                                <w:ind w:left="885"/>
                                <w:rPr>
                                  <w:rFonts w:ascii="Courier New"/>
                                  <w:b/>
                                  <w:sz w:val="18"/>
                                </w:rPr>
                              </w:pPr>
                              <w:r>
                                <w:rPr>
                                  <w:rFonts w:ascii="Courier New"/>
                                  <w:b/>
                                  <w:spacing w:val="-2"/>
                                  <w:sz w:val="18"/>
                                </w:rPr>
                                <w:t>&lt;Button</w:t>
                              </w:r>
                            </w:p>
                            <w:p w14:paraId="4FFEF99B" w14:textId="77777777" w:rsidR="003D76C2" w:rsidRDefault="00000000">
                              <w:pPr>
                                <w:spacing w:before="76" w:line="328" w:lineRule="auto"/>
                                <w:ind w:left="1317" w:right="840"/>
                                <w:rPr>
                                  <w:rFonts w:ascii="Courier New"/>
                                  <w:sz w:val="18"/>
                                </w:rPr>
                              </w:pPr>
                              <w:proofErr w:type="spellStart"/>
                              <w:r>
                                <w:rPr>
                                  <w:rFonts w:ascii="Courier New"/>
                                  <w:b/>
                                  <w:spacing w:val="-2"/>
                                  <w:sz w:val="18"/>
                                </w:rPr>
                                <w:t>android:id</w:t>
                              </w:r>
                              <w:proofErr w:type="spellEnd"/>
                              <w:r>
                                <w:rPr>
                                  <w:rFonts w:ascii="Courier New"/>
                                  <w:b/>
                                  <w:spacing w:val="-2"/>
                                  <w:sz w:val="18"/>
                                </w:rPr>
                                <w:t>="@+id/</w:t>
                              </w:r>
                              <w:proofErr w:type="spellStart"/>
                              <w:r>
                                <w:rPr>
                                  <w:rFonts w:ascii="Courier New"/>
                                  <w:b/>
                                  <w:spacing w:val="-2"/>
                                  <w:sz w:val="18"/>
                                </w:rPr>
                                <w:t>main_water_button</w:t>
                              </w:r>
                              <w:proofErr w:type="spellEnd"/>
                              <w:r>
                                <w:rPr>
                                  <w:rFonts w:ascii="Courier New"/>
                                  <w:b/>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b/>
                                  <w:sz w:val="18"/>
                                </w:rPr>
                                <w:t>android:text</w:t>
                              </w:r>
                              <w:proofErr w:type="spellEnd"/>
                              <w:r>
                                <w:rPr>
                                  <w:rFonts w:ascii="Courier New"/>
                                  <w:b/>
                                  <w:sz w:val="18"/>
                                </w:rPr>
                                <w:t xml:space="preserve">="Drank a Glass of Water"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app:layout_constraintLeft_toLeftOf</w:t>
                              </w:r>
                              <w:proofErr w:type="spellEnd"/>
                              <w:r>
                                <w:rPr>
                                  <w:rFonts w:ascii="Courier New"/>
                                  <w:spacing w:val="-2"/>
                                  <w:sz w:val="18"/>
                                </w:rPr>
                                <w:t xml:space="preserve">="parent" </w:t>
                              </w:r>
                              <w:proofErr w:type="spellStart"/>
                              <w:r>
                                <w:rPr>
                                  <w:rFonts w:ascii="Courier New"/>
                                  <w:spacing w:val="-2"/>
                                  <w:sz w:val="18"/>
                                </w:rPr>
                                <w:t>app:layout_constraintRight_toRightOf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p w14:paraId="03BA7D63" w14:textId="77777777" w:rsidR="003D76C2" w:rsidRDefault="003D76C2">
                              <w:pPr>
                                <w:spacing w:before="2"/>
                                <w:rPr>
                                  <w:rFonts w:ascii="Courier New"/>
                                  <w:sz w:val="25"/>
                                </w:rPr>
                              </w:pPr>
                            </w:p>
                            <w:p w14:paraId="2468FCC8"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8E366E" id="docshapegroup553" o:spid="_x0000_s1459" style="position:absolute;margin-left:52.2pt;margin-top:7.55pt;width:399.6pt;height:199.25pt;z-index:-15647232;mso-wrap-distance-left:0;mso-wrap-distance-right:0;mso-position-horizontal-relative:page;mso-position-vertical-relative:text" coordorigin="1044,151"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">
                <v:rect id="docshape554" o:spid="_x0000_s1460" style="position:absolute;left:1044;top:160;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" fillcolor="#f6f6f6" stroked="f">
                  <v:path arrowok="t"/>
                </v:rect>
                <v:shape id="docshape555" o:spid="_x0000_s1461" style="position:absolute;left:1044;top:150;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" path="m7992,3964l,3964r,20l7992,3984r,-20xm7992,l,,,20r7992,l7992,xe" fillcolor="#dadada" stroked="f">
                  <v:path arrowok="t" o:connecttype="custom" o:connectlocs="7992,4115;0,4115;0,4135;7992,4135;7992,4115;7992,151;0,151;0,171;7992,171;7992,151" o:connectangles="0,0,0,0,0,0,0,0,0,0"/>
                </v:shape>
                <v:shape id="docshape556" o:spid="_x0000_s1462" type="#_x0000_t202" style="position:absolute;left:1044;top:170;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" filled="f" stroked="f">
                  <v:path arrowok="t"/>
                  <v:textbox inset="0,0,0,0">
                    <w:txbxContent>
                      <w:p w14:paraId="68962BF6"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42158C0" w14:textId="77777777" w:rsidR="003D76C2" w:rsidRDefault="00000000">
                        <w:pPr>
                          <w:spacing w:before="76"/>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48"/>
                            <w:sz w:val="18"/>
                          </w:rPr>
                          <w:t xml:space="preserve"> </w:t>
                        </w:r>
                        <w:r>
                          <w:rPr>
                            <w:rFonts w:ascii="Courier New"/>
                            <w:spacing w:val="-4"/>
                            <w:sz w:val="18"/>
                          </w:rPr>
                          <w:t>...&gt;</w:t>
                        </w:r>
                      </w:p>
                      <w:p w14:paraId="6E56BC87" w14:textId="77777777" w:rsidR="003D76C2" w:rsidRDefault="003D76C2">
                        <w:pPr>
                          <w:rPr>
                            <w:rFonts w:ascii="Courier New"/>
                            <w:sz w:val="20"/>
                          </w:rPr>
                        </w:pPr>
                      </w:p>
                      <w:p w14:paraId="108B6DC6" w14:textId="77777777" w:rsidR="003D76C2" w:rsidRDefault="00000000">
                        <w:pPr>
                          <w:spacing w:before="130"/>
                          <w:ind w:left="885"/>
                          <w:rPr>
                            <w:rFonts w:ascii="Courier New"/>
                            <w:b/>
                            <w:sz w:val="18"/>
                          </w:rPr>
                        </w:pPr>
                        <w:r>
                          <w:rPr>
                            <w:rFonts w:ascii="Courier New"/>
                            <w:b/>
                            <w:spacing w:val="-2"/>
                            <w:sz w:val="18"/>
                          </w:rPr>
                          <w:t>&lt;Button</w:t>
                        </w:r>
                      </w:p>
                      <w:p w14:paraId="4FFEF99B" w14:textId="77777777" w:rsidR="003D76C2" w:rsidRDefault="00000000">
                        <w:pPr>
                          <w:spacing w:before="76" w:line="328" w:lineRule="auto"/>
                          <w:ind w:left="1317" w:right="840"/>
                          <w:rPr>
                            <w:rFonts w:ascii="Courier New"/>
                            <w:sz w:val="18"/>
                          </w:rPr>
                        </w:pPr>
                        <w:proofErr w:type="spellStart"/>
                        <w:r>
                          <w:rPr>
                            <w:rFonts w:ascii="Courier New"/>
                            <w:b/>
                            <w:spacing w:val="-2"/>
                            <w:sz w:val="18"/>
                          </w:rPr>
                          <w:t>android:id</w:t>
                        </w:r>
                        <w:proofErr w:type="spellEnd"/>
                        <w:r>
                          <w:rPr>
                            <w:rFonts w:ascii="Courier New"/>
                            <w:b/>
                            <w:spacing w:val="-2"/>
                            <w:sz w:val="18"/>
                          </w:rPr>
                          <w:t>="@+id/</w:t>
                        </w:r>
                        <w:proofErr w:type="spellStart"/>
                        <w:r>
                          <w:rPr>
                            <w:rFonts w:ascii="Courier New"/>
                            <w:b/>
                            <w:spacing w:val="-2"/>
                            <w:sz w:val="18"/>
                          </w:rPr>
                          <w:t>main_water_button</w:t>
                        </w:r>
                        <w:proofErr w:type="spellEnd"/>
                        <w:r>
                          <w:rPr>
                            <w:rFonts w:ascii="Courier New"/>
                            <w:b/>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b/>
                            <w:sz w:val="18"/>
                          </w:rPr>
                          <w:t>android:text</w:t>
                        </w:r>
                        <w:proofErr w:type="spellEnd"/>
                        <w:r>
                          <w:rPr>
                            <w:rFonts w:ascii="Courier New"/>
                            <w:b/>
                            <w:sz w:val="18"/>
                          </w:rPr>
                          <w:t xml:space="preserve">="Drank a Glass of Water"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app:layout_constraintLeft_toLeftOf</w:t>
                        </w:r>
                        <w:proofErr w:type="spellEnd"/>
                        <w:r>
                          <w:rPr>
                            <w:rFonts w:ascii="Courier New"/>
                            <w:spacing w:val="-2"/>
                            <w:sz w:val="18"/>
                          </w:rPr>
                          <w:t xml:space="preserve">="parent" </w:t>
                        </w:r>
                        <w:proofErr w:type="spellStart"/>
                        <w:r>
                          <w:rPr>
                            <w:rFonts w:ascii="Courier New"/>
                            <w:spacing w:val="-2"/>
                            <w:sz w:val="18"/>
                          </w:rPr>
                          <w:t>app:layout_constraintRight_toRightOf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p w14:paraId="03BA7D63" w14:textId="77777777" w:rsidR="003D76C2" w:rsidRDefault="003D76C2">
                        <w:pPr>
                          <w:spacing w:before="2"/>
                          <w:rPr>
                            <w:rFonts w:ascii="Courier New"/>
                            <w:sz w:val="25"/>
                          </w:rPr>
                        </w:pPr>
                      </w:p>
                      <w:p w14:paraId="2468FCC8"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v:textbox>
                </v:shape>
                <w10:wrap type="topAndBottom" anchorx="page"/>
              </v:group>
            </w:pict>
          </mc:Fallback>
        </mc:AlternateContent>
      </w:r>
    </w:p>
    <w:p w14:paraId="737CAA51" w14:textId="77777777" w:rsidR="003D76C2" w:rsidRDefault="00000000">
      <w:pPr>
        <w:pStyle w:val="BodyText"/>
        <w:spacing w:before="72"/>
        <w:ind w:left="554" w:right="882"/>
      </w:pPr>
      <w:r>
        <w:t>Remember,</w:t>
      </w:r>
      <w:r>
        <w:rPr>
          <w:spacing w:val="-5"/>
        </w:rPr>
        <w:t xml:space="preserve"> </w:t>
      </w:r>
      <w:r>
        <w:t>you</w:t>
      </w:r>
      <w:r>
        <w:rPr>
          <w:spacing w:val="-4"/>
        </w:rPr>
        <w:t xml:space="preserve"> </w:t>
      </w:r>
      <w:r>
        <w:t>should</w:t>
      </w:r>
      <w:r>
        <w:rPr>
          <w:spacing w:val="-4"/>
        </w:rPr>
        <w:t xml:space="preserve"> </w:t>
      </w:r>
      <w:r>
        <w:t>not</w:t>
      </w:r>
      <w:r>
        <w:rPr>
          <w:spacing w:val="-4"/>
        </w:rPr>
        <w:t xml:space="preserve"> </w:t>
      </w:r>
      <w:r>
        <w:t>really</w:t>
      </w:r>
      <w:r>
        <w:rPr>
          <w:spacing w:val="-5"/>
        </w:rPr>
        <w:t xml:space="preserve"> </w:t>
      </w:r>
      <w:r>
        <w:t>hardcode</w:t>
      </w:r>
      <w:r>
        <w:rPr>
          <w:spacing w:val="-4"/>
        </w:rPr>
        <w:t xml:space="preserve"> </w:t>
      </w:r>
      <w:r>
        <w:t>text</w:t>
      </w:r>
      <w:r>
        <w:rPr>
          <w:spacing w:val="-4"/>
        </w:rPr>
        <w:t xml:space="preserve"> </w:t>
      </w:r>
      <w:r>
        <w:t>values.</w:t>
      </w:r>
      <w:r>
        <w:rPr>
          <w:spacing w:val="-4"/>
        </w:rPr>
        <w:t xml:space="preserve"> </w:t>
      </w:r>
      <w:r>
        <w:t>Instead,</w:t>
      </w:r>
      <w:r>
        <w:rPr>
          <w:spacing w:val="-4"/>
        </w:rPr>
        <w:t xml:space="preserve"> </w:t>
      </w:r>
      <w:r>
        <w:t>use</w:t>
      </w:r>
      <w:r>
        <w:rPr>
          <w:spacing w:val="-6"/>
        </w:rPr>
        <w:t xml:space="preserve"> </w:t>
      </w:r>
      <w:r>
        <w:rPr>
          <w:rFonts w:ascii="Courier New"/>
          <w:b/>
          <w:sz w:val="22"/>
        </w:rPr>
        <w:t xml:space="preserve">strings. </w:t>
      </w:r>
      <w:r>
        <w:rPr>
          <w:rFonts w:ascii="Courier New"/>
          <w:b/>
          <w:spacing w:val="-4"/>
          <w:sz w:val="22"/>
        </w:rPr>
        <w:t>xml</w:t>
      </w:r>
      <w:r>
        <w:rPr>
          <w:spacing w:val="-4"/>
        </w:rPr>
        <w:t>.</w:t>
      </w:r>
    </w:p>
    <w:p w14:paraId="109EE88E" w14:textId="77777777" w:rsidR="003D76C2" w:rsidRDefault="00000000">
      <w:pPr>
        <w:pStyle w:val="ListParagraph"/>
        <w:numPr>
          <w:ilvl w:val="1"/>
          <w:numId w:val="9"/>
        </w:numPr>
        <w:tabs>
          <w:tab w:val="left" w:pos="554"/>
        </w:tabs>
        <w:spacing w:before="140"/>
        <w:ind w:left="554"/>
        <w:jc w:val="left"/>
        <w:rPr>
          <w:sz w:val="20"/>
        </w:rPr>
      </w:pPr>
      <w:r>
        <w:rPr>
          <w:sz w:val="20"/>
        </w:rPr>
        <w:t>Hold</w:t>
      </w:r>
      <w:r>
        <w:rPr>
          <w:spacing w:val="-5"/>
          <w:sz w:val="20"/>
        </w:rPr>
        <w:t xml:space="preserve"> </w:t>
      </w:r>
      <w:r>
        <w:rPr>
          <w:sz w:val="20"/>
        </w:rPr>
        <w:t>a</w:t>
      </w:r>
      <w:r>
        <w:rPr>
          <w:spacing w:val="-3"/>
          <w:sz w:val="20"/>
        </w:rPr>
        <w:t xml:space="preserve"> </w:t>
      </w:r>
      <w:r>
        <w:rPr>
          <w:sz w:val="20"/>
        </w:rPr>
        <w:t>reference</w:t>
      </w:r>
      <w:r>
        <w:rPr>
          <w:spacing w:val="-3"/>
          <w:sz w:val="20"/>
        </w:rPr>
        <w:t xml:space="preserve"> </w:t>
      </w:r>
      <w:r>
        <w:rPr>
          <w:sz w:val="20"/>
        </w:rPr>
        <w:t>to</w:t>
      </w:r>
      <w:r>
        <w:rPr>
          <w:spacing w:val="-2"/>
          <w:sz w:val="20"/>
        </w:rPr>
        <w:t xml:space="preserve"> </w:t>
      </w:r>
      <w:r>
        <w:rPr>
          <w:sz w:val="20"/>
        </w:rPr>
        <w:t>your</w:t>
      </w:r>
      <w:r>
        <w:rPr>
          <w:spacing w:val="-3"/>
          <w:sz w:val="20"/>
        </w:rPr>
        <w:t xml:space="preserve"> </w:t>
      </w:r>
      <w:r>
        <w:rPr>
          <w:sz w:val="20"/>
        </w:rPr>
        <w:t>newly</w:t>
      </w:r>
      <w:r>
        <w:rPr>
          <w:spacing w:val="-2"/>
          <w:sz w:val="20"/>
        </w:rPr>
        <w:t xml:space="preserve"> </w:t>
      </w:r>
      <w:r>
        <w:rPr>
          <w:sz w:val="20"/>
        </w:rPr>
        <w:t>added</w:t>
      </w:r>
      <w:r>
        <w:rPr>
          <w:spacing w:val="-3"/>
          <w:sz w:val="20"/>
        </w:rPr>
        <w:t xml:space="preserve"> </w:t>
      </w:r>
      <w:r>
        <w:rPr>
          <w:sz w:val="20"/>
        </w:rPr>
        <w:t>view</w:t>
      </w:r>
      <w:r>
        <w:rPr>
          <w:spacing w:val="-2"/>
          <w:sz w:val="20"/>
        </w:rPr>
        <w:t xml:space="preserve"> </w:t>
      </w:r>
      <w:r>
        <w:rPr>
          <w:sz w:val="20"/>
        </w:rPr>
        <w:t>in</w:t>
      </w:r>
      <w:r>
        <w:rPr>
          <w:spacing w:val="-2"/>
          <w:sz w:val="20"/>
        </w:rPr>
        <w:t xml:space="preserve"> </w:t>
      </w:r>
      <w:r>
        <w:rPr>
          <w:sz w:val="20"/>
        </w:rPr>
        <w:t>your</w:t>
      </w:r>
      <w:r>
        <w:rPr>
          <w:spacing w:val="-3"/>
          <w:sz w:val="20"/>
        </w:rPr>
        <w:t xml:space="preserve"> </w:t>
      </w:r>
      <w:proofErr w:type="spellStart"/>
      <w:r>
        <w:rPr>
          <w:rFonts w:ascii="Courier New"/>
          <w:b/>
        </w:rPr>
        <w:t>MainActivity</w:t>
      </w:r>
      <w:proofErr w:type="spellEnd"/>
      <w:r>
        <w:rPr>
          <w:rFonts w:ascii="Courier New"/>
          <w:b/>
          <w:spacing w:val="-80"/>
        </w:rPr>
        <w:t xml:space="preserve"> </w:t>
      </w:r>
      <w:r>
        <w:rPr>
          <w:spacing w:val="-2"/>
          <w:sz w:val="20"/>
        </w:rPr>
        <w:t>class:</w:t>
      </w:r>
    </w:p>
    <w:p w14:paraId="3B4C3E44" w14:textId="77777777" w:rsidR="003D76C2" w:rsidRDefault="00D51F7C">
      <w:pPr>
        <w:pStyle w:val="BodyText"/>
        <w:spacing w:before="11"/>
        <w:rPr>
          <w:sz w:val="8"/>
        </w:rPr>
      </w:pPr>
      <w:r>
        <w:rPr>
          <w:noProof/>
        </w:rPr>
        <mc:AlternateContent>
          <mc:Choice Requires="wpg">
            <w:drawing>
              <wp:anchor distT="0" distB="0" distL="0" distR="0" simplePos="0" relativeHeight="487669760" behindDoc="1" locked="0" layoutInCell="1" allowOverlap="1" wp14:anchorId="7EBE2838" wp14:editId="6019DC49">
                <wp:simplePos x="0" y="0"/>
                <wp:positionH relativeFrom="page">
                  <wp:posOffset>662940</wp:posOffset>
                </wp:positionH>
                <wp:positionV relativeFrom="paragraph">
                  <wp:posOffset>91440</wp:posOffset>
                </wp:positionV>
                <wp:extent cx="5074920" cy="1108075"/>
                <wp:effectExtent l="0" t="0" r="5080" b="0"/>
                <wp:wrapTopAndBottom/>
                <wp:docPr id="991" name="docshapegroup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4"/>
                          <a:chExt cx="7992" cy="1745"/>
                        </a:xfrm>
                      </wpg:grpSpPr>
                      <wps:wsp>
                        <wps:cNvPr id="992" name="docshape558"/>
                        <wps:cNvSpPr>
                          <a:spLocks/>
                        </wps:cNvSpPr>
                        <wps:spPr bwMode="auto">
                          <a:xfrm>
                            <a:off x="104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3" name="docshape559"/>
                        <wps:cNvSpPr>
                          <a:spLocks/>
                        </wps:cNvSpPr>
                        <wps:spPr bwMode="auto">
                          <a:xfrm>
                            <a:off x="1044" y="143"/>
                            <a:ext cx="7992" cy="1745"/>
                          </a:xfrm>
                          <a:custGeom>
                            <a:avLst/>
                            <a:gdLst>
                              <a:gd name="T0" fmla="+- 0 9036 1044"/>
                              <a:gd name="T1" fmla="*/ T0 w 7992"/>
                              <a:gd name="T2" fmla="+- 0 1868 144"/>
                              <a:gd name="T3" fmla="*/ 1868 h 1745"/>
                              <a:gd name="T4" fmla="+- 0 1044 1044"/>
                              <a:gd name="T5" fmla="*/ T4 w 7992"/>
                              <a:gd name="T6" fmla="+- 0 1868 144"/>
                              <a:gd name="T7" fmla="*/ 1868 h 1745"/>
                              <a:gd name="T8" fmla="+- 0 1044 1044"/>
                              <a:gd name="T9" fmla="*/ T8 w 7992"/>
                              <a:gd name="T10" fmla="+- 0 1888 144"/>
                              <a:gd name="T11" fmla="*/ 1888 h 1745"/>
                              <a:gd name="T12" fmla="+- 0 9036 1044"/>
                              <a:gd name="T13" fmla="*/ T12 w 7992"/>
                              <a:gd name="T14" fmla="+- 0 1888 144"/>
                              <a:gd name="T15" fmla="*/ 1888 h 1745"/>
                              <a:gd name="T16" fmla="+- 0 9036 1044"/>
                              <a:gd name="T17" fmla="*/ T16 w 7992"/>
                              <a:gd name="T18" fmla="+- 0 1868 144"/>
                              <a:gd name="T19" fmla="*/ 1868 h 1745"/>
                              <a:gd name="T20" fmla="+- 0 9036 1044"/>
                              <a:gd name="T21" fmla="*/ T20 w 7992"/>
                              <a:gd name="T22" fmla="+- 0 144 144"/>
                              <a:gd name="T23" fmla="*/ 144 h 1745"/>
                              <a:gd name="T24" fmla="+- 0 1044 1044"/>
                              <a:gd name="T25" fmla="*/ T24 w 7992"/>
                              <a:gd name="T26" fmla="+- 0 144 144"/>
                              <a:gd name="T27" fmla="*/ 144 h 1745"/>
                              <a:gd name="T28" fmla="+- 0 1044 1044"/>
                              <a:gd name="T29" fmla="*/ T28 w 7992"/>
                              <a:gd name="T30" fmla="+- 0 164 144"/>
                              <a:gd name="T31" fmla="*/ 164 h 1745"/>
                              <a:gd name="T32" fmla="+- 0 9036 1044"/>
                              <a:gd name="T33" fmla="*/ T32 w 7992"/>
                              <a:gd name="T34" fmla="+- 0 164 144"/>
                              <a:gd name="T35" fmla="*/ 164 h 1745"/>
                              <a:gd name="T36" fmla="+- 0 9036 104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4" name="docshape560"/>
                        <wps:cNvSpPr txBox="1">
                          <a:spLocks/>
                        </wps:cNvSpPr>
                        <wps:spPr bwMode="auto">
                          <a:xfrm>
                            <a:off x="104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C6981"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6FE87BC9" w14:textId="77777777" w:rsidR="003D76C2" w:rsidRDefault="00000000">
                              <w:pPr>
                                <w:spacing w:before="76" w:line="328" w:lineRule="auto"/>
                                <w:ind w:left="1317" w:hanging="432"/>
                                <w:rPr>
                                  <w:rFonts w:ascii="Courier New"/>
                                  <w:b/>
                                  <w:sz w:val="18"/>
                                </w:rPr>
                              </w:pPr>
                              <w:r>
                                <w:rPr>
                                  <w:rFonts w:ascii="Courier New"/>
                                  <w:b/>
                                  <w:sz w:val="18"/>
                                </w:rPr>
                                <w:t>private</w:t>
                              </w:r>
                              <w:r>
                                <w:rPr>
                                  <w:rFonts w:ascii="Courier New"/>
                                  <w:b/>
                                  <w:spacing w:val="-7"/>
                                  <w:sz w:val="18"/>
                                </w:rPr>
                                <w:t xml:space="preserve"> </w:t>
                              </w:r>
                              <w:proofErr w:type="spellStart"/>
                              <w:r>
                                <w:rPr>
                                  <w:rFonts w:ascii="Courier New"/>
                                  <w:b/>
                                  <w:sz w:val="18"/>
                                </w:rPr>
                                <w:t>val</w:t>
                              </w:r>
                              <w:proofErr w:type="spellEnd"/>
                              <w:r>
                                <w:rPr>
                                  <w:rFonts w:ascii="Courier New"/>
                                  <w:b/>
                                  <w:spacing w:val="-7"/>
                                  <w:sz w:val="18"/>
                                </w:rPr>
                                <w:t xml:space="preserve"> </w:t>
                              </w:r>
                              <w:proofErr w:type="spellStart"/>
                              <w:r>
                                <w:rPr>
                                  <w:rFonts w:ascii="Courier New"/>
                                  <w:b/>
                                  <w:sz w:val="18"/>
                                </w:rPr>
                                <w:t>waterButton</w:t>
                              </w:r>
                              <w:proofErr w:type="spellEnd"/>
                              <w:r>
                                <w:rPr>
                                  <w:rFonts w:ascii="Courier New"/>
                                  <w:b/>
                                  <w:sz w:val="18"/>
                                </w:rPr>
                                <w:t>:</w:t>
                              </w:r>
                              <w:r>
                                <w:rPr>
                                  <w:rFonts w:ascii="Courier New"/>
                                  <w:b/>
                                  <w:spacing w:val="-7"/>
                                  <w:sz w:val="18"/>
                                </w:rPr>
                                <w:t xml:space="preserve"> </w:t>
                              </w:r>
                              <w:r>
                                <w:rPr>
                                  <w:rFonts w:ascii="Courier New"/>
                                  <w:b/>
                                  <w:sz w:val="18"/>
                                </w:rPr>
                                <w:t>View</w:t>
                              </w:r>
                              <w:r>
                                <w:rPr>
                                  <w:rFonts w:ascii="Courier New"/>
                                  <w:b/>
                                  <w:spacing w:val="-7"/>
                                  <w:sz w:val="18"/>
                                </w:rPr>
                                <w:t xml:space="preserve"> </w:t>
                              </w:r>
                              <w:r>
                                <w:rPr>
                                  <w:rFonts w:ascii="Courier New"/>
                                  <w:b/>
                                  <w:sz w:val="18"/>
                                </w:rPr>
                                <w:t>by</w:t>
                              </w:r>
                              <w:r>
                                <w:rPr>
                                  <w:rFonts w:ascii="Courier New"/>
                                  <w:b/>
                                  <w:spacing w:val="-7"/>
                                  <w:sz w:val="18"/>
                                </w:rPr>
                                <w:t xml:space="preserve"> </w:t>
                              </w:r>
                              <w:r>
                                <w:rPr>
                                  <w:rFonts w:ascii="Courier New"/>
                                  <w:b/>
                                  <w:sz w:val="18"/>
                                </w:rPr>
                                <w:t>lazy</w:t>
                              </w:r>
                              <w:r>
                                <w:rPr>
                                  <w:rFonts w:ascii="Courier New"/>
                                  <w:b/>
                                  <w:spacing w:val="-7"/>
                                  <w:sz w:val="18"/>
                                </w:rPr>
                                <w:t xml:space="preserve"> </w:t>
                              </w:r>
                              <w:r>
                                <w:rPr>
                                  <w:rFonts w:ascii="Courier New"/>
                                  <w:b/>
                                  <w:sz w:val="18"/>
                                </w:rPr>
                                <w:t xml:space="preserve">{ </w:t>
                              </w:r>
                              <w:proofErr w:type="spellStart"/>
                              <w:r>
                                <w:rPr>
                                  <w:rFonts w:ascii="Courier New"/>
                                  <w:b/>
                                  <w:spacing w:val="-5"/>
                                  <w:sz w:val="18"/>
                                </w:rPr>
                                <w:t>findViewById</w:t>
                              </w:r>
                              <w:proofErr w:type="spellEnd"/>
                              <w:r>
                                <w:rPr>
                                  <w:rFonts w:ascii="Courier New"/>
                                  <w:b/>
                                  <w:spacing w:val="-5"/>
                                  <w:sz w:val="18"/>
                                </w:rPr>
                                <w:t>(</w:t>
                              </w:r>
                              <w:proofErr w:type="spellStart"/>
                              <w:r>
                                <w:rPr>
                                  <w:rFonts w:ascii="Courier New"/>
                                  <w:b/>
                                  <w:spacing w:val="-5"/>
                                  <w:sz w:val="18"/>
                                </w:rPr>
                                <w:t>R.id.main_water_button</w:t>
                              </w:r>
                              <w:proofErr w:type="spellEnd"/>
                              <w:r>
                                <w:rPr>
                                  <w:rFonts w:ascii="Courier New"/>
                                  <w:b/>
                                  <w:spacing w:val="-5"/>
                                  <w:sz w:val="18"/>
                                </w:rPr>
                                <w:t>)</w:t>
                              </w:r>
                            </w:p>
                            <w:p w14:paraId="44E1CD06" w14:textId="77777777" w:rsidR="003D76C2" w:rsidRDefault="00000000">
                              <w:pPr>
                                <w:spacing w:before="2"/>
                                <w:ind w:left="885"/>
                                <w:rPr>
                                  <w:rFonts w:ascii="Courier New"/>
                                  <w:b/>
                                  <w:sz w:val="18"/>
                                </w:rPr>
                              </w:pPr>
                              <w:r>
                                <w:rPr>
                                  <w:rFonts w:ascii="Courier New"/>
                                  <w:b/>
                                  <w:sz w:val="18"/>
                                </w:rPr>
                                <w:t>}</w:t>
                              </w:r>
                            </w:p>
                            <w:p w14:paraId="25833486" w14:textId="77777777" w:rsidR="003D76C2" w:rsidRDefault="00000000">
                              <w:pPr>
                                <w:spacing w:before="76"/>
                                <w:ind w:left="885"/>
                                <w:rPr>
                                  <w:rFonts w:ascii="Courier New"/>
                                  <w:sz w:val="18"/>
                                </w:rPr>
                              </w:pPr>
                              <w:r>
                                <w:rPr>
                                  <w:rFonts w:ascii="Courier New"/>
                                  <w:spacing w:val="-5"/>
                                  <w:sz w:val="18"/>
                                </w:rPr>
                                <w:t>...</w:t>
                              </w:r>
                            </w:p>
                            <w:p w14:paraId="3582CE4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BE2838" id="docshapegroup557" o:spid="_x0000_s1463" style="position:absolute;margin-left:52.2pt;margin-top:7.2pt;width:399.6pt;height:87.25pt;z-index:-15646720;mso-wrap-distance-left:0;mso-wrap-distance-right:0;mso-position-horizontal-relative:page;mso-position-vertical-relative:text" coordorigin="104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">
                <v:rect id="docshape558" o:spid="_x0000_s1464" style="position:absolute;left:104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" fillcolor="#f6f6f6" stroked="f">
                  <v:path arrowok="t"/>
                </v:rect>
                <v:shape id="docshape559" o:spid="_x0000_s1465" style="position:absolute;left:104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560" o:spid="_x0000_s1466" type="#_x0000_t202" style="position:absolute;left:104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" filled="f" stroked="f">
                  <v:path arrowok="t"/>
                  <v:textbox inset="0,0,0,0">
                    <w:txbxContent>
                      <w:p w14:paraId="707C6981"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MainActivity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6FE87BC9" w14:textId="77777777" w:rsidR="003D76C2" w:rsidRDefault="00000000">
                        <w:pPr>
                          <w:spacing w:before="76" w:line="328" w:lineRule="auto"/>
                          <w:ind w:left="1317" w:hanging="432"/>
                          <w:rPr>
                            <w:rFonts w:ascii="Courier New"/>
                            <w:b/>
                            <w:sz w:val="18"/>
                          </w:rPr>
                        </w:pPr>
                        <w:r>
                          <w:rPr>
                            <w:rFonts w:ascii="Courier New"/>
                            <w:b/>
                            <w:sz w:val="18"/>
                          </w:rPr>
                          <w:t>private</w:t>
                        </w:r>
                        <w:r>
                          <w:rPr>
                            <w:rFonts w:ascii="Courier New"/>
                            <w:b/>
                            <w:spacing w:val="-7"/>
                            <w:sz w:val="18"/>
                          </w:rPr>
                          <w:t xml:space="preserve"> </w:t>
                        </w:r>
                        <w:proofErr w:type="spellStart"/>
                        <w:r>
                          <w:rPr>
                            <w:rFonts w:ascii="Courier New"/>
                            <w:b/>
                            <w:sz w:val="18"/>
                          </w:rPr>
                          <w:t>val</w:t>
                        </w:r>
                        <w:proofErr w:type="spellEnd"/>
                        <w:r>
                          <w:rPr>
                            <w:rFonts w:ascii="Courier New"/>
                            <w:b/>
                            <w:spacing w:val="-7"/>
                            <w:sz w:val="18"/>
                          </w:rPr>
                          <w:t xml:space="preserve"> </w:t>
                        </w:r>
                        <w:proofErr w:type="spellStart"/>
                        <w:r>
                          <w:rPr>
                            <w:rFonts w:ascii="Courier New"/>
                            <w:b/>
                            <w:sz w:val="18"/>
                          </w:rPr>
                          <w:t>waterButton</w:t>
                        </w:r>
                        <w:proofErr w:type="spellEnd"/>
                        <w:r>
                          <w:rPr>
                            <w:rFonts w:ascii="Courier New"/>
                            <w:b/>
                            <w:sz w:val="18"/>
                          </w:rPr>
                          <w:t>:</w:t>
                        </w:r>
                        <w:r>
                          <w:rPr>
                            <w:rFonts w:ascii="Courier New"/>
                            <w:b/>
                            <w:spacing w:val="-7"/>
                            <w:sz w:val="18"/>
                          </w:rPr>
                          <w:t xml:space="preserve"> </w:t>
                        </w:r>
                        <w:r>
                          <w:rPr>
                            <w:rFonts w:ascii="Courier New"/>
                            <w:b/>
                            <w:sz w:val="18"/>
                          </w:rPr>
                          <w:t>View</w:t>
                        </w:r>
                        <w:r>
                          <w:rPr>
                            <w:rFonts w:ascii="Courier New"/>
                            <w:b/>
                            <w:spacing w:val="-7"/>
                            <w:sz w:val="18"/>
                          </w:rPr>
                          <w:t xml:space="preserve"> </w:t>
                        </w:r>
                        <w:r>
                          <w:rPr>
                            <w:rFonts w:ascii="Courier New"/>
                            <w:b/>
                            <w:sz w:val="18"/>
                          </w:rPr>
                          <w:t>by</w:t>
                        </w:r>
                        <w:r>
                          <w:rPr>
                            <w:rFonts w:ascii="Courier New"/>
                            <w:b/>
                            <w:spacing w:val="-7"/>
                            <w:sz w:val="18"/>
                          </w:rPr>
                          <w:t xml:space="preserve"> </w:t>
                        </w:r>
                        <w:r>
                          <w:rPr>
                            <w:rFonts w:ascii="Courier New"/>
                            <w:b/>
                            <w:sz w:val="18"/>
                          </w:rPr>
                          <w:t>lazy</w:t>
                        </w:r>
                        <w:r>
                          <w:rPr>
                            <w:rFonts w:ascii="Courier New"/>
                            <w:b/>
                            <w:spacing w:val="-7"/>
                            <w:sz w:val="18"/>
                          </w:rPr>
                          <w:t xml:space="preserve"> </w:t>
                        </w:r>
                        <w:r>
                          <w:rPr>
                            <w:rFonts w:ascii="Courier New"/>
                            <w:b/>
                            <w:sz w:val="18"/>
                          </w:rPr>
                          <w:t xml:space="preserve">{ </w:t>
                        </w:r>
                        <w:proofErr w:type="spellStart"/>
                        <w:r>
                          <w:rPr>
                            <w:rFonts w:ascii="Courier New"/>
                            <w:b/>
                            <w:spacing w:val="-5"/>
                            <w:sz w:val="18"/>
                          </w:rPr>
                          <w:t>findViewById</w:t>
                        </w:r>
                        <w:proofErr w:type="spellEnd"/>
                        <w:r>
                          <w:rPr>
                            <w:rFonts w:ascii="Courier New"/>
                            <w:b/>
                            <w:spacing w:val="-5"/>
                            <w:sz w:val="18"/>
                          </w:rPr>
                          <w:t>(</w:t>
                        </w:r>
                        <w:proofErr w:type="spellStart"/>
                        <w:r>
                          <w:rPr>
                            <w:rFonts w:ascii="Courier New"/>
                            <w:b/>
                            <w:spacing w:val="-5"/>
                            <w:sz w:val="18"/>
                          </w:rPr>
                          <w:t>R.id.main_water_button</w:t>
                        </w:r>
                        <w:proofErr w:type="spellEnd"/>
                        <w:r>
                          <w:rPr>
                            <w:rFonts w:ascii="Courier New"/>
                            <w:b/>
                            <w:spacing w:val="-5"/>
                            <w:sz w:val="18"/>
                          </w:rPr>
                          <w:t>)</w:t>
                        </w:r>
                      </w:p>
                      <w:p w14:paraId="44E1CD06" w14:textId="77777777" w:rsidR="003D76C2" w:rsidRDefault="00000000">
                        <w:pPr>
                          <w:spacing w:before="2"/>
                          <w:ind w:left="885"/>
                          <w:rPr>
                            <w:rFonts w:ascii="Courier New"/>
                            <w:b/>
                            <w:sz w:val="18"/>
                          </w:rPr>
                        </w:pPr>
                        <w:r>
                          <w:rPr>
                            <w:rFonts w:ascii="Courier New"/>
                            <w:b/>
                            <w:sz w:val="18"/>
                          </w:rPr>
                          <w:t>}</w:t>
                        </w:r>
                      </w:p>
                      <w:p w14:paraId="25833486" w14:textId="77777777" w:rsidR="003D76C2" w:rsidRDefault="00000000">
                        <w:pPr>
                          <w:spacing w:before="76"/>
                          <w:ind w:left="885"/>
                          <w:rPr>
                            <w:rFonts w:ascii="Courier New"/>
                            <w:sz w:val="18"/>
                          </w:rPr>
                        </w:pPr>
                        <w:r>
                          <w:rPr>
                            <w:rFonts w:ascii="Courier New"/>
                            <w:spacing w:val="-5"/>
                            <w:sz w:val="18"/>
                          </w:rPr>
                          <w:t>...</w:t>
                        </w:r>
                      </w:p>
                      <w:p w14:paraId="3582CE4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6FD96C2" w14:textId="77777777" w:rsidR="003D76C2" w:rsidRDefault="003D76C2">
      <w:pPr>
        <w:rPr>
          <w:sz w:val="8"/>
        </w:rPr>
        <w:sectPr w:rsidR="003D76C2">
          <w:pgSz w:w="10800" w:h="13320"/>
          <w:pgMar w:top="1120" w:right="920" w:bottom="280" w:left="940" w:header="695" w:footer="0" w:gutter="0"/>
          <w:cols w:space="720"/>
        </w:sectPr>
      </w:pPr>
    </w:p>
    <w:p w14:paraId="798D8B6E" w14:textId="77777777" w:rsidR="003D76C2" w:rsidRDefault="003D76C2">
      <w:pPr>
        <w:pStyle w:val="BodyText"/>
        <w:spacing w:before="12"/>
        <w:rPr>
          <w:sz w:val="7"/>
        </w:rPr>
      </w:pPr>
    </w:p>
    <w:p w14:paraId="462AFE03" w14:textId="77777777" w:rsidR="003D76C2" w:rsidRDefault="00000000">
      <w:pPr>
        <w:pStyle w:val="ListParagraph"/>
        <w:numPr>
          <w:ilvl w:val="1"/>
          <w:numId w:val="9"/>
        </w:numPr>
        <w:tabs>
          <w:tab w:val="left" w:pos="1274"/>
        </w:tabs>
        <w:spacing w:before="101"/>
        <w:jc w:val="left"/>
        <w:rPr>
          <w:sz w:val="20"/>
        </w:rPr>
      </w:pPr>
      <w:r>
        <w:rPr>
          <w:sz w:val="20"/>
        </w:rPr>
        <w:t>Now,</w:t>
      </w:r>
      <w:r>
        <w:rPr>
          <w:spacing w:val="-5"/>
          <w:sz w:val="20"/>
        </w:rPr>
        <w:t xml:space="preserve"> </w:t>
      </w:r>
      <w:r>
        <w:rPr>
          <w:sz w:val="20"/>
        </w:rPr>
        <w:t>in</w:t>
      </w:r>
      <w:r>
        <w:rPr>
          <w:spacing w:val="-3"/>
          <w:sz w:val="20"/>
        </w:rPr>
        <w:t xml:space="preserve"> </w:t>
      </w:r>
      <w:r>
        <w:rPr>
          <w:sz w:val="20"/>
        </w:rPr>
        <w:t>your</w:t>
      </w:r>
      <w:r>
        <w:rPr>
          <w:spacing w:val="-3"/>
          <w:sz w:val="20"/>
        </w:rPr>
        <w:t xml:space="preserve"> </w:t>
      </w:r>
      <w:proofErr w:type="spellStart"/>
      <w:r>
        <w:rPr>
          <w:rFonts w:ascii="Courier New"/>
          <w:b/>
        </w:rPr>
        <w:t>MainActivity</w:t>
      </w:r>
      <w:proofErr w:type="spellEnd"/>
      <w:r>
        <w:rPr>
          <w:rFonts w:ascii="Courier New"/>
          <w:b/>
          <w:spacing w:val="-80"/>
        </w:rPr>
        <w:t xml:space="preserve"> </w:t>
      </w:r>
      <w:r>
        <w:rPr>
          <w:sz w:val="20"/>
        </w:rPr>
        <w:t>class,</w:t>
      </w:r>
      <w:r>
        <w:rPr>
          <w:spacing w:val="-2"/>
          <w:sz w:val="20"/>
        </w:rPr>
        <w:t xml:space="preserve"> </w:t>
      </w:r>
      <w:r>
        <w:rPr>
          <w:sz w:val="20"/>
        </w:rPr>
        <w:t>attach</w:t>
      </w:r>
      <w:r>
        <w:rPr>
          <w:spacing w:val="-4"/>
          <w:sz w:val="20"/>
        </w:rPr>
        <w:t xml:space="preserve"> </w:t>
      </w:r>
      <w:r>
        <w:rPr>
          <w:sz w:val="20"/>
        </w:rPr>
        <w:t>a</w:t>
      </w:r>
      <w:r>
        <w:rPr>
          <w:spacing w:val="-3"/>
          <w:sz w:val="20"/>
        </w:rPr>
        <w:t xml:space="preserve"> </w:t>
      </w:r>
      <w:r>
        <w:rPr>
          <w:sz w:val="20"/>
        </w:rPr>
        <w:t>click</w:t>
      </w:r>
      <w:r>
        <w:rPr>
          <w:spacing w:val="-2"/>
          <w:sz w:val="20"/>
        </w:rPr>
        <w:t xml:space="preserve"> </w:t>
      </w:r>
      <w:r>
        <w:rPr>
          <w:sz w:val="20"/>
        </w:rPr>
        <w:t>listener</w:t>
      </w:r>
      <w:r>
        <w:rPr>
          <w:spacing w:val="-3"/>
          <w:sz w:val="20"/>
        </w:rPr>
        <w:t xml:space="preserve"> </w:t>
      </w:r>
      <w:r>
        <w:rPr>
          <w:sz w:val="20"/>
        </w:rPr>
        <w:t>to</w:t>
      </w:r>
      <w:r>
        <w:rPr>
          <w:spacing w:val="-2"/>
          <w:sz w:val="20"/>
        </w:rPr>
        <w:t xml:space="preserve"> </w:t>
      </w:r>
      <w:r>
        <w:rPr>
          <w:sz w:val="20"/>
        </w:rPr>
        <w:t>your</w:t>
      </w:r>
      <w:r>
        <w:rPr>
          <w:spacing w:val="-2"/>
          <w:sz w:val="20"/>
        </w:rPr>
        <w:t xml:space="preserve"> button:</w:t>
      </w:r>
    </w:p>
    <w:p w14:paraId="7A5F8716" w14:textId="77777777" w:rsidR="003D76C2" w:rsidRDefault="00D51F7C">
      <w:pPr>
        <w:pStyle w:val="BodyText"/>
        <w:spacing w:before="10"/>
        <w:rPr>
          <w:sz w:val="8"/>
        </w:rPr>
      </w:pPr>
      <w:r>
        <w:rPr>
          <w:noProof/>
        </w:rPr>
        <mc:AlternateContent>
          <mc:Choice Requires="wpg">
            <w:drawing>
              <wp:anchor distT="0" distB="0" distL="0" distR="0" simplePos="0" relativeHeight="487670272" behindDoc="1" locked="0" layoutInCell="1" allowOverlap="1" wp14:anchorId="5B24C4BE" wp14:editId="2C9CA044">
                <wp:simplePos x="0" y="0"/>
                <wp:positionH relativeFrom="page">
                  <wp:posOffset>1120140</wp:posOffset>
                </wp:positionH>
                <wp:positionV relativeFrom="paragraph">
                  <wp:posOffset>91440</wp:posOffset>
                </wp:positionV>
                <wp:extent cx="5074920" cy="1819275"/>
                <wp:effectExtent l="0" t="0" r="5080" b="0"/>
                <wp:wrapTopAndBottom/>
                <wp:docPr id="987" name="docshapegroup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4"/>
                          <a:chExt cx="7992" cy="2865"/>
                        </a:xfrm>
                      </wpg:grpSpPr>
                      <wps:wsp>
                        <wps:cNvPr id="988" name="docshape562"/>
                        <wps:cNvSpPr>
                          <a:spLocks/>
                        </wps:cNvSpPr>
                        <wps:spPr bwMode="auto">
                          <a:xfrm>
                            <a:off x="176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9" name="docshape563"/>
                        <wps:cNvSpPr>
                          <a:spLocks/>
                        </wps:cNvSpPr>
                        <wps:spPr bwMode="auto">
                          <a:xfrm>
                            <a:off x="1764" y="143"/>
                            <a:ext cx="7992" cy="2865"/>
                          </a:xfrm>
                          <a:custGeom>
                            <a:avLst/>
                            <a:gdLst>
                              <a:gd name="T0" fmla="+- 0 9756 1764"/>
                              <a:gd name="T1" fmla="*/ T0 w 7992"/>
                              <a:gd name="T2" fmla="+- 0 2988 144"/>
                              <a:gd name="T3" fmla="*/ 2988 h 2865"/>
                              <a:gd name="T4" fmla="+- 0 1764 1764"/>
                              <a:gd name="T5" fmla="*/ T4 w 7992"/>
                              <a:gd name="T6" fmla="+- 0 2988 144"/>
                              <a:gd name="T7" fmla="*/ 2988 h 2865"/>
                              <a:gd name="T8" fmla="+- 0 1764 1764"/>
                              <a:gd name="T9" fmla="*/ T8 w 7992"/>
                              <a:gd name="T10" fmla="+- 0 3008 144"/>
                              <a:gd name="T11" fmla="*/ 3008 h 2865"/>
                              <a:gd name="T12" fmla="+- 0 9756 1764"/>
                              <a:gd name="T13" fmla="*/ T12 w 7992"/>
                              <a:gd name="T14" fmla="+- 0 3008 144"/>
                              <a:gd name="T15" fmla="*/ 3008 h 2865"/>
                              <a:gd name="T16" fmla="+- 0 9756 1764"/>
                              <a:gd name="T17" fmla="*/ T16 w 7992"/>
                              <a:gd name="T18" fmla="+- 0 2988 144"/>
                              <a:gd name="T19" fmla="*/ 2988 h 2865"/>
                              <a:gd name="T20" fmla="+- 0 9756 1764"/>
                              <a:gd name="T21" fmla="*/ T20 w 7992"/>
                              <a:gd name="T22" fmla="+- 0 144 144"/>
                              <a:gd name="T23" fmla="*/ 144 h 2865"/>
                              <a:gd name="T24" fmla="+- 0 1764 1764"/>
                              <a:gd name="T25" fmla="*/ T24 w 7992"/>
                              <a:gd name="T26" fmla="+- 0 144 144"/>
                              <a:gd name="T27" fmla="*/ 144 h 2865"/>
                              <a:gd name="T28" fmla="+- 0 1764 1764"/>
                              <a:gd name="T29" fmla="*/ T28 w 7992"/>
                              <a:gd name="T30" fmla="+- 0 164 144"/>
                              <a:gd name="T31" fmla="*/ 164 h 2865"/>
                              <a:gd name="T32" fmla="+- 0 9756 1764"/>
                              <a:gd name="T33" fmla="*/ T32 w 7992"/>
                              <a:gd name="T34" fmla="+- 0 164 144"/>
                              <a:gd name="T35" fmla="*/ 164 h 2865"/>
                              <a:gd name="T36" fmla="+- 0 9756 176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0" name="docshape564"/>
                        <wps:cNvSpPr txBox="1">
                          <a:spLocks/>
                        </wps:cNvSpPr>
                        <wps:spPr bwMode="auto">
                          <a:xfrm>
                            <a:off x="176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57489"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19D464A5" w14:textId="77777777" w:rsidR="003D76C2" w:rsidRDefault="003D76C2">
                              <w:pPr>
                                <w:spacing w:before="10"/>
                                <w:rPr>
                                  <w:rFonts w:ascii="Courier New"/>
                                  <w:sz w:val="24"/>
                                </w:rPr>
                              </w:pPr>
                            </w:p>
                            <w:p w14:paraId="0425BC40" w14:textId="77777777" w:rsidR="003D76C2" w:rsidRDefault="00000000">
                              <w:pPr>
                                <w:ind w:left="885"/>
                                <w:rPr>
                                  <w:rFonts w:ascii="Courier New"/>
                                  <w:sz w:val="18"/>
                                </w:rPr>
                              </w:pPr>
                              <w:proofErr w:type="spellStart"/>
                              <w:r>
                                <w:rPr>
                                  <w:rFonts w:ascii="Courier New"/>
                                  <w:spacing w:val="-2"/>
                                  <w:sz w:val="18"/>
                                </w:rPr>
                                <w:t>launchTrackingService</w:t>
                              </w:r>
                              <w:proofErr w:type="spellEnd"/>
                              <w:r>
                                <w:rPr>
                                  <w:rFonts w:ascii="Courier New"/>
                                  <w:spacing w:val="-2"/>
                                  <w:sz w:val="18"/>
                                </w:rPr>
                                <w:t>()</w:t>
                              </w:r>
                            </w:p>
                            <w:p w14:paraId="36B3A078" w14:textId="77777777" w:rsidR="003D76C2" w:rsidRDefault="003D76C2">
                              <w:pPr>
                                <w:rPr>
                                  <w:rFonts w:ascii="Courier New"/>
                                  <w:sz w:val="20"/>
                                </w:rPr>
                              </w:pPr>
                            </w:p>
                            <w:p w14:paraId="241FDE6F" w14:textId="77777777" w:rsidR="003D76C2" w:rsidRDefault="00000000">
                              <w:pPr>
                                <w:spacing w:before="130" w:line="328" w:lineRule="auto"/>
                                <w:ind w:left="1317" w:right="840" w:hanging="432"/>
                                <w:rPr>
                                  <w:rFonts w:ascii="Courier New"/>
                                  <w:sz w:val="18"/>
                                </w:rPr>
                              </w:pPr>
                              <w:proofErr w:type="spellStart"/>
                              <w:r>
                                <w:rPr>
                                  <w:rFonts w:ascii="Courier New"/>
                                  <w:sz w:val="18"/>
                                </w:rPr>
                                <w:t>waterButton.setOnClickListener</w:t>
                              </w:r>
                              <w:proofErr w:type="spellEnd"/>
                              <w:r>
                                <w:rPr>
                                  <w:rFonts w:ascii="Courier New"/>
                                  <w:spacing w:val="-29"/>
                                  <w:sz w:val="18"/>
                                </w:rPr>
                                <w:t xml:space="preserve"> </w:t>
                              </w:r>
                              <w:r>
                                <w:rPr>
                                  <w:rFonts w:ascii="Courier New"/>
                                  <w:sz w:val="18"/>
                                </w:rPr>
                                <w:t xml:space="preserve">{ </w:t>
                              </w:r>
                              <w:proofErr w:type="spellStart"/>
                              <w:r>
                                <w:rPr>
                                  <w:rFonts w:ascii="Courier New"/>
                                  <w:spacing w:val="-2"/>
                                  <w:sz w:val="18"/>
                                </w:rPr>
                                <w:t>launchTrackingService</w:t>
                              </w:r>
                              <w:proofErr w:type="spellEnd"/>
                              <w:r>
                                <w:rPr>
                                  <w:rFonts w:ascii="Courier New"/>
                                  <w:spacing w:val="-2"/>
                                  <w:sz w:val="18"/>
                                </w:rPr>
                                <w:t>(250f)</w:t>
                              </w:r>
                            </w:p>
                            <w:p w14:paraId="75A4FCB2" w14:textId="77777777" w:rsidR="003D76C2" w:rsidRDefault="00000000">
                              <w:pPr>
                                <w:spacing w:before="1"/>
                                <w:ind w:left="885"/>
                                <w:rPr>
                                  <w:rFonts w:ascii="Courier New"/>
                                  <w:sz w:val="18"/>
                                </w:rPr>
                              </w:pPr>
                              <w:r>
                                <w:rPr>
                                  <w:rFonts w:ascii="Courier New"/>
                                  <w:sz w:val="18"/>
                                </w:rPr>
                                <w:t>}</w:t>
                              </w:r>
                            </w:p>
                            <w:p w14:paraId="557F379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24C4BE" id="docshapegroup561" o:spid="_x0000_s1467" style="position:absolute;margin-left:88.2pt;margin-top:7.2pt;width:399.6pt;height:143.25pt;z-index:-15646208;mso-wrap-distance-left:0;mso-wrap-distance-right:0;mso-position-horizontal-relative:page;mso-position-vertical-relative:text" coordorigin="176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">
                <v:rect id="docshape562" o:spid="_x0000_s1468" style="position:absolute;left:176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" fillcolor="#f6f6f6" stroked="f">
                  <v:path arrowok="t"/>
                </v:rect>
                <v:shape id="docshape563" o:spid="_x0000_s1469" style="position:absolute;left:176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" path="m7992,2844l,2844r,20l7992,2864r,-20xm7992,l,,,20r7992,l7992,xe" fillcolor="#dadada" stroked="f">
                  <v:path arrowok="t" o:connecttype="custom" o:connectlocs="7992,2988;0,2988;0,3008;7992,3008;7992,2988;7992,144;0,144;0,164;7992,164;7992,144" o:connectangles="0,0,0,0,0,0,0,0,0,0"/>
                </v:shape>
                <v:shape id="docshape564" o:spid="_x0000_s1470" type="#_x0000_t202" style="position:absolute;left:176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" filled="f" stroked="f">
                  <v:path arrowok="t"/>
                  <v:textbox inset="0,0,0,0">
                    <w:txbxContent>
                      <w:p w14:paraId="0B857489"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19D464A5" w14:textId="77777777" w:rsidR="003D76C2" w:rsidRDefault="003D76C2">
                        <w:pPr>
                          <w:spacing w:before="10"/>
                          <w:rPr>
                            <w:rFonts w:ascii="Courier New"/>
                            <w:sz w:val="24"/>
                          </w:rPr>
                        </w:pPr>
                      </w:p>
                      <w:p w14:paraId="0425BC40" w14:textId="77777777" w:rsidR="003D76C2" w:rsidRDefault="00000000">
                        <w:pPr>
                          <w:ind w:left="885"/>
                          <w:rPr>
                            <w:rFonts w:ascii="Courier New"/>
                            <w:sz w:val="18"/>
                          </w:rPr>
                        </w:pPr>
                        <w:proofErr w:type="spellStart"/>
                        <w:r>
                          <w:rPr>
                            <w:rFonts w:ascii="Courier New"/>
                            <w:spacing w:val="-2"/>
                            <w:sz w:val="18"/>
                          </w:rPr>
                          <w:t>launchTrackingService</w:t>
                        </w:r>
                        <w:proofErr w:type="spellEnd"/>
                        <w:r>
                          <w:rPr>
                            <w:rFonts w:ascii="Courier New"/>
                            <w:spacing w:val="-2"/>
                            <w:sz w:val="18"/>
                          </w:rPr>
                          <w:t>()</w:t>
                        </w:r>
                      </w:p>
                      <w:p w14:paraId="36B3A078" w14:textId="77777777" w:rsidR="003D76C2" w:rsidRDefault="003D76C2">
                        <w:pPr>
                          <w:rPr>
                            <w:rFonts w:ascii="Courier New"/>
                            <w:sz w:val="20"/>
                          </w:rPr>
                        </w:pPr>
                      </w:p>
                      <w:p w14:paraId="241FDE6F" w14:textId="77777777" w:rsidR="003D76C2" w:rsidRDefault="00000000">
                        <w:pPr>
                          <w:spacing w:before="130" w:line="328" w:lineRule="auto"/>
                          <w:ind w:left="1317" w:right="840" w:hanging="432"/>
                          <w:rPr>
                            <w:rFonts w:ascii="Courier New"/>
                            <w:sz w:val="18"/>
                          </w:rPr>
                        </w:pPr>
                        <w:proofErr w:type="spellStart"/>
                        <w:r>
                          <w:rPr>
                            <w:rFonts w:ascii="Courier New"/>
                            <w:sz w:val="18"/>
                          </w:rPr>
                          <w:t>waterButton.setOnClickListener</w:t>
                        </w:r>
                        <w:proofErr w:type="spellEnd"/>
                        <w:r>
                          <w:rPr>
                            <w:rFonts w:ascii="Courier New"/>
                            <w:spacing w:val="-29"/>
                            <w:sz w:val="18"/>
                          </w:rPr>
                          <w:t xml:space="preserve"> </w:t>
                        </w:r>
                        <w:r>
                          <w:rPr>
                            <w:rFonts w:ascii="Courier New"/>
                            <w:sz w:val="18"/>
                          </w:rPr>
                          <w:t xml:space="preserve">{ </w:t>
                        </w:r>
                        <w:proofErr w:type="spellStart"/>
                        <w:r>
                          <w:rPr>
                            <w:rFonts w:ascii="Courier New"/>
                            <w:spacing w:val="-2"/>
                            <w:sz w:val="18"/>
                          </w:rPr>
                          <w:t>launchTrackingService</w:t>
                        </w:r>
                        <w:proofErr w:type="spellEnd"/>
                        <w:r>
                          <w:rPr>
                            <w:rFonts w:ascii="Courier New"/>
                            <w:spacing w:val="-2"/>
                            <w:sz w:val="18"/>
                          </w:rPr>
                          <w:t>(250f)</w:t>
                        </w:r>
                      </w:p>
                      <w:p w14:paraId="75A4FCB2" w14:textId="77777777" w:rsidR="003D76C2" w:rsidRDefault="00000000">
                        <w:pPr>
                          <w:spacing w:before="1"/>
                          <w:ind w:left="885"/>
                          <w:rPr>
                            <w:rFonts w:ascii="Courier New"/>
                            <w:sz w:val="18"/>
                          </w:rPr>
                        </w:pPr>
                        <w:r>
                          <w:rPr>
                            <w:rFonts w:ascii="Courier New"/>
                            <w:sz w:val="18"/>
                          </w:rPr>
                          <w:t>}</w:t>
                        </w:r>
                      </w:p>
                      <w:p w14:paraId="557F3797"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DCE5A91" w14:textId="77777777" w:rsidR="003D76C2" w:rsidRDefault="00000000">
      <w:pPr>
        <w:pStyle w:val="BodyText"/>
        <w:spacing w:before="72"/>
        <w:ind w:left="1274" w:right="288"/>
        <w:jc w:val="both"/>
      </w:pPr>
      <w:r>
        <w:t>Remember</w:t>
      </w:r>
      <w:r>
        <w:rPr>
          <w:spacing w:val="-13"/>
        </w:rPr>
        <w:t xml:space="preserve"> </w:t>
      </w:r>
      <w:r>
        <w:t>to</w:t>
      </w:r>
      <w:r>
        <w:rPr>
          <w:spacing w:val="-13"/>
        </w:rPr>
        <w:t xml:space="preserve"> </w:t>
      </w:r>
      <w:r>
        <w:t>use</w:t>
      </w:r>
      <w:r>
        <w:rPr>
          <w:spacing w:val="-13"/>
        </w:rPr>
        <w:t xml:space="preserve"> </w:t>
      </w:r>
      <w:r>
        <w:t>constants</w:t>
      </w:r>
      <w:r>
        <w:rPr>
          <w:spacing w:val="-13"/>
        </w:rPr>
        <w:t xml:space="preserve"> </w:t>
      </w:r>
      <w:r>
        <w:t>rather</w:t>
      </w:r>
      <w:r>
        <w:rPr>
          <w:spacing w:val="-13"/>
        </w:rPr>
        <w:t xml:space="preserve"> </w:t>
      </w:r>
      <w:r>
        <w:t>than</w:t>
      </w:r>
      <w:r>
        <w:rPr>
          <w:spacing w:val="-6"/>
        </w:rPr>
        <w:t xml:space="preserve"> </w:t>
      </w:r>
      <w:r>
        <w:t>magic</w:t>
      </w:r>
      <w:r>
        <w:rPr>
          <w:spacing w:val="-5"/>
        </w:rPr>
        <w:t xml:space="preserve"> </w:t>
      </w:r>
      <w:r>
        <w:t>numbers</w:t>
      </w:r>
      <w:r>
        <w:rPr>
          <w:spacing w:val="-4"/>
        </w:rPr>
        <w:t xml:space="preserve"> </w:t>
      </w:r>
      <w:r>
        <w:t>(</w:t>
      </w:r>
      <w:r>
        <w:rPr>
          <w:rFonts w:ascii="Courier New"/>
          <w:b/>
          <w:sz w:val="22"/>
        </w:rPr>
        <w:t>250f</w:t>
      </w:r>
      <w:r>
        <w:rPr>
          <w:rFonts w:ascii="Courier New"/>
          <w:b/>
          <w:spacing w:val="-33"/>
          <w:sz w:val="22"/>
        </w:rPr>
        <w:t xml:space="preserve"> </w:t>
      </w:r>
      <w:r>
        <w:t>could</w:t>
      </w:r>
      <w:r>
        <w:rPr>
          <w:spacing w:val="-4"/>
        </w:rPr>
        <w:t xml:space="preserve"> </w:t>
      </w:r>
      <w:r>
        <w:t>be</w:t>
      </w:r>
      <w:r>
        <w:rPr>
          <w:spacing w:val="-4"/>
        </w:rPr>
        <w:t xml:space="preserve"> </w:t>
      </w:r>
      <w:r>
        <w:t>stored as</w:t>
      </w:r>
      <w:r>
        <w:rPr>
          <w:spacing w:val="-6"/>
        </w:rPr>
        <w:t xml:space="preserve"> </w:t>
      </w:r>
      <w:r>
        <w:rPr>
          <w:rFonts w:ascii="Courier New"/>
          <w:b/>
          <w:sz w:val="22"/>
        </w:rPr>
        <w:t>GLASS_WATER_AMOUNT_MILLILITER</w:t>
      </w:r>
      <w:r>
        <w:t>,</w:t>
      </w:r>
      <w:r>
        <w:rPr>
          <w:spacing w:val="-6"/>
        </w:rPr>
        <w:t xml:space="preserve"> </w:t>
      </w:r>
      <w:r>
        <w:t>for</w:t>
      </w:r>
      <w:r>
        <w:rPr>
          <w:spacing w:val="-6"/>
        </w:rPr>
        <w:t xml:space="preserve"> </w:t>
      </w:r>
      <w:r>
        <w:t>example).</w:t>
      </w:r>
      <w:r>
        <w:rPr>
          <w:spacing w:val="-6"/>
        </w:rPr>
        <w:t xml:space="preserve"> </w:t>
      </w:r>
      <w:r>
        <w:t>This</w:t>
      </w:r>
      <w:r>
        <w:rPr>
          <w:spacing w:val="-7"/>
        </w:rPr>
        <w:t xml:space="preserve"> </w:t>
      </w:r>
      <w:r>
        <w:t>makes</w:t>
      </w:r>
      <w:r>
        <w:rPr>
          <w:spacing w:val="-7"/>
        </w:rPr>
        <w:t xml:space="preserve"> </w:t>
      </w:r>
      <w:r>
        <w:t>the</w:t>
      </w:r>
      <w:r>
        <w:rPr>
          <w:spacing w:val="-6"/>
        </w:rPr>
        <w:t xml:space="preserve"> </w:t>
      </w:r>
      <w:r>
        <w:t>code easier to understand and easier to maintain.</w:t>
      </w:r>
    </w:p>
    <w:p w14:paraId="30754504" w14:textId="77777777" w:rsidR="003D76C2" w:rsidRDefault="00000000">
      <w:pPr>
        <w:pStyle w:val="ListParagraph"/>
        <w:numPr>
          <w:ilvl w:val="1"/>
          <w:numId w:val="9"/>
        </w:numPr>
        <w:tabs>
          <w:tab w:val="left" w:pos="1274"/>
        </w:tabs>
        <w:spacing w:before="148" w:line="244" w:lineRule="auto"/>
        <w:ind w:right="551"/>
        <w:jc w:val="left"/>
        <w:rPr>
          <w:sz w:val="20"/>
        </w:rPr>
      </w:pPr>
      <w:r>
        <w:rPr>
          <w:sz w:val="20"/>
        </w:rPr>
        <w:t>Run</w:t>
      </w:r>
      <w:r>
        <w:rPr>
          <w:spacing w:val="-4"/>
          <w:sz w:val="20"/>
        </w:rPr>
        <w:t xml:space="preserve"> </w:t>
      </w:r>
      <w:r>
        <w:rPr>
          <w:sz w:val="20"/>
        </w:rPr>
        <w:t>your</w:t>
      </w:r>
      <w:r>
        <w:rPr>
          <w:spacing w:val="-3"/>
          <w:sz w:val="20"/>
        </w:rPr>
        <w:t xml:space="preserve"> </w:t>
      </w:r>
      <w:r>
        <w:rPr>
          <w:sz w:val="20"/>
        </w:rPr>
        <w:t>app.</w:t>
      </w:r>
      <w:r>
        <w:rPr>
          <w:spacing w:val="-4"/>
          <w:sz w:val="20"/>
        </w:rPr>
        <w:t xml:space="preserve"> </w:t>
      </w:r>
      <w:r>
        <w:rPr>
          <w:sz w:val="20"/>
        </w:rPr>
        <w:t>As</w:t>
      </w:r>
      <w:r>
        <w:rPr>
          <w:spacing w:val="-3"/>
          <w:sz w:val="20"/>
        </w:rPr>
        <w:t xml:space="preserve"> </w:t>
      </w:r>
      <w:r>
        <w:rPr>
          <w:sz w:val="20"/>
        </w:rPr>
        <w:t>soon</w:t>
      </w:r>
      <w:r>
        <w:rPr>
          <w:spacing w:val="-3"/>
          <w:sz w:val="20"/>
        </w:rPr>
        <w:t xml:space="preserve"> </w:t>
      </w:r>
      <w:r>
        <w:rPr>
          <w:sz w:val="20"/>
        </w:rPr>
        <w:t>as</w:t>
      </w:r>
      <w:r>
        <w:rPr>
          <w:spacing w:val="-4"/>
          <w:sz w:val="20"/>
        </w:rPr>
        <w:t xml:space="preserve"> </w:t>
      </w:r>
      <w:r>
        <w:rPr>
          <w:sz w:val="20"/>
        </w:rPr>
        <w:t>the</w:t>
      </w:r>
      <w:r>
        <w:rPr>
          <w:spacing w:val="-3"/>
          <w:sz w:val="20"/>
        </w:rPr>
        <w:t xml:space="preserve"> </w:t>
      </w:r>
      <w:r>
        <w:rPr>
          <w:sz w:val="20"/>
        </w:rPr>
        <w:t>app</w:t>
      </w:r>
      <w:r>
        <w:rPr>
          <w:spacing w:val="-4"/>
          <w:sz w:val="20"/>
        </w:rPr>
        <w:t xml:space="preserve"> </w:t>
      </w:r>
      <w:r>
        <w:rPr>
          <w:sz w:val="20"/>
        </w:rPr>
        <w:t>starts,</w:t>
      </w:r>
      <w:r>
        <w:rPr>
          <w:spacing w:val="-3"/>
          <w:sz w:val="20"/>
        </w:rPr>
        <w:t xml:space="preserve"> </w:t>
      </w:r>
      <w:r>
        <w:rPr>
          <w:sz w:val="20"/>
        </w:rPr>
        <w:t>you</w:t>
      </w:r>
      <w:r>
        <w:rPr>
          <w:spacing w:val="-3"/>
          <w:sz w:val="20"/>
        </w:rPr>
        <w:t xml:space="preserve"> </w:t>
      </w:r>
      <w:r>
        <w:rPr>
          <w:sz w:val="20"/>
        </w:rPr>
        <w:t>should</w:t>
      </w:r>
      <w:r>
        <w:rPr>
          <w:spacing w:val="-3"/>
          <w:sz w:val="20"/>
        </w:rPr>
        <w:t xml:space="preserve"> </w:t>
      </w:r>
      <w:r>
        <w:rPr>
          <w:sz w:val="20"/>
        </w:rPr>
        <w:t>see</w:t>
      </w:r>
      <w:r>
        <w:rPr>
          <w:spacing w:val="-3"/>
          <w:sz w:val="20"/>
        </w:rPr>
        <w:t xml:space="preserve"> </w:t>
      </w:r>
      <w:r>
        <w:rPr>
          <w:sz w:val="20"/>
        </w:rPr>
        <w:t>a</w:t>
      </w:r>
      <w:r>
        <w:rPr>
          <w:spacing w:val="-4"/>
          <w:sz w:val="20"/>
        </w:rPr>
        <w:t xml:space="preserve"> </w:t>
      </w:r>
      <w:r>
        <w:rPr>
          <w:sz w:val="20"/>
        </w:rPr>
        <w:t>notification</w:t>
      </w:r>
      <w:r>
        <w:rPr>
          <w:spacing w:val="-3"/>
          <w:sz w:val="20"/>
        </w:rPr>
        <w:t xml:space="preserve"> </w:t>
      </w:r>
      <w:r>
        <w:rPr>
          <w:sz w:val="20"/>
        </w:rPr>
        <w:t>added to your status bar. It's a</w:t>
      </w:r>
      <w:r>
        <w:rPr>
          <w:spacing w:val="-1"/>
          <w:sz w:val="20"/>
        </w:rPr>
        <w:t xml:space="preserve"> </w:t>
      </w:r>
      <w:r>
        <w:rPr>
          <w:sz w:val="20"/>
        </w:rPr>
        <w:t>sticky notification, so it will keep running</w:t>
      </w:r>
      <w:r>
        <w:rPr>
          <w:spacing w:val="-1"/>
          <w:sz w:val="20"/>
        </w:rPr>
        <w:t xml:space="preserve"> </w:t>
      </w:r>
      <w:r>
        <w:rPr>
          <w:sz w:val="20"/>
        </w:rPr>
        <w:t xml:space="preserve">even if you stopped your </w:t>
      </w:r>
      <w:proofErr w:type="spellStart"/>
      <w:r>
        <w:rPr>
          <w:rFonts w:ascii="Courier New"/>
          <w:b/>
        </w:rPr>
        <w:t>MainActivity</w:t>
      </w:r>
      <w:proofErr w:type="spellEnd"/>
      <w:r>
        <w:rPr>
          <w:sz w:val="20"/>
        </w:rPr>
        <w:t>. It will be removed if, for example, you force stopped</w:t>
      </w:r>
      <w:r>
        <w:rPr>
          <w:spacing w:val="-2"/>
          <w:sz w:val="20"/>
        </w:rPr>
        <w:t xml:space="preserve"> </w:t>
      </w:r>
      <w:r>
        <w:rPr>
          <w:sz w:val="20"/>
        </w:rPr>
        <w:t>the</w:t>
      </w:r>
      <w:r>
        <w:rPr>
          <w:spacing w:val="-2"/>
          <w:sz w:val="20"/>
        </w:rPr>
        <w:t xml:space="preserve"> </w:t>
      </w:r>
      <w:r>
        <w:rPr>
          <w:sz w:val="20"/>
        </w:rPr>
        <w:t>app,</w:t>
      </w:r>
      <w:r>
        <w:rPr>
          <w:spacing w:val="-3"/>
          <w:sz w:val="20"/>
        </w:rPr>
        <w:t xml:space="preserve"> </w:t>
      </w:r>
      <w:r>
        <w:rPr>
          <w:sz w:val="20"/>
        </w:rPr>
        <w:t>uninstalled</w:t>
      </w:r>
      <w:r>
        <w:rPr>
          <w:spacing w:val="-2"/>
          <w:sz w:val="20"/>
        </w:rPr>
        <w:t xml:space="preserve"> </w:t>
      </w:r>
      <w:r>
        <w:rPr>
          <w:sz w:val="20"/>
        </w:rPr>
        <w:t>it,</w:t>
      </w:r>
      <w:r>
        <w:rPr>
          <w:spacing w:val="-2"/>
          <w:sz w:val="20"/>
        </w:rPr>
        <w:t xml:space="preserve"> </w:t>
      </w:r>
      <w:r>
        <w:rPr>
          <w:sz w:val="20"/>
        </w:rPr>
        <w:t>or</w:t>
      </w:r>
      <w:r>
        <w:rPr>
          <w:spacing w:val="-2"/>
          <w:sz w:val="20"/>
        </w:rPr>
        <w:t xml:space="preserve"> </w:t>
      </w:r>
      <w:r>
        <w:rPr>
          <w:sz w:val="20"/>
        </w:rPr>
        <w:t>restarted</w:t>
      </w:r>
      <w:r>
        <w:rPr>
          <w:spacing w:val="-3"/>
          <w:sz w:val="20"/>
        </w:rPr>
        <w:t xml:space="preserve"> </w:t>
      </w:r>
      <w:r>
        <w:rPr>
          <w:sz w:val="20"/>
        </w:rPr>
        <w:t>your</w:t>
      </w:r>
      <w:r>
        <w:rPr>
          <w:spacing w:val="-2"/>
          <w:sz w:val="20"/>
        </w:rPr>
        <w:t xml:space="preserve"> </w:t>
      </w:r>
      <w:r>
        <w:rPr>
          <w:sz w:val="20"/>
        </w:rPr>
        <w:t>device.</w:t>
      </w:r>
      <w:r>
        <w:rPr>
          <w:spacing w:val="-2"/>
          <w:sz w:val="20"/>
        </w:rPr>
        <w:t xml:space="preserve"> </w:t>
      </w:r>
      <w:r>
        <w:rPr>
          <w:sz w:val="20"/>
        </w:rPr>
        <w:t>The</w:t>
      </w:r>
      <w:r>
        <w:rPr>
          <w:spacing w:val="-3"/>
          <w:sz w:val="20"/>
        </w:rPr>
        <w:t xml:space="preserve"> </w:t>
      </w:r>
      <w:r>
        <w:rPr>
          <w:sz w:val="20"/>
        </w:rPr>
        <w:t>notification</w:t>
      </w:r>
      <w:r>
        <w:rPr>
          <w:spacing w:val="-2"/>
          <w:sz w:val="20"/>
        </w:rPr>
        <w:t xml:space="preserve"> </w:t>
      </w:r>
      <w:r>
        <w:rPr>
          <w:sz w:val="20"/>
        </w:rPr>
        <w:t>will</w:t>
      </w:r>
    </w:p>
    <w:p w14:paraId="1DE58A37" w14:textId="77777777" w:rsidR="003D76C2" w:rsidRDefault="00000000">
      <w:pPr>
        <w:pStyle w:val="BodyText"/>
        <w:spacing w:before="1" w:line="247" w:lineRule="auto"/>
        <w:ind w:left="1274"/>
      </w:pPr>
      <w:r>
        <w:t>count</w:t>
      </w:r>
      <w:r>
        <w:rPr>
          <w:spacing w:val="-3"/>
        </w:rPr>
        <w:t xml:space="preserve"> </w:t>
      </w:r>
      <w:r>
        <w:t>down</w:t>
      </w:r>
      <w:r>
        <w:rPr>
          <w:spacing w:val="-3"/>
        </w:rPr>
        <w:t xml:space="preserve"> </w:t>
      </w:r>
      <w:r>
        <w:t>from</w:t>
      </w:r>
      <w:r>
        <w:rPr>
          <w:spacing w:val="-3"/>
        </w:rPr>
        <w:t xml:space="preserve"> </w:t>
      </w:r>
      <w:r>
        <w:t>5</w:t>
      </w:r>
      <w:r>
        <w:rPr>
          <w:spacing w:val="-3"/>
        </w:rPr>
        <w:t xml:space="preserve"> </w:t>
      </w:r>
      <w:r>
        <w:t>and</w:t>
      </w:r>
      <w:r>
        <w:rPr>
          <w:spacing w:val="-4"/>
        </w:rPr>
        <w:t xml:space="preserve"> </w:t>
      </w:r>
      <w:r>
        <w:t>refresh</w:t>
      </w:r>
      <w:r>
        <w:rPr>
          <w:spacing w:val="-4"/>
        </w:rPr>
        <w:t xml:space="preserve"> </w:t>
      </w:r>
      <w:r>
        <w:t>every</w:t>
      </w:r>
      <w:r>
        <w:rPr>
          <w:spacing w:val="-3"/>
        </w:rPr>
        <w:t xml:space="preserve"> </w:t>
      </w:r>
      <w:r>
        <w:t>5</w:t>
      </w:r>
      <w:r>
        <w:rPr>
          <w:spacing w:val="-3"/>
        </w:rPr>
        <w:t xml:space="preserve"> </w:t>
      </w:r>
      <w:r>
        <w:t>seconds.</w:t>
      </w:r>
      <w:r>
        <w:rPr>
          <w:spacing w:val="-3"/>
        </w:rPr>
        <w:t xml:space="preserve"> </w:t>
      </w:r>
      <w:r>
        <w:t>If</w:t>
      </w:r>
      <w:r>
        <w:rPr>
          <w:spacing w:val="-3"/>
        </w:rPr>
        <w:t xml:space="preserve"> </w:t>
      </w:r>
      <w:r>
        <w:t>you</w:t>
      </w:r>
      <w:r>
        <w:rPr>
          <w:spacing w:val="-3"/>
        </w:rPr>
        <w:t xml:space="preserve"> </w:t>
      </w:r>
      <w:r>
        <w:t>click</w:t>
      </w:r>
      <w:r>
        <w:rPr>
          <w:spacing w:val="-3"/>
        </w:rPr>
        <w:t xml:space="preserve"> </w:t>
      </w:r>
      <w:r>
        <w:t>the</w:t>
      </w:r>
      <w:r>
        <w:rPr>
          <w:spacing w:val="-3"/>
        </w:rPr>
        <w:t xml:space="preserve"> </w:t>
      </w:r>
      <w:r>
        <w:t>button,</w:t>
      </w:r>
      <w:r>
        <w:rPr>
          <w:spacing w:val="-3"/>
        </w:rPr>
        <w:t xml:space="preserve"> </w:t>
      </w:r>
      <w:r>
        <w:t>the</w:t>
      </w:r>
      <w:r>
        <w:rPr>
          <w:spacing w:val="-3"/>
        </w:rPr>
        <w:t xml:space="preserve"> </w:t>
      </w:r>
      <w:r>
        <w:t>next refresh will reflect the added fluids.</w:t>
      </w:r>
    </w:p>
    <w:p w14:paraId="09F418B4" w14:textId="77777777" w:rsidR="003D76C2" w:rsidRDefault="003D76C2">
      <w:pPr>
        <w:spacing w:line="247" w:lineRule="auto"/>
        <w:sectPr w:rsidR="003D76C2">
          <w:pgSz w:w="10800" w:h="13320"/>
          <w:pgMar w:top="1120" w:right="920" w:bottom="280" w:left="940" w:header="695" w:footer="0" w:gutter="0"/>
          <w:cols w:space="720"/>
        </w:sectPr>
      </w:pPr>
    </w:p>
    <w:p w14:paraId="7464781F" w14:textId="77777777" w:rsidR="003D76C2" w:rsidRDefault="00000000">
      <w:pPr>
        <w:pStyle w:val="Heading1"/>
        <w:spacing w:before="107" w:line="232" w:lineRule="auto"/>
        <w:ind w:left="104" w:right="1001"/>
      </w:pPr>
      <w:bookmarkStart w:id="6" w:name="_k2ensqfar6r4"/>
      <w:bookmarkEnd w:id="6"/>
      <w:r>
        <w:lastRenderedPageBreak/>
        <w:t>Chapter</w:t>
      </w:r>
      <w:r>
        <w:rPr>
          <w:spacing w:val="-9"/>
        </w:rPr>
        <w:t xml:space="preserve"> </w:t>
      </w:r>
      <w:r>
        <w:t>9:</w:t>
      </w:r>
      <w:r>
        <w:rPr>
          <w:spacing w:val="-9"/>
        </w:rPr>
        <w:t xml:space="preserve"> </w:t>
      </w:r>
      <w:r>
        <w:t>Unit</w:t>
      </w:r>
      <w:r>
        <w:rPr>
          <w:spacing w:val="-9"/>
        </w:rPr>
        <w:t xml:space="preserve"> </w:t>
      </w:r>
      <w:r>
        <w:t>Tests</w:t>
      </w:r>
      <w:r>
        <w:rPr>
          <w:spacing w:val="-9"/>
        </w:rPr>
        <w:t xml:space="preserve"> </w:t>
      </w:r>
      <w:r>
        <w:t>and</w:t>
      </w:r>
      <w:r>
        <w:rPr>
          <w:spacing w:val="-9"/>
        </w:rPr>
        <w:t xml:space="preserve"> </w:t>
      </w:r>
      <w:r>
        <w:t>Integration</w:t>
      </w:r>
      <w:r>
        <w:rPr>
          <w:spacing w:val="-9"/>
        </w:rPr>
        <w:t xml:space="preserve"> </w:t>
      </w:r>
      <w:r>
        <w:t>Tests</w:t>
      </w:r>
      <w:r>
        <w:rPr>
          <w:spacing w:val="-9"/>
        </w:rPr>
        <w:t xml:space="preserve"> </w:t>
      </w:r>
      <w:r>
        <w:t>with</w:t>
      </w:r>
      <w:r>
        <w:rPr>
          <w:spacing w:val="-9"/>
        </w:rPr>
        <w:t xml:space="preserve"> </w:t>
      </w:r>
      <w:r>
        <w:t>JUnit,</w:t>
      </w:r>
      <w:r>
        <w:rPr>
          <w:spacing w:val="-9"/>
        </w:rPr>
        <w:t xml:space="preserve"> </w:t>
      </w:r>
      <w:r>
        <w:t>Mockito, and Espresso</w:t>
      </w:r>
    </w:p>
    <w:p w14:paraId="4D612915" w14:textId="77777777" w:rsidR="003D76C2" w:rsidRDefault="00000000">
      <w:pPr>
        <w:pStyle w:val="Heading2"/>
        <w:spacing w:before="187"/>
        <w:ind w:left="104"/>
      </w:pPr>
      <w:r>
        <w:t xml:space="preserve">Activity 9.01: Developing with </w:t>
      </w:r>
      <w:r>
        <w:rPr>
          <w:spacing w:val="-5"/>
        </w:rPr>
        <w:t>TDD</w:t>
      </w:r>
    </w:p>
    <w:p w14:paraId="2371F328" w14:textId="77777777" w:rsidR="003D76C2" w:rsidRDefault="00000000">
      <w:pPr>
        <w:pStyle w:val="Heading3"/>
        <w:rPr>
          <w:b w:val="0"/>
        </w:rPr>
      </w:pPr>
      <w:r>
        <w:rPr>
          <w:spacing w:val="-2"/>
        </w:rPr>
        <w:t>Solution</w:t>
      </w:r>
      <w:r>
        <w:rPr>
          <w:b w:val="0"/>
          <w:spacing w:val="-2"/>
        </w:rPr>
        <w:t>:</w:t>
      </w:r>
    </w:p>
    <w:p w14:paraId="658A07EA" w14:textId="77777777" w:rsidR="003D76C2" w:rsidRDefault="00000000">
      <w:pPr>
        <w:pStyle w:val="ListParagraph"/>
        <w:numPr>
          <w:ilvl w:val="0"/>
          <w:numId w:val="8"/>
        </w:numPr>
        <w:tabs>
          <w:tab w:val="left" w:pos="554"/>
        </w:tabs>
        <w:spacing w:before="147"/>
        <w:jc w:val="left"/>
        <w:rPr>
          <w:sz w:val="20"/>
        </w:rPr>
      </w:pPr>
      <w:r>
        <w:rPr>
          <w:sz w:val="20"/>
        </w:rPr>
        <w:t>Let's</w:t>
      </w:r>
      <w:r>
        <w:rPr>
          <w:spacing w:val="-2"/>
          <w:sz w:val="20"/>
        </w:rPr>
        <w:t xml:space="preserve"> </w:t>
      </w:r>
      <w:r>
        <w:rPr>
          <w:sz w:val="20"/>
        </w:rPr>
        <w:t>start</w:t>
      </w:r>
      <w:r>
        <w:rPr>
          <w:spacing w:val="-2"/>
          <w:sz w:val="20"/>
        </w:rPr>
        <w:t xml:space="preserve"> </w:t>
      </w:r>
      <w:r>
        <w:rPr>
          <w:sz w:val="20"/>
        </w:rPr>
        <w:t>by</w:t>
      </w:r>
      <w:r>
        <w:rPr>
          <w:spacing w:val="-2"/>
          <w:sz w:val="20"/>
        </w:rPr>
        <w:t xml:space="preserve"> </w:t>
      </w:r>
      <w:r>
        <w:rPr>
          <w:sz w:val="20"/>
        </w:rPr>
        <w:t>adding</w:t>
      </w:r>
      <w:r>
        <w:rPr>
          <w:spacing w:val="-3"/>
          <w:sz w:val="20"/>
        </w:rPr>
        <w:t xml:space="preserve"> </w:t>
      </w:r>
      <w:r>
        <w:rPr>
          <w:sz w:val="20"/>
        </w:rPr>
        <w:t>the</w:t>
      </w:r>
      <w:r>
        <w:rPr>
          <w:spacing w:val="-2"/>
          <w:sz w:val="20"/>
        </w:rPr>
        <w:t xml:space="preserve"> </w:t>
      </w:r>
      <w:r>
        <w:rPr>
          <w:sz w:val="20"/>
        </w:rPr>
        <w:t>necessary</w:t>
      </w:r>
      <w:r>
        <w:rPr>
          <w:spacing w:val="-2"/>
          <w:sz w:val="20"/>
        </w:rPr>
        <w:t xml:space="preserve"> </w:t>
      </w:r>
      <w:r>
        <w:rPr>
          <w:sz w:val="20"/>
        </w:rPr>
        <w:t>files</w:t>
      </w:r>
      <w:r>
        <w:rPr>
          <w:spacing w:val="-2"/>
          <w:sz w:val="20"/>
        </w:rPr>
        <w:t xml:space="preserve"> </w:t>
      </w:r>
      <w:r>
        <w:rPr>
          <w:sz w:val="20"/>
        </w:rPr>
        <w:t>in</w:t>
      </w:r>
      <w:r>
        <w:rPr>
          <w:spacing w:val="-1"/>
          <w:sz w:val="20"/>
        </w:rPr>
        <w:t xml:space="preserve"> </w:t>
      </w:r>
      <w:r>
        <w:rPr>
          <w:spacing w:val="-2"/>
          <w:sz w:val="20"/>
        </w:rPr>
        <w:t>Gradle:</w:t>
      </w:r>
    </w:p>
    <w:p w14:paraId="7B5E99A9" w14:textId="77777777" w:rsidR="003D76C2" w:rsidRDefault="00D51F7C">
      <w:pPr>
        <w:pStyle w:val="BodyText"/>
        <w:spacing w:before="5"/>
        <w:rPr>
          <w:sz w:val="9"/>
        </w:rPr>
      </w:pPr>
      <w:r>
        <w:rPr>
          <w:noProof/>
        </w:rPr>
        <mc:AlternateContent>
          <mc:Choice Requires="wpg">
            <w:drawing>
              <wp:anchor distT="0" distB="0" distL="0" distR="0" simplePos="0" relativeHeight="487670784" behindDoc="1" locked="0" layoutInCell="1" allowOverlap="1" wp14:anchorId="0FBD121E" wp14:editId="636CD254">
                <wp:simplePos x="0" y="0"/>
                <wp:positionH relativeFrom="page">
                  <wp:posOffset>662940</wp:posOffset>
                </wp:positionH>
                <wp:positionV relativeFrom="paragraph">
                  <wp:posOffset>96520</wp:posOffset>
                </wp:positionV>
                <wp:extent cx="5074920" cy="3241675"/>
                <wp:effectExtent l="0" t="0" r="5080" b="0"/>
                <wp:wrapTopAndBottom/>
                <wp:docPr id="983" name="docshapegroup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241675"/>
                          <a:chOff x="1044" y="152"/>
                          <a:chExt cx="7992" cy="5105"/>
                        </a:xfrm>
                      </wpg:grpSpPr>
                      <wps:wsp>
                        <wps:cNvPr id="984" name="docshape566"/>
                        <wps:cNvSpPr>
                          <a:spLocks/>
                        </wps:cNvSpPr>
                        <wps:spPr bwMode="auto">
                          <a:xfrm>
                            <a:off x="1044" y="161"/>
                            <a:ext cx="7992" cy="50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5" name="docshape567"/>
                        <wps:cNvSpPr>
                          <a:spLocks/>
                        </wps:cNvSpPr>
                        <wps:spPr bwMode="auto">
                          <a:xfrm>
                            <a:off x="1044" y="151"/>
                            <a:ext cx="7992" cy="5105"/>
                          </a:xfrm>
                          <a:custGeom>
                            <a:avLst/>
                            <a:gdLst>
                              <a:gd name="T0" fmla="+- 0 9036 1044"/>
                              <a:gd name="T1" fmla="*/ T0 w 7992"/>
                              <a:gd name="T2" fmla="+- 0 5236 152"/>
                              <a:gd name="T3" fmla="*/ 5236 h 5105"/>
                              <a:gd name="T4" fmla="+- 0 1044 1044"/>
                              <a:gd name="T5" fmla="*/ T4 w 7992"/>
                              <a:gd name="T6" fmla="+- 0 5236 152"/>
                              <a:gd name="T7" fmla="*/ 5236 h 5105"/>
                              <a:gd name="T8" fmla="+- 0 1044 1044"/>
                              <a:gd name="T9" fmla="*/ T8 w 7992"/>
                              <a:gd name="T10" fmla="+- 0 5256 152"/>
                              <a:gd name="T11" fmla="*/ 5256 h 5105"/>
                              <a:gd name="T12" fmla="+- 0 9036 1044"/>
                              <a:gd name="T13" fmla="*/ T12 w 7992"/>
                              <a:gd name="T14" fmla="+- 0 5256 152"/>
                              <a:gd name="T15" fmla="*/ 5256 h 5105"/>
                              <a:gd name="T16" fmla="+- 0 9036 1044"/>
                              <a:gd name="T17" fmla="*/ T16 w 7992"/>
                              <a:gd name="T18" fmla="+- 0 5236 152"/>
                              <a:gd name="T19" fmla="*/ 5236 h 5105"/>
                              <a:gd name="T20" fmla="+- 0 9036 1044"/>
                              <a:gd name="T21" fmla="*/ T20 w 7992"/>
                              <a:gd name="T22" fmla="+- 0 152 152"/>
                              <a:gd name="T23" fmla="*/ 152 h 5105"/>
                              <a:gd name="T24" fmla="+- 0 1044 1044"/>
                              <a:gd name="T25" fmla="*/ T24 w 7992"/>
                              <a:gd name="T26" fmla="+- 0 152 152"/>
                              <a:gd name="T27" fmla="*/ 152 h 5105"/>
                              <a:gd name="T28" fmla="+- 0 1044 1044"/>
                              <a:gd name="T29" fmla="*/ T28 w 7992"/>
                              <a:gd name="T30" fmla="+- 0 172 152"/>
                              <a:gd name="T31" fmla="*/ 172 h 5105"/>
                              <a:gd name="T32" fmla="+- 0 9036 1044"/>
                              <a:gd name="T33" fmla="*/ T32 w 7992"/>
                              <a:gd name="T34" fmla="+- 0 172 152"/>
                              <a:gd name="T35" fmla="*/ 172 h 5105"/>
                              <a:gd name="T36" fmla="+- 0 9036 1044"/>
                              <a:gd name="T37" fmla="*/ T36 w 7992"/>
                              <a:gd name="T38" fmla="+- 0 152 152"/>
                              <a:gd name="T39" fmla="*/ 152 h 5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105">
                                <a:moveTo>
                                  <a:pt x="7992" y="5084"/>
                                </a:moveTo>
                                <a:lnTo>
                                  <a:pt x="0" y="5084"/>
                                </a:lnTo>
                                <a:lnTo>
                                  <a:pt x="0" y="5104"/>
                                </a:lnTo>
                                <a:lnTo>
                                  <a:pt x="7992" y="5104"/>
                                </a:lnTo>
                                <a:lnTo>
                                  <a:pt x="7992" y="50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6" name="docshape568"/>
                        <wps:cNvSpPr txBox="1">
                          <a:spLocks/>
                        </wps:cNvSpPr>
                        <wps:spPr bwMode="auto">
                          <a:xfrm>
                            <a:off x="1044" y="171"/>
                            <a:ext cx="7992" cy="5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ED0C7" w14:textId="77777777" w:rsidR="003D76C2" w:rsidRDefault="00000000">
                              <w:pPr>
                                <w:spacing w:before="40" w:line="328" w:lineRule="auto"/>
                                <w:ind w:left="885"/>
                                <w:rPr>
                                  <w:rFonts w:ascii="Courier New"/>
                                  <w:sz w:val="18"/>
                                </w:rPr>
                              </w:pPr>
                              <w:r>
                                <w:rPr>
                                  <w:rFonts w:ascii="Courier New"/>
                                  <w:sz w:val="18"/>
                                </w:rPr>
                                <w:t>implementation "androidx.recyclerview:recyclerview:1.1.0" implementation</w:t>
                              </w:r>
                              <w:r>
                                <w:rPr>
                                  <w:rFonts w:ascii="Courier New"/>
                                  <w:spacing w:val="-29"/>
                                  <w:sz w:val="18"/>
                                </w:rPr>
                                <w:t xml:space="preserve"> </w:t>
                              </w:r>
                              <w:r>
                                <w:rPr>
                                  <w:rFonts w:ascii="Courier New"/>
                                  <w:sz w:val="18"/>
                                </w:rPr>
                                <w:t xml:space="preserve">'androidx.test.espresso:espresso-core:3.3.0' </w:t>
                              </w:r>
                              <w:proofErr w:type="spellStart"/>
                              <w:r>
                                <w:rPr>
                                  <w:rFonts w:ascii="Courier New"/>
                                  <w:sz w:val="18"/>
                                </w:rPr>
                                <w:t>testImplementation</w:t>
                              </w:r>
                              <w:proofErr w:type="spellEnd"/>
                              <w:r>
                                <w:rPr>
                                  <w:rFonts w:ascii="Courier New"/>
                                  <w:sz w:val="18"/>
                                </w:rPr>
                                <w:t xml:space="preserve"> 'junit:junit:4.13.1'</w:t>
                              </w:r>
                            </w:p>
                            <w:p w14:paraId="518C4845" w14:textId="77777777" w:rsidR="003D76C2" w:rsidRDefault="00000000">
                              <w:pPr>
                                <w:spacing w:before="2" w:line="328" w:lineRule="auto"/>
                                <w:ind w:left="885"/>
                                <w:rPr>
                                  <w:rFonts w:ascii="Courier New"/>
                                  <w:sz w:val="18"/>
                                </w:rPr>
                              </w:pPr>
                              <w:proofErr w:type="spellStart"/>
                              <w:r>
                                <w:rPr>
                                  <w:rFonts w:ascii="Courier New"/>
                                  <w:sz w:val="18"/>
                                </w:rPr>
                                <w:t>testImplementation</w:t>
                              </w:r>
                              <w:proofErr w:type="spellEnd"/>
                              <w:r>
                                <w:rPr>
                                  <w:rFonts w:ascii="Courier New"/>
                                  <w:spacing w:val="-29"/>
                                  <w:sz w:val="18"/>
                                </w:rPr>
                                <w:t xml:space="preserve"> </w:t>
                              </w:r>
                              <w:r>
                                <w:rPr>
                                  <w:rFonts w:ascii="Courier New"/>
                                  <w:sz w:val="18"/>
                                </w:rPr>
                                <w:t xml:space="preserve">'org.mockito:mockito-core:3.6.0' </w:t>
                              </w:r>
                              <w:proofErr w:type="spellStart"/>
                              <w:r>
                                <w:rPr>
                                  <w:rFonts w:ascii="Courier New"/>
                                  <w:sz w:val="18"/>
                                </w:rPr>
                                <w:t>testImplementation</w:t>
                              </w:r>
                              <w:proofErr w:type="spellEnd"/>
                              <w:r>
                                <w:rPr>
                                  <w:rFonts w:ascii="Courier New"/>
                                  <w:sz w:val="18"/>
                                </w:rPr>
                                <w:t xml:space="preserve"> 'com.nhaarman.mockitokotlin2</w:t>
                              </w:r>
                            </w:p>
                            <w:p w14:paraId="0DBD6113" w14:textId="77777777" w:rsidR="003D76C2" w:rsidRDefault="00000000">
                              <w:pPr>
                                <w:spacing w:before="1"/>
                                <w:ind w:left="1101"/>
                                <w:rPr>
                                  <w:rFonts w:ascii="Courier New"/>
                                  <w:sz w:val="18"/>
                                </w:rPr>
                              </w:pPr>
                              <w:r>
                                <w:rPr>
                                  <w:rFonts w:ascii="Courier New"/>
                                  <w:spacing w:val="-2"/>
                                  <w:sz w:val="18"/>
                                </w:rPr>
                                <w:t>:mockito-kotlin:2.2.0'</w:t>
                              </w:r>
                            </w:p>
                            <w:p w14:paraId="3541DFDC" w14:textId="77777777" w:rsidR="003D76C2" w:rsidRDefault="00000000">
                              <w:pPr>
                                <w:spacing w:before="76" w:line="328" w:lineRule="auto"/>
                                <w:ind w:left="885"/>
                                <w:rPr>
                                  <w:rFonts w:ascii="Courier New"/>
                                  <w:sz w:val="18"/>
                                </w:rPr>
                              </w:pPr>
                              <w:proofErr w:type="spellStart"/>
                              <w:r>
                                <w:rPr>
                                  <w:rFonts w:ascii="Courier New"/>
                                  <w:sz w:val="18"/>
                                </w:rPr>
                                <w:t>testImplementation</w:t>
                              </w:r>
                              <w:proofErr w:type="spellEnd"/>
                              <w:r>
                                <w:rPr>
                                  <w:rFonts w:ascii="Courier New"/>
                                  <w:sz w:val="18"/>
                                </w:rPr>
                                <w:t xml:space="preserve"> 'org.robolectric:robolectric:4.4' </w:t>
                              </w:r>
                              <w:proofErr w:type="spellStart"/>
                              <w:r>
                                <w:rPr>
                                  <w:rFonts w:ascii="Courier New"/>
                                  <w:sz w:val="18"/>
                                </w:rPr>
                                <w:t>testImplementation</w:t>
                              </w:r>
                              <w:proofErr w:type="spellEnd"/>
                              <w:r>
                                <w:rPr>
                                  <w:rFonts w:ascii="Courier New"/>
                                  <w:sz w:val="18"/>
                                </w:rPr>
                                <w:t xml:space="preserve"> 'androidx.test.ext:junit:1.1.2' </w:t>
                              </w:r>
                              <w:proofErr w:type="spellStart"/>
                              <w:r>
                                <w:rPr>
                                  <w:rFonts w:ascii="Courier New"/>
                                  <w:sz w:val="18"/>
                                </w:rPr>
                                <w:t>testImplementation</w:t>
                              </w:r>
                              <w:proofErr w:type="spellEnd"/>
                              <w:r>
                                <w:rPr>
                                  <w:rFonts w:ascii="Courier New"/>
                                  <w:spacing w:val="-29"/>
                                  <w:sz w:val="18"/>
                                </w:rPr>
                                <w:t xml:space="preserve"> </w:t>
                              </w:r>
                              <w:r>
                                <w:rPr>
                                  <w:rFonts w:ascii="Courier New"/>
                                  <w:sz w:val="18"/>
                                </w:rPr>
                                <w:t>'</w:t>
                              </w:r>
                              <w:proofErr w:type="spellStart"/>
                              <w:r>
                                <w:rPr>
                                  <w:rFonts w:ascii="Courier New"/>
                                  <w:sz w:val="18"/>
                                </w:rPr>
                                <w:t>androidx.test.espresso:espresso-intents</w:t>
                              </w:r>
                              <w:proofErr w:type="spellEnd"/>
                            </w:p>
                            <w:p w14:paraId="3B35B91D" w14:textId="77777777" w:rsidR="003D76C2" w:rsidRDefault="00000000">
                              <w:pPr>
                                <w:spacing w:before="2"/>
                                <w:ind w:left="1101"/>
                                <w:rPr>
                                  <w:rFonts w:ascii="Courier New"/>
                                  <w:sz w:val="18"/>
                                </w:rPr>
                              </w:pPr>
                              <w:r>
                                <w:rPr>
                                  <w:rFonts w:ascii="Courier New"/>
                                  <w:spacing w:val="-2"/>
                                  <w:sz w:val="18"/>
                                </w:rPr>
                                <w:t>:3.3.0'</w:t>
                              </w:r>
                            </w:p>
                            <w:p w14:paraId="170B5E3C" w14:textId="77777777" w:rsidR="003D76C2" w:rsidRDefault="00000000">
                              <w:pPr>
                                <w:spacing w:before="77"/>
                                <w:ind w:left="885"/>
                                <w:rPr>
                                  <w:rFonts w:ascii="Courier New"/>
                                  <w:sz w:val="18"/>
                                </w:rPr>
                              </w:pPr>
                              <w:proofErr w:type="spellStart"/>
                              <w:r>
                                <w:rPr>
                                  <w:rFonts w:ascii="Courier New"/>
                                  <w:sz w:val="18"/>
                                </w:rPr>
                                <w:t>testImplementation</w:t>
                              </w:r>
                              <w:proofErr w:type="spellEnd"/>
                              <w:r>
                                <w:rPr>
                                  <w:rFonts w:ascii="Courier New"/>
                                  <w:spacing w:val="-18"/>
                                  <w:sz w:val="18"/>
                                </w:rPr>
                                <w:t xml:space="preserve"> </w:t>
                              </w:r>
                              <w:r>
                                <w:rPr>
                                  <w:rFonts w:ascii="Courier New"/>
                                  <w:spacing w:val="-2"/>
                                  <w:sz w:val="18"/>
                                </w:rPr>
                                <w:t>'</w:t>
                              </w:r>
                              <w:proofErr w:type="spellStart"/>
                              <w:r>
                                <w:rPr>
                                  <w:rFonts w:ascii="Courier New"/>
                                  <w:spacing w:val="-2"/>
                                  <w:sz w:val="18"/>
                                </w:rPr>
                                <w:t>com.android.support.test</w:t>
                              </w:r>
                              <w:proofErr w:type="spellEnd"/>
                            </w:p>
                            <w:p w14:paraId="2A2AEF54" w14:textId="77777777" w:rsidR="003D76C2" w:rsidRDefault="00000000">
                              <w:pPr>
                                <w:spacing w:before="76" w:line="328" w:lineRule="auto"/>
                                <w:ind w:left="885" w:right="840" w:firstLine="216"/>
                                <w:rPr>
                                  <w:rFonts w:ascii="Courier New"/>
                                  <w:sz w:val="18"/>
                                </w:rPr>
                              </w:pPr>
                              <w:r>
                                <w:rPr>
                                  <w:rFonts w:ascii="Courier New"/>
                                  <w:spacing w:val="-2"/>
                                  <w:sz w:val="18"/>
                                </w:rPr>
                                <w:t xml:space="preserve">.espresso:espresso-contrib:3.3.0'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'androidx.test.ext:junit:1.1.2' </w:t>
                              </w:r>
                              <w:proofErr w:type="spellStart"/>
                              <w:r>
                                <w:rPr>
                                  <w:rFonts w:ascii="Courier New"/>
                                  <w:sz w:val="18"/>
                                </w:rPr>
                                <w:t>androidTestImplementation</w:t>
                              </w:r>
                              <w:proofErr w:type="spellEnd"/>
                              <w:r>
                                <w:rPr>
                                  <w:rFonts w:ascii="Courier New"/>
                                  <w:sz w:val="18"/>
                                </w:rPr>
                                <w:t xml:space="preserve"> '</w:t>
                              </w:r>
                              <w:proofErr w:type="spellStart"/>
                              <w:r>
                                <w:rPr>
                                  <w:rFonts w:ascii="Courier New"/>
                                  <w:sz w:val="18"/>
                                </w:rPr>
                                <w:t>androidx.test</w:t>
                              </w:r>
                              <w:proofErr w:type="spellEnd"/>
                            </w:p>
                            <w:p w14:paraId="4C2C2096" w14:textId="77777777" w:rsidR="003D76C2" w:rsidRDefault="00000000">
                              <w:pPr>
                                <w:spacing w:before="2" w:line="328" w:lineRule="auto"/>
                                <w:ind w:left="885" w:right="1274" w:firstLine="216"/>
                                <w:rPr>
                                  <w:rFonts w:ascii="Courier New"/>
                                  <w:sz w:val="18"/>
                                </w:rPr>
                              </w:pPr>
                              <w:r>
                                <w:rPr>
                                  <w:rFonts w:ascii="Courier New"/>
                                  <w:spacing w:val="-2"/>
                                  <w:sz w:val="18"/>
                                </w:rPr>
                                <w:t xml:space="preserve">.espresso:espresso-core:3.3.0'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'androidx.test:rules:1.3.0' </w:t>
                              </w:r>
                              <w:proofErr w:type="spellStart"/>
                              <w:r>
                                <w:rPr>
                                  <w:rFonts w:ascii="Courier New"/>
                                  <w:sz w:val="18"/>
                                </w:rPr>
                                <w:t>androidTestImplementation</w:t>
                              </w:r>
                              <w:proofErr w:type="spellEnd"/>
                              <w:r>
                                <w:rPr>
                                  <w:rFonts w:ascii="Courier New"/>
                                  <w:sz w:val="18"/>
                                </w:rPr>
                                <w:t xml:space="preserve"> '</w:t>
                              </w:r>
                              <w:proofErr w:type="spellStart"/>
                              <w:r>
                                <w:rPr>
                                  <w:rFonts w:ascii="Courier New"/>
                                  <w:sz w:val="18"/>
                                </w:rPr>
                                <w:t>com.android.support.test</w:t>
                              </w:r>
                              <w:proofErr w:type="spellEnd"/>
                            </w:p>
                            <w:p w14:paraId="53EB07BD" w14:textId="77777777" w:rsidR="003D76C2" w:rsidRDefault="00000000">
                              <w:pPr>
                                <w:spacing w:before="2"/>
                                <w:ind w:left="1101"/>
                                <w:rPr>
                                  <w:rFonts w:ascii="Courier New"/>
                                  <w:sz w:val="18"/>
                                </w:rPr>
                              </w:pPr>
                              <w:r>
                                <w:rPr>
                                  <w:rFonts w:ascii="Courier New"/>
                                  <w:spacing w:val="-2"/>
                                  <w:sz w:val="18"/>
                                </w:rPr>
                                <w:t>.espresso:espresso-contrib:3.3.0'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BD121E" id="docshapegroup565" o:spid="_x0000_s1471" style="position:absolute;margin-left:52.2pt;margin-top:7.6pt;width:399.6pt;height:255.25pt;z-index:-15645696;mso-wrap-distance-left:0;mso-wrap-distance-right:0;mso-position-horizontal-relative:page;mso-position-vertical-relative:text" coordorigin="1044,152" coordsize="7992,51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">
                <v:rect id="docshape566" o:spid="_x0000_s1472" style="position:absolute;left:1044;top:161;width:7992;height:5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" fillcolor="#f6f6f6" stroked="f">
                  <v:path arrowok="t"/>
                </v:rect>
                <v:shape id="docshape567" o:spid="_x0000_s1473" style="position:absolute;left:1044;top:151;width:7992;height:5105;visibility:visible;mso-wrap-style:square;v-text-anchor:top" coordsize="7992,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" path="m7992,5084l,5084r,20l7992,5104r,-20xm7992,l,,,20r7992,l7992,xe" fillcolor="#dadada" stroked="f">
                  <v:path arrowok="t" o:connecttype="custom" o:connectlocs="7992,5236;0,5236;0,5256;7992,5256;7992,5236;7992,152;0,152;0,172;7992,172;7992,152" o:connectangles="0,0,0,0,0,0,0,0,0,0"/>
                </v:shape>
                <v:shape id="docshape568" o:spid="_x0000_s1474" type="#_x0000_t202" style="position:absolute;left:1044;top:171;width:7992;height:5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" filled="f" stroked="f">
                  <v:path arrowok="t"/>
                  <v:textbox inset="0,0,0,0">
                    <w:txbxContent>
                      <w:p w14:paraId="54AED0C7" w14:textId="77777777" w:rsidR="003D76C2" w:rsidRDefault="00000000">
                        <w:pPr>
                          <w:spacing w:before="40" w:line="328" w:lineRule="auto"/>
                          <w:ind w:left="885"/>
                          <w:rPr>
                            <w:rFonts w:ascii="Courier New"/>
                            <w:sz w:val="18"/>
                          </w:rPr>
                        </w:pPr>
                        <w:r>
                          <w:rPr>
                            <w:rFonts w:ascii="Courier New"/>
                            <w:sz w:val="18"/>
                          </w:rPr>
                          <w:t>implementation "androidx.recyclerview:recyclerview:1.1.0" implementation</w:t>
                        </w:r>
                        <w:r>
                          <w:rPr>
                            <w:rFonts w:ascii="Courier New"/>
                            <w:spacing w:val="-29"/>
                            <w:sz w:val="18"/>
                          </w:rPr>
                          <w:t xml:space="preserve"> </w:t>
                        </w:r>
                        <w:r>
                          <w:rPr>
                            <w:rFonts w:ascii="Courier New"/>
                            <w:sz w:val="18"/>
                          </w:rPr>
                          <w:t xml:space="preserve">'androidx.test.espresso:espresso-core:3.3.0' </w:t>
                        </w:r>
                        <w:proofErr w:type="spellStart"/>
                        <w:r>
                          <w:rPr>
                            <w:rFonts w:ascii="Courier New"/>
                            <w:sz w:val="18"/>
                          </w:rPr>
                          <w:t>testImplementation</w:t>
                        </w:r>
                        <w:proofErr w:type="spellEnd"/>
                        <w:r>
                          <w:rPr>
                            <w:rFonts w:ascii="Courier New"/>
                            <w:sz w:val="18"/>
                          </w:rPr>
                          <w:t xml:space="preserve"> 'junit:junit:4.13.1'</w:t>
                        </w:r>
                      </w:p>
                      <w:p w14:paraId="518C4845" w14:textId="77777777" w:rsidR="003D76C2" w:rsidRDefault="00000000">
                        <w:pPr>
                          <w:spacing w:before="2" w:line="328" w:lineRule="auto"/>
                          <w:ind w:left="885"/>
                          <w:rPr>
                            <w:rFonts w:ascii="Courier New"/>
                            <w:sz w:val="18"/>
                          </w:rPr>
                        </w:pPr>
                        <w:proofErr w:type="spellStart"/>
                        <w:r>
                          <w:rPr>
                            <w:rFonts w:ascii="Courier New"/>
                            <w:sz w:val="18"/>
                          </w:rPr>
                          <w:t>testImplementation</w:t>
                        </w:r>
                        <w:proofErr w:type="spellEnd"/>
                        <w:r>
                          <w:rPr>
                            <w:rFonts w:ascii="Courier New"/>
                            <w:spacing w:val="-29"/>
                            <w:sz w:val="18"/>
                          </w:rPr>
                          <w:t xml:space="preserve"> </w:t>
                        </w:r>
                        <w:r>
                          <w:rPr>
                            <w:rFonts w:ascii="Courier New"/>
                            <w:sz w:val="18"/>
                          </w:rPr>
                          <w:t xml:space="preserve">'org.mockito:mockito-core:3.6.0' </w:t>
                        </w:r>
                        <w:proofErr w:type="spellStart"/>
                        <w:r>
                          <w:rPr>
                            <w:rFonts w:ascii="Courier New"/>
                            <w:sz w:val="18"/>
                          </w:rPr>
                          <w:t>testImplementation</w:t>
                        </w:r>
                        <w:proofErr w:type="spellEnd"/>
                        <w:r>
                          <w:rPr>
                            <w:rFonts w:ascii="Courier New"/>
                            <w:sz w:val="18"/>
                          </w:rPr>
                          <w:t xml:space="preserve"> 'com.nhaarman.mockitokotlin2</w:t>
                        </w:r>
                      </w:p>
                      <w:p w14:paraId="0DBD6113" w14:textId="77777777" w:rsidR="003D76C2" w:rsidRDefault="00000000">
                        <w:pPr>
                          <w:spacing w:before="1"/>
                          <w:ind w:left="1101"/>
                          <w:rPr>
                            <w:rFonts w:ascii="Courier New"/>
                            <w:sz w:val="18"/>
                          </w:rPr>
                        </w:pPr>
                        <w:r>
                          <w:rPr>
                            <w:rFonts w:ascii="Courier New"/>
                            <w:spacing w:val="-2"/>
                            <w:sz w:val="18"/>
                          </w:rPr>
                          <w:t>:mockito-kotlin:2.2.0'</w:t>
                        </w:r>
                      </w:p>
                      <w:p w14:paraId="3541DFDC" w14:textId="77777777" w:rsidR="003D76C2" w:rsidRDefault="00000000">
                        <w:pPr>
                          <w:spacing w:before="76" w:line="328" w:lineRule="auto"/>
                          <w:ind w:left="885"/>
                          <w:rPr>
                            <w:rFonts w:ascii="Courier New"/>
                            <w:sz w:val="18"/>
                          </w:rPr>
                        </w:pPr>
                        <w:proofErr w:type="spellStart"/>
                        <w:r>
                          <w:rPr>
                            <w:rFonts w:ascii="Courier New"/>
                            <w:sz w:val="18"/>
                          </w:rPr>
                          <w:t>testImplementation</w:t>
                        </w:r>
                        <w:proofErr w:type="spellEnd"/>
                        <w:r>
                          <w:rPr>
                            <w:rFonts w:ascii="Courier New"/>
                            <w:sz w:val="18"/>
                          </w:rPr>
                          <w:t xml:space="preserve"> 'org.robolectric:robolectric:4.4' </w:t>
                        </w:r>
                        <w:proofErr w:type="spellStart"/>
                        <w:r>
                          <w:rPr>
                            <w:rFonts w:ascii="Courier New"/>
                            <w:sz w:val="18"/>
                          </w:rPr>
                          <w:t>testImplementation</w:t>
                        </w:r>
                        <w:proofErr w:type="spellEnd"/>
                        <w:r>
                          <w:rPr>
                            <w:rFonts w:ascii="Courier New"/>
                            <w:sz w:val="18"/>
                          </w:rPr>
                          <w:t xml:space="preserve"> 'androidx.test.ext:junit:1.1.2' </w:t>
                        </w:r>
                        <w:proofErr w:type="spellStart"/>
                        <w:r>
                          <w:rPr>
                            <w:rFonts w:ascii="Courier New"/>
                            <w:sz w:val="18"/>
                          </w:rPr>
                          <w:t>testImplementation</w:t>
                        </w:r>
                        <w:proofErr w:type="spellEnd"/>
                        <w:r>
                          <w:rPr>
                            <w:rFonts w:ascii="Courier New"/>
                            <w:spacing w:val="-29"/>
                            <w:sz w:val="18"/>
                          </w:rPr>
                          <w:t xml:space="preserve"> </w:t>
                        </w:r>
                        <w:r>
                          <w:rPr>
                            <w:rFonts w:ascii="Courier New"/>
                            <w:sz w:val="18"/>
                          </w:rPr>
                          <w:t>'</w:t>
                        </w:r>
                        <w:proofErr w:type="spellStart"/>
                        <w:r>
                          <w:rPr>
                            <w:rFonts w:ascii="Courier New"/>
                            <w:sz w:val="18"/>
                          </w:rPr>
                          <w:t>androidx.test.espresso:espresso-intents</w:t>
                        </w:r>
                        <w:proofErr w:type="spellEnd"/>
                      </w:p>
                      <w:p w14:paraId="3B35B91D" w14:textId="77777777" w:rsidR="003D76C2" w:rsidRDefault="00000000">
                        <w:pPr>
                          <w:spacing w:before="2"/>
                          <w:ind w:left="1101"/>
                          <w:rPr>
                            <w:rFonts w:ascii="Courier New"/>
                            <w:sz w:val="18"/>
                          </w:rPr>
                        </w:pPr>
                        <w:r>
                          <w:rPr>
                            <w:rFonts w:ascii="Courier New"/>
                            <w:spacing w:val="-2"/>
                            <w:sz w:val="18"/>
                          </w:rPr>
                          <w:t>:3.3.0'</w:t>
                        </w:r>
                      </w:p>
                      <w:p w14:paraId="170B5E3C" w14:textId="77777777" w:rsidR="003D76C2" w:rsidRDefault="00000000">
                        <w:pPr>
                          <w:spacing w:before="77"/>
                          <w:ind w:left="885"/>
                          <w:rPr>
                            <w:rFonts w:ascii="Courier New"/>
                            <w:sz w:val="18"/>
                          </w:rPr>
                        </w:pPr>
                        <w:proofErr w:type="spellStart"/>
                        <w:r>
                          <w:rPr>
                            <w:rFonts w:ascii="Courier New"/>
                            <w:sz w:val="18"/>
                          </w:rPr>
                          <w:t>testImplementation</w:t>
                        </w:r>
                        <w:proofErr w:type="spellEnd"/>
                        <w:r>
                          <w:rPr>
                            <w:rFonts w:ascii="Courier New"/>
                            <w:spacing w:val="-18"/>
                            <w:sz w:val="18"/>
                          </w:rPr>
                          <w:t xml:space="preserve"> </w:t>
                        </w:r>
                        <w:r>
                          <w:rPr>
                            <w:rFonts w:ascii="Courier New"/>
                            <w:spacing w:val="-2"/>
                            <w:sz w:val="18"/>
                          </w:rPr>
                          <w:t>'</w:t>
                        </w:r>
                        <w:proofErr w:type="spellStart"/>
                        <w:r>
                          <w:rPr>
                            <w:rFonts w:ascii="Courier New"/>
                            <w:spacing w:val="-2"/>
                            <w:sz w:val="18"/>
                          </w:rPr>
                          <w:t>com.android.support.test</w:t>
                        </w:r>
                        <w:proofErr w:type="spellEnd"/>
                      </w:p>
                      <w:p w14:paraId="2A2AEF54" w14:textId="77777777" w:rsidR="003D76C2" w:rsidRDefault="00000000">
                        <w:pPr>
                          <w:spacing w:before="76" w:line="328" w:lineRule="auto"/>
                          <w:ind w:left="885" w:right="840" w:firstLine="216"/>
                          <w:rPr>
                            <w:rFonts w:ascii="Courier New"/>
                            <w:sz w:val="18"/>
                          </w:rPr>
                        </w:pPr>
                        <w:r>
                          <w:rPr>
                            <w:rFonts w:ascii="Courier New"/>
                            <w:spacing w:val="-2"/>
                            <w:sz w:val="18"/>
                          </w:rPr>
                          <w:t xml:space="preserve">.espresso:espresso-contrib:3.3.0'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'androidx.test.ext:junit:1.1.2' </w:t>
                        </w:r>
                        <w:proofErr w:type="spellStart"/>
                        <w:r>
                          <w:rPr>
                            <w:rFonts w:ascii="Courier New"/>
                            <w:sz w:val="18"/>
                          </w:rPr>
                          <w:t>androidTestImplementation</w:t>
                        </w:r>
                        <w:proofErr w:type="spellEnd"/>
                        <w:r>
                          <w:rPr>
                            <w:rFonts w:ascii="Courier New"/>
                            <w:sz w:val="18"/>
                          </w:rPr>
                          <w:t xml:space="preserve"> '</w:t>
                        </w:r>
                        <w:proofErr w:type="spellStart"/>
                        <w:r>
                          <w:rPr>
                            <w:rFonts w:ascii="Courier New"/>
                            <w:sz w:val="18"/>
                          </w:rPr>
                          <w:t>androidx.test</w:t>
                        </w:r>
                        <w:proofErr w:type="spellEnd"/>
                      </w:p>
                      <w:p w14:paraId="4C2C2096" w14:textId="77777777" w:rsidR="003D76C2" w:rsidRDefault="00000000">
                        <w:pPr>
                          <w:spacing w:before="2" w:line="328" w:lineRule="auto"/>
                          <w:ind w:left="885" w:right="1274" w:firstLine="216"/>
                          <w:rPr>
                            <w:rFonts w:ascii="Courier New"/>
                            <w:sz w:val="18"/>
                          </w:rPr>
                        </w:pPr>
                        <w:r>
                          <w:rPr>
                            <w:rFonts w:ascii="Courier New"/>
                            <w:spacing w:val="-2"/>
                            <w:sz w:val="18"/>
                          </w:rPr>
                          <w:t xml:space="preserve">.espresso:espresso-core:3.3.0'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'androidx.test:rules:1.3.0' </w:t>
                        </w:r>
                        <w:proofErr w:type="spellStart"/>
                        <w:r>
                          <w:rPr>
                            <w:rFonts w:ascii="Courier New"/>
                            <w:sz w:val="18"/>
                          </w:rPr>
                          <w:t>androidTestImplementation</w:t>
                        </w:r>
                        <w:proofErr w:type="spellEnd"/>
                        <w:r>
                          <w:rPr>
                            <w:rFonts w:ascii="Courier New"/>
                            <w:sz w:val="18"/>
                          </w:rPr>
                          <w:t xml:space="preserve"> '</w:t>
                        </w:r>
                        <w:proofErr w:type="spellStart"/>
                        <w:r>
                          <w:rPr>
                            <w:rFonts w:ascii="Courier New"/>
                            <w:sz w:val="18"/>
                          </w:rPr>
                          <w:t>com.android.support.test</w:t>
                        </w:r>
                        <w:proofErr w:type="spellEnd"/>
                      </w:p>
                      <w:p w14:paraId="53EB07BD" w14:textId="77777777" w:rsidR="003D76C2" w:rsidRDefault="00000000">
                        <w:pPr>
                          <w:spacing w:before="2"/>
                          <w:ind w:left="1101"/>
                          <w:rPr>
                            <w:rFonts w:ascii="Courier New"/>
                            <w:sz w:val="18"/>
                          </w:rPr>
                        </w:pPr>
                        <w:r>
                          <w:rPr>
                            <w:rFonts w:ascii="Courier New"/>
                            <w:spacing w:val="-2"/>
                            <w:sz w:val="18"/>
                          </w:rPr>
                          <w:t>.espresso:espresso-contrib:3.3.0'</w:t>
                        </w:r>
                      </w:p>
                    </w:txbxContent>
                  </v:textbox>
                </v:shape>
                <w10:wrap type="topAndBottom" anchorx="page"/>
              </v:group>
            </w:pict>
          </mc:Fallback>
        </mc:AlternateContent>
      </w:r>
    </w:p>
    <w:p w14:paraId="7739D9AF" w14:textId="77777777" w:rsidR="003D76C2" w:rsidRDefault="00000000">
      <w:pPr>
        <w:pStyle w:val="ListParagraph"/>
        <w:numPr>
          <w:ilvl w:val="0"/>
          <w:numId w:val="8"/>
        </w:numPr>
        <w:tabs>
          <w:tab w:val="left" w:pos="554"/>
        </w:tabs>
        <w:ind w:right="1345"/>
        <w:jc w:val="left"/>
        <w:rPr>
          <w:sz w:val="20"/>
        </w:rPr>
      </w:pPr>
      <w:r>
        <w:rPr>
          <w:sz w:val="20"/>
        </w:rPr>
        <w:t>We</w:t>
      </w:r>
      <w:r>
        <w:rPr>
          <w:spacing w:val="-6"/>
          <w:sz w:val="20"/>
        </w:rPr>
        <w:t xml:space="preserve"> </w:t>
      </w:r>
      <w:r>
        <w:rPr>
          <w:sz w:val="20"/>
        </w:rPr>
        <w:t>can</w:t>
      </w:r>
      <w:r>
        <w:rPr>
          <w:spacing w:val="-3"/>
          <w:sz w:val="20"/>
        </w:rPr>
        <w:t xml:space="preserve"> </w:t>
      </w:r>
      <w:r>
        <w:rPr>
          <w:sz w:val="20"/>
        </w:rPr>
        <w:t>put</w:t>
      </w:r>
      <w:r>
        <w:rPr>
          <w:spacing w:val="-3"/>
          <w:sz w:val="20"/>
        </w:rPr>
        <w:t xml:space="preserve"> </w:t>
      </w:r>
      <w:r>
        <w:rPr>
          <w:sz w:val="20"/>
        </w:rPr>
        <w:t>these</w:t>
      </w:r>
      <w:r>
        <w:rPr>
          <w:spacing w:val="-3"/>
          <w:sz w:val="20"/>
        </w:rPr>
        <w:t xml:space="preserve"> </w:t>
      </w:r>
      <w:r>
        <w:rPr>
          <w:sz w:val="20"/>
        </w:rPr>
        <w:t>strings</w:t>
      </w:r>
      <w:r>
        <w:rPr>
          <w:spacing w:val="-3"/>
          <w:sz w:val="20"/>
        </w:rPr>
        <w:t xml:space="preserve"> </w:t>
      </w:r>
      <w:r>
        <w:rPr>
          <w:sz w:val="20"/>
        </w:rPr>
        <w:t>in</w:t>
      </w:r>
      <w:r>
        <w:rPr>
          <w:spacing w:val="-3"/>
          <w:sz w:val="20"/>
        </w:rPr>
        <w:t xml:space="preserve"> </w:t>
      </w:r>
      <w:r>
        <w:rPr>
          <w:sz w:val="20"/>
        </w:rPr>
        <w:t>the</w:t>
      </w:r>
      <w:r>
        <w:rPr>
          <w:spacing w:val="-4"/>
          <w:sz w:val="20"/>
        </w:rPr>
        <w:t xml:space="preserve"> </w:t>
      </w:r>
      <w:r>
        <w:rPr>
          <w:rFonts w:ascii="Courier New"/>
          <w:b/>
        </w:rPr>
        <w:t>res/strings.xml</w:t>
      </w:r>
      <w:r>
        <w:rPr>
          <w:rFonts w:ascii="Courier New"/>
          <w:b/>
          <w:spacing w:val="-80"/>
        </w:rPr>
        <w:t xml:space="preserve"> </w:t>
      </w:r>
      <w:r>
        <w:rPr>
          <w:sz w:val="20"/>
        </w:rPr>
        <w:t>file,</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used across the application:</w:t>
      </w:r>
    </w:p>
    <w:p w14:paraId="016100FE" w14:textId="77777777" w:rsidR="003D76C2" w:rsidRDefault="00D51F7C">
      <w:pPr>
        <w:pStyle w:val="BodyText"/>
        <w:spacing w:before="5"/>
        <w:rPr>
          <w:sz w:val="9"/>
        </w:rPr>
      </w:pPr>
      <w:r>
        <w:rPr>
          <w:noProof/>
        </w:rPr>
        <mc:AlternateContent>
          <mc:Choice Requires="wpg">
            <w:drawing>
              <wp:anchor distT="0" distB="0" distL="0" distR="0" simplePos="0" relativeHeight="487671296" behindDoc="1" locked="0" layoutInCell="1" allowOverlap="1" wp14:anchorId="60CDBAA7" wp14:editId="4F7E8636">
                <wp:simplePos x="0" y="0"/>
                <wp:positionH relativeFrom="page">
                  <wp:posOffset>662940</wp:posOffset>
                </wp:positionH>
                <wp:positionV relativeFrom="paragraph">
                  <wp:posOffset>96520</wp:posOffset>
                </wp:positionV>
                <wp:extent cx="5074920" cy="574675"/>
                <wp:effectExtent l="0" t="0" r="5080" b="0"/>
                <wp:wrapTopAndBottom/>
                <wp:docPr id="979" name="docshapegroup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52"/>
                          <a:chExt cx="7992" cy="905"/>
                        </a:xfrm>
                      </wpg:grpSpPr>
                      <wps:wsp>
                        <wps:cNvPr id="980" name="docshape570"/>
                        <wps:cNvSpPr>
                          <a:spLocks/>
                        </wps:cNvSpPr>
                        <wps:spPr bwMode="auto">
                          <a:xfrm>
                            <a:off x="1044" y="161"/>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1" name="docshape571"/>
                        <wps:cNvSpPr>
                          <a:spLocks/>
                        </wps:cNvSpPr>
                        <wps:spPr bwMode="auto">
                          <a:xfrm>
                            <a:off x="1044" y="151"/>
                            <a:ext cx="7992" cy="905"/>
                          </a:xfrm>
                          <a:custGeom>
                            <a:avLst/>
                            <a:gdLst>
                              <a:gd name="T0" fmla="+- 0 9036 1044"/>
                              <a:gd name="T1" fmla="*/ T0 w 7992"/>
                              <a:gd name="T2" fmla="+- 0 1036 152"/>
                              <a:gd name="T3" fmla="*/ 1036 h 905"/>
                              <a:gd name="T4" fmla="+- 0 1044 1044"/>
                              <a:gd name="T5" fmla="*/ T4 w 7992"/>
                              <a:gd name="T6" fmla="+- 0 1036 152"/>
                              <a:gd name="T7" fmla="*/ 1036 h 905"/>
                              <a:gd name="T8" fmla="+- 0 1044 1044"/>
                              <a:gd name="T9" fmla="*/ T8 w 7992"/>
                              <a:gd name="T10" fmla="+- 0 1056 152"/>
                              <a:gd name="T11" fmla="*/ 1056 h 905"/>
                              <a:gd name="T12" fmla="+- 0 9036 1044"/>
                              <a:gd name="T13" fmla="*/ T12 w 7992"/>
                              <a:gd name="T14" fmla="+- 0 1056 152"/>
                              <a:gd name="T15" fmla="*/ 1056 h 905"/>
                              <a:gd name="T16" fmla="+- 0 9036 1044"/>
                              <a:gd name="T17" fmla="*/ T16 w 7992"/>
                              <a:gd name="T18" fmla="+- 0 1036 152"/>
                              <a:gd name="T19" fmla="*/ 1036 h 905"/>
                              <a:gd name="T20" fmla="+- 0 9036 1044"/>
                              <a:gd name="T21" fmla="*/ T20 w 7992"/>
                              <a:gd name="T22" fmla="+- 0 152 152"/>
                              <a:gd name="T23" fmla="*/ 152 h 905"/>
                              <a:gd name="T24" fmla="+- 0 1044 1044"/>
                              <a:gd name="T25" fmla="*/ T24 w 7992"/>
                              <a:gd name="T26" fmla="+- 0 152 152"/>
                              <a:gd name="T27" fmla="*/ 152 h 905"/>
                              <a:gd name="T28" fmla="+- 0 1044 1044"/>
                              <a:gd name="T29" fmla="*/ T28 w 7992"/>
                              <a:gd name="T30" fmla="+- 0 172 152"/>
                              <a:gd name="T31" fmla="*/ 172 h 905"/>
                              <a:gd name="T32" fmla="+- 0 9036 1044"/>
                              <a:gd name="T33" fmla="*/ T32 w 7992"/>
                              <a:gd name="T34" fmla="+- 0 172 152"/>
                              <a:gd name="T35" fmla="*/ 172 h 905"/>
                              <a:gd name="T36" fmla="+- 0 9036 1044"/>
                              <a:gd name="T37" fmla="*/ T36 w 7992"/>
                              <a:gd name="T38" fmla="+- 0 152 152"/>
                              <a:gd name="T39" fmla="*/ 152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2" name="docshape572"/>
                        <wps:cNvSpPr txBox="1">
                          <a:spLocks/>
                        </wps:cNvSpPr>
                        <wps:spPr bwMode="auto">
                          <a:xfrm>
                            <a:off x="1044" y="171"/>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59464B" w14:textId="77777777" w:rsidR="003D76C2" w:rsidRDefault="00000000">
                              <w:pPr>
                                <w:spacing w:before="40"/>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name="submit"&gt;Submit&lt;/string&gt;</w:t>
                              </w:r>
                            </w:p>
                            <w:p w14:paraId="3CEA8DC7"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item_x</w:t>
                              </w:r>
                              <w:proofErr w:type="spellEnd"/>
                              <w:r>
                                <w:rPr>
                                  <w:rFonts w:ascii="Courier New"/>
                                  <w:sz w:val="18"/>
                                </w:rPr>
                                <w:t>"&gt;Item</w:t>
                              </w:r>
                              <w:r>
                                <w:rPr>
                                  <w:rFonts w:ascii="Courier New"/>
                                  <w:spacing w:val="-12"/>
                                  <w:sz w:val="18"/>
                                </w:rPr>
                                <w:t xml:space="preserve"> </w:t>
                              </w:r>
                              <w:r>
                                <w:rPr>
                                  <w:rFonts w:ascii="Courier New"/>
                                  <w:spacing w:val="-2"/>
                                  <w:sz w:val="18"/>
                                </w:rPr>
                                <w:t>%d&lt;/string&gt;</w:t>
                              </w:r>
                            </w:p>
                            <w:p w14:paraId="0D4DDFAA"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you_clicked_y</w:t>
                              </w:r>
                              <w:proofErr w:type="spellEnd"/>
                              <w:r>
                                <w:rPr>
                                  <w:rFonts w:ascii="Courier New"/>
                                  <w:sz w:val="18"/>
                                </w:rPr>
                                <w:t>"&gt;You</w:t>
                              </w:r>
                              <w:r>
                                <w:rPr>
                                  <w:rFonts w:ascii="Courier New"/>
                                  <w:spacing w:val="-13"/>
                                  <w:sz w:val="18"/>
                                </w:rPr>
                                <w:t xml:space="preserve"> </w:t>
                              </w:r>
                              <w:r>
                                <w:rPr>
                                  <w:rFonts w:ascii="Courier New"/>
                                  <w:sz w:val="18"/>
                                </w:rPr>
                                <w:t>clicked</w:t>
                              </w:r>
                              <w:r>
                                <w:rPr>
                                  <w:rFonts w:ascii="Courier New"/>
                                  <w:spacing w:val="-12"/>
                                  <w:sz w:val="18"/>
                                </w:rPr>
                                <w:t xml:space="preserve"> </w:t>
                              </w:r>
                              <w:r>
                                <w:rPr>
                                  <w:rFonts w:ascii="Courier New"/>
                                  <w:spacing w:val="-2"/>
                                  <w:sz w:val="18"/>
                                </w:rPr>
                                <w:t>%s&lt;/string&gt;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CDBAA7" id="docshapegroup569" o:spid="_x0000_s1475" style="position:absolute;margin-left:52.2pt;margin-top:7.6pt;width:399.6pt;height:45.25pt;z-index:-15645184;mso-wrap-distance-left:0;mso-wrap-distance-right:0;mso-position-horizontal-relative:page;mso-position-vertical-relative:text" coordorigin="1044,152"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">
                <v:rect id="docshape570" o:spid="_x0000_s1476" style="position:absolute;left:1044;top:161;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" fillcolor="#f6f6f6" stroked="f">
                  <v:path arrowok="t"/>
                </v:rect>
                <v:shape id="docshape571" o:spid="_x0000_s1477" style="position:absolute;left:1044;top:151;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" path="m7992,884l,884r,20l7992,904r,-20xm7992,l,,,20r7992,l7992,xe" fillcolor="#dadada" stroked="f">
                  <v:path arrowok="t" o:connecttype="custom" o:connectlocs="7992,1036;0,1036;0,1056;7992,1056;7992,1036;7992,152;0,152;0,172;7992,172;7992,152" o:connectangles="0,0,0,0,0,0,0,0,0,0"/>
                </v:shape>
                <v:shape id="docshape572" o:spid="_x0000_s1478" type="#_x0000_t202" style="position:absolute;left:1044;top:171;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" filled="f" stroked="f">
                  <v:path arrowok="t"/>
                  <v:textbox inset="0,0,0,0">
                    <w:txbxContent>
                      <w:p w14:paraId="3559464B" w14:textId="77777777" w:rsidR="003D76C2" w:rsidRDefault="00000000">
                        <w:pPr>
                          <w:spacing w:before="40"/>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name="submit"&gt;Submit&lt;/string&gt;</w:t>
                        </w:r>
                      </w:p>
                      <w:p w14:paraId="3CEA8DC7"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item_x</w:t>
                        </w:r>
                        <w:proofErr w:type="spellEnd"/>
                        <w:r>
                          <w:rPr>
                            <w:rFonts w:ascii="Courier New"/>
                            <w:sz w:val="18"/>
                          </w:rPr>
                          <w:t>"&gt;Item</w:t>
                        </w:r>
                        <w:r>
                          <w:rPr>
                            <w:rFonts w:ascii="Courier New"/>
                            <w:spacing w:val="-12"/>
                            <w:sz w:val="18"/>
                          </w:rPr>
                          <w:t xml:space="preserve"> </w:t>
                        </w:r>
                        <w:r>
                          <w:rPr>
                            <w:rFonts w:ascii="Courier New"/>
                            <w:spacing w:val="-2"/>
                            <w:sz w:val="18"/>
                          </w:rPr>
                          <w:t>%d&lt;/string&gt;</w:t>
                        </w:r>
                      </w:p>
                      <w:p w14:paraId="0D4DDFAA"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you_clicked_y</w:t>
                        </w:r>
                        <w:proofErr w:type="spellEnd"/>
                        <w:r>
                          <w:rPr>
                            <w:rFonts w:ascii="Courier New"/>
                            <w:sz w:val="18"/>
                          </w:rPr>
                          <w:t>"&gt;You</w:t>
                        </w:r>
                        <w:r>
                          <w:rPr>
                            <w:rFonts w:ascii="Courier New"/>
                            <w:spacing w:val="-13"/>
                            <w:sz w:val="18"/>
                          </w:rPr>
                          <w:t xml:space="preserve"> </w:t>
                        </w:r>
                        <w:r>
                          <w:rPr>
                            <w:rFonts w:ascii="Courier New"/>
                            <w:sz w:val="18"/>
                          </w:rPr>
                          <w:t>clicked</w:t>
                        </w:r>
                        <w:r>
                          <w:rPr>
                            <w:rFonts w:ascii="Courier New"/>
                            <w:spacing w:val="-12"/>
                            <w:sz w:val="18"/>
                          </w:rPr>
                          <w:t xml:space="preserve"> </w:t>
                        </w:r>
                        <w:r>
                          <w:rPr>
                            <w:rFonts w:ascii="Courier New"/>
                            <w:spacing w:val="-2"/>
                            <w:sz w:val="18"/>
                          </w:rPr>
                          <w:t>%s&lt;/string&gt;</w:t>
                        </w:r>
                      </w:p>
                    </w:txbxContent>
                  </v:textbox>
                </v:shape>
                <w10:wrap type="topAndBottom" anchorx="page"/>
              </v:group>
            </w:pict>
          </mc:Fallback>
        </mc:AlternateContent>
      </w:r>
    </w:p>
    <w:p w14:paraId="016FD1D7" w14:textId="77777777" w:rsidR="003D76C2" w:rsidRDefault="00000000">
      <w:pPr>
        <w:pStyle w:val="ListParagraph"/>
        <w:numPr>
          <w:ilvl w:val="0"/>
          <w:numId w:val="8"/>
        </w:numPr>
        <w:tabs>
          <w:tab w:val="left" w:pos="554"/>
        </w:tabs>
        <w:jc w:val="left"/>
        <w:rPr>
          <w:sz w:val="20"/>
        </w:rPr>
      </w:pPr>
      <w:r>
        <w:rPr>
          <w:sz w:val="20"/>
        </w:rPr>
        <w:t>Let's</w:t>
      </w:r>
      <w:r>
        <w:rPr>
          <w:spacing w:val="-3"/>
          <w:sz w:val="20"/>
        </w:rPr>
        <w:t xml:space="preserve"> </w:t>
      </w:r>
      <w:r>
        <w:rPr>
          <w:sz w:val="20"/>
        </w:rPr>
        <w:t>create</w:t>
      </w:r>
      <w:r>
        <w:rPr>
          <w:spacing w:val="-3"/>
          <w:sz w:val="20"/>
        </w:rPr>
        <w:t xml:space="preserve"> </w:t>
      </w:r>
      <w:r>
        <w:rPr>
          <w:sz w:val="20"/>
        </w:rPr>
        <w:t>a</w:t>
      </w:r>
      <w:r>
        <w:rPr>
          <w:spacing w:val="-4"/>
          <w:sz w:val="20"/>
        </w:rPr>
        <w:t xml:space="preserve"> </w:t>
      </w:r>
      <w:r>
        <w:rPr>
          <w:sz w:val="20"/>
        </w:rPr>
        <w:t>layout</w:t>
      </w:r>
      <w:r>
        <w:rPr>
          <w:spacing w:val="-3"/>
          <w:sz w:val="20"/>
        </w:rPr>
        <w:t xml:space="preserve"> </w:t>
      </w:r>
      <w:r>
        <w:rPr>
          <w:sz w:val="20"/>
        </w:rPr>
        <w:t>called</w:t>
      </w:r>
      <w:r>
        <w:rPr>
          <w:spacing w:val="-2"/>
          <w:sz w:val="20"/>
        </w:rPr>
        <w:t xml:space="preserve"> </w:t>
      </w:r>
      <w:r>
        <w:rPr>
          <w:rFonts w:ascii="Courier New"/>
          <w:b/>
          <w:spacing w:val="-2"/>
        </w:rPr>
        <w:t>activity_1.xml</w:t>
      </w:r>
      <w:r>
        <w:rPr>
          <w:spacing w:val="-2"/>
          <w:sz w:val="20"/>
        </w:rPr>
        <w:t>:</w:t>
      </w:r>
    </w:p>
    <w:p w14:paraId="39D1D61C" w14:textId="77777777" w:rsidR="003D76C2" w:rsidRDefault="00D51F7C">
      <w:pPr>
        <w:pStyle w:val="BodyText"/>
        <w:spacing w:before="11"/>
        <w:rPr>
          <w:sz w:val="8"/>
        </w:rPr>
      </w:pPr>
      <w:r>
        <w:rPr>
          <w:noProof/>
        </w:rPr>
        <mc:AlternateContent>
          <mc:Choice Requires="wpg">
            <w:drawing>
              <wp:anchor distT="0" distB="0" distL="0" distR="0" simplePos="0" relativeHeight="487671808" behindDoc="1" locked="0" layoutInCell="1" allowOverlap="1" wp14:anchorId="43EFB4E3" wp14:editId="5DFB3830">
                <wp:simplePos x="0" y="0"/>
                <wp:positionH relativeFrom="page">
                  <wp:posOffset>662940</wp:posOffset>
                </wp:positionH>
                <wp:positionV relativeFrom="paragraph">
                  <wp:posOffset>91440</wp:posOffset>
                </wp:positionV>
                <wp:extent cx="5074920" cy="1019175"/>
                <wp:effectExtent l="0" t="0" r="5080" b="0"/>
                <wp:wrapTopAndBottom/>
                <wp:docPr id="975" name="docshapegroup5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976" name="docshape574"/>
                        <wps:cNvSpPr>
                          <a:spLocks/>
                        </wps:cNvSpPr>
                        <wps:spPr bwMode="auto">
                          <a:xfrm>
                            <a:off x="104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7" name="docshape575"/>
                        <wps:cNvSpPr>
                          <a:spLocks/>
                        </wps:cNvSpPr>
                        <wps:spPr bwMode="auto">
                          <a:xfrm>
                            <a:off x="1044" y="143"/>
                            <a:ext cx="7992" cy="1605"/>
                          </a:xfrm>
                          <a:custGeom>
                            <a:avLst/>
                            <a:gdLst>
                              <a:gd name="T0" fmla="+- 0 9036 1044"/>
                              <a:gd name="T1" fmla="*/ T0 w 7992"/>
                              <a:gd name="T2" fmla="+- 0 1728 144"/>
                              <a:gd name="T3" fmla="*/ 1728 h 1605"/>
                              <a:gd name="T4" fmla="+- 0 1044 1044"/>
                              <a:gd name="T5" fmla="*/ T4 w 7992"/>
                              <a:gd name="T6" fmla="+- 0 1728 144"/>
                              <a:gd name="T7" fmla="*/ 1728 h 1605"/>
                              <a:gd name="T8" fmla="+- 0 1044 1044"/>
                              <a:gd name="T9" fmla="*/ T8 w 7992"/>
                              <a:gd name="T10" fmla="+- 0 1748 144"/>
                              <a:gd name="T11" fmla="*/ 1748 h 1605"/>
                              <a:gd name="T12" fmla="+- 0 9036 1044"/>
                              <a:gd name="T13" fmla="*/ T12 w 7992"/>
                              <a:gd name="T14" fmla="+- 0 1748 144"/>
                              <a:gd name="T15" fmla="*/ 1748 h 1605"/>
                              <a:gd name="T16" fmla="+- 0 9036 1044"/>
                              <a:gd name="T17" fmla="*/ T16 w 7992"/>
                              <a:gd name="T18" fmla="+- 0 1728 144"/>
                              <a:gd name="T19" fmla="*/ 1728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8" name="docshape576"/>
                        <wps:cNvSpPr txBox="1">
                          <a:spLocks/>
                        </wps:cNvSpPr>
                        <wps:spPr bwMode="auto">
                          <a:xfrm>
                            <a:off x="104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15C8C" w14:textId="77777777" w:rsidR="003D76C2" w:rsidRDefault="00000000">
                              <w:pPr>
                                <w:spacing w:before="43" w:line="235" w:lineRule="auto"/>
                                <w:ind w:left="669"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99">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75F86676" w14:textId="77777777" w:rsidR="003D76C2" w:rsidRDefault="00000000">
                              <w:pPr>
                                <w:spacing w:before="17" w:line="328" w:lineRule="auto"/>
                                <w:ind w:left="885"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EFB4E3" id="docshapegroup573" o:spid="_x0000_s1479" style="position:absolute;margin-left:52.2pt;margin-top:7.2pt;width:399.6pt;height:80.25pt;z-index:-15644672;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">
                <v:rect id="docshape574" o:spid="_x0000_s1480" style="position:absolute;left:104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" fillcolor="#f6f6f6" stroked="f">
                  <v:path arrowok="t"/>
                </v:rect>
                <v:shape id="docshape575" o:spid="_x0000_s1481" style="position:absolute;left:104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" path="m7992,1584l,1584r,20l7992,1604r,-20xm7992,l,,,20r7992,l7992,xe" fillcolor="#dadada" stroked="f">
                  <v:path arrowok="t" o:connecttype="custom" o:connectlocs="7992,1728;0,1728;0,1748;7992,1748;7992,1728;7992,144;0,144;0,164;7992,164;7992,144" o:connectangles="0,0,0,0,0,0,0,0,0,0"/>
                </v:shape>
                <v:shape id="docshape576" o:spid="_x0000_s1482" type="#_x0000_t202" style="position:absolute;left:104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" filled="f" stroked="f">
                  <v:path arrowok="t"/>
                  <v:textbox inset="0,0,0,0">
                    <w:txbxContent>
                      <w:p w14:paraId="76715C8C" w14:textId="77777777" w:rsidR="003D76C2" w:rsidRDefault="00000000">
                        <w:pPr>
                          <w:spacing w:before="43" w:line="235" w:lineRule="auto"/>
                          <w:ind w:left="669"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100">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75F86676" w14:textId="77777777" w:rsidR="003D76C2" w:rsidRDefault="00000000">
                        <w:pPr>
                          <w:spacing w:before="17" w:line="328" w:lineRule="auto"/>
                          <w:ind w:left="885"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txbxContent>
                  </v:textbox>
                </v:shape>
                <w10:wrap type="topAndBottom" anchorx="page"/>
              </v:group>
            </w:pict>
          </mc:Fallback>
        </mc:AlternateContent>
      </w:r>
    </w:p>
    <w:p w14:paraId="420FCD91" w14:textId="77777777" w:rsidR="003D76C2" w:rsidRDefault="003D76C2">
      <w:pPr>
        <w:rPr>
          <w:sz w:val="8"/>
        </w:rPr>
        <w:sectPr w:rsidR="003D76C2">
          <w:pgSz w:w="10800" w:h="13320"/>
          <w:pgMar w:top="1120" w:right="920" w:bottom="280" w:left="940" w:header="695" w:footer="0" w:gutter="0"/>
          <w:cols w:space="720"/>
        </w:sectPr>
      </w:pPr>
    </w:p>
    <w:p w14:paraId="734E19A6" w14:textId="77777777" w:rsidR="003D76C2" w:rsidRDefault="003D76C2">
      <w:pPr>
        <w:pStyle w:val="BodyText"/>
        <w:spacing w:before="3"/>
        <w:rPr>
          <w:sz w:val="5"/>
        </w:rPr>
      </w:pPr>
    </w:p>
    <w:p w14:paraId="163AFDAD" w14:textId="77777777" w:rsidR="003D76C2" w:rsidRDefault="00D51F7C">
      <w:pPr>
        <w:pStyle w:val="BodyText"/>
        <w:ind w:left="824"/>
      </w:pPr>
      <w:r>
        <w:rPr>
          <w:noProof/>
        </w:rPr>
        <mc:AlternateContent>
          <mc:Choice Requires="wpg">
            <w:drawing>
              <wp:inline distT="0" distB="0" distL="0" distR="0" wp14:anchorId="09A76D78" wp14:editId="771F5AE0">
                <wp:extent cx="5074920" cy="2352675"/>
                <wp:effectExtent l="0" t="0" r="5080" b="0"/>
                <wp:docPr id="971" name="docshapegroup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0" y="0"/>
                          <a:chExt cx="7992" cy="3705"/>
                        </a:xfrm>
                      </wpg:grpSpPr>
                      <wps:wsp>
                        <wps:cNvPr id="972" name="docshape580"/>
                        <wps:cNvSpPr>
                          <a:spLocks/>
                        </wps:cNvSpPr>
                        <wps:spPr bwMode="auto">
                          <a:xfrm>
                            <a:off x="0" y="10"/>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3" name="docshape581"/>
                        <wps:cNvSpPr>
                          <a:spLocks/>
                        </wps:cNvSpPr>
                        <wps:spPr bwMode="auto">
                          <a:xfrm>
                            <a:off x="0" y="0"/>
                            <a:ext cx="7992" cy="3705"/>
                          </a:xfrm>
                          <a:custGeom>
                            <a:avLst/>
                            <a:gdLst>
                              <a:gd name="T0" fmla="*/ 7992 w 7992"/>
                              <a:gd name="T1" fmla="*/ 3684 h 3705"/>
                              <a:gd name="T2" fmla="*/ 0 w 7992"/>
                              <a:gd name="T3" fmla="*/ 3684 h 3705"/>
                              <a:gd name="T4" fmla="*/ 0 w 7992"/>
                              <a:gd name="T5" fmla="*/ 3704 h 3705"/>
                              <a:gd name="T6" fmla="*/ 7992 w 7992"/>
                              <a:gd name="T7" fmla="*/ 3704 h 3705"/>
                              <a:gd name="T8" fmla="*/ 7992 w 7992"/>
                              <a:gd name="T9" fmla="*/ 3684 h 3705"/>
                              <a:gd name="T10" fmla="*/ 7992 w 7992"/>
                              <a:gd name="T11" fmla="*/ 0 h 3705"/>
                              <a:gd name="T12" fmla="*/ 0 w 7992"/>
                              <a:gd name="T13" fmla="*/ 0 h 3705"/>
                              <a:gd name="T14" fmla="*/ 0 w 7992"/>
                              <a:gd name="T15" fmla="*/ 20 h 3705"/>
                              <a:gd name="T16" fmla="*/ 7992 w 7992"/>
                              <a:gd name="T17" fmla="*/ 20 h 3705"/>
                              <a:gd name="T18" fmla="*/ 7992 w 7992"/>
                              <a:gd name="T19" fmla="*/ 0 h 3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4" name="docshape582"/>
                        <wps:cNvSpPr txBox="1">
                          <a:spLocks/>
                        </wps:cNvSpPr>
                        <wps:spPr bwMode="auto">
                          <a:xfrm>
                            <a:off x="0" y="20"/>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3D942" w14:textId="77777777" w:rsidR="003D76C2" w:rsidRDefault="00000000">
                              <w:pPr>
                                <w:spacing w:before="40"/>
                                <w:ind w:left="885"/>
                                <w:rPr>
                                  <w:rFonts w:ascii="Courier New"/>
                                  <w:sz w:val="18"/>
                                </w:rPr>
                              </w:pPr>
                              <w:r>
                                <w:rPr>
                                  <w:rFonts w:ascii="Courier New"/>
                                  <w:spacing w:val="-2"/>
                                  <w:sz w:val="18"/>
                                </w:rPr>
                                <w:t>&lt;</w:t>
                              </w:r>
                              <w:proofErr w:type="spellStart"/>
                              <w:r>
                                <w:rPr>
                                  <w:rFonts w:ascii="Courier New"/>
                                  <w:spacing w:val="-2"/>
                                  <w:sz w:val="18"/>
                                </w:rPr>
                                <w:t>EditText</w:t>
                              </w:r>
                              <w:proofErr w:type="spellEnd"/>
                            </w:p>
                            <w:p w14:paraId="3AA2870D"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 xml:space="preserve">="@+id/activity_1_edit_text"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android:inputType</w:t>
                              </w:r>
                              <w:proofErr w:type="spellEnd"/>
                              <w:r>
                                <w:rPr>
                                  <w:rFonts w:ascii="Courier New"/>
                                  <w:sz w:val="18"/>
                                </w:rPr>
                                <w:t>="number" /&gt;</w:t>
                              </w:r>
                            </w:p>
                            <w:p w14:paraId="0823E1E8" w14:textId="77777777" w:rsidR="003D76C2" w:rsidRDefault="003D76C2">
                              <w:pPr>
                                <w:spacing w:before="11"/>
                                <w:rPr>
                                  <w:rFonts w:ascii="Courier New"/>
                                  <w:sz w:val="24"/>
                                </w:rPr>
                              </w:pPr>
                            </w:p>
                            <w:p w14:paraId="639E2F23" w14:textId="77777777" w:rsidR="003D76C2" w:rsidRDefault="00000000">
                              <w:pPr>
                                <w:ind w:left="885"/>
                                <w:rPr>
                                  <w:rFonts w:ascii="Courier New"/>
                                  <w:sz w:val="18"/>
                                </w:rPr>
                              </w:pPr>
                              <w:r>
                                <w:rPr>
                                  <w:rFonts w:ascii="Courier New"/>
                                  <w:spacing w:val="-2"/>
                                  <w:sz w:val="18"/>
                                </w:rPr>
                                <w:t>&lt;Button</w:t>
                              </w:r>
                            </w:p>
                            <w:p w14:paraId="468331D9"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 xml:space="preserve">="@+id/activity_1_button"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android:layout_gravity</w:t>
                              </w:r>
                              <w:proofErr w:type="spellEnd"/>
                              <w:r>
                                <w:rPr>
                                  <w:rFonts w:ascii="Courier New"/>
                                  <w:spacing w:val="-2"/>
                                  <w:sz w:val="18"/>
                                </w:rPr>
                                <w:t>="</w:t>
                              </w:r>
                              <w:proofErr w:type="spellStart"/>
                              <w:r>
                                <w:rPr>
                                  <w:rFonts w:ascii="Courier New"/>
                                  <w:spacing w:val="-2"/>
                                  <w:sz w:val="18"/>
                                </w:rPr>
                                <w:t>center_horizontal</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="@string/submit" /&gt;</w:t>
                              </w:r>
                            </w:p>
                            <w:p w14:paraId="321C2D65" w14:textId="77777777" w:rsidR="003D76C2" w:rsidRDefault="00000000">
                              <w:pPr>
                                <w:spacing w:before="3"/>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09A76D78" id="docshapegroup579" o:spid="_x0000_s1483" style="width:399.6pt;height:185.25pt;mso-position-horizontal-relative:char;mso-position-vertical-relative:line"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">
                <v:rect id="docshape580" o:spid="_x0000_s1484" style="position:absolute;top:10;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" fillcolor="#f6f6f6" stroked="f">
                  <v:path arrowok="t"/>
                </v:rect>
                <v:shape id="docshape581" o:spid="_x0000_s1485" style="position:absolute;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" path="m7992,3684l,3684r,20l7992,3704r,-20xm7992,l,,,20r7992,l7992,xe" fillcolor="#dadada" stroked="f">
                  <v:path arrowok="t" o:connecttype="custom" o:connectlocs="7992,3684;0,3684;0,3704;7992,3704;7992,3684;7992,0;0,0;0,20;7992,20;7992,0" o:connectangles="0,0,0,0,0,0,0,0,0,0"/>
                </v:shape>
                <v:shape id="docshape582" o:spid="_x0000_s1486" type="#_x0000_t202" style="position:absolute;top:20;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" filled="f" stroked="f">
                  <v:path arrowok="t"/>
                  <v:textbox inset="0,0,0,0">
                    <w:txbxContent>
                      <w:p w14:paraId="1CB3D942" w14:textId="77777777" w:rsidR="003D76C2" w:rsidRDefault="00000000">
                        <w:pPr>
                          <w:spacing w:before="40"/>
                          <w:ind w:left="885"/>
                          <w:rPr>
                            <w:rFonts w:ascii="Courier New"/>
                            <w:sz w:val="18"/>
                          </w:rPr>
                        </w:pPr>
                        <w:r>
                          <w:rPr>
                            <w:rFonts w:ascii="Courier New"/>
                            <w:spacing w:val="-2"/>
                            <w:sz w:val="18"/>
                          </w:rPr>
                          <w:t>&lt;</w:t>
                        </w:r>
                        <w:proofErr w:type="spellStart"/>
                        <w:r>
                          <w:rPr>
                            <w:rFonts w:ascii="Courier New"/>
                            <w:spacing w:val="-2"/>
                            <w:sz w:val="18"/>
                          </w:rPr>
                          <w:t>EditText</w:t>
                        </w:r>
                        <w:proofErr w:type="spellEnd"/>
                      </w:p>
                      <w:p w14:paraId="3AA2870D"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 xml:space="preserve">="@+id/activity_1_edit_text"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android:inputType</w:t>
                        </w:r>
                        <w:proofErr w:type="spellEnd"/>
                        <w:r>
                          <w:rPr>
                            <w:rFonts w:ascii="Courier New"/>
                            <w:sz w:val="18"/>
                          </w:rPr>
                          <w:t>="number" /&gt;</w:t>
                        </w:r>
                      </w:p>
                      <w:p w14:paraId="0823E1E8" w14:textId="77777777" w:rsidR="003D76C2" w:rsidRDefault="003D76C2">
                        <w:pPr>
                          <w:spacing w:before="11"/>
                          <w:rPr>
                            <w:rFonts w:ascii="Courier New"/>
                            <w:sz w:val="24"/>
                          </w:rPr>
                        </w:pPr>
                      </w:p>
                      <w:p w14:paraId="639E2F23" w14:textId="77777777" w:rsidR="003D76C2" w:rsidRDefault="00000000">
                        <w:pPr>
                          <w:ind w:left="885"/>
                          <w:rPr>
                            <w:rFonts w:ascii="Courier New"/>
                            <w:sz w:val="18"/>
                          </w:rPr>
                        </w:pPr>
                        <w:r>
                          <w:rPr>
                            <w:rFonts w:ascii="Courier New"/>
                            <w:spacing w:val="-2"/>
                            <w:sz w:val="18"/>
                          </w:rPr>
                          <w:t>&lt;Button</w:t>
                        </w:r>
                      </w:p>
                      <w:p w14:paraId="468331D9"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 xml:space="preserve">="@+id/activity_1_button"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android:layout_gravity</w:t>
                        </w:r>
                        <w:proofErr w:type="spellEnd"/>
                        <w:r>
                          <w:rPr>
                            <w:rFonts w:ascii="Courier New"/>
                            <w:spacing w:val="-2"/>
                            <w:sz w:val="18"/>
                          </w:rPr>
                          <w:t>="</w:t>
                        </w:r>
                        <w:proofErr w:type="spellStart"/>
                        <w:r>
                          <w:rPr>
                            <w:rFonts w:ascii="Courier New"/>
                            <w:spacing w:val="-2"/>
                            <w:sz w:val="18"/>
                          </w:rPr>
                          <w:t>center_horizontal</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="@string/submit" /&gt;</w:t>
                        </w:r>
                      </w:p>
                      <w:p w14:paraId="321C2D65" w14:textId="77777777" w:rsidR="003D76C2" w:rsidRDefault="00000000">
                        <w:pPr>
                          <w:spacing w:before="3"/>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anchorlock/>
              </v:group>
            </w:pict>
          </mc:Fallback>
        </mc:AlternateContent>
      </w:r>
    </w:p>
    <w:p w14:paraId="70229FCD" w14:textId="77777777" w:rsidR="003D76C2" w:rsidRDefault="00000000">
      <w:pPr>
        <w:pStyle w:val="ListParagraph"/>
        <w:numPr>
          <w:ilvl w:val="0"/>
          <w:numId w:val="8"/>
        </w:numPr>
        <w:tabs>
          <w:tab w:val="left" w:pos="1274"/>
        </w:tabs>
        <w:spacing w:before="47"/>
        <w:ind w:left="1274"/>
        <w:jc w:val="left"/>
        <w:rPr>
          <w:sz w:val="20"/>
        </w:rPr>
      </w:pPr>
      <w:r>
        <w:rPr>
          <w:sz w:val="20"/>
        </w:rPr>
        <w:t>Next,</w:t>
      </w:r>
      <w:r>
        <w:rPr>
          <w:spacing w:val="-7"/>
          <w:sz w:val="20"/>
        </w:rPr>
        <w:t xml:space="preserve"> </w:t>
      </w:r>
      <w:r>
        <w:rPr>
          <w:sz w:val="20"/>
        </w:rPr>
        <w:t>let's</w:t>
      </w:r>
      <w:r>
        <w:rPr>
          <w:spacing w:val="-3"/>
          <w:sz w:val="20"/>
        </w:rPr>
        <w:t xml:space="preserve"> </w:t>
      </w:r>
      <w:r>
        <w:rPr>
          <w:sz w:val="20"/>
        </w:rPr>
        <w:t>create</w:t>
      </w:r>
      <w:r>
        <w:rPr>
          <w:spacing w:val="-3"/>
          <w:sz w:val="20"/>
        </w:rPr>
        <w:t xml:space="preserve"> </w:t>
      </w:r>
      <w:r>
        <w:rPr>
          <w:sz w:val="20"/>
        </w:rPr>
        <w:t>the</w:t>
      </w:r>
      <w:r>
        <w:rPr>
          <w:spacing w:val="-3"/>
          <w:sz w:val="20"/>
        </w:rPr>
        <w:t xml:space="preserve"> </w:t>
      </w:r>
      <w:r>
        <w:rPr>
          <w:rFonts w:ascii="Courier New"/>
          <w:b/>
        </w:rPr>
        <w:t>Activity1</w:t>
      </w:r>
      <w:r>
        <w:rPr>
          <w:rFonts w:ascii="Courier New"/>
          <w:b/>
          <w:spacing w:val="-80"/>
        </w:rPr>
        <w:t xml:space="preserve"> </w:t>
      </w:r>
      <w:r>
        <w:rPr>
          <w:spacing w:val="-2"/>
          <w:sz w:val="20"/>
        </w:rPr>
        <w:t>class:</w:t>
      </w:r>
    </w:p>
    <w:p w14:paraId="7B596006" w14:textId="77777777" w:rsidR="003D76C2" w:rsidRDefault="00D51F7C">
      <w:pPr>
        <w:pStyle w:val="BodyText"/>
        <w:spacing w:before="10"/>
        <w:rPr>
          <w:sz w:val="8"/>
        </w:rPr>
      </w:pPr>
      <w:r>
        <w:rPr>
          <w:noProof/>
        </w:rPr>
        <mc:AlternateContent>
          <mc:Choice Requires="wpg">
            <w:drawing>
              <wp:anchor distT="0" distB="0" distL="0" distR="0" simplePos="0" relativeHeight="487672832" behindDoc="1" locked="0" layoutInCell="1" allowOverlap="1" wp14:anchorId="08EE2BC1" wp14:editId="34113FA4">
                <wp:simplePos x="0" y="0"/>
                <wp:positionH relativeFrom="page">
                  <wp:posOffset>1120140</wp:posOffset>
                </wp:positionH>
                <wp:positionV relativeFrom="paragraph">
                  <wp:posOffset>91440</wp:posOffset>
                </wp:positionV>
                <wp:extent cx="5074920" cy="1463675"/>
                <wp:effectExtent l="0" t="0" r="5080" b="0"/>
                <wp:wrapTopAndBottom/>
                <wp:docPr id="967" name="docshapegroup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4"/>
                          <a:chExt cx="7992" cy="2305"/>
                        </a:xfrm>
                      </wpg:grpSpPr>
                      <wps:wsp>
                        <wps:cNvPr id="968" name="docshape584"/>
                        <wps:cNvSpPr>
                          <a:spLocks/>
                        </wps:cNvSpPr>
                        <wps:spPr bwMode="auto">
                          <a:xfrm>
                            <a:off x="176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9" name="docshape585"/>
                        <wps:cNvSpPr>
                          <a:spLocks/>
                        </wps:cNvSpPr>
                        <wps:spPr bwMode="auto">
                          <a:xfrm>
                            <a:off x="1764" y="143"/>
                            <a:ext cx="7992" cy="2305"/>
                          </a:xfrm>
                          <a:custGeom>
                            <a:avLst/>
                            <a:gdLst>
                              <a:gd name="T0" fmla="+- 0 9756 1764"/>
                              <a:gd name="T1" fmla="*/ T0 w 7992"/>
                              <a:gd name="T2" fmla="+- 0 2428 144"/>
                              <a:gd name="T3" fmla="*/ 2428 h 2305"/>
                              <a:gd name="T4" fmla="+- 0 1764 1764"/>
                              <a:gd name="T5" fmla="*/ T4 w 7992"/>
                              <a:gd name="T6" fmla="+- 0 2428 144"/>
                              <a:gd name="T7" fmla="*/ 2428 h 2305"/>
                              <a:gd name="T8" fmla="+- 0 1764 1764"/>
                              <a:gd name="T9" fmla="*/ T8 w 7992"/>
                              <a:gd name="T10" fmla="+- 0 2448 144"/>
                              <a:gd name="T11" fmla="*/ 2448 h 2305"/>
                              <a:gd name="T12" fmla="+- 0 9756 1764"/>
                              <a:gd name="T13" fmla="*/ T12 w 7992"/>
                              <a:gd name="T14" fmla="+- 0 2448 144"/>
                              <a:gd name="T15" fmla="*/ 2448 h 2305"/>
                              <a:gd name="T16" fmla="+- 0 9756 1764"/>
                              <a:gd name="T17" fmla="*/ T16 w 7992"/>
                              <a:gd name="T18" fmla="+- 0 2428 144"/>
                              <a:gd name="T19" fmla="*/ 2428 h 2305"/>
                              <a:gd name="T20" fmla="+- 0 9756 1764"/>
                              <a:gd name="T21" fmla="*/ T20 w 7992"/>
                              <a:gd name="T22" fmla="+- 0 144 144"/>
                              <a:gd name="T23" fmla="*/ 144 h 2305"/>
                              <a:gd name="T24" fmla="+- 0 1764 1764"/>
                              <a:gd name="T25" fmla="*/ T24 w 7992"/>
                              <a:gd name="T26" fmla="+- 0 144 144"/>
                              <a:gd name="T27" fmla="*/ 144 h 2305"/>
                              <a:gd name="T28" fmla="+- 0 1764 1764"/>
                              <a:gd name="T29" fmla="*/ T28 w 7992"/>
                              <a:gd name="T30" fmla="+- 0 164 144"/>
                              <a:gd name="T31" fmla="*/ 164 h 2305"/>
                              <a:gd name="T32" fmla="+- 0 9756 1764"/>
                              <a:gd name="T33" fmla="*/ T32 w 7992"/>
                              <a:gd name="T34" fmla="+- 0 164 144"/>
                              <a:gd name="T35" fmla="*/ 164 h 2305"/>
                              <a:gd name="T36" fmla="+- 0 9756 176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0" name="docshape586"/>
                        <wps:cNvSpPr txBox="1">
                          <a:spLocks/>
                        </wps:cNvSpPr>
                        <wps:spPr bwMode="auto">
                          <a:xfrm>
                            <a:off x="176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85668" w14:textId="77777777" w:rsidR="003D76C2" w:rsidRDefault="003D76C2">
                              <w:pPr>
                                <w:spacing w:before="7"/>
                                <w:rPr>
                                  <w:sz w:val="23"/>
                                </w:rPr>
                              </w:pPr>
                            </w:p>
                            <w:p w14:paraId="2D77AAA0" w14:textId="77777777" w:rsidR="003D76C2" w:rsidRDefault="00000000">
                              <w:pPr>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Activity1</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p w14:paraId="62D9839B" w14:textId="77777777" w:rsidR="003D76C2" w:rsidRDefault="003D76C2">
                              <w:pPr>
                                <w:rPr>
                                  <w:rFonts w:ascii="Courier New"/>
                                  <w:sz w:val="20"/>
                                </w:rPr>
                              </w:pPr>
                            </w:p>
                            <w:p w14:paraId="4D9AB616" w14:textId="77777777" w:rsidR="003D76C2" w:rsidRDefault="00000000">
                              <w:pPr>
                                <w:spacing w:before="129"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(R.layout.activity_1)</w:t>
                              </w:r>
                            </w:p>
                            <w:p w14:paraId="43484F98" w14:textId="77777777" w:rsidR="003D76C2" w:rsidRDefault="00000000">
                              <w:pPr>
                                <w:spacing w:before="2"/>
                                <w:ind w:left="885"/>
                                <w:rPr>
                                  <w:rFonts w:ascii="Courier New"/>
                                  <w:sz w:val="18"/>
                                </w:rPr>
                              </w:pPr>
                              <w:r>
                                <w:rPr>
                                  <w:rFonts w:ascii="Courier New"/>
                                  <w:sz w:val="18"/>
                                </w:rPr>
                                <w:t>}</w:t>
                              </w:r>
                            </w:p>
                            <w:p w14:paraId="48225FBF"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EE2BC1" id="docshapegroup583" o:spid="_x0000_s1487" style="position:absolute;margin-left:88.2pt;margin-top:7.2pt;width:399.6pt;height:115.25pt;z-index:-15643648;mso-wrap-distance-left:0;mso-wrap-distance-right:0;mso-position-horizontal-relative:page;mso-position-vertical-relative:text" coordorigin="176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">
                <v:rect id="docshape584" o:spid="_x0000_s1488" style="position:absolute;left:176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" fillcolor="#f6f6f6" stroked="f">
                  <v:path arrowok="t"/>
                </v:rect>
                <v:shape id="docshape585" o:spid="_x0000_s1489" style="position:absolute;left:176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586" o:spid="_x0000_s1490" type="#_x0000_t202" style="position:absolute;left:176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" filled="f" stroked="f">
                  <v:path arrowok="t"/>
                  <v:textbox inset="0,0,0,0">
                    <w:txbxContent>
                      <w:p w14:paraId="53D85668" w14:textId="77777777" w:rsidR="003D76C2" w:rsidRDefault="003D76C2">
                        <w:pPr>
                          <w:spacing w:before="7"/>
                          <w:rPr>
                            <w:sz w:val="23"/>
                          </w:rPr>
                        </w:pPr>
                      </w:p>
                      <w:p w14:paraId="2D77AAA0" w14:textId="77777777" w:rsidR="003D76C2" w:rsidRDefault="00000000">
                        <w:pPr>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Activity1</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p w14:paraId="62D9839B" w14:textId="77777777" w:rsidR="003D76C2" w:rsidRDefault="003D76C2">
                        <w:pPr>
                          <w:rPr>
                            <w:rFonts w:ascii="Courier New"/>
                            <w:sz w:val="20"/>
                          </w:rPr>
                        </w:pPr>
                      </w:p>
                      <w:p w14:paraId="4D9AB616" w14:textId="77777777" w:rsidR="003D76C2" w:rsidRDefault="00000000">
                        <w:pPr>
                          <w:spacing w:before="129"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(R.layout.activity_1)</w:t>
                        </w:r>
                      </w:p>
                      <w:p w14:paraId="43484F98" w14:textId="77777777" w:rsidR="003D76C2" w:rsidRDefault="00000000">
                        <w:pPr>
                          <w:spacing w:before="2"/>
                          <w:ind w:left="885"/>
                          <w:rPr>
                            <w:rFonts w:ascii="Courier New"/>
                            <w:sz w:val="18"/>
                          </w:rPr>
                        </w:pPr>
                        <w:r>
                          <w:rPr>
                            <w:rFonts w:ascii="Courier New"/>
                            <w:sz w:val="18"/>
                          </w:rPr>
                          <w:t>}</w:t>
                        </w:r>
                      </w:p>
                      <w:p w14:paraId="48225FBF"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2EC5BD64" w14:textId="77777777" w:rsidR="003D76C2" w:rsidRDefault="00000000">
      <w:pPr>
        <w:pStyle w:val="ListParagraph"/>
        <w:numPr>
          <w:ilvl w:val="0"/>
          <w:numId w:val="8"/>
        </w:numPr>
        <w:tabs>
          <w:tab w:val="left" w:pos="1274"/>
        </w:tabs>
        <w:ind w:left="1274"/>
        <w:jc w:val="left"/>
        <w:rPr>
          <w:sz w:val="20"/>
        </w:rPr>
      </w:pPr>
      <w:r>
        <w:rPr>
          <w:sz w:val="20"/>
        </w:rPr>
        <w:t>Repeat</w:t>
      </w:r>
      <w:r>
        <w:rPr>
          <w:spacing w:val="-9"/>
          <w:sz w:val="20"/>
        </w:rPr>
        <w:t xml:space="preserve"> </w:t>
      </w:r>
      <w:r>
        <w:rPr>
          <w:sz w:val="20"/>
        </w:rPr>
        <w:t>the</w:t>
      </w:r>
      <w:r>
        <w:rPr>
          <w:spacing w:val="-3"/>
          <w:sz w:val="20"/>
        </w:rPr>
        <w:t xml:space="preserve"> </w:t>
      </w:r>
      <w:r>
        <w:rPr>
          <w:sz w:val="20"/>
        </w:rPr>
        <w:t>process</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rFonts w:ascii="Courier New"/>
          <w:b/>
        </w:rPr>
        <w:t>activity_2.xml</w:t>
      </w:r>
      <w:r>
        <w:rPr>
          <w:rFonts w:ascii="Courier New"/>
          <w:b/>
          <w:spacing w:val="-80"/>
        </w:rPr>
        <w:t xml:space="preserve"> </w:t>
      </w:r>
      <w:r>
        <w:rPr>
          <w:spacing w:val="-2"/>
          <w:sz w:val="20"/>
        </w:rPr>
        <w:t>layout:</w:t>
      </w:r>
    </w:p>
    <w:p w14:paraId="72FF7EDD" w14:textId="77777777" w:rsidR="003D76C2" w:rsidRDefault="00D51F7C">
      <w:pPr>
        <w:pStyle w:val="BodyText"/>
        <w:spacing w:before="11"/>
        <w:rPr>
          <w:sz w:val="8"/>
        </w:rPr>
      </w:pPr>
      <w:r>
        <w:rPr>
          <w:noProof/>
        </w:rPr>
        <mc:AlternateContent>
          <mc:Choice Requires="wpg">
            <w:drawing>
              <wp:anchor distT="0" distB="0" distL="0" distR="0" simplePos="0" relativeHeight="487673344" behindDoc="1" locked="0" layoutInCell="1" allowOverlap="1" wp14:anchorId="14C336B8" wp14:editId="2016F6E7">
                <wp:simplePos x="0" y="0"/>
                <wp:positionH relativeFrom="page">
                  <wp:posOffset>1120140</wp:posOffset>
                </wp:positionH>
                <wp:positionV relativeFrom="paragraph">
                  <wp:posOffset>91440</wp:posOffset>
                </wp:positionV>
                <wp:extent cx="5074920" cy="2085975"/>
                <wp:effectExtent l="0" t="0" r="5080" b="0"/>
                <wp:wrapTopAndBottom/>
                <wp:docPr id="963" name="docshapegroup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085975"/>
                          <a:chOff x="1764" y="144"/>
                          <a:chExt cx="7992" cy="3285"/>
                        </a:xfrm>
                      </wpg:grpSpPr>
                      <wps:wsp>
                        <wps:cNvPr id="964" name="docshape588"/>
                        <wps:cNvSpPr>
                          <a:spLocks/>
                        </wps:cNvSpPr>
                        <wps:spPr bwMode="auto">
                          <a:xfrm>
                            <a:off x="1764" y="153"/>
                            <a:ext cx="7992" cy="32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5" name="docshape589"/>
                        <wps:cNvSpPr>
                          <a:spLocks/>
                        </wps:cNvSpPr>
                        <wps:spPr bwMode="auto">
                          <a:xfrm>
                            <a:off x="1764" y="143"/>
                            <a:ext cx="7992" cy="3285"/>
                          </a:xfrm>
                          <a:custGeom>
                            <a:avLst/>
                            <a:gdLst>
                              <a:gd name="T0" fmla="+- 0 9756 1764"/>
                              <a:gd name="T1" fmla="*/ T0 w 7992"/>
                              <a:gd name="T2" fmla="+- 0 3408 144"/>
                              <a:gd name="T3" fmla="*/ 3408 h 3285"/>
                              <a:gd name="T4" fmla="+- 0 1764 1764"/>
                              <a:gd name="T5" fmla="*/ T4 w 7992"/>
                              <a:gd name="T6" fmla="+- 0 3408 144"/>
                              <a:gd name="T7" fmla="*/ 3408 h 3285"/>
                              <a:gd name="T8" fmla="+- 0 1764 1764"/>
                              <a:gd name="T9" fmla="*/ T8 w 7992"/>
                              <a:gd name="T10" fmla="+- 0 3428 144"/>
                              <a:gd name="T11" fmla="*/ 3428 h 3285"/>
                              <a:gd name="T12" fmla="+- 0 9756 1764"/>
                              <a:gd name="T13" fmla="*/ T12 w 7992"/>
                              <a:gd name="T14" fmla="+- 0 3428 144"/>
                              <a:gd name="T15" fmla="*/ 3428 h 3285"/>
                              <a:gd name="T16" fmla="+- 0 9756 1764"/>
                              <a:gd name="T17" fmla="*/ T16 w 7992"/>
                              <a:gd name="T18" fmla="+- 0 3408 144"/>
                              <a:gd name="T19" fmla="*/ 3408 h 3285"/>
                              <a:gd name="T20" fmla="+- 0 9756 1764"/>
                              <a:gd name="T21" fmla="*/ T20 w 7992"/>
                              <a:gd name="T22" fmla="+- 0 144 144"/>
                              <a:gd name="T23" fmla="*/ 144 h 3285"/>
                              <a:gd name="T24" fmla="+- 0 1764 1764"/>
                              <a:gd name="T25" fmla="*/ T24 w 7992"/>
                              <a:gd name="T26" fmla="+- 0 144 144"/>
                              <a:gd name="T27" fmla="*/ 144 h 3285"/>
                              <a:gd name="T28" fmla="+- 0 1764 1764"/>
                              <a:gd name="T29" fmla="*/ T28 w 7992"/>
                              <a:gd name="T30" fmla="+- 0 164 144"/>
                              <a:gd name="T31" fmla="*/ 164 h 3285"/>
                              <a:gd name="T32" fmla="+- 0 9756 1764"/>
                              <a:gd name="T33" fmla="*/ T32 w 7992"/>
                              <a:gd name="T34" fmla="+- 0 164 144"/>
                              <a:gd name="T35" fmla="*/ 164 h 3285"/>
                              <a:gd name="T36" fmla="+- 0 9756 1764"/>
                              <a:gd name="T37" fmla="*/ T36 w 7992"/>
                              <a:gd name="T38" fmla="+- 0 144 144"/>
                              <a:gd name="T39" fmla="*/ 144 h 3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285">
                                <a:moveTo>
                                  <a:pt x="7992" y="3264"/>
                                </a:moveTo>
                                <a:lnTo>
                                  <a:pt x="0" y="3264"/>
                                </a:lnTo>
                                <a:lnTo>
                                  <a:pt x="0" y="3284"/>
                                </a:lnTo>
                                <a:lnTo>
                                  <a:pt x="7992" y="3284"/>
                                </a:lnTo>
                                <a:lnTo>
                                  <a:pt x="7992" y="32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6" name="docshape590"/>
                        <wps:cNvSpPr txBox="1">
                          <a:spLocks/>
                        </wps:cNvSpPr>
                        <wps:spPr bwMode="auto">
                          <a:xfrm>
                            <a:off x="1764" y="163"/>
                            <a:ext cx="7992" cy="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12699" w14:textId="77777777" w:rsidR="003D76C2" w:rsidRDefault="00000000">
                              <w:pPr>
                                <w:spacing w:before="43" w:line="235" w:lineRule="auto"/>
                                <w:ind w:left="669"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101">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0F627787" w14:textId="77777777" w:rsidR="003D76C2" w:rsidRDefault="00000000">
                              <w:pPr>
                                <w:spacing w:before="17" w:line="328" w:lineRule="auto"/>
                                <w:ind w:left="885"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p w14:paraId="4F903582" w14:textId="77777777" w:rsidR="003D76C2" w:rsidRDefault="003D76C2">
                              <w:pPr>
                                <w:spacing w:before="10"/>
                                <w:rPr>
                                  <w:rFonts w:ascii="Courier New"/>
                                  <w:sz w:val="24"/>
                                </w:rPr>
                              </w:pPr>
                            </w:p>
                            <w:p w14:paraId="6A61904B" w14:textId="77777777" w:rsidR="003D76C2" w:rsidRDefault="00000000">
                              <w:pPr>
                                <w:spacing w:before="1" w:line="328" w:lineRule="auto"/>
                                <w:ind w:left="1317" w:right="1185" w:hanging="432"/>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 xml:space="preserve">="@+id/activity_2_recycler_view"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match_parent</w:t>
                              </w:r>
                              <w:proofErr w:type="spellEnd"/>
                              <w:r>
                                <w:rPr>
                                  <w:rFonts w:ascii="Courier New"/>
                                  <w:sz w:val="18"/>
                                </w:rPr>
                                <w:t>" /&gt;</w:t>
                              </w:r>
                            </w:p>
                            <w:p w14:paraId="3BE985CE" w14:textId="77777777" w:rsidR="003D76C2" w:rsidRDefault="003D76C2">
                              <w:pPr>
                                <w:spacing w:before="10"/>
                                <w:rPr>
                                  <w:rFonts w:ascii="Courier New"/>
                                  <w:sz w:val="24"/>
                                </w:rPr>
                              </w:pPr>
                            </w:p>
                            <w:p w14:paraId="08BF13A5"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C336B8" id="docshapegroup587" o:spid="_x0000_s1491" style="position:absolute;margin-left:88.2pt;margin-top:7.2pt;width:399.6pt;height:164.25pt;z-index:-15643136;mso-wrap-distance-left:0;mso-wrap-distance-right:0;mso-position-horizontal-relative:page;mso-position-vertical-relative:text" coordorigin="1764,144" coordsize="7992,3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">
                <v:rect id="docshape588" o:spid="_x0000_s1492" style="position:absolute;left:1764;top:153;width:7992;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" fillcolor="#f6f6f6" stroked="f">
                  <v:path arrowok="t"/>
                </v:rect>
                <v:shape id="docshape589" o:spid="_x0000_s1493" style="position:absolute;left:1764;top:143;width:7992;height:3285;visibility:visible;mso-wrap-style:square;v-text-anchor:top" coordsize="7992,3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" path="m7992,3264l,3264r,20l7992,3284r,-20xm7992,l,,,20r7992,l7992,xe" fillcolor="#dadada" stroked="f">
                  <v:path arrowok="t" o:connecttype="custom" o:connectlocs="7992,3408;0,3408;0,3428;7992,3428;7992,3408;7992,144;0,144;0,164;7992,164;7992,144" o:connectangles="0,0,0,0,0,0,0,0,0,0"/>
                </v:shape>
                <v:shape id="docshape590" o:spid="_x0000_s1494" type="#_x0000_t202" style="position:absolute;left:1764;top:163;width:7992;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" filled="f" stroked="f">
                  <v:path arrowok="t"/>
                  <v:textbox inset="0,0,0,0">
                    <w:txbxContent>
                      <w:p w14:paraId="05F12699" w14:textId="77777777" w:rsidR="003D76C2" w:rsidRDefault="00000000">
                        <w:pPr>
                          <w:spacing w:before="43" w:line="235" w:lineRule="auto"/>
                          <w:ind w:left="669"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102">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0F627787" w14:textId="77777777" w:rsidR="003D76C2" w:rsidRDefault="00000000">
                        <w:pPr>
                          <w:spacing w:before="17" w:line="328" w:lineRule="auto"/>
                          <w:ind w:left="885"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p w14:paraId="4F903582" w14:textId="77777777" w:rsidR="003D76C2" w:rsidRDefault="003D76C2">
                        <w:pPr>
                          <w:spacing w:before="10"/>
                          <w:rPr>
                            <w:rFonts w:ascii="Courier New"/>
                            <w:sz w:val="24"/>
                          </w:rPr>
                        </w:pPr>
                      </w:p>
                      <w:p w14:paraId="6A61904B" w14:textId="77777777" w:rsidR="003D76C2" w:rsidRDefault="00000000">
                        <w:pPr>
                          <w:spacing w:before="1" w:line="328" w:lineRule="auto"/>
                          <w:ind w:left="1317" w:right="1185" w:hanging="432"/>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 xml:space="preserve">="@+id/activity_2_recycler_view"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match_parent</w:t>
                        </w:r>
                        <w:proofErr w:type="spellEnd"/>
                        <w:r>
                          <w:rPr>
                            <w:rFonts w:ascii="Courier New"/>
                            <w:sz w:val="18"/>
                          </w:rPr>
                          <w:t>" /&gt;</w:t>
                        </w:r>
                      </w:p>
                      <w:p w14:paraId="3BE985CE" w14:textId="77777777" w:rsidR="003D76C2" w:rsidRDefault="003D76C2">
                        <w:pPr>
                          <w:spacing w:before="10"/>
                          <w:rPr>
                            <w:rFonts w:ascii="Courier New"/>
                            <w:sz w:val="24"/>
                          </w:rPr>
                        </w:pPr>
                      </w:p>
                      <w:p w14:paraId="08BF13A5"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wrap type="topAndBottom" anchorx="page"/>
              </v:group>
            </w:pict>
          </mc:Fallback>
        </mc:AlternateContent>
      </w:r>
    </w:p>
    <w:p w14:paraId="4EB2E6CF" w14:textId="77777777" w:rsidR="003D76C2" w:rsidRDefault="00000000">
      <w:pPr>
        <w:pStyle w:val="ListParagraph"/>
        <w:numPr>
          <w:ilvl w:val="0"/>
          <w:numId w:val="8"/>
        </w:numPr>
        <w:tabs>
          <w:tab w:val="left" w:pos="1274"/>
        </w:tabs>
        <w:ind w:left="1274"/>
        <w:jc w:val="left"/>
        <w:rPr>
          <w:sz w:val="20"/>
        </w:rPr>
      </w:pPr>
      <w:r>
        <w:rPr>
          <w:sz w:val="20"/>
        </w:rPr>
        <w:t>The</w:t>
      </w:r>
      <w:r>
        <w:rPr>
          <w:spacing w:val="-6"/>
          <w:sz w:val="20"/>
        </w:rPr>
        <w:t xml:space="preserve"> </w:t>
      </w:r>
      <w:r>
        <w:rPr>
          <w:rFonts w:ascii="Courier New"/>
          <w:b/>
        </w:rPr>
        <w:t>Activity2</w:t>
      </w:r>
      <w:r>
        <w:rPr>
          <w:rFonts w:ascii="Courier New"/>
          <w:b/>
          <w:spacing w:val="-80"/>
        </w:rPr>
        <w:t xml:space="preserve"> </w:t>
      </w:r>
      <w:r>
        <w:rPr>
          <w:sz w:val="20"/>
        </w:rPr>
        <w:t>class</w:t>
      </w:r>
      <w:r>
        <w:rPr>
          <w:spacing w:val="-2"/>
          <w:sz w:val="20"/>
        </w:rPr>
        <w:t xml:space="preserve"> </w:t>
      </w:r>
      <w:r>
        <w:rPr>
          <w:sz w:val="20"/>
        </w:rPr>
        <w:t>will</w:t>
      </w:r>
      <w:r>
        <w:rPr>
          <w:spacing w:val="-3"/>
          <w:sz w:val="20"/>
        </w:rPr>
        <w:t xml:space="preserve"> </w:t>
      </w:r>
      <w:r>
        <w:rPr>
          <w:sz w:val="20"/>
        </w:rPr>
        <w:t>be</w:t>
      </w:r>
      <w:r>
        <w:rPr>
          <w:spacing w:val="-2"/>
          <w:sz w:val="20"/>
        </w:rPr>
        <w:t xml:space="preserve"> </w:t>
      </w:r>
      <w:r>
        <w:rPr>
          <w:sz w:val="20"/>
        </w:rPr>
        <w:t>as</w:t>
      </w:r>
      <w:r>
        <w:rPr>
          <w:spacing w:val="-3"/>
          <w:sz w:val="20"/>
        </w:rPr>
        <w:t xml:space="preserve"> </w:t>
      </w:r>
      <w:r>
        <w:rPr>
          <w:spacing w:val="-2"/>
          <w:sz w:val="20"/>
        </w:rPr>
        <w:t>follows:</w:t>
      </w:r>
    </w:p>
    <w:p w14:paraId="404D7D39" w14:textId="77777777" w:rsidR="003D76C2" w:rsidRDefault="00D51F7C">
      <w:pPr>
        <w:pStyle w:val="BodyText"/>
        <w:spacing w:before="11"/>
        <w:rPr>
          <w:sz w:val="8"/>
        </w:rPr>
      </w:pPr>
      <w:r>
        <w:rPr>
          <w:noProof/>
        </w:rPr>
        <mc:AlternateContent>
          <mc:Choice Requires="wpg">
            <w:drawing>
              <wp:anchor distT="0" distB="0" distL="0" distR="0" simplePos="0" relativeHeight="487673856" behindDoc="1" locked="0" layoutInCell="1" allowOverlap="1" wp14:anchorId="2C0ACF64" wp14:editId="35C2F024">
                <wp:simplePos x="0" y="0"/>
                <wp:positionH relativeFrom="page">
                  <wp:posOffset>1120140</wp:posOffset>
                </wp:positionH>
                <wp:positionV relativeFrom="paragraph">
                  <wp:posOffset>91440</wp:posOffset>
                </wp:positionV>
                <wp:extent cx="5074920" cy="396875"/>
                <wp:effectExtent l="0" t="0" r="5080" b="0"/>
                <wp:wrapTopAndBottom/>
                <wp:docPr id="959" name="docshapegroup5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44"/>
                          <a:chExt cx="7992" cy="625"/>
                        </a:xfrm>
                      </wpg:grpSpPr>
                      <wps:wsp>
                        <wps:cNvPr id="960" name="docshape592"/>
                        <wps:cNvSpPr>
                          <a:spLocks/>
                        </wps:cNvSpPr>
                        <wps:spPr bwMode="auto">
                          <a:xfrm>
                            <a:off x="1764" y="153"/>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1" name="docshape593"/>
                        <wps:cNvSpPr>
                          <a:spLocks/>
                        </wps:cNvSpPr>
                        <wps:spPr bwMode="auto">
                          <a:xfrm>
                            <a:off x="1764" y="143"/>
                            <a:ext cx="7992" cy="625"/>
                          </a:xfrm>
                          <a:custGeom>
                            <a:avLst/>
                            <a:gdLst>
                              <a:gd name="T0" fmla="+- 0 9756 1764"/>
                              <a:gd name="T1" fmla="*/ T0 w 7992"/>
                              <a:gd name="T2" fmla="+- 0 748 144"/>
                              <a:gd name="T3" fmla="*/ 748 h 625"/>
                              <a:gd name="T4" fmla="+- 0 1764 1764"/>
                              <a:gd name="T5" fmla="*/ T4 w 7992"/>
                              <a:gd name="T6" fmla="+- 0 748 144"/>
                              <a:gd name="T7" fmla="*/ 748 h 625"/>
                              <a:gd name="T8" fmla="+- 0 1764 1764"/>
                              <a:gd name="T9" fmla="*/ T8 w 7992"/>
                              <a:gd name="T10" fmla="+- 0 768 144"/>
                              <a:gd name="T11" fmla="*/ 768 h 625"/>
                              <a:gd name="T12" fmla="+- 0 9756 1764"/>
                              <a:gd name="T13" fmla="*/ T12 w 7992"/>
                              <a:gd name="T14" fmla="+- 0 768 144"/>
                              <a:gd name="T15" fmla="*/ 768 h 625"/>
                              <a:gd name="T16" fmla="+- 0 9756 1764"/>
                              <a:gd name="T17" fmla="*/ T16 w 7992"/>
                              <a:gd name="T18" fmla="+- 0 748 144"/>
                              <a:gd name="T19" fmla="*/ 748 h 625"/>
                              <a:gd name="T20" fmla="+- 0 9756 1764"/>
                              <a:gd name="T21" fmla="*/ T20 w 7992"/>
                              <a:gd name="T22" fmla="+- 0 144 144"/>
                              <a:gd name="T23" fmla="*/ 144 h 625"/>
                              <a:gd name="T24" fmla="+- 0 1764 1764"/>
                              <a:gd name="T25" fmla="*/ T24 w 7992"/>
                              <a:gd name="T26" fmla="+- 0 144 144"/>
                              <a:gd name="T27" fmla="*/ 144 h 625"/>
                              <a:gd name="T28" fmla="+- 0 1764 1764"/>
                              <a:gd name="T29" fmla="*/ T28 w 7992"/>
                              <a:gd name="T30" fmla="+- 0 164 144"/>
                              <a:gd name="T31" fmla="*/ 164 h 625"/>
                              <a:gd name="T32" fmla="+- 0 9756 1764"/>
                              <a:gd name="T33" fmla="*/ T32 w 7992"/>
                              <a:gd name="T34" fmla="+- 0 164 144"/>
                              <a:gd name="T35" fmla="*/ 164 h 625"/>
                              <a:gd name="T36" fmla="+- 0 9756 1764"/>
                              <a:gd name="T37" fmla="*/ T36 w 7992"/>
                              <a:gd name="T38" fmla="+- 0 144 144"/>
                              <a:gd name="T39" fmla="*/ 144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2" name="docshape594"/>
                        <wps:cNvSpPr txBox="1">
                          <a:spLocks/>
                        </wps:cNvSpPr>
                        <wps:spPr bwMode="auto">
                          <a:xfrm>
                            <a:off x="1764" y="163"/>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FE22B"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Activity2</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0ACF64" id="docshapegroup591" o:spid="_x0000_s1495" style="position:absolute;margin-left:88.2pt;margin-top:7.2pt;width:399.6pt;height:31.25pt;z-index:-15642624;mso-wrap-distance-left:0;mso-wrap-distance-right:0;mso-position-horizontal-relative:page;mso-position-vertical-relative:text" coordorigin="1764,144"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">
                <v:rect id="docshape592" o:spid="_x0000_s1496" style="position:absolute;left:1764;top:153;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" fillcolor="#f6f6f6" stroked="f">
                  <v:path arrowok="t"/>
                </v:rect>
                <v:shape id="docshape593" o:spid="_x0000_s1497" style="position:absolute;left:1764;top:143;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" path="m7992,604l,604r,20l7992,624r,-20xm7992,l,,,20r7992,l7992,xe" fillcolor="#dadada" stroked="f">
                  <v:path arrowok="t" o:connecttype="custom" o:connectlocs="7992,748;0,748;0,768;7992,768;7992,748;7992,144;0,144;0,164;7992,164;7992,144" o:connectangles="0,0,0,0,0,0,0,0,0,0"/>
                </v:shape>
                <v:shape id="docshape594" o:spid="_x0000_s1498" type="#_x0000_t202" style="position:absolute;left:1764;top:163;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" filled="f" stroked="f">
                  <v:path arrowok="t"/>
                  <v:textbox inset="0,0,0,0">
                    <w:txbxContent>
                      <w:p w14:paraId="219FE22B"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Activity2</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txbxContent>
                  </v:textbox>
                </v:shape>
                <w10:wrap type="topAndBottom" anchorx="page"/>
              </v:group>
            </w:pict>
          </mc:Fallback>
        </mc:AlternateContent>
      </w:r>
    </w:p>
    <w:p w14:paraId="77C9CE5E" w14:textId="77777777" w:rsidR="003D76C2" w:rsidRDefault="003D76C2">
      <w:pPr>
        <w:rPr>
          <w:sz w:val="8"/>
        </w:rPr>
        <w:sectPr w:rsidR="003D76C2">
          <w:headerReference w:type="even" r:id="rId103"/>
          <w:headerReference w:type="default" r:id="rId104"/>
          <w:pgSz w:w="10800" w:h="13320"/>
          <w:pgMar w:top="1120" w:right="920" w:bottom="280" w:left="940" w:header="695" w:footer="0" w:gutter="0"/>
          <w:pgNumType w:start="89"/>
          <w:cols w:space="720"/>
        </w:sectPr>
      </w:pPr>
    </w:p>
    <w:p w14:paraId="13FEE41D" w14:textId="77777777" w:rsidR="003D76C2" w:rsidRDefault="003D76C2">
      <w:pPr>
        <w:pStyle w:val="BodyText"/>
        <w:spacing w:before="3"/>
        <w:rPr>
          <w:sz w:val="5"/>
        </w:rPr>
      </w:pPr>
    </w:p>
    <w:p w14:paraId="3481D8AB" w14:textId="77777777" w:rsidR="003D76C2" w:rsidRDefault="00D51F7C">
      <w:pPr>
        <w:pStyle w:val="BodyText"/>
        <w:ind w:left="104"/>
      </w:pPr>
      <w:r>
        <w:rPr>
          <w:noProof/>
        </w:rPr>
        <mc:AlternateContent>
          <mc:Choice Requires="wpg">
            <w:drawing>
              <wp:inline distT="0" distB="0" distL="0" distR="0" wp14:anchorId="1283737E" wp14:editId="57F25727">
                <wp:extent cx="5074920" cy="930275"/>
                <wp:effectExtent l="0" t="0" r="5080" b="0"/>
                <wp:docPr id="955" name="docshapegroup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956" name="docshape596"/>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7" name="docshape597"/>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8" name="docshape598"/>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DFB403" w14:textId="77777777" w:rsidR="003D76C2" w:rsidRDefault="00000000">
                              <w:pPr>
                                <w:spacing w:before="4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(R.layout.activity_2)</w:t>
                              </w:r>
                            </w:p>
                            <w:p w14:paraId="5F09B8B8" w14:textId="77777777" w:rsidR="003D76C2" w:rsidRDefault="00000000">
                              <w:pPr>
                                <w:spacing w:before="2"/>
                                <w:ind w:left="885"/>
                                <w:rPr>
                                  <w:rFonts w:ascii="Courier New"/>
                                  <w:sz w:val="18"/>
                                </w:rPr>
                              </w:pPr>
                              <w:r>
                                <w:rPr>
                                  <w:rFonts w:ascii="Courier New"/>
                                  <w:sz w:val="18"/>
                                </w:rPr>
                                <w:t>}</w:t>
                              </w:r>
                            </w:p>
                            <w:p w14:paraId="13005EB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283737E" id="docshapegroup595" o:spid="_x0000_s1499"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">
                <v:rect id="docshape596" o:spid="_x0000_s1500"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" fillcolor="#f6f6f6" stroked="f">
                  <v:path arrowok="t"/>
                </v:rect>
                <v:shape id="docshape597" o:spid="_x0000_s1501"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" path="m7992,1444l,1444r,20l7992,1464r,-20xm7992,l,,,20r7992,l7992,xe" fillcolor="#dadada" stroked="f">
                  <v:path arrowok="t" o:connecttype="custom" o:connectlocs="7992,1444;0,1444;0,1464;7992,1464;7992,1444;7992,0;0,0;0,20;7992,20;7992,0" o:connectangles="0,0,0,0,0,0,0,0,0,0"/>
                </v:shape>
                <v:shape id="docshape598" o:spid="_x0000_s1502"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" filled="f" stroked="f">
                  <v:path arrowok="t"/>
                  <v:textbox inset="0,0,0,0">
                    <w:txbxContent>
                      <w:p w14:paraId="56DFB403" w14:textId="77777777" w:rsidR="003D76C2" w:rsidRDefault="00000000">
                        <w:pPr>
                          <w:spacing w:before="4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(R.layout.activity_2)</w:t>
                        </w:r>
                      </w:p>
                      <w:p w14:paraId="5F09B8B8" w14:textId="77777777" w:rsidR="003D76C2" w:rsidRDefault="00000000">
                        <w:pPr>
                          <w:spacing w:before="2"/>
                          <w:ind w:left="885"/>
                          <w:rPr>
                            <w:rFonts w:ascii="Courier New"/>
                            <w:sz w:val="18"/>
                          </w:rPr>
                        </w:pPr>
                        <w:r>
                          <w:rPr>
                            <w:rFonts w:ascii="Courier New"/>
                            <w:sz w:val="18"/>
                          </w:rPr>
                          <w:t>}</w:t>
                        </w:r>
                      </w:p>
                      <w:p w14:paraId="13005EB0"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461F16F" w14:textId="77777777" w:rsidR="003D76C2" w:rsidRDefault="00000000">
      <w:pPr>
        <w:pStyle w:val="ListParagraph"/>
        <w:numPr>
          <w:ilvl w:val="0"/>
          <w:numId w:val="8"/>
        </w:numPr>
        <w:tabs>
          <w:tab w:val="left" w:pos="554"/>
        </w:tabs>
        <w:spacing w:before="42"/>
        <w:jc w:val="left"/>
        <w:rPr>
          <w:sz w:val="20"/>
        </w:rPr>
      </w:pPr>
      <w:r>
        <w:rPr>
          <w:sz w:val="20"/>
        </w:rPr>
        <w:t>Repeat</w:t>
      </w:r>
      <w:r>
        <w:rPr>
          <w:spacing w:val="-9"/>
          <w:sz w:val="20"/>
        </w:rPr>
        <w:t xml:space="preserve"> </w:t>
      </w:r>
      <w:r>
        <w:rPr>
          <w:sz w:val="20"/>
        </w:rPr>
        <w:t>the</w:t>
      </w:r>
      <w:r>
        <w:rPr>
          <w:spacing w:val="-3"/>
          <w:sz w:val="20"/>
        </w:rPr>
        <w:t xml:space="preserve"> </w:t>
      </w:r>
      <w:r>
        <w:rPr>
          <w:sz w:val="20"/>
        </w:rPr>
        <w:t>same</w:t>
      </w:r>
      <w:r>
        <w:rPr>
          <w:spacing w:val="-4"/>
          <w:sz w:val="20"/>
        </w:rPr>
        <w:t xml:space="preserve"> </w:t>
      </w:r>
      <w:r>
        <w:rPr>
          <w:sz w:val="20"/>
        </w:rPr>
        <w:t>process</w:t>
      </w:r>
      <w:r>
        <w:rPr>
          <w:spacing w:val="-3"/>
          <w:sz w:val="20"/>
        </w:rPr>
        <w:t xml:space="preserve"> </w:t>
      </w:r>
      <w:r>
        <w:rPr>
          <w:sz w:val="20"/>
        </w:rPr>
        <w:t>for</w:t>
      </w:r>
      <w:r>
        <w:rPr>
          <w:spacing w:val="-4"/>
          <w:sz w:val="20"/>
        </w:rPr>
        <w:t xml:space="preserve"> </w:t>
      </w:r>
      <w:r>
        <w:rPr>
          <w:sz w:val="20"/>
        </w:rPr>
        <w:t>the</w:t>
      </w:r>
      <w:r>
        <w:rPr>
          <w:spacing w:val="-4"/>
          <w:sz w:val="20"/>
        </w:rPr>
        <w:t xml:space="preserve"> </w:t>
      </w:r>
      <w:r>
        <w:rPr>
          <w:rFonts w:ascii="Courier New"/>
          <w:b/>
        </w:rPr>
        <w:t>activity_3.xml</w:t>
      </w:r>
      <w:r>
        <w:rPr>
          <w:rFonts w:ascii="Courier New"/>
          <w:b/>
          <w:spacing w:val="-80"/>
        </w:rPr>
        <w:t xml:space="preserve"> </w:t>
      </w:r>
      <w:r>
        <w:rPr>
          <w:spacing w:val="-2"/>
          <w:sz w:val="20"/>
        </w:rPr>
        <w:t>layout:</w:t>
      </w:r>
    </w:p>
    <w:p w14:paraId="6C781CF1" w14:textId="77777777" w:rsidR="003D76C2" w:rsidRDefault="00D51F7C">
      <w:pPr>
        <w:pStyle w:val="BodyText"/>
        <w:spacing w:before="10"/>
        <w:rPr>
          <w:sz w:val="8"/>
        </w:rPr>
      </w:pPr>
      <w:r>
        <w:rPr>
          <w:noProof/>
        </w:rPr>
        <mc:AlternateContent>
          <mc:Choice Requires="wpg">
            <w:drawing>
              <wp:anchor distT="0" distB="0" distL="0" distR="0" simplePos="0" relativeHeight="487674880" behindDoc="1" locked="0" layoutInCell="1" allowOverlap="1" wp14:anchorId="07065DB8" wp14:editId="1A461A90">
                <wp:simplePos x="0" y="0"/>
                <wp:positionH relativeFrom="page">
                  <wp:posOffset>662940</wp:posOffset>
                </wp:positionH>
                <wp:positionV relativeFrom="paragraph">
                  <wp:posOffset>91440</wp:posOffset>
                </wp:positionV>
                <wp:extent cx="5074920" cy="2263775"/>
                <wp:effectExtent l="0" t="0" r="5080" b="0"/>
                <wp:wrapTopAndBottom/>
                <wp:docPr id="951" name="docshapegroup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044" y="144"/>
                          <a:chExt cx="7992" cy="3565"/>
                        </a:xfrm>
                      </wpg:grpSpPr>
                      <wps:wsp>
                        <wps:cNvPr id="952" name="docshape600"/>
                        <wps:cNvSpPr>
                          <a:spLocks/>
                        </wps:cNvSpPr>
                        <wps:spPr bwMode="auto">
                          <a:xfrm>
                            <a:off x="1044" y="153"/>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3" name="docshape601"/>
                        <wps:cNvSpPr>
                          <a:spLocks/>
                        </wps:cNvSpPr>
                        <wps:spPr bwMode="auto">
                          <a:xfrm>
                            <a:off x="1044" y="143"/>
                            <a:ext cx="7992" cy="3565"/>
                          </a:xfrm>
                          <a:custGeom>
                            <a:avLst/>
                            <a:gdLst>
                              <a:gd name="T0" fmla="+- 0 9036 1044"/>
                              <a:gd name="T1" fmla="*/ T0 w 7992"/>
                              <a:gd name="T2" fmla="+- 0 3688 144"/>
                              <a:gd name="T3" fmla="*/ 3688 h 3565"/>
                              <a:gd name="T4" fmla="+- 0 1044 1044"/>
                              <a:gd name="T5" fmla="*/ T4 w 7992"/>
                              <a:gd name="T6" fmla="+- 0 3688 144"/>
                              <a:gd name="T7" fmla="*/ 3688 h 3565"/>
                              <a:gd name="T8" fmla="+- 0 1044 1044"/>
                              <a:gd name="T9" fmla="*/ T8 w 7992"/>
                              <a:gd name="T10" fmla="+- 0 3708 144"/>
                              <a:gd name="T11" fmla="*/ 3708 h 3565"/>
                              <a:gd name="T12" fmla="+- 0 9036 1044"/>
                              <a:gd name="T13" fmla="*/ T12 w 7992"/>
                              <a:gd name="T14" fmla="+- 0 3708 144"/>
                              <a:gd name="T15" fmla="*/ 3708 h 3565"/>
                              <a:gd name="T16" fmla="+- 0 9036 1044"/>
                              <a:gd name="T17" fmla="*/ T16 w 7992"/>
                              <a:gd name="T18" fmla="+- 0 3688 144"/>
                              <a:gd name="T19" fmla="*/ 3688 h 3565"/>
                              <a:gd name="T20" fmla="+- 0 9036 1044"/>
                              <a:gd name="T21" fmla="*/ T20 w 7992"/>
                              <a:gd name="T22" fmla="+- 0 144 144"/>
                              <a:gd name="T23" fmla="*/ 144 h 3565"/>
                              <a:gd name="T24" fmla="+- 0 1044 1044"/>
                              <a:gd name="T25" fmla="*/ T24 w 7992"/>
                              <a:gd name="T26" fmla="+- 0 144 144"/>
                              <a:gd name="T27" fmla="*/ 144 h 3565"/>
                              <a:gd name="T28" fmla="+- 0 1044 1044"/>
                              <a:gd name="T29" fmla="*/ T28 w 7992"/>
                              <a:gd name="T30" fmla="+- 0 164 144"/>
                              <a:gd name="T31" fmla="*/ 164 h 3565"/>
                              <a:gd name="T32" fmla="+- 0 9036 1044"/>
                              <a:gd name="T33" fmla="*/ T32 w 7992"/>
                              <a:gd name="T34" fmla="+- 0 164 144"/>
                              <a:gd name="T35" fmla="*/ 164 h 3565"/>
                              <a:gd name="T36" fmla="+- 0 9036 104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4" name="docshape602"/>
                        <wps:cNvSpPr txBox="1">
                          <a:spLocks/>
                        </wps:cNvSpPr>
                        <wps:spPr bwMode="auto">
                          <a:xfrm>
                            <a:off x="1044" y="163"/>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23557" w14:textId="77777777" w:rsidR="003D76C2" w:rsidRDefault="00000000">
                              <w:pPr>
                                <w:spacing w:before="43" w:line="235" w:lineRule="auto"/>
                                <w:ind w:left="669"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105">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33850161" w14:textId="77777777" w:rsidR="003D76C2" w:rsidRDefault="00000000">
                              <w:pPr>
                                <w:spacing w:before="17" w:line="328" w:lineRule="auto"/>
                                <w:ind w:left="885"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p w14:paraId="1092B79D" w14:textId="77777777" w:rsidR="003D76C2" w:rsidRDefault="003D76C2">
                              <w:pPr>
                                <w:spacing w:before="10"/>
                                <w:rPr>
                                  <w:rFonts w:ascii="Courier New"/>
                                  <w:sz w:val="24"/>
                                </w:rPr>
                              </w:pPr>
                            </w:p>
                            <w:p w14:paraId="679ABF8D" w14:textId="77777777" w:rsidR="003D76C2" w:rsidRDefault="00000000">
                              <w:pPr>
                                <w:spacing w:before="1"/>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36B362EF"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 xml:space="preserve">="@+id/activity_3_text_view"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android:layout_gravity</w:t>
                              </w:r>
                              <w:proofErr w:type="spellEnd"/>
                              <w:r>
                                <w:rPr>
                                  <w:rFonts w:ascii="Courier New"/>
                                  <w:sz w:val="18"/>
                                </w:rPr>
                                <w:t>="center" /&gt;</w:t>
                              </w:r>
                            </w:p>
                            <w:p w14:paraId="1AE73515" w14:textId="77777777" w:rsidR="003D76C2" w:rsidRDefault="003D76C2">
                              <w:pPr>
                                <w:spacing w:before="10"/>
                                <w:rPr>
                                  <w:rFonts w:ascii="Courier New"/>
                                  <w:sz w:val="24"/>
                                </w:rPr>
                              </w:pPr>
                            </w:p>
                            <w:p w14:paraId="32EC1A55"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065DB8" id="docshapegroup599" o:spid="_x0000_s1503" style="position:absolute;margin-left:52.2pt;margin-top:7.2pt;width:399.6pt;height:178.25pt;z-index:-15641600;mso-wrap-distance-left:0;mso-wrap-distance-right:0;mso-position-horizontal-relative:page;mso-position-vertical-relative:text" coordorigin="104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">
                <v:rect id="docshape600" o:spid="_x0000_s1504" style="position:absolute;left:1044;top:153;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" fillcolor="#f6f6f6" stroked="f">
                  <v:path arrowok="t"/>
                </v:rect>
                <v:shape id="docshape601" o:spid="_x0000_s1505" style="position:absolute;left:1044;top:143;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" path="m7992,3544l,3544r,20l7992,3564r,-20xm7992,l,,,20r7992,l7992,xe" fillcolor="#dadada" stroked="f">
                  <v:path arrowok="t" o:connecttype="custom" o:connectlocs="7992,3688;0,3688;0,3708;7992,3708;7992,3688;7992,144;0,144;0,164;7992,164;7992,144" o:connectangles="0,0,0,0,0,0,0,0,0,0"/>
                </v:shape>
                <v:shape id="docshape602" o:spid="_x0000_s1506" type="#_x0000_t202" style="position:absolute;left:1044;top:163;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" filled="f" stroked="f">
                  <v:path arrowok="t"/>
                  <v:textbox inset="0,0,0,0">
                    <w:txbxContent>
                      <w:p w14:paraId="16C23557" w14:textId="77777777" w:rsidR="003D76C2" w:rsidRDefault="00000000">
                        <w:pPr>
                          <w:spacing w:before="43" w:line="235" w:lineRule="auto"/>
                          <w:ind w:left="669" w:hanging="216"/>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106">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33850161" w14:textId="77777777" w:rsidR="003D76C2" w:rsidRDefault="00000000">
                        <w:pPr>
                          <w:spacing w:before="17" w:line="328" w:lineRule="auto"/>
                          <w:ind w:left="885" w:right="840"/>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="vertical"&gt;</w:t>
                        </w:r>
                      </w:p>
                      <w:p w14:paraId="1092B79D" w14:textId="77777777" w:rsidR="003D76C2" w:rsidRDefault="003D76C2">
                        <w:pPr>
                          <w:spacing w:before="10"/>
                          <w:rPr>
                            <w:rFonts w:ascii="Courier New"/>
                            <w:sz w:val="24"/>
                          </w:rPr>
                        </w:pPr>
                      </w:p>
                      <w:p w14:paraId="679ABF8D" w14:textId="77777777" w:rsidR="003D76C2" w:rsidRDefault="00000000">
                        <w:pPr>
                          <w:spacing w:before="1"/>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36B362EF"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 xml:space="preserve">="@+id/activity_3_text_view"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android:layout_gravity</w:t>
                        </w:r>
                        <w:proofErr w:type="spellEnd"/>
                        <w:r>
                          <w:rPr>
                            <w:rFonts w:ascii="Courier New"/>
                            <w:sz w:val="18"/>
                          </w:rPr>
                          <w:t>="center" /&gt;</w:t>
                        </w:r>
                      </w:p>
                      <w:p w14:paraId="1AE73515" w14:textId="77777777" w:rsidR="003D76C2" w:rsidRDefault="003D76C2">
                        <w:pPr>
                          <w:spacing w:before="10"/>
                          <w:rPr>
                            <w:rFonts w:ascii="Courier New"/>
                            <w:sz w:val="24"/>
                          </w:rPr>
                        </w:pPr>
                      </w:p>
                      <w:p w14:paraId="32EC1A55"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wrap type="topAndBottom" anchorx="page"/>
              </v:group>
            </w:pict>
          </mc:Fallback>
        </mc:AlternateContent>
      </w:r>
    </w:p>
    <w:p w14:paraId="56FB3FDD" w14:textId="77777777" w:rsidR="003D76C2" w:rsidRDefault="00000000">
      <w:pPr>
        <w:pStyle w:val="ListParagraph"/>
        <w:numPr>
          <w:ilvl w:val="0"/>
          <w:numId w:val="8"/>
        </w:numPr>
        <w:tabs>
          <w:tab w:val="left" w:pos="554"/>
        </w:tabs>
        <w:jc w:val="left"/>
        <w:rPr>
          <w:sz w:val="20"/>
        </w:rPr>
      </w:pPr>
      <w:r>
        <w:rPr>
          <w:sz w:val="20"/>
        </w:rPr>
        <w:t>The</w:t>
      </w:r>
      <w:r>
        <w:rPr>
          <w:spacing w:val="-6"/>
          <w:sz w:val="20"/>
        </w:rPr>
        <w:t xml:space="preserve"> </w:t>
      </w:r>
      <w:r>
        <w:rPr>
          <w:rFonts w:ascii="Courier New"/>
          <w:b/>
        </w:rPr>
        <w:t>Activity3</w:t>
      </w:r>
      <w:r>
        <w:rPr>
          <w:rFonts w:ascii="Courier New"/>
          <w:b/>
          <w:spacing w:val="-80"/>
        </w:rPr>
        <w:t xml:space="preserve"> </w:t>
      </w:r>
      <w:r>
        <w:rPr>
          <w:sz w:val="20"/>
        </w:rPr>
        <w:t>class</w:t>
      </w:r>
      <w:r>
        <w:rPr>
          <w:spacing w:val="-2"/>
          <w:sz w:val="20"/>
        </w:rPr>
        <w:t xml:space="preserve"> </w:t>
      </w:r>
      <w:r>
        <w:rPr>
          <w:sz w:val="20"/>
        </w:rPr>
        <w:t>will</w:t>
      </w:r>
      <w:r>
        <w:rPr>
          <w:spacing w:val="-3"/>
          <w:sz w:val="20"/>
        </w:rPr>
        <w:t xml:space="preserve"> </w:t>
      </w:r>
      <w:r>
        <w:rPr>
          <w:sz w:val="20"/>
        </w:rPr>
        <w:t>be</w:t>
      </w:r>
      <w:r>
        <w:rPr>
          <w:spacing w:val="-2"/>
          <w:sz w:val="20"/>
        </w:rPr>
        <w:t xml:space="preserve"> </w:t>
      </w:r>
      <w:r>
        <w:rPr>
          <w:sz w:val="20"/>
        </w:rPr>
        <w:t>as</w:t>
      </w:r>
      <w:r>
        <w:rPr>
          <w:spacing w:val="-3"/>
          <w:sz w:val="20"/>
        </w:rPr>
        <w:t xml:space="preserve"> </w:t>
      </w:r>
      <w:r>
        <w:rPr>
          <w:spacing w:val="-2"/>
          <w:sz w:val="20"/>
        </w:rPr>
        <w:t>follows:</w:t>
      </w:r>
    </w:p>
    <w:p w14:paraId="7FCDD3ED" w14:textId="77777777" w:rsidR="003D76C2" w:rsidRDefault="00D51F7C">
      <w:pPr>
        <w:pStyle w:val="BodyText"/>
        <w:spacing w:before="11"/>
        <w:rPr>
          <w:sz w:val="8"/>
        </w:rPr>
      </w:pPr>
      <w:r>
        <w:rPr>
          <w:noProof/>
        </w:rPr>
        <mc:AlternateContent>
          <mc:Choice Requires="wpg">
            <w:drawing>
              <wp:anchor distT="0" distB="0" distL="0" distR="0" simplePos="0" relativeHeight="487675392" behindDoc="1" locked="0" layoutInCell="1" allowOverlap="1" wp14:anchorId="0E75BB11" wp14:editId="559629DB">
                <wp:simplePos x="0" y="0"/>
                <wp:positionH relativeFrom="page">
                  <wp:posOffset>662940</wp:posOffset>
                </wp:positionH>
                <wp:positionV relativeFrom="paragraph">
                  <wp:posOffset>91440</wp:posOffset>
                </wp:positionV>
                <wp:extent cx="5074920" cy="1285875"/>
                <wp:effectExtent l="0" t="0" r="5080" b="0"/>
                <wp:wrapTopAndBottom/>
                <wp:docPr id="947" name="docshapegroup6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044" y="144"/>
                          <a:chExt cx="7992" cy="2025"/>
                        </a:xfrm>
                      </wpg:grpSpPr>
                      <wps:wsp>
                        <wps:cNvPr id="948" name="docshape604"/>
                        <wps:cNvSpPr>
                          <a:spLocks/>
                        </wps:cNvSpPr>
                        <wps:spPr bwMode="auto">
                          <a:xfrm>
                            <a:off x="104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9" name="docshape605"/>
                        <wps:cNvSpPr>
                          <a:spLocks/>
                        </wps:cNvSpPr>
                        <wps:spPr bwMode="auto">
                          <a:xfrm>
                            <a:off x="1044" y="143"/>
                            <a:ext cx="7992" cy="2025"/>
                          </a:xfrm>
                          <a:custGeom>
                            <a:avLst/>
                            <a:gdLst>
                              <a:gd name="T0" fmla="+- 0 9036 1044"/>
                              <a:gd name="T1" fmla="*/ T0 w 7992"/>
                              <a:gd name="T2" fmla="+- 0 2148 144"/>
                              <a:gd name="T3" fmla="*/ 2148 h 2025"/>
                              <a:gd name="T4" fmla="+- 0 1044 1044"/>
                              <a:gd name="T5" fmla="*/ T4 w 7992"/>
                              <a:gd name="T6" fmla="+- 0 2148 144"/>
                              <a:gd name="T7" fmla="*/ 2148 h 2025"/>
                              <a:gd name="T8" fmla="+- 0 1044 1044"/>
                              <a:gd name="T9" fmla="*/ T8 w 7992"/>
                              <a:gd name="T10" fmla="+- 0 2168 144"/>
                              <a:gd name="T11" fmla="*/ 2168 h 2025"/>
                              <a:gd name="T12" fmla="+- 0 9036 1044"/>
                              <a:gd name="T13" fmla="*/ T12 w 7992"/>
                              <a:gd name="T14" fmla="+- 0 2168 144"/>
                              <a:gd name="T15" fmla="*/ 2168 h 2025"/>
                              <a:gd name="T16" fmla="+- 0 9036 1044"/>
                              <a:gd name="T17" fmla="*/ T16 w 7992"/>
                              <a:gd name="T18" fmla="+- 0 2148 144"/>
                              <a:gd name="T19" fmla="*/ 2148 h 2025"/>
                              <a:gd name="T20" fmla="+- 0 9036 1044"/>
                              <a:gd name="T21" fmla="*/ T20 w 7992"/>
                              <a:gd name="T22" fmla="+- 0 144 144"/>
                              <a:gd name="T23" fmla="*/ 144 h 2025"/>
                              <a:gd name="T24" fmla="+- 0 1044 1044"/>
                              <a:gd name="T25" fmla="*/ T24 w 7992"/>
                              <a:gd name="T26" fmla="+- 0 144 144"/>
                              <a:gd name="T27" fmla="*/ 144 h 2025"/>
                              <a:gd name="T28" fmla="+- 0 1044 1044"/>
                              <a:gd name="T29" fmla="*/ T28 w 7992"/>
                              <a:gd name="T30" fmla="+- 0 164 144"/>
                              <a:gd name="T31" fmla="*/ 164 h 2025"/>
                              <a:gd name="T32" fmla="+- 0 9036 1044"/>
                              <a:gd name="T33" fmla="*/ T32 w 7992"/>
                              <a:gd name="T34" fmla="+- 0 164 144"/>
                              <a:gd name="T35" fmla="*/ 164 h 2025"/>
                              <a:gd name="T36" fmla="+- 0 9036 1044"/>
                              <a:gd name="T37" fmla="*/ T36 w 7992"/>
                              <a:gd name="T38" fmla="+- 0 144 144"/>
                              <a:gd name="T39" fmla="*/ 144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0" name="docshape606"/>
                        <wps:cNvSpPr txBox="1">
                          <a:spLocks/>
                        </wps:cNvSpPr>
                        <wps:spPr bwMode="auto">
                          <a:xfrm>
                            <a:off x="104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7338BE"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Activity3</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p w14:paraId="1B54C6BD" w14:textId="77777777" w:rsidR="003D76C2" w:rsidRDefault="003D76C2">
                              <w:pPr>
                                <w:rPr>
                                  <w:rFonts w:ascii="Courier New"/>
                                  <w:sz w:val="20"/>
                                </w:rPr>
                              </w:pPr>
                            </w:p>
                            <w:p w14:paraId="1E5901ED"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(R.layout.activity_3)</w:t>
                              </w:r>
                            </w:p>
                            <w:p w14:paraId="57AB9C97" w14:textId="77777777" w:rsidR="003D76C2" w:rsidRDefault="00000000">
                              <w:pPr>
                                <w:spacing w:before="2"/>
                                <w:ind w:left="885"/>
                                <w:rPr>
                                  <w:rFonts w:ascii="Courier New"/>
                                  <w:sz w:val="18"/>
                                </w:rPr>
                              </w:pPr>
                              <w:r>
                                <w:rPr>
                                  <w:rFonts w:ascii="Courier New"/>
                                  <w:sz w:val="18"/>
                                </w:rPr>
                                <w:t>}</w:t>
                              </w:r>
                            </w:p>
                            <w:p w14:paraId="6DA32F3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75BB11" id="docshapegroup603" o:spid="_x0000_s1507" style="position:absolute;margin-left:52.2pt;margin-top:7.2pt;width:399.6pt;height:101.25pt;z-index:-15641088;mso-wrap-distance-left:0;mso-wrap-distance-right:0;mso-position-horizontal-relative:page;mso-position-vertical-relative:text" coordorigin="1044,144"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">
                <v:rect id="docshape604" o:spid="_x0000_s1508" style="position:absolute;left:104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" fillcolor="#f6f6f6" stroked="f">
                  <v:path arrowok="t"/>
                </v:rect>
                <v:shape id="docshape605" o:spid="_x0000_s1509" style="position:absolute;left:104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" path="m7992,2004l,2004r,20l7992,2024r,-20xm7992,l,,,20r7992,l7992,xe" fillcolor="#dadada" stroked="f">
                  <v:path arrowok="t" o:connecttype="custom" o:connectlocs="7992,2148;0,2148;0,2168;7992,2168;7992,2148;7992,144;0,144;0,164;7992,164;7992,144" o:connectangles="0,0,0,0,0,0,0,0,0,0"/>
                </v:shape>
                <v:shape id="docshape606" o:spid="_x0000_s1510" type="#_x0000_t202" style="position:absolute;left:104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" filled="f" stroked="f">
                  <v:path arrowok="t"/>
                  <v:textbox inset="0,0,0,0">
                    <w:txbxContent>
                      <w:p w14:paraId="6C7338BE"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Activity3</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p w14:paraId="1B54C6BD" w14:textId="77777777" w:rsidR="003D76C2" w:rsidRDefault="003D76C2">
                        <w:pPr>
                          <w:rPr>
                            <w:rFonts w:ascii="Courier New"/>
                            <w:sz w:val="20"/>
                          </w:rPr>
                        </w:pPr>
                      </w:p>
                      <w:p w14:paraId="1E5901ED"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(R.layout.activity_3)</w:t>
                        </w:r>
                      </w:p>
                      <w:p w14:paraId="57AB9C97" w14:textId="77777777" w:rsidR="003D76C2" w:rsidRDefault="00000000">
                        <w:pPr>
                          <w:spacing w:before="2"/>
                          <w:ind w:left="885"/>
                          <w:rPr>
                            <w:rFonts w:ascii="Courier New"/>
                            <w:sz w:val="18"/>
                          </w:rPr>
                        </w:pPr>
                        <w:r>
                          <w:rPr>
                            <w:rFonts w:ascii="Courier New"/>
                            <w:sz w:val="18"/>
                          </w:rPr>
                          <w:t>}</w:t>
                        </w:r>
                      </w:p>
                      <w:p w14:paraId="6DA32F3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64838B7" w14:textId="77777777" w:rsidR="003D76C2" w:rsidRDefault="00000000">
      <w:pPr>
        <w:pStyle w:val="ListParagraph"/>
        <w:numPr>
          <w:ilvl w:val="0"/>
          <w:numId w:val="8"/>
        </w:numPr>
        <w:tabs>
          <w:tab w:val="left" w:pos="554"/>
        </w:tabs>
        <w:jc w:val="left"/>
        <w:rPr>
          <w:sz w:val="20"/>
        </w:rPr>
      </w:pPr>
      <w:r>
        <w:rPr>
          <w:sz w:val="20"/>
        </w:rPr>
        <w:t>Add</w:t>
      </w:r>
      <w:r>
        <w:rPr>
          <w:spacing w:val="-4"/>
          <w:sz w:val="20"/>
        </w:rPr>
        <w:t xml:space="preserve"> </w:t>
      </w:r>
      <w:r>
        <w:rPr>
          <w:sz w:val="20"/>
        </w:rPr>
        <w:t>all</w:t>
      </w:r>
      <w:r>
        <w:rPr>
          <w:spacing w:val="-4"/>
          <w:sz w:val="20"/>
        </w:rPr>
        <w:t xml:space="preserve"> </w:t>
      </w:r>
      <w:r>
        <w:rPr>
          <w:sz w:val="20"/>
        </w:rPr>
        <w:t>three</w:t>
      </w:r>
      <w:r>
        <w:rPr>
          <w:spacing w:val="-3"/>
          <w:sz w:val="20"/>
        </w:rPr>
        <w:t xml:space="preserve"> </w:t>
      </w:r>
      <w:r>
        <w:rPr>
          <w:sz w:val="20"/>
        </w:rPr>
        <w:t>activities</w:t>
      </w:r>
      <w:r>
        <w:rPr>
          <w:spacing w:val="-4"/>
          <w:sz w:val="20"/>
        </w:rPr>
        <w:t xml:space="preserve"> </w:t>
      </w:r>
      <w:r>
        <w:rPr>
          <w:sz w:val="20"/>
        </w:rPr>
        <w:t>to</w:t>
      </w:r>
      <w:r>
        <w:rPr>
          <w:spacing w:val="-3"/>
          <w:sz w:val="20"/>
        </w:rPr>
        <w:t xml:space="preserve"> </w:t>
      </w:r>
      <w:r>
        <w:rPr>
          <w:rFonts w:ascii="Courier New"/>
          <w:b/>
          <w:spacing w:val="-2"/>
        </w:rPr>
        <w:t>AndroidManifest.xml</w:t>
      </w:r>
      <w:r>
        <w:rPr>
          <w:spacing w:val="-2"/>
          <w:sz w:val="20"/>
        </w:rPr>
        <w:t>:</w:t>
      </w:r>
    </w:p>
    <w:p w14:paraId="6BB483A5" w14:textId="77777777" w:rsidR="003D76C2" w:rsidRDefault="00D51F7C">
      <w:pPr>
        <w:pStyle w:val="BodyText"/>
        <w:spacing w:before="11"/>
        <w:rPr>
          <w:sz w:val="8"/>
        </w:rPr>
      </w:pPr>
      <w:r>
        <w:rPr>
          <w:noProof/>
        </w:rPr>
        <mc:AlternateContent>
          <mc:Choice Requires="wpg">
            <w:drawing>
              <wp:anchor distT="0" distB="0" distL="0" distR="0" simplePos="0" relativeHeight="487675904" behindDoc="1" locked="0" layoutInCell="1" allowOverlap="1" wp14:anchorId="7CD0969D" wp14:editId="692EFFFE">
                <wp:simplePos x="0" y="0"/>
                <wp:positionH relativeFrom="page">
                  <wp:posOffset>662940</wp:posOffset>
                </wp:positionH>
                <wp:positionV relativeFrom="paragraph">
                  <wp:posOffset>91440</wp:posOffset>
                </wp:positionV>
                <wp:extent cx="5074920" cy="1819275"/>
                <wp:effectExtent l="0" t="0" r="5080" b="0"/>
                <wp:wrapTopAndBottom/>
                <wp:docPr id="943" name="docshapegroup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44"/>
                          <a:chExt cx="7992" cy="2865"/>
                        </a:xfrm>
                      </wpg:grpSpPr>
                      <wps:wsp>
                        <wps:cNvPr id="944" name="docshape608"/>
                        <wps:cNvSpPr>
                          <a:spLocks/>
                        </wps:cNvSpPr>
                        <wps:spPr bwMode="auto">
                          <a:xfrm>
                            <a:off x="104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5" name="docshape609"/>
                        <wps:cNvSpPr>
                          <a:spLocks/>
                        </wps:cNvSpPr>
                        <wps:spPr bwMode="auto">
                          <a:xfrm>
                            <a:off x="1044" y="143"/>
                            <a:ext cx="7992" cy="2865"/>
                          </a:xfrm>
                          <a:custGeom>
                            <a:avLst/>
                            <a:gdLst>
                              <a:gd name="T0" fmla="+- 0 9036 1044"/>
                              <a:gd name="T1" fmla="*/ T0 w 7992"/>
                              <a:gd name="T2" fmla="+- 0 2988 144"/>
                              <a:gd name="T3" fmla="*/ 2988 h 2865"/>
                              <a:gd name="T4" fmla="+- 0 1044 1044"/>
                              <a:gd name="T5" fmla="*/ T4 w 7992"/>
                              <a:gd name="T6" fmla="+- 0 2988 144"/>
                              <a:gd name="T7" fmla="*/ 2988 h 2865"/>
                              <a:gd name="T8" fmla="+- 0 1044 1044"/>
                              <a:gd name="T9" fmla="*/ T8 w 7992"/>
                              <a:gd name="T10" fmla="+- 0 3008 144"/>
                              <a:gd name="T11" fmla="*/ 3008 h 2865"/>
                              <a:gd name="T12" fmla="+- 0 9036 1044"/>
                              <a:gd name="T13" fmla="*/ T12 w 7992"/>
                              <a:gd name="T14" fmla="+- 0 3008 144"/>
                              <a:gd name="T15" fmla="*/ 3008 h 2865"/>
                              <a:gd name="T16" fmla="+- 0 9036 1044"/>
                              <a:gd name="T17" fmla="*/ T16 w 7992"/>
                              <a:gd name="T18" fmla="+- 0 2988 144"/>
                              <a:gd name="T19" fmla="*/ 2988 h 2865"/>
                              <a:gd name="T20" fmla="+- 0 9036 1044"/>
                              <a:gd name="T21" fmla="*/ T20 w 7992"/>
                              <a:gd name="T22" fmla="+- 0 144 144"/>
                              <a:gd name="T23" fmla="*/ 144 h 2865"/>
                              <a:gd name="T24" fmla="+- 0 1044 1044"/>
                              <a:gd name="T25" fmla="*/ T24 w 7992"/>
                              <a:gd name="T26" fmla="+- 0 144 144"/>
                              <a:gd name="T27" fmla="*/ 144 h 2865"/>
                              <a:gd name="T28" fmla="+- 0 1044 1044"/>
                              <a:gd name="T29" fmla="*/ T28 w 7992"/>
                              <a:gd name="T30" fmla="+- 0 164 144"/>
                              <a:gd name="T31" fmla="*/ 164 h 2865"/>
                              <a:gd name="T32" fmla="+- 0 9036 1044"/>
                              <a:gd name="T33" fmla="*/ T32 w 7992"/>
                              <a:gd name="T34" fmla="+- 0 164 144"/>
                              <a:gd name="T35" fmla="*/ 164 h 2865"/>
                              <a:gd name="T36" fmla="+- 0 9036 104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6" name="docshape610"/>
                        <wps:cNvSpPr txBox="1">
                          <a:spLocks/>
                        </wps:cNvSpPr>
                        <wps:spPr bwMode="auto">
                          <a:xfrm>
                            <a:off x="104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A8802B" w14:textId="77777777" w:rsidR="003D76C2" w:rsidRDefault="00000000">
                              <w:pPr>
                                <w:spacing w:before="40"/>
                                <w:ind w:left="453"/>
                                <w:rPr>
                                  <w:rFonts w:ascii="Courier New"/>
                                  <w:sz w:val="18"/>
                                </w:rPr>
                              </w:pPr>
                              <w:r>
                                <w:rPr>
                                  <w:rFonts w:ascii="Courier New"/>
                                  <w:spacing w:val="-2"/>
                                  <w:sz w:val="18"/>
                                </w:rPr>
                                <w:t>&lt;application</w:t>
                              </w:r>
                            </w:p>
                            <w:p w14:paraId="2549C432"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android:allowBackup</w:t>
                              </w:r>
                              <w:proofErr w:type="spellEnd"/>
                              <w:r>
                                <w:rPr>
                                  <w:rFonts w:ascii="Courier New"/>
                                  <w:spacing w:val="-2"/>
                                  <w:sz w:val="18"/>
                                </w:rPr>
                                <w:t xml:space="preserve">="true" </w:t>
                              </w:r>
                              <w:proofErr w:type="spellStart"/>
                              <w:r>
                                <w:rPr>
                                  <w:rFonts w:ascii="Courier New"/>
                                  <w:spacing w:val="-2"/>
                                  <w:sz w:val="18"/>
                                </w:rPr>
                                <w:t>android:icon</w:t>
                              </w:r>
                              <w:proofErr w:type="spellEnd"/>
                              <w:r>
                                <w:rPr>
                                  <w:rFonts w:ascii="Courier New"/>
                                  <w:spacing w:val="-2"/>
                                  <w:sz w:val="18"/>
                                </w:rPr>
                                <w:t>="@mipmap/</w:t>
                              </w:r>
                              <w:proofErr w:type="spellStart"/>
                              <w:r>
                                <w:rPr>
                                  <w:rFonts w:ascii="Courier New"/>
                                  <w:spacing w:val="-2"/>
                                  <w:sz w:val="18"/>
                                </w:rPr>
                                <w:t>ic_launcher</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w:t>
                              </w:r>
                              <w:proofErr w:type="spellStart"/>
                              <w:r>
                                <w:rPr>
                                  <w:rFonts w:ascii="Courier New"/>
                                  <w:spacing w:val="-2"/>
                                  <w:sz w:val="18"/>
                                </w:rPr>
                                <w:t>app_name</w:t>
                              </w:r>
                              <w:proofErr w:type="spellEnd"/>
                              <w:r>
                                <w:rPr>
                                  <w:rFonts w:ascii="Courier New"/>
                                  <w:spacing w:val="-2"/>
                                  <w:sz w:val="18"/>
                                </w:rPr>
                                <w:t xml:space="preserve">" </w:t>
                              </w:r>
                              <w:proofErr w:type="spellStart"/>
                              <w:r>
                                <w:rPr>
                                  <w:rFonts w:ascii="Courier New"/>
                                  <w:spacing w:val="-2"/>
                                  <w:sz w:val="18"/>
                                </w:rPr>
                                <w:t>android:roundIcon</w:t>
                              </w:r>
                              <w:proofErr w:type="spellEnd"/>
                              <w:r>
                                <w:rPr>
                                  <w:rFonts w:ascii="Courier New"/>
                                  <w:spacing w:val="-2"/>
                                  <w:sz w:val="18"/>
                                </w:rPr>
                                <w:t>="@mipmap/</w:t>
                              </w:r>
                              <w:proofErr w:type="spellStart"/>
                              <w:r>
                                <w:rPr>
                                  <w:rFonts w:ascii="Courier New"/>
                                  <w:spacing w:val="-2"/>
                                  <w:sz w:val="18"/>
                                </w:rPr>
                                <w:t>ic_launcher_round</w:t>
                              </w:r>
                              <w:proofErr w:type="spellEnd"/>
                              <w:r>
                                <w:rPr>
                                  <w:rFonts w:ascii="Courier New"/>
                                  <w:spacing w:val="-2"/>
                                  <w:sz w:val="18"/>
                                </w:rPr>
                                <w:t xml:space="preserve">" </w:t>
                              </w:r>
                              <w:proofErr w:type="spellStart"/>
                              <w:r>
                                <w:rPr>
                                  <w:rFonts w:ascii="Courier New"/>
                                  <w:spacing w:val="-2"/>
                                  <w:sz w:val="18"/>
                                </w:rPr>
                                <w:t>android:supportsRtl</w:t>
                              </w:r>
                              <w:proofErr w:type="spellEnd"/>
                              <w:r>
                                <w:rPr>
                                  <w:rFonts w:ascii="Courier New"/>
                                  <w:spacing w:val="-2"/>
                                  <w:sz w:val="18"/>
                                </w:rPr>
                                <w:t xml:space="preserve">="true" </w:t>
                              </w:r>
                              <w:proofErr w:type="spellStart"/>
                              <w:r>
                                <w:rPr>
                                  <w:rFonts w:ascii="Courier New"/>
                                  <w:spacing w:val="-2"/>
                                  <w:sz w:val="18"/>
                                </w:rPr>
                                <w:t>android:theme</w:t>
                              </w:r>
                              <w:proofErr w:type="spellEnd"/>
                              <w:r>
                                <w:rPr>
                                  <w:rFonts w:ascii="Courier New"/>
                                  <w:spacing w:val="-2"/>
                                  <w:sz w:val="18"/>
                                </w:rPr>
                                <w:t>="@style/</w:t>
                              </w:r>
                              <w:proofErr w:type="spellStart"/>
                              <w:r>
                                <w:rPr>
                                  <w:rFonts w:ascii="Courier New"/>
                                  <w:spacing w:val="-2"/>
                                  <w:sz w:val="18"/>
                                </w:rPr>
                                <w:t>AppTheme</w:t>
                              </w:r>
                              <w:proofErr w:type="spellEnd"/>
                              <w:r>
                                <w:rPr>
                                  <w:rFonts w:ascii="Courier New"/>
                                  <w:spacing w:val="-2"/>
                                  <w:sz w:val="18"/>
                                </w:rPr>
                                <w:t>"&gt;</w:t>
                              </w:r>
                            </w:p>
                            <w:p w14:paraId="19F86C16" w14:textId="77777777" w:rsidR="003D76C2" w:rsidRDefault="00000000">
                              <w:pPr>
                                <w:spacing w:before="4"/>
                                <w:ind w:left="1317"/>
                                <w:rPr>
                                  <w:rFonts w:ascii="Courier New"/>
                                  <w:sz w:val="18"/>
                                </w:rPr>
                              </w:pPr>
                              <w:r>
                                <w:rPr>
                                  <w:rFonts w:ascii="Courier New"/>
                                  <w:sz w:val="18"/>
                                </w:rPr>
                                <w:t>&lt;activity</w:t>
                              </w:r>
                              <w:r>
                                <w:rPr>
                                  <w:rFonts w:ascii="Courier New"/>
                                  <w:spacing w:val="-9"/>
                                  <w:sz w:val="18"/>
                                </w:rPr>
                                <w:t xml:space="preserve"> </w:t>
                              </w:r>
                              <w:proofErr w:type="spellStart"/>
                              <w:r>
                                <w:rPr>
                                  <w:rFonts w:ascii="Courier New"/>
                                  <w:spacing w:val="-2"/>
                                  <w:sz w:val="18"/>
                                </w:rPr>
                                <w:t>android:name</w:t>
                              </w:r>
                              <w:proofErr w:type="spellEnd"/>
                              <w:r>
                                <w:rPr>
                                  <w:rFonts w:ascii="Courier New"/>
                                  <w:spacing w:val="-2"/>
                                  <w:sz w:val="18"/>
                                </w:rPr>
                                <w:t>=".Activity1"&gt;</w:t>
                              </w:r>
                            </w:p>
                            <w:p w14:paraId="6A574B20" w14:textId="77777777" w:rsidR="003D76C2" w:rsidRDefault="00000000">
                              <w:pPr>
                                <w:spacing w:before="76"/>
                                <w:ind w:left="1749"/>
                                <w:rPr>
                                  <w:rFonts w:ascii="Courier New"/>
                                  <w:sz w:val="18"/>
                                </w:rPr>
                              </w:pPr>
                              <w:r>
                                <w:rPr>
                                  <w:rFonts w:ascii="Courier New"/>
                                  <w:w w:val="90"/>
                                  <w:sz w:val="18"/>
                                </w:rPr>
                                <w:t>&lt;intent-</w:t>
                              </w:r>
                              <w:r>
                                <w:rPr>
                                  <w:rFonts w:ascii="Courier New"/>
                                  <w:spacing w:val="-2"/>
                                  <w:sz w:val="18"/>
                                </w:rPr>
                                <w:t>filter&gt;</w:t>
                              </w:r>
                            </w:p>
                            <w:p w14:paraId="31EA013D" w14:textId="77777777" w:rsidR="003D76C2" w:rsidRDefault="00000000">
                              <w:pPr>
                                <w:spacing w:before="76"/>
                                <w:ind w:left="2181"/>
                                <w:rPr>
                                  <w:rFonts w:ascii="Courier New"/>
                                  <w:sz w:val="18"/>
                                </w:rPr>
                              </w:pPr>
                              <w:r>
                                <w:rPr>
                                  <w:rFonts w:ascii="Courier New"/>
                                  <w:sz w:val="18"/>
                                </w:rPr>
                                <w:t>&lt;action</w:t>
                              </w:r>
                              <w:r>
                                <w:rPr>
                                  <w:rFonts w:ascii="Courier New"/>
                                  <w:spacing w:val="-26"/>
                                  <w:sz w:val="18"/>
                                </w:rPr>
                                <w:t xml:space="preserve"> </w:t>
                              </w:r>
                              <w:proofErr w:type="spellStart"/>
                              <w:r>
                                <w:rPr>
                                  <w:rFonts w:ascii="Courier New"/>
                                  <w:sz w:val="18"/>
                                </w:rPr>
                                <w:t>android:name</w:t>
                              </w:r>
                              <w:proofErr w:type="spellEnd"/>
                              <w:r>
                                <w:rPr>
                                  <w:rFonts w:ascii="Courier New"/>
                                  <w:sz w:val="18"/>
                                </w:rPr>
                                <w:t>="</w:t>
                              </w:r>
                              <w:proofErr w:type="spellStart"/>
                              <w:r>
                                <w:rPr>
                                  <w:rFonts w:ascii="Courier New"/>
                                  <w:sz w:val="18"/>
                                </w:rPr>
                                <w:t>android.intent.action.MAIN</w:t>
                              </w:r>
                              <w:proofErr w:type="spellEnd"/>
                              <w:r>
                                <w:rPr>
                                  <w:rFonts w:ascii="Courier New"/>
                                  <w:sz w:val="18"/>
                                </w:rPr>
                                <w:t>"</w:t>
                              </w:r>
                              <w:r>
                                <w:rPr>
                                  <w:rFonts w:ascii="Courier New"/>
                                  <w:spacing w:val="-24"/>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D0969D" id="docshapegroup607" o:spid="_x0000_s1511" style="position:absolute;margin-left:52.2pt;margin-top:7.2pt;width:399.6pt;height:143.25pt;z-index:-15640576;mso-wrap-distance-left:0;mso-wrap-distance-right:0;mso-position-horizontal-relative:page;mso-position-vertical-relative:text" coordorigin="104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">
                <v:rect id="docshape608" o:spid="_x0000_s1512" style="position:absolute;left:104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" fillcolor="#f6f6f6" stroked="f">
                  <v:path arrowok="t"/>
                </v:rect>
                <v:shape id="docshape609" o:spid="_x0000_s1513" style="position:absolute;left:104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" path="m7992,2844l,2844r,20l7992,2864r,-20xm7992,l,,,20r7992,l7992,xe" fillcolor="#dadada" stroked="f">
                  <v:path arrowok="t" o:connecttype="custom" o:connectlocs="7992,2988;0,2988;0,3008;7992,3008;7992,2988;7992,144;0,144;0,164;7992,164;7992,144" o:connectangles="0,0,0,0,0,0,0,0,0,0"/>
                </v:shape>
                <v:shape id="docshape610" o:spid="_x0000_s1514" type="#_x0000_t202" style="position:absolute;left:104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" filled="f" stroked="f">
                  <v:path arrowok="t"/>
                  <v:textbox inset="0,0,0,0">
                    <w:txbxContent>
                      <w:p w14:paraId="52A8802B" w14:textId="77777777" w:rsidR="003D76C2" w:rsidRDefault="00000000">
                        <w:pPr>
                          <w:spacing w:before="40"/>
                          <w:ind w:left="453"/>
                          <w:rPr>
                            <w:rFonts w:ascii="Courier New"/>
                            <w:sz w:val="18"/>
                          </w:rPr>
                        </w:pPr>
                        <w:r>
                          <w:rPr>
                            <w:rFonts w:ascii="Courier New"/>
                            <w:spacing w:val="-2"/>
                            <w:sz w:val="18"/>
                          </w:rPr>
                          <w:t>&lt;application</w:t>
                        </w:r>
                      </w:p>
                      <w:p w14:paraId="2549C432"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android:allowBackup</w:t>
                        </w:r>
                        <w:proofErr w:type="spellEnd"/>
                        <w:r>
                          <w:rPr>
                            <w:rFonts w:ascii="Courier New"/>
                            <w:spacing w:val="-2"/>
                            <w:sz w:val="18"/>
                          </w:rPr>
                          <w:t xml:space="preserve">="true" </w:t>
                        </w:r>
                        <w:proofErr w:type="spellStart"/>
                        <w:r>
                          <w:rPr>
                            <w:rFonts w:ascii="Courier New"/>
                            <w:spacing w:val="-2"/>
                            <w:sz w:val="18"/>
                          </w:rPr>
                          <w:t>android:icon</w:t>
                        </w:r>
                        <w:proofErr w:type="spellEnd"/>
                        <w:r>
                          <w:rPr>
                            <w:rFonts w:ascii="Courier New"/>
                            <w:spacing w:val="-2"/>
                            <w:sz w:val="18"/>
                          </w:rPr>
                          <w:t>="@mipmap/</w:t>
                        </w:r>
                        <w:proofErr w:type="spellStart"/>
                        <w:r>
                          <w:rPr>
                            <w:rFonts w:ascii="Courier New"/>
                            <w:spacing w:val="-2"/>
                            <w:sz w:val="18"/>
                          </w:rPr>
                          <w:t>ic_launcher</w:t>
                        </w:r>
                        <w:proofErr w:type="spellEnd"/>
                        <w:r>
                          <w:rPr>
                            <w:rFonts w:ascii="Courier New"/>
                            <w:spacing w:val="-2"/>
                            <w:sz w:val="18"/>
                          </w:rPr>
                          <w:t xml:space="preserve">" </w:t>
                        </w:r>
                        <w:proofErr w:type="spellStart"/>
                        <w:r>
                          <w:rPr>
                            <w:rFonts w:ascii="Courier New"/>
                            <w:spacing w:val="-2"/>
                            <w:sz w:val="18"/>
                          </w:rPr>
                          <w:t>android:label</w:t>
                        </w:r>
                        <w:proofErr w:type="spellEnd"/>
                        <w:r>
                          <w:rPr>
                            <w:rFonts w:ascii="Courier New"/>
                            <w:spacing w:val="-2"/>
                            <w:sz w:val="18"/>
                          </w:rPr>
                          <w:t>="@string/</w:t>
                        </w:r>
                        <w:proofErr w:type="spellStart"/>
                        <w:r>
                          <w:rPr>
                            <w:rFonts w:ascii="Courier New"/>
                            <w:spacing w:val="-2"/>
                            <w:sz w:val="18"/>
                          </w:rPr>
                          <w:t>app_name</w:t>
                        </w:r>
                        <w:proofErr w:type="spellEnd"/>
                        <w:r>
                          <w:rPr>
                            <w:rFonts w:ascii="Courier New"/>
                            <w:spacing w:val="-2"/>
                            <w:sz w:val="18"/>
                          </w:rPr>
                          <w:t xml:space="preserve">" </w:t>
                        </w:r>
                        <w:proofErr w:type="spellStart"/>
                        <w:r>
                          <w:rPr>
                            <w:rFonts w:ascii="Courier New"/>
                            <w:spacing w:val="-2"/>
                            <w:sz w:val="18"/>
                          </w:rPr>
                          <w:t>android:roundIcon</w:t>
                        </w:r>
                        <w:proofErr w:type="spellEnd"/>
                        <w:r>
                          <w:rPr>
                            <w:rFonts w:ascii="Courier New"/>
                            <w:spacing w:val="-2"/>
                            <w:sz w:val="18"/>
                          </w:rPr>
                          <w:t>="@mipmap/</w:t>
                        </w:r>
                        <w:proofErr w:type="spellStart"/>
                        <w:r>
                          <w:rPr>
                            <w:rFonts w:ascii="Courier New"/>
                            <w:spacing w:val="-2"/>
                            <w:sz w:val="18"/>
                          </w:rPr>
                          <w:t>ic_launcher_round</w:t>
                        </w:r>
                        <w:proofErr w:type="spellEnd"/>
                        <w:r>
                          <w:rPr>
                            <w:rFonts w:ascii="Courier New"/>
                            <w:spacing w:val="-2"/>
                            <w:sz w:val="18"/>
                          </w:rPr>
                          <w:t xml:space="preserve">" </w:t>
                        </w:r>
                        <w:proofErr w:type="spellStart"/>
                        <w:r>
                          <w:rPr>
                            <w:rFonts w:ascii="Courier New"/>
                            <w:spacing w:val="-2"/>
                            <w:sz w:val="18"/>
                          </w:rPr>
                          <w:t>android:supportsRtl</w:t>
                        </w:r>
                        <w:proofErr w:type="spellEnd"/>
                        <w:r>
                          <w:rPr>
                            <w:rFonts w:ascii="Courier New"/>
                            <w:spacing w:val="-2"/>
                            <w:sz w:val="18"/>
                          </w:rPr>
                          <w:t xml:space="preserve">="true" </w:t>
                        </w:r>
                        <w:proofErr w:type="spellStart"/>
                        <w:r>
                          <w:rPr>
                            <w:rFonts w:ascii="Courier New"/>
                            <w:spacing w:val="-2"/>
                            <w:sz w:val="18"/>
                          </w:rPr>
                          <w:t>android:theme</w:t>
                        </w:r>
                        <w:proofErr w:type="spellEnd"/>
                        <w:r>
                          <w:rPr>
                            <w:rFonts w:ascii="Courier New"/>
                            <w:spacing w:val="-2"/>
                            <w:sz w:val="18"/>
                          </w:rPr>
                          <w:t>="@style/</w:t>
                        </w:r>
                        <w:proofErr w:type="spellStart"/>
                        <w:r>
                          <w:rPr>
                            <w:rFonts w:ascii="Courier New"/>
                            <w:spacing w:val="-2"/>
                            <w:sz w:val="18"/>
                          </w:rPr>
                          <w:t>AppTheme</w:t>
                        </w:r>
                        <w:proofErr w:type="spellEnd"/>
                        <w:r>
                          <w:rPr>
                            <w:rFonts w:ascii="Courier New"/>
                            <w:spacing w:val="-2"/>
                            <w:sz w:val="18"/>
                          </w:rPr>
                          <w:t>"&gt;</w:t>
                        </w:r>
                      </w:p>
                      <w:p w14:paraId="19F86C16" w14:textId="77777777" w:rsidR="003D76C2" w:rsidRDefault="00000000">
                        <w:pPr>
                          <w:spacing w:before="4"/>
                          <w:ind w:left="1317"/>
                          <w:rPr>
                            <w:rFonts w:ascii="Courier New"/>
                            <w:sz w:val="18"/>
                          </w:rPr>
                        </w:pPr>
                        <w:r>
                          <w:rPr>
                            <w:rFonts w:ascii="Courier New"/>
                            <w:sz w:val="18"/>
                          </w:rPr>
                          <w:t>&lt;activity</w:t>
                        </w:r>
                        <w:r>
                          <w:rPr>
                            <w:rFonts w:ascii="Courier New"/>
                            <w:spacing w:val="-9"/>
                            <w:sz w:val="18"/>
                          </w:rPr>
                          <w:t xml:space="preserve"> </w:t>
                        </w:r>
                        <w:proofErr w:type="spellStart"/>
                        <w:r>
                          <w:rPr>
                            <w:rFonts w:ascii="Courier New"/>
                            <w:spacing w:val="-2"/>
                            <w:sz w:val="18"/>
                          </w:rPr>
                          <w:t>android:name</w:t>
                        </w:r>
                        <w:proofErr w:type="spellEnd"/>
                        <w:r>
                          <w:rPr>
                            <w:rFonts w:ascii="Courier New"/>
                            <w:spacing w:val="-2"/>
                            <w:sz w:val="18"/>
                          </w:rPr>
                          <w:t>=".Activity1"&gt;</w:t>
                        </w:r>
                      </w:p>
                      <w:p w14:paraId="6A574B20" w14:textId="77777777" w:rsidR="003D76C2" w:rsidRDefault="00000000">
                        <w:pPr>
                          <w:spacing w:before="76"/>
                          <w:ind w:left="1749"/>
                          <w:rPr>
                            <w:rFonts w:ascii="Courier New"/>
                            <w:sz w:val="18"/>
                          </w:rPr>
                        </w:pPr>
                        <w:r>
                          <w:rPr>
                            <w:rFonts w:ascii="Courier New"/>
                            <w:w w:val="90"/>
                            <w:sz w:val="18"/>
                          </w:rPr>
                          <w:t>&lt;intent-</w:t>
                        </w:r>
                        <w:r>
                          <w:rPr>
                            <w:rFonts w:ascii="Courier New"/>
                            <w:spacing w:val="-2"/>
                            <w:sz w:val="18"/>
                          </w:rPr>
                          <w:t>filter&gt;</w:t>
                        </w:r>
                      </w:p>
                      <w:p w14:paraId="31EA013D" w14:textId="77777777" w:rsidR="003D76C2" w:rsidRDefault="00000000">
                        <w:pPr>
                          <w:spacing w:before="76"/>
                          <w:ind w:left="2181"/>
                          <w:rPr>
                            <w:rFonts w:ascii="Courier New"/>
                            <w:sz w:val="18"/>
                          </w:rPr>
                        </w:pPr>
                        <w:r>
                          <w:rPr>
                            <w:rFonts w:ascii="Courier New"/>
                            <w:sz w:val="18"/>
                          </w:rPr>
                          <w:t>&lt;action</w:t>
                        </w:r>
                        <w:r>
                          <w:rPr>
                            <w:rFonts w:ascii="Courier New"/>
                            <w:spacing w:val="-26"/>
                            <w:sz w:val="18"/>
                          </w:rPr>
                          <w:t xml:space="preserve"> </w:t>
                        </w:r>
                        <w:proofErr w:type="spellStart"/>
                        <w:r>
                          <w:rPr>
                            <w:rFonts w:ascii="Courier New"/>
                            <w:sz w:val="18"/>
                          </w:rPr>
                          <w:t>android:name</w:t>
                        </w:r>
                        <w:proofErr w:type="spellEnd"/>
                        <w:r>
                          <w:rPr>
                            <w:rFonts w:ascii="Courier New"/>
                            <w:sz w:val="18"/>
                          </w:rPr>
                          <w:t>="</w:t>
                        </w:r>
                        <w:proofErr w:type="spellStart"/>
                        <w:r>
                          <w:rPr>
                            <w:rFonts w:ascii="Courier New"/>
                            <w:sz w:val="18"/>
                          </w:rPr>
                          <w:t>android.intent.action.MAIN</w:t>
                        </w:r>
                        <w:proofErr w:type="spellEnd"/>
                        <w:r>
                          <w:rPr>
                            <w:rFonts w:ascii="Courier New"/>
                            <w:sz w:val="18"/>
                          </w:rPr>
                          <w:t>"</w:t>
                        </w:r>
                        <w:r>
                          <w:rPr>
                            <w:rFonts w:ascii="Courier New"/>
                            <w:spacing w:val="-24"/>
                            <w:sz w:val="18"/>
                          </w:rPr>
                          <w:t xml:space="preserve"> </w:t>
                        </w:r>
                        <w:r>
                          <w:rPr>
                            <w:rFonts w:ascii="Courier New"/>
                            <w:spacing w:val="-5"/>
                            <w:sz w:val="18"/>
                          </w:rPr>
                          <w:t>/&gt;</w:t>
                        </w:r>
                      </w:p>
                    </w:txbxContent>
                  </v:textbox>
                </v:shape>
                <w10:wrap type="topAndBottom" anchorx="page"/>
              </v:group>
            </w:pict>
          </mc:Fallback>
        </mc:AlternateContent>
      </w:r>
    </w:p>
    <w:p w14:paraId="072B2F81" w14:textId="77777777" w:rsidR="003D76C2" w:rsidRDefault="003D76C2">
      <w:pPr>
        <w:rPr>
          <w:sz w:val="8"/>
        </w:rPr>
        <w:sectPr w:rsidR="003D76C2">
          <w:pgSz w:w="10800" w:h="13320"/>
          <w:pgMar w:top="1120" w:right="920" w:bottom="280" w:left="940" w:header="695" w:footer="0" w:gutter="0"/>
          <w:cols w:space="720"/>
        </w:sectPr>
      </w:pPr>
    </w:p>
    <w:p w14:paraId="1ECA2455" w14:textId="77777777" w:rsidR="003D76C2" w:rsidRDefault="003D76C2">
      <w:pPr>
        <w:pStyle w:val="BodyText"/>
        <w:spacing w:before="3"/>
        <w:rPr>
          <w:sz w:val="5"/>
        </w:rPr>
      </w:pPr>
    </w:p>
    <w:p w14:paraId="4BE09AC2" w14:textId="77777777" w:rsidR="003D76C2" w:rsidRDefault="00D51F7C">
      <w:pPr>
        <w:pStyle w:val="BodyText"/>
        <w:ind w:left="824"/>
      </w:pPr>
      <w:r>
        <w:rPr>
          <w:noProof/>
        </w:rPr>
        <mc:AlternateContent>
          <mc:Choice Requires="wpg">
            <w:drawing>
              <wp:inline distT="0" distB="0" distL="0" distR="0" wp14:anchorId="4B1F8FF6" wp14:editId="14E29E4C">
                <wp:extent cx="5074920" cy="1463675"/>
                <wp:effectExtent l="0" t="0" r="5080" b="0"/>
                <wp:docPr id="939" name="docshapegroup6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0" y="0"/>
                          <a:chExt cx="7992" cy="2305"/>
                        </a:xfrm>
                      </wpg:grpSpPr>
                      <wps:wsp>
                        <wps:cNvPr id="940" name="docshape612"/>
                        <wps:cNvSpPr>
                          <a:spLocks/>
                        </wps:cNvSpPr>
                        <wps:spPr bwMode="auto">
                          <a:xfrm>
                            <a:off x="0" y="10"/>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1" name="docshape613"/>
                        <wps:cNvSpPr>
                          <a:spLocks/>
                        </wps:cNvSpPr>
                        <wps:spPr bwMode="auto">
                          <a:xfrm>
                            <a:off x="0" y="0"/>
                            <a:ext cx="7992" cy="2305"/>
                          </a:xfrm>
                          <a:custGeom>
                            <a:avLst/>
                            <a:gdLst>
                              <a:gd name="T0" fmla="*/ 7992 w 7992"/>
                              <a:gd name="T1" fmla="*/ 2284 h 2305"/>
                              <a:gd name="T2" fmla="*/ 0 w 7992"/>
                              <a:gd name="T3" fmla="*/ 2284 h 2305"/>
                              <a:gd name="T4" fmla="*/ 0 w 7992"/>
                              <a:gd name="T5" fmla="*/ 2304 h 2305"/>
                              <a:gd name="T6" fmla="*/ 7992 w 7992"/>
                              <a:gd name="T7" fmla="*/ 2304 h 2305"/>
                              <a:gd name="T8" fmla="*/ 7992 w 7992"/>
                              <a:gd name="T9" fmla="*/ 2284 h 2305"/>
                              <a:gd name="T10" fmla="*/ 7992 w 7992"/>
                              <a:gd name="T11" fmla="*/ 0 h 2305"/>
                              <a:gd name="T12" fmla="*/ 0 w 7992"/>
                              <a:gd name="T13" fmla="*/ 0 h 2305"/>
                              <a:gd name="T14" fmla="*/ 0 w 7992"/>
                              <a:gd name="T15" fmla="*/ 20 h 2305"/>
                              <a:gd name="T16" fmla="*/ 7992 w 7992"/>
                              <a:gd name="T17" fmla="*/ 20 h 2305"/>
                              <a:gd name="T18" fmla="*/ 7992 w 7992"/>
                              <a:gd name="T19" fmla="*/ 0 h 23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2" name="docshape614"/>
                        <wps:cNvSpPr txBox="1">
                          <a:spLocks/>
                        </wps:cNvSpPr>
                        <wps:spPr bwMode="auto">
                          <a:xfrm>
                            <a:off x="0" y="20"/>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C9F52" w14:textId="77777777" w:rsidR="003D76C2" w:rsidRDefault="003D76C2">
                              <w:pPr>
                                <w:spacing w:before="7"/>
                                <w:rPr>
                                  <w:sz w:val="23"/>
                                </w:rPr>
                              </w:pPr>
                            </w:p>
                            <w:p w14:paraId="5EC8F7DC" w14:textId="77777777" w:rsidR="003D76C2" w:rsidRDefault="00000000">
                              <w:pPr>
                                <w:spacing w:line="328" w:lineRule="auto"/>
                                <w:ind w:left="2397" w:right="1185" w:hanging="216"/>
                                <w:rPr>
                                  <w:rFonts w:ascii="Courier New"/>
                                  <w:sz w:val="18"/>
                                </w:rPr>
                              </w:pPr>
                              <w:r>
                                <w:rPr>
                                  <w:rFonts w:ascii="Courier New"/>
                                  <w:sz w:val="18"/>
                                </w:rPr>
                                <w:t xml:space="preserve">&lt;category </w:t>
                              </w:r>
                              <w:proofErr w:type="spellStart"/>
                              <w:r>
                                <w:rPr>
                                  <w:rFonts w:ascii="Courier New"/>
                                  <w:sz w:val="18"/>
                                </w:rPr>
                                <w:t>android:name</w:t>
                              </w:r>
                              <w:proofErr w:type="spellEnd"/>
                              <w:r>
                                <w:rPr>
                                  <w:rFonts w:ascii="Courier New"/>
                                  <w:sz w:val="18"/>
                                </w:rPr>
                                <w:t>= "</w:t>
                              </w:r>
                              <w:proofErr w:type="spellStart"/>
                              <w:r>
                                <w:rPr>
                                  <w:rFonts w:ascii="Courier New"/>
                                  <w:sz w:val="18"/>
                                </w:rPr>
                                <w:t>android.intent.category.LAUNCHER</w:t>
                              </w:r>
                              <w:proofErr w:type="spellEnd"/>
                              <w:r>
                                <w:rPr>
                                  <w:rFonts w:ascii="Courier New"/>
                                  <w:sz w:val="18"/>
                                </w:rPr>
                                <w:t>"</w:t>
                              </w:r>
                              <w:r>
                                <w:rPr>
                                  <w:rFonts w:ascii="Courier New"/>
                                  <w:spacing w:val="-29"/>
                                  <w:sz w:val="18"/>
                                </w:rPr>
                                <w:t xml:space="preserve"> </w:t>
                              </w:r>
                              <w:r>
                                <w:rPr>
                                  <w:rFonts w:ascii="Courier New"/>
                                  <w:sz w:val="18"/>
                                </w:rPr>
                                <w:t>/&gt;</w:t>
                              </w:r>
                            </w:p>
                            <w:p w14:paraId="5ED9A26A" w14:textId="77777777" w:rsidR="003D76C2" w:rsidRDefault="00000000">
                              <w:pPr>
                                <w:spacing w:before="1"/>
                                <w:ind w:left="1749"/>
                                <w:rPr>
                                  <w:rFonts w:ascii="Courier New"/>
                                  <w:sz w:val="18"/>
                                </w:rPr>
                              </w:pPr>
                              <w:r>
                                <w:rPr>
                                  <w:rFonts w:ascii="Courier New"/>
                                  <w:w w:val="90"/>
                                  <w:sz w:val="18"/>
                                </w:rPr>
                                <w:t>&lt;/intent-</w:t>
                              </w:r>
                              <w:r>
                                <w:rPr>
                                  <w:rFonts w:ascii="Courier New"/>
                                  <w:spacing w:val="-2"/>
                                  <w:sz w:val="18"/>
                                </w:rPr>
                                <w:t>filter&gt;</w:t>
                              </w:r>
                            </w:p>
                            <w:p w14:paraId="5E38A123" w14:textId="77777777" w:rsidR="003D76C2" w:rsidRDefault="00000000">
                              <w:pPr>
                                <w:spacing w:before="76"/>
                                <w:ind w:left="1317"/>
                                <w:rPr>
                                  <w:rFonts w:ascii="Courier New"/>
                                  <w:sz w:val="18"/>
                                </w:rPr>
                              </w:pPr>
                              <w:r>
                                <w:rPr>
                                  <w:rFonts w:ascii="Courier New"/>
                                  <w:spacing w:val="-2"/>
                                  <w:sz w:val="18"/>
                                </w:rPr>
                                <w:t>&lt;/activity&gt;</w:t>
                              </w:r>
                            </w:p>
                            <w:p w14:paraId="3D8A9362" w14:textId="77777777" w:rsidR="003D76C2" w:rsidRDefault="00000000">
                              <w:pPr>
                                <w:spacing w:before="76"/>
                                <w:ind w:left="1317"/>
                                <w:rPr>
                                  <w:rFonts w:ascii="Courier New"/>
                                  <w:sz w:val="18"/>
                                </w:rPr>
                              </w:pPr>
                              <w:r>
                                <w:rPr>
                                  <w:rFonts w:ascii="Courier New"/>
                                  <w:sz w:val="18"/>
                                </w:rPr>
                                <w:t>&lt;activity</w:t>
                              </w:r>
                              <w:r>
                                <w:rPr>
                                  <w:rFonts w:ascii="Courier New"/>
                                  <w:spacing w:val="-17"/>
                                  <w:sz w:val="18"/>
                                </w:rPr>
                                <w:t xml:space="preserve"> </w:t>
                              </w:r>
                              <w:proofErr w:type="spellStart"/>
                              <w:r>
                                <w:rPr>
                                  <w:rFonts w:ascii="Courier New"/>
                                  <w:sz w:val="18"/>
                                </w:rPr>
                                <w:t>android:name</w:t>
                              </w:r>
                              <w:proofErr w:type="spellEnd"/>
                              <w:r>
                                <w:rPr>
                                  <w:rFonts w:ascii="Courier New"/>
                                  <w:sz w:val="18"/>
                                </w:rPr>
                                <w:t>=".Activity2"</w:t>
                              </w:r>
                              <w:r>
                                <w:rPr>
                                  <w:rFonts w:ascii="Courier New"/>
                                  <w:spacing w:val="-17"/>
                                  <w:sz w:val="18"/>
                                </w:rPr>
                                <w:t xml:space="preserve"> </w:t>
                              </w:r>
                              <w:r>
                                <w:rPr>
                                  <w:rFonts w:ascii="Courier New"/>
                                  <w:spacing w:val="-5"/>
                                  <w:sz w:val="18"/>
                                </w:rPr>
                                <w:t>/&gt;</w:t>
                              </w:r>
                            </w:p>
                            <w:p w14:paraId="0844DE03" w14:textId="77777777" w:rsidR="003D76C2" w:rsidRDefault="00000000">
                              <w:pPr>
                                <w:spacing w:before="77"/>
                                <w:ind w:left="1317"/>
                                <w:rPr>
                                  <w:rFonts w:ascii="Courier New"/>
                                  <w:sz w:val="18"/>
                                </w:rPr>
                              </w:pPr>
                              <w:r>
                                <w:rPr>
                                  <w:rFonts w:ascii="Courier New"/>
                                  <w:sz w:val="18"/>
                                </w:rPr>
                                <w:t>&lt;activity</w:t>
                              </w:r>
                              <w:r>
                                <w:rPr>
                                  <w:rFonts w:ascii="Courier New"/>
                                  <w:spacing w:val="-17"/>
                                  <w:sz w:val="18"/>
                                </w:rPr>
                                <w:t xml:space="preserve"> </w:t>
                              </w:r>
                              <w:proofErr w:type="spellStart"/>
                              <w:r>
                                <w:rPr>
                                  <w:rFonts w:ascii="Courier New"/>
                                  <w:sz w:val="18"/>
                                </w:rPr>
                                <w:t>android:name</w:t>
                              </w:r>
                              <w:proofErr w:type="spellEnd"/>
                              <w:r>
                                <w:rPr>
                                  <w:rFonts w:ascii="Courier New"/>
                                  <w:sz w:val="18"/>
                                </w:rPr>
                                <w:t>=".Activity3"</w:t>
                              </w:r>
                              <w:r>
                                <w:rPr>
                                  <w:rFonts w:ascii="Courier New"/>
                                  <w:spacing w:val="-17"/>
                                  <w:sz w:val="18"/>
                                </w:rPr>
                                <w:t xml:space="preserve"> </w:t>
                              </w:r>
                              <w:r>
                                <w:rPr>
                                  <w:rFonts w:ascii="Courier New"/>
                                  <w:spacing w:val="-5"/>
                                  <w:sz w:val="18"/>
                                </w:rPr>
                                <w:t>/&gt;</w:t>
                              </w:r>
                            </w:p>
                            <w:p w14:paraId="5505D089" w14:textId="77777777" w:rsidR="003D76C2" w:rsidRDefault="00000000">
                              <w:pPr>
                                <w:spacing w:before="76"/>
                                <w:ind w:left="885"/>
                                <w:rPr>
                                  <w:rFonts w:ascii="Courier New"/>
                                  <w:sz w:val="18"/>
                                </w:rPr>
                              </w:pPr>
                              <w:r>
                                <w:rPr>
                                  <w:rFonts w:ascii="Courier New"/>
                                  <w:spacing w:val="-2"/>
                                  <w:sz w:val="18"/>
                                </w:rPr>
                                <w:t>&lt;/application&gt;</w:t>
                              </w:r>
                            </w:p>
                          </w:txbxContent>
                        </wps:txbx>
                        <wps:bodyPr rot="0" vert="horz" wrap="square" lIns="0" tIns="0" rIns="0" bIns="0" anchor="t" anchorCtr="0" upright="1">
                          <a:noAutofit/>
                        </wps:bodyPr>
                      </wps:wsp>
                    </wpg:wgp>
                  </a:graphicData>
                </a:graphic>
              </wp:inline>
            </w:drawing>
          </mc:Choice>
          <mc:Fallback>
            <w:pict>
              <v:group w14:anchorId="4B1F8FF6" id="docshapegroup611" o:spid="_x0000_s1515" style="width:399.6pt;height:115.25pt;mso-position-horizontal-relative:char;mso-position-vertical-relative:line"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">
                <v:rect id="docshape612" o:spid="_x0000_s1516" style="position:absolute;top:10;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" fillcolor="#f6f6f6" stroked="f">
                  <v:path arrowok="t"/>
                </v:rect>
                <v:shape id="docshape613" o:spid="_x0000_s1517" style="position:absolute;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" path="m7992,2284l,2284r,20l7992,2304r,-20xm7992,l,,,20r7992,l7992,xe" fillcolor="#dadada" stroked="f">
                  <v:path arrowok="t" o:connecttype="custom" o:connectlocs="7992,2284;0,2284;0,2304;7992,2304;7992,2284;7992,0;0,0;0,20;7992,20;7992,0" o:connectangles="0,0,0,0,0,0,0,0,0,0"/>
                </v:shape>
                <v:shape id="docshape614" o:spid="_x0000_s1518" type="#_x0000_t202" style="position:absolute;top:20;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" filled="f" stroked="f">
                  <v:path arrowok="t"/>
                  <v:textbox inset="0,0,0,0">
                    <w:txbxContent>
                      <w:p w14:paraId="658C9F52" w14:textId="77777777" w:rsidR="003D76C2" w:rsidRDefault="003D76C2">
                        <w:pPr>
                          <w:spacing w:before="7"/>
                          <w:rPr>
                            <w:sz w:val="23"/>
                          </w:rPr>
                        </w:pPr>
                      </w:p>
                      <w:p w14:paraId="5EC8F7DC" w14:textId="77777777" w:rsidR="003D76C2" w:rsidRDefault="00000000">
                        <w:pPr>
                          <w:spacing w:line="328" w:lineRule="auto"/>
                          <w:ind w:left="2397" w:right="1185" w:hanging="216"/>
                          <w:rPr>
                            <w:rFonts w:ascii="Courier New"/>
                            <w:sz w:val="18"/>
                          </w:rPr>
                        </w:pPr>
                        <w:r>
                          <w:rPr>
                            <w:rFonts w:ascii="Courier New"/>
                            <w:sz w:val="18"/>
                          </w:rPr>
                          <w:t xml:space="preserve">&lt;category </w:t>
                        </w:r>
                        <w:proofErr w:type="spellStart"/>
                        <w:r>
                          <w:rPr>
                            <w:rFonts w:ascii="Courier New"/>
                            <w:sz w:val="18"/>
                          </w:rPr>
                          <w:t>android:name</w:t>
                        </w:r>
                        <w:proofErr w:type="spellEnd"/>
                        <w:r>
                          <w:rPr>
                            <w:rFonts w:ascii="Courier New"/>
                            <w:sz w:val="18"/>
                          </w:rPr>
                          <w:t>= "</w:t>
                        </w:r>
                        <w:proofErr w:type="spellStart"/>
                        <w:r>
                          <w:rPr>
                            <w:rFonts w:ascii="Courier New"/>
                            <w:sz w:val="18"/>
                          </w:rPr>
                          <w:t>android.intent.category.LAUNCHER</w:t>
                        </w:r>
                        <w:proofErr w:type="spellEnd"/>
                        <w:r>
                          <w:rPr>
                            <w:rFonts w:ascii="Courier New"/>
                            <w:sz w:val="18"/>
                          </w:rPr>
                          <w:t>"</w:t>
                        </w:r>
                        <w:r>
                          <w:rPr>
                            <w:rFonts w:ascii="Courier New"/>
                            <w:spacing w:val="-29"/>
                            <w:sz w:val="18"/>
                          </w:rPr>
                          <w:t xml:space="preserve"> </w:t>
                        </w:r>
                        <w:r>
                          <w:rPr>
                            <w:rFonts w:ascii="Courier New"/>
                            <w:sz w:val="18"/>
                          </w:rPr>
                          <w:t>/&gt;</w:t>
                        </w:r>
                      </w:p>
                      <w:p w14:paraId="5ED9A26A" w14:textId="77777777" w:rsidR="003D76C2" w:rsidRDefault="00000000">
                        <w:pPr>
                          <w:spacing w:before="1"/>
                          <w:ind w:left="1749"/>
                          <w:rPr>
                            <w:rFonts w:ascii="Courier New"/>
                            <w:sz w:val="18"/>
                          </w:rPr>
                        </w:pPr>
                        <w:r>
                          <w:rPr>
                            <w:rFonts w:ascii="Courier New"/>
                            <w:w w:val="90"/>
                            <w:sz w:val="18"/>
                          </w:rPr>
                          <w:t>&lt;/intent-</w:t>
                        </w:r>
                        <w:r>
                          <w:rPr>
                            <w:rFonts w:ascii="Courier New"/>
                            <w:spacing w:val="-2"/>
                            <w:sz w:val="18"/>
                          </w:rPr>
                          <w:t>filter&gt;</w:t>
                        </w:r>
                      </w:p>
                      <w:p w14:paraId="5E38A123" w14:textId="77777777" w:rsidR="003D76C2" w:rsidRDefault="00000000">
                        <w:pPr>
                          <w:spacing w:before="76"/>
                          <w:ind w:left="1317"/>
                          <w:rPr>
                            <w:rFonts w:ascii="Courier New"/>
                            <w:sz w:val="18"/>
                          </w:rPr>
                        </w:pPr>
                        <w:r>
                          <w:rPr>
                            <w:rFonts w:ascii="Courier New"/>
                            <w:spacing w:val="-2"/>
                            <w:sz w:val="18"/>
                          </w:rPr>
                          <w:t>&lt;/activity&gt;</w:t>
                        </w:r>
                      </w:p>
                      <w:p w14:paraId="3D8A9362" w14:textId="77777777" w:rsidR="003D76C2" w:rsidRDefault="00000000">
                        <w:pPr>
                          <w:spacing w:before="76"/>
                          <w:ind w:left="1317"/>
                          <w:rPr>
                            <w:rFonts w:ascii="Courier New"/>
                            <w:sz w:val="18"/>
                          </w:rPr>
                        </w:pPr>
                        <w:r>
                          <w:rPr>
                            <w:rFonts w:ascii="Courier New"/>
                            <w:sz w:val="18"/>
                          </w:rPr>
                          <w:t>&lt;activity</w:t>
                        </w:r>
                        <w:r>
                          <w:rPr>
                            <w:rFonts w:ascii="Courier New"/>
                            <w:spacing w:val="-17"/>
                            <w:sz w:val="18"/>
                          </w:rPr>
                          <w:t xml:space="preserve"> </w:t>
                        </w:r>
                        <w:proofErr w:type="spellStart"/>
                        <w:r>
                          <w:rPr>
                            <w:rFonts w:ascii="Courier New"/>
                            <w:sz w:val="18"/>
                          </w:rPr>
                          <w:t>android:name</w:t>
                        </w:r>
                        <w:proofErr w:type="spellEnd"/>
                        <w:r>
                          <w:rPr>
                            <w:rFonts w:ascii="Courier New"/>
                            <w:sz w:val="18"/>
                          </w:rPr>
                          <w:t>=".Activity2"</w:t>
                        </w:r>
                        <w:r>
                          <w:rPr>
                            <w:rFonts w:ascii="Courier New"/>
                            <w:spacing w:val="-17"/>
                            <w:sz w:val="18"/>
                          </w:rPr>
                          <w:t xml:space="preserve"> </w:t>
                        </w:r>
                        <w:r>
                          <w:rPr>
                            <w:rFonts w:ascii="Courier New"/>
                            <w:spacing w:val="-5"/>
                            <w:sz w:val="18"/>
                          </w:rPr>
                          <w:t>/&gt;</w:t>
                        </w:r>
                      </w:p>
                      <w:p w14:paraId="0844DE03" w14:textId="77777777" w:rsidR="003D76C2" w:rsidRDefault="00000000">
                        <w:pPr>
                          <w:spacing w:before="77"/>
                          <w:ind w:left="1317"/>
                          <w:rPr>
                            <w:rFonts w:ascii="Courier New"/>
                            <w:sz w:val="18"/>
                          </w:rPr>
                        </w:pPr>
                        <w:r>
                          <w:rPr>
                            <w:rFonts w:ascii="Courier New"/>
                            <w:sz w:val="18"/>
                          </w:rPr>
                          <w:t>&lt;activity</w:t>
                        </w:r>
                        <w:r>
                          <w:rPr>
                            <w:rFonts w:ascii="Courier New"/>
                            <w:spacing w:val="-17"/>
                            <w:sz w:val="18"/>
                          </w:rPr>
                          <w:t xml:space="preserve"> </w:t>
                        </w:r>
                        <w:proofErr w:type="spellStart"/>
                        <w:r>
                          <w:rPr>
                            <w:rFonts w:ascii="Courier New"/>
                            <w:sz w:val="18"/>
                          </w:rPr>
                          <w:t>android:name</w:t>
                        </w:r>
                        <w:proofErr w:type="spellEnd"/>
                        <w:r>
                          <w:rPr>
                            <w:rFonts w:ascii="Courier New"/>
                            <w:sz w:val="18"/>
                          </w:rPr>
                          <w:t>=".Activity3"</w:t>
                        </w:r>
                        <w:r>
                          <w:rPr>
                            <w:rFonts w:ascii="Courier New"/>
                            <w:spacing w:val="-17"/>
                            <w:sz w:val="18"/>
                          </w:rPr>
                          <w:t xml:space="preserve"> </w:t>
                        </w:r>
                        <w:r>
                          <w:rPr>
                            <w:rFonts w:ascii="Courier New"/>
                            <w:spacing w:val="-5"/>
                            <w:sz w:val="18"/>
                          </w:rPr>
                          <w:t>/&gt;</w:t>
                        </w:r>
                      </w:p>
                      <w:p w14:paraId="5505D089" w14:textId="77777777" w:rsidR="003D76C2" w:rsidRDefault="00000000">
                        <w:pPr>
                          <w:spacing w:before="76"/>
                          <w:ind w:left="885"/>
                          <w:rPr>
                            <w:rFonts w:ascii="Courier New"/>
                            <w:sz w:val="18"/>
                          </w:rPr>
                        </w:pPr>
                        <w:r>
                          <w:rPr>
                            <w:rFonts w:ascii="Courier New"/>
                            <w:spacing w:val="-2"/>
                            <w:sz w:val="18"/>
                          </w:rPr>
                          <w:t>&lt;/application&gt;</w:t>
                        </w:r>
                      </w:p>
                    </w:txbxContent>
                  </v:textbox>
                </v:shape>
                <w10:anchorlock/>
              </v:group>
            </w:pict>
          </mc:Fallback>
        </mc:AlternateContent>
      </w:r>
    </w:p>
    <w:p w14:paraId="029DE211" w14:textId="77777777" w:rsidR="003D76C2" w:rsidRDefault="00000000">
      <w:pPr>
        <w:pStyle w:val="ListParagraph"/>
        <w:numPr>
          <w:ilvl w:val="0"/>
          <w:numId w:val="8"/>
        </w:numPr>
        <w:tabs>
          <w:tab w:val="left" w:pos="1274"/>
        </w:tabs>
        <w:spacing w:before="42"/>
        <w:ind w:left="1274"/>
        <w:jc w:val="left"/>
        <w:rPr>
          <w:sz w:val="20"/>
        </w:rPr>
      </w:pPr>
      <w:r>
        <w:rPr>
          <w:sz w:val="20"/>
        </w:rPr>
        <w:t>Let's</w:t>
      </w:r>
      <w:r>
        <w:rPr>
          <w:spacing w:val="-10"/>
          <w:sz w:val="20"/>
        </w:rPr>
        <w:t xml:space="preserve"> </w:t>
      </w:r>
      <w:r>
        <w:rPr>
          <w:sz w:val="20"/>
        </w:rPr>
        <w:t>start</w:t>
      </w:r>
      <w:r>
        <w:rPr>
          <w:spacing w:val="-4"/>
          <w:sz w:val="20"/>
        </w:rPr>
        <w:t xml:space="preserve"> </w:t>
      </w:r>
      <w:r>
        <w:rPr>
          <w:sz w:val="20"/>
        </w:rPr>
        <w:t>creating</w:t>
      </w:r>
      <w:r>
        <w:rPr>
          <w:spacing w:val="-4"/>
          <w:sz w:val="20"/>
        </w:rPr>
        <w:t xml:space="preserve"> </w:t>
      </w:r>
      <w:r>
        <w:rPr>
          <w:sz w:val="20"/>
        </w:rPr>
        <w:t>the</w:t>
      </w:r>
      <w:r>
        <w:rPr>
          <w:spacing w:val="-3"/>
          <w:sz w:val="20"/>
        </w:rPr>
        <w:t xml:space="preserve"> </w:t>
      </w:r>
      <w:r>
        <w:rPr>
          <w:sz w:val="20"/>
        </w:rPr>
        <w:t>robots</w:t>
      </w:r>
      <w:r>
        <w:rPr>
          <w:spacing w:val="-5"/>
          <w:sz w:val="20"/>
        </w:rPr>
        <w:t xml:space="preserve"> </w:t>
      </w:r>
      <w:r>
        <w:rPr>
          <w:sz w:val="20"/>
        </w:rPr>
        <w:t>in</w:t>
      </w:r>
      <w:r>
        <w:rPr>
          <w:spacing w:val="-4"/>
          <w:sz w:val="20"/>
        </w:rPr>
        <w:t xml:space="preserve"> </w:t>
      </w:r>
      <w:r>
        <w:rPr>
          <w:sz w:val="20"/>
        </w:rPr>
        <w:t>the</w:t>
      </w:r>
      <w:r>
        <w:rPr>
          <w:spacing w:val="-4"/>
          <w:sz w:val="20"/>
        </w:rPr>
        <w:t xml:space="preserve"> </w:t>
      </w:r>
      <w:proofErr w:type="spellStart"/>
      <w:r>
        <w:rPr>
          <w:rFonts w:ascii="Courier New"/>
          <w:b/>
        </w:rPr>
        <w:t>androidTest</w:t>
      </w:r>
      <w:proofErr w:type="spellEnd"/>
      <w:r>
        <w:rPr>
          <w:rFonts w:ascii="Courier New"/>
          <w:b/>
          <w:spacing w:val="-80"/>
        </w:rPr>
        <w:t xml:space="preserve"> </w:t>
      </w:r>
      <w:r>
        <w:rPr>
          <w:sz w:val="20"/>
        </w:rPr>
        <w:t>directory.</w:t>
      </w:r>
      <w:r>
        <w:rPr>
          <w:spacing w:val="-3"/>
          <w:sz w:val="20"/>
        </w:rPr>
        <w:t xml:space="preserve"> </w:t>
      </w:r>
      <w:r>
        <w:rPr>
          <w:spacing w:val="-5"/>
          <w:sz w:val="20"/>
        </w:rPr>
        <w:t>For</w:t>
      </w:r>
    </w:p>
    <w:p w14:paraId="7DF654A1" w14:textId="77777777" w:rsidR="003D76C2" w:rsidRDefault="00000000">
      <w:pPr>
        <w:ind w:left="1274"/>
        <w:rPr>
          <w:sz w:val="20"/>
        </w:rPr>
      </w:pPr>
      <w:r>
        <w:rPr>
          <w:rFonts w:ascii="Courier New"/>
          <w:b/>
        </w:rPr>
        <w:t>Activity1Robot</w:t>
      </w:r>
      <w:r>
        <w:rPr>
          <w:sz w:val="20"/>
        </w:rPr>
        <w:t>,</w:t>
      </w:r>
      <w:r>
        <w:rPr>
          <w:spacing w:val="-4"/>
          <w:sz w:val="20"/>
        </w:rPr>
        <w:t xml:space="preserve"> </w:t>
      </w:r>
      <w:r>
        <w:rPr>
          <w:sz w:val="20"/>
        </w:rPr>
        <w:t>we</w:t>
      </w:r>
      <w:r>
        <w:rPr>
          <w:spacing w:val="-4"/>
          <w:sz w:val="20"/>
        </w:rPr>
        <w:t xml:space="preserve"> </w:t>
      </w:r>
      <w:r>
        <w:rPr>
          <w:sz w:val="20"/>
        </w:rPr>
        <w:t>have</w:t>
      </w:r>
      <w:r>
        <w:rPr>
          <w:spacing w:val="-4"/>
          <w:sz w:val="20"/>
        </w:rPr>
        <w:t xml:space="preserve"> </w:t>
      </w:r>
      <w:r>
        <w:rPr>
          <w:sz w:val="20"/>
        </w:rPr>
        <w:t>the</w:t>
      </w:r>
      <w:r>
        <w:rPr>
          <w:spacing w:val="-3"/>
          <w:sz w:val="20"/>
        </w:rPr>
        <w:t xml:space="preserve"> </w:t>
      </w:r>
      <w:r>
        <w:rPr>
          <w:spacing w:val="-2"/>
          <w:sz w:val="20"/>
        </w:rPr>
        <w:t>following:</w:t>
      </w:r>
    </w:p>
    <w:p w14:paraId="6E199601" w14:textId="77777777" w:rsidR="003D76C2" w:rsidRDefault="00D51F7C">
      <w:pPr>
        <w:pStyle w:val="BodyText"/>
        <w:spacing w:before="10"/>
        <w:rPr>
          <w:sz w:val="8"/>
        </w:rPr>
      </w:pPr>
      <w:r>
        <w:rPr>
          <w:noProof/>
        </w:rPr>
        <mc:AlternateContent>
          <mc:Choice Requires="wpg">
            <w:drawing>
              <wp:anchor distT="0" distB="0" distL="0" distR="0" simplePos="0" relativeHeight="487676928" behindDoc="1" locked="0" layoutInCell="1" allowOverlap="1" wp14:anchorId="54DF797D" wp14:editId="1C448CE0">
                <wp:simplePos x="0" y="0"/>
                <wp:positionH relativeFrom="page">
                  <wp:posOffset>1120140</wp:posOffset>
                </wp:positionH>
                <wp:positionV relativeFrom="paragraph">
                  <wp:posOffset>91440</wp:posOffset>
                </wp:positionV>
                <wp:extent cx="5074920" cy="2441575"/>
                <wp:effectExtent l="0" t="0" r="5080" b="0"/>
                <wp:wrapTopAndBottom/>
                <wp:docPr id="935" name="docshapegroup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1764" y="144"/>
                          <a:chExt cx="7992" cy="3845"/>
                        </a:xfrm>
                      </wpg:grpSpPr>
                      <wps:wsp>
                        <wps:cNvPr id="936" name="docshape616"/>
                        <wps:cNvSpPr>
                          <a:spLocks/>
                        </wps:cNvSpPr>
                        <wps:spPr bwMode="auto">
                          <a:xfrm>
                            <a:off x="1764" y="153"/>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7" name="docshape617"/>
                        <wps:cNvSpPr>
                          <a:spLocks/>
                        </wps:cNvSpPr>
                        <wps:spPr bwMode="auto">
                          <a:xfrm>
                            <a:off x="1764" y="143"/>
                            <a:ext cx="7992" cy="3845"/>
                          </a:xfrm>
                          <a:custGeom>
                            <a:avLst/>
                            <a:gdLst>
                              <a:gd name="T0" fmla="+- 0 9756 1764"/>
                              <a:gd name="T1" fmla="*/ T0 w 7992"/>
                              <a:gd name="T2" fmla="+- 0 3968 144"/>
                              <a:gd name="T3" fmla="*/ 3968 h 3845"/>
                              <a:gd name="T4" fmla="+- 0 1764 1764"/>
                              <a:gd name="T5" fmla="*/ T4 w 7992"/>
                              <a:gd name="T6" fmla="+- 0 3968 144"/>
                              <a:gd name="T7" fmla="*/ 3968 h 3845"/>
                              <a:gd name="T8" fmla="+- 0 1764 1764"/>
                              <a:gd name="T9" fmla="*/ T8 w 7992"/>
                              <a:gd name="T10" fmla="+- 0 3988 144"/>
                              <a:gd name="T11" fmla="*/ 3988 h 3845"/>
                              <a:gd name="T12" fmla="+- 0 9756 1764"/>
                              <a:gd name="T13" fmla="*/ T12 w 7992"/>
                              <a:gd name="T14" fmla="+- 0 3988 144"/>
                              <a:gd name="T15" fmla="*/ 3988 h 3845"/>
                              <a:gd name="T16" fmla="+- 0 9756 1764"/>
                              <a:gd name="T17" fmla="*/ T16 w 7992"/>
                              <a:gd name="T18" fmla="+- 0 3968 144"/>
                              <a:gd name="T19" fmla="*/ 3968 h 3845"/>
                              <a:gd name="T20" fmla="+- 0 9756 1764"/>
                              <a:gd name="T21" fmla="*/ T20 w 7992"/>
                              <a:gd name="T22" fmla="+- 0 144 144"/>
                              <a:gd name="T23" fmla="*/ 144 h 3845"/>
                              <a:gd name="T24" fmla="+- 0 1764 1764"/>
                              <a:gd name="T25" fmla="*/ T24 w 7992"/>
                              <a:gd name="T26" fmla="+- 0 144 144"/>
                              <a:gd name="T27" fmla="*/ 144 h 3845"/>
                              <a:gd name="T28" fmla="+- 0 1764 1764"/>
                              <a:gd name="T29" fmla="*/ T28 w 7992"/>
                              <a:gd name="T30" fmla="+- 0 164 144"/>
                              <a:gd name="T31" fmla="*/ 164 h 3845"/>
                              <a:gd name="T32" fmla="+- 0 9756 1764"/>
                              <a:gd name="T33" fmla="*/ T32 w 7992"/>
                              <a:gd name="T34" fmla="+- 0 164 144"/>
                              <a:gd name="T35" fmla="*/ 164 h 3845"/>
                              <a:gd name="T36" fmla="+- 0 9756 1764"/>
                              <a:gd name="T37" fmla="*/ T36 w 7992"/>
                              <a:gd name="T38" fmla="+- 0 144 144"/>
                              <a:gd name="T39" fmla="*/ 144 h 3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8" name="docshape618"/>
                        <wps:cNvSpPr txBox="1">
                          <a:spLocks/>
                        </wps:cNvSpPr>
                        <wps:spPr bwMode="auto">
                          <a:xfrm>
                            <a:off x="1764" y="163"/>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C23EE" w14:textId="77777777" w:rsidR="003D76C2" w:rsidRDefault="003D76C2">
                              <w:pPr>
                                <w:spacing w:before="7"/>
                                <w:rPr>
                                  <w:sz w:val="23"/>
                                </w:rPr>
                              </w:pPr>
                            </w:p>
                            <w:p w14:paraId="1D6B1D2E" w14:textId="77777777" w:rsidR="003D76C2" w:rsidRDefault="00000000">
                              <w:pPr>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Activity1Robot</w:t>
                              </w:r>
                              <w:r>
                                <w:rPr>
                                  <w:rFonts w:ascii="Courier New"/>
                                  <w:spacing w:val="-9"/>
                                  <w:sz w:val="18"/>
                                </w:rPr>
                                <w:t xml:space="preserve"> </w:t>
                              </w:r>
                              <w:r>
                                <w:rPr>
                                  <w:rFonts w:ascii="Courier New"/>
                                  <w:spacing w:val="-10"/>
                                  <w:sz w:val="18"/>
                                </w:rPr>
                                <w:t>{</w:t>
                              </w:r>
                            </w:p>
                            <w:p w14:paraId="314B3EA2" w14:textId="77777777" w:rsidR="003D76C2" w:rsidRDefault="003D76C2">
                              <w:pPr>
                                <w:spacing w:before="8"/>
                                <w:rPr>
                                  <w:rFonts w:ascii="Courier New"/>
                                  <w:sz w:val="24"/>
                                </w:rPr>
                              </w:pPr>
                            </w:p>
                            <w:p w14:paraId="2EAEAD49" w14:textId="77777777" w:rsidR="003D76C2" w:rsidRDefault="00000000">
                              <w:pPr>
                                <w:spacing w:line="280" w:lineRule="atLeast"/>
                                <w:ind w:left="1317"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insertText</w:t>
                              </w:r>
                              <w:proofErr w:type="spellEnd"/>
                              <w:r>
                                <w:rPr>
                                  <w:rFonts w:ascii="Courier New"/>
                                  <w:sz w:val="18"/>
                                </w:rPr>
                                <w:t>(text: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Activity1Robot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(R.id.activity_1_edit_text))</w:t>
                              </w:r>
                            </w:p>
                            <w:p w14:paraId="7E3A9A97" w14:textId="77777777" w:rsidR="003D76C2" w:rsidRDefault="00000000">
                              <w:pPr>
                                <w:spacing w:line="259" w:lineRule="auto"/>
                                <w:ind w:left="1317" w:right="3062" w:firstLine="216"/>
                                <w:rPr>
                                  <w:rFonts w:ascii="Courier New"/>
                                  <w:sz w:val="18"/>
                                </w:rPr>
                              </w:pPr>
                              <w:r>
                                <w:rPr>
                                  <w:rFonts w:ascii="Courier New"/>
                                  <w:spacing w:val="-2"/>
                                  <w:sz w:val="18"/>
                                </w:rPr>
                                <w:t>.perform(</w:t>
                              </w:r>
                              <w:proofErr w:type="spellStart"/>
                              <w:r>
                                <w:rPr>
                                  <w:rFonts w:ascii="Courier New"/>
                                  <w:spacing w:val="-2"/>
                                  <w:sz w:val="18"/>
                                </w:rPr>
                                <w:t>replaceText</w:t>
                              </w:r>
                              <w:proofErr w:type="spellEnd"/>
                              <w:r>
                                <w:rPr>
                                  <w:rFonts w:ascii="Courier New"/>
                                  <w:spacing w:val="-2"/>
                                  <w:sz w:val="18"/>
                                </w:rPr>
                                <w:t xml:space="preserve">(text)) </w:t>
                              </w:r>
                              <w:r>
                                <w:rPr>
                                  <w:rFonts w:ascii="Courier New"/>
                                  <w:sz w:val="18"/>
                                </w:rPr>
                                <w:t>return this</w:t>
                              </w:r>
                            </w:p>
                            <w:p w14:paraId="2949813A" w14:textId="77777777" w:rsidR="003D76C2" w:rsidRDefault="00000000">
                              <w:pPr>
                                <w:spacing w:before="56"/>
                                <w:ind w:left="885"/>
                                <w:rPr>
                                  <w:rFonts w:ascii="Courier New"/>
                                  <w:sz w:val="18"/>
                                </w:rPr>
                              </w:pPr>
                              <w:r>
                                <w:rPr>
                                  <w:rFonts w:ascii="Courier New"/>
                                  <w:sz w:val="18"/>
                                </w:rPr>
                                <w:t>}</w:t>
                              </w:r>
                            </w:p>
                            <w:p w14:paraId="03EF56FB" w14:textId="77777777" w:rsidR="003D76C2" w:rsidRDefault="003D76C2">
                              <w:pPr>
                                <w:rPr>
                                  <w:rFonts w:ascii="Courier New"/>
                                  <w:sz w:val="20"/>
                                </w:rPr>
                              </w:pPr>
                            </w:p>
                            <w:p w14:paraId="0FE8848C" w14:textId="77777777" w:rsidR="003D76C2" w:rsidRDefault="00000000">
                              <w:pPr>
                                <w:spacing w:before="129" w:line="328" w:lineRule="auto"/>
                                <w:ind w:left="1317" w:right="255" w:hanging="432"/>
                                <w:rPr>
                                  <w:rFonts w:ascii="Courier New"/>
                                  <w:sz w:val="18"/>
                                </w:rPr>
                              </w:pPr>
                              <w:r>
                                <w:rPr>
                                  <w:rFonts w:ascii="Courier New"/>
                                  <w:sz w:val="18"/>
                                </w:rPr>
                                <w:t xml:space="preserve">fun submit(): Activity1Robot {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 xml:space="preserve">(R.id.activity_1_button)).perform(click()) </w:t>
                              </w:r>
                              <w:r>
                                <w:rPr>
                                  <w:rFonts w:ascii="Courier New"/>
                                  <w:sz w:val="18"/>
                                </w:rPr>
                                <w:t>return this</w:t>
                              </w:r>
                            </w:p>
                            <w:p w14:paraId="6631AC86" w14:textId="77777777" w:rsidR="003D76C2" w:rsidRDefault="00000000">
                              <w:pPr>
                                <w:spacing w:before="2"/>
                                <w:ind w:left="885"/>
                                <w:rPr>
                                  <w:rFonts w:ascii="Courier New"/>
                                  <w:sz w:val="18"/>
                                </w:rPr>
                              </w:pPr>
                              <w:r>
                                <w:rPr>
                                  <w:rFonts w:ascii="Courier New"/>
                                  <w:sz w:val="18"/>
                                </w:rPr>
                                <w:t>}</w:t>
                              </w:r>
                            </w:p>
                            <w:p w14:paraId="1AB47D5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DF797D" id="docshapegroup615" o:spid="_x0000_s1519" style="position:absolute;margin-left:88.2pt;margin-top:7.2pt;width:399.6pt;height:192.25pt;z-index:-15639552;mso-wrap-distance-left:0;mso-wrap-distance-right:0;mso-position-horizontal-relative:page;mso-position-vertical-relative:text" coordorigin="1764,144"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">
                <v:rect id="docshape616" o:spid="_x0000_s1520" style="position:absolute;left:1764;top:153;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" fillcolor="#f6f6f6" stroked="f">
                  <v:path arrowok="t"/>
                </v:rect>
                <v:shape id="docshape617" o:spid="_x0000_s1521" style="position:absolute;left:1764;top:143;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" path="m7992,3824l,3824r,20l7992,3844r,-20xm7992,l,,,20r7992,l7992,xe" fillcolor="#dadada" stroked="f">
                  <v:path arrowok="t" o:connecttype="custom" o:connectlocs="7992,3968;0,3968;0,3988;7992,3988;7992,3968;7992,144;0,144;0,164;7992,164;7992,144" o:connectangles="0,0,0,0,0,0,0,0,0,0"/>
                </v:shape>
                <v:shape id="docshape618" o:spid="_x0000_s1522" type="#_x0000_t202" style="position:absolute;left:1764;top:163;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" filled="f" stroked="f">
                  <v:path arrowok="t"/>
                  <v:textbox inset="0,0,0,0">
                    <w:txbxContent>
                      <w:p w14:paraId="292C23EE" w14:textId="77777777" w:rsidR="003D76C2" w:rsidRDefault="003D76C2">
                        <w:pPr>
                          <w:spacing w:before="7"/>
                          <w:rPr>
                            <w:sz w:val="23"/>
                          </w:rPr>
                        </w:pPr>
                      </w:p>
                      <w:p w14:paraId="1D6B1D2E" w14:textId="77777777" w:rsidR="003D76C2" w:rsidRDefault="00000000">
                        <w:pPr>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Activity1Robot</w:t>
                        </w:r>
                        <w:r>
                          <w:rPr>
                            <w:rFonts w:ascii="Courier New"/>
                            <w:spacing w:val="-9"/>
                            <w:sz w:val="18"/>
                          </w:rPr>
                          <w:t xml:space="preserve"> </w:t>
                        </w:r>
                        <w:r>
                          <w:rPr>
                            <w:rFonts w:ascii="Courier New"/>
                            <w:spacing w:val="-10"/>
                            <w:sz w:val="18"/>
                          </w:rPr>
                          <w:t>{</w:t>
                        </w:r>
                      </w:p>
                      <w:p w14:paraId="314B3EA2" w14:textId="77777777" w:rsidR="003D76C2" w:rsidRDefault="003D76C2">
                        <w:pPr>
                          <w:spacing w:before="8"/>
                          <w:rPr>
                            <w:rFonts w:ascii="Courier New"/>
                            <w:sz w:val="24"/>
                          </w:rPr>
                        </w:pPr>
                      </w:p>
                      <w:p w14:paraId="2EAEAD49" w14:textId="77777777" w:rsidR="003D76C2" w:rsidRDefault="00000000">
                        <w:pPr>
                          <w:spacing w:line="280" w:lineRule="atLeast"/>
                          <w:ind w:left="1317"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insertText</w:t>
                        </w:r>
                        <w:proofErr w:type="spellEnd"/>
                        <w:r>
                          <w:rPr>
                            <w:rFonts w:ascii="Courier New"/>
                            <w:sz w:val="18"/>
                          </w:rPr>
                          <w:t>(text: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Activity1Robot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(R.id.activity_1_edit_text))</w:t>
                        </w:r>
                      </w:p>
                      <w:p w14:paraId="7E3A9A97" w14:textId="77777777" w:rsidR="003D76C2" w:rsidRDefault="00000000">
                        <w:pPr>
                          <w:spacing w:line="259" w:lineRule="auto"/>
                          <w:ind w:left="1317" w:right="3062" w:firstLine="216"/>
                          <w:rPr>
                            <w:rFonts w:ascii="Courier New"/>
                            <w:sz w:val="18"/>
                          </w:rPr>
                        </w:pPr>
                        <w:r>
                          <w:rPr>
                            <w:rFonts w:ascii="Courier New"/>
                            <w:spacing w:val="-2"/>
                            <w:sz w:val="18"/>
                          </w:rPr>
                          <w:t>.perform(</w:t>
                        </w:r>
                        <w:proofErr w:type="spellStart"/>
                        <w:r>
                          <w:rPr>
                            <w:rFonts w:ascii="Courier New"/>
                            <w:spacing w:val="-2"/>
                            <w:sz w:val="18"/>
                          </w:rPr>
                          <w:t>replaceText</w:t>
                        </w:r>
                        <w:proofErr w:type="spellEnd"/>
                        <w:r>
                          <w:rPr>
                            <w:rFonts w:ascii="Courier New"/>
                            <w:spacing w:val="-2"/>
                            <w:sz w:val="18"/>
                          </w:rPr>
                          <w:t xml:space="preserve">(text)) </w:t>
                        </w:r>
                        <w:r>
                          <w:rPr>
                            <w:rFonts w:ascii="Courier New"/>
                            <w:sz w:val="18"/>
                          </w:rPr>
                          <w:t>return this</w:t>
                        </w:r>
                      </w:p>
                      <w:p w14:paraId="2949813A" w14:textId="77777777" w:rsidR="003D76C2" w:rsidRDefault="00000000">
                        <w:pPr>
                          <w:spacing w:before="56"/>
                          <w:ind w:left="885"/>
                          <w:rPr>
                            <w:rFonts w:ascii="Courier New"/>
                            <w:sz w:val="18"/>
                          </w:rPr>
                        </w:pPr>
                        <w:r>
                          <w:rPr>
                            <w:rFonts w:ascii="Courier New"/>
                            <w:sz w:val="18"/>
                          </w:rPr>
                          <w:t>}</w:t>
                        </w:r>
                      </w:p>
                      <w:p w14:paraId="03EF56FB" w14:textId="77777777" w:rsidR="003D76C2" w:rsidRDefault="003D76C2">
                        <w:pPr>
                          <w:rPr>
                            <w:rFonts w:ascii="Courier New"/>
                            <w:sz w:val="20"/>
                          </w:rPr>
                        </w:pPr>
                      </w:p>
                      <w:p w14:paraId="0FE8848C" w14:textId="77777777" w:rsidR="003D76C2" w:rsidRDefault="00000000">
                        <w:pPr>
                          <w:spacing w:before="129" w:line="328" w:lineRule="auto"/>
                          <w:ind w:left="1317" w:right="255" w:hanging="432"/>
                          <w:rPr>
                            <w:rFonts w:ascii="Courier New"/>
                            <w:sz w:val="18"/>
                          </w:rPr>
                        </w:pPr>
                        <w:r>
                          <w:rPr>
                            <w:rFonts w:ascii="Courier New"/>
                            <w:sz w:val="18"/>
                          </w:rPr>
                          <w:t xml:space="preserve">fun submit(): Activity1Robot {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 xml:space="preserve">(R.id.activity_1_button)).perform(click()) </w:t>
                        </w:r>
                        <w:r>
                          <w:rPr>
                            <w:rFonts w:ascii="Courier New"/>
                            <w:sz w:val="18"/>
                          </w:rPr>
                          <w:t>return this</w:t>
                        </w:r>
                      </w:p>
                      <w:p w14:paraId="6631AC86" w14:textId="77777777" w:rsidR="003D76C2" w:rsidRDefault="00000000">
                        <w:pPr>
                          <w:spacing w:before="2"/>
                          <w:ind w:left="885"/>
                          <w:rPr>
                            <w:rFonts w:ascii="Courier New"/>
                            <w:sz w:val="18"/>
                          </w:rPr>
                        </w:pPr>
                        <w:r>
                          <w:rPr>
                            <w:rFonts w:ascii="Courier New"/>
                            <w:sz w:val="18"/>
                          </w:rPr>
                          <w:t>}</w:t>
                        </w:r>
                      </w:p>
                      <w:p w14:paraId="1AB47D5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69C9C52" w14:textId="77777777" w:rsidR="003D76C2" w:rsidRDefault="00000000">
      <w:pPr>
        <w:pStyle w:val="ListParagraph"/>
        <w:numPr>
          <w:ilvl w:val="0"/>
          <w:numId w:val="8"/>
        </w:numPr>
        <w:tabs>
          <w:tab w:val="left" w:pos="1274"/>
        </w:tabs>
        <w:ind w:left="1274" w:right="887"/>
        <w:jc w:val="left"/>
        <w:rPr>
          <w:sz w:val="20"/>
        </w:rPr>
      </w:pPr>
      <w:r>
        <w:rPr>
          <w:sz w:val="20"/>
        </w:rPr>
        <w:t>Because</w:t>
      </w:r>
      <w:r>
        <w:rPr>
          <w:spacing w:val="-8"/>
          <w:sz w:val="20"/>
        </w:rPr>
        <w:t xml:space="preserve"> </w:t>
      </w:r>
      <w:r>
        <w:rPr>
          <w:rFonts w:ascii="Courier New"/>
          <w:b/>
        </w:rPr>
        <w:t>Activity2</w:t>
      </w:r>
      <w:r>
        <w:rPr>
          <w:rFonts w:ascii="Courier New"/>
          <w:b/>
          <w:spacing w:val="-80"/>
        </w:rPr>
        <w:t xml:space="preserve"> </w:t>
      </w:r>
      <w:r>
        <w:rPr>
          <w:sz w:val="20"/>
        </w:rPr>
        <w:t>has</w:t>
      </w:r>
      <w:r>
        <w:rPr>
          <w:spacing w:val="-4"/>
          <w:sz w:val="20"/>
        </w:rPr>
        <w:t xml:space="preserve"> </w:t>
      </w:r>
      <w:r>
        <w:rPr>
          <w:sz w:val="20"/>
        </w:rPr>
        <w:t>a</w:t>
      </w:r>
      <w:r>
        <w:rPr>
          <w:spacing w:val="-5"/>
          <w:sz w:val="20"/>
        </w:rPr>
        <w:t xml:space="preserve"> </w:t>
      </w:r>
      <w:r>
        <w:rPr>
          <w:sz w:val="20"/>
        </w:rPr>
        <w:t>list</w:t>
      </w:r>
      <w:r>
        <w:rPr>
          <w:spacing w:val="-4"/>
          <w:sz w:val="20"/>
        </w:rPr>
        <w:t xml:space="preserve"> </w:t>
      </w:r>
      <w:r>
        <w:rPr>
          <w:sz w:val="20"/>
        </w:rPr>
        <w:t>of</w:t>
      </w:r>
      <w:r>
        <w:rPr>
          <w:spacing w:val="-4"/>
          <w:sz w:val="20"/>
        </w:rPr>
        <w:t xml:space="preserve"> </w:t>
      </w:r>
      <w:r>
        <w:rPr>
          <w:sz w:val="20"/>
        </w:rPr>
        <w:t>items</w:t>
      </w:r>
      <w:r>
        <w:rPr>
          <w:spacing w:val="-4"/>
          <w:sz w:val="20"/>
        </w:rPr>
        <w:t xml:space="preserve"> </w:t>
      </w:r>
      <w:r>
        <w:rPr>
          <w:sz w:val="20"/>
        </w:rPr>
        <w:t>that</w:t>
      </w:r>
      <w:r>
        <w:rPr>
          <w:spacing w:val="-4"/>
          <w:sz w:val="20"/>
        </w:rPr>
        <w:t xml:space="preserve"> </w:t>
      </w:r>
      <w:r>
        <w:rPr>
          <w:sz w:val="20"/>
        </w:rPr>
        <w:t>require</w:t>
      </w:r>
      <w:r>
        <w:rPr>
          <w:spacing w:val="-5"/>
          <w:sz w:val="20"/>
        </w:rPr>
        <w:t xml:space="preserve"> </w:t>
      </w:r>
      <w:r>
        <w:rPr>
          <w:sz w:val="20"/>
        </w:rPr>
        <w:t>special</w:t>
      </w:r>
      <w:r>
        <w:rPr>
          <w:spacing w:val="-4"/>
          <w:sz w:val="20"/>
        </w:rPr>
        <w:t xml:space="preserve"> </w:t>
      </w:r>
      <w:r>
        <w:rPr>
          <w:sz w:val="20"/>
        </w:rPr>
        <w:t>handling,</w:t>
      </w:r>
      <w:r>
        <w:rPr>
          <w:spacing w:val="-4"/>
          <w:sz w:val="20"/>
        </w:rPr>
        <w:t xml:space="preserve"> </w:t>
      </w:r>
      <w:r>
        <w:rPr>
          <w:sz w:val="20"/>
        </w:rPr>
        <w:t xml:space="preserve">we will next define </w:t>
      </w:r>
      <w:r>
        <w:rPr>
          <w:rFonts w:ascii="Courier New"/>
          <w:b/>
        </w:rPr>
        <w:t>Activity3Robot</w:t>
      </w:r>
      <w:r>
        <w:rPr>
          <w:rFonts w:ascii="Courier New"/>
          <w:b/>
          <w:spacing w:val="-66"/>
        </w:rPr>
        <w:t xml:space="preserve"> </w:t>
      </w:r>
      <w:r>
        <w:rPr>
          <w:sz w:val="20"/>
        </w:rPr>
        <w:t xml:space="preserve">because it has a similar complexity to </w:t>
      </w:r>
      <w:r>
        <w:rPr>
          <w:rFonts w:ascii="Courier New"/>
          <w:b/>
        </w:rPr>
        <w:t>Activity1</w:t>
      </w:r>
      <w:r>
        <w:rPr>
          <w:sz w:val="20"/>
        </w:rPr>
        <w:t>:</w:t>
      </w:r>
    </w:p>
    <w:p w14:paraId="2125EEA7" w14:textId="77777777" w:rsidR="003D76C2" w:rsidRDefault="00D51F7C">
      <w:pPr>
        <w:pStyle w:val="BodyText"/>
        <w:spacing w:before="11"/>
        <w:rPr>
          <w:sz w:val="8"/>
        </w:rPr>
      </w:pPr>
      <w:r>
        <w:rPr>
          <w:noProof/>
        </w:rPr>
        <mc:AlternateContent>
          <mc:Choice Requires="wpg">
            <w:drawing>
              <wp:anchor distT="0" distB="0" distL="0" distR="0" simplePos="0" relativeHeight="487677440" behindDoc="1" locked="0" layoutInCell="1" allowOverlap="1" wp14:anchorId="0CDD2666" wp14:editId="1B16D34D">
                <wp:simplePos x="0" y="0"/>
                <wp:positionH relativeFrom="page">
                  <wp:posOffset>1120140</wp:posOffset>
                </wp:positionH>
                <wp:positionV relativeFrom="paragraph">
                  <wp:posOffset>91440</wp:posOffset>
                </wp:positionV>
                <wp:extent cx="5074920" cy="2174875"/>
                <wp:effectExtent l="0" t="0" r="5080" b="0"/>
                <wp:wrapTopAndBottom/>
                <wp:docPr id="931" name="docshapegroup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932" name="docshape620"/>
                        <wps:cNvSpPr>
                          <a:spLocks/>
                        </wps:cNvSpPr>
                        <wps:spPr bwMode="auto">
                          <a:xfrm>
                            <a:off x="1764" y="153"/>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3" name="docshape621"/>
                        <wps:cNvSpPr>
                          <a:spLocks/>
                        </wps:cNvSpPr>
                        <wps:spPr bwMode="auto">
                          <a:xfrm>
                            <a:off x="1764" y="143"/>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4" name="docshape622"/>
                        <wps:cNvSpPr txBox="1">
                          <a:spLocks/>
                        </wps:cNvSpPr>
                        <wps:spPr bwMode="auto">
                          <a:xfrm>
                            <a:off x="1764" y="163"/>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6532DB" w14:textId="77777777" w:rsidR="003D76C2" w:rsidRDefault="003D76C2">
                              <w:pPr>
                                <w:spacing w:before="7"/>
                                <w:rPr>
                                  <w:sz w:val="23"/>
                                </w:rPr>
                              </w:pPr>
                            </w:p>
                            <w:p w14:paraId="125CDB18" w14:textId="77777777" w:rsidR="003D76C2" w:rsidRDefault="00000000">
                              <w:pPr>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Activity3Robot</w:t>
                              </w:r>
                              <w:r>
                                <w:rPr>
                                  <w:rFonts w:ascii="Courier New"/>
                                  <w:spacing w:val="-9"/>
                                  <w:sz w:val="18"/>
                                </w:rPr>
                                <w:t xml:space="preserve"> </w:t>
                              </w:r>
                              <w:r>
                                <w:rPr>
                                  <w:rFonts w:ascii="Courier New"/>
                                  <w:spacing w:val="-10"/>
                                  <w:sz w:val="18"/>
                                </w:rPr>
                                <w:t>{</w:t>
                              </w:r>
                            </w:p>
                            <w:p w14:paraId="0F4DF1E7" w14:textId="77777777" w:rsidR="003D76C2" w:rsidRDefault="003D76C2">
                              <w:pPr>
                                <w:rPr>
                                  <w:rFonts w:ascii="Courier New"/>
                                  <w:sz w:val="20"/>
                                </w:rPr>
                              </w:pPr>
                            </w:p>
                            <w:p w14:paraId="3C45D7A7" w14:textId="77777777" w:rsidR="003D76C2" w:rsidRDefault="00000000">
                              <w:pPr>
                                <w:spacing w:before="132" w:line="235" w:lineRule="auto"/>
                                <w:ind w:left="1101"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myApplication</w:t>
                              </w:r>
                              <w:proofErr w:type="spellEnd"/>
                              <w:r>
                                <w:rPr>
                                  <w:rFonts w:ascii="Courier New"/>
                                  <w:sz w:val="18"/>
                                </w:rPr>
                                <w:t xml:space="preserve"> = </w:t>
                              </w:r>
                              <w:proofErr w:type="spellStart"/>
                              <w:r>
                                <w:rPr>
                                  <w:rFonts w:ascii="Courier New"/>
                                  <w:spacing w:val="-2"/>
                                  <w:sz w:val="18"/>
                                </w:rPr>
                                <w:t>ApplicationProvider.getApplicationContext</w:t>
                              </w:r>
                              <w:proofErr w:type="spellEnd"/>
                              <w:r>
                                <w:rPr>
                                  <w:rFonts w:ascii="Courier New"/>
                                  <w:spacing w:val="-2"/>
                                  <w:sz w:val="18"/>
                                </w:rPr>
                                <w:t>&lt;Application&gt;()</w:t>
                              </w:r>
                            </w:p>
                            <w:p w14:paraId="5E6EE600" w14:textId="77777777" w:rsidR="003D76C2" w:rsidRDefault="003D76C2">
                              <w:pPr>
                                <w:spacing w:before="6"/>
                                <w:rPr>
                                  <w:rFonts w:ascii="Courier New"/>
                                  <w:sz w:val="19"/>
                                </w:rPr>
                              </w:pPr>
                            </w:p>
                            <w:p w14:paraId="5F7A8103" w14:textId="77777777" w:rsidR="003D76C2" w:rsidRDefault="00000000">
                              <w:pPr>
                                <w:spacing w:line="280" w:lineRule="atLeast"/>
                                <w:ind w:left="1317" w:right="686"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verifyText</w:t>
                              </w:r>
                              <w:proofErr w:type="spellEnd"/>
                              <w:r>
                                <w:rPr>
                                  <w:rFonts w:ascii="Courier New"/>
                                  <w:sz w:val="18"/>
                                </w:rPr>
                                <w:t>(</w:t>
                              </w:r>
                              <w:proofErr w:type="spellStart"/>
                              <w:r>
                                <w:rPr>
                                  <w:rFonts w:ascii="Courier New"/>
                                  <w:sz w:val="18"/>
                                </w:rPr>
                                <w:t>expectedItemText</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Activity3Robot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(R.id.activity_3_text_view))</w:t>
                              </w:r>
                            </w:p>
                            <w:p w14:paraId="79B44952" w14:textId="77777777" w:rsidR="003D76C2" w:rsidRDefault="00000000">
                              <w:pPr>
                                <w:spacing w:line="198" w:lineRule="exact"/>
                                <w:ind w:left="1425"/>
                                <w:rPr>
                                  <w:rFonts w:ascii="Courier New"/>
                                  <w:sz w:val="18"/>
                                </w:rPr>
                              </w:pPr>
                              <w:r>
                                <w:rPr>
                                  <w:rFonts w:ascii="Courier New"/>
                                  <w:spacing w:val="-2"/>
                                  <w:sz w:val="18"/>
                                </w:rPr>
                                <w:t>.check(matches(</w:t>
                              </w:r>
                              <w:proofErr w:type="spellStart"/>
                              <w:r>
                                <w:rPr>
                                  <w:rFonts w:ascii="Courier New"/>
                                  <w:spacing w:val="-2"/>
                                  <w:sz w:val="18"/>
                                </w:rPr>
                                <w:t>withText</w:t>
                              </w:r>
                              <w:proofErr w:type="spellEnd"/>
                              <w:r>
                                <w:rPr>
                                  <w:rFonts w:ascii="Courier New"/>
                                  <w:spacing w:val="-2"/>
                                  <w:sz w:val="18"/>
                                </w:rPr>
                                <w:t>(</w:t>
                              </w:r>
                              <w:proofErr w:type="spellStart"/>
                              <w:r>
                                <w:rPr>
                                  <w:rFonts w:ascii="Courier New"/>
                                  <w:spacing w:val="-2"/>
                                  <w:sz w:val="18"/>
                                </w:rPr>
                                <w:t>myApplication</w:t>
                              </w:r>
                              <w:proofErr w:type="spellEnd"/>
                            </w:p>
                            <w:p w14:paraId="146DCAF3" w14:textId="77777777" w:rsidR="003D76C2" w:rsidRDefault="00000000">
                              <w:pPr>
                                <w:spacing w:line="352" w:lineRule="auto"/>
                                <w:ind w:left="1317" w:firstLine="324"/>
                                <w:rPr>
                                  <w:rFonts w:ascii="Courier New"/>
                                  <w:sz w:val="18"/>
                                </w:rPr>
                              </w:pPr>
                              <w:r>
                                <w:rPr>
                                  <w:rFonts w:ascii="Courier New"/>
                                  <w:sz w:val="18"/>
                                </w:rPr>
                                <w:t>.</w:t>
                              </w:r>
                              <w:proofErr w:type="spellStart"/>
                              <w:r>
                                <w:rPr>
                                  <w:rFonts w:ascii="Courier New"/>
                                  <w:sz w:val="18"/>
                                </w:rPr>
                                <w:t>getString</w:t>
                              </w:r>
                              <w:proofErr w:type="spellEnd"/>
                              <w:r>
                                <w:rPr>
                                  <w:rFonts w:ascii="Courier New"/>
                                  <w:sz w:val="18"/>
                                </w:rPr>
                                <w:t>(</w:t>
                              </w:r>
                              <w:proofErr w:type="spellStart"/>
                              <w:r>
                                <w:rPr>
                                  <w:rFonts w:ascii="Courier New"/>
                                  <w:sz w:val="18"/>
                                </w:rPr>
                                <w:t>R.string.you_clicked_y</w:t>
                              </w:r>
                              <w:proofErr w:type="spellEnd"/>
                              <w:r>
                                <w:rPr>
                                  <w:rFonts w:ascii="Courier New"/>
                                  <w:sz w:val="18"/>
                                </w:rPr>
                                <w:t>,</w:t>
                              </w:r>
                              <w:r>
                                <w:rPr>
                                  <w:rFonts w:ascii="Courier New"/>
                                  <w:spacing w:val="-29"/>
                                  <w:sz w:val="18"/>
                                </w:rPr>
                                <w:t xml:space="preserve"> </w:t>
                              </w:r>
                              <w:proofErr w:type="spellStart"/>
                              <w:r>
                                <w:rPr>
                                  <w:rFonts w:ascii="Courier New"/>
                                  <w:sz w:val="18"/>
                                </w:rPr>
                                <w:t>expectedItemText</w:t>
                              </w:r>
                              <w:proofErr w:type="spellEnd"/>
                              <w:r>
                                <w:rPr>
                                  <w:rFonts w:ascii="Courier New"/>
                                  <w:sz w:val="18"/>
                                </w:rPr>
                                <w:t>)))) return this</w:t>
                              </w:r>
                            </w:p>
                            <w:p w14:paraId="530F7F01" w14:textId="77777777" w:rsidR="003D76C2" w:rsidRDefault="00000000">
                              <w:pPr>
                                <w:spacing w:line="184" w:lineRule="exact"/>
                                <w:ind w:left="885"/>
                                <w:rPr>
                                  <w:rFonts w:ascii="Courier New"/>
                                  <w:sz w:val="18"/>
                                </w:rPr>
                              </w:pPr>
                              <w:r>
                                <w:rPr>
                                  <w:rFonts w:ascii="Courier New"/>
                                  <w:sz w:val="18"/>
                                </w:rPr>
                                <w:t>}</w:t>
                              </w:r>
                            </w:p>
                            <w:p w14:paraId="14882215" w14:textId="77777777" w:rsidR="003D76C2" w:rsidRDefault="00000000">
                              <w:pPr>
                                <w:spacing w:before="75"/>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DD2666" id="docshapegroup619" o:spid="_x0000_s1523" style="position:absolute;margin-left:88.2pt;margin-top:7.2pt;width:399.6pt;height:171.25pt;z-index:-15639040;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">
                <v:rect id="docshape620" o:spid="_x0000_s1524" style="position:absolute;left:1764;top:153;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" fillcolor="#f6f6f6" stroked="f">
                  <v:path arrowok="t"/>
                </v:rect>
                <v:shape id="docshape621" o:spid="_x0000_s1525" style="position:absolute;left:1764;top:143;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" path="m7992,3404l,3404r,20l7992,3424r,-20xm7992,l,,,20r7992,l7992,xe" fillcolor="#dadada" stroked="f">
                  <v:path arrowok="t" o:connecttype="custom" o:connectlocs="7992,3548;0,3548;0,3568;7992,3568;7992,3548;7992,144;0,144;0,164;7992,164;7992,144" o:connectangles="0,0,0,0,0,0,0,0,0,0"/>
                </v:shape>
                <v:shape id="docshape622" o:spid="_x0000_s1526" type="#_x0000_t202" style="position:absolute;left:1764;top:163;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" filled="f" stroked="f">
                  <v:path arrowok="t"/>
                  <v:textbox inset="0,0,0,0">
                    <w:txbxContent>
                      <w:p w14:paraId="316532DB" w14:textId="77777777" w:rsidR="003D76C2" w:rsidRDefault="003D76C2">
                        <w:pPr>
                          <w:spacing w:before="7"/>
                          <w:rPr>
                            <w:sz w:val="23"/>
                          </w:rPr>
                        </w:pPr>
                      </w:p>
                      <w:p w14:paraId="125CDB18" w14:textId="77777777" w:rsidR="003D76C2" w:rsidRDefault="00000000">
                        <w:pPr>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Activity3Robot</w:t>
                        </w:r>
                        <w:r>
                          <w:rPr>
                            <w:rFonts w:ascii="Courier New"/>
                            <w:spacing w:val="-9"/>
                            <w:sz w:val="18"/>
                          </w:rPr>
                          <w:t xml:space="preserve"> </w:t>
                        </w:r>
                        <w:r>
                          <w:rPr>
                            <w:rFonts w:ascii="Courier New"/>
                            <w:spacing w:val="-10"/>
                            <w:sz w:val="18"/>
                          </w:rPr>
                          <w:t>{</w:t>
                        </w:r>
                      </w:p>
                      <w:p w14:paraId="0F4DF1E7" w14:textId="77777777" w:rsidR="003D76C2" w:rsidRDefault="003D76C2">
                        <w:pPr>
                          <w:rPr>
                            <w:rFonts w:ascii="Courier New"/>
                            <w:sz w:val="20"/>
                          </w:rPr>
                        </w:pPr>
                      </w:p>
                      <w:p w14:paraId="3C45D7A7" w14:textId="77777777" w:rsidR="003D76C2" w:rsidRDefault="00000000">
                        <w:pPr>
                          <w:spacing w:before="132" w:line="235" w:lineRule="auto"/>
                          <w:ind w:left="1101"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myApplication</w:t>
                        </w:r>
                        <w:proofErr w:type="spellEnd"/>
                        <w:r>
                          <w:rPr>
                            <w:rFonts w:ascii="Courier New"/>
                            <w:sz w:val="18"/>
                          </w:rPr>
                          <w:t xml:space="preserve"> = </w:t>
                        </w:r>
                        <w:proofErr w:type="spellStart"/>
                        <w:r>
                          <w:rPr>
                            <w:rFonts w:ascii="Courier New"/>
                            <w:spacing w:val="-2"/>
                            <w:sz w:val="18"/>
                          </w:rPr>
                          <w:t>ApplicationProvider.getApplicationContext</w:t>
                        </w:r>
                        <w:proofErr w:type="spellEnd"/>
                        <w:r>
                          <w:rPr>
                            <w:rFonts w:ascii="Courier New"/>
                            <w:spacing w:val="-2"/>
                            <w:sz w:val="18"/>
                          </w:rPr>
                          <w:t>&lt;Application&gt;()</w:t>
                        </w:r>
                      </w:p>
                      <w:p w14:paraId="5E6EE600" w14:textId="77777777" w:rsidR="003D76C2" w:rsidRDefault="003D76C2">
                        <w:pPr>
                          <w:spacing w:before="6"/>
                          <w:rPr>
                            <w:rFonts w:ascii="Courier New"/>
                            <w:sz w:val="19"/>
                          </w:rPr>
                        </w:pPr>
                      </w:p>
                      <w:p w14:paraId="5F7A8103" w14:textId="77777777" w:rsidR="003D76C2" w:rsidRDefault="00000000">
                        <w:pPr>
                          <w:spacing w:line="280" w:lineRule="atLeast"/>
                          <w:ind w:left="1317" w:right="686"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verifyText</w:t>
                        </w:r>
                        <w:proofErr w:type="spellEnd"/>
                        <w:r>
                          <w:rPr>
                            <w:rFonts w:ascii="Courier New"/>
                            <w:sz w:val="18"/>
                          </w:rPr>
                          <w:t>(</w:t>
                        </w:r>
                        <w:proofErr w:type="spellStart"/>
                        <w:r>
                          <w:rPr>
                            <w:rFonts w:ascii="Courier New"/>
                            <w:sz w:val="18"/>
                          </w:rPr>
                          <w:t>expectedItemText</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Activity3Robot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(R.id.activity_3_text_view))</w:t>
                        </w:r>
                      </w:p>
                      <w:p w14:paraId="79B44952" w14:textId="77777777" w:rsidR="003D76C2" w:rsidRDefault="00000000">
                        <w:pPr>
                          <w:spacing w:line="198" w:lineRule="exact"/>
                          <w:ind w:left="1425"/>
                          <w:rPr>
                            <w:rFonts w:ascii="Courier New"/>
                            <w:sz w:val="18"/>
                          </w:rPr>
                        </w:pPr>
                        <w:r>
                          <w:rPr>
                            <w:rFonts w:ascii="Courier New"/>
                            <w:spacing w:val="-2"/>
                            <w:sz w:val="18"/>
                          </w:rPr>
                          <w:t>.check(matches(</w:t>
                        </w:r>
                        <w:proofErr w:type="spellStart"/>
                        <w:r>
                          <w:rPr>
                            <w:rFonts w:ascii="Courier New"/>
                            <w:spacing w:val="-2"/>
                            <w:sz w:val="18"/>
                          </w:rPr>
                          <w:t>withText</w:t>
                        </w:r>
                        <w:proofErr w:type="spellEnd"/>
                        <w:r>
                          <w:rPr>
                            <w:rFonts w:ascii="Courier New"/>
                            <w:spacing w:val="-2"/>
                            <w:sz w:val="18"/>
                          </w:rPr>
                          <w:t>(</w:t>
                        </w:r>
                        <w:proofErr w:type="spellStart"/>
                        <w:r>
                          <w:rPr>
                            <w:rFonts w:ascii="Courier New"/>
                            <w:spacing w:val="-2"/>
                            <w:sz w:val="18"/>
                          </w:rPr>
                          <w:t>myApplication</w:t>
                        </w:r>
                        <w:proofErr w:type="spellEnd"/>
                      </w:p>
                      <w:p w14:paraId="146DCAF3" w14:textId="77777777" w:rsidR="003D76C2" w:rsidRDefault="00000000">
                        <w:pPr>
                          <w:spacing w:line="352" w:lineRule="auto"/>
                          <w:ind w:left="1317" w:firstLine="324"/>
                          <w:rPr>
                            <w:rFonts w:ascii="Courier New"/>
                            <w:sz w:val="18"/>
                          </w:rPr>
                        </w:pPr>
                        <w:r>
                          <w:rPr>
                            <w:rFonts w:ascii="Courier New"/>
                            <w:sz w:val="18"/>
                          </w:rPr>
                          <w:t>.</w:t>
                        </w:r>
                        <w:proofErr w:type="spellStart"/>
                        <w:r>
                          <w:rPr>
                            <w:rFonts w:ascii="Courier New"/>
                            <w:sz w:val="18"/>
                          </w:rPr>
                          <w:t>getString</w:t>
                        </w:r>
                        <w:proofErr w:type="spellEnd"/>
                        <w:r>
                          <w:rPr>
                            <w:rFonts w:ascii="Courier New"/>
                            <w:sz w:val="18"/>
                          </w:rPr>
                          <w:t>(</w:t>
                        </w:r>
                        <w:proofErr w:type="spellStart"/>
                        <w:r>
                          <w:rPr>
                            <w:rFonts w:ascii="Courier New"/>
                            <w:sz w:val="18"/>
                          </w:rPr>
                          <w:t>R.string.you_clicked_y</w:t>
                        </w:r>
                        <w:proofErr w:type="spellEnd"/>
                        <w:r>
                          <w:rPr>
                            <w:rFonts w:ascii="Courier New"/>
                            <w:sz w:val="18"/>
                          </w:rPr>
                          <w:t>,</w:t>
                        </w:r>
                        <w:r>
                          <w:rPr>
                            <w:rFonts w:ascii="Courier New"/>
                            <w:spacing w:val="-29"/>
                            <w:sz w:val="18"/>
                          </w:rPr>
                          <w:t xml:space="preserve"> </w:t>
                        </w:r>
                        <w:proofErr w:type="spellStart"/>
                        <w:r>
                          <w:rPr>
                            <w:rFonts w:ascii="Courier New"/>
                            <w:sz w:val="18"/>
                          </w:rPr>
                          <w:t>expectedItemText</w:t>
                        </w:r>
                        <w:proofErr w:type="spellEnd"/>
                        <w:r>
                          <w:rPr>
                            <w:rFonts w:ascii="Courier New"/>
                            <w:sz w:val="18"/>
                          </w:rPr>
                          <w:t>)))) return this</w:t>
                        </w:r>
                      </w:p>
                      <w:p w14:paraId="530F7F01" w14:textId="77777777" w:rsidR="003D76C2" w:rsidRDefault="00000000">
                        <w:pPr>
                          <w:spacing w:line="184" w:lineRule="exact"/>
                          <w:ind w:left="885"/>
                          <w:rPr>
                            <w:rFonts w:ascii="Courier New"/>
                            <w:sz w:val="18"/>
                          </w:rPr>
                        </w:pPr>
                        <w:r>
                          <w:rPr>
                            <w:rFonts w:ascii="Courier New"/>
                            <w:sz w:val="18"/>
                          </w:rPr>
                          <w:t>}</w:t>
                        </w:r>
                      </w:p>
                      <w:p w14:paraId="14882215" w14:textId="77777777" w:rsidR="003D76C2" w:rsidRDefault="00000000">
                        <w:pPr>
                          <w:spacing w:before="75"/>
                          <w:ind w:left="453"/>
                          <w:rPr>
                            <w:rFonts w:ascii="Courier New"/>
                            <w:sz w:val="18"/>
                          </w:rPr>
                        </w:pPr>
                        <w:r>
                          <w:rPr>
                            <w:rFonts w:ascii="Courier New"/>
                            <w:sz w:val="18"/>
                          </w:rPr>
                          <w:t>}</w:t>
                        </w:r>
                      </w:p>
                    </w:txbxContent>
                  </v:textbox>
                </v:shape>
                <w10:wrap type="topAndBottom" anchorx="page"/>
              </v:group>
            </w:pict>
          </mc:Fallback>
        </mc:AlternateContent>
      </w:r>
    </w:p>
    <w:p w14:paraId="47412F9E" w14:textId="77777777" w:rsidR="003D76C2" w:rsidRDefault="003D76C2">
      <w:pPr>
        <w:rPr>
          <w:sz w:val="8"/>
        </w:rPr>
        <w:sectPr w:rsidR="003D76C2">
          <w:pgSz w:w="10800" w:h="13320"/>
          <w:pgMar w:top="1120" w:right="920" w:bottom="280" w:left="940" w:header="695" w:footer="0" w:gutter="0"/>
          <w:cols w:space="720"/>
        </w:sectPr>
      </w:pPr>
    </w:p>
    <w:p w14:paraId="2ACCAE05" w14:textId="77777777" w:rsidR="003D76C2" w:rsidRDefault="003D76C2">
      <w:pPr>
        <w:pStyle w:val="BodyText"/>
        <w:spacing w:before="12"/>
        <w:rPr>
          <w:sz w:val="7"/>
        </w:rPr>
      </w:pPr>
    </w:p>
    <w:p w14:paraId="093CC5B2" w14:textId="77777777" w:rsidR="003D76C2" w:rsidRDefault="00000000">
      <w:pPr>
        <w:pStyle w:val="ListParagraph"/>
        <w:numPr>
          <w:ilvl w:val="0"/>
          <w:numId w:val="8"/>
        </w:numPr>
        <w:tabs>
          <w:tab w:val="left" w:pos="554"/>
        </w:tabs>
        <w:spacing w:before="101" w:line="242" w:lineRule="auto"/>
        <w:ind w:right="876"/>
        <w:jc w:val="left"/>
        <w:rPr>
          <w:sz w:val="20"/>
        </w:rPr>
      </w:pPr>
      <w:r>
        <w:rPr>
          <w:sz w:val="20"/>
        </w:rPr>
        <w:t xml:space="preserve">Now, let's look at </w:t>
      </w:r>
      <w:r>
        <w:rPr>
          <w:rFonts w:ascii="Courier New"/>
          <w:b/>
        </w:rPr>
        <w:t>Activity2Robot</w:t>
      </w:r>
      <w:r>
        <w:rPr>
          <w:sz w:val="20"/>
        </w:rPr>
        <w:t xml:space="preserve">. Here, we need to assert the total number of items in </w:t>
      </w:r>
      <w:proofErr w:type="spellStart"/>
      <w:r>
        <w:rPr>
          <w:rFonts w:ascii="Courier New"/>
          <w:b/>
        </w:rPr>
        <w:t>RecyclerView</w:t>
      </w:r>
      <w:proofErr w:type="spellEnd"/>
      <w:r>
        <w:rPr>
          <w:sz w:val="20"/>
        </w:rPr>
        <w:t>. The support library provides no method for this, but we can write a custom implementation that will check this. We can write a class</w:t>
      </w:r>
      <w:r>
        <w:rPr>
          <w:spacing w:val="-6"/>
          <w:sz w:val="20"/>
        </w:rPr>
        <w:t xml:space="preserve"> </w:t>
      </w:r>
      <w:r>
        <w:rPr>
          <w:sz w:val="20"/>
        </w:rPr>
        <w:t>that</w:t>
      </w:r>
      <w:r>
        <w:rPr>
          <w:spacing w:val="-3"/>
          <w:sz w:val="20"/>
        </w:rPr>
        <w:t xml:space="preserve"> </w:t>
      </w:r>
      <w:r>
        <w:rPr>
          <w:sz w:val="20"/>
        </w:rPr>
        <w:t>will</w:t>
      </w:r>
      <w:r>
        <w:rPr>
          <w:spacing w:val="-3"/>
          <w:sz w:val="20"/>
        </w:rPr>
        <w:t xml:space="preserve"> </w:t>
      </w:r>
      <w:r>
        <w:rPr>
          <w:sz w:val="20"/>
        </w:rPr>
        <w:t>implement</w:t>
      </w:r>
      <w:r>
        <w:rPr>
          <w:spacing w:val="-4"/>
          <w:sz w:val="20"/>
        </w:rPr>
        <w:t xml:space="preserve"> </w:t>
      </w:r>
      <w:proofErr w:type="spellStart"/>
      <w:r>
        <w:rPr>
          <w:rFonts w:ascii="Courier New"/>
          <w:b/>
        </w:rPr>
        <w:t>ViewAssertion</w:t>
      </w:r>
      <w:proofErr w:type="spellEnd"/>
      <w:r>
        <w:rPr>
          <w:rFonts w:ascii="Courier New"/>
          <w:b/>
          <w:spacing w:val="-80"/>
        </w:rPr>
        <w:t xml:space="preserve"> </w:t>
      </w:r>
      <w:r>
        <w:rPr>
          <w:sz w:val="20"/>
        </w:rPr>
        <w:t>and</w:t>
      </w:r>
      <w:r>
        <w:rPr>
          <w:spacing w:val="-4"/>
          <w:sz w:val="20"/>
        </w:rPr>
        <w:t xml:space="preserve"> </w:t>
      </w:r>
      <w:r>
        <w:rPr>
          <w:sz w:val="20"/>
        </w:rPr>
        <w:t>there</w:t>
      </w:r>
      <w:r>
        <w:rPr>
          <w:spacing w:val="-3"/>
          <w:sz w:val="20"/>
        </w:rPr>
        <w:t xml:space="preserve"> </w:t>
      </w:r>
      <w:r>
        <w:rPr>
          <w:sz w:val="20"/>
        </w:rPr>
        <w:t>we</w:t>
      </w:r>
      <w:r>
        <w:rPr>
          <w:spacing w:val="-3"/>
          <w:sz w:val="20"/>
        </w:rPr>
        <w:t xml:space="preserve"> </w:t>
      </w:r>
      <w:r>
        <w:rPr>
          <w:sz w:val="20"/>
        </w:rPr>
        <w:t>will</w:t>
      </w:r>
      <w:r>
        <w:rPr>
          <w:spacing w:val="-3"/>
          <w:sz w:val="20"/>
        </w:rPr>
        <w:t xml:space="preserve"> </w:t>
      </w:r>
      <w:r>
        <w:rPr>
          <w:sz w:val="20"/>
        </w:rPr>
        <w:t>assert</w:t>
      </w:r>
      <w:r>
        <w:rPr>
          <w:spacing w:val="-4"/>
          <w:sz w:val="20"/>
        </w:rPr>
        <w:t xml:space="preserve"> </w:t>
      </w:r>
      <w:r>
        <w:rPr>
          <w:sz w:val="20"/>
        </w:rPr>
        <w:t>the</w:t>
      </w:r>
      <w:r>
        <w:rPr>
          <w:spacing w:val="-3"/>
          <w:sz w:val="20"/>
        </w:rPr>
        <w:t xml:space="preserve"> </w:t>
      </w:r>
      <w:r>
        <w:rPr>
          <w:sz w:val="20"/>
        </w:rPr>
        <w:t>count</w:t>
      </w:r>
      <w:r>
        <w:rPr>
          <w:spacing w:val="-3"/>
          <w:sz w:val="20"/>
        </w:rPr>
        <w:t xml:space="preserve"> </w:t>
      </w:r>
      <w:r>
        <w:rPr>
          <w:sz w:val="20"/>
        </w:rPr>
        <w:t xml:space="preserve">of </w:t>
      </w:r>
      <w:proofErr w:type="spellStart"/>
      <w:r>
        <w:rPr>
          <w:rFonts w:ascii="Courier New"/>
          <w:b/>
          <w:spacing w:val="-2"/>
        </w:rPr>
        <w:t>RecyclerView</w:t>
      </w:r>
      <w:proofErr w:type="spellEnd"/>
      <w:r>
        <w:rPr>
          <w:spacing w:val="-2"/>
          <w:sz w:val="20"/>
        </w:rPr>
        <w:t>:</w:t>
      </w:r>
    </w:p>
    <w:p w14:paraId="7B78E2E6" w14:textId="77777777" w:rsidR="003D76C2" w:rsidRDefault="00D51F7C">
      <w:pPr>
        <w:pStyle w:val="BodyText"/>
        <w:spacing w:before="5"/>
        <w:rPr>
          <w:sz w:val="8"/>
        </w:rPr>
      </w:pPr>
      <w:r>
        <w:rPr>
          <w:noProof/>
        </w:rPr>
        <mc:AlternateContent>
          <mc:Choice Requires="wpg">
            <w:drawing>
              <wp:anchor distT="0" distB="0" distL="0" distR="0" simplePos="0" relativeHeight="487677952" behindDoc="1" locked="0" layoutInCell="1" allowOverlap="1" wp14:anchorId="55B4E5F2" wp14:editId="17E65EDE">
                <wp:simplePos x="0" y="0"/>
                <wp:positionH relativeFrom="page">
                  <wp:posOffset>662940</wp:posOffset>
                </wp:positionH>
                <wp:positionV relativeFrom="paragraph">
                  <wp:posOffset>87630</wp:posOffset>
                </wp:positionV>
                <wp:extent cx="5074920" cy="1819275"/>
                <wp:effectExtent l="0" t="0" r="5080" b="0"/>
                <wp:wrapTopAndBottom/>
                <wp:docPr id="927" name="docshapegroup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38"/>
                          <a:chExt cx="7992" cy="2865"/>
                        </a:xfrm>
                      </wpg:grpSpPr>
                      <wps:wsp>
                        <wps:cNvPr id="928" name="docshape624"/>
                        <wps:cNvSpPr>
                          <a:spLocks/>
                        </wps:cNvSpPr>
                        <wps:spPr bwMode="auto">
                          <a:xfrm>
                            <a:off x="1044" y="148"/>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9" name="docshape625"/>
                        <wps:cNvSpPr>
                          <a:spLocks/>
                        </wps:cNvSpPr>
                        <wps:spPr bwMode="auto">
                          <a:xfrm>
                            <a:off x="1044" y="138"/>
                            <a:ext cx="7992" cy="2865"/>
                          </a:xfrm>
                          <a:custGeom>
                            <a:avLst/>
                            <a:gdLst>
                              <a:gd name="T0" fmla="+- 0 9036 1044"/>
                              <a:gd name="T1" fmla="*/ T0 w 7992"/>
                              <a:gd name="T2" fmla="+- 0 2982 138"/>
                              <a:gd name="T3" fmla="*/ 2982 h 2865"/>
                              <a:gd name="T4" fmla="+- 0 1044 1044"/>
                              <a:gd name="T5" fmla="*/ T4 w 7992"/>
                              <a:gd name="T6" fmla="+- 0 2982 138"/>
                              <a:gd name="T7" fmla="*/ 2982 h 2865"/>
                              <a:gd name="T8" fmla="+- 0 1044 1044"/>
                              <a:gd name="T9" fmla="*/ T8 w 7992"/>
                              <a:gd name="T10" fmla="+- 0 3002 138"/>
                              <a:gd name="T11" fmla="*/ 3002 h 2865"/>
                              <a:gd name="T12" fmla="+- 0 9036 1044"/>
                              <a:gd name="T13" fmla="*/ T12 w 7992"/>
                              <a:gd name="T14" fmla="+- 0 3002 138"/>
                              <a:gd name="T15" fmla="*/ 3002 h 2865"/>
                              <a:gd name="T16" fmla="+- 0 9036 1044"/>
                              <a:gd name="T17" fmla="*/ T16 w 7992"/>
                              <a:gd name="T18" fmla="+- 0 2982 138"/>
                              <a:gd name="T19" fmla="*/ 2982 h 2865"/>
                              <a:gd name="T20" fmla="+- 0 9036 1044"/>
                              <a:gd name="T21" fmla="*/ T20 w 7992"/>
                              <a:gd name="T22" fmla="+- 0 138 138"/>
                              <a:gd name="T23" fmla="*/ 138 h 2865"/>
                              <a:gd name="T24" fmla="+- 0 1044 1044"/>
                              <a:gd name="T25" fmla="*/ T24 w 7992"/>
                              <a:gd name="T26" fmla="+- 0 138 138"/>
                              <a:gd name="T27" fmla="*/ 138 h 2865"/>
                              <a:gd name="T28" fmla="+- 0 1044 1044"/>
                              <a:gd name="T29" fmla="*/ T28 w 7992"/>
                              <a:gd name="T30" fmla="+- 0 158 138"/>
                              <a:gd name="T31" fmla="*/ 158 h 2865"/>
                              <a:gd name="T32" fmla="+- 0 9036 1044"/>
                              <a:gd name="T33" fmla="*/ T32 w 7992"/>
                              <a:gd name="T34" fmla="+- 0 158 138"/>
                              <a:gd name="T35" fmla="*/ 158 h 2865"/>
                              <a:gd name="T36" fmla="+- 0 9036 1044"/>
                              <a:gd name="T37" fmla="*/ T36 w 7992"/>
                              <a:gd name="T38" fmla="+- 0 138 138"/>
                              <a:gd name="T39" fmla="*/ 138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0" name="docshape626"/>
                        <wps:cNvSpPr txBox="1">
                          <a:spLocks/>
                        </wps:cNvSpPr>
                        <wps:spPr bwMode="auto">
                          <a:xfrm>
                            <a:off x="1044" y="158"/>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16058"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7"/>
                                  <w:sz w:val="18"/>
                                </w:rPr>
                                <w:t xml:space="preserve"> </w:t>
                              </w:r>
                              <w:proofErr w:type="spellStart"/>
                              <w:r>
                                <w:rPr>
                                  <w:rFonts w:ascii="Courier New"/>
                                  <w:sz w:val="18"/>
                                </w:rPr>
                                <w:t>RecyclerViewItemCountAssertion</w:t>
                              </w:r>
                              <w:proofErr w:type="spellEnd"/>
                              <w:r>
                                <w:rPr>
                                  <w:rFonts w:ascii="Courier New"/>
                                  <w:sz w:val="18"/>
                                </w:rPr>
                                <w:t>(private</w:t>
                              </w:r>
                              <w:r>
                                <w:rPr>
                                  <w:rFonts w:ascii="Courier New"/>
                                  <w:spacing w:val="-15"/>
                                  <w:sz w:val="18"/>
                                </w:rPr>
                                <w:t xml:space="preserve"> </w:t>
                              </w:r>
                              <w:proofErr w:type="spellStart"/>
                              <w:r>
                                <w:rPr>
                                  <w:rFonts w:ascii="Courier New"/>
                                  <w:sz w:val="18"/>
                                </w:rPr>
                                <w:t>val</w:t>
                              </w:r>
                              <w:proofErr w:type="spellEnd"/>
                              <w:r>
                                <w:rPr>
                                  <w:rFonts w:ascii="Courier New"/>
                                  <w:spacing w:val="-15"/>
                                  <w:sz w:val="18"/>
                                </w:rPr>
                                <w:t xml:space="preserve"> </w:t>
                              </w:r>
                              <w:proofErr w:type="spellStart"/>
                              <w:r>
                                <w:rPr>
                                  <w:rFonts w:ascii="Courier New"/>
                                  <w:sz w:val="18"/>
                                </w:rPr>
                                <w:t>expectedCount</w:t>
                              </w:r>
                              <w:proofErr w:type="spellEnd"/>
                              <w:r>
                                <w:rPr>
                                  <w:rFonts w:ascii="Courier New"/>
                                  <w:sz w:val="18"/>
                                </w:rPr>
                                <w:t>:</w:t>
                              </w:r>
                              <w:r>
                                <w:rPr>
                                  <w:rFonts w:ascii="Courier New"/>
                                  <w:spacing w:val="-15"/>
                                  <w:sz w:val="18"/>
                                </w:rPr>
                                <w:t xml:space="preserve"> </w:t>
                              </w:r>
                              <w:r>
                                <w:rPr>
                                  <w:rFonts w:ascii="Courier New"/>
                                  <w:spacing w:val="-4"/>
                                  <w:sz w:val="18"/>
                                </w:rPr>
                                <w:t>Int)</w:t>
                              </w:r>
                            </w:p>
                            <w:p w14:paraId="5AB9D893" w14:textId="77777777" w:rsidR="003D76C2" w:rsidRDefault="00000000">
                              <w:pPr>
                                <w:spacing w:line="202" w:lineRule="exact"/>
                                <w:ind w:left="669"/>
                                <w:rPr>
                                  <w:rFonts w:ascii="Courier New"/>
                                  <w:sz w:val="18"/>
                                </w:rPr>
                              </w:pPr>
                              <w:r>
                                <w:rPr>
                                  <w:rFonts w:ascii="Courier New"/>
                                  <w:sz w:val="18"/>
                                </w:rPr>
                                <w:t>:</w:t>
                              </w:r>
                              <w:r>
                                <w:rPr>
                                  <w:rFonts w:ascii="Courier New"/>
                                  <w:spacing w:val="-7"/>
                                  <w:sz w:val="18"/>
                                </w:rPr>
                                <w:t xml:space="preserve"> </w:t>
                              </w:r>
                              <w:proofErr w:type="spellStart"/>
                              <w:r>
                                <w:rPr>
                                  <w:rFonts w:ascii="Courier New"/>
                                  <w:sz w:val="18"/>
                                </w:rPr>
                                <w:t>ViewAssertion</w:t>
                              </w:r>
                              <w:proofErr w:type="spellEnd"/>
                              <w:r>
                                <w:rPr>
                                  <w:rFonts w:ascii="Courier New"/>
                                  <w:spacing w:val="-7"/>
                                  <w:sz w:val="18"/>
                                </w:rPr>
                                <w:t xml:space="preserve"> </w:t>
                              </w:r>
                              <w:r>
                                <w:rPr>
                                  <w:rFonts w:ascii="Courier New"/>
                                  <w:spacing w:val="-10"/>
                                  <w:sz w:val="18"/>
                                </w:rPr>
                                <w:t>{</w:t>
                              </w:r>
                            </w:p>
                            <w:p w14:paraId="26B6599E" w14:textId="77777777" w:rsidR="003D76C2" w:rsidRDefault="003D76C2">
                              <w:pPr>
                                <w:spacing w:before="5"/>
                                <w:rPr>
                                  <w:rFonts w:ascii="Courier New"/>
                                  <w:sz w:val="26"/>
                                </w:rPr>
                              </w:pPr>
                            </w:p>
                            <w:p w14:paraId="3C98D08D" w14:textId="77777777" w:rsidR="003D76C2" w:rsidRDefault="00000000">
                              <w:pPr>
                                <w:spacing w:line="235" w:lineRule="auto"/>
                                <w:ind w:left="1101"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check(view:</w:t>
                              </w:r>
                              <w:r>
                                <w:rPr>
                                  <w:rFonts w:ascii="Courier New"/>
                                  <w:spacing w:val="-10"/>
                                  <w:sz w:val="18"/>
                                </w:rPr>
                                <w:t xml:space="preserve"> </w:t>
                              </w:r>
                              <w:r>
                                <w:rPr>
                                  <w:rFonts w:ascii="Courier New"/>
                                  <w:sz w:val="18"/>
                                </w:rPr>
                                <w:t>View,</w:t>
                              </w:r>
                              <w:r>
                                <w:rPr>
                                  <w:rFonts w:ascii="Courier New"/>
                                  <w:spacing w:val="-10"/>
                                  <w:sz w:val="18"/>
                                </w:rPr>
                                <w:t xml:space="preserve"> </w:t>
                              </w:r>
                              <w:proofErr w:type="spellStart"/>
                              <w:r>
                                <w:rPr>
                                  <w:rFonts w:ascii="Courier New"/>
                                  <w:sz w:val="18"/>
                                </w:rPr>
                                <w:t>noViewFoundException</w:t>
                              </w:r>
                              <w:proofErr w:type="spellEnd"/>
                              <w:r>
                                <w:rPr>
                                  <w:rFonts w:ascii="Courier New"/>
                                  <w:sz w:val="18"/>
                                </w:rPr>
                                <w:t xml:space="preserve">: </w:t>
                              </w:r>
                              <w:proofErr w:type="spellStart"/>
                              <w:r>
                                <w:rPr>
                                  <w:rFonts w:ascii="Courier New"/>
                                  <w:sz w:val="18"/>
                                </w:rPr>
                                <w:t>NoMatchingViewException</w:t>
                              </w:r>
                              <w:proofErr w:type="spellEnd"/>
                              <w:r>
                                <w:rPr>
                                  <w:rFonts w:ascii="Courier New"/>
                                  <w:sz w:val="18"/>
                                </w:rPr>
                                <w:t>?) {</w:t>
                              </w:r>
                            </w:p>
                            <w:p w14:paraId="4D857602" w14:textId="77777777" w:rsidR="003D76C2" w:rsidRDefault="00000000">
                              <w:pPr>
                                <w:spacing w:before="17" w:line="328" w:lineRule="auto"/>
                                <w:ind w:left="1749" w:right="3433" w:hanging="432"/>
                                <w:rPr>
                                  <w:rFonts w:ascii="Courier New"/>
                                  <w:sz w:val="18"/>
                                </w:rPr>
                              </w:pPr>
                              <w:r>
                                <w:rPr>
                                  <w:rFonts w:ascii="Courier New"/>
                                  <w:sz w:val="18"/>
                                </w:rPr>
                                <w:t xml:space="preserve">if (view is </w:t>
                              </w:r>
                              <w:proofErr w:type="spellStart"/>
                              <w:r>
                                <w:rPr>
                                  <w:rFonts w:ascii="Courier New"/>
                                  <w:sz w:val="18"/>
                                </w:rPr>
                                <w:t>RecyclerView</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r>
                                <w:rPr>
                                  <w:rFonts w:ascii="Courier New"/>
                                  <w:sz w:val="18"/>
                                </w:rPr>
                                <w:t>adapter</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view.adapter</w:t>
                              </w:r>
                              <w:proofErr w:type="spellEnd"/>
                            </w:p>
                            <w:p w14:paraId="140CFAD4" w14:textId="77777777" w:rsidR="003D76C2" w:rsidRDefault="00000000">
                              <w:pPr>
                                <w:spacing w:before="1"/>
                                <w:ind w:left="1749"/>
                                <w:rPr>
                                  <w:rFonts w:ascii="Courier New"/>
                                  <w:sz w:val="18"/>
                                </w:rPr>
                              </w:pPr>
                              <w:proofErr w:type="spellStart"/>
                              <w:r>
                                <w:rPr>
                                  <w:rFonts w:ascii="Courier New"/>
                                  <w:sz w:val="18"/>
                                </w:rPr>
                                <w:t>assertEquals</w:t>
                              </w:r>
                              <w:proofErr w:type="spellEnd"/>
                              <w:r>
                                <w:rPr>
                                  <w:rFonts w:ascii="Courier New"/>
                                  <w:sz w:val="18"/>
                                </w:rPr>
                                <w:t>(</w:t>
                              </w:r>
                              <w:proofErr w:type="spellStart"/>
                              <w:r>
                                <w:rPr>
                                  <w:rFonts w:ascii="Courier New"/>
                                  <w:sz w:val="18"/>
                                </w:rPr>
                                <w:t>expectedCount</w:t>
                              </w:r>
                              <w:proofErr w:type="spellEnd"/>
                              <w:r>
                                <w:rPr>
                                  <w:rFonts w:ascii="Courier New"/>
                                  <w:sz w:val="18"/>
                                </w:rPr>
                                <w:t>,</w:t>
                              </w:r>
                              <w:r>
                                <w:rPr>
                                  <w:rFonts w:ascii="Courier New"/>
                                  <w:spacing w:val="-27"/>
                                  <w:sz w:val="18"/>
                                </w:rPr>
                                <w:t xml:space="preserve"> </w:t>
                              </w:r>
                              <w:r>
                                <w:rPr>
                                  <w:rFonts w:ascii="Courier New"/>
                                  <w:spacing w:val="-2"/>
                                  <w:sz w:val="18"/>
                                </w:rPr>
                                <w:t>adapter!!.</w:t>
                              </w:r>
                              <w:proofErr w:type="spellStart"/>
                              <w:r>
                                <w:rPr>
                                  <w:rFonts w:ascii="Courier New"/>
                                  <w:spacing w:val="-2"/>
                                  <w:sz w:val="18"/>
                                </w:rPr>
                                <w:t>itemCount</w:t>
                              </w:r>
                              <w:proofErr w:type="spellEnd"/>
                              <w:r>
                                <w:rPr>
                                  <w:rFonts w:ascii="Courier New"/>
                                  <w:spacing w:val="-2"/>
                                  <w:sz w:val="18"/>
                                </w:rPr>
                                <w:t>)</w:t>
                              </w:r>
                            </w:p>
                            <w:p w14:paraId="50FF5129" w14:textId="77777777" w:rsidR="003D76C2" w:rsidRDefault="00000000">
                              <w:pPr>
                                <w:spacing w:before="76"/>
                                <w:ind w:left="1317"/>
                                <w:rPr>
                                  <w:rFonts w:ascii="Courier New"/>
                                  <w:sz w:val="18"/>
                                </w:rPr>
                              </w:pPr>
                              <w:r>
                                <w:rPr>
                                  <w:rFonts w:ascii="Courier New"/>
                                  <w:sz w:val="18"/>
                                </w:rPr>
                                <w:t>}</w:t>
                              </w:r>
                            </w:p>
                            <w:p w14:paraId="6DD969EF" w14:textId="77777777" w:rsidR="003D76C2" w:rsidRDefault="00000000">
                              <w:pPr>
                                <w:spacing w:before="77"/>
                                <w:ind w:left="885"/>
                                <w:rPr>
                                  <w:rFonts w:ascii="Courier New"/>
                                  <w:sz w:val="18"/>
                                </w:rPr>
                              </w:pPr>
                              <w:r>
                                <w:rPr>
                                  <w:rFonts w:ascii="Courier New"/>
                                  <w:sz w:val="18"/>
                                </w:rPr>
                                <w:t>}</w:t>
                              </w:r>
                            </w:p>
                            <w:p w14:paraId="48C1E01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B4E5F2" id="docshapegroup623" o:spid="_x0000_s1527" style="position:absolute;margin-left:52.2pt;margin-top:6.9pt;width:399.6pt;height:143.25pt;z-index:-15638528;mso-wrap-distance-left:0;mso-wrap-distance-right:0;mso-position-horizontal-relative:page;mso-position-vertical-relative:text" coordorigin="1044,138"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">
                <v:rect id="docshape624" o:spid="_x0000_s1528" style="position:absolute;left:1044;top:148;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" fillcolor="#f6f6f6" stroked="f">
                  <v:path arrowok="t"/>
                </v:rect>
                <v:shape id="docshape625" o:spid="_x0000_s1529" style="position:absolute;left:1044;top:138;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" path="m7992,2844l,2844r,20l7992,2864r,-20xm7992,l,,,20r7992,l7992,xe" fillcolor="#dadada" stroked="f">
                  <v:path arrowok="t" o:connecttype="custom" o:connectlocs="7992,2982;0,2982;0,3002;7992,3002;7992,2982;7992,138;0,138;0,158;7992,158;7992,138" o:connectangles="0,0,0,0,0,0,0,0,0,0"/>
                </v:shape>
                <v:shape id="docshape626" o:spid="_x0000_s1530" type="#_x0000_t202" style="position:absolute;left:1044;top:158;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" filled="f" stroked="f">
                  <v:path arrowok="t"/>
                  <v:textbox inset="0,0,0,0">
                    <w:txbxContent>
                      <w:p w14:paraId="48616058"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7"/>
                            <w:sz w:val="18"/>
                          </w:rPr>
                          <w:t xml:space="preserve"> </w:t>
                        </w:r>
                        <w:proofErr w:type="spellStart"/>
                        <w:r>
                          <w:rPr>
                            <w:rFonts w:ascii="Courier New"/>
                            <w:sz w:val="18"/>
                          </w:rPr>
                          <w:t>RecyclerViewItemCountAssertion</w:t>
                        </w:r>
                        <w:proofErr w:type="spellEnd"/>
                        <w:r>
                          <w:rPr>
                            <w:rFonts w:ascii="Courier New"/>
                            <w:sz w:val="18"/>
                          </w:rPr>
                          <w:t>(private</w:t>
                        </w:r>
                        <w:r>
                          <w:rPr>
                            <w:rFonts w:ascii="Courier New"/>
                            <w:spacing w:val="-15"/>
                            <w:sz w:val="18"/>
                          </w:rPr>
                          <w:t xml:space="preserve"> </w:t>
                        </w:r>
                        <w:proofErr w:type="spellStart"/>
                        <w:r>
                          <w:rPr>
                            <w:rFonts w:ascii="Courier New"/>
                            <w:sz w:val="18"/>
                          </w:rPr>
                          <w:t>val</w:t>
                        </w:r>
                        <w:proofErr w:type="spellEnd"/>
                        <w:r>
                          <w:rPr>
                            <w:rFonts w:ascii="Courier New"/>
                            <w:spacing w:val="-15"/>
                            <w:sz w:val="18"/>
                          </w:rPr>
                          <w:t xml:space="preserve"> </w:t>
                        </w:r>
                        <w:proofErr w:type="spellStart"/>
                        <w:r>
                          <w:rPr>
                            <w:rFonts w:ascii="Courier New"/>
                            <w:sz w:val="18"/>
                          </w:rPr>
                          <w:t>expectedCount</w:t>
                        </w:r>
                        <w:proofErr w:type="spellEnd"/>
                        <w:r>
                          <w:rPr>
                            <w:rFonts w:ascii="Courier New"/>
                            <w:sz w:val="18"/>
                          </w:rPr>
                          <w:t>:</w:t>
                        </w:r>
                        <w:r>
                          <w:rPr>
                            <w:rFonts w:ascii="Courier New"/>
                            <w:spacing w:val="-15"/>
                            <w:sz w:val="18"/>
                          </w:rPr>
                          <w:t xml:space="preserve"> </w:t>
                        </w:r>
                        <w:r>
                          <w:rPr>
                            <w:rFonts w:ascii="Courier New"/>
                            <w:spacing w:val="-4"/>
                            <w:sz w:val="18"/>
                          </w:rPr>
                          <w:t>Int)</w:t>
                        </w:r>
                      </w:p>
                      <w:p w14:paraId="5AB9D893" w14:textId="77777777" w:rsidR="003D76C2" w:rsidRDefault="00000000">
                        <w:pPr>
                          <w:spacing w:line="202" w:lineRule="exact"/>
                          <w:ind w:left="669"/>
                          <w:rPr>
                            <w:rFonts w:ascii="Courier New"/>
                            <w:sz w:val="18"/>
                          </w:rPr>
                        </w:pPr>
                        <w:r>
                          <w:rPr>
                            <w:rFonts w:ascii="Courier New"/>
                            <w:sz w:val="18"/>
                          </w:rPr>
                          <w:t>:</w:t>
                        </w:r>
                        <w:r>
                          <w:rPr>
                            <w:rFonts w:ascii="Courier New"/>
                            <w:spacing w:val="-7"/>
                            <w:sz w:val="18"/>
                          </w:rPr>
                          <w:t xml:space="preserve"> </w:t>
                        </w:r>
                        <w:proofErr w:type="spellStart"/>
                        <w:r>
                          <w:rPr>
                            <w:rFonts w:ascii="Courier New"/>
                            <w:sz w:val="18"/>
                          </w:rPr>
                          <w:t>ViewAssertion</w:t>
                        </w:r>
                        <w:proofErr w:type="spellEnd"/>
                        <w:r>
                          <w:rPr>
                            <w:rFonts w:ascii="Courier New"/>
                            <w:spacing w:val="-7"/>
                            <w:sz w:val="18"/>
                          </w:rPr>
                          <w:t xml:space="preserve"> </w:t>
                        </w:r>
                        <w:r>
                          <w:rPr>
                            <w:rFonts w:ascii="Courier New"/>
                            <w:spacing w:val="-10"/>
                            <w:sz w:val="18"/>
                          </w:rPr>
                          <w:t>{</w:t>
                        </w:r>
                      </w:p>
                      <w:p w14:paraId="26B6599E" w14:textId="77777777" w:rsidR="003D76C2" w:rsidRDefault="003D76C2">
                        <w:pPr>
                          <w:spacing w:before="5"/>
                          <w:rPr>
                            <w:rFonts w:ascii="Courier New"/>
                            <w:sz w:val="26"/>
                          </w:rPr>
                        </w:pPr>
                      </w:p>
                      <w:p w14:paraId="3C98D08D" w14:textId="77777777" w:rsidR="003D76C2" w:rsidRDefault="00000000">
                        <w:pPr>
                          <w:spacing w:line="235" w:lineRule="auto"/>
                          <w:ind w:left="1101"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check(view:</w:t>
                        </w:r>
                        <w:r>
                          <w:rPr>
                            <w:rFonts w:ascii="Courier New"/>
                            <w:spacing w:val="-10"/>
                            <w:sz w:val="18"/>
                          </w:rPr>
                          <w:t xml:space="preserve"> </w:t>
                        </w:r>
                        <w:r>
                          <w:rPr>
                            <w:rFonts w:ascii="Courier New"/>
                            <w:sz w:val="18"/>
                          </w:rPr>
                          <w:t>View,</w:t>
                        </w:r>
                        <w:r>
                          <w:rPr>
                            <w:rFonts w:ascii="Courier New"/>
                            <w:spacing w:val="-10"/>
                            <w:sz w:val="18"/>
                          </w:rPr>
                          <w:t xml:space="preserve"> </w:t>
                        </w:r>
                        <w:proofErr w:type="spellStart"/>
                        <w:r>
                          <w:rPr>
                            <w:rFonts w:ascii="Courier New"/>
                            <w:sz w:val="18"/>
                          </w:rPr>
                          <w:t>noViewFoundException</w:t>
                        </w:r>
                        <w:proofErr w:type="spellEnd"/>
                        <w:r>
                          <w:rPr>
                            <w:rFonts w:ascii="Courier New"/>
                            <w:sz w:val="18"/>
                          </w:rPr>
                          <w:t xml:space="preserve">: </w:t>
                        </w:r>
                        <w:proofErr w:type="spellStart"/>
                        <w:r>
                          <w:rPr>
                            <w:rFonts w:ascii="Courier New"/>
                            <w:sz w:val="18"/>
                          </w:rPr>
                          <w:t>NoMatchingViewException</w:t>
                        </w:r>
                        <w:proofErr w:type="spellEnd"/>
                        <w:r>
                          <w:rPr>
                            <w:rFonts w:ascii="Courier New"/>
                            <w:sz w:val="18"/>
                          </w:rPr>
                          <w:t>?) {</w:t>
                        </w:r>
                      </w:p>
                      <w:p w14:paraId="4D857602" w14:textId="77777777" w:rsidR="003D76C2" w:rsidRDefault="00000000">
                        <w:pPr>
                          <w:spacing w:before="17" w:line="328" w:lineRule="auto"/>
                          <w:ind w:left="1749" w:right="3433" w:hanging="432"/>
                          <w:rPr>
                            <w:rFonts w:ascii="Courier New"/>
                            <w:sz w:val="18"/>
                          </w:rPr>
                        </w:pPr>
                        <w:r>
                          <w:rPr>
                            <w:rFonts w:ascii="Courier New"/>
                            <w:sz w:val="18"/>
                          </w:rPr>
                          <w:t xml:space="preserve">if (view is </w:t>
                        </w:r>
                        <w:proofErr w:type="spellStart"/>
                        <w:r>
                          <w:rPr>
                            <w:rFonts w:ascii="Courier New"/>
                            <w:sz w:val="18"/>
                          </w:rPr>
                          <w:t>RecyclerView</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r>
                          <w:rPr>
                            <w:rFonts w:ascii="Courier New"/>
                            <w:sz w:val="18"/>
                          </w:rPr>
                          <w:t>adapter</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view.adapter</w:t>
                        </w:r>
                        <w:proofErr w:type="spellEnd"/>
                      </w:p>
                      <w:p w14:paraId="140CFAD4" w14:textId="77777777" w:rsidR="003D76C2" w:rsidRDefault="00000000">
                        <w:pPr>
                          <w:spacing w:before="1"/>
                          <w:ind w:left="1749"/>
                          <w:rPr>
                            <w:rFonts w:ascii="Courier New"/>
                            <w:sz w:val="18"/>
                          </w:rPr>
                        </w:pPr>
                        <w:proofErr w:type="spellStart"/>
                        <w:r>
                          <w:rPr>
                            <w:rFonts w:ascii="Courier New"/>
                            <w:sz w:val="18"/>
                          </w:rPr>
                          <w:t>assertEquals</w:t>
                        </w:r>
                        <w:proofErr w:type="spellEnd"/>
                        <w:r>
                          <w:rPr>
                            <w:rFonts w:ascii="Courier New"/>
                            <w:sz w:val="18"/>
                          </w:rPr>
                          <w:t>(</w:t>
                        </w:r>
                        <w:proofErr w:type="spellStart"/>
                        <w:r>
                          <w:rPr>
                            <w:rFonts w:ascii="Courier New"/>
                            <w:sz w:val="18"/>
                          </w:rPr>
                          <w:t>expectedCount</w:t>
                        </w:r>
                        <w:proofErr w:type="spellEnd"/>
                        <w:r>
                          <w:rPr>
                            <w:rFonts w:ascii="Courier New"/>
                            <w:sz w:val="18"/>
                          </w:rPr>
                          <w:t>,</w:t>
                        </w:r>
                        <w:r>
                          <w:rPr>
                            <w:rFonts w:ascii="Courier New"/>
                            <w:spacing w:val="-27"/>
                            <w:sz w:val="18"/>
                          </w:rPr>
                          <w:t xml:space="preserve"> </w:t>
                        </w:r>
                        <w:r>
                          <w:rPr>
                            <w:rFonts w:ascii="Courier New"/>
                            <w:spacing w:val="-2"/>
                            <w:sz w:val="18"/>
                          </w:rPr>
                          <w:t>adapter!!.</w:t>
                        </w:r>
                        <w:proofErr w:type="spellStart"/>
                        <w:r>
                          <w:rPr>
                            <w:rFonts w:ascii="Courier New"/>
                            <w:spacing w:val="-2"/>
                            <w:sz w:val="18"/>
                          </w:rPr>
                          <w:t>itemCount</w:t>
                        </w:r>
                        <w:proofErr w:type="spellEnd"/>
                        <w:r>
                          <w:rPr>
                            <w:rFonts w:ascii="Courier New"/>
                            <w:spacing w:val="-2"/>
                            <w:sz w:val="18"/>
                          </w:rPr>
                          <w:t>)</w:t>
                        </w:r>
                      </w:p>
                      <w:p w14:paraId="50FF5129" w14:textId="77777777" w:rsidR="003D76C2" w:rsidRDefault="00000000">
                        <w:pPr>
                          <w:spacing w:before="76"/>
                          <w:ind w:left="1317"/>
                          <w:rPr>
                            <w:rFonts w:ascii="Courier New"/>
                            <w:sz w:val="18"/>
                          </w:rPr>
                        </w:pPr>
                        <w:r>
                          <w:rPr>
                            <w:rFonts w:ascii="Courier New"/>
                            <w:sz w:val="18"/>
                          </w:rPr>
                          <w:t>}</w:t>
                        </w:r>
                      </w:p>
                      <w:p w14:paraId="6DD969EF" w14:textId="77777777" w:rsidR="003D76C2" w:rsidRDefault="00000000">
                        <w:pPr>
                          <w:spacing w:before="77"/>
                          <w:ind w:left="885"/>
                          <w:rPr>
                            <w:rFonts w:ascii="Courier New"/>
                            <w:sz w:val="18"/>
                          </w:rPr>
                        </w:pPr>
                        <w:r>
                          <w:rPr>
                            <w:rFonts w:ascii="Courier New"/>
                            <w:sz w:val="18"/>
                          </w:rPr>
                          <w:t>}</w:t>
                        </w:r>
                      </w:p>
                      <w:p w14:paraId="48C1E01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7A59C52" w14:textId="77777777" w:rsidR="003D76C2" w:rsidRDefault="00000000">
      <w:pPr>
        <w:pStyle w:val="ListParagraph"/>
        <w:numPr>
          <w:ilvl w:val="0"/>
          <w:numId w:val="8"/>
        </w:numPr>
        <w:tabs>
          <w:tab w:val="left" w:pos="554"/>
        </w:tabs>
        <w:spacing w:line="242" w:lineRule="auto"/>
        <w:ind w:right="1201"/>
        <w:jc w:val="left"/>
        <w:rPr>
          <w:sz w:val="20"/>
        </w:rPr>
      </w:pPr>
      <w:r>
        <w:rPr>
          <w:sz w:val="20"/>
        </w:rPr>
        <w:t xml:space="preserve">We can now create a Kotlin file in the </w:t>
      </w:r>
      <w:proofErr w:type="spellStart"/>
      <w:r>
        <w:rPr>
          <w:rFonts w:ascii="Courier New"/>
          <w:b/>
        </w:rPr>
        <w:t>androidTest</w:t>
      </w:r>
      <w:proofErr w:type="spellEnd"/>
      <w:r>
        <w:rPr>
          <w:rFonts w:ascii="Courier New"/>
          <w:b/>
          <w:spacing w:val="-70"/>
        </w:rPr>
        <w:t xml:space="preserve"> </w:t>
      </w:r>
      <w:r>
        <w:rPr>
          <w:sz w:val="20"/>
        </w:rPr>
        <w:t>folder, which we will provide with our own view assertion to keep it consistent with the Espresso syntax.</w:t>
      </w:r>
      <w:r>
        <w:rPr>
          <w:spacing w:val="-8"/>
          <w:sz w:val="20"/>
        </w:rPr>
        <w:t xml:space="preserve"> </w:t>
      </w:r>
      <w:r>
        <w:rPr>
          <w:sz w:val="20"/>
        </w:rPr>
        <w:t>In</w:t>
      </w:r>
      <w:r>
        <w:rPr>
          <w:spacing w:val="-4"/>
          <w:sz w:val="20"/>
        </w:rPr>
        <w:t xml:space="preserve"> </w:t>
      </w:r>
      <w:r>
        <w:rPr>
          <w:sz w:val="20"/>
        </w:rPr>
        <w:t>the</w:t>
      </w:r>
      <w:r>
        <w:rPr>
          <w:spacing w:val="-5"/>
          <w:sz w:val="20"/>
        </w:rPr>
        <w:t xml:space="preserve"> </w:t>
      </w:r>
      <w:proofErr w:type="spellStart"/>
      <w:r>
        <w:rPr>
          <w:rFonts w:ascii="Courier New"/>
          <w:b/>
        </w:rPr>
        <w:t>MyViewAssertions.kt</w:t>
      </w:r>
      <w:proofErr w:type="spellEnd"/>
      <w:r>
        <w:rPr>
          <w:rFonts w:ascii="Courier New"/>
          <w:b/>
          <w:spacing w:val="-80"/>
        </w:rPr>
        <w:t xml:space="preserve"> </w:t>
      </w:r>
      <w:r>
        <w:rPr>
          <w:sz w:val="20"/>
        </w:rPr>
        <w:t>file,</w:t>
      </w:r>
      <w:r>
        <w:rPr>
          <w:spacing w:val="-4"/>
          <w:sz w:val="20"/>
        </w:rPr>
        <w:t xml:space="preserve"> </w:t>
      </w:r>
      <w:r>
        <w:rPr>
          <w:sz w:val="20"/>
        </w:rPr>
        <w:t>we</w:t>
      </w:r>
      <w:r>
        <w:rPr>
          <w:spacing w:val="-4"/>
          <w:sz w:val="20"/>
        </w:rPr>
        <w:t xml:space="preserve"> </w:t>
      </w:r>
      <w:r>
        <w:rPr>
          <w:sz w:val="20"/>
        </w:rPr>
        <w:t>will</w:t>
      </w:r>
      <w:r>
        <w:rPr>
          <w:spacing w:val="-4"/>
          <w:sz w:val="20"/>
        </w:rPr>
        <w:t xml:space="preserve"> </w:t>
      </w:r>
      <w:r>
        <w:rPr>
          <w:sz w:val="20"/>
        </w:rPr>
        <w:t>have</w:t>
      </w:r>
      <w:r>
        <w:rPr>
          <w:spacing w:val="-4"/>
          <w:sz w:val="20"/>
        </w:rPr>
        <w:t xml:space="preserve"> </w:t>
      </w:r>
      <w:r>
        <w:rPr>
          <w:sz w:val="20"/>
        </w:rPr>
        <w:t>the</w:t>
      </w:r>
      <w:r>
        <w:rPr>
          <w:spacing w:val="-4"/>
          <w:sz w:val="20"/>
        </w:rPr>
        <w:t xml:space="preserve"> </w:t>
      </w:r>
      <w:r>
        <w:rPr>
          <w:sz w:val="20"/>
        </w:rPr>
        <w:t>following</w:t>
      </w:r>
      <w:r>
        <w:rPr>
          <w:spacing w:val="-4"/>
          <w:sz w:val="20"/>
        </w:rPr>
        <w:t xml:space="preserve"> </w:t>
      </w:r>
      <w:r>
        <w:rPr>
          <w:sz w:val="20"/>
        </w:rPr>
        <w:t>code:</w:t>
      </w:r>
    </w:p>
    <w:p w14:paraId="576ADEEA" w14:textId="77777777" w:rsidR="003D76C2" w:rsidRDefault="00D51F7C">
      <w:pPr>
        <w:pStyle w:val="BodyText"/>
        <w:spacing w:before="10"/>
        <w:rPr>
          <w:sz w:val="8"/>
        </w:rPr>
      </w:pPr>
      <w:r>
        <w:rPr>
          <w:noProof/>
        </w:rPr>
        <mc:AlternateContent>
          <mc:Choice Requires="wpg">
            <w:drawing>
              <wp:anchor distT="0" distB="0" distL="0" distR="0" simplePos="0" relativeHeight="487678464" behindDoc="1" locked="0" layoutInCell="1" allowOverlap="1" wp14:anchorId="7BD217FA" wp14:editId="45EECDE7">
                <wp:simplePos x="0" y="0"/>
                <wp:positionH relativeFrom="page">
                  <wp:posOffset>662940</wp:posOffset>
                </wp:positionH>
                <wp:positionV relativeFrom="paragraph">
                  <wp:posOffset>91440</wp:posOffset>
                </wp:positionV>
                <wp:extent cx="5074920" cy="574675"/>
                <wp:effectExtent l="0" t="0" r="5080" b="0"/>
                <wp:wrapTopAndBottom/>
                <wp:docPr id="923" name="docshapegroup6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44"/>
                          <a:chExt cx="7992" cy="905"/>
                        </a:xfrm>
                      </wpg:grpSpPr>
                      <wps:wsp>
                        <wps:cNvPr id="924" name="docshape628"/>
                        <wps:cNvSpPr>
                          <a:spLocks/>
                        </wps:cNvSpPr>
                        <wps:spPr bwMode="auto">
                          <a:xfrm>
                            <a:off x="1044" y="153"/>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5" name="docshape629"/>
                        <wps:cNvSpPr>
                          <a:spLocks/>
                        </wps:cNvSpPr>
                        <wps:spPr bwMode="auto">
                          <a:xfrm>
                            <a:off x="1044" y="143"/>
                            <a:ext cx="7992" cy="905"/>
                          </a:xfrm>
                          <a:custGeom>
                            <a:avLst/>
                            <a:gdLst>
                              <a:gd name="T0" fmla="+- 0 9036 1044"/>
                              <a:gd name="T1" fmla="*/ T0 w 7992"/>
                              <a:gd name="T2" fmla="+- 0 1028 144"/>
                              <a:gd name="T3" fmla="*/ 1028 h 905"/>
                              <a:gd name="T4" fmla="+- 0 1044 1044"/>
                              <a:gd name="T5" fmla="*/ T4 w 7992"/>
                              <a:gd name="T6" fmla="+- 0 1028 144"/>
                              <a:gd name="T7" fmla="*/ 1028 h 905"/>
                              <a:gd name="T8" fmla="+- 0 1044 1044"/>
                              <a:gd name="T9" fmla="*/ T8 w 7992"/>
                              <a:gd name="T10" fmla="+- 0 1048 144"/>
                              <a:gd name="T11" fmla="*/ 1048 h 905"/>
                              <a:gd name="T12" fmla="+- 0 9036 1044"/>
                              <a:gd name="T13" fmla="*/ T12 w 7992"/>
                              <a:gd name="T14" fmla="+- 0 1048 144"/>
                              <a:gd name="T15" fmla="*/ 1048 h 905"/>
                              <a:gd name="T16" fmla="+- 0 9036 1044"/>
                              <a:gd name="T17" fmla="*/ T16 w 7992"/>
                              <a:gd name="T18" fmla="+- 0 1028 144"/>
                              <a:gd name="T19" fmla="*/ 1028 h 905"/>
                              <a:gd name="T20" fmla="+- 0 9036 1044"/>
                              <a:gd name="T21" fmla="*/ T20 w 7992"/>
                              <a:gd name="T22" fmla="+- 0 144 144"/>
                              <a:gd name="T23" fmla="*/ 144 h 905"/>
                              <a:gd name="T24" fmla="+- 0 1044 1044"/>
                              <a:gd name="T25" fmla="*/ T24 w 7992"/>
                              <a:gd name="T26" fmla="+- 0 144 144"/>
                              <a:gd name="T27" fmla="*/ 144 h 905"/>
                              <a:gd name="T28" fmla="+- 0 1044 1044"/>
                              <a:gd name="T29" fmla="*/ T28 w 7992"/>
                              <a:gd name="T30" fmla="+- 0 164 144"/>
                              <a:gd name="T31" fmla="*/ 164 h 905"/>
                              <a:gd name="T32" fmla="+- 0 9036 1044"/>
                              <a:gd name="T33" fmla="*/ T32 w 7992"/>
                              <a:gd name="T34" fmla="+- 0 164 144"/>
                              <a:gd name="T35" fmla="*/ 164 h 905"/>
                              <a:gd name="T36" fmla="+- 0 9036 104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6" name="docshape630"/>
                        <wps:cNvSpPr txBox="1">
                          <a:spLocks/>
                        </wps:cNvSpPr>
                        <wps:spPr bwMode="auto">
                          <a:xfrm>
                            <a:off x="1044" y="163"/>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97126" w14:textId="77777777" w:rsidR="003D76C2" w:rsidRDefault="00000000">
                              <w:pPr>
                                <w:spacing w:before="40" w:line="328" w:lineRule="auto"/>
                                <w:ind w:left="885" w:right="1274"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checkRecyclerViewItems</w:t>
                              </w:r>
                              <w:proofErr w:type="spellEnd"/>
                              <w:r>
                                <w:rPr>
                                  <w:rFonts w:ascii="Courier New"/>
                                  <w:sz w:val="18"/>
                                </w:rPr>
                                <w:t>(count:</w:t>
                              </w:r>
                              <w:r>
                                <w:rPr>
                                  <w:rFonts w:ascii="Courier New"/>
                                  <w:spacing w:val="-10"/>
                                  <w:sz w:val="18"/>
                                </w:rPr>
                                <w:t xml:space="preserve"> </w:t>
                              </w:r>
                              <w:r>
                                <w:rPr>
                                  <w:rFonts w:ascii="Courier New"/>
                                  <w:sz w:val="18"/>
                                </w:rPr>
                                <w:t>Int):</w:t>
                              </w:r>
                              <w:r>
                                <w:rPr>
                                  <w:rFonts w:ascii="Courier New"/>
                                  <w:spacing w:val="-10"/>
                                  <w:sz w:val="18"/>
                                </w:rPr>
                                <w:t xml:space="preserve"> </w:t>
                              </w:r>
                              <w:proofErr w:type="spellStart"/>
                              <w:r>
                                <w:rPr>
                                  <w:rFonts w:ascii="Courier New"/>
                                  <w:sz w:val="18"/>
                                </w:rPr>
                                <w:t>ViewAssertion</w:t>
                              </w:r>
                              <w:proofErr w:type="spellEnd"/>
                              <w:r>
                                <w:rPr>
                                  <w:rFonts w:ascii="Courier New"/>
                                  <w:spacing w:val="-10"/>
                                  <w:sz w:val="18"/>
                                </w:rPr>
                                <w:t xml:space="preserve"> </w:t>
                              </w:r>
                              <w:r>
                                <w:rPr>
                                  <w:rFonts w:ascii="Courier New"/>
                                  <w:sz w:val="18"/>
                                </w:rPr>
                                <w:t xml:space="preserve">{ return </w:t>
                              </w:r>
                              <w:proofErr w:type="spellStart"/>
                              <w:r>
                                <w:rPr>
                                  <w:rFonts w:ascii="Courier New"/>
                                  <w:sz w:val="18"/>
                                </w:rPr>
                                <w:t>RecyclerViewItemCountAssertion</w:t>
                              </w:r>
                              <w:proofErr w:type="spellEnd"/>
                              <w:r>
                                <w:rPr>
                                  <w:rFonts w:ascii="Courier New"/>
                                  <w:sz w:val="18"/>
                                </w:rPr>
                                <w:t>(count)</w:t>
                              </w:r>
                            </w:p>
                            <w:p w14:paraId="7C268A1B"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D217FA" id="docshapegroup627" o:spid="_x0000_s1531" style="position:absolute;margin-left:52.2pt;margin-top:7.2pt;width:399.6pt;height:45.25pt;z-index:-15638016;mso-wrap-distance-left:0;mso-wrap-distance-right:0;mso-position-horizontal-relative:page;mso-position-vertical-relative:text" coordorigin="104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">
                <v:rect id="docshape628" o:spid="_x0000_s1532" style="position:absolute;left:1044;top:153;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" fillcolor="#f6f6f6" stroked="f">
                  <v:path arrowok="t"/>
                </v:rect>
                <v:shape id="docshape629" o:spid="_x0000_s1533" style="position:absolute;left:1044;top:143;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" path="m7992,884l,884r,20l7992,904r,-20xm7992,l,,,20r7992,l7992,xe" fillcolor="#dadada" stroked="f">
                  <v:path arrowok="t" o:connecttype="custom" o:connectlocs="7992,1028;0,1028;0,1048;7992,1048;7992,1028;7992,144;0,144;0,164;7992,164;7992,144" o:connectangles="0,0,0,0,0,0,0,0,0,0"/>
                </v:shape>
                <v:shape id="docshape630" o:spid="_x0000_s1534" type="#_x0000_t202" style="position:absolute;left:1044;top:163;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" filled="f" stroked="f">
                  <v:path arrowok="t"/>
                  <v:textbox inset="0,0,0,0">
                    <w:txbxContent>
                      <w:p w14:paraId="24697126" w14:textId="77777777" w:rsidR="003D76C2" w:rsidRDefault="00000000">
                        <w:pPr>
                          <w:spacing w:before="40" w:line="328" w:lineRule="auto"/>
                          <w:ind w:left="885" w:right="1274"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checkRecyclerViewItems</w:t>
                        </w:r>
                        <w:proofErr w:type="spellEnd"/>
                        <w:r>
                          <w:rPr>
                            <w:rFonts w:ascii="Courier New"/>
                            <w:sz w:val="18"/>
                          </w:rPr>
                          <w:t>(count:</w:t>
                        </w:r>
                        <w:r>
                          <w:rPr>
                            <w:rFonts w:ascii="Courier New"/>
                            <w:spacing w:val="-10"/>
                            <w:sz w:val="18"/>
                          </w:rPr>
                          <w:t xml:space="preserve"> </w:t>
                        </w:r>
                        <w:r>
                          <w:rPr>
                            <w:rFonts w:ascii="Courier New"/>
                            <w:sz w:val="18"/>
                          </w:rPr>
                          <w:t>Int):</w:t>
                        </w:r>
                        <w:r>
                          <w:rPr>
                            <w:rFonts w:ascii="Courier New"/>
                            <w:spacing w:val="-10"/>
                            <w:sz w:val="18"/>
                          </w:rPr>
                          <w:t xml:space="preserve"> </w:t>
                        </w:r>
                        <w:proofErr w:type="spellStart"/>
                        <w:r>
                          <w:rPr>
                            <w:rFonts w:ascii="Courier New"/>
                            <w:sz w:val="18"/>
                          </w:rPr>
                          <w:t>ViewAssertion</w:t>
                        </w:r>
                        <w:proofErr w:type="spellEnd"/>
                        <w:r>
                          <w:rPr>
                            <w:rFonts w:ascii="Courier New"/>
                            <w:spacing w:val="-10"/>
                            <w:sz w:val="18"/>
                          </w:rPr>
                          <w:t xml:space="preserve"> </w:t>
                        </w:r>
                        <w:r>
                          <w:rPr>
                            <w:rFonts w:ascii="Courier New"/>
                            <w:sz w:val="18"/>
                          </w:rPr>
                          <w:t xml:space="preserve">{ return </w:t>
                        </w:r>
                        <w:proofErr w:type="spellStart"/>
                        <w:r>
                          <w:rPr>
                            <w:rFonts w:ascii="Courier New"/>
                            <w:sz w:val="18"/>
                          </w:rPr>
                          <w:t>RecyclerViewItemCountAssertion</w:t>
                        </w:r>
                        <w:proofErr w:type="spellEnd"/>
                        <w:r>
                          <w:rPr>
                            <w:rFonts w:ascii="Courier New"/>
                            <w:sz w:val="18"/>
                          </w:rPr>
                          <w:t>(count)</w:t>
                        </w:r>
                      </w:p>
                      <w:p w14:paraId="7C268A1B"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39F68AC7" w14:textId="77777777" w:rsidR="003D76C2" w:rsidRDefault="00000000">
      <w:pPr>
        <w:pStyle w:val="ListParagraph"/>
        <w:numPr>
          <w:ilvl w:val="0"/>
          <w:numId w:val="8"/>
        </w:numPr>
        <w:tabs>
          <w:tab w:val="left" w:pos="554"/>
        </w:tabs>
        <w:jc w:val="left"/>
        <w:rPr>
          <w:sz w:val="20"/>
        </w:rPr>
      </w:pPr>
      <w:r>
        <w:rPr>
          <w:sz w:val="20"/>
        </w:rPr>
        <w:t>Finally,</w:t>
      </w:r>
      <w:r>
        <w:rPr>
          <w:spacing w:val="-4"/>
          <w:sz w:val="20"/>
        </w:rPr>
        <w:t xml:space="preserve"> </w:t>
      </w:r>
      <w:r>
        <w:rPr>
          <w:sz w:val="20"/>
        </w:rPr>
        <w:t>we</w:t>
      </w:r>
      <w:r>
        <w:rPr>
          <w:spacing w:val="-3"/>
          <w:sz w:val="20"/>
        </w:rPr>
        <w:t xml:space="preserve"> </w:t>
      </w:r>
      <w:r>
        <w:rPr>
          <w:sz w:val="20"/>
        </w:rPr>
        <w:t>can</w:t>
      </w:r>
      <w:r>
        <w:rPr>
          <w:spacing w:val="-4"/>
          <w:sz w:val="20"/>
        </w:rPr>
        <w:t xml:space="preserve"> </w:t>
      </w:r>
      <w:r>
        <w:rPr>
          <w:sz w:val="20"/>
        </w:rPr>
        <w:t>create</w:t>
      </w:r>
      <w:r>
        <w:rPr>
          <w:spacing w:val="-3"/>
          <w:sz w:val="20"/>
        </w:rPr>
        <w:t xml:space="preserve"> </w:t>
      </w:r>
      <w:r>
        <w:rPr>
          <w:rFonts w:ascii="Courier New"/>
          <w:b/>
          <w:spacing w:val="-2"/>
        </w:rPr>
        <w:t>Activity2Robot</w:t>
      </w:r>
      <w:r>
        <w:rPr>
          <w:spacing w:val="-2"/>
          <w:sz w:val="20"/>
        </w:rPr>
        <w:t>:</w:t>
      </w:r>
    </w:p>
    <w:p w14:paraId="4236D0FB" w14:textId="77777777" w:rsidR="003D76C2" w:rsidRDefault="00D51F7C">
      <w:pPr>
        <w:pStyle w:val="BodyText"/>
        <w:spacing w:before="11"/>
        <w:rPr>
          <w:sz w:val="8"/>
        </w:rPr>
      </w:pPr>
      <w:r>
        <w:rPr>
          <w:noProof/>
        </w:rPr>
        <mc:AlternateContent>
          <mc:Choice Requires="wpg">
            <w:drawing>
              <wp:anchor distT="0" distB="0" distL="0" distR="0" simplePos="0" relativeHeight="487678976" behindDoc="1" locked="0" layoutInCell="1" allowOverlap="1" wp14:anchorId="755DE8F6" wp14:editId="2EBF219A">
                <wp:simplePos x="0" y="0"/>
                <wp:positionH relativeFrom="page">
                  <wp:posOffset>662940</wp:posOffset>
                </wp:positionH>
                <wp:positionV relativeFrom="paragraph">
                  <wp:posOffset>91440</wp:posOffset>
                </wp:positionV>
                <wp:extent cx="5074920" cy="2530475"/>
                <wp:effectExtent l="0" t="0" r="5080" b="0"/>
                <wp:wrapTopAndBottom/>
                <wp:docPr id="919" name="docshapegroup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044" y="144"/>
                          <a:chExt cx="7992" cy="3985"/>
                        </a:xfrm>
                      </wpg:grpSpPr>
                      <wps:wsp>
                        <wps:cNvPr id="920" name="docshape632"/>
                        <wps:cNvSpPr>
                          <a:spLocks/>
                        </wps:cNvSpPr>
                        <wps:spPr bwMode="auto">
                          <a:xfrm>
                            <a:off x="1044" y="153"/>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1" name="docshape633"/>
                        <wps:cNvSpPr>
                          <a:spLocks/>
                        </wps:cNvSpPr>
                        <wps:spPr bwMode="auto">
                          <a:xfrm>
                            <a:off x="1044" y="143"/>
                            <a:ext cx="7992" cy="3985"/>
                          </a:xfrm>
                          <a:custGeom>
                            <a:avLst/>
                            <a:gdLst>
                              <a:gd name="T0" fmla="+- 0 9036 1044"/>
                              <a:gd name="T1" fmla="*/ T0 w 7992"/>
                              <a:gd name="T2" fmla="+- 0 4108 144"/>
                              <a:gd name="T3" fmla="*/ 4108 h 3985"/>
                              <a:gd name="T4" fmla="+- 0 1044 1044"/>
                              <a:gd name="T5" fmla="*/ T4 w 7992"/>
                              <a:gd name="T6" fmla="+- 0 4108 144"/>
                              <a:gd name="T7" fmla="*/ 4108 h 3985"/>
                              <a:gd name="T8" fmla="+- 0 1044 1044"/>
                              <a:gd name="T9" fmla="*/ T8 w 7992"/>
                              <a:gd name="T10" fmla="+- 0 4128 144"/>
                              <a:gd name="T11" fmla="*/ 4128 h 3985"/>
                              <a:gd name="T12" fmla="+- 0 9036 1044"/>
                              <a:gd name="T13" fmla="*/ T12 w 7992"/>
                              <a:gd name="T14" fmla="+- 0 4128 144"/>
                              <a:gd name="T15" fmla="*/ 4128 h 3985"/>
                              <a:gd name="T16" fmla="+- 0 9036 1044"/>
                              <a:gd name="T17" fmla="*/ T16 w 7992"/>
                              <a:gd name="T18" fmla="+- 0 4108 144"/>
                              <a:gd name="T19" fmla="*/ 4108 h 3985"/>
                              <a:gd name="T20" fmla="+- 0 9036 1044"/>
                              <a:gd name="T21" fmla="*/ T20 w 7992"/>
                              <a:gd name="T22" fmla="+- 0 144 144"/>
                              <a:gd name="T23" fmla="*/ 144 h 3985"/>
                              <a:gd name="T24" fmla="+- 0 1044 1044"/>
                              <a:gd name="T25" fmla="*/ T24 w 7992"/>
                              <a:gd name="T26" fmla="+- 0 144 144"/>
                              <a:gd name="T27" fmla="*/ 144 h 3985"/>
                              <a:gd name="T28" fmla="+- 0 1044 1044"/>
                              <a:gd name="T29" fmla="*/ T28 w 7992"/>
                              <a:gd name="T30" fmla="+- 0 164 144"/>
                              <a:gd name="T31" fmla="*/ 164 h 3985"/>
                              <a:gd name="T32" fmla="+- 0 9036 1044"/>
                              <a:gd name="T33" fmla="*/ T32 w 7992"/>
                              <a:gd name="T34" fmla="+- 0 164 144"/>
                              <a:gd name="T35" fmla="*/ 164 h 3985"/>
                              <a:gd name="T36" fmla="+- 0 9036 1044"/>
                              <a:gd name="T37" fmla="*/ T36 w 7992"/>
                              <a:gd name="T38" fmla="+- 0 144 144"/>
                              <a:gd name="T39" fmla="*/ 144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2" name="docshape634"/>
                        <wps:cNvSpPr txBox="1">
                          <a:spLocks/>
                        </wps:cNvSpPr>
                        <wps:spPr bwMode="auto">
                          <a:xfrm>
                            <a:off x="1044" y="163"/>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92F8A2"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Activity2Robot</w:t>
                              </w:r>
                              <w:r>
                                <w:rPr>
                                  <w:rFonts w:ascii="Courier New"/>
                                  <w:spacing w:val="-9"/>
                                  <w:sz w:val="18"/>
                                </w:rPr>
                                <w:t xml:space="preserve"> </w:t>
                              </w:r>
                              <w:r>
                                <w:rPr>
                                  <w:rFonts w:ascii="Courier New"/>
                                  <w:spacing w:val="-10"/>
                                  <w:sz w:val="18"/>
                                </w:rPr>
                                <w:t>{</w:t>
                              </w:r>
                            </w:p>
                            <w:p w14:paraId="7659578F" w14:textId="77777777" w:rsidR="003D76C2" w:rsidRDefault="00000000">
                              <w:pPr>
                                <w:spacing w:before="79" w:line="235" w:lineRule="auto"/>
                                <w:ind w:left="1101"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myApplication</w:t>
                              </w:r>
                              <w:proofErr w:type="spellEnd"/>
                              <w:r>
                                <w:rPr>
                                  <w:rFonts w:ascii="Courier New"/>
                                  <w:sz w:val="18"/>
                                </w:rPr>
                                <w:t xml:space="preserve"> = </w:t>
                              </w:r>
                              <w:proofErr w:type="spellStart"/>
                              <w:r>
                                <w:rPr>
                                  <w:rFonts w:ascii="Courier New"/>
                                  <w:spacing w:val="-2"/>
                                  <w:sz w:val="18"/>
                                </w:rPr>
                                <w:t>ApplicationProvider.getApplicationContext</w:t>
                              </w:r>
                              <w:proofErr w:type="spellEnd"/>
                              <w:r>
                                <w:rPr>
                                  <w:rFonts w:ascii="Courier New"/>
                                  <w:spacing w:val="-2"/>
                                  <w:sz w:val="18"/>
                                </w:rPr>
                                <w:t>&lt;Application&gt;()</w:t>
                              </w:r>
                            </w:p>
                            <w:p w14:paraId="5C80FAB0" w14:textId="77777777" w:rsidR="003D76C2" w:rsidRDefault="003D76C2">
                              <w:pPr>
                                <w:spacing w:before="6"/>
                                <w:rPr>
                                  <w:rFonts w:ascii="Courier New"/>
                                  <w:sz w:val="19"/>
                                </w:rPr>
                              </w:pPr>
                            </w:p>
                            <w:p w14:paraId="5B1E27F3" w14:textId="77777777" w:rsidR="003D76C2" w:rsidRDefault="00000000">
                              <w:pPr>
                                <w:spacing w:line="280" w:lineRule="atLeast"/>
                                <w:ind w:left="1317" w:right="1185"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verifyItemNumber</w:t>
                              </w:r>
                              <w:proofErr w:type="spellEnd"/>
                              <w:r>
                                <w:rPr>
                                  <w:rFonts w:ascii="Courier New"/>
                                  <w:sz w:val="18"/>
                                </w:rPr>
                                <w:t>(expected:</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2EEF7257" w14:textId="77777777" w:rsidR="003D76C2" w:rsidRDefault="00000000">
                              <w:pPr>
                                <w:spacing w:line="259" w:lineRule="auto"/>
                                <w:ind w:left="1317" w:right="2128" w:firstLine="216"/>
                                <w:rPr>
                                  <w:rFonts w:ascii="Courier New"/>
                                  <w:sz w:val="18"/>
                                </w:rPr>
                              </w:pPr>
                              <w:r>
                                <w:rPr>
                                  <w:rFonts w:ascii="Courier New"/>
                                  <w:spacing w:val="-2"/>
                                  <w:sz w:val="18"/>
                                </w:rPr>
                                <w:t>.check(</w:t>
                              </w:r>
                              <w:proofErr w:type="spellStart"/>
                              <w:r>
                                <w:rPr>
                                  <w:rFonts w:ascii="Courier New"/>
                                  <w:spacing w:val="-2"/>
                                  <w:sz w:val="18"/>
                                </w:rPr>
                                <w:t>checkRecyclerViewItems</w:t>
                              </w:r>
                              <w:proofErr w:type="spellEnd"/>
                              <w:r>
                                <w:rPr>
                                  <w:rFonts w:ascii="Courier New"/>
                                  <w:spacing w:val="-2"/>
                                  <w:sz w:val="18"/>
                                </w:rPr>
                                <w:t xml:space="preserve">(expected)) </w:t>
                              </w:r>
                              <w:r>
                                <w:rPr>
                                  <w:rFonts w:ascii="Courier New"/>
                                  <w:sz w:val="18"/>
                                </w:rPr>
                                <w:t>return this</w:t>
                              </w:r>
                            </w:p>
                            <w:p w14:paraId="33023E03" w14:textId="77777777" w:rsidR="003D76C2" w:rsidRDefault="00000000">
                              <w:pPr>
                                <w:spacing w:before="56"/>
                                <w:ind w:left="885"/>
                                <w:rPr>
                                  <w:rFonts w:ascii="Courier New"/>
                                  <w:sz w:val="18"/>
                                </w:rPr>
                              </w:pPr>
                              <w:r>
                                <w:rPr>
                                  <w:rFonts w:ascii="Courier New"/>
                                  <w:sz w:val="18"/>
                                </w:rPr>
                                <w:t>}</w:t>
                              </w:r>
                            </w:p>
                            <w:p w14:paraId="7811BAB9" w14:textId="77777777" w:rsidR="003D76C2" w:rsidRDefault="003D76C2">
                              <w:pPr>
                                <w:rPr>
                                  <w:rFonts w:ascii="Courier New"/>
                                  <w:sz w:val="20"/>
                                </w:rPr>
                              </w:pPr>
                            </w:p>
                            <w:p w14:paraId="5B354FE7" w14:textId="77777777" w:rsidR="003D76C2" w:rsidRDefault="00000000">
                              <w:pPr>
                                <w:spacing w:before="129" w:line="328" w:lineRule="auto"/>
                                <w:ind w:left="1317"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verifyItemText</w:t>
                              </w:r>
                              <w:proofErr w:type="spellEnd"/>
                              <w:r>
                                <w:rPr>
                                  <w:rFonts w:ascii="Courier New"/>
                                  <w:sz w:val="18"/>
                                </w:rPr>
                                <w:t>(</w:t>
                              </w:r>
                              <w:proofErr w:type="spellStart"/>
                              <w:r>
                                <w:rPr>
                                  <w:rFonts w:ascii="Courier New"/>
                                  <w:sz w:val="18"/>
                                </w:rPr>
                                <w:t>itemPosition</w:t>
                              </w:r>
                              <w:proofErr w:type="spellEnd"/>
                              <w:r>
                                <w:rPr>
                                  <w:rFonts w:ascii="Courier New"/>
                                  <w:sz w:val="18"/>
                                </w:rPr>
                                <w: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27474522" w14:textId="77777777" w:rsidR="003D76C2" w:rsidRDefault="00000000">
                              <w:pPr>
                                <w:spacing w:before="2"/>
                                <w:ind w:left="1533"/>
                                <w:rPr>
                                  <w:rFonts w:ascii="Courier New"/>
                                  <w:sz w:val="18"/>
                                </w:rPr>
                              </w:pPr>
                              <w:r>
                                <w:rPr>
                                  <w:rFonts w:ascii="Courier New"/>
                                  <w:spacing w:val="-2"/>
                                  <w:sz w:val="18"/>
                                </w:rPr>
                                <w:t>.perform(</w:t>
                              </w:r>
                              <w:proofErr w:type="spellStart"/>
                              <w:r>
                                <w:rPr>
                                  <w:rFonts w:ascii="Courier New"/>
                                  <w:spacing w:val="-2"/>
                                  <w:sz w:val="18"/>
                                </w:rPr>
                                <w:t>scrollToPosition</w:t>
                              </w:r>
                              <w:proofErr w:type="spellEnd"/>
                            </w:p>
                            <w:p w14:paraId="7433F89F" w14:textId="77777777" w:rsidR="003D76C2" w:rsidRDefault="00000000">
                              <w:pPr>
                                <w:spacing w:before="70" w:line="328" w:lineRule="auto"/>
                                <w:ind w:left="1317" w:right="1766" w:firstLine="432"/>
                                <w:rPr>
                                  <w:rFonts w:ascii="Courier New"/>
                                  <w:sz w:val="18"/>
                                </w:rPr>
                              </w:pPr>
                              <w:r>
                                <w:rPr>
                                  <w:rFonts w:ascii="Courier New"/>
                                  <w:spacing w:val="-2"/>
                                  <w:sz w:val="18"/>
                                </w:rPr>
                                <w:t>&lt;</w:t>
                              </w:r>
                              <w:proofErr w:type="spellStart"/>
                              <w:r>
                                <w:rPr>
                                  <w:rFonts w:ascii="Courier New"/>
                                  <w:spacing w:val="-2"/>
                                  <w:sz w:val="18"/>
                                </w:rPr>
                                <w:t>RecyclerView.ViewHolder</w:t>
                              </w:r>
                              <w:proofErr w:type="spellEnd"/>
                              <w:r>
                                <w:rPr>
                                  <w:rFonts w:ascii="Courier New"/>
                                  <w:spacing w:val="-2"/>
                                  <w:sz w:val="18"/>
                                </w:rPr>
                                <w:t>&gt;(</w:t>
                              </w:r>
                              <w:proofErr w:type="spellStart"/>
                              <w:r>
                                <w:rPr>
                                  <w:rFonts w:ascii="Courier New"/>
                                  <w:spacing w:val="-2"/>
                                  <w:sz w:val="18"/>
                                </w:rPr>
                                <w:t>itemPosition</w:t>
                              </w:r>
                              <w:proofErr w:type="spellEnd"/>
                              <w:r>
                                <w:rPr>
                                  <w:rFonts w:ascii="Courier New"/>
                                  <w:spacing w:val="-2"/>
                                  <w:sz w:val="18"/>
                                </w:rPr>
                                <w:t xml:space="preserve">)) </w:t>
                              </w:r>
                              <w:r>
                                <w:rPr>
                                  <w:rFonts w:ascii="Courier New"/>
                                  <w:sz w:val="18"/>
                                </w:rPr>
                                <w:t>return this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5DE8F6" id="docshapegroup631" o:spid="_x0000_s1535" style="position:absolute;margin-left:52.2pt;margin-top:7.2pt;width:399.6pt;height:199.25pt;z-index:-15637504;mso-wrap-distance-left:0;mso-wrap-distance-right:0;mso-position-horizontal-relative:page;mso-position-vertical-relative:text" coordorigin="1044,144"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">
                <v:rect id="docshape632" o:spid="_x0000_s1536" style="position:absolute;left:1044;top:153;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" fillcolor="#f6f6f6" stroked="f">
                  <v:path arrowok="t"/>
                </v:rect>
                <v:shape id="docshape633" o:spid="_x0000_s1537" style="position:absolute;left:1044;top:143;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" path="m7992,3964l,3964r,20l7992,3984r,-20xm7992,l,,,20r7992,l7992,xe" fillcolor="#dadada" stroked="f">
                  <v:path arrowok="t" o:connecttype="custom" o:connectlocs="7992,4108;0,4108;0,4128;7992,4128;7992,4108;7992,144;0,144;0,164;7992,164;7992,144" o:connectangles="0,0,0,0,0,0,0,0,0,0"/>
                </v:shape>
                <v:shape id="docshape634" o:spid="_x0000_s1538" type="#_x0000_t202" style="position:absolute;left:1044;top:163;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" filled="f" stroked="f">
                  <v:path arrowok="t"/>
                  <v:textbox inset="0,0,0,0">
                    <w:txbxContent>
                      <w:p w14:paraId="5992F8A2"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Activity2Robot</w:t>
                        </w:r>
                        <w:r>
                          <w:rPr>
                            <w:rFonts w:ascii="Courier New"/>
                            <w:spacing w:val="-9"/>
                            <w:sz w:val="18"/>
                          </w:rPr>
                          <w:t xml:space="preserve"> </w:t>
                        </w:r>
                        <w:r>
                          <w:rPr>
                            <w:rFonts w:ascii="Courier New"/>
                            <w:spacing w:val="-10"/>
                            <w:sz w:val="18"/>
                          </w:rPr>
                          <w:t>{</w:t>
                        </w:r>
                      </w:p>
                      <w:p w14:paraId="7659578F" w14:textId="77777777" w:rsidR="003D76C2" w:rsidRDefault="00000000">
                        <w:pPr>
                          <w:spacing w:before="79" w:line="235" w:lineRule="auto"/>
                          <w:ind w:left="1101"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myApplication</w:t>
                        </w:r>
                        <w:proofErr w:type="spellEnd"/>
                        <w:r>
                          <w:rPr>
                            <w:rFonts w:ascii="Courier New"/>
                            <w:sz w:val="18"/>
                          </w:rPr>
                          <w:t xml:space="preserve"> = </w:t>
                        </w:r>
                        <w:proofErr w:type="spellStart"/>
                        <w:r>
                          <w:rPr>
                            <w:rFonts w:ascii="Courier New"/>
                            <w:spacing w:val="-2"/>
                            <w:sz w:val="18"/>
                          </w:rPr>
                          <w:t>ApplicationProvider.getApplicationContext</w:t>
                        </w:r>
                        <w:proofErr w:type="spellEnd"/>
                        <w:r>
                          <w:rPr>
                            <w:rFonts w:ascii="Courier New"/>
                            <w:spacing w:val="-2"/>
                            <w:sz w:val="18"/>
                          </w:rPr>
                          <w:t>&lt;Application&gt;()</w:t>
                        </w:r>
                      </w:p>
                      <w:p w14:paraId="5C80FAB0" w14:textId="77777777" w:rsidR="003D76C2" w:rsidRDefault="003D76C2">
                        <w:pPr>
                          <w:spacing w:before="6"/>
                          <w:rPr>
                            <w:rFonts w:ascii="Courier New"/>
                            <w:sz w:val="19"/>
                          </w:rPr>
                        </w:pPr>
                      </w:p>
                      <w:p w14:paraId="5B1E27F3" w14:textId="77777777" w:rsidR="003D76C2" w:rsidRDefault="00000000">
                        <w:pPr>
                          <w:spacing w:line="280" w:lineRule="atLeast"/>
                          <w:ind w:left="1317" w:right="1185"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verifyItemNumber</w:t>
                        </w:r>
                        <w:proofErr w:type="spellEnd"/>
                        <w:r>
                          <w:rPr>
                            <w:rFonts w:ascii="Courier New"/>
                            <w:sz w:val="18"/>
                          </w:rPr>
                          <w:t>(expected:</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2EEF7257" w14:textId="77777777" w:rsidR="003D76C2" w:rsidRDefault="00000000">
                        <w:pPr>
                          <w:spacing w:line="259" w:lineRule="auto"/>
                          <w:ind w:left="1317" w:right="2128" w:firstLine="216"/>
                          <w:rPr>
                            <w:rFonts w:ascii="Courier New"/>
                            <w:sz w:val="18"/>
                          </w:rPr>
                        </w:pPr>
                        <w:r>
                          <w:rPr>
                            <w:rFonts w:ascii="Courier New"/>
                            <w:spacing w:val="-2"/>
                            <w:sz w:val="18"/>
                          </w:rPr>
                          <w:t>.check(</w:t>
                        </w:r>
                        <w:proofErr w:type="spellStart"/>
                        <w:r>
                          <w:rPr>
                            <w:rFonts w:ascii="Courier New"/>
                            <w:spacing w:val="-2"/>
                            <w:sz w:val="18"/>
                          </w:rPr>
                          <w:t>checkRecyclerViewItems</w:t>
                        </w:r>
                        <w:proofErr w:type="spellEnd"/>
                        <w:r>
                          <w:rPr>
                            <w:rFonts w:ascii="Courier New"/>
                            <w:spacing w:val="-2"/>
                            <w:sz w:val="18"/>
                          </w:rPr>
                          <w:t xml:space="preserve">(expected)) </w:t>
                        </w:r>
                        <w:r>
                          <w:rPr>
                            <w:rFonts w:ascii="Courier New"/>
                            <w:sz w:val="18"/>
                          </w:rPr>
                          <w:t>return this</w:t>
                        </w:r>
                      </w:p>
                      <w:p w14:paraId="33023E03" w14:textId="77777777" w:rsidR="003D76C2" w:rsidRDefault="00000000">
                        <w:pPr>
                          <w:spacing w:before="56"/>
                          <w:ind w:left="885"/>
                          <w:rPr>
                            <w:rFonts w:ascii="Courier New"/>
                            <w:sz w:val="18"/>
                          </w:rPr>
                        </w:pPr>
                        <w:r>
                          <w:rPr>
                            <w:rFonts w:ascii="Courier New"/>
                            <w:sz w:val="18"/>
                          </w:rPr>
                          <w:t>}</w:t>
                        </w:r>
                      </w:p>
                      <w:p w14:paraId="7811BAB9" w14:textId="77777777" w:rsidR="003D76C2" w:rsidRDefault="003D76C2">
                        <w:pPr>
                          <w:rPr>
                            <w:rFonts w:ascii="Courier New"/>
                            <w:sz w:val="20"/>
                          </w:rPr>
                        </w:pPr>
                      </w:p>
                      <w:p w14:paraId="5B354FE7" w14:textId="77777777" w:rsidR="003D76C2" w:rsidRDefault="00000000">
                        <w:pPr>
                          <w:spacing w:before="129" w:line="328" w:lineRule="auto"/>
                          <w:ind w:left="1317"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verifyItemText</w:t>
                        </w:r>
                        <w:proofErr w:type="spellEnd"/>
                        <w:r>
                          <w:rPr>
                            <w:rFonts w:ascii="Courier New"/>
                            <w:sz w:val="18"/>
                          </w:rPr>
                          <w:t>(</w:t>
                        </w:r>
                        <w:proofErr w:type="spellStart"/>
                        <w:r>
                          <w:rPr>
                            <w:rFonts w:ascii="Courier New"/>
                            <w:sz w:val="18"/>
                          </w:rPr>
                          <w:t>itemPosition</w:t>
                        </w:r>
                        <w:proofErr w:type="spellEnd"/>
                        <w:r>
                          <w:rPr>
                            <w:rFonts w:ascii="Courier New"/>
                            <w:sz w:val="18"/>
                          </w:rPr>
                          <w: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27474522" w14:textId="77777777" w:rsidR="003D76C2" w:rsidRDefault="00000000">
                        <w:pPr>
                          <w:spacing w:before="2"/>
                          <w:ind w:left="1533"/>
                          <w:rPr>
                            <w:rFonts w:ascii="Courier New"/>
                            <w:sz w:val="18"/>
                          </w:rPr>
                        </w:pPr>
                        <w:r>
                          <w:rPr>
                            <w:rFonts w:ascii="Courier New"/>
                            <w:spacing w:val="-2"/>
                            <w:sz w:val="18"/>
                          </w:rPr>
                          <w:t>.perform(</w:t>
                        </w:r>
                        <w:proofErr w:type="spellStart"/>
                        <w:r>
                          <w:rPr>
                            <w:rFonts w:ascii="Courier New"/>
                            <w:spacing w:val="-2"/>
                            <w:sz w:val="18"/>
                          </w:rPr>
                          <w:t>scrollToPosition</w:t>
                        </w:r>
                        <w:proofErr w:type="spellEnd"/>
                      </w:p>
                      <w:p w14:paraId="7433F89F" w14:textId="77777777" w:rsidR="003D76C2" w:rsidRDefault="00000000">
                        <w:pPr>
                          <w:spacing w:before="70" w:line="328" w:lineRule="auto"/>
                          <w:ind w:left="1317" w:right="1766" w:firstLine="432"/>
                          <w:rPr>
                            <w:rFonts w:ascii="Courier New"/>
                            <w:sz w:val="18"/>
                          </w:rPr>
                        </w:pPr>
                        <w:r>
                          <w:rPr>
                            <w:rFonts w:ascii="Courier New"/>
                            <w:spacing w:val="-2"/>
                            <w:sz w:val="18"/>
                          </w:rPr>
                          <w:t>&lt;</w:t>
                        </w:r>
                        <w:proofErr w:type="spellStart"/>
                        <w:r>
                          <w:rPr>
                            <w:rFonts w:ascii="Courier New"/>
                            <w:spacing w:val="-2"/>
                            <w:sz w:val="18"/>
                          </w:rPr>
                          <w:t>RecyclerView.ViewHolder</w:t>
                        </w:r>
                        <w:proofErr w:type="spellEnd"/>
                        <w:r>
                          <w:rPr>
                            <w:rFonts w:ascii="Courier New"/>
                            <w:spacing w:val="-2"/>
                            <w:sz w:val="18"/>
                          </w:rPr>
                          <w:t>&gt;(</w:t>
                        </w:r>
                        <w:proofErr w:type="spellStart"/>
                        <w:r>
                          <w:rPr>
                            <w:rFonts w:ascii="Courier New"/>
                            <w:spacing w:val="-2"/>
                            <w:sz w:val="18"/>
                          </w:rPr>
                          <w:t>itemPosition</w:t>
                        </w:r>
                        <w:proofErr w:type="spellEnd"/>
                        <w:r>
                          <w:rPr>
                            <w:rFonts w:ascii="Courier New"/>
                            <w:spacing w:val="-2"/>
                            <w:sz w:val="18"/>
                          </w:rPr>
                          <w:t xml:space="preserve">)) </w:t>
                        </w:r>
                        <w:r>
                          <w:rPr>
                            <w:rFonts w:ascii="Courier New"/>
                            <w:sz w:val="18"/>
                          </w:rPr>
                          <w:t>return this</w:t>
                        </w:r>
                      </w:p>
                    </w:txbxContent>
                  </v:textbox>
                </v:shape>
                <w10:wrap type="topAndBottom" anchorx="page"/>
              </v:group>
            </w:pict>
          </mc:Fallback>
        </mc:AlternateContent>
      </w:r>
    </w:p>
    <w:p w14:paraId="4BFBFB1C" w14:textId="77777777" w:rsidR="003D76C2" w:rsidRDefault="003D76C2">
      <w:pPr>
        <w:rPr>
          <w:sz w:val="8"/>
        </w:rPr>
        <w:sectPr w:rsidR="003D76C2">
          <w:pgSz w:w="10800" w:h="13320"/>
          <w:pgMar w:top="1120" w:right="920" w:bottom="280" w:left="940" w:header="695" w:footer="0" w:gutter="0"/>
          <w:cols w:space="720"/>
        </w:sectPr>
      </w:pPr>
    </w:p>
    <w:p w14:paraId="1CDD376B" w14:textId="77777777" w:rsidR="003D76C2" w:rsidRDefault="003D76C2">
      <w:pPr>
        <w:pStyle w:val="BodyText"/>
        <w:spacing w:before="3"/>
        <w:rPr>
          <w:sz w:val="5"/>
        </w:rPr>
      </w:pPr>
    </w:p>
    <w:p w14:paraId="6DA3B9F8" w14:textId="77777777" w:rsidR="003D76C2" w:rsidRDefault="00D51F7C">
      <w:pPr>
        <w:pStyle w:val="BodyText"/>
        <w:ind w:left="824"/>
      </w:pPr>
      <w:r>
        <w:rPr>
          <w:noProof/>
        </w:rPr>
        <mc:AlternateContent>
          <mc:Choice Requires="wpg">
            <w:drawing>
              <wp:inline distT="0" distB="0" distL="0" distR="0" wp14:anchorId="7578CAB6" wp14:editId="3605AA0B">
                <wp:extent cx="5074920" cy="1997075"/>
                <wp:effectExtent l="0" t="0" r="5080" b="0"/>
                <wp:docPr id="915" name="docshapegroup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0" y="0"/>
                          <a:chExt cx="7992" cy="3145"/>
                        </a:xfrm>
                      </wpg:grpSpPr>
                      <wps:wsp>
                        <wps:cNvPr id="916" name="docshape636"/>
                        <wps:cNvSpPr>
                          <a:spLocks/>
                        </wps:cNvSpPr>
                        <wps:spPr bwMode="auto">
                          <a:xfrm>
                            <a:off x="0" y="10"/>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7" name="docshape637"/>
                        <wps:cNvSpPr>
                          <a:spLocks/>
                        </wps:cNvSpPr>
                        <wps:spPr bwMode="auto">
                          <a:xfrm>
                            <a:off x="0" y="0"/>
                            <a:ext cx="7992" cy="3145"/>
                          </a:xfrm>
                          <a:custGeom>
                            <a:avLst/>
                            <a:gdLst>
                              <a:gd name="T0" fmla="*/ 7992 w 7992"/>
                              <a:gd name="T1" fmla="*/ 3124 h 3145"/>
                              <a:gd name="T2" fmla="*/ 0 w 7992"/>
                              <a:gd name="T3" fmla="*/ 3124 h 3145"/>
                              <a:gd name="T4" fmla="*/ 0 w 7992"/>
                              <a:gd name="T5" fmla="*/ 3144 h 3145"/>
                              <a:gd name="T6" fmla="*/ 7992 w 7992"/>
                              <a:gd name="T7" fmla="*/ 3144 h 3145"/>
                              <a:gd name="T8" fmla="*/ 7992 w 7992"/>
                              <a:gd name="T9" fmla="*/ 3124 h 3145"/>
                              <a:gd name="T10" fmla="*/ 7992 w 7992"/>
                              <a:gd name="T11" fmla="*/ 0 h 3145"/>
                              <a:gd name="T12" fmla="*/ 0 w 7992"/>
                              <a:gd name="T13" fmla="*/ 0 h 3145"/>
                              <a:gd name="T14" fmla="*/ 0 w 7992"/>
                              <a:gd name="T15" fmla="*/ 20 h 3145"/>
                              <a:gd name="T16" fmla="*/ 7992 w 7992"/>
                              <a:gd name="T17" fmla="*/ 20 h 3145"/>
                              <a:gd name="T18" fmla="*/ 7992 w 7992"/>
                              <a:gd name="T19" fmla="*/ 0 h 3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8" name="docshape638"/>
                        <wps:cNvSpPr txBox="1">
                          <a:spLocks/>
                        </wps:cNvSpPr>
                        <wps:spPr bwMode="auto">
                          <a:xfrm>
                            <a:off x="0" y="20"/>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CCE8D7" w14:textId="77777777" w:rsidR="003D76C2" w:rsidRDefault="00000000">
                              <w:pPr>
                                <w:spacing w:before="40"/>
                                <w:ind w:left="885"/>
                                <w:rPr>
                                  <w:rFonts w:ascii="Courier New"/>
                                  <w:sz w:val="18"/>
                                </w:rPr>
                              </w:pPr>
                              <w:r>
                                <w:rPr>
                                  <w:rFonts w:ascii="Courier New"/>
                                  <w:sz w:val="18"/>
                                </w:rPr>
                                <w:t>}</w:t>
                              </w:r>
                            </w:p>
                            <w:p w14:paraId="5A0D46D6" w14:textId="77777777" w:rsidR="003D76C2" w:rsidRDefault="003D76C2">
                              <w:pPr>
                                <w:spacing w:before="8"/>
                                <w:rPr>
                                  <w:rFonts w:ascii="Courier New"/>
                                  <w:sz w:val="24"/>
                                </w:rPr>
                              </w:pPr>
                            </w:p>
                            <w:p w14:paraId="4A636B90" w14:textId="77777777" w:rsidR="003D76C2" w:rsidRDefault="00000000">
                              <w:pPr>
                                <w:spacing w:line="280" w:lineRule="atLeast"/>
                                <w:ind w:left="1317" w:right="1185"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clickOnItem</w:t>
                              </w:r>
                              <w:proofErr w:type="spellEnd"/>
                              <w:r>
                                <w:rPr>
                                  <w:rFonts w:ascii="Courier New"/>
                                  <w:sz w:val="18"/>
                                </w:rPr>
                                <w:t>(</w:t>
                              </w:r>
                              <w:proofErr w:type="spellStart"/>
                              <w:r>
                                <w:rPr>
                                  <w:rFonts w:ascii="Courier New"/>
                                  <w:sz w:val="18"/>
                                </w:rPr>
                                <w:t>itemPosition</w:t>
                              </w:r>
                              <w:proofErr w:type="spellEnd"/>
                              <w:r>
                                <w:rPr>
                                  <w:rFonts w:ascii="Courier New"/>
                                  <w:sz w:val="18"/>
                                </w:rPr>
                                <w: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63225BC3" w14:textId="77777777" w:rsidR="003D76C2" w:rsidRDefault="00000000">
                              <w:pPr>
                                <w:spacing w:line="198" w:lineRule="exact"/>
                                <w:ind w:left="1533"/>
                                <w:rPr>
                                  <w:rFonts w:ascii="Courier New"/>
                                  <w:sz w:val="18"/>
                                </w:rPr>
                              </w:pPr>
                              <w:r>
                                <w:rPr>
                                  <w:rFonts w:ascii="Courier New"/>
                                  <w:spacing w:val="-2"/>
                                  <w:sz w:val="18"/>
                                </w:rPr>
                                <w:t>.perform(</w:t>
                              </w:r>
                              <w:proofErr w:type="spellStart"/>
                              <w:r>
                                <w:rPr>
                                  <w:rFonts w:ascii="Courier New"/>
                                  <w:spacing w:val="-2"/>
                                  <w:sz w:val="18"/>
                                </w:rPr>
                                <w:t>scrollToPosition</w:t>
                              </w:r>
                              <w:proofErr w:type="spellEnd"/>
                            </w:p>
                            <w:p w14:paraId="3827299F" w14:textId="77777777" w:rsidR="003D76C2" w:rsidRDefault="00000000">
                              <w:pPr>
                                <w:spacing w:line="202" w:lineRule="exact"/>
                                <w:ind w:left="1749"/>
                                <w:rPr>
                                  <w:rFonts w:ascii="Courier New"/>
                                  <w:sz w:val="18"/>
                                </w:rPr>
                              </w:pPr>
                              <w:r>
                                <w:rPr>
                                  <w:rFonts w:ascii="Courier New"/>
                                  <w:spacing w:val="-2"/>
                                  <w:sz w:val="18"/>
                                </w:rPr>
                                <w:t>&lt;</w:t>
                              </w:r>
                              <w:proofErr w:type="spellStart"/>
                              <w:r>
                                <w:rPr>
                                  <w:rFonts w:ascii="Courier New"/>
                                  <w:spacing w:val="-2"/>
                                  <w:sz w:val="18"/>
                                </w:rPr>
                                <w:t>RecyclerView.ViewHolder</w:t>
                              </w:r>
                              <w:proofErr w:type="spellEnd"/>
                              <w:r>
                                <w:rPr>
                                  <w:rFonts w:ascii="Courier New"/>
                                  <w:spacing w:val="-2"/>
                                  <w:sz w:val="18"/>
                                </w:rPr>
                                <w:t>&gt;(</w:t>
                              </w:r>
                              <w:proofErr w:type="spellStart"/>
                              <w:r>
                                <w:rPr>
                                  <w:rFonts w:ascii="Courier New"/>
                                  <w:spacing w:val="-2"/>
                                  <w:sz w:val="18"/>
                                </w:rPr>
                                <w:t>itemPosition</w:t>
                              </w:r>
                              <w:proofErr w:type="spellEnd"/>
                              <w:r>
                                <w:rPr>
                                  <w:rFonts w:ascii="Courier New"/>
                                  <w:spacing w:val="-2"/>
                                  <w:sz w:val="18"/>
                                </w:rPr>
                                <w:t>))</w:t>
                              </w:r>
                            </w:p>
                            <w:p w14:paraId="5174942C" w14:textId="77777777" w:rsidR="003D76C2" w:rsidRDefault="00000000">
                              <w:pPr>
                                <w:spacing w:before="96" w:line="202" w:lineRule="exact"/>
                                <w:ind w:left="1317"/>
                                <w:rPr>
                                  <w:rFonts w:ascii="Courier New"/>
                                  <w:sz w:val="18"/>
                                </w:rPr>
                              </w:pP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00654CE8" w14:textId="77777777" w:rsidR="003D76C2" w:rsidRDefault="00000000">
                              <w:pPr>
                                <w:spacing w:before="1" w:line="235" w:lineRule="auto"/>
                                <w:ind w:left="1749" w:hanging="216"/>
                                <w:rPr>
                                  <w:rFonts w:ascii="Courier New"/>
                                  <w:sz w:val="18"/>
                                </w:rPr>
                              </w:pPr>
                              <w:r>
                                <w:rPr>
                                  <w:rFonts w:ascii="Courier New"/>
                                  <w:spacing w:val="-2"/>
                                  <w:sz w:val="18"/>
                                </w:rPr>
                                <w:t>.perform(</w:t>
                              </w:r>
                              <w:proofErr w:type="spellStart"/>
                              <w:r>
                                <w:rPr>
                                  <w:rFonts w:ascii="Courier New"/>
                                  <w:spacing w:val="-2"/>
                                  <w:sz w:val="18"/>
                                </w:rPr>
                                <w:t>actionOnItemAtPosition</w:t>
                              </w:r>
                              <w:proofErr w:type="spellEnd"/>
                              <w:r>
                                <w:rPr>
                                  <w:rFonts w:ascii="Courier New"/>
                                  <w:spacing w:val="-2"/>
                                  <w:sz w:val="18"/>
                                </w:rPr>
                                <w:t>&lt;</w:t>
                              </w:r>
                              <w:proofErr w:type="spellStart"/>
                              <w:r>
                                <w:rPr>
                                  <w:rFonts w:ascii="Courier New"/>
                                  <w:spacing w:val="-2"/>
                                  <w:sz w:val="18"/>
                                </w:rPr>
                                <w:t>RecyclerView.ViewHolder</w:t>
                              </w:r>
                              <w:proofErr w:type="spellEnd"/>
                              <w:r>
                                <w:rPr>
                                  <w:rFonts w:ascii="Courier New"/>
                                  <w:spacing w:val="-2"/>
                                  <w:sz w:val="18"/>
                                </w:rPr>
                                <w:t xml:space="preserve">&gt; </w:t>
                              </w:r>
                              <w:r>
                                <w:rPr>
                                  <w:rFonts w:ascii="Courier New"/>
                                  <w:sz w:val="18"/>
                                </w:rPr>
                                <w:t>(</w:t>
                              </w:r>
                              <w:proofErr w:type="spellStart"/>
                              <w:r>
                                <w:rPr>
                                  <w:rFonts w:ascii="Courier New"/>
                                  <w:sz w:val="18"/>
                                </w:rPr>
                                <w:t>itemPosition</w:t>
                              </w:r>
                              <w:proofErr w:type="spellEnd"/>
                              <w:r>
                                <w:rPr>
                                  <w:rFonts w:ascii="Courier New"/>
                                  <w:sz w:val="18"/>
                                </w:rPr>
                                <w:t>, click()))</w:t>
                              </w:r>
                            </w:p>
                            <w:p w14:paraId="4944097E" w14:textId="77777777" w:rsidR="003D76C2" w:rsidRDefault="00000000">
                              <w:pPr>
                                <w:spacing w:before="98"/>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this</w:t>
                              </w:r>
                            </w:p>
                            <w:p w14:paraId="522CFCDE" w14:textId="77777777" w:rsidR="003D76C2" w:rsidRDefault="00000000">
                              <w:pPr>
                                <w:spacing w:before="76"/>
                                <w:ind w:left="885"/>
                                <w:rPr>
                                  <w:rFonts w:ascii="Courier New"/>
                                  <w:sz w:val="18"/>
                                </w:rPr>
                              </w:pPr>
                              <w:r>
                                <w:rPr>
                                  <w:rFonts w:ascii="Courier New"/>
                                  <w:sz w:val="18"/>
                                </w:rPr>
                                <w:t>}</w:t>
                              </w:r>
                            </w:p>
                            <w:p w14:paraId="22EDAD9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578CAB6" id="docshapegroup635" o:spid="_x0000_s1539" style="width:399.6pt;height:157.25pt;mso-position-horizontal-relative:char;mso-position-vertical-relative:line"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">
                <v:rect id="docshape636" o:spid="_x0000_s1540" style="position:absolute;top:10;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" fillcolor="#f6f6f6" stroked="f">
                  <v:path arrowok="t"/>
                </v:rect>
                <v:shape id="docshape637" o:spid="_x0000_s1541" style="position:absolute;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" path="m7992,3124l,3124r,20l7992,3144r,-20xm7992,l,,,20r7992,l7992,xe" fillcolor="#dadada" stroked="f">
                  <v:path arrowok="t" o:connecttype="custom" o:connectlocs="7992,3124;0,3124;0,3144;7992,3144;7992,3124;7992,0;0,0;0,20;7992,20;7992,0" o:connectangles="0,0,0,0,0,0,0,0,0,0"/>
                </v:shape>
                <v:shape id="docshape638" o:spid="_x0000_s1542" type="#_x0000_t202" style="position:absolute;top:20;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" filled="f" stroked="f">
                  <v:path arrowok="t"/>
                  <v:textbox inset="0,0,0,0">
                    <w:txbxContent>
                      <w:p w14:paraId="12CCE8D7" w14:textId="77777777" w:rsidR="003D76C2" w:rsidRDefault="00000000">
                        <w:pPr>
                          <w:spacing w:before="40"/>
                          <w:ind w:left="885"/>
                          <w:rPr>
                            <w:rFonts w:ascii="Courier New"/>
                            <w:sz w:val="18"/>
                          </w:rPr>
                        </w:pPr>
                        <w:r>
                          <w:rPr>
                            <w:rFonts w:ascii="Courier New"/>
                            <w:sz w:val="18"/>
                          </w:rPr>
                          <w:t>}</w:t>
                        </w:r>
                      </w:p>
                      <w:p w14:paraId="5A0D46D6" w14:textId="77777777" w:rsidR="003D76C2" w:rsidRDefault="003D76C2">
                        <w:pPr>
                          <w:spacing w:before="8"/>
                          <w:rPr>
                            <w:rFonts w:ascii="Courier New"/>
                            <w:sz w:val="24"/>
                          </w:rPr>
                        </w:pPr>
                      </w:p>
                      <w:p w14:paraId="4A636B90" w14:textId="77777777" w:rsidR="003D76C2" w:rsidRDefault="00000000">
                        <w:pPr>
                          <w:spacing w:line="280" w:lineRule="atLeast"/>
                          <w:ind w:left="1317" w:right="1185"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clickOnItem</w:t>
                        </w:r>
                        <w:proofErr w:type="spellEnd"/>
                        <w:r>
                          <w:rPr>
                            <w:rFonts w:ascii="Courier New"/>
                            <w:sz w:val="18"/>
                          </w:rPr>
                          <w:t>(</w:t>
                        </w:r>
                        <w:proofErr w:type="spellStart"/>
                        <w:r>
                          <w:rPr>
                            <w:rFonts w:ascii="Courier New"/>
                            <w:sz w:val="18"/>
                          </w:rPr>
                          <w:t>itemPosition</w:t>
                        </w:r>
                        <w:proofErr w:type="spellEnd"/>
                        <w:r>
                          <w:rPr>
                            <w:rFonts w:ascii="Courier New"/>
                            <w:sz w:val="18"/>
                          </w:rPr>
                          <w: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63225BC3" w14:textId="77777777" w:rsidR="003D76C2" w:rsidRDefault="00000000">
                        <w:pPr>
                          <w:spacing w:line="198" w:lineRule="exact"/>
                          <w:ind w:left="1533"/>
                          <w:rPr>
                            <w:rFonts w:ascii="Courier New"/>
                            <w:sz w:val="18"/>
                          </w:rPr>
                        </w:pPr>
                        <w:r>
                          <w:rPr>
                            <w:rFonts w:ascii="Courier New"/>
                            <w:spacing w:val="-2"/>
                            <w:sz w:val="18"/>
                          </w:rPr>
                          <w:t>.perform(</w:t>
                        </w:r>
                        <w:proofErr w:type="spellStart"/>
                        <w:r>
                          <w:rPr>
                            <w:rFonts w:ascii="Courier New"/>
                            <w:spacing w:val="-2"/>
                            <w:sz w:val="18"/>
                          </w:rPr>
                          <w:t>scrollToPosition</w:t>
                        </w:r>
                        <w:proofErr w:type="spellEnd"/>
                      </w:p>
                      <w:p w14:paraId="3827299F" w14:textId="77777777" w:rsidR="003D76C2" w:rsidRDefault="00000000">
                        <w:pPr>
                          <w:spacing w:line="202" w:lineRule="exact"/>
                          <w:ind w:left="1749"/>
                          <w:rPr>
                            <w:rFonts w:ascii="Courier New"/>
                            <w:sz w:val="18"/>
                          </w:rPr>
                        </w:pPr>
                        <w:r>
                          <w:rPr>
                            <w:rFonts w:ascii="Courier New"/>
                            <w:spacing w:val="-2"/>
                            <w:sz w:val="18"/>
                          </w:rPr>
                          <w:t>&lt;</w:t>
                        </w:r>
                        <w:proofErr w:type="spellStart"/>
                        <w:r>
                          <w:rPr>
                            <w:rFonts w:ascii="Courier New"/>
                            <w:spacing w:val="-2"/>
                            <w:sz w:val="18"/>
                          </w:rPr>
                          <w:t>RecyclerView.ViewHolder</w:t>
                        </w:r>
                        <w:proofErr w:type="spellEnd"/>
                        <w:r>
                          <w:rPr>
                            <w:rFonts w:ascii="Courier New"/>
                            <w:spacing w:val="-2"/>
                            <w:sz w:val="18"/>
                          </w:rPr>
                          <w:t>&gt;(</w:t>
                        </w:r>
                        <w:proofErr w:type="spellStart"/>
                        <w:r>
                          <w:rPr>
                            <w:rFonts w:ascii="Courier New"/>
                            <w:spacing w:val="-2"/>
                            <w:sz w:val="18"/>
                          </w:rPr>
                          <w:t>itemPosition</w:t>
                        </w:r>
                        <w:proofErr w:type="spellEnd"/>
                        <w:r>
                          <w:rPr>
                            <w:rFonts w:ascii="Courier New"/>
                            <w:spacing w:val="-2"/>
                            <w:sz w:val="18"/>
                          </w:rPr>
                          <w:t>))</w:t>
                        </w:r>
                      </w:p>
                      <w:p w14:paraId="5174942C" w14:textId="77777777" w:rsidR="003D76C2" w:rsidRDefault="00000000">
                        <w:pPr>
                          <w:spacing w:before="96" w:line="202" w:lineRule="exact"/>
                          <w:ind w:left="1317"/>
                          <w:rPr>
                            <w:rFonts w:ascii="Courier New"/>
                            <w:sz w:val="18"/>
                          </w:rPr>
                        </w:pP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00654CE8" w14:textId="77777777" w:rsidR="003D76C2" w:rsidRDefault="00000000">
                        <w:pPr>
                          <w:spacing w:before="1" w:line="235" w:lineRule="auto"/>
                          <w:ind w:left="1749" w:hanging="216"/>
                          <w:rPr>
                            <w:rFonts w:ascii="Courier New"/>
                            <w:sz w:val="18"/>
                          </w:rPr>
                        </w:pPr>
                        <w:r>
                          <w:rPr>
                            <w:rFonts w:ascii="Courier New"/>
                            <w:spacing w:val="-2"/>
                            <w:sz w:val="18"/>
                          </w:rPr>
                          <w:t>.perform(</w:t>
                        </w:r>
                        <w:proofErr w:type="spellStart"/>
                        <w:r>
                          <w:rPr>
                            <w:rFonts w:ascii="Courier New"/>
                            <w:spacing w:val="-2"/>
                            <w:sz w:val="18"/>
                          </w:rPr>
                          <w:t>actionOnItemAtPosition</w:t>
                        </w:r>
                        <w:proofErr w:type="spellEnd"/>
                        <w:r>
                          <w:rPr>
                            <w:rFonts w:ascii="Courier New"/>
                            <w:spacing w:val="-2"/>
                            <w:sz w:val="18"/>
                          </w:rPr>
                          <w:t>&lt;</w:t>
                        </w:r>
                        <w:proofErr w:type="spellStart"/>
                        <w:r>
                          <w:rPr>
                            <w:rFonts w:ascii="Courier New"/>
                            <w:spacing w:val="-2"/>
                            <w:sz w:val="18"/>
                          </w:rPr>
                          <w:t>RecyclerView.ViewHolder</w:t>
                        </w:r>
                        <w:proofErr w:type="spellEnd"/>
                        <w:r>
                          <w:rPr>
                            <w:rFonts w:ascii="Courier New"/>
                            <w:spacing w:val="-2"/>
                            <w:sz w:val="18"/>
                          </w:rPr>
                          <w:t xml:space="preserve">&gt; </w:t>
                        </w:r>
                        <w:r>
                          <w:rPr>
                            <w:rFonts w:ascii="Courier New"/>
                            <w:sz w:val="18"/>
                          </w:rPr>
                          <w:t>(</w:t>
                        </w:r>
                        <w:proofErr w:type="spellStart"/>
                        <w:r>
                          <w:rPr>
                            <w:rFonts w:ascii="Courier New"/>
                            <w:sz w:val="18"/>
                          </w:rPr>
                          <w:t>itemPosition</w:t>
                        </w:r>
                        <w:proofErr w:type="spellEnd"/>
                        <w:r>
                          <w:rPr>
                            <w:rFonts w:ascii="Courier New"/>
                            <w:sz w:val="18"/>
                          </w:rPr>
                          <w:t>, click()))</w:t>
                        </w:r>
                      </w:p>
                      <w:p w14:paraId="4944097E" w14:textId="77777777" w:rsidR="003D76C2" w:rsidRDefault="00000000">
                        <w:pPr>
                          <w:spacing w:before="98"/>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this</w:t>
                        </w:r>
                      </w:p>
                      <w:p w14:paraId="522CFCDE" w14:textId="77777777" w:rsidR="003D76C2" w:rsidRDefault="00000000">
                        <w:pPr>
                          <w:spacing w:before="76"/>
                          <w:ind w:left="885"/>
                          <w:rPr>
                            <w:rFonts w:ascii="Courier New"/>
                            <w:sz w:val="18"/>
                          </w:rPr>
                        </w:pPr>
                        <w:r>
                          <w:rPr>
                            <w:rFonts w:ascii="Courier New"/>
                            <w:sz w:val="18"/>
                          </w:rPr>
                          <w:t>}</w:t>
                        </w:r>
                      </w:p>
                      <w:p w14:paraId="22EDAD90"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3D223E7A" w14:textId="77777777" w:rsidR="003D76C2" w:rsidRDefault="00000000">
      <w:pPr>
        <w:pStyle w:val="ListParagraph"/>
        <w:numPr>
          <w:ilvl w:val="0"/>
          <w:numId w:val="8"/>
        </w:numPr>
        <w:tabs>
          <w:tab w:val="left" w:pos="1274"/>
        </w:tabs>
        <w:spacing w:before="42"/>
        <w:ind w:left="1274" w:right="322"/>
        <w:jc w:val="left"/>
        <w:rPr>
          <w:sz w:val="20"/>
        </w:rPr>
      </w:pPr>
      <w:r>
        <w:rPr>
          <w:sz w:val="20"/>
        </w:rPr>
        <w:t>Now,</w:t>
      </w:r>
      <w:r>
        <w:rPr>
          <w:spacing w:val="-3"/>
          <w:sz w:val="20"/>
        </w:rPr>
        <w:t xml:space="preserve"> </w:t>
      </w:r>
      <w:r>
        <w:rPr>
          <w:sz w:val="20"/>
        </w:rPr>
        <w:t>let's</w:t>
      </w:r>
      <w:r>
        <w:rPr>
          <w:spacing w:val="-3"/>
          <w:sz w:val="20"/>
        </w:rPr>
        <w:t xml:space="preserve"> </w:t>
      </w:r>
      <w:r>
        <w:rPr>
          <w:sz w:val="20"/>
        </w:rPr>
        <w:t>create</w:t>
      </w:r>
      <w:r>
        <w:rPr>
          <w:spacing w:val="-3"/>
          <w:sz w:val="20"/>
        </w:rPr>
        <w:t xml:space="preserve"> </w:t>
      </w:r>
      <w:r>
        <w:rPr>
          <w:sz w:val="20"/>
        </w:rPr>
        <w:t>our</w:t>
      </w:r>
      <w:r>
        <w:rPr>
          <w:spacing w:val="-3"/>
          <w:sz w:val="20"/>
        </w:rPr>
        <w:t xml:space="preserve"> </w:t>
      </w:r>
      <w:r>
        <w:rPr>
          <w:sz w:val="20"/>
        </w:rPr>
        <w:t>test</w:t>
      </w:r>
      <w:r>
        <w:rPr>
          <w:spacing w:val="-3"/>
          <w:sz w:val="20"/>
        </w:rPr>
        <w:t xml:space="preserve"> </w:t>
      </w:r>
      <w:r>
        <w:rPr>
          <w:sz w:val="20"/>
        </w:rPr>
        <w:t>suite,</w:t>
      </w:r>
      <w:r>
        <w:rPr>
          <w:spacing w:val="-3"/>
          <w:sz w:val="20"/>
        </w:rPr>
        <w:t xml:space="preserve"> </w:t>
      </w:r>
      <w:r>
        <w:rPr>
          <w:sz w:val="20"/>
        </w:rPr>
        <w:t>which</w:t>
      </w:r>
      <w:r>
        <w:rPr>
          <w:spacing w:val="-3"/>
          <w:sz w:val="20"/>
        </w:rPr>
        <w:t xml:space="preserve"> </w:t>
      </w:r>
      <w:r>
        <w:rPr>
          <w:sz w:val="20"/>
        </w:rPr>
        <w:t>we</w:t>
      </w:r>
      <w:r>
        <w:rPr>
          <w:spacing w:val="-3"/>
          <w:sz w:val="20"/>
        </w:rPr>
        <w:t xml:space="preserve"> </w:t>
      </w:r>
      <w:r>
        <w:rPr>
          <w:sz w:val="20"/>
        </w:rPr>
        <w:t>will</w:t>
      </w:r>
      <w:r>
        <w:rPr>
          <w:spacing w:val="-3"/>
          <w:sz w:val="20"/>
        </w:rPr>
        <w:t xml:space="preserve"> </w:t>
      </w:r>
      <w:r>
        <w:rPr>
          <w:sz w:val="20"/>
        </w:rPr>
        <w:t>name</w:t>
      </w:r>
      <w:r>
        <w:rPr>
          <w:spacing w:val="-5"/>
          <w:sz w:val="20"/>
        </w:rPr>
        <w:t xml:space="preserve"> </w:t>
      </w:r>
      <w:proofErr w:type="spellStart"/>
      <w:r>
        <w:rPr>
          <w:rFonts w:ascii="Courier New"/>
          <w:b/>
        </w:rPr>
        <w:t>UiTest</w:t>
      </w:r>
      <w:proofErr w:type="spellEnd"/>
      <w:r>
        <w:rPr>
          <w:sz w:val="20"/>
        </w:rPr>
        <w:t>.</w:t>
      </w:r>
      <w:r>
        <w:rPr>
          <w:spacing w:val="-3"/>
          <w:sz w:val="20"/>
        </w:rPr>
        <w:t xml:space="preserve"> </w:t>
      </w:r>
      <w:r>
        <w:rPr>
          <w:sz w:val="20"/>
        </w:rPr>
        <w:t>If</w:t>
      </w:r>
      <w:r>
        <w:rPr>
          <w:spacing w:val="-3"/>
          <w:sz w:val="20"/>
        </w:rPr>
        <w:t xml:space="preserve"> </w:t>
      </w:r>
      <w:r>
        <w:rPr>
          <w:sz w:val="20"/>
        </w:rPr>
        <w:t>we</w:t>
      </w:r>
      <w:r>
        <w:rPr>
          <w:spacing w:val="-3"/>
          <w:sz w:val="20"/>
        </w:rPr>
        <w:t xml:space="preserve"> </w:t>
      </w:r>
      <w:r>
        <w:rPr>
          <w:sz w:val="20"/>
        </w:rPr>
        <w:t>run</w:t>
      </w:r>
      <w:r>
        <w:rPr>
          <w:spacing w:val="-4"/>
          <w:sz w:val="20"/>
        </w:rPr>
        <w:t xml:space="preserve"> </w:t>
      </w:r>
      <w:r>
        <w:rPr>
          <w:sz w:val="20"/>
        </w:rPr>
        <w:t>this</w:t>
      </w:r>
      <w:r>
        <w:rPr>
          <w:spacing w:val="-3"/>
          <w:sz w:val="20"/>
        </w:rPr>
        <w:t xml:space="preserve"> </w:t>
      </w:r>
      <w:r>
        <w:rPr>
          <w:sz w:val="20"/>
        </w:rPr>
        <w:t>test, we will indeed see that it will fail:</w:t>
      </w:r>
    </w:p>
    <w:p w14:paraId="65C3B100" w14:textId="77777777" w:rsidR="003D76C2" w:rsidRDefault="00D51F7C">
      <w:pPr>
        <w:pStyle w:val="BodyText"/>
        <w:spacing w:before="4"/>
        <w:rPr>
          <w:sz w:val="9"/>
        </w:rPr>
      </w:pPr>
      <w:r>
        <w:rPr>
          <w:noProof/>
        </w:rPr>
        <mc:AlternateContent>
          <mc:Choice Requires="wpg">
            <w:drawing>
              <wp:anchor distT="0" distB="0" distL="0" distR="0" simplePos="0" relativeHeight="487680000" behindDoc="1" locked="0" layoutInCell="1" allowOverlap="1" wp14:anchorId="125940A4" wp14:editId="0511827D">
                <wp:simplePos x="0" y="0"/>
                <wp:positionH relativeFrom="page">
                  <wp:posOffset>1120140</wp:posOffset>
                </wp:positionH>
                <wp:positionV relativeFrom="paragraph">
                  <wp:posOffset>95885</wp:posOffset>
                </wp:positionV>
                <wp:extent cx="5074920" cy="4740275"/>
                <wp:effectExtent l="0" t="0" r="5080" b="0"/>
                <wp:wrapTopAndBottom/>
                <wp:docPr id="911" name="docshapegroup6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740275"/>
                          <a:chOff x="1764" y="151"/>
                          <a:chExt cx="7992" cy="7465"/>
                        </a:xfrm>
                      </wpg:grpSpPr>
                      <wps:wsp>
                        <wps:cNvPr id="912" name="docshape640"/>
                        <wps:cNvSpPr>
                          <a:spLocks/>
                        </wps:cNvSpPr>
                        <wps:spPr bwMode="auto">
                          <a:xfrm>
                            <a:off x="1764" y="160"/>
                            <a:ext cx="7992" cy="7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3" name="docshape641"/>
                        <wps:cNvSpPr>
                          <a:spLocks/>
                        </wps:cNvSpPr>
                        <wps:spPr bwMode="auto">
                          <a:xfrm>
                            <a:off x="1764" y="150"/>
                            <a:ext cx="7992" cy="7465"/>
                          </a:xfrm>
                          <a:custGeom>
                            <a:avLst/>
                            <a:gdLst>
                              <a:gd name="T0" fmla="+- 0 9756 1764"/>
                              <a:gd name="T1" fmla="*/ T0 w 7992"/>
                              <a:gd name="T2" fmla="+- 0 7595 151"/>
                              <a:gd name="T3" fmla="*/ 7595 h 7465"/>
                              <a:gd name="T4" fmla="+- 0 1764 1764"/>
                              <a:gd name="T5" fmla="*/ T4 w 7992"/>
                              <a:gd name="T6" fmla="+- 0 7595 151"/>
                              <a:gd name="T7" fmla="*/ 7595 h 7465"/>
                              <a:gd name="T8" fmla="+- 0 1764 1764"/>
                              <a:gd name="T9" fmla="*/ T8 w 7992"/>
                              <a:gd name="T10" fmla="+- 0 7615 151"/>
                              <a:gd name="T11" fmla="*/ 7615 h 7465"/>
                              <a:gd name="T12" fmla="+- 0 9756 1764"/>
                              <a:gd name="T13" fmla="*/ T12 w 7992"/>
                              <a:gd name="T14" fmla="+- 0 7615 151"/>
                              <a:gd name="T15" fmla="*/ 7615 h 7465"/>
                              <a:gd name="T16" fmla="+- 0 9756 1764"/>
                              <a:gd name="T17" fmla="*/ T16 w 7992"/>
                              <a:gd name="T18" fmla="+- 0 7595 151"/>
                              <a:gd name="T19" fmla="*/ 7595 h 7465"/>
                              <a:gd name="T20" fmla="+- 0 9756 1764"/>
                              <a:gd name="T21" fmla="*/ T20 w 7992"/>
                              <a:gd name="T22" fmla="+- 0 151 151"/>
                              <a:gd name="T23" fmla="*/ 151 h 7465"/>
                              <a:gd name="T24" fmla="+- 0 1764 1764"/>
                              <a:gd name="T25" fmla="*/ T24 w 7992"/>
                              <a:gd name="T26" fmla="+- 0 151 151"/>
                              <a:gd name="T27" fmla="*/ 151 h 7465"/>
                              <a:gd name="T28" fmla="+- 0 1764 1764"/>
                              <a:gd name="T29" fmla="*/ T28 w 7992"/>
                              <a:gd name="T30" fmla="+- 0 171 151"/>
                              <a:gd name="T31" fmla="*/ 171 h 7465"/>
                              <a:gd name="T32" fmla="+- 0 9756 1764"/>
                              <a:gd name="T33" fmla="*/ T32 w 7992"/>
                              <a:gd name="T34" fmla="+- 0 171 151"/>
                              <a:gd name="T35" fmla="*/ 171 h 7465"/>
                              <a:gd name="T36" fmla="+- 0 9756 1764"/>
                              <a:gd name="T37" fmla="*/ T36 w 7992"/>
                              <a:gd name="T38" fmla="+- 0 151 151"/>
                              <a:gd name="T39" fmla="*/ 151 h 7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465">
                                <a:moveTo>
                                  <a:pt x="7992" y="7444"/>
                                </a:moveTo>
                                <a:lnTo>
                                  <a:pt x="0" y="7444"/>
                                </a:lnTo>
                                <a:lnTo>
                                  <a:pt x="0" y="7464"/>
                                </a:lnTo>
                                <a:lnTo>
                                  <a:pt x="7992" y="7464"/>
                                </a:lnTo>
                                <a:lnTo>
                                  <a:pt x="7992" y="7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4" name="docshape642"/>
                        <wps:cNvSpPr txBox="1">
                          <a:spLocks/>
                        </wps:cNvSpPr>
                        <wps:spPr bwMode="auto">
                          <a:xfrm>
                            <a:off x="1764" y="170"/>
                            <a:ext cx="7992" cy="7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7A78A" w14:textId="77777777" w:rsidR="003D76C2" w:rsidRDefault="00000000">
                              <w:pPr>
                                <w:spacing w:before="40" w:line="328" w:lineRule="auto"/>
                                <w:ind w:left="453" w:right="4032"/>
                                <w:rPr>
                                  <w:rFonts w:ascii="Courier New"/>
                                  <w:sz w:val="18"/>
                                </w:rPr>
                              </w:pPr>
                              <w:r>
                                <w:rPr>
                                  <w:rFonts w:ascii="Courier New"/>
                                  <w:spacing w:val="-2"/>
                                  <w:sz w:val="18"/>
                                </w:rPr>
                                <w:t xml:space="preserve">@LargeTest @RunWith(AndroidJUnit4::class) </w:t>
                              </w:r>
                              <w:r>
                                <w:rPr>
                                  <w:rFonts w:ascii="Courier New"/>
                                  <w:sz w:val="18"/>
                                </w:rPr>
                                <w:t xml:space="preserve">class </w:t>
                              </w:r>
                              <w:proofErr w:type="spellStart"/>
                              <w:r>
                                <w:rPr>
                                  <w:rFonts w:ascii="Courier New"/>
                                  <w:sz w:val="18"/>
                                </w:rPr>
                                <w:t>UiTest</w:t>
                              </w:r>
                              <w:proofErr w:type="spellEnd"/>
                              <w:r>
                                <w:rPr>
                                  <w:rFonts w:ascii="Courier New"/>
                                  <w:sz w:val="18"/>
                                </w:rPr>
                                <w:t xml:space="preserve"> {</w:t>
                              </w:r>
                            </w:p>
                            <w:p w14:paraId="1A43105C" w14:textId="77777777" w:rsidR="003D76C2" w:rsidRDefault="003D76C2">
                              <w:pPr>
                                <w:spacing w:before="10"/>
                                <w:rPr>
                                  <w:rFonts w:ascii="Courier New"/>
                                  <w:sz w:val="24"/>
                                </w:rPr>
                              </w:pPr>
                            </w:p>
                            <w:p w14:paraId="19D747E1" w14:textId="77777777" w:rsidR="003D76C2" w:rsidRDefault="00000000">
                              <w:pPr>
                                <w:spacing w:line="328" w:lineRule="auto"/>
                                <w:ind w:left="885" w:right="5770"/>
                                <w:rPr>
                                  <w:rFonts w:ascii="Courier New"/>
                                  <w:sz w:val="18"/>
                                </w:rPr>
                              </w:pPr>
                              <w:r>
                                <w:rPr>
                                  <w:rFonts w:ascii="Courier New"/>
                                  <w:spacing w:val="-2"/>
                                  <w:sz w:val="18"/>
                                </w:rPr>
                                <w:t>@JvmField @Rule</w:t>
                              </w:r>
                            </w:p>
                            <w:p w14:paraId="72ED4DE3" w14:textId="77777777" w:rsidR="003D76C2" w:rsidRDefault="00000000">
                              <w:pPr>
                                <w:spacing w:before="2" w:line="202" w:lineRule="exact"/>
                                <w:ind w:left="885"/>
                                <w:rPr>
                                  <w:rFonts w:ascii="Courier New"/>
                                  <w:sz w:val="18"/>
                                </w:rPr>
                              </w:pPr>
                              <w:r>
                                <w:rPr>
                                  <w:rFonts w:ascii="Courier New"/>
                                  <w:sz w:val="18"/>
                                </w:rPr>
                                <w:t>var</w:t>
                              </w:r>
                              <w:r>
                                <w:rPr>
                                  <w:rFonts w:ascii="Courier New"/>
                                  <w:spacing w:val="-8"/>
                                  <w:sz w:val="18"/>
                                </w:rPr>
                                <w:t xml:space="preserve"> </w:t>
                              </w:r>
                              <w:proofErr w:type="spellStart"/>
                              <w:r>
                                <w:rPr>
                                  <w:rFonts w:ascii="Courier New"/>
                                  <w:sz w:val="18"/>
                                </w:rPr>
                                <w:t>activityRule</w:t>
                              </w:r>
                              <w:proofErr w:type="spellEnd"/>
                              <w:r>
                                <w:rPr>
                                  <w:rFonts w:ascii="Courier New"/>
                                  <w:sz w:val="18"/>
                                </w:rPr>
                                <w:t>:</w:t>
                              </w:r>
                              <w:r>
                                <w:rPr>
                                  <w:rFonts w:ascii="Courier New"/>
                                  <w:spacing w:val="-8"/>
                                  <w:sz w:val="18"/>
                                </w:rPr>
                                <w:t xml:space="preserve"> </w:t>
                              </w:r>
                              <w:proofErr w:type="spellStart"/>
                              <w:r>
                                <w:rPr>
                                  <w:rFonts w:ascii="Courier New"/>
                                  <w:spacing w:val="-2"/>
                                  <w:sz w:val="18"/>
                                </w:rPr>
                                <w:t>ActivityTestRule</w:t>
                              </w:r>
                              <w:proofErr w:type="spellEnd"/>
                              <w:r>
                                <w:rPr>
                                  <w:rFonts w:ascii="Courier New"/>
                                  <w:spacing w:val="-2"/>
                                  <w:sz w:val="18"/>
                                </w:rPr>
                                <w:t>&lt;Activity1&gt;</w:t>
                              </w:r>
                            </w:p>
                            <w:p w14:paraId="14D204CA" w14:textId="77777777" w:rsidR="003D76C2" w:rsidRDefault="00000000">
                              <w:pPr>
                                <w:spacing w:line="259" w:lineRule="auto"/>
                                <w:ind w:left="885" w:right="2128" w:firstLine="216"/>
                                <w:rPr>
                                  <w:rFonts w:ascii="Courier New"/>
                                  <w:sz w:val="18"/>
                                </w:rPr>
                              </w:pPr>
                              <w:r>
                                <w:rPr>
                                  <w:rFonts w:ascii="Courier New"/>
                                  <w:sz w:val="18"/>
                                </w:rPr>
                                <w:t>=</w:t>
                              </w:r>
                              <w:r>
                                <w:rPr>
                                  <w:rFonts w:ascii="Courier New"/>
                                  <w:spacing w:val="-29"/>
                                  <w:sz w:val="18"/>
                                </w:rPr>
                                <w:t xml:space="preserve"> </w:t>
                              </w:r>
                              <w:proofErr w:type="spellStart"/>
                              <w:r>
                                <w:rPr>
                                  <w:rFonts w:ascii="Courier New"/>
                                  <w:sz w:val="18"/>
                                </w:rPr>
                                <w:t>ActivityTestRule</w:t>
                              </w:r>
                              <w:proofErr w:type="spellEnd"/>
                              <w:r>
                                <w:rPr>
                                  <w:rFonts w:ascii="Courier New"/>
                                  <w:sz w:val="18"/>
                                </w:rPr>
                                <w:t xml:space="preserve">(Activity1::class.java)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myApplication</w:t>
                              </w:r>
                              <w:proofErr w:type="spellEnd"/>
                            </w:p>
                            <w:p w14:paraId="580E6EA8" w14:textId="77777777" w:rsidR="003D76C2" w:rsidRDefault="00000000">
                              <w:pPr>
                                <w:spacing w:line="183" w:lineRule="exact"/>
                                <w:ind w:left="1101"/>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ApplicationProvider.getApplicationContext</w:t>
                              </w:r>
                              <w:proofErr w:type="spellEnd"/>
                              <w:r>
                                <w:rPr>
                                  <w:rFonts w:ascii="Courier New"/>
                                  <w:spacing w:val="-2"/>
                                  <w:sz w:val="18"/>
                                </w:rPr>
                                <w:t>&lt;Application&gt;()</w:t>
                              </w:r>
                            </w:p>
                            <w:p w14:paraId="3CB8027E" w14:textId="77777777" w:rsidR="003D76C2" w:rsidRDefault="003D76C2">
                              <w:pPr>
                                <w:spacing w:before="10"/>
                                <w:rPr>
                                  <w:rFonts w:ascii="Courier New"/>
                                  <w:sz w:val="25"/>
                                </w:rPr>
                              </w:pPr>
                            </w:p>
                            <w:p w14:paraId="7A445EFB" w14:textId="77777777" w:rsidR="003D76C2" w:rsidRDefault="00000000">
                              <w:pPr>
                                <w:ind w:left="885"/>
                                <w:rPr>
                                  <w:rFonts w:ascii="Courier New"/>
                                  <w:sz w:val="18"/>
                                </w:rPr>
                              </w:pPr>
                              <w:r>
                                <w:rPr>
                                  <w:rFonts w:ascii="Courier New"/>
                                  <w:spacing w:val="-2"/>
                                  <w:sz w:val="18"/>
                                </w:rPr>
                                <w:t>@Test</w:t>
                              </w:r>
                            </w:p>
                            <w:p w14:paraId="2BFCC0C4" w14:textId="77777777" w:rsidR="003D76C2" w:rsidRDefault="00000000">
                              <w:pPr>
                                <w:spacing w:before="77"/>
                                <w:ind w:left="885"/>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testMyFlow</w:t>
                              </w:r>
                              <w:proofErr w:type="spellEnd"/>
                              <w:r>
                                <w:rPr>
                                  <w:rFonts w:ascii="Courier New"/>
                                  <w:sz w:val="18"/>
                                </w:rPr>
                                <w:t>()</w:t>
                              </w:r>
                              <w:r>
                                <w:rPr>
                                  <w:rFonts w:ascii="Courier New"/>
                                  <w:spacing w:val="-7"/>
                                  <w:sz w:val="18"/>
                                </w:rPr>
                                <w:t xml:space="preserve"> </w:t>
                              </w:r>
                              <w:r>
                                <w:rPr>
                                  <w:rFonts w:ascii="Courier New"/>
                                  <w:spacing w:val="-10"/>
                                  <w:sz w:val="18"/>
                                </w:rPr>
                                <w:t>{</w:t>
                              </w:r>
                            </w:p>
                            <w:p w14:paraId="1A7BE32A"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numberOfItems</w:t>
                              </w:r>
                              <w:proofErr w:type="spellEnd"/>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10"/>
                                  <w:sz w:val="18"/>
                                </w:rPr>
                                <w:t>5</w:t>
                              </w:r>
                            </w:p>
                            <w:p w14:paraId="1DC6926F" w14:textId="77777777" w:rsidR="003D76C2" w:rsidRDefault="003D76C2">
                              <w:pPr>
                                <w:rPr>
                                  <w:rFonts w:ascii="Courier New"/>
                                  <w:sz w:val="20"/>
                                </w:rPr>
                              </w:pPr>
                            </w:p>
                            <w:p w14:paraId="65EC6D6F" w14:textId="77777777" w:rsidR="003D76C2" w:rsidRDefault="00000000">
                              <w:pPr>
                                <w:spacing w:before="129"/>
                                <w:ind w:left="1317"/>
                                <w:rPr>
                                  <w:rFonts w:ascii="Courier New"/>
                                  <w:sz w:val="18"/>
                                </w:rPr>
                              </w:pPr>
                              <w:r>
                                <w:rPr>
                                  <w:rFonts w:ascii="Courier New"/>
                                  <w:spacing w:val="-2"/>
                                  <w:sz w:val="18"/>
                                </w:rPr>
                                <w:t>Activity1Robot()</w:t>
                              </w:r>
                            </w:p>
                            <w:p w14:paraId="3A2F359C"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insertText</w:t>
                              </w:r>
                              <w:proofErr w:type="spellEnd"/>
                              <w:r>
                                <w:rPr>
                                  <w:rFonts w:ascii="Courier New"/>
                                  <w:spacing w:val="-2"/>
                                  <w:sz w:val="18"/>
                                </w:rPr>
                                <w:t>(</w:t>
                              </w:r>
                              <w:proofErr w:type="spellStart"/>
                              <w:r>
                                <w:rPr>
                                  <w:rFonts w:ascii="Courier New"/>
                                  <w:spacing w:val="-2"/>
                                  <w:sz w:val="18"/>
                                </w:rPr>
                                <w:t>numberOfItems.toString</w:t>
                              </w:r>
                              <w:proofErr w:type="spellEnd"/>
                              <w:r>
                                <w:rPr>
                                  <w:rFonts w:ascii="Courier New"/>
                                  <w:spacing w:val="-2"/>
                                  <w:sz w:val="18"/>
                                </w:rPr>
                                <w:t>())</w:t>
                              </w:r>
                            </w:p>
                            <w:p w14:paraId="402865EF" w14:textId="77777777" w:rsidR="003D76C2" w:rsidRDefault="00000000">
                              <w:pPr>
                                <w:spacing w:before="76"/>
                                <w:ind w:left="1749"/>
                                <w:rPr>
                                  <w:rFonts w:ascii="Courier New"/>
                                  <w:sz w:val="18"/>
                                </w:rPr>
                              </w:pPr>
                              <w:r>
                                <w:rPr>
                                  <w:rFonts w:ascii="Courier New"/>
                                  <w:spacing w:val="-2"/>
                                  <w:sz w:val="18"/>
                                </w:rPr>
                                <w:t>.submit()</w:t>
                              </w:r>
                            </w:p>
                            <w:p w14:paraId="68DB4781" w14:textId="77777777" w:rsidR="003D76C2" w:rsidRDefault="003D76C2">
                              <w:pPr>
                                <w:rPr>
                                  <w:rFonts w:ascii="Courier New"/>
                                  <w:sz w:val="20"/>
                                </w:rPr>
                              </w:pPr>
                            </w:p>
                            <w:p w14:paraId="3F531D38" w14:textId="77777777" w:rsidR="003D76C2" w:rsidRDefault="00000000">
                              <w:pPr>
                                <w:spacing w:before="130" w:line="328" w:lineRule="auto"/>
                                <w:ind w:left="1317" w:right="3699"/>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selectedPosition</w:t>
                              </w:r>
                              <w:proofErr w:type="spellEnd"/>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3 </w:t>
                              </w:r>
                              <w:r>
                                <w:rPr>
                                  <w:rFonts w:ascii="Courier New"/>
                                  <w:spacing w:val="-2"/>
                                  <w:sz w:val="18"/>
                                </w:rPr>
                                <w:t>Activity2Robot()</w:t>
                              </w:r>
                            </w:p>
                            <w:p w14:paraId="7294C2C2" w14:textId="77777777" w:rsidR="003D76C2" w:rsidRDefault="00000000">
                              <w:pPr>
                                <w:spacing w:before="1"/>
                                <w:ind w:left="1749"/>
                                <w:rPr>
                                  <w:rFonts w:ascii="Courier New"/>
                                  <w:sz w:val="18"/>
                                </w:rPr>
                              </w:pPr>
                              <w:r>
                                <w:rPr>
                                  <w:rFonts w:ascii="Courier New"/>
                                  <w:spacing w:val="-2"/>
                                  <w:sz w:val="18"/>
                                </w:rPr>
                                <w:t>.</w:t>
                              </w:r>
                              <w:proofErr w:type="spellStart"/>
                              <w:r>
                                <w:rPr>
                                  <w:rFonts w:ascii="Courier New"/>
                                  <w:spacing w:val="-2"/>
                                  <w:sz w:val="18"/>
                                </w:rPr>
                                <w:t>verifyItemNumber</w:t>
                              </w:r>
                              <w:proofErr w:type="spellEnd"/>
                              <w:r>
                                <w:rPr>
                                  <w:rFonts w:ascii="Courier New"/>
                                  <w:spacing w:val="-2"/>
                                  <w:sz w:val="18"/>
                                </w:rPr>
                                <w:t>(</w:t>
                              </w:r>
                              <w:proofErr w:type="spellStart"/>
                              <w:r>
                                <w:rPr>
                                  <w:rFonts w:ascii="Courier New"/>
                                  <w:spacing w:val="-2"/>
                                  <w:sz w:val="18"/>
                                </w:rPr>
                                <w:t>numberOfItems</w:t>
                              </w:r>
                              <w:proofErr w:type="spellEnd"/>
                              <w:r>
                                <w:rPr>
                                  <w:rFonts w:ascii="Courier New"/>
                                  <w:spacing w:val="-2"/>
                                  <w:sz w:val="18"/>
                                </w:rPr>
                                <w:t>)</w:t>
                              </w:r>
                            </w:p>
                            <w:p w14:paraId="50008F60"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verifyItemText</w:t>
                              </w:r>
                              <w:proofErr w:type="spellEnd"/>
                              <w:r>
                                <w:rPr>
                                  <w:rFonts w:ascii="Courier New"/>
                                  <w:spacing w:val="-2"/>
                                  <w:sz w:val="18"/>
                                </w:rPr>
                                <w:t>(</w:t>
                              </w:r>
                              <w:proofErr w:type="spellStart"/>
                              <w:r>
                                <w:rPr>
                                  <w:rFonts w:ascii="Courier New"/>
                                  <w:spacing w:val="-2"/>
                                  <w:sz w:val="18"/>
                                </w:rPr>
                                <w:t>selectedPosition</w:t>
                              </w:r>
                              <w:proofErr w:type="spellEnd"/>
                              <w:r>
                                <w:rPr>
                                  <w:rFonts w:ascii="Courier New"/>
                                  <w:spacing w:val="-2"/>
                                  <w:sz w:val="18"/>
                                </w:rPr>
                                <w:t>)</w:t>
                              </w:r>
                            </w:p>
                            <w:p w14:paraId="40893C4D"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clickOnItem</w:t>
                              </w:r>
                              <w:proofErr w:type="spellEnd"/>
                              <w:r>
                                <w:rPr>
                                  <w:rFonts w:ascii="Courier New"/>
                                  <w:spacing w:val="-2"/>
                                  <w:sz w:val="18"/>
                                </w:rPr>
                                <w:t>(</w:t>
                              </w:r>
                              <w:proofErr w:type="spellStart"/>
                              <w:r>
                                <w:rPr>
                                  <w:rFonts w:ascii="Courier New"/>
                                  <w:spacing w:val="-2"/>
                                  <w:sz w:val="18"/>
                                </w:rPr>
                                <w:t>selectedPosition</w:t>
                              </w:r>
                              <w:proofErr w:type="spellEnd"/>
                              <w:r>
                                <w:rPr>
                                  <w:rFonts w:ascii="Courier New"/>
                                  <w:spacing w:val="-2"/>
                                  <w:sz w:val="18"/>
                                </w:rPr>
                                <w:t>)</w:t>
                              </w:r>
                            </w:p>
                            <w:p w14:paraId="6BDB3B6C" w14:textId="77777777" w:rsidR="003D76C2" w:rsidRDefault="003D76C2">
                              <w:pPr>
                                <w:rPr>
                                  <w:rFonts w:ascii="Courier New"/>
                                  <w:sz w:val="20"/>
                                </w:rPr>
                              </w:pPr>
                            </w:p>
                            <w:p w14:paraId="54839C30" w14:textId="77777777" w:rsidR="003D76C2" w:rsidRDefault="00000000">
                              <w:pPr>
                                <w:spacing w:before="133" w:line="235" w:lineRule="auto"/>
                                <w:ind w:left="1533" w:right="1185"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expectedTest</w:t>
                              </w:r>
                              <w:proofErr w:type="spellEnd"/>
                              <w:r>
                                <w:rPr>
                                  <w:rFonts w:ascii="Courier New"/>
                                  <w:sz w:val="18"/>
                                </w:rPr>
                                <w:t xml:space="preserve"> = </w:t>
                              </w:r>
                              <w:proofErr w:type="spellStart"/>
                              <w:r>
                                <w:rPr>
                                  <w:rFonts w:ascii="Courier New"/>
                                  <w:spacing w:val="-2"/>
                                  <w:sz w:val="18"/>
                                </w:rPr>
                                <w:t>myApplication.getString</w:t>
                              </w:r>
                              <w:proofErr w:type="spellEnd"/>
                              <w:r>
                                <w:rPr>
                                  <w:rFonts w:ascii="Courier New"/>
                                  <w:spacing w:val="-2"/>
                                  <w:sz w:val="18"/>
                                </w:rPr>
                                <w:t>(</w:t>
                              </w:r>
                              <w:proofErr w:type="spellStart"/>
                              <w:r>
                                <w:rPr>
                                  <w:rFonts w:ascii="Courier New"/>
                                  <w:spacing w:val="-2"/>
                                  <w:sz w:val="18"/>
                                </w:rPr>
                                <w:t>R.string.item_x</w:t>
                              </w:r>
                              <w:proofErr w:type="spellEnd"/>
                              <w:r>
                                <w:rPr>
                                  <w:rFonts w:ascii="Courier New"/>
                                  <w:spacing w:val="-2"/>
                                  <w:sz w:val="18"/>
                                </w:rPr>
                                <w:t xml:space="preserve">, </w:t>
                              </w:r>
                              <w:r>
                                <w:rPr>
                                  <w:rFonts w:ascii="Courier New"/>
                                  <w:sz w:val="18"/>
                                </w:rPr>
                                <w:t>(</w:t>
                              </w:r>
                              <w:proofErr w:type="spellStart"/>
                              <w:r>
                                <w:rPr>
                                  <w:rFonts w:ascii="Courier New"/>
                                  <w:sz w:val="18"/>
                                </w:rPr>
                                <w:t>selectedPosition</w:t>
                              </w:r>
                              <w:proofErr w:type="spellEnd"/>
                              <w:r>
                                <w:rPr>
                                  <w:rFonts w:ascii="Courier New"/>
                                  <w:sz w:val="18"/>
                                </w:rPr>
                                <w:t xml:space="preserve"> + 1))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5940A4" id="docshapegroup639" o:spid="_x0000_s1543" style="position:absolute;margin-left:88.2pt;margin-top:7.55pt;width:399.6pt;height:373.25pt;z-index:-15636480;mso-wrap-distance-left:0;mso-wrap-distance-right:0;mso-position-horizontal-relative:page;mso-position-vertical-relative:text" coordorigin="1764,151" coordsize="7992,7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">
                <v:rect id="docshape640" o:spid="_x0000_s1544" style="position:absolute;left:1764;top:160;width:7992;height:7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" fillcolor="#f6f6f6" stroked="f">
                  <v:path arrowok="t"/>
                </v:rect>
                <v:shape id="docshape641" o:spid="_x0000_s1545" style="position:absolute;left:1764;top:150;width:7992;height:7465;visibility:visible;mso-wrap-style:square;v-text-anchor:top" coordsize="7992,7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" path="m7992,7444l,7444r,20l7992,7464r,-20xm7992,l,,,20r7992,l7992,xe" fillcolor="#dadada" stroked="f">
                  <v:path arrowok="t" o:connecttype="custom" o:connectlocs="7992,7595;0,7595;0,7615;7992,7615;7992,7595;7992,151;0,151;0,171;7992,171;7992,151" o:connectangles="0,0,0,0,0,0,0,0,0,0"/>
                </v:shape>
                <v:shape id="docshape642" o:spid="_x0000_s1546" type="#_x0000_t202" style="position:absolute;left:1764;top:170;width:7992;height:7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" filled="f" stroked="f">
                  <v:path arrowok="t"/>
                  <v:textbox inset="0,0,0,0">
                    <w:txbxContent>
                      <w:p w14:paraId="06D7A78A" w14:textId="77777777" w:rsidR="003D76C2" w:rsidRDefault="00000000">
                        <w:pPr>
                          <w:spacing w:before="40" w:line="328" w:lineRule="auto"/>
                          <w:ind w:left="453" w:right="4032"/>
                          <w:rPr>
                            <w:rFonts w:ascii="Courier New"/>
                            <w:sz w:val="18"/>
                          </w:rPr>
                        </w:pPr>
                        <w:r>
                          <w:rPr>
                            <w:rFonts w:ascii="Courier New"/>
                            <w:spacing w:val="-2"/>
                            <w:sz w:val="18"/>
                          </w:rPr>
                          <w:t xml:space="preserve">@LargeTest @RunWith(AndroidJUnit4::class) </w:t>
                        </w:r>
                        <w:r>
                          <w:rPr>
                            <w:rFonts w:ascii="Courier New"/>
                            <w:sz w:val="18"/>
                          </w:rPr>
                          <w:t xml:space="preserve">class </w:t>
                        </w:r>
                        <w:proofErr w:type="spellStart"/>
                        <w:r>
                          <w:rPr>
                            <w:rFonts w:ascii="Courier New"/>
                            <w:sz w:val="18"/>
                          </w:rPr>
                          <w:t>UiTest</w:t>
                        </w:r>
                        <w:proofErr w:type="spellEnd"/>
                        <w:r>
                          <w:rPr>
                            <w:rFonts w:ascii="Courier New"/>
                            <w:sz w:val="18"/>
                          </w:rPr>
                          <w:t xml:space="preserve"> {</w:t>
                        </w:r>
                      </w:p>
                      <w:p w14:paraId="1A43105C" w14:textId="77777777" w:rsidR="003D76C2" w:rsidRDefault="003D76C2">
                        <w:pPr>
                          <w:spacing w:before="10"/>
                          <w:rPr>
                            <w:rFonts w:ascii="Courier New"/>
                            <w:sz w:val="24"/>
                          </w:rPr>
                        </w:pPr>
                      </w:p>
                      <w:p w14:paraId="19D747E1" w14:textId="77777777" w:rsidR="003D76C2" w:rsidRDefault="00000000">
                        <w:pPr>
                          <w:spacing w:line="328" w:lineRule="auto"/>
                          <w:ind w:left="885" w:right="5770"/>
                          <w:rPr>
                            <w:rFonts w:ascii="Courier New"/>
                            <w:sz w:val="18"/>
                          </w:rPr>
                        </w:pPr>
                        <w:r>
                          <w:rPr>
                            <w:rFonts w:ascii="Courier New"/>
                            <w:spacing w:val="-2"/>
                            <w:sz w:val="18"/>
                          </w:rPr>
                          <w:t>@JvmField @Rule</w:t>
                        </w:r>
                      </w:p>
                      <w:p w14:paraId="72ED4DE3" w14:textId="77777777" w:rsidR="003D76C2" w:rsidRDefault="00000000">
                        <w:pPr>
                          <w:spacing w:before="2" w:line="202" w:lineRule="exact"/>
                          <w:ind w:left="885"/>
                          <w:rPr>
                            <w:rFonts w:ascii="Courier New"/>
                            <w:sz w:val="18"/>
                          </w:rPr>
                        </w:pPr>
                        <w:r>
                          <w:rPr>
                            <w:rFonts w:ascii="Courier New"/>
                            <w:sz w:val="18"/>
                          </w:rPr>
                          <w:t>var</w:t>
                        </w:r>
                        <w:r>
                          <w:rPr>
                            <w:rFonts w:ascii="Courier New"/>
                            <w:spacing w:val="-8"/>
                            <w:sz w:val="18"/>
                          </w:rPr>
                          <w:t xml:space="preserve"> </w:t>
                        </w:r>
                        <w:proofErr w:type="spellStart"/>
                        <w:r>
                          <w:rPr>
                            <w:rFonts w:ascii="Courier New"/>
                            <w:sz w:val="18"/>
                          </w:rPr>
                          <w:t>activityRule</w:t>
                        </w:r>
                        <w:proofErr w:type="spellEnd"/>
                        <w:r>
                          <w:rPr>
                            <w:rFonts w:ascii="Courier New"/>
                            <w:sz w:val="18"/>
                          </w:rPr>
                          <w:t>:</w:t>
                        </w:r>
                        <w:r>
                          <w:rPr>
                            <w:rFonts w:ascii="Courier New"/>
                            <w:spacing w:val="-8"/>
                            <w:sz w:val="18"/>
                          </w:rPr>
                          <w:t xml:space="preserve"> </w:t>
                        </w:r>
                        <w:proofErr w:type="spellStart"/>
                        <w:r>
                          <w:rPr>
                            <w:rFonts w:ascii="Courier New"/>
                            <w:spacing w:val="-2"/>
                            <w:sz w:val="18"/>
                          </w:rPr>
                          <w:t>ActivityTestRule</w:t>
                        </w:r>
                        <w:proofErr w:type="spellEnd"/>
                        <w:r>
                          <w:rPr>
                            <w:rFonts w:ascii="Courier New"/>
                            <w:spacing w:val="-2"/>
                            <w:sz w:val="18"/>
                          </w:rPr>
                          <w:t>&lt;Activity1&gt;</w:t>
                        </w:r>
                      </w:p>
                      <w:p w14:paraId="14D204CA" w14:textId="77777777" w:rsidR="003D76C2" w:rsidRDefault="00000000">
                        <w:pPr>
                          <w:spacing w:line="259" w:lineRule="auto"/>
                          <w:ind w:left="885" w:right="2128" w:firstLine="216"/>
                          <w:rPr>
                            <w:rFonts w:ascii="Courier New"/>
                            <w:sz w:val="18"/>
                          </w:rPr>
                        </w:pPr>
                        <w:r>
                          <w:rPr>
                            <w:rFonts w:ascii="Courier New"/>
                            <w:sz w:val="18"/>
                          </w:rPr>
                          <w:t>=</w:t>
                        </w:r>
                        <w:r>
                          <w:rPr>
                            <w:rFonts w:ascii="Courier New"/>
                            <w:spacing w:val="-29"/>
                            <w:sz w:val="18"/>
                          </w:rPr>
                          <w:t xml:space="preserve"> </w:t>
                        </w:r>
                        <w:proofErr w:type="spellStart"/>
                        <w:r>
                          <w:rPr>
                            <w:rFonts w:ascii="Courier New"/>
                            <w:sz w:val="18"/>
                          </w:rPr>
                          <w:t>ActivityTestRule</w:t>
                        </w:r>
                        <w:proofErr w:type="spellEnd"/>
                        <w:r>
                          <w:rPr>
                            <w:rFonts w:ascii="Courier New"/>
                            <w:sz w:val="18"/>
                          </w:rPr>
                          <w:t xml:space="preserve">(Activity1::class.java)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myApplication</w:t>
                        </w:r>
                        <w:proofErr w:type="spellEnd"/>
                      </w:p>
                      <w:p w14:paraId="580E6EA8" w14:textId="77777777" w:rsidR="003D76C2" w:rsidRDefault="00000000">
                        <w:pPr>
                          <w:spacing w:line="183" w:lineRule="exact"/>
                          <w:ind w:left="1101"/>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ApplicationProvider.getApplicationContext</w:t>
                        </w:r>
                        <w:proofErr w:type="spellEnd"/>
                        <w:r>
                          <w:rPr>
                            <w:rFonts w:ascii="Courier New"/>
                            <w:spacing w:val="-2"/>
                            <w:sz w:val="18"/>
                          </w:rPr>
                          <w:t>&lt;Application&gt;()</w:t>
                        </w:r>
                      </w:p>
                      <w:p w14:paraId="3CB8027E" w14:textId="77777777" w:rsidR="003D76C2" w:rsidRDefault="003D76C2">
                        <w:pPr>
                          <w:spacing w:before="10"/>
                          <w:rPr>
                            <w:rFonts w:ascii="Courier New"/>
                            <w:sz w:val="25"/>
                          </w:rPr>
                        </w:pPr>
                      </w:p>
                      <w:p w14:paraId="7A445EFB" w14:textId="77777777" w:rsidR="003D76C2" w:rsidRDefault="00000000">
                        <w:pPr>
                          <w:ind w:left="885"/>
                          <w:rPr>
                            <w:rFonts w:ascii="Courier New"/>
                            <w:sz w:val="18"/>
                          </w:rPr>
                        </w:pPr>
                        <w:r>
                          <w:rPr>
                            <w:rFonts w:ascii="Courier New"/>
                            <w:spacing w:val="-2"/>
                            <w:sz w:val="18"/>
                          </w:rPr>
                          <w:t>@Test</w:t>
                        </w:r>
                      </w:p>
                      <w:p w14:paraId="2BFCC0C4" w14:textId="77777777" w:rsidR="003D76C2" w:rsidRDefault="00000000">
                        <w:pPr>
                          <w:spacing w:before="77"/>
                          <w:ind w:left="885"/>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testMyFlow</w:t>
                        </w:r>
                        <w:proofErr w:type="spellEnd"/>
                        <w:r>
                          <w:rPr>
                            <w:rFonts w:ascii="Courier New"/>
                            <w:sz w:val="18"/>
                          </w:rPr>
                          <w:t>()</w:t>
                        </w:r>
                        <w:r>
                          <w:rPr>
                            <w:rFonts w:ascii="Courier New"/>
                            <w:spacing w:val="-7"/>
                            <w:sz w:val="18"/>
                          </w:rPr>
                          <w:t xml:space="preserve"> </w:t>
                        </w:r>
                        <w:r>
                          <w:rPr>
                            <w:rFonts w:ascii="Courier New"/>
                            <w:spacing w:val="-10"/>
                            <w:sz w:val="18"/>
                          </w:rPr>
                          <w:t>{</w:t>
                        </w:r>
                      </w:p>
                      <w:p w14:paraId="1A7BE32A"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numberOfItems</w:t>
                        </w:r>
                        <w:proofErr w:type="spellEnd"/>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10"/>
                            <w:sz w:val="18"/>
                          </w:rPr>
                          <w:t>5</w:t>
                        </w:r>
                      </w:p>
                      <w:p w14:paraId="1DC6926F" w14:textId="77777777" w:rsidR="003D76C2" w:rsidRDefault="003D76C2">
                        <w:pPr>
                          <w:rPr>
                            <w:rFonts w:ascii="Courier New"/>
                            <w:sz w:val="20"/>
                          </w:rPr>
                        </w:pPr>
                      </w:p>
                      <w:p w14:paraId="65EC6D6F" w14:textId="77777777" w:rsidR="003D76C2" w:rsidRDefault="00000000">
                        <w:pPr>
                          <w:spacing w:before="129"/>
                          <w:ind w:left="1317"/>
                          <w:rPr>
                            <w:rFonts w:ascii="Courier New"/>
                            <w:sz w:val="18"/>
                          </w:rPr>
                        </w:pPr>
                        <w:r>
                          <w:rPr>
                            <w:rFonts w:ascii="Courier New"/>
                            <w:spacing w:val="-2"/>
                            <w:sz w:val="18"/>
                          </w:rPr>
                          <w:t>Activity1Robot()</w:t>
                        </w:r>
                      </w:p>
                      <w:p w14:paraId="3A2F359C"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insertText</w:t>
                        </w:r>
                        <w:proofErr w:type="spellEnd"/>
                        <w:r>
                          <w:rPr>
                            <w:rFonts w:ascii="Courier New"/>
                            <w:spacing w:val="-2"/>
                            <w:sz w:val="18"/>
                          </w:rPr>
                          <w:t>(</w:t>
                        </w:r>
                        <w:proofErr w:type="spellStart"/>
                        <w:r>
                          <w:rPr>
                            <w:rFonts w:ascii="Courier New"/>
                            <w:spacing w:val="-2"/>
                            <w:sz w:val="18"/>
                          </w:rPr>
                          <w:t>numberOfItems.toString</w:t>
                        </w:r>
                        <w:proofErr w:type="spellEnd"/>
                        <w:r>
                          <w:rPr>
                            <w:rFonts w:ascii="Courier New"/>
                            <w:spacing w:val="-2"/>
                            <w:sz w:val="18"/>
                          </w:rPr>
                          <w:t>())</w:t>
                        </w:r>
                      </w:p>
                      <w:p w14:paraId="402865EF" w14:textId="77777777" w:rsidR="003D76C2" w:rsidRDefault="00000000">
                        <w:pPr>
                          <w:spacing w:before="76"/>
                          <w:ind w:left="1749"/>
                          <w:rPr>
                            <w:rFonts w:ascii="Courier New"/>
                            <w:sz w:val="18"/>
                          </w:rPr>
                        </w:pPr>
                        <w:r>
                          <w:rPr>
                            <w:rFonts w:ascii="Courier New"/>
                            <w:spacing w:val="-2"/>
                            <w:sz w:val="18"/>
                          </w:rPr>
                          <w:t>.submit()</w:t>
                        </w:r>
                      </w:p>
                      <w:p w14:paraId="68DB4781" w14:textId="77777777" w:rsidR="003D76C2" w:rsidRDefault="003D76C2">
                        <w:pPr>
                          <w:rPr>
                            <w:rFonts w:ascii="Courier New"/>
                            <w:sz w:val="20"/>
                          </w:rPr>
                        </w:pPr>
                      </w:p>
                      <w:p w14:paraId="3F531D38" w14:textId="77777777" w:rsidR="003D76C2" w:rsidRDefault="00000000">
                        <w:pPr>
                          <w:spacing w:before="130" w:line="328" w:lineRule="auto"/>
                          <w:ind w:left="1317" w:right="3699"/>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selectedPosition</w:t>
                        </w:r>
                        <w:proofErr w:type="spellEnd"/>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3 </w:t>
                        </w:r>
                        <w:r>
                          <w:rPr>
                            <w:rFonts w:ascii="Courier New"/>
                            <w:spacing w:val="-2"/>
                            <w:sz w:val="18"/>
                          </w:rPr>
                          <w:t>Activity2Robot()</w:t>
                        </w:r>
                      </w:p>
                      <w:p w14:paraId="7294C2C2" w14:textId="77777777" w:rsidR="003D76C2" w:rsidRDefault="00000000">
                        <w:pPr>
                          <w:spacing w:before="1"/>
                          <w:ind w:left="1749"/>
                          <w:rPr>
                            <w:rFonts w:ascii="Courier New"/>
                            <w:sz w:val="18"/>
                          </w:rPr>
                        </w:pPr>
                        <w:r>
                          <w:rPr>
                            <w:rFonts w:ascii="Courier New"/>
                            <w:spacing w:val="-2"/>
                            <w:sz w:val="18"/>
                          </w:rPr>
                          <w:t>.</w:t>
                        </w:r>
                        <w:proofErr w:type="spellStart"/>
                        <w:r>
                          <w:rPr>
                            <w:rFonts w:ascii="Courier New"/>
                            <w:spacing w:val="-2"/>
                            <w:sz w:val="18"/>
                          </w:rPr>
                          <w:t>verifyItemNumber</w:t>
                        </w:r>
                        <w:proofErr w:type="spellEnd"/>
                        <w:r>
                          <w:rPr>
                            <w:rFonts w:ascii="Courier New"/>
                            <w:spacing w:val="-2"/>
                            <w:sz w:val="18"/>
                          </w:rPr>
                          <w:t>(</w:t>
                        </w:r>
                        <w:proofErr w:type="spellStart"/>
                        <w:r>
                          <w:rPr>
                            <w:rFonts w:ascii="Courier New"/>
                            <w:spacing w:val="-2"/>
                            <w:sz w:val="18"/>
                          </w:rPr>
                          <w:t>numberOfItems</w:t>
                        </w:r>
                        <w:proofErr w:type="spellEnd"/>
                        <w:r>
                          <w:rPr>
                            <w:rFonts w:ascii="Courier New"/>
                            <w:spacing w:val="-2"/>
                            <w:sz w:val="18"/>
                          </w:rPr>
                          <w:t>)</w:t>
                        </w:r>
                      </w:p>
                      <w:p w14:paraId="50008F60"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verifyItemText</w:t>
                        </w:r>
                        <w:proofErr w:type="spellEnd"/>
                        <w:r>
                          <w:rPr>
                            <w:rFonts w:ascii="Courier New"/>
                            <w:spacing w:val="-2"/>
                            <w:sz w:val="18"/>
                          </w:rPr>
                          <w:t>(</w:t>
                        </w:r>
                        <w:proofErr w:type="spellStart"/>
                        <w:r>
                          <w:rPr>
                            <w:rFonts w:ascii="Courier New"/>
                            <w:spacing w:val="-2"/>
                            <w:sz w:val="18"/>
                          </w:rPr>
                          <w:t>selectedPosition</w:t>
                        </w:r>
                        <w:proofErr w:type="spellEnd"/>
                        <w:r>
                          <w:rPr>
                            <w:rFonts w:ascii="Courier New"/>
                            <w:spacing w:val="-2"/>
                            <w:sz w:val="18"/>
                          </w:rPr>
                          <w:t>)</w:t>
                        </w:r>
                      </w:p>
                      <w:p w14:paraId="40893C4D"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clickOnItem</w:t>
                        </w:r>
                        <w:proofErr w:type="spellEnd"/>
                        <w:r>
                          <w:rPr>
                            <w:rFonts w:ascii="Courier New"/>
                            <w:spacing w:val="-2"/>
                            <w:sz w:val="18"/>
                          </w:rPr>
                          <w:t>(</w:t>
                        </w:r>
                        <w:proofErr w:type="spellStart"/>
                        <w:r>
                          <w:rPr>
                            <w:rFonts w:ascii="Courier New"/>
                            <w:spacing w:val="-2"/>
                            <w:sz w:val="18"/>
                          </w:rPr>
                          <w:t>selectedPosition</w:t>
                        </w:r>
                        <w:proofErr w:type="spellEnd"/>
                        <w:r>
                          <w:rPr>
                            <w:rFonts w:ascii="Courier New"/>
                            <w:spacing w:val="-2"/>
                            <w:sz w:val="18"/>
                          </w:rPr>
                          <w:t>)</w:t>
                        </w:r>
                      </w:p>
                      <w:p w14:paraId="6BDB3B6C" w14:textId="77777777" w:rsidR="003D76C2" w:rsidRDefault="003D76C2">
                        <w:pPr>
                          <w:rPr>
                            <w:rFonts w:ascii="Courier New"/>
                            <w:sz w:val="20"/>
                          </w:rPr>
                        </w:pPr>
                      </w:p>
                      <w:p w14:paraId="54839C30" w14:textId="77777777" w:rsidR="003D76C2" w:rsidRDefault="00000000">
                        <w:pPr>
                          <w:spacing w:before="133" w:line="235" w:lineRule="auto"/>
                          <w:ind w:left="1533" w:right="1185"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expectedTest</w:t>
                        </w:r>
                        <w:proofErr w:type="spellEnd"/>
                        <w:r>
                          <w:rPr>
                            <w:rFonts w:ascii="Courier New"/>
                            <w:sz w:val="18"/>
                          </w:rPr>
                          <w:t xml:space="preserve"> = </w:t>
                        </w:r>
                        <w:proofErr w:type="spellStart"/>
                        <w:r>
                          <w:rPr>
                            <w:rFonts w:ascii="Courier New"/>
                            <w:spacing w:val="-2"/>
                            <w:sz w:val="18"/>
                          </w:rPr>
                          <w:t>myApplication.getString</w:t>
                        </w:r>
                        <w:proofErr w:type="spellEnd"/>
                        <w:r>
                          <w:rPr>
                            <w:rFonts w:ascii="Courier New"/>
                            <w:spacing w:val="-2"/>
                            <w:sz w:val="18"/>
                          </w:rPr>
                          <w:t>(</w:t>
                        </w:r>
                        <w:proofErr w:type="spellStart"/>
                        <w:r>
                          <w:rPr>
                            <w:rFonts w:ascii="Courier New"/>
                            <w:spacing w:val="-2"/>
                            <w:sz w:val="18"/>
                          </w:rPr>
                          <w:t>R.string.item_x</w:t>
                        </w:r>
                        <w:proofErr w:type="spellEnd"/>
                        <w:r>
                          <w:rPr>
                            <w:rFonts w:ascii="Courier New"/>
                            <w:spacing w:val="-2"/>
                            <w:sz w:val="18"/>
                          </w:rPr>
                          <w:t xml:space="preserve">, </w:t>
                        </w:r>
                        <w:r>
                          <w:rPr>
                            <w:rFonts w:ascii="Courier New"/>
                            <w:sz w:val="18"/>
                          </w:rPr>
                          <w:t>(</w:t>
                        </w:r>
                        <w:proofErr w:type="spellStart"/>
                        <w:r>
                          <w:rPr>
                            <w:rFonts w:ascii="Courier New"/>
                            <w:sz w:val="18"/>
                          </w:rPr>
                          <w:t>selectedPosition</w:t>
                        </w:r>
                        <w:proofErr w:type="spellEnd"/>
                        <w:r>
                          <w:rPr>
                            <w:rFonts w:ascii="Courier New"/>
                            <w:sz w:val="18"/>
                          </w:rPr>
                          <w:t xml:space="preserve"> + 1))</w:t>
                        </w:r>
                      </w:p>
                    </w:txbxContent>
                  </v:textbox>
                </v:shape>
                <w10:wrap type="topAndBottom" anchorx="page"/>
              </v:group>
            </w:pict>
          </mc:Fallback>
        </mc:AlternateContent>
      </w:r>
    </w:p>
    <w:p w14:paraId="1F6A2F4F" w14:textId="77777777" w:rsidR="003D76C2" w:rsidRDefault="003D76C2">
      <w:pPr>
        <w:rPr>
          <w:sz w:val="9"/>
        </w:rPr>
        <w:sectPr w:rsidR="003D76C2">
          <w:pgSz w:w="10800" w:h="13320"/>
          <w:pgMar w:top="1120" w:right="920" w:bottom="280" w:left="940" w:header="695" w:footer="0" w:gutter="0"/>
          <w:cols w:space="720"/>
        </w:sectPr>
      </w:pPr>
    </w:p>
    <w:p w14:paraId="47A5A92A" w14:textId="77777777" w:rsidR="003D76C2" w:rsidRDefault="003D76C2">
      <w:pPr>
        <w:pStyle w:val="BodyText"/>
        <w:spacing w:before="3"/>
        <w:rPr>
          <w:sz w:val="5"/>
        </w:rPr>
      </w:pPr>
    </w:p>
    <w:p w14:paraId="39578454" w14:textId="77777777" w:rsidR="003D76C2" w:rsidRDefault="00D51F7C">
      <w:pPr>
        <w:pStyle w:val="BodyText"/>
        <w:ind w:left="104"/>
      </w:pPr>
      <w:r>
        <w:rPr>
          <w:noProof/>
        </w:rPr>
        <mc:AlternateContent>
          <mc:Choice Requires="wpg">
            <w:drawing>
              <wp:inline distT="0" distB="0" distL="0" distR="0" wp14:anchorId="0BC79DA6" wp14:editId="03F7B18A">
                <wp:extent cx="5074920" cy="930275"/>
                <wp:effectExtent l="0" t="0" r="5080" b="0"/>
                <wp:docPr id="907" name="docshapegroup6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908" name="docshape644"/>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9" name="docshape645"/>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0" name="docshape646"/>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719F6" w14:textId="77777777" w:rsidR="003D76C2" w:rsidRDefault="00000000">
                              <w:pPr>
                                <w:spacing w:before="40"/>
                                <w:ind w:left="1317"/>
                                <w:rPr>
                                  <w:rFonts w:ascii="Courier New"/>
                                  <w:sz w:val="18"/>
                                </w:rPr>
                              </w:pPr>
                              <w:r>
                                <w:rPr>
                                  <w:rFonts w:ascii="Courier New"/>
                                  <w:spacing w:val="-2"/>
                                  <w:sz w:val="18"/>
                                </w:rPr>
                                <w:t>Activity3Robot()</w:t>
                              </w:r>
                            </w:p>
                            <w:p w14:paraId="322BD799"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verifyText</w:t>
                              </w:r>
                              <w:proofErr w:type="spellEnd"/>
                              <w:r>
                                <w:rPr>
                                  <w:rFonts w:ascii="Courier New"/>
                                  <w:spacing w:val="-2"/>
                                  <w:sz w:val="18"/>
                                </w:rPr>
                                <w:t>(</w:t>
                              </w:r>
                              <w:proofErr w:type="spellStart"/>
                              <w:r>
                                <w:rPr>
                                  <w:rFonts w:ascii="Courier New"/>
                                  <w:spacing w:val="-2"/>
                                  <w:sz w:val="18"/>
                                </w:rPr>
                                <w:t>expectedTest</w:t>
                              </w:r>
                              <w:proofErr w:type="spellEnd"/>
                              <w:r>
                                <w:rPr>
                                  <w:rFonts w:ascii="Courier New"/>
                                  <w:spacing w:val="-2"/>
                                  <w:sz w:val="18"/>
                                </w:rPr>
                                <w:t>)</w:t>
                              </w:r>
                            </w:p>
                            <w:p w14:paraId="56FACB44" w14:textId="77777777" w:rsidR="003D76C2" w:rsidRDefault="00000000">
                              <w:pPr>
                                <w:spacing w:before="76"/>
                                <w:ind w:left="885"/>
                                <w:rPr>
                                  <w:rFonts w:ascii="Courier New"/>
                                  <w:sz w:val="18"/>
                                </w:rPr>
                              </w:pPr>
                              <w:r>
                                <w:rPr>
                                  <w:rFonts w:ascii="Courier New"/>
                                  <w:sz w:val="18"/>
                                </w:rPr>
                                <w:t>}</w:t>
                              </w:r>
                            </w:p>
                            <w:p w14:paraId="6E54E2DE" w14:textId="77777777" w:rsidR="003D76C2" w:rsidRDefault="003D76C2">
                              <w:pPr>
                                <w:rPr>
                                  <w:rFonts w:ascii="Courier New"/>
                                  <w:sz w:val="20"/>
                                </w:rPr>
                              </w:pPr>
                            </w:p>
                            <w:p w14:paraId="49903F75" w14:textId="77777777" w:rsidR="003D76C2" w:rsidRDefault="00000000">
                              <w:pPr>
                                <w:spacing w:before="130"/>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0BC79DA6" id="docshapegroup643" o:spid="_x0000_s1547"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">
                <v:rect id="docshape644" o:spid="_x0000_s1548"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" fillcolor="#f6f6f6" stroked="f">
                  <v:path arrowok="t"/>
                </v:rect>
                <v:shape id="docshape645" o:spid="_x0000_s1549"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" path="m7992,1444l,1444r,20l7992,1464r,-20xm7992,l,,,20r7992,l7992,xe" fillcolor="#dadada" stroked="f">
                  <v:path arrowok="t" o:connecttype="custom" o:connectlocs="7992,1444;0,1444;0,1464;7992,1464;7992,1444;7992,0;0,0;0,20;7992,20;7992,0" o:connectangles="0,0,0,0,0,0,0,0,0,0"/>
                </v:shape>
                <v:shape id="docshape646" o:spid="_x0000_s1550"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" filled="f" stroked="f">
                  <v:path arrowok="t"/>
                  <v:textbox inset="0,0,0,0">
                    <w:txbxContent>
                      <w:p w14:paraId="567719F6" w14:textId="77777777" w:rsidR="003D76C2" w:rsidRDefault="00000000">
                        <w:pPr>
                          <w:spacing w:before="40"/>
                          <w:ind w:left="1317"/>
                          <w:rPr>
                            <w:rFonts w:ascii="Courier New"/>
                            <w:sz w:val="18"/>
                          </w:rPr>
                        </w:pPr>
                        <w:r>
                          <w:rPr>
                            <w:rFonts w:ascii="Courier New"/>
                            <w:spacing w:val="-2"/>
                            <w:sz w:val="18"/>
                          </w:rPr>
                          <w:t>Activity3Robot()</w:t>
                        </w:r>
                      </w:p>
                      <w:p w14:paraId="322BD799"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verifyText</w:t>
                        </w:r>
                        <w:proofErr w:type="spellEnd"/>
                        <w:r>
                          <w:rPr>
                            <w:rFonts w:ascii="Courier New"/>
                            <w:spacing w:val="-2"/>
                            <w:sz w:val="18"/>
                          </w:rPr>
                          <w:t>(</w:t>
                        </w:r>
                        <w:proofErr w:type="spellStart"/>
                        <w:r>
                          <w:rPr>
                            <w:rFonts w:ascii="Courier New"/>
                            <w:spacing w:val="-2"/>
                            <w:sz w:val="18"/>
                          </w:rPr>
                          <w:t>expectedTest</w:t>
                        </w:r>
                        <w:proofErr w:type="spellEnd"/>
                        <w:r>
                          <w:rPr>
                            <w:rFonts w:ascii="Courier New"/>
                            <w:spacing w:val="-2"/>
                            <w:sz w:val="18"/>
                          </w:rPr>
                          <w:t>)</w:t>
                        </w:r>
                      </w:p>
                      <w:p w14:paraId="56FACB44" w14:textId="77777777" w:rsidR="003D76C2" w:rsidRDefault="00000000">
                        <w:pPr>
                          <w:spacing w:before="76"/>
                          <w:ind w:left="885"/>
                          <w:rPr>
                            <w:rFonts w:ascii="Courier New"/>
                            <w:sz w:val="18"/>
                          </w:rPr>
                        </w:pPr>
                        <w:r>
                          <w:rPr>
                            <w:rFonts w:ascii="Courier New"/>
                            <w:sz w:val="18"/>
                          </w:rPr>
                          <w:t>}</w:t>
                        </w:r>
                      </w:p>
                      <w:p w14:paraId="6E54E2DE" w14:textId="77777777" w:rsidR="003D76C2" w:rsidRDefault="003D76C2">
                        <w:pPr>
                          <w:rPr>
                            <w:rFonts w:ascii="Courier New"/>
                            <w:sz w:val="20"/>
                          </w:rPr>
                        </w:pPr>
                      </w:p>
                      <w:p w14:paraId="49903F75" w14:textId="77777777" w:rsidR="003D76C2" w:rsidRDefault="00000000">
                        <w:pPr>
                          <w:spacing w:before="130"/>
                          <w:ind w:left="453"/>
                          <w:rPr>
                            <w:rFonts w:ascii="Courier New"/>
                            <w:sz w:val="18"/>
                          </w:rPr>
                        </w:pPr>
                        <w:r>
                          <w:rPr>
                            <w:rFonts w:ascii="Courier New"/>
                            <w:sz w:val="18"/>
                          </w:rPr>
                          <w:t>}</w:t>
                        </w:r>
                      </w:p>
                    </w:txbxContent>
                  </v:textbox>
                </v:shape>
                <w10:anchorlock/>
              </v:group>
            </w:pict>
          </mc:Fallback>
        </mc:AlternateContent>
      </w:r>
    </w:p>
    <w:p w14:paraId="6D7C5CB6" w14:textId="77777777" w:rsidR="003D76C2" w:rsidRDefault="00000000">
      <w:pPr>
        <w:pStyle w:val="ListParagraph"/>
        <w:numPr>
          <w:ilvl w:val="0"/>
          <w:numId w:val="8"/>
        </w:numPr>
        <w:tabs>
          <w:tab w:val="left" w:pos="554"/>
        </w:tabs>
        <w:spacing w:before="42"/>
        <w:ind w:right="1356"/>
        <w:jc w:val="left"/>
        <w:rPr>
          <w:sz w:val="20"/>
        </w:rPr>
      </w:pPr>
      <w:r>
        <w:rPr>
          <w:sz w:val="20"/>
        </w:rPr>
        <w:t>Now,</w:t>
      </w:r>
      <w:r>
        <w:rPr>
          <w:spacing w:val="-7"/>
          <w:sz w:val="20"/>
        </w:rPr>
        <w:t xml:space="preserve"> </w:t>
      </w:r>
      <w:r>
        <w:rPr>
          <w:sz w:val="20"/>
        </w:rPr>
        <w:t>let's</w:t>
      </w:r>
      <w:r>
        <w:rPr>
          <w:spacing w:val="-4"/>
          <w:sz w:val="20"/>
        </w:rPr>
        <w:t xml:space="preserve"> </w:t>
      </w:r>
      <w:r>
        <w:rPr>
          <w:sz w:val="20"/>
        </w:rPr>
        <w:t>create</w:t>
      </w:r>
      <w:r>
        <w:rPr>
          <w:spacing w:val="-4"/>
          <w:sz w:val="20"/>
        </w:rPr>
        <w:t xml:space="preserve"> </w:t>
      </w:r>
      <w:r>
        <w:rPr>
          <w:sz w:val="20"/>
        </w:rPr>
        <w:t>the</w:t>
      </w:r>
      <w:r>
        <w:rPr>
          <w:spacing w:val="-5"/>
          <w:sz w:val="20"/>
        </w:rPr>
        <w:t xml:space="preserve"> </w:t>
      </w:r>
      <w:r>
        <w:rPr>
          <w:rFonts w:ascii="Courier New"/>
          <w:b/>
        </w:rPr>
        <w:t>Application</w:t>
      </w:r>
      <w:r>
        <w:rPr>
          <w:rFonts w:ascii="Courier New"/>
          <w:b/>
          <w:spacing w:val="-80"/>
        </w:rPr>
        <w:t xml:space="preserve"> </w:t>
      </w:r>
      <w:r>
        <w:rPr>
          <w:sz w:val="20"/>
        </w:rPr>
        <w:t>class</w:t>
      </w:r>
      <w:r>
        <w:rPr>
          <w:spacing w:val="-4"/>
          <w:sz w:val="20"/>
        </w:rPr>
        <w:t xml:space="preserve"> </w:t>
      </w:r>
      <w:r>
        <w:rPr>
          <w:sz w:val="20"/>
        </w:rPr>
        <w:t>and</w:t>
      </w:r>
      <w:r>
        <w:rPr>
          <w:spacing w:val="-5"/>
          <w:sz w:val="20"/>
        </w:rPr>
        <w:t xml:space="preserve"> </w:t>
      </w:r>
      <w:r>
        <w:rPr>
          <w:sz w:val="20"/>
        </w:rPr>
        <w:t>replace</w:t>
      </w:r>
      <w:r>
        <w:rPr>
          <w:spacing w:val="-5"/>
          <w:sz w:val="20"/>
        </w:rPr>
        <w:t xml:space="preserve"> </w:t>
      </w:r>
      <w:r>
        <w:rPr>
          <w:sz w:val="20"/>
        </w:rPr>
        <w:t>the</w:t>
      </w:r>
      <w:r>
        <w:rPr>
          <w:spacing w:val="-4"/>
          <w:sz w:val="20"/>
        </w:rPr>
        <w:t xml:space="preserve"> </w:t>
      </w:r>
      <w:r>
        <w:rPr>
          <w:sz w:val="20"/>
        </w:rPr>
        <w:t>references</w:t>
      </w:r>
      <w:r>
        <w:rPr>
          <w:spacing w:val="-5"/>
          <w:sz w:val="20"/>
        </w:rPr>
        <w:t xml:space="preserve"> </w:t>
      </w:r>
      <w:r>
        <w:rPr>
          <w:sz w:val="20"/>
        </w:rPr>
        <w:t>in</w:t>
      </w:r>
      <w:r>
        <w:rPr>
          <w:spacing w:val="-4"/>
          <w:sz w:val="20"/>
        </w:rPr>
        <w:t xml:space="preserve"> </w:t>
      </w:r>
      <w:r>
        <w:rPr>
          <w:sz w:val="20"/>
        </w:rPr>
        <w:t xml:space="preserve">the robots and </w:t>
      </w:r>
      <w:proofErr w:type="spellStart"/>
      <w:r>
        <w:rPr>
          <w:rFonts w:ascii="Courier New"/>
          <w:b/>
        </w:rPr>
        <w:t>UiTest</w:t>
      </w:r>
      <w:proofErr w:type="spellEnd"/>
      <w:r>
        <w:rPr>
          <w:rFonts w:ascii="Courier New"/>
          <w:b/>
          <w:spacing w:val="-62"/>
        </w:rPr>
        <w:t xml:space="preserve"> </w:t>
      </w:r>
      <w:r>
        <w:rPr>
          <w:sz w:val="20"/>
        </w:rPr>
        <w:t xml:space="preserve">with the new </w:t>
      </w:r>
      <w:r>
        <w:rPr>
          <w:rFonts w:ascii="Courier New"/>
          <w:b/>
        </w:rPr>
        <w:t>Application</w:t>
      </w:r>
      <w:r>
        <w:rPr>
          <w:rFonts w:ascii="Courier New"/>
          <w:b/>
          <w:spacing w:val="-62"/>
        </w:rPr>
        <w:t xml:space="preserve"> </w:t>
      </w:r>
      <w:r>
        <w:rPr>
          <w:sz w:val="20"/>
        </w:rPr>
        <w:t>class:</w:t>
      </w:r>
    </w:p>
    <w:p w14:paraId="56FD95EC" w14:textId="77777777" w:rsidR="003D76C2" w:rsidRDefault="00D51F7C">
      <w:pPr>
        <w:pStyle w:val="BodyText"/>
        <w:spacing w:before="10"/>
        <w:rPr>
          <w:sz w:val="8"/>
        </w:rPr>
      </w:pPr>
      <w:r>
        <w:rPr>
          <w:noProof/>
        </w:rPr>
        <mc:AlternateContent>
          <mc:Choice Requires="wpg">
            <w:drawing>
              <wp:anchor distT="0" distB="0" distL="0" distR="0" simplePos="0" relativeHeight="487681024" behindDoc="1" locked="0" layoutInCell="1" allowOverlap="1" wp14:anchorId="5062B281" wp14:editId="7566E19E">
                <wp:simplePos x="0" y="0"/>
                <wp:positionH relativeFrom="page">
                  <wp:posOffset>662940</wp:posOffset>
                </wp:positionH>
                <wp:positionV relativeFrom="paragraph">
                  <wp:posOffset>91440</wp:posOffset>
                </wp:positionV>
                <wp:extent cx="5074920" cy="1108075"/>
                <wp:effectExtent l="0" t="0" r="5080" b="0"/>
                <wp:wrapTopAndBottom/>
                <wp:docPr id="903" name="docshapegroup6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4"/>
                          <a:chExt cx="7992" cy="1745"/>
                        </a:xfrm>
                      </wpg:grpSpPr>
                      <wps:wsp>
                        <wps:cNvPr id="904" name="docshape648"/>
                        <wps:cNvSpPr>
                          <a:spLocks/>
                        </wps:cNvSpPr>
                        <wps:spPr bwMode="auto">
                          <a:xfrm>
                            <a:off x="104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5" name="docshape649"/>
                        <wps:cNvSpPr>
                          <a:spLocks/>
                        </wps:cNvSpPr>
                        <wps:spPr bwMode="auto">
                          <a:xfrm>
                            <a:off x="1044" y="143"/>
                            <a:ext cx="7992" cy="1745"/>
                          </a:xfrm>
                          <a:custGeom>
                            <a:avLst/>
                            <a:gdLst>
                              <a:gd name="T0" fmla="+- 0 9036 1044"/>
                              <a:gd name="T1" fmla="*/ T0 w 7992"/>
                              <a:gd name="T2" fmla="+- 0 1868 144"/>
                              <a:gd name="T3" fmla="*/ 1868 h 1745"/>
                              <a:gd name="T4" fmla="+- 0 1044 1044"/>
                              <a:gd name="T5" fmla="*/ T4 w 7992"/>
                              <a:gd name="T6" fmla="+- 0 1868 144"/>
                              <a:gd name="T7" fmla="*/ 1868 h 1745"/>
                              <a:gd name="T8" fmla="+- 0 1044 1044"/>
                              <a:gd name="T9" fmla="*/ T8 w 7992"/>
                              <a:gd name="T10" fmla="+- 0 1888 144"/>
                              <a:gd name="T11" fmla="*/ 1888 h 1745"/>
                              <a:gd name="T12" fmla="+- 0 9036 1044"/>
                              <a:gd name="T13" fmla="*/ T12 w 7992"/>
                              <a:gd name="T14" fmla="+- 0 1888 144"/>
                              <a:gd name="T15" fmla="*/ 1888 h 1745"/>
                              <a:gd name="T16" fmla="+- 0 9036 1044"/>
                              <a:gd name="T17" fmla="*/ T16 w 7992"/>
                              <a:gd name="T18" fmla="+- 0 1868 144"/>
                              <a:gd name="T19" fmla="*/ 1868 h 1745"/>
                              <a:gd name="T20" fmla="+- 0 9036 1044"/>
                              <a:gd name="T21" fmla="*/ T20 w 7992"/>
                              <a:gd name="T22" fmla="+- 0 144 144"/>
                              <a:gd name="T23" fmla="*/ 144 h 1745"/>
                              <a:gd name="T24" fmla="+- 0 1044 1044"/>
                              <a:gd name="T25" fmla="*/ T24 w 7992"/>
                              <a:gd name="T26" fmla="+- 0 144 144"/>
                              <a:gd name="T27" fmla="*/ 144 h 1745"/>
                              <a:gd name="T28" fmla="+- 0 1044 1044"/>
                              <a:gd name="T29" fmla="*/ T28 w 7992"/>
                              <a:gd name="T30" fmla="+- 0 164 144"/>
                              <a:gd name="T31" fmla="*/ 164 h 1745"/>
                              <a:gd name="T32" fmla="+- 0 9036 1044"/>
                              <a:gd name="T33" fmla="*/ T32 w 7992"/>
                              <a:gd name="T34" fmla="+- 0 164 144"/>
                              <a:gd name="T35" fmla="*/ 164 h 1745"/>
                              <a:gd name="T36" fmla="+- 0 9036 104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6" name="docshape650"/>
                        <wps:cNvSpPr txBox="1">
                          <a:spLocks/>
                        </wps:cNvSpPr>
                        <wps:spPr bwMode="auto">
                          <a:xfrm>
                            <a:off x="104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CA7DA"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MyApplication</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0FE020E7" w14:textId="77777777" w:rsidR="003D76C2" w:rsidRDefault="003D76C2">
                              <w:pPr>
                                <w:rPr>
                                  <w:rFonts w:ascii="Courier New"/>
                                  <w:sz w:val="20"/>
                                </w:rPr>
                              </w:pPr>
                            </w:p>
                            <w:p w14:paraId="245AF511"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50785B07" w14:textId="77777777" w:rsidR="003D76C2" w:rsidRDefault="00000000">
                              <w:pPr>
                                <w:spacing w:before="1"/>
                                <w:ind w:left="885"/>
                                <w:rPr>
                                  <w:rFonts w:ascii="Courier New"/>
                                  <w:sz w:val="18"/>
                                </w:rPr>
                              </w:pPr>
                              <w:r>
                                <w:rPr>
                                  <w:rFonts w:ascii="Courier New"/>
                                  <w:sz w:val="18"/>
                                </w:rPr>
                                <w:t>}</w:t>
                              </w:r>
                            </w:p>
                            <w:p w14:paraId="3448EAD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62B281" id="docshapegroup647" o:spid="_x0000_s1551" style="position:absolute;margin-left:52.2pt;margin-top:7.2pt;width:399.6pt;height:87.25pt;z-index:-15635456;mso-wrap-distance-left:0;mso-wrap-distance-right:0;mso-position-horizontal-relative:page;mso-position-vertical-relative:text" coordorigin="104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">
                <v:rect id="docshape648" o:spid="_x0000_s1552" style="position:absolute;left:104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" fillcolor="#f6f6f6" stroked="f">
                  <v:path arrowok="t"/>
                </v:rect>
                <v:shape id="docshape649" o:spid="_x0000_s1553" style="position:absolute;left:104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650" o:spid="_x0000_s1554" type="#_x0000_t202" style="position:absolute;left:104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" filled="f" stroked="f">
                  <v:path arrowok="t"/>
                  <v:textbox inset="0,0,0,0">
                    <w:txbxContent>
                      <w:p w14:paraId="379CA7DA"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MyApplication</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0FE020E7" w14:textId="77777777" w:rsidR="003D76C2" w:rsidRDefault="003D76C2">
                        <w:pPr>
                          <w:rPr>
                            <w:rFonts w:ascii="Courier New"/>
                            <w:sz w:val="20"/>
                          </w:rPr>
                        </w:pPr>
                      </w:p>
                      <w:p w14:paraId="245AF511"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50785B07" w14:textId="77777777" w:rsidR="003D76C2" w:rsidRDefault="00000000">
                        <w:pPr>
                          <w:spacing w:before="1"/>
                          <w:ind w:left="885"/>
                          <w:rPr>
                            <w:rFonts w:ascii="Courier New"/>
                            <w:sz w:val="18"/>
                          </w:rPr>
                        </w:pPr>
                        <w:r>
                          <w:rPr>
                            <w:rFonts w:ascii="Courier New"/>
                            <w:sz w:val="18"/>
                          </w:rPr>
                          <w:t>}</w:t>
                        </w:r>
                      </w:p>
                      <w:p w14:paraId="3448EAD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96D5679" w14:textId="77777777" w:rsidR="003D76C2" w:rsidRDefault="00000000">
      <w:pPr>
        <w:pStyle w:val="ListParagraph"/>
        <w:numPr>
          <w:ilvl w:val="0"/>
          <w:numId w:val="8"/>
        </w:numPr>
        <w:tabs>
          <w:tab w:val="left" w:pos="554"/>
        </w:tabs>
        <w:jc w:val="left"/>
        <w:rPr>
          <w:rFonts w:ascii="Courier New"/>
          <w:b/>
        </w:rPr>
      </w:pPr>
      <w:r>
        <w:rPr>
          <w:sz w:val="20"/>
        </w:rPr>
        <w:t>Let's</w:t>
      </w:r>
      <w:r>
        <w:rPr>
          <w:spacing w:val="-9"/>
          <w:sz w:val="20"/>
        </w:rPr>
        <w:t xml:space="preserve"> </w:t>
      </w:r>
      <w:r>
        <w:rPr>
          <w:sz w:val="20"/>
        </w:rPr>
        <w:t>update</w:t>
      </w:r>
      <w:r>
        <w:rPr>
          <w:spacing w:val="-3"/>
          <w:sz w:val="20"/>
        </w:rPr>
        <w:t xml:space="preserve"> </w:t>
      </w:r>
      <w:r>
        <w:rPr>
          <w:sz w:val="20"/>
        </w:rPr>
        <w:t>the</w:t>
      </w:r>
      <w:r>
        <w:rPr>
          <w:spacing w:val="-4"/>
          <w:sz w:val="20"/>
        </w:rPr>
        <w:t xml:space="preserve"> </w:t>
      </w:r>
      <w:r>
        <w:rPr>
          <w:rFonts w:ascii="Courier New"/>
          <w:b/>
        </w:rPr>
        <w:t>AndroidManifest.xml</w:t>
      </w:r>
      <w:r>
        <w:rPr>
          <w:rFonts w:ascii="Courier New"/>
          <w:b/>
          <w:spacing w:val="-80"/>
        </w:rPr>
        <w:t xml:space="preserve"> </w:t>
      </w:r>
      <w:r>
        <w:rPr>
          <w:sz w:val="20"/>
        </w:rPr>
        <w:t>file</w:t>
      </w:r>
      <w:r>
        <w:rPr>
          <w:spacing w:val="-4"/>
          <w:sz w:val="20"/>
        </w:rPr>
        <w:t xml:space="preserve"> </w:t>
      </w:r>
      <w:r>
        <w:rPr>
          <w:sz w:val="20"/>
        </w:rPr>
        <w:t>to</w:t>
      </w:r>
      <w:r>
        <w:rPr>
          <w:spacing w:val="-3"/>
          <w:sz w:val="20"/>
        </w:rPr>
        <w:t xml:space="preserve"> </w:t>
      </w:r>
      <w:r>
        <w:rPr>
          <w:sz w:val="20"/>
        </w:rPr>
        <w:t>add</w:t>
      </w:r>
      <w:r>
        <w:rPr>
          <w:spacing w:val="-4"/>
          <w:sz w:val="20"/>
        </w:rPr>
        <w:t xml:space="preserve"> </w:t>
      </w:r>
      <w:r>
        <w:rPr>
          <w:sz w:val="20"/>
        </w:rPr>
        <w:t>the</w:t>
      </w:r>
      <w:r>
        <w:rPr>
          <w:spacing w:val="-3"/>
          <w:sz w:val="20"/>
        </w:rPr>
        <w:t xml:space="preserve"> </w:t>
      </w:r>
      <w:r>
        <w:rPr>
          <w:sz w:val="20"/>
        </w:rPr>
        <w:t>new</w:t>
      </w:r>
      <w:r>
        <w:rPr>
          <w:spacing w:val="-4"/>
          <w:sz w:val="20"/>
        </w:rPr>
        <w:t xml:space="preserve"> </w:t>
      </w:r>
      <w:r>
        <w:rPr>
          <w:rFonts w:ascii="Courier New"/>
          <w:b/>
          <w:spacing w:val="-2"/>
        </w:rPr>
        <w:t>Application</w:t>
      </w:r>
    </w:p>
    <w:p w14:paraId="529B54B2" w14:textId="77777777" w:rsidR="003D76C2" w:rsidRDefault="00000000">
      <w:pPr>
        <w:ind w:left="554"/>
        <w:rPr>
          <w:sz w:val="20"/>
        </w:rPr>
      </w:pPr>
      <w:r>
        <w:rPr>
          <w:sz w:val="20"/>
        </w:rPr>
        <w:t>class</w:t>
      </w:r>
      <w:r>
        <w:rPr>
          <w:spacing w:val="-13"/>
          <w:sz w:val="20"/>
        </w:rPr>
        <w:t xml:space="preserve"> </w:t>
      </w:r>
      <w:r>
        <w:rPr>
          <w:sz w:val="20"/>
        </w:rPr>
        <w:t>to</w:t>
      </w:r>
      <w:r>
        <w:rPr>
          <w:spacing w:val="-4"/>
          <w:sz w:val="20"/>
        </w:rPr>
        <w:t xml:space="preserve"> </w:t>
      </w:r>
      <w:r>
        <w:rPr>
          <w:sz w:val="20"/>
        </w:rPr>
        <w:t>the</w:t>
      </w:r>
      <w:r>
        <w:rPr>
          <w:spacing w:val="-4"/>
          <w:sz w:val="20"/>
        </w:rPr>
        <w:t xml:space="preserve"> </w:t>
      </w:r>
      <w:r>
        <w:rPr>
          <w:rFonts w:ascii="Courier New"/>
          <w:b/>
        </w:rPr>
        <w:t>application</w:t>
      </w:r>
      <w:r>
        <w:rPr>
          <w:rFonts w:ascii="Courier New"/>
          <w:b/>
          <w:spacing w:val="-80"/>
        </w:rPr>
        <w:t xml:space="preserve"> </w:t>
      </w:r>
      <w:r>
        <w:rPr>
          <w:sz w:val="20"/>
        </w:rPr>
        <w:t>tag</w:t>
      </w:r>
      <w:r>
        <w:rPr>
          <w:spacing w:val="-4"/>
          <w:sz w:val="20"/>
        </w:rPr>
        <w:t xml:space="preserve"> </w:t>
      </w:r>
      <w:r>
        <w:rPr>
          <w:sz w:val="20"/>
        </w:rPr>
        <w:t>with</w:t>
      </w:r>
      <w:r>
        <w:rPr>
          <w:spacing w:val="-4"/>
          <w:sz w:val="20"/>
        </w:rPr>
        <w:t xml:space="preserve"> </w:t>
      </w:r>
      <w:r>
        <w:rPr>
          <w:sz w:val="20"/>
        </w:rPr>
        <w:t>the</w:t>
      </w:r>
      <w:r>
        <w:rPr>
          <w:spacing w:val="-4"/>
          <w:sz w:val="20"/>
        </w:rPr>
        <w:t xml:space="preserve"> </w:t>
      </w:r>
      <w:proofErr w:type="spellStart"/>
      <w:r>
        <w:rPr>
          <w:rFonts w:ascii="Courier New"/>
          <w:b/>
        </w:rPr>
        <w:t>android:name</w:t>
      </w:r>
      <w:proofErr w:type="spellEnd"/>
      <w:r>
        <w:rPr>
          <w:rFonts w:ascii="Courier New"/>
          <w:b/>
          <w:spacing w:val="-80"/>
        </w:rPr>
        <w:t xml:space="preserve"> </w:t>
      </w:r>
      <w:r>
        <w:rPr>
          <w:spacing w:val="-2"/>
          <w:sz w:val="20"/>
        </w:rPr>
        <w:t>attribute.</w:t>
      </w:r>
    </w:p>
    <w:p w14:paraId="2C0D0A5B" w14:textId="77777777" w:rsidR="003D76C2" w:rsidRDefault="00000000">
      <w:pPr>
        <w:pStyle w:val="ListParagraph"/>
        <w:numPr>
          <w:ilvl w:val="0"/>
          <w:numId w:val="8"/>
        </w:numPr>
        <w:tabs>
          <w:tab w:val="left" w:pos="554"/>
        </w:tabs>
        <w:spacing w:before="140" w:line="242" w:lineRule="auto"/>
        <w:ind w:right="930"/>
        <w:jc w:val="left"/>
        <w:rPr>
          <w:sz w:val="20"/>
        </w:rPr>
      </w:pPr>
      <w:r>
        <w:rPr>
          <w:sz w:val="20"/>
        </w:rPr>
        <w:t xml:space="preserve">Let's move on to the integration tests. Make sure to set up the </w:t>
      </w:r>
      <w:proofErr w:type="spellStart"/>
      <w:r>
        <w:rPr>
          <w:sz w:val="20"/>
        </w:rPr>
        <w:t>Robolectric</w:t>
      </w:r>
      <w:proofErr w:type="spellEnd"/>
      <w:r>
        <w:rPr>
          <w:sz w:val="20"/>
        </w:rPr>
        <w:t xml:space="preserve"> configurations. Before we write the tests, we will need to update </w:t>
      </w:r>
      <w:r>
        <w:rPr>
          <w:rFonts w:ascii="Courier New"/>
          <w:b/>
        </w:rPr>
        <w:t xml:space="preserve">Activity2 </w:t>
      </w:r>
      <w:r>
        <w:rPr>
          <w:sz w:val="20"/>
        </w:rPr>
        <w:t xml:space="preserve">and </w:t>
      </w:r>
      <w:r>
        <w:rPr>
          <w:rFonts w:ascii="Courier New"/>
          <w:b/>
        </w:rPr>
        <w:t>Activity3</w:t>
      </w:r>
      <w:r>
        <w:rPr>
          <w:rFonts w:ascii="Courier New"/>
          <w:b/>
          <w:spacing w:val="-78"/>
        </w:rPr>
        <w:t xml:space="preserve"> </w:t>
      </w:r>
      <w:r>
        <w:rPr>
          <w:sz w:val="20"/>
        </w:rPr>
        <w:t xml:space="preserve">with the </w:t>
      </w:r>
      <w:proofErr w:type="spellStart"/>
      <w:r>
        <w:rPr>
          <w:rFonts w:ascii="Courier New"/>
          <w:b/>
        </w:rPr>
        <w:t>newIntent</w:t>
      </w:r>
      <w:proofErr w:type="spellEnd"/>
      <w:r>
        <w:rPr>
          <w:rFonts w:ascii="Courier New"/>
          <w:b/>
          <w:spacing w:val="-78"/>
        </w:rPr>
        <w:t xml:space="preserve"> </w:t>
      </w:r>
      <w:r>
        <w:rPr>
          <w:sz w:val="20"/>
        </w:rPr>
        <w:t>methods in order to properly assert the tests.</w:t>
      </w:r>
      <w:r>
        <w:rPr>
          <w:spacing w:val="-5"/>
          <w:sz w:val="20"/>
        </w:rPr>
        <w:t xml:space="preserve"> </w:t>
      </w:r>
      <w:r>
        <w:rPr>
          <w:sz w:val="20"/>
        </w:rPr>
        <w:t>We</w:t>
      </w:r>
      <w:r>
        <w:rPr>
          <w:spacing w:val="-3"/>
          <w:sz w:val="20"/>
        </w:rPr>
        <w:t xml:space="preserve"> </w:t>
      </w:r>
      <w:r>
        <w:rPr>
          <w:sz w:val="20"/>
        </w:rPr>
        <w:t>will</w:t>
      </w:r>
      <w:r>
        <w:rPr>
          <w:spacing w:val="-3"/>
          <w:sz w:val="20"/>
        </w:rPr>
        <w:t xml:space="preserve"> </w:t>
      </w:r>
      <w:r>
        <w:rPr>
          <w:sz w:val="20"/>
        </w:rPr>
        <w:t>also</w:t>
      </w:r>
      <w:r>
        <w:rPr>
          <w:spacing w:val="-4"/>
          <w:sz w:val="20"/>
        </w:rPr>
        <w:t xml:space="preserve"> </w:t>
      </w:r>
      <w:r>
        <w:rPr>
          <w:sz w:val="20"/>
        </w:rPr>
        <w:t>need</w:t>
      </w:r>
      <w:r>
        <w:rPr>
          <w:spacing w:val="-3"/>
          <w:sz w:val="20"/>
        </w:rPr>
        <w:t xml:space="preserve"> </w:t>
      </w:r>
      <w:r>
        <w:rPr>
          <w:sz w:val="20"/>
        </w:rPr>
        <w:t>to</w:t>
      </w:r>
      <w:r>
        <w:rPr>
          <w:spacing w:val="-3"/>
          <w:sz w:val="20"/>
        </w:rPr>
        <w:t xml:space="preserve"> </w:t>
      </w:r>
      <w:r>
        <w:rPr>
          <w:sz w:val="20"/>
        </w:rPr>
        <w:t>create</w:t>
      </w:r>
      <w:r>
        <w:rPr>
          <w:spacing w:val="-3"/>
          <w:sz w:val="20"/>
        </w:rPr>
        <w:t xml:space="preserve"> </w:t>
      </w:r>
      <w:r>
        <w:rPr>
          <w:sz w:val="20"/>
        </w:rPr>
        <w:t>the</w:t>
      </w:r>
      <w:r>
        <w:rPr>
          <w:spacing w:val="-4"/>
          <w:sz w:val="20"/>
        </w:rPr>
        <w:t xml:space="preserve"> </w:t>
      </w:r>
      <w:r>
        <w:rPr>
          <w:rFonts w:ascii="Courier New"/>
          <w:b/>
        </w:rPr>
        <w:t>Item</w:t>
      </w:r>
      <w:r>
        <w:rPr>
          <w:rFonts w:ascii="Courier New"/>
          <w:b/>
          <w:spacing w:val="-80"/>
        </w:rPr>
        <w:t xml:space="preserve"> </w:t>
      </w:r>
      <w:r>
        <w:rPr>
          <w:sz w:val="20"/>
        </w:rPr>
        <w:t>data</w:t>
      </w:r>
      <w:r>
        <w:rPr>
          <w:spacing w:val="-3"/>
          <w:sz w:val="20"/>
        </w:rPr>
        <w:t xml:space="preserve"> </w:t>
      </w:r>
      <w:r>
        <w:rPr>
          <w:sz w:val="20"/>
        </w:rPr>
        <w:t>class,</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used</w:t>
      </w:r>
      <w:r>
        <w:rPr>
          <w:spacing w:val="-3"/>
          <w:sz w:val="20"/>
        </w:rPr>
        <w:t xml:space="preserve"> </w:t>
      </w:r>
      <w:r>
        <w:rPr>
          <w:sz w:val="20"/>
        </w:rPr>
        <w:t>to</w:t>
      </w:r>
      <w:r>
        <w:rPr>
          <w:spacing w:val="-3"/>
          <w:sz w:val="20"/>
        </w:rPr>
        <w:t xml:space="preserve"> </w:t>
      </w:r>
      <w:r>
        <w:rPr>
          <w:sz w:val="20"/>
        </w:rPr>
        <w:t xml:space="preserve">hold the data for </w:t>
      </w:r>
      <w:r>
        <w:rPr>
          <w:rFonts w:ascii="Courier New"/>
          <w:b/>
        </w:rPr>
        <w:t>Activity2</w:t>
      </w:r>
      <w:r>
        <w:rPr>
          <w:sz w:val="20"/>
        </w:rPr>
        <w:t>:</w:t>
      </w:r>
    </w:p>
    <w:p w14:paraId="0B5308CC" w14:textId="77777777" w:rsidR="003D76C2" w:rsidRDefault="00D51F7C">
      <w:pPr>
        <w:pStyle w:val="BodyText"/>
        <w:spacing w:before="5"/>
        <w:rPr>
          <w:sz w:val="8"/>
        </w:rPr>
      </w:pPr>
      <w:r>
        <w:rPr>
          <w:noProof/>
        </w:rPr>
        <mc:AlternateContent>
          <mc:Choice Requires="wpg">
            <w:drawing>
              <wp:anchor distT="0" distB="0" distL="0" distR="0" simplePos="0" relativeHeight="487681536" behindDoc="1" locked="0" layoutInCell="1" allowOverlap="1" wp14:anchorId="06EA53AD" wp14:editId="6698CF44">
                <wp:simplePos x="0" y="0"/>
                <wp:positionH relativeFrom="page">
                  <wp:posOffset>662940</wp:posOffset>
                </wp:positionH>
                <wp:positionV relativeFrom="paragraph">
                  <wp:posOffset>88265</wp:posOffset>
                </wp:positionV>
                <wp:extent cx="5074920" cy="396875"/>
                <wp:effectExtent l="0" t="0" r="5080" b="0"/>
                <wp:wrapTopAndBottom/>
                <wp:docPr id="899" name="docshapegroup6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044" y="139"/>
                          <a:chExt cx="7992" cy="625"/>
                        </a:xfrm>
                      </wpg:grpSpPr>
                      <wps:wsp>
                        <wps:cNvPr id="900" name="docshape652"/>
                        <wps:cNvSpPr>
                          <a:spLocks/>
                        </wps:cNvSpPr>
                        <wps:spPr bwMode="auto">
                          <a:xfrm>
                            <a:off x="1044" y="148"/>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1" name="docshape653"/>
                        <wps:cNvSpPr>
                          <a:spLocks/>
                        </wps:cNvSpPr>
                        <wps:spPr bwMode="auto">
                          <a:xfrm>
                            <a:off x="1044" y="138"/>
                            <a:ext cx="7992" cy="625"/>
                          </a:xfrm>
                          <a:custGeom>
                            <a:avLst/>
                            <a:gdLst>
                              <a:gd name="T0" fmla="+- 0 9036 1044"/>
                              <a:gd name="T1" fmla="*/ T0 w 7992"/>
                              <a:gd name="T2" fmla="+- 0 743 139"/>
                              <a:gd name="T3" fmla="*/ 743 h 625"/>
                              <a:gd name="T4" fmla="+- 0 1044 1044"/>
                              <a:gd name="T5" fmla="*/ T4 w 7992"/>
                              <a:gd name="T6" fmla="+- 0 743 139"/>
                              <a:gd name="T7" fmla="*/ 743 h 625"/>
                              <a:gd name="T8" fmla="+- 0 1044 1044"/>
                              <a:gd name="T9" fmla="*/ T8 w 7992"/>
                              <a:gd name="T10" fmla="+- 0 763 139"/>
                              <a:gd name="T11" fmla="*/ 763 h 625"/>
                              <a:gd name="T12" fmla="+- 0 9036 1044"/>
                              <a:gd name="T13" fmla="*/ T12 w 7992"/>
                              <a:gd name="T14" fmla="+- 0 763 139"/>
                              <a:gd name="T15" fmla="*/ 763 h 625"/>
                              <a:gd name="T16" fmla="+- 0 9036 1044"/>
                              <a:gd name="T17" fmla="*/ T16 w 7992"/>
                              <a:gd name="T18" fmla="+- 0 743 139"/>
                              <a:gd name="T19" fmla="*/ 743 h 625"/>
                              <a:gd name="T20" fmla="+- 0 9036 1044"/>
                              <a:gd name="T21" fmla="*/ T20 w 7992"/>
                              <a:gd name="T22" fmla="+- 0 139 139"/>
                              <a:gd name="T23" fmla="*/ 139 h 625"/>
                              <a:gd name="T24" fmla="+- 0 1044 1044"/>
                              <a:gd name="T25" fmla="*/ T24 w 7992"/>
                              <a:gd name="T26" fmla="+- 0 139 139"/>
                              <a:gd name="T27" fmla="*/ 139 h 625"/>
                              <a:gd name="T28" fmla="+- 0 1044 1044"/>
                              <a:gd name="T29" fmla="*/ T28 w 7992"/>
                              <a:gd name="T30" fmla="+- 0 159 139"/>
                              <a:gd name="T31" fmla="*/ 159 h 625"/>
                              <a:gd name="T32" fmla="+- 0 9036 1044"/>
                              <a:gd name="T33" fmla="*/ T32 w 7992"/>
                              <a:gd name="T34" fmla="+- 0 159 139"/>
                              <a:gd name="T35" fmla="*/ 159 h 625"/>
                              <a:gd name="T36" fmla="+- 0 9036 1044"/>
                              <a:gd name="T37" fmla="*/ T36 w 7992"/>
                              <a:gd name="T38" fmla="+- 0 139 139"/>
                              <a:gd name="T39" fmla="*/ 139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2" name="docshape654"/>
                        <wps:cNvSpPr txBox="1">
                          <a:spLocks/>
                        </wps:cNvSpPr>
                        <wps:spPr bwMode="auto">
                          <a:xfrm>
                            <a:off x="1044" y="158"/>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C3E3D" w14:textId="77777777" w:rsidR="003D76C2" w:rsidRDefault="00000000">
                              <w:pPr>
                                <w:spacing w:before="40"/>
                                <w:ind w:left="561"/>
                                <w:rPr>
                                  <w:rFonts w:ascii="Courier New"/>
                                  <w:sz w:val="18"/>
                                </w:rPr>
                              </w:pPr>
                              <w:r>
                                <w:rPr>
                                  <w:rFonts w:ascii="Courier New"/>
                                  <w:spacing w:val="-2"/>
                                  <w:sz w:val="18"/>
                                </w:rPr>
                                <w:t>@Parcelize</w:t>
                              </w:r>
                            </w:p>
                            <w:p w14:paraId="620C69EC" w14:textId="77777777" w:rsidR="003D76C2" w:rsidRDefault="00000000">
                              <w:pPr>
                                <w:spacing w:before="76"/>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5"/>
                                  <w:sz w:val="18"/>
                                </w:rPr>
                                <w:t xml:space="preserve"> </w:t>
                              </w:r>
                              <w:r>
                                <w:rPr>
                                  <w:rFonts w:ascii="Courier New"/>
                                  <w:sz w:val="18"/>
                                </w:rPr>
                                <w:t>Item(</w:t>
                              </w:r>
                              <w:proofErr w:type="spellStart"/>
                              <w:r>
                                <w:rPr>
                                  <w:rFonts w:ascii="Courier New"/>
                                  <w:sz w:val="18"/>
                                </w:rPr>
                                <w:t>val</w:t>
                              </w:r>
                              <w:proofErr w:type="spellEnd"/>
                              <w:r>
                                <w:rPr>
                                  <w:rFonts w:ascii="Courier New"/>
                                  <w:spacing w:val="-5"/>
                                  <w:sz w:val="18"/>
                                </w:rPr>
                                <w:t xml:space="preserve"> </w:t>
                              </w:r>
                              <w:r>
                                <w:rPr>
                                  <w:rFonts w:ascii="Courier New"/>
                                  <w:sz w:val="18"/>
                                </w:rPr>
                                <w:t>text:</w:t>
                              </w:r>
                              <w:r>
                                <w:rPr>
                                  <w:rFonts w:ascii="Courier New"/>
                                  <w:spacing w:val="-5"/>
                                  <w:sz w:val="18"/>
                                </w:rPr>
                                <w:t xml:space="preserve"> </w:t>
                              </w:r>
                              <w:r>
                                <w:rPr>
                                  <w:rFonts w:ascii="Courier New"/>
                                  <w:sz w:val="18"/>
                                </w:rPr>
                                <w:t>String)</w:t>
                              </w:r>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Parcelable</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EA53AD" id="docshapegroup651" o:spid="_x0000_s1555" style="position:absolute;margin-left:52.2pt;margin-top:6.95pt;width:399.6pt;height:31.25pt;z-index:-15634944;mso-wrap-distance-left:0;mso-wrap-distance-right:0;mso-position-horizontal-relative:page;mso-position-vertical-relative:text" coordorigin="1044,139"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">
                <v:rect id="docshape652" o:spid="_x0000_s1556" style="position:absolute;left:1044;top:148;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" fillcolor="#f6f6f6" stroked="f">
                  <v:path arrowok="t"/>
                </v:rect>
                <v:shape id="docshape653" o:spid="_x0000_s1557" style="position:absolute;left:1044;top:138;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" path="m7992,604l,604r,20l7992,624r,-20xm7992,l,,,20r7992,l7992,xe" fillcolor="#dadada" stroked="f">
                  <v:path arrowok="t" o:connecttype="custom" o:connectlocs="7992,743;0,743;0,763;7992,763;7992,743;7992,139;0,139;0,159;7992,159;7992,139" o:connectangles="0,0,0,0,0,0,0,0,0,0"/>
                </v:shape>
                <v:shape id="docshape654" o:spid="_x0000_s1558" type="#_x0000_t202" style="position:absolute;left:1044;top:158;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" filled="f" stroked="f">
                  <v:path arrowok="t"/>
                  <v:textbox inset="0,0,0,0">
                    <w:txbxContent>
                      <w:p w14:paraId="019C3E3D" w14:textId="77777777" w:rsidR="003D76C2" w:rsidRDefault="00000000">
                        <w:pPr>
                          <w:spacing w:before="40"/>
                          <w:ind w:left="561"/>
                          <w:rPr>
                            <w:rFonts w:ascii="Courier New"/>
                            <w:sz w:val="18"/>
                          </w:rPr>
                        </w:pPr>
                        <w:r>
                          <w:rPr>
                            <w:rFonts w:ascii="Courier New"/>
                            <w:spacing w:val="-2"/>
                            <w:sz w:val="18"/>
                          </w:rPr>
                          <w:t>@Parcelize</w:t>
                        </w:r>
                      </w:p>
                      <w:p w14:paraId="620C69EC" w14:textId="77777777" w:rsidR="003D76C2" w:rsidRDefault="00000000">
                        <w:pPr>
                          <w:spacing w:before="76"/>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5"/>
                            <w:sz w:val="18"/>
                          </w:rPr>
                          <w:t xml:space="preserve"> </w:t>
                        </w:r>
                        <w:r>
                          <w:rPr>
                            <w:rFonts w:ascii="Courier New"/>
                            <w:sz w:val="18"/>
                          </w:rPr>
                          <w:t>Item(</w:t>
                        </w:r>
                        <w:proofErr w:type="spellStart"/>
                        <w:r>
                          <w:rPr>
                            <w:rFonts w:ascii="Courier New"/>
                            <w:sz w:val="18"/>
                          </w:rPr>
                          <w:t>val</w:t>
                        </w:r>
                        <w:proofErr w:type="spellEnd"/>
                        <w:r>
                          <w:rPr>
                            <w:rFonts w:ascii="Courier New"/>
                            <w:spacing w:val="-5"/>
                            <w:sz w:val="18"/>
                          </w:rPr>
                          <w:t xml:space="preserve"> </w:t>
                        </w:r>
                        <w:r>
                          <w:rPr>
                            <w:rFonts w:ascii="Courier New"/>
                            <w:sz w:val="18"/>
                          </w:rPr>
                          <w:t>text:</w:t>
                        </w:r>
                        <w:r>
                          <w:rPr>
                            <w:rFonts w:ascii="Courier New"/>
                            <w:spacing w:val="-5"/>
                            <w:sz w:val="18"/>
                          </w:rPr>
                          <w:t xml:space="preserve"> </w:t>
                        </w:r>
                        <w:r>
                          <w:rPr>
                            <w:rFonts w:ascii="Courier New"/>
                            <w:sz w:val="18"/>
                          </w:rPr>
                          <w:t>String)</w:t>
                        </w:r>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Parcelable</w:t>
                        </w:r>
                        <w:proofErr w:type="spellEnd"/>
                      </w:p>
                    </w:txbxContent>
                  </v:textbox>
                </v:shape>
                <w10:wrap type="topAndBottom" anchorx="page"/>
              </v:group>
            </w:pict>
          </mc:Fallback>
        </mc:AlternateContent>
      </w:r>
    </w:p>
    <w:p w14:paraId="0B853562" w14:textId="77777777" w:rsidR="003D76C2" w:rsidRDefault="00000000">
      <w:pPr>
        <w:pStyle w:val="ListParagraph"/>
        <w:numPr>
          <w:ilvl w:val="0"/>
          <w:numId w:val="8"/>
        </w:numPr>
        <w:tabs>
          <w:tab w:val="left" w:pos="554"/>
        </w:tabs>
        <w:jc w:val="left"/>
        <w:rPr>
          <w:sz w:val="20"/>
        </w:rPr>
      </w:pPr>
      <w:r>
        <w:rPr>
          <w:rFonts w:ascii="Courier New"/>
          <w:b/>
        </w:rPr>
        <w:t>Activity2</w:t>
      </w:r>
      <w:r>
        <w:rPr>
          <w:rFonts w:ascii="Courier New"/>
          <w:b/>
          <w:spacing w:val="-80"/>
        </w:rPr>
        <w:t xml:space="preserve"> </w:t>
      </w:r>
      <w:r>
        <w:rPr>
          <w:sz w:val="20"/>
        </w:rPr>
        <w:t>will</w:t>
      </w:r>
      <w:r>
        <w:rPr>
          <w:spacing w:val="-4"/>
          <w:sz w:val="20"/>
        </w:rPr>
        <w:t xml:space="preserve"> </w:t>
      </w:r>
      <w:r>
        <w:rPr>
          <w:sz w:val="20"/>
        </w:rPr>
        <w:t>be</w:t>
      </w:r>
      <w:r>
        <w:rPr>
          <w:spacing w:val="-2"/>
          <w:sz w:val="20"/>
        </w:rPr>
        <w:t xml:space="preserve"> </w:t>
      </w:r>
      <w:r>
        <w:rPr>
          <w:sz w:val="20"/>
        </w:rPr>
        <w:t>updated</w:t>
      </w:r>
      <w:r>
        <w:rPr>
          <w:spacing w:val="-2"/>
          <w:sz w:val="20"/>
        </w:rPr>
        <w:t xml:space="preserve"> </w:t>
      </w:r>
      <w:r>
        <w:rPr>
          <w:sz w:val="20"/>
        </w:rPr>
        <w:t>as</w:t>
      </w:r>
      <w:r>
        <w:rPr>
          <w:spacing w:val="-2"/>
          <w:sz w:val="20"/>
        </w:rPr>
        <w:t xml:space="preserve"> follows:</w:t>
      </w:r>
    </w:p>
    <w:p w14:paraId="105D97B8" w14:textId="77777777" w:rsidR="003D76C2" w:rsidRDefault="00D51F7C">
      <w:pPr>
        <w:pStyle w:val="BodyText"/>
        <w:spacing w:before="11"/>
        <w:rPr>
          <w:sz w:val="8"/>
        </w:rPr>
      </w:pPr>
      <w:r>
        <w:rPr>
          <w:noProof/>
        </w:rPr>
        <mc:AlternateContent>
          <mc:Choice Requires="wpg">
            <w:drawing>
              <wp:anchor distT="0" distB="0" distL="0" distR="0" simplePos="0" relativeHeight="487682048" behindDoc="1" locked="0" layoutInCell="1" allowOverlap="1" wp14:anchorId="0F543F1E" wp14:editId="2E062C74">
                <wp:simplePos x="0" y="0"/>
                <wp:positionH relativeFrom="page">
                  <wp:posOffset>662940</wp:posOffset>
                </wp:positionH>
                <wp:positionV relativeFrom="paragraph">
                  <wp:posOffset>91440</wp:posOffset>
                </wp:positionV>
                <wp:extent cx="5074920" cy="1908175"/>
                <wp:effectExtent l="0" t="0" r="5080" b="0"/>
                <wp:wrapTopAndBottom/>
                <wp:docPr id="895" name="docshapegroup6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08175"/>
                          <a:chOff x="1044" y="144"/>
                          <a:chExt cx="7992" cy="3005"/>
                        </a:xfrm>
                      </wpg:grpSpPr>
                      <wps:wsp>
                        <wps:cNvPr id="896" name="docshape656"/>
                        <wps:cNvSpPr>
                          <a:spLocks/>
                        </wps:cNvSpPr>
                        <wps:spPr bwMode="auto">
                          <a:xfrm>
                            <a:off x="1044" y="153"/>
                            <a:ext cx="7992" cy="29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7" name="docshape657"/>
                        <wps:cNvSpPr>
                          <a:spLocks/>
                        </wps:cNvSpPr>
                        <wps:spPr bwMode="auto">
                          <a:xfrm>
                            <a:off x="1044" y="143"/>
                            <a:ext cx="7992" cy="3005"/>
                          </a:xfrm>
                          <a:custGeom>
                            <a:avLst/>
                            <a:gdLst>
                              <a:gd name="T0" fmla="+- 0 9036 1044"/>
                              <a:gd name="T1" fmla="*/ T0 w 7992"/>
                              <a:gd name="T2" fmla="+- 0 3128 144"/>
                              <a:gd name="T3" fmla="*/ 3128 h 3005"/>
                              <a:gd name="T4" fmla="+- 0 1044 1044"/>
                              <a:gd name="T5" fmla="*/ T4 w 7992"/>
                              <a:gd name="T6" fmla="+- 0 3128 144"/>
                              <a:gd name="T7" fmla="*/ 3128 h 3005"/>
                              <a:gd name="T8" fmla="+- 0 1044 1044"/>
                              <a:gd name="T9" fmla="*/ T8 w 7992"/>
                              <a:gd name="T10" fmla="+- 0 3148 144"/>
                              <a:gd name="T11" fmla="*/ 3148 h 3005"/>
                              <a:gd name="T12" fmla="+- 0 9036 1044"/>
                              <a:gd name="T13" fmla="*/ T12 w 7992"/>
                              <a:gd name="T14" fmla="+- 0 3148 144"/>
                              <a:gd name="T15" fmla="*/ 3148 h 3005"/>
                              <a:gd name="T16" fmla="+- 0 9036 1044"/>
                              <a:gd name="T17" fmla="*/ T16 w 7992"/>
                              <a:gd name="T18" fmla="+- 0 3128 144"/>
                              <a:gd name="T19" fmla="*/ 3128 h 3005"/>
                              <a:gd name="T20" fmla="+- 0 9036 1044"/>
                              <a:gd name="T21" fmla="*/ T20 w 7992"/>
                              <a:gd name="T22" fmla="+- 0 144 144"/>
                              <a:gd name="T23" fmla="*/ 144 h 3005"/>
                              <a:gd name="T24" fmla="+- 0 1044 1044"/>
                              <a:gd name="T25" fmla="*/ T24 w 7992"/>
                              <a:gd name="T26" fmla="+- 0 144 144"/>
                              <a:gd name="T27" fmla="*/ 144 h 3005"/>
                              <a:gd name="T28" fmla="+- 0 1044 1044"/>
                              <a:gd name="T29" fmla="*/ T28 w 7992"/>
                              <a:gd name="T30" fmla="+- 0 164 144"/>
                              <a:gd name="T31" fmla="*/ 164 h 3005"/>
                              <a:gd name="T32" fmla="+- 0 9036 1044"/>
                              <a:gd name="T33" fmla="*/ T32 w 7992"/>
                              <a:gd name="T34" fmla="+- 0 164 144"/>
                              <a:gd name="T35" fmla="*/ 164 h 3005"/>
                              <a:gd name="T36" fmla="+- 0 9036 1044"/>
                              <a:gd name="T37" fmla="*/ T36 w 7992"/>
                              <a:gd name="T38" fmla="+- 0 144 144"/>
                              <a:gd name="T39" fmla="*/ 144 h 3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005">
                                <a:moveTo>
                                  <a:pt x="7992" y="2984"/>
                                </a:moveTo>
                                <a:lnTo>
                                  <a:pt x="0" y="2984"/>
                                </a:lnTo>
                                <a:lnTo>
                                  <a:pt x="0" y="3004"/>
                                </a:lnTo>
                                <a:lnTo>
                                  <a:pt x="7992" y="3004"/>
                                </a:lnTo>
                                <a:lnTo>
                                  <a:pt x="7992" y="29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8" name="docshape658"/>
                        <wps:cNvSpPr txBox="1">
                          <a:spLocks/>
                        </wps:cNvSpPr>
                        <wps:spPr bwMode="auto">
                          <a:xfrm>
                            <a:off x="1044" y="163"/>
                            <a:ext cx="7992" cy="2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44A64" w14:textId="77777777" w:rsidR="003D76C2" w:rsidRDefault="00000000">
                              <w:pPr>
                                <w:spacing w:before="40"/>
                                <w:ind w:left="453"/>
                                <w:rPr>
                                  <w:rFonts w:ascii="Courier New"/>
                                  <w:sz w:val="18"/>
                                </w:rPr>
                              </w:pPr>
                              <w:r>
                                <w:rPr>
                                  <w:rFonts w:ascii="Courier New"/>
                                  <w:sz w:val="18"/>
                                </w:rPr>
                                <w:t>Activity2</w:t>
                              </w:r>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59869540" w14:textId="77777777" w:rsidR="003D76C2" w:rsidRDefault="003D76C2">
                              <w:pPr>
                                <w:rPr>
                                  <w:rFonts w:ascii="Courier New"/>
                                  <w:sz w:val="20"/>
                                </w:rPr>
                              </w:pPr>
                            </w:p>
                            <w:p w14:paraId="1B189790" w14:textId="77777777" w:rsidR="003D76C2" w:rsidRDefault="00000000">
                              <w:pPr>
                                <w:spacing w:before="130"/>
                                <w:ind w:left="885"/>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197B2497" w14:textId="77777777" w:rsidR="003D76C2" w:rsidRDefault="00000000">
                              <w:pPr>
                                <w:spacing w:before="76"/>
                                <w:ind w:left="466" w:right="745"/>
                                <w:jc w:val="center"/>
                                <w:rPr>
                                  <w:rFonts w:ascii="Courier New"/>
                                  <w:sz w:val="18"/>
                                </w:rPr>
                              </w:pPr>
                              <w:r>
                                <w:rPr>
                                  <w:rFonts w:ascii="Courier New"/>
                                  <w:sz w:val="18"/>
                                </w:rPr>
                                <w:t>const</w:t>
                              </w:r>
                              <w:r>
                                <w:rPr>
                                  <w:rFonts w:ascii="Courier New"/>
                                  <w:spacing w:val="-7"/>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EXTRA_ITEM_COUNT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2"/>
                                  <w:sz w:val="18"/>
                                </w:rPr>
                                <w:t>"EXTRA_ITEM_COUNT"</w:t>
                              </w:r>
                            </w:p>
                            <w:p w14:paraId="24376DF4" w14:textId="77777777" w:rsidR="003D76C2" w:rsidRDefault="003D76C2">
                              <w:pPr>
                                <w:rPr>
                                  <w:rFonts w:ascii="Courier New"/>
                                  <w:sz w:val="20"/>
                                </w:rPr>
                              </w:pPr>
                            </w:p>
                            <w:p w14:paraId="7D81ECD9" w14:textId="77777777" w:rsidR="003D76C2" w:rsidRDefault="00000000">
                              <w:pPr>
                                <w:spacing w:before="129" w:line="202" w:lineRule="exact"/>
                                <w:ind w:left="466" w:right="745"/>
                                <w:jc w:val="center"/>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newIntent</w:t>
                              </w:r>
                              <w:proofErr w:type="spellEnd"/>
                              <w:r>
                                <w:rPr>
                                  <w:rFonts w:ascii="Courier New"/>
                                  <w:sz w:val="18"/>
                                </w:rPr>
                                <w:t>(context:</w:t>
                              </w:r>
                              <w:r>
                                <w:rPr>
                                  <w:rFonts w:ascii="Courier New"/>
                                  <w:spacing w:val="-10"/>
                                  <w:sz w:val="18"/>
                                </w:rPr>
                                <w:t xml:space="preserve"> </w:t>
                              </w:r>
                              <w:r>
                                <w:rPr>
                                  <w:rFonts w:ascii="Courier New"/>
                                  <w:sz w:val="18"/>
                                </w:rPr>
                                <w:t>Context,</w:t>
                              </w:r>
                              <w:r>
                                <w:rPr>
                                  <w:rFonts w:ascii="Courier New"/>
                                  <w:spacing w:val="-10"/>
                                  <w:sz w:val="18"/>
                                </w:rPr>
                                <w:t xml:space="preserve"> </w:t>
                              </w:r>
                              <w:proofErr w:type="spellStart"/>
                              <w:r>
                                <w:rPr>
                                  <w:rFonts w:ascii="Courier New"/>
                                  <w:sz w:val="18"/>
                                </w:rPr>
                                <w:t>itemCount</w:t>
                              </w:r>
                              <w:proofErr w:type="spellEnd"/>
                              <w:r>
                                <w:rPr>
                                  <w:rFonts w:ascii="Courier New"/>
                                  <w:sz w:val="18"/>
                                </w:rPr>
                                <w:t>:</w:t>
                              </w:r>
                              <w:r>
                                <w:rPr>
                                  <w:rFonts w:ascii="Courier New"/>
                                  <w:spacing w:val="-9"/>
                                  <w:sz w:val="18"/>
                                </w:rPr>
                                <w:t xml:space="preserve"> </w:t>
                              </w:r>
                              <w:r>
                                <w:rPr>
                                  <w:rFonts w:ascii="Courier New"/>
                                  <w:spacing w:val="-4"/>
                                  <w:sz w:val="18"/>
                                </w:rPr>
                                <w:t>Int)</w:t>
                              </w:r>
                            </w:p>
                            <w:p w14:paraId="7C683E69" w14:textId="77777777" w:rsidR="003D76C2" w:rsidRDefault="00000000">
                              <w:pPr>
                                <w:spacing w:line="200" w:lineRule="exact"/>
                                <w:ind w:left="466" w:right="1069"/>
                                <w:jc w:val="center"/>
                                <w:rPr>
                                  <w:rFonts w:ascii="Courier New"/>
                                  <w:sz w:val="18"/>
                                </w:rPr>
                              </w:pPr>
                              <w:r>
                                <w:rPr>
                                  <w:rFonts w:ascii="Courier New"/>
                                  <w:sz w:val="18"/>
                                </w:rPr>
                                <w:t>=</w:t>
                              </w:r>
                              <w:r>
                                <w:rPr>
                                  <w:rFonts w:ascii="Courier New"/>
                                  <w:spacing w:val="-8"/>
                                  <w:sz w:val="18"/>
                                </w:rPr>
                                <w:t xml:space="preserve"> </w:t>
                              </w:r>
                              <w:r>
                                <w:rPr>
                                  <w:rFonts w:ascii="Courier New"/>
                                  <w:sz w:val="18"/>
                                </w:rPr>
                                <w:t>Intent(context,</w:t>
                              </w:r>
                              <w:r>
                                <w:rPr>
                                  <w:rFonts w:ascii="Courier New"/>
                                  <w:spacing w:val="-8"/>
                                  <w:sz w:val="18"/>
                                </w:rPr>
                                <w:t xml:space="preserve"> </w:t>
                              </w:r>
                              <w:r>
                                <w:rPr>
                                  <w:rFonts w:ascii="Courier New"/>
                                  <w:spacing w:val="-2"/>
                                  <w:sz w:val="18"/>
                                </w:rPr>
                                <w:t>Activity2::class.java)</w:t>
                              </w:r>
                            </w:p>
                            <w:p w14:paraId="462F2C78" w14:textId="77777777" w:rsidR="003D76C2" w:rsidRDefault="00000000">
                              <w:pPr>
                                <w:spacing w:line="202" w:lineRule="exact"/>
                                <w:ind w:left="466" w:right="1069"/>
                                <w:jc w:val="center"/>
                                <w:rPr>
                                  <w:rFonts w:ascii="Courier New"/>
                                  <w:sz w:val="18"/>
                                </w:rPr>
                              </w:pPr>
                              <w:r>
                                <w:rPr>
                                  <w:rFonts w:ascii="Courier New"/>
                                  <w:sz w:val="18"/>
                                </w:rPr>
                                <w:t>.</w:t>
                              </w:r>
                              <w:proofErr w:type="spellStart"/>
                              <w:r>
                                <w:rPr>
                                  <w:rFonts w:ascii="Courier New"/>
                                  <w:sz w:val="18"/>
                                </w:rPr>
                                <w:t>putExtra</w:t>
                              </w:r>
                              <w:proofErr w:type="spellEnd"/>
                              <w:r>
                                <w:rPr>
                                  <w:rFonts w:ascii="Courier New"/>
                                  <w:sz w:val="18"/>
                                </w:rPr>
                                <w:t>(EXTRA_ITEM_COUNT,</w:t>
                              </w:r>
                              <w:r>
                                <w:rPr>
                                  <w:rFonts w:ascii="Courier New"/>
                                  <w:spacing w:val="-27"/>
                                  <w:sz w:val="18"/>
                                </w:rPr>
                                <w:t xml:space="preserve"> </w:t>
                              </w:r>
                              <w:proofErr w:type="spellStart"/>
                              <w:r>
                                <w:rPr>
                                  <w:rFonts w:ascii="Courier New"/>
                                  <w:spacing w:val="-2"/>
                                  <w:sz w:val="18"/>
                                </w:rPr>
                                <w:t>itemCount</w:t>
                              </w:r>
                              <w:proofErr w:type="spellEnd"/>
                              <w:r>
                                <w:rPr>
                                  <w:rFonts w:ascii="Courier New"/>
                                  <w:spacing w:val="-2"/>
                                  <w:sz w:val="18"/>
                                </w:rPr>
                                <w:t>)</w:t>
                              </w:r>
                            </w:p>
                            <w:p w14:paraId="1AC9C7D8" w14:textId="77777777" w:rsidR="003D76C2" w:rsidRDefault="00000000">
                              <w:pPr>
                                <w:spacing w:before="96"/>
                                <w:ind w:left="885"/>
                                <w:rPr>
                                  <w:rFonts w:ascii="Courier New"/>
                                  <w:sz w:val="18"/>
                                </w:rPr>
                              </w:pPr>
                              <w:r>
                                <w:rPr>
                                  <w:rFonts w:ascii="Courier New"/>
                                  <w:sz w:val="18"/>
                                </w:rPr>
                                <w:t>}</w:t>
                              </w:r>
                            </w:p>
                            <w:p w14:paraId="4A04718D" w14:textId="77777777" w:rsidR="003D76C2" w:rsidRDefault="00000000">
                              <w:pPr>
                                <w:spacing w:before="76"/>
                                <w:ind w:left="453"/>
                                <w:rPr>
                                  <w:rFonts w:ascii="Courier New"/>
                                  <w:sz w:val="18"/>
                                </w:rPr>
                              </w:pPr>
                              <w:r>
                                <w:rPr>
                                  <w:rFonts w:ascii="Courier New"/>
                                  <w:spacing w:val="-5"/>
                                  <w:sz w:val="18"/>
                                </w:rPr>
                                <w:t>...</w:t>
                              </w:r>
                            </w:p>
                            <w:p w14:paraId="2784FE06"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543F1E" id="docshapegroup655" o:spid="_x0000_s1559" style="position:absolute;margin-left:52.2pt;margin-top:7.2pt;width:399.6pt;height:150.25pt;z-index:-15634432;mso-wrap-distance-left:0;mso-wrap-distance-right:0;mso-position-horizontal-relative:page;mso-position-vertical-relative:text" coordorigin="1044,144" coordsize="7992,3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">
                <v:rect id="docshape656" o:spid="_x0000_s1560" style="position:absolute;left:1044;top:153;width:7992;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" fillcolor="#f6f6f6" stroked="f">
                  <v:path arrowok="t"/>
                </v:rect>
                <v:shape id="docshape657" o:spid="_x0000_s1561" style="position:absolute;left:1044;top:143;width:7992;height:3005;visibility:visible;mso-wrap-style:square;v-text-anchor:top" coordsize="7992,3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" path="m7992,2984l,2984r,20l7992,3004r,-20xm7992,l,,,20r7992,l7992,xe" fillcolor="#dadada" stroked="f">
                  <v:path arrowok="t" o:connecttype="custom" o:connectlocs="7992,3128;0,3128;0,3148;7992,3148;7992,3128;7992,144;0,144;0,164;7992,164;7992,144" o:connectangles="0,0,0,0,0,0,0,0,0,0"/>
                </v:shape>
                <v:shape id="docshape658" o:spid="_x0000_s1562" type="#_x0000_t202" style="position:absolute;left:1044;top:163;width:7992;height:2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" filled="f" stroked="f">
                  <v:path arrowok="t"/>
                  <v:textbox inset="0,0,0,0">
                    <w:txbxContent>
                      <w:p w14:paraId="23644A64" w14:textId="77777777" w:rsidR="003D76C2" w:rsidRDefault="00000000">
                        <w:pPr>
                          <w:spacing w:before="40"/>
                          <w:ind w:left="453"/>
                          <w:rPr>
                            <w:rFonts w:ascii="Courier New"/>
                            <w:sz w:val="18"/>
                          </w:rPr>
                        </w:pPr>
                        <w:r>
                          <w:rPr>
                            <w:rFonts w:ascii="Courier New"/>
                            <w:sz w:val="18"/>
                          </w:rPr>
                          <w:t>Activity2</w:t>
                        </w:r>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59869540" w14:textId="77777777" w:rsidR="003D76C2" w:rsidRDefault="003D76C2">
                        <w:pPr>
                          <w:rPr>
                            <w:rFonts w:ascii="Courier New"/>
                            <w:sz w:val="20"/>
                          </w:rPr>
                        </w:pPr>
                      </w:p>
                      <w:p w14:paraId="1B189790" w14:textId="77777777" w:rsidR="003D76C2" w:rsidRDefault="00000000">
                        <w:pPr>
                          <w:spacing w:before="130"/>
                          <w:ind w:left="885"/>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197B2497" w14:textId="77777777" w:rsidR="003D76C2" w:rsidRDefault="00000000">
                        <w:pPr>
                          <w:spacing w:before="76"/>
                          <w:ind w:left="466" w:right="745"/>
                          <w:jc w:val="center"/>
                          <w:rPr>
                            <w:rFonts w:ascii="Courier New"/>
                            <w:sz w:val="18"/>
                          </w:rPr>
                        </w:pPr>
                        <w:r>
                          <w:rPr>
                            <w:rFonts w:ascii="Courier New"/>
                            <w:sz w:val="18"/>
                          </w:rPr>
                          <w:t>const</w:t>
                        </w:r>
                        <w:r>
                          <w:rPr>
                            <w:rFonts w:ascii="Courier New"/>
                            <w:spacing w:val="-7"/>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EXTRA_ITEM_COUNT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2"/>
                            <w:sz w:val="18"/>
                          </w:rPr>
                          <w:t>"EXTRA_ITEM_COUNT"</w:t>
                        </w:r>
                      </w:p>
                      <w:p w14:paraId="24376DF4" w14:textId="77777777" w:rsidR="003D76C2" w:rsidRDefault="003D76C2">
                        <w:pPr>
                          <w:rPr>
                            <w:rFonts w:ascii="Courier New"/>
                            <w:sz w:val="20"/>
                          </w:rPr>
                        </w:pPr>
                      </w:p>
                      <w:p w14:paraId="7D81ECD9" w14:textId="77777777" w:rsidR="003D76C2" w:rsidRDefault="00000000">
                        <w:pPr>
                          <w:spacing w:before="129" w:line="202" w:lineRule="exact"/>
                          <w:ind w:left="466" w:right="745"/>
                          <w:jc w:val="center"/>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newIntent</w:t>
                        </w:r>
                        <w:proofErr w:type="spellEnd"/>
                        <w:r>
                          <w:rPr>
                            <w:rFonts w:ascii="Courier New"/>
                            <w:sz w:val="18"/>
                          </w:rPr>
                          <w:t>(context:</w:t>
                        </w:r>
                        <w:r>
                          <w:rPr>
                            <w:rFonts w:ascii="Courier New"/>
                            <w:spacing w:val="-10"/>
                            <w:sz w:val="18"/>
                          </w:rPr>
                          <w:t xml:space="preserve"> </w:t>
                        </w:r>
                        <w:r>
                          <w:rPr>
                            <w:rFonts w:ascii="Courier New"/>
                            <w:sz w:val="18"/>
                          </w:rPr>
                          <w:t>Context,</w:t>
                        </w:r>
                        <w:r>
                          <w:rPr>
                            <w:rFonts w:ascii="Courier New"/>
                            <w:spacing w:val="-10"/>
                            <w:sz w:val="18"/>
                          </w:rPr>
                          <w:t xml:space="preserve"> </w:t>
                        </w:r>
                        <w:proofErr w:type="spellStart"/>
                        <w:r>
                          <w:rPr>
                            <w:rFonts w:ascii="Courier New"/>
                            <w:sz w:val="18"/>
                          </w:rPr>
                          <w:t>itemCount</w:t>
                        </w:r>
                        <w:proofErr w:type="spellEnd"/>
                        <w:r>
                          <w:rPr>
                            <w:rFonts w:ascii="Courier New"/>
                            <w:sz w:val="18"/>
                          </w:rPr>
                          <w:t>:</w:t>
                        </w:r>
                        <w:r>
                          <w:rPr>
                            <w:rFonts w:ascii="Courier New"/>
                            <w:spacing w:val="-9"/>
                            <w:sz w:val="18"/>
                          </w:rPr>
                          <w:t xml:space="preserve"> </w:t>
                        </w:r>
                        <w:r>
                          <w:rPr>
                            <w:rFonts w:ascii="Courier New"/>
                            <w:spacing w:val="-4"/>
                            <w:sz w:val="18"/>
                          </w:rPr>
                          <w:t>Int)</w:t>
                        </w:r>
                      </w:p>
                      <w:p w14:paraId="7C683E69" w14:textId="77777777" w:rsidR="003D76C2" w:rsidRDefault="00000000">
                        <w:pPr>
                          <w:spacing w:line="200" w:lineRule="exact"/>
                          <w:ind w:left="466" w:right="1069"/>
                          <w:jc w:val="center"/>
                          <w:rPr>
                            <w:rFonts w:ascii="Courier New"/>
                            <w:sz w:val="18"/>
                          </w:rPr>
                        </w:pPr>
                        <w:r>
                          <w:rPr>
                            <w:rFonts w:ascii="Courier New"/>
                            <w:sz w:val="18"/>
                          </w:rPr>
                          <w:t>=</w:t>
                        </w:r>
                        <w:r>
                          <w:rPr>
                            <w:rFonts w:ascii="Courier New"/>
                            <w:spacing w:val="-8"/>
                            <w:sz w:val="18"/>
                          </w:rPr>
                          <w:t xml:space="preserve"> </w:t>
                        </w:r>
                        <w:r>
                          <w:rPr>
                            <w:rFonts w:ascii="Courier New"/>
                            <w:sz w:val="18"/>
                          </w:rPr>
                          <w:t>Intent(context,</w:t>
                        </w:r>
                        <w:r>
                          <w:rPr>
                            <w:rFonts w:ascii="Courier New"/>
                            <w:spacing w:val="-8"/>
                            <w:sz w:val="18"/>
                          </w:rPr>
                          <w:t xml:space="preserve"> </w:t>
                        </w:r>
                        <w:r>
                          <w:rPr>
                            <w:rFonts w:ascii="Courier New"/>
                            <w:spacing w:val="-2"/>
                            <w:sz w:val="18"/>
                          </w:rPr>
                          <w:t>Activity2::class.java)</w:t>
                        </w:r>
                      </w:p>
                      <w:p w14:paraId="462F2C78" w14:textId="77777777" w:rsidR="003D76C2" w:rsidRDefault="00000000">
                        <w:pPr>
                          <w:spacing w:line="202" w:lineRule="exact"/>
                          <w:ind w:left="466" w:right="1069"/>
                          <w:jc w:val="center"/>
                          <w:rPr>
                            <w:rFonts w:ascii="Courier New"/>
                            <w:sz w:val="18"/>
                          </w:rPr>
                        </w:pPr>
                        <w:r>
                          <w:rPr>
                            <w:rFonts w:ascii="Courier New"/>
                            <w:sz w:val="18"/>
                          </w:rPr>
                          <w:t>.</w:t>
                        </w:r>
                        <w:proofErr w:type="spellStart"/>
                        <w:r>
                          <w:rPr>
                            <w:rFonts w:ascii="Courier New"/>
                            <w:sz w:val="18"/>
                          </w:rPr>
                          <w:t>putExtra</w:t>
                        </w:r>
                        <w:proofErr w:type="spellEnd"/>
                        <w:r>
                          <w:rPr>
                            <w:rFonts w:ascii="Courier New"/>
                            <w:sz w:val="18"/>
                          </w:rPr>
                          <w:t>(EXTRA_ITEM_COUNT,</w:t>
                        </w:r>
                        <w:r>
                          <w:rPr>
                            <w:rFonts w:ascii="Courier New"/>
                            <w:spacing w:val="-27"/>
                            <w:sz w:val="18"/>
                          </w:rPr>
                          <w:t xml:space="preserve"> </w:t>
                        </w:r>
                        <w:proofErr w:type="spellStart"/>
                        <w:r>
                          <w:rPr>
                            <w:rFonts w:ascii="Courier New"/>
                            <w:spacing w:val="-2"/>
                            <w:sz w:val="18"/>
                          </w:rPr>
                          <w:t>itemCount</w:t>
                        </w:r>
                        <w:proofErr w:type="spellEnd"/>
                        <w:r>
                          <w:rPr>
                            <w:rFonts w:ascii="Courier New"/>
                            <w:spacing w:val="-2"/>
                            <w:sz w:val="18"/>
                          </w:rPr>
                          <w:t>)</w:t>
                        </w:r>
                      </w:p>
                      <w:p w14:paraId="1AC9C7D8" w14:textId="77777777" w:rsidR="003D76C2" w:rsidRDefault="00000000">
                        <w:pPr>
                          <w:spacing w:before="96"/>
                          <w:ind w:left="885"/>
                          <w:rPr>
                            <w:rFonts w:ascii="Courier New"/>
                            <w:sz w:val="18"/>
                          </w:rPr>
                        </w:pPr>
                        <w:r>
                          <w:rPr>
                            <w:rFonts w:ascii="Courier New"/>
                            <w:sz w:val="18"/>
                          </w:rPr>
                          <w:t>}</w:t>
                        </w:r>
                      </w:p>
                      <w:p w14:paraId="4A04718D" w14:textId="77777777" w:rsidR="003D76C2" w:rsidRDefault="00000000">
                        <w:pPr>
                          <w:spacing w:before="76"/>
                          <w:ind w:left="453"/>
                          <w:rPr>
                            <w:rFonts w:ascii="Courier New"/>
                            <w:sz w:val="18"/>
                          </w:rPr>
                        </w:pPr>
                        <w:r>
                          <w:rPr>
                            <w:rFonts w:ascii="Courier New"/>
                            <w:spacing w:val="-5"/>
                            <w:sz w:val="18"/>
                          </w:rPr>
                          <w:t>...</w:t>
                        </w:r>
                      </w:p>
                      <w:p w14:paraId="2784FE06"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71921A46" w14:textId="77777777" w:rsidR="003D76C2" w:rsidRDefault="003D76C2">
      <w:pPr>
        <w:rPr>
          <w:sz w:val="8"/>
        </w:rPr>
        <w:sectPr w:rsidR="003D76C2">
          <w:pgSz w:w="10800" w:h="13320"/>
          <w:pgMar w:top="1120" w:right="920" w:bottom="280" w:left="940" w:header="695" w:footer="0" w:gutter="0"/>
          <w:cols w:space="720"/>
        </w:sectPr>
      </w:pPr>
    </w:p>
    <w:p w14:paraId="0D06E49F" w14:textId="77777777" w:rsidR="003D76C2" w:rsidRDefault="003D76C2">
      <w:pPr>
        <w:pStyle w:val="BodyText"/>
        <w:spacing w:before="12"/>
        <w:rPr>
          <w:sz w:val="7"/>
        </w:rPr>
      </w:pPr>
    </w:p>
    <w:p w14:paraId="5C7D5E88" w14:textId="77777777" w:rsidR="003D76C2" w:rsidRDefault="00000000">
      <w:pPr>
        <w:pStyle w:val="ListParagraph"/>
        <w:numPr>
          <w:ilvl w:val="0"/>
          <w:numId w:val="8"/>
        </w:numPr>
        <w:tabs>
          <w:tab w:val="left" w:pos="1274"/>
        </w:tabs>
        <w:spacing w:before="101"/>
        <w:ind w:left="1274"/>
        <w:jc w:val="left"/>
        <w:rPr>
          <w:sz w:val="20"/>
        </w:rPr>
      </w:pPr>
      <w:r>
        <w:rPr>
          <w:rFonts w:ascii="Courier New"/>
          <w:b/>
        </w:rPr>
        <w:t>Activity3</w:t>
      </w:r>
      <w:r>
        <w:rPr>
          <w:rFonts w:ascii="Courier New"/>
          <w:b/>
          <w:spacing w:val="-80"/>
        </w:rPr>
        <w:t xml:space="preserve"> </w:t>
      </w:r>
      <w:r>
        <w:rPr>
          <w:sz w:val="20"/>
        </w:rPr>
        <w:t>will</w:t>
      </w:r>
      <w:r>
        <w:rPr>
          <w:spacing w:val="-4"/>
          <w:sz w:val="20"/>
        </w:rPr>
        <w:t xml:space="preserve"> </w:t>
      </w:r>
      <w:r>
        <w:rPr>
          <w:sz w:val="20"/>
        </w:rPr>
        <w:t>be</w:t>
      </w:r>
      <w:r>
        <w:rPr>
          <w:spacing w:val="-2"/>
          <w:sz w:val="20"/>
        </w:rPr>
        <w:t xml:space="preserve"> </w:t>
      </w:r>
      <w:r>
        <w:rPr>
          <w:sz w:val="20"/>
        </w:rPr>
        <w:t>updated</w:t>
      </w:r>
      <w:r>
        <w:rPr>
          <w:spacing w:val="-2"/>
          <w:sz w:val="20"/>
        </w:rPr>
        <w:t xml:space="preserve"> </w:t>
      </w:r>
      <w:r>
        <w:rPr>
          <w:sz w:val="20"/>
        </w:rPr>
        <w:t>as</w:t>
      </w:r>
      <w:r>
        <w:rPr>
          <w:spacing w:val="-2"/>
          <w:sz w:val="20"/>
        </w:rPr>
        <w:t xml:space="preserve"> follows:</w:t>
      </w:r>
    </w:p>
    <w:p w14:paraId="50A07F24" w14:textId="77777777" w:rsidR="003D76C2" w:rsidRDefault="00D51F7C">
      <w:pPr>
        <w:pStyle w:val="BodyText"/>
        <w:spacing w:before="10"/>
        <w:rPr>
          <w:sz w:val="8"/>
        </w:rPr>
      </w:pPr>
      <w:r>
        <w:rPr>
          <w:noProof/>
        </w:rPr>
        <mc:AlternateContent>
          <mc:Choice Requires="wpg">
            <w:drawing>
              <wp:anchor distT="0" distB="0" distL="0" distR="0" simplePos="0" relativeHeight="487682560" behindDoc="1" locked="0" layoutInCell="1" allowOverlap="1" wp14:anchorId="3DE42DB7" wp14:editId="75BA9B92">
                <wp:simplePos x="0" y="0"/>
                <wp:positionH relativeFrom="page">
                  <wp:posOffset>1120140</wp:posOffset>
                </wp:positionH>
                <wp:positionV relativeFrom="paragraph">
                  <wp:posOffset>91440</wp:posOffset>
                </wp:positionV>
                <wp:extent cx="5074920" cy="1819275"/>
                <wp:effectExtent l="0" t="0" r="5080" b="0"/>
                <wp:wrapTopAndBottom/>
                <wp:docPr id="891" name="docshapegroup6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4"/>
                          <a:chExt cx="7992" cy="2865"/>
                        </a:xfrm>
                      </wpg:grpSpPr>
                      <wps:wsp>
                        <wps:cNvPr id="892" name="docshape660"/>
                        <wps:cNvSpPr>
                          <a:spLocks/>
                        </wps:cNvSpPr>
                        <wps:spPr bwMode="auto">
                          <a:xfrm>
                            <a:off x="176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3" name="docshape661"/>
                        <wps:cNvSpPr>
                          <a:spLocks/>
                        </wps:cNvSpPr>
                        <wps:spPr bwMode="auto">
                          <a:xfrm>
                            <a:off x="1764" y="143"/>
                            <a:ext cx="7992" cy="2865"/>
                          </a:xfrm>
                          <a:custGeom>
                            <a:avLst/>
                            <a:gdLst>
                              <a:gd name="T0" fmla="+- 0 9756 1764"/>
                              <a:gd name="T1" fmla="*/ T0 w 7992"/>
                              <a:gd name="T2" fmla="+- 0 2988 144"/>
                              <a:gd name="T3" fmla="*/ 2988 h 2865"/>
                              <a:gd name="T4" fmla="+- 0 1764 1764"/>
                              <a:gd name="T5" fmla="*/ T4 w 7992"/>
                              <a:gd name="T6" fmla="+- 0 2988 144"/>
                              <a:gd name="T7" fmla="*/ 2988 h 2865"/>
                              <a:gd name="T8" fmla="+- 0 1764 1764"/>
                              <a:gd name="T9" fmla="*/ T8 w 7992"/>
                              <a:gd name="T10" fmla="+- 0 3008 144"/>
                              <a:gd name="T11" fmla="*/ 3008 h 2865"/>
                              <a:gd name="T12" fmla="+- 0 9756 1764"/>
                              <a:gd name="T13" fmla="*/ T12 w 7992"/>
                              <a:gd name="T14" fmla="+- 0 3008 144"/>
                              <a:gd name="T15" fmla="*/ 3008 h 2865"/>
                              <a:gd name="T16" fmla="+- 0 9756 1764"/>
                              <a:gd name="T17" fmla="*/ T16 w 7992"/>
                              <a:gd name="T18" fmla="+- 0 2988 144"/>
                              <a:gd name="T19" fmla="*/ 2988 h 2865"/>
                              <a:gd name="T20" fmla="+- 0 9756 1764"/>
                              <a:gd name="T21" fmla="*/ T20 w 7992"/>
                              <a:gd name="T22" fmla="+- 0 144 144"/>
                              <a:gd name="T23" fmla="*/ 144 h 2865"/>
                              <a:gd name="T24" fmla="+- 0 1764 1764"/>
                              <a:gd name="T25" fmla="*/ T24 w 7992"/>
                              <a:gd name="T26" fmla="+- 0 144 144"/>
                              <a:gd name="T27" fmla="*/ 144 h 2865"/>
                              <a:gd name="T28" fmla="+- 0 1764 1764"/>
                              <a:gd name="T29" fmla="*/ T28 w 7992"/>
                              <a:gd name="T30" fmla="+- 0 164 144"/>
                              <a:gd name="T31" fmla="*/ 164 h 2865"/>
                              <a:gd name="T32" fmla="+- 0 9756 1764"/>
                              <a:gd name="T33" fmla="*/ T32 w 7992"/>
                              <a:gd name="T34" fmla="+- 0 164 144"/>
                              <a:gd name="T35" fmla="*/ 164 h 2865"/>
                              <a:gd name="T36" fmla="+- 0 9756 176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4" name="docshape662"/>
                        <wps:cNvSpPr txBox="1">
                          <a:spLocks/>
                        </wps:cNvSpPr>
                        <wps:spPr bwMode="auto">
                          <a:xfrm>
                            <a:off x="176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504417"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Activity3</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p w14:paraId="3550E8BE" w14:textId="77777777" w:rsidR="003D76C2" w:rsidRDefault="003D76C2">
                              <w:pPr>
                                <w:rPr>
                                  <w:rFonts w:ascii="Courier New"/>
                                  <w:sz w:val="20"/>
                                </w:rPr>
                              </w:pPr>
                            </w:p>
                            <w:p w14:paraId="7BFD9850" w14:textId="77777777" w:rsidR="003D76C2" w:rsidRDefault="00000000">
                              <w:pPr>
                                <w:spacing w:before="130"/>
                                <w:ind w:left="885"/>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4AC9265B" w14:textId="77777777" w:rsidR="003D76C2" w:rsidRDefault="00000000">
                              <w:pPr>
                                <w:spacing w:before="76"/>
                                <w:ind w:left="1317"/>
                                <w:rPr>
                                  <w:rFonts w:ascii="Courier New"/>
                                  <w:sz w:val="18"/>
                                </w:rPr>
                              </w:pPr>
                              <w:r>
                                <w:rPr>
                                  <w:rFonts w:ascii="Courier New"/>
                                  <w:sz w:val="18"/>
                                </w:rPr>
                                <w:t>const</w:t>
                              </w:r>
                              <w:r>
                                <w:rPr>
                                  <w:rFonts w:ascii="Courier New"/>
                                  <w:spacing w:val="-5"/>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EXTRA_ITEM</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"EXTRA_ITEM"</w:t>
                              </w:r>
                            </w:p>
                            <w:p w14:paraId="21D13D1D" w14:textId="77777777" w:rsidR="003D76C2" w:rsidRDefault="003D76C2">
                              <w:pPr>
                                <w:rPr>
                                  <w:rFonts w:ascii="Courier New"/>
                                  <w:sz w:val="20"/>
                                </w:rPr>
                              </w:pPr>
                            </w:p>
                            <w:p w14:paraId="73224305" w14:textId="77777777" w:rsidR="003D76C2" w:rsidRDefault="00000000">
                              <w:pPr>
                                <w:spacing w:before="129" w:line="328" w:lineRule="auto"/>
                                <w:ind w:left="1533" w:hanging="216"/>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newIntent</w:t>
                              </w:r>
                              <w:proofErr w:type="spellEnd"/>
                              <w:r>
                                <w:rPr>
                                  <w:rFonts w:ascii="Courier New"/>
                                  <w:sz w:val="18"/>
                                </w:rPr>
                                <w:t>(context:</w:t>
                              </w:r>
                              <w:r>
                                <w:rPr>
                                  <w:rFonts w:ascii="Courier New"/>
                                  <w:spacing w:val="-7"/>
                                  <w:sz w:val="18"/>
                                </w:rPr>
                                <w:t xml:space="preserve"> </w:t>
                              </w:r>
                              <w:r>
                                <w:rPr>
                                  <w:rFonts w:ascii="Courier New"/>
                                  <w:sz w:val="18"/>
                                </w:rPr>
                                <w:t>Context,</w:t>
                              </w:r>
                              <w:r>
                                <w:rPr>
                                  <w:rFonts w:ascii="Courier New"/>
                                  <w:spacing w:val="-7"/>
                                  <w:sz w:val="18"/>
                                </w:rPr>
                                <w:t xml:space="preserve"> </w:t>
                              </w:r>
                              <w:r>
                                <w:rPr>
                                  <w:rFonts w:ascii="Courier New"/>
                                  <w:sz w:val="18"/>
                                </w:rPr>
                                <w:t>item:</w:t>
                              </w:r>
                              <w:r>
                                <w:rPr>
                                  <w:rFonts w:ascii="Courier New"/>
                                  <w:spacing w:val="-7"/>
                                  <w:sz w:val="18"/>
                                </w:rPr>
                                <w:t xml:space="preserve"> </w:t>
                              </w:r>
                              <w:r>
                                <w:rPr>
                                  <w:rFonts w:ascii="Courier New"/>
                                  <w:sz w:val="18"/>
                                </w:rPr>
                                <w:t>Item)</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Intent(context, Activity3::class.java).</w:t>
                              </w:r>
                              <w:proofErr w:type="spellStart"/>
                              <w:r>
                                <w:rPr>
                                  <w:rFonts w:ascii="Courier New"/>
                                  <w:sz w:val="18"/>
                                </w:rPr>
                                <w:t>putExtra</w:t>
                              </w:r>
                              <w:proofErr w:type="spellEnd"/>
                              <w:r>
                                <w:rPr>
                                  <w:rFonts w:ascii="Courier New"/>
                                  <w:sz w:val="18"/>
                                </w:rPr>
                                <w:t>(EXTRA_ITEM, item)</w:t>
                              </w:r>
                            </w:p>
                            <w:p w14:paraId="04720D95" w14:textId="77777777" w:rsidR="003D76C2" w:rsidRDefault="003D76C2">
                              <w:pPr>
                                <w:spacing w:before="10"/>
                                <w:rPr>
                                  <w:rFonts w:ascii="Courier New"/>
                                  <w:sz w:val="24"/>
                                </w:rPr>
                              </w:pPr>
                            </w:p>
                            <w:p w14:paraId="267FBCDC" w14:textId="77777777" w:rsidR="003D76C2" w:rsidRDefault="00000000">
                              <w:pPr>
                                <w:ind w:left="453"/>
                                <w:rPr>
                                  <w:rFonts w:ascii="Courier New"/>
                                  <w:sz w:val="18"/>
                                </w:rPr>
                              </w:pPr>
                              <w:r>
                                <w:rPr>
                                  <w:rFonts w:ascii="Courier New"/>
                                  <w:spacing w:val="-5"/>
                                  <w:sz w:val="18"/>
                                </w:rPr>
                                <w:t>...</w:t>
                              </w:r>
                            </w:p>
                            <w:p w14:paraId="0D7D127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E42DB7" id="docshapegroup659" o:spid="_x0000_s1563" style="position:absolute;margin-left:88.2pt;margin-top:7.2pt;width:399.6pt;height:143.25pt;z-index:-15633920;mso-wrap-distance-left:0;mso-wrap-distance-right:0;mso-position-horizontal-relative:page;mso-position-vertical-relative:text" coordorigin="176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">
                <v:rect id="docshape660" o:spid="_x0000_s1564" style="position:absolute;left:176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" fillcolor="#f6f6f6" stroked="f">
                  <v:path arrowok="t"/>
                </v:rect>
                <v:shape id="docshape661" o:spid="_x0000_s1565" style="position:absolute;left:176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" path="m7992,2844l,2844r,20l7992,2864r,-20xm7992,l,,,20r7992,l7992,xe" fillcolor="#dadada" stroked="f">
                  <v:path arrowok="t" o:connecttype="custom" o:connectlocs="7992,2988;0,2988;0,3008;7992,3008;7992,2988;7992,144;0,144;0,164;7992,164;7992,144" o:connectangles="0,0,0,0,0,0,0,0,0,0"/>
                </v:shape>
                <v:shape id="docshape662" o:spid="_x0000_s1566" type="#_x0000_t202" style="position:absolute;left:176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" filled="f" stroked="f">
                  <v:path arrowok="t"/>
                  <v:textbox inset="0,0,0,0">
                    <w:txbxContent>
                      <w:p w14:paraId="2F504417"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Activity3</w:t>
                        </w:r>
                        <w:r>
                          <w:rPr>
                            <w:rFonts w:ascii="Courier New"/>
                            <w:spacing w:val="-8"/>
                            <w:sz w:val="18"/>
                          </w:rPr>
                          <w:t xml:space="preserve"> </w:t>
                        </w:r>
                        <w:r>
                          <w:rPr>
                            <w:rFonts w:ascii="Courier New"/>
                            <w:sz w:val="18"/>
                          </w:rPr>
                          <w:t>:</w:t>
                        </w:r>
                        <w:r>
                          <w:rPr>
                            <w:rFonts w:ascii="Courier New"/>
                            <w:spacing w:val="-9"/>
                            <w:sz w:val="18"/>
                          </w:rPr>
                          <w:t xml:space="preserve"> </w:t>
                        </w:r>
                        <w:proofErr w:type="spellStart"/>
                        <w:r>
                          <w:rPr>
                            <w:rFonts w:ascii="Courier New"/>
                            <w:sz w:val="18"/>
                          </w:rPr>
                          <w:t>AppCompatActivity</w:t>
                        </w:r>
                        <w:proofErr w:type="spellEnd"/>
                        <w:r>
                          <w:rPr>
                            <w:rFonts w:ascii="Courier New"/>
                            <w:sz w:val="18"/>
                          </w:rPr>
                          <w:t>()</w:t>
                        </w:r>
                        <w:r>
                          <w:rPr>
                            <w:rFonts w:ascii="Courier New"/>
                            <w:spacing w:val="-8"/>
                            <w:sz w:val="18"/>
                          </w:rPr>
                          <w:t xml:space="preserve"> </w:t>
                        </w:r>
                        <w:r>
                          <w:rPr>
                            <w:rFonts w:ascii="Courier New"/>
                            <w:spacing w:val="-10"/>
                            <w:sz w:val="18"/>
                          </w:rPr>
                          <w:t>{</w:t>
                        </w:r>
                      </w:p>
                      <w:p w14:paraId="3550E8BE" w14:textId="77777777" w:rsidR="003D76C2" w:rsidRDefault="003D76C2">
                        <w:pPr>
                          <w:rPr>
                            <w:rFonts w:ascii="Courier New"/>
                            <w:sz w:val="20"/>
                          </w:rPr>
                        </w:pPr>
                      </w:p>
                      <w:p w14:paraId="7BFD9850" w14:textId="77777777" w:rsidR="003D76C2" w:rsidRDefault="00000000">
                        <w:pPr>
                          <w:spacing w:before="130"/>
                          <w:ind w:left="885"/>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4AC9265B" w14:textId="77777777" w:rsidR="003D76C2" w:rsidRDefault="00000000">
                        <w:pPr>
                          <w:spacing w:before="76"/>
                          <w:ind w:left="1317"/>
                          <w:rPr>
                            <w:rFonts w:ascii="Courier New"/>
                            <w:sz w:val="18"/>
                          </w:rPr>
                        </w:pPr>
                        <w:r>
                          <w:rPr>
                            <w:rFonts w:ascii="Courier New"/>
                            <w:sz w:val="18"/>
                          </w:rPr>
                          <w:t>const</w:t>
                        </w:r>
                        <w:r>
                          <w:rPr>
                            <w:rFonts w:ascii="Courier New"/>
                            <w:spacing w:val="-5"/>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EXTRA_ITEM</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"EXTRA_ITEM"</w:t>
                        </w:r>
                      </w:p>
                      <w:p w14:paraId="21D13D1D" w14:textId="77777777" w:rsidR="003D76C2" w:rsidRDefault="003D76C2">
                        <w:pPr>
                          <w:rPr>
                            <w:rFonts w:ascii="Courier New"/>
                            <w:sz w:val="20"/>
                          </w:rPr>
                        </w:pPr>
                      </w:p>
                      <w:p w14:paraId="73224305" w14:textId="77777777" w:rsidR="003D76C2" w:rsidRDefault="00000000">
                        <w:pPr>
                          <w:spacing w:before="129" w:line="328" w:lineRule="auto"/>
                          <w:ind w:left="1533" w:hanging="216"/>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newIntent</w:t>
                        </w:r>
                        <w:proofErr w:type="spellEnd"/>
                        <w:r>
                          <w:rPr>
                            <w:rFonts w:ascii="Courier New"/>
                            <w:sz w:val="18"/>
                          </w:rPr>
                          <w:t>(context:</w:t>
                        </w:r>
                        <w:r>
                          <w:rPr>
                            <w:rFonts w:ascii="Courier New"/>
                            <w:spacing w:val="-7"/>
                            <w:sz w:val="18"/>
                          </w:rPr>
                          <w:t xml:space="preserve"> </w:t>
                        </w:r>
                        <w:r>
                          <w:rPr>
                            <w:rFonts w:ascii="Courier New"/>
                            <w:sz w:val="18"/>
                          </w:rPr>
                          <w:t>Context,</w:t>
                        </w:r>
                        <w:r>
                          <w:rPr>
                            <w:rFonts w:ascii="Courier New"/>
                            <w:spacing w:val="-7"/>
                            <w:sz w:val="18"/>
                          </w:rPr>
                          <w:t xml:space="preserve"> </w:t>
                        </w:r>
                        <w:r>
                          <w:rPr>
                            <w:rFonts w:ascii="Courier New"/>
                            <w:sz w:val="18"/>
                          </w:rPr>
                          <w:t>item:</w:t>
                        </w:r>
                        <w:r>
                          <w:rPr>
                            <w:rFonts w:ascii="Courier New"/>
                            <w:spacing w:val="-7"/>
                            <w:sz w:val="18"/>
                          </w:rPr>
                          <w:t xml:space="preserve"> </w:t>
                        </w:r>
                        <w:r>
                          <w:rPr>
                            <w:rFonts w:ascii="Courier New"/>
                            <w:sz w:val="18"/>
                          </w:rPr>
                          <w:t>Item)</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Intent(context, Activity3::class.java).</w:t>
                        </w:r>
                        <w:proofErr w:type="spellStart"/>
                        <w:r>
                          <w:rPr>
                            <w:rFonts w:ascii="Courier New"/>
                            <w:sz w:val="18"/>
                          </w:rPr>
                          <w:t>putExtra</w:t>
                        </w:r>
                        <w:proofErr w:type="spellEnd"/>
                        <w:r>
                          <w:rPr>
                            <w:rFonts w:ascii="Courier New"/>
                            <w:sz w:val="18"/>
                          </w:rPr>
                          <w:t>(EXTRA_ITEM, item)</w:t>
                        </w:r>
                      </w:p>
                      <w:p w14:paraId="04720D95" w14:textId="77777777" w:rsidR="003D76C2" w:rsidRDefault="003D76C2">
                        <w:pPr>
                          <w:spacing w:before="10"/>
                          <w:rPr>
                            <w:rFonts w:ascii="Courier New"/>
                            <w:sz w:val="24"/>
                          </w:rPr>
                        </w:pPr>
                      </w:p>
                      <w:p w14:paraId="267FBCDC" w14:textId="77777777" w:rsidR="003D76C2" w:rsidRDefault="00000000">
                        <w:pPr>
                          <w:ind w:left="453"/>
                          <w:rPr>
                            <w:rFonts w:ascii="Courier New"/>
                            <w:sz w:val="18"/>
                          </w:rPr>
                        </w:pPr>
                        <w:r>
                          <w:rPr>
                            <w:rFonts w:ascii="Courier New"/>
                            <w:spacing w:val="-5"/>
                            <w:sz w:val="18"/>
                          </w:rPr>
                          <w:t>...</w:t>
                        </w:r>
                      </w:p>
                      <w:p w14:paraId="0D7D127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83A6BF5" w14:textId="77777777" w:rsidR="003D76C2" w:rsidRDefault="00000000">
      <w:pPr>
        <w:pStyle w:val="ListParagraph"/>
        <w:numPr>
          <w:ilvl w:val="0"/>
          <w:numId w:val="8"/>
        </w:numPr>
        <w:tabs>
          <w:tab w:val="left" w:pos="1274"/>
        </w:tabs>
        <w:ind w:left="1274" w:right="203"/>
        <w:jc w:val="left"/>
        <w:rPr>
          <w:sz w:val="20"/>
        </w:rPr>
      </w:pPr>
      <w:r>
        <w:rPr>
          <w:sz w:val="20"/>
        </w:rPr>
        <w:t xml:space="preserve">Let's move on to the integration tests. For </w:t>
      </w:r>
      <w:r>
        <w:rPr>
          <w:rFonts w:ascii="Courier New"/>
          <w:b/>
        </w:rPr>
        <w:t>Activity1Test</w:t>
      </w:r>
      <w:r>
        <w:rPr>
          <w:sz w:val="20"/>
        </w:rPr>
        <w:t>, we have the following</w:t>
      </w:r>
      <w:r>
        <w:rPr>
          <w:spacing w:val="-4"/>
          <w:sz w:val="20"/>
        </w:rPr>
        <w:t xml:space="preserve"> </w:t>
      </w:r>
      <w:r>
        <w:rPr>
          <w:sz w:val="20"/>
        </w:rPr>
        <w:t>code</w:t>
      </w:r>
      <w:r>
        <w:rPr>
          <w:spacing w:val="-2"/>
          <w:sz w:val="20"/>
        </w:rPr>
        <w:t xml:space="preserve"> </w:t>
      </w:r>
      <w:r>
        <w:rPr>
          <w:sz w:val="20"/>
        </w:rPr>
        <w:t>in</w:t>
      </w:r>
      <w:r>
        <w:rPr>
          <w:spacing w:val="-2"/>
          <w:sz w:val="20"/>
        </w:rPr>
        <w:t xml:space="preserve"> </w:t>
      </w:r>
      <w:r>
        <w:rPr>
          <w:sz w:val="20"/>
        </w:rPr>
        <w:t>which</w:t>
      </w:r>
      <w:r>
        <w:rPr>
          <w:spacing w:val="-2"/>
          <w:sz w:val="20"/>
        </w:rPr>
        <w:t xml:space="preserve"> </w:t>
      </w:r>
      <w:r>
        <w:rPr>
          <w:sz w:val="20"/>
        </w:rPr>
        <w:t>we</w:t>
      </w:r>
      <w:r>
        <w:rPr>
          <w:spacing w:val="-2"/>
          <w:sz w:val="20"/>
        </w:rPr>
        <w:t xml:space="preserve"> </w:t>
      </w:r>
      <w:r>
        <w:rPr>
          <w:sz w:val="20"/>
        </w:rPr>
        <w:t>insert</w:t>
      </w:r>
      <w:r>
        <w:rPr>
          <w:spacing w:val="-2"/>
          <w:sz w:val="20"/>
        </w:rPr>
        <w:t xml:space="preserve"> </w:t>
      </w:r>
      <w:r>
        <w:rPr>
          <w:sz w:val="20"/>
        </w:rPr>
        <w:t>the</w:t>
      </w:r>
      <w:r>
        <w:rPr>
          <w:spacing w:val="-2"/>
          <w:sz w:val="20"/>
        </w:rPr>
        <w:t xml:space="preserve"> </w:t>
      </w:r>
      <w:r>
        <w:rPr>
          <w:sz w:val="20"/>
        </w:rPr>
        <w:t>number</w:t>
      </w:r>
      <w:r>
        <w:rPr>
          <w:spacing w:val="-4"/>
          <w:sz w:val="20"/>
        </w:rPr>
        <w:t xml:space="preserve"> </w:t>
      </w:r>
      <w:r>
        <w:rPr>
          <w:rFonts w:ascii="Courier New"/>
          <w:b/>
        </w:rPr>
        <w:t>5</w:t>
      </w:r>
      <w:r>
        <w:rPr>
          <w:rFonts w:ascii="Courier New"/>
          <w:b/>
          <w:spacing w:val="-81"/>
        </w:rPr>
        <w:t xml:space="preserve"> </w:t>
      </w:r>
      <w:r>
        <w:rPr>
          <w:sz w:val="20"/>
        </w:rPr>
        <w:t>into</w:t>
      </w:r>
      <w:r>
        <w:rPr>
          <w:spacing w:val="-2"/>
          <w:sz w:val="20"/>
        </w:rPr>
        <w:t xml:space="preserve"> </w:t>
      </w:r>
      <w:r>
        <w:rPr>
          <w:sz w:val="20"/>
        </w:rPr>
        <w:t>a</w:t>
      </w:r>
      <w:r>
        <w:rPr>
          <w:spacing w:val="-3"/>
          <w:sz w:val="20"/>
        </w:rPr>
        <w:t xml:space="preserve"> </w:t>
      </w:r>
      <w:r>
        <w:rPr>
          <w:sz w:val="20"/>
        </w:rPr>
        <w:t>text</w:t>
      </w:r>
      <w:r>
        <w:rPr>
          <w:spacing w:val="-2"/>
          <w:sz w:val="20"/>
        </w:rPr>
        <w:t xml:space="preserve"> </w:t>
      </w:r>
      <w:r>
        <w:rPr>
          <w:sz w:val="20"/>
        </w:rPr>
        <w:t>field,</w:t>
      </w:r>
      <w:r>
        <w:rPr>
          <w:spacing w:val="-2"/>
          <w:sz w:val="20"/>
        </w:rPr>
        <w:t xml:space="preserve"> </w:t>
      </w:r>
      <w:r>
        <w:rPr>
          <w:sz w:val="20"/>
        </w:rPr>
        <w:t>click</w:t>
      </w:r>
      <w:r>
        <w:rPr>
          <w:spacing w:val="-2"/>
          <w:sz w:val="20"/>
        </w:rPr>
        <w:t xml:space="preserve"> </w:t>
      </w:r>
      <w:r>
        <w:rPr>
          <w:sz w:val="20"/>
        </w:rPr>
        <w:t>the</w:t>
      </w:r>
      <w:r>
        <w:rPr>
          <w:spacing w:val="-2"/>
          <w:sz w:val="20"/>
        </w:rPr>
        <w:t xml:space="preserve"> </w:t>
      </w:r>
      <w:r>
        <w:rPr>
          <w:sz w:val="20"/>
        </w:rPr>
        <w:t>button, and</w:t>
      </w:r>
      <w:r>
        <w:rPr>
          <w:spacing w:val="-6"/>
          <w:sz w:val="20"/>
        </w:rPr>
        <w:t xml:space="preserve"> </w:t>
      </w:r>
      <w:r>
        <w:rPr>
          <w:sz w:val="20"/>
        </w:rPr>
        <w:t>verify</w:t>
      </w:r>
      <w:r>
        <w:rPr>
          <w:spacing w:val="-1"/>
          <w:sz w:val="20"/>
        </w:rPr>
        <w:t xml:space="preserve"> </w:t>
      </w:r>
      <w:r>
        <w:rPr>
          <w:sz w:val="20"/>
        </w:rPr>
        <w:t>that</w:t>
      </w:r>
      <w:r>
        <w:rPr>
          <w:spacing w:val="-2"/>
          <w:sz w:val="20"/>
        </w:rPr>
        <w:t xml:space="preserve"> </w:t>
      </w:r>
      <w:r>
        <w:rPr>
          <w:rFonts w:ascii="Courier New"/>
          <w:b/>
        </w:rPr>
        <w:t>Activity2</w:t>
      </w:r>
      <w:r>
        <w:rPr>
          <w:rFonts w:ascii="Courier New"/>
          <w:b/>
          <w:spacing w:val="-80"/>
        </w:rPr>
        <w:t xml:space="preserve"> </w:t>
      </w:r>
      <w:r>
        <w:rPr>
          <w:sz w:val="20"/>
        </w:rPr>
        <w:t>will</w:t>
      </w:r>
      <w:r>
        <w:rPr>
          <w:spacing w:val="-1"/>
          <w:sz w:val="20"/>
        </w:rPr>
        <w:t xml:space="preserve"> </w:t>
      </w:r>
      <w:r>
        <w:rPr>
          <w:sz w:val="20"/>
        </w:rPr>
        <w:t>be</w:t>
      </w:r>
      <w:r>
        <w:rPr>
          <w:spacing w:val="-1"/>
          <w:sz w:val="20"/>
        </w:rPr>
        <w:t xml:space="preserve"> </w:t>
      </w:r>
      <w:r>
        <w:rPr>
          <w:sz w:val="20"/>
        </w:rPr>
        <w:t>opened</w:t>
      </w:r>
      <w:r>
        <w:rPr>
          <w:spacing w:val="-2"/>
          <w:sz w:val="20"/>
        </w:rPr>
        <w:t xml:space="preserve"> </w:t>
      </w:r>
      <w:r>
        <w:rPr>
          <w:sz w:val="20"/>
        </w:rPr>
        <w:t>and</w:t>
      </w:r>
      <w:r>
        <w:rPr>
          <w:spacing w:val="-2"/>
          <w:sz w:val="20"/>
        </w:rPr>
        <w:t xml:space="preserve"> </w:t>
      </w:r>
      <w:r>
        <w:rPr>
          <w:sz w:val="20"/>
        </w:rPr>
        <w:t>will</w:t>
      </w:r>
      <w:r>
        <w:rPr>
          <w:spacing w:val="-1"/>
          <w:sz w:val="20"/>
        </w:rPr>
        <w:t xml:space="preserve"> </w:t>
      </w:r>
      <w:r>
        <w:rPr>
          <w:sz w:val="20"/>
        </w:rPr>
        <w:t>have</w:t>
      </w:r>
      <w:r>
        <w:rPr>
          <w:spacing w:val="-1"/>
          <w:sz w:val="20"/>
        </w:rPr>
        <w:t xml:space="preserve"> </w:t>
      </w:r>
      <w:r>
        <w:rPr>
          <w:sz w:val="20"/>
        </w:rPr>
        <w:t>as</w:t>
      </w:r>
      <w:r>
        <w:rPr>
          <w:spacing w:val="-3"/>
          <w:sz w:val="20"/>
        </w:rPr>
        <w:t xml:space="preserve"> </w:t>
      </w:r>
      <w:r>
        <w:rPr>
          <w:sz w:val="20"/>
        </w:rPr>
        <w:t>input</w:t>
      </w:r>
      <w:r>
        <w:rPr>
          <w:spacing w:val="-1"/>
          <w:sz w:val="20"/>
        </w:rPr>
        <w:t xml:space="preserve"> </w:t>
      </w:r>
      <w:r>
        <w:rPr>
          <w:sz w:val="20"/>
        </w:rPr>
        <w:t>the</w:t>
      </w:r>
      <w:r>
        <w:rPr>
          <w:spacing w:val="-1"/>
          <w:sz w:val="20"/>
        </w:rPr>
        <w:t xml:space="preserve"> </w:t>
      </w:r>
      <w:r>
        <w:rPr>
          <w:sz w:val="20"/>
        </w:rPr>
        <w:t>number</w:t>
      </w:r>
      <w:r>
        <w:rPr>
          <w:spacing w:val="-3"/>
          <w:sz w:val="20"/>
        </w:rPr>
        <w:t xml:space="preserve"> </w:t>
      </w:r>
      <w:r>
        <w:rPr>
          <w:rFonts w:ascii="Courier New"/>
          <w:b/>
          <w:spacing w:val="-5"/>
        </w:rPr>
        <w:t>5</w:t>
      </w:r>
      <w:r>
        <w:rPr>
          <w:spacing w:val="-5"/>
          <w:sz w:val="20"/>
        </w:rPr>
        <w:t>:</w:t>
      </w:r>
    </w:p>
    <w:p w14:paraId="344C74B7" w14:textId="77777777" w:rsidR="003D76C2" w:rsidRDefault="00D51F7C">
      <w:pPr>
        <w:pStyle w:val="BodyText"/>
        <w:spacing w:before="11"/>
        <w:rPr>
          <w:sz w:val="8"/>
        </w:rPr>
      </w:pPr>
      <w:r>
        <w:rPr>
          <w:noProof/>
        </w:rPr>
        <mc:AlternateContent>
          <mc:Choice Requires="wpg">
            <w:drawing>
              <wp:anchor distT="0" distB="0" distL="0" distR="0" simplePos="0" relativeHeight="487683072" behindDoc="1" locked="0" layoutInCell="1" allowOverlap="1" wp14:anchorId="12EF24EE" wp14:editId="7B687FB8">
                <wp:simplePos x="0" y="0"/>
                <wp:positionH relativeFrom="page">
                  <wp:posOffset>1120140</wp:posOffset>
                </wp:positionH>
                <wp:positionV relativeFrom="paragraph">
                  <wp:posOffset>91440</wp:posOffset>
                </wp:positionV>
                <wp:extent cx="5074920" cy="2886075"/>
                <wp:effectExtent l="0" t="0" r="5080" b="0"/>
                <wp:wrapTopAndBottom/>
                <wp:docPr id="887" name="docshapegroup6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1764" y="144"/>
                          <a:chExt cx="7992" cy="4545"/>
                        </a:xfrm>
                      </wpg:grpSpPr>
                      <wps:wsp>
                        <wps:cNvPr id="888" name="docshape664"/>
                        <wps:cNvSpPr>
                          <a:spLocks/>
                        </wps:cNvSpPr>
                        <wps:spPr bwMode="auto">
                          <a:xfrm>
                            <a:off x="1764" y="153"/>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9" name="docshape665"/>
                        <wps:cNvSpPr>
                          <a:spLocks/>
                        </wps:cNvSpPr>
                        <wps:spPr bwMode="auto">
                          <a:xfrm>
                            <a:off x="1764" y="143"/>
                            <a:ext cx="7992" cy="4545"/>
                          </a:xfrm>
                          <a:custGeom>
                            <a:avLst/>
                            <a:gdLst>
                              <a:gd name="T0" fmla="+- 0 9756 1764"/>
                              <a:gd name="T1" fmla="*/ T0 w 7992"/>
                              <a:gd name="T2" fmla="+- 0 4668 144"/>
                              <a:gd name="T3" fmla="*/ 4668 h 4545"/>
                              <a:gd name="T4" fmla="+- 0 1764 1764"/>
                              <a:gd name="T5" fmla="*/ T4 w 7992"/>
                              <a:gd name="T6" fmla="+- 0 4668 144"/>
                              <a:gd name="T7" fmla="*/ 4668 h 4545"/>
                              <a:gd name="T8" fmla="+- 0 1764 1764"/>
                              <a:gd name="T9" fmla="*/ T8 w 7992"/>
                              <a:gd name="T10" fmla="+- 0 4688 144"/>
                              <a:gd name="T11" fmla="*/ 4688 h 4545"/>
                              <a:gd name="T12" fmla="+- 0 9756 1764"/>
                              <a:gd name="T13" fmla="*/ T12 w 7992"/>
                              <a:gd name="T14" fmla="+- 0 4688 144"/>
                              <a:gd name="T15" fmla="*/ 4688 h 4545"/>
                              <a:gd name="T16" fmla="+- 0 9756 1764"/>
                              <a:gd name="T17" fmla="*/ T16 w 7992"/>
                              <a:gd name="T18" fmla="+- 0 4668 144"/>
                              <a:gd name="T19" fmla="*/ 4668 h 4545"/>
                              <a:gd name="T20" fmla="+- 0 9756 1764"/>
                              <a:gd name="T21" fmla="*/ T20 w 7992"/>
                              <a:gd name="T22" fmla="+- 0 144 144"/>
                              <a:gd name="T23" fmla="*/ 144 h 4545"/>
                              <a:gd name="T24" fmla="+- 0 1764 1764"/>
                              <a:gd name="T25" fmla="*/ T24 w 7992"/>
                              <a:gd name="T26" fmla="+- 0 144 144"/>
                              <a:gd name="T27" fmla="*/ 144 h 4545"/>
                              <a:gd name="T28" fmla="+- 0 1764 1764"/>
                              <a:gd name="T29" fmla="*/ T28 w 7992"/>
                              <a:gd name="T30" fmla="+- 0 164 144"/>
                              <a:gd name="T31" fmla="*/ 164 h 4545"/>
                              <a:gd name="T32" fmla="+- 0 9756 1764"/>
                              <a:gd name="T33" fmla="*/ T32 w 7992"/>
                              <a:gd name="T34" fmla="+- 0 164 144"/>
                              <a:gd name="T35" fmla="*/ 164 h 4545"/>
                              <a:gd name="T36" fmla="+- 0 9756 1764"/>
                              <a:gd name="T37" fmla="*/ T36 w 7992"/>
                              <a:gd name="T38" fmla="+- 0 144 144"/>
                              <a:gd name="T39" fmla="*/ 144 h 4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0" name="docshape666"/>
                        <wps:cNvSpPr txBox="1">
                          <a:spLocks/>
                        </wps:cNvSpPr>
                        <wps:spPr bwMode="auto">
                          <a:xfrm>
                            <a:off x="1764" y="163"/>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E6C7D"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Activity1Test {</w:t>
                              </w:r>
                            </w:p>
                            <w:p w14:paraId="1294D9CB" w14:textId="77777777" w:rsidR="003D76C2" w:rsidRDefault="003D76C2">
                              <w:pPr>
                                <w:spacing w:before="10"/>
                                <w:rPr>
                                  <w:rFonts w:ascii="Courier New"/>
                                  <w:sz w:val="24"/>
                                </w:rPr>
                              </w:pPr>
                            </w:p>
                            <w:p w14:paraId="7374072D" w14:textId="77777777" w:rsidR="003D76C2" w:rsidRDefault="00000000">
                              <w:pPr>
                                <w:spacing w:line="328" w:lineRule="auto"/>
                                <w:ind w:left="885" w:right="5770"/>
                                <w:rPr>
                                  <w:rFonts w:ascii="Courier New"/>
                                  <w:sz w:val="18"/>
                                </w:rPr>
                              </w:pPr>
                              <w:r>
                                <w:rPr>
                                  <w:rFonts w:ascii="Courier New"/>
                                  <w:spacing w:val="-2"/>
                                  <w:sz w:val="18"/>
                                </w:rPr>
                                <w:t>@JvmField @Rule</w:t>
                              </w:r>
                            </w:p>
                            <w:p w14:paraId="45443FA9" w14:textId="77777777" w:rsidR="003D76C2" w:rsidRDefault="00000000">
                              <w:pPr>
                                <w:spacing w:before="2"/>
                                <w:ind w:left="885"/>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rule</w:t>
                              </w:r>
                              <w:r>
                                <w:rPr>
                                  <w:rFonts w:ascii="Courier New"/>
                                  <w:spacing w:val="-3"/>
                                  <w:sz w:val="18"/>
                                </w:rPr>
                                <w:t xml:space="preserve"> </w:t>
                              </w:r>
                              <w:r>
                                <w:rPr>
                                  <w:rFonts w:ascii="Courier New"/>
                                  <w:sz w:val="18"/>
                                </w:rPr>
                                <w:t>=</w:t>
                              </w:r>
                              <w:r>
                                <w:rPr>
                                  <w:rFonts w:ascii="Courier New"/>
                                  <w:spacing w:val="-2"/>
                                  <w:sz w:val="18"/>
                                </w:rPr>
                                <w:t xml:space="preserve"> </w:t>
                              </w:r>
                              <w:proofErr w:type="spellStart"/>
                              <w:r>
                                <w:rPr>
                                  <w:rFonts w:ascii="Courier New"/>
                                  <w:spacing w:val="-2"/>
                                  <w:sz w:val="18"/>
                                </w:rPr>
                                <w:t>IntentsTestRule</w:t>
                              </w:r>
                              <w:proofErr w:type="spellEnd"/>
                              <w:r>
                                <w:rPr>
                                  <w:rFonts w:ascii="Courier New"/>
                                  <w:spacing w:val="-2"/>
                                  <w:sz w:val="18"/>
                                </w:rPr>
                                <w:t>(Activity1::class.java)</w:t>
                              </w:r>
                            </w:p>
                            <w:p w14:paraId="664B090A" w14:textId="77777777" w:rsidR="003D76C2" w:rsidRDefault="003D76C2">
                              <w:pPr>
                                <w:rPr>
                                  <w:rFonts w:ascii="Courier New"/>
                                  <w:sz w:val="20"/>
                                </w:rPr>
                              </w:pPr>
                            </w:p>
                            <w:p w14:paraId="67A6ABE2" w14:textId="77777777" w:rsidR="003D76C2" w:rsidRDefault="00000000">
                              <w:pPr>
                                <w:spacing w:before="129"/>
                                <w:ind w:left="885"/>
                                <w:rPr>
                                  <w:rFonts w:ascii="Courier New"/>
                                  <w:sz w:val="18"/>
                                </w:rPr>
                              </w:pPr>
                              <w:r>
                                <w:rPr>
                                  <w:rFonts w:ascii="Courier New"/>
                                  <w:spacing w:val="-2"/>
                                  <w:sz w:val="18"/>
                                </w:rPr>
                                <w:t>@Test</w:t>
                              </w:r>
                            </w:p>
                            <w:p w14:paraId="001CE27C" w14:textId="77777777" w:rsidR="003D76C2" w:rsidRDefault="00000000">
                              <w:pPr>
                                <w:spacing w:line="280" w:lineRule="atLeast"/>
                                <w:ind w:left="1317" w:right="1185" w:hanging="432"/>
                                <w:rPr>
                                  <w:rFonts w:ascii="Courier New"/>
                                  <w:sz w:val="18"/>
                                </w:rPr>
                              </w:pPr>
                              <w:r>
                                <w:rPr>
                                  <w:rFonts w:ascii="Courier New"/>
                                  <w:sz w:val="18"/>
                                </w:rPr>
                                <w:t xml:space="preserve">fun 'test enter number and submit'() {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(R.id.activity_1_edit_text))</w:t>
                              </w:r>
                            </w:p>
                            <w:p w14:paraId="6F29594E" w14:textId="77777777" w:rsidR="003D76C2" w:rsidRDefault="00000000">
                              <w:pPr>
                                <w:spacing w:line="259" w:lineRule="auto"/>
                                <w:ind w:left="1317" w:firstLine="216"/>
                                <w:rPr>
                                  <w:rFonts w:ascii="Courier New"/>
                                  <w:sz w:val="18"/>
                                </w:rPr>
                              </w:pPr>
                              <w:r>
                                <w:rPr>
                                  <w:rFonts w:ascii="Courier New"/>
                                  <w:spacing w:val="-2"/>
                                  <w:sz w:val="18"/>
                                </w:rPr>
                                <w:t>.perform(</w:t>
                              </w:r>
                              <w:proofErr w:type="spellStart"/>
                              <w:r>
                                <w:rPr>
                                  <w:rFonts w:ascii="Courier New"/>
                                  <w:spacing w:val="-2"/>
                                  <w:sz w:val="18"/>
                                </w:rPr>
                                <w:t>replaceText</w:t>
                              </w:r>
                              <w:proofErr w:type="spellEnd"/>
                              <w:r>
                                <w:rPr>
                                  <w:rFonts w:ascii="Courier New"/>
                                  <w:spacing w:val="-2"/>
                                  <w:sz w:val="18"/>
                                </w:rPr>
                                <w:t xml:space="preserve">(5.toString()))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(R.id.activity_1_button)).perform(click())</w:t>
                              </w:r>
                            </w:p>
                            <w:p w14:paraId="2053F043" w14:textId="77777777" w:rsidR="003D76C2" w:rsidRDefault="00000000">
                              <w:pPr>
                                <w:spacing w:before="59" w:line="235" w:lineRule="auto"/>
                                <w:ind w:left="1533" w:hanging="216"/>
                                <w:rPr>
                                  <w:rFonts w:ascii="Courier New"/>
                                  <w:sz w:val="18"/>
                                </w:rPr>
                              </w:pPr>
                              <w:r>
                                <w:rPr>
                                  <w:rFonts w:ascii="Courier New"/>
                                  <w:spacing w:val="-2"/>
                                  <w:sz w:val="18"/>
                                </w:rPr>
                                <w:t>intended(</w:t>
                              </w:r>
                              <w:proofErr w:type="spellStart"/>
                              <w:r>
                                <w:rPr>
                                  <w:rFonts w:ascii="Courier New"/>
                                  <w:spacing w:val="-2"/>
                                  <w:sz w:val="18"/>
                                </w:rPr>
                                <w:t>allOf</w:t>
                              </w:r>
                              <w:proofErr w:type="spellEnd"/>
                              <w:r>
                                <w:rPr>
                                  <w:rFonts w:ascii="Courier New"/>
                                  <w:spacing w:val="-2"/>
                                  <w:sz w:val="18"/>
                                </w:rPr>
                                <w:t>(</w:t>
                              </w:r>
                              <w:proofErr w:type="spellStart"/>
                              <w:r>
                                <w:rPr>
                                  <w:rFonts w:ascii="Courier New"/>
                                  <w:spacing w:val="-2"/>
                                  <w:sz w:val="18"/>
                                </w:rPr>
                                <w:t>hasComponent</w:t>
                              </w:r>
                              <w:proofErr w:type="spellEnd"/>
                              <w:r>
                                <w:rPr>
                                  <w:rFonts w:ascii="Courier New"/>
                                  <w:spacing w:val="-2"/>
                                  <w:sz w:val="18"/>
                                </w:rPr>
                                <w:t>(</w:t>
                              </w:r>
                              <w:proofErr w:type="spellStart"/>
                              <w:r>
                                <w:rPr>
                                  <w:rFonts w:ascii="Courier New"/>
                                  <w:spacing w:val="-2"/>
                                  <w:sz w:val="18"/>
                                </w:rPr>
                                <w:t>hasShortClassName</w:t>
                              </w:r>
                              <w:proofErr w:type="spellEnd"/>
                              <w:r>
                                <w:rPr>
                                  <w:rFonts w:ascii="Courier New"/>
                                  <w:spacing w:val="-2"/>
                                  <w:sz w:val="18"/>
                                </w:rPr>
                                <w:t xml:space="preserve">(".Activity2")), </w:t>
                              </w:r>
                              <w:proofErr w:type="spellStart"/>
                              <w:r>
                                <w:rPr>
                                  <w:rFonts w:ascii="Courier New"/>
                                  <w:sz w:val="18"/>
                                </w:rPr>
                                <w:t>hasExtra</w:t>
                              </w:r>
                              <w:proofErr w:type="spellEnd"/>
                              <w:r>
                                <w:rPr>
                                  <w:rFonts w:ascii="Courier New"/>
                                  <w:sz w:val="18"/>
                                </w:rPr>
                                <w:t>(Activity2.EXTRA_ITEM_COUNT, 5)))</w:t>
                              </w:r>
                            </w:p>
                            <w:p w14:paraId="4F3503FE" w14:textId="77777777" w:rsidR="003D76C2" w:rsidRDefault="00000000">
                              <w:pPr>
                                <w:spacing w:before="17"/>
                                <w:ind w:left="885"/>
                                <w:rPr>
                                  <w:rFonts w:ascii="Courier New"/>
                                  <w:sz w:val="18"/>
                                </w:rPr>
                              </w:pPr>
                              <w:r>
                                <w:rPr>
                                  <w:rFonts w:ascii="Courier New"/>
                                  <w:sz w:val="18"/>
                                </w:rPr>
                                <w:t>}</w:t>
                              </w:r>
                            </w:p>
                            <w:p w14:paraId="3FE7165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EF24EE" id="docshapegroup663" o:spid="_x0000_s1567" style="position:absolute;margin-left:88.2pt;margin-top:7.2pt;width:399.6pt;height:227.25pt;z-index:-15633408;mso-wrap-distance-left:0;mso-wrap-distance-right:0;mso-position-horizontal-relative:page;mso-position-vertical-relative:text" coordorigin="1764,144"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">
                <v:rect id="docshape664" o:spid="_x0000_s1568" style="position:absolute;left:1764;top:153;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" fillcolor="#f6f6f6" stroked="f">
                  <v:path arrowok="t"/>
                </v:rect>
                <v:shape id="docshape665" o:spid="_x0000_s1569" style="position:absolute;left:1764;top:143;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" path="m7992,4524l,4524r,20l7992,4544r,-20xm7992,l,,,20r7992,l7992,xe" fillcolor="#dadada" stroked="f">
                  <v:path arrowok="t" o:connecttype="custom" o:connectlocs="7992,4668;0,4668;0,4688;7992,4688;7992,4668;7992,144;0,144;0,164;7992,164;7992,144" o:connectangles="0,0,0,0,0,0,0,0,0,0"/>
                </v:shape>
                <v:shape id="docshape666" o:spid="_x0000_s1570" type="#_x0000_t202" style="position:absolute;left:1764;top:163;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" filled="f" stroked="f">
                  <v:path arrowok="t"/>
                  <v:textbox inset="0,0,0,0">
                    <w:txbxContent>
                      <w:p w14:paraId="43FE6C7D"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Activity1Test {</w:t>
                        </w:r>
                      </w:p>
                      <w:p w14:paraId="1294D9CB" w14:textId="77777777" w:rsidR="003D76C2" w:rsidRDefault="003D76C2">
                        <w:pPr>
                          <w:spacing w:before="10"/>
                          <w:rPr>
                            <w:rFonts w:ascii="Courier New"/>
                            <w:sz w:val="24"/>
                          </w:rPr>
                        </w:pPr>
                      </w:p>
                      <w:p w14:paraId="7374072D" w14:textId="77777777" w:rsidR="003D76C2" w:rsidRDefault="00000000">
                        <w:pPr>
                          <w:spacing w:line="328" w:lineRule="auto"/>
                          <w:ind w:left="885" w:right="5770"/>
                          <w:rPr>
                            <w:rFonts w:ascii="Courier New"/>
                            <w:sz w:val="18"/>
                          </w:rPr>
                        </w:pPr>
                        <w:r>
                          <w:rPr>
                            <w:rFonts w:ascii="Courier New"/>
                            <w:spacing w:val="-2"/>
                            <w:sz w:val="18"/>
                          </w:rPr>
                          <w:t>@JvmField @Rule</w:t>
                        </w:r>
                      </w:p>
                      <w:p w14:paraId="45443FA9" w14:textId="77777777" w:rsidR="003D76C2" w:rsidRDefault="00000000">
                        <w:pPr>
                          <w:spacing w:before="2"/>
                          <w:ind w:left="885"/>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rule</w:t>
                        </w:r>
                        <w:r>
                          <w:rPr>
                            <w:rFonts w:ascii="Courier New"/>
                            <w:spacing w:val="-3"/>
                            <w:sz w:val="18"/>
                          </w:rPr>
                          <w:t xml:space="preserve"> </w:t>
                        </w:r>
                        <w:r>
                          <w:rPr>
                            <w:rFonts w:ascii="Courier New"/>
                            <w:sz w:val="18"/>
                          </w:rPr>
                          <w:t>=</w:t>
                        </w:r>
                        <w:r>
                          <w:rPr>
                            <w:rFonts w:ascii="Courier New"/>
                            <w:spacing w:val="-2"/>
                            <w:sz w:val="18"/>
                          </w:rPr>
                          <w:t xml:space="preserve"> </w:t>
                        </w:r>
                        <w:proofErr w:type="spellStart"/>
                        <w:r>
                          <w:rPr>
                            <w:rFonts w:ascii="Courier New"/>
                            <w:spacing w:val="-2"/>
                            <w:sz w:val="18"/>
                          </w:rPr>
                          <w:t>IntentsTestRule</w:t>
                        </w:r>
                        <w:proofErr w:type="spellEnd"/>
                        <w:r>
                          <w:rPr>
                            <w:rFonts w:ascii="Courier New"/>
                            <w:spacing w:val="-2"/>
                            <w:sz w:val="18"/>
                          </w:rPr>
                          <w:t>(Activity1::class.java)</w:t>
                        </w:r>
                      </w:p>
                      <w:p w14:paraId="664B090A" w14:textId="77777777" w:rsidR="003D76C2" w:rsidRDefault="003D76C2">
                        <w:pPr>
                          <w:rPr>
                            <w:rFonts w:ascii="Courier New"/>
                            <w:sz w:val="20"/>
                          </w:rPr>
                        </w:pPr>
                      </w:p>
                      <w:p w14:paraId="67A6ABE2" w14:textId="77777777" w:rsidR="003D76C2" w:rsidRDefault="00000000">
                        <w:pPr>
                          <w:spacing w:before="129"/>
                          <w:ind w:left="885"/>
                          <w:rPr>
                            <w:rFonts w:ascii="Courier New"/>
                            <w:sz w:val="18"/>
                          </w:rPr>
                        </w:pPr>
                        <w:r>
                          <w:rPr>
                            <w:rFonts w:ascii="Courier New"/>
                            <w:spacing w:val="-2"/>
                            <w:sz w:val="18"/>
                          </w:rPr>
                          <w:t>@Test</w:t>
                        </w:r>
                      </w:p>
                      <w:p w14:paraId="001CE27C" w14:textId="77777777" w:rsidR="003D76C2" w:rsidRDefault="00000000">
                        <w:pPr>
                          <w:spacing w:line="280" w:lineRule="atLeast"/>
                          <w:ind w:left="1317" w:right="1185" w:hanging="432"/>
                          <w:rPr>
                            <w:rFonts w:ascii="Courier New"/>
                            <w:sz w:val="18"/>
                          </w:rPr>
                        </w:pPr>
                        <w:r>
                          <w:rPr>
                            <w:rFonts w:ascii="Courier New"/>
                            <w:sz w:val="18"/>
                          </w:rPr>
                          <w:t xml:space="preserve">fun 'test enter number and submit'() {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(R.id.activity_1_edit_text))</w:t>
                        </w:r>
                      </w:p>
                      <w:p w14:paraId="6F29594E" w14:textId="77777777" w:rsidR="003D76C2" w:rsidRDefault="00000000">
                        <w:pPr>
                          <w:spacing w:line="259" w:lineRule="auto"/>
                          <w:ind w:left="1317" w:firstLine="216"/>
                          <w:rPr>
                            <w:rFonts w:ascii="Courier New"/>
                            <w:sz w:val="18"/>
                          </w:rPr>
                        </w:pPr>
                        <w:r>
                          <w:rPr>
                            <w:rFonts w:ascii="Courier New"/>
                            <w:spacing w:val="-2"/>
                            <w:sz w:val="18"/>
                          </w:rPr>
                          <w:t>.perform(</w:t>
                        </w:r>
                        <w:proofErr w:type="spellStart"/>
                        <w:r>
                          <w:rPr>
                            <w:rFonts w:ascii="Courier New"/>
                            <w:spacing w:val="-2"/>
                            <w:sz w:val="18"/>
                          </w:rPr>
                          <w:t>replaceText</w:t>
                        </w:r>
                        <w:proofErr w:type="spellEnd"/>
                        <w:r>
                          <w:rPr>
                            <w:rFonts w:ascii="Courier New"/>
                            <w:spacing w:val="-2"/>
                            <w:sz w:val="18"/>
                          </w:rPr>
                          <w:t xml:space="preserve">(5.toString()))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(R.id.activity_1_button)).perform(click())</w:t>
                        </w:r>
                      </w:p>
                      <w:p w14:paraId="2053F043" w14:textId="77777777" w:rsidR="003D76C2" w:rsidRDefault="00000000">
                        <w:pPr>
                          <w:spacing w:before="59" w:line="235" w:lineRule="auto"/>
                          <w:ind w:left="1533" w:hanging="216"/>
                          <w:rPr>
                            <w:rFonts w:ascii="Courier New"/>
                            <w:sz w:val="18"/>
                          </w:rPr>
                        </w:pPr>
                        <w:r>
                          <w:rPr>
                            <w:rFonts w:ascii="Courier New"/>
                            <w:spacing w:val="-2"/>
                            <w:sz w:val="18"/>
                          </w:rPr>
                          <w:t>intended(</w:t>
                        </w:r>
                        <w:proofErr w:type="spellStart"/>
                        <w:r>
                          <w:rPr>
                            <w:rFonts w:ascii="Courier New"/>
                            <w:spacing w:val="-2"/>
                            <w:sz w:val="18"/>
                          </w:rPr>
                          <w:t>allOf</w:t>
                        </w:r>
                        <w:proofErr w:type="spellEnd"/>
                        <w:r>
                          <w:rPr>
                            <w:rFonts w:ascii="Courier New"/>
                            <w:spacing w:val="-2"/>
                            <w:sz w:val="18"/>
                          </w:rPr>
                          <w:t>(</w:t>
                        </w:r>
                        <w:proofErr w:type="spellStart"/>
                        <w:r>
                          <w:rPr>
                            <w:rFonts w:ascii="Courier New"/>
                            <w:spacing w:val="-2"/>
                            <w:sz w:val="18"/>
                          </w:rPr>
                          <w:t>hasComponent</w:t>
                        </w:r>
                        <w:proofErr w:type="spellEnd"/>
                        <w:r>
                          <w:rPr>
                            <w:rFonts w:ascii="Courier New"/>
                            <w:spacing w:val="-2"/>
                            <w:sz w:val="18"/>
                          </w:rPr>
                          <w:t>(</w:t>
                        </w:r>
                        <w:proofErr w:type="spellStart"/>
                        <w:r>
                          <w:rPr>
                            <w:rFonts w:ascii="Courier New"/>
                            <w:spacing w:val="-2"/>
                            <w:sz w:val="18"/>
                          </w:rPr>
                          <w:t>hasShortClassName</w:t>
                        </w:r>
                        <w:proofErr w:type="spellEnd"/>
                        <w:r>
                          <w:rPr>
                            <w:rFonts w:ascii="Courier New"/>
                            <w:spacing w:val="-2"/>
                            <w:sz w:val="18"/>
                          </w:rPr>
                          <w:t xml:space="preserve">(".Activity2")), </w:t>
                        </w:r>
                        <w:proofErr w:type="spellStart"/>
                        <w:r>
                          <w:rPr>
                            <w:rFonts w:ascii="Courier New"/>
                            <w:sz w:val="18"/>
                          </w:rPr>
                          <w:t>hasExtra</w:t>
                        </w:r>
                        <w:proofErr w:type="spellEnd"/>
                        <w:r>
                          <w:rPr>
                            <w:rFonts w:ascii="Courier New"/>
                            <w:sz w:val="18"/>
                          </w:rPr>
                          <w:t>(Activity2.EXTRA_ITEM_COUNT, 5)))</w:t>
                        </w:r>
                      </w:p>
                      <w:p w14:paraId="4F3503FE" w14:textId="77777777" w:rsidR="003D76C2" w:rsidRDefault="00000000">
                        <w:pPr>
                          <w:spacing w:before="17"/>
                          <w:ind w:left="885"/>
                          <w:rPr>
                            <w:rFonts w:ascii="Courier New"/>
                            <w:sz w:val="18"/>
                          </w:rPr>
                        </w:pPr>
                        <w:r>
                          <w:rPr>
                            <w:rFonts w:ascii="Courier New"/>
                            <w:sz w:val="18"/>
                          </w:rPr>
                          <w:t>}</w:t>
                        </w:r>
                      </w:p>
                      <w:p w14:paraId="3FE7165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4265ABB" w14:textId="77777777" w:rsidR="003D76C2" w:rsidRDefault="003D76C2">
      <w:pPr>
        <w:rPr>
          <w:sz w:val="8"/>
        </w:rPr>
        <w:sectPr w:rsidR="003D76C2">
          <w:pgSz w:w="10800" w:h="13320"/>
          <w:pgMar w:top="1120" w:right="920" w:bottom="280" w:left="940" w:header="695" w:footer="0" w:gutter="0"/>
          <w:cols w:space="720"/>
        </w:sectPr>
      </w:pPr>
    </w:p>
    <w:p w14:paraId="7E73B85B" w14:textId="77777777" w:rsidR="003D76C2" w:rsidRDefault="003D76C2">
      <w:pPr>
        <w:pStyle w:val="BodyText"/>
        <w:spacing w:before="12"/>
        <w:rPr>
          <w:sz w:val="7"/>
        </w:rPr>
      </w:pPr>
    </w:p>
    <w:p w14:paraId="38748826" w14:textId="77777777" w:rsidR="003D76C2" w:rsidRDefault="00000000">
      <w:pPr>
        <w:pStyle w:val="ListParagraph"/>
        <w:numPr>
          <w:ilvl w:val="0"/>
          <w:numId w:val="8"/>
        </w:numPr>
        <w:tabs>
          <w:tab w:val="left" w:pos="554"/>
        </w:tabs>
        <w:spacing w:before="101"/>
        <w:ind w:right="943"/>
        <w:jc w:val="left"/>
        <w:rPr>
          <w:sz w:val="20"/>
        </w:rPr>
      </w:pPr>
      <w:r>
        <w:rPr>
          <w:sz w:val="20"/>
        </w:rPr>
        <w:t xml:space="preserve">For </w:t>
      </w:r>
      <w:r>
        <w:rPr>
          <w:rFonts w:ascii="Courier New"/>
          <w:b/>
        </w:rPr>
        <w:t>Activity2Test</w:t>
      </w:r>
      <w:r>
        <w:rPr>
          <w:sz w:val="20"/>
        </w:rPr>
        <w:t xml:space="preserve">, we will launch </w:t>
      </w:r>
      <w:r>
        <w:rPr>
          <w:rFonts w:ascii="Courier New"/>
          <w:b/>
        </w:rPr>
        <w:t>Activity2</w:t>
      </w:r>
      <w:r>
        <w:rPr>
          <w:rFonts w:ascii="Courier New"/>
          <w:b/>
          <w:spacing w:val="-67"/>
        </w:rPr>
        <w:t xml:space="preserve"> </w:t>
      </w:r>
      <w:r>
        <w:rPr>
          <w:sz w:val="20"/>
        </w:rPr>
        <w:t>with five items, then verify the</w:t>
      </w:r>
      <w:r>
        <w:rPr>
          <w:spacing w:val="-6"/>
          <w:sz w:val="20"/>
        </w:rPr>
        <w:t xml:space="preserve"> </w:t>
      </w:r>
      <w:r>
        <w:rPr>
          <w:sz w:val="20"/>
        </w:rPr>
        <w:t>text</w:t>
      </w:r>
      <w:r>
        <w:rPr>
          <w:spacing w:val="-3"/>
          <w:sz w:val="20"/>
        </w:rPr>
        <w:t xml:space="preserve"> </w:t>
      </w:r>
      <w:r>
        <w:rPr>
          <w:sz w:val="20"/>
        </w:rPr>
        <w:t>on</w:t>
      </w:r>
      <w:r>
        <w:rPr>
          <w:spacing w:val="-3"/>
          <w:sz w:val="20"/>
        </w:rPr>
        <w:t xml:space="preserve"> </w:t>
      </w:r>
      <w:r>
        <w:rPr>
          <w:sz w:val="20"/>
        </w:rPr>
        <w:t>the</w:t>
      </w:r>
      <w:r>
        <w:rPr>
          <w:spacing w:val="-3"/>
          <w:sz w:val="20"/>
        </w:rPr>
        <w:t xml:space="preserve"> </w:t>
      </w:r>
      <w:r>
        <w:rPr>
          <w:sz w:val="20"/>
        </w:rPr>
        <w:t>fourth</w:t>
      </w:r>
      <w:r>
        <w:rPr>
          <w:spacing w:val="-3"/>
          <w:sz w:val="20"/>
        </w:rPr>
        <w:t xml:space="preserve"> </w:t>
      </w:r>
      <w:r>
        <w:rPr>
          <w:sz w:val="20"/>
        </w:rPr>
        <w:t>item,</w:t>
      </w:r>
      <w:r>
        <w:rPr>
          <w:spacing w:val="-3"/>
          <w:sz w:val="20"/>
        </w:rPr>
        <w:t xml:space="preserve"> </w:t>
      </w:r>
      <w:r>
        <w:rPr>
          <w:sz w:val="20"/>
        </w:rPr>
        <w:t>clicking</w:t>
      </w:r>
      <w:r>
        <w:rPr>
          <w:spacing w:val="-3"/>
          <w:sz w:val="20"/>
        </w:rPr>
        <w:t xml:space="preserve"> </w:t>
      </w:r>
      <w:r>
        <w:rPr>
          <w:sz w:val="20"/>
        </w:rPr>
        <w:t>that</w:t>
      </w:r>
      <w:r>
        <w:rPr>
          <w:spacing w:val="-3"/>
          <w:sz w:val="20"/>
        </w:rPr>
        <w:t xml:space="preserve"> </w:t>
      </w:r>
      <w:r>
        <w:rPr>
          <w:sz w:val="20"/>
        </w:rPr>
        <w:t>item</w:t>
      </w:r>
      <w:r>
        <w:rPr>
          <w:spacing w:val="-3"/>
          <w:sz w:val="20"/>
        </w:rPr>
        <w:t xml:space="preserve"> </w:t>
      </w:r>
      <w:r>
        <w:rPr>
          <w:sz w:val="20"/>
        </w:rPr>
        <w:t>and</w:t>
      </w:r>
      <w:r>
        <w:rPr>
          <w:spacing w:val="-4"/>
          <w:sz w:val="20"/>
        </w:rPr>
        <w:t xml:space="preserve"> </w:t>
      </w:r>
      <w:r>
        <w:rPr>
          <w:sz w:val="20"/>
        </w:rPr>
        <w:t>verifying</w:t>
      </w:r>
      <w:r>
        <w:rPr>
          <w:spacing w:val="-3"/>
          <w:sz w:val="20"/>
        </w:rPr>
        <w:t xml:space="preserve"> </w:t>
      </w:r>
      <w:r>
        <w:rPr>
          <w:sz w:val="20"/>
        </w:rPr>
        <w:t>that</w:t>
      </w:r>
      <w:r>
        <w:rPr>
          <w:spacing w:val="-4"/>
          <w:sz w:val="20"/>
        </w:rPr>
        <w:t xml:space="preserve"> </w:t>
      </w:r>
      <w:r>
        <w:rPr>
          <w:rFonts w:ascii="Courier New"/>
          <w:b/>
        </w:rPr>
        <w:t>Activity3</w:t>
      </w:r>
      <w:r>
        <w:rPr>
          <w:rFonts w:ascii="Courier New"/>
          <w:b/>
          <w:spacing w:val="-80"/>
        </w:rPr>
        <w:t xml:space="preserve"> </w:t>
      </w:r>
      <w:r>
        <w:rPr>
          <w:sz w:val="20"/>
        </w:rPr>
        <w:t>will be opened with the correct text as input:</w:t>
      </w:r>
    </w:p>
    <w:p w14:paraId="6997F4D7" w14:textId="77777777" w:rsidR="003D76C2" w:rsidRDefault="00D51F7C">
      <w:pPr>
        <w:pStyle w:val="BodyText"/>
        <w:spacing w:before="4"/>
        <w:rPr>
          <w:sz w:val="9"/>
        </w:rPr>
      </w:pPr>
      <w:r>
        <w:rPr>
          <w:noProof/>
        </w:rPr>
        <mc:AlternateContent>
          <mc:Choice Requires="wpg">
            <w:drawing>
              <wp:anchor distT="0" distB="0" distL="0" distR="0" simplePos="0" relativeHeight="487683584" behindDoc="1" locked="0" layoutInCell="1" allowOverlap="1" wp14:anchorId="72F8BE10" wp14:editId="4BA04E58">
                <wp:simplePos x="0" y="0"/>
                <wp:positionH relativeFrom="page">
                  <wp:posOffset>662940</wp:posOffset>
                </wp:positionH>
                <wp:positionV relativeFrom="paragraph">
                  <wp:posOffset>95885</wp:posOffset>
                </wp:positionV>
                <wp:extent cx="5074920" cy="5375275"/>
                <wp:effectExtent l="0" t="0" r="5080" b="0"/>
                <wp:wrapTopAndBottom/>
                <wp:docPr id="883" name="docshapegroup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375275"/>
                          <a:chOff x="1044" y="151"/>
                          <a:chExt cx="7992" cy="8465"/>
                        </a:xfrm>
                      </wpg:grpSpPr>
                      <wps:wsp>
                        <wps:cNvPr id="884" name="docshape668"/>
                        <wps:cNvSpPr>
                          <a:spLocks/>
                        </wps:cNvSpPr>
                        <wps:spPr bwMode="auto">
                          <a:xfrm>
                            <a:off x="1044" y="160"/>
                            <a:ext cx="7992" cy="8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5" name="docshape669"/>
                        <wps:cNvSpPr>
                          <a:spLocks/>
                        </wps:cNvSpPr>
                        <wps:spPr bwMode="auto">
                          <a:xfrm>
                            <a:off x="1044" y="150"/>
                            <a:ext cx="7992" cy="8465"/>
                          </a:xfrm>
                          <a:custGeom>
                            <a:avLst/>
                            <a:gdLst>
                              <a:gd name="T0" fmla="+- 0 9036 1044"/>
                              <a:gd name="T1" fmla="*/ T0 w 7992"/>
                              <a:gd name="T2" fmla="+- 0 8595 151"/>
                              <a:gd name="T3" fmla="*/ 8595 h 8465"/>
                              <a:gd name="T4" fmla="+- 0 1044 1044"/>
                              <a:gd name="T5" fmla="*/ T4 w 7992"/>
                              <a:gd name="T6" fmla="+- 0 8595 151"/>
                              <a:gd name="T7" fmla="*/ 8595 h 8465"/>
                              <a:gd name="T8" fmla="+- 0 1044 1044"/>
                              <a:gd name="T9" fmla="*/ T8 w 7992"/>
                              <a:gd name="T10" fmla="+- 0 8615 151"/>
                              <a:gd name="T11" fmla="*/ 8615 h 8465"/>
                              <a:gd name="T12" fmla="+- 0 9036 1044"/>
                              <a:gd name="T13" fmla="*/ T12 w 7992"/>
                              <a:gd name="T14" fmla="+- 0 8615 151"/>
                              <a:gd name="T15" fmla="*/ 8615 h 8465"/>
                              <a:gd name="T16" fmla="+- 0 9036 1044"/>
                              <a:gd name="T17" fmla="*/ T16 w 7992"/>
                              <a:gd name="T18" fmla="+- 0 8595 151"/>
                              <a:gd name="T19" fmla="*/ 8595 h 8465"/>
                              <a:gd name="T20" fmla="+- 0 9036 1044"/>
                              <a:gd name="T21" fmla="*/ T20 w 7992"/>
                              <a:gd name="T22" fmla="+- 0 151 151"/>
                              <a:gd name="T23" fmla="*/ 151 h 8465"/>
                              <a:gd name="T24" fmla="+- 0 1044 1044"/>
                              <a:gd name="T25" fmla="*/ T24 w 7992"/>
                              <a:gd name="T26" fmla="+- 0 151 151"/>
                              <a:gd name="T27" fmla="*/ 151 h 8465"/>
                              <a:gd name="T28" fmla="+- 0 1044 1044"/>
                              <a:gd name="T29" fmla="*/ T28 w 7992"/>
                              <a:gd name="T30" fmla="+- 0 171 151"/>
                              <a:gd name="T31" fmla="*/ 171 h 8465"/>
                              <a:gd name="T32" fmla="+- 0 9036 1044"/>
                              <a:gd name="T33" fmla="*/ T32 w 7992"/>
                              <a:gd name="T34" fmla="+- 0 171 151"/>
                              <a:gd name="T35" fmla="*/ 171 h 8465"/>
                              <a:gd name="T36" fmla="+- 0 9036 1044"/>
                              <a:gd name="T37" fmla="*/ T36 w 7992"/>
                              <a:gd name="T38" fmla="+- 0 151 151"/>
                              <a:gd name="T39" fmla="*/ 151 h 8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465">
                                <a:moveTo>
                                  <a:pt x="7992" y="8444"/>
                                </a:moveTo>
                                <a:lnTo>
                                  <a:pt x="0" y="8444"/>
                                </a:lnTo>
                                <a:lnTo>
                                  <a:pt x="0" y="8464"/>
                                </a:lnTo>
                                <a:lnTo>
                                  <a:pt x="7992" y="8464"/>
                                </a:lnTo>
                                <a:lnTo>
                                  <a:pt x="7992" y="8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6" name="docshape670"/>
                        <wps:cNvSpPr txBox="1">
                          <a:spLocks/>
                        </wps:cNvSpPr>
                        <wps:spPr bwMode="auto">
                          <a:xfrm>
                            <a:off x="1044" y="170"/>
                            <a:ext cx="7992" cy="8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80E4B3"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Activity2Test {</w:t>
                              </w:r>
                            </w:p>
                            <w:p w14:paraId="7AD2928C" w14:textId="77777777" w:rsidR="003D76C2" w:rsidRDefault="003D76C2">
                              <w:pPr>
                                <w:spacing w:before="10"/>
                                <w:rPr>
                                  <w:rFonts w:ascii="Courier New"/>
                                  <w:sz w:val="24"/>
                                </w:rPr>
                              </w:pPr>
                            </w:p>
                            <w:p w14:paraId="7B4CF7CC" w14:textId="77777777" w:rsidR="003D76C2" w:rsidRDefault="00000000">
                              <w:pPr>
                                <w:spacing w:line="328" w:lineRule="auto"/>
                                <w:ind w:left="885" w:right="5770"/>
                                <w:rPr>
                                  <w:rFonts w:ascii="Courier New"/>
                                  <w:sz w:val="18"/>
                                </w:rPr>
                              </w:pPr>
                              <w:r>
                                <w:rPr>
                                  <w:rFonts w:ascii="Courier New"/>
                                  <w:spacing w:val="-2"/>
                                  <w:sz w:val="18"/>
                                </w:rPr>
                                <w:t>@JvmField @Rule</w:t>
                              </w:r>
                            </w:p>
                            <w:p w14:paraId="52CB3F86" w14:textId="77777777" w:rsidR="003D76C2" w:rsidRDefault="00000000">
                              <w:pPr>
                                <w:spacing w:before="2" w:line="328" w:lineRule="auto"/>
                                <w:ind w:left="885"/>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rule</w:t>
                              </w:r>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IntentsTestRule</w:t>
                              </w:r>
                              <w:proofErr w:type="spellEnd"/>
                              <w:r>
                                <w:rPr>
                                  <w:rFonts w:ascii="Courier New"/>
                                  <w:sz w:val="18"/>
                                </w:rPr>
                                <w:t>(Activity2::class.java,</w:t>
                              </w:r>
                              <w:r>
                                <w:rPr>
                                  <w:rFonts w:ascii="Courier New"/>
                                  <w:spacing w:val="-8"/>
                                  <w:sz w:val="18"/>
                                </w:rPr>
                                <w:t xml:space="preserve"> </w:t>
                              </w:r>
                              <w:r>
                                <w:rPr>
                                  <w:rFonts w:ascii="Courier New"/>
                                  <w:sz w:val="18"/>
                                </w:rPr>
                                <w:t>false,</w:t>
                              </w:r>
                              <w:r>
                                <w:rPr>
                                  <w:rFonts w:ascii="Courier New"/>
                                  <w:spacing w:val="-8"/>
                                  <w:sz w:val="18"/>
                                </w:rPr>
                                <w:t xml:space="preserve"> </w:t>
                              </w:r>
                              <w:r>
                                <w:rPr>
                                  <w:rFonts w:ascii="Courier New"/>
                                  <w:sz w:val="18"/>
                                </w:rPr>
                                <w:t xml:space="preserve">false)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itemCount</w:t>
                              </w:r>
                              <w:proofErr w:type="spellEnd"/>
                              <w:r>
                                <w:rPr>
                                  <w:rFonts w:ascii="Courier New"/>
                                  <w:sz w:val="18"/>
                                </w:rPr>
                                <w:t xml:space="preserve"> = 5</w:t>
                              </w:r>
                            </w:p>
                            <w:p w14:paraId="5A50DF9B" w14:textId="77777777" w:rsidR="003D76C2" w:rsidRDefault="003D76C2">
                              <w:pPr>
                                <w:spacing w:before="9"/>
                                <w:rPr>
                                  <w:rFonts w:ascii="Courier New"/>
                                  <w:sz w:val="24"/>
                                </w:rPr>
                              </w:pPr>
                            </w:p>
                            <w:p w14:paraId="6B9F14AC" w14:textId="77777777" w:rsidR="003D76C2" w:rsidRDefault="00000000">
                              <w:pPr>
                                <w:ind w:left="885"/>
                                <w:rPr>
                                  <w:rFonts w:ascii="Courier New"/>
                                  <w:sz w:val="18"/>
                                </w:rPr>
                              </w:pPr>
                              <w:r>
                                <w:rPr>
                                  <w:rFonts w:ascii="Courier New"/>
                                  <w:spacing w:val="-2"/>
                                  <w:sz w:val="18"/>
                                </w:rPr>
                                <w:t>@Before</w:t>
                              </w:r>
                            </w:p>
                            <w:p w14:paraId="50E902BE"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161B2165" w14:textId="77777777" w:rsidR="003D76C2" w:rsidRDefault="00000000">
                              <w:pPr>
                                <w:spacing w:before="76" w:line="202" w:lineRule="exact"/>
                                <w:ind w:left="1317"/>
                                <w:rPr>
                                  <w:rFonts w:ascii="Courier New"/>
                                  <w:sz w:val="18"/>
                                </w:rPr>
                              </w:pPr>
                              <w:proofErr w:type="spellStart"/>
                              <w:r>
                                <w:rPr>
                                  <w:rFonts w:ascii="Courier New"/>
                                  <w:spacing w:val="-2"/>
                                  <w:sz w:val="18"/>
                                </w:rPr>
                                <w:t>rule.launchActivity</w:t>
                              </w:r>
                              <w:proofErr w:type="spellEnd"/>
                              <w:r>
                                <w:rPr>
                                  <w:rFonts w:ascii="Courier New"/>
                                  <w:spacing w:val="-2"/>
                                  <w:sz w:val="18"/>
                                </w:rPr>
                                <w:t>(Intent()</w:t>
                              </w:r>
                            </w:p>
                            <w:p w14:paraId="29DCE886"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putExtra</w:t>
                              </w:r>
                              <w:proofErr w:type="spellEnd"/>
                              <w:r>
                                <w:rPr>
                                  <w:rFonts w:ascii="Courier New"/>
                                  <w:spacing w:val="-2"/>
                                  <w:sz w:val="18"/>
                                </w:rPr>
                                <w:t>(Activity2.EXTRA_ITEM_COUNT,</w:t>
                              </w:r>
                              <w:r>
                                <w:rPr>
                                  <w:rFonts w:ascii="Courier New"/>
                                  <w:spacing w:val="35"/>
                                  <w:sz w:val="18"/>
                                </w:rPr>
                                <w:t xml:space="preserve"> </w:t>
                              </w:r>
                              <w:proofErr w:type="spellStart"/>
                              <w:r>
                                <w:rPr>
                                  <w:rFonts w:ascii="Courier New"/>
                                  <w:spacing w:val="-2"/>
                                  <w:sz w:val="18"/>
                                </w:rPr>
                                <w:t>itemCount</w:t>
                              </w:r>
                              <w:proofErr w:type="spellEnd"/>
                              <w:r>
                                <w:rPr>
                                  <w:rFonts w:ascii="Courier New"/>
                                  <w:spacing w:val="-2"/>
                                  <w:sz w:val="18"/>
                                </w:rPr>
                                <w:t>))</w:t>
                              </w:r>
                            </w:p>
                            <w:p w14:paraId="1AD12570" w14:textId="77777777" w:rsidR="003D76C2" w:rsidRDefault="00000000">
                              <w:pPr>
                                <w:spacing w:before="16"/>
                                <w:ind w:left="885"/>
                                <w:rPr>
                                  <w:rFonts w:ascii="Courier New"/>
                                  <w:sz w:val="18"/>
                                </w:rPr>
                              </w:pPr>
                              <w:r>
                                <w:rPr>
                                  <w:rFonts w:ascii="Courier New"/>
                                  <w:sz w:val="18"/>
                                </w:rPr>
                                <w:t>}</w:t>
                              </w:r>
                            </w:p>
                            <w:p w14:paraId="6495FB79" w14:textId="77777777" w:rsidR="003D76C2" w:rsidRDefault="003D76C2">
                              <w:pPr>
                                <w:rPr>
                                  <w:rFonts w:ascii="Courier New"/>
                                  <w:sz w:val="20"/>
                                </w:rPr>
                              </w:pPr>
                            </w:p>
                            <w:p w14:paraId="68DD3D3A" w14:textId="77777777" w:rsidR="003D76C2" w:rsidRDefault="00000000">
                              <w:pPr>
                                <w:spacing w:before="130"/>
                                <w:ind w:left="885"/>
                                <w:rPr>
                                  <w:rFonts w:ascii="Courier New"/>
                                  <w:sz w:val="18"/>
                                </w:rPr>
                              </w:pPr>
                              <w:r>
                                <w:rPr>
                                  <w:rFonts w:ascii="Courier New"/>
                                  <w:spacing w:val="-2"/>
                                  <w:sz w:val="18"/>
                                </w:rPr>
                                <w:t>@Test</w:t>
                              </w:r>
                            </w:p>
                            <w:p w14:paraId="0A82C5F8" w14:textId="77777777" w:rsidR="003D76C2" w:rsidRDefault="00000000">
                              <w:pPr>
                                <w:spacing w:before="76" w:line="328" w:lineRule="auto"/>
                                <w:ind w:left="1317" w:right="3062" w:hanging="432"/>
                                <w:rPr>
                                  <w:rFonts w:ascii="Courier New"/>
                                  <w:sz w:val="18"/>
                                </w:rPr>
                              </w:pPr>
                              <w:r>
                                <w:rPr>
                                  <w:rFonts w:ascii="Courier New"/>
                                  <w:sz w:val="18"/>
                                </w:rPr>
                                <w:t>fun</w:t>
                              </w:r>
                              <w:r>
                                <w:rPr>
                                  <w:rFonts w:ascii="Courier New"/>
                                  <w:spacing w:val="-7"/>
                                  <w:sz w:val="18"/>
                                </w:rPr>
                                <w:t xml:space="preserve"> </w:t>
                              </w:r>
                              <w:r>
                                <w:rPr>
                                  <w:rFonts w:ascii="Courier New"/>
                                  <w:sz w:val="18"/>
                                </w:rPr>
                                <w:t>'test</w:t>
                              </w:r>
                              <w:r>
                                <w:rPr>
                                  <w:rFonts w:ascii="Courier New"/>
                                  <w:spacing w:val="-7"/>
                                  <w:sz w:val="18"/>
                                </w:rPr>
                                <w:t xml:space="preserve"> </w:t>
                              </w:r>
                              <w:r>
                                <w:rPr>
                                  <w:rFonts w:ascii="Courier New"/>
                                  <w:sz w:val="18"/>
                                </w:rPr>
                                <w:t>click</w:t>
                              </w:r>
                              <w:r>
                                <w:rPr>
                                  <w:rFonts w:ascii="Courier New"/>
                                  <w:spacing w:val="-7"/>
                                  <w:sz w:val="18"/>
                                </w:rPr>
                                <w:t xml:space="preserve"> </w:t>
                              </w:r>
                              <w:r>
                                <w:rPr>
                                  <w:rFonts w:ascii="Courier New"/>
                                  <w:sz w:val="18"/>
                                </w:rPr>
                                <w:t>opens</w:t>
                              </w:r>
                              <w:r>
                                <w:rPr>
                                  <w:rFonts w:ascii="Courier New"/>
                                  <w:spacing w:val="-7"/>
                                  <w:sz w:val="18"/>
                                </w:rPr>
                                <w:t xml:space="preserve"> </w:t>
                              </w:r>
                              <w:r>
                                <w:rPr>
                                  <w:rFonts w:ascii="Courier New"/>
                                  <w:sz w:val="18"/>
                                </w:rPr>
                                <w:t>activity</w:t>
                              </w:r>
                              <w:r>
                                <w:rPr>
                                  <w:rFonts w:ascii="Courier New"/>
                                  <w:spacing w:val="-7"/>
                                  <w:sz w:val="18"/>
                                </w:rPr>
                                <w:t xml:space="preserve"> </w:t>
                              </w:r>
                              <w:r>
                                <w:rPr>
                                  <w:rFonts w:ascii="Courier New"/>
                                  <w:sz w:val="18"/>
                                </w:rPr>
                                <w:t>3'()</w:t>
                              </w:r>
                              <w:r>
                                <w:rPr>
                                  <w:rFonts w:ascii="Courier New"/>
                                  <w:spacing w:val="-7"/>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position = 3</w:t>
                              </w:r>
                            </w:p>
                            <w:p w14:paraId="55F18426" w14:textId="77777777" w:rsidR="003D76C2" w:rsidRDefault="00000000">
                              <w:pPr>
                                <w:spacing w:before="4" w:line="235" w:lineRule="auto"/>
                                <w:ind w:left="1533" w:right="686"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itemText</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rule.activity.getString</w:t>
                              </w:r>
                              <w:proofErr w:type="spellEnd"/>
                              <w:r>
                                <w:rPr>
                                  <w:rFonts w:ascii="Courier New"/>
                                  <w:sz w:val="18"/>
                                </w:rPr>
                                <w:t>(</w:t>
                              </w:r>
                              <w:proofErr w:type="spellStart"/>
                              <w:r>
                                <w:rPr>
                                  <w:rFonts w:ascii="Courier New"/>
                                  <w:sz w:val="18"/>
                                </w:rPr>
                                <w:t>R.string.item_x</w:t>
                              </w:r>
                              <w:proofErr w:type="spellEnd"/>
                              <w:r>
                                <w:rPr>
                                  <w:rFonts w:ascii="Courier New"/>
                                  <w:sz w:val="18"/>
                                </w:rPr>
                                <w:t>, (position + 1))</w:t>
                              </w:r>
                            </w:p>
                            <w:p w14:paraId="2D678377" w14:textId="77777777" w:rsidR="003D76C2" w:rsidRDefault="00000000">
                              <w:pPr>
                                <w:spacing w:before="17" w:line="328" w:lineRule="auto"/>
                                <w:ind w:left="1317"/>
                                <w:rPr>
                                  <w:rFonts w:ascii="Courier New"/>
                                  <w:sz w:val="18"/>
                                </w:rPr>
                              </w:pP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withText</w:t>
                              </w:r>
                              <w:proofErr w:type="spellEnd"/>
                              <w:r>
                                <w:rPr>
                                  <w:rFonts w:ascii="Courier New"/>
                                  <w:spacing w:val="-2"/>
                                  <w:sz w:val="18"/>
                                </w:rPr>
                                <w:t>(</w:t>
                              </w:r>
                              <w:proofErr w:type="spellStart"/>
                              <w:r>
                                <w:rPr>
                                  <w:rFonts w:ascii="Courier New"/>
                                  <w:spacing w:val="-2"/>
                                  <w:sz w:val="18"/>
                                </w:rPr>
                                <w:t>itemText</w:t>
                              </w:r>
                              <w:proofErr w:type="spellEnd"/>
                              <w:r>
                                <w:rPr>
                                  <w:rFonts w:ascii="Courier New"/>
                                  <w:spacing w:val="-2"/>
                                  <w:sz w:val="18"/>
                                </w:rPr>
                                <w:t>)).check(matches(</w:t>
                              </w:r>
                              <w:proofErr w:type="spellStart"/>
                              <w:r>
                                <w:rPr>
                                  <w:rFonts w:ascii="Courier New"/>
                                  <w:spacing w:val="-2"/>
                                  <w:sz w:val="18"/>
                                </w:rPr>
                                <w:t>isDisplayed</w:t>
                              </w:r>
                              <w:proofErr w:type="spellEnd"/>
                              <w:r>
                                <w:rPr>
                                  <w:rFonts w:ascii="Courier New"/>
                                  <w:spacing w:val="-2"/>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772B4804" w14:textId="77777777" w:rsidR="003D76C2" w:rsidRDefault="00000000">
                              <w:pPr>
                                <w:spacing w:before="2"/>
                                <w:ind w:left="1533"/>
                                <w:rPr>
                                  <w:rFonts w:ascii="Courier New"/>
                                  <w:sz w:val="18"/>
                                </w:rPr>
                              </w:pPr>
                              <w:r>
                                <w:rPr>
                                  <w:rFonts w:ascii="Courier New"/>
                                  <w:spacing w:val="-2"/>
                                  <w:sz w:val="18"/>
                                </w:rPr>
                                <w:t>.perform(</w:t>
                              </w:r>
                              <w:proofErr w:type="spellStart"/>
                              <w:r>
                                <w:rPr>
                                  <w:rFonts w:ascii="Courier New"/>
                                  <w:spacing w:val="-2"/>
                                  <w:sz w:val="18"/>
                                </w:rPr>
                                <w:t>scrollToPosition</w:t>
                              </w:r>
                              <w:proofErr w:type="spellEnd"/>
                              <w:r>
                                <w:rPr>
                                  <w:rFonts w:ascii="Courier New"/>
                                  <w:spacing w:val="-2"/>
                                  <w:sz w:val="18"/>
                                </w:rPr>
                                <w:t>&lt;</w:t>
                              </w:r>
                              <w:proofErr w:type="spellStart"/>
                              <w:r>
                                <w:rPr>
                                  <w:rFonts w:ascii="Courier New"/>
                                  <w:spacing w:val="-2"/>
                                  <w:sz w:val="18"/>
                                </w:rPr>
                                <w:t>RecyclerView</w:t>
                              </w:r>
                              <w:proofErr w:type="spellEnd"/>
                            </w:p>
                            <w:p w14:paraId="5276AED9" w14:textId="77777777" w:rsidR="003D76C2" w:rsidRDefault="00000000">
                              <w:pPr>
                                <w:spacing w:line="280" w:lineRule="atLeast"/>
                                <w:ind w:left="1317" w:firstLine="216"/>
                                <w:rPr>
                                  <w:rFonts w:ascii="Courier New"/>
                                  <w:sz w:val="18"/>
                                </w:rPr>
                              </w:pPr>
                              <w:r>
                                <w:rPr>
                                  <w:rFonts w:ascii="Courier New"/>
                                  <w:spacing w:val="-2"/>
                                  <w:sz w:val="18"/>
                                </w:rPr>
                                <w:t>.</w:t>
                              </w:r>
                              <w:proofErr w:type="spellStart"/>
                              <w:r>
                                <w:rPr>
                                  <w:rFonts w:ascii="Courier New"/>
                                  <w:spacing w:val="-2"/>
                                  <w:sz w:val="18"/>
                                </w:rPr>
                                <w:t>ViewHolder</w:t>
                              </w:r>
                              <w:proofErr w:type="spellEnd"/>
                              <w:r>
                                <w:rPr>
                                  <w:rFonts w:ascii="Courier New"/>
                                  <w:spacing w:val="-2"/>
                                  <w:sz w:val="18"/>
                                </w:rPr>
                                <w:t xml:space="preserve">&gt;(position))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2E1E9C2A" w14:textId="77777777" w:rsidR="003D76C2" w:rsidRDefault="00000000">
                              <w:pPr>
                                <w:spacing w:line="235" w:lineRule="auto"/>
                                <w:ind w:left="1533"/>
                                <w:rPr>
                                  <w:rFonts w:ascii="Courier New"/>
                                  <w:sz w:val="18"/>
                                </w:rPr>
                              </w:pPr>
                              <w:r>
                                <w:rPr>
                                  <w:rFonts w:ascii="Courier New"/>
                                  <w:spacing w:val="-2"/>
                                  <w:sz w:val="18"/>
                                </w:rPr>
                                <w:t>.perform(</w:t>
                              </w:r>
                              <w:proofErr w:type="spellStart"/>
                              <w:r>
                                <w:rPr>
                                  <w:rFonts w:ascii="Courier New"/>
                                  <w:spacing w:val="-2"/>
                                  <w:sz w:val="18"/>
                                </w:rPr>
                                <w:t>actionOnItemAtPosition</w:t>
                              </w:r>
                              <w:proofErr w:type="spellEnd"/>
                              <w:r>
                                <w:rPr>
                                  <w:rFonts w:ascii="Courier New"/>
                                  <w:spacing w:val="-2"/>
                                  <w:sz w:val="18"/>
                                </w:rPr>
                                <w:t>&lt;</w:t>
                              </w:r>
                              <w:proofErr w:type="spellStart"/>
                              <w:r>
                                <w:rPr>
                                  <w:rFonts w:ascii="Courier New"/>
                                  <w:spacing w:val="-2"/>
                                  <w:sz w:val="18"/>
                                </w:rPr>
                                <w:t>RecyclerView.ViewHolder</w:t>
                              </w:r>
                              <w:proofErr w:type="spellEnd"/>
                              <w:r>
                                <w:rPr>
                                  <w:rFonts w:ascii="Courier New"/>
                                  <w:spacing w:val="-2"/>
                                  <w:sz w:val="18"/>
                                </w:rPr>
                                <w:t xml:space="preserve">&gt; </w:t>
                              </w:r>
                              <w:r>
                                <w:rPr>
                                  <w:rFonts w:ascii="Courier New"/>
                                  <w:sz w:val="18"/>
                                </w:rPr>
                                <w:t>(position, click()))</w:t>
                              </w:r>
                            </w:p>
                            <w:p w14:paraId="6759CF39" w14:textId="77777777" w:rsidR="003D76C2" w:rsidRDefault="00000000">
                              <w:pPr>
                                <w:spacing w:before="99" w:line="235" w:lineRule="auto"/>
                                <w:ind w:left="1533" w:hanging="216"/>
                                <w:rPr>
                                  <w:rFonts w:ascii="Courier New"/>
                                  <w:sz w:val="18"/>
                                </w:rPr>
                              </w:pPr>
                              <w:r>
                                <w:rPr>
                                  <w:rFonts w:ascii="Courier New"/>
                                  <w:spacing w:val="-2"/>
                                  <w:sz w:val="18"/>
                                </w:rPr>
                                <w:t>intended(</w:t>
                              </w:r>
                              <w:proofErr w:type="spellStart"/>
                              <w:r>
                                <w:rPr>
                                  <w:rFonts w:ascii="Courier New"/>
                                  <w:spacing w:val="-2"/>
                                  <w:sz w:val="18"/>
                                </w:rPr>
                                <w:t>allOf</w:t>
                              </w:r>
                              <w:proofErr w:type="spellEnd"/>
                              <w:r>
                                <w:rPr>
                                  <w:rFonts w:ascii="Courier New"/>
                                  <w:spacing w:val="-2"/>
                                  <w:sz w:val="18"/>
                                </w:rPr>
                                <w:t>(</w:t>
                              </w:r>
                              <w:proofErr w:type="spellStart"/>
                              <w:r>
                                <w:rPr>
                                  <w:rFonts w:ascii="Courier New"/>
                                  <w:spacing w:val="-2"/>
                                  <w:sz w:val="18"/>
                                </w:rPr>
                                <w:t>hasComponent</w:t>
                              </w:r>
                              <w:proofErr w:type="spellEnd"/>
                              <w:r>
                                <w:rPr>
                                  <w:rFonts w:ascii="Courier New"/>
                                  <w:spacing w:val="-2"/>
                                  <w:sz w:val="18"/>
                                </w:rPr>
                                <w:t>(</w:t>
                              </w:r>
                              <w:proofErr w:type="spellStart"/>
                              <w:r>
                                <w:rPr>
                                  <w:rFonts w:ascii="Courier New"/>
                                  <w:spacing w:val="-2"/>
                                  <w:sz w:val="18"/>
                                </w:rPr>
                                <w:t>hasShortClassName</w:t>
                              </w:r>
                              <w:proofErr w:type="spellEnd"/>
                              <w:r>
                                <w:rPr>
                                  <w:rFonts w:ascii="Courier New"/>
                                  <w:spacing w:val="-2"/>
                                  <w:sz w:val="18"/>
                                </w:rPr>
                                <w:t xml:space="preserve">(".Activity3")), </w:t>
                              </w:r>
                              <w:proofErr w:type="spellStart"/>
                              <w:r>
                                <w:rPr>
                                  <w:rFonts w:ascii="Courier New"/>
                                  <w:sz w:val="18"/>
                                </w:rPr>
                                <w:t>hasExtra</w:t>
                              </w:r>
                              <w:proofErr w:type="spellEnd"/>
                              <w:r>
                                <w:rPr>
                                  <w:rFonts w:ascii="Courier New"/>
                                  <w:sz w:val="18"/>
                                </w:rPr>
                                <w:t>(Activity3.EXTRA_ITEM, Item(</w:t>
                              </w:r>
                              <w:proofErr w:type="spellStart"/>
                              <w:r>
                                <w:rPr>
                                  <w:rFonts w:ascii="Courier New"/>
                                  <w:sz w:val="18"/>
                                </w:rPr>
                                <w:t>itemText</w:t>
                              </w:r>
                              <w:proofErr w:type="spellEnd"/>
                              <w:r>
                                <w:rPr>
                                  <w:rFonts w:ascii="Courier New"/>
                                  <w:sz w:val="18"/>
                                </w:rPr>
                                <w:t>))))</w:t>
                              </w:r>
                            </w:p>
                            <w:p w14:paraId="7B6FA0FC" w14:textId="77777777" w:rsidR="003D76C2" w:rsidRDefault="003D76C2">
                              <w:pPr>
                                <w:spacing w:before="3"/>
                                <w:rPr>
                                  <w:rFonts w:ascii="Courier New"/>
                                  <w:sz w:val="26"/>
                                </w:rPr>
                              </w:pPr>
                            </w:p>
                            <w:p w14:paraId="047FD73D" w14:textId="77777777" w:rsidR="003D76C2" w:rsidRDefault="00000000">
                              <w:pPr>
                                <w:ind w:left="885"/>
                                <w:rPr>
                                  <w:rFonts w:ascii="Courier New"/>
                                  <w:sz w:val="18"/>
                                </w:rPr>
                              </w:pPr>
                              <w:r>
                                <w:rPr>
                                  <w:rFonts w:ascii="Courier New"/>
                                  <w:sz w:val="18"/>
                                </w:rPr>
                                <w:t>}</w:t>
                              </w:r>
                            </w:p>
                            <w:p w14:paraId="3771040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F8BE10" id="docshapegroup667" o:spid="_x0000_s1571" style="position:absolute;margin-left:52.2pt;margin-top:7.55pt;width:399.6pt;height:423.25pt;z-index:-15632896;mso-wrap-distance-left:0;mso-wrap-distance-right:0;mso-position-horizontal-relative:page;mso-position-vertical-relative:text" coordorigin="1044,151" coordsize="7992,8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">
                <v:rect id="docshape668" o:spid="_x0000_s1572" style="position:absolute;left:1044;top:160;width:7992;height:8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" fillcolor="#f6f6f6" stroked="f">
                  <v:path arrowok="t"/>
                </v:rect>
                <v:shape id="docshape669" o:spid="_x0000_s1573" style="position:absolute;left:1044;top:150;width:7992;height:8465;visibility:visible;mso-wrap-style:square;v-text-anchor:top" coordsize="7992,8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" path="m7992,8444l,8444r,20l7992,8464r,-20xm7992,l,,,20r7992,l7992,xe" fillcolor="#dadada" stroked="f">
                  <v:path arrowok="t" o:connecttype="custom" o:connectlocs="7992,8595;0,8595;0,8615;7992,8615;7992,8595;7992,151;0,151;0,171;7992,171;7992,151" o:connectangles="0,0,0,0,0,0,0,0,0,0"/>
                </v:shape>
                <v:shape id="docshape670" o:spid="_x0000_s1574" type="#_x0000_t202" style="position:absolute;left:1044;top:170;width:7992;height:8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" filled="f" stroked="f">
                  <v:path arrowok="t"/>
                  <v:textbox inset="0,0,0,0">
                    <w:txbxContent>
                      <w:p w14:paraId="5B80E4B3"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Activity2Test {</w:t>
                        </w:r>
                      </w:p>
                      <w:p w14:paraId="7AD2928C" w14:textId="77777777" w:rsidR="003D76C2" w:rsidRDefault="003D76C2">
                        <w:pPr>
                          <w:spacing w:before="10"/>
                          <w:rPr>
                            <w:rFonts w:ascii="Courier New"/>
                            <w:sz w:val="24"/>
                          </w:rPr>
                        </w:pPr>
                      </w:p>
                      <w:p w14:paraId="7B4CF7CC" w14:textId="77777777" w:rsidR="003D76C2" w:rsidRDefault="00000000">
                        <w:pPr>
                          <w:spacing w:line="328" w:lineRule="auto"/>
                          <w:ind w:left="885" w:right="5770"/>
                          <w:rPr>
                            <w:rFonts w:ascii="Courier New"/>
                            <w:sz w:val="18"/>
                          </w:rPr>
                        </w:pPr>
                        <w:r>
                          <w:rPr>
                            <w:rFonts w:ascii="Courier New"/>
                            <w:spacing w:val="-2"/>
                            <w:sz w:val="18"/>
                          </w:rPr>
                          <w:t>@JvmField @Rule</w:t>
                        </w:r>
                      </w:p>
                      <w:p w14:paraId="52CB3F86" w14:textId="77777777" w:rsidR="003D76C2" w:rsidRDefault="00000000">
                        <w:pPr>
                          <w:spacing w:before="2" w:line="328" w:lineRule="auto"/>
                          <w:ind w:left="885"/>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rule</w:t>
                        </w:r>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IntentsTestRule</w:t>
                        </w:r>
                        <w:proofErr w:type="spellEnd"/>
                        <w:r>
                          <w:rPr>
                            <w:rFonts w:ascii="Courier New"/>
                            <w:sz w:val="18"/>
                          </w:rPr>
                          <w:t>(Activity2::class.java,</w:t>
                        </w:r>
                        <w:r>
                          <w:rPr>
                            <w:rFonts w:ascii="Courier New"/>
                            <w:spacing w:val="-8"/>
                            <w:sz w:val="18"/>
                          </w:rPr>
                          <w:t xml:space="preserve"> </w:t>
                        </w:r>
                        <w:r>
                          <w:rPr>
                            <w:rFonts w:ascii="Courier New"/>
                            <w:sz w:val="18"/>
                          </w:rPr>
                          <w:t>false,</w:t>
                        </w:r>
                        <w:r>
                          <w:rPr>
                            <w:rFonts w:ascii="Courier New"/>
                            <w:spacing w:val="-8"/>
                            <w:sz w:val="18"/>
                          </w:rPr>
                          <w:t xml:space="preserve"> </w:t>
                        </w:r>
                        <w:r>
                          <w:rPr>
                            <w:rFonts w:ascii="Courier New"/>
                            <w:sz w:val="18"/>
                          </w:rPr>
                          <w:t xml:space="preserve">false)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itemCount</w:t>
                        </w:r>
                        <w:proofErr w:type="spellEnd"/>
                        <w:r>
                          <w:rPr>
                            <w:rFonts w:ascii="Courier New"/>
                            <w:sz w:val="18"/>
                          </w:rPr>
                          <w:t xml:space="preserve"> = 5</w:t>
                        </w:r>
                      </w:p>
                      <w:p w14:paraId="5A50DF9B" w14:textId="77777777" w:rsidR="003D76C2" w:rsidRDefault="003D76C2">
                        <w:pPr>
                          <w:spacing w:before="9"/>
                          <w:rPr>
                            <w:rFonts w:ascii="Courier New"/>
                            <w:sz w:val="24"/>
                          </w:rPr>
                        </w:pPr>
                      </w:p>
                      <w:p w14:paraId="6B9F14AC" w14:textId="77777777" w:rsidR="003D76C2" w:rsidRDefault="00000000">
                        <w:pPr>
                          <w:ind w:left="885"/>
                          <w:rPr>
                            <w:rFonts w:ascii="Courier New"/>
                            <w:sz w:val="18"/>
                          </w:rPr>
                        </w:pPr>
                        <w:r>
                          <w:rPr>
                            <w:rFonts w:ascii="Courier New"/>
                            <w:spacing w:val="-2"/>
                            <w:sz w:val="18"/>
                          </w:rPr>
                          <w:t>@Before</w:t>
                        </w:r>
                      </w:p>
                      <w:p w14:paraId="50E902BE"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161B2165" w14:textId="77777777" w:rsidR="003D76C2" w:rsidRDefault="00000000">
                        <w:pPr>
                          <w:spacing w:before="76" w:line="202" w:lineRule="exact"/>
                          <w:ind w:left="1317"/>
                          <w:rPr>
                            <w:rFonts w:ascii="Courier New"/>
                            <w:sz w:val="18"/>
                          </w:rPr>
                        </w:pPr>
                        <w:proofErr w:type="spellStart"/>
                        <w:r>
                          <w:rPr>
                            <w:rFonts w:ascii="Courier New"/>
                            <w:spacing w:val="-2"/>
                            <w:sz w:val="18"/>
                          </w:rPr>
                          <w:t>rule.launchActivity</w:t>
                        </w:r>
                        <w:proofErr w:type="spellEnd"/>
                        <w:r>
                          <w:rPr>
                            <w:rFonts w:ascii="Courier New"/>
                            <w:spacing w:val="-2"/>
                            <w:sz w:val="18"/>
                          </w:rPr>
                          <w:t>(Intent()</w:t>
                        </w:r>
                      </w:p>
                      <w:p w14:paraId="29DCE886"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putExtra</w:t>
                        </w:r>
                        <w:proofErr w:type="spellEnd"/>
                        <w:r>
                          <w:rPr>
                            <w:rFonts w:ascii="Courier New"/>
                            <w:spacing w:val="-2"/>
                            <w:sz w:val="18"/>
                          </w:rPr>
                          <w:t>(Activity2.EXTRA_ITEM_COUNT,</w:t>
                        </w:r>
                        <w:r>
                          <w:rPr>
                            <w:rFonts w:ascii="Courier New"/>
                            <w:spacing w:val="35"/>
                            <w:sz w:val="18"/>
                          </w:rPr>
                          <w:t xml:space="preserve"> </w:t>
                        </w:r>
                        <w:proofErr w:type="spellStart"/>
                        <w:r>
                          <w:rPr>
                            <w:rFonts w:ascii="Courier New"/>
                            <w:spacing w:val="-2"/>
                            <w:sz w:val="18"/>
                          </w:rPr>
                          <w:t>itemCount</w:t>
                        </w:r>
                        <w:proofErr w:type="spellEnd"/>
                        <w:r>
                          <w:rPr>
                            <w:rFonts w:ascii="Courier New"/>
                            <w:spacing w:val="-2"/>
                            <w:sz w:val="18"/>
                          </w:rPr>
                          <w:t>))</w:t>
                        </w:r>
                      </w:p>
                      <w:p w14:paraId="1AD12570" w14:textId="77777777" w:rsidR="003D76C2" w:rsidRDefault="00000000">
                        <w:pPr>
                          <w:spacing w:before="16"/>
                          <w:ind w:left="885"/>
                          <w:rPr>
                            <w:rFonts w:ascii="Courier New"/>
                            <w:sz w:val="18"/>
                          </w:rPr>
                        </w:pPr>
                        <w:r>
                          <w:rPr>
                            <w:rFonts w:ascii="Courier New"/>
                            <w:sz w:val="18"/>
                          </w:rPr>
                          <w:t>}</w:t>
                        </w:r>
                      </w:p>
                      <w:p w14:paraId="6495FB79" w14:textId="77777777" w:rsidR="003D76C2" w:rsidRDefault="003D76C2">
                        <w:pPr>
                          <w:rPr>
                            <w:rFonts w:ascii="Courier New"/>
                            <w:sz w:val="20"/>
                          </w:rPr>
                        </w:pPr>
                      </w:p>
                      <w:p w14:paraId="68DD3D3A" w14:textId="77777777" w:rsidR="003D76C2" w:rsidRDefault="00000000">
                        <w:pPr>
                          <w:spacing w:before="130"/>
                          <w:ind w:left="885"/>
                          <w:rPr>
                            <w:rFonts w:ascii="Courier New"/>
                            <w:sz w:val="18"/>
                          </w:rPr>
                        </w:pPr>
                        <w:r>
                          <w:rPr>
                            <w:rFonts w:ascii="Courier New"/>
                            <w:spacing w:val="-2"/>
                            <w:sz w:val="18"/>
                          </w:rPr>
                          <w:t>@Test</w:t>
                        </w:r>
                      </w:p>
                      <w:p w14:paraId="0A82C5F8" w14:textId="77777777" w:rsidR="003D76C2" w:rsidRDefault="00000000">
                        <w:pPr>
                          <w:spacing w:before="76" w:line="328" w:lineRule="auto"/>
                          <w:ind w:left="1317" w:right="3062" w:hanging="432"/>
                          <w:rPr>
                            <w:rFonts w:ascii="Courier New"/>
                            <w:sz w:val="18"/>
                          </w:rPr>
                        </w:pPr>
                        <w:r>
                          <w:rPr>
                            <w:rFonts w:ascii="Courier New"/>
                            <w:sz w:val="18"/>
                          </w:rPr>
                          <w:t>fun</w:t>
                        </w:r>
                        <w:r>
                          <w:rPr>
                            <w:rFonts w:ascii="Courier New"/>
                            <w:spacing w:val="-7"/>
                            <w:sz w:val="18"/>
                          </w:rPr>
                          <w:t xml:space="preserve"> </w:t>
                        </w:r>
                        <w:r>
                          <w:rPr>
                            <w:rFonts w:ascii="Courier New"/>
                            <w:sz w:val="18"/>
                          </w:rPr>
                          <w:t>'test</w:t>
                        </w:r>
                        <w:r>
                          <w:rPr>
                            <w:rFonts w:ascii="Courier New"/>
                            <w:spacing w:val="-7"/>
                            <w:sz w:val="18"/>
                          </w:rPr>
                          <w:t xml:space="preserve"> </w:t>
                        </w:r>
                        <w:r>
                          <w:rPr>
                            <w:rFonts w:ascii="Courier New"/>
                            <w:sz w:val="18"/>
                          </w:rPr>
                          <w:t>click</w:t>
                        </w:r>
                        <w:r>
                          <w:rPr>
                            <w:rFonts w:ascii="Courier New"/>
                            <w:spacing w:val="-7"/>
                            <w:sz w:val="18"/>
                          </w:rPr>
                          <w:t xml:space="preserve"> </w:t>
                        </w:r>
                        <w:r>
                          <w:rPr>
                            <w:rFonts w:ascii="Courier New"/>
                            <w:sz w:val="18"/>
                          </w:rPr>
                          <w:t>opens</w:t>
                        </w:r>
                        <w:r>
                          <w:rPr>
                            <w:rFonts w:ascii="Courier New"/>
                            <w:spacing w:val="-7"/>
                            <w:sz w:val="18"/>
                          </w:rPr>
                          <w:t xml:space="preserve"> </w:t>
                        </w:r>
                        <w:r>
                          <w:rPr>
                            <w:rFonts w:ascii="Courier New"/>
                            <w:sz w:val="18"/>
                          </w:rPr>
                          <w:t>activity</w:t>
                        </w:r>
                        <w:r>
                          <w:rPr>
                            <w:rFonts w:ascii="Courier New"/>
                            <w:spacing w:val="-7"/>
                            <w:sz w:val="18"/>
                          </w:rPr>
                          <w:t xml:space="preserve"> </w:t>
                        </w:r>
                        <w:r>
                          <w:rPr>
                            <w:rFonts w:ascii="Courier New"/>
                            <w:sz w:val="18"/>
                          </w:rPr>
                          <w:t>3'()</w:t>
                        </w:r>
                        <w:r>
                          <w:rPr>
                            <w:rFonts w:ascii="Courier New"/>
                            <w:spacing w:val="-7"/>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position = 3</w:t>
                        </w:r>
                      </w:p>
                      <w:p w14:paraId="55F18426" w14:textId="77777777" w:rsidR="003D76C2" w:rsidRDefault="00000000">
                        <w:pPr>
                          <w:spacing w:before="4" w:line="235" w:lineRule="auto"/>
                          <w:ind w:left="1533" w:right="686" w:hanging="21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itemText</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rule.activity.getString</w:t>
                        </w:r>
                        <w:proofErr w:type="spellEnd"/>
                        <w:r>
                          <w:rPr>
                            <w:rFonts w:ascii="Courier New"/>
                            <w:sz w:val="18"/>
                          </w:rPr>
                          <w:t>(</w:t>
                        </w:r>
                        <w:proofErr w:type="spellStart"/>
                        <w:r>
                          <w:rPr>
                            <w:rFonts w:ascii="Courier New"/>
                            <w:sz w:val="18"/>
                          </w:rPr>
                          <w:t>R.string.item_x</w:t>
                        </w:r>
                        <w:proofErr w:type="spellEnd"/>
                        <w:r>
                          <w:rPr>
                            <w:rFonts w:ascii="Courier New"/>
                            <w:sz w:val="18"/>
                          </w:rPr>
                          <w:t>, (position + 1))</w:t>
                        </w:r>
                      </w:p>
                      <w:p w14:paraId="2D678377" w14:textId="77777777" w:rsidR="003D76C2" w:rsidRDefault="00000000">
                        <w:pPr>
                          <w:spacing w:before="17" w:line="328" w:lineRule="auto"/>
                          <w:ind w:left="1317"/>
                          <w:rPr>
                            <w:rFonts w:ascii="Courier New"/>
                            <w:sz w:val="18"/>
                          </w:rPr>
                        </w:pP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withText</w:t>
                        </w:r>
                        <w:proofErr w:type="spellEnd"/>
                        <w:r>
                          <w:rPr>
                            <w:rFonts w:ascii="Courier New"/>
                            <w:spacing w:val="-2"/>
                            <w:sz w:val="18"/>
                          </w:rPr>
                          <w:t>(</w:t>
                        </w:r>
                        <w:proofErr w:type="spellStart"/>
                        <w:r>
                          <w:rPr>
                            <w:rFonts w:ascii="Courier New"/>
                            <w:spacing w:val="-2"/>
                            <w:sz w:val="18"/>
                          </w:rPr>
                          <w:t>itemText</w:t>
                        </w:r>
                        <w:proofErr w:type="spellEnd"/>
                        <w:r>
                          <w:rPr>
                            <w:rFonts w:ascii="Courier New"/>
                            <w:spacing w:val="-2"/>
                            <w:sz w:val="18"/>
                          </w:rPr>
                          <w:t>)).check(matches(</w:t>
                        </w:r>
                        <w:proofErr w:type="spellStart"/>
                        <w:r>
                          <w:rPr>
                            <w:rFonts w:ascii="Courier New"/>
                            <w:spacing w:val="-2"/>
                            <w:sz w:val="18"/>
                          </w:rPr>
                          <w:t>isDisplayed</w:t>
                        </w:r>
                        <w:proofErr w:type="spellEnd"/>
                        <w:r>
                          <w:rPr>
                            <w:rFonts w:ascii="Courier New"/>
                            <w:spacing w:val="-2"/>
                            <w:sz w:val="18"/>
                          </w:rPr>
                          <w:t xml:space="preserve">()))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772B4804" w14:textId="77777777" w:rsidR="003D76C2" w:rsidRDefault="00000000">
                        <w:pPr>
                          <w:spacing w:before="2"/>
                          <w:ind w:left="1533"/>
                          <w:rPr>
                            <w:rFonts w:ascii="Courier New"/>
                            <w:sz w:val="18"/>
                          </w:rPr>
                        </w:pPr>
                        <w:r>
                          <w:rPr>
                            <w:rFonts w:ascii="Courier New"/>
                            <w:spacing w:val="-2"/>
                            <w:sz w:val="18"/>
                          </w:rPr>
                          <w:t>.perform(</w:t>
                        </w:r>
                        <w:proofErr w:type="spellStart"/>
                        <w:r>
                          <w:rPr>
                            <w:rFonts w:ascii="Courier New"/>
                            <w:spacing w:val="-2"/>
                            <w:sz w:val="18"/>
                          </w:rPr>
                          <w:t>scrollToPosition</w:t>
                        </w:r>
                        <w:proofErr w:type="spellEnd"/>
                        <w:r>
                          <w:rPr>
                            <w:rFonts w:ascii="Courier New"/>
                            <w:spacing w:val="-2"/>
                            <w:sz w:val="18"/>
                          </w:rPr>
                          <w:t>&lt;</w:t>
                        </w:r>
                        <w:proofErr w:type="spellStart"/>
                        <w:r>
                          <w:rPr>
                            <w:rFonts w:ascii="Courier New"/>
                            <w:spacing w:val="-2"/>
                            <w:sz w:val="18"/>
                          </w:rPr>
                          <w:t>RecyclerView</w:t>
                        </w:r>
                        <w:proofErr w:type="spellEnd"/>
                      </w:p>
                      <w:p w14:paraId="5276AED9" w14:textId="77777777" w:rsidR="003D76C2" w:rsidRDefault="00000000">
                        <w:pPr>
                          <w:spacing w:line="280" w:lineRule="atLeast"/>
                          <w:ind w:left="1317" w:firstLine="216"/>
                          <w:rPr>
                            <w:rFonts w:ascii="Courier New"/>
                            <w:sz w:val="18"/>
                          </w:rPr>
                        </w:pPr>
                        <w:r>
                          <w:rPr>
                            <w:rFonts w:ascii="Courier New"/>
                            <w:spacing w:val="-2"/>
                            <w:sz w:val="18"/>
                          </w:rPr>
                          <w:t>.</w:t>
                        </w:r>
                        <w:proofErr w:type="spellStart"/>
                        <w:r>
                          <w:rPr>
                            <w:rFonts w:ascii="Courier New"/>
                            <w:spacing w:val="-2"/>
                            <w:sz w:val="18"/>
                          </w:rPr>
                          <w:t>ViewHolder</w:t>
                        </w:r>
                        <w:proofErr w:type="spellEnd"/>
                        <w:r>
                          <w:rPr>
                            <w:rFonts w:ascii="Courier New"/>
                            <w:spacing w:val="-2"/>
                            <w:sz w:val="18"/>
                          </w:rPr>
                          <w:t xml:space="preserve">&gt;(position))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(R.id.activity_2_recycler_view))</w:t>
                        </w:r>
                      </w:p>
                      <w:p w14:paraId="2E1E9C2A" w14:textId="77777777" w:rsidR="003D76C2" w:rsidRDefault="00000000">
                        <w:pPr>
                          <w:spacing w:line="235" w:lineRule="auto"/>
                          <w:ind w:left="1533"/>
                          <w:rPr>
                            <w:rFonts w:ascii="Courier New"/>
                            <w:sz w:val="18"/>
                          </w:rPr>
                        </w:pPr>
                        <w:r>
                          <w:rPr>
                            <w:rFonts w:ascii="Courier New"/>
                            <w:spacing w:val="-2"/>
                            <w:sz w:val="18"/>
                          </w:rPr>
                          <w:t>.perform(</w:t>
                        </w:r>
                        <w:proofErr w:type="spellStart"/>
                        <w:r>
                          <w:rPr>
                            <w:rFonts w:ascii="Courier New"/>
                            <w:spacing w:val="-2"/>
                            <w:sz w:val="18"/>
                          </w:rPr>
                          <w:t>actionOnItemAtPosition</w:t>
                        </w:r>
                        <w:proofErr w:type="spellEnd"/>
                        <w:r>
                          <w:rPr>
                            <w:rFonts w:ascii="Courier New"/>
                            <w:spacing w:val="-2"/>
                            <w:sz w:val="18"/>
                          </w:rPr>
                          <w:t>&lt;</w:t>
                        </w:r>
                        <w:proofErr w:type="spellStart"/>
                        <w:r>
                          <w:rPr>
                            <w:rFonts w:ascii="Courier New"/>
                            <w:spacing w:val="-2"/>
                            <w:sz w:val="18"/>
                          </w:rPr>
                          <w:t>RecyclerView.ViewHolder</w:t>
                        </w:r>
                        <w:proofErr w:type="spellEnd"/>
                        <w:r>
                          <w:rPr>
                            <w:rFonts w:ascii="Courier New"/>
                            <w:spacing w:val="-2"/>
                            <w:sz w:val="18"/>
                          </w:rPr>
                          <w:t xml:space="preserve">&gt; </w:t>
                        </w:r>
                        <w:r>
                          <w:rPr>
                            <w:rFonts w:ascii="Courier New"/>
                            <w:sz w:val="18"/>
                          </w:rPr>
                          <w:t>(position, click()))</w:t>
                        </w:r>
                      </w:p>
                      <w:p w14:paraId="6759CF39" w14:textId="77777777" w:rsidR="003D76C2" w:rsidRDefault="00000000">
                        <w:pPr>
                          <w:spacing w:before="99" w:line="235" w:lineRule="auto"/>
                          <w:ind w:left="1533" w:hanging="216"/>
                          <w:rPr>
                            <w:rFonts w:ascii="Courier New"/>
                            <w:sz w:val="18"/>
                          </w:rPr>
                        </w:pPr>
                        <w:r>
                          <w:rPr>
                            <w:rFonts w:ascii="Courier New"/>
                            <w:spacing w:val="-2"/>
                            <w:sz w:val="18"/>
                          </w:rPr>
                          <w:t>intended(</w:t>
                        </w:r>
                        <w:proofErr w:type="spellStart"/>
                        <w:r>
                          <w:rPr>
                            <w:rFonts w:ascii="Courier New"/>
                            <w:spacing w:val="-2"/>
                            <w:sz w:val="18"/>
                          </w:rPr>
                          <w:t>allOf</w:t>
                        </w:r>
                        <w:proofErr w:type="spellEnd"/>
                        <w:r>
                          <w:rPr>
                            <w:rFonts w:ascii="Courier New"/>
                            <w:spacing w:val="-2"/>
                            <w:sz w:val="18"/>
                          </w:rPr>
                          <w:t>(</w:t>
                        </w:r>
                        <w:proofErr w:type="spellStart"/>
                        <w:r>
                          <w:rPr>
                            <w:rFonts w:ascii="Courier New"/>
                            <w:spacing w:val="-2"/>
                            <w:sz w:val="18"/>
                          </w:rPr>
                          <w:t>hasComponent</w:t>
                        </w:r>
                        <w:proofErr w:type="spellEnd"/>
                        <w:r>
                          <w:rPr>
                            <w:rFonts w:ascii="Courier New"/>
                            <w:spacing w:val="-2"/>
                            <w:sz w:val="18"/>
                          </w:rPr>
                          <w:t>(</w:t>
                        </w:r>
                        <w:proofErr w:type="spellStart"/>
                        <w:r>
                          <w:rPr>
                            <w:rFonts w:ascii="Courier New"/>
                            <w:spacing w:val="-2"/>
                            <w:sz w:val="18"/>
                          </w:rPr>
                          <w:t>hasShortClassName</w:t>
                        </w:r>
                        <w:proofErr w:type="spellEnd"/>
                        <w:r>
                          <w:rPr>
                            <w:rFonts w:ascii="Courier New"/>
                            <w:spacing w:val="-2"/>
                            <w:sz w:val="18"/>
                          </w:rPr>
                          <w:t xml:space="preserve">(".Activity3")), </w:t>
                        </w:r>
                        <w:proofErr w:type="spellStart"/>
                        <w:r>
                          <w:rPr>
                            <w:rFonts w:ascii="Courier New"/>
                            <w:sz w:val="18"/>
                          </w:rPr>
                          <w:t>hasExtra</w:t>
                        </w:r>
                        <w:proofErr w:type="spellEnd"/>
                        <w:r>
                          <w:rPr>
                            <w:rFonts w:ascii="Courier New"/>
                            <w:sz w:val="18"/>
                          </w:rPr>
                          <w:t>(Activity3.EXTRA_ITEM, Item(</w:t>
                        </w:r>
                        <w:proofErr w:type="spellStart"/>
                        <w:r>
                          <w:rPr>
                            <w:rFonts w:ascii="Courier New"/>
                            <w:sz w:val="18"/>
                          </w:rPr>
                          <w:t>itemText</w:t>
                        </w:r>
                        <w:proofErr w:type="spellEnd"/>
                        <w:r>
                          <w:rPr>
                            <w:rFonts w:ascii="Courier New"/>
                            <w:sz w:val="18"/>
                          </w:rPr>
                          <w:t>))))</w:t>
                        </w:r>
                      </w:p>
                      <w:p w14:paraId="7B6FA0FC" w14:textId="77777777" w:rsidR="003D76C2" w:rsidRDefault="003D76C2">
                        <w:pPr>
                          <w:spacing w:before="3"/>
                          <w:rPr>
                            <w:rFonts w:ascii="Courier New"/>
                            <w:sz w:val="26"/>
                          </w:rPr>
                        </w:pPr>
                      </w:p>
                      <w:p w14:paraId="047FD73D" w14:textId="77777777" w:rsidR="003D76C2" w:rsidRDefault="00000000">
                        <w:pPr>
                          <w:ind w:left="885"/>
                          <w:rPr>
                            <w:rFonts w:ascii="Courier New"/>
                            <w:sz w:val="18"/>
                          </w:rPr>
                        </w:pPr>
                        <w:r>
                          <w:rPr>
                            <w:rFonts w:ascii="Courier New"/>
                            <w:sz w:val="18"/>
                          </w:rPr>
                          <w:t>}</w:t>
                        </w:r>
                      </w:p>
                      <w:p w14:paraId="3771040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598D08C" w14:textId="77777777" w:rsidR="003D76C2" w:rsidRDefault="003D76C2">
      <w:pPr>
        <w:rPr>
          <w:sz w:val="9"/>
        </w:rPr>
        <w:sectPr w:rsidR="003D76C2">
          <w:pgSz w:w="10800" w:h="13320"/>
          <w:pgMar w:top="1120" w:right="920" w:bottom="280" w:left="940" w:header="695" w:footer="0" w:gutter="0"/>
          <w:cols w:space="720"/>
        </w:sectPr>
      </w:pPr>
    </w:p>
    <w:p w14:paraId="528548AD" w14:textId="77777777" w:rsidR="003D76C2" w:rsidRDefault="003D76C2">
      <w:pPr>
        <w:pStyle w:val="BodyText"/>
        <w:spacing w:before="12"/>
        <w:rPr>
          <w:sz w:val="7"/>
        </w:rPr>
      </w:pPr>
    </w:p>
    <w:p w14:paraId="5E41E911" w14:textId="77777777" w:rsidR="003D76C2" w:rsidRDefault="00000000">
      <w:pPr>
        <w:pStyle w:val="ListParagraph"/>
        <w:numPr>
          <w:ilvl w:val="0"/>
          <w:numId w:val="8"/>
        </w:numPr>
        <w:tabs>
          <w:tab w:val="left" w:pos="1274"/>
        </w:tabs>
        <w:spacing w:before="101"/>
        <w:ind w:left="1274"/>
        <w:jc w:val="left"/>
        <w:rPr>
          <w:sz w:val="20"/>
        </w:rPr>
      </w:pPr>
      <w:r>
        <w:rPr>
          <w:sz w:val="20"/>
        </w:rPr>
        <w:t>For</w:t>
      </w:r>
      <w:r>
        <w:rPr>
          <w:spacing w:val="-9"/>
          <w:sz w:val="20"/>
        </w:rPr>
        <w:t xml:space="preserve"> </w:t>
      </w:r>
      <w:r>
        <w:rPr>
          <w:rFonts w:ascii="Courier New"/>
          <w:b/>
        </w:rPr>
        <w:t>Activity3Test</w:t>
      </w:r>
      <w:r>
        <w:rPr>
          <w:sz w:val="20"/>
        </w:rPr>
        <w:t>,</w:t>
      </w:r>
      <w:r>
        <w:rPr>
          <w:spacing w:val="-3"/>
          <w:sz w:val="20"/>
        </w:rPr>
        <w:t xml:space="preserve"> </w:t>
      </w:r>
      <w:r>
        <w:rPr>
          <w:sz w:val="20"/>
        </w:rPr>
        <w:t>we</w:t>
      </w:r>
      <w:r>
        <w:rPr>
          <w:spacing w:val="-3"/>
          <w:sz w:val="20"/>
        </w:rPr>
        <w:t xml:space="preserve"> </w:t>
      </w:r>
      <w:r>
        <w:rPr>
          <w:sz w:val="20"/>
        </w:rPr>
        <w:t>verify</w:t>
      </w:r>
      <w:r>
        <w:rPr>
          <w:spacing w:val="-3"/>
          <w:sz w:val="20"/>
        </w:rPr>
        <w:t xml:space="preserve"> </w:t>
      </w:r>
      <w:r>
        <w:rPr>
          <w:sz w:val="20"/>
        </w:rPr>
        <w:t>that</w:t>
      </w:r>
      <w:r>
        <w:rPr>
          <w:spacing w:val="-4"/>
          <w:sz w:val="20"/>
        </w:rPr>
        <w:t xml:space="preserve"> </w:t>
      </w:r>
      <w:r>
        <w:rPr>
          <w:rFonts w:ascii="Courier New"/>
          <w:b/>
        </w:rPr>
        <w:t>Activity3</w:t>
      </w:r>
      <w:r>
        <w:rPr>
          <w:rFonts w:ascii="Courier New"/>
          <w:b/>
          <w:spacing w:val="-80"/>
        </w:rPr>
        <w:t xml:space="preserve"> </w:t>
      </w:r>
      <w:r>
        <w:rPr>
          <w:sz w:val="20"/>
        </w:rPr>
        <w:t>is</w:t>
      </w:r>
      <w:r>
        <w:rPr>
          <w:spacing w:val="-3"/>
          <w:sz w:val="20"/>
        </w:rPr>
        <w:t xml:space="preserve"> </w:t>
      </w:r>
      <w:r>
        <w:rPr>
          <w:sz w:val="20"/>
        </w:rPr>
        <w:t>opened</w:t>
      </w:r>
      <w:r>
        <w:rPr>
          <w:spacing w:val="-3"/>
          <w:sz w:val="20"/>
        </w:rPr>
        <w:t xml:space="preserve"> </w:t>
      </w:r>
      <w:r>
        <w:rPr>
          <w:sz w:val="20"/>
        </w:rPr>
        <w:t>with</w:t>
      </w:r>
      <w:r>
        <w:rPr>
          <w:spacing w:val="-3"/>
          <w:sz w:val="20"/>
        </w:rPr>
        <w:t xml:space="preserve"> </w:t>
      </w:r>
      <w:r>
        <w:rPr>
          <w:sz w:val="20"/>
        </w:rPr>
        <w:t>certain</w:t>
      </w:r>
      <w:r>
        <w:rPr>
          <w:spacing w:val="-3"/>
          <w:sz w:val="20"/>
        </w:rPr>
        <w:t xml:space="preserve"> </w:t>
      </w:r>
      <w:r>
        <w:rPr>
          <w:sz w:val="20"/>
        </w:rPr>
        <w:t>text</w:t>
      </w:r>
      <w:r>
        <w:rPr>
          <w:spacing w:val="-3"/>
          <w:sz w:val="20"/>
        </w:rPr>
        <w:t xml:space="preserve"> </w:t>
      </w:r>
      <w:r>
        <w:rPr>
          <w:spacing w:val="-5"/>
          <w:sz w:val="20"/>
        </w:rPr>
        <w:t>as</w:t>
      </w:r>
    </w:p>
    <w:p w14:paraId="21971150" w14:textId="77777777" w:rsidR="003D76C2" w:rsidRDefault="00000000">
      <w:pPr>
        <w:pStyle w:val="BodyText"/>
        <w:ind w:left="1274"/>
      </w:pPr>
      <w:r>
        <w:t>input,</w:t>
      </w:r>
      <w:r>
        <w:rPr>
          <w:spacing w:val="-2"/>
        </w:rPr>
        <w:t xml:space="preserve"> </w:t>
      </w:r>
      <w:r>
        <w:t>and</w:t>
      </w:r>
      <w:r>
        <w:rPr>
          <w:spacing w:val="-2"/>
        </w:rPr>
        <w:t xml:space="preserve"> </w:t>
      </w:r>
      <w:r>
        <w:t>then</w:t>
      </w:r>
      <w:r>
        <w:rPr>
          <w:spacing w:val="-2"/>
        </w:rPr>
        <w:t xml:space="preserve"> </w:t>
      </w:r>
      <w:r>
        <w:t>verify</w:t>
      </w:r>
      <w:r>
        <w:rPr>
          <w:spacing w:val="-1"/>
        </w:rPr>
        <w:t xml:space="preserve"> </w:t>
      </w:r>
      <w:r>
        <w:t>that</w:t>
      </w:r>
      <w:r>
        <w:rPr>
          <w:spacing w:val="-1"/>
        </w:rPr>
        <w:t xml:space="preserve"> </w:t>
      </w:r>
      <w:r>
        <w:t>the</w:t>
      </w:r>
      <w:r>
        <w:rPr>
          <w:spacing w:val="-2"/>
        </w:rPr>
        <w:t xml:space="preserve"> </w:t>
      </w:r>
      <w:r>
        <w:t>text</w:t>
      </w:r>
      <w:r>
        <w:rPr>
          <w:spacing w:val="-1"/>
        </w:rPr>
        <w:t xml:space="preserve"> </w:t>
      </w:r>
      <w:r>
        <w:t>is</w:t>
      </w:r>
      <w:r>
        <w:rPr>
          <w:spacing w:val="-1"/>
        </w:rPr>
        <w:t xml:space="preserve"> </w:t>
      </w:r>
      <w:r>
        <w:t>displayed</w:t>
      </w:r>
      <w:r>
        <w:rPr>
          <w:spacing w:val="-2"/>
        </w:rPr>
        <w:t xml:space="preserve"> </w:t>
      </w:r>
      <w:r>
        <w:t>on</w:t>
      </w:r>
      <w:r>
        <w:rPr>
          <w:spacing w:val="-1"/>
        </w:rPr>
        <w:t xml:space="preserve"> </w:t>
      </w:r>
      <w:r>
        <w:t>the</w:t>
      </w:r>
      <w:r>
        <w:rPr>
          <w:spacing w:val="-1"/>
        </w:rPr>
        <w:t xml:space="preserve"> </w:t>
      </w:r>
      <w:r>
        <w:rPr>
          <w:spacing w:val="-2"/>
        </w:rPr>
        <w:t>screen:</w:t>
      </w:r>
    </w:p>
    <w:p w14:paraId="3B7FDF43" w14:textId="77777777" w:rsidR="003D76C2" w:rsidRDefault="00D51F7C">
      <w:pPr>
        <w:pStyle w:val="BodyText"/>
        <w:spacing w:before="4"/>
        <w:rPr>
          <w:sz w:val="9"/>
        </w:rPr>
      </w:pPr>
      <w:r>
        <w:rPr>
          <w:noProof/>
        </w:rPr>
        <mc:AlternateContent>
          <mc:Choice Requires="wpg">
            <w:drawing>
              <wp:anchor distT="0" distB="0" distL="0" distR="0" simplePos="0" relativeHeight="487684096" behindDoc="1" locked="0" layoutInCell="1" allowOverlap="1" wp14:anchorId="5FEA5A69" wp14:editId="3C9B632F">
                <wp:simplePos x="0" y="0"/>
                <wp:positionH relativeFrom="page">
                  <wp:posOffset>1120140</wp:posOffset>
                </wp:positionH>
                <wp:positionV relativeFrom="paragraph">
                  <wp:posOffset>95885</wp:posOffset>
                </wp:positionV>
                <wp:extent cx="5074920" cy="4041775"/>
                <wp:effectExtent l="0" t="0" r="5080" b="0"/>
                <wp:wrapTopAndBottom/>
                <wp:docPr id="879" name="docshapegroup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041775"/>
                          <a:chOff x="1764" y="151"/>
                          <a:chExt cx="7992" cy="6365"/>
                        </a:xfrm>
                      </wpg:grpSpPr>
                      <wps:wsp>
                        <wps:cNvPr id="880" name="docshape672"/>
                        <wps:cNvSpPr>
                          <a:spLocks/>
                        </wps:cNvSpPr>
                        <wps:spPr bwMode="auto">
                          <a:xfrm>
                            <a:off x="1764" y="161"/>
                            <a:ext cx="7992" cy="63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1" name="docshape673"/>
                        <wps:cNvSpPr>
                          <a:spLocks/>
                        </wps:cNvSpPr>
                        <wps:spPr bwMode="auto">
                          <a:xfrm>
                            <a:off x="1764" y="151"/>
                            <a:ext cx="7992" cy="6365"/>
                          </a:xfrm>
                          <a:custGeom>
                            <a:avLst/>
                            <a:gdLst>
                              <a:gd name="T0" fmla="+- 0 9756 1764"/>
                              <a:gd name="T1" fmla="*/ T0 w 7992"/>
                              <a:gd name="T2" fmla="+- 0 6495 151"/>
                              <a:gd name="T3" fmla="*/ 6495 h 6365"/>
                              <a:gd name="T4" fmla="+- 0 1764 1764"/>
                              <a:gd name="T5" fmla="*/ T4 w 7992"/>
                              <a:gd name="T6" fmla="+- 0 6495 151"/>
                              <a:gd name="T7" fmla="*/ 6495 h 6365"/>
                              <a:gd name="T8" fmla="+- 0 1764 1764"/>
                              <a:gd name="T9" fmla="*/ T8 w 7992"/>
                              <a:gd name="T10" fmla="+- 0 6515 151"/>
                              <a:gd name="T11" fmla="*/ 6515 h 6365"/>
                              <a:gd name="T12" fmla="+- 0 9756 1764"/>
                              <a:gd name="T13" fmla="*/ T12 w 7992"/>
                              <a:gd name="T14" fmla="+- 0 6515 151"/>
                              <a:gd name="T15" fmla="*/ 6515 h 6365"/>
                              <a:gd name="T16" fmla="+- 0 9756 1764"/>
                              <a:gd name="T17" fmla="*/ T16 w 7992"/>
                              <a:gd name="T18" fmla="+- 0 6495 151"/>
                              <a:gd name="T19" fmla="*/ 6495 h 6365"/>
                              <a:gd name="T20" fmla="+- 0 9756 1764"/>
                              <a:gd name="T21" fmla="*/ T20 w 7992"/>
                              <a:gd name="T22" fmla="+- 0 151 151"/>
                              <a:gd name="T23" fmla="*/ 151 h 6365"/>
                              <a:gd name="T24" fmla="+- 0 1764 1764"/>
                              <a:gd name="T25" fmla="*/ T24 w 7992"/>
                              <a:gd name="T26" fmla="+- 0 151 151"/>
                              <a:gd name="T27" fmla="*/ 151 h 6365"/>
                              <a:gd name="T28" fmla="+- 0 1764 1764"/>
                              <a:gd name="T29" fmla="*/ T28 w 7992"/>
                              <a:gd name="T30" fmla="+- 0 171 151"/>
                              <a:gd name="T31" fmla="*/ 171 h 6365"/>
                              <a:gd name="T32" fmla="+- 0 9756 1764"/>
                              <a:gd name="T33" fmla="*/ T32 w 7992"/>
                              <a:gd name="T34" fmla="+- 0 171 151"/>
                              <a:gd name="T35" fmla="*/ 171 h 6365"/>
                              <a:gd name="T36" fmla="+- 0 9756 1764"/>
                              <a:gd name="T37" fmla="*/ T36 w 7992"/>
                              <a:gd name="T38" fmla="+- 0 151 151"/>
                              <a:gd name="T39" fmla="*/ 151 h 6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365">
                                <a:moveTo>
                                  <a:pt x="7992" y="6344"/>
                                </a:moveTo>
                                <a:lnTo>
                                  <a:pt x="0" y="6344"/>
                                </a:lnTo>
                                <a:lnTo>
                                  <a:pt x="0" y="6364"/>
                                </a:lnTo>
                                <a:lnTo>
                                  <a:pt x="7992" y="6364"/>
                                </a:lnTo>
                                <a:lnTo>
                                  <a:pt x="7992" y="63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2" name="docshape674"/>
                        <wps:cNvSpPr txBox="1">
                          <a:spLocks/>
                        </wps:cNvSpPr>
                        <wps:spPr bwMode="auto">
                          <a:xfrm>
                            <a:off x="1764" y="171"/>
                            <a:ext cx="7992"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25C7C"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Activity3Test {</w:t>
                              </w:r>
                            </w:p>
                            <w:p w14:paraId="4672FFD3" w14:textId="77777777" w:rsidR="003D76C2" w:rsidRDefault="003D76C2">
                              <w:pPr>
                                <w:spacing w:before="10"/>
                                <w:rPr>
                                  <w:rFonts w:ascii="Courier New"/>
                                  <w:sz w:val="24"/>
                                </w:rPr>
                              </w:pPr>
                            </w:p>
                            <w:p w14:paraId="44CD2861" w14:textId="77777777" w:rsidR="003D76C2" w:rsidRDefault="00000000">
                              <w:pPr>
                                <w:spacing w:line="328" w:lineRule="auto"/>
                                <w:ind w:left="885" w:right="5770"/>
                                <w:rPr>
                                  <w:rFonts w:ascii="Courier New"/>
                                  <w:sz w:val="18"/>
                                </w:rPr>
                              </w:pPr>
                              <w:r>
                                <w:rPr>
                                  <w:rFonts w:ascii="Courier New"/>
                                  <w:spacing w:val="-2"/>
                                  <w:sz w:val="18"/>
                                </w:rPr>
                                <w:t>@JvmField @Rule</w:t>
                              </w:r>
                            </w:p>
                            <w:p w14:paraId="0D92EC34" w14:textId="77777777" w:rsidR="003D76C2" w:rsidRDefault="00000000">
                              <w:pPr>
                                <w:spacing w:before="2" w:line="660" w:lineRule="auto"/>
                                <w:ind w:left="885"/>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rule</w:t>
                              </w:r>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IntentsTestRule</w:t>
                              </w:r>
                              <w:proofErr w:type="spellEnd"/>
                              <w:r>
                                <w:rPr>
                                  <w:rFonts w:ascii="Courier New"/>
                                  <w:sz w:val="18"/>
                                </w:rPr>
                                <w:t>(Activity3::class.java,</w:t>
                              </w:r>
                              <w:r>
                                <w:rPr>
                                  <w:rFonts w:ascii="Courier New"/>
                                  <w:spacing w:val="-8"/>
                                  <w:sz w:val="18"/>
                                </w:rPr>
                                <w:t xml:space="preserve"> </w:t>
                              </w:r>
                              <w:r>
                                <w:rPr>
                                  <w:rFonts w:ascii="Courier New"/>
                                  <w:sz w:val="18"/>
                                </w:rPr>
                                <w:t>false,</w:t>
                              </w:r>
                              <w:r>
                                <w:rPr>
                                  <w:rFonts w:ascii="Courier New"/>
                                  <w:spacing w:val="-8"/>
                                  <w:sz w:val="18"/>
                                </w:rPr>
                                <w:t xml:space="preserve"> </w:t>
                              </w:r>
                              <w:r>
                                <w:rPr>
                                  <w:rFonts w:ascii="Courier New"/>
                                  <w:sz w:val="18"/>
                                </w:rPr>
                                <w:t xml:space="preserve">false) private </w:t>
                              </w:r>
                              <w:proofErr w:type="spellStart"/>
                              <w:r>
                                <w:rPr>
                                  <w:rFonts w:ascii="Courier New"/>
                                  <w:sz w:val="18"/>
                                </w:rPr>
                                <w:t>val</w:t>
                              </w:r>
                              <w:proofErr w:type="spellEnd"/>
                              <w:r>
                                <w:rPr>
                                  <w:rFonts w:ascii="Courier New"/>
                                  <w:sz w:val="18"/>
                                </w:rPr>
                                <w:t xml:space="preserve"> item = Item("Text to display")</w:t>
                              </w:r>
                            </w:p>
                            <w:p w14:paraId="587C4DFF" w14:textId="77777777" w:rsidR="003D76C2" w:rsidRDefault="00000000">
                              <w:pPr>
                                <w:spacing w:line="202" w:lineRule="exact"/>
                                <w:ind w:left="885"/>
                                <w:rPr>
                                  <w:rFonts w:ascii="Courier New"/>
                                  <w:sz w:val="18"/>
                                </w:rPr>
                              </w:pPr>
                              <w:r>
                                <w:rPr>
                                  <w:rFonts w:ascii="Courier New"/>
                                  <w:spacing w:val="-2"/>
                                  <w:sz w:val="18"/>
                                </w:rPr>
                                <w:t>@Before</w:t>
                              </w:r>
                            </w:p>
                            <w:p w14:paraId="33C917F0"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44A82608" w14:textId="77777777" w:rsidR="003D76C2" w:rsidRDefault="00000000">
                              <w:pPr>
                                <w:spacing w:before="76"/>
                                <w:ind w:left="1317"/>
                                <w:rPr>
                                  <w:rFonts w:ascii="Courier New"/>
                                  <w:sz w:val="18"/>
                                </w:rPr>
                              </w:pPr>
                              <w:proofErr w:type="spellStart"/>
                              <w:r>
                                <w:rPr>
                                  <w:rFonts w:ascii="Courier New"/>
                                  <w:spacing w:val="-2"/>
                                  <w:sz w:val="18"/>
                                </w:rPr>
                                <w:t>rule.launchActivity</w:t>
                              </w:r>
                              <w:proofErr w:type="spellEnd"/>
                              <w:r>
                                <w:rPr>
                                  <w:rFonts w:ascii="Courier New"/>
                                  <w:spacing w:val="-2"/>
                                  <w:sz w:val="18"/>
                                </w:rPr>
                                <w:t>(Intent()</w:t>
                              </w:r>
                            </w:p>
                            <w:p w14:paraId="01C7E491" w14:textId="77777777" w:rsidR="003D76C2" w:rsidRDefault="00000000">
                              <w:pPr>
                                <w:spacing w:before="76"/>
                                <w:ind w:left="1533"/>
                                <w:rPr>
                                  <w:rFonts w:ascii="Courier New"/>
                                  <w:sz w:val="18"/>
                                </w:rPr>
                              </w:pPr>
                              <w:r>
                                <w:rPr>
                                  <w:rFonts w:ascii="Courier New"/>
                                  <w:spacing w:val="-2"/>
                                  <w:sz w:val="18"/>
                                </w:rPr>
                                <w:t>.</w:t>
                              </w:r>
                              <w:proofErr w:type="spellStart"/>
                              <w:r>
                                <w:rPr>
                                  <w:rFonts w:ascii="Courier New"/>
                                  <w:spacing w:val="-2"/>
                                  <w:sz w:val="18"/>
                                </w:rPr>
                                <w:t>putExtra</w:t>
                              </w:r>
                              <w:proofErr w:type="spellEnd"/>
                              <w:r>
                                <w:rPr>
                                  <w:rFonts w:ascii="Courier New"/>
                                  <w:spacing w:val="-2"/>
                                  <w:sz w:val="18"/>
                                </w:rPr>
                                <w:t>(Activity3.EXTRA_ITEM,</w:t>
                              </w:r>
                              <w:r>
                                <w:rPr>
                                  <w:rFonts w:ascii="Courier New"/>
                                  <w:spacing w:val="29"/>
                                  <w:sz w:val="18"/>
                                </w:rPr>
                                <w:t xml:space="preserve"> </w:t>
                              </w:r>
                              <w:r>
                                <w:rPr>
                                  <w:rFonts w:ascii="Courier New"/>
                                  <w:spacing w:val="-2"/>
                                  <w:sz w:val="18"/>
                                </w:rPr>
                                <w:t>item))</w:t>
                              </w:r>
                            </w:p>
                            <w:p w14:paraId="6C98321D" w14:textId="77777777" w:rsidR="003D76C2" w:rsidRDefault="00000000">
                              <w:pPr>
                                <w:spacing w:before="76"/>
                                <w:ind w:left="885"/>
                                <w:rPr>
                                  <w:rFonts w:ascii="Courier New"/>
                                  <w:sz w:val="18"/>
                                </w:rPr>
                              </w:pPr>
                              <w:r>
                                <w:rPr>
                                  <w:rFonts w:ascii="Courier New"/>
                                  <w:sz w:val="18"/>
                                </w:rPr>
                                <w:t>}</w:t>
                              </w:r>
                            </w:p>
                            <w:p w14:paraId="25C77F85" w14:textId="77777777" w:rsidR="003D76C2" w:rsidRDefault="003D76C2">
                              <w:pPr>
                                <w:rPr>
                                  <w:rFonts w:ascii="Courier New"/>
                                  <w:sz w:val="20"/>
                                </w:rPr>
                              </w:pPr>
                            </w:p>
                            <w:p w14:paraId="7173DAF8" w14:textId="77777777" w:rsidR="003D76C2" w:rsidRDefault="00000000">
                              <w:pPr>
                                <w:spacing w:before="129"/>
                                <w:ind w:left="885"/>
                                <w:rPr>
                                  <w:rFonts w:ascii="Courier New"/>
                                  <w:sz w:val="18"/>
                                </w:rPr>
                              </w:pPr>
                              <w:r>
                                <w:rPr>
                                  <w:rFonts w:ascii="Courier New"/>
                                  <w:spacing w:val="-2"/>
                                  <w:sz w:val="18"/>
                                </w:rPr>
                                <w:t>@Test</w:t>
                              </w:r>
                            </w:p>
                            <w:p w14:paraId="04A44B24" w14:textId="77777777" w:rsidR="003D76C2" w:rsidRDefault="00000000">
                              <w:pPr>
                                <w:spacing w:line="280" w:lineRule="atLeast"/>
                                <w:ind w:left="1317" w:right="1185" w:hanging="432"/>
                                <w:rPr>
                                  <w:rFonts w:ascii="Courier New"/>
                                  <w:sz w:val="18"/>
                                </w:rPr>
                              </w:pPr>
                              <w:r>
                                <w:rPr>
                                  <w:rFonts w:ascii="Courier New"/>
                                  <w:sz w:val="18"/>
                                </w:rPr>
                                <w:t xml:space="preserve">fun 'test displays correct text'() {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(R.id.activity_3_text_view))</w:t>
                              </w:r>
                            </w:p>
                            <w:p w14:paraId="2DE35F0C" w14:textId="77777777" w:rsidR="003D76C2" w:rsidRDefault="00000000">
                              <w:pPr>
                                <w:spacing w:line="198" w:lineRule="exact"/>
                                <w:ind w:left="1533"/>
                                <w:rPr>
                                  <w:rFonts w:ascii="Courier New"/>
                                  <w:sz w:val="18"/>
                                </w:rPr>
                              </w:pPr>
                              <w:r>
                                <w:rPr>
                                  <w:rFonts w:ascii="Courier New"/>
                                  <w:spacing w:val="-2"/>
                                  <w:sz w:val="18"/>
                                </w:rPr>
                                <w:t>.check(matches(</w:t>
                              </w:r>
                              <w:proofErr w:type="spellStart"/>
                              <w:r>
                                <w:rPr>
                                  <w:rFonts w:ascii="Courier New"/>
                                  <w:spacing w:val="-2"/>
                                  <w:sz w:val="18"/>
                                </w:rPr>
                                <w:t>withText</w:t>
                              </w:r>
                              <w:proofErr w:type="spellEnd"/>
                              <w:r>
                                <w:rPr>
                                  <w:rFonts w:ascii="Courier New"/>
                                  <w:spacing w:val="-2"/>
                                  <w:sz w:val="18"/>
                                </w:rPr>
                                <w:t>(</w:t>
                              </w:r>
                              <w:proofErr w:type="spellStart"/>
                              <w:r>
                                <w:rPr>
                                  <w:rFonts w:ascii="Courier New"/>
                                  <w:spacing w:val="-2"/>
                                  <w:sz w:val="18"/>
                                </w:rPr>
                                <w:t>rule.activity</w:t>
                              </w:r>
                              <w:proofErr w:type="spellEnd"/>
                            </w:p>
                            <w:p w14:paraId="06C22754"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R.string.you_clicked_y</w:t>
                              </w:r>
                              <w:proofErr w:type="spellEnd"/>
                              <w:r>
                                <w:rPr>
                                  <w:rFonts w:ascii="Courier New"/>
                                  <w:spacing w:val="-2"/>
                                  <w:sz w:val="18"/>
                                </w:rPr>
                                <w:t>,</w:t>
                              </w:r>
                              <w:r>
                                <w:rPr>
                                  <w:rFonts w:ascii="Courier New"/>
                                  <w:spacing w:val="32"/>
                                  <w:sz w:val="18"/>
                                </w:rPr>
                                <w:t xml:space="preserve"> </w:t>
                              </w:r>
                              <w:proofErr w:type="spellStart"/>
                              <w:r>
                                <w:rPr>
                                  <w:rFonts w:ascii="Courier New"/>
                                  <w:spacing w:val="-2"/>
                                  <w:sz w:val="18"/>
                                </w:rPr>
                                <w:t>item.text</w:t>
                              </w:r>
                              <w:proofErr w:type="spellEnd"/>
                              <w:r>
                                <w:rPr>
                                  <w:rFonts w:ascii="Courier New"/>
                                  <w:spacing w:val="-2"/>
                                  <w:sz w:val="18"/>
                                </w:rPr>
                                <w:t>))))</w:t>
                              </w:r>
                            </w:p>
                            <w:p w14:paraId="616B7E6E" w14:textId="77777777" w:rsidR="003D76C2" w:rsidRDefault="00000000">
                              <w:pPr>
                                <w:spacing w:before="97"/>
                                <w:ind w:left="885"/>
                                <w:rPr>
                                  <w:rFonts w:ascii="Courier New"/>
                                  <w:sz w:val="18"/>
                                </w:rPr>
                              </w:pPr>
                              <w:r>
                                <w:rPr>
                                  <w:rFonts w:ascii="Courier New"/>
                                  <w:sz w:val="18"/>
                                </w:rPr>
                                <w:t>}</w:t>
                              </w:r>
                            </w:p>
                            <w:p w14:paraId="73DE35A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EA5A69" id="docshapegroup671" o:spid="_x0000_s1575" style="position:absolute;margin-left:88.2pt;margin-top:7.55pt;width:399.6pt;height:318.25pt;z-index:-15632384;mso-wrap-distance-left:0;mso-wrap-distance-right:0;mso-position-horizontal-relative:page;mso-position-vertical-relative:text" coordorigin="1764,151" coordsize="7992,63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">
                <v:rect id="docshape672" o:spid="_x0000_s1576" style="position:absolute;left:1764;top:161;width:7992;height:6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" fillcolor="#f6f6f6" stroked="f">
                  <v:path arrowok="t"/>
                </v:rect>
                <v:shape id="docshape673" o:spid="_x0000_s1577" style="position:absolute;left:1764;top:151;width:7992;height:6365;visibility:visible;mso-wrap-style:square;v-text-anchor:top" coordsize="7992,6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" path="m7992,6344l,6344r,20l7992,6364r,-20xm7992,l,,,20r7992,l7992,xe" fillcolor="#dadada" stroked="f">
                  <v:path arrowok="t" o:connecttype="custom" o:connectlocs="7992,6495;0,6495;0,6515;7992,6515;7992,6495;7992,151;0,151;0,171;7992,171;7992,151" o:connectangles="0,0,0,0,0,0,0,0,0,0"/>
                </v:shape>
                <v:shape id="docshape674" o:spid="_x0000_s1578" type="#_x0000_t202" style="position:absolute;left:1764;top:171;width:7992;height:6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" filled="f" stroked="f">
                  <v:path arrowok="t"/>
                  <v:textbox inset="0,0,0,0">
                    <w:txbxContent>
                      <w:p w14:paraId="67125C7C"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Activity3Test {</w:t>
                        </w:r>
                      </w:p>
                      <w:p w14:paraId="4672FFD3" w14:textId="77777777" w:rsidR="003D76C2" w:rsidRDefault="003D76C2">
                        <w:pPr>
                          <w:spacing w:before="10"/>
                          <w:rPr>
                            <w:rFonts w:ascii="Courier New"/>
                            <w:sz w:val="24"/>
                          </w:rPr>
                        </w:pPr>
                      </w:p>
                      <w:p w14:paraId="44CD2861" w14:textId="77777777" w:rsidR="003D76C2" w:rsidRDefault="00000000">
                        <w:pPr>
                          <w:spacing w:line="328" w:lineRule="auto"/>
                          <w:ind w:left="885" w:right="5770"/>
                          <w:rPr>
                            <w:rFonts w:ascii="Courier New"/>
                            <w:sz w:val="18"/>
                          </w:rPr>
                        </w:pPr>
                        <w:r>
                          <w:rPr>
                            <w:rFonts w:ascii="Courier New"/>
                            <w:spacing w:val="-2"/>
                            <w:sz w:val="18"/>
                          </w:rPr>
                          <w:t>@JvmField @Rule</w:t>
                        </w:r>
                      </w:p>
                      <w:p w14:paraId="0D92EC34" w14:textId="77777777" w:rsidR="003D76C2" w:rsidRDefault="00000000">
                        <w:pPr>
                          <w:spacing w:before="2" w:line="660" w:lineRule="auto"/>
                          <w:ind w:left="885"/>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rule</w:t>
                        </w:r>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IntentsTestRule</w:t>
                        </w:r>
                        <w:proofErr w:type="spellEnd"/>
                        <w:r>
                          <w:rPr>
                            <w:rFonts w:ascii="Courier New"/>
                            <w:sz w:val="18"/>
                          </w:rPr>
                          <w:t>(Activity3::class.java,</w:t>
                        </w:r>
                        <w:r>
                          <w:rPr>
                            <w:rFonts w:ascii="Courier New"/>
                            <w:spacing w:val="-8"/>
                            <w:sz w:val="18"/>
                          </w:rPr>
                          <w:t xml:space="preserve"> </w:t>
                        </w:r>
                        <w:r>
                          <w:rPr>
                            <w:rFonts w:ascii="Courier New"/>
                            <w:sz w:val="18"/>
                          </w:rPr>
                          <w:t>false,</w:t>
                        </w:r>
                        <w:r>
                          <w:rPr>
                            <w:rFonts w:ascii="Courier New"/>
                            <w:spacing w:val="-8"/>
                            <w:sz w:val="18"/>
                          </w:rPr>
                          <w:t xml:space="preserve"> </w:t>
                        </w:r>
                        <w:r>
                          <w:rPr>
                            <w:rFonts w:ascii="Courier New"/>
                            <w:sz w:val="18"/>
                          </w:rPr>
                          <w:t xml:space="preserve">false) private </w:t>
                        </w:r>
                        <w:proofErr w:type="spellStart"/>
                        <w:r>
                          <w:rPr>
                            <w:rFonts w:ascii="Courier New"/>
                            <w:sz w:val="18"/>
                          </w:rPr>
                          <w:t>val</w:t>
                        </w:r>
                        <w:proofErr w:type="spellEnd"/>
                        <w:r>
                          <w:rPr>
                            <w:rFonts w:ascii="Courier New"/>
                            <w:sz w:val="18"/>
                          </w:rPr>
                          <w:t xml:space="preserve"> item = Item("Text to display")</w:t>
                        </w:r>
                      </w:p>
                      <w:p w14:paraId="587C4DFF" w14:textId="77777777" w:rsidR="003D76C2" w:rsidRDefault="00000000">
                        <w:pPr>
                          <w:spacing w:line="202" w:lineRule="exact"/>
                          <w:ind w:left="885"/>
                          <w:rPr>
                            <w:rFonts w:ascii="Courier New"/>
                            <w:sz w:val="18"/>
                          </w:rPr>
                        </w:pPr>
                        <w:r>
                          <w:rPr>
                            <w:rFonts w:ascii="Courier New"/>
                            <w:spacing w:val="-2"/>
                            <w:sz w:val="18"/>
                          </w:rPr>
                          <w:t>@Before</w:t>
                        </w:r>
                      </w:p>
                      <w:p w14:paraId="33C917F0"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44A82608" w14:textId="77777777" w:rsidR="003D76C2" w:rsidRDefault="00000000">
                        <w:pPr>
                          <w:spacing w:before="76"/>
                          <w:ind w:left="1317"/>
                          <w:rPr>
                            <w:rFonts w:ascii="Courier New"/>
                            <w:sz w:val="18"/>
                          </w:rPr>
                        </w:pPr>
                        <w:proofErr w:type="spellStart"/>
                        <w:r>
                          <w:rPr>
                            <w:rFonts w:ascii="Courier New"/>
                            <w:spacing w:val="-2"/>
                            <w:sz w:val="18"/>
                          </w:rPr>
                          <w:t>rule.launchActivity</w:t>
                        </w:r>
                        <w:proofErr w:type="spellEnd"/>
                        <w:r>
                          <w:rPr>
                            <w:rFonts w:ascii="Courier New"/>
                            <w:spacing w:val="-2"/>
                            <w:sz w:val="18"/>
                          </w:rPr>
                          <w:t>(Intent()</w:t>
                        </w:r>
                      </w:p>
                      <w:p w14:paraId="01C7E491" w14:textId="77777777" w:rsidR="003D76C2" w:rsidRDefault="00000000">
                        <w:pPr>
                          <w:spacing w:before="76"/>
                          <w:ind w:left="1533"/>
                          <w:rPr>
                            <w:rFonts w:ascii="Courier New"/>
                            <w:sz w:val="18"/>
                          </w:rPr>
                        </w:pPr>
                        <w:r>
                          <w:rPr>
                            <w:rFonts w:ascii="Courier New"/>
                            <w:spacing w:val="-2"/>
                            <w:sz w:val="18"/>
                          </w:rPr>
                          <w:t>.</w:t>
                        </w:r>
                        <w:proofErr w:type="spellStart"/>
                        <w:r>
                          <w:rPr>
                            <w:rFonts w:ascii="Courier New"/>
                            <w:spacing w:val="-2"/>
                            <w:sz w:val="18"/>
                          </w:rPr>
                          <w:t>putExtra</w:t>
                        </w:r>
                        <w:proofErr w:type="spellEnd"/>
                        <w:r>
                          <w:rPr>
                            <w:rFonts w:ascii="Courier New"/>
                            <w:spacing w:val="-2"/>
                            <w:sz w:val="18"/>
                          </w:rPr>
                          <w:t>(Activity3.EXTRA_ITEM,</w:t>
                        </w:r>
                        <w:r>
                          <w:rPr>
                            <w:rFonts w:ascii="Courier New"/>
                            <w:spacing w:val="29"/>
                            <w:sz w:val="18"/>
                          </w:rPr>
                          <w:t xml:space="preserve"> </w:t>
                        </w:r>
                        <w:r>
                          <w:rPr>
                            <w:rFonts w:ascii="Courier New"/>
                            <w:spacing w:val="-2"/>
                            <w:sz w:val="18"/>
                          </w:rPr>
                          <w:t>item))</w:t>
                        </w:r>
                      </w:p>
                      <w:p w14:paraId="6C98321D" w14:textId="77777777" w:rsidR="003D76C2" w:rsidRDefault="00000000">
                        <w:pPr>
                          <w:spacing w:before="76"/>
                          <w:ind w:left="885"/>
                          <w:rPr>
                            <w:rFonts w:ascii="Courier New"/>
                            <w:sz w:val="18"/>
                          </w:rPr>
                        </w:pPr>
                        <w:r>
                          <w:rPr>
                            <w:rFonts w:ascii="Courier New"/>
                            <w:sz w:val="18"/>
                          </w:rPr>
                          <w:t>}</w:t>
                        </w:r>
                      </w:p>
                      <w:p w14:paraId="25C77F85" w14:textId="77777777" w:rsidR="003D76C2" w:rsidRDefault="003D76C2">
                        <w:pPr>
                          <w:rPr>
                            <w:rFonts w:ascii="Courier New"/>
                            <w:sz w:val="20"/>
                          </w:rPr>
                        </w:pPr>
                      </w:p>
                      <w:p w14:paraId="7173DAF8" w14:textId="77777777" w:rsidR="003D76C2" w:rsidRDefault="00000000">
                        <w:pPr>
                          <w:spacing w:before="129"/>
                          <w:ind w:left="885"/>
                          <w:rPr>
                            <w:rFonts w:ascii="Courier New"/>
                            <w:sz w:val="18"/>
                          </w:rPr>
                        </w:pPr>
                        <w:r>
                          <w:rPr>
                            <w:rFonts w:ascii="Courier New"/>
                            <w:spacing w:val="-2"/>
                            <w:sz w:val="18"/>
                          </w:rPr>
                          <w:t>@Test</w:t>
                        </w:r>
                      </w:p>
                      <w:p w14:paraId="04A44B24" w14:textId="77777777" w:rsidR="003D76C2" w:rsidRDefault="00000000">
                        <w:pPr>
                          <w:spacing w:line="280" w:lineRule="atLeast"/>
                          <w:ind w:left="1317" w:right="1185" w:hanging="432"/>
                          <w:rPr>
                            <w:rFonts w:ascii="Courier New"/>
                            <w:sz w:val="18"/>
                          </w:rPr>
                        </w:pPr>
                        <w:r>
                          <w:rPr>
                            <w:rFonts w:ascii="Courier New"/>
                            <w:sz w:val="18"/>
                          </w:rPr>
                          <w:t xml:space="preserve">fun 'test displays correct text'() { </w:t>
                        </w:r>
                        <w:proofErr w:type="spellStart"/>
                        <w:r>
                          <w:rPr>
                            <w:rFonts w:ascii="Courier New"/>
                            <w:spacing w:val="-2"/>
                            <w:sz w:val="18"/>
                          </w:rPr>
                          <w:t>onView</w:t>
                        </w:r>
                        <w:proofErr w:type="spellEnd"/>
                        <w:r>
                          <w:rPr>
                            <w:rFonts w:ascii="Courier New"/>
                            <w:spacing w:val="-2"/>
                            <w:sz w:val="18"/>
                          </w:rPr>
                          <w:t>(</w:t>
                        </w:r>
                        <w:proofErr w:type="spellStart"/>
                        <w:r>
                          <w:rPr>
                            <w:rFonts w:ascii="Courier New"/>
                            <w:spacing w:val="-2"/>
                            <w:sz w:val="18"/>
                          </w:rPr>
                          <w:t>withId</w:t>
                        </w:r>
                        <w:proofErr w:type="spellEnd"/>
                        <w:r>
                          <w:rPr>
                            <w:rFonts w:ascii="Courier New"/>
                            <w:spacing w:val="-2"/>
                            <w:sz w:val="18"/>
                          </w:rPr>
                          <w:t>(R.id.activity_3_text_view))</w:t>
                        </w:r>
                      </w:p>
                      <w:p w14:paraId="2DE35F0C" w14:textId="77777777" w:rsidR="003D76C2" w:rsidRDefault="00000000">
                        <w:pPr>
                          <w:spacing w:line="198" w:lineRule="exact"/>
                          <w:ind w:left="1533"/>
                          <w:rPr>
                            <w:rFonts w:ascii="Courier New"/>
                            <w:sz w:val="18"/>
                          </w:rPr>
                        </w:pPr>
                        <w:r>
                          <w:rPr>
                            <w:rFonts w:ascii="Courier New"/>
                            <w:spacing w:val="-2"/>
                            <w:sz w:val="18"/>
                          </w:rPr>
                          <w:t>.check(matches(</w:t>
                        </w:r>
                        <w:proofErr w:type="spellStart"/>
                        <w:r>
                          <w:rPr>
                            <w:rFonts w:ascii="Courier New"/>
                            <w:spacing w:val="-2"/>
                            <w:sz w:val="18"/>
                          </w:rPr>
                          <w:t>withText</w:t>
                        </w:r>
                        <w:proofErr w:type="spellEnd"/>
                        <w:r>
                          <w:rPr>
                            <w:rFonts w:ascii="Courier New"/>
                            <w:spacing w:val="-2"/>
                            <w:sz w:val="18"/>
                          </w:rPr>
                          <w:t>(</w:t>
                        </w:r>
                        <w:proofErr w:type="spellStart"/>
                        <w:r>
                          <w:rPr>
                            <w:rFonts w:ascii="Courier New"/>
                            <w:spacing w:val="-2"/>
                            <w:sz w:val="18"/>
                          </w:rPr>
                          <w:t>rule.activity</w:t>
                        </w:r>
                        <w:proofErr w:type="spellEnd"/>
                      </w:p>
                      <w:p w14:paraId="06C22754"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R.string.you_clicked_y</w:t>
                        </w:r>
                        <w:proofErr w:type="spellEnd"/>
                        <w:r>
                          <w:rPr>
                            <w:rFonts w:ascii="Courier New"/>
                            <w:spacing w:val="-2"/>
                            <w:sz w:val="18"/>
                          </w:rPr>
                          <w:t>,</w:t>
                        </w:r>
                        <w:r>
                          <w:rPr>
                            <w:rFonts w:ascii="Courier New"/>
                            <w:spacing w:val="32"/>
                            <w:sz w:val="18"/>
                          </w:rPr>
                          <w:t xml:space="preserve"> </w:t>
                        </w:r>
                        <w:proofErr w:type="spellStart"/>
                        <w:r>
                          <w:rPr>
                            <w:rFonts w:ascii="Courier New"/>
                            <w:spacing w:val="-2"/>
                            <w:sz w:val="18"/>
                          </w:rPr>
                          <w:t>item.text</w:t>
                        </w:r>
                        <w:proofErr w:type="spellEnd"/>
                        <w:r>
                          <w:rPr>
                            <w:rFonts w:ascii="Courier New"/>
                            <w:spacing w:val="-2"/>
                            <w:sz w:val="18"/>
                          </w:rPr>
                          <w:t>))))</w:t>
                        </w:r>
                      </w:p>
                      <w:p w14:paraId="616B7E6E" w14:textId="77777777" w:rsidR="003D76C2" w:rsidRDefault="00000000">
                        <w:pPr>
                          <w:spacing w:before="97"/>
                          <w:ind w:left="885"/>
                          <w:rPr>
                            <w:rFonts w:ascii="Courier New"/>
                            <w:sz w:val="18"/>
                          </w:rPr>
                        </w:pPr>
                        <w:r>
                          <w:rPr>
                            <w:rFonts w:ascii="Courier New"/>
                            <w:sz w:val="18"/>
                          </w:rPr>
                          <w:t>}</w:t>
                        </w:r>
                      </w:p>
                      <w:p w14:paraId="73DE35A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3A4E5D5" w14:textId="77777777" w:rsidR="003D76C2" w:rsidRDefault="00000000">
      <w:pPr>
        <w:pStyle w:val="ListParagraph"/>
        <w:numPr>
          <w:ilvl w:val="0"/>
          <w:numId w:val="8"/>
        </w:numPr>
        <w:tabs>
          <w:tab w:val="left" w:pos="1274"/>
        </w:tabs>
        <w:spacing w:line="247" w:lineRule="auto"/>
        <w:ind w:left="1274" w:right="372"/>
        <w:jc w:val="left"/>
        <w:rPr>
          <w:sz w:val="20"/>
        </w:rPr>
      </w:pPr>
      <w:r>
        <w:rPr>
          <w:sz w:val="20"/>
        </w:rPr>
        <w:t>If</w:t>
      </w:r>
      <w:r>
        <w:rPr>
          <w:spacing w:val="-3"/>
          <w:sz w:val="20"/>
        </w:rPr>
        <w:t xml:space="preserve"> </w:t>
      </w:r>
      <w:r>
        <w:rPr>
          <w:sz w:val="20"/>
        </w:rPr>
        <w:t>we</w:t>
      </w:r>
      <w:r>
        <w:rPr>
          <w:spacing w:val="-3"/>
          <w:sz w:val="20"/>
        </w:rPr>
        <w:t xml:space="preserve"> </w:t>
      </w:r>
      <w:r>
        <w:rPr>
          <w:sz w:val="20"/>
        </w:rPr>
        <w:t>were</w:t>
      </w:r>
      <w:r>
        <w:rPr>
          <w:spacing w:val="-3"/>
          <w:sz w:val="20"/>
        </w:rPr>
        <w:t xml:space="preserve"> </w:t>
      </w:r>
      <w:r>
        <w:rPr>
          <w:sz w:val="20"/>
        </w:rPr>
        <w:t>to</w:t>
      </w:r>
      <w:r>
        <w:rPr>
          <w:spacing w:val="-3"/>
          <w:sz w:val="20"/>
        </w:rPr>
        <w:t xml:space="preserve"> </w:t>
      </w:r>
      <w:r>
        <w:rPr>
          <w:sz w:val="20"/>
        </w:rPr>
        <w:t>run</w:t>
      </w:r>
      <w:r>
        <w:rPr>
          <w:spacing w:val="-4"/>
          <w:sz w:val="20"/>
        </w:rPr>
        <w:t xml:space="preserve"> </w:t>
      </w:r>
      <w:r>
        <w:rPr>
          <w:sz w:val="20"/>
        </w:rPr>
        <w:t>all</w:t>
      </w:r>
      <w:r>
        <w:rPr>
          <w:spacing w:val="-4"/>
          <w:sz w:val="20"/>
        </w:rPr>
        <w:t xml:space="preserve"> </w:t>
      </w:r>
      <w:r>
        <w:rPr>
          <w:sz w:val="20"/>
        </w:rPr>
        <w:t>these</w:t>
      </w:r>
      <w:r>
        <w:rPr>
          <w:spacing w:val="-3"/>
          <w:sz w:val="20"/>
        </w:rPr>
        <w:t xml:space="preserve"> </w:t>
      </w:r>
      <w:r>
        <w:rPr>
          <w:sz w:val="20"/>
        </w:rPr>
        <w:t>tests,</w:t>
      </w:r>
      <w:r>
        <w:rPr>
          <w:spacing w:val="-3"/>
          <w:sz w:val="20"/>
        </w:rPr>
        <w:t xml:space="preserve"> </w:t>
      </w:r>
      <w:r>
        <w:rPr>
          <w:sz w:val="20"/>
        </w:rPr>
        <w:t>they</w:t>
      </w:r>
      <w:r>
        <w:rPr>
          <w:spacing w:val="-3"/>
          <w:sz w:val="20"/>
        </w:rPr>
        <w:t xml:space="preserve"> </w:t>
      </w:r>
      <w:r>
        <w:rPr>
          <w:sz w:val="20"/>
        </w:rPr>
        <w:t>would</w:t>
      </w:r>
      <w:r>
        <w:rPr>
          <w:spacing w:val="-3"/>
          <w:sz w:val="20"/>
        </w:rPr>
        <w:t xml:space="preserve"> </w:t>
      </w:r>
      <w:r>
        <w:rPr>
          <w:sz w:val="20"/>
        </w:rPr>
        <w:t>fail.</w:t>
      </w:r>
      <w:r>
        <w:rPr>
          <w:spacing w:val="-3"/>
          <w:sz w:val="20"/>
        </w:rPr>
        <w:t xml:space="preserve"> </w:t>
      </w:r>
      <w:r>
        <w:rPr>
          <w:sz w:val="20"/>
        </w:rPr>
        <w:t>Now,</w:t>
      </w:r>
      <w:r>
        <w:rPr>
          <w:spacing w:val="-3"/>
          <w:sz w:val="20"/>
        </w:rPr>
        <w:t xml:space="preserve"> </w:t>
      </w:r>
      <w:r>
        <w:rPr>
          <w:sz w:val="20"/>
        </w:rPr>
        <w:t>let's</w:t>
      </w:r>
      <w:r>
        <w:rPr>
          <w:spacing w:val="-3"/>
          <w:sz w:val="20"/>
        </w:rPr>
        <w:t xml:space="preserve"> </w:t>
      </w:r>
      <w:r>
        <w:rPr>
          <w:sz w:val="20"/>
        </w:rPr>
        <w:t>move</w:t>
      </w:r>
      <w:r>
        <w:rPr>
          <w:spacing w:val="-4"/>
          <w:sz w:val="20"/>
        </w:rPr>
        <w:t xml:space="preserve"> </w:t>
      </w:r>
      <w:r>
        <w:rPr>
          <w:sz w:val="20"/>
        </w:rPr>
        <w:t>on</w:t>
      </w:r>
      <w:r>
        <w:rPr>
          <w:spacing w:val="-3"/>
          <w:sz w:val="20"/>
        </w:rPr>
        <w:t xml:space="preserve"> </w:t>
      </w:r>
      <w:r>
        <w:rPr>
          <w:sz w:val="20"/>
        </w:rPr>
        <w:t>to</w:t>
      </w:r>
      <w:r>
        <w:rPr>
          <w:spacing w:val="-3"/>
          <w:sz w:val="20"/>
        </w:rPr>
        <w:t xml:space="preserve"> </w:t>
      </w:r>
      <w:r>
        <w:rPr>
          <w:sz w:val="20"/>
        </w:rPr>
        <w:t xml:space="preserve">creating our logic. We will start with </w:t>
      </w:r>
      <w:proofErr w:type="spellStart"/>
      <w:r>
        <w:rPr>
          <w:rFonts w:ascii="Courier New"/>
          <w:b/>
        </w:rPr>
        <w:t>StringProvider</w:t>
      </w:r>
      <w:proofErr w:type="spellEnd"/>
      <w:r>
        <w:rPr>
          <w:sz w:val="20"/>
        </w:rPr>
        <w:t>:</w:t>
      </w:r>
    </w:p>
    <w:p w14:paraId="5811E3B6" w14:textId="77777777" w:rsidR="003D76C2" w:rsidRDefault="00D51F7C">
      <w:pPr>
        <w:pStyle w:val="BodyText"/>
        <w:spacing w:before="2"/>
        <w:rPr>
          <w:sz w:val="8"/>
        </w:rPr>
      </w:pPr>
      <w:r>
        <w:rPr>
          <w:noProof/>
        </w:rPr>
        <mc:AlternateContent>
          <mc:Choice Requires="wpg">
            <w:drawing>
              <wp:anchor distT="0" distB="0" distL="0" distR="0" simplePos="0" relativeHeight="487684608" behindDoc="1" locked="0" layoutInCell="1" allowOverlap="1" wp14:anchorId="3038D146" wp14:editId="0EC1440C">
                <wp:simplePos x="0" y="0"/>
                <wp:positionH relativeFrom="page">
                  <wp:posOffset>1120140</wp:posOffset>
                </wp:positionH>
                <wp:positionV relativeFrom="paragraph">
                  <wp:posOffset>85725</wp:posOffset>
                </wp:positionV>
                <wp:extent cx="5074920" cy="1108075"/>
                <wp:effectExtent l="0" t="0" r="5080" b="0"/>
                <wp:wrapTopAndBottom/>
                <wp:docPr id="875" name="docshapegroup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35"/>
                          <a:chExt cx="7992" cy="1745"/>
                        </a:xfrm>
                      </wpg:grpSpPr>
                      <wps:wsp>
                        <wps:cNvPr id="876" name="docshape676"/>
                        <wps:cNvSpPr>
                          <a:spLocks/>
                        </wps:cNvSpPr>
                        <wps:spPr bwMode="auto">
                          <a:xfrm>
                            <a:off x="1764" y="144"/>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7" name="docshape677"/>
                        <wps:cNvSpPr>
                          <a:spLocks/>
                        </wps:cNvSpPr>
                        <wps:spPr bwMode="auto">
                          <a:xfrm>
                            <a:off x="1764" y="134"/>
                            <a:ext cx="7992" cy="1745"/>
                          </a:xfrm>
                          <a:custGeom>
                            <a:avLst/>
                            <a:gdLst>
                              <a:gd name="T0" fmla="+- 0 9756 1764"/>
                              <a:gd name="T1" fmla="*/ T0 w 7992"/>
                              <a:gd name="T2" fmla="+- 0 1859 135"/>
                              <a:gd name="T3" fmla="*/ 1859 h 1745"/>
                              <a:gd name="T4" fmla="+- 0 1764 1764"/>
                              <a:gd name="T5" fmla="*/ T4 w 7992"/>
                              <a:gd name="T6" fmla="+- 0 1859 135"/>
                              <a:gd name="T7" fmla="*/ 1859 h 1745"/>
                              <a:gd name="T8" fmla="+- 0 1764 1764"/>
                              <a:gd name="T9" fmla="*/ T8 w 7992"/>
                              <a:gd name="T10" fmla="+- 0 1879 135"/>
                              <a:gd name="T11" fmla="*/ 1879 h 1745"/>
                              <a:gd name="T12" fmla="+- 0 9756 1764"/>
                              <a:gd name="T13" fmla="*/ T12 w 7992"/>
                              <a:gd name="T14" fmla="+- 0 1879 135"/>
                              <a:gd name="T15" fmla="*/ 1879 h 1745"/>
                              <a:gd name="T16" fmla="+- 0 9756 1764"/>
                              <a:gd name="T17" fmla="*/ T16 w 7992"/>
                              <a:gd name="T18" fmla="+- 0 1859 135"/>
                              <a:gd name="T19" fmla="*/ 1859 h 1745"/>
                              <a:gd name="T20" fmla="+- 0 9756 1764"/>
                              <a:gd name="T21" fmla="*/ T20 w 7992"/>
                              <a:gd name="T22" fmla="+- 0 135 135"/>
                              <a:gd name="T23" fmla="*/ 135 h 1745"/>
                              <a:gd name="T24" fmla="+- 0 1764 1764"/>
                              <a:gd name="T25" fmla="*/ T24 w 7992"/>
                              <a:gd name="T26" fmla="+- 0 135 135"/>
                              <a:gd name="T27" fmla="*/ 135 h 1745"/>
                              <a:gd name="T28" fmla="+- 0 1764 1764"/>
                              <a:gd name="T29" fmla="*/ T28 w 7992"/>
                              <a:gd name="T30" fmla="+- 0 155 135"/>
                              <a:gd name="T31" fmla="*/ 155 h 1745"/>
                              <a:gd name="T32" fmla="+- 0 9756 1764"/>
                              <a:gd name="T33" fmla="*/ T32 w 7992"/>
                              <a:gd name="T34" fmla="+- 0 155 135"/>
                              <a:gd name="T35" fmla="*/ 155 h 1745"/>
                              <a:gd name="T36" fmla="+- 0 9756 1764"/>
                              <a:gd name="T37" fmla="*/ T36 w 7992"/>
                              <a:gd name="T38" fmla="+- 0 135 135"/>
                              <a:gd name="T39" fmla="*/ 135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8" name="docshape678"/>
                        <wps:cNvSpPr txBox="1">
                          <a:spLocks/>
                        </wps:cNvSpPr>
                        <wps:spPr bwMode="auto">
                          <a:xfrm>
                            <a:off x="1764" y="154"/>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66E30" w14:textId="77777777" w:rsidR="003D76C2" w:rsidRDefault="00000000">
                              <w:pPr>
                                <w:spacing w:before="40" w:line="660" w:lineRule="auto"/>
                                <w:ind w:left="885" w:right="1766" w:hanging="432"/>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StringProvider</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 xml:space="preserve">{ fun </w:t>
                              </w:r>
                              <w:proofErr w:type="spellStart"/>
                              <w:r>
                                <w:rPr>
                                  <w:rFonts w:ascii="Courier New"/>
                                  <w:sz w:val="18"/>
                                </w:rPr>
                                <w:t>provideItemString</w:t>
                              </w:r>
                              <w:proofErr w:type="spellEnd"/>
                              <w:r>
                                <w:rPr>
                                  <w:rFonts w:ascii="Courier New"/>
                                  <w:sz w:val="18"/>
                                </w:rPr>
                                <w:t>(number: Int): String = ""</w:t>
                              </w:r>
                            </w:p>
                            <w:p w14:paraId="170DE46F" w14:textId="77777777" w:rsidR="003D76C2" w:rsidRDefault="00000000">
                              <w:pPr>
                                <w:spacing w:line="202" w:lineRule="exact"/>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provideYouClickedString</w:t>
                              </w:r>
                              <w:proofErr w:type="spellEnd"/>
                              <w:r>
                                <w:rPr>
                                  <w:rFonts w:ascii="Courier New"/>
                                  <w:sz w:val="18"/>
                                </w:rPr>
                                <w:t>(</w:t>
                              </w:r>
                              <w:proofErr w:type="spellStart"/>
                              <w:r>
                                <w:rPr>
                                  <w:rFonts w:ascii="Courier New"/>
                                  <w:sz w:val="18"/>
                                </w:rPr>
                                <w:t>itemText</w:t>
                              </w:r>
                              <w:proofErr w:type="spellEnd"/>
                              <w:r>
                                <w:rPr>
                                  <w:rFonts w:ascii="Courier New"/>
                                  <w:sz w:val="18"/>
                                </w:rPr>
                                <w:t>:</w:t>
                              </w:r>
                              <w:r>
                                <w:rPr>
                                  <w:rFonts w:ascii="Courier New"/>
                                  <w:spacing w:val="-11"/>
                                  <w:sz w:val="18"/>
                                </w:rPr>
                                <w:t xml:space="preserve"> </w:t>
                              </w:r>
                              <w:r>
                                <w:rPr>
                                  <w:rFonts w:ascii="Courier New"/>
                                  <w:sz w:val="18"/>
                                </w:rPr>
                                <w:t>String)</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pacing w:val="-5"/>
                                  <w:sz w:val="18"/>
                                </w:rPr>
                                <w:t>""</w:t>
                              </w:r>
                            </w:p>
                            <w:p w14:paraId="0B01244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8D146" id="docshapegroup675" o:spid="_x0000_s1579" style="position:absolute;margin-left:88.2pt;margin-top:6.75pt;width:399.6pt;height:87.25pt;z-index:-15631872;mso-wrap-distance-left:0;mso-wrap-distance-right:0;mso-position-horizontal-relative:page;mso-position-vertical-relative:text" coordorigin="1764,135"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">
                <v:rect id="docshape676" o:spid="_x0000_s1580" style="position:absolute;left:1764;top:144;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" fillcolor="#f6f6f6" stroked="f">
                  <v:path arrowok="t"/>
                </v:rect>
                <v:shape id="docshape677" o:spid="_x0000_s1581" style="position:absolute;left:1764;top:134;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" path="m7992,1724l,1724r,20l7992,1744r,-20xm7992,l,,,20r7992,l7992,xe" fillcolor="#dadada" stroked="f">
                  <v:path arrowok="t" o:connecttype="custom" o:connectlocs="7992,1859;0,1859;0,1879;7992,1879;7992,1859;7992,135;0,135;0,155;7992,155;7992,135" o:connectangles="0,0,0,0,0,0,0,0,0,0"/>
                </v:shape>
                <v:shape id="docshape678" o:spid="_x0000_s1582" type="#_x0000_t202" style="position:absolute;left:1764;top:154;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" filled="f" stroked="f">
                  <v:path arrowok="t"/>
                  <v:textbox inset="0,0,0,0">
                    <w:txbxContent>
                      <w:p w14:paraId="25966E30" w14:textId="77777777" w:rsidR="003D76C2" w:rsidRDefault="00000000">
                        <w:pPr>
                          <w:spacing w:before="40" w:line="660" w:lineRule="auto"/>
                          <w:ind w:left="885" w:right="1766" w:hanging="432"/>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StringProvider</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 xml:space="preserve">{ fun </w:t>
                        </w:r>
                        <w:proofErr w:type="spellStart"/>
                        <w:r>
                          <w:rPr>
                            <w:rFonts w:ascii="Courier New"/>
                            <w:sz w:val="18"/>
                          </w:rPr>
                          <w:t>provideItemString</w:t>
                        </w:r>
                        <w:proofErr w:type="spellEnd"/>
                        <w:r>
                          <w:rPr>
                            <w:rFonts w:ascii="Courier New"/>
                            <w:sz w:val="18"/>
                          </w:rPr>
                          <w:t>(number: Int): String = ""</w:t>
                        </w:r>
                      </w:p>
                      <w:p w14:paraId="170DE46F" w14:textId="77777777" w:rsidR="003D76C2" w:rsidRDefault="00000000">
                        <w:pPr>
                          <w:spacing w:line="202" w:lineRule="exact"/>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provideYouClickedString</w:t>
                        </w:r>
                        <w:proofErr w:type="spellEnd"/>
                        <w:r>
                          <w:rPr>
                            <w:rFonts w:ascii="Courier New"/>
                            <w:sz w:val="18"/>
                          </w:rPr>
                          <w:t>(</w:t>
                        </w:r>
                        <w:proofErr w:type="spellStart"/>
                        <w:r>
                          <w:rPr>
                            <w:rFonts w:ascii="Courier New"/>
                            <w:sz w:val="18"/>
                          </w:rPr>
                          <w:t>itemText</w:t>
                        </w:r>
                        <w:proofErr w:type="spellEnd"/>
                        <w:r>
                          <w:rPr>
                            <w:rFonts w:ascii="Courier New"/>
                            <w:sz w:val="18"/>
                          </w:rPr>
                          <w:t>:</w:t>
                        </w:r>
                        <w:r>
                          <w:rPr>
                            <w:rFonts w:ascii="Courier New"/>
                            <w:spacing w:val="-11"/>
                            <w:sz w:val="18"/>
                          </w:rPr>
                          <w:t xml:space="preserve"> </w:t>
                        </w:r>
                        <w:r>
                          <w:rPr>
                            <w:rFonts w:ascii="Courier New"/>
                            <w:sz w:val="18"/>
                          </w:rPr>
                          <w:t>String)</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pacing w:val="-5"/>
                            <w:sz w:val="18"/>
                          </w:rPr>
                          <w:t>""</w:t>
                        </w:r>
                      </w:p>
                      <w:p w14:paraId="0B01244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15993F6" w14:textId="77777777" w:rsidR="003D76C2" w:rsidRDefault="003D76C2">
      <w:pPr>
        <w:rPr>
          <w:sz w:val="8"/>
        </w:rPr>
        <w:sectPr w:rsidR="003D76C2">
          <w:pgSz w:w="10800" w:h="13320"/>
          <w:pgMar w:top="1120" w:right="920" w:bottom="280" w:left="940" w:header="695" w:footer="0" w:gutter="0"/>
          <w:cols w:space="720"/>
        </w:sectPr>
      </w:pPr>
    </w:p>
    <w:p w14:paraId="248E0BDA" w14:textId="77777777" w:rsidR="003D76C2" w:rsidRDefault="003D76C2">
      <w:pPr>
        <w:pStyle w:val="BodyText"/>
        <w:spacing w:before="12"/>
        <w:rPr>
          <w:sz w:val="7"/>
        </w:rPr>
      </w:pPr>
    </w:p>
    <w:p w14:paraId="7869689C" w14:textId="77777777" w:rsidR="003D76C2" w:rsidRDefault="00000000">
      <w:pPr>
        <w:pStyle w:val="ListParagraph"/>
        <w:numPr>
          <w:ilvl w:val="0"/>
          <w:numId w:val="8"/>
        </w:numPr>
        <w:tabs>
          <w:tab w:val="left" w:pos="554"/>
        </w:tabs>
        <w:spacing w:before="101" w:line="242" w:lineRule="auto"/>
        <w:ind w:right="1217"/>
        <w:jc w:val="left"/>
        <w:rPr>
          <w:sz w:val="20"/>
        </w:rPr>
      </w:pPr>
      <w:r>
        <w:rPr>
          <w:sz w:val="20"/>
        </w:rPr>
        <w:t xml:space="preserve">Now, we will need to test this. In order to do so, we will need </w:t>
      </w:r>
      <w:proofErr w:type="spellStart"/>
      <w:r>
        <w:rPr>
          <w:rFonts w:ascii="Courier New"/>
          <w:b/>
        </w:rPr>
        <w:t>mockito</w:t>
      </w:r>
      <w:proofErr w:type="spellEnd"/>
      <w:r>
        <w:rPr>
          <w:sz w:val="20"/>
        </w:rPr>
        <w:t>, and we</w:t>
      </w:r>
      <w:r>
        <w:rPr>
          <w:spacing w:val="-4"/>
          <w:sz w:val="20"/>
        </w:rPr>
        <w:t xml:space="preserve"> </w:t>
      </w:r>
      <w:r>
        <w:rPr>
          <w:sz w:val="20"/>
        </w:rPr>
        <w:t>will</w:t>
      </w:r>
      <w:r>
        <w:rPr>
          <w:spacing w:val="-4"/>
          <w:sz w:val="20"/>
        </w:rPr>
        <w:t xml:space="preserve"> </w:t>
      </w:r>
      <w:r>
        <w:rPr>
          <w:sz w:val="20"/>
        </w:rPr>
        <w:t>need</w:t>
      </w:r>
      <w:r>
        <w:rPr>
          <w:spacing w:val="-4"/>
          <w:sz w:val="20"/>
        </w:rPr>
        <w:t xml:space="preserve"> </w:t>
      </w:r>
      <w:r>
        <w:rPr>
          <w:sz w:val="20"/>
        </w:rPr>
        <w:t>the</w:t>
      </w:r>
      <w:r>
        <w:rPr>
          <w:spacing w:val="-4"/>
          <w:sz w:val="20"/>
        </w:rPr>
        <w:t xml:space="preserve"> </w:t>
      </w:r>
      <w:r>
        <w:rPr>
          <w:sz w:val="20"/>
        </w:rPr>
        <w:t>Mockito</w:t>
      </w:r>
      <w:r>
        <w:rPr>
          <w:spacing w:val="-4"/>
          <w:sz w:val="20"/>
        </w:rPr>
        <w:t xml:space="preserve"> </w:t>
      </w:r>
      <w:r>
        <w:rPr>
          <w:sz w:val="20"/>
        </w:rPr>
        <w:t>configuration</w:t>
      </w:r>
      <w:r>
        <w:rPr>
          <w:spacing w:val="-4"/>
          <w:sz w:val="20"/>
        </w:rPr>
        <w:t xml:space="preserve"> </w:t>
      </w:r>
      <w:r>
        <w:rPr>
          <w:sz w:val="20"/>
        </w:rPr>
        <w:t>for</w:t>
      </w:r>
      <w:r>
        <w:rPr>
          <w:spacing w:val="-4"/>
          <w:sz w:val="20"/>
        </w:rPr>
        <w:t xml:space="preserve"> </w:t>
      </w:r>
      <w:r>
        <w:rPr>
          <w:sz w:val="20"/>
        </w:rPr>
        <w:t>Kotlin</w:t>
      </w:r>
      <w:r>
        <w:rPr>
          <w:spacing w:val="-4"/>
          <w:sz w:val="20"/>
        </w:rPr>
        <w:t xml:space="preserve"> </w:t>
      </w:r>
      <w:r>
        <w:rPr>
          <w:sz w:val="20"/>
        </w:rPr>
        <w:t>defined</w:t>
      </w:r>
      <w:r>
        <w:rPr>
          <w:spacing w:val="-4"/>
          <w:sz w:val="20"/>
        </w:rPr>
        <w:t xml:space="preserve"> </w:t>
      </w:r>
      <w:r>
        <w:rPr>
          <w:sz w:val="20"/>
        </w:rPr>
        <w:t>in</w:t>
      </w:r>
      <w:r>
        <w:rPr>
          <w:spacing w:val="-4"/>
          <w:sz w:val="20"/>
        </w:rPr>
        <w:t xml:space="preserve"> </w:t>
      </w:r>
      <w:r>
        <w:rPr>
          <w:sz w:val="20"/>
        </w:rPr>
        <w:t>the</w:t>
      </w:r>
      <w:r>
        <w:rPr>
          <w:spacing w:val="-6"/>
          <w:sz w:val="20"/>
        </w:rPr>
        <w:t xml:space="preserve"> </w:t>
      </w:r>
      <w:proofErr w:type="spellStart"/>
      <w:r>
        <w:rPr>
          <w:i/>
          <w:sz w:val="20"/>
        </w:rPr>
        <w:t>mockito-kotlin</w:t>
      </w:r>
      <w:proofErr w:type="spellEnd"/>
      <w:r>
        <w:rPr>
          <w:i/>
          <w:sz w:val="20"/>
        </w:rPr>
        <w:t xml:space="preserve"> </w:t>
      </w:r>
      <w:r>
        <w:rPr>
          <w:sz w:val="20"/>
        </w:rPr>
        <w:t xml:space="preserve">section. After this, we can create </w:t>
      </w:r>
      <w:proofErr w:type="spellStart"/>
      <w:r>
        <w:rPr>
          <w:rFonts w:ascii="Courier New"/>
          <w:b/>
        </w:rPr>
        <w:t>StringProviderTest</w:t>
      </w:r>
      <w:proofErr w:type="spellEnd"/>
      <w:r>
        <w:rPr>
          <w:sz w:val="20"/>
        </w:rPr>
        <w:t>, which will look like this:</w:t>
      </w:r>
    </w:p>
    <w:p w14:paraId="7EDF0E45" w14:textId="77777777" w:rsidR="003D76C2" w:rsidRDefault="00D51F7C">
      <w:pPr>
        <w:pStyle w:val="BodyText"/>
        <w:spacing w:before="1"/>
        <w:rPr>
          <w:sz w:val="9"/>
        </w:rPr>
      </w:pPr>
      <w:r>
        <w:rPr>
          <w:noProof/>
        </w:rPr>
        <mc:AlternateContent>
          <mc:Choice Requires="wpg">
            <w:drawing>
              <wp:anchor distT="0" distB="0" distL="0" distR="0" simplePos="0" relativeHeight="487685120" behindDoc="1" locked="0" layoutInCell="1" allowOverlap="1" wp14:anchorId="275C3D21" wp14:editId="18A1DA61">
                <wp:simplePos x="0" y="0"/>
                <wp:positionH relativeFrom="page">
                  <wp:posOffset>662940</wp:posOffset>
                </wp:positionH>
                <wp:positionV relativeFrom="paragraph">
                  <wp:posOffset>93980</wp:posOffset>
                </wp:positionV>
                <wp:extent cx="5074920" cy="5553075"/>
                <wp:effectExtent l="0" t="0" r="5080" b="0"/>
                <wp:wrapTopAndBottom/>
                <wp:docPr id="871" name="docshapegroup6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553075"/>
                          <a:chOff x="1044" y="148"/>
                          <a:chExt cx="7992" cy="8745"/>
                        </a:xfrm>
                      </wpg:grpSpPr>
                      <wps:wsp>
                        <wps:cNvPr id="872" name="docshape680"/>
                        <wps:cNvSpPr>
                          <a:spLocks/>
                        </wps:cNvSpPr>
                        <wps:spPr bwMode="auto">
                          <a:xfrm>
                            <a:off x="1044" y="157"/>
                            <a:ext cx="7992" cy="8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3" name="docshape681"/>
                        <wps:cNvSpPr>
                          <a:spLocks/>
                        </wps:cNvSpPr>
                        <wps:spPr bwMode="auto">
                          <a:xfrm>
                            <a:off x="1044" y="147"/>
                            <a:ext cx="7992" cy="8745"/>
                          </a:xfrm>
                          <a:custGeom>
                            <a:avLst/>
                            <a:gdLst>
                              <a:gd name="T0" fmla="+- 0 9036 1044"/>
                              <a:gd name="T1" fmla="*/ T0 w 7992"/>
                              <a:gd name="T2" fmla="+- 0 8872 148"/>
                              <a:gd name="T3" fmla="*/ 8872 h 8745"/>
                              <a:gd name="T4" fmla="+- 0 1044 1044"/>
                              <a:gd name="T5" fmla="*/ T4 w 7992"/>
                              <a:gd name="T6" fmla="+- 0 8872 148"/>
                              <a:gd name="T7" fmla="*/ 8872 h 8745"/>
                              <a:gd name="T8" fmla="+- 0 1044 1044"/>
                              <a:gd name="T9" fmla="*/ T8 w 7992"/>
                              <a:gd name="T10" fmla="+- 0 8892 148"/>
                              <a:gd name="T11" fmla="*/ 8892 h 8745"/>
                              <a:gd name="T12" fmla="+- 0 9036 1044"/>
                              <a:gd name="T13" fmla="*/ T12 w 7992"/>
                              <a:gd name="T14" fmla="+- 0 8892 148"/>
                              <a:gd name="T15" fmla="*/ 8892 h 8745"/>
                              <a:gd name="T16" fmla="+- 0 9036 1044"/>
                              <a:gd name="T17" fmla="*/ T16 w 7992"/>
                              <a:gd name="T18" fmla="+- 0 8872 148"/>
                              <a:gd name="T19" fmla="*/ 8872 h 8745"/>
                              <a:gd name="T20" fmla="+- 0 9036 1044"/>
                              <a:gd name="T21" fmla="*/ T20 w 7992"/>
                              <a:gd name="T22" fmla="+- 0 148 148"/>
                              <a:gd name="T23" fmla="*/ 148 h 8745"/>
                              <a:gd name="T24" fmla="+- 0 1044 1044"/>
                              <a:gd name="T25" fmla="*/ T24 w 7992"/>
                              <a:gd name="T26" fmla="+- 0 148 148"/>
                              <a:gd name="T27" fmla="*/ 148 h 8745"/>
                              <a:gd name="T28" fmla="+- 0 1044 1044"/>
                              <a:gd name="T29" fmla="*/ T28 w 7992"/>
                              <a:gd name="T30" fmla="+- 0 168 148"/>
                              <a:gd name="T31" fmla="*/ 168 h 8745"/>
                              <a:gd name="T32" fmla="+- 0 9036 1044"/>
                              <a:gd name="T33" fmla="*/ T32 w 7992"/>
                              <a:gd name="T34" fmla="+- 0 168 148"/>
                              <a:gd name="T35" fmla="*/ 168 h 8745"/>
                              <a:gd name="T36" fmla="+- 0 9036 1044"/>
                              <a:gd name="T37" fmla="*/ T36 w 7992"/>
                              <a:gd name="T38" fmla="+- 0 148 148"/>
                              <a:gd name="T39" fmla="*/ 148 h 8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745">
                                <a:moveTo>
                                  <a:pt x="7992" y="8724"/>
                                </a:moveTo>
                                <a:lnTo>
                                  <a:pt x="0" y="8724"/>
                                </a:lnTo>
                                <a:lnTo>
                                  <a:pt x="0" y="8744"/>
                                </a:lnTo>
                                <a:lnTo>
                                  <a:pt x="7992" y="8744"/>
                                </a:lnTo>
                                <a:lnTo>
                                  <a:pt x="7992" y="8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4" name="docshape682"/>
                        <wps:cNvSpPr txBox="1">
                          <a:spLocks/>
                        </wps:cNvSpPr>
                        <wps:spPr bwMode="auto">
                          <a:xfrm>
                            <a:off x="1044" y="167"/>
                            <a:ext cx="7992" cy="8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331BEC"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StringProviderTest</w:t>
                              </w:r>
                              <w:proofErr w:type="spellEnd"/>
                              <w:r>
                                <w:rPr>
                                  <w:rFonts w:ascii="Courier New"/>
                                  <w:sz w:val="18"/>
                                </w:rPr>
                                <w:t xml:space="preserve"> {</w:t>
                              </w:r>
                            </w:p>
                            <w:p w14:paraId="11C3059A" w14:textId="77777777" w:rsidR="003D76C2" w:rsidRDefault="003D76C2">
                              <w:pPr>
                                <w:spacing w:before="9"/>
                                <w:rPr>
                                  <w:rFonts w:ascii="Courier New"/>
                                  <w:sz w:val="24"/>
                                </w:rPr>
                              </w:pPr>
                            </w:p>
                            <w:p w14:paraId="01BAA8C2" w14:textId="77777777" w:rsidR="003D76C2" w:rsidRDefault="00000000">
                              <w:pPr>
                                <w:spacing w:before="1"/>
                                <w:ind w:left="885"/>
                                <w:rPr>
                                  <w:rFonts w:ascii="Courier New"/>
                                  <w:sz w:val="18"/>
                                </w:rPr>
                              </w:pPr>
                              <w:r>
                                <w:rPr>
                                  <w:rFonts w:ascii="Courier New"/>
                                  <w:spacing w:val="-2"/>
                                  <w:sz w:val="18"/>
                                </w:rPr>
                                <w:t>@InjectMocks</w:t>
                              </w:r>
                            </w:p>
                            <w:p w14:paraId="70E8DCB6" w14:textId="77777777" w:rsidR="003D76C2" w:rsidRDefault="00000000">
                              <w:pPr>
                                <w:spacing w:before="76"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w:t>
                              </w:r>
                              <w:r>
                                <w:rPr>
                                  <w:rFonts w:ascii="Courier New"/>
                                  <w:spacing w:val="-2"/>
                                  <w:sz w:val="18"/>
                                </w:rPr>
                                <w:t>@Mock</w:t>
                              </w:r>
                            </w:p>
                            <w:p w14:paraId="306821D7" w14:textId="77777777" w:rsidR="003D76C2" w:rsidRDefault="00000000">
                              <w:pPr>
                                <w:spacing w:before="1"/>
                                <w:ind w:left="885"/>
                                <w:rPr>
                                  <w:rFonts w:ascii="Courier New"/>
                                  <w:sz w:val="18"/>
                                </w:rPr>
                              </w:pPr>
                              <w:proofErr w:type="spellStart"/>
                              <w:r>
                                <w:rPr>
                                  <w:rFonts w:ascii="Courier New"/>
                                  <w:sz w:val="18"/>
                                </w:rPr>
                                <w:t>lateinit</w:t>
                              </w:r>
                              <w:proofErr w:type="spellEnd"/>
                              <w:r>
                                <w:rPr>
                                  <w:rFonts w:ascii="Courier New"/>
                                  <w:spacing w:val="-7"/>
                                  <w:sz w:val="18"/>
                                </w:rPr>
                                <w:t xml:space="preserve"> </w:t>
                              </w:r>
                              <w:r>
                                <w:rPr>
                                  <w:rFonts w:ascii="Courier New"/>
                                  <w:sz w:val="18"/>
                                </w:rPr>
                                <w:t>var</w:t>
                              </w:r>
                              <w:r>
                                <w:rPr>
                                  <w:rFonts w:ascii="Courier New"/>
                                  <w:spacing w:val="-6"/>
                                  <w:sz w:val="18"/>
                                </w:rPr>
                                <w:t xml:space="preserve"> </w:t>
                              </w:r>
                              <w:r>
                                <w:rPr>
                                  <w:rFonts w:ascii="Courier New"/>
                                  <w:sz w:val="18"/>
                                </w:rPr>
                                <w:t>context:</w:t>
                              </w:r>
                              <w:r>
                                <w:rPr>
                                  <w:rFonts w:ascii="Courier New"/>
                                  <w:spacing w:val="-6"/>
                                  <w:sz w:val="18"/>
                                </w:rPr>
                                <w:t xml:space="preserve"> </w:t>
                              </w:r>
                              <w:r>
                                <w:rPr>
                                  <w:rFonts w:ascii="Courier New"/>
                                  <w:spacing w:val="-2"/>
                                  <w:sz w:val="18"/>
                                </w:rPr>
                                <w:t>Context</w:t>
                              </w:r>
                            </w:p>
                            <w:p w14:paraId="25E6F8EB" w14:textId="77777777" w:rsidR="003D76C2" w:rsidRDefault="003D76C2">
                              <w:pPr>
                                <w:rPr>
                                  <w:rFonts w:ascii="Courier New"/>
                                  <w:sz w:val="20"/>
                                </w:rPr>
                              </w:pPr>
                            </w:p>
                            <w:p w14:paraId="28E8119C" w14:textId="77777777" w:rsidR="003D76C2" w:rsidRDefault="00000000">
                              <w:pPr>
                                <w:spacing w:before="129"/>
                                <w:ind w:left="885"/>
                                <w:rPr>
                                  <w:rFonts w:ascii="Courier New"/>
                                  <w:sz w:val="18"/>
                                </w:rPr>
                              </w:pPr>
                              <w:r>
                                <w:rPr>
                                  <w:rFonts w:ascii="Courier New"/>
                                  <w:spacing w:val="-2"/>
                                  <w:sz w:val="18"/>
                                </w:rPr>
                                <w:t>@Test</w:t>
                              </w:r>
                            </w:p>
                            <w:p w14:paraId="69F85706" w14:textId="77777777" w:rsidR="003D76C2" w:rsidRDefault="00000000">
                              <w:pPr>
                                <w:spacing w:before="77" w:line="328" w:lineRule="auto"/>
                                <w:ind w:left="1317" w:right="4318" w:hanging="432"/>
                                <w:rPr>
                                  <w:rFonts w:ascii="Courier New"/>
                                  <w:sz w:val="18"/>
                                </w:rPr>
                              </w:pPr>
                              <w:r>
                                <w:rPr>
                                  <w:rFonts w:ascii="Courier New"/>
                                  <w:sz w:val="18"/>
                                </w:rPr>
                                <w:t>fun</w:t>
                              </w:r>
                              <w:r>
                                <w:rPr>
                                  <w:rFonts w:ascii="Courier New"/>
                                  <w:spacing w:val="-19"/>
                                  <w:sz w:val="18"/>
                                </w:rPr>
                                <w:t xml:space="preserve"> </w:t>
                              </w:r>
                              <w:proofErr w:type="spellStart"/>
                              <w:r>
                                <w:rPr>
                                  <w:rFonts w:ascii="Courier New"/>
                                  <w:sz w:val="18"/>
                                </w:rPr>
                                <w:t>provideItemString</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number = 5</w:t>
                              </w:r>
                            </w:p>
                            <w:p w14:paraId="772F7AB6" w14:textId="77777777" w:rsidR="003D76C2" w:rsidRDefault="00000000">
                              <w:pPr>
                                <w:spacing w:before="1"/>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expected</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"expected"</w:t>
                              </w:r>
                            </w:p>
                            <w:p w14:paraId="738389C8" w14:textId="77777777" w:rsidR="003D76C2" w:rsidRDefault="00000000">
                              <w:pPr>
                                <w:spacing w:before="79" w:line="235" w:lineRule="auto"/>
                                <w:ind w:left="1533" w:hanging="216"/>
                                <w:rPr>
                                  <w:rFonts w:ascii="Courier New"/>
                                  <w:sz w:val="18"/>
                                </w:rPr>
                              </w:pPr>
                              <w:r>
                                <w:rPr>
                                  <w:rFonts w:ascii="Courier New"/>
                                  <w:spacing w:val="-2"/>
                                  <w:sz w:val="18"/>
                                </w:rPr>
                                <w:t>whenever(</w:t>
                              </w:r>
                              <w:proofErr w:type="spellStart"/>
                              <w:r>
                                <w:rPr>
                                  <w:rFonts w:ascii="Courier New"/>
                                  <w:spacing w:val="-2"/>
                                  <w:sz w:val="18"/>
                                </w:rPr>
                                <w:t>context.getString</w:t>
                              </w:r>
                              <w:proofErr w:type="spellEnd"/>
                              <w:r>
                                <w:rPr>
                                  <w:rFonts w:ascii="Courier New"/>
                                  <w:spacing w:val="-2"/>
                                  <w:sz w:val="18"/>
                                </w:rPr>
                                <w:t>(</w:t>
                              </w:r>
                              <w:proofErr w:type="spellStart"/>
                              <w:r>
                                <w:rPr>
                                  <w:rFonts w:ascii="Courier New"/>
                                  <w:spacing w:val="-2"/>
                                  <w:sz w:val="18"/>
                                </w:rPr>
                                <w:t>R.string.item_x</w:t>
                              </w:r>
                              <w:proofErr w:type="spellEnd"/>
                              <w:r>
                                <w:rPr>
                                  <w:rFonts w:ascii="Courier New"/>
                                  <w:spacing w:val="-2"/>
                                  <w:sz w:val="18"/>
                                </w:rPr>
                                <w:t>, number)).</w:t>
                              </w:r>
                              <w:proofErr w:type="spellStart"/>
                              <w:r>
                                <w:rPr>
                                  <w:rFonts w:ascii="Courier New"/>
                                  <w:spacing w:val="-2"/>
                                  <w:sz w:val="18"/>
                                </w:rPr>
                                <w:t>thenReturn</w:t>
                              </w:r>
                              <w:proofErr w:type="spellEnd"/>
                              <w:r>
                                <w:rPr>
                                  <w:rFonts w:ascii="Courier New"/>
                                  <w:spacing w:val="-2"/>
                                  <w:sz w:val="18"/>
                                </w:rPr>
                                <w:t>(expected)</w:t>
                              </w:r>
                            </w:p>
                            <w:p w14:paraId="1849ACA1" w14:textId="77777777" w:rsidR="003D76C2" w:rsidRDefault="003D76C2">
                              <w:pPr>
                                <w:spacing w:before="3"/>
                                <w:rPr>
                                  <w:rFonts w:ascii="Courier New"/>
                                  <w:sz w:val="26"/>
                                </w:rPr>
                              </w:pPr>
                            </w:p>
                            <w:p w14:paraId="5D70506A"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stringProvider.provideItemString</w:t>
                              </w:r>
                              <w:proofErr w:type="spellEnd"/>
                              <w:r>
                                <w:rPr>
                                  <w:rFonts w:ascii="Courier New"/>
                                  <w:spacing w:val="-2"/>
                                  <w:sz w:val="18"/>
                                </w:rPr>
                                <w:t>(number)</w:t>
                              </w:r>
                            </w:p>
                            <w:p w14:paraId="38C9C7A1" w14:textId="77777777" w:rsidR="003D76C2" w:rsidRDefault="003D76C2">
                              <w:pPr>
                                <w:rPr>
                                  <w:rFonts w:ascii="Courier New"/>
                                  <w:sz w:val="20"/>
                                </w:rPr>
                              </w:pPr>
                            </w:p>
                            <w:p w14:paraId="2FFC2C27"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(expected,</w:t>
                              </w:r>
                              <w:r>
                                <w:rPr>
                                  <w:rFonts w:ascii="Courier New"/>
                                  <w:spacing w:val="-22"/>
                                  <w:sz w:val="18"/>
                                </w:rPr>
                                <w:t xml:space="preserve"> </w:t>
                              </w:r>
                              <w:r>
                                <w:rPr>
                                  <w:rFonts w:ascii="Courier New"/>
                                  <w:spacing w:val="-2"/>
                                  <w:sz w:val="18"/>
                                </w:rPr>
                                <w:t>result)</w:t>
                              </w:r>
                            </w:p>
                            <w:p w14:paraId="7836A4A3" w14:textId="77777777" w:rsidR="003D76C2" w:rsidRDefault="00000000">
                              <w:pPr>
                                <w:spacing w:before="76"/>
                                <w:ind w:left="885"/>
                                <w:rPr>
                                  <w:rFonts w:ascii="Courier New"/>
                                  <w:sz w:val="18"/>
                                </w:rPr>
                              </w:pPr>
                              <w:r>
                                <w:rPr>
                                  <w:rFonts w:ascii="Courier New"/>
                                  <w:sz w:val="18"/>
                                </w:rPr>
                                <w:t>}</w:t>
                              </w:r>
                            </w:p>
                            <w:p w14:paraId="63570490" w14:textId="77777777" w:rsidR="003D76C2" w:rsidRDefault="003D76C2">
                              <w:pPr>
                                <w:rPr>
                                  <w:rFonts w:ascii="Courier New"/>
                                  <w:sz w:val="20"/>
                                </w:rPr>
                              </w:pPr>
                            </w:p>
                            <w:p w14:paraId="1C56F230" w14:textId="77777777" w:rsidR="003D76C2" w:rsidRDefault="00000000">
                              <w:pPr>
                                <w:spacing w:before="130"/>
                                <w:ind w:left="885"/>
                                <w:rPr>
                                  <w:rFonts w:ascii="Courier New"/>
                                  <w:sz w:val="18"/>
                                </w:rPr>
                              </w:pPr>
                              <w:r>
                                <w:rPr>
                                  <w:rFonts w:ascii="Courier New"/>
                                  <w:spacing w:val="-2"/>
                                  <w:sz w:val="18"/>
                                </w:rPr>
                                <w:t>@Test</w:t>
                              </w:r>
                            </w:p>
                            <w:p w14:paraId="4E95E82A" w14:textId="77777777" w:rsidR="003D76C2" w:rsidRDefault="00000000">
                              <w:pPr>
                                <w:spacing w:before="76" w:line="328" w:lineRule="auto"/>
                                <w:ind w:left="1317" w:right="3699" w:hanging="432"/>
                                <w:rPr>
                                  <w:rFonts w:ascii="Courier New"/>
                                  <w:sz w:val="18"/>
                                </w:rPr>
                              </w:pPr>
                              <w:r>
                                <w:rPr>
                                  <w:rFonts w:ascii="Courier New"/>
                                  <w:sz w:val="18"/>
                                </w:rPr>
                                <w:t>fun</w:t>
                              </w:r>
                              <w:r>
                                <w:rPr>
                                  <w:rFonts w:ascii="Courier New"/>
                                  <w:spacing w:val="-19"/>
                                  <w:sz w:val="18"/>
                                </w:rPr>
                                <w:t xml:space="preserve"> </w:t>
                              </w:r>
                              <w:proofErr w:type="spellStart"/>
                              <w:r>
                                <w:rPr>
                                  <w:rFonts w:ascii="Courier New"/>
                                  <w:sz w:val="18"/>
                                </w:rPr>
                                <w:t>provideYouClickedString</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itemText</w:t>
                              </w:r>
                              <w:proofErr w:type="spellEnd"/>
                              <w:r>
                                <w:rPr>
                                  <w:rFonts w:ascii="Courier New"/>
                                  <w:sz w:val="18"/>
                                </w:rPr>
                                <w:t xml:space="preserve"> = "</w:t>
                              </w:r>
                              <w:proofErr w:type="spellStart"/>
                              <w:r>
                                <w:rPr>
                                  <w:rFonts w:ascii="Courier New"/>
                                  <w:sz w:val="18"/>
                                </w:rPr>
                                <w:t>itemText</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expected = "expected"</w:t>
                              </w:r>
                            </w:p>
                            <w:p w14:paraId="67F86D18" w14:textId="77777777" w:rsidR="003D76C2" w:rsidRDefault="00000000">
                              <w:pPr>
                                <w:spacing w:before="5" w:line="235" w:lineRule="auto"/>
                                <w:ind w:left="1533" w:right="1185" w:hanging="216"/>
                                <w:rPr>
                                  <w:rFonts w:ascii="Courier New"/>
                                  <w:sz w:val="18"/>
                                </w:rPr>
                              </w:pPr>
                              <w:r>
                                <w:rPr>
                                  <w:rFonts w:ascii="Courier New"/>
                                  <w:spacing w:val="-2"/>
                                  <w:sz w:val="18"/>
                                </w:rPr>
                                <w:t>whenever(</w:t>
                              </w:r>
                              <w:proofErr w:type="spellStart"/>
                              <w:r>
                                <w:rPr>
                                  <w:rFonts w:ascii="Courier New"/>
                                  <w:spacing w:val="-2"/>
                                  <w:sz w:val="18"/>
                                </w:rPr>
                                <w:t>context.getString</w:t>
                              </w:r>
                              <w:proofErr w:type="spellEnd"/>
                              <w:r>
                                <w:rPr>
                                  <w:rFonts w:ascii="Courier New"/>
                                  <w:spacing w:val="-2"/>
                                  <w:sz w:val="18"/>
                                </w:rPr>
                                <w:t>(</w:t>
                              </w:r>
                              <w:proofErr w:type="spellStart"/>
                              <w:r>
                                <w:rPr>
                                  <w:rFonts w:ascii="Courier New"/>
                                  <w:spacing w:val="-2"/>
                                  <w:sz w:val="18"/>
                                </w:rPr>
                                <w:t>R.string.you_clicked_y</w:t>
                              </w:r>
                              <w:proofErr w:type="spellEnd"/>
                              <w:r>
                                <w:rPr>
                                  <w:rFonts w:ascii="Courier New"/>
                                  <w:spacing w:val="-2"/>
                                  <w:sz w:val="18"/>
                                </w:rPr>
                                <w:t xml:space="preserve">, </w:t>
                              </w:r>
                              <w:proofErr w:type="spellStart"/>
                              <w:r>
                                <w:rPr>
                                  <w:rFonts w:ascii="Courier New"/>
                                  <w:spacing w:val="-2"/>
                                  <w:sz w:val="18"/>
                                </w:rPr>
                                <w:t>itemText</w:t>
                              </w:r>
                              <w:proofErr w:type="spellEnd"/>
                              <w:r>
                                <w:rPr>
                                  <w:rFonts w:ascii="Courier New"/>
                                  <w:spacing w:val="-2"/>
                                  <w:sz w:val="18"/>
                                </w:rPr>
                                <w:t>)).</w:t>
                              </w:r>
                              <w:proofErr w:type="spellStart"/>
                              <w:r>
                                <w:rPr>
                                  <w:rFonts w:ascii="Courier New"/>
                                  <w:spacing w:val="-2"/>
                                  <w:sz w:val="18"/>
                                </w:rPr>
                                <w:t>thenReturn</w:t>
                              </w:r>
                              <w:proofErr w:type="spellEnd"/>
                              <w:r>
                                <w:rPr>
                                  <w:rFonts w:ascii="Courier New"/>
                                  <w:spacing w:val="-2"/>
                                  <w:sz w:val="18"/>
                                </w:rPr>
                                <w:t>(expected)</w:t>
                              </w:r>
                            </w:p>
                            <w:p w14:paraId="407E29C1" w14:textId="77777777" w:rsidR="003D76C2" w:rsidRDefault="003D76C2">
                              <w:pPr>
                                <w:spacing w:before="3"/>
                                <w:rPr>
                                  <w:rFonts w:ascii="Courier New"/>
                                  <w:sz w:val="26"/>
                                </w:rPr>
                              </w:pPr>
                            </w:p>
                            <w:p w14:paraId="4314AA81"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stringProvider.provideYouClickedString</w:t>
                              </w:r>
                              <w:proofErr w:type="spellEnd"/>
                              <w:r>
                                <w:rPr>
                                  <w:rFonts w:ascii="Courier New"/>
                                  <w:spacing w:val="-2"/>
                                  <w:sz w:val="18"/>
                                </w:rPr>
                                <w:t>(</w:t>
                              </w:r>
                              <w:proofErr w:type="spellStart"/>
                              <w:r>
                                <w:rPr>
                                  <w:rFonts w:ascii="Courier New"/>
                                  <w:spacing w:val="-2"/>
                                  <w:sz w:val="18"/>
                                </w:rPr>
                                <w:t>itemText</w:t>
                              </w:r>
                              <w:proofErr w:type="spellEnd"/>
                              <w:r>
                                <w:rPr>
                                  <w:rFonts w:ascii="Courier New"/>
                                  <w:spacing w:val="-2"/>
                                  <w:sz w:val="18"/>
                                </w:rPr>
                                <w:t>)</w:t>
                              </w:r>
                            </w:p>
                            <w:p w14:paraId="0ADDE518" w14:textId="77777777" w:rsidR="003D76C2" w:rsidRDefault="003D76C2">
                              <w:pPr>
                                <w:rPr>
                                  <w:rFonts w:ascii="Courier New"/>
                                  <w:sz w:val="20"/>
                                </w:rPr>
                              </w:pPr>
                            </w:p>
                            <w:p w14:paraId="7DAA6F1B"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(expected,</w:t>
                              </w:r>
                              <w:r>
                                <w:rPr>
                                  <w:rFonts w:ascii="Courier New"/>
                                  <w:spacing w:val="-22"/>
                                  <w:sz w:val="18"/>
                                </w:rPr>
                                <w:t xml:space="preserve"> </w:t>
                              </w:r>
                              <w:r>
                                <w:rPr>
                                  <w:rFonts w:ascii="Courier New"/>
                                  <w:spacing w:val="-2"/>
                                  <w:sz w:val="18"/>
                                </w:rPr>
                                <w:t>result)</w:t>
                              </w:r>
                            </w:p>
                            <w:p w14:paraId="0E755127" w14:textId="77777777" w:rsidR="003D76C2" w:rsidRDefault="00000000">
                              <w:pPr>
                                <w:spacing w:before="76"/>
                                <w:ind w:left="885"/>
                                <w:rPr>
                                  <w:rFonts w:ascii="Courier New"/>
                                  <w:sz w:val="18"/>
                                </w:rPr>
                              </w:pPr>
                              <w:r>
                                <w:rPr>
                                  <w:rFonts w:ascii="Courier New"/>
                                  <w:sz w:val="18"/>
                                </w:rPr>
                                <w:t>}</w:t>
                              </w:r>
                            </w:p>
                            <w:p w14:paraId="45B6FFD6"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5C3D21" id="docshapegroup679" o:spid="_x0000_s1583" style="position:absolute;margin-left:52.2pt;margin-top:7.4pt;width:399.6pt;height:437.25pt;z-index:-15631360;mso-wrap-distance-left:0;mso-wrap-distance-right:0;mso-position-horizontal-relative:page;mso-position-vertical-relative:text" coordorigin="1044,148" coordsize="7992,8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">
                <v:rect id="docshape680" o:spid="_x0000_s1584" style="position:absolute;left:1044;top:157;width:7992;height:8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" fillcolor="#f6f6f6" stroked="f">
                  <v:path arrowok="t"/>
                </v:rect>
                <v:shape id="docshape681" o:spid="_x0000_s1585" style="position:absolute;left:1044;top:147;width:7992;height:8745;visibility:visible;mso-wrap-style:square;v-text-anchor:top" coordsize="7992,8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" path="m7992,8724l,8724r,20l7992,8744r,-20xm7992,l,,,20r7992,l7992,xe" fillcolor="#dadada" stroked="f">
                  <v:path arrowok="t" o:connecttype="custom" o:connectlocs="7992,8872;0,8872;0,8892;7992,8892;7992,8872;7992,148;0,148;0,168;7992,168;7992,148" o:connectangles="0,0,0,0,0,0,0,0,0,0"/>
                </v:shape>
                <v:shape id="docshape682" o:spid="_x0000_s1586" type="#_x0000_t202" style="position:absolute;left:1044;top:167;width:7992;height:8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" filled="f" stroked="f">
                  <v:path arrowok="t"/>
                  <v:textbox inset="0,0,0,0">
                    <w:txbxContent>
                      <w:p w14:paraId="26331BEC"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StringProviderTest</w:t>
                        </w:r>
                        <w:proofErr w:type="spellEnd"/>
                        <w:r>
                          <w:rPr>
                            <w:rFonts w:ascii="Courier New"/>
                            <w:sz w:val="18"/>
                          </w:rPr>
                          <w:t xml:space="preserve"> {</w:t>
                        </w:r>
                      </w:p>
                      <w:p w14:paraId="11C3059A" w14:textId="77777777" w:rsidR="003D76C2" w:rsidRDefault="003D76C2">
                        <w:pPr>
                          <w:spacing w:before="9"/>
                          <w:rPr>
                            <w:rFonts w:ascii="Courier New"/>
                            <w:sz w:val="24"/>
                          </w:rPr>
                        </w:pPr>
                      </w:p>
                      <w:p w14:paraId="01BAA8C2" w14:textId="77777777" w:rsidR="003D76C2" w:rsidRDefault="00000000">
                        <w:pPr>
                          <w:spacing w:before="1"/>
                          <w:ind w:left="885"/>
                          <w:rPr>
                            <w:rFonts w:ascii="Courier New"/>
                            <w:sz w:val="18"/>
                          </w:rPr>
                        </w:pPr>
                        <w:r>
                          <w:rPr>
                            <w:rFonts w:ascii="Courier New"/>
                            <w:spacing w:val="-2"/>
                            <w:sz w:val="18"/>
                          </w:rPr>
                          <w:t>@InjectMocks</w:t>
                        </w:r>
                      </w:p>
                      <w:p w14:paraId="70E8DCB6" w14:textId="77777777" w:rsidR="003D76C2" w:rsidRDefault="00000000">
                        <w:pPr>
                          <w:spacing w:before="76"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w:t>
                        </w:r>
                        <w:r>
                          <w:rPr>
                            <w:rFonts w:ascii="Courier New"/>
                            <w:spacing w:val="-2"/>
                            <w:sz w:val="18"/>
                          </w:rPr>
                          <w:t>@Mock</w:t>
                        </w:r>
                      </w:p>
                      <w:p w14:paraId="306821D7" w14:textId="77777777" w:rsidR="003D76C2" w:rsidRDefault="00000000">
                        <w:pPr>
                          <w:spacing w:before="1"/>
                          <w:ind w:left="885"/>
                          <w:rPr>
                            <w:rFonts w:ascii="Courier New"/>
                            <w:sz w:val="18"/>
                          </w:rPr>
                        </w:pPr>
                        <w:proofErr w:type="spellStart"/>
                        <w:r>
                          <w:rPr>
                            <w:rFonts w:ascii="Courier New"/>
                            <w:sz w:val="18"/>
                          </w:rPr>
                          <w:t>lateinit</w:t>
                        </w:r>
                        <w:proofErr w:type="spellEnd"/>
                        <w:r>
                          <w:rPr>
                            <w:rFonts w:ascii="Courier New"/>
                            <w:spacing w:val="-7"/>
                            <w:sz w:val="18"/>
                          </w:rPr>
                          <w:t xml:space="preserve"> </w:t>
                        </w:r>
                        <w:r>
                          <w:rPr>
                            <w:rFonts w:ascii="Courier New"/>
                            <w:sz w:val="18"/>
                          </w:rPr>
                          <w:t>var</w:t>
                        </w:r>
                        <w:r>
                          <w:rPr>
                            <w:rFonts w:ascii="Courier New"/>
                            <w:spacing w:val="-6"/>
                            <w:sz w:val="18"/>
                          </w:rPr>
                          <w:t xml:space="preserve"> </w:t>
                        </w:r>
                        <w:r>
                          <w:rPr>
                            <w:rFonts w:ascii="Courier New"/>
                            <w:sz w:val="18"/>
                          </w:rPr>
                          <w:t>context:</w:t>
                        </w:r>
                        <w:r>
                          <w:rPr>
                            <w:rFonts w:ascii="Courier New"/>
                            <w:spacing w:val="-6"/>
                            <w:sz w:val="18"/>
                          </w:rPr>
                          <w:t xml:space="preserve"> </w:t>
                        </w:r>
                        <w:r>
                          <w:rPr>
                            <w:rFonts w:ascii="Courier New"/>
                            <w:spacing w:val="-2"/>
                            <w:sz w:val="18"/>
                          </w:rPr>
                          <w:t>Context</w:t>
                        </w:r>
                      </w:p>
                      <w:p w14:paraId="25E6F8EB" w14:textId="77777777" w:rsidR="003D76C2" w:rsidRDefault="003D76C2">
                        <w:pPr>
                          <w:rPr>
                            <w:rFonts w:ascii="Courier New"/>
                            <w:sz w:val="20"/>
                          </w:rPr>
                        </w:pPr>
                      </w:p>
                      <w:p w14:paraId="28E8119C" w14:textId="77777777" w:rsidR="003D76C2" w:rsidRDefault="00000000">
                        <w:pPr>
                          <w:spacing w:before="129"/>
                          <w:ind w:left="885"/>
                          <w:rPr>
                            <w:rFonts w:ascii="Courier New"/>
                            <w:sz w:val="18"/>
                          </w:rPr>
                        </w:pPr>
                        <w:r>
                          <w:rPr>
                            <w:rFonts w:ascii="Courier New"/>
                            <w:spacing w:val="-2"/>
                            <w:sz w:val="18"/>
                          </w:rPr>
                          <w:t>@Test</w:t>
                        </w:r>
                      </w:p>
                      <w:p w14:paraId="69F85706" w14:textId="77777777" w:rsidR="003D76C2" w:rsidRDefault="00000000">
                        <w:pPr>
                          <w:spacing w:before="77" w:line="328" w:lineRule="auto"/>
                          <w:ind w:left="1317" w:right="4318" w:hanging="432"/>
                          <w:rPr>
                            <w:rFonts w:ascii="Courier New"/>
                            <w:sz w:val="18"/>
                          </w:rPr>
                        </w:pPr>
                        <w:r>
                          <w:rPr>
                            <w:rFonts w:ascii="Courier New"/>
                            <w:sz w:val="18"/>
                          </w:rPr>
                          <w:t>fun</w:t>
                        </w:r>
                        <w:r>
                          <w:rPr>
                            <w:rFonts w:ascii="Courier New"/>
                            <w:spacing w:val="-19"/>
                            <w:sz w:val="18"/>
                          </w:rPr>
                          <w:t xml:space="preserve"> </w:t>
                        </w:r>
                        <w:proofErr w:type="spellStart"/>
                        <w:r>
                          <w:rPr>
                            <w:rFonts w:ascii="Courier New"/>
                            <w:sz w:val="18"/>
                          </w:rPr>
                          <w:t>provideItemString</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number = 5</w:t>
                        </w:r>
                      </w:p>
                      <w:p w14:paraId="772F7AB6" w14:textId="77777777" w:rsidR="003D76C2" w:rsidRDefault="00000000">
                        <w:pPr>
                          <w:spacing w:before="1"/>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expected</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"expected"</w:t>
                        </w:r>
                      </w:p>
                      <w:p w14:paraId="738389C8" w14:textId="77777777" w:rsidR="003D76C2" w:rsidRDefault="00000000">
                        <w:pPr>
                          <w:spacing w:before="79" w:line="235" w:lineRule="auto"/>
                          <w:ind w:left="1533" w:hanging="216"/>
                          <w:rPr>
                            <w:rFonts w:ascii="Courier New"/>
                            <w:sz w:val="18"/>
                          </w:rPr>
                        </w:pPr>
                        <w:r>
                          <w:rPr>
                            <w:rFonts w:ascii="Courier New"/>
                            <w:spacing w:val="-2"/>
                            <w:sz w:val="18"/>
                          </w:rPr>
                          <w:t>whenever(</w:t>
                        </w:r>
                        <w:proofErr w:type="spellStart"/>
                        <w:r>
                          <w:rPr>
                            <w:rFonts w:ascii="Courier New"/>
                            <w:spacing w:val="-2"/>
                            <w:sz w:val="18"/>
                          </w:rPr>
                          <w:t>context.getString</w:t>
                        </w:r>
                        <w:proofErr w:type="spellEnd"/>
                        <w:r>
                          <w:rPr>
                            <w:rFonts w:ascii="Courier New"/>
                            <w:spacing w:val="-2"/>
                            <w:sz w:val="18"/>
                          </w:rPr>
                          <w:t>(</w:t>
                        </w:r>
                        <w:proofErr w:type="spellStart"/>
                        <w:r>
                          <w:rPr>
                            <w:rFonts w:ascii="Courier New"/>
                            <w:spacing w:val="-2"/>
                            <w:sz w:val="18"/>
                          </w:rPr>
                          <w:t>R.string.item_x</w:t>
                        </w:r>
                        <w:proofErr w:type="spellEnd"/>
                        <w:r>
                          <w:rPr>
                            <w:rFonts w:ascii="Courier New"/>
                            <w:spacing w:val="-2"/>
                            <w:sz w:val="18"/>
                          </w:rPr>
                          <w:t>, number)).</w:t>
                        </w:r>
                        <w:proofErr w:type="spellStart"/>
                        <w:r>
                          <w:rPr>
                            <w:rFonts w:ascii="Courier New"/>
                            <w:spacing w:val="-2"/>
                            <w:sz w:val="18"/>
                          </w:rPr>
                          <w:t>thenReturn</w:t>
                        </w:r>
                        <w:proofErr w:type="spellEnd"/>
                        <w:r>
                          <w:rPr>
                            <w:rFonts w:ascii="Courier New"/>
                            <w:spacing w:val="-2"/>
                            <w:sz w:val="18"/>
                          </w:rPr>
                          <w:t>(expected)</w:t>
                        </w:r>
                      </w:p>
                      <w:p w14:paraId="1849ACA1" w14:textId="77777777" w:rsidR="003D76C2" w:rsidRDefault="003D76C2">
                        <w:pPr>
                          <w:spacing w:before="3"/>
                          <w:rPr>
                            <w:rFonts w:ascii="Courier New"/>
                            <w:sz w:val="26"/>
                          </w:rPr>
                        </w:pPr>
                      </w:p>
                      <w:p w14:paraId="5D70506A"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stringProvider.provideItemString</w:t>
                        </w:r>
                        <w:proofErr w:type="spellEnd"/>
                        <w:r>
                          <w:rPr>
                            <w:rFonts w:ascii="Courier New"/>
                            <w:spacing w:val="-2"/>
                            <w:sz w:val="18"/>
                          </w:rPr>
                          <w:t>(number)</w:t>
                        </w:r>
                      </w:p>
                      <w:p w14:paraId="38C9C7A1" w14:textId="77777777" w:rsidR="003D76C2" w:rsidRDefault="003D76C2">
                        <w:pPr>
                          <w:rPr>
                            <w:rFonts w:ascii="Courier New"/>
                            <w:sz w:val="20"/>
                          </w:rPr>
                        </w:pPr>
                      </w:p>
                      <w:p w14:paraId="2FFC2C27"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(expected,</w:t>
                        </w:r>
                        <w:r>
                          <w:rPr>
                            <w:rFonts w:ascii="Courier New"/>
                            <w:spacing w:val="-22"/>
                            <w:sz w:val="18"/>
                          </w:rPr>
                          <w:t xml:space="preserve"> </w:t>
                        </w:r>
                        <w:r>
                          <w:rPr>
                            <w:rFonts w:ascii="Courier New"/>
                            <w:spacing w:val="-2"/>
                            <w:sz w:val="18"/>
                          </w:rPr>
                          <w:t>result)</w:t>
                        </w:r>
                      </w:p>
                      <w:p w14:paraId="7836A4A3" w14:textId="77777777" w:rsidR="003D76C2" w:rsidRDefault="00000000">
                        <w:pPr>
                          <w:spacing w:before="76"/>
                          <w:ind w:left="885"/>
                          <w:rPr>
                            <w:rFonts w:ascii="Courier New"/>
                            <w:sz w:val="18"/>
                          </w:rPr>
                        </w:pPr>
                        <w:r>
                          <w:rPr>
                            <w:rFonts w:ascii="Courier New"/>
                            <w:sz w:val="18"/>
                          </w:rPr>
                          <w:t>}</w:t>
                        </w:r>
                      </w:p>
                      <w:p w14:paraId="63570490" w14:textId="77777777" w:rsidR="003D76C2" w:rsidRDefault="003D76C2">
                        <w:pPr>
                          <w:rPr>
                            <w:rFonts w:ascii="Courier New"/>
                            <w:sz w:val="20"/>
                          </w:rPr>
                        </w:pPr>
                      </w:p>
                      <w:p w14:paraId="1C56F230" w14:textId="77777777" w:rsidR="003D76C2" w:rsidRDefault="00000000">
                        <w:pPr>
                          <w:spacing w:before="130"/>
                          <w:ind w:left="885"/>
                          <w:rPr>
                            <w:rFonts w:ascii="Courier New"/>
                            <w:sz w:val="18"/>
                          </w:rPr>
                        </w:pPr>
                        <w:r>
                          <w:rPr>
                            <w:rFonts w:ascii="Courier New"/>
                            <w:spacing w:val="-2"/>
                            <w:sz w:val="18"/>
                          </w:rPr>
                          <w:t>@Test</w:t>
                        </w:r>
                      </w:p>
                      <w:p w14:paraId="4E95E82A" w14:textId="77777777" w:rsidR="003D76C2" w:rsidRDefault="00000000">
                        <w:pPr>
                          <w:spacing w:before="76" w:line="328" w:lineRule="auto"/>
                          <w:ind w:left="1317" w:right="3699" w:hanging="432"/>
                          <w:rPr>
                            <w:rFonts w:ascii="Courier New"/>
                            <w:sz w:val="18"/>
                          </w:rPr>
                        </w:pPr>
                        <w:r>
                          <w:rPr>
                            <w:rFonts w:ascii="Courier New"/>
                            <w:sz w:val="18"/>
                          </w:rPr>
                          <w:t>fun</w:t>
                        </w:r>
                        <w:r>
                          <w:rPr>
                            <w:rFonts w:ascii="Courier New"/>
                            <w:spacing w:val="-19"/>
                            <w:sz w:val="18"/>
                          </w:rPr>
                          <w:t xml:space="preserve"> </w:t>
                        </w:r>
                        <w:proofErr w:type="spellStart"/>
                        <w:r>
                          <w:rPr>
                            <w:rFonts w:ascii="Courier New"/>
                            <w:sz w:val="18"/>
                          </w:rPr>
                          <w:t>provideYouClickedString</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itemText</w:t>
                        </w:r>
                        <w:proofErr w:type="spellEnd"/>
                        <w:r>
                          <w:rPr>
                            <w:rFonts w:ascii="Courier New"/>
                            <w:sz w:val="18"/>
                          </w:rPr>
                          <w:t xml:space="preserve"> = "</w:t>
                        </w:r>
                        <w:proofErr w:type="spellStart"/>
                        <w:r>
                          <w:rPr>
                            <w:rFonts w:ascii="Courier New"/>
                            <w:sz w:val="18"/>
                          </w:rPr>
                          <w:t>itemText</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expected = "expected"</w:t>
                        </w:r>
                      </w:p>
                      <w:p w14:paraId="67F86D18" w14:textId="77777777" w:rsidR="003D76C2" w:rsidRDefault="00000000">
                        <w:pPr>
                          <w:spacing w:before="5" w:line="235" w:lineRule="auto"/>
                          <w:ind w:left="1533" w:right="1185" w:hanging="216"/>
                          <w:rPr>
                            <w:rFonts w:ascii="Courier New"/>
                            <w:sz w:val="18"/>
                          </w:rPr>
                        </w:pPr>
                        <w:r>
                          <w:rPr>
                            <w:rFonts w:ascii="Courier New"/>
                            <w:spacing w:val="-2"/>
                            <w:sz w:val="18"/>
                          </w:rPr>
                          <w:t>whenever(</w:t>
                        </w:r>
                        <w:proofErr w:type="spellStart"/>
                        <w:r>
                          <w:rPr>
                            <w:rFonts w:ascii="Courier New"/>
                            <w:spacing w:val="-2"/>
                            <w:sz w:val="18"/>
                          </w:rPr>
                          <w:t>context.getString</w:t>
                        </w:r>
                        <w:proofErr w:type="spellEnd"/>
                        <w:r>
                          <w:rPr>
                            <w:rFonts w:ascii="Courier New"/>
                            <w:spacing w:val="-2"/>
                            <w:sz w:val="18"/>
                          </w:rPr>
                          <w:t>(</w:t>
                        </w:r>
                        <w:proofErr w:type="spellStart"/>
                        <w:r>
                          <w:rPr>
                            <w:rFonts w:ascii="Courier New"/>
                            <w:spacing w:val="-2"/>
                            <w:sz w:val="18"/>
                          </w:rPr>
                          <w:t>R.string.you_clicked_y</w:t>
                        </w:r>
                        <w:proofErr w:type="spellEnd"/>
                        <w:r>
                          <w:rPr>
                            <w:rFonts w:ascii="Courier New"/>
                            <w:spacing w:val="-2"/>
                            <w:sz w:val="18"/>
                          </w:rPr>
                          <w:t xml:space="preserve">, </w:t>
                        </w:r>
                        <w:proofErr w:type="spellStart"/>
                        <w:r>
                          <w:rPr>
                            <w:rFonts w:ascii="Courier New"/>
                            <w:spacing w:val="-2"/>
                            <w:sz w:val="18"/>
                          </w:rPr>
                          <w:t>itemText</w:t>
                        </w:r>
                        <w:proofErr w:type="spellEnd"/>
                        <w:r>
                          <w:rPr>
                            <w:rFonts w:ascii="Courier New"/>
                            <w:spacing w:val="-2"/>
                            <w:sz w:val="18"/>
                          </w:rPr>
                          <w:t>)).</w:t>
                        </w:r>
                        <w:proofErr w:type="spellStart"/>
                        <w:r>
                          <w:rPr>
                            <w:rFonts w:ascii="Courier New"/>
                            <w:spacing w:val="-2"/>
                            <w:sz w:val="18"/>
                          </w:rPr>
                          <w:t>thenReturn</w:t>
                        </w:r>
                        <w:proofErr w:type="spellEnd"/>
                        <w:r>
                          <w:rPr>
                            <w:rFonts w:ascii="Courier New"/>
                            <w:spacing w:val="-2"/>
                            <w:sz w:val="18"/>
                          </w:rPr>
                          <w:t>(expected)</w:t>
                        </w:r>
                      </w:p>
                      <w:p w14:paraId="407E29C1" w14:textId="77777777" w:rsidR="003D76C2" w:rsidRDefault="003D76C2">
                        <w:pPr>
                          <w:spacing w:before="3"/>
                          <w:rPr>
                            <w:rFonts w:ascii="Courier New"/>
                            <w:sz w:val="26"/>
                          </w:rPr>
                        </w:pPr>
                      </w:p>
                      <w:p w14:paraId="4314AA81"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stringProvider.provideYouClickedString</w:t>
                        </w:r>
                        <w:proofErr w:type="spellEnd"/>
                        <w:r>
                          <w:rPr>
                            <w:rFonts w:ascii="Courier New"/>
                            <w:spacing w:val="-2"/>
                            <w:sz w:val="18"/>
                          </w:rPr>
                          <w:t>(</w:t>
                        </w:r>
                        <w:proofErr w:type="spellStart"/>
                        <w:r>
                          <w:rPr>
                            <w:rFonts w:ascii="Courier New"/>
                            <w:spacing w:val="-2"/>
                            <w:sz w:val="18"/>
                          </w:rPr>
                          <w:t>itemText</w:t>
                        </w:r>
                        <w:proofErr w:type="spellEnd"/>
                        <w:r>
                          <w:rPr>
                            <w:rFonts w:ascii="Courier New"/>
                            <w:spacing w:val="-2"/>
                            <w:sz w:val="18"/>
                          </w:rPr>
                          <w:t>)</w:t>
                        </w:r>
                      </w:p>
                      <w:p w14:paraId="0ADDE518" w14:textId="77777777" w:rsidR="003D76C2" w:rsidRDefault="003D76C2">
                        <w:pPr>
                          <w:rPr>
                            <w:rFonts w:ascii="Courier New"/>
                            <w:sz w:val="20"/>
                          </w:rPr>
                        </w:pPr>
                      </w:p>
                      <w:p w14:paraId="7DAA6F1B"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(expected,</w:t>
                        </w:r>
                        <w:r>
                          <w:rPr>
                            <w:rFonts w:ascii="Courier New"/>
                            <w:spacing w:val="-22"/>
                            <w:sz w:val="18"/>
                          </w:rPr>
                          <w:t xml:space="preserve"> </w:t>
                        </w:r>
                        <w:r>
                          <w:rPr>
                            <w:rFonts w:ascii="Courier New"/>
                            <w:spacing w:val="-2"/>
                            <w:sz w:val="18"/>
                          </w:rPr>
                          <w:t>result)</w:t>
                        </w:r>
                      </w:p>
                      <w:p w14:paraId="0E755127" w14:textId="77777777" w:rsidR="003D76C2" w:rsidRDefault="00000000">
                        <w:pPr>
                          <w:spacing w:before="76"/>
                          <w:ind w:left="885"/>
                          <w:rPr>
                            <w:rFonts w:ascii="Courier New"/>
                            <w:sz w:val="18"/>
                          </w:rPr>
                        </w:pPr>
                        <w:r>
                          <w:rPr>
                            <w:rFonts w:ascii="Courier New"/>
                            <w:sz w:val="18"/>
                          </w:rPr>
                          <w:t>}</w:t>
                        </w:r>
                      </w:p>
                      <w:p w14:paraId="45B6FFD6"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4E3378F5" w14:textId="77777777" w:rsidR="003D76C2" w:rsidRDefault="003D76C2">
      <w:pPr>
        <w:rPr>
          <w:sz w:val="9"/>
        </w:rPr>
        <w:sectPr w:rsidR="003D76C2">
          <w:pgSz w:w="10800" w:h="13320"/>
          <w:pgMar w:top="1120" w:right="920" w:bottom="280" w:left="940" w:header="695" w:footer="0" w:gutter="0"/>
          <w:cols w:space="720"/>
        </w:sectPr>
      </w:pPr>
    </w:p>
    <w:p w14:paraId="27B42DA4" w14:textId="77777777" w:rsidR="003D76C2" w:rsidRDefault="003D76C2">
      <w:pPr>
        <w:pStyle w:val="BodyText"/>
        <w:spacing w:before="12"/>
        <w:rPr>
          <w:sz w:val="7"/>
        </w:rPr>
      </w:pPr>
    </w:p>
    <w:p w14:paraId="4647AFDD" w14:textId="77777777" w:rsidR="003D76C2" w:rsidRDefault="00000000">
      <w:pPr>
        <w:pStyle w:val="ListParagraph"/>
        <w:numPr>
          <w:ilvl w:val="0"/>
          <w:numId w:val="8"/>
        </w:numPr>
        <w:tabs>
          <w:tab w:val="left" w:pos="1274"/>
        </w:tabs>
        <w:spacing w:before="101" w:line="242" w:lineRule="auto"/>
        <w:ind w:left="1274" w:right="134"/>
        <w:jc w:val="left"/>
        <w:rPr>
          <w:sz w:val="20"/>
        </w:rPr>
      </w:pPr>
      <w:r>
        <w:rPr>
          <w:sz w:val="20"/>
        </w:rPr>
        <w:t>If we run the test, it will fail. This will allow us to correct our mistake and fix the implementation.</w:t>
      </w:r>
      <w:r>
        <w:rPr>
          <w:spacing w:val="-4"/>
          <w:sz w:val="20"/>
        </w:rPr>
        <w:t xml:space="preserve"> </w:t>
      </w:r>
      <w:r>
        <w:rPr>
          <w:sz w:val="20"/>
        </w:rPr>
        <w:t>When</w:t>
      </w:r>
      <w:r>
        <w:rPr>
          <w:spacing w:val="-4"/>
          <w:sz w:val="20"/>
        </w:rPr>
        <w:t xml:space="preserve"> </w:t>
      </w:r>
      <w:r>
        <w:rPr>
          <w:sz w:val="20"/>
        </w:rPr>
        <w:t>the</w:t>
      </w:r>
      <w:r>
        <w:rPr>
          <w:spacing w:val="-4"/>
          <w:sz w:val="20"/>
        </w:rPr>
        <w:t xml:space="preserve"> </w:t>
      </w:r>
      <w:r>
        <w:rPr>
          <w:sz w:val="20"/>
        </w:rPr>
        <w:t>test</w:t>
      </w:r>
      <w:r>
        <w:rPr>
          <w:spacing w:val="-4"/>
          <w:sz w:val="20"/>
        </w:rPr>
        <w:t xml:space="preserve"> </w:t>
      </w:r>
      <w:r>
        <w:rPr>
          <w:sz w:val="20"/>
        </w:rPr>
        <w:t>passes,</w:t>
      </w:r>
      <w:r>
        <w:rPr>
          <w:spacing w:val="-4"/>
          <w:sz w:val="20"/>
        </w:rPr>
        <w:t xml:space="preserve"> </w:t>
      </w:r>
      <w:r>
        <w:rPr>
          <w:sz w:val="20"/>
        </w:rPr>
        <w:t>we</w:t>
      </w:r>
      <w:r>
        <w:rPr>
          <w:spacing w:val="-4"/>
          <w:sz w:val="20"/>
        </w:rPr>
        <w:t xml:space="preserve"> </w:t>
      </w:r>
      <w:r>
        <w:rPr>
          <w:sz w:val="20"/>
        </w:rPr>
        <w:t>will</w:t>
      </w:r>
      <w:r>
        <w:rPr>
          <w:spacing w:val="-4"/>
          <w:sz w:val="20"/>
        </w:rPr>
        <w:t xml:space="preserve"> </w:t>
      </w:r>
      <w:r>
        <w:rPr>
          <w:sz w:val="20"/>
        </w:rPr>
        <w:t>end</w:t>
      </w:r>
      <w:r>
        <w:rPr>
          <w:spacing w:val="-4"/>
          <w:sz w:val="20"/>
        </w:rPr>
        <w:t xml:space="preserve"> </w:t>
      </w:r>
      <w:r>
        <w:rPr>
          <w:sz w:val="20"/>
        </w:rPr>
        <w:t>up</w:t>
      </w:r>
      <w:r>
        <w:rPr>
          <w:spacing w:val="-4"/>
          <w:sz w:val="20"/>
        </w:rPr>
        <w:t xml:space="preserve"> </w:t>
      </w:r>
      <w:r>
        <w:rPr>
          <w:sz w:val="20"/>
        </w:rPr>
        <w:t>with</w:t>
      </w:r>
      <w:r>
        <w:rPr>
          <w:spacing w:val="-4"/>
          <w:sz w:val="20"/>
        </w:rPr>
        <w:t xml:space="preserve"> </w:t>
      </w:r>
      <w:r>
        <w:rPr>
          <w:sz w:val="20"/>
        </w:rPr>
        <w:t>a</w:t>
      </w:r>
      <w:r>
        <w:rPr>
          <w:spacing w:val="-6"/>
          <w:sz w:val="20"/>
        </w:rPr>
        <w:t xml:space="preserve"> </w:t>
      </w:r>
      <w:proofErr w:type="spellStart"/>
      <w:r>
        <w:rPr>
          <w:rFonts w:ascii="Courier New"/>
          <w:b/>
        </w:rPr>
        <w:t>StringProvider</w:t>
      </w:r>
      <w:proofErr w:type="spellEnd"/>
      <w:r>
        <w:rPr>
          <w:rFonts w:ascii="Courier New"/>
          <w:b/>
        </w:rPr>
        <w:t xml:space="preserve"> </w:t>
      </w:r>
      <w:r>
        <w:rPr>
          <w:sz w:val="20"/>
        </w:rPr>
        <w:t>class that will look like this:</w:t>
      </w:r>
    </w:p>
    <w:p w14:paraId="47328F78" w14:textId="77777777" w:rsidR="003D76C2" w:rsidRDefault="00D51F7C">
      <w:pPr>
        <w:pStyle w:val="BodyText"/>
        <w:spacing w:before="4"/>
        <w:rPr>
          <w:sz w:val="9"/>
        </w:rPr>
      </w:pPr>
      <w:r>
        <w:rPr>
          <w:noProof/>
        </w:rPr>
        <mc:AlternateContent>
          <mc:Choice Requires="wpg">
            <w:drawing>
              <wp:anchor distT="0" distB="0" distL="0" distR="0" simplePos="0" relativeHeight="487685632" behindDoc="1" locked="0" layoutInCell="1" allowOverlap="1" wp14:anchorId="14438858" wp14:editId="7DD247EB">
                <wp:simplePos x="0" y="0"/>
                <wp:positionH relativeFrom="page">
                  <wp:posOffset>1120140</wp:posOffset>
                </wp:positionH>
                <wp:positionV relativeFrom="paragraph">
                  <wp:posOffset>95885</wp:posOffset>
                </wp:positionV>
                <wp:extent cx="5074920" cy="1285875"/>
                <wp:effectExtent l="0" t="0" r="5080" b="0"/>
                <wp:wrapTopAndBottom/>
                <wp:docPr id="867" name="docshapegroup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51"/>
                          <a:chExt cx="7992" cy="2025"/>
                        </a:xfrm>
                      </wpg:grpSpPr>
                      <wps:wsp>
                        <wps:cNvPr id="868" name="docshape684"/>
                        <wps:cNvSpPr>
                          <a:spLocks/>
                        </wps:cNvSpPr>
                        <wps:spPr bwMode="auto">
                          <a:xfrm>
                            <a:off x="1764" y="160"/>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9" name="docshape685"/>
                        <wps:cNvSpPr>
                          <a:spLocks/>
                        </wps:cNvSpPr>
                        <wps:spPr bwMode="auto">
                          <a:xfrm>
                            <a:off x="1764" y="150"/>
                            <a:ext cx="7992" cy="2025"/>
                          </a:xfrm>
                          <a:custGeom>
                            <a:avLst/>
                            <a:gdLst>
                              <a:gd name="T0" fmla="+- 0 9756 1764"/>
                              <a:gd name="T1" fmla="*/ T0 w 7992"/>
                              <a:gd name="T2" fmla="+- 0 2155 151"/>
                              <a:gd name="T3" fmla="*/ 2155 h 2025"/>
                              <a:gd name="T4" fmla="+- 0 1764 1764"/>
                              <a:gd name="T5" fmla="*/ T4 w 7992"/>
                              <a:gd name="T6" fmla="+- 0 2155 151"/>
                              <a:gd name="T7" fmla="*/ 2155 h 2025"/>
                              <a:gd name="T8" fmla="+- 0 1764 1764"/>
                              <a:gd name="T9" fmla="*/ T8 w 7992"/>
                              <a:gd name="T10" fmla="+- 0 2175 151"/>
                              <a:gd name="T11" fmla="*/ 2175 h 2025"/>
                              <a:gd name="T12" fmla="+- 0 9756 1764"/>
                              <a:gd name="T13" fmla="*/ T12 w 7992"/>
                              <a:gd name="T14" fmla="+- 0 2175 151"/>
                              <a:gd name="T15" fmla="*/ 2175 h 2025"/>
                              <a:gd name="T16" fmla="+- 0 9756 1764"/>
                              <a:gd name="T17" fmla="*/ T16 w 7992"/>
                              <a:gd name="T18" fmla="+- 0 2155 151"/>
                              <a:gd name="T19" fmla="*/ 2155 h 2025"/>
                              <a:gd name="T20" fmla="+- 0 9756 1764"/>
                              <a:gd name="T21" fmla="*/ T20 w 7992"/>
                              <a:gd name="T22" fmla="+- 0 151 151"/>
                              <a:gd name="T23" fmla="*/ 151 h 2025"/>
                              <a:gd name="T24" fmla="+- 0 1764 1764"/>
                              <a:gd name="T25" fmla="*/ T24 w 7992"/>
                              <a:gd name="T26" fmla="+- 0 151 151"/>
                              <a:gd name="T27" fmla="*/ 151 h 2025"/>
                              <a:gd name="T28" fmla="+- 0 1764 1764"/>
                              <a:gd name="T29" fmla="*/ T28 w 7992"/>
                              <a:gd name="T30" fmla="+- 0 171 151"/>
                              <a:gd name="T31" fmla="*/ 171 h 2025"/>
                              <a:gd name="T32" fmla="+- 0 9756 1764"/>
                              <a:gd name="T33" fmla="*/ T32 w 7992"/>
                              <a:gd name="T34" fmla="+- 0 171 151"/>
                              <a:gd name="T35" fmla="*/ 171 h 2025"/>
                              <a:gd name="T36" fmla="+- 0 9756 1764"/>
                              <a:gd name="T37" fmla="*/ T36 w 7992"/>
                              <a:gd name="T38" fmla="+- 0 151 151"/>
                              <a:gd name="T39" fmla="*/ 151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0" name="docshape686"/>
                        <wps:cNvSpPr txBox="1">
                          <a:spLocks/>
                        </wps:cNvSpPr>
                        <wps:spPr bwMode="auto">
                          <a:xfrm>
                            <a:off x="1764" y="170"/>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24CEE"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StringProvider</w:t>
                              </w:r>
                              <w:proofErr w:type="spellEnd"/>
                              <w:r>
                                <w:rPr>
                                  <w:rFonts w:ascii="Courier New"/>
                                  <w:sz w:val="18"/>
                                </w:rPr>
                                <w:t>(private</w:t>
                              </w:r>
                              <w:r>
                                <w:rPr>
                                  <w:rFonts w:ascii="Courier New"/>
                                  <w:spacing w:val="-9"/>
                                  <w:sz w:val="18"/>
                                </w:rPr>
                                <w:t xml:space="preserve"> </w:t>
                              </w:r>
                              <w:proofErr w:type="spellStart"/>
                              <w:r>
                                <w:rPr>
                                  <w:rFonts w:ascii="Courier New"/>
                                  <w:sz w:val="18"/>
                                </w:rPr>
                                <w:t>val</w:t>
                              </w:r>
                              <w:proofErr w:type="spellEnd"/>
                              <w:r>
                                <w:rPr>
                                  <w:rFonts w:ascii="Courier New"/>
                                  <w:spacing w:val="-9"/>
                                  <w:sz w:val="18"/>
                                </w:rPr>
                                <w:t xml:space="preserve"> </w:t>
                              </w:r>
                              <w:r>
                                <w:rPr>
                                  <w:rFonts w:ascii="Courier New"/>
                                  <w:sz w:val="18"/>
                                </w:rPr>
                                <w:t>context:</w:t>
                              </w:r>
                              <w:r>
                                <w:rPr>
                                  <w:rFonts w:ascii="Courier New"/>
                                  <w:spacing w:val="-9"/>
                                  <w:sz w:val="18"/>
                                </w:rPr>
                                <w:t xml:space="preserve"> </w:t>
                              </w:r>
                              <w:r>
                                <w:rPr>
                                  <w:rFonts w:ascii="Courier New"/>
                                  <w:sz w:val="18"/>
                                </w:rPr>
                                <w:t>Context)</w:t>
                              </w:r>
                              <w:r>
                                <w:rPr>
                                  <w:rFonts w:ascii="Courier New"/>
                                  <w:spacing w:val="-9"/>
                                  <w:sz w:val="18"/>
                                </w:rPr>
                                <w:t xml:space="preserve"> </w:t>
                              </w:r>
                              <w:r>
                                <w:rPr>
                                  <w:rFonts w:ascii="Courier New"/>
                                  <w:spacing w:val="-10"/>
                                  <w:sz w:val="18"/>
                                </w:rPr>
                                <w:t>{</w:t>
                              </w:r>
                            </w:p>
                            <w:p w14:paraId="0D9E124B" w14:textId="77777777" w:rsidR="003D76C2" w:rsidRDefault="003D76C2">
                              <w:pPr>
                                <w:rPr>
                                  <w:rFonts w:ascii="Courier New"/>
                                  <w:sz w:val="20"/>
                                </w:rPr>
                              </w:pPr>
                            </w:p>
                            <w:p w14:paraId="043073D5" w14:textId="77777777" w:rsidR="003D76C2" w:rsidRDefault="00000000">
                              <w:pPr>
                                <w:spacing w:before="130" w:line="202" w:lineRule="exact"/>
                                <w:ind w:left="885"/>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provideItemString</w:t>
                              </w:r>
                              <w:proofErr w:type="spellEnd"/>
                              <w:r>
                                <w:rPr>
                                  <w:rFonts w:ascii="Courier New"/>
                                  <w:sz w:val="18"/>
                                </w:rPr>
                                <w:t>(number:</w:t>
                              </w:r>
                              <w:r>
                                <w:rPr>
                                  <w:rFonts w:ascii="Courier New"/>
                                  <w:spacing w:val="-11"/>
                                  <w:sz w:val="18"/>
                                </w:rPr>
                                <w:t xml:space="preserve"> </w:t>
                              </w:r>
                              <w:r>
                                <w:rPr>
                                  <w:rFonts w:ascii="Courier New"/>
                                  <w:sz w:val="18"/>
                                </w:rPr>
                                <w:t>Int):</w:t>
                              </w:r>
                              <w:r>
                                <w:rPr>
                                  <w:rFonts w:ascii="Courier New"/>
                                  <w:spacing w:val="-11"/>
                                  <w:sz w:val="18"/>
                                </w:rPr>
                                <w:t xml:space="preserve"> </w:t>
                              </w:r>
                              <w:r>
                                <w:rPr>
                                  <w:rFonts w:ascii="Courier New"/>
                                  <w:spacing w:val="-2"/>
                                  <w:sz w:val="18"/>
                                </w:rPr>
                                <w:t>String</w:t>
                              </w:r>
                            </w:p>
                            <w:p w14:paraId="51D868C7" w14:textId="77777777" w:rsidR="003D76C2" w:rsidRDefault="00000000">
                              <w:pPr>
                                <w:spacing w:line="202" w:lineRule="exact"/>
                                <w:ind w:left="1101"/>
                                <w:rPr>
                                  <w:rFonts w:ascii="Courier New"/>
                                  <w:sz w:val="18"/>
                                </w:rPr>
                              </w:pPr>
                              <w:r>
                                <w:rPr>
                                  <w:rFonts w:ascii="Courier New"/>
                                  <w:sz w:val="18"/>
                                </w:rPr>
                                <w:t>=</w:t>
                              </w:r>
                              <w:r>
                                <w:rPr>
                                  <w:rFonts w:ascii="Courier New"/>
                                  <w:spacing w:val="-20"/>
                                  <w:sz w:val="18"/>
                                </w:rPr>
                                <w:t xml:space="preserve"> </w:t>
                              </w:r>
                              <w:proofErr w:type="spellStart"/>
                              <w:r>
                                <w:rPr>
                                  <w:rFonts w:ascii="Courier New"/>
                                  <w:sz w:val="18"/>
                                </w:rPr>
                                <w:t>context.getString</w:t>
                              </w:r>
                              <w:proofErr w:type="spellEnd"/>
                              <w:r>
                                <w:rPr>
                                  <w:rFonts w:ascii="Courier New"/>
                                  <w:sz w:val="18"/>
                                </w:rPr>
                                <w:t>(</w:t>
                              </w:r>
                              <w:proofErr w:type="spellStart"/>
                              <w:r>
                                <w:rPr>
                                  <w:rFonts w:ascii="Courier New"/>
                                  <w:sz w:val="18"/>
                                </w:rPr>
                                <w:t>R.string.item_x</w:t>
                              </w:r>
                              <w:proofErr w:type="spellEnd"/>
                              <w:r>
                                <w:rPr>
                                  <w:rFonts w:ascii="Courier New"/>
                                  <w:sz w:val="18"/>
                                </w:rPr>
                                <w:t>,</w:t>
                              </w:r>
                              <w:r>
                                <w:rPr>
                                  <w:rFonts w:ascii="Courier New"/>
                                  <w:spacing w:val="-17"/>
                                  <w:sz w:val="18"/>
                                </w:rPr>
                                <w:t xml:space="preserve"> </w:t>
                              </w:r>
                              <w:r>
                                <w:rPr>
                                  <w:rFonts w:ascii="Courier New"/>
                                  <w:spacing w:val="-2"/>
                                  <w:sz w:val="18"/>
                                </w:rPr>
                                <w:t>number)</w:t>
                              </w:r>
                            </w:p>
                            <w:p w14:paraId="76386F2F" w14:textId="77777777" w:rsidR="003D76C2" w:rsidRDefault="003D76C2">
                              <w:pPr>
                                <w:spacing w:before="1"/>
                                <w:rPr>
                                  <w:rFonts w:ascii="Courier New"/>
                                  <w:sz w:val="26"/>
                                </w:rPr>
                              </w:pPr>
                            </w:p>
                            <w:p w14:paraId="6E0E568E" w14:textId="77777777" w:rsidR="003D76C2" w:rsidRDefault="00000000">
                              <w:pPr>
                                <w:spacing w:line="202" w:lineRule="exact"/>
                                <w:ind w:left="885"/>
                                <w:rPr>
                                  <w:rFonts w:ascii="Courier New"/>
                                  <w:sz w:val="18"/>
                                </w:rPr>
                              </w:pPr>
                              <w:r>
                                <w:rPr>
                                  <w:rFonts w:ascii="Courier New"/>
                                  <w:sz w:val="18"/>
                                </w:rPr>
                                <w:t>fun</w:t>
                              </w:r>
                              <w:r>
                                <w:rPr>
                                  <w:rFonts w:ascii="Courier New"/>
                                  <w:spacing w:val="-20"/>
                                  <w:sz w:val="18"/>
                                </w:rPr>
                                <w:t xml:space="preserve"> </w:t>
                              </w:r>
                              <w:proofErr w:type="spellStart"/>
                              <w:r>
                                <w:rPr>
                                  <w:rFonts w:ascii="Courier New"/>
                                  <w:sz w:val="18"/>
                                </w:rPr>
                                <w:t>provideYouClickedString</w:t>
                              </w:r>
                              <w:proofErr w:type="spellEnd"/>
                              <w:r>
                                <w:rPr>
                                  <w:rFonts w:ascii="Courier New"/>
                                  <w:sz w:val="18"/>
                                </w:rPr>
                                <w:t>(</w:t>
                              </w:r>
                              <w:proofErr w:type="spellStart"/>
                              <w:r>
                                <w:rPr>
                                  <w:rFonts w:ascii="Courier New"/>
                                  <w:sz w:val="18"/>
                                </w:rPr>
                                <w:t>itemText</w:t>
                              </w:r>
                              <w:proofErr w:type="spellEnd"/>
                              <w:r>
                                <w:rPr>
                                  <w:rFonts w:ascii="Courier New"/>
                                  <w:sz w:val="18"/>
                                </w:rPr>
                                <w:t>:</w:t>
                              </w:r>
                              <w:r>
                                <w:rPr>
                                  <w:rFonts w:ascii="Courier New"/>
                                  <w:spacing w:val="-18"/>
                                  <w:sz w:val="18"/>
                                </w:rPr>
                                <w:t xml:space="preserve"> </w:t>
                              </w:r>
                              <w:r>
                                <w:rPr>
                                  <w:rFonts w:ascii="Courier New"/>
                                  <w:spacing w:val="-2"/>
                                  <w:sz w:val="18"/>
                                </w:rPr>
                                <w:t>String)</w:t>
                              </w:r>
                            </w:p>
                            <w:p w14:paraId="371B88C9" w14:textId="77777777" w:rsidR="003D76C2" w:rsidRDefault="00000000">
                              <w:pPr>
                                <w:spacing w:line="202" w:lineRule="exact"/>
                                <w:ind w:left="1101"/>
                                <w:rPr>
                                  <w:rFonts w:ascii="Courier New"/>
                                  <w:sz w:val="18"/>
                                </w:rPr>
                              </w:pPr>
                              <w:r>
                                <w:rPr>
                                  <w:rFonts w:ascii="Courier New"/>
                                  <w:sz w:val="18"/>
                                </w:rPr>
                                <w:t>=</w:t>
                              </w:r>
                              <w:r>
                                <w:rPr>
                                  <w:rFonts w:ascii="Courier New"/>
                                  <w:spacing w:val="-23"/>
                                  <w:sz w:val="18"/>
                                </w:rPr>
                                <w:t xml:space="preserve"> </w:t>
                              </w:r>
                              <w:proofErr w:type="spellStart"/>
                              <w:r>
                                <w:rPr>
                                  <w:rFonts w:ascii="Courier New"/>
                                  <w:sz w:val="18"/>
                                </w:rPr>
                                <w:t>context.getString</w:t>
                              </w:r>
                              <w:proofErr w:type="spellEnd"/>
                              <w:r>
                                <w:rPr>
                                  <w:rFonts w:ascii="Courier New"/>
                                  <w:sz w:val="18"/>
                                </w:rPr>
                                <w:t>(</w:t>
                              </w:r>
                              <w:proofErr w:type="spellStart"/>
                              <w:r>
                                <w:rPr>
                                  <w:rFonts w:ascii="Courier New"/>
                                  <w:sz w:val="18"/>
                                </w:rPr>
                                <w:t>R.string.you_clicked_y</w:t>
                              </w:r>
                              <w:proofErr w:type="spellEnd"/>
                              <w:r>
                                <w:rPr>
                                  <w:rFonts w:ascii="Courier New"/>
                                  <w:sz w:val="18"/>
                                </w:rPr>
                                <w:t>,</w:t>
                              </w:r>
                              <w:r>
                                <w:rPr>
                                  <w:rFonts w:ascii="Courier New"/>
                                  <w:spacing w:val="-21"/>
                                  <w:sz w:val="18"/>
                                </w:rPr>
                                <w:t xml:space="preserve"> </w:t>
                              </w:r>
                              <w:proofErr w:type="spellStart"/>
                              <w:r>
                                <w:rPr>
                                  <w:rFonts w:ascii="Courier New"/>
                                  <w:spacing w:val="-2"/>
                                  <w:sz w:val="18"/>
                                </w:rPr>
                                <w:t>itemText</w:t>
                              </w:r>
                              <w:proofErr w:type="spellEnd"/>
                              <w:r>
                                <w:rPr>
                                  <w:rFonts w:ascii="Courier New"/>
                                  <w:spacing w:val="-2"/>
                                  <w:sz w:val="18"/>
                                </w:rPr>
                                <w:t>)</w:t>
                              </w:r>
                            </w:p>
                            <w:p w14:paraId="365B62F5" w14:textId="77777777" w:rsidR="003D76C2" w:rsidRDefault="00000000">
                              <w:pPr>
                                <w:spacing w:before="1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438858" id="docshapegroup683" o:spid="_x0000_s1587" style="position:absolute;margin-left:88.2pt;margin-top:7.55pt;width:399.6pt;height:101.25pt;z-index:-15630848;mso-wrap-distance-left:0;mso-wrap-distance-right:0;mso-position-horizontal-relative:page;mso-position-vertical-relative:text" coordorigin="1764,151"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">
                <v:rect id="docshape684" o:spid="_x0000_s1588" style="position:absolute;left:1764;top:160;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" fillcolor="#f6f6f6" stroked="f">
                  <v:path arrowok="t"/>
                </v:rect>
                <v:shape id="docshape685" o:spid="_x0000_s1589" style="position:absolute;left:1764;top:150;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" path="m7992,2004l,2004r,20l7992,2024r,-20xm7992,l,,,20r7992,l7992,xe" fillcolor="#dadada" stroked="f">
                  <v:path arrowok="t" o:connecttype="custom" o:connectlocs="7992,2155;0,2155;0,2175;7992,2175;7992,2155;7992,151;0,151;0,171;7992,171;7992,151" o:connectangles="0,0,0,0,0,0,0,0,0,0"/>
                </v:shape>
                <v:shape id="docshape686" o:spid="_x0000_s1590" type="#_x0000_t202" style="position:absolute;left:1764;top:170;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" filled="f" stroked="f">
                  <v:path arrowok="t"/>
                  <v:textbox inset="0,0,0,0">
                    <w:txbxContent>
                      <w:p w14:paraId="3E924CEE"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StringProvider</w:t>
                        </w:r>
                        <w:proofErr w:type="spellEnd"/>
                        <w:r>
                          <w:rPr>
                            <w:rFonts w:ascii="Courier New"/>
                            <w:sz w:val="18"/>
                          </w:rPr>
                          <w:t>(private</w:t>
                        </w:r>
                        <w:r>
                          <w:rPr>
                            <w:rFonts w:ascii="Courier New"/>
                            <w:spacing w:val="-9"/>
                            <w:sz w:val="18"/>
                          </w:rPr>
                          <w:t xml:space="preserve"> </w:t>
                        </w:r>
                        <w:proofErr w:type="spellStart"/>
                        <w:r>
                          <w:rPr>
                            <w:rFonts w:ascii="Courier New"/>
                            <w:sz w:val="18"/>
                          </w:rPr>
                          <w:t>val</w:t>
                        </w:r>
                        <w:proofErr w:type="spellEnd"/>
                        <w:r>
                          <w:rPr>
                            <w:rFonts w:ascii="Courier New"/>
                            <w:spacing w:val="-9"/>
                            <w:sz w:val="18"/>
                          </w:rPr>
                          <w:t xml:space="preserve"> </w:t>
                        </w:r>
                        <w:r>
                          <w:rPr>
                            <w:rFonts w:ascii="Courier New"/>
                            <w:sz w:val="18"/>
                          </w:rPr>
                          <w:t>context:</w:t>
                        </w:r>
                        <w:r>
                          <w:rPr>
                            <w:rFonts w:ascii="Courier New"/>
                            <w:spacing w:val="-9"/>
                            <w:sz w:val="18"/>
                          </w:rPr>
                          <w:t xml:space="preserve"> </w:t>
                        </w:r>
                        <w:r>
                          <w:rPr>
                            <w:rFonts w:ascii="Courier New"/>
                            <w:sz w:val="18"/>
                          </w:rPr>
                          <w:t>Context)</w:t>
                        </w:r>
                        <w:r>
                          <w:rPr>
                            <w:rFonts w:ascii="Courier New"/>
                            <w:spacing w:val="-9"/>
                            <w:sz w:val="18"/>
                          </w:rPr>
                          <w:t xml:space="preserve"> </w:t>
                        </w:r>
                        <w:r>
                          <w:rPr>
                            <w:rFonts w:ascii="Courier New"/>
                            <w:spacing w:val="-10"/>
                            <w:sz w:val="18"/>
                          </w:rPr>
                          <w:t>{</w:t>
                        </w:r>
                      </w:p>
                      <w:p w14:paraId="0D9E124B" w14:textId="77777777" w:rsidR="003D76C2" w:rsidRDefault="003D76C2">
                        <w:pPr>
                          <w:rPr>
                            <w:rFonts w:ascii="Courier New"/>
                            <w:sz w:val="20"/>
                          </w:rPr>
                        </w:pPr>
                      </w:p>
                      <w:p w14:paraId="043073D5" w14:textId="77777777" w:rsidR="003D76C2" w:rsidRDefault="00000000">
                        <w:pPr>
                          <w:spacing w:before="130" w:line="202" w:lineRule="exact"/>
                          <w:ind w:left="885"/>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provideItemString</w:t>
                        </w:r>
                        <w:proofErr w:type="spellEnd"/>
                        <w:r>
                          <w:rPr>
                            <w:rFonts w:ascii="Courier New"/>
                            <w:sz w:val="18"/>
                          </w:rPr>
                          <w:t>(number:</w:t>
                        </w:r>
                        <w:r>
                          <w:rPr>
                            <w:rFonts w:ascii="Courier New"/>
                            <w:spacing w:val="-11"/>
                            <w:sz w:val="18"/>
                          </w:rPr>
                          <w:t xml:space="preserve"> </w:t>
                        </w:r>
                        <w:r>
                          <w:rPr>
                            <w:rFonts w:ascii="Courier New"/>
                            <w:sz w:val="18"/>
                          </w:rPr>
                          <w:t>Int):</w:t>
                        </w:r>
                        <w:r>
                          <w:rPr>
                            <w:rFonts w:ascii="Courier New"/>
                            <w:spacing w:val="-11"/>
                            <w:sz w:val="18"/>
                          </w:rPr>
                          <w:t xml:space="preserve"> </w:t>
                        </w:r>
                        <w:r>
                          <w:rPr>
                            <w:rFonts w:ascii="Courier New"/>
                            <w:spacing w:val="-2"/>
                            <w:sz w:val="18"/>
                          </w:rPr>
                          <w:t>String</w:t>
                        </w:r>
                      </w:p>
                      <w:p w14:paraId="51D868C7" w14:textId="77777777" w:rsidR="003D76C2" w:rsidRDefault="00000000">
                        <w:pPr>
                          <w:spacing w:line="202" w:lineRule="exact"/>
                          <w:ind w:left="1101"/>
                          <w:rPr>
                            <w:rFonts w:ascii="Courier New"/>
                            <w:sz w:val="18"/>
                          </w:rPr>
                        </w:pPr>
                        <w:r>
                          <w:rPr>
                            <w:rFonts w:ascii="Courier New"/>
                            <w:sz w:val="18"/>
                          </w:rPr>
                          <w:t>=</w:t>
                        </w:r>
                        <w:r>
                          <w:rPr>
                            <w:rFonts w:ascii="Courier New"/>
                            <w:spacing w:val="-20"/>
                            <w:sz w:val="18"/>
                          </w:rPr>
                          <w:t xml:space="preserve"> </w:t>
                        </w:r>
                        <w:proofErr w:type="spellStart"/>
                        <w:r>
                          <w:rPr>
                            <w:rFonts w:ascii="Courier New"/>
                            <w:sz w:val="18"/>
                          </w:rPr>
                          <w:t>context.getString</w:t>
                        </w:r>
                        <w:proofErr w:type="spellEnd"/>
                        <w:r>
                          <w:rPr>
                            <w:rFonts w:ascii="Courier New"/>
                            <w:sz w:val="18"/>
                          </w:rPr>
                          <w:t>(</w:t>
                        </w:r>
                        <w:proofErr w:type="spellStart"/>
                        <w:r>
                          <w:rPr>
                            <w:rFonts w:ascii="Courier New"/>
                            <w:sz w:val="18"/>
                          </w:rPr>
                          <w:t>R.string.item_x</w:t>
                        </w:r>
                        <w:proofErr w:type="spellEnd"/>
                        <w:r>
                          <w:rPr>
                            <w:rFonts w:ascii="Courier New"/>
                            <w:sz w:val="18"/>
                          </w:rPr>
                          <w:t>,</w:t>
                        </w:r>
                        <w:r>
                          <w:rPr>
                            <w:rFonts w:ascii="Courier New"/>
                            <w:spacing w:val="-17"/>
                            <w:sz w:val="18"/>
                          </w:rPr>
                          <w:t xml:space="preserve"> </w:t>
                        </w:r>
                        <w:r>
                          <w:rPr>
                            <w:rFonts w:ascii="Courier New"/>
                            <w:spacing w:val="-2"/>
                            <w:sz w:val="18"/>
                          </w:rPr>
                          <w:t>number)</w:t>
                        </w:r>
                      </w:p>
                      <w:p w14:paraId="76386F2F" w14:textId="77777777" w:rsidR="003D76C2" w:rsidRDefault="003D76C2">
                        <w:pPr>
                          <w:spacing w:before="1"/>
                          <w:rPr>
                            <w:rFonts w:ascii="Courier New"/>
                            <w:sz w:val="26"/>
                          </w:rPr>
                        </w:pPr>
                      </w:p>
                      <w:p w14:paraId="6E0E568E" w14:textId="77777777" w:rsidR="003D76C2" w:rsidRDefault="00000000">
                        <w:pPr>
                          <w:spacing w:line="202" w:lineRule="exact"/>
                          <w:ind w:left="885"/>
                          <w:rPr>
                            <w:rFonts w:ascii="Courier New"/>
                            <w:sz w:val="18"/>
                          </w:rPr>
                        </w:pPr>
                        <w:r>
                          <w:rPr>
                            <w:rFonts w:ascii="Courier New"/>
                            <w:sz w:val="18"/>
                          </w:rPr>
                          <w:t>fun</w:t>
                        </w:r>
                        <w:r>
                          <w:rPr>
                            <w:rFonts w:ascii="Courier New"/>
                            <w:spacing w:val="-20"/>
                            <w:sz w:val="18"/>
                          </w:rPr>
                          <w:t xml:space="preserve"> </w:t>
                        </w:r>
                        <w:proofErr w:type="spellStart"/>
                        <w:r>
                          <w:rPr>
                            <w:rFonts w:ascii="Courier New"/>
                            <w:sz w:val="18"/>
                          </w:rPr>
                          <w:t>provideYouClickedString</w:t>
                        </w:r>
                        <w:proofErr w:type="spellEnd"/>
                        <w:r>
                          <w:rPr>
                            <w:rFonts w:ascii="Courier New"/>
                            <w:sz w:val="18"/>
                          </w:rPr>
                          <w:t>(</w:t>
                        </w:r>
                        <w:proofErr w:type="spellStart"/>
                        <w:r>
                          <w:rPr>
                            <w:rFonts w:ascii="Courier New"/>
                            <w:sz w:val="18"/>
                          </w:rPr>
                          <w:t>itemText</w:t>
                        </w:r>
                        <w:proofErr w:type="spellEnd"/>
                        <w:r>
                          <w:rPr>
                            <w:rFonts w:ascii="Courier New"/>
                            <w:sz w:val="18"/>
                          </w:rPr>
                          <w:t>:</w:t>
                        </w:r>
                        <w:r>
                          <w:rPr>
                            <w:rFonts w:ascii="Courier New"/>
                            <w:spacing w:val="-18"/>
                            <w:sz w:val="18"/>
                          </w:rPr>
                          <w:t xml:space="preserve"> </w:t>
                        </w:r>
                        <w:r>
                          <w:rPr>
                            <w:rFonts w:ascii="Courier New"/>
                            <w:spacing w:val="-2"/>
                            <w:sz w:val="18"/>
                          </w:rPr>
                          <w:t>String)</w:t>
                        </w:r>
                      </w:p>
                      <w:p w14:paraId="371B88C9" w14:textId="77777777" w:rsidR="003D76C2" w:rsidRDefault="00000000">
                        <w:pPr>
                          <w:spacing w:line="202" w:lineRule="exact"/>
                          <w:ind w:left="1101"/>
                          <w:rPr>
                            <w:rFonts w:ascii="Courier New"/>
                            <w:sz w:val="18"/>
                          </w:rPr>
                        </w:pPr>
                        <w:r>
                          <w:rPr>
                            <w:rFonts w:ascii="Courier New"/>
                            <w:sz w:val="18"/>
                          </w:rPr>
                          <w:t>=</w:t>
                        </w:r>
                        <w:r>
                          <w:rPr>
                            <w:rFonts w:ascii="Courier New"/>
                            <w:spacing w:val="-23"/>
                            <w:sz w:val="18"/>
                          </w:rPr>
                          <w:t xml:space="preserve"> </w:t>
                        </w:r>
                        <w:proofErr w:type="spellStart"/>
                        <w:r>
                          <w:rPr>
                            <w:rFonts w:ascii="Courier New"/>
                            <w:sz w:val="18"/>
                          </w:rPr>
                          <w:t>context.getString</w:t>
                        </w:r>
                        <w:proofErr w:type="spellEnd"/>
                        <w:r>
                          <w:rPr>
                            <w:rFonts w:ascii="Courier New"/>
                            <w:sz w:val="18"/>
                          </w:rPr>
                          <w:t>(</w:t>
                        </w:r>
                        <w:proofErr w:type="spellStart"/>
                        <w:r>
                          <w:rPr>
                            <w:rFonts w:ascii="Courier New"/>
                            <w:sz w:val="18"/>
                          </w:rPr>
                          <w:t>R.string.you_clicked_y</w:t>
                        </w:r>
                        <w:proofErr w:type="spellEnd"/>
                        <w:r>
                          <w:rPr>
                            <w:rFonts w:ascii="Courier New"/>
                            <w:sz w:val="18"/>
                          </w:rPr>
                          <w:t>,</w:t>
                        </w:r>
                        <w:r>
                          <w:rPr>
                            <w:rFonts w:ascii="Courier New"/>
                            <w:spacing w:val="-21"/>
                            <w:sz w:val="18"/>
                          </w:rPr>
                          <w:t xml:space="preserve"> </w:t>
                        </w:r>
                        <w:proofErr w:type="spellStart"/>
                        <w:r>
                          <w:rPr>
                            <w:rFonts w:ascii="Courier New"/>
                            <w:spacing w:val="-2"/>
                            <w:sz w:val="18"/>
                          </w:rPr>
                          <w:t>itemText</w:t>
                        </w:r>
                        <w:proofErr w:type="spellEnd"/>
                        <w:r>
                          <w:rPr>
                            <w:rFonts w:ascii="Courier New"/>
                            <w:spacing w:val="-2"/>
                            <w:sz w:val="18"/>
                          </w:rPr>
                          <w:t>)</w:t>
                        </w:r>
                      </w:p>
                      <w:p w14:paraId="365B62F5" w14:textId="77777777" w:rsidR="003D76C2" w:rsidRDefault="00000000">
                        <w:pPr>
                          <w:spacing w:before="16"/>
                          <w:ind w:left="453"/>
                          <w:rPr>
                            <w:rFonts w:ascii="Courier New"/>
                            <w:sz w:val="18"/>
                          </w:rPr>
                        </w:pPr>
                        <w:r>
                          <w:rPr>
                            <w:rFonts w:ascii="Courier New"/>
                            <w:sz w:val="18"/>
                          </w:rPr>
                          <w:t>}</w:t>
                        </w:r>
                      </w:p>
                    </w:txbxContent>
                  </v:textbox>
                </v:shape>
                <w10:wrap type="topAndBottom" anchorx="page"/>
              </v:group>
            </w:pict>
          </mc:Fallback>
        </mc:AlternateContent>
      </w:r>
    </w:p>
    <w:p w14:paraId="79B6D4CB" w14:textId="77777777" w:rsidR="003D76C2" w:rsidRDefault="00000000">
      <w:pPr>
        <w:pStyle w:val="ListParagraph"/>
        <w:numPr>
          <w:ilvl w:val="0"/>
          <w:numId w:val="8"/>
        </w:numPr>
        <w:tabs>
          <w:tab w:val="left" w:pos="1274"/>
        </w:tabs>
        <w:spacing w:line="244" w:lineRule="auto"/>
        <w:ind w:left="1274" w:right="201"/>
        <w:jc w:val="left"/>
        <w:rPr>
          <w:sz w:val="20"/>
        </w:rPr>
      </w:pPr>
      <w:r>
        <w:rPr>
          <w:sz w:val="20"/>
        </w:rPr>
        <w:t xml:space="preserve">Now, let's move to an empty </w:t>
      </w:r>
      <w:proofErr w:type="spellStart"/>
      <w:r>
        <w:rPr>
          <w:rFonts w:ascii="Courier New"/>
          <w:b/>
        </w:rPr>
        <w:t>ItemGenerator</w:t>
      </w:r>
      <w:proofErr w:type="spellEnd"/>
      <w:r>
        <w:rPr>
          <w:rFonts w:ascii="Courier New"/>
          <w:b/>
          <w:spacing w:val="-69"/>
        </w:rPr>
        <w:t xml:space="preserve"> </w:t>
      </w:r>
      <w:r>
        <w:rPr>
          <w:sz w:val="20"/>
        </w:rPr>
        <w:t>class, which will contain two methods, one to generate the items asynchronously, and the other to generate them</w:t>
      </w:r>
      <w:r>
        <w:rPr>
          <w:spacing w:val="-3"/>
          <w:sz w:val="20"/>
        </w:rPr>
        <w:t xml:space="preserve"> </w:t>
      </w:r>
      <w:r>
        <w:rPr>
          <w:sz w:val="20"/>
        </w:rPr>
        <w:t>synchronously.</w:t>
      </w:r>
      <w:r>
        <w:rPr>
          <w:spacing w:val="-3"/>
          <w:sz w:val="20"/>
        </w:rPr>
        <w:t xml:space="preserve"> </w:t>
      </w:r>
      <w:r>
        <w:rPr>
          <w:sz w:val="20"/>
        </w:rPr>
        <w:t>The</w:t>
      </w:r>
      <w:r>
        <w:rPr>
          <w:spacing w:val="-4"/>
          <w:sz w:val="20"/>
        </w:rPr>
        <w:t xml:space="preserve"> </w:t>
      </w:r>
      <w:r>
        <w:rPr>
          <w:sz w:val="20"/>
        </w:rPr>
        <w:t>reason</w:t>
      </w:r>
      <w:r>
        <w:rPr>
          <w:spacing w:val="-4"/>
          <w:sz w:val="20"/>
        </w:rPr>
        <w:t xml:space="preserve"> </w:t>
      </w:r>
      <w:r>
        <w:rPr>
          <w:sz w:val="20"/>
        </w:rPr>
        <w:t>for</w:t>
      </w:r>
      <w:r>
        <w:rPr>
          <w:spacing w:val="-3"/>
          <w:sz w:val="20"/>
        </w:rPr>
        <w:t xml:space="preserve"> </w:t>
      </w:r>
      <w:r>
        <w:rPr>
          <w:sz w:val="20"/>
        </w:rPr>
        <w:t>this</w:t>
      </w:r>
      <w:r>
        <w:rPr>
          <w:spacing w:val="-3"/>
          <w:sz w:val="20"/>
        </w:rPr>
        <w:t xml:space="preserve"> </w:t>
      </w:r>
      <w:r>
        <w:rPr>
          <w:sz w:val="20"/>
        </w:rPr>
        <w:t>approach</w:t>
      </w:r>
      <w:r>
        <w:rPr>
          <w:spacing w:val="-4"/>
          <w:sz w:val="20"/>
        </w:rPr>
        <w:t xml:space="preserve"> </w:t>
      </w:r>
      <w:r>
        <w:rPr>
          <w:sz w:val="20"/>
        </w:rPr>
        <w:t>is</w:t>
      </w:r>
      <w:r>
        <w:rPr>
          <w:spacing w:val="-3"/>
          <w:sz w:val="20"/>
        </w:rPr>
        <w:t xml:space="preserve"> </w:t>
      </w:r>
      <w:r>
        <w:rPr>
          <w:sz w:val="20"/>
        </w:rPr>
        <w:t>that</w:t>
      </w:r>
      <w:r>
        <w:rPr>
          <w:spacing w:val="-3"/>
          <w:sz w:val="20"/>
        </w:rPr>
        <w:t xml:space="preserve"> </w:t>
      </w:r>
      <w:r>
        <w:rPr>
          <w:sz w:val="20"/>
        </w:rPr>
        <w:t>we</w:t>
      </w:r>
      <w:r>
        <w:rPr>
          <w:spacing w:val="-3"/>
          <w:sz w:val="20"/>
        </w:rPr>
        <w:t xml:space="preserve"> </w:t>
      </w:r>
      <w:r>
        <w:rPr>
          <w:sz w:val="20"/>
        </w:rPr>
        <w:t>will</w:t>
      </w:r>
      <w:r>
        <w:rPr>
          <w:spacing w:val="-3"/>
          <w:sz w:val="20"/>
        </w:rPr>
        <w:t xml:space="preserve"> </w:t>
      </w:r>
      <w:r>
        <w:rPr>
          <w:sz w:val="20"/>
        </w:rPr>
        <w:t>need</w:t>
      </w:r>
      <w:r>
        <w:rPr>
          <w:spacing w:val="-3"/>
          <w:sz w:val="20"/>
        </w:rPr>
        <w:t xml:space="preserve"> </w:t>
      </w:r>
      <w:r>
        <w:rPr>
          <w:sz w:val="20"/>
        </w:rPr>
        <w:t>to</w:t>
      </w:r>
      <w:r>
        <w:rPr>
          <w:spacing w:val="-3"/>
          <w:sz w:val="20"/>
        </w:rPr>
        <w:t xml:space="preserve"> </w:t>
      </w:r>
      <w:r>
        <w:rPr>
          <w:sz w:val="20"/>
        </w:rPr>
        <w:t>extend this class in the integration test to get it to run fast:</w:t>
      </w:r>
    </w:p>
    <w:p w14:paraId="760E66A8" w14:textId="77777777" w:rsidR="003D76C2" w:rsidRDefault="00D51F7C">
      <w:pPr>
        <w:pStyle w:val="BodyText"/>
        <w:spacing w:before="12"/>
        <w:rPr>
          <w:sz w:val="8"/>
        </w:rPr>
      </w:pPr>
      <w:r>
        <w:rPr>
          <w:noProof/>
        </w:rPr>
        <mc:AlternateContent>
          <mc:Choice Requires="wpg">
            <w:drawing>
              <wp:anchor distT="0" distB="0" distL="0" distR="0" simplePos="0" relativeHeight="487686144" behindDoc="1" locked="0" layoutInCell="1" allowOverlap="1" wp14:anchorId="071E0C2B" wp14:editId="26C58299">
                <wp:simplePos x="0" y="0"/>
                <wp:positionH relativeFrom="page">
                  <wp:posOffset>1120140</wp:posOffset>
                </wp:positionH>
                <wp:positionV relativeFrom="paragraph">
                  <wp:posOffset>92075</wp:posOffset>
                </wp:positionV>
                <wp:extent cx="5074920" cy="2886075"/>
                <wp:effectExtent l="0" t="0" r="5080" b="0"/>
                <wp:wrapTopAndBottom/>
                <wp:docPr id="863" name="docshapegroup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1764" y="145"/>
                          <a:chExt cx="7992" cy="4545"/>
                        </a:xfrm>
                      </wpg:grpSpPr>
                      <wps:wsp>
                        <wps:cNvPr id="864" name="docshape688"/>
                        <wps:cNvSpPr>
                          <a:spLocks/>
                        </wps:cNvSpPr>
                        <wps:spPr bwMode="auto">
                          <a:xfrm>
                            <a:off x="1764" y="155"/>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5" name="docshape689"/>
                        <wps:cNvSpPr>
                          <a:spLocks/>
                        </wps:cNvSpPr>
                        <wps:spPr bwMode="auto">
                          <a:xfrm>
                            <a:off x="1764" y="145"/>
                            <a:ext cx="7992" cy="4545"/>
                          </a:xfrm>
                          <a:custGeom>
                            <a:avLst/>
                            <a:gdLst>
                              <a:gd name="T0" fmla="+- 0 9756 1764"/>
                              <a:gd name="T1" fmla="*/ T0 w 7992"/>
                              <a:gd name="T2" fmla="+- 0 4669 145"/>
                              <a:gd name="T3" fmla="*/ 4669 h 4545"/>
                              <a:gd name="T4" fmla="+- 0 1764 1764"/>
                              <a:gd name="T5" fmla="*/ T4 w 7992"/>
                              <a:gd name="T6" fmla="+- 0 4669 145"/>
                              <a:gd name="T7" fmla="*/ 4669 h 4545"/>
                              <a:gd name="T8" fmla="+- 0 1764 1764"/>
                              <a:gd name="T9" fmla="*/ T8 w 7992"/>
                              <a:gd name="T10" fmla="+- 0 4689 145"/>
                              <a:gd name="T11" fmla="*/ 4689 h 4545"/>
                              <a:gd name="T12" fmla="+- 0 9756 1764"/>
                              <a:gd name="T13" fmla="*/ T12 w 7992"/>
                              <a:gd name="T14" fmla="+- 0 4689 145"/>
                              <a:gd name="T15" fmla="*/ 4689 h 4545"/>
                              <a:gd name="T16" fmla="+- 0 9756 1764"/>
                              <a:gd name="T17" fmla="*/ T16 w 7992"/>
                              <a:gd name="T18" fmla="+- 0 4669 145"/>
                              <a:gd name="T19" fmla="*/ 4669 h 4545"/>
                              <a:gd name="T20" fmla="+- 0 9756 1764"/>
                              <a:gd name="T21" fmla="*/ T20 w 7992"/>
                              <a:gd name="T22" fmla="+- 0 145 145"/>
                              <a:gd name="T23" fmla="*/ 145 h 4545"/>
                              <a:gd name="T24" fmla="+- 0 1764 1764"/>
                              <a:gd name="T25" fmla="*/ T24 w 7992"/>
                              <a:gd name="T26" fmla="+- 0 145 145"/>
                              <a:gd name="T27" fmla="*/ 145 h 4545"/>
                              <a:gd name="T28" fmla="+- 0 1764 1764"/>
                              <a:gd name="T29" fmla="*/ T28 w 7992"/>
                              <a:gd name="T30" fmla="+- 0 165 145"/>
                              <a:gd name="T31" fmla="*/ 165 h 4545"/>
                              <a:gd name="T32" fmla="+- 0 9756 1764"/>
                              <a:gd name="T33" fmla="*/ T32 w 7992"/>
                              <a:gd name="T34" fmla="+- 0 165 145"/>
                              <a:gd name="T35" fmla="*/ 165 h 4545"/>
                              <a:gd name="T36" fmla="+- 0 9756 1764"/>
                              <a:gd name="T37" fmla="*/ T36 w 7992"/>
                              <a:gd name="T38" fmla="+- 0 145 145"/>
                              <a:gd name="T39" fmla="*/ 145 h 4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6" name="docshape690"/>
                        <wps:cNvSpPr txBox="1">
                          <a:spLocks/>
                        </wps:cNvSpPr>
                        <wps:spPr bwMode="auto">
                          <a:xfrm>
                            <a:off x="1764" y="165"/>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ED9A8D" w14:textId="77777777" w:rsidR="003D76C2" w:rsidRDefault="00000000">
                              <w:pPr>
                                <w:spacing w:before="40" w:line="328" w:lineRule="auto"/>
                                <w:ind w:left="885" w:right="4318" w:hanging="432"/>
                                <w:rPr>
                                  <w:rFonts w:ascii="Courier New"/>
                                  <w:sz w:val="18"/>
                                </w:rPr>
                              </w:pPr>
                              <w:r>
                                <w:rPr>
                                  <w:rFonts w:ascii="Courier New"/>
                                  <w:sz w:val="18"/>
                                </w:rPr>
                                <w:t xml:space="preserve">open class </w:t>
                              </w:r>
                              <w:proofErr w:type="spellStart"/>
                              <w:r>
                                <w:rPr>
                                  <w:rFonts w:ascii="Courier New"/>
                                  <w:sz w:val="18"/>
                                </w:rPr>
                                <w:t>ItemGenerator</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Timer,</w:t>
                              </w:r>
                            </w:p>
                            <w:p w14:paraId="4B4EC5A6" w14:textId="77777777" w:rsidR="003D76C2" w:rsidRDefault="00000000">
                              <w:pPr>
                                <w:spacing w:before="1" w:line="328" w:lineRule="auto"/>
                                <w:ind w:left="885" w:right="2128"/>
                                <w:rPr>
                                  <w:rFonts w:ascii="Courier New"/>
                                  <w:sz w:val="18"/>
                                </w:rPr>
                              </w:pPr>
                              <w:r>
                                <w:rPr>
                                  <w:rFonts w:ascii="Courier New"/>
                                  <w:sz w:val="18"/>
                                </w:rPr>
                                <w:t>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initialDelay</w:t>
                              </w:r>
                              <w:proofErr w:type="spellEnd"/>
                              <w:r>
                                <w:rPr>
                                  <w:rFonts w:ascii="Courier New"/>
                                  <w:sz w:val="18"/>
                                </w:rPr>
                                <w:t>: Long,</w:t>
                              </w:r>
                            </w:p>
                            <w:p w14:paraId="28015483" w14:textId="77777777" w:rsidR="003D76C2" w:rsidRDefault="00000000">
                              <w:pPr>
                                <w:spacing w:before="2"/>
                                <w:ind w:left="885"/>
                                <w:rPr>
                                  <w:rFonts w:ascii="Courier New"/>
                                  <w:sz w:val="18"/>
                                </w:rPr>
                              </w:pPr>
                              <w:r>
                                <w:rPr>
                                  <w:rFonts w:ascii="Courier New"/>
                                  <w:sz w:val="18"/>
                                </w:rPr>
                                <w:t>private</w:t>
                              </w:r>
                              <w:r>
                                <w:rPr>
                                  <w:rFonts w:ascii="Courier New"/>
                                  <w:spacing w:val="-11"/>
                                  <w:sz w:val="18"/>
                                </w:rPr>
                                <w:t xml:space="preserve"> </w:t>
                              </w:r>
                              <w:proofErr w:type="spellStart"/>
                              <w:r>
                                <w:rPr>
                                  <w:rFonts w:ascii="Courier New"/>
                                  <w:sz w:val="18"/>
                                </w:rPr>
                                <w:t>val</w:t>
                              </w:r>
                              <w:proofErr w:type="spellEnd"/>
                              <w:r>
                                <w:rPr>
                                  <w:rFonts w:ascii="Courier New"/>
                                  <w:spacing w:val="-11"/>
                                  <w:sz w:val="18"/>
                                </w:rPr>
                                <w:t xml:space="preserve"> </w:t>
                              </w:r>
                              <w:proofErr w:type="spellStart"/>
                              <w:r>
                                <w:rPr>
                                  <w:rFonts w:ascii="Courier New"/>
                                  <w:sz w:val="18"/>
                                </w:rPr>
                                <w:t>countingIdlingResource</w:t>
                              </w:r>
                              <w:proofErr w:type="spellEnd"/>
                              <w:r>
                                <w:rPr>
                                  <w:rFonts w:ascii="Courier New"/>
                                  <w:sz w:val="18"/>
                                </w:rPr>
                                <w:t>:</w:t>
                              </w:r>
                              <w:r>
                                <w:rPr>
                                  <w:rFonts w:ascii="Courier New"/>
                                  <w:spacing w:val="-11"/>
                                  <w:sz w:val="18"/>
                                </w:rPr>
                                <w:t xml:space="preserve"> </w:t>
                              </w:r>
                              <w:proofErr w:type="spellStart"/>
                              <w:r>
                                <w:rPr>
                                  <w:rFonts w:ascii="Courier New"/>
                                  <w:spacing w:val="-2"/>
                                  <w:sz w:val="18"/>
                                </w:rPr>
                                <w:t>CountingIdlingResource</w:t>
                              </w:r>
                              <w:proofErr w:type="spellEnd"/>
                            </w:p>
                            <w:p w14:paraId="5613EBF2"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554F9242" w14:textId="77777777" w:rsidR="003D76C2" w:rsidRDefault="003D76C2">
                              <w:pPr>
                                <w:rPr>
                                  <w:rFonts w:ascii="Courier New"/>
                                  <w:sz w:val="20"/>
                                </w:rPr>
                              </w:pPr>
                            </w:p>
                            <w:p w14:paraId="68AAC4AB" w14:textId="77777777" w:rsidR="003D76C2" w:rsidRDefault="00000000">
                              <w:pPr>
                                <w:spacing w:before="129" w:line="328" w:lineRule="auto"/>
                                <w:ind w:left="1101" w:right="840"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7A47B407" w14:textId="77777777" w:rsidR="003D76C2" w:rsidRDefault="003D76C2">
                              <w:pPr>
                                <w:spacing w:before="10"/>
                                <w:rPr>
                                  <w:rFonts w:ascii="Courier New"/>
                                  <w:sz w:val="24"/>
                                </w:rPr>
                              </w:pPr>
                            </w:p>
                            <w:p w14:paraId="2BD25D91" w14:textId="77777777" w:rsidR="003D76C2" w:rsidRDefault="00000000">
                              <w:pPr>
                                <w:ind w:left="885"/>
                                <w:rPr>
                                  <w:rFonts w:ascii="Courier New"/>
                                  <w:sz w:val="18"/>
                                </w:rPr>
                              </w:pPr>
                              <w:r>
                                <w:rPr>
                                  <w:rFonts w:ascii="Courier New"/>
                                  <w:sz w:val="18"/>
                                </w:rPr>
                                <w:t>}</w:t>
                              </w:r>
                            </w:p>
                            <w:p w14:paraId="405C423E" w14:textId="77777777" w:rsidR="003D76C2" w:rsidRDefault="003D76C2">
                              <w:pPr>
                                <w:rPr>
                                  <w:rFonts w:ascii="Courier New"/>
                                  <w:sz w:val="20"/>
                                </w:rPr>
                              </w:pPr>
                            </w:p>
                            <w:p w14:paraId="2E6611B3" w14:textId="77777777" w:rsidR="003D76C2" w:rsidRDefault="00000000">
                              <w:pPr>
                                <w:spacing w:before="129" w:line="328" w:lineRule="auto"/>
                                <w:ind w:left="1317" w:right="1185" w:hanging="432"/>
                                <w:rPr>
                                  <w:rFonts w:ascii="Courier New"/>
                                  <w:sz w:val="18"/>
                                </w:rPr>
                              </w:pPr>
                              <w:r>
                                <w:rPr>
                                  <w:rFonts w:ascii="Courier New"/>
                                  <w:sz w:val="18"/>
                                </w:rPr>
                                <w:t>open</w:t>
                              </w:r>
                              <w:r>
                                <w:rPr>
                                  <w:rFonts w:ascii="Courier New"/>
                                  <w:spacing w:val="-10"/>
                                  <w:sz w:val="18"/>
                                </w:rPr>
                                <w:t xml:space="preserve"> </w:t>
                              </w:r>
                              <w:r>
                                <w:rPr>
                                  <w:rFonts w:ascii="Courier New"/>
                                  <w:sz w:val="18"/>
                                </w:rPr>
                                <w:t>internal</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generateItems</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0"/>
                                  <w:sz w:val="18"/>
                                </w:rPr>
                                <w:t xml:space="preserve"> </w:t>
                              </w:r>
                              <w:r>
                                <w:rPr>
                                  <w:rFonts w:ascii="Courier New"/>
                                  <w:sz w:val="18"/>
                                </w:rPr>
                                <w:t xml:space="preserve">Int): List&lt;Item&gt; = </w:t>
                              </w:r>
                              <w:proofErr w:type="spellStart"/>
                              <w:r>
                                <w:rPr>
                                  <w:rFonts w:ascii="Courier New"/>
                                  <w:sz w:val="18"/>
                                </w:rPr>
                                <w:t>listOf</w:t>
                              </w:r>
                              <w:proofErr w:type="spellEnd"/>
                              <w:r>
                                <w:rPr>
                                  <w:rFonts w:ascii="Courier New"/>
                                  <w:sz w:val="18"/>
                                </w:rPr>
                                <w:t>()</w:t>
                              </w:r>
                            </w:p>
                            <w:p w14:paraId="1CC1DD51" w14:textId="77777777" w:rsidR="003D76C2" w:rsidRDefault="003D76C2">
                              <w:pPr>
                                <w:spacing w:before="10"/>
                                <w:rPr>
                                  <w:rFonts w:ascii="Courier New"/>
                                  <w:sz w:val="24"/>
                                </w:rPr>
                              </w:pPr>
                            </w:p>
                            <w:p w14:paraId="5454255F" w14:textId="77777777" w:rsidR="003D76C2" w:rsidRDefault="00000000">
                              <w:pPr>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1E0C2B" id="docshapegroup687" o:spid="_x0000_s1591" style="position:absolute;margin-left:88.2pt;margin-top:7.25pt;width:399.6pt;height:227.25pt;z-index:-15630336;mso-wrap-distance-left:0;mso-wrap-distance-right:0;mso-position-horizontal-relative:page;mso-position-vertical-relative:text" coordorigin="1764,145"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">
                <v:rect id="docshape688" o:spid="_x0000_s1592" style="position:absolute;left:1764;top:155;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" fillcolor="#f6f6f6" stroked="f">
                  <v:path arrowok="t"/>
                </v:rect>
                <v:shape id="docshape689" o:spid="_x0000_s1593" style="position:absolute;left:1764;top:145;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" path="m7992,4524l,4524r,20l7992,4544r,-20xm7992,l,,,20r7992,l7992,xe" fillcolor="#dadada" stroked="f">
                  <v:path arrowok="t" o:connecttype="custom" o:connectlocs="7992,4669;0,4669;0,4689;7992,4689;7992,4669;7992,145;0,145;0,165;7992,165;7992,145" o:connectangles="0,0,0,0,0,0,0,0,0,0"/>
                </v:shape>
                <v:shape id="docshape690" o:spid="_x0000_s1594" type="#_x0000_t202" style="position:absolute;left:1764;top:165;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" filled="f" stroked="f">
                  <v:path arrowok="t"/>
                  <v:textbox inset="0,0,0,0">
                    <w:txbxContent>
                      <w:p w14:paraId="19ED9A8D" w14:textId="77777777" w:rsidR="003D76C2" w:rsidRDefault="00000000">
                        <w:pPr>
                          <w:spacing w:before="40" w:line="328" w:lineRule="auto"/>
                          <w:ind w:left="885" w:right="4318" w:hanging="432"/>
                          <w:rPr>
                            <w:rFonts w:ascii="Courier New"/>
                            <w:sz w:val="18"/>
                          </w:rPr>
                        </w:pPr>
                        <w:r>
                          <w:rPr>
                            <w:rFonts w:ascii="Courier New"/>
                            <w:sz w:val="18"/>
                          </w:rPr>
                          <w:t xml:space="preserve">open class </w:t>
                        </w:r>
                        <w:proofErr w:type="spellStart"/>
                        <w:r>
                          <w:rPr>
                            <w:rFonts w:ascii="Courier New"/>
                            <w:sz w:val="18"/>
                          </w:rPr>
                          <w:t>ItemGenerator</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Timer,</w:t>
                        </w:r>
                      </w:p>
                      <w:p w14:paraId="4B4EC5A6" w14:textId="77777777" w:rsidR="003D76C2" w:rsidRDefault="00000000">
                        <w:pPr>
                          <w:spacing w:before="1" w:line="328" w:lineRule="auto"/>
                          <w:ind w:left="885" w:right="2128"/>
                          <w:rPr>
                            <w:rFonts w:ascii="Courier New"/>
                            <w:sz w:val="18"/>
                          </w:rPr>
                        </w:pPr>
                        <w:r>
                          <w:rPr>
                            <w:rFonts w:ascii="Courier New"/>
                            <w:sz w:val="18"/>
                          </w:rPr>
                          <w:t>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initialDelay</w:t>
                        </w:r>
                        <w:proofErr w:type="spellEnd"/>
                        <w:r>
                          <w:rPr>
                            <w:rFonts w:ascii="Courier New"/>
                            <w:sz w:val="18"/>
                          </w:rPr>
                          <w:t>: Long,</w:t>
                        </w:r>
                      </w:p>
                      <w:p w14:paraId="28015483" w14:textId="77777777" w:rsidR="003D76C2" w:rsidRDefault="00000000">
                        <w:pPr>
                          <w:spacing w:before="2"/>
                          <w:ind w:left="885"/>
                          <w:rPr>
                            <w:rFonts w:ascii="Courier New"/>
                            <w:sz w:val="18"/>
                          </w:rPr>
                        </w:pPr>
                        <w:r>
                          <w:rPr>
                            <w:rFonts w:ascii="Courier New"/>
                            <w:sz w:val="18"/>
                          </w:rPr>
                          <w:t>private</w:t>
                        </w:r>
                        <w:r>
                          <w:rPr>
                            <w:rFonts w:ascii="Courier New"/>
                            <w:spacing w:val="-11"/>
                            <w:sz w:val="18"/>
                          </w:rPr>
                          <w:t xml:space="preserve"> </w:t>
                        </w:r>
                        <w:proofErr w:type="spellStart"/>
                        <w:r>
                          <w:rPr>
                            <w:rFonts w:ascii="Courier New"/>
                            <w:sz w:val="18"/>
                          </w:rPr>
                          <w:t>val</w:t>
                        </w:r>
                        <w:proofErr w:type="spellEnd"/>
                        <w:r>
                          <w:rPr>
                            <w:rFonts w:ascii="Courier New"/>
                            <w:spacing w:val="-11"/>
                            <w:sz w:val="18"/>
                          </w:rPr>
                          <w:t xml:space="preserve"> </w:t>
                        </w:r>
                        <w:proofErr w:type="spellStart"/>
                        <w:r>
                          <w:rPr>
                            <w:rFonts w:ascii="Courier New"/>
                            <w:sz w:val="18"/>
                          </w:rPr>
                          <w:t>countingIdlingResource</w:t>
                        </w:r>
                        <w:proofErr w:type="spellEnd"/>
                        <w:r>
                          <w:rPr>
                            <w:rFonts w:ascii="Courier New"/>
                            <w:sz w:val="18"/>
                          </w:rPr>
                          <w:t>:</w:t>
                        </w:r>
                        <w:r>
                          <w:rPr>
                            <w:rFonts w:ascii="Courier New"/>
                            <w:spacing w:val="-11"/>
                            <w:sz w:val="18"/>
                          </w:rPr>
                          <w:t xml:space="preserve"> </w:t>
                        </w:r>
                        <w:proofErr w:type="spellStart"/>
                        <w:r>
                          <w:rPr>
                            <w:rFonts w:ascii="Courier New"/>
                            <w:spacing w:val="-2"/>
                            <w:sz w:val="18"/>
                          </w:rPr>
                          <w:t>CountingIdlingResource</w:t>
                        </w:r>
                        <w:proofErr w:type="spellEnd"/>
                      </w:p>
                      <w:p w14:paraId="5613EBF2"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554F9242" w14:textId="77777777" w:rsidR="003D76C2" w:rsidRDefault="003D76C2">
                        <w:pPr>
                          <w:rPr>
                            <w:rFonts w:ascii="Courier New"/>
                            <w:sz w:val="20"/>
                          </w:rPr>
                        </w:pPr>
                      </w:p>
                      <w:p w14:paraId="68AAC4AB" w14:textId="77777777" w:rsidR="003D76C2" w:rsidRDefault="00000000">
                        <w:pPr>
                          <w:spacing w:before="129" w:line="328" w:lineRule="auto"/>
                          <w:ind w:left="1101" w:right="840"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7A47B407" w14:textId="77777777" w:rsidR="003D76C2" w:rsidRDefault="003D76C2">
                        <w:pPr>
                          <w:spacing w:before="10"/>
                          <w:rPr>
                            <w:rFonts w:ascii="Courier New"/>
                            <w:sz w:val="24"/>
                          </w:rPr>
                        </w:pPr>
                      </w:p>
                      <w:p w14:paraId="2BD25D91" w14:textId="77777777" w:rsidR="003D76C2" w:rsidRDefault="00000000">
                        <w:pPr>
                          <w:ind w:left="885"/>
                          <w:rPr>
                            <w:rFonts w:ascii="Courier New"/>
                            <w:sz w:val="18"/>
                          </w:rPr>
                        </w:pPr>
                        <w:r>
                          <w:rPr>
                            <w:rFonts w:ascii="Courier New"/>
                            <w:sz w:val="18"/>
                          </w:rPr>
                          <w:t>}</w:t>
                        </w:r>
                      </w:p>
                      <w:p w14:paraId="405C423E" w14:textId="77777777" w:rsidR="003D76C2" w:rsidRDefault="003D76C2">
                        <w:pPr>
                          <w:rPr>
                            <w:rFonts w:ascii="Courier New"/>
                            <w:sz w:val="20"/>
                          </w:rPr>
                        </w:pPr>
                      </w:p>
                      <w:p w14:paraId="2E6611B3" w14:textId="77777777" w:rsidR="003D76C2" w:rsidRDefault="00000000">
                        <w:pPr>
                          <w:spacing w:before="129" w:line="328" w:lineRule="auto"/>
                          <w:ind w:left="1317" w:right="1185" w:hanging="432"/>
                          <w:rPr>
                            <w:rFonts w:ascii="Courier New"/>
                            <w:sz w:val="18"/>
                          </w:rPr>
                        </w:pPr>
                        <w:r>
                          <w:rPr>
                            <w:rFonts w:ascii="Courier New"/>
                            <w:sz w:val="18"/>
                          </w:rPr>
                          <w:t>open</w:t>
                        </w:r>
                        <w:r>
                          <w:rPr>
                            <w:rFonts w:ascii="Courier New"/>
                            <w:spacing w:val="-10"/>
                            <w:sz w:val="18"/>
                          </w:rPr>
                          <w:t xml:space="preserve"> </w:t>
                        </w:r>
                        <w:r>
                          <w:rPr>
                            <w:rFonts w:ascii="Courier New"/>
                            <w:sz w:val="18"/>
                          </w:rPr>
                          <w:t>internal</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generateItems</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0"/>
                            <w:sz w:val="18"/>
                          </w:rPr>
                          <w:t xml:space="preserve"> </w:t>
                        </w:r>
                        <w:r>
                          <w:rPr>
                            <w:rFonts w:ascii="Courier New"/>
                            <w:sz w:val="18"/>
                          </w:rPr>
                          <w:t xml:space="preserve">Int): List&lt;Item&gt; = </w:t>
                        </w:r>
                        <w:proofErr w:type="spellStart"/>
                        <w:r>
                          <w:rPr>
                            <w:rFonts w:ascii="Courier New"/>
                            <w:sz w:val="18"/>
                          </w:rPr>
                          <w:t>listOf</w:t>
                        </w:r>
                        <w:proofErr w:type="spellEnd"/>
                        <w:r>
                          <w:rPr>
                            <w:rFonts w:ascii="Courier New"/>
                            <w:sz w:val="18"/>
                          </w:rPr>
                          <w:t>()</w:t>
                        </w:r>
                      </w:p>
                      <w:p w14:paraId="1CC1DD51" w14:textId="77777777" w:rsidR="003D76C2" w:rsidRDefault="003D76C2">
                        <w:pPr>
                          <w:spacing w:before="10"/>
                          <w:rPr>
                            <w:rFonts w:ascii="Courier New"/>
                            <w:sz w:val="24"/>
                          </w:rPr>
                        </w:pPr>
                      </w:p>
                      <w:p w14:paraId="5454255F" w14:textId="77777777" w:rsidR="003D76C2" w:rsidRDefault="00000000">
                        <w:pPr>
                          <w:ind w:left="453"/>
                          <w:rPr>
                            <w:rFonts w:ascii="Courier New"/>
                            <w:sz w:val="18"/>
                          </w:rPr>
                        </w:pPr>
                        <w:r>
                          <w:rPr>
                            <w:rFonts w:ascii="Courier New"/>
                            <w:sz w:val="18"/>
                          </w:rPr>
                          <w:t>}</w:t>
                        </w:r>
                      </w:p>
                    </w:txbxContent>
                  </v:textbox>
                </v:shape>
                <w10:wrap type="topAndBottom" anchorx="page"/>
              </v:group>
            </w:pict>
          </mc:Fallback>
        </mc:AlternateContent>
      </w:r>
    </w:p>
    <w:p w14:paraId="21851F10" w14:textId="77777777" w:rsidR="003D76C2" w:rsidRDefault="003D76C2">
      <w:pPr>
        <w:rPr>
          <w:sz w:val="8"/>
        </w:rPr>
        <w:sectPr w:rsidR="003D76C2">
          <w:pgSz w:w="10800" w:h="13320"/>
          <w:pgMar w:top="1120" w:right="920" w:bottom="280" w:left="940" w:header="695" w:footer="0" w:gutter="0"/>
          <w:cols w:space="720"/>
        </w:sectPr>
      </w:pPr>
    </w:p>
    <w:p w14:paraId="0B056F2C" w14:textId="77777777" w:rsidR="003D76C2" w:rsidRDefault="003D76C2">
      <w:pPr>
        <w:pStyle w:val="BodyText"/>
        <w:spacing w:before="12"/>
        <w:rPr>
          <w:sz w:val="7"/>
        </w:rPr>
      </w:pPr>
    </w:p>
    <w:p w14:paraId="6A86B3F6" w14:textId="77777777" w:rsidR="003D76C2" w:rsidRDefault="00D51F7C">
      <w:pPr>
        <w:pStyle w:val="ListParagraph"/>
        <w:numPr>
          <w:ilvl w:val="0"/>
          <w:numId w:val="8"/>
        </w:numPr>
        <w:tabs>
          <w:tab w:val="left" w:pos="554"/>
        </w:tabs>
        <w:spacing w:before="101" w:line="242" w:lineRule="auto"/>
        <w:ind w:right="1222"/>
        <w:jc w:val="left"/>
        <w:rPr>
          <w:sz w:val="20"/>
        </w:rPr>
      </w:pPr>
      <w:r>
        <w:rPr>
          <w:noProof/>
        </w:rPr>
        <mc:AlternateContent>
          <mc:Choice Requires="wpg">
            <w:drawing>
              <wp:anchor distT="0" distB="0" distL="114300" distR="114300" simplePos="0" relativeHeight="483727872" behindDoc="1" locked="0" layoutInCell="1" allowOverlap="1" wp14:anchorId="022FEB2C" wp14:editId="035DA452">
                <wp:simplePos x="0" y="0"/>
                <wp:positionH relativeFrom="page">
                  <wp:posOffset>662940</wp:posOffset>
                </wp:positionH>
                <wp:positionV relativeFrom="paragraph">
                  <wp:posOffset>1221740</wp:posOffset>
                </wp:positionV>
                <wp:extent cx="5074920" cy="5908675"/>
                <wp:effectExtent l="0" t="0" r="5080" b="0"/>
                <wp:wrapNone/>
                <wp:docPr id="860" name="docshapegroup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08675"/>
                          <a:chOff x="1044" y="1924"/>
                          <a:chExt cx="7992" cy="9305"/>
                        </a:xfrm>
                      </wpg:grpSpPr>
                      <wps:wsp>
                        <wps:cNvPr id="861" name="docshape692"/>
                        <wps:cNvSpPr>
                          <a:spLocks/>
                        </wps:cNvSpPr>
                        <wps:spPr bwMode="auto">
                          <a:xfrm>
                            <a:off x="1044" y="1934"/>
                            <a:ext cx="7992" cy="9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2" name="docshape693"/>
                        <wps:cNvSpPr>
                          <a:spLocks/>
                        </wps:cNvSpPr>
                        <wps:spPr bwMode="auto">
                          <a:xfrm>
                            <a:off x="1044" y="1924"/>
                            <a:ext cx="7992" cy="9305"/>
                          </a:xfrm>
                          <a:custGeom>
                            <a:avLst/>
                            <a:gdLst>
                              <a:gd name="T0" fmla="+- 0 9036 1044"/>
                              <a:gd name="T1" fmla="*/ T0 w 7992"/>
                              <a:gd name="T2" fmla="+- 0 11209 1924"/>
                              <a:gd name="T3" fmla="*/ 11209 h 9305"/>
                              <a:gd name="T4" fmla="+- 0 1044 1044"/>
                              <a:gd name="T5" fmla="*/ T4 w 7992"/>
                              <a:gd name="T6" fmla="+- 0 11209 1924"/>
                              <a:gd name="T7" fmla="*/ 11209 h 9305"/>
                              <a:gd name="T8" fmla="+- 0 1044 1044"/>
                              <a:gd name="T9" fmla="*/ T8 w 7992"/>
                              <a:gd name="T10" fmla="+- 0 11229 1924"/>
                              <a:gd name="T11" fmla="*/ 11229 h 9305"/>
                              <a:gd name="T12" fmla="+- 0 9036 1044"/>
                              <a:gd name="T13" fmla="*/ T12 w 7992"/>
                              <a:gd name="T14" fmla="+- 0 11229 1924"/>
                              <a:gd name="T15" fmla="*/ 11229 h 9305"/>
                              <a:gd name="T16" fmla="+- 0 9036 1044"/>
                              <a:gd name="T17" fmla="*/ T16 w 7992"/>
                              <a:gd name="T18" fmla="+- 0 11209 1924"/>
                              <a:gd name="T19" fmla="*/ 11209 h 9305"/>
                              <a:gd name="T20" fmla="+- 0 9036 1044"/>
                              <a:gd name="T21" fmla="*/ T20 w 7992"/>
                              <a:gd name="T22" fmla="+- 0 1924 1924"/>
                              <a:gd name="T23" fmla="*/ 1924 h 9305"/>
                              <a:gd name="T24" fmla="+- 0 1044 1044"/>
                              <a:gd name="T25" fmla="*/ T24 w 7992"/>
                              <a:gd name="T26" fmla="+- 0 1924 1924"/>
                              <a:gd name="T27" fmla="*/ 1924 h 9305"/>
                              <a:gd name="T28" fmla="+- 0 1044 1044"/>
                              <a:gd name="T29" fmla="*/ T28 w 7992"/>
                              <a:gd name="T30" fmla="+- 0 1944 1924"/>
                              <a:gd name="T31" fmla="*/ 1944 h 9305"/>
                              <a:gd name="T32" fmla="+- 0 9036 1044"/>
                              <a:gd name="T33" fmla="*/ T32 w 7992"/>
                              <a:gd name="T34" fmla="+- 0 1944 1924"/>
                              <a:gd name="T35" fmla="*/ 1944 h 9305"/>
                              <a:gd name="T36" fmla="+- 0 9036 1044"/>
                              <a:gd name="T37" fmla="*/ T36 w 7992"/>
                              <a:gd name="T38" fmla="+- 0 1924 1924"/>
                              <a:gd name="T39" fmla="*/ 1924 h 9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305">
                                <a:moveTo>
                                  <a:pt x="7992" y="9285"/>
                                </a:moveTo>
                                <a:lnTo>
                                  <a:pt x="0" y="9285"/>
                                </a:lnTo>
                                <a:lnTo>
                                  <a:pt x="0" y="9305"/>
                                </a:lnTo>
                                <a:lnTo>
                                  <a:pt x="7992" y="9305"/>
                                </a:lnTo>
                                <a:lnTo>
                                  <a:pt x="7992" y="928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BBDFC4" id="docshapegroup691" o:spid="_x0000_s1026" style="position:absolute;margin-left:52.2pt;margin-top:96.2pt;width:399.6pt;height:465.25pt;z-index:-19588608;mso-position-horizontal-relative:page" coordorigin="1044,1924" coordsize="7992,9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">
                <v:rect id="docshape692" o:spid="_x0000_s1027" style="position:absolute;left:1044;top:1934;width:7992;height:9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" fillcolor="#f6f6f6" stroked="f">
                  <v:path arrowok="t"/>
                </v:rect>
                <v:shape id="docshape693" o:spid="_x0000_s1028" style="position:absolute;left:1044;top:1924;width:7992;height:9305;visibility:visible;mso-wrap-style:square;v-text-anchor:top" coordsize="7992,9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" path="m7992,9285l,9285r,20l7992,9305r,-20xm7992,l,,,20r7992,l7992,xe" fillcolor="#dadada" stroked="f">
                  <v:path arrowok="t" o:connecttype="custom" o:connectlocs="7992,11209;0,11209;0,11229;7992,11229;7992,11209;7992,1924;0,1924;0,1944;7992,1944;7992,1924" o:connectangles="0,0,0,0,0,0,0,0,0,0"/>
                </v:shape>
                <w10:wrap anchorx="page"/>
              </v:group>
            </w:pict>
          </mc:Fallback>
        </mc:AlternateContent>
      </w:r>
      <w:r w:rsidR="00CC7617">
        <w:rPr>
          <w:sz w:val="20"/>
        </w:rPr>
        <w:t xml:space="preserve">Next, there is the test for </w:t>
      </w:r>
      <w:proofErr w:type="spellStart"/>
      <w:r w:rsidR="00CC7617">
        <w:rPr>
          <w:rFonts w:ascii="Courier New"/>
          <w:b/>
        </w:rPr>
        <w:t>ItemGenerator</w:t>
      </w:r>
      <w:proofErr w:type="spellEnd"/>
      <w:r w:rsidR="00CC7617">
        <w:rPr>
          <w:sz w:val="20"/>
        </w:rPr>
        <w:t xml:space="preserve">. In order to generate data asynchronously with a callback, we can take advantage of Mockito's </w:t>
      </w:r>
      <w:proofErr w:type="spellStart"/>
      <w:r w:rsidR="00CC7617">
        <w:rPr>
          <w:rFonts w:ascii="Courier New"/>
          <w:b/>
        </w:rPr>
        <w:t>thenAnswer</w:t>
      </w:r>
      <w:proofErr w:type="spellEnd"/>
      <w:r w:rsidR="00CC7617">
        <w:rPr>
          <w:rFonts w:ascii="Courier New"/>
          <w:b/>
          <w:spacing w:val="-70"/>
        </w:rPr>
        <w:t xml:space="preserve"> </w:t>
      </w:r>
      <w:r w:rsidR="00CC7617">
        <w:rPr>
          <w:sz w:val="20"/>
        </w:rPr>
        <w:t xml:space="preserve">method. What we can do is call </w:t>
      </w:r>
      <w:proofErr w:type="spellStart"/>
      <w:r w:rsidR="00CC7617">
        <w:rPr>
          <w:rFonts w:ascii="Courier New"/>
          <w:b/>
        </w:rPr>
        <w:t>TimerTask</w:t>
      </w:r>
      <w:proofErr w:type="spellEnd"/>
      <w:r w:rsidR="00CC7617">
        <w:rPr>
          <w:rFonts w:ascii="Courier New"/>
          <w:b/>
          <w:spacing w:val="-70"/>
        </w:rPr>
        <w:t xml:space="preserve"> </w:t>
      </w:r>
      <w:r w:rsidR="00CC7617">
        <w:rPr>
          <w:sz w:val="20"/>
        </w:rPr>
        <w:t xml:space="preserve">every time it is scheduled on the timer. In the </w:t>
      </w:r>
      <w:proofErr w:type="spellStart"/>
      <w:r w:rsidR="00CC7617">
        <w:rPr>
          <w:rFonts w:ascii="Courier New"/>
          <w:b/>
        </w:rPr>
        <w:t>thenAnswer</w:t>
      </w:r>
      <w:proofErr w:type="spellEnd"/>
      <w:r w:rsidR="00CC7617">
        <w:rPr>
          <w:rFonts w:ascii="Courier New"/>
          <w:b/>
          <w:spacing w:val="-70"/>
        </w:rPr>
        <w:t xml:space="preserve"> </w:t>
      </w:r>
      <w:r w:rsidR="00CC7617">
        <w:rPr>
          <w:sz w:val="20"/>
        </w:rPr>
        <w:t>method, we can access the parameters</w:t>
      </w:r>
      <w:r w:rsidR="00CC7617">
        <w:rPr>
          <w:spacing w:val="-3"/>
          <w:sz w:val="20"/>
        </w:rPr>
        <w:t xml:space="preserve"> </w:t>
      </w:r>
      <w:r w:rsidR="00CC7617">
        <w:rPr>
          <w:sz w:val="20"/>
        </w:rPr>
        <w:t>in</w:t>
      </w:r>
      <w:r w:rsidR="00CC7617">
        <w:rPr>
          <w:spacing w:val="-3"/>
          <w:sz w:val="20"/>
        </w:rPr>
        <w:t xml:space="preserve"> </w:t>
      </w:r>
      <w:r w:rsidR="00CC7617">
        <w:rPr>
          <w:sz w:val="20"/>
        </w:rPr>
        <w:t>a</w:t>
      </w:r>
      <w:r w:rsidR="00CC7617">
        <w:rPr>
          <w:spacing w:val="-4"/>
          <w:sz w:val="20"/>
        </w:rPr>
        <w:t xml:space="preserve"> </w:t>
      </w:r>
      <w:r w:rsidR="00CC7617">
        <w:rPr>
          <w:sz w:val="20"/>
        </w:rPr>
        <w:t>method</w:t>
      </w:r>
      <w:r w:rsidR="00CC7617">
        <w:rPr>
          <w:spacing w:val="-4"/>
          <w:sz w:val="20"/>
        </w:rPr>
        <w:t xml:space="preserve"> </w:t>
      </w:r>
      <w:r w:rsidR="00CC7617">
        <w:rPr>
          <w:sz w:val="20"/>
        </w:rPr>
        <w:t>and</w:t>
      </w:r>
      <w:r w:rsidR="00CC7617">
        <w:rPr>
          <w:spacing w:val="-4"/>
          <w:sz w:val="20"/>
        </w:rPr>
        <w:t xml:space="preserve"> </w:t>
      </w:r>
      <w:r w:rsidR="00CC7617">
        <w:rPr>
          <w:sz w:val="20"/>
        </w:rPr>
        <w:t>invoke</w:t>
      </w:r>
      <w:r w:rsidR="00CC7617">
        <w:rPr>
          <w:spacing w:val="-3"/>
          <w:sz w:val="20"/>
        </w:rPr>
        <w:t xml:space="preserve"> </w:t>
      </w:r>
      <w:r w:rsidR="00CC7617">
        <w:rPr>
          <w:sz w:val="20"/>
        </w:rPr>
        <w:t>them.</w:t>
      </w:r>
      <w:r w:rsidR="00CC7617">
        <w:rPr>
          <w:spacing w:val="-3"/>
          <w:sz w:val="20"/>
        </w:rPr>
        <w:t xml:space="preserve"> </w:t>
      </w:r>
      <w:r w:rsidR="00CC7617">
        <w:rPr>
          <w:sz w:val="20"/>
        </w:rPr>
        <w:t>This</w:t>
      </w:r>
      <w:r w:rsidR="00CC7617">
        <w:rPr>
          <w:spacing w:val="-4"/>
          <w:sz w:val="20"/>
        </w:rPr>
        <w:t xml:space="preserve"> </w:t>
      </w:r>
      <w:r w:rsidR="00CC7617">
        <w:rPr>
          <w:sz w:val="20"/>
        </w:rPr>
        <w:t>is</w:t>
      </w:r>
      <w:r w:rsidR="00CC7617">
        <w:rPr>
          <w:spacing w:val="-3"/>
          <w:sz w:val="20"/>
        </w:rPr>
        <w:t xml:space="preserve"> </w:t>
      </w:r>
      <w:r w:rsidR="00CC7617">
        <w:rPr>
          <w:sz w:val="20"/>
        </w:rPr>
        <w:t>the</w:t>
      </w:r>
      <w:r w:rsidR="00CC7617">
        <w:rPr>
          <w:spacing w:val="-3"/>
          <w:sz w:val="20"/>
        </w:rPr>
        <w:t xml:space="preserve"> </w:t>
      </w:r>
      <w:r w:rsidR="00CC7617">
        <w:rPr>
          <w:sz w:val="20"/>
        </w:rPr>
        <w:t>approach</w:t>
      </w:r>
      <w:r w:rsidR="00CC7617">
        <w:rPr>
          <w:spacing w:val="-4"/>
          <w:sz w:val="20"/>
        </w:rPr>
        <w:t xml:space="preserve"> </w:t>
      </w:r>
      <w:r w:rsidR="00CC7617">
        <w:rPr>
          <w:sz w:val="20"/>
        </w:rPr>
        <w:t>we</w:t>
      </w:r>
      <w:r w:rsidR="00CC7617">
        <w:rPr>
          <w:spacing w:val="-3"/>
          <w:sz w:val="20"/>
        </w:rPr>
        <w:t xml:space="preserve"> </w:t>
      </w:r>
      <w:r w:rsidR="00CC7617">
        <w:rPr>
          <w:sz w:val="20"/>
        </w:rPr>
        <w:t>will</w:t>
      </w:r>
      <w:r w:rsidR="00CC7617">
        <w:rPr>
          <w:spacing w:val="-3"/>
          <w:sz w:val="20"/>
        </w:rPr>
        <w:t xml:space="preserve"> </w:t>
      </w:r>
      <w:r w:rsidR="00CC7617">
        <w:rPr>
          <w:sz w:val="20"/>
        </w:rPr>
        <w:t>use</w:t>
      </w:r>
      <w:r w:rsidR="00CC7617">
        <w:rPr>
          <w:spacing w:val="-3"/>
          <w:sz w:val="20"/>
        </w:rPr>
        <w:t xml:space="preserve"> </w:t>
      </w:r>
      <w:r w:rsidR="00CC7617">
        <w:rPr>
          <w:sz w:val="20"/>
        </w:rPr>
        <w:t>to handle an async call making it a sync call:</w:t>
      </w:r>
    </w:p>
    <w:p w14:paraId="4CB2E16C" w14:textId="77777777" w:rsidR="003D76C2" w:rsidRDefault="00D51F7C">
      <w:pPr>
        <w:pStyle w:val="BodyText"/>
        <w:spacing w:before="10"/>
        <w:rPr>
          <w:sz w:val="10"/>
        </w:rPr>
      </w:pPr>
      <w:r>
        <w:rPr>
          <w:noProof/>
        </w:rPr>
        <mc:AlternateContent>
          <mc:Choice Requires="wps">
            <w:drawing>
              <wp:anchor distT="0" distB="0" distL="0" distR="0" simplePos="0" relativeHeight="487686656" behindDoc="1" locked="0" layoutInCell="1" allowOverlap="1" wp14:anchorId="3A758D26" wp14:editId="4AB4AD7B">
                <wp:simplePos x="0" y="0"/>
                <wp:positionH relativeFrom="page">
                  <wp:posOffset>662940</wp:posOffset>
                </wp:positionH>
                <wp:positionV relativeFrom="paragraph">
                  <wp:posOffset>107950</wp:posOffset>
                </wp:positionV>
                <wp:extent cx="5074920" cy="5883275"/>
                <wp:effectExtent l="0" t="0" r="5080" b="9525"/>
                <wp:wrapTopAndBottom/>
                <wp:docPr id="859" name="docshape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883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C5643"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ItemGeneratorTest</w:t>
                            </w:r>
                            <w:proofErr w:type="spellEnd"/>
                            <w:r>
                              <w:rPr>
                                <w:rFonts w:ascii="Courier New"/>
                                <w:sz w:val="18"/>
                              </w:rPr>
                              <w:t xml:space="preserve"> {</w:t>
                            </w:r>
                          </w:p>
                          <w:p w14:paraId="44E631EA" w14:textId="77777777" w:rsidR="003D76C2" w:rsidRDefault="003D76C2">
                            <w:pPr>
                              <w:pStyle w:val="BodyText"/>
                              <w:spacing w:before="9"/>
                              <w:rPr>
                                <w:rFonts w:ascii="Courier New"/>
                                <w:sz w:val="24"/>
                              </w:rPr>
                            </w:pPr>
                          </w:p>
                          <w:p w14:paraId="4E15B539" w14:textId="77777777" w:rsidR="003D76C2" w:rsidRDefault="00000000">
                            <w:pPr>
                              <w:spacing w:before="1" w:line="328" w:lineRule="auto"/>
                              <w:ind w:left="885" w:right="1766"/>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itemGenerator</w:t>
                            </w:r>
                            <w:proofErr w:type="spellEnd"/>
                            <w:r>
                              <w:rPr>
                                <w:rFonts w:ascii="Courier New"/>
                                <w:sz w:val="18"/>
                              </w:rPr>
                              <w:t>:</w:t>
                            </w:r>
                            <w:r>
                              <w:rPr>
                                <w:rFonts w:ascii="Courier New"/>
                                <w:spacing w:val="-10"/>
                                <w:sz w:val="18"/>
                              </w:rPr>
                              <w:t xml:space="preserve"> </w:t>
                            </w:r>
                            <w:proofErr w:type="spellStart"/>
                            <w:r>
                              <w:rPr>
                                <w:rFonts w:ascii="Courier New"/>
                                <w:sz w:val="18"/>
                              </w:rPr>
                              <w:t>ItemGenerator</w:t>
                            </w:r>
                            <w:proofErr w:type="spellEnd"/>
                            <w:r>
                              <w:rPr>
                                <w:rFonts w:ascii="Courier New"/>
                                <w:sz w:val="18"/>
                              </w:rPr>
                              <w:t xml:space="preserve"> </w:t>
                            </w:r>
                            <w:r>
                              <w:rPr>
                                <w:rFonts w:ascii="Courier New"/>
                                <w:spacing w:val="-2"/>
                                <w:sz w:val="18"/>
                              </w:rPr>
                              <w:t>@Mock</w:t>
                            </w:r>
                          </w:p>
                          <w:p w14:paraId="31D63608" w14:textId="77777777" w:rsidR="003D76C2" w:rsidRDefault="00000000">
                            <w:pPr>
                              <w:spacing w:before="1" w:line="328" w:lineRule="auto"/>
                              <w:ind w:left="885" w:right="431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 xml:space="preserve">Timer </w:t>
                            </w:r>
                            <w:r>
                              <w:rPr>
                                <w:rFonts w:ascii="Courier New"/>
                                <w:spacing w:val="-2"/>
                                <w:sz w:val="18"/>
                              </w:rPr>
                              <w:t>@Mock</w:t>
                            </w:r>
                          </w:p>
                          <w:p w14:paraId="01E3A115" w14:textId="77777777" w:rsidR="003D76C2" w:rsidRDefault="00000000">
                            <w:pPr>
                              <w:spacing w:before="1"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initialDelay</w:t>
                            </w:r>
                            <w:proofErr w:type="spellEnd"/>
                            <w:r>
                              <w:rPr>
                                <w:rFonts w:ascii="Courier New"/>
                                <w:sz w:val="18"/>
                              </w:rPr>
                              <w:t xml:space="preserve"> = 5L</w:t>
                            </w:r>
                          </w:p>
                          <w:p w14:paraId="14A763BF" w14:textId="77777777" w:rsidR="003D76C2" w:rsidRDefault="00000000">
                            <w:pPr>
                              <w:spacing w:before="1"/>
                              <w:ind w:left="885"/>
                              <w:rPr>
                                <w:rFonts w:ascii="Courier New"/>
                                <w:sz w:val="18"/>
                              </w:rPr>
                            </w:pPr>
                            <w:r>
                              <w:rPr>
                                <w:rFonts w:ascii="Courier New"/>
                                <w:spacing w:val="-2"/>
                                <w:sz w:val="18"/>
                              </w:rPr>
                              <w:t>@Mock</w:t>
                            </w:r>
                          </w:p>
                          <w:p w14:paraId="74AA43F1" w14:textId="77777777" w:rsidR="003D76C2" w:rsidRDefault="00000000">
                            <w:pPr>
                              <w:spacing w:before="77"/>
                              <w:ind w:left="885"/>
                              <w:rPr>
                                <w:rFonts w:ascii="Courier New"/>
                                <w:sz w:val="18"/>
                              </w:rPr>
                            </w:pPr>
                            <w:proofErr w:type="spellStart"/>
                            <w:r>
                              <w:rPr>
                                <w:rFonts w:ascii="Courier New"/>
                                <w:sz w:val="18"/>
                              </w:rPr>
                              <w:t>lateinit</w:t>
                            </w:r>
                            <w:proofErr w:type="spellEnd"/>
                            <w:r>
                              <w:rPr>
                                <w:rFonts w:ascii="Courier New"/>
                                <w:spacing w:val="-12"/>
                                <w:sz w:val="18"/>
                              </w:rPr>
                              <w:t xml:space="preserve"> </w:t>
                            </w:r>
                            <w:r>
                              <w:rPr>
                                <w:rFonts w:ascii="Courier New"/>
                                <w:sz w:val="18"/>
                              </w:rPr>
                              <w:t>var</w:t>
                            </w:r>
                            <w:r>
                              <w:rPr>
                                <w:rFonts w:ascii="Courier New"/>
                                <w:spacing w:val="-11"/>
                                <w:sz w:val="18"/>
                              </w:rPr>
                              <w:t xml:space="preserve"> </w:t>
                            </w:r>
                            <w:proofErr w:type="spellStart"/>
                            <w:r>
                              <w:rPr>
                                <w:rFonts w:ascii="Courier New"/>
                                <w:sz w:val="18"/>
                              </w:rPr>
                              <w:t>countingIdlingResource</w:t>
                            </w:r>
                            <w:proofErr w:type="spellEnd"/>
                            <w:r>
                              <w:rPr>
                                <w:rFonts w:ascii="Courier New"/>
                                <w:sz w:val="18"/>
                              </w:rPr>
                              <w:t>:</w:t>
                            </w:r>
                            <w:r>
                              <w:rPr>
                                <w:rFonts w:ascii="Courier New"/>
                                <w:spacing w:val="-11"/>
                                <w:sz w:val="18"/>
                              </w:rPr>
                              <w:t xml:space="preserve"> </w:t>
                            </w:r>
                            <w:proofErr w:type="spellStart"/>
                            <w:r>
                              <w:rPr>
                                <w:rFonts w:ascii="Courier New"/>
                                <w:spacing w:val="-2"/>
                                <w:sz w:val="18"/>
                              </w:rPr>
                              <w:t>CountingIdlingResource</w:t>
                            </w:r>
                            <w:proofErr w:type="spellEnd"/>
                          </w:p>
                          <w:p w14:paraId="42FD762D" w14:textId="77777777" w:rsidR="003D76C2" w:rsidRDefault="003D76C2">
                            <w:pPr>
                              <w:pStyle w:val="BodyText"/>
                              <w:rPr>
                                <w:rFonts w:ascii="Courier New"/>
                              </w:rPr>
                            </w:pPr>
                          </w:p>
                          <w:p w14:paraId="10AB7F7B" w14:textId="77777777" w:rsidR="003D76C2" w:rsidRDefault="00000000">
                            <w:pPr>
                              <w:spacing w:before="129"/>
                              <w:ind w:left="885"/>
                              <w:rPr>
                                <w:rFonts w:ascii="Courier New"/>
                                <w:sz w:val="18"/>
                              </w:rPr>
                            </w:pPr>
                            <w:r>
                              <w:rPr>
                                <w:rFonts w:ascii="Courier New"/>
                                <w:spacing w:val="-2"/>
                                <w:sz w:val="18"/>
                              </w:rPr>
                              <w:t>@Before</w:t>
                            </w:r>
                          </w:p>
                          <w:p w14:paraId="1E465113"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0AA11302" w14:textId="77777777" w:rsidR="003D76C2" w:rsidRDefault="00000000">
                            <w:pPr>
                              <w:spacing w:before="76" w:line="202" w:lineRule="exact"/>
                              <w:ind w:left="1317"/>
                              <w:rPr>
                                <w:rFonts w:ascii="Courier New"/>
                                <w:sz w:val="18"/>
                              </w:rPr>
                            </w:pPr>
                            <w:proofErr w:type="spellStart"/>
                            <w:r>
                              <w:rPr>
                                <w:rFonts w:ascii="Courier New"/>
                                <w:spacing w:val="-2"/>
                                <w:sz w:val="18"/>
                              </w:rPr>
                              <w:t>itemGenerator</w:t>
                            </w:r>
                            <w:proofErr w:type="spellEnd"/>
                          </w:p>
                          <w:p w14:paraId="6062E3AE" w14:textId="77777777" w:rsidR="003D76C2" w:rsidRDefault="00000000">
                            <w:pPr>
                              <w:spacing w:before="1" w:line="235" w:lineRule="auto"/>
                              <w:ind w:left="1749" w:right="686" w:hanging="216"/>
                              <w:rPr>
                                <w:rFonts w:ascii="Courier New"/>
                                <w:sz w:val="18"/>
                              </w:rPr>
                            </w:pPr>
                            <w:r>
                              <w:rPr>
                                <w:rFonts w:ascii="Courier New"/>
                                <w:sz w:val="18"/>
                              </w:rPr>
                              <w:t>=</w:t>
                            </w:r>
                            <w:r>
                              <w:rPr>
                                <w:rFonts w:ascii="Courier New"/>
                                <w:spacing w:val="-14"/>
                                <w:sz w:val="18"/>
                              </w:rPr>
                              <w:t xml:space="preserve"> </w:t>
                            </w:r>
                            <w:proofErr w:type="spellStart"/>
                            <w:r>
                              <w:rPr>
                                <w:rFonts w:ascii="Courier New"/>
                                <w:sz w:val="18"/>
                              </w:rPr>
                              <w:t>ItemGenerator</w:t>
                            </w:r>
                            <w:proofErr w:type="spellEnd"/>
                            <w:r>
                              <w:rPr>
                                <w:rFonts w:ascii="Courier New"/>
                                <w:sz w:val="18"/>
                              </w:rPr>
                              <w:t>(timer,</w:t>
                            </w:r>
                            <w:r>
                              <w:rPr>
                                <w:rFonts w:ascii="Courier New"/>
                                <w:spacing w:val="-14"/>
                                <w:sz w:val="18"/>
                              </w:rPr>
                              <w:t xml:space="preserve"> </w:t>
                            </w:r>
                            <w:proofErr w:type="spellStart"/>
                            <w:r>
                              <w:rPr>
                                <w:rFonts w:ascii="Courier New"/>
                                <w:sz w:val="18"/>
                              </w:rPr>
                              <w:t>stringProvider</w:t>
                            </w:r>
                            <w:proofErr w:type="spellEnd"/>
                            <w:r>
                              <w:rPr>
                                <w:rFonts w:ascii="Courier New"/>
                                <w:sz w:val="18"/>
                              </w:rPr>
                              <w:t>,</w:t>
                            </w:r>
                            <w:r>
                              <w:rPr>
                                <w:rFonts w:ascii="Courier New"/>
                                <w:spacing w:val="-14"/>
                                <w:sz w:val="18"/>
                              </w:rPr>
                              <w:t xml:space="preserve"> </w:t>
                            </w:r>
                            <w:proofErr w:type="spellStart"/>
                            <w:r>
                              <w:rPr>
                                <w:rFonts w:ascii="Courier New"/>
                                <w:sz w:val="18"/>
                              </w:rPr>
                              <w:t>initialDelay</w:t>
                            </w:r>
                            <w:proofErr w:type="spellEnd"/>
                            <w:r>
                              <w:rPr>
                                <w:rFonts w:ascii="Courier New"/>
                                <w:sz w:val="18"/>
                              </w:rPr>
                              <w:t xml:space="preserve">, </w:t>
                            </w:r>
                            <w:proofErr w:type="spellStart"/>
                            <w:r>
                              <w:rPr>
                                <w:rFonts w:ascii="Courier New"/>
                                <w:spacing w:val="-2"/>
                                <w:sz w:val="18"/>
                              </w:rPr>
                              <w:t>countingIdlingResource</w:t>
                            </w:r>
                            <w:proofErr w:type="spellEnd"/>
                            <w:r>
                              <w:rPr>
                                <w:rFonts w:ascii="Courier New"/>
                                <w:spacing w:val="-2"/>
                                <w:sz w:val="18"/>
                              </w:rPr>
                              <w:t>)</w:t>
                            </w:r>
                          </w:p>
                          <w:p w14:paraId="4CC56DA4" w14:textId="77777777" w:rsidR="003D76C2" w:rsidRDefault="00000000">
                            <w:pPr>
                              <w:spacing w:before="98"/>
                              <w:ind w:left="885"/>
                              <w:rPr>
                                <w:rFonts w:ascii="Courier New"/>
                                <w:sz w:val="18"/>
                              </w:rPr>
                            </w:pPr>
                            <w:r>
                              <w:rPr>
                                <w:rFonts w:ascii="Courier New"/>
                                <w:sz w:val="18"/>
                              </w:rPr>
                              <w:t>}</w:t>
                            </w:r>
                          </w:p>
                          <w:p w14:paraId="4D0C07D7" w14:textId="77777777" w:rsidR="003D76C2" w:rsidRDefault="003D76C2">
                            <w:pPr>
                              <w:pStyle w:val="BodyText"/>
                              <w:rPr>
                                <w:rFonts w:ascii="Courier New"/>
                              </w:rPr>
                            </w:pPr>
                          </w:p>
                          <w:p w14:paraId="6195A616" w14:textId="77777777" w:rsidR="003D76C2" w:rsidRDefault="00000000">
                            <w:pPr>
                              <w:spacing w:before="129"/>
                              <w:ind w:left="885"/>
                              <w:rPr>
                                <w:rFonts w:ascii="Courier New"/>
                                <w:sz w:val="18"/>
                              </w:rPr>
                            </w:pPr>
                            <w:r>
                              <w:rPr>
                                <w:rFonts w:ascii="Courier New"/>
                                <w:spacing w:val="-2"/>
                                <w:sz w:val="18"/>
                              </w:rPr>
                              <w:t>@Test</w:t>
                            </w:r>
                          </w:p>
                          <w:p w14:paraId="451171CF" w14:textId="77777777" w:rsidR="003D76C2" w:rsidRDefault="00000000">
                            <w:pPr>
                              <w:spacing w:before="76"/>
                              <w:ind w:left="885"/>
                              <w:rPr>
                                <w:rFonts w:ascii="Courier New"/>
                                <w:sz w:val="18"/>
                              </w:rPr>
                            </w:pPr>
                            <w:r>
                              <w:rPr>
                                <w:rFonts w:ascii="Courier New"/>
                                <w:sz w:val="18"/>
                              </w:rPr>
                              <w:t>fun</w:t>
                            </w:r>
                            <w:r>
                              <w:rPr>
                                <w:rFonts w:ascii="Courier New"/>
                                <w:spacing w:val="-12"/>
                                <w:sz w:val="18"/>
                              </w:rPr>
                              <w:t xml:space="preserve"> </w:t>
                            </w:r>
                            <w:proofErr w:type="spellStart"/>
                            <w:r>
                              <w:rPr>
                                <w:rFonts w:ascii="Courier New"/>
                                <w:sz w:val="18"/>
                              </w:rPr>
                              <w:t>generateItemsAsync</w:t>
                            </w:r>
                            <w:proofErr w:type="spellEnd"/>
                            <w:r>
                              <w:rPr>
                                <w:rFonts w:ascii="Courier New"/>
                                <w:sz w:val="18"/>
                              </w:rPr>
                              <w:t>()</w:t>
                            </w:r>
                            <w:r>
                              <w:rPr>
                                <w:rFonts w:ascii="Courier New"/>
                                <w:spacing w:val="-11"/>
                                <w:sz w:val="18"/>
                              </w:rPr>
                              <w:t xml:space="preserve"> </w:t>
                            </w:r>
                            <w:r>
                              <w:rPr>
                                <w:rFonts w:ascii="Courier New"/>
                                <w:spacing w:val="-10"/>
                                <w:sz w:val="18"/>
                              </w:rPr>
                              <w:t>{</w:t>
                            </w:r>
                          </w:p>
                          <w:p w14:paraId="4947E78B"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spy</w:t>
                            </w:r>
                            <w:r>
                              <w:rPr>
                                <w:rFonts w:ascii="Courier New"/>
                                <w:spacing w:val="-2"/>
                                <w:sz w:val="18"/>
                              </w:rPr>
                              <w:t xml:space="preserve"> </w:t>
                            </w:r>
                            <w:r>
                              <w:rPr>
                                <w:rFonts w:ascii="Courier New"/>
                                <w:sz w:val="18"/>
                              </w:rPr>
                              <w:t>=</w:t>
                            </w:r>
                            <w:r>
                              <w:rPr>
                                <w:rFonts w:ascii="Courier New"/>
                                <w:spacing w:val="-2"/>
                                <w:sz w:val="18"/>
                              </w:rPr>
                              <w:t xml:space="preserve"> spy(</w:t>
                            </w:r>
                            <w:proofErr w:type="spellStart"/>
                            <w:r>
                              <w:rPr>
                                <w:rFonts w:ascii="Courier New"/>
                                <w:spacing w:val="-2"/>
                                <w:sz w:val="18"/>
                              </w:rPr>
                              <w:t>itemGenerator</w:t>
                            </w:r>
                            <w:proofErr w:type="spellEnd"/>
                            <w:r>
                              <w:rPr>
                                <w:rFonts w:ascii="Courier New"/>
                                <w:spacing w:val="-2"/>
                                <w:sz w:val="18"/>
                              </w:rPr>
                              <w:t>)</w:t>
                            </w:r>
                          </w:p>
                          <w:p w14:paraId="668A9510" w14:textId="77777777" w:rsidR="003D76C2" w:rsidRDefault="00000000">
                            <w:pPr>
                              <w:spacing w:before="76" w:line="328" w:lineRule="auto"/>
                              <w:ind w:left="1317" w:right="1766"/>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callback</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mock&lt;(List&lt;Item&gt;)</w:t>
                            </w:r>
                            <w:r>
                              <w:rPr>
                                <w:rFonts w:ascii="Courier New"/>
                                <w:spacing w:val="-8"/>
                                <w:sz w:val="18"/>
                              </w:rPr>
                              <w:t xml:space="preserve"> </w:t>
                            </w:r>
                            <w:r>
                              <w:rPr>
                                <w:rFonts w:ascii="Courier New"/>
                                <w:sz w:val="18"/>
                              </w:rPr>
                              <w:t>-&gt;</w:t>
                            </w:r>
                            <w:r>
                              <w:rPr>
                                <w:rFonts w:ascii="Courier New"/>
                                <w:spacing w:val="-8"/>
                                <w:sz w:val="18"/>
                              </w:rPr>
                              <w:t xml:space="preserve"> </w:t>
                            </w:r>
                            <w:r>
                              <w:rPr>
                                <w:rFonts w:ascii="Courier New"/>
                                <w:sz w:val="18"/>
                              </w:rPr>
                              <w:t xml:space="preserve">Unit&gt;() </w:t>
                            </w:r>
                            <w:proofErr w:type="spellStart"/>
                            <w:r>
                              <w:rPr>
                                <w:rFonts w:ascii="Courier New"/>
                                <w:sz w:val="18"/>
                              </w:rPr>
                              <w:t>val</w:t>
                            </w:r>
                            <w:proofErr w:type="spellEnd"/>
                            <w:r>
                              <w:rPr>
                                <w:rFonts w:ascii="Courier New"/>
                                <w:sz w:val="18"/>
                              </w:rPr>
                              <w:t xml:space="preserve"> </w:t>
                            </w:r>
                            <w:proofErr w:type="spellStart"/>
                            <w:r>
                              <w:rPr>
                                <w:rFonts w:ascii="Courier New"/>
                                <w:sz w:val="18"/>
                              </w:rPr>
                              <w:t>itemCount</w:t>
                            </w:r>
                            <w:proofErr w:type="spellEnd"/>
                            <w:r>
                              <w:rPr>
                                <w:rFonts w:ascii="Courier New"/>
                                <w:sz w:val="18"/>
                              </w:rPr>
                              <w:t xml:space="preserve"> = 10</w:t>
                            </w:r>
                          </w:p>
                          <w:p w14:paraId="6D857148" w14:textId="77777777" w:rsidR="003D76C2" w:rsidRDefault="00000000">
                            <w:pPr>
                              <w:spacing w:before="2" w:line="328" w:lineRule="auto"/>
                              <w:ind w:left="1317"/>
                              <w:rPr>
                                <w:rFonts w:ascii="Courier New"/>
                                <w:sz w:val="18"/>
                              </w:rPr>
                            </w:pPr>
                            <w:proofErr w:type="spellStart"/>
                            <w:r>
                              <w:rPr>
                                <w:rFonts w:ascii="Courier New"/>
                                <w:sz w:val="18"/>
                              </w:rPr>
                              <w:t>val</w:t>
                            </w:r>
                            <w:proofErr w:type="spellEnd"/>
                            <w:r>
                              <w:rPr>
                                <w:rFonts w:ascii="Courier New"/>
                                <w:sz w:val="18"/>
                              </w:rPr>
                              <w:t xml:space="preserve"> items = </w:t>
                            </w:r>
                            <w:proofErr w:type="spellStart"/>
                            <w:r>
                              <w:rPr>
                                <w:rFonts w:ascii="Courier New"/>
                                <w:sz w:val="18"/>
                              </w:rPr>
                              <w:t>listOf</w:t>
                            </w:r>
                            <w:proofErr w:type="spellEnd"/>
                            <w:r>
                              <w:rPr>
                                <w:rFonts w:ascii="Courier New"/>
                                <w:sz w:val="18"/>
                              </w:rPr>
                              <w:t xml:space="preserve">(Item("1"), Item("2")) </w:t>
                            </w:r>
                            <w:proofErr w:type="spellStart"/>
                            <w:r>
                              <w:rPr>
                                <w:rFonts w:ascii="Courier New"/>
                                <w:spacing w:val="-2"/>
                                <w:sz w:val="18"/>
                              </w:rPr>
                              <w:t>doReturn</w:t>
                            </w:r>
                            <w:proofErr w:type="spellEnd"/>
                            <w:r>
                              <w:rPr>
                                <w:rFonts w:ascii="Courier New"/>
                                <w:spacing w:val="-2"/>
                                <w:sz w:val="18"/>
                              </w:rPr>
                              <w:t>(items).whenever(spy).</w:t>
                            </w:r>
                            <w:proofErr w:type="spellStart"/>
                            <w:r>
                              <w:rPr>
                                <w:rFonts w:ascii="Courier New"/>
                                <w:spacing w:val="-2"/>
                                <w:sz w:val="18"/>
                              </w:rPr>
                              <w:t>generateItems</w:t>
                            </w:r>
                            <w:proofErr w:type="spellEnd"/>
                            <w:r>
                              <w:rPr>
                                <w:rFonts w:ascii="Courier New"/>
                                <w:spacing w:val="-2"/>
                                <w:sz w:val="18"/>
                              </w:rPr>
                              <w:t>(</w:t>
                            </w:r>
                            <w:proofErr w:type="spellStart"/>
                            <w:r>
                              <w:rPr>
                                <w:rFonts w:ascii="Courier New"/>
                                <w:spacing w:val="-2"/>
                                <w:sz w:val="18"/>
                              </w:rPr>
                              <w:t>itemCount</w:t>
                            </w:r>
                            <w:proofErr w:type="spellEnd"/>
                            <w:r>
                              <w:rPr>
                                <w:rFonts w:ascii="Courier New"/>
                                <w:spacing w:val="-2"/>
                                <w:sz w:val="18"/>
                              </w:rPr>
                              <w:t>)</w:t>
                            </w:r>
                          </w:p>
                          <w:p w14:paraId="3357DBA1" w14:textId="77777777" w:rsidR="003D76C2" w:rsidRDefault="00000000">
                            <w:pPr>
                              <w:spacing w:before="4" w:line="235" w:lineRule="auto"/>
                              <w:ind w:left="1533" w:right="840" w:hanging="216"/>
                              <w:rPr>
                                <w:rFonts w:ascii="Courier New"/>
                                <w:sz w:val="18"/>
                              </w:rPr>
                            </w:pPr>
                            <w:r>
                              <w:rPr>
                                <w:rFonts w:ascii="Courier New"/>
                                <w:spacing w:val="-2"/>
                                <w:sz w:val="18"/>
                              </w:rPr>
                              <w:t>whenever(</w:t>
                            </w:r>
                            <w:proofErr w:type="spellStart"/>
                            <w:r>
                              <w:rPr>
                                <w:rFonts w:ascii="Courier New"/>
                                <w:spacing w:val="-2"/>
                                <w:sz w:val="18"/>
                              </w:rPr>
                              <w:t>timer.schedule</w:t>
                            </w:r>
                            <w:proofErr w:type="spellEnd"/>
                            <w:r>
                              <w:rPr>
                                <w:rFonts w:ascii="Courier New"/>
                                <w:spacing w:val="-2"/>
                                <w:sz w:val="18"/>
                              </w:rPr>
                              <w:t xml:space="preserve">(any(), </w:t>
                            </w:r>
                            <w:r>
                              <w:rPr>
                                <w:rFonts w:ascii="Courier New"/>
                                <w:sz w:val="18"/>
                              </w:rPr>
                              <w:t>eq(</w:t>
                            </w:r>
                            <w:proofErr w:type="spellStart"/>
                            <w:r>
                              <w:rPr>
                                <w:rFonts w:ascii="Courier New"/>
                                <w:sz w:val="18"/>
                              </w:rPr>
                              <w:t>initialDelay</w:t>
                            </w:r>
                            <w:proofErr w:type="spellEnd"/>
                            <w:r>
                              <w:rPr>
                                <w:rFonts w:ascii="Courier New"/>
                                <w:sz w:val="18"/>
                              </w:rPr>
                              <w:t>))).</w:t>
                            </w:r>
                            <w:proofErr w:type="spellStart"/>
                            <w:r>
                              <w:rPr>
                                <w:rFonts w:ascii="Courier New"/>
                                <w:sz w:val="18"/>
                              </w:rPr>
                              <w:t>thenAnswer</w:t>
                            </w:r>
                            <w:proofErr w:type="spellEnd"/>
                            <w:r>
                              <w:rPr>
                                <w:rFonts w:ascii="Courier New"/>
                                <w:spacing w:val="-29"/>
                                <w:sz w:val="18"/>
                              </w:rPr>
                              <w:t xml:space="preserve"> </w:t>
                            </w:r>
                            <w:r>
                              <w:rPr>
                                <w:rFonts w:ascii="Courier New"/>
                                <w:sz w:val="18"/>
                              </w:rPr>
                              <w:t>{</w:t>
                            </w:r>
                          </w:p>
                          <w:p w14:paraId="4C918EB9" w14:textId="77777777" w:rsidR="003D76C2" w:rsidRDefault="00000000">
                            <w:pPr>
                              <w:spacing w:before="17"/>
                              <w:ind w:left="1749"/>
                              <w:rPr>
                                <w:rFonts w:ascii="Courier New"/>
                                <w:sz w:val="18"/>
                              </w:rPr>
                            </w:pPr>
                            <w:r>
                              <w:rPr>
                                <w:rFonts w:ascii="Courier New"/>
                                <w:sz w:val="18"/>
                              </w:rPr>
                              <w:t>(</w:t>
                            </w:r>
                            <w:proofErr w:type="spellStart"/>
                            <w:r>
                              <w:rPr>
                                <w:rFonts w:ascii="Courier New"/>
                                <w:sz w:val="18"/>
                              </w:rPr>
                              <w:t>it.arguments</w:t>
                            </w:r>
                            <w:proofErr w:type="spellEnd"/>
                            <w:r>
                              <w:rPr>
                                <w:rFonts w:ascii="Courier New"/>
                                <w:sz w:val="18"/>
                              </w:rPr>
                              <w:t>[0]</w:t>
                            </w:r>
                            <w:r>
                              <w:rPr>
                                <w:rFonts w:ascii="Courier New"/>
                                <w:spacing w:val="-9"/>
                                <w:sz w:val="18"/>
                              </w:rPr>
                              <w:t xml:space="preserve"> </w:t>
                            </w:r>
                            <w:r>
                              <w:rPr>
                                <w:rFonts w:ascii="Courier New"/>
                                <w:sz w:val="18"/>
                              </w:rPr>
                              <w:t>as</w:t>
                            </w:r>
                            <w:r>
                              <w:rPr>
                                <w:rFonts w:ascii="Courier New"/>
                                <w:spacing w:val="-9"/>
                                <w:sz w:val="18"/>
                              </w:rPr>
                              <w:t xml:space="preserve"> </w:t>
                            </w:r>
                            <w:proofErr w:type="spellStart"/>
                            <w:r>
                              <w:rPr>
                                <w:rFonts w:ascii="Courier New"/>
                                <w:spacing w:val="-2"/>
                                <w:sz w:val="18"/>
                              </w:rPr>
                              <w:t>TimerTask</w:t>
                            </w:r>
                            <w:proofErr w:type="spellEnd"/>
                            <w:r>
                              <w:rPr>
                                <w:rFonts w:ascii="Courier New"/>
                                <w:spacing w:val="-2"/>
                                <w:sz w:val="18"/>
                              </w:rPr>
                              <w:t>).run()</w:t>
                            </w:r>
                          </w:p>
                          <w:p w14:paraId="071D23E1" w14:textId="77777777" w:rsidR="003D76C2" w:rsidRDefault="00000000">
                            <w:pPr>
                              <w:spacing w:before="77"/>
                              <w:ind w:left="1317"/>
                              <w:rPr>
                                <w:rFonts w:ascii="Courier New"/>
                                <w:sz w:val="18"/>
                              </w:rPr>
                            </w:pPr>
                            <w:r>
                              <w:rPr>
                                <w:rFonts w:ascii="Courier New"/>
                                <w:sz w:val="18"/>
                              </w:rPr>
                              <w:t>}</w:t>
                            </w:r>
                          </w:p>
                          <w:p w14:paraId="03F62BF5" w14:textId="77777777" w:rsidR="003D76C2" w:rsidRDefault="00000000">
                            <w:pPr>
                              <w:spacing w:line="560" w:lineRule="atLeast"/>
                              <w:ind w:left="1317"/>
                              <w:rPr>
                                <w:rFonts w:ascii="Courier New"/>
                                <w:sz w:val="18"/>
                              </w:rPr>
                            </w:pPr>
                            <w:proofErr w:type="spellStart"/>
                            <w:r>
                              <w:rPr>
                                <w:rFonts w:ascii="Courier New"/>
                                <w:sz w:val="18"/>
                              </w:rPr>
                              <w:t>spy.generateItemsAsync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29"/>
                                <w:sz w:val="18"/>
                              </w:rPr>
                              <w:t xml:space="preserve"> </w:t>
                            </w:r>
                            <w:r>
                              <w:rPr>
                                <w:rFonts w:ascii="Courier New"/>
                                <w:sz w:val="18"/>
                              </w:rPr>
                              <w:t xml:space="preserve">callback) </w:t>
                            </w:r>
                            <w:r>
                              <w:rPr>
                                <w:rFonts w:ascii="Courier New"/>
                                <w:spacing w:val="-2"/>
                                <w:sz w:val="18"/>
                              </w:rPr>
                              <w:t>verify(callback).invoke(items)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58D26" id="docshape694" o:spid="_x0000_s1595" type="#_x0000_t202" style="position:absolute;margin-left:52.2pt;margin-top:8.5pt;width:399.6pt;height:463.25pt;z-index:-15629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" filled="f" stroked="f">
                <v:path arrowok="t"/>
                <v:textbox inset="0,0,0,0">
                  <w:txbxContent>
                    <w:p w14:paraId="69DC5643"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ItemGeneratorTest</w:t>
                      </w:r>
                      <w:proofErr w:type="spellEnd"/>
                      <w:r>
                        <w:rPr>
                          <w:rFonts w:ascii="Courier New"/>
                          <w:sz w:val="18"/>
                        </w:rPr>
                        <w:t xml:space="preserve"> {</w:t>
                      </w:r>
                    </w:p>
                    <w:p w14:paraId="44E631EA" w14:textId="77777777" w:rsidR="003D76C2" w:rsidRDefault="003D76C2">
                      <w:pPr>
                        <w:pStyle w:val="BodyText"/>
                        <w:spacing w:before="9"/>
                        <w:rPr>
                          <w:rFonts w:ascii="Courier New"/>
                          <w:sz w:val="24"/>
                        </w:rPr>
                      </w:pPr>
                    </w:p>
                    <w:p w14:paraId="4E15B539" w14:textId="77777777" w:rsidR="003D76C2" w:rsidRDefault="00000000">
                      <w:pPr>
                        <w:spacing w:before="1" w:line="328" w:lineRule="auto"/>
                        <w:ind w:left="885" w:right="1766"/>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itemGenerator</w:t>
                      </w:r>
                      <w:proofErr w:type="spellEnd"/>
                      <w:r>
                        <w:rPr>
                          <w:rFonts w:ascii="Courier New"/>
                          <w:sz w:val="18"/>
                        </w:rPr>
                        <w:t>:</w:t>
                      </w:r>
                      <w:r>
                        <w:rPr>
                          <w:rFonts w:ascii="Courier New"/>
                          <w:spacing w:val="-10"/>
                          <w:sz w:val="18"/>
                        </w:rPr>
                        <w:t xml:space="preserve"> </w:t>
                      </w:r>
                      <w:proofErr w:type="spellStart"/>
                      <w:r>
                        <w:rPr>
                          <w:rFonts w:ascii="Courier New"/>
                          <w:sz w:val="18"/>
                        </w:rPr>
                        <w:t>ItemGenerator</w:t>
                      </w:r>
                      <w:proofErr w:type="spellEnd"/>
                      <w:r>
                        <w:rPr>
                          <w:rFonts w:ascii="Courier New"/>
                          <w:sz w:val="18"/>
                        </w:rPr>
                        <w:t xml:space="preserve"> </w:t>
                      </w:r>
                      <w:r>
                        <w:rPr>
                          <w:rFonts w:ascii="Courier New"/>
                          <w:spacing w:val="-2"/>
                          <w:sz w:val="18"/>
                        </w:rPr>
                        <w:t>@Mock</w:t>
                      </w:r>
                    </w:p>
                    <w:p w14:paraId="31D63608" w14:textId="77777777" w:rsidR="003D76C2" w:rsidRDefault="00000000">
                      <w:pPr>
                        <w:spacing w:before="1" w:line="328" w:lineRule="auto"/>
                        <w:ind w:left="885" w:right="431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 xml:space="preserve">Timer </w:t>
                      </w:r>
                      <w:r>
                        <w:rPr>
                          <w:rFonts w:ascii="Courier New"/>
                          <w:spacing w:val="-2"/>
                          <w:sz w:val="18"/>
                        </w:rPr>
                        <w:t>@Mock</w:t>
                      </w:r>
                    </w:p>
                    <w:p w14:paraId="01E3A115" w14:textId="77777777" w:rsidR="003D76C2" w:rsidRDefault="00000000">
                      <w:pPr>
                        <w:spacing w:before="1"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initialDelay</w:t>
                      </w:r>
                      <w:proofErr w:type="spellEnd"/>
                      <w:r>
                        <w:rPr>
                          <w:rFonts w:ascii="Courier New"/>
                          <w:sz w:val="18"/>
                        </w:rPr>
                        <w:t xml:space="preserve"> = 5L</w:t>
                      </w:r>
                    </w:p>
                    <w:p w14:paraId="14A763BF" w14:textId="77777777" w:rsidR="003D76C2" w:rsidRDefault="00000000">
                      <w:pPr>
                        <w:spacing w:before="1"/>
                        <w:ind w:left="885"/>
                        <w:rPr>
                          <w:rFonts w:ascii="Courier New"/>
                          <w:sz w:val="18"/>
                        </w:rPr>
                      </w:pPr>
                      <w:r>
                        <w:rPr>
                          <w:rFonts w:ascii="Courier New"/>
                          <w:spacing w:val="-2"/>
                          <w:sz w:val="18"/>
                        </w:rPr>
                        <w:t>@Mock</w:t>
                      </w:r>
                    </w:p>
                    <w:p w14:paraId="74AA43F1" w14:textId="77777777" w:rsidR="003D76C2" w:rsidRDefault="00000000">
                      <w:pPr>
                        <w:spacing w:before="77"/>
                        <w:ind w:left="885"/>
                        <w:rPr>
                          <w:rFonts w:ascii="Courier New"/>
                          <w:sz w:val="18"/>
                        </w:rPr>
                      </w:pPr>
                      <w:proofErr w:type="spellStart"/>
                      <w:r>
                        <w:rPr>
                          <w:rFonts w:ascii="Courier New"/>
                          <w:sz w:val="18"/>
                        </w:rPr>
                        <w:t>lateinit</w:t>
                      </w:r>
                      <w:proofErr w:type="spellEnd"/>
                      <w:r>
                        <w:rPr>
                          <w:rFonts w:ascii="Courier New"/>
                          <w:spacing w:val="-12"/>
                          <w:sz w:val="18"/>
                        </w:rPr>
                        <w:t xml:space="preserve"> </w:t>
                      </w:r>
                      <w:r>
                        <w:rPr>
                          <w:rFonts w:ascii="Courier New"/>
                          <w:sz w:val="18"/>
                        </w:rPr>
                        <w:t>var</w:t>
                      </w:r>
                      <w:r>
                        <w:rPr>
                          <w:rFonts w:ascii="Courier New"/>
                          <w:spacing w:val="-11"/>
                          <w:sz w:val="18"/>
                        </w:rPr>
                        <w:t xml:space="preserve"> </w:t>
                      </w:r>
                      <w:proofErr w:type="spellStart"/>
                      <w:r>
                        <w:rPr>
                          <w:rFonts w:ascii="Courier New"/>
                          <w:sz w:val="18"/>
                        </w:rPr>
                        <w:t>countingIdlingResource</w:t>
                      </w:r>
                      <w:proofErr w:type="spellEnd"/>
                      <w:r>
                        <w:rPr>
                          <w:rFonts w:ascii="Courier New"/>
                          <w:sz w:val="18"/>
                        </w:rPr>
                        <w:t>:</w:t>
                      </w:r>
                      <w:r>
                        <w:rPr>
                          <w:rFonts w:ascii="Courier New"/>
                          <w:spacing w:val="-11"/>
                          <w:sz w:val="18"/>
                        </w:rPr>
                        <w:t xml:space="preserve"> </w:t>
                      </w:r>
                      <w:proofErr w:type="spellStart"/>
                      <w:r>
                        <w:rPr>
                          <w:rFonts w:ascii="Courier New"/>
                          <w:spacing w:val="-2"/>
                          <w:sz w:val="18"/>
                        </w:rPr>
                        <w:t>CountingIdlingResource</w:t>
                      </w:r>
                      <w:proofErr w:type="spellEnd"/>
                    </w:p>
                    <w:p w14:paraId="42FD762D" w14:textId="77777777" w:rsidR="003D76C2" w:rsidRDefault="003D76C2">
                      <w:pPr>
                        <w:pStyle w:val="BodyText"/>
                        <w:rPr>
                          <w:rFonts w:ascii="Courier New"/>
                        </w:rPr>
                      </w:pPr>
                    </w:p>
                    <w:p w14:paraId="10AB7F7B" w14:textId="77777777" w:rsidR="003D76C2" w:rsidRDefault="00000000">
                      <w:pPr>
                        <w:spacing w:before="129"/>
                        <w:ind w:left="885"/>
                        <w:rPr>
                          <w:rFonts w:ascii="Courier New"/>
                          <w:sz w:val="18"/>
                        </w:rPr>
                      </w:pPr>
                      <w:r>
                        <w:rPr>
                          <w:rFonts w:ascii="Courier New"/>
                          <w:spacing w:val="-2"/>
                          <w:sz w:val="18"/>
                        </w:rPr>
                        <w:t>@Before</w:t>
                      </w:r>
                    </w:p>
                    <w:p w14:paraId="1E465113"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0AA11302" w14:textId="77777777" w:rsidR="003D76C2" w:rsidRDefault="00000000">
                      <w:pPr>
                        <w:spacing w:before="76" w:line="202" w:lineRule="exact"/>
                        <w:ind w:left="1317"/>
                        <w:rPr>
                          <w:rFonts w:ascii="Courier New"/>
                          <w:sz w:val="18"/>
                        </w:rPr>
                      </w:pPr>
                      <w:proofErr w:type="spellStart"/>
                      <w:r>
                        <w:rPr>
                          <w:rFonts w:ascii="Courier New"/>
                          <w:spacing w:val="-2"/>
                          <w:sz w:val="18"/>
                        </w:rPr>
                        <w:t>itemGenerator</w:t>
                      </w:r>
                      <w:proofErr w:type="spellEnd"/>
                    </w:p>
                    <w:p w14:paraId="6062E3AE" w14:textId="77777777" w:rsidR="003D76C2" w:rsidRDefault="00000000">
                      <w:pPr>
                        <w:spacing w:before="1" w:line="235" w:lineRule="auto"/>
                        <w:ind w:left="1749" w:right="686" w:hanging="216"/>
                        <w:rPr>
                          <w:rFonts w:ascii="Courier New"/>
                          <w:sz w:val="18"/>
                        </w:rPr>
                      </w:pPr>
                      <w:r>
                        <w:rPr>
                          <w:rFonts w:ascii="Courier New"/>
                          <w:sz w:val="18"/>
                        </w:rPr>
                        <w:t>=</w:t>
                      </w:r>
                      <w:r>
                        <w:rPr>
                          <w:rFonts w:ascii="Courier New"/>
                          <w:spacing w:val="-14"/>
                          <w:sz w:val="18"/>
                        </w:rPr>
                        <w:t xml:space="preserve"> </w:t>
                      </w:r>
                      <w:proofErr w:type="spellStart"/>
                      <w:r>
                        <w:rPr>
                          <w:rFonts w:ascii="Courier New"/>
                          <w:sz w:val="18"/>
                        </w:rPr>
                        <w:t>ItemGenerator</w:t>
                      </w:r>
                      <w:proofErr w:type="spellEnd"/>
                      <w:r>
                        <w:rPr>
                          <w:rFonts w:ascii="Courier New"/>
                          <w:sz w:val="18"/>
                        </w:rPr>
                        <w:t>(timer,</w:t>
                      </w:r>
                      <w:r>
                        <w:rPr>
                          <w:rFonts w:ascii="Courier New"/>
                          <w:spacing w:val="-14"/>
                          <w:sz w:val="18"/>
                        </w:rPr>
                        <w:t xml:space="preserve"> </w:t>
                      </w:r>
                      <w:proofErr w:type="spellStart"/>
                      <w:r>
                        <w:rPr>
                          <w:rFonts w:ascii="Courier New"/>
                          <w:sz w:val="18"/>
                        </w:rPr>
                        <w:t>stringProvider</w:t>
                      </w:r>
                      <w:proofErr w:type="spellEnd"/>
                      <w:r>
                        <w:rPr>
                          <w:rFonts w:ascii="Courier New"/>
                          <w:sz w:val="18"/>
                        </w:rPr>
                        <w:t>,</w:t>
                      </w:r>
                      <w:r>
                        <w:rPr>
                          <w:rFonts w:ascii="Courier New"/>
                          <w:spacing w:val="-14"/>
                          <w:sz w:val="18"/>
                        </w:rPr>
                        <w:t xml:space="preserve"> </w:t>
                      </w:r>
                      <w:proofErr w:type="spellStart"/>
                      <w:r>
                        <w:rPr>
                          <w:rFonts w:ascii="Courier New"/>
                          <w:sz w:val="18"/>
                        </w:rPr>
                        <w:t>initialDelay</w:t>
                      </w:r>
                      <w:proofErr w:type="spellEnd"/>
                      <w:r>
                        <w:rPr>
                          <w:rFonts w:ascii="Courier New"/>
                          <w:sz w:val="18"/>
                        </w:rPr>
                        <w:t xml:space="preserve">, </w:t>
                      </w:r>
                      <w:proofErr w:type="spellStart"/>
                      <w:r>
                        <w:rPr>
                          <w:rFonts w:ascii="Courier New"/>
                          <w:spacing w:val="-2"/>
                          <w:sz w:val="18"/>
                        </w:rPr>
                        <w:t>countingIdlingResource</w:t>
                      </w:r>
                      <w:proofErr w:type="spellEnd"/>
                      <w:r>
                        <w:rPr>
                          <w:rFonts w:ascii="Courier New"/>
                          <w:spacing w:val="-2"/>
                          <w:sz w:val="18"/>
                        </w:rPr>
                        <w:t>)</w:t>
                      </w:r>
                    </w:p>
                    <w:p w14:paraId="4CC56DA4" w14:textId="77777777" w:rsidR="003D76C2" w:rsidRDefault="00000000">
                      <w:pPr>
                        <w:spacing w:before="98"/>
                        <w:ind w:left="885"/>
                        <w:rPr>
                          <w:rFonts w:ascii="Courier New"/>
                          <w:sz w:val="18"/>
                        </w:rPr>
                      </w:pPr>
                      <w:r>
                        <w:rPr>
                          <w:rFonts w:ascii="Courier New"/>
                          <w:sz w:val="18"/>
                        </w:rPr>
                        <w:t>}</w:t>
                      </w:r>
                    </w:p>
                    <w:p w14:paraId="4D0C07D7" w14:textId="77777777" w:rsidR="003D76C2" w:rsidRDefault="003D76C2">
                      <w:pPr>
                        <w:pStyle w:val="BodyText"/>
                        <w:rPr>
                          <w:rFonts w:ascii="Courier New"/>
                        </w:rPr>
                      </w:pPr>
                    </w:p>
                    <w:p w14:paraId="6195A616" w14:textId="77777777" w:rsidR="003D76C2" w:rsidRDefault="00000000">
                      <w:pPr>
                        <w:spacing w:before="129"/>
                        <w:ind w:left="885"/>
                        <w:rPr>
                          <w:rFonts w:ascii="Courier New"/>
                          <w:sz w:val="18"/>
                        </w:rPr>
                      </w:pPr>
                      <w:r>
                        <w:rPr>
                          <w:rFonts w:ascii="Courier New"/>
                          <w:spacing w:val="-2"/>
                          <w:sz w:val="18"/>
                        </w:rPr>
                        <w:t>@Test</w:t>
                      </w:r>
                    </w:p>
                    <w:p w14:paraId="451171CF" w14:textId="77777777" w:rsidR="003D76C2" w:rsidRDefault="00000000">
                      <w:pPr>
                        <w:spacing w:before="76"/>
                        <w:ind w:left="885"/>
                        <w:rPr>
                          <w:rFonts w:ascii="Courier New"/>
                          <w:sz w:val="18"/>
                        </w:rPr>
                      </w:pPr>
                      <w:r>
                        <w:rPr>
                          <w:rFonts w:ascii="Courier New"/>
                          <w:sz w:val="18"/>
                        </w:rPr>
                        <w:t>fun</w:t>
                      </w:r>
                      <w:r>
                        <w:rPr>
                          <w:rFonts w:ascii="Courier New"/>
                          <w:spacing w:val="-12"/>
                          <w:sz w:val="18"/>
                        </w:rPr>
                        <w:t xml:space="preserve"> </w:t>
                      </w:r>
                      <w:proofErr w:type="spellStart"/>
                      <w:r>
                        <w:rPr>
                          <w:rFonts w:ascii="Courier New"/>
                          <w:sz w:val="18"/>
                        </w:rPr>
                        <w:t>generateItemsAsync</w:t>
                      </w:r>
                      <w:proofErr w:type="spellEnd"/>
                      <w:r>
                        <w:rPr>
                          <w:rFonts w:ascii="Courier New"/>
                          <w:sz w:val="18"/>
                        </w:rPr>
                        <w:t>()</w:t>
                      </w:r>
                      <w:r>
                        <w:rPr>
                          <w:rFonts w:ascii="Courier New"/>
                          <w:spacing w:val="-11"/>
                          <w:sz w:val="18"/>
                        </w:rPr>
                        <w:t xml:space="preserve"> </w:t>
                      </w:r>
                      <w:r>
                        <w:rPr>
                          <w:rFonts w:ascii="Courier New"/>
                          <w:spacing w:val="-10"/>
                          <w:sz w:val="18"/>
                        </w:rPr>
                        <w:t>{</w:t>
                      </w:r>
                    </w:p>
                    <w:p w14:paraId="4947E78B"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spy</w:t>
                      </w:r>
                      <w:r>
                        <w:rPr>
                          <w:rFonts w:ascii="Courier New"/>
                          <w:spacing w:val="-2"/>
                          <w:sz w:val="18"/>
                        </w:rPr>
                        <w:t xml:space="preserve"> </w:t>
                      </w:r>
                      <w:r>
                        <w:rPr>
                          <w:rFonts w:ascii="Courier New"/>
                          <w:sz w:val="18"/>
                        </w:rPr>
                        <w:t>=</w:t>
                      </w:r>
                      <w:r>
                        <w:rPr>
                          <w:rFonts w:ascii="Courier New"/>
                          <w:spacing w:val="-2"/>
                          <w:sz w:val="18"/>
                        </w:rPr>
                        <w:t xml:space="preserve"> spy(</w:t>
                      </w:r>
                      <w:proofErr w:type="spellStart"/>
                      <w:r>
                        <w:rPr>
                          <w:rFonts w:ascii="Courier New"/>
                          <w:spacing w:val="-2"/>
                          <w:sz w:val="18"/>
                        </w:rPr>
                        <w:t>itemGenerator</w:t>
                      </w:r>
                      <w:proofErr w:type="spellEnd"/>
                      <w:r>
                        <w:rPr>
                          <w:rFonts w:ascii="Courier New"/>
                          <w:spacing w:val="-2"/>
                          <w:sz w:val="18"/>
                        </w:rPr>
                        <w:t>)</w:t>
                      </w:r>
                    </w:p>
                    <w:p w14:paraId="668A9510" w14:textId="77777777" w:rsidR="003D76C2" w:rsidRDefault="00000000">
                      <w:pPr>
                        <w:spacing w:before="76" w:line="328" w:lineRule="auto"/>
                        <w:ind w:left="1317" w:right="1766"/>
                        <w:rPr>
                          <w:rFonts w:ascii="Courier New"/>
                          <w:sz w:val="18"/>
                        </w:rPr>
                      </w:pPr>
                      <w:proofErr w:type="spellStart"/>
                      <w:r>
                        <w:rPr>
                          <w:rFonts w:ascii="Courier New"/>
                          <w:sz w:val="18"/>
                        </w:rPr>
                        <w:t>val</w:t>
                      </w:r>
                      <w:proofErr w:type="spellEnd"/>
                      <w:r>
                        <w:rPr>
                          <w:rFonts w:ascii="Courier New"/>
                          <w:spacing w:val="-8"/>
                          <w:sz w:val="18"/>
                        </w:rPr>
                        <w:t xml:space="preserve"> </w:t>
                      </w:r>
                      <w:r>
                        <w:rPr>
                          <w:rFonts w:ascii="Courier New"/>
                          <w:sz w:val="18"/>
                        </w:rPr>
                        <w:t>callback</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mock&lt;(List&lt;Item&gt;)</w:t>
                      </w:r>
                      <w:r>
                        <w:rPr>
                          <w:rFonts w:ascii="Courier New"/>
                          <w:spacing w:val="-8"/>
                          <w:sz w:val="18"/>
                        </w:rPr>
                        <w:t xml:space="preserve"> </w:t>
                      </w:r>
                      <w:r>
                        <w:rPr>
                          <w:rFonts w:ascii="Courier New"/>
                          <w:sz w:val="18"/>
                        </w:rPr>
                        <w:t>-&gt;</w:t>
                      </w:r>
                      <w:r>
                        <w:rPr>
                          <w:rFonts w:ascii="Courier New"/>
                          <w:spacing w:val="-8"/>
                          <w:sz w:val="18"/>
                        </w:rPr>
                        <w:t xml:space="preserve"> </w:t>
                      </w:r>
                      <w:r>
                        <w:rPr>
                          <w:rFonts w:ascii="Courier New"/>
                          <w:sz w:val="18"/>
                        </w:rPr>
                        <w:t xml:space="preserve">Unit&gt;() </w:t>
                      </w:r>
                      <w:proofErr w:type="spellStart"/>
                      <w:r>
                        <w:rPr>
                          <w:rFonts w:ascii="Courier New"/>
                          <w:sz w:val="18"/>
                        </w:rPr>
                        <w:t>val</w:t>
                      </w:r>
                      <w:proofErr w:type="spellEnd"/>
                      <w:r>
                        <w:rPr>
                          <w:rFonts w:ascii="Courier New"/>
                          <w:sz w:val="18"/>
                        </w:rPr>
                        <w:t xml:space="preserve"> </w:t>
                      </w:r>
                      <w:proofErr w:type="spellStart"/>
                      <w:r>
                        <w:rPr>
                          <w:rFonts w:ascii="Courier New"/>
                          <w:sz w:val="18"/>
                        </w:rPr>
                        <w:t>itemCount</w:t>
                      </w:r>
                      <w:proofErr w:type="spellEnd"/>
                      <w:r>
                        <w:rPr>
                          <w:rFonts w:ascii="Courier New"/>
                          <w:sz w:val="18"/>
                        </w:rPr>
                        <w:t xml:space="preserve"> = 10</w:t>
                      </w:r>
                    </w:p>
                    <w:p w14:paraId="6D857148" w14:textId="77777777" w:rsidR="003D76C2" w:rsidRDefault="00000000">
                      <w:pPr>
                        <w:spacing w:before="2" w:line="328" w:lineRule="auto"/>
                        <w:ind w:left="1317"/>
                        <w:rPr>
                          <w:rFonts w:ascii="Courier New"/>
                          <w:sz w:val="18"/>
                        </w:rPr>
                      </w:pPr>
                      <w:proofErr w:type="spellStart"/>
                      <w:r>
                        <w:rPr>
                          <w:rFonts w:ascii="Courier New"/>
                          <w:sz w:val="18"/>
                        </w:rPr>
                        <w:t>val</w:t>
                      </w:r>
                      <w:proofErr w:type="spellEnd"/>
                      <w:r>
                        <w:rPr>
                          <w:rFonts w:ascii="Courier New"/>
                          <w:sz w:val="18"/>
                        </w:rPr>
                        <w:t xml:space="preserve"> items = </w:t>
                      </w:r>
                      <w:proofErr w:type="spellStart"/>
                      <w:r>
                        <w:rPr>
                          <w:rFonts w:ascii="Courier New"/>
                          <w:sz w:val="18"/>
                        </w:rPr>
                        <w:t>listOf</w:t>
                      </w:r>
                      <w:proofErr w:type="spellEnd"/>
                      <w:r>
                        <w:rPr>
                          <w:rFonts w:ascii="Courier New"/>
                          <w:sz w:val="18"/>
                        </w:rPr>
                        <w:t xml:space="preserve">(Item("1"), Item("2")) </w:t>
                      </w:r>
                      <w:proofErr w:type="spellStart"/>
                      <w:r>
                        <w:rPr>
                          <w:rFonts w:ascii="Courier New"/>
                          <w:spacing w:val="-2"/>
                          <w:sz w:val="18"/>
                        </w:rPr>
                        <w:t>doReturn</w:t>
                      </w:r>
                      <w:proofErr w:type="spellEnd"/>
                      <w:r>
                        <w:rPr>
                          <w:rFonts w:ascii="Courier New"/>
                          <w:spacing w:val="-2"/>
                          <w:sz w:val="18"/>
                        </w:rPr>
                        <w:t>(items).whenever(spy).</w:t>
                      </w:r>
                      <w:proofErr w:type="spellStart"/>
                      <w:r>
                        <w:rPr>
                          <w:rFonts w:ascii="Courier New"/>
                          <w:spacing w:val="-2"/>
                          <w:sz w:val="18"/>
                        </w:rPr>
                        <w:t>generateItems</w:t>
                      </w:r>
                      <w:proofErr w:type="spellEnd"/>
                      <w:r>
                        <w:rPr>
                          <w:rFonts w:ascii="Courier New"/>
                          <w:spacing w:val="-2"/>
                          <w:sz w:val="18"/>
                        </w:rPr>
                        <w:t>(</w:t>
                      </w:r>
                      <w:proofErr w:type="spellStart"/>
                      <w:r>
                        <w:rPr>
                          <w:rFonts w:ascii="Courier New"/>
                          <w:spacing w:val="-2"/>
                          <w:sz w:val="18"/>
                        </w:rPr>
                        <w:t>itemCount</w:t>
                      </w:r>
                      <w:proofErr w:type="spellEnd"/>
                      <w:r>
                        <w:rPr>
                          <w:rFonts w:ascii="Courier New"/>
                          <w:spacing w:val="-2"/>
                          <w:sz w:val="18"/>
                        </w:rPr>
                        <w:t>)</w:t>
                      </w:r>
                    </w:p>
                    <w:p w14:paraId="3357DBA1" w14:textId="77777777" w:rsidR="003D76C2" w:rsidRDefault="00000000">
                      <w:pPr>
                        <w:spacing w:before="4" w:line="235" w:lineRule="auto"/>
                        <w:ind w:left="1533" w:right="840" w:hanging="216"/>
                        <w:rPr>
                          <w:rFonts w:ascii="Courier New"/>
                          <w:sz w:val="18"/>
                        </w:rPr>
                      </w:pPr>
                      <w:r>
                        <w:rPr>
                          <w:rFonts w:ascii="Courier New"/>
                          <w:spacing w:val="-2"/>
                          <w:sz w:val="18"/>
                        </w:rPr>
                        <w:t>whenever(</w:t>
                      </w:r>
                      <w:proofErr w:type="spellStart"/>
                      <w:r>
                        <w:rPr>
                          <w:rFonts w:ascii="Courier New"/>
                          <w:spacing w:val="-2"/>
                          <w:sz w:val="18"/>
                        </w:rPr>
                        <w:t>timer.schedule</w:t>
                      </w:r>
                      <w:proofErr w:type="spellEnd"/>
                      <w:r>
                        <w:rPr>
                          <w:rFonts w:ascii="Courier New"/>
                          <w:spacing w:val="-2"/>
                          <w:sz w:val="18"/>
                        </w:rPr>
                        <w:t xml:space="preserve">(any(), </w:t>
                      </w:r>
                      <w:r>
                        <w:rPr>
                          <w:rFonts w:ascii="Courier New"/>
                          <w:sz w:val="18"/>
                        </w:rPr>
                        <w:t>eq(</w:t>
                      </w:r>
                      <w:proofErr w:type="spellStart"/>
                      <w:r>
                        <w:rPr>
                          <w:rFonts w:ascii="Courier New"/>
                          <w:sz w:val="18"/>
                        </w:rPr>
                        <w:t>initialDelay</w:t>
                      </w:r>
                      <w:proofErr w:type="spellEnd"/>
                      <w:r>
                        <w:rPr>
                          <w:rFonts w:ascii="Courier New"/>
                          <w:sz w:val="18"/>
                        </w:rPr>
                        <w:t>))).</w:t>
                      </w:r>
                      <w:proofErr w:type="spellStart"/>
                      <w:r>
                        <w:rPr>
                          <w:rFonts w:ascii="Courier New"/>
                          <w:sz w:val="18"/>
                        </w:rPr>
                        <w:t>thenAnswer</w:t>
                      </w:r>
                      <w:proofErr w:type="spellEnd"/>
                      <w:r>
                        <w:rPr>
                          <w:rFonts w:ascii="Courier New"/>
                          <w:spacing w:val="-29"/>
                          <w:sz w:val="18"/>
                        </w:rPr>
                        <w:t xml:space="preserve"> </w:t>
                      </w:r>
                      <w:r>
                        <w:rPr>
                          <w:rFonts w:ascii="Courier New"/>
                          <w:sz w:val="18"/>
                        </w:rPr>
                        <w:t>{</w:t>
                      </w:r>
                    </w:p>
                    <w:p w14:paraId="4C918EB9" w14:textId="77777777" w:rsidR="003D76C2" w:rsidRDefault="00000000">
                      <w:pPr>
                        <w:spacing w:before="17"/>
                        <w:ind w:left="1749"/>
                        <w:rPr>
                          <w:rFonts w:ascii="Courier New"/>
                          <w:sz w:val="18"/>
                        </w:rPr>
                      </w:pPr>
                      <w:r>
                        <w:rPr>
                          <w:rFonts w:ascii="Courier New"/>
                          <w:sz w:val="18"/>
                        </w:rPr>
                        <w:t>(</w:t>
                      </w:r>
                      <w:proofErr w:type="spellStart"/>
                      <w:r>
                        <w:rPr>
                          <w:rFonts w:ascii="Courier New"/>
                          <w:sz w:val="18"/>
                        </w:rPr>
                        <w:t>it.arguments</w:t>
                      </w:r>
                      <w:proofErr w:type="spellEnd"/>
                      <w:r>
                        <w:rPr>
                          <w:rFonts w:ascii="Courier New"/>
                          <w:sz w:val="18"/>
                        </w:rPr>
                        <w:t>[0]</w:t>
                      </w:r>
                      <w:r>
                        <w:rPr>
                          <w:rFonts w:ascii="Courier New"/>
                          <w:spacing w:val="-9"/>
                          <w:sz w:val="18"/>
                        </w:rPr>
                        <w:t xml:space="preserve"> </w:t>
                      </w:r>
                      <w:r>
                        <w:rPr>
                          <w:rFonts w:ascii="Courier New"/>
                          <w:sz w:val="18"/>
                        </w:rPr>
                        <w:t>as</w:t>
                      </w:r>
                      <w:r>
                        <w:rPr>
                          <w:rFonts w:ascii="Courier New"/>
                          <w:spacing w:val="-9"/>
                          <w:sz w:val="18"/>
                        </w:rPr>
                        <w:t xml:space="preserve"> </w:t>
                      </w:r>
                      <w:proofErr w:type="spellStart"/>
                      <w:r>
                        <w:rPr>
                          <w:rFonts w:ascii="Courier New"/>
                          <w:spacing w:val="-2"/>
                          <w:sz w:val="18"/>
                        </w:rPr>
                        <w:t>TimerTask</w:t>
                      </w:r>
                      <w:proofErr w:type="spellEnd"/>
                      <w:r>
                        <w:rPr>
                          <w:rFonts w:ascii="Courier New"/>
                          <w:spacing w:val="-2"/>
                          <w:sz w:val="18"/>
                        </w:rPr>
                        <w:t>).run()</w:t>
                      </w:r>
                    </w:p>
                    <w:p w14:paraId="071D23E1" w14:textId="77777777" w:rsidR="003D76C2" w:rsidRDefault="00000000">
                      <w:pPr>
                        <w:spacing w:before="77"/>
                        <w:ind w:left="1317"/>
                        <w:rPr>
                          <w:rFonts w:ascii="Courier New"/>
                          <w:sz w:val="18"/>
                        </w:rPr>
                      </w:pPr>
                      <w:r>
                        <w:rPr>
                          <w:rFonts w:ascii="Courier New"/>
                          <w:sz w:val="18"/>
                        </w:rPr>
                        <w:t>}</w:t>
                      </w:r>
                    </w:p>
                    <w:p w14:paraId="03F62BF5" w14:textId="77777777" w:rsidR="003D76C2" w:rsidRDefault="00000000">
                      <w:pPr>
                        <w:spacing w:line="560" w:lineRule="atLeast"/>
                        <w:ind w:left="1317"/>
                        <w:rPr>
                          <w:rFonts w:ascii="Courier New"/>
                          <w:sz w:val="18"/>
                        </w:rPr>
                      </w:pPr>
                      <w:proofErr w:type="spellStart"/>
                      <w:r>
                        <w:rPr>
                          <w:rFonts w:ascii="Courier New"/>
                          <w:sz w:val="18"/>
                        </w:rPr>
                        <w:t>spy.generateItemsAsync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29"/>
                          <w:sz w:val="18"/>
                        </w:rPr>
                        <w:t xml:space="preserve"> </w:t>
                      </w:r>
                      <w:r>
                        <w:rPr>
                          <w:rFonts w:ascii="Courier New"/>
                          <w:sz w:val="18"/>
                        </w:rPr>
                        <w:t xml:space="preserve">callback) </w:t>
                      </w:r>
                      <w:r>
                        <w:rPr>
                          <w:rFonts w:ascii="Courier New"/>
                          <w:spacing w:val="-2"/>
                          <w:sz w:val="18"/>
                        </w:rPr>
                        <w:t>verify(callback).invoke(items)</w:t>
                      </w:r>
                    </w:p>
                  </w:txbxContent>
                </v:textbox>
                <w10:wrap type="topAndBottom" anchorx="page"/>
              </v:shape>
            </w:pict>
          </mc:Fallback>
        </mc:AlternateContent>
      </w:r>
    </w:p>
    <w:p w14:paraId="057ECC26" w14:textId="77777777" w:rsidR="003D76C2" w:rsidRDefault="003D76C2">
      <w:pPr>
        <w:rPr>
          <w:sz w:val="10"/>
        </w:rPr>
        <w:sectPr w:rsidR="003D76C2">
          <w:pgSz w:w="10800" w:h="13320"/>
          <w:pgMar w:top="1120" w:right="920" w:bottom="280" w:left="940" w:header="695" w:footer="0" w:gutter="0"/>
          <w:cols w:space="720"/>
        </w:sectPr>
      </w:pPr>
    </w:p>
    <w:p w14:paraId="6C6A6E19" w14:textId="77777777" w:rsidR="003D76C2" w:rsidRDefault="003D76C2">
      <w:pPr>
        <w:pStyle w:val="BodyText"/>
        <w:spacing w:before="3"/>
        <w:rPr>
          <w:sz w:val="5"/>
        </w:rPr>
      </w:pPr>
    </w:p>
    <w:p w14:paraId="4A0E99EF" w14:textId="77777777" w:rsidR="003D76C2" w:rsidRDefault="00D51F7C">
      <w:pPr>
        <w:pStyle w:val="BodyText"/>
        <w:ind w:left="824"/>
      </w:pPr>
      <w:r>
        <w:rPr>
          <w:noProof/>
        </w:rPr>
        <mc:AlternateContent>
          <mc:Choice Requires="wpg">
            <w:drawing>
              <wp:inline distT="0" distB="0" distL="0" distR="0" wp14:anchorId="10702B91" wp14:editId="3A441206">
                <wp:extent cx="5074920" cy="3508375"/>
                <wp:effectExtent l="0" t="0" r="5080" b="0"/>
                <wp:docPr id="855" name="docshapegroup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08375"/>
                          <a:chOff x="0" y="0"/>
                          <a:chExt cx="7992" cy="5525"/>
                        </a:xfrm>
                      </wpg:grpSpPr>
                      <wps:wsp>
                        <wps:cNvPr id="856" name="docshape696"/>
                        <wps:cNvSpPr>
                          <a:spLocks/>
                        </wps:cNvSpPr>
                        <wps:spPr bwMode="auto">
                          <a:xfrm>
                            <a:off x="0" y="10"/>
                            <a:ext cx="7992" cy="55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7" name="docshape697"/>
                        <wps:cNvSpPr>
                          <a:spLocks/>
                        </wps:cNvSpPr>
                        <wps:spPr bwMode="auto">
                          <a:xfrm>
                            <a:off x="0" y="0"/>
                            <a:ext cx="7992" cy="5525"/>
                          </a:xfrm>
                          <a:custGeom>
                            <a:avLst/>
                            <a:gdLst>
                              <a:gd name="T0" fmla="*/ 7992 w 7992"/>
                              <a:gd name="T1" fmla="*/ 5504 h 5525"/>
                              <a:gd name="T2" fmla="*/ 0 w 7992"/>
                              <a:gd name="T3" fmla="*/ 5504 h 5525"/>
                              <a:gd name="T4" fmla="*/ 0 w 7992"/>
                              <a:gd name="T5" fmla="*/ 5524 h 5525"/>
                              <a:gd name="T6" fmla="*/ 7992 w 7992"/>
                              <a:gd name="T7" fmla="*/ 5524 h 5525"/>
                              <a:gd name="T8" fmla="*/ 7992 w 7992"/>
                              <a:gd name="T9" fmla="*/ 5504 h 5525"/>
                              <a:gd name="T10" fmla="*/ 7992 w 7992"/>
                              <a:gd name="T11" fmla="*/ 0 h 5525"/>
                              <a:gd name="T12" fmla="*/ 0 w 7992"/>
                              <a:gd name="T13" fmla="*/ 0 h 5525"/>
                              <a:gd name="T14" fmla="*/ 0 w 7992"/>
                              <a:gd name="T15" fmla="*/ 20 h 5525"/>
                              <a:gd name="T16" fmla="*/ 7992 w 7992"/>
                              <a:gd name="T17" fmla="*/ 20 h 5525"/>
                              <a:gd name="T18" fmla="*/ 7992 w 7992"/>
                              <a:gd name="T19" fmla="*/ 0 h 5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525">
                                <a:moveTo>
                                  <a:pt x="7992" y="5504"/>
                                </a:moveTo>
                                <a:lnTo>
                                  <a:pt x="0" y="5504"/>
                                </a:lnTo>
                                <a:lnTo>
                                  <a:pt x="0" y="5524"/>
                                </a:lnTo>
                                <a:lnTo>
                                  <a:pt x="7992" y="5524"/>
                                </a:lnTo>
                                <a:lnTo>
                                  <a:pt x="7992" y="55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8" name="docshape698"/>
                        <wps:cNvSpPr txBox="1">
                          <a:spLocks/>
                        </wps:cNvSpPr>
                        <wps:spPr bwMode="auto">
                          <a:xfrm>
                            <a:off x="0" y="20"/>
                            <a:ext cx="7992" cy="5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2CAD8" w14:textId="77777777" w:rsidR="003D76C2" w:rsidRDefault="00000000">
                              <w:pPr>
                                <w:spacing w:before="40" w:line="328" w:lineRule="auto"/>
                                <w:ind w:left="1317"/>
                                <w:rPr>
                                  <w:rFonts w:ascii="Courier New"/>
                                  <w:sz w:val="18"/>
                                </w:rPr>
                              </w:pPr>
                              <w:r>
                                <w:rPr>
                                  <w:rFonts w:ascii="Courier New"/>
                                  <w:spacing w:val="-2"/>
                                  <w:sz w:val="18"/>
                                </w:rPr>
                                <w:t>verify(</w:t>
                              </w:r>
                              <w:proofErr w:type="spellStart"/>
                              <w:r>
                                <w:rPr>
                                  <w:rFonts w:ascii="Courier New"/>
                                  <w:spacing w:val="-2"/>
                                  <w:sz w:val="18"/>
                                </w:rPr>
                                <w:t>countingIdlingResource</w:t>
                              </w:r>
                              <w:proofErr w:type="spellEnd"/>
                              <w:r>
                                <w:rPr>
                                  <w:rFonts w:ascii="Courier New"/>
                                  <w:spacing w:val="-2"/>
                                  <w:sz w:val="18"/>
                                </w:rPr>
                                <w:t>).increment() verify(</w:t>
                              </w:r>
                              <w:proofErr w:type="spellStart"/>
                              <w:r>
                                <w:rPr>
                                  <w:rFonts w:ascii="Courier New"/>
                                  <w:spacing w:val="-2"/>
                                  <w:sz w:val="18"/>
                                </w:rPr>
                                <w:t>countingIdlingResource</w:t>
                              </w:r>
                              <w:proofErr w:type="spellEnd"/>
                              <w:r>
                                <w:rPr>
                                  <w:rFonts w:ascii="Courier New"/>
                                  <w:spacing w:val="-2"/>
                                  <w:sz w:val="18"/>
                                </w:rPr>
                                <w:t>).decrement()</w:t>
                              </w:r>
                            </w:p>
                            <w:p w14:paraId="28CC9909" w14:textId="77777777" w:rsidR="003D76C2" w:rsidRDefault="00000000">
                              <w:pPr>
                                <w:spacing w:before="1"/>
                                <w:ind w:left="885"/>
                                <w:rPr>
                                  <w:rFonts w:ascii="Courier New"/>
                                  <w:sz w:val="18"/>
                                </w:rPr>
                              </w:pPr>
                              <w:r>
                                <w:rPr>
                                  <w:rFonts w:ascii="Courier New"/>
                                  <w:sz w:val="18"/>
                                </w:rPr>
                                <w:t>}</w:t>
                              </w:r>
                            </w:p>
                            <w:p w14:paraId="4C17BC92" w14:textId="77777777" w:rsidR="003D76C2" w:rsidRDefault="003D76C2">
                              <w:pPr>
                                <w:rPr>
                                  <w:rFonts w:ascii="Courier New"/>
                                  <w:sz w:val="20"/>
                                </w:rPr>
                              </w:pPr>
                            </w:p>
                            <w:p w14:paraId="45A9FFC3" w14:textId="77777777" w:rsidR="003D76C2" w:rsidRDefault="00000000">
                              <w:pPr>
                                <w:spacing w:before="130"/>
                                <w:ind w:left="885"/>
                                <w:rPr>
                                  <w:rFonts w:ascii="Courier New"/>
                                  <w:sz w:val="18"/>
                                </w:rPr>
                              </w:pPr>
                              <w:r>
                                <w:rPr>
                                  <w:rFonts w:ascii="Courier New"/>
                                  <w:spacing w:val="-2"/>
                                  <w:sz w:val="18"/>
                                </w:rPr>
                                <w:t>@Test</w:t>
                              </w:r>
                            </w:p>
                            <w:p w14:paraId="25C5A3B3" w14:textId="77777777" w:rsidR="003D76C2" w:rsidRDefault="00000000">
                              <w:pPr>
                                <w:spacing w:before="76" w:line="328" w:lineRule="auto"/>
                                <w:ind w:left="1317" w:right="4642" w:hanging="432"/>
                                <w:rPr>
                                  <w:rFonts w:ascii="Courier New"/>
                                  <w:sz w:val="18"/>
                                </w:rPr>
                              </w:pPr>
                              <w:r>
                                <w:rPr>
                                  <w:rFonts w:ascii="Courier New"/>
                                  <w:sz w:val="18"/>
                                </w:rPr>
                                <w:t xml:space="preserve">fun </w:t>
                              </w:r>
                              <w:proofErr w:type="spellStart"/>
                              <w:r>
                                <w:rPr>
                                  <w:rFonts w:ascii="Courier New"/>
                                  <w:sz w:val="18"/>
                                </w:rPr>
                                <w:t>generateItems</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itemCount</w:t>
                              </w:r>
                              <w:proofErr w:type="spellEnd"/>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10</w:t>
                              </w:r>
                            </w:p>
                            <w:p w14:paraId="2A25C4EC" w14:textId="77777777" w:rsidR="003D76C2" w:rsidRDefault="00000000">
                              <w:pPr>
                                <w:spacing w:before="1" w:line="328" w:lineRule="auto"/>
                                <w:ind w:left="1317" w:right="2784"/>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expected</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mutableListOf</w:t>
                              </w:r>
                              <w:proofErr w:type="spellEnd"/>
                              <w:r>
                                <w:rPr>
                                  <w:rFonts w:ascii="Courier New"/>
                                  <w:sz w:val="18"/>
                                </w:rPr>
                                <w:t>&lt;Item&gt;() for (</w:t>
                              </w:r>
                              <w:proofErr w:type="spellStart"/>
                              <w:r>
                                <w:rPr>
                                  <w:rFonts w:ascii="Courier New"/>
                                  <w:sz w:val="18"/>
                                </w:rPr>
                                <w:t>i</w:t>
                              </w:r>
                              <w:proofErr w:type="spellEnd"/>
                              <w:r>
                                <w:rPr>
                                  <w:rFonts w:ascii="Courier New"/>
                                  <w:sz w:val="18"/>
                                </w:rPr>
                                <w:t xml:space="preserve"> in 1..itemCount) {</w:t>
                              </w:r>
                            </w:p>
                            <w:p w14:paraId="060062BC" w14:textId="77777777" w:rsidR="003D76C2" w:rsidRDefault="00000000">
                              <w:pPr>
                                <w:spacing w:before="2"/>
                                <w:ind w:left="1749"/>
                                <w:rPr>
                                  <w:rFonts w:ascii="Courier New"/>
                                  <w:sz w:val="18"/>
                                </w:rPr>
                              </w:pPr>
                              <w:proofErr w:type="spellStart"/>
                              <w:r>
                                <w:rPr>
                                  <w:rFonts w:ascii="Courier New"/>
                                  <w:sz w:val="18"/>
                                </w:rPr>
                                <w:t>val</w:t>
                              </w:r>
                              <w:proofErr w:type="spellEnd"/>
                              <w:r>
                                <w:rPr>
                                  <w:rFonts w:ascii="Courier New"/>
                                  <w:spacing w:val="-4"/>
                                  <w:sz w:val="18"/>
                                </w:rPr>
                                <w:t xml:space="preserve"> </w:t>
                              </w:r>
                              <w:proofErr w:type="spellStart"/>
                              <w:r>
                                <w:rPr>
                                  <w:rFonts w:ascii="Courier New"/>
                                  <w:sz w:val="18"/>
                                </w:rPr>
                                <w:t>itemText</w:t>
                              </w:r>
                              <w:proofErr w:type="spellEnd"/>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w:t>
                              </w:r>
                              <w:proofErr w:type="spellStart"/>
                              <w:r>
                                <w:rPr>
                                  <w:rFonts w:ascii="Courier New"/>
                                  <w:spacing w:val="-2"/>
                                  <w:sz w:val="18"/>
                                </w:rPr>
                                <w:t>itemText$i</w:t>
                              </w:r>
                              <w:proofErr w:type="spellEnd"/>
                              <w:r>
                                <w:rPr>
                                  <w:rFonts w:ascii="Courier New"/>
                                  <w:spacing w:val="-2"/>
                                  <w:sz w:val="18"/>
                                </w:rPr>
                                <w:t>"</w:t>
                              </w:r>
                            </w:p>
                            <w:p w14:paraId="57D88755" w14:textId="77777777" w:rsidR="003D76C2" w:rsidRDefault="00000000">
                              <w:pPr>
                                <w:spacing w:before="76" w:line="202" w:lineRule="exact"/>
                                <w:ind w:left="1749"/>
                                <w:rPr>
                                  <w:rFonts w:ascii="Courier New"/>
                                  <w:sz w:val="18"/>
                                </w:rPr>
                              </w:pPr>
                              <w:r>
                                <w:rPr>
                                  <w:rFonts w:ascii="Courier New"/>
                                  <w:spacing w:val="-2"/>
                                  <w:sz w:val="18"/>
                                </w:rPr>
                                <w:t>whenever(</w:t>
                              </w:r>
                              <w:proofErr w:type="spellStart"/>
                              <w:r>
                                <w:rPr>
                                  <w:rFonts w:ascii="Courier New"/>
                                  <w:spacing w:val="-2"/>
                                  <w:sz w:val="18"/>
                                </w:rPr>
                                <w:t>stringProvider.provideItemString</w:t>
                              </w:r>
                              <w:proofErr w:type="spellEnd"/>
                              <w:r>
                                <w:rPr>
                                  <w:rFonts w:ascii="Courier New"/>
                                  <w:spacing w:val="-2"/>
                                  <w:sz w:val="18"/>
                                </w:rPr>
                                <w:t>(</w:t>
                              </w:r>
                              <w:proofErr w:type="spellStart"/>
                              <w:r>
                                <w:rPr>
                                  <w:rFonts w:ascii="Courier New"/>
                                  <w:spacing w:val="-2"/>
                                  <w:sz w:val="18"/>
                                </w:rPr>
                                <w:t>i</w:t>
                              </w:r>
                              <w:proofErr w:type="spellEnd"/>
                              <w:r>
                                <w:rPr>
                                  <w:rFonts w:ascii="Courier New"/>
                                  <w:spacing w:val="-2"/>
                                  <w:sz w:val="18"/>
                                </w:rPr>
                                <w:t>))</w:t>
                              </w:r>
                            </w:p>
                            <w:p w14:paraId="28CCBB32" w14:textId="77777777" w:rsidR="003D76C2" w:rsidRDefault="00000000">
                              <w:pPr>
                                <w:spacing w:line="259" w:lineRule="auto"/>
                                <w:ind w:left="1749" w:right="1274" w:firstLine="216"/>
                                <w:rPr>
                                  <w:rFonts w:ascii="Courier New"/>
                                  <w:sz w:val="18"/>
                                </w:rPr>
                              </w:pPr>
                              <w:r>
                                <w:rPr>
                                  <w:rFonts w:ascii="Courier New"/>
                                  <w:spacing w:val="-2"/>
                                  <w:sz w:val="18"/>
                                </w:rPr>
                                <w:t>.</w:t>
                              </w:r>
                              <w:proofErr w:type="spellStart"/>
                              <w:r>
                                <w:rPr>
                                  <w:rFonts w:ascii="Courier New"/>
                                  <w:spacing w:val="-2"/>
                                  <w:sz w:val="18"/>
                                </w:rPr>
                                <w:t>thenReturn</w:t>
                              </w:r>
                              <w:proofErr w:type="spellEnd"/>
                              <w:r>
                                <w:rPr>
                                  <w:rFonts w:ascii="Courier New"/>
                                  <w:spacing w:val="-2"/>
                                  <w:sz w:val="18"/>
                                </w:rPr>
                                <w:t>(</w:t>
                              </w:r>
                              <w:proofErr w:type="spellStart"/>
                              <w:r>
                                <w:rPr>
                                  <w:rFonts w:ascii="Courier New"/>
                                  <w:spacing w:val="-2"/>
                                  <w:sz w:val="18"/>
                                </w:rPr>
                                <w:t>itemText</w:t>
                              </w:r>
                              <w:proofErr w:type="spellEnd"/>
                              <w:r>
                                <w:rPr>
                                  <w:rFonts w:ascii="Courier New"/>
                                  <w:spacing w:val="-2"/>
                                  <w:sz w:val="18"/>
                                </w:rPr>
                                <w:t xml:space="preserve">) </w:t>
                              </w:r>
                              <w:proofErr w:type="spellStart"/>
                              <w:r>
                                <w:rPr>
                                  <w:rFonts w:ascii="Courier New"/>
                                  <w:spacing w:val="-2"/>
                                  <w:sz w:val="18"/>
                                </w:rPr>
                                <w:t>expected.add</w:t>
                              </w:r>
                              <w:proofErr w:type="spellEnd"/>
                              <w:r>
                                <w:rPr>
                                  <w:rFonts w:ascii="Courier New"/>
                                  <w:spacing w:val="-2"/>
                                  <w:sz w:val="18"/>
                                </w:rPr>
                                <w:t>(Item(</w:t>
                              </w:r>
                              <w:proofErr w:type="spellStart"/>
                              <w:r>
                                <w:rPr>
                                  <w:rFonts w:ascii="Courier New"/>
                                  <w:spacing w:val="-2"/>
                                  <w:sz w:val="18"/>
                                </w:rPr>
                                <w:t>itemText</w:t>
                              </w:r>
                              <w:proofErr w:type="spellEnd"/>
                              <w:r>
                                <w:rPr>
                                  <w:rFonts w:ascii="Courier New"/>
                                  <w:spacing w:val="-2"/>
                                  <w:sz w:val="18"/>
                                </w:rPr>
                                <w:t>))</w:t>
                              </w:r>
                            </w:p>
                            <w:p w14:paraId="5136358B" w14:textId="77777777" w:rsidR="003D76C2" w:rsidRDefault="00000000">
                              <w:pPr>
                                <w:spacing w:before="57"/>
                                <w:ind w:left="1317"/>
                                <w:rPr>
                                  <w:rFonts w:ascii="Courier New"/>
                                  <w:sz w:val="18"/>
                                </w:rPr>
                              </w:pPr>
                              <w:r>
                                <w:rPr>
                                  <w:rFonts w:ascii="Courier New"/>
                                  <w:sz w:val="18"/>
                                </w:rPr>
                                <w:t>}</w:t>
                              </w:r>
                            </w:p>
                            <w:p w14:paraId="27B1012B" w14:textId="77777777" w:rsidR="003D76C2" w:rsidRDefault="00000000">
                              <w:pPr>
                                <w:spacing w:line="560" w:lineRule="atLeast"/>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itemGenerator.generateItems</w:t>
                              </w:r>
                              <w:proofErr w:type="spellEnd"/>
                              <w:r>
                                <w:rPr>
                                  <w:rFonts w:ascii="Courier New"/>
                                  <w:sz w:val="18"/>
                                </w:rPr>
                                <w:t>(</w:t>
                              </w:r>
                              <w:proofErr w:type="spellStart"/>
                              <w:r>
                                <w:rPr>
                                  <w:rFonts w:ascii="Courier New"/>
                                  <w:sz w:val="18"/>
                                </w:rPr>
                                <w:t>itemCount</w:t>
                              </w:r>
                              <w:proofErr w:type="spellEnd"/>
                              <w:r>
                                <w:rPr>
                                  <w:rFonts w:ascii="Courier New"/>
                                  <w:sz w:val="18"/>
                                </w:rPr>
                                <w:t xml:space="preserve">) </w:t>
                              </w:r>
                              <w:proofErr w:type="spellStart"/>
                              <w:r>
                                <w:rPr>
                                  <w:rFonts w:ascii="Courier New"/>
                                  <w:sz w:val="18"/>
                                </w:rPr>
                                <w:t>assertEquals</w:t>
                              </w:r>
                              <w:proofErr w:type="spellEnd"/>
                              <w:r>
                                <w:rPr>
                                  <w:rFonts w:ascii="Courier New"/>
                                  <w:sz w:val="18"/>
                                </w:rPr>
                                <w:t>(expected, result)</w:t>
                              </w:r>
                            </w:p>
                            <w:p w14:paraId="4C86A922" w14:textId="77777777" w:rsidR="003D76C2" w:rsidRDefault="00000000">
                              <w:pPr>
                                <w:spacing w:before="76"/>
                                <w:ind w:left="885"/>
                                <w:rPr>
                                  <w:rFonts w:ascii="Courier New"/>
                                  <w:sz w:val="18"/>
                                </w:rPr>
                              </w:pPr>
                              <w:r>
                                <w:rPr>
                                  <w:rFonts w:ascii="Courier New"/>
                                  <w:sz w:val="18"/>
                                </w:rPr>
                                <w:t>}</w:t>
                              </w:r>
                            </w:p>
                            <w:p w14:paraId="65136760"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0702B91" id="docshapegroup695" o:spid="_x0000_s1596" style="width:399.6pt;height:276.25pt;mso-position-horizontal-relative:char;mso-position-vertical-relative:line" coordsize="7992,5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">
                <v:rect id="docshape696" o:spid="_x0000_s1597" style="position:absolute;top:10;width:7992;height:5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" fillcolor="#f6f6f6" stroked="f">
                  <v:path arrowok="t"/>
                </v:rect>
                <v:shape id="docshape697" o:spid="_x0000_s1598" style="position:absolute;width:7992;height:5525;visibility:visible;mso-wrap-style:square;v-text-anchor:top" coordsize="7992,5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" path="m7992,5504l,5504r,20l7992,5524r,-20xm7992,l,,,20r7992,l7992,xe" fillcolor="#dadada" stroked="f">
                  <v:path arrowok="t" o:connecttype="custom" o:connectlocs="7992,5504;0,5504;0,5524;7992,5524;7992,5504;7992,0;0,0;0,20;7992,20;7992,0" o:connectangles="0,0,0,0,0,0,0,0,0,0"/>
                </v:shape>
                <v:shape id="docshape698" o:spid="_x0000_s1599" type="#_x0000_t202" style="position:absolute;top:20;width:7992;height:5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" filled="f" stroked="f">
                  <v:path arrowok="t"/>
                  <v:textbox inset="0,0,0,0">
                    <w:txbxContent>
                      <w:p w14:paraId="4322CAD8" w14:textId="77777777" w:rsidR="003D76C2" w:rsidRDefault="00000000">
                        <w:pPr>
                          <w:spacing w:before="40" w:line="328" w:lineRule="auto"/>
                          <w:ind w:left="1317"/>
                          <w:rPr>
                            <w:rFonts w:ascii="Courier New"/>
                            <w:sz w:val="18"/>
                          </w:rPr>
                        </w:pPr>
                        <w:r>
                          <w:rPr>
                            <w:rFonts w:ascii="Courier New"/>
                            <w:spacing w:val="-2"/>
                            <w:sz w:val="18"/>
                          </w:rPr>
                          <w:t>verify(</w:t>
                        </w:r>
                        <w:proofErr w:type="spellStart"/>
                        <w:r>
                          <w:rPr>
                            <w:rFonts w:ascii="Courier New"/>
                            <w:spacing w:val="-2"/>
                            <w:sz w:val="18"/>
                          </w:rPr>
                          <w:t>countingIdlingResource</w:t>
                        </w:r>
                        <w:proofErr w:type="spellEnd"/>
                        <w:r>
                          <w:rPr>
                            <w:rFonts w:ascii="Courier New"/>
                            <w:spacing w:val="-2"/>
                            <w:sz w:val="18"/>
                          </w:rPr>
                          <w:t>).increment() verify(</w:t>
                        </w:r>
                        <w:proofErr w:type="spellStart"/>
                        <w:r>
                          <w:rPr>
                            <w:rFonts w:ascii="Courier New"/>
                            <w:spacing w:val="-2"/>
                            <w:sz w:val="18"/>
                          </w:rPr>
                          <w:t>countingIdlingResource</w:t>
                        </w:r>
                        <w:proofErr w:type="spellEnd"/>
                        <w:r>
                          <w:rPr>
                            <w:rFonts w:ascii="Courier New"/>
                            <w:spacing w:val="-2"/>
                            <w:sz w:val="18"/>
                          </w:rPr>
                          <w:t>).decrement()</w:t>
                        </w:r>
                      </w:p>
                      <w:p w14:paraId="28CC9909" w14:textId="77777777" w:rsidR="003D76C2" w:rsidRDefault="00000000">
                        <w:pPr>
                          <w:spacing w:before="1"/>
                          <w:ind w:left="885"/>
                          <w:rPr>
                            <w:rFonts w:ascii="Courier New"/>
                            <w:sz w:val="18"/>
                          </w:rPr>
                        </w:pPr>
                        <w:r>
                          <w:rPr>
                            <w:rFonts w:ascii="Courier New"/>
                            <w:sz w:val="18"/>
                          </w:rPr>
                          <w:t>}</w:t>
                        </w:r>
                      </w:p>
                      <w:p w14:paraId="4C17BC92" w14:textId="77777777" w:rsidR="003D76C2" w:rsidRDefault="003D76C2">
                        <w:pPr>
                          <w:rPr>
                            <w:rFonts w:ascii="Courier New"/>
                            <w:sz w:val="20"/>
                          </w:rPr>
                        </w:pPr>
                      </w:p>
                      <w:p w14:paraId="45A9FFC3" w14:textId="77777777" w:rsidR="003D76C2" w:rsidRDefault="00000000">
                        <w:pPr>
                          <w:spacing w:before="130"/>
                          <w:ind w:left="885"/>
                          <w:rPr>
                            <w:rFonts w:ascii="Courier New"/>
                            <w:sz w:val="18"/>
                          </w:rPr>
                        </w:pPr>
                        <w:r>
                          <w:rPr>
                            <w:rFonts w:ascii="Courier New"/>
                            <w:spacing w:val="-2"/>
                            <w:sz w:val="18"/>
                          </w:rPr>
                          <w:t>@Test</w:t>
                        </w:r>
                      </w:p>
                      <w:p w14:paraId="25C5A3B3" w14:textId="77777777" w:rsidR="003D76C2" w:rsidRDefault="00000000">
                        <w:pPr>
                          <w:spacing w:before="76" w:line="328" w:lineRule="auto"/>
                          <w:ind w:left="1317" w:right="4642" w:hanging="432"/>
                          <w:rPr>
                            <w:rFonts w:ascii="Courier New"/>
                            <w:sz w:val="18"/>
                          </w:rPr>
                        </w:pPr>
                        <w:r>
                          <w:rPr>
                            <w:rFonts w:ascii="Courier New"/>
                            <w:sz w:val="18"/>
                          </w:rPr>
                          <w:t xml:space="preserve">fun </w:t>
                        </w:r>
                        <w:proofErr w:type="spellStart"/>
                        <w:r>
                          <w:rPr>
                            <w:rFonts w:ascii="Courier New"/>
                            <w:sz w:val="18"/>
                          </w:rPr>
                          <w:t>generateItems</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itemCount</w:t>
                        </w:r>
                        <w:proofErr w:type="spellEnd"/>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10</w:t>
                        </w:r>
                      </w:p>
                      <w:p w14:paraId="2A25C4EC" w14:textId="77777777" w:rsidR="003D76C2" w:rsidRDefault="00000000">
                        <w:pPr>
                          <w:spacing w:before="1" w:line="328" w:lineRule="auto"/>
                          <w:ind w:left="1317" w:right="2784"/>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expected</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mutableListOf</w:t>
                        </w:r>
                        <w:proofErr w:type="spellEnd"/>
                        <w:r>
                          <w:rPr>
                            <w:rFonts w:ascii="Courier New"/>
                            <w:sz w:val="18"/>
                          </w:rPr>
                          <w:t>&lt;Item&gt;() for (</w:t>
                        </w:r>
                        <w:proofErr w:type="spellStart"/>
                        <w:r>
                          <w:rPr>
                            <w:rFonts w:ascii="Courier New"/>
                            <w:sz w:val="18"/>
                          </w:rPr>
                          <w:t>i</w:t>
                        </w:r>
                        <w:proofErr w:type="spellEnd"/>
                        <w:r>
                          <w:rPr>
                            <w:rFonts w:ascii="Courier New"/>
                            <w:sz w:val="18"/>
                          </w:rPr>
                          <w:t xml:space="preserve"> in 1..itemCount) {</w:t>
                        </w:r>
                      </w:p>
                      <w:p w14:paraId="060062BC" w14:textId="77777777" w:rsidR="003D76C2" w:rsidRDefault="00000000">
                        <w:pPr>
                          <w:spacing w:before="2"/>
                          <w:ind w:left="1749"/>
                          <w:rPr>
                            <w:rFonts w:ascii="Courier New"/>
                            <w:sz w:val="18"/>
                          </w:rPr>
                        </w:pPr>
                        <w:proofErr w:type="spellStart"/>
                        <w:r>
                          <w:rPr>
                            <w:rFonts w:ascii="Courier New"/>
                            <w:sz w:val="18"/>
                          </w:rPr>
                          <w:t>val</w:t>
                        </w:r>
                        <w:proofErr w:type="spellEnd"/>
                        <w:r>
                          <w:rPr>
                            <w:rFonts w:ascii="Courier New"/>
                            <w:spacing w:val="-4"/>
                            <w:sz w:val="18"/>
                          </w:rPr>
                          <w:t xml:space="preserve"> </w:t>
                        </w:r>
                        <w:proofErr w:type="spellStart"/>
                        <w:r>
                          <w:rPr>
                            <w:rFonts w:ascii="Courier New"/>
                            <w:sz w:val="18"/>
                          </w:rPr>
                          <w:t>itemText</w:t>
                        </w:r>
                        <w:proofErr w:type="spellEnd"/>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w:t>
                        </w:r>
                        <w:proofErr w:type="spellStart"/>
                        <w:r>
                          <w:rPr>
                            <w:rFonts w:ascii="Courier New"/>
                            <w:spacing w:val="-2"/>
                            <w:sz w:val="18"/>
                          </w:rPr>
                          <w:t>itemText$i</w:t>
                        </w:r>
                        <w:proofErr w:type="spellEnd"/>
                        <w:r>
                          <w:rPr>
                            <w:rFonts w:ascii="Courier New"/>
                            <w:spacing w:val="-2"/>
                            <w:sz w:val="18"/>
                          </w:rPr>
                          <w:t>"</w:t>
                        </w:r>
                      </w:p>
                      <w:p w14:paraId="57D88755" w14:textId="77777777" w:rsidR="003D76C2" w:rsidRDefault="00000000">
                        <w:pPr>
                          <w:spacing w:before="76" w:line="202" w:lineRule="exact"/>
                          <w:ind w:left="1749"/>
                          <w:rPr>
                            <w:rFonts w:ascii="Courier New"/>
                            <w:sz w:val="18"/>
                          </w:rPr>
                        </w:pPr>
                        <w:r>
                          <w:rPr>
                            <w:rFonts w:ascii="Courier New"/>
                            <w:spacing w:val="-2"/>
                            <w:sz w:val="18"/>
                          </w:rPr>
                          <w:t>whenever(</w:t>
                        </w:r>
                        <w:proofErr w:type="spellStart"/>
                        <w:r>
                          <w:rPr>
                            <w:rFonts w:ascii="Courier New"/>
                            <w:spacing w:val="-2"/>
                            <w:sz w:val="18"/>
                          </w:rPr>
                          <w:t>stringProvider.provideItemString</w:t>
                        </w:r>
                        <w:proofErr w:type="spellEnd"/>
                        <w:r>
                          <w:rPr>
                            <w:rFonts w:ascii="Courier New"/>
                            <w:spacing w:val="-2"/>
                            <w:sz w:val="18"/>
                          </w:rPr>
                          <w:t>(</w:t>
                        </w:r>
                        <w:proofErr w:type="spellStart"/>
                        <w:r>
                          <w:rPr>
                            <w:rFonts w:ascii="Courier New"/>
                            <w:spacing w:val="-2"/>
                            <w:sz w:val="18"/>
                          </w:rPr>
                          <w:t>i</w:t>
                        </w:r>
                        <w:proofErr w:type="spellEnd"/>
                        <w:r>
                          <w:rPr>
                            <w:rFonts w:ascii="Courier New"/>
                            <w:spacing w:val="-2"/>
                            <w:sz w:val="18"/>
                          </w:rPr>
                          <w:t>))</w:t>
                        </w:r>
                      </w:p>
                      <w:p w14:paraId="28CCBB32" w14:textId="77777777" w:rsidR="003D76C2" w:rsidRDefault="00000000">
                        <w:pPr>
                          <w:spacing w:line="259" w:lineRule="auto"/>
                          <w:ind w:left="1749" w:right="1274" w:firstLine="216"/>
                          <w:rPr>
                            <w:rFonts w:ascii="Courier New"/>
                            <w:sz w:val="18"/>
                          </w:rPr>
                        </w:pPr>
                        <w:r>
                          <w:rPr>
                            <w:rFonts w:ascii="Courier New"/>
                            <w:spacing w:val="-2"/>
                            <w:sz w:val="18"/>
                          </w:rPr>
                          <w:t>.</w:t>
                        </w:r>
                        <w:proofErr w:type="spellStart"/>
                        <w:r>
                          <w:rPr>
                            <w:rFonts w:ascii="Courier New"/>
                            <w:spacing w:val="-2"/>
                            <w:sz w:val="18"/>
                          </w:rPr>
                          <w:t>thenReturn</w:t>
                        </w:r>
                        <w:proofErr w:type="spellEnd"/>
                        <w:r>
                          <w:rPr>
                            <w:rFonts w:ascii="Courier New"/>
                            <w:spacing w:val="-2"/>
                            <w:sz w:val="18"/>
                          </w:rPr>
                          <w:t>(</w:t>
                        </w:r>
                        <w:proofErr w:type="spellStart"/>
                        <w:r>
                          <w:rPr>
                            <w:rFonts w:ascii="Courier New"/>
                            <w:spacing w:val="-2"/>
                            <w:sz w:val="18"/>
                          </w:rPr>
                          <w:t>itemText</w:t>
                        </w:r>
                        <w:proofErr w:type="spellEnd"/>
                        <w:r>
                          <w:rPr>
                            <w:rFonts w:ascii="Courier New"/>
                            <w:spacing w:val="-2"/>
                            <w:sz w:val="18"/>
                          </w:rPr>
                          <w:t xml:space="preserve">) </w:t>
                        </w:r>
                        <w:proofErr w:type="spellStart"/>
                        <w:r>
                          <w:rPr>
                            <w:rFonts w:ascii="Courier New"/>
                            <w:spacing w:val="-2"/>
                            <w:sz w:val="18"/>
                          </w:rPr>
                          <w:t>expected.add</w:t>
                        </w:r>
                        <w:proofErr w:type="spellEnd"/>
                        <w:r>
                          <w:rPr>
                            <w:rFonts w:ascii="Courier New"/>
                            <w:spacing w:val="-2"/>
                            <w:sz w:val="18"/>
                          </w:rPr>
                          <w:t>(Item(</w:t>
                        </w:r>
                        <w:proofErr w:type="spellStart"/>
                        <w:r>
                          <w:rPr>
                            <w:rFonts w:ascii="Courier New"/>
                            <w:spacing w:val="-2"/>
                            <w:sz w:val="18"/>
                          </w:rPr>
                          <w:t>itemText</w:t>
                        </w:r>
                        <w:proofErr w:type="spellEnd"/>
                        <w:r>
                          <w:rPr>
                            <w:rFonts w:ascii="Courier New"/>
                            <w:spacing w:val="-2"/>
                            <w:sz w:val="18"/>
                          </w:rPr>
                          <w:t>))</w:t>
                        </w:r>
                      </w:p>
                      <w:p w14:paraId="5136358B" w14:textId="77777777" w:rsidR="003D76C2" w:rsidRDefault="00000000">
                        <w:pPr>
                          <w:spacing w:before="57"/>
                          <w:ind w:left="1317"/>
                          <w:rPr>
                            <w:rFonts w:ascii="Courier New"/>
                            <w:sz w:val="18"/>
                          </w:rPr>
                        </w:pPr>
                        <w:r>
                          <w:rPr>
                            <w:rFonts w:ascii="Courier New"/>
                            <w:sz w:val="18"/>
                          </w:rPr>
                          <w:t>}</w:t>
                        </w:r>
                      </w:p>
                      <w:p w14:paraId="27B1012B" w14:textId="77777777" w:rsidR="003D76C2" w:rsidRDefault="00000000">
                        <w:pPr>
                          <w:spacing w:line="560" w:lineRule="atLeast"/>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itemGenerator.generateItems</w:t>
                        </w:r>
                        <w:proofErr w:type="spellEnd"/>
                        <w:r>
                          <w:rPr>
                            <w:rFonts w:ascii="Courier New"/>
                            <w:sz w:val="18"/>
                          </w:rPr>
                          <w:t>(</w:t>
                        </w:r>
                        <w:proofErr w:type="spellStart"/>
                        <w:r>
                          <w:rPr>
                            <w:rFonts w:ascii="Courier New"/>
                            <w:sz w:val="18"/>
                          </w:rPr>
                          <w:t>itemCount</w:t>
                        </w:r>
                        <w:proofErr w:type="spellEnd"/>
                        <w:r>
                          <w:rPr>
                            <w:rFonts w:ascii="Courier New"/>
                            <w:sz w:val="18"/>
                          </w:rPr>
                          <w:t xml:space="preserve">) </w:t>
                        </w:r>
                        <w:proofErr w:type="spellStart"/>
                        <w:r>
                          <w:rPr>
                            <w:rFonts w:ascii="Courier New"/>
                            <w:sz w:val="18"/>
                          </w:rPr>
                          <w:t>assertEquals</w:t>
                        </w:r>
                        <w:proofErr w:type="spellEnd"/>
                        <w:r>
                          <w:rPr>
                            <w:rFonts w:ascii="Courier New"/>
                            <w:sz w:val="18"/>
                          </w:rPr>
                          <w:t>(expected, result)</w:t>
                        </w:r>
                      </w:p>
                      <w:p w14:paraId="4C86A922" w14:textId="77777777" w:rsidR="003D76C2" w:rsidRDefault="00000000">
                        <w:pPr>
                          <w:spacing w:before="76"/>
                          <w:ind w:left="885"/>
                          <w:rPr>
                            <w:rFonts w:ascii="Courier New"/>
                            <w:sz w:val="18"/>
                          </w:rPr>
                        </w:pPr>
                        <w:r>
                          <w:rPr>
                            <w:rFonts w:ascii="Courier New"/>
                            <w:sz w:val="18"/>
                          </w:rPr>
                          <w:t>}</w:t>
                        </w:r>
                      </w:p>
                      <w:p w14:paraId="65136760" w14:textId="77777777" w:rsidR="003D76C2" w:rsidRDefault="00000000">
                        <w:pPr>
                          <w:spacing w:before="77"/>
                          <w:ind w:left="453"/>
                          <w:rPr>
                            <w:rFonts w:ascii="Courier New"/>
                            <w:sz w:val="18"/>
                          </w:rPr>
                        </w:pPr>
                        <w:r>
                          <w:rPr>
                            <w:rFonts w:ascii="Courier New"/>
                            <w:sz w:val="18"/>
                          </w:rPr>
                          <w:t>}</w:t>
                        </w:r>
                      </w:p>
                    </w:txbxContent>
                  </v:textbox>
                </v:shape>
                <w10:anchorlock/>
              </v:group>
            </w:pict>
          </mc:Fallback>
        </mc:AlternateContent>
      </w:r>
    </w:p>
    <w:p w14:paraId="2D34528C" w14:textId="77777777" w:rsidR="003D76C2" w:rsidRDefault="00000000">
      <w:pPr>
        <w:pStyle w:val="ListParagraph"/>
        <w:numPr>
          <w:ilvl w:val="0"/>
          <w:numId w:val="8"/>
        </w:numPr>
        <w:tabs>
          <w:tab w:val="left" w:pos="1274"/>
        </w:tabs>
        <w:spacing w:before="37"/>
        <w:ind w:left="1274"/>
        <w:jc w:val="left"/>
        <w:rPr>
          <w:sz w:val="20"/>
        </w:rPr>
      </w:pPr>
      <w:r>
        <w:rPr>
          <w:sz w:val="20"/>
        </w:rPr>
        <w:t>We</w:t>
      </w:r>
      <w:r>
        <w:rPr>
          <w:spacing w:val="-6"/>
          <w:sz w:val="20"/>
        </w:rPr>
        <w:t xml:space="preserve"> </w:t>
      </w:r>
      <w:r>
        <w:rPr>
          <w:sz w:val="20"/>
        </w:rPr>
        <w:t>can</w:t>
      </w:r>
      <w:r>
        <w:rPr>
          <w:spacing w:val="-3"/>
          <w:sz w:val="20"/>
        </w:rPr>
        <w:t xml:space="preserve"> </w:t>
      </w:r>
      <w:r>
        <w:rPr>
          <w:sz w:val="20"/>
        </w:rPr>
        <w:t>then</w:t>
      </w:r>
      <w:r>
        <w:rPr>
          <w:spacing w:val="-3"/>
          <w:sz w:val="20"/>
        </w:rPr>
        <w:t xml:space="preserve"> </w:t>
      </w:r>
      <w:r>
        <w:rPr>
          <w:sz w:val="20"/>
        </w:rPr>
        <w:t>use</w:t>
      </w:r>
      <w:r>
        <w:rPr>
          <w:spacing w:val="-3"/>
          <w:sz w:val="20"/>
        </w:rPr>
        <w:t xml:space="preserve"> </w:t>
      </w:r>
      <w:r>
        <w:rPr>
          <w:sz w:val="20"/>
        </w:rPr>
        <w:t>the</w:t>
      </w:r>
      <w:r>
        <w:rPr>
          <w:spacing w:val="-3"/>
          <w:sz w:val="20"/>
        </w:rPr>
        <w:t xml:space="preserve"> </w:t>
      </w:r>
      <w:r>
        <w:rPr>
          <w:sz w:val="20"/>
        </w:rPr>
        <w:t>continuous</w:t>
      </w:r>
      <w:r>
        <w:rPr>
          <w:spacing w:val="-3"/>
          <w:sz w:val="20"/>
        </w:rPr>
        <w:t xml:space="preserve"> </w:t>
      </w:r>
      <w:r>
        <w:rPr>
          <w:sz w:val="20"/>
        </w:rPr>
        <w:t>test</w:t>
      </w:r>
      <w:r>
        <w:rPr>
          <w:spacing w:val="-3"/>
          <w:sz w:val="20"/>
        </w:rPr>
        <w:t xml:space="preserve"> </w:t>
      </w:r>
      <w:r>
        <w:rPr>
          <w:sz w:val="20"/>
        </w:rPr>
        <w:t>failure</w:t>
      </w:r>
      <w:r>
        <w:rPr>
          <w:spacing w:val="-3"/>
          <w:sz w:val="20"/>
        </w:rPr>
        <w:t xml:space="preserve"> </w:t>
      </w:r>
      <w:r>
        <w:rPr>
          <w:sz w:val="20"/>
        </w:rPr>
        <w:t>to</w:t>
      </w:r>
      <w:r>
        <w:rPr>
          <w:spacing w:val="-3"/>
          <w:sz w:val="20"/>
        </w:rPr>
        <w:t xml:space="preserve"> </w:t>
      </w:r>
      <w:r>
        <w:rPr>
          <w:sz w:val="20"/>
        </w:rPr>
        <w:t>update</w:t>
      </w:r>
      <w:r>
        <w:rPr>
          <w:spacing w:val="-4"/>
          <w:sz w:val="20"/>
        </w:rPr>
        <w:t xml:space="preserve"> </w:t>
      </w:r>
      <w:proofErr w:type="spellStart"/>
      <w:r>
        <w:rPr>
          <w:rFonts w:ascii="Courier New"/>
          <w:b/>
        </w:rPr>
        <w:t>ItemGenerator</w:t>
      </w:r>
      <w:proofErr w:type="spellEnd"/>
      <w:r>
        <w:rPr>
          <w:rFonts w:ascii="Courier New"/>
          <w:b/>
          <w:spacing w:val="-80"/>
        </w:rPr>
        <w:t xml:space="preserve"> </w:t>
      </w:r>
      <w:r>
        <w:rPr>
          <w:spacing w:val="-2"/>
          <w:sz w:val="20"/>
        </w:rPr>
        <w:t>until</w:t>
      </w:r>
    </w:p>
    <w:p w14:paraId="4B4F8DD7" w14:textId="77777777" w:rsidR="003D76C2" w:rsidRDefault="00000000">
      <w:pPr>
        <w:pStyle w:val="BodyText"/>
        <w:ind w:left="1274"/>
      </w:pPr>
      <w:r>
        <w:t xml:space="preserve">we get </w:t>
      </w:r>
      <w:r>
        <w:rPr>
          <w:spacing w:val="-2"/>
        </w:rPr>
        <w:t>this:</w:t>
      </w:r>
    </w:p>
    <w:p w14:paraId="460147CC" w14:textId="77777777" w:rsidR="003D76C2" w:rsidRDefault="00D51F7C">
      <w:pPr>
        <w:pStyle w:val="BodyText"/>
        <w:spacing w:before="4"/>
        <w:rPr>
          <w:sz w:val="9"/>
        </w:rPr>
      </w:pPr>
      <w:r>
        <w:rPr>
          <w:noProof/>
        </w:rPr>
        <mc:AlternateContent>
          <mc:Choice Requires="wpg">
            <w:drawing>
              <wp:anchor distT="0" distB="0" distL="0" distR="0" simplePos="0" relativeHeight="487688192" behindDoc="1" locked="0" layoutInCell="1" allowOverlap="1" wp14:anchorId="60743A6F" wp14:editId="65F28E63">
                <wp:simplePos x="0" y="0"/>
                <wp:positionH relativeFrom="page">
                  <wp:posOffset>1120140</wp:posOffset>
                </wp:positionH>
                <wp:positionV relativeFrom="paragraph">
                  <wp:posOffset>95885</wp:posOffset>
                </wp:positionV>
                <wp:extent cx="5074920" cy="3241675"/>
                <wp:effectExtent l="0" t="0" r="5080" b="0"/>
                <wp:wrapTopAndBottom/>
                <wp:docPr id="851" name="docshapegroup6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241675"/>
                          <a:chOff x="1764" y="151"/>
                          <a:chExt cx="7992" cy="5105"/>
                        </a:xfrm>
                      </wpg:grpSpPr>
                      <wps:wsp>
                        <wps:cNvPr id="852" name="docshape700"/>
                        <wps:cNvSpPr>
                          <a:spLocks/>
                        </wps:cNvSpPr>
                        <wps:spPr bwMode="auto">
                          <a:xfrm>
                            <a:off x="1764" y="160"/>
                            <a:ext cx="7992" cy="50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3" name="docshape701"/>
                        <wps:cNvSpPr>
                          <a:spLocks/>
                        </wps:cNvSpPr>
                        <wps:spPr bwMode="auto">
                          <a:xfrm>
                            <a:off x="1764" y="150"/>
                            <a:ext cx="7992" cy="5105"/>
                          </a:xfrm>
                          <a:custGeom>
                            <a:avLst/>
                            <a:gdLst>
                              <a:gd name="T0" fmla="+- 0 9756 1764"/>
                              <a:gd name="T1" fmla="*/ T0 w 7992"/>
                              <a:gd name="T2" fmla="+- 0 5235 151"/>
                              <a:gd name="T3" fmla="*/ 5235 h 5105"/>
                              <a:gd name="T4" fmla="+- 0 1764 1764"/>
                              <a:gd name="T5" fmla="*/ T4 w 7992"/>
                              <a:gd name="T6" fmla="+- 0 5235 151"/>
                              <a:gd name="T7" fmla="*/ 5235 h 5105"/>
                              <a:gd name="T8" fmla="+- 0 1764 1764"/>
                              <a:gd name="T9" fmla="*/ T8 w 7992"/>
                              <a:gd name="T10" fmla="+- 0 5255 151"/>
                              <a:gd name="T11" fmla="*/ 5255 h 5105"/>
                              <a:gd name="T12" fmla="+- 0 9756 1764"/>
                              <a:gd name="T13" fmla="*/ T12 w 7992"/>
                              <a:gd name="T14" fmla="+- 0 5255 151"/>
                              <a:gd name="T15" fmla="*/ 5255 h 5105"/>
                              <a:gd name="T16" fmla="+- 0 9756 1764"/>
                              <a:gd name="T17" fmla="*/ T16 w 7992"/>
                              <a:gd name="T18" fmla="+- 0 5235 151"/>
                              <a:gd name="T19" fmla="*/ 5235 h 5105"/>
                              <a:gd name="T20" fmla="+- 0 9756 1764"/>
                              <a:gd name="T21" fmla="*/ T20 w 7992"/>
                              <a:gd name="T22" fmla="+- 0 151 151"/>
                              <a:gd name="T23" fmla="*/ 151 h 5105"/>
                              <a:gd name="T24" fmla="+- 0 1764 1764"/>
                              <a:gd name="T25" fmla="*/ T24 w 7992"/>
                              <a:gd name="T26" fmla="+- 0 151 151"/>
                              <a:gd name="T27" fmla="*/ 151 h 5105"/>
                              <a:gd name="T28" fmla="+- 0 1764 1764"/>
                              <a:gd name="T29" fmla="*/ T28 w 7992"/>
                              <a:gd name="T30" fmla="+- 0 171 151"/>
                              <a:gd name="T31" fmla="*/ 171 h 5105"/>
                              <a:gd name="T32" fmla="+- 0 9756 1764"/>
                              <a:gd name="T33" fmla="*/ T32 w 7992"/>
                              <a:gd name="T34" fmla="+- 0 171 151"/>
                              <a:gd name="T35" fmla="*/ 171 h 5105"/>
                              <a:gd name="T36" fmla="+- 0 9756 1764"/>
                              <a:gd name="T37" fmla="*/ T36 w 7992"/>
                              <a:gd name="T38" fmla="+- 0 151 151"/>
                              <a:gd name="T39" fmla="*/ 151 h 5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105">
                                <a:moveTo>
                                  <a:pt x="7992" y="5084"/>
                                </a:moveTo>
                                <a:lnTo>
                                  <a:pt x="0" y="5084"/>
                                </a:lnTo>
                                <a:lnTo>
                                  <a:pt x="0" y="5104"/>
                                </a:lnTo>
                                <a:lnTo>
                                  <a:pt x="7992" y="5104"/>
                                </a:lnTo>
                                <a:lnTo>
                                  <a:pt x="7992" y="50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4" name="docshape702"/>
                        <wps:cNvSpPr txBox="1">
                          <a:spLocks/>
                        </wps:cNvSpPr>
                        <wps:spPr bwMode="auto">
                          <a:xfrm>
                            <a:off x="1764" y="170"/>
                            <a:ext cx="7992" cy="5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B87BC" w14:textId="77777777" w:rsidR="003D76C2" w:rsidRDefault="003D76C2">
                              <w:pPr>
                                <w:spacing w:before="7"/>
                                <w:rPr>
                                  <w:sz w:val="23"/>
                                </w:rPr>
                              </w:pPr>
                            </w:p>
                            <w:p w14:paraId="5D72E35A" w14:textId="77777777" w:rsidR="003D76C2" w:rsidRDefault="00000000">
                              <w:pPr>
                                <w:spacing w:line="328" w:lineRule="auto"/>
                                <w:ind w:left="885" w:right="4318" w:hanging="432"/>
                                <w:rPr>
                                  <w:rFonts w:ascii="Courier New"/>
                                  <w:sz w:val="18"/>
                                </w:rPr>
                              </w:pPr>
                              <w:r>
                                <w:rPr>
                                  <w:rFonts w:ascii="Courier New"/>
                                  <w:sz w:val="18"/>
                                </w:rPr>
                                <w:t xml:space="preserve">open class </w:t>
                              </w:r>
                              <w:proofErr w:type="spellStart"/>
                              <w:r>
                                <w:rPr>
                                  <w:rFonts w:ascii="Courier New"/>
                                  <w:sz w:val="18"/>
                                </w:rPr>
                                <w:t>ItemGenerator</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Timer,</w:t>
                              </w:r>
                            </w:p>
                            <w:p w14:paraId="1B88EC68" w14:textId="77777777" w:rsidR="003D76C2" w:rsidRDefault="00000000">
                              <w:pPr>
                                <w:spacing w:before="1" w:line="328" w:lineRule="auto"/>
                                <w:ind w:left="885" w:right="2128"/>
                                <w:rPr>
                                  <w:rFonts w:ascii="Courier New"/>
                                  <w:sz w:val="18"/>
                                </w:rPr>
                              </w:pPr>
                              <w:r>
                                <w:rPr>
                                  <w:rFonts w:ascii="Courier New"/>
                                  <w:sz w:val="18"/>
                                </w:rPr>
                                <w:t>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initialDelay</w:t>
                              </w:r>
                              <w:proofErr w:type="spellEnd"/>
                              <w:r>
                                <w:rPr>
                                  <w:rFonts w:ascii="Courier New"/>
                                  <w:sz w:val="18"/>
                                </w:rPr>
                                <w:t>: Long,</w:t>
                              </w:r>
                            </w:p>
                            <w:p w14:paraId="6EE21D28" w14:textId="77777777" w:rsidR="003D76C2" w:rsidRDefault="00000000">
                              <w:pPr>
                                <w:spacing w:before="2"/>
                                <w:ind w:left="885"/>
                                <w:rPr>
                                  <w:rFonts w:ascii="Courier New"/>
                                  <w:sz w:val="18"/>
                                </w:rPr>
                              </w:pPr>
                              <w:r>
                                <w:rPr>
                                  <w:rFonts w:ascii="Courier New"/>
                                  <w:sz w:val="18"/>
                                </w:rPr>
                                <w:t>private</w:t>
                              </w:r>
                              <w:r>
                                <w:rPr>
                                  <w:rFonts w:ascii="Courier New"/>
                                  <w:spacing w:val="-11"/>
                                  <w:sz w:val="18"/>
                                </w:rPr>
                                <w:t xml:space="preserve"> </w:t>
                              </w:r>
                              <w:proofErr w:type="spellStart"/>
                              <w:r>
                                <w:rPr>
                                  <w:rFonts w:ascii="Courier New"/>
                                  <w:sz w:val="18"/>
                                </w:rPr>
                                <w:t>val</w:t>
                              </w:r>
                              <w:proofErr w:type="spellEnd"/>
                              <w:r>
                                <w:rPr>
                                  <w:rFonts w:ascii="Courier New"/>
                                  <w:spacing w:val="-11"/>
                                  <w:sz w:val="18"/>
                                </w:rPr>
                                <w:t xml:space="preserve"> </w:t>
                              </w:r>
                              <w:proofErr w:type="spellStart"/>
                              <w:r>
                                <w:rPr>
                                  <w:rFonts w:ascii="Courier New"/>
                                  <w:sz w:val="18"/>
                                </w:rPr>
                                <w:t>countingIdlingResource</w:t>
                              </w:r>
                              <w:proofErr w:type="spellEnd"/>
                              <w:r>
                                <w:rPr>
                                  <w:rFonts w:ascii="Courier New"/>
                                  <w:sz w:val="18"/>
                                </w:rPr>
                                <w:t>:</w:t>
                              </w:r>
                              <w:r>
                                <w:rPr>
                                  <w:rFonts w:ascii="Courier New"/>
                                  <w:spacing w:val="-11"/>
                                  <w:sz w:val="18"/>
                                </w:rPr>
                                <w:t xml:space="preserve"> </w:t>
                              </w:r>
                              <w:proofErr w:type="spellStart"/>
                              <w:r>
                                <w:rPr>
                                  <w:rFonts w:ascii="Courier New"/>
                                  <w:spacing w:val="-2"/>
                                  <w:sz w:val="18"/>
                                </w:rPr>
                                <w:t>CountingIdlingResource</w:t>
                              </w:r>
                              <w:proofErr w:type="spellEnd"/>
                            </w:p>
                            <w:p w14:paraId="73857D64"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63285AE4" w14:textId="77777777" w:rsidR="003D76C2" w:rsidRDefault="003D76C2">
                              <w:pPr>
                                <w:rPr>
                                  <w:rFonts w:ascii="Courier New"/>
                                  <w:sz w:val="20"/>
                                </w:rPr>
                              </w:pPr>
                            </w:p>
                            <w:p w14:paraId="1E33B685" w14:textId="77777777" w:rsidR="003D76C2" w:rsidRDefault="00000000">
                              <w:pPr>
                                <w:spacing w:before="129" w:line="328" w:lineRule="auto"/>
                                <w:ind w:left="1101" w:right="840"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40EDD00D" w14:textId="77777777" w:rsidR="003D76C2" w:rsidRDefault="00000000">
                              <w:pPr>
                                <w:spacing w:before="1" w:line="328" w:lineRule="auto"/>
                                <w:ind w:left="1317"/>
                                <w:rPr>
                                  <w:rFonts w:ascii="Courier New"/>
                                  <w:sz w:val="18"/>
                                </w:rPr>
                              </w:pPr>
                              <w:proofErr w:type="spellStart"/>
                              <w:r>
                                <w:rPr>
                                  <w:rFonts w:ascii="Courier New"/>
                                  <w:spacing w:val="-2"/>
                                  <w:sz w:val="18"/>
                                </w:rPr>
                                <w:t>countingIdlingResource.increment</w:t>
                              </w:r>
                              <w:proofErr w:type="spellEnd"/>
                              <w:r>
                                <w:rPr>
                                  <w:rFonts w:ascii="Courier New"/>
                                  <w:spacing w:val="-2"/>
                                  <w:sz w:val="18"/>
                                </w:rPr>
                                <w:t xml:space="preserve">() </w:t>
                              </w:r>
                              <w:proofErr w:type="spellStart"/>
                              <w:r>
                                <w:rPr>
                                  <w:rFonts w:ascii="Courier New"/>
                                  <w:sz w:val="18"/>
                                </w:rPr>
                                <w:t>timer.schedule</w:t>
                              </w:r>
                              <w:proofErr w:type="spellEnd"/>
                              <w:r>
                                <w:rPr>
                                  <w:rFonts w:ascii="Courier New"/>
                                  <w:sz w:val="18"/>
                                </w:rPr>
                                <w:t>(</w:t>
                              </w:r>
                              <w:proofErr w:type="spellStart"/>
                              <w:r>
                                <w:rPr>
                                  <w:rFonts w:ascii="Courier New"/>
                                  <w:sz w:val="18"/>
                                </w:rPr>
                                <w:t>ItemGeneratorTask</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29"/>
                                  <w:sz w:val="18"/>
                                </w:rPr>
                                <w:t xml:space="preserve"> </w:t>
                              </w:r>
                              <w:r>
                                <w:rPr>
                                  <w:rFonts w:ascii="Courier New"/>
                                  <w:sz w:val="18"/>
                                </w:rPr>
                                <w:t>callback),</w:t>
                              </w:r>
                            </w:p>
                            <w:p w14:paraId="7E53645A" w14:textId="77777777" w:rsidR="003D76C2" w:rsidRDefault="00000000">
                              <w:pPr>
                                <w:spacing w:before="2"/>
                                <w:ind w:left="1533"/>
                                <w:rPr>
                                  <w:rFonts w:ascii="Courier New"/>
                                  <w:sz w:val="18"/>
                                </w:rPr>
                              </w:pPr>
                              <w:proofErr w:type="spellStart"/>
                              <w:r>
                                <w:rPr>
                                  <w:rFonts w:ascii="Courier New"/>
                                  <w:spacing w:val="-2"/>
                                  <w:sz w:val="18"/>
                                </w:rPr>
                                <w:t>initialDelay</w:t>
                              </w:r>
                              <w:proofErr w:type="spellEnd"/>
                              <w:r>
                                <w:rPr>
                                  <w:rFonts w:ascii="Courier New"/>
                                  <w:spacing w:val="-2"/>
                                  <w:sz w:val="18"/>
                                </w:rPr>
                                <w:t>)</w:t>
                              </w:r>
                            </w:p>
                            <w:p w14:paraId="603DC488" w14:textId="77777777" w:rsidR="003D76C2" w:rsidRDefault="00000000">
                              <w:pPr>
                                <w:spacing w:before="76"/>
                                <w:ind w:left="885"/>
                                <w:rPr>
                                  <w:rFonts w:ascii="Courier New"/>
                                  <w:sz w:val="18"/>
                                </w:rPr>
                              </w:pPr>
                              <w:r>
                                <w:rPr>
                                  <w:rFonts w:ascii="Courier New"/>
                                  <w:sz w:val="18"/>
                                </w:rPr>
                                <w:t>}</w:t>
                              </w:r>
                            </w:p>
                            <w:p w14:paraId="3CA98EB7" w14:textId="77777777" w:rsidR="003D76C2" w:rsidRDefault="003D76C2">
                              <w:pPr>
                                <w:rPr>
                                  <w:rFonts w:ascii="Courier New"/>
                                  <w:sz w:val="20"/>
                                </w:rPr>
                              </w:pPr>
                            </w:p>
                            <w:p w14:paraId="4FD4DF3E" w14:textId="77777777" w:rsidR="003D76C2" w:rsidRDefault="00000000">
                              <w:pPr>
                                <w:spacing w:before="129" w:line="328" w:lineRule="auto"/>
                                <w:ind w:left="1317" w:right="255" w:hanging="432"/>
                                <w:rPr>
                                  <w:rFonts w:ascii="Courier New"/>
                                  <w:sz w:val="18"/>
                                </w:rPr>
                              </w:pPr>
                              <w:r>
                                <w:rPr>
                                  <w:rFonts w:ascii="Courier New"/>
                                  <w:sz w:val="18"/>
                                </w:rPr>
                                <w:t>internal</w:t>
                              </w:r>
                              <w:r>
                                <w:rPr>
                                  <w:rFonts w:ascii="Courier New"/>
                                  <w:spacing w:val="-7"/>
                                  <w:sz w:val="18"/>
                                </w:rPr>
                                <w:t xml:space="preserve"> </w:t>
                              </w:r>
                              <w:r>
                                <w:rPr>
                                  <w:rFonts w:ascii="Courier New"/>
                                  <w:sz w:val="18"/>
                                </w:rPr>
                                <w:t>open</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generateItems</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7"/>
                                  <w:sz w:val="18"/>
                                </w:rPr>
                                <w:t xml:space="preserve"> </w:t>
                              </w:r>
                              <w:r>
                                <w:rPr>
                                  <w:rFonts w:ascii="Courier New"/>
                                  <w:sz w:val="18"/>
                                </w:rPr>
                                <w:t>Int):</w:t>
                              </w:r>
                              <w:r>
                                <w:rPr>
                                  <w:rFonts w:ascii="Courier New"/>
                                  <w:spacing w:val="-7"/>
                                  <w:sz w:val="18"/>
                                </w:rPr>
                                <w:t xml:space="preserve"> </w:t>
                              </w:r>
                              <w:r>
                                <w:rPr>
                                  <w:rFonts w:ascii="Courier New"/>
                                  <w:sz w:val="18"/>
                                </w:rPr>
                                <w:t>List&lt;Item&gt;</w:t>
                              </w:r>
                              <w:r>
                                <w:rPr>
                                  <w:rFonts w:ascii="Courier New"/>
                                  <w:spacing w:val="-7"/>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result = </w:t>
                              </w:r>
                              <w:proofErr w:type="spellStart"/>
                              <w:r>
                                <w:rPr>
                                  <w:rFonts w:ascii="Courier New"/>
                                  <w:sz w:val="18"/>
                                </w:rPr>
                                <w:t>mutableListOf</w:t>
                              </w:r>
                              <w:proofErr w:type="spellEnd"/>
                              <w:r>
                                <w:rPr>
                                  <w:rFonts w:ascii="Courier New"/>
                                  <w:sz w:val="18"/>
                                </w:rPr>
                                <w:t>&lt;Item&gt;()</w:t>
                              </w:r>
                            </w:p>
                            <w:p w14:paraId="3485226B" w14:textId="77777777" w:rsidR="003D76C2" w:rsidRDefault="00000000">
                              <w:pPr>
                                <w:spacing w:before="2"/>
                                <w:ind w:left="1317"/>
                                <w:rPr>
                                  <w:rFonts w:ascii="Courier New"/>
                                  <w:sz w:val="18"/>
                                </w:rPr>
                              </w:pPr>
                              <w:r>
                                <w:rPr>
                                  <w:rFonts w:ascii="Courier New"/>
                                  <w:sz w:val="18"/>
                                </w:rPr>
                                <w:t>for</w:t>
                              </w:r>
                              <w:r>
                                <w:rPr>
                                  <w:rFonts w:ascii="Courier New"/>
                                  <w:spacing w:val="-5"/>
                                  <w:sz w:val="18"/>
                                </w:rPr>
                                <w:t xml:space="preserve"> </w:t>
                              </w:r>
                              <w:r>
                                <w:rPr>
                                  <w:rFonts w:ascii="Courier New"/>
                                  <w:sz w:val="18"/>
                                </w:rPr>
                                <w:t>(</w:t>
                              </w:r>
                              <w:proofErr w:type="spellStart"/>
                              <w:r>
                                <w:rPr>
                                  <w:rFonts w:ascii="Courier New"/>
                                  <w:sz w:val="18"/>
                                </w:rPr>
                                <w:t>i</w:t>
                              </w:r>
                              <w:proofErr w:type="spellEnd"/>
                              <w:r>
                                <w:rPr>
                                  <w:rFonts w:ascii="Courier New"/>
                                  <w:spacing w:val="-5"/>
                                  <w:sz w:val="18"/>
                                </w:rPr>
                                <w:t xml:space="preserve"> </w:t>
                              </w:r>
                              <w:r>
                                <w:rPr>
                                  <w:rFonts w:ascii="Courier New"/>
                                  <w:sz w:val="18"/>
                                </w:rPr>
                                <w:t>in</w:t>
                              </w:r>
                              <w:r>
                                <w:rPr>
                                  <w:rFonts w:ascii="Courier New"/>
                                  <w:spacing w:val="-5"/>
                                  <w:sz w:val="18"/>
                                </w:rPr>
                                <w:t xml:space="preserve"> </w:t>
                              </w:r>
                              <w:r>
                                <w:rPr>
                                  <w:rFonts w:ascii="Courier New"/>
                                  <w:sz w:val="18"/>
                                </w:rPr>
                                <w:t>1..itemCount)</w:t>
                              </w:r>
                              <w:r>
                                <w:rPr>
                                  <w:rFonts w:ascii="Courier New"/>
                                  <w:spacing w:val="-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743A6F" id="docshapegroup699" o:spid="_x0000_s1600" style="position:absolute;margin-left:88.2pt;margin-top:7.55pt;width:399.6pt;height:255.25pt;z-index:-15628288;mso-wrap-distance-left:0;mso-wrap-distance-right:0;mso-position-horizontal-relative:page;mso-position-vertical-relative:text" coordorigin="1764,151" coordsize="7992,51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">
                <v:rect id="docshape700" o:spid="_x0000_s1601" style="position:absolute;left:1764;top:160;width:7992;height:5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" fillcolor="#f6f6f6" stroked="f">
                  <v:path arrowok="t"/>
                </v:rect>
                <v:shape id="docshape701" o:spid="_x0000_s1602" style="position:absolute;left:1764;top:150;width:7992;height:5105;visibility:visible;mso-wrap-style:square;v-text-anchor:top" coordsize="7992,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" path="m7992,5084l,5084r,20l7992,5104r,-20xm7992,l,,,20r7992,l7992,xe" fillcolor="#dadada" stroked="f">
                  <v:path arrowok="t" o:connecttype="custom" o:connectlocs="7992,5235;0,5235;0,5255;7992,5255;7992,5235;7992,151;0,151;0,171;7992,171;7992,151" o:connectangles="0,0,0,0,0,0,0,0,0,0"/>
                </v:shape>
                <v:shape id="docshape702" o:spid="_x0000_s1603" type="#_x0000_t202" style="position:absolute;left:1764;top:170;width:7992;height:5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" filled="f" stroked="f">
                  <v:path arrowok="t"/>
                  <v:textbox inset="0,0,0,0">
                    <w:txbxContent>
                      <w:p w14:paraId="075B87BC" w14:textId="77777777" w:rsidR="003D76C2" w:rsidRDefault="003D76C2">
                        <w:pPr>
                          <w:spacing w:before="7"/>
                          <w:rPr>
                            <w:sz w:val="23"/>
                          </w:rPr>
                        </w:pPr>
                      </w:p>
                      <w:p w14:paraId="5D72E35A" w14:textId="77777777" w:rsidR="003D76C2" w:rsidRDefault="00000000">
                        <w:pPr>
                          <w:spacing w:line="328" w:lineRule="auto"/>
                          <w:ind w:left="885" w:right="4318" w:hanging="432"/>
                          <w:rPr>
                            <w:rFonts w:ascii="Courier New"/>
                            <w:sz w:val="18"/>
                          </w:rPr>
                        </w:pPr>
                        <w:r>
                          <w:rPr>
                            <w:rFonts w:ascii="Courier New"/>
                            <w:sz w:val="18"/>
                          </w:rPr>
                          <w:t xml:space="preserve">open class </w:t>
                        </w:r>
                        <w:proofErr w:type="spellStart"/>
                        <w:r>
                          <w:rPr>
                            <w:rFonts w:ascii="Courier New"/>
                            <w:sz w:val="18"/>
                          </w:rPr>
                          <w:t>ItemGenerator</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Timer,</w:t>
                        </w:r>
                      </w:p>
                      <w:p w14:paraId="1B88EC68" w14:textId="77777777" w:rsidR="003D76C2" w:rsidRDefault="00000000">
                        <w:pPr>
                          <w:spacing w:before="1" w:line="328" w:lineRule="auto"/>
                          <w:ind w:left="885" w:right="2128"/>
                          <w:rPr>
                            <w:rFonts w:ascii="Courier New"/>
                            <w:sz w:val="18"/>
                          </w:rPr>
                        </w:pPr>
                        <w:r>
                          <w:rPr>
                            <w:rFonts w:ascii="Courier New"/>
                            <w:sz w:val="18"/>
                          </w:rPr>
                          <w:t>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initialDelay</w:t>
                        </w:r>
                        <w:proofErr w:type="spellEnd"/>
                        <w:r>
                          <w:rPr>
                            <w:rFonts w:ascii="Courier New"/>
                            <w:sz w:val="18"/>
                          </w:rPr>
                          <w:t>: Long,</w:t>
                        </w:r>
                      </w:p>
                      <w:p w14:paraId="6EE21D28" w14:textId="77777777" w:rsidR="003D76C2" w:rsidRDefault="00000000">
                        <w:pPr>
                          <w:spacing w:before="2"/>
                          <w:ind w:left="885"/>
                          <w:rPr>
                            <w:rFonts w:ascii="Courier New"/>
                            <w:sz w:val="18"/>
                          </w:rPr>
                        </w:pPr>
                        <w:r>
                          <w:rPr>
                            <w:rFonts w:ascii="Courier New"/>
                            <w:sz w:val="18"/>
                          </w:rPr>
                          <w:t>private</w:t>
                        </w:r>
                        <w:r>
                          <w:rPr>
                            <w:rFonts w:ascii="Courier New"/>
                            <w:spacing w:val="-11"/>
                            <w:sz w:val="18"/>
                          </w:rPr>
                          <w:t xml:space="preserve"> </w:t>
                        </w:r>
                        <w:proofErr w:type="spellStart"/>
                        <w:r>
                          <w:rPr>
                            <w:rFonts w:ascii="Courier New"/>
                            <w:sz w:val="18"/>
                          </w:rPr>
                          <w:t>val</w:t>
                        </w:r>
                        <w:proofErr w:type="spellEnd"/>
                        <w:r>
                          <w:rPr>
                            <w:rFonts w:ascii="Courier New"/>
                            <w:spacing w:val="-11"/>
                            <w:sz w:val="18"/>
                          </w:rPr>
                          <w:t xml:space="preserve"> </w:t>
                        </w:r>
                        <w:proofErr w:type="spellStart"/>
                        <w:r>
                          <w:rPr>
                            <w:rFonts w:ascii="Courier New"/>
                            <w:sz w:val="18"/>
                          </w:rPr>
                          <w:t>countingIdlingResource</w:t>
                        </w:r>
                        <w:proofErr w:type="spellEnd"/>
                        <w:r>
                          <w:rPr>
                            <w:rFonts w:ascii="Courier New"/>
                            <w:sz w:val="18"/>
                          </w:rPr>
                          <w:t>:</w:t>
                        </w:r>
                        <w:r>
                          <w:rPr>
                            <w:rFonts w:ascii="Courier New"/>
                            <w:spacing w:val="-11"/>
                            <w:sz w:val="18"/>
                          </w:rPr>
                          <w:t xml:space="preserve"> </w:t>
                        </w:r>
                        <w:proofErr w:type="spellStart"/>
                        <w:r>
                          <w:rPr>
                            <w:rFonts w:ascii="Courier New"/>
                            <w:spacing w:val="-2"/>
                            <w:sz w:val="18"/>
                          </w:rPr>
                          <w:t>CountingIdlingResource</w:t>
                        </w:r>
                        <w:proofErr w:type="spellEnd"/>
                      </w:p>
                      <w:p w14:paraId="73857D64"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63285AE4" w14:textId="77777777" w:rsidR="003D76C2" w:rsidRDefault="003D76C2">
                        <w:pPr>
                          <w:rPr>
                            <w:rFonts w:ascii="Courier New"/>
                            <w:sz w:val="20"/>
                          </w:rPr>
                        </w:pPr>
                      </w:p>
                      <w:p w14:paraId="1E33B685" w14:textId="77777777" w:rsidR="003D76C2" w:rsidRDefault="00000000">
                        <w:pPr>
                          <w:spacing w:before="129" w:line="328" w:lineRule="auto"/>
                          <w:ind w:left="1101" w:right="840"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40EDD00D" w14:textId="77777777" w:rsidR="003D76C2" w:rsidRDefault="00000000">
                        <w:pPr>
                          <w:spacing w:before="1" w:line="328" w:lineRule="auto"/>
                          <w:ind w:left="1317"/>
                          <w:rPr>
                            <w:rFonts w:ascii="Courier New"/>
                            <w:sz w:val="18"/>
                          </w:rPr>
                        </w:pPr>
                        <w:proofErr w:type="spellStart"/>
                        <w:r>
                          <w:rPr>
                            <w:rFonts w:ascii="Courier New"/>
                            <w:spacing w:val="-2"/>
                            <w:sz w:val="18"/>
                          </w:rPr>
                          <w:t>countingIdlingResource.increment</w:t>
                        </w:r>
                        <w:proofErr w:type="spellEnd"/>
                        <w:r>
                          <w:rPr>
                            <w:rFonts w:ascii="Courier New"/>
                            <w:spacing w:val="-2"/>
                            <w:sz w:val="18"/>
                          </w:rPr>
                          <w:t xml:space="preserve">() </w:t>
                        </w:r>
                        <w:proofErr w:type="spellStart"/>
                        <w:r>
                          <w:rPr>
                            <w:rFonts w:ascii="Courier New"/>
                            <w:sz w:val="18"/>
                          </w:rPr>
                          <w:t>timer.schedule</w:t>
                        </w:r>
                        <w:proofErr w:type="spellEnd"/>
                        <w:r>
                          <w:rPr>
                            <w:rFonts w:ascii="Courier New"/>
                            <w:sz w:val="18"/>
                          </w:rPr>
                          <w:t>(</w:t>
                        </w:r>
                        <w:proofErr w:type="spellStart"/>
                        <w:r>
                          <w:rPr>
                            <w:rFonts w:ascii="Courier New"/>
                            <w:sz w:val="18"/>
                          </w:rPr>
                          <w:t>ItemGeneratorTask</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29"/>
                            <w:sz w:val="18"/>
                          </w:rPr>
                          <w:t xml:space="preserve"> </w:t>
                        </w:r>
                        <w:r>
                          <w:rPr>
                            <w:rFonts w:ascii="Courier New"/>
                            <w:sz w:val="18"/>
                          </w:rPr>
                          <w:t>callback),</w:t>
                        </w:r>
                      </w:p>
                      <w:p w14:paraId="7E53645A" w14:textId="77777777" w:rsidR="003D76C2" w:rsidRDefault="00000000">
                        <w:pPr>
                          <w:spacing w:before="2"/>
                          <w:ind w:left="1533"/>
                          <w:rPr>
                            <w:rFonts w:ascii="Courier New"/>
                            <w:sz w:val="18"/>
                          </w:rPr>
                        </w:pPr>
                        <w:proofErr w:type="spellStart"/>
                        <w:r>
                          <w:rPr>
                            <w:rFonts w:ascii="Courier New"/>
                            <w:spacing w:val="-2"/>
                            <w:sz w:val="18"/>
                          </w:rPr>
                          <w:t>initialDelay</w:t>
                        </w:r>
                        <w:proofErr w:type="spellEnd"/>
                        <w:r>
                          <w:rPr>
                            <w:rFonts w:ascii="Courier New"/>
                            <w:spacing w:val="-2"/>
                            <w:sz w:val="18"/>
                          </w:rPr>
                          <w:t>)</w:t>
                        </w:r>
                      </w:p>
                      <w:p w14:paraId="603DC488" w14:textId="77777777" w:rsidR="003D76C2" w:rsidRDefault="00000000">
                        <w:pPr>
                          <w:spacing w:before="76"/>
                          <w:ind w:left="885"/>
                          <w:rPr>
                            <w:rFonts w:ascii="Courier New"/>
                            <w:sz w:val="18"/>
                          </w:rPr>
                        </w:pPr>
                        <w:r>
                          <w:rPr>
                            <w:rFonts w:ascii="Courier New"/>
                            <w:sz w:val="18"/>
                          </w:rPr>
                          <w:t>}</w:t>
                        </w:r>
                      </w:p>
                      <w:p w14:paraId="3CA98EB7" w14:textId="77777777" w:rsidR="003D76C2" w:rsidRDefault="003D76C2">
                        <w:pPr>
                          <w:rPr>
                            <w:rFonts w:ascii="Courier New"/>
                            <w:sz w:val="20"/>
                          </w:rPr>
                        </w:pPr>
                      </w:p>
                      <w:p w14:paraId="4FD4DF3E" w14:textId="77777777" w:rsidR="003D76C2" w:rsidRDefault="00000000">
                        <w:pPr>
                          <w:spacing w:before="129" w:line="328" w:lineRule="auto"/>
                          <w:ind w:left="1317" w:right="255" w:hanging="432"/>
                          <w:rPr>
                            <w:rFonts w:ascii="Courier New"/>
                            <w:sz w:val="18"/>
                          </w:rPr>
                        </w:pPr>
                        <w:r>
                          <w:rPr>
                            <w:rFonts w:ascii="Courier New"/>
                            <w:sz w:val="18"/>
                          </w:rPr>
                          <w:t>internal</w:t>
                        </w:r>
                        <w:r>
                          <w:rPr>
                            <w:rFonts w:ascii="Courier New"/>
                            <w:spacing w:val="-7"/>
                            <w:sz w:val="18"/>
                          </w:rPr>
                          <w:t xml:space="preserve"> </w:t>
                        </w:r>
                        <w:r>
                          <w:rPr>
                            <w:rFonts w:ascii="Courier New"/>
                            <w:sz w:val="18"/>
                          </w:rPr>
                          <w:t>open</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generateItems</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7"/>
                            <w:sz w:val="18"/>
                          </w:rPr>
                          <w:t xml:space="preserve"> </w:t>
                        </w:r>
                        <w:r>
                          <w:rPr>
                            <w:rFonts w:ascii="Courier New"/>
                            <w:sz w:val="18"/>
                          </w:rPr>
                          <w:t>Int):</w:t>
                        </w:r>
                        <w:r>
                          <w:rPr>
                            <w:rFonts w:ascii="Courier New"/>
                            <w:spacing w:val="-7"/>
                            <w:sz w:val="18"/>
                          </w:rPr>
                          <w:t xml:space="preserve"> </w:t>
                        </w:r>
                        <w:r>
                          <w:rPr>
                            <w:rFonts w:ascii="Courier New"/>
                            <w:sz w:val="18"/>
                          </w:rPr>
                          <w:t>List&lt;Item&gt;</w:t>
                        </w:r>
                        <w:r>
                          <w:rPr>
                            <w:rFonts w:ascii="Courier New"/>
                            <w:spacing w:val="-7"/>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result = </w:t>
                        </w:r>
                        <w:proofErr w:type="spellStart"/>
                        <w:r>
                          <w:rPr>
                            <w:rFonts w:ascii="Courier New"/>
                            <w:sz w:val="18"/>
                          </w:rPr>
                          <w:t>mutableListOf</w:t>
                        </w:r>
                        <w:proofErr w:type="spellEnd"/>
                        <w:r>
                          <w:rPr>
                            <w:rFonts w:ascii="Courier New"/>
                            <w:sz w:val="18"/>
                          </w:rPr>
                          <w:t>&lt;Item&gt;()</w:t>
                        </w:r>
                      </w:p>
                      <w:p w14:paraId="3485226B" w14:textId="77777777" w:rsidR="003D76C2" w:rsidRDefault="00000000">
                        <w:pPr>
                          <w:spacing w:before="2"/>
                          <w:ind w:left="1317"/>
                          <w:rPr>
                            <w:rFonts w:ascii="Courier New"/>
                            <w:sz w:val="18"/>
                          </w:rPr>
                        </w:pPr>
                        <w:r>
                          <w:rPr>
                            <w:rFonts w:ascii="Courier New"/>
                            <w:sz w:val="18"/>
                          </w:rPr>
                          <w:t>for</w:t>
                        </w:r>
                        <w:r>
                          <w:rPr>
                            <w:rFonts w:ascii="Courier New"/>
                            <w:spacing w:val="-5"/>
                            <w:sz w:val="18"/>
                          </w:rPr>
                          <w:t xml:space="preserve"> </w:t>
                        </w:r>
                        <w:r>
                          <w:rPr>
                            <w:rFonts w:ascii="Courier New"/>
                            <w:sz w:val="18"/>
                          </w:rPr>
                          <w:t>(</w:t>
                        </w:r>
                        <w:proofErr w:type="spellStart"/>
                        <w:r>
                          <w:rPr>
                            <w:rFonts w:ascii="Courier New"/>
                            <w:sz w:val="18"/>
                          </w:rPr>
                          <w:t>i</w:t>
                        </w:r>
                        <w:proofErr w:type="spellEnd"/>
                        <w:r>
                          <w:rPr>
                            <w:rFonts w:ascii="Courier New"/>
                            <w:spacing w:val="-5"/>
                            <w:sz w:val="18"/>
                          </w:rPr>
                          <w:t xml:space="preserve"> </w:t>
                        </w:r>
                        <w:r>
                          <w:rPr>
                            <w:rFonts w:ascii="Courier New"/>
                            <w:sz w:val="18"/>
                          </w:rPr>
                          <w:t>in</w:t>
                        </w:r>
                        <w:r>
                          <w:rPr>
                            <w:rFonts w:ascii="Courier New"/>
                            <w:spacing w:val="-5"/>
                            <w:sz w:val="18"/>
                          </w:rPr>
                          <w:t xml:space="preserve"> </w:t>
                        </w:r>
                        <w:r>
                          <w:rPr>
                            <w:rFonts w:ascii="Courier New"/>
                            <w:sz w:val="18"/>
                          </w:rPr>
                          <w:t>1..itemCount)</w:t>
                        </w:r>
                        <w:r>
                          <w:rPr>
                            <w:rFonts w:ascii="Courier New"/>
                            <w:spacing w:val="-5"/>
                            <w:sz w:val="18"/>
                          </w:rPr>
                          <w:t xml:space="preserve"> </w:t>
                        </w:r>
                        <w:r>
                          <w:rPr>
                            <w:rFonts w:ascii="Courier New"/>
                            <w:spacing w:val="-10"/>
                            <w:sz w:val="18"/>
                          </w:rPr>
                          <w:t>{</w:t>
                        </w:r>
                      </w:p>
                    </w:txbxContent>
                  </v:textbox>
                </v:shape>
                <w10:wrap type="topAndBottom" anchorx="page"/>
              </v:group>
            </w:pict>
          </mc:Fallback>
        </mc:AlternateContent>
      </w:r>
    </w:p>
    <w:p w14:paraId="3A2C3D05" w14:textId="77777777" w:rsidR="003D76C2" w:rsidRDefault="003D76C2">
      <w:pPr>
        <w:rPr>
          <w:sz w:val="9"/>
        </w:rPr>
        <w:sectPr w:rsidR="003D76C2">
          <w:pgSz w:w="10800" w:h="13320"/>
          <w:pgMar w:top="1120" w:right="920" w:bottom="280" w:left="940" w:header="695" w:footer="0" w:gutter="0"/>
          <w:cols w:space="720"/>
        </w:sectPr>
      </w:pPr>
    </w:p>
    <w:p w14:paraId="4E2DAF79" w14:textId="77777777" w:rsidR="003D76C2" w:rsidRDefault="003D76C2">
      <w:pPr>
        <w:pStyle w:val="BodyText"/>
        <w:spacing w:before="3"/>
        <w:rPr>
          <w:sz w:val="5"/>
        </w:rPr>
      </w:pPr>
    </w:p>
    <w:p w14:paraId="49B199CF" w14:textId="77777777" w:rsidR="003D76C2" w:rsidRDefault="00D51F7C">
      <w:pPr>
        <w:pStyle w:val="BodyText"/>
        <w:ind w:left="104"/>
      </w:pPr>
      <w:r>
        <w:rPr>
          <w:noProof/>
        </w:rPr>
        <mc:AlternateContent>
          <mc:Choice Requires="wpg">
            <w:drawing>
              <wp:inline distT="0" distB="0" distL="0" distR="0" wp14:anchorId="254D528B" wp14:editId="22646B86">
                <wp:extent cx="5074920" cy="3063875"/>
                <wp:effectExtent l="0" t="0" r="5080" b="0"/>
                <wp:docPr id="847" name="docshapegroup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063875"/>
                          <a:chOff x="0" y="0"/>
                          <a:chExt cx="7992" cy="4825"/>
                        </a:xfrm>
                      </wpg:grpSpPr>
                      <wps:wsp>
                        <wps:cNvPr id="848" name="docshape704"/>
                        <wps:cNvSpPr>
                          <a:spLocks/>
                        </wps:cNvSpPr>
                        <wps:spPr bwMode="auto">
                          <a:xfrm>
                            <a:off x="0" y="10"/>
                            <a:ext cx="7992" cy="4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9" name="docshape705"/>
                        <wps:cNvSpPr>
                          <a:spLocks/>
                        </wps:cNvSpPr>
                        <wps:spPr bwMode="auto">
                          <a:xfrm>
                            <a:off x="0" y="0"/>
                            <a:ext cx="7992" cy="4825"/>
                          </a:xfrm>
                          <a:custGeom>
                            <a:avLst/>
                            <a:gdLst>
                              <a:gd name="T0" fmla="*/ 7992 w 7992"/>
                              <a:gd name="T1" fmla="*/ 4804 h 4825"/>
                              <a:gd name="T2" fmla="*/ 0 w 7992"/>
                              <a:gd name="T3" fmla="*/ 4804 h 4825"/>
                              <a:gd name="T4" fmla="*/ 0 w 7992"/>
                              <a:gd name="T5" fmla="*/ 4824 h 4825"/>
                              <a:gd name="T6" fmla="*/ 7992 w 7992"/>
                              <a:gd name="T7" fmla="*/ 4824 h 4825"/>
                              <a:gd name="T8" fmla="*/ 7992 w 7992"/>
                              <a:gd name="T9" fmla="*/ 4804 h 4825"/>
                              <a:gd name="T10" fmla="*/ 7992 w 7992"/>
                              <a:gd name="T11" fmla="*/ 0 h 4825"/>
                              <a:gd name="T12" fmla="*/ 0 w 7992"/>
                              <a:gd name="T13" fmla="*/ 0 h 4825"/>
                              <a:gd name="T14" fmla="*/ 0 w 7992"/>
                              <a:gd name="T15" fmla="*/ 20 h 4825"/>
                              <a:gd name="T16" fmla="*/ 7992 w 7992"/>
                              <a:gd name="T17" fmla="*/ 20 h 4825"/>
                              <a:gd name="T18" fmla="*/ 7992 w 7992"/>
                              <a:gd name="T19" fmla="*/ 0 h 4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825">
                                <a:moveTo>
                                  <a:pt x="7992" y="4804"/>
                                </a:moveTo>
                                <a:lnTo>
                                  <a:pt x="0" y="4804"/>
                                </a:lnTo>
                                <a:lnTo>
                                  <a:pt x="0" y="4824"/>
                                </a:lnTo>
                                <a:lnTo>
                                  <a:pt x="7992" y="4824"/>
                                </a:lnTo>
                                <a:lnTo>
                                  <a:pt x="7992" y="4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0" name="docshape706"/>
                        <wps:cNvSpPr txBox="1">
                          <a:spLocks/>
                        </wps:cNvSpPr>
                        <wps:spPr bwMode="auto">
                          <a:xfrm>
                            <a:off x="0" y="20"/>
                            <a:ext cx="7992" cy="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BD11D" w14:textId="77777777" w:rsidR="003D76C2" w:rsidRDefault="00000000">
                              <w:pPr>
                                <w:spacing w:before="40"/>
                                <w:ind w:left="1749"/>
                                <w:rPr>
                                  <w:rFonts w:ascii="Courier New"/>
                                  <w:sz w:val="18"/>
                                </w:rPr>
                              </w:pPr>
                              <w:proofErr w:type="spellStart"/>
                              <w:r>
                                <w:rPr>
                                  <w:rFonts w:ascii="Courier New"/>
                                  <w:spacing w:val="-2"/>
                                  <w:sz w:val="18"/>
                                </w:rPr>
                                <w:t>result.add</w:t>
                              </w:r>
                              <w:proofErr w:type="spellEnd"/>
                              <w:r>
                                <w:rPr>
                                  <w:rFonts w:ascii="Courier New"/>
                                  <w:spacing w:val="-2"/>
                                  <w:sz w:val="18"/>
                                </w:rPr>
                                <w:t>(Item(</w:t>
                              </w:r>
                              <w:proofErr w:type="spellStart"/>
                              <w:r>
                                <w:rPr>
                                  <w:rFonts w:ascii="Courier New"/>
                                  <w:spacing w:val="-2"/>
                                  <w:sz w:val="18"/>
                                </w:rPr>
                                <w:t>stringProvider.provideItemString</w:t>
                              </w:r>
                              <w:proofErr w:type="spellEnd"/>
                              <w:r>
                                <w:rPr>
                                  <w:rFonts w:ascii="Courier New"/>
                                  <w:spacing w:val="-2"/>
                                  <w:sz w:val="18"/>
                                </w:rPr>
                                <w:t>(</w:t>
                              </w:r>
                              <w:proofErr w:type="spellStart"/>
                              <w:r>
                                <w:rPr>
                                  <w:rFonts w:ascii="Courier New"/>
                                  <w:spacing w:val="-2"/>
                                  <w:sz w:val="18"/>
                                </w:rPr>
                                <w:t>i</w:t>
                              </w:r>
                              <w:proofErr w:type="spellEnd"/>
                              <w:r>
                                <w:rPr>
                                  <w:rFonts w:ascii="Courier New"/>
                                  <w:spacing w:val="-2"/>
                                  <w:sz w:val="18"/>
                                </w:rPr>
                                <w:t>)))</w:t>
                              </w:r>
                            </w:p>
                            <w:p w14:paraId="5781FB1C" w14:textId="77777777" w:rsidR="003D76C2" w:rsidRDefault="00000000">
                              <w:pPr>
                                <w:spacing w:before="76"/>
                                <w:ind w:left="1317"/>
                                <w:rPr>
                                  <w:rFonts w:ascii="Courier New"/>
                                  <w:sz w:val="18"/>
                                </w:rPr>
                              </w:pPr>
                              <w:r>
                                <w:rPr>
                                  <w:rFonts w:ascii="Courier New"/>
                                  <w:sz w:val="18"/>
                                </w:rPr>
                                <w:t>}</w:t>
                              </w:r>
                            </w:p>
                            <w:p w14:paraId="308B3624"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67A8DC2A" w14:textId="77777777" w:rsidR="003D76C2" w:rsidRDefault="00000000">
                              <w:pPr>
                                <w:spacing w:before="76"/>
                                <w:ind w:left="885"/>
                                <w:rPr>
                                  <w:rFonts w:ascii="Courier New"/>
                                  <w:sz w:val="18"/>
                                </w:rPr>
                              </w:pPr>
                              <w:r>
                                <w:rPr>
                                  <w:rFonts w:ascii="Courier New"/>
                                  <w:sz w:val="18"/>
                                </w:rPr>
                                <w:t>}</w:t>
                              </w:r>
                            </w:p>
                            <w:p w14:paraId="54133656" w14:textId="77777777" w:rsidR="003D76C2" w:rsidRDefault="003D76C2">
                              <w:pPr>
                                <w:rPr>
                                  <w:rFonts w:ascii="Courier New"/>
                                  <w:sz w:val="20"/>
                                </w:rPr>
                              </w:pPr>
                            </w:p>
                            <w:p w14:paraId="00185D7C" w14:textId="77777777" w:rsidR="003D76C2" w:rsidRDefault="003D76C2">
                              <w:pPr>
                                <w:rPr>
                                  <w:rFonts w:ascii="Courier New"/>
                                  <w:sz w:val="20"/>
                                </w:rPr>
                              </w:pPr>
                            </w:p>
                            <w:p w14:paraId="41C7022A" w14:textId="77777777" w:rsidR="003D76C2" w:rsidRDefault="003D76C2">
                              <w:pPr>
                                <w:spacing w:before="2"/>
                                <w:rPr>
                                  <w:rFonts w:ascii="Courier New"/>
                                  <w:sz w:val="16"/>
                                </w:rPr>
                              </w:pPr>
                            </w:p>
                            <w:p w14:paraId="0AAACDDE" w14:textId="77777777" w:rsidR="003D76C2" w:rsidRDefault="00000000">
                              <w:pPr>
                                <w:spacing w:line="328" w:lineRule="auto"/>
                                <w:ind w:left="1317" w:right="3699" w:hanging="432"/>
                                <w:rPr>
                                  <w:rFonts w:ascii="Courier New"/>
                                  <w:sz w:val="18"/>
                                </w:rPr>
                              </w:pPr>
                              <w:r>
                                <w:rPr>
                                  <w:rFonts w:ascii="Courier New"/>
                                  <w:sz w:val="18"/>
                                </w:rPr>
                                <w:t xml:space="preserve">inner class </w:t>
                              </w:r>
                              <w:proofErr w:type="spellStart"/>
                              <w:r>
                                <w:rPr>
                                  <w:rFonts w:ascii="Courier New"/>
                                  <w:sz w:val="18"/>
                                </w:rPr>
                                <w:t>ItemGeneratorTask</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itemCount</w:t>
                              </w:r>
                              <w:proofErr w:type="spellEnd"/>
                              <w:r>
                                <w:rPr>
                                  <w:rFonts w:ascii="Courier New"/>
                                  <w:sz w:val="18"/>
                                </w:rPr>
                                <w:t>:</w:t>
                              </w:r>
                              <w:r>
                                <w:rPr>
                                  <w:rFonts w:ascii="Courier New"/>
                                  <w:spacing w:val="-13"/>
                                  <w:sz w:val="18"/>
                                </w:rPr>
                                <w:t xml:space="preserve"> </w:t>
                              </w:r>
                              <w:r>
                                <w:rPr>
                                  <w:rFonts w:ascii="Courier New"/>
                                  <w:sz w:val="18"/>
                                </w:rPr>
                                <w:t>Int,</w:t>
                              </w:r>
                            </w:p>
                            <w:p w14:paraId="55A87F23" w14:textId="77777777" w:rsidR="003D76C2" w:rsidRDefault="00000000">
                              <w:pPr>
                                <w:spacing w:before="1"/>
                                <w:ind w:left="1317"/>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r>
                                <w:rPr>
                                  <w:rFonts w:ascii="Courier New"/>
                                  <w:sz w:val="18"/>
                                </w:rPr>
                                <w:t>callback:</w:t>
                              </w:r>
                              <w:r>
                                <w:rPr>
                                  <w:rFonts w:ascii="Courier New"/>
                                  <w:spacing w:val="-6"/>
                                  <w:sz w:val="18"/>
                                </w:rPr>
                                <w:t xml:space="preserve"> </w:t>
                              </w:r>
                              <w:r>
                                <w:rPr>
                                  <w:rFonts w:ascii="Courier New"/>
                                  <w:sz w:val="18"/>
                                </w:rPr>
                                <w:t>(List&lt;Item&gt;)</w:t>
                              </w:r>
                              <w:r>
                                <w:rPr>
                                  <w:rFonts w:ascii="Courier New"/>
                                  <w:spacing w:val="-7"/>
                                  <w:sz w:val="18"/>
                                </w:rPr>
                                <w:t xml:space="preserve"> </w:t>
                              </w:r>
                              <w:r>
                                <w:rPr>
                                  <w:rFonts w:ascii="Courier New"/>
                                  <w:sz w:val="18"/>
                                </w:rPr>
                                <w:t>-&gt;</w:t>
                              </w:r>
                              <w:r>
                                <w:rPr>
                                  <w:rFonts w:ascii="Courier New"/>
                                  <w:spacing w:val="-6"/>
                                  <w:sz w:val="18"/>
                                </w:rPr>
                                <w:t xml:space="preserve"> </w:t>
                              </w:r>
                              <w:r>
                                <w:rPr>
                                  <w:rFonts w:ascii="Courier New"/>
                                  <w:spacing w:val="-4"/>
                                  <w:sz w:val="18"/>
                                </w:rPr>
                                <w:t>Unit</w:t>
                              </w:r>
                            </w:p>
                            <w:p w14:paraId="3C22321D" w14:textId="77777777" w:rsidR="003D76C2" w:rsidRDefault="00000000">
                              <w:pPr>
                                <w:spacing w:before="77" w:line="328" w:lineRule="auto"/>
                                <w:ind w:left="1317" w:right="4426" w:hanging="432"/>
                                <w:rPr>
                                  <w:rFonts w:ascii="Courier New"/>
                                  <w:sz w:val="18"/>
                                </w:rPr>
                              </w:pPr>
                              <w:r>
                                <w:rPr>
                                  <w:rFonts w:ascii="Courier New"/>
                                  <w:sz w:val="18"/>
                                </w:rPr>
                                <w:t xml:space="preserve">) : </w:t>
                              </w:r>
                              <w:proofErr w:type="spellStart"/>
                              <w:r>
                                <w:rPr>
                                  <w:rFonts w:ascii="Courier New"/>
                                  <w:sz w:val="18"/>
                                </w:rPr>
                                <w:t>TimerTask</w:t>
                              </w:r>
                              <w:proofErr w:type="spellEnd"/>
                              <w:r>
                                <w:rPr>
                                  <w:rFonts w:ascii="Courier New"/>
                                  <w:sz w:val="18"/>
                                </w:rPr>
                                <w:t>() { 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run()</w:t>
                              </w:r>
                              <w:r>
                                <w:rPr>
                                  <w:rFonts w:ascii="Courier New"/>
                                  <w:spacing w:val="-13"/>
                                  <w:sz w:val="18"/>
                                </w:rPr>
                                <w:t xml:space="preserve"> </w:t>
                              </w:r>
                              <w:r>
                                <w:rPr>
                                  <w:rFonts w:ascii="Courier New"/>
                                  <w:sz w:val="18"/>
                                </w:rPr>
                                <w:t>{</w:t>
                              </w:r>
                            </w:p>
                            <w:p w14:paraId="06E9588F" w14:textId="77777777" w:rsidR="003D76C2" w:rsidRDefault="00000000">
                              <w:pPr>
                                <w:spacing w:before="1" w:line="328" w:lineRule="auto"/>
                                <w:ind w:left="1749"/>
                                <w:rPr>
                                  <w:rFonts w:ascii="Courier New"/>
                                  <w:sz w:val="18"/>
                                </w:rPr>
                              </w:pPr>
                              <w:proofErr w:type="spellStart"/>
                              <w:r>
                                <w:rPr>
                                  <w:rFonts w:ascii="Courier New"/>
                                  <w:spacing w:val="-2"/>
                                  <w:sz w:val="18"/>
                                </w:rPr>
                                <w:t>callback.invoke</w:t>
                              </w:r>
                              <w:proofErr w:type="spellEnd"/>
                              <w:r>
                                <w:rPr>
                                  <w:rFonts w:ascii="Courier New"/>
                                  <w:spacing w:val="-2"/>
                                  <w:sz w:val="18"/>
                                </w:rPr>
                                <w:t>(</w:t>
                              </w:r>
                              <w:proofErr w:type="spellStart"/>
                              <w:r>
                                <w:rPr>
                                  <w:rFonts w:ascii="Courier New"/>
                                  <w:spacing w:val="-2"/>
                                  <w:sz w:val="18"/>
                                </w:rPr>
                                <w:t>generateItems</w:t>
                              </w:r>
                              <w:proofErr w:type="spellEnd"/>
                              <w:r>
                                <w:rPr>
                                  <w:rFonts w:ascii="Courier New"/>
                                  <w:spacing w:val="-2"/>
                                  <w:sz w:val="18"/>
                                </w:rPr>
                                <w:t>(</w:t>
                              </w:r>
                              <w:proofErr w:type="spellStart"/>
                              <w:r>
                                <w:rPr>
                                  <w:rFonts w:ascii="Courier New"/>
                                  <w:spacing w:val="-2"/>
                                  <w:sz w:val="18"/>
                                </w:rPr>
                                <w:t>itemCount</w:t>
                              </w:r>
                              <w:proofErr w:type="spellEnd"/>
                              <w:r>
                                <w:rPr>
                                  <w:rFonts w:ascii="Courier New"/>
                                  <w:spacing w:val="-2"/>
                                  <w:sz w:val="18"/>
                                </w:rPr>
                                <w:t xml:space="preserve">)) </w:t>
                              </w:r>
                              <w:proofErr w:type="spellStart"/>
                              <w:r>
                                <w:rPr>
                                  <w:rFonts w:ascii="Courier New"/>
                                  <w:spacing w:val="-2"/>
                                  <w:sz w:val="18"/>
                                </w:rPr>
                                <w:t>countingIdlingResource.decrement</w:t>
                              </w:r>
                              <w:proofErr w:type="spellEnd"/>
                              <w:r>
                                <w:rPr>
                                  <w:rFonts w:ascii="Courier New"/>
                                  <w:spacing w:val="-2"/>
                                  <w:sz w:val="18"/>
                                </w:rPr>
                                <w:t>()</w:t>
                              </w:r>
                            </w:p>
                            <w:p w14:paraId="40F70725" w14:textId="77777777" w:rsidR="003D76C2" w:rsidRDefault="00000000">
                              <w:pPr>
                                <w:spacing w:before="1"/>
                                <w:ind w:left="1317"/>
                                <w:rPr>
                                  <w:rFonts w:ascii="Courier New"/>
                                  <w:sz w:val="18"/>
                                </w:rPr>
                              </w:pPr>
                              <w:r>
                                <w:rPr>
                                  <w:rFonts w:ascii="Courier New"/>
                                  <w:sz w:val="18"/>
                                </w:rPr>
                                <w:t>}</w:t>
                              </w:r>
                            </w:p>
                            <w:p w14:paraId="5FD9DBD3" w14:textId="77777777" w:rsidR="003D76C2" w:rsidRDefault="003D76C2">
                              <w:pPr>
                                <w:rPr>
                                  <w:rFonts w:ascii="Courier New"/>
                                  <w:sz w:val="20"/>
                                </w:rPr>
                              </w:pPr>
                            </w:p>
                            <w:p w14:paraId="43D30F22" w14:textId="77777777" w:rsidR="003D76C2" w:rsidRDefault="00000000">
                              <w:pPr>
                                <w:spacing w:before="130"/>
                                <w:ind w:left="885"/>
                                <w:rPr>
                                  <w:rFonts w:ascii="Courier New"/>
                                  <w:sz w:val="18"/>
                                </w:rPr>
                              </w:pPr>
                              <w:r>
                                <w:rPr>
                                  <w:rFonts w:ascii="Courier New"/>
                                  <w:sz w:val="18"/>
                                </w:rPr>
                                <w:t>}</w:t>
                              </w:r>
                            </w:p>
                            <w:p w14:paraId="12F8714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54D528B" id="docshapegroup703" o:spid="_x0000_s1604" style="width:399.6pt;height:241.25pt;mso-position-horizontal-relative:char;mso-position-vertical-relative:line" coordsize="7992,4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">
                <v:rect id="docshape704" o:spid="_x0000_s1605" style="position:absolute;top:10;width:7992;height:4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" fillcolor="#f6f6f6" stroked="f">
                  <v:path arrowok="t"/>
                </v:rect>
                <v:shape id="docshape705" o:spid="_x0000_s1606" style="position:absolute;width:7992;height:4825;visibility:visible;mso-wrap-style:square;v-text-anchor:top" coordsize="7992,4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" path="m7992,4804l,4804r,20l7992,4824r,-20xm7992,l,,,20r7992,l7992,xe" fillcolor="#dadada" stroked="f">
                  <v:path arrowok="t" o:connecttype="custom" o:connectlocs="7992,4804;0,4804;0,4824;7992,4824;7992,4804;7992,0;0,0;0,20;7992,20;7992,0" o:connectangles="0,0,0,0,0,0,0,0,0,0"/>
                </v:shape>
                <v:shape id="docshape706" o:spid="_x0000_s1607" type="#_x0000_t202" style="position:absolute;top:20;width:7992;height:4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" filled="f" stroked="f">
                  <v:path arrowok="t"/>
                  <v:textbox inset="0,0,0,0">
                    <w:txbxContent>
                      <w:p w14:paraId="21ABD11D" w14:textId="77777777" w:rsidR="003D76C2" w:rsidRDefault="00000000">
                        <w:pPr>
                          <w:spacing w:before="40"/>
                          <w:ind w:left="1749"/>
                          <w:rPr>
                            <w:rFonts w:ascii="Courier New"/>
                            <w:sz w:val="18"/>
                          </w:rPr>
                        </w:pPr>
                        <w:proofErr w:type="spellStart"/>
                        <w:r>
                          <w:rPr>
                            <w:rFonts w:ascii="Courier New"/>
                            <w:spacing w:val="-2"/>
                            <w:sz w:val="18"/>
                          </w:rPr>
                          <w:t>result.add</w:t>
                        </w:r>
                        <w:proofErr w:type="spellEnd"/>
                        <w:r>
                          <w:rPr>
                            <w:rFonts w:ascii="Courier New"/>
                            <w:spacing w:val="-2"/>
                            <w:sz w:val="18"/>
                          </w:rPr>
                          <w:t>(Item(</w:t>
                        </w:r>
                        <w:proofErr w:type="spellStart"/>
                        <w:r>
                          <w:rPr>
                            <w:rFonts w:ascii="Courier New"/>
                            <w:spacing w:val="-2"/>
                            <w:sz w:val="18"/>
                          </w:rPr>
                          <w:t>stringProvider.provideItemString</w:t>
                        </w:r>
                        <w:proofErr w:type="spellEnd"/>
                        <w:r>
                          <w:rPr>
                            <w:rFonts w:ascii="Courier New"/>
                            <w:spacing w:val="-2"/>
                            <w:sz w:val="18"/>
                          </w:rPr>
                          <w:t>(</w:t>
                        </w:r>
                        <w:proofErr w:type="spellStart"/>
                        <w:r>
                          <w:rPr>
                            <w:rFonts w:ascii="Courier New"/>
                            <w:spacing w:val="-2"/>
                            <w:sz w:val="18"/>
                          </w:rPr>
                          <w:t>i</w:t>
                        </w:r>
                        <w:proofErr w:type="spellEnd"/>
                        <w:r>
                          <w:rPr>
                            <w:rFonts w:ascii="Courier New"/>
                            <w:spacing w:val="-2"/>
                            <w:sz w:val="18"/>
                          </w:rPr>
                          <w:t>)))</w:t>
                        </w:r>
                      </w:p>
                      <w:p w14:paraId="5781FB1C" w14:textId="77777777" w:rsidR="003D76C2" w:rsidRDefault="00000000">
                        <w:pPr>
                          <w:spacing w:before="76"/>
                          <w:ind w:left="1317"/>
                          <w:rPr>
                            <w:rFonts w:ascii="Courier New"/>
                            <w:sz w:val="18"/>
                          </w:rPr>
                        </w:pPr>
                        <w:r>
                          <w:rPr>
                            <w:rFonts w:ascii="Courier New"/>
                            <w:sz w:val="18"/>
                          </w:rPr>
                          <w:t>}</w:t>
                        </w:r>
                      </w:p>
                      <w:p w14:paraId="308B3624"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67A8DC2A" w14:textId="77777777" w:rsidR="003D76C2" w:rsidRDefault="00000000">
                        <w:pPr>
                          <w:spacing w:before="76"/>
                          <w:ind w:left="885"/>
                          <w:rPr>
                            <w:rFonts w:ascii="Courier New"/>
                            <w:sz w:val="18"/>
                          </w:rPr>
                        </w:pPr>
                        <w:r>
                          <w:rPr>
                            <w:rFonts w:ascii="Courier New"/>
                            <w:sz w:val="18"/>
                          </w:rPr>
                          <w:t>}</w:t>
                        </w:r>
                      </w:p>
                      <w:p w14:paraId="54133656" w14:textId="77777777" w:rsidR="003D76C2" w:rsidRDefault="003D76C2">
                        <w:pPr>
                          <w:rPr>
                            <w:rFonts w:ascii="Courier New"/>
                            <w:sz w:val="20"/>
                          </w:rPr>
                        </w:pPr>
                      </w:p>
                      <w:p w14:paraId="00185D7C" w14:textId="77777777" w:rsidR="003D76C2" w:rsidRDefault="003D76C2">
                        <w:pPr>
                          <w:rPr>
                            <w:rFonts w:ascii="Courier New"/>
                            <w:sz w:val="20"/>
                          </w:rPr>
                        </w:pPr>
                      </w:p>
                      <w:p w14:paraId="41C7022A" w14:textId="77777777" w:rsidR="003D76C2" w:rsidRDefault="003D76C2">
                        <w:pPr>
                          <w:spacing w:before="2"/>
                          <w:rPr>
                            <w:rFonts w:ascii="Courier New"/>
                            <w:sz w:val="16"/>
                          </w:rPr>
                        </w:pPr>
                      </w:p>
                      <w:p w14:paraId="0AAACDDE" w14:textId="77777777" w:rsidR="003D76C2" w:rsidRDefault="00000000">
                        <w:pPr>
                          <w:spacing w:line="328" w:lineRule="auto"/>
                          <w:ind w:left="1317" w:right="3699" w:hanging="432"/>
                          <w:rPr>
                            <w:rFonts w:ascii="Courier New"/>
                            <w:sz w:val="18"/>
                          </w:rPr>
                        </w:pPr>
                        <w:r>
                          <w:rPr>
                            <w:rFonts w:ascii="Courier New"/>
                            <w:sz w:val="18"/>
                          </w:rPr>
                          <w:t xml:space="preserve">inner class </w:t>
                        </w:r>
                        <w:proofErr w:type="spellStart"/>
                        <w:r>
                          <w:rPr>
                            <w:rFonts w:ascii="Courier New"/>
                            <w:sz w:val="18"/>
                          </w:rPr>
                          <w:t>ItemGeneratorTask</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itemCount</w:t>
                        </w:r>
                        <w:proofErr w:type="spellEnd"/>
                        <w:r>
                          <w:rPr>
                            <w:rFonts w:ascii="Courier New"/>
                            <w:sz w:val="18"/>
                          </w:rPr>
                          <w:t>:</w:t>
                        </w:r>
                        <w:r>
                          <w:rPr>
                            <w:rFonts w:ascii="Courier New"/>
                            <w:spacing w:val="-13"/>
                            <w:sz w:val="18"/>
                          </w:rPr>
                          <w:t xml:space="preserve"> </w:t>
                        </w:r>
                        <w:r>
                          <w:rPr>
                            <w:rFonts w:ascii="Courier New"/>
                            <w:sz w:val="18"/>
                          </w:rPr>
                          <w:t>Int,</w:t>
                        </w:r>
                      </w:p>
                      <w:p w14:paraId="55A87F23" w14:textId="77777777" w:rsidR="003D76C2" w:rsidRDefault="00000000">
                        <w:pPr>
                          <w:spacing w:before="1"/>
                          <w:ind w:left="1317"/>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r>
                          <w:rPr>
                            <w:rFonts w:ascii="Courier New"/>
                            <w:sz w:val="18"/>
                          </w:rPr>
                          <w:t>callback:</w:t>
                        </w:r>
                        <w:r>
                          <w:rPr>
                            <w:rFonts w:ascii="Courier New"/>
                            <w:spacing w:val="-6"/>
                            <w:sz w:val="18"/>
                          </w:rPr>
                          <w:t xml:space="preserve"> </w:t>
                        </w:r>
                        <w:r>
                          <w:rPr>
                            <w:rFonts w:ascii="Courier New"/>
                            <w:sz w:val="18"/>
                          </w:rPr>
                          <w:t>(List&lt;Item&gt;)</w:t>
                        </w:r>
                        <w:r>
                          <w:rPr>
                            <w:rFonts w:ascii="Courier New"/>
                            <w:spacing w:val="-7"/>
                            <w:sz w:val="18"/>
                          </w:rPr>
                          <w:t xml:space="preserve"> </w:t>
                        </w:r>
                        <w:r>
                          <w:rPr>
                            <w:rFonts w:ascii="Courier New"/>
                            <w:sz w:val="18"/>
                          </w:rPr>
                          <w:t>-&gt;</w:t>
                        </w:r>
                        <w:r>
                          <w:rPr>
                            <w:rFonts w:ascii="Courier New"/>
                            <w:spacing w:val="-6"/>
                            <w:sz w:val="18"/>
                          </w:rPr>
                          <w:t xml:space="preserve"> </w:t>
                        </w:r>
                        <w:r>
                          <w:rPr>
                            <w:rFonts w:ascii="Courier New"/>
                            <w:spacing w:val="-4"/>
                            <w:sz w:val="18"/>
                          </w:rPr>
                          <w:t>Unit</w:t>
                        </w:r>
                      </w:p>
                      <w:p w14:paraId="3C22321D" w14:textId="77777777" w:rsidR="003D76C2" w:rsidRDefault="00000000">
                        <w:pPr>
                          <w:spacing w:before="77" w:line="328" w:lineRule="auto"/>
                          <w:ind w:left="1317" w:right="4426" w:hanging="432"/>
                          <w:rPr>
                            <w:rFonts w:ascii="Courier New"/>
                            <w:sz w:val="18"/>
                          </w:rPr>
                        </w:pPr>
                        <w:r>
                          <w:rPr>
                            <w:rFonts w:ascii="Courier New"/>
                            <w:sz w:val="18"/>
                          </w:rPr>
                          <w:t xml:space="preserve">) : </w:t>
                        </w:r>
                        <w:proofErr w:type="spellStart"/>
                        <w:r>
                          <w:rPr>
                            <w:rFonts w:ascii="Courier New"/>
                            <w:sz w:val="18"/>
                          </w:rPr>
                          <w:t>TimerTask</w:t>
                        </w:r>
                        <w:proofErr w:type="spellEnd"/>
                        <w:r>
                          <w:rPr>
                            <w:rFonts w:ascii="Courier New"/>
                            <w:sz w:val="18"/>
                          </w:rPr>
                          <w:t>() { 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run()</w:t>
                        </w:r>
                        <w:r>
                          <w:rPr>
                            <w:rFonts w:ascii="Courier New"/>
                            <w:spacing w:val="-13"/>
                            <w:sz w:val="18"/>
                          </w:rPr>
                          <w:t xml:space="preserve"> </w:t>
                        </w:r>
                        <w:r>
                          <w:rPr>
                            <w:rFonts w:ascii="Courier New"/>
                            <w:sz w:val="18"/>
                          </w:rPr>
                          <w:t>{</w:t>
                        </w:r>
                      </w:p>
                      <w:p w14:paraId="06E9588F" w14:textId="77777777" w:rsidR="003D76C2" w:rsidRDefault="00000000">
                        <w:pPr>
                          <w:spacing w:before="1" w:line="328" w:lineRule="auto"/>
                          <w:ind w:left="1749"/>
                          <w:rPr>
                            <w:rFonts w:ascii="Courier New"/>
                            <w:sz w:val="18"/>
                          </w:rPr>
                        </w:pPr>
                        <w:proofErr w:type="spellStart"/>
                        <w:r>
                          <w:rPr>
                            <w:rFonts w:ascii="Courier New"/>
                            <w:spacing w:val="-2"/>
                            <w:sz w:val="18"/>
                          </w:rPr>
                          <w:t>callback.invoke</w:t>
                        </w:r>
                        <w:proofErr w:type="spellEnd"/>
                        <w:r>
                          <w:rPr>
                            <w:rFonts w:ascii="Courier New"/>
                            <w:spacing w:val="-2"/>
                            <w:sz w:val="18"/>
                          </w:rPr>
                          <w:t>(</w:t>
                        </w:r>
                        <w:proofErr w:type="spellStart"/>
                        <w:r>
                          <w:rPr>
                            <w:rFonts w:ascii="Courier New"/>
                            <w:spacing w:val="-2"/>
                            <w:sz w:val="18"/>
                          </w:rPr>
                          <w:t>generateItems</w:t>
                        </w:r>
                        <w:proofErr w:type="spellEnd"/>
                        <w:r>
                          <w:rPr>
                            <w:rFonts w:ascii="Courier New"/>
                            <w:spacing w:val="-2"/>
                            <w:sz w:val="18"/>
                          </w:rPr>
                          <w:t>(</w:t>
                        </w:r>
                        <w:proofErr w:type="spellStart"/>
                        <w:r>
                          <w:rPr>
                            <w:rFonts w:ascii="Courier New"/>
                            <w:spacing w:val="-2"/>
                            <w:sz w:val="18"/>
                          </w:rPr>
                          <w:t>itemCount</w:t>
                        </w:r>
                        <w:proofErr w:type="spellEnd"/>
                        <w:r>
                          <w:rPr>
                            <w:rFonts w:ascii="Courier New"/>
                            <w:spacing w:val="-2"/>
                            <w:sz w:val="18"/>
                          </w:rPr>
                          <w:t xml:space="preserve">)) </w:t>
                        </w:r>
                        <w:proofErr w:type="spellStart"/>
                        <w:r>
                          <w:rPr>
                            <w:rFonts w:ascii="Courier New"/>
                            <w:spacing w:val="-2"/>
                            <w:sz w:val="18"/>
                          </w:rPr>
                          <w:t>countingIdlingResource.decrement</w:t>
                        </w:r>
                        <w:proofErr w:type="spellEnd"/>
                        <w:r>
                          <w:rPr>
                            <w:rFonts w:ascii="Courier New"/>
                            <w:spacing w:val="-2"/>
                            <w:sz w:val="18"/>
                          </w:rPr>
                          <w:t>()</w:t>
                        </w:r>
                      </w:p>
                      <w:p w14:paraId="40F70725" w14:textId="77777777" w:rsidR="003D76C2" w:rsidRDefault="00000000">
                        <w:pPr>
                          <w:spacing w:before="1"/>
                          <w:ind w:left="1317"/>
                          <w:rPr>
                            <w:rFonts w:ascii="Courier New"/>
                            <w:sz w:val="18"/>
                          </w:rPr>
                        </w:pPr>
                        <w:r>
                          <w:rPr>
                            <w:rFonts w:ascii="Courier New"/>
                            <w:sz w:val="18"/>
                          </w:rPr>
                          <w:t>}</w:t>
                        </w:r>
                      </w:p>
                      <w:p w14:paraId="5FD9DBD3" w14:textId="77777777" w:rsidR="003D76C2" w:rsidRDefault="003D76C2">
                        <w:pPr>
                          <w:rPr>
                            <w:rFonts w:ascii="Courier New"/>
                            <w:sz w:val="20"/>
                          </w:rPr>
                        </w:pPr>
                      </w:p>
                      <w:p w14:paraId="43D30F22" w14:textId="77777777" w:rsidR="003D76C2" w:rsidRDefault="00000000">
                        <w:pPr>
                          <w:spacing w:before="130"/>
                          <w:ind w:left="885"/>
                          <w:rPr>
                            <w:rFonts w:ascii="Courier New"/>
                            <w:sz w:val="18"/>
                          </w:rPr>
                        </w:pPr>
                        <w:r>
                          <w:rPr>
                            <w:rFonts w:ascii="Courier New"/>
                            <w:sz w:val="18"/>
                          </w:rPr>
                          <w:t>}</w:t>
                        </w:r>
                      </w:p>
                      <w:p w14:paraId="12F87142"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3D6686C5" w14:textId="77777777" w:rsidR="003D76C2" w:rsidRDefault="00000000">
      <w:pPr>
        <w:pStyle w:val="ListParagraph"/>
        <w:numPr>
          <w:ilvl w:val="0"/>
          <w:numId w:val="8"/>
        </w:numPr>
        <w:tabs>
          <w:tab w:val="left" w:pos="554"/>
        </w:tabs>
        <w:spacing w:before="42" w:line="242" w:lineRule="auto"/>
        <w:ind w:right="887"/>
        <w:jc w:val="left"/>
        <w:rPr>
          <w:sz w:val="20"/>
        </w:rPr>
      </w:pPr>
      <w:r>
        <w:rPr>
          <w:sz w:val="20"/>
        </w:rPr>
        <w:t>Now</w:t>
      </w:r>
      <w:r>
        <w:rPr>
          <w:spacing w:val="-3"/>
          <w:sz w:val="20"/>
        </w:rPr>
        <w:t xml:space="preserve"> </w:t>
      </w:r>
      <w:r>
        <w:rPr>
          <w:sz w:val="20"/>
        </w:rPr>
        <w:t>we</w:t>
      </w:r>
      <w:r>
        <w:rPr>
          <w:spacing w:val="-3"/>
          <w:sz w:val="20"/>
        </w:rPr>
        <w:t xml:space="preserve"> </w:t>
      </w:r>
      <w:r>
        <w:rPr>
          <w:sz w:val="20"/>
        </w:rPr>
        <w:t>are</w:t>
      </w:r>
      <w:r>
        <w:rPr>
          <w:spacing w:val="-4"/>
          <w:sz w:val="20"/>
        </w:rPr>
        <w:t xml:space="preserve"> </w:t>
      </w:r>
      <w:r>
        <w:rPr>
          <w:sz w:val="20"/>
        </w:rPr>
        <w:t>done</w:t>
      </w:r>
      <w:r>
        <w:rPr>
          <w:spacing w:val="-3"/>
          <w:sz w:val="20"/>
        </w:rPr>
        <w:t xml:space="preserve"> </w:t>
      </w:r>
      <w:r>
        <w:rPr>
          <w:sz w:val="20"/>
        </w:rPr>
        <w:t>with</w:t>
      </w:r>
      <w:r>
        <w:rPr>
          <w:spacing w:val="-3"/>
          <w:sz w:val="20"/>
        </w:rPr>
        <w:t xml:space="preserve"> </w:t>
      </w:r>
      <w:r>
        <w:rPr>
          <w:sz w:val="20"/>
        </w:rPr>
        <w:t>the</w:t>
      </w:r>
      <w:r>
        <w:rPr>
          <w:spacing w:val="-3"/>
          <w:sz w:val="20"/>
        </w:rPr>
        <w:t xml:space="preserve"> </w:t>
      </w:r>
      <w:r>
        <w:rPr>
          <w:sz w:val="20"/>
        </w:rPr>
        <w:t>unit</w:t>
      </w:r>
      <w:r>
        <w:rPr>
          <w:spacing w:val="-3"/>
          <w:sz w:val="20"/>
        </w:rPr>
        <w:t xml:space="preserve"> </w:t>
      </w:r>
      <w:r>
        <w:rPr>
          <w:sz w:val="20"/>
        </w:rPr>
        <w:t>tests.</w:t>
      </w:r>
      <w:r>
        <w:rPr>
          <w:spacing w:val="-3"/>
          <w:sz w:val="20"/>
        </w:rPr>
        <w:t xml:space="preserve"> </w:t>
      </w:r>
      <w:r>
        <w:rPr>
          <w:sz w:val="20"/>
        </w:rPr>
        <w:t>Let's</w:t>
      </w:r>
      <w:r>
        <w:rPr>
          <w:spacing w:val="-3"/>
          <w:sz w:val="20"/>
        </w:rPr>
        <w:t xml:space="preserve"> </w:t>
      </w:r>
      <w:r>
        <w:rPr>
          <w:sz w:val="20"/>
        </w:rPr>
        <w:t>move</w:t>
      </w:r>
      <w:r>
        <w:rPr>
          <w:spacing w:val="-4"/>
          <w:sz w:val="20"/>
        </w:rPr>
        <w:t xml:space="preserve"> </w:t>
      </w:r>
      <w:r>
        <w:rPr>
          <w:sz w:val="20"/>
        </w:rPr>
        <w:t>on</w:t>
      </w:r>
      <w:r>
        <w:rPr>
          <w:spacing w:val="-3"/>
          <w:sz w:val="20"/>
        </w:rPr>
        <w:t xml:space="preserve"> </w:t>
      </w:r>
      <w:r>
        <w:rPr>
          <w:sz w:val="20"/>
        </w:rPr>
        <w:t>to</w:t>
      </w:r>
      <w:r>
        <w:rPr>
          <w:spacing w:val="-3"/>
          <w:sz w:val="20"/>
        </w:rPr>
        <w:t xml:space="preserve"> </w:t>
      </w:r>
      <w:r>
        <w:rPr>
          <w:sz w:val="20"/>
        </w:rPr>
        <w:t>make</w:t>
      </w:r>
      <w:r>
        <w:rPr>
          <w:spacing w:val="-4"/>
          <w:sz w:val="20"/>
        </w:rPr>
        <w:t xml:space="preserve"> </w:t>
      </w:r>
      <w:r>
        <w:rPr>
          <w:sz w:val="20"/>
        </w:rPr>
        <w:t>the</w:t>
      </w:r>
      <w:r>
        <w:rPr>
          <w:spacing w:val="-3"/>
          <w:sz w:val="20"/>
        </w:rPr>
        <w:t xml:space="preserve"> </w:t>
      </w:r>
      <w:r>
        <w:rPr>
          <w:sz w:val="20"/>
        </w:rPr>
        <w:t>integration</w:t>
      </w:r>
      <w:r>
        <w:rPr>
          <w:spacing w:val="-3"/>
          <w:sz w:val="20"/>
        </w:rPr>
        <w:t xml:space="preserve"> </w:t>
      </w:r>
      <w:r>
        <w:rPr>
          <w:sz w:val="20"/>
        </w:rPr>
        <w:t xml:space="preserve">tests pass. We will start with </w:t>
      </w:r>
      <w:r>
        <w:rPr>
          <w:rFonts w:ascii="Courier New"/>
          <w:b/>
        </w:rPr>
        <w:t>Activity1Test</w:t>
      </w:r>
      <w:r>
        <w:rPr>
          <w:sz w:val="20"/>
        </w:rPr>
        <w:t>. Here, we will need to connect the</w:t>
      </w:r>
      <w:r>
        <w:rPr>
          <w:spacing w:val="40"/>
          <w:sz w:val="20"/>
        </w:rPr>
        <w:t xml:space="preserve"> </w:t>
      </w:r>
      <w:r>
        <w:rPr>
          <w:sz w:val="20"/>
        </w:rPr>
        <w:t xml:space="preserve">click listener to the button to open </w:t>
      </w:r>
      <w:r>
        <w:rPr>
          <w:rFonts w:ascii="Courier New"/>
          <w:b/>
        </w:rPr>
        <w:t>Activity2</w:t>
      </w:r>
      <w:r>
        <w:rPr>
          <w:sz w:val="20"/>
        </w:rPr>
        <w:t xml:space="preserve">. We can update the </w:t>
      </w:r>
      <w:proofErr w:type="spellStart"/>
      <w:r>
        <w:rPr>
          <w:rFonts w:ascii="Courier New"/>
          <w:b/>
        </w:rPr>
        <w:t>onCreate</w:t>
      </w:r>
      <w:proofErr w:type="spellEnd"/>
      <w:r>
        <w:rPr>
          <w:rFonts w:ascii="Courier New"/>
          <w:b/>
        </w:rPr>
        <w:t xml:space="preserve"> </w:t>
      </w:r>
      <w:r>
        <w:rPr>
          <w:sz w:val="20"/>
        </w:rPr>
        <w:t xml:space="preserve">method of </w:t>
      </w:r>
      <w:r>
        <w:rPr>
          <w:rFonts w:ascii="Courier New"/>
          <w:b/>
        </w:rPr>
        <w:t>Activity1</w:t>
      </w:r>
      <w:r>
        <w:rPr>
          <w:rFonts w:ascii="Courier New"/>
          <w:b/>
          <w:spacing w:val="-57"/>
        </w:rPr>
        <w:t xml:space="preserve"> </w:t>
      </w:r>
      <w:r>
        <w:rPr>
          <w:sz w:val="20"/>
        </w:rPr>
        <w:t>to add the following:</w:t>
      </w:r>
    </w:p>
    <w:p w14:paraId="214D14FA" w14:textId="77777777" w:rsidR="003D76C2" w:rsidRDefault="00D51F7C">
      <w:pPr>
        <w:pStyle w:val="BodyText"/>
        <w:spacing w:before="7"/>
        <w:rPr>
          <w:sz w:val="8"/>
        </w:rPr>
      </w:pPr>
      <w:r>
        <w:rPr>
          <w:noProof/>
        </w:rPr>
        <mc:AlternateContent>
          <mc:Choice Requires="wpg">
            <w:drawing>
              <wp:anchor distT="0" distB="0" distL="0" distR="0" simplePos="0" relativeHeight="487689216" behindDoc="1" locked="0" layoutInCell="1" allowOverlap="1" wp14:anchorId="017DC308" wp14:editId="50AFCB18">
                <wp:simplePos x="0" y="0"/>
                <wp:positionH relativeFrom="page">
                  <wp:posOffset>662940</wp:posOffset>
                </wp:positionH>
                <wp:positionV relativeFrom="paragraph">
                  <wp:posOffset>88900</wp:posOffset>
                </wp:positionV>
                <wp:extent cx="5074920" cy="2886075"/>
                <wp:effectExtent l="0" t="0" r="5080" b="0"/>
                <wp:wrapTopAndBottom/>
                <wp:docPr id="843" name="docshapegroup7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1044" y="140"/>
                          <a:chExt cx="7992" cy="4545"/>
                        </a:xfrm>
                      </wpg:grpSpPr>
                      <wps:wsp>
                        <wps:cNvPr id="844" name="docshape708"/>
                        <wps:cNvSpPr>
                          <a:spLocks/>
                        </wps:cNvSpPr>
                        <wps:spPr bwMode="auto">
                          <a:xfrm>
                            <a:off x="1044" y="149"/>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5" name="docshape709"/>
                        <wps:cNvSpPr>
                          <a:spLocks/>
                        </wps:cNvSpPr>
                        <wps:spPr bwMode="auto">
                          <a:xfrm>
                            <a:off x="1044" y="139"/>
                            <a:ext cx="7992" cy="4545"/>
                          </a:xfrm>
                          <a:custGeom>
                            <a:avLst/>
                            <a:gdLst>
                              <a:gd name="T0" fmla="+- 0 9036 1044"/>
                              <a:gd name="T1" fmla="*/ T0 w 7992"/>
                              <a:gd name="T2" fmla="+- 0 4664 140"/>
                              <a:gd name="T3" fmla="*/ 4664 h 4545"/>
                              <a:gd name="T4" fmla="+- 0 1044 1044"/>
                              <a:gd name="T5" fmla="*/ T4 w 7992"/>
                              <a:gd name="T6" fmla="+- 0 4664 140"/>
                              <a:gd name="T7" fmla="*/ 4664 h 4545"/>
                              <a:gd name="T8" fmla="+- 0 1044 1044"/>
                              <a:gd name="T9" fmla="*/ T8 w 7992"/>
                              <a:gd name="T10" fmla="+- 0 4684 140"/>
                              <a:gd name="T11" fmla="*/ 4684 h 4545"/>
                              <a:gd name="T12" fmla="+- 0 9036 1044"/>
                              <a:gd name="T13" fmla="*/ T12 w 7992"/>
                              <a:gd name="T14" fmla="+- 0 4684 140"/>
                              <a:gd name="T15" fmla="*/ 4684 h 4545"/>
                              <a:gd name="T16" fmla="+- 0 9036 1044"/>
                              <a:gd name="T17" fmla="*/ T16 w 7992"/>
                              <a:gd name="T18" fmla="+- 0 4664 140"/>
                              <a:gd name="T19" fmla="*/ 4664 h 4545"/>
                              <a:gd name="T20" fmla="+- 0 9036 1044"/>
                              <a:gd name="T21" fmla="*/ T20 w 7992"/>
                              <a:gd name="T22" fmla="+- 0 140 140"/>
                              <a:gd name="T23" fmla="*/ 140 h 4545"/>
                              <a:gd name="T24" fmla="+- 0 1044 1044"/>
                              <a:gd name="T25" fmla="*/ T24 w 7992"/>
                              <a:gd name="T26" fmla="+- 0 140 140"/>
                              <a:gd name="T27" fmla="*/ 140 h 4545"/>
                              <a:gd name="T28" fmla="+- 0 1044 1044"/>
                              <a:gd name="T29" fmla="*/ T28 w 7992"/>
                              <a:gd name="T30" fmla="+- 0 160 140"/>
                              <a:gd name="T31" fmla="*/ 160 h 4545"/>
                              <a:gd name="T32" fmla="+- 0 9036 1044"/>
                              <a:gd name="T33" fmla="*/ T32 w 7992"/>
                              <a:gd name="T34" fmla="+- 0 160 140"/>
                              <a:gd name="T35" fmla="*/ 160 h 4545"/>
                              <a:gd name="T36" fmla="+- 0 9036 1044"/>
                              <a:gd name="T37" fmla="*/ T36 w 7992"/>
                              <a:gd name="T38" fmla="+- 0 140 140"/>
                              <a:gd name="T39" fmla="*/ 140 h 4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6" name="docshape710"/>
                        <wps:cNvSpPr txBox="1">
                          <a:spLocks/>
                        </wps:cNvSpPr>
                        <wps:spPr bwMode="auto">
                          <a:xfrm>
                            <a:off x="1044" y="159"/>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8C5BE" w14:textId="77777777" w:rsidR="003D76C2" w:rsidRDefault="00000000">
                              <w:pPr>
                                <w:spacing w:before="40"/>
                                <w:ind w:left="561"/>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0A76EE35" w14:textId="77777777" w:rsidR="003D76C2" w:rsidRDefault="00000000">
                              <w:pPr>
                                <w:spacing w:before="76"/>
                                <w:ind w:left="1317"/>
                                <w:rPr>
                                  <w:rFonts w:ascii="Courier New"/>
                                  <w:sz w:val="18"/>
                                </w:rPr>
                              </w:pPr>
                              <w:r>
                                <w:rPr>
                                  <w:rFonts w:ascii="Courier New"/>
                                  <w:spacing w:val="-5"/>
                                  <w:sz w:val="18"/>
                                </w:rPr>
                                <w:t>...</w:t>
                              </w:r>
                            </w:p>
                            <w:p w14:paraId="0F9D1530" w14:textId="77777777" w:rsidR="003D76C2" w:rsidRDefault="00000000">
                              <w:pPr>
                                <w:spacing w:before="76"/>
                                <w:ind w:left="1317"/>
                                <w:rPr>
                                  <w:rFonts w:ascii="Courier New"/>
                                  <w:sz w:val="18"/>
                                </w:rPr>
                              </w:pPr>
                              <w:proofErr w:type="spellStart"/>
                              <w:r>
                                <w:rPr>
                                  <w:rFonts w:ascii="Courier New"/>
                                  <w:spacing w:val="-2"/>
                                  <w:sz w:val="18"/>
                                </w:rPr>
                                <w:t>findViewById</w:t>
                              </w:r>
                              <w:proofErr w:type="spellEnd"/>
                              <w:r>
                                <w:rPr>
                                  <w:rFonts w:ascii="Courier New"/>
                                  <w:spacing w:val="-2"/>
                                  <w:sz w:val="18"/>
                                </w:rPr>
                                <w:t>&lt;Button&gt;(R.id.activity_1_button)</w:t>
                              </w:r>
                            </w:p>
                            <w:p w14:paraId="1842932E" w14:textId="77777777" w:rsidR="003D76C2" w:rsidRDefault="00000000">
                              <w:pPr>
                                <w:spacing w:before="76" w:line="328" w:lineRule="auto"/>
                                <w:ind w:left="1749" w:right="2755" w:hanging="216"/>
                                <w:rPr>
                                  <w:rFonts w:ascii="Courier New"/>
                                  <w:sz w:val="18"/>
                                </w:rPr>
                              </w:pPr>
                              <w:r>
                                <w:rPr>
                                  <w:rFonts w:ascii="Courier New"/>
                                  <w:sz w:val="18"/>
                                </w:rPr>
                                <w:t>.</w:t>
                              </w:r>
                              <w:proofErr w:type="spellStart"/>
                              <w:r>
                                <w:rPr>
                                  <w:rFonts w:ascii="Courier New"/>
                                  <w:sz w:val="18"/>
                                </w:rPr>
                                <w:t>setOnClickListener</w:t>
                              </w:r>
                              <w:proofErr w:type="spellEnd"/>
                              <w:r>
                                <w:rPr>
                                  <w:rFonts w:ascii="Courier New"/>
                                  <w:spacing w:val="-29"/>
                                  <w:sz w:val="18"/>
                                </w:rPr>
                                <w:t xml:space="preserve"> </w:t>
                              </w:r>
                              <w:r>
                                <w:rPr>
                                  <w:rFonts w:ascii="Courier New"/>
                                  <w:sz w:val="18"/>
                                </w:rPr>
                                <w:t xml:space="preserve">{ </w:t>
                              </w:r>
                              <w:proofErr w:type="spellStart"/>
                              <w:r>
                                <w:rPr>
                                  <w:rFonts w:ascii="Courier New"/>
                                  <w:spacing w:val="-2"/>
                                  <w:sz w:val="18"/>
                                </w:rPr>
                                <w:t>startActivity</w:t>
                              </w:r>
                              <w:proofErr w:type="spellEnd"/>
                              <w:r>
                                <w:rPr>
                                  <w:rFonts w:ascii="Courier New"/>
                                  <w:spacing w:val="-2"/>
                                  <w:sz w:val="18"/>
                                </w:rPr>
                                <w:t>(</w:t>
                              </w:r>
                            </w:p>
                            <w:p w14:paraId="4D14FCCA" w14:textId="77777777" w:rsidR="003D76C2" w:rsidRDefault="00000000">
                              <w:pPr>
                                <w:spacing w:before="2" w:line="328" w:lineRule="auto"/>
                                <w:ind w:left="2613" w:right="3238" w:hanging="432"/>
                                <w:rPr>
                                  <w:rFonts w:ascii="Courier New"/>
                                  <w:sz w:val="18"/>
                                </w:rPr>
                              </w:pPr>
                              <w:r>
                                <w:rPr>
                                  <w:rFonts w:ascii="Courier New"/>
                                  <w:spacing w:val="-2"/>
                                  <w:sz w:val="18"/>
                                </w:rPr>
                                <w:t>Activity2.newIntent( this,</w:t>
                              </w:r>
                            </w:p>
                            <w:p w14:paraId="3932AA40" w14:textId="77777777" w:rsidR="003D76C2" w:rsidRDefault="00000000">
                              <w:pPr>
                                <w:spacing w:before="1"/>
                                <w:ind w:left="3045"/>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EditText</w:t>
                              </w:r>
                              <w:proofErr w:type="spellEnd"/>
                              <w:r>
                                <w:rPr>
                                  <w:rFonts w:ascii="Courier New"/>
                                  <w:spacing w:val="-2"/>
                                  <w:sz w:val="18"/>
                                </w:rPr>
                                <w:t>&gt;</w:t>
                              </w:r>
                            </w:p>
                            <w:p w14:paraId="67BA1D0F" w14:textId="77777777" w:rsidR="003D76C2" w:rsidRDefault="00000000">
                              <w:pPr>
                                <w:spacing w:before="76"/>
                                <w:ind w:left="3261"/>
                                <w:rPr>
                                  <w:rFonts w:ascii="Courier New"/>
                                  <w:sz w:val="18"/>
                                </w:rPr>
                              </w:pPr>
                              <w:r>
                                <w:rPr>
                                  <w:rFonts w:ascii="Courier New"/>
                                  <w:spacing w:val="-2"/>
                                  <w:sz w:val="18"/>
                                </w:rPr>
                                <w:t>(R.id.activity_1_edit_text)</w:t>
                              </w:r>
                            </w:p>
                            <w:p w14:paraId="69F9B10C" w14:textId="77777777" w:rsidR="003D76C2" w:rsidRDefault="00000000">
                              <w:pPr>
                                <w:spacing w:before="76"/>
                                <w:ind w:left="3261"/>
                                <w:rPr>
                                  <w:rFonts w:ascii="Courier New"/>
                                  <w:sz w:val="18"/>
                                </w:rPr>
                              </w:pPr>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roofErr w:type="spellStart"/>
                              <w:r>
                                <w:rPr>
                                  <w:rFonts w:ascii="Courier New"/>
                                  <w:spacing w:val="-2"/>
                                  <w:sz w:val="18"/>
                                </w:rPr>
                                <w:t>toIntOrNull</w:t>
                              </w:r>
                              <w:proofErr w:type="spellEnd"/>
                              <w:r>
                                <w:rPr>
                                  <w:rFonts w:ascii="Courier New"/>
                                  <w:spacing w:val="-2"/>
                                  <w:sz w:val="18"/>
                                </w:rPr>
                                <w:t>()</w:t>
                              </w:r>
                            </w:p>
                            <w:p w14:paraId="2B0A0914" w14:textId="77777777" w:rsidR="003D76C2" w:rsidRDefault="00000000">
                              <w:pPr>
                                <w:spacing w:before="76"/>
                                <w:ind w:left="2613"/>
                                <w:rPr>
                                  <w:rFonts w:ascii="Courier New"/>
                                  <w:sz w:val="18"/>
                                </w:rPr>
                              </w:pPr>
                              <w:r>
                                <w:rPr>
                                  <w:rFonts w:ascii="Courier New"/>
                                  <w:sz w:val="18"/>
                                </w:rPr>
                                <w:t>?:</w:t>
                              </w:r>
                              <w:r>
                                <w:rPr>
                                  <w:rFonts w:ascii="Courier New"/>
                                  <w:spacing w:val="-2"/>
                                  <w:sz w:val="18"/>
                                </w:rPr>
                                <w:t xml:space="preserve"> </w:t>
                              </w:r>
                              <w:r>
                                <w:rPr>
                                  <w:rFonts w:ascii="Courier New"/>
                                  <w:spacing w:val="-10"/>
                                  <w:sz w:val="18"/>
                                </w:rPr>
                                <w:t>0</w:t>
                              </w:r>
                            </w:p>
                            <w:p w14:paraId="3B0B1770" w14:textId="77777777" w:rsidR="003D76C2" w:rsidRDefault="00000000">
                              <w:pPr>
                                <w:spacing w:before="76"/>
                                <w:ind w:left="2181"/>
                                <w:rPr>
                                  <w:rFonts w:ascii="Courier New"/>
                                  <w:sz w:val="18"/>
                                </w:rPr>
                              </w:pPr>
                              <w:r>
                                <w:rPr>
                                  <w:rFonts w:ascii="Courier New"/>
                                  <w:sz w:val="18"/>
                                </w:rPr>
                                <w:t>)</w:t>
                              </w:r>
                            </w:p>
                            <w:p w14:paraId="338EEEFE" w14:textId="77777777" w:rsidR="003D76C2" w:rsidRDefault="00000000">
                              <w:pPr>
                                <w:spacing w:before="76"/>
                                <w:ind w:left="1749"/>
                                <w:rPr>
                                  <w:rFonts w:ascii="Courier New"/>
                                  <w:sz w:val="18"/>
                                </w:rPr>
                              </w:pPr>
                              <w:r>
                                <w:rPr>
                                  <w:rFonts w:ascii="Courier New"/>
                                  <w:sz w:val="18"/>
                                </w:rPr>
                                <w:t>)</w:t>
                              </w:r>
                            </w:p>
                            <w:p w14:paraId="0D734ECF" w14:textId="77777777" w:rsidR="003D76C2" w:rsidRDefault="00000000">
                              <w:pPr>
                                <w:spacing w:before="77"/>
                                <w:ind w:left="1317"/>
                                <w:rPr>
                                  <w:rFonts w:ascii="Courier New"/>
                                  <w:sz w:val="18"/>
                                </w:rPr>
                              </w:pPr>
                              <w:r>
                                <w:rPr>
                                  <w:rFonts w:ascii="Courier New"/>
                                  <w:sz w:val="18"/>
                                </w:rPr>
                                <w:t>}</w:t>
                              </w:r>
                            </w:p>
                            <w:p w14:paraId="1BA30815" w14:textId="77777777" w:rsidR="003D76C2" w:rsidRDefault="00000000">
                              <w:pPr>
                                <w:spacing w:before="76"/>
                                <w:ind w:left="1317"/>
                                <w:rPr>
                                  <w:rFonts w:ascii="Courier New"/>
                                  <w:sz w:val="18"/>
                                </w:rPr>
                              </w:pPr>
                              <w:r>
                                <w:rPr>
                                  <w:rFonts w:ascii="Courier New"/>
                                  <w:spacing w:val="-5"/>
                                  <w:sz w:val="18"/>
                                </w:rPr>
                                <w:t>...</w:t>
                              </w:r>
                            </w:p>
                            <w:p w14:paraId="5879DFE6"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7DC308" id="docshapegroup707" o:spid="_x0000_s1608" style="position:absolute;margin-left:52.2pt;margin-top:7pt;width:399.6pt;height:227.25pt;z-index:-15627264;mso-wrap-distance-left:0;mso-wrap-distance-right:0;mso-position-horizontal-relative:page;mso-position-vertical-relative:text" coordorigin="1044,140"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">
                <v:rect id="docshape708" o:spid="_x0000_s1609" style="position:absolute;left:1044;top:149;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" fillcolor="#f6f6f6" stroked="f">
                  <v:path arrowok="t"/>
                </v:rect>
                <v:shape id="docshape709" o:spid="_x0000_s1610" style="position:absolute;left:1044;top:139;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" path="m7992,4524l,4524r,20l7992,4544r,-20xm7992,l,,,20r7992,l7992,xe" fillcolor="#dadada" stroked="f">
                  <v:path arrowok="t" o:connecttype="custom" o:connectlocs="7992,4664;0,4664;0,4684;7992,4684;7992,4664;7992,140;0,140;0,160;7992,160;7992,140" o:connectangles="0,0,0,0,0,0,0,0,0,0"/>
                </v:shape>
                <v:shape id="docshape710" o:spid="_x0000_s1611" type="#_x0000_t202" style="position:absolute;left:1044;top:159;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" filled="f" stroked="f">
                  <v:path arrowok="t"/>
                  <v:textbox inset="0,0,0,0">
                    <w:txbxContent>
                      <w:p w14:paraId="6C68C5BE" w14:textId="77777777" w:rsidR="003D76C2" w:rsidRDefault="00000000">
                        <w:pPr>
                          <w:spacing w:before="40"/>
                          <w:ind w:left="561"/>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0A76EE35" w14:textId="77777777" w:rsidR="003D76C2" w:rsidRDefault="00000000">
                        <w:pPr>
                          <w:spacing w:before="76"/>
                          <w:ind w:left="1317"/>
                          <w:rPr>
                            <w:rFonts w:ascii="Courier New"/>
                            <w:sz w:val="18"/>
                          </w:rPr>
                        </w:pPr>
                        <w:r>
                          <w:rPr>
                            <w:rFonts w:ascii="Courier New"/>
                            <w:spacing w:val="-5"/>
                            <w:sz w:val="18"/>
                          </w:rPr>
                          <w:t>...</w:t>
                        </w:r>
                      </w:p>
                      <w:p w14:paraId="0F9D1530" w14:textId="77777777" w:rsidR="003D76C2" w:rsidRDefault="00000000">
                        <w:pPr>
                          <w:spacing w:before="76"/>
                          <w:ind w:left="1317"/>
                          <w:rPr>
                            <w:rFonts w:ascii="Courier New"/>
                            <w:sz w:val="18"/>
                          </w:rPr>
                        </w:pPr>
                        <w:proofErr w:type="spellStart"/>
                        <w:r>
                          <w:rPr>
                            <w:rFonts w:ascii="Courier New"/>
                            <w:spacing w:val="-2"/>
                            <w:sz w:val="18"/>
                          </w:rPr>
                          <w:t>findViewById</w:t>
                        </w:r>
                        <w:proofErr w:type="spellEnd"/>
                        <w:r>
                          <w:rPr>
                            <w:rFonts w:ascii="Courier New"/>
                            <w:spacing w:val="-2"/>
                            <w:sz w:val="18"/>
                          </w:rPr>
                          <w:t>&lt;Button&gt;(R.id.activity_1_button)</w:t>
                        </w:r>
                      </w:p>
                      <w:p w14:paraId="1842932E" w14:textId="77777777" w:rsidR="003D76C2" w:rsidRDefault="00000000">
                        <w:pPr>
                          <w:spacing w:before="76" w:line="328" w:lineRule="auto"/>
                          <w:ind w:left="1749" w:right="2755" w:hanging="216"/>
                          <w:rPr>
                            <w:rFonts w:ascii="Courier New"/>
                            <w:sz w:val="18"/>
                          </w:rPr>
                        </w:pPr>
                        <w:r>
                          <w:rPr>
                            <w:rFonts w:ascii="Courier New"/>
                            <w:sz w:val="18"/>
                          </w:rPr>
                          <w:t>.</w:t>
                        </w:r>
                        <w:proofErr w:type="spellStart"/>
                        <w:r>
                          <w:rPr>
                            <w:rFonts w:ascii="Courier New"/>
                            <w:sz w:val="18"/>
                          </w:rPr>
                          <w:t>setOnClickListener</w:t>
                        </w:r>
                        <w:proofErr w:type="spellEnd"/>
                        <w:r>
                          <w:rPr>
                            <w:rFonts w:ascii="Courier New"/>
                            <w:spacing w:val="-29"/>
                            <w:sz w:val="18"/>
                          </w:rPr>
                          <w:t xml:space="preserve"> </w:t>
                        </w:r>
                        <w:r>
                          <w:rPr>
                            <w:rFonts w:ascii="Courier New"/>
                            <w:sz w:val="18"/>
                          </w:rPr>
                          <w:t xml:space="preserve">{ </w:t>
                        </w:r>
                        <w:proofErr w:type="spellStart"/>
                        <w:r>
                          <w:rPr>
                            <w:rFonts w:ascii="Courier New"/>
                            <w:spacing w:val="-2"/>
                            <w:sz w:val="18"/>
                          </w:rPr>
                          <w:t>startActivity</w:t>
                        </w:r>
                        <w:proofErr w:type="spellEnd"/>
                        <w:r>
                          <w:rPr>
                            <w:rFonts w:ascii="Courier New"/>
                            <w:spacing w:val="-2"/>
                            <w:sz w:val="18"/>
                          </w:rPr>
                          <w:t>(</w:t>
                        </w:r>
                      </w:p>
                      <w:p w14:paraId="4D14FCCA" w14:textId="77777777" w:rsidR="003D76C2" w:rsidRDefault="00000000">
                        <w:pPr>
                          <w:spacing w:before="2" w:line="328" w:lineRule="auto"/>
                          <w:ind w:left="2613" w:right="3238" w:hanging="432"/>
                          <w:rPr>
                            <w:rFonts w:ascii="Courier New"/>
                            <w:sz w:val="18"/>
                          </w:rPr>
                        </w:pPr>
                        <w:r>
                          <w:rPr>
                            <w:rFonts w:ascii="Courier New"/>
                            <w:spacing w:val="-2"/>
                            <w:sz w:val="18"/>
                          </w:rPr>
                          <w:t>Activity2.newIntent( this,</w:t>
                        </w:r>
                      </w:p>
                      <w:p w14:paraId="3932AA40" w14:textId="77777777" w:rsidR="003D76C2" w:rsidRDefault="00000000">
                        <w:pPr>
                          <w:spacing w:before="1"/>
                          <w:ind w:left="3045"/>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EditText</w:t>
                        </w:r>
                        <w:proofErr w:type="spellEnd"/>
                        <w:r>
                          <w:rPr>
                            <w:rFonts w:ascii="Courier New"/>
                            <w:spacing w:val="-2"/>
                            <w:sz w:val="18"/>
                          </w:rPr>
                          <w:t>&gt;</w:t>
                        </w:r>
                      </w:p>
                      <w:p w14:paraId="67BA1D0F" w14:textId="77777777" w:rsidR="003D76C2" w:rsidRDefault="00000000">
                        <w:pPr>
                          <w:spacing w:before="76"/>
                          <w:ind w:left="3261"/>
                          <w:rPr>
                            <w:rFonts w:ascii="Courier New"/>
                            <w:sz w:val="18"/>
                          </w:rPr>
                        </w:pPr>
                        <w:r>
                          <w:rPr>
                            <w:rFonts w:ascii="Courier New"/>
                            <w:spacing w:val="-2"/>
                            <w:sz w:val="18"/>
                          </w:rPr>
                          <w:t>(R.id.activity_1_edit_text)</w:t>
                        </w:r>
                      </w:p>
                      <w:p w14:paraId="69F9B10C" w14:textId="77777777" w:rsidR="003D76C2" w:rsidRDefault="00000000">
                        <w:pPr>
                          <w:spacing w:before="76"/>
                          <w:ind w:left="3261"/>
                          <w:rPr>
                            <w:rFonts w:ascii="Courier New"/>
                            <w:sz w:val="18"/>
                          </w:rPr>
                        </w:pPr>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roofErr w:type="spellStart"/>
                        <w:r>
                          <w:rPr>
                            <w:rFonts w:ascii="Courier New"/>
                            <w:spacing w:val="-2"/>
                            <w:sz w:val="18"/>
                          </w:rPr>
                          <w:t>toIntOrNull</w:t>
                        </w:r>
                        <w:proofErr w:type="spellEnd"/>
                        <w:r>
                          <w:rPr>
                            <w:rFonts w:ascii="Courier New"/>
                            <w:spacing w:val="-2"/>
                            <w:sz w:val="18"/>
                          </w:rPr>
                          <w:t>()</w:t>
                        </w:r>
                      </w:p>
                      <w:p w14:paraId="2B0A0914" w14:textId="77777777" w:rsidR="003D76C2" w:rsidRDefault="00000000">
                        <w:pPr>
                          <w:spacing w:before="76"/>
                          <w:ind w:left="2613"/>
                          <w:rPr>
                            <w:rFonts w:ascii="Courier New"/>
                            <w:sz w:val="18"/>
                          </w:rPr>
                        </w:pPr>
                        <w:r>
                          <w:rPr>
                            <w:rFonts w:ascii="Courier New"/>
                            <w:sz w:val="18"/>
                          </w:rPr>
                          <w:t>?:</w:t>
                        </w:r>
                        <w:r>
                          <w:rPr>
                            <w:rFonts w:ascii="Courier New"/>
                            <w:spacing w:val="-2"/>
                            <w:sz w:val="18"/>
                          </w:rPr>
                          <w:t xml:space="preserve"> </w:t>
                        </w:r>
                        <w:r>
                          <w:rPr>
                            <w:rFonts w:ascii="Courier New"/>
                            <w:spacing w:val="-10"/>
                            <w:sz w:val="18"/>
                          </w:rPr>
                          <w:t>0</w:t>
                        </w:r>
                      </w:p>
                      <w:p w14:paraId="3B0B1770" w14:textId="77777777" w:rsidR="003D76C2" w:rsidRDefault="00000000">
                        <w:pPr>
                          <w:spacing w:before="76"/>
                          <w:ind w:left="2181"/>
                          <w:rPr>
                            <w:rFonts w:ascii="Courier New"/>
                            <w:sz w:val="18"/>
                          </w:rPr>
                        </w:pPr>
                        <w:r>
                          <w:rPr>
                            <w:rFonts w:ascii="Courier New"/>
                            <w:sz w:val="18"/>
                          </w:rPr>
                          <w:t>)</w:t>
                        </w:r>
                      </w:p>
                      <w:p w14:paraId="338EEEFE" w14:textId="77777777" w:rsidR="003D76C2" w:rsidRDefault="00000000">
                        <w:pPr>
                          <w:spacing w:before="76"/>
                          <w:ind w:left="1749"/>
                          <w:rPr>
                            <w:rFonts w:ascii="Courier New"/>
                            <w:sz w:val="18"/>
                          </w:rPr>
                        </w:pPr>
                        <w:r>
                          <w:rPr>
                            <w:rFonts w:ascii="Courier New"/>
                            <w:sz w:val="18"/>
                          </w:rPr>
                          <w:t>)</w:t>
                        </w:r>
                      </w:p>
                      <w:p w14:paraId="0D734ECF" w14:textId="77777777" w:rsidR="003D76C2" w:rsidRDefault="00000000">
                        <w:pPr>
                          <w:spacing w:before="77"/>
                          <w:ind w:left="1317"/>
                          <w:rPr>
                            <w:rFonts w:ascii="Courier New"/>
                            <w:sz w:val="18"/>
                          </w:rPr>
                        </w:pPr>
                        <w:r>
                          <w:rPr>
                            <w:rFonts w:ascii="Courier New"/>
                            <w:sz w:val="18"/>
                          </w:rPr>
                          <w:t>}</w:t>
                        </w:r>
                      </w:p>
                      <w:p w14:paraId="1BA30815" w14:textId="77777777" w:rsidR="003D76C2" w:rsidRDefault="00000000">
                        <w:pPr>
                          <w:spacing w:before="76"/>
                          <w:ind w:left="1317"/>
                          <w:rPr>
                            <w:rFonts w:ascii="Courier New"/>
                            <w:sz w:val="18"/>
                          </w:rPr>
                        </w:pPr>
                        <w:r>
                          <w:rPr>
                            <w:rFonts w:ascii="Courier New"/>
                            <w:spacing w:val="-5"/>
                            <w:sz w:val="18"/>
                          </w:rPr>
                          <w:t>...</w:t>
                        </w:r>
                      </w:p>
                      <w:p w14:paraId="5879DFE6"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252A7365" w14:textId="77777777" w:rsidR="003D76C2" w:rsidRDefault="003D76C2">
      <w:pPr>
        <w:rPr>
          <w:sz w:val="8"/>
        </w:rPr>
        <w:sectPr w:rsidR="003D76C2">
          <w:pgSz w:w="10800" w:h="13320"/>
          <w:pgMar w:top="1120" w:right="920" w:bottom="280" w:left="940" w:header="695" w:footer="0" w:gutter="0"/>
          <w:cols w:space="720"/>
        </w:sectPr>
      </w:pPr>
    </w:p>
    <w:p w14:paraId="6899A27C" w14:textId="77777777" w:rsidR="003D76C2" w:rsidRDefault="003D76C2">
      <w:pPr>
        <w:pStyle w:val="BodyText"/>
        <w:spacing w:before="12"/>
        <w:rPr>
          <w:sz w:val="7"/>
        </w:rPr>
      </w:pPr>
    </w:p>
    <w:p w14:paraId="68FB631C" w14:textId="77777777" w:rsidR="003D76C2" w:rsidRDefault="00000000">
      <w:pPr>
        <w:pStyle w:val="ListParagraph"/>
        <w:numPr>
          <w:ilvl w:val="0"/>
          <w:numId w:val="8"/>
        </w:numPr>
        <w:tabs>
          <w:tab w:val="left" w:pos="1274"/>
        </w:tabs>
        <w:spacing w:before="101"/>
        <w:ind w:left="1274" w:right="500"/>
        <w:jc w:val="left"/>
        <w:rPr>
          <w:sz w:val="20"/>
        </w:rPr>
      </w:pPr>
      <w:r>
        <w:rPr>
          <w:sz w:val="20"/>
        </w:rPr>
        <w:t xml:space="preserve">For </w:t>
      </w:r>
      <w:r>
        <w:rPr>
          <w:rFonts w:ascii="Courier New"/>
          <w:b/>
        </w:rPr>
        <w:t>Activity2</w:t>
      </w:r>
      <w:r>
        <w:rPr>
          <w:sz w:val="20"/>
        </w:rPr>
        <w:t xml:space="preserve">, we will need to add </w:t>
      </w:r>
      <w:proofErr w:type="spellStart"/>
      <w:r>
        <w:rPr>
          <w:rFonts w:ascii="Courier New"/>
          <w:b/>
        </w:rPr>
        <w:t>ItemGenerator</w:t>
      </w:r>
      <w:proofErr w:type="spellEnd"/>
      <w:r>
        <w:rPr>
          <w:rFonts w:ascii="Courier New"/>
          <w:b/>
          <w:spacing w:val="-69"/>
        </w:rPr>
        <w:t xml:space="preserve"> </w:t>
      </w:r>
      <w:r>
        <w:rPr>
          <w:sz w:val="20"/>
        </w:rPr>
        <w:t xml:space="preserve">and an adapter to </w:t>
      </w:r>
      <w:proofErr w:type="spellStart"/>
      <w:r>
        <w:rPr>
          <w:rFonts w:ascii="Courier New"/>
          <w:b/>
        </w:rPr>
        <w:t>RecyclerView</w:t>
      </w:r>
      <w:proofErr w:type="spellEnd"/>
      <w:r>
        <w:rPr>
          <w:rFonts w:ascii="Courier New"/>
          <w:b/>
          <w:spacing w:val="-80"/>
        </w:rPr>
        <w:t xml:space="preserve"> </w:t>
      </w:r>
      <w:r>
        <w:rPr>
          <w:sz w:val="20"/>
        </w:rPr>
        <w:t>to</w:t>
      </w:r>
      <w:r>
        <w:rPr>
          <w:spacing w:val="-6"/>
          <w:sz w:val="20"/>
        </w:rPr>
        <w:t xml:space="preserve"> </w:t>
      </w:r>
      <w:r>
        <w:rPr>
          <w:sz w:val="20"/>
        </w:rPr>
        <w:t>render</w:t>
      </w:r>
      <w:r>
        <w:rPr>
          <w:spacing w:val="-4"/>
          <w:sz w:val="20"/>
        </w:rPr>
        <w:t xml:space="preserve"> </w:t>
      </w:r>
      <w:r>
        <w:rPr>
          <w:sz w:val="20"/>
        </w:rPr>
        <w:t>it.</w:t>
      </w:r>
      <w:r>
        <w:rPr>
          <w:spacing w:val="-3"/>
          <w:sz w:val="20"/>
        </w:rPr>
        <w:t xml:space="preserve"> </w:t>
      </w:r>
      <w:r>
        <w:rPr>
          <w:sz w:val="20"/>
        </w:rPr>
        <w:t>Let's</w:t>
      </w:r>
      <w:r>
        <w:rPr>
          <w:spacing w:val="-3"/>
          <w:sz w:val="20"/>
        </w:rPr>
        <w:t xml:space="preserve"> </w:t>
      </w:r>
      <w:r>
        <w:rPr>
          <w:sz w:val="20"/>
        </w:rPr>
        <w:t>start</w:t>
      </w:r>
      <w:r>
        <w:rPr>
          <w:spacing w:val="-3"/>
          <w:sz w:val="20"/>
        </w:rPr>
        <w:t xml:space="preserve"> </w:t>
      </w:r>
      <w:r>
        <w:rPr>
          <w:sz w:val="20"/>
        </w:rPr>
        <w:t>with</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row</w:t>
      </w:r>
      <w:r>
        <w:rPr>
          <w:spacing w:val="-4"/>
          <w:sz w:val="20"/>
        </w:rPr>
        <w:t xml:space="preserve"> </w:t>
      </w:r>
      <w:r>
        <w:rPr>
          <w:sz w:val="20"/>
        </w:rPr>
        <w:t>in</w:t>
      </w:r>
      <w:r>
        <w:rPr>
          <w:spacing w:val="-4"/>
          <w:sz w:val="20"/>
        </w:rPr>
        <w:t xml:space="preserve"> </w:t>
      </w:r>
      <w:r>
        <w:rPr>
          <w:rFonts w:ascii="Courier New"/>
          <w:b/>
        </w:rPr>
        <w:t xml:space="preserve">item. </w:t>
      </w:r>
      <w:r>
        <w:rPr>
          <w:rFonts w:ascii="Courier New"/>
          <w:b/>
          <w:spacing w:val="-4"/>
        </w:rPr>
        <w:t>xml</w:t>
      </w:r>
      <w:r>
        <w:rPr>
          <w:spacing w:val="-4"/>
          <w:sz w:val="20"/>
        </w:rPr>
        <w:t>:</w:t>
      </w:r>
    </w:p>
    <w:p w14:paraId="0F1610E0" w14:textId="77777777" w:rsidR="003D76C2" w:rsidRDefault="00D51F7C">
      <w:pPr>
        <w:pStyle w:val="BodyText"/>
        <w:spacing w:before="10"/>
        <w:rPr>
          <w:sz w:val="8"/>
        </w:rPr>
      </w:pPr>
      <w:r>
        <w:rPr>
          <w:noProof/>
        </w:rPr>
        <mc:AlternateContent>
          <mc:Choice Requires="wpg">
            <w:drawing>
              <wp:anchor distT="0" distB="0" distL="0" distR="0" simplePos="0" relativeHeight="487689728" behindDoc="1" locked="0" layoutInCell="1" allowOverlap="1" wp14:anchorId="030F329D" wp14:editId="79155645">
                <wp:simplePos x="0" y="0"/>
                <wp:positionH relativeFrom="page">
                  <wp:posOffset>1120140</wp:posOffset>
                </wp:positionH>
                <wp:positionV relativeFrom="paragraph">
                  <wp:posOffset>91440</wp:posOffset>
                </wp:positionV>
                <wp:extent cx="5074920" cy="2263775"/>
                <wp:effectExtent l="0" t="0" r="5080" b="0"/>
                <wp:wrapTopAndBottom/>
                <wp:docPr id="839" name="docshapegroup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764" y="144"/>
                          <a:chExt cx="7992" cy="3565"/>
                        </a:xfrm>
                      </wpg:grpSpPr>
                      <wps:wsp>
                        <wps:cNvPr id="840" name="docshape712"/>
                        <wps:cNvSpPr>
                          <a:spLocks/>
                        </wps:cNvSpPr>
                        <wps:spPr bwMode="auto">
                          <a:xfrm>
                            <a:off x="1764" y="153"/>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1" name="docshape713"/>
                        <wps:cNvSpPr>
                          <a:spLocks/>
                        </wps:cNvSpPr>
                        <wps:spPr bwMode="auto">
                          <a:xfrm>
                            <a:off x="1764" y="143"/>
                            <a:ext cx="7992" cy="3565"/>
                          </a:xfrm>
                          <a:custGeom>
                            <a:avLst/>
                            <a:gdLst>
                              <a:gd name="T0" fmla="+- 0 9756 1764"/>
                              <a:gd name="T1" fmla="*/ T0 w 7992"/>
                              <a:gd name="T2" fmla="+- 0 3688 144"/>
                              <a:gd name="T3" fmla="*/ 3688 h 3565"/>
                              <a:gd name="T4" fmla="+- 0 1764 1764"/>
                              <a:gd name="T5" fmla="*/ T4 w 7992"/>
                              <a:gd name="T6" fmla="+- 0 3688 144"/>
                              <a:gd name="T7" fmla="*/ 3688 h 3565"/>
                              <a:gd name="T8" fmla="+- 0 1764 1764"/>
                              <a:gd name="T9" fmla="*/ T8 w 7992"/>
                              <a:gd name="T10" fmla="+- 0 3708 144"/>
                              <a:gd name="T11" fmla="*/ 3708 h 3565"/>
                              <a:gd name="T12" fmla="+- 0 9756 1764"/>
                              <a:gd name="T13" fmla="*/ T12 w 7992"/>
                              <a:gd name="T14" fmla="+- 0 3708 144"/>
                              <a:gd name="T15" fmla="*/ 3708 h 3565"/>
                              <a:gd name="T16" fmla="+- 0 9756 1764"/>
                              <a:gd name="T17" fmla="*/ T16 w 7992"/>
                              <a:gd name="T18" fmla="+- 0 3688 144"/>
                              <a:gd name="T19" fmla="*/ 3688 h 3565"/>
                              <a:gd name="T20" fmla="+- 0 9756 1764"/>
                              <a:gd name="T21" fmla="*/ T20 w 7992"/>
                              <a:gd name="T22" fmla="+- 0 144 144"/>
                              <a:gd name="T23" fmla="*/ 144 h 3565"/>
                              <a:gd name="T24" fmla="+- 0 1764 1764"/>
                              <a:gd name="T25" fmla="*/ T24 w 7992"/>
                              <a:gd name="T26" fmla="+- 0 144 144"/>
                              <a:gd name="T27" fmla="*/ 144 h 3565"/>
                              <a:gd name="T28" fmla="+- 0 1764 1764"/>
                              <a:gd name="T29" fmla="*/ T28 w 7992"/>
                              <a:gd name="T30" fmla="+- 0 164 144"/>
                              <a:gd name="T31" fmla="*/ 164 h 3565"/>
                              <a:gd name="T32" fmla="+- 0 9756 1764"/>
                              <a:gd name="T33" fmla="*/ T32 w 7992"/>
                              <a:gd name="T34" fmla="+- 0 164 144"/>
                              <a:gd name="T35" fmla="*/ 164 h 3565"/>
                              <a:gd name="T36" fmla="+- 0 9756 176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2" name="docshape714"/>
                        <wps:cNvSpPr txBox="1">
                          <a:spLocks/>
                        </wps:cNvSpPr>
                        <wps:spPr bwMode="auto">
                          <a:xfrm>
                            <a:off x="1764" y="163"/>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F1B22" w14:textId="77777777" w:rsidR="003D76C2" w:rsidRDefault="00000000">
                              <w:pPr>
                                <w:spacing w:before="43" w:line="235" w:lineRule="auto"/>
                                <w:ind w:left="453"/>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107">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6830DC76" w14:textId="77777777" w:rsidR="003D76C2" w:rsidRDefault="00000000">
                              <w:pPr>
                                <w:spacing w:before="17" w:line="328" w:lineRule="auto"/>
                                <w:ind w:left="885" w:right="2128"/>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android:minHeight</w:t>
                              </w:r>
                              <w:proofErr w:type="spellEnd"/>
                              <w:r>
                                <w:rPr>
                                  <w:rFonts w:ascii="Courier New"/>
                                  <w:spacing w:val="-2"/>
                                  <w:sz w:val="18"/>
                                </w:rPr>
                                <w:t xml:space="preserve">="50dp" </w:t>
                              </w:r>
                              <w:proofErr w:type="spellStart"/>
                              <w:r>
                                <w:rPr>
                                  <w:rFonts w:ascii="Courier New"/>
                                  <w:spacing w:val="-2"/>
                                  <w:sz w:val="18"/>
                                </w:rPr>
                                <w:t>android:orientation</w:t>
                              </w:r>
                              <w:proofErr w:type="spellEnd"/>
                              <w:r>
                                <w:rPr>
                                  <w:rFonts w:ascii="Courier New"/>
                                  <w:spacing w:val="-2"/>
                                  <w:sz w:val="18"/>
                                </w:rPr>
                                <w:t>="vertical"&gt;</w:t>
                              </w:r>
                            </w:p>
                            <w:p w14:paraId="35869766" w14:textId="77777777" w:rsidR="003D76C2" w:rsidRDefault="003D76C2">
                              <w:pPr>
                                <w:rPr>
                                  <w:rFonts w:ascii="Courier New"/>
                                  <w:sz w:val="25"/>
                                </w:rPr>
                              </w:pPr>
                            </w:p>
                            <w:p w14:paraId="076AF98D"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2DF4535E"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item_text_view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android:gravity</w:t>
                              </w:r>
                              <w:proofErr w:type="spellEnd"/>
                              <w:r>
                                <w:rPr>
                                  <w:rFonts w:ascii="Courier New"/>
                                  <w:sz w:val="18"/>
                                </w:rPr>
                                <w:t>="center" /&gt;</w:t>
                              </w:r>
                            </w:p>
                            <w:p w14:paraId="112EF905" w14:textId="77777777" w:rsidR="003D76C2" w:rsidRDefault="00000000">
                              <w:pPr>
                                <w:spacing w:before="3"/>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0F329D" id="docshapegroup711" o:spid="_x0000_s1612" style="position:absolute;margin-left:88.2pt;margin-top:7.2pt;width:399.6pt;height:178.25pt;z-index:-15626752;mso-wrap-distance-left:0;mso-wrap-distance-right:0;mso-position-horizontal-relative:page;mso-position-vertical-relative:text" coordorigin="176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">
                <v:rect id="docshape712" o:spid="_x0000_s1613" style="position:absolute;left:1764;top:153;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" fillcolor="#f6f6f6" stroked="f">
                  <v:path arrowok="t"/>
                </v:rect>
                <v:shape id="docshape713" o:spid="_x0000_s1614" style="position:absolute;left:1764;top:143;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" path="m7992,3544l,3544r,20l7992,3564r,-20xm7992,l,,,20r7992,l7992,xe" fillcolor="#dadada" stroked="f">
                  <v:path arrowok="t" o:connecttype="custom" o:connectlocs="7992,3688;0,3688;0,3708;7992,3708;7992,3688;7992,144;0,144;0,164;7992,164;7992,144" o:connectangles="0,0,0,0,0,0,0,0,0,0"/>
                </v:shape>
                <v:shape id="docshape714" o:spid="_x0000_s1615" type="#_x0000_t202" style="position:absolute;left:1764;top:163;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" filled="f" stroked="f">
                  <v:path arrowok="t"/>
                  <v:textbox inset="0,0,0,0">
                    <w:txbxContent>
                      <w:p w14:paraId="562F1B22" w14:textId="77777777" w:rsidR="003D76C2" w:rsidRDefault="00000000">
                        <w:pPr>
                          <w:spacing w:before="43" w:line="235" w:lineRule="auto"/>
                          <w:ind w:left="453"/>
                          <w:rPr>
                            <w:rFonts w:ascii="Courier New"/>
                            <w:sz w:val="18"/>
                          </w:rPr>
                        </w:pPr>
                        <w:r>
                          <w:rPr>
                            <w:rFonts w:ascii="Courier New"/>
                            <w:sz w:val="18"/>
                          </w:rPr>
                          <w:t>&lt;</w:t>
                        </w:r>
                        <w:proofErr w:type="spellStart"/>
                        <w:r>
                          <w:rPr>
                            <w:rFonts w:ascii="Courier New"/>
                            <w:sz w:val="18"/>
                          </w:rPr>
                          <w:t>LinearLayout</w:t>
                        </w:r>
                        <w:proofErr w:type="spellEnd"/>
                        <w:r>
                          <w:rPr>
                            <w:rFonts w:ascii="Courier New"/>
                            <w:spacing w:val="-29"/>
                            <w:sz w:val="18"/>
                          </w:rPr>
                          <w:t xml:space="preserve"> </w:t>
                        </w:r>
                        <w:hyperlink r:id="rId108">
                          <w:r>
                            <w:rPr>
                              <w:rFonts w:ascii="Courier New"/>
                              <w:sz w:val="18"/>
                            </w:rPr>
                            <w:t>xmlns:android="http://schemas.android.com/apk/res/</w:t>
                          </w:r>
                        </w:hyperlink>
                        <w:r>
                          <w:rPr>
                            <w:rFonts w:ascii="Courier New"/>
                            <w:sz w:val="18"/>
                          </w:rPr>
                          <w:t xml:space="preserve"> </w:t>
                        </w:r>
                        <w:r>
                          <w:rPr>
                            <w:rFonts w:ascii="Courier New"/>
                            <w:spacing w:val="-2"/>
                            <w:sz w:val="18"/>
                          </w:rPr>
                          <w:t>android"</w:t>
                        </w:r>
                      </w:p>
                      <w:p w14:paraId="6830DC76" w14:textId="77777777" w:rsidR="003D76C2" w:rsidRDefault="00000000">
                        <w:pPr>
                          <w:spacing w:before="17" w:line="328" w:lineRule="auto"/>
                          <w:ind w:left="885" w:right="2128"/>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android:minHeight</w:t>
                        </w:r>
                        <w:proofErr w:type="spellEnd"/>
                        <w:r>
                          <w:rPr>
                            <w:rFonts w:ascii="Courier New"/>
                            <w:spacing w:val="-2"/>
                            <w:sz w:val="18"/>
                          </w:rPr>
                          <w:t xml:space="preserve">="50dp" </w:t>
                        </w:r>
                        <w:proofErr w:type="spellStart"/>
                        <w:r>
                          <w:rPr>
                            <w:rFonts w:ascii="Courier New"/>
                            <w:spacing w:val="-2"/>
                            <w:sz w:val="18"/>
                          </w:rPr>
                          <w:t>android:orientation</w:t>
                        </w:r>
                        <w:proofErr w:type="spellEnd"/>
                        <w:r>
                          <w:rPr>
                            <w:rFonts w:ascii="Courier New"/>
                            <w:spacing w:val="-2"/>
                            <w:sz w:val="18"/>
                          </w:rPr>
                          <w:t>="vertical"&gt;</w:t>
                        </w:r>
                      </w:p>
                      <w:p w14:paraId="35869766" w14:textId="77777777" w:rsidR="003D76C2" w:rsidRDefault="003D76C2">
                        <w:pPr>
                          <w:rPr>
                            <w:rFonts w:ascii="Courier New"/>
                            <w:sz w:val="25"/>
                          </w:rPr>
                        </w:pPr>
                      </w:p>
                      <w:p w14:paraId="076AF98D"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2DF4535E" w14:textId="77777777" w:rsidR="003D76C2" w:rsidRDefault="00000000">
                        <w:pPr>
                          <w:spacing w:before="76" w:line="328" w:lineRule="auto"/>
                          <w:ind w:left="1317"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item_text_view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android:gravity</w:t>
                        </w:r>
                        <w:proofErr w:type="spellEnd"/>
                        <w:r>
                          <w:rPr>
                            <w:rFonts w:ascii="Courier New"/>
                            <w:sz w:val="18"/>
                          </w:rPr>
                          <w:t>="center" /&gt;</w:t>
                        </w:r>
                      </w:p>
                      <w:p w14:paraId="112EF905" w14:textId="77777777" w:rsidR="003D76C2" w:rsidRDefault="00000000">
                        <w:pPr>
                          <w:spacing w:before="3"/>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wrap type="topAndBottom" anchorx="page"/>
              </v:group>
            </w:pict>
          </mc:Fallback>
        </mc:AlternateContent>
      </w:r>
    </w:p>
    <w:p w14:paraId="5C9223D6" w14:textId="77777777" w:rsidR="003D76C2" w:rsidRDefault="00000000">
      <w:pPr>
        <w:pStyle w:val="ListParagraph"/>
        <w:numPr>
          <w:ilvl w:val="0"/>
          <w:numId w:val="8"/>
        </w:numPr>
        <w:tabs>
          <w:tab w:val="left" w:pos="1274"/>
        </w:tabs>
        <w:ind w:left="1274"/>
        <w:jc w:val="left"/>
        <w:rPr>
          <w:sz w:val="20"/>
        </w:rPr>
      </w:pPr>
      <w:r>
        <w:rPr>
          <w:sz w:val="20"/>
        </w:rPr>
        <w:t>Next,</w:t>
      </w:r>
      <w:r>
        <w:rPr>
          <w:spacing w:val="-2"/>
          <w:sz w:val="20"/>
        </w:rPr>
        <w:t xml:space="preserve"> </w:t>
      </w:r>
      <w:r>
        <w:rPr>
          <w:sz w:val="20"/>
        </w:rPr>
        <w:t>let's</w:t>
      </w:r>
      <w:r>
        <w:rPr>
          <w:spacing w:val="-2"/>
          <w:sz w:val="20"/>
        </w:rPr>
        <w:t xml:space="preserve"> </w:t>
      </w:r>
      <w:r>
        <w:rPr>
          <w:sz w:val="20"/>
        </w:rPr>
        <w:t>create</w:t>
      </w:r>
      <w:r>
        <w:rPr>
          <w:spacing w:val="-3"/>
          <w:sz w:val="20"/>
        </w:rPr>
        <w:t xml:space="preserve"> </w:t>
      </w:r>
      <w:proofErr w:type="spellStart"/>
      <w:r>
        <w:rPr>
          <w:rFonts w:ascii="Courier New"/>
          <w:b/>
        </w:rPr>
        <w:t>ItemAdapter</w:t>
      </w:r>
      <w:proofErr w:type="spellEnd"/>
      <w:r>
        <w:rPr>
          <w:sz w:val="20"/>
        </w:rPr>
        <w:t>,</w:t>
      </w:r>
      <w:r>
        <w:rPr>
          <w:spacing w:val="-2"/>
          <w:sz w:val="20"/>
        </w:rPr>
        <w:t xml:space="preserve"> </w:t>
      </w:r>
      <w:r>
        <w:rPr>
          <w:sz w:val="20"/>
        </w:rPr>
        <w:t>which</w:t>
      </w:r>
      <w:r>
        <w:rPr>
          <w:spacing w:val="-2"/>
          <w:sz w:val="20"/>
        </w:rPr>
        <w:t xml:space="preserve"> </w:t>
      </w:r>
      <w:r>
        <w:rPr>
          <w:sz w:val="20"/>
        </w:rPr>
        <w:t>will</w:t>
      </w:r>
      <w:r>
        <w:rPr>
          <w:spacing w:val="-1"/>
          <w:sz w:val="20"/>
        </w:rPr>
        <w:t xml:space="preserve"> </w:t>
      </w:r>
      <w:r>
        <w:rPr>
          <w:sz w:val="20"/>
        </w:rPr>
        <w:t>use</w:t>
      </w:r>
      <w:r>
        <w:rPr>
          <w:spacing w:val="-2"/>
          <w:sz w:val="20"/>
        </w:rPr>
        <w:t xml:space="preserve"> </w:t>
      </w:r>
      <w:r>
        <w:rPr>
          <w:sz w:val="20"/>
        </w:rPr>
        <w:t>the</w:t>
      </w:r>
      <w:r>
        <w:rPr>
          <w:spacing w:val="-2"/>
          <w:sz w:val="20"/>
        </w:rPr>
        <w:t xml:space="preserve"> </w:t>
      </w:r>
      <w:r>
        <w:rPr>
          <w:sz w:val="20"/>
        </w:rPr>
        <w:t>layout</w:t>
      </w:r>
      <w:r>
        <w:rPr>
          <w:spacing w:val="-2"/>
          <w:sz w:val="20"/>
        </w:rPr>
        <w:t xml:space="preserve"> </w:t>
      </w:r>
      <w:r>
        <w:rPr>
          <w:sz w:val="20"/>
        </w:rPr>
        <w:t>for</w:t>
      </w:r>
      <w:r>
        <w:rPr>
          <w:spacing w:val="-2"/>
          <w:sz w:val="20"/>
        </w:rPr>
        <w:t xml:space="preserve"> </w:t>
      </w:r>
      <w:r>
        <w:rPr>
          <w:sz w:val="20"/>
        </w:rPr>
        <w:t>each</w:t>
      </w:r>
      <w:r>
        <w:rPr>
          <w:spacing w:val="-1"/>
          <w:sz w:val="20"/>
        </w:rPr>
        <w:t xml:space="preserve"> </w:t>
      </w:r>
      <w:r>
        <w:rPr>
          <w:spacing w:val="-2"/>
          <w:sz w:val="20"/>
        </w:rPr>
        <w:t>item:</w:t>
      </w:r>
    </w:p>
    <w:p w14:paraId="6D75A700" w14:textId="77777777" w:rsidR="003D76C2" w:rsidRDefault="00D51F7C">
      <w:pPr>
        <w:pStyle w:val="BodyText"/>
        <w:spacing w:before="11"/>
        <w:rPr>
          <w:sz w:val="8"/>
        </w:rPr>
      </w:pPr>
      <w:r>
        <w:rPr>
          <w:noProof/>
        </w:rPr>
        <mc:AlternateContent>
          <mc:Choice Requires="wpg">
            <w:drawing>
              <wp:anchor distT="0" distB="0" distL="0" distR="0" simplePos="0" relativeHeight="487690240" behindDoc="1" locked="0" layoutInCell="1" allowOverlap="1" wp14:anchorId="429B9FD6" wp14:editId="674FAE94">
                <wp:simplePos x="0" y="0"/>
                <wp:positionH relativeFrom="page">
                  <wp:posOffset>1120140</wp:posOffset>
                </wp:positionH>
                <wp:positionV relativeFrom="paragraph">
                  <wp:posOffset>91440</wp:posOffset>
                </wp:positionV>
                <wp:extent cx="5074920" cy="3952875"/>
                <wp:effectExtent l="0" t="0" r="5080" b="0"/>
                <wp:wrapTopAndBottom/>
                <wp:docPr id="835" name="docshapegroup7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1764" y="144"/>
                          <a:chExt cx="7992" cy="6225"/>
                        </a:xfrm>
                      </wpg:grpSpPr>
                      <wps:wsp>
                        <wps:cNvPr id="836" name="docshape716"/>
                        <wps:cNvSpPr>
                          <a:spLocks/>
                        </wps:cNvSpPr>
                        <wps:spPr bwMode="auto">
                          <a:xfrm>
                            <a:off x="1764" y="153"/>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7" name="docshape717"/>
                        <wps:cNvSpPr>
                          <a:spLocks/>
                        </wps:cNvSpPr>
                        <wps:spPr bwMode="auto">
                          <a:xfrm>
                            <a:off x="1764" y="143"/>
                            <a:ext cx="7992" cy="6225"/>
                          </a:xfrm>
                          <a:custGeom>
                            <a:avLst/>
                            <a:gdLst>
                              <a:gd name="T0" fmla="+- 0 9756 1764"/>
                              <a:gd name="T1" fmla="*/ T0 w 7992"/>
                              <a:gd name="T2" fmla="+- 0 6348 144"/>
                              <a:gd name="T3" fmla="*/ 6348 h 6225"/>
                              <a:gd name="T4" fmla="+- 0 1764 1764"/>
                              <a:gd name="T5" fmla="*/ T4 w 7992"/>
                              <a:gd name="T6" fmla="+- 0 6348 144"/>
                              <a:gd name="T7" fmla="*/ 6348 h 6225"/>
                              <a:gd name="T8" fmla="+- 0 1764 1764"/>
                              <a:gd name="T9" fmla="*/ T8 w 7992"/>
                              <a:gd name="T10" fmla="+- 0 6368 144"/>
                              <a:gd name="T11" fmla="*/ 6368 h 6225"/>
                              <a:gd name="T12" fmla="+- 0 9756 1764"/>
                              <a:gd name="T13" fmla="*/ T12 w 7992"/>
                              <a:gd name="T14" fmla="+- 0 6368 144"/>
                              <a:gd name="T15" fmla="*/ 6368 h 6225"/>
                              <a:gd name="T16" fmla="+- 0 9756 1764"/>
                              <a:gd name="T17" fmla="*/ T16 w 7992"/>
                              <a:gd name="T18" fmla="+- 0 6348 144"/>
                              <a:gd name="T19" fmla="*/ 6348 h 6225"/>
                              <a:gd name="T20" fmla="+- 0 9756 1764"/>
                              <a:gd name="T21" fmla="*/ T20 w 7992"/>
                              <a:gd name="T22" fmla="+- 0 144 144"/>
                              <a:gd name="T23" fmla="*/ 144 h 6225"/>
                              <a:gd name="T24" fmla="+- 0 1764 1764"/>
                              <a:gd name="T25" fmla="*/ T24 w 7992"/>
                              <a:gd name="T26" fmla="+- 0 144 144"/>
                              <a:gd name="T27" fmla="*/ 144 h 6225"/>
                              <a:gd name="T28" fmla="+- 0 1764 1764"/>
                              <a:gd name="T29" fmla="*/ T28 w 7992"/>
                              <a:gd name="T30" fmla="+- 0 164 144"/>
                              <a:gd name="T31" fmla="*/ 164 h 6225"/>
                              <a:gd name="T32" fmla="+- 0 9756 1764"/>
                              <a:gd name="T33" fmla="*/ T32 w 7992"/>
                              <a:gd name="T34" fmla="+- 0 164 144"/>
                              <a:gd name="T35" fmla="*/ 164 h 6225"/>
                              <a:gd name="T36" fmla="+- 0 9756 1764"/>
                              <a:gd name="T37" fmla="*/ T36 w 7992"/>
                              <a:gd name="T38" fmla="+- 0 144 144"/>
                              <a:gd name="T39" fmla="*/ 144 h 6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8" name="docshape718"/>
                        <wps:cNvSpPr txBox="1">
                          <a:spLocks/>
                        </wps:cNvSpPr>
                        <wps:spPr bwMode="auto">
                          <a:xfrm>
                            <a:off x="1764" y="163"/>
                            <a:ext cx="7992" cy="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3EE40" w14:textId="77777777" w:rsidR="003D76C2" w:rsidRDefault="003D76C2">
                              <w:pPr>
                                <w:spacing w:before="7"/>
                                <w:rPr>
                                  <w:sz w:val="23"/>
                                </w:rPr>
                              </w:pPr>
                            </w:p>
                            <w:p w14:paraId="1D580570" w14:textId="77777777" w:rsidR="003D76C2" w:rsidRDefault="00000000">
                              <w:pPr>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ItemAdapter</w:t>
                              </w:r>
                              <w:proofErr w:type="spellEnd"/>
                              <w:r>
                                <w:rPr>
                                  <w:rFonts w:ascii="Courier New"/>
                                  <w:spacing w:val="-2"/>
                                  <w:sz w:val="18"/>
                                </w:rPr>
                                <w:t>(</w:t>
                              </w:r>
                            </w:p>
                            <w:p w14:paraId="54D55AA6" w14:textId="77777777" w:rsidR="003D76C2" w:rsidRDefault="00000000">
                              <w:pPr>
                                <w:spacing w:before="76"/>
                                <w:ind w:left="885"/>
                                <w:rPr>
                                  <w:rFonts w:ascii="Courier New"/>
                                  <w:sz w:val="18"/>
                                </w:rPr>
                              </w:pPr>
                              <w:r>
                                <w:rPr>
                                  <w:rFonts w:ascii="Courier New"/>
                                  <w:spacing w:val="-4"/>
                                  <w:sz w:val="18"/>
                                </w:rPr>
                                <w:t>private</w:t>
                              </w:r>
                              <w:r>
                                <w:rPr>
                                  <w:rFonts w:ascii="Courier New"/>
                                  <w:spacing w:val="-13"/>
                                  <w:sz w:val="18"/>
                                </w:rPr>
                                <w:t xml:space="preserve"> </w:t>
                              </w:r>
                              <w:proofErr w:type="spellStart"/>
                              <w:r>
                                <w:rPr>
                                  <w:rFonts w:ascii="Courier New"/>
                                  <w:spacing w:val="-4"/>
                                  <w:sz w:val="18"/>
                                </w:rPr>
                                <w:t>val</w:t>
                              </w:r>
                              <w:proofErr w:type="spellEnd"/>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p>
                            <w:p w14:paraId="18037EA7" w14:textId="77777777" w:rsidR="003D76C2" w:rsidRDefault="00000000">
                              <w:pPr>
                                <w:spacing w:before="76"/>
                                <w:ind w:left="88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onRowClickListener</w:t>
                              </w:r>
                              <w:proofErr w:type="spellEnd"/>
                              <w:r>
                                <w:rPr>
                                  <w:rFonts w:ascii="Courier New"/>
                                  <w:sz w:val="18"/>
                                </w:rPr>
                                <w:t>:</w:t>
                              </w:r>
                              <w:r>
                                <w:rPr>
                                  <w:rFonts w:ascii="Courier New"/>
                                  <w:spacing w:val="-8"/>
                                  <w:sz w:val="18"/>
                                </w:rPr>
                                <w:t xml:space="preserve"> </w:t>
                              </w:r>
                              <w:r>
                                <w:rPr>
                                  <w:rFonts w:ascii="Courier New"/>
                                  <w:sz w:val="18"/>
                                </w:rPr>
                                <w:t>(Item)</w:t>
                              </w:r>
                              <w:r>
                                <w:rPr>
                                  <w:rFonts w:ascii="Courier New"/>
                                  <w:spacing w:val="-7"/>
                                  <w:sz w:val="18"/>
                                </w:rPr>
                                <w:t xml:space="preserve"> </w:t>
                              </w:r>
                              <w:r>
                                <w:rPr>
                                  <w:rFonts w:ascii="Courier New"/>
                                  <w:sz w:val="18"/>
                                </w:rPr>
                                <w:t>-&gt;</w:t>
                              </w:r>
                              <w:r>
                                <w:rPr>
                                  <w:rFonts w:ascii="Courier New"/>
                                  <w:spacing w:val="-7"/>
                                  <w:sz w:val="18"/>
                                </w:rPr>
                                <w:t xml:space="preserve"> </w:t>
                              </w:r>
                              <w:r>
                                <w:rPr>
                                  <w:rFonts w:ascii="Courier New"/>
                                  <w:spacing w:val="-4"/>
                                  <w:sz w:val="18"/>
                                </w:rPr>
                                <w:t>Unit</w:t>
                              </w:r>
                            </w:p>
                            <w:p w14:paraId="591E992B" w14:textId="77777777" w:rsidR="003D76C2" w:rsidRDefault="00000000">
                              <w:pPr>
                                <w:spacing w:before="76" w:line="660" w:lineRule="auto"/>
                                <w:ind w:left="885" w:right="840" w:hanging="432"/>
                                <w:rPr>
                                  <w:rFonts w:ascii="Courier New"/>
                                  <w:sz w:val="18"/>
                                </w:rPr>
                              </w:pPr>
                              <w:r>
                                <w:rPr>
                                  <w:rFonts w:ascii="Courier New"/>
                                  <w:sz w:val="18"/>
                                </w:rPr>
                                <w: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ItemAdapter.ItemViewHolder</w:t>
                              </w:r>
                              <w:proofErr w:type="spellEnd"/>
                              <w:r>
                                <w:rPr>
                                  <w:rFonts w:ascii="Courier New"/>
                                  <w:sz w:val="18"/>
                                </w:rPr>
                                <w:t>&gt;()</w:t>
                              </w:r>
                              <w:r>
                                <w:rPr>
                                  <w:rFonts w:ascii="Courier New"/>
                                  <w:spacing w:val="-14"/>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items = </w:t>
                              </w:r>
                              <w:proofErr w:type="spellStart"/>
                              <w:r>
                                <w:rPr>
                                  <w:rFonts w:ascii="Courier New"/>
                                  <w:sz w:val="18"/>
                                </w:rPr>
                                <w:t>mutableListOf</w:t>
                              </w:r>
                              <w:proofErr w:type="spellEnd"/>
                              <w:r>
                                <w:rPr>
                                  <w:rFonts w:ascii="Courier New"/>
                                  <w:sz w:val="18"/>
                                </w:rPr>
                                <w:t>&lt;Item&gt;()</w:t>
                              </w:r>
                            </w:p>
                            <w:p w14:paraId="05E6F1EC" w14:textId="77777777" w:rsidR="003D76C2" w:rsidRDefault="00000000">
                              <w:pPr>
                                <w:spacing w:line="328" w:lineRule="auto"/>
                                <w:ind w:left="1317" w:right="3062"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addItems</w:t>
                              </w:r>
                              <w:proofErr w:type="spellEnd"/>
                              <w:r>
                                <w:rPr>
                                  <w:rFonts w:ascii="Courier New"/>
                                  <w:sz w:val="18"/>
                                </w:rPr>
                                <w:t>(items:</w:t>
                              </w:r>
                              <w:r>
                                <w:rPr>
                                  <w:rFonts w:ascii="Courier New"/>
                                  <w:spacing w:val="-13"/>
                                  <w:sz w:val="18"/>
                                </w:rPr>
                                <w:t xml:space="preserve"> </w:t>
                              </w:r>
                              <w:r>
                                <w:rPr>
                                  <w:rFonts w:ascii="Courier New"/>
                                  <w:sz w:val="18"/>
                                </w:rPr>
                                <w:t>List&lt;Item&gt;)</w:t>
                              </w:r>
                              <w:r>
                                <w:rPr>
                                  <w:rFonts w:ascii="Courier New"/>
                                  <w:spacing w:val="-13"/>
                                  <w:sz w:val="18"/>
                                </w:rPr>
                                <w:t xml:space="preserve"> </w:t>
                              </w:r>
                              <w:r>
                                <w:rPr>
                                  <w:rFonts w:ascii="Courier New"/>
                                  <w:sz w:val="18"/>
                                </w:rPr>
                                <w:t xml:space="preserve">{ </w:t>
                              </w:r>
                              <w:proofErr w:type="spellStart"/>
                              <w:r>
                                <w:rPr>
                                  <w:rFonts w:ascii="Courier New"/>
                                  <w:spacing w:val="-2"/>
                                  <w:sz w:val="18"/>
                                </w:rPr>
                                <w:t>this.items.clear</w:t>
                              </w:r>
                              <w:proofErr w:type="spellEnd"/>
                              <w:r>
                                <w:rPr>
                                  <w:rFonts w:ascii="Courier New"/>
                                  <w:spacing w:val="-2"/>
                                  <w:sz w:val="18"/>
                                </w:rPr>
                                <w:t xml:space="preserve">() </w:t>
                              </w:r>
                              <w:proofErr w:type="spellStart"/>
                              <w:r>
                                <w:rPr>
                                  <w:rFonts w:ascii="Courier New"/>
                                  <w:spacing w:val="-2"/>
                                  <w:sz w:val="18"/>
                                </w:rPr>
                                <w:t>this.items.addAll</w:t>
                              </w:r>
                              <w:proofErr w:type="spellEnd"/>
                              <w:r>
                                <w:rPr>
                                  <w:rFonts w:ascii="Courier New"/>
                                  <w:spacing w:val="-2"/>
                                  <w:sz w:val="18"/>
                                </w:rPr>
                                <w:t xml:space="preserve">(items) </w:t>
                              </w:r>
                              <w:proofErr w:type="spellStart"/>
                              <w:r>
                                <w:rPr>
                                  <w:rFonts w:ascii="Courier New"/>
                                  <w:spacing w:val="-2"/>
                                  <w:sz w:val="18"/>
                                </w:rPr>
                                <w:t>notifyDataSetChanged</w:t>
                              </w:r>
                              <w:proofErr w:type="spellEnd"/>
                              <w:r>
                                <w:rPr>
                                  <w:rFonts w:ascii="Courier New"/>
                                  <w:spacing w:val="-2"/>
                                  <w:sz w:val="18"/>
                                </w:rPr>
                                <w:t>()</w:t>
                              </w:r>
                            </w:p>
                            <w:p w14:paraId="07DBA269" w14:textId="77777777" w:rsidR="003D76C2" w:rsidRDefault="00000000">
                              <w:pPr>
                                <w:spacing w:before="1"/>
                                <w:ind w:left="885"/>
                                <w:rPr>
                                  <w:rFonts w:ascii="Courier New"/>
                                  <w:sz w:val="18"/>
                                </w:rPr>
                              </w:pPr>
                              <w:r>
                                <w:rPr>
                                  <w:rFonts w:ascii="Courier New"/>
                                  <w:sz w:val="18"/>
                                </w:rPr>
                                <w:t>}</w:t>
                              </w:r>
                            </w:p>
                            <w:p w14:paraId="0FF2480D" w14:textId="77777777" w:rsidR="003D76C2" w:rsidRDefault="003D76C2">
                              <w:pPr>
                                <w:rPr>
                                  <w:rFonts w:ascii="Courier New"/>
                                  <w:sz w:val="20"/>
                                </w:rPr>
                              </w:pPr>
                            </w:p>
                            <w:p w14:paraId="5CC2CD26" w14:textId="77777777" w:rsidR="003D76C2" w:rsidRDefault="00000000">
                              <w:pPr>
                                <w:spacing w:before="130" w:line="328" w:lineRule="auto"/>
                                <w:ind w:left="1101" w:right="1185" w:hanging="216"/>
                                <w:rPr>
                                  <w:rFonts w:ascii="Courier New"/>
                                  <w:sz w:val="18"/>
                                </w:rPr>
                              </w:pPr>
                              <w:proofErr w:type="spellStart"/>
                              <w:r>
                                <w:rPr>
                                  <w:rFonts w:ascii="Courier New"/>
                                  <w:sz w:val="18"/>
                                </w:rPr>
                                <w:t>ooverride</w:t>
                              </w:r>
                              <w:proofErr w:type="spellEnd"/>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ItemViewHolder</w:t>
                              </w:r>
                              <w:proofErr w:type="spellEnd"/>
                              <w:r>
                                <w:rPr>
                                  <w:rFonts w:ascii="Courier New"/>
                                  <w:sz w:val="18"/>
                                </w:rPr>
                                <w:t xml:space="preserve"> {</w:t>
                              </w:r>
                            </w:p>
                            <w:p w14:paraId="38450E03" w14:textId="77777777" w:rsidR="003D76C2" w:rsidRDefault="00000000">
                              <w:pPr>
                                <w:spacing w:before="1"/>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ItemViewHolder</w:t>
                              </w:r>
                              <w:proofErr w:type="spellEnd"/>
                              <w:r>
                                <w:rPr>
                                  <w:rFonts w:ascii="Courier New"/>
                                  <w:spacing w:val="-2"/>
                                  <w:sz w:val="18"/>
                                </w:rPr>
                                <w:t>(</w:t>
                              </w:r>
                              <w:proofErr w:type="spellStart"/>
                              <w:r>
                                <w:rPr>
                                  <w:rFonts w:ascii="Courier New"/>
                                  <w:spacing w:val="-2"/>
                                  <w:sz w:val="18"/>
                                </w:rPr>
                                <w:t>layoutInflater.inflate</w:t>
                              </w:r>
                              <w:proofErr w:type="spellEnd"/>
                            </w:p>
                            <w:p w14:paraId="4C374F72" w14:textId="77777777" w:rsidR="003D76C2" w:rsidRDefault="00000000">
                              <w:pPr>
                                <w:spacing w:before="76"/>
                                <w:ind w:left="1101"/>
                                <w:rPr>
                                  <w:rFonts w:ascii="Courier New"/>
                                  <w:sz w:val="18"/>
                                </w:rPr>
                              </w:pPr>
                              <w:r>
                                <w:rPr>
                                  <w:rFonts w:ascii="Courier New"/>
                                  <w:sz w:val="18"/>
                                </w:rPr>
                                <w:t>(</w:t>
                              </w:r>
                              <w:proofErr w:type="spellStart"/>
                              <w:r>
                                <w:rPr>
                                  <w:rFonts w:ascii="Courier New"/>
                                  <w:sz w:val="18"/>
                                </w:rPr>
                                <w:t>R.layout.item</w:t>
                              </w:r>
                              <w:proofErr w:type="spellEnd"/>
                              <w:r>
                                <w:rPr>
                                  <w:rFonts w:ascii="Courier New"/>
                                  <w:sz w:val="18"/>
                                </w:rPr>
                                <w:t>,</w:t>
                              </w:r>
                              <w:r>
                                <w:rPr>
                                  <w:rFonts w:ascii="Courier New"/>
                                  <w:spacing w:val="-11"/>
                                  <w:sz w:val="18"/>
                                </w:rPr>
                                <w:t xml:space="preserve"> </w:t>
                              </w:r>
                              <w:r>
                                <w:rPr>
                                  <w:rFonts w:ascii="Courier New"/>
                                  <w:sz w:val="18"/>
                                </w:rPr>
                                <w:t>parent,</w:t>
                              </w:r>
                              <w:r>
                                <w:rPr>
                                  <w:rFonts w:ascii="Courier New"/>
                                  <w:spacing w:val="-11"/>
                                  <w:sz w:val="18"/>
                                </w:rPr>
                                <w:t xml:space="preserve"> </w:t>
                              </w:r>
                              <w:r>
                                <w:rPr>
                                  <w:rFonts w:ascii="Courier New"/>
                                  <w:spacing w:val="-2"/>
                                  <w:sz w:val="18"/>
                                </w:rPr>
                                <w:t>false))</w:t>
                              </w:r>
                            </w:p>
                            <w:p w14:paraId="00EFB7C3" w14:textId="77777777" w:rsidR="003D76C2" w:rsidRDefault="00000000">
                              <w:pPr>
                                <w:spacing w:before="76"/>
                                <w:ind w:left="885"/>
                                <w:rPr>
                                  <w:rFonts w:ascii="Courier New"/>
                                  <w:sz w:val="18"/>
                                </w:rPr>
                              </w:pPr>
                              <w:r>
                                <w:rPr>
                                  <w:rFonts w:ascii="Courier New"/>
                                  <w:sz w:val="18"/>
                                </w:rPr>
                                <w:t>}</w:t>
                              </w:r>
                            </w:p>
                            <w:p w14:paraId="0769642C" w14:textId="77777777" w:rsidR="003D76C2" w:rsidRDefault="003D76C2">
                              <w:pPr>
                                <w:rPr>
                                  <w:rFonts w:ascii="Courier New"/>
                                  <w:sz w:val="20"/>
                                </w:rPr>
                              </w:pPr>
                            </w:p>
                            <w:p w14:paraId="7134A587" w14:textId="77777777" w:rsidR="003D76C2" w:rsidRDefault="00000000">
                              <w:pPr>
                                <w:spacing w:before="124"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ItemViewHolder</w:t>
                              </w:r>
                              <w:proofErr w:type="spellEnd"/>
                              <w:r>
                                <w:rPr>
                                  <w:rFonts w:ascii="Courier New"/>
                                  <w:sz w:val="18"/>
                                </w:rPr>
                                <w:t>, position: Int)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B9FD6" id="docshapegroup715" o:spid="_x0000_s1616" style="position:absolute;margin-left:88.2pt;margin-top:7.2pt;width:399.6pt;height:311.25pt;z-index:-15626240;mso-wrap-distance-left:0;mso-wrap-distance-right:0;mso-position-horizontal-relative:page;mso-position-vertical-relative:text" coordorigin="1764,144"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">
                <v:rect id="docshape716" o:spid="_x0000_s1617" style="position:absolute;left:1764;top:153;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" fillcolor="#f6f6f6" stroked="f">
                  <v:path arrowok="t"/>
                </v:rect>
                <v:shape id="docshape717" o:spid="_x0000_s1618" style="position:absolute;left:1764;top:143;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" path="m7992,6204l,6204r,20l7992,6224r,-20xm7992,l,,,20r7992,l7992,xe" fillcolor="#dadada" stroked="f">
                  <v:path arrowok="t" o:connecttype="custom" o:connectlocs="7992,6348;0,6348;0,6368;7992,6368;7992,6348;7992,144;0,144;0,164;7992,164;7992,144" o:connectangles="0,0,0,0,0,0,0,0,0,0"/>
                </v:shape>
                <v:shape id="docshape718" o:spid="_x0000_s1619" type="#_x0000_t202" style="position:absolute;left:1764;top:163;width:7992;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" filled="f" stroked="f">
                  <v:path arrowok="t"/>
                  <v:textbox inset="0,0,0,0">
                    <w:txbxContent>
                      <w:p w14:paraId="6183EE40" w14:textId="77777777" w:rsidR="003D76C2" w:rsidRDefault="003D76C2">
                        <w:pPr>
                          <w:spacing w:before="7"/>
                          <w:rPr>
                            <w:sz w:val="23"/>
                          </w:rPr>
                        </w:pPr>
                      </w:p>
                      <w:p w14:paraId="1D580570" w14:textId="77777777" w:rsidR="003D76C2" w:rsidRDefault="00000000">
                        <w:pPr>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ItemAdapter</w:t>
                        </w:r>
                        <w:proofErr w:type="spellEnd"/>
                        <w:r>
                          <w:rPr>
                            <w:rFonts w:ascii="Courier New"/>
                            <w:spacing w:val="-2"/>
                            <w:sz w:val="18"/>
                          </w:rPr>
                          <w:t>(</w:t>
                        </w:r>
                      </w:p>
                      <w:p w14:paraId="54D55AA6" w14:textId="77777777" w:rsidR="003D76C2" w:rsidRDefault="00000000">
                        <w:pPr>
                          <w:spacing w:before="76"/>
                          <w:ind w:left="885"/>
                          <w:rPr>
                            <w:rFonts w:ascii="Courier New"/>
                            <w:sz w:val="18"/>
                          </w:rPr>
                        </w:pPr>
                        <w:r>
                          <w:rPr>
                            <w:rFonts w:ascii="Courier New"/>
                            <w:spacing w:val="-4"/>
                            <w:sz w:val="18"/>
                          </w:rPr>
                          <w:t>private</w:t>
                        </w:r>
                        <w:r>
                          <w:rPr>
                            <w:rFonts w:ascii="Courier New"/>
                            <w:spacing w:val="-13"/>
                            <w:sz w:val="18"/>
                          </w:rPr>
                          <w:t xml:space="preserve"> </w:t>
                        </w:r>
                        <w:proofErr w:type="spellStart"/>
                        <w:r>
                          <w:rPr>
                            <w:rFonts w:ascii="Courier New"/>
                            <w:spacing w:val="-4"/>
                            <w:sz w:val="18"/>
                          </w:rPr>
                          <w:t>val</w:t>
                        </w:r>
                        <w:proofErr w:type="spellEnd"/>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p>
                      <w:p w14:paraId="18037EA7" w14:textId="77777777" w:rsidR="003D76C2" w:rsidRDefault="00000000">
                        <w:pPr>
                          <w:spacing w:before="76"/>
                          <w:ind w:left="88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onRowClickListener</w:t>
                        </w:r>
                        <w:proofErr w:type="spellEnd"/>
                        <w:r>
                          <w:rPr>
                            <w:rFonts w:ascii="Courier New"/>
                            <w:sz w:val="18"/>
                          </w:rPr>
                          <w:t>:</w:t>
                        </w:r>
                        <w:r>
                          <w:rPr>
                            <w:rFonts w:ascii="Courier New"/>
                            <w:spacing w:val="-8"/>
                            <w:sz w:val="18"/>
                          </w:rPr>
                          <w:t xml:space="preserve"> </w:t>
                        </w:r>
                        <w:r>
                          <w:rPr>
                            <w:rFonts w:ascii="Courier New"/>
                            <w:sz w:val="18"/>
                          </w:rPr>
                          <w:t>(Item)</w:t>
                        </w:r>
                        <w:r>
                          <w:rPr>
                            <w:rFonts w:ascii="Courier New"/>
                            <w:spacing w:val="-7"/>
                            <w:sz w:val="18"/>
                          </w:rPr>
                          <w:t xml:space="preserve"> </w:t>
                        </w:r>
                        <w:r>
                          <w:rPr>
                            <w:rFonts w:ascii="Courier New"/>
                            <w:sz w:val="18"/>
                          </w:rPr>
                          <w:t>-&gt;</w:t>
                        </w:r>
                        <w:r>
                          <w:rPr>
                            <w:rFonts w:ascii="Courier New"/>
                            <w:spacing w:val="-7"/>
                            <w:sz w:val="18"/>
                          </w:rPr>
                          <w:t xml:space="preserve"> </w:t>
                        </w:r>
                        <w:r>
                          <w:rPr>
                            <w:rFonts w:ascii="Courier New"/>
                            <w:spacing w:val="-4"/>
                            <w:sz w:val="18"/>
                          </w:rPr>
                          <w:t>Unit</w:t>
                        </w:r>
                      </w:p>
                      <w:p w14:paraId="591E992B" w14:textId="77777777" w:rsidR="003D76C2" w:rsidRDefault="00000000">
                        <w:pPr>
                          <w:spacing w:before="76" w:line="660" w:lineRule="auto"/>
                          <w:ind w:left="885" w:right="840" w:hanging="432"/>
                          <w:rPr>
                            <w:rFonts w:ascii="Courier New"/>
                            <w:sz w:val="18"/>
                          </w:rPr>
                        </w:pPr>
                        <w:r>
                          <w:rPr>
                            <w:rFonts w:ascii="Courier New"/>
                            <w:sz w:val="18"/>
                          </w:rPr>
                          <w: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ItemAdapter.ItemViewHolder</w:t>
                        </w:r>
                        <w:proofErr w:type="spellEnd"/>
                        <w:r>
                          <w:rPr>
                            <w:rFonts w:ascii="Courier New"/>
                            <w:sz w:val="18"/>
                          </w:rPr>
                          <w:t>&gt;()</w:t>
                        </w:r>
                        <w:r>
                          <w:rPr>
                            <w:rFonts w:ascii="Courier New"/>
                            <w:spacing w:val="-14"/>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items = </w:t>
                        </w:r>
                        <w:proofErr w:type="spellStart"/>
                        <w:r>
                          <w:rPr>
                            <w:rFonts w:ascii="Courier New"/>
                            <w:sz w:val="18"/>
                          </w:rPr>
                          <w:t>mutableListOf</w:t>
                        </w:r>
                        <w:proofErr w:type="spellEnd"/>
                        <w:r>
                          <w:rPr>
                            <w:rFonts w:ascii="Courier New"/>
                            <w:sz w:val="18"/>
                          </w:rPr>
                          <w:t>&lt;Item&gt;()</w:t>
                        </w:r>
                      </w:p>
                      <w:p w14:paraId="05E6F1EC" w14:textId="77777777" w:rsidR="003D76C2" w:rsidRDefault="00000000">
                        <w:pPr>
                          <w:spacing w:line="328" w:lineRule="auto"/>
                          <w:ind w:left="1317" w:right="3062"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addItems</w:t>
                        </w:r>
                        <w:proofErr w:type="spellEnd"/>
                        <w:r>
                          <w:rPr>
                            <w:rFonts w:ascii="Courier New"/>
                            <w:sz w:val="18"/>
                          </w:rPr>
                          <w:t>(items:</w:t>
                        </w:r>
                        <w:r>
                          <w:rPr>
                            <w:rFonts w:ascii="Courier New"/>
                            <w:spacing w:val="-13"/>
                            <w:sz w:val="18"/>
                          </w:rPr>
                          <w:t xml:space="preserve"> </w:t>
                        </w:r>
                        <w:r>
                          <w:rPr>
                            <w:rFonts w:ascii="Courier New"/>
                            <w:sz w:val="18"/>
                          </w:rPr>
                          <w:t>List&lt;Item&gt;)</w:t>
                        </w:r>
                        <w:r>
                          <w:rPr>
                            <w:rFonts w:ascii="Courier New"/>
                            <w:spacing w:val="-13"/>
                            <w:sz w:val="18"/>
                          </w:rPr>
                          <w:t xml:space="preserve"> </w:t>
                        </w:r>
                        <w:r>
                          <w:rPr>
                            <w:rFonts w:ascii="Courier New"/>
                            <w:sz w:val="18"/>
                          </w:rPr>
                          <w:t xml:space="preserve">{ </w:t>
                        </w:r>
                        <w:proofErr w:type="spellStart"/>
                        <w:r>
                          <w:rPr>
                            <w:rFonts w:ascii="Courier New"/>
                            <w:spacing w:val="-2"/>
                            <w:sz w:val="18"/>
                          </w:rPr>
                          <w:t>this.items.clear</w:t>
                        </w:r>
                        <w:proofErr w:type="spellEnd"/>
                        <w:r>
                          <w:rPr>
                            <w:rFonts w:ascii="Courier New"/>
                            <w:spacing w:val="-2"/>
                            <w:sz w:val="18"/>
                          </w:rPr>
                          <w:t xml:space="preserve">() </w:t>
                        </w:r>
                        <w:proofErr w:type="spellStart"/>
                        <w:r>
                          <w:rPr>
                            <w:rFonts w:ascii="Courier New"/>
                            <w:spacing w:val="-2"/>
                            <w:sz w:val="18"/>
                          </w:rPr>
                          <w:t>this.items.addAll</w:t>
                        </w:r>
                        <w:proofErr w:type="spellEnd"/>
                        <w:r>
                          <w:rPr>
                            <w:rFonts w:ascii="Courier New"/>
                            <w:spacing w:val="-2"/>
                            <w:sz w:val="18"/>
                          </w:rPr>
                          <w:t xml:space="preserve">(items) </w:t>
                        </w:r>
                        <w:proofErr w:type="spellStart"/>
                        <w:r>
                          <w:rPr>
                            <w:rFonts w:ascii="Courier New"/>
                            <w:spacing w:val="-2"/>
                            <w:sz w:val="18"/>
                          </w:rPr>
                          <w:t>notifyDataSetChanged</w:t>
                        </w:r>
                        <w:proofErr w:type="spellEnd"/>
                        <w:r>
                          <w:rPr>
                            <w:rFonts w:ascii="Courier New"/>
                            <w:spacing w:val="-2"/>
                            <w:sz w:val="18"/>
                          </w:rPr>
                          <w:t>()</w:t>
                        </w:r>
                      </w:p>
                      <w:p w14:paraId="07DBA269" w14:textId="77777777" w:rsidR="003D76C2" w:rsidRDefault="00000000">
                        <w:pPr>
                          <w:spacing w:before="1"/>
                          <w:ind w:left="885"/>
                          <w:rPr>
                            <w:rFonts w:ascii="Courier New"/>
                            <w:sz w:val="18"/>
                          </w:rPr>
                        </w:pPr>
                        <w:r>
                          <w:rPr>
                            <w:rFonts w:ascii="Courier New"/>
                            <w:sz w:val="18"/>
                          </w:rPr>
                          <w:t>}</w:t>
                        </w:r>
                      </w:p>
                      <w:p w14:paraId="0FF2480D" w14:textId="77777777" w:rsidR="003D76C2" w:rsidRDefault="003D76C2">
                        <w:pPr>
                          <w:rPr>
                            <w:rFonts w:ascii="Courier New"/>
                            <w:sz w:val="20"/>
                          </w:rPr>
                        </w:pPr>
                      </w:p>
                      <w:p w14:paraId="5CC2CD26" w14:textId="77777777" w:rsidR="003D76C2" w:rsidRDefault="00000000">
                        <w:pPr>
                          <w:spacing w:before="130" w:line="328" w:lineRule="auto"/>
                          <w:ind w:left="1101" w:right="1185" w:hanging="216"/>
                          <w:rPr>
                            <w:rFonts w:ascii="Courier New"/>
                            <w:sz w:val="18"/>
                          </w:rPr>
                        </w:pPr>
                        <w:proofErr w:type="spellStart"/>
                        <w:r>
                          <w:rPr>
                            <w:rFonts w:ascii="Courier New"/>
                            <w:sz w:val="18"/>
                          </w:rPr>
                          <w:t>ooverride</w:t>
                        </w:r>
                        <w:proofErr w:type="spellEnd"/>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ItemViewHolder</w:t>
                        </w:r>
                        <w:proofErr w:type="spellEnd"/>
                        <w:r>
                          <w:rPr>
                            <w:rFonts w:ascii="Courier New"/>
                            <w:sz w:val="18"/>
                          </w:rPr>
                          <w:t xml:space="preserve"> {</w:t>
                        </w:r>
                      </w:p>
                      <w:p w14:paraId="38450E03" w14:textId="77777777" w:rsidR="003D76C2" w:rsidRDefault="00000000">
                        <w:pPr>
                          <w:spacing w:before="1"/>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ItemViewHolder</w:t>
                        </w:r>
                        <w:proofErr w:type="spellEnd"/>
                        <w:r>
                          <w:rPr>
                            <w:rFonts w:ascii="Courier New"/>
                            <w:spacing w:val="-2"/>
                            <w:sz w:val="18"/>
                          </w:rPr>
                          <w:t>(</w:t>
                        </w:r>
                        <w:proofErr w:type="spellStart"/>
                        <w:r>
                          <w:rPr>
                            <w:rFonts w:ascii="Courier New"/>
                            <w:spacing w:val="-2"/>
                            <w:sz w:val="18"/>
                          </w:rPr>
                          <w:t>layoutInflater.inflate</w:t>
                        </w:r>
                        <w:proofErr w:type="spellEnd"/>
                      </w:p>
                      <w:p w14:paraId="4C374F72" w14:textId="77777777" w:rsidR="003D76C2" w:rsidRDefault="00000000">
                        <w:pPr>
                          <w:spacing w:before="76"/>
                          <w:ind w:left="1101"/>
                          <w:rPr>
                            <w:rFonts w:ascii="Courier New"/>
                            <w:sz w:val="18"/>
                          </w:rPr>
                        </w:pPr>
                        <w:r>
                          <w:rPr>
                            <w:rFonts w:ascii="Courier New"/>
                            <w:sz w:val="18"/>
                          </w:rPr>
                          <w:t>(</w:t>
                        </w:r>
                        <w:proofErr w:type="spellStart"/>
                        <w:r>
                          <w:rPr>
                            <w:rFonts w:ascii="Courier New"/>
                            <w:sz w:val="18"/>
                          </w:rPr>
                          <w:t>R.layout.item</w:t>
                        </w:r>
                        <w:proofErr w:type="spellEnd"/>
                        <w:r>
                          <w:rPr>
                            <w:rFonts w:ascii="Courier New"/>
                            <w:sz w:val="18"/>
                          </w:rPr>
                          <w:t>,</w:t>
                        </w:r>
                        <w:r>
                          <w:rPr>
                            <w:rFonts w:ascii="Courier New"/>
                            <w:spacing w:val="-11"/>
                            <w:sz w:val="18"/>
                          </w:rPr>
                          <w:t xml:space="preserve"> </w:t>
                        </w:r>
                        <w:r>
                          <w:rPr>
                            <w:rFonts w:ascii="Courier New"/>
                            <w:sz w:val="18"/>
                          </w:rPr>
                          <w:t>parent,</w:t>
                        </w:r>
                        <w:r>
                          <w:rPr>
                            <w:rFonts w:ascii="Courier New"/>
                            <w:spacing w:val="-11"/>
                            <w:sz w:val="18"/>
                          </w:rPr>
                          <w:t xml:space="preserve"> </w:t>
                        </w:r>
                        <w:r>
                          <w:rPr>
                            <w:rFonts w:ascii="Courier New"/>
                            <w:spacing w:val="-2"/>
                            <w:sz w:val="18"/>
                          </w:rPr>
                          <w:t>false))</w:t>
                        </w:r>
                      </w:p>
                      <w:p w14:paraId="00EFB7C3" w14:textId="77777777" w:rsidR="003D76C2" w:rsidRDefault="00000000">
                        <w:pPr>
                          <w:spacing w:before="76"/>
                          <w:ind w:left="885"/>
                          <w:rPr>
                            <w:rFonts w:ascii="Courier New"/>
                            <w:sz w:val="18"/>
                          </w:rPr>
                        </w:pPr>
                        <w:r>
                          <w:rPr>
                            <w:rFonts w:ascii="Courier New"/>
                            <w:sz w:val="18"/>
                          </w:rPr>
                          <w:t>}</w:t>
                        </w:r>
                      </w:p>
                      <w:p w14:paraId="0769642C" w14:textId="77777777" w:rsidR="003D76C2" w:rsidRDefault="003D76C2">
                        <w:pPr>
                          <w:rPr>
                            <w:rFonts w:ascii="Courier New"/>
                            <w:sz w:val="20"/>
                          </w:rPr>
                        </w:pPr>
                      </w:p>
                      <w:p w14:paraId="7134A587" w14:textId="77777777" w:rsidR="003D76C2" w:rsidRDefault="00000000">
                        <w:pPr>
                          <w:spacing w:before="124"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ItemViewHolder</w:t>
                        </w:r>
                        <w:proofErr w:type="spellEnd"/>
                        <w:r>
                          <w:rPr>
                            <w:rFonts w:ascii="Courier New"/>
                            <w:sz w:val="18"/>
                          </w:rPr>
                          <w:t>, position: Int) {</w:t>
                        </w:r>
                      </w:p>
                    </w:txbxContent>
                  </v:textbox>
                </v:shape>
                <w10:wrap type="topAndBottom" anchorx="page"/>
              </v:group>
            </w:pict>
          </mc:Fallback>
        </mc:AlternateContent>
      </w:r>
    </w:p>
    <w:p w14:paraId="5594982B" w14:textId="77777777" w:rsidR="003D76C2" w:rsidRDefault="003D76C2">
      <w:pPr>
        <w:rPr>
          <w:sz w:val="8"/>
        </w:rPr>
        <w:sectPr w:rsidR="003D76C2">
          <w:pgSz w:w="10800" w:h="13320"/>
          <w:pgMar w:top="1120" w:right="920" w:bottom="280" w:left="940" w:header="695" w:footer="0" w:gutter="0"/>
          <w:cols w:space="720"/>
        </w:sectPr>
      </w:pPr>
    </w:p>
    <w:p w14:paraId="409E9C7D" w14:textId="77777777" w:rsidR="003D76C2" w:rsidRDefault="003D76C2">
      <w:pPr>
        <w:pStyle w:val="BodyText"/>
        <w:spacing w:before="3"/>
        <w:rPr>
          <w:sz w:val="5"/>
        </w:rPr>
      </w:pPr>
    </w:p>
    <w:p w14:paraId="1FE62C59" w14:textId="77777777" w:rsidR="003D76C2" w:rsidRDefault="00D51F7C">
      <w:pPr>
        <w:pStyle w:val="BodyText"/>
        <w:ind w:left="104"/>
      </w:pPr>
      <w:r>
        <w:rPr>
          <w:noProof/>
        </w:rPr>
        <mc:AlternateContent>
          <mc:Choice Requires="wpg">
            <w:drawing>
              <wp:inline distT="0" distB="0" distL="0" distR="0" wp14:anchorId="76E95BCC" wp14:editId="7173A0DC">
                <wp:extent cx="5074920" cy="4664075"/>
                <wp:effectExtent l="0" t="0" r="5080" b="0"/>
                <wp:docPr id="831" name="docshapegroup7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664075"/>
                          <a:chOff x="0" y="0"/>
                          <a:chExt cx="7992" cy="7345"/>
                        </a:xfrm>
                      </wpg:grpSpPr>
                      <wps:wsp>
                        <wps:cNvPr id="832" name="docshape720"/>
                        <wps:cNvSpPr>
                          <a:spLocks/>
                        </wps:cNvSpPr>
                        <wps:spPr bwMode="auto">
                          <a:xfrm>
                            <a:off x="0" y="10"/>
                            <a:ext cx="7992" cy="7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3" name="docshape721"/>
                        <wps:cNvSpPr>
                          <a:spLocks/>
                        </wps:cNvSpPr>
                        <wps:spPr bwMode="auto">
                          <a:xfrm>
                            <a:off x="0" y="0"/>
                            <a:ext cx="7992" cy="7345"/>
                          </a:xfrm>
                          <a:custGeom>
                            <a:avLst/>
                            <a:gdLst>
                              <a:gd name="T0" fmla="*/ 7992 w 7992"/>
                              <a:gd name="T1" fmla="*/ 7324 h 7345"/>
                              <a:gd name="T2" fmla="*/ 0 w 7992"/>
                              <a:gd name="T3" fmla="*/ 7324 h 7345"/>
                              <a:gd name="T4" fmla="*/ 0 w 7992"/>
                              <a:gd name="T5" fmla="*/ 7344 h 7345"/>
                              <a:gd name="T6" fmla="*/ 7992 w 7992"/>
                              <a:gd name="T7" fmla="*/ 7344 h 7345"/>
                              <a:gd name="T8" fmla="*/ 7992 w 7992"/>
                              <a:gd name="T9" fmla="*/ 7324 h 7345"/>
                              <a:gd name="T10" fmla="*/ 7992 w 7992"/>
                              <a:gd name="T11" fmla="*/ 0 h 7345"/>
                              <a:gd name="T12" fmla="*/ 0 w 7992"/>
                              <a:gd name="T13" fmla="*/ 0 h 7345"/>
                              <a:gd name="T14" fmla="*/ 0 w 7992"/>
                              <a:gd name="T15" fmla="*/ 20 h 7345"/>
                              <a:gd name="T16" fmla="*/ 7992 w 7992"/>
                              <a:gd name="T17" fmla="*/ 20 h 7345"/>
                              <a:gd name="T18" fmla="*/ 7992 w 7992"/>
                              <a:gd name="T19" fmla="*/ 0 h 73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345">
                                <a:moveTo>
                                  <a:pt x="7992" y="7324"/>
                                </a:moveTo>
                                <a:lnTo>
                                  <a:pt x="0" y="7324"/>
                                </a:lnTo>
                                <a:lnTo>
                                  <a:pt x="0" y="7344"/>
                                </a:lnTo>
                                <a:lnTo>
                                  <a:pt x="7992" y="7344"/>
                                </a:lnTo>
                                <a:lnTo>
                                  <a:pt x="7992" y="7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4" name="docshape722"/>
                        <wps:cNvSpPr txBox="1">
                          <a:spLocks/>
                        </wps:cNvSpPr>
                        <wps:spPr bwMode="auto">
                          <a:xfrm>
                            <a:off x="0" y="20"/>
                            <a:ext cx="7992" cy="7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EA9BED" w14:textId="77777777" w:rsidR="003D76C2" w:rsidRDefault="00000000">
                              <w:pPr>
                                <w:spacing w:before="40"/>
                                <w:ind w:left="1317"/>
                                <w:rPr>
                                  <w:rFonts w:ascii="Courier New"/>
                                  <w:sz w:val="18"/>
                                </w:rPr>
                              </w:pPr>
                              <w:proofErr w:type="spellStart"/>
                              <w:r>
                                <w:rPr>
                                  <w:rFonts w:ascii="Courier New"/>
                                  <w:spacing w:val="-2"/>
                                  <w:sz w:val="18"/>
                                </w:rPr>
                                <w:t>holder.bind</w:t>
                              </w:r>
                              <w:proofErr w:type="spellEnd"/>
                              <w:r>
                                <w:rPr>
                                  <w:rFonts w:ascii="Courier New"/>
                                  <w:spacing w:val="-2"/>
                                  <w:sz w:val="18"/>
                                </w:rPr>
                                <w:t>(items[position])</w:t>
                              </w:r>
                            </w:p>
                            <w:p w14:paraId="496CB75A" w14:textId="77777777" w:rsidR="003D76C2" w:rsidRDefault="00000000">
                              <w:pPr>
                                <w:spacing w:before="76"/>
                                <w:ind w:left="885"/>
                                <w:rPr>
                                  <w:rFonts w:ascii="Courier New"/>
                                  <w:sz w:val="18"/>
                                </w:rPr>
                              </w:pPr>
                              <w:r>
                                <w:rPr>
                                  <w:rFonts w:ascii="Courier New"/>
                                  <w:sz w:val="18"/>
                                </w:rPr>
                                <w:t>}</w:t>
                              </w:r>
                            </w:p>
                            <w:p w14:paraId="6AC2D2E1" w14:textId="77777777" w:rsidR="003D76C2" w:rsidRDefault="003D76C2">
                              <w:pPr>
                                <w:rPr>
                                  <w:rFonts w:ascii="Courier New"/>
                                  <w:sz w:val="20"/>
                                </w:rPr>
                              </w:pPr>
                            </w:p>
                            <w:p w14:paraId="4F21041D" w14:textId="77777777" w:rsidR="003D76C2" w:rsidRDefault="00000000">
                              <w:pPr>
                                <w:spacing w:before="130" w:line="328" w:lineRule="auto"/>
                                <w:ind w:left="1317" w:right="3062"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getItemCount</w:t>
                              </w:r>
                              <w:proofErr w:type="spellEnd"/>
                              <w:r>
                                <w:rPr>
                                  <w:rFonts w:ascii="Courier New"/>
                                  <w:sz w:val="18"/>
                                </w:rPr>
                                <w: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 xml:space="preserve">{ return </w:t>
                              </w:r>
                              <w:proofErr w:type="spellStart"/>
                              <w:r>
                                <w:rPr>
                                  <w:rFonts w:ascii="Courier New"/>
                                  <w:sz w:val="18"/>
                                </w:rPr>
                                <w:t>items.size</w:t>
                              </w:r>
                              <w:proofErr w:type="spellEnd"/>
                            </w:p>
                            <w:p w14:paraId="40A7A879" w14:textId="77777777" w:rsidR="003D76C2" w:rsidRDefault="00000000">
                              <w:pPr>
                                <w:spacing w:before="1"/>
                                <w:ind w:left="885"/>
                                <w:rPr>
                                  <w:rFonts w:ascii="Courier New"/>
                                  <w:sz w:val="18"/>
                                </w:rPr>
                              </w:pPr>
                              <w:r>
                                <w:rPr>
                                  <w:rFonts w:ascii="Courier New"/>
                                  <w:sz w:val="18"/>
                                </w:rPr>
                                <w:t>}</w:t>
                              </w:r>
                            </w:p>
                            <w:p w14:paraId="7AF6FEEC" w14:textId="77777777" w:rsidR="003D76C2" w:rsidRDefault="003D76C2">
                              <w:pPr>
                                <w:rPr>
                                  <w:rFonts w:ascii="Courier New"/>
                                  <w:sz w:val="20"/>
                                </w:rPr>
                              </w:pPr>
                            </w:p>
                            <w:p w14:paraId="709EA32F" w14:textId="77777777" w:rsidR="003D76C2" w:rsidRDefault="00000000">
                              <w:pPr>
                                <w:spacing w:before="133" w:line="235" w:lineRule="auto"/>
                                <w:ind w:left="1101" w:hanging="216"/>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ItemViewHolder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10E7413B" w14:textId="77777777" w:rsidR="003D76C2" w:rsidRDefault="003D76C2">
                              <w:pPr>
                                <w:spacing w:before="2"/>
                                <w:rPr>
                                  <w:rFonts w:ascii="Courier New"/>
                                  <w:sz w:val="26"/>
                                </w:rPr>
                              </w:pPr>
                            </w:p>
                            <w:p w14:paraId="12BE315A" w14:textId="77777777" w:rsidR="003D76C2" w:rsidRDefault="00000000">
                              <w:pPr>
                                <w:spacing w:line="202" w:lineRule="exact"/>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itemTextView</w:t>
                              </w:r>
                              <w:proofErr w:type="spellEnd"/>
                              <w:r>
                                <w:rPr>
                                  <w:rFonts w:ascii="Courier New"/>
                                  <w:sz w:val="18"/>
                                </w:rPr>
                                <w:t>:</w:t>
                              </w:r>
                              <w:r>
                                <w:rPr>
                                  <w:rFonts w:ascii="Courier New"/>
                                  <w:spacing w:val="-7"/>
                                  <w:sz w:val="18"/>
                                </w:rPr>
                                <w:t xml:space="preserve"> </w:t>
                              </w:r>
                              <w:proofErr w:type="spellStart"/>
                              <w:r>
                                <w:rPr>
                                  <w:rFonts w:ascii="Courier New"/>
                                  <w:spacing w:val="-2"/>
                                  <w:sz w:val="18"/>
                                </w:rPr>
                                <w:t>TextView</w:t>
                              </w:r>
                              <w:proofErr w:type="spellEnd"/>
                            </w:p>
                            <w:p w14:paraId="25781706" w14:textId="77777777" w:rsidR="003D76C2" w:rsidRDefault="00000000">
                              <w:pPr>
                                <w:spacing w:line="202" w:lineRule="exact"/>
                                <w:ind w:left="466" w:right="207"/>
                                <w:jc w:val="center"/>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R.id.item_text_view</w:t>
                              </w:r>
                              <w:proofErr w:type="spellEnd"/>
                              <w:r>
                                <w:rPr>
                                  <w:rFonts w:ascii="Courier New"/>
                                  <w:spacing w:val="-2"/>
                                  <w:sz w:val="18"/>
                                </w:rPr>
                                <w:t>)</w:t>
                              </w:r>
                            </w:p>
                            <w:p w14:paraId="0B18060B" w14:textId="77777777" w:rsidR="003D76C2" w:rsidRDefault="003D76C2">
                              <w:pPr>
                                <w:spacing w:before="2"/>
                                <w:rPr>
                                  <w:rFonts w:ascii="Courier New"/>
                                  <w:sz w:val="26"/>
                                </w:rPr>
                              </w:pPr>
                            </w:p>
                            <w:p w14:paraId="33AC84B3" w14:textId="77777777" w:rsidR="003D76C2" w:rsidRDefault="00000000">
                              <w:pPr>
                                <w:ind w:left="1317"/>
                                <w:rPr>
                                  <w:rFonts w:ascii="Courier New"/>
                                  <w:sz w:val="18"/>
                                </w:rPr>
                              </w:pPr>
                              <w:proofErr w:type="spellStart"/>
                              <w:r>
                                <w:rPr>
                                  <w:rFonts w:ascii="Courier New"/>
                                  <w:sz w:val="18"/>
                                </w:rPr>
                                <w:t>init</w:t>
                              </w:r>
                              <w:proofErr w:type="spellEnd"/>
                              <w:r>
                                <w:rPr>
                                  <w:rFonts w:ascii="Courier New"/>
                                  <w:spacing w:val="-6"/>
                                  <w:sz w:val="18"/>
                                </w:rPr>
                                <w:t xml:space="preserve"> </w:t>
                              </w:r>
                              <w:r>
                                <w:rPr>
                                  <w:rFonts w:ascii="Courier New"/>
                                  <w:spacing w:val="-10"/>
                                  <w:sz w:val="18"/>
                                </w:rPr>
                                <w:t>{</w:t>
                              </w:r>
                            </w:p>
                            <w:p w14:paraId="7C6BA369" w14:textId="77777777" w:rsidR="003D76C2" w:rsidRDefault="00000000">
                              <w:pPr>
                                <w:spacing w:before="76" w:line="328" w:lineRule="auto"/>
                                <w:ind w:left="2181" w:right="2296" w:hanging="432"/>
                                <w:rPr>
                                  <w:rFonts w:ascii="Courier New"/>
                                  <w:sz w:val="18"/>
                                </w:rPr>
                              </w:pPr>
                              <w:proofErr w:type="spellStart"/>
                              <w:r>
                                <w:rPr>
                                  <w:rFonts w:ascii="Courier New"/>
                                  <w:sz w:val="18"/>
                                </w:rPr>
                                <w:t>containerView.setOnClickListener</w:t>
                              </w:r>
                              <w:proofErr w:type="spellEnd"/>
                              <w:r>
                                <w:rPr>
                                  <w:rFonts w:ascii="Courier New"/>
                                  <w:spacing w:val="-29"/>
                                  <w:sz w:val="18"/>
                                </w:rPr>
                                <w:t xml:space="preserve"> </w:t>
                              </w:r>
                              <w:r>
                                <w:rPr>
                                  <w:rFonts w:ascii="Courier New"/>
                                  <w:sz w:val="18"/>
                                </w:rPr>
                                <w:t xml:space="preserve">{ </w:t>
                              </w:r>
                              <w:proofErr w:type="spellStart"/>
                              <w:r>
                                <w:rPr>
                                  <w:rFonts w:ascii="Courier New"/>
                                  <w:sz w:val="18"/>
                                </w:rPr>
                                <w:t>val</w:t>
                              </w:r>
                              <w:proofErr w:type="spellEnd"/>
                              <w:r>
                                <w:rPr>
                                  <w:rFonts w:ascii="Courier New"/>
                                  <w:spacing w:val="-4"/>
                                  <w:sz w:val="18"/>
                                </w:rPr>
                                <w:t xml:space="preserve"> </w:t>
                              </w:r>
                              <w:r>
                                <w:rPr>
                                  <w:rFonts w:ascii="Courier New"/>
                                  <w:sz w:val="18"/>
                                </w:rPr>
                                <w:t>position</w:t>
                              </w:r>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adapterPosition</w:t>
                              </w:r>
                              <w:proofErr w:type="spellEnd"/>
                            </w:p>
                            <w:p w14:paraId="4868F1EC" w14:textId="77777777" w:rsidR="003D76C2" w:rsidRDefault="00000000">
                              <w:pPr>
                                <w:spacing w:before="1" w:line="328" w:lineRule="auto"/>
                                <w:ind w:left="2613" w:hanging="432"/>
                                <w:rPr>
                                  <w:rFonts w:ascii="Courier New"/>
                                  <w:sz w:val="18"/>
                                </w:rPr>
                              </w:pPr>
                              <w:r>
                                <w:rPr>
                                  <w:rFonts w:ascii="Courier New"/>
                                  <w:sz w:val="18"/>
                                </w:rPr>
                                <w:t xml:space="preserve">if (position &gt; </w:t>
                              </w:r>
                              <w:proofErr w:type="spellStart"/>
                              <w:r>
                                <w:rPr>
                                  <w:rFonts w:ascii="Courier New"/>
                                  <w:sz w:val="18"/>
                                </w:rPr>
                                <w:t>RecyclerView.NO_POSITION</w:t>
                              </w:r>
                              <w:proofErr w:type="spellEnd"/>
                              <w:r>
                                <w:rPr>
                                  <w:rFonts w:ascii="Courier New"/>
                                  <w:sz w:val="18"/>
                                </w:rPr>
                                <w:t xml:space="preserve">) { </w:t>
                              </w:r>
                              <w:proofErr w:type="spellStart"/>
                              <w:r>
                                <w:rPr>
                                  <w:rFonts w:ascii="Courier New"/>
                                  <w:spacing w:val="-2"/>
                                  <w:sz w:val="18"/>
                                </w:rPr>
                                <w:t>onRowClickListener.invoke</w:t>
                              </w:r>
                              <w:proofErr w:type="spellEnd"/>
                              <w:r>
                                <w:rPr>
                                  <w:rFonts w:ascii="Courier New"/>
                                  <w:spacing w:val="-2"/>
                                  <w:sz w:val="18"/>
                                </w:rPr>
                                <w:t>(items[position])</w:t>
                              </w:r>
                            </w:p>
                            <w:p w14:paraId="7D15D175" w14:textId="77777777" w:rsidR="003D76C2" w:rsidRDefault="00000000">
                              <w:pPr>
                                <w:spacing w:before="2"/>
                                <w:ind w:left="2181"/>
                                <w:rPr>
                                  <w:rFonts w:ascii="Courier New"/>
                                  <w:sz w:val="18"/>
                                </w:rPr>
                              </w:pPr>
                              <w:r>
                                <w:rPr>
                                  <w:rFonts w:ascii="Courier New"/>
                                  <w:sz w:val="18"/>
                                </w:rPr>
                                <w:t>}</w:t>
                              </w:r>
                            </w:p>
                            <w:p w14:paraId="491176D4" w14:textId="77777777" w:rsidR="003D76C2" w:rsidRDefault="00000000">
                              <w:pPr>
                                <w:spacing w:before="76"/>
                                <w:ind w:left="1749"/>
                                <w:rPr>
                                  <w:rFonts w:ascii="Courier New"/>
                                  <w:sz w:val="18"/>
                                </w:rPr>
                              </w:pPr>
                              <w:r>
                                <w:rPr>
                                  <w:rFonts w:ascii="Courier New"/>
                                  <w:sz w:val="18"/>
                                </w:rPr>
                                <w:t>}</w:t>
                              </w:r>
                            </w:p>
                            <w:p w14:paraId="3E0890A3" w14:textId="77777777" w:rsidR="003D76C2" w:rsidRDefault="00000000">
                              <w:pPr>
                                <w:spacing w:before="76"/>
                                <w:ind w:left="1317"/>
                                <w:rPr>
                                  <w:rFonts w:ascii="Courier New"/>
                                  <w:sz w:val="18"/>
                                </w:rPr>
                              </w:pPr>
                              <w:r>
                                <w:rPr>
                                  <w:rFonts w:ascii="Courier New"/>
                                  <w:sz w:val="18"/>
                                </w:rPr>
                                <w:t>}</w:t>
                              </w:r>
                            </w:p>
                            <w:p w14:paraId="69A18D16" w14:textId="77777777" w:rsidR="003D76C2" w:rsidRDefault="003D76C2">
                              <w:pPr>
                                <w:rPr>
                                  <w:rFonts w:ascii="Courier New"/>
                                  <w:sz w:val="20"/>
                                </w:rPr>
                              </w:pPr>
                            </w:p>
                            <w:p w14:paraId="75AE76F5" w14:textId="77777777" w:rsidR="003D76C2" w:rsidRDefault="00000000">
                              <w:pPr>
                                <w:spacing w:before="129" w:line="328" w:lineRule="auto"/>
                                <w:ind w:left="1749" w:right="3062" w:hanging="432"/>
                                <w:rPr>
                                  <w:rFonts w:ascii="Courier New"/>
                                  <w:sz w:val="18"/>
                                </w:rPr>
                              </w:pPr>
                              <w:r>
                                <w:rPr>
                                  <w:rFonts w:ascii="Courier New"/>
                                  <w:sz w:val="18"/>
                                </w:rPr>
                                <w:t xml:space="preserve">fun bind(item: Item) { </w:t>
                              </w:r>
                              <w:proofErr w:type="spellStart"/>
                              <w:r>
                                <w:rPr>
                                  <w:rFonts w:ascii="Courier New"/>
                                  <w:sz w:val="18"/>
                                </w:rPr>
                                <w:t>itemTextView.text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item.text</w:t>
                              </w:r>
                              <w:proofErr w:type="spellEnd"/>
                            </w:p>
                            <w:p w14:paraId="41167968" w14:textId="77777777" w:rsidR="003D76C2" w:rsidRDefault="00000000">
                              <w:pPr>
                                <w:spacing w:before="2"/>
                                <w:ind w:left="1317"/>
                                <w:rPr>
                                  <w:rFonts w:ascii="Courier New"/>
                                  <w:sz w:val="18"/>
                                </w:rPr>
                              </w:pPr>
                              <w:r>
                                <w:rPr>
                                  <w:rFonts w:ascii="Courier New"/>
                                  <w:sz w:val="18"/>
                                </w:rPr>
                                <w:t>}</w:t>
                              </w:r>
                            </w:p>
                            <w:p w14:paraId="163C73E9" w14:textId="77777777" w:rsidR="003D76C2" w:rsidRDefault="00000000">
                              <w:pPr>
                                <w:spacing w:before="76"/>
                                <w:ind w:left="885"/>
                                <w:rPr>
                                  <w:rFonts w:ascii="Courier New"/>
                                  <w:sz w:val="18"/>
                                </w:rPr>
                              </w:pPr>
                              <w:r>
                                <w:rPr>
                                  <w:rFonts w:ascii="Courier New"/>
                                  <w:sz w:val="18"/>
                                </w:rPr>
                                <w:t>}</w:t>
                              </w:r>
                            </w:p>
                            <w:p w14:paraId="28375F0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6E95BCC" id="docshapegroup719" o:spid="_x0000_s1620" style="width:399.6pt;height:367.25pt;mso-position-horizontal-relative:char;mso-position-vertical-relative:line" coordsize="7992,7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">
                <v:rect id="docshape720" o:spid="_x0000_s1621" style="position:absolute;top:10;width:7992;height:7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" fillcolor="#f6f6f6" stroked="f">
                  <v:path arrowok="t"/>
                </v:rect>
                <v:shape id="docshape721" o:spid="_x0000_s1622" style="position:absolute;width:7992;height:7345;visibility:visible;mso-wrap-style:square;v-text-anchor:top" coordsize="7992,7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" path="m7992,7324l,7324r,20l7992,7344r,-20xm7992,l,,,20r7992,l7992,xe" fillcolor="#dadada" stroked="f">
                  <v:path arrowok="t" o:connecttype="custom" o:connectlocs="7992,7324;0,7324;0,7344;7992,7344;7992,7324;7992,0;0,0;0,20;7992,20;7992,0" o:connectangles="0,0,0,0,0,0,0,0,0,0"/>
                </v:shape>
                <v:shape id="docshape722" o:spid="_x0000_s1623" type="#_x0000_t202" style="position:absolute;top:20;width:7992;height:7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" filled="f" stroked="f">
                  <v:path arrowok="t"/>
                  <v:textbox inset="0,0,0,0">
                    <w:txbxContent>
                      <w:p w14:paraId="3EEA9BED" w14:textId="77777777" w:rsidR="003D76C2" w:rsidRDefault="00000000">
                        <w:pPr>
                          <w:spacing w:before="40"/>
                          <w:ind w:left="1317"/>
                          <w:rPr>
                            <w:rFonts w:ascii="Courier New"/>
                            <w:sz w:val="18"/>
                          </w:rPr>
                        </w:pPr>
                        <w:proofErr w:type="spellStart"/>
                        <w:r>
                          <w:rPr>
                            <w:rFonts w:ascii="Courier New"/>
                            <w:spacing w:val="-2"/>
                            <w:sz w:val="18"/>
                          </w:rPr>
                          <w:t>holder.bind</w:t>
                        </w:r>
                        <w:proofErr w:type="spellEnd"/>
                        <w:r>
                          <w:rPr>
                            <w:rFonts w:ascii="Courier New"/>
                            <w:spacing w:val="-2"/>
                            <w:sz w:val="18"/>
                          </w:rPr>
                          <w:t>(items[position])</w:t>
                        </w:r>
                      </w:p>
                      <w:p w14:paraId="496CB75A" w14:textId="77777777" w:rsidR="003D76C2" w:rsidRDefault="00000000">
                        <w:pPr>
                          <w:spacing w:before="76"/>
                          <w:ind w:left="885"/>
                          <w:rPr>
                            <w:rFonts w:ascii="Courier New"/>
                            <w:sz w:val="18"/>
                          </w:rPr>
                        </w:pPr>
                        <w:r>
                          <w:rPr>
                            <w:rFonts w:ascii="Courier New"/>
                            <w:sz w:val="18"/>
                          </w:rPr>
                          <w:t>}</w:t>
                        </w:r>
                      </w:p>
                      <w:p w14:paraId="6AC2D2E1" w14:textId="77777777" w:rsidR="003D76C2" w:rsidRDefault="003D76C2">
                        <w:pPr>
                          <w:rPr>
                            <w:rFonts w:ascii="Courier New"/>
                            <w:sz w:val="20"/>
                          </w:rPr>
                        </w:pPr>
                      </w:p>
                      <w:p w14:paraId="4F21041D" w14:textId="77777777" w:rsidR="003D76C2" w:rsidRDefault="00000000">
                        <w:pPr>
                          <w:spacing w:before="130" w:line="328" w:lineRule="auto"/>
                          <w:ind w:left="1317" w:right="3062"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getItemCount</w:t>
                        </w:r>
                        <w:proofErr w:type="spellEnd"/>
                        <w:r>
                          <w:rPr>
                            <w:rFonts w:ascii="Courier New"/>
                            <w:sz w:val="18"/>
                          </w:rPr>
                          <w: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 xml:space="preserve">{ return </w:t>
                        </w:r>
                        <w:proofErr w:type="spellStart"/>
                        <w:r>
                          <w:rPr>
                            <w:rFonts w:ascii="Courier New"/>
                            <w:sz w:val="18"/>
                          </w:rPr>
                          <w:t>items.size</w:t>
                        </w:r>
                        <w:proofErr w:type="spellEnd"/>
                      </w:p>
                      <w:p w14:paraId="40A7A879" w14:textId="77777777" w:rsidR="003D76C2" w:rsidRDefault="00000000">
                        <w:pPr>
                          <w:spacing w:before="1"/>
                          <w:ind w:left="885"/>
                          <w:rPr>
                            <w:rFonts w:ascii="Courier New"/>
                            <w:sz w:val="18"/>
                          </w:rPr>
                        </w:pPr>
                        <w:r>
                          <w:rPr>
                            <w:rFonts w:ascii="Courier New"/>
                            <w:sz w:val="18"/>
                          </w:rPr>
                          <w:t>}</w:t>
                        </w:r>
                      </w:p>
                      <w:p w14:paraId="7AF6FEEC" w14:textId="77777777" w:rsidR="003D76C2" w:rsidRDefault="003D76C2">
                        <w:pPr>
                          <w:rPr>
                            <w:rFonts w:ascii="Courier New"/>
                            <w:sz w:val="20"/>
                          </w:rPr>
                        </w:pPr>
                      </w:p>
                      <w:p w14:paraId="709EA32F" w14:textId="77777777" w:rsidR="003D76C2" w:rsidRDefault="00000000">
                        <w:pPr>
                          <w:spacing w:before="133" w:line="235" w:lineRule="auto"/>
                          <w:ind w:left="1101" w:hanging="216"/>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ItemViewHolder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10E7413B" w14:textId="77777777" w:rsidR="003D76C2" w:rsidRDefault="003D76C2">
                        <w:pPr>
                          <w:spacing w:before="2"/>
                          <w:rPr>
                            <w:rFonts w:ascii="Courier New"/>
                            <w:sz w:val="26"/>
                          </w:rPr>
                        </w:pPr>
                      </w:p>
                      <w:p w14:paraId="12BE315A" w14:textId="77777777" w:rsidR="003D76C2" w:rsidRDefault="00000000">
                        <w:pPr>
                          <w:spacing w:line="202" w:lineRule="exact"/>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itemTextView</w:t>
                        </w:r>
                        <w:proofErr w:type="spellEnd"/>
                        <w:r>
                          <w:rPr>
                            <w:rFonts w:ascii="Courier New"/>
                            <w:sz w:val="18"/>
                          </w:rPr>
                          <w:t>:</w:t>
                        </w:r>
                        <w:r>
                          <w:rPr>
                            <w:rFonts w:ascii="Courier New"/>
                            <w:spacing w:val="-7"/>
                            <w:sz w:val="18"/>
                          </w:rPr>
                          <w:t xml:space="preserve"> </w:t>
                        </w:r>
                        <w:proofErr w:type="spellStart"/>
                        <w:r>
                          <w:rPr>
                            <w:rFonts w:ascii="Courier New"/>
                            <w:spacing w:val="-2"/>
                            <w:sz w:val="18"/>
                          </w:rPr>
                          <w:t>TextView</w:t>
                        </w:r>
                        <w:proofErr w:type="spellEnd"/>
                      </w:p>
                      <w:p w14:paraId="25781706" w14:textId="77777777" w:rsidR="003D76C2" w:rsidRDefault="00000000">
                        <w:pPr>
                          <w:spacing w:line="202" w:lineRule="exact"/>
                          <w:ind w:left="466" w:right="207"/>
                          <w:jc w:val="center"/>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containerView.findViewById</w:t>
                        </w:r>
                        <w:proofErr w:type="spellEnd"/>
                        <w:r>
                          <w:rPr>
                            <w:rFonts w:ascii="Courier New"/>
                            <w:spacing w:val="-2"/>
                            <w:sz w:val="18"/>
                          </w:rPr>
                          <w:t>(</w:t>
                        </w:r>
                        <w:proofErr w:type="spellStart"/>
                        <w:r>
                          <w:rPr>
                            <w:rFonts w:ascii="Courier New"/>
                            <w:spacing w:val="-2"/>
                            <w:sz w:val="18"/>
                          </w:rPr>
                          <w:t>R.id.item_text_view</w:t>
                        </w:r>
                        <w:proofErr w:type="spellEnd"/>
                        <w:r>
                          <w:rPr>
                            <w:rFonts w:ascii="Courier New"/>
                            <w:spacing w:val="-2"/>
                            <w:sz w:val="18"/>
                          </w:rPr>
                          <w:t>)</w:t>
                        </w:r>
                      </w:p>
                      <w:p w14:paraId="0B18060B" w14:textId="77777777" w:rsidR="003D76C2" w:rsidRDefault="003D76C2">
                        <w:pPr>
                          <w:spacing w:before="2"/>
                          <w:rPr>
                            <w:rFonts w:ascii="Courier New"/>
                            <w:sz w:val="26"/>
                          </w:rPr>
                        </w:pPr>
                      </w:p>
                      <w:p w14:paraId="33AC84B3" w14:textId="77777777" w:rsidR="003D76C2" w:rsidRDefault="00000000">
                        <w:pPr>
                          <w:ind w:left="1317"/>
                          <w:rPr>
                            <w:rFonts w:ascii="Courier New"/>
                            <w:sz w:val="18"/>
                          </w:rPr>
                        </w:pPr>
                        <w:proofErr w:type="spellStart"/>
                        <w:r>
                          <w:rPr>
                            <w:rFonts w:ascii="Courier New"/>
                            <w:sz w:val="18"/>
                          </w:rPr>
                          <w:t>init</w:t>
                        </w:r>
                        <w:proofErr w:type="spellEnd"/>
                        <w:r>
                          <w:rPr>
                            <w:rFonts w:ascii="Courier New"/>
                            <w:spacing w:val="-6"/>
                            <w:sz w:val="18"/>
                          </w:rPr>
                          <w:t xml:space="preserve"> </w:t>
                        </w:r>
                        <w:r>
                          <w:rPr>
                            <w:rFonts w:ascii="Courier New"/>
                            <w:spacing w:val="-10"/>
                            <w:sz w:val="18"/>
                          </w:rPr>
                          <w:t>{</w:t>
                        </w:r>
                      </w:p>
                      <w:p w14:paraId="7C6BA369" w14:textId="77777777" w:rsidR="003D76C2" w:rsidRDefault="00000000">
                        <w:pPr>
                          <w:spacing w:before="76" w:line="328" w:lineRule="auto"/>
                          <w:ind w:left="2181" w:right="2296" w:hanging="432"/>
                          <w:rPr>
                            <w:rFonts w:ascii="Courier New"/>
                            <w:sz w:val="18"/>
                          </w:rPr>
                        </w:pPr>
                        <w:proofErr w:type="spellStart"/>
                        <w:r>
                          <w:rPr>
                            <w:rFonts w:ascii="Courier New"/>
                            <w:sz w:val="18"/>
                          </w:rPr>
                          <w:t>containerView.setOnClickListener</w:t>
                        </w:r>
                        <w:proofErr w:type="spellEnd"/>
                        <w:r>
                          <w:rPr>
                            <w:rFonts w:ascii="Courier New"/>
                            <w:spacing w:val="-29"/>
                            <w:sz w:val="18"/>
                          </w:rPr>
                          <w:t xml:space="preserve"> </w:t>
                        </w:r>
                        <w:r>
                          <w:rPr>
                            <w:rFonts w:ascii="Courier New"/>
                            <w:sz w:val="18"/>
                          </w:rPr>
                          <w:t xml:space="preserve">{ </w:t>
                        </w:r>
                        <w:proofErr w:type="spellStart"/>
                        <w:r>
                          <w:rPr>
                            <w:rFonts w:ascii="Courier New"/>
                            <w:sz w:val="18"/>
                          </w:rPr>
                          <w:t>val</w:t>
                        </w:r>
                        <w:proofErr w:type="spellEnd"/>
                        <w:r>
                          <w:rPr>
                            <w:rFonts w:ascii="Courier New"/>
                            <w:spacing w:val="-4"/>
                            <w:sz w:val="18"/>
                          </w:rPr>
                          <w:t xml:space="preserve"> </w:t>
                        </w:r>
                        <w:r>
                          <w:rPr>
                            <w:rFonts w:ascii="Courier New"/>
                            <w:sz w:val="18"/>
                          </w:rPr>
                          <w:t>position</w:t>
                        </w:r>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adapterPosition</w:t>
                        </w:r>
                        <w:proofErr w:type="spellEnd"/>
                      </w:p>
                      <w:p w14:paraId="4868F1EC" w14:textId="77777777" w:rsidR="003D76C2" w:rsidRDefault="00000000">
                        <w:pPr>
                          <w:spacing w:before="1" w:line="328" w:lineRule="auto"/>
                          <w:ind w:left="2613" w:hanging="432"/>
                          <w:rPr>
                            <w:rFonts w:ascii="Courier New"/>
                            <w:sz w:val="18"/>
                          </w:rPr>
                        </w:pPr>
                        <w:r>
                          <w:rPr>
                            <w:rFonts w:ascii="Courier New"/>
                            <w:sz w:val="18"/>
                          </w:rPr>
                          <w:t xml:space="preserve">if (position &gt; </w:t>
                        </w:r>
                        <w:proofErr w:type="spellStart"/>
                        <w:r>
                          <w:rPr>
                            <w:rFonts w:ascii="Courier New"/>
                            <w:sz w:val="18"/>
                          </w:rPr>
                          <w:t>RecyclerView.NO_POSITION</w:t>
                        </w:r>
                        <w:proofErr w:type="spellEnd"/>
                        <w:r>
                          <w:rPr>
                            <w:rFonts w:ascii="Courier New"/>
                            <w:sz w:val="18"/>
                          </w:rPr>
                          <w:t xml:space="preserve">) { </w:t>
                        </w:r>
                        <w:proofErr w:type="spellStart"/>
                        <w:r>
                          <w:rPr>
                            <w:rFonts w:ascii="Courier New"/>
                            <w:spacing w:val="-2"/>
                            <w:sz w:val="18"/>
                          </w:rPr>
                          <w:t>onRowClickListener.invoke</w:t>
                        </w:r>
                        <w:proofErr w:type="spellEnd"/>
                        <w:r>
                          <w:rPr>
                            <w:rFonts w:ascii="Courier New"/>
                            <w:spacing w:val="-2"/>
                            <w:sz w:val="18"/>
                          </w:rPr>
                          <w:t>(items[position])</w:t>
                        </w:r>
                      </w:p>
                      <w:p w14:paraId="7D15D175" w14:textId="77777777" w:rsidR="003D76C2" w:rsidRDefault="00000000">
                        <w:pPr>
                          <w:spacing w:before="2"/>
                          <w:ind w:left="2181"/>
                          <w:rPr>
                            <w:rFonts w:ascii="Courier New"/>
                            <w:sz w:val="18"/>
                          </w:rPr>
                        </w:pPr>
                        <w:r>
                          <w:rPr>
                            <w:rFonts w:ascii="Courier New"/>
                            <w:sz w:val="18"/>
                          </w:rPr>
                          <w:t>}</w:t>
                        </w:r>
                      </w:p>
                      <w:p w14:paraId="491176D4" w14:textId="77777777" w:rsidR="003D76C2" w:rsidRDefault="00000000">
                        <w:pPr>
                          <w:spacing w:before="76"/>
                          <w:ind w:left="1749"/>
                          <w:rPr>
                            <w:rFonts w:ascii="Courier New"/>
                            <w:sz w:val="18"/>
                          </w:rPr>
                        </w:pPr>
                        <w:r>
                          <w:rPr>
                            <w:rFonts w:ascii="Courier New"/>
                            <w:sz w:val="18"/>
                          </w:rPr>
                          <w:t>}</w:t>
                        </w:r>
                      </w:p>
                      <w:p w14:paraId="3E0890A3" w14:textId="77777777" w:rsidR="003D76C2" w:rsidRDefault="00000000">
                        <w:pPr>
                          <w:spacing w:before="76"/>
                          <w:ind w:left="1317"/>
                          <w:rPr>
                            <w:rFonts w:ascii="Courier New"/>
                            <w:sz w:val="18"/>
                          </w:rPr>
                        </w:pPr>
                        <w:r>
                          <w:rPr>
                            <w:rFonts w:ascii="Courier New"/>
                            <w:sz w:val="18"/>
                          </w:rPr>
                          <w:t>}</w:t>
                        </w:r>
                      </w:p>
                      <w:p w14:paraId="69A18D16" w14:textId="77777777" w:rsidR="003D76C2" w:rsidRDefault="003D76C2">
                        <w:pPr>
                          <w:rPr>
                            <w:rFonts w:ascii="Courier New"/>
                            <w:sz w:val="20"/>
                          </w:rPr>
                        </w:pPr>
                      </w:p>
                      <w:p w14:paraId="75AE76F5" w14:textId="77777777" w:rsidR="003D76C2" w:rsidRDefault="00000000">
                        <w:pPr>
                          <w:spacing w:before="129" w:line="328" w:lineRule="auto"/>
                          <w:ind w:left="1749" w:right="3062" w:hanging="432"/>
                          <w:rPr>
                            <w:rFonts w:ascii="Courier New"/>
                            <w:sz w:val="18"/>
                          </w:rPr>
                        </w:pPr>
                        <w:r>
                          <w:rPr>
                            <w:rFonts w:ascii="Courier New"/>
                            <w:sz w:val="18"/>
                          </w:rPr>
                          <w:t xml:space="preserve">fun bind(item: Item) { </w:t>
                        </w:r>
                        <w:proofErr w:type="spellStart"/>
                        <w:r>
                          <w:rPr>
                            <w:rFonts w:ascii="Courier New"/>
                            <w:sz w:val="18"/>
                          </w:rPr>
                          <w:t>itemTextView.text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item.text</w:t>
                        </w:r>
                        <w:proofErr w:type="spellEnd"/>
                      </w:p>
                      <w:p w14:paraId="41167968" w14:textId="77777777" w:rsidR="003D76C2" w:rsidRDefault="00000000">
                        <w:pPr>
                          <w:spacing w:before="2"/>
                          <w:ind w:left="1317"/>
                          <w:rPr>
                            <w:rFonts w:ascii="Courier New"/>
                            <w:sz w:val="18"/>
                          </w:rPr>
                        </w:pPr>
                        <w:r>
                          <w:rPr>
                            <w:rFonts w:ascii="Courier New"/>
                            <w:sz w:val="18"/>
                          </w:rPr>
                          <w:t>}</w:t>
                        </w:r>
                      </w:p>
                      <w:p w14:paraId="163C73E9" w14:textId="77777777" w:rsidR="003D76C2" w:rsidRDefault="00000000">
                        <w:pPr>
                          <w:spacing w:before="76"/>
                          <w:ind w:left="885"/>
                          <w:rPr>
                            <w:rFonts w:ascii="Courier New"/>
                            <w:sz w:val="18"/>
                          </w:rPr>
                        </w:pPr>
                        <w:r>
                          <w:rPr>
                            <w:rFonts w:ascii="Courier New"/>
                            <w:sz w:val="18"/>
                          </w:rPr>
                          <w:t>}</w:t>
                        </w:r>
                      </w:p>
                      <w:p w14:paraId="28375F0E"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5C400A01" w14:textId="77777777" w:rsidR="003D76C2" w:rsidRDefault="00000000">
      <w:pPr>
        <w:pStyle w:val="ListParagraph"/>
        <w:numPr>
          <w:ilvl w:val="0"/>
          <w:numId w:val="8"/>
        </w:numPr>
        <w:tabs>
          <w:tab w:val="left" w:pos="554"/>
        </w:tabs>
        <w:spacing w:before="42"/>
        <w:jc w:val="left"/>
        <w:rPr>
          <w:sz w:val="20"/>
        </w:rPr>
      </w:pPr>
      <w:r>
        <w:rPr>
          <w:sz w:val="20"/>
        </w:rPr>
        <w:t>Now,</w:t>
      </w:r>
      <w:r>
        <w:rPr>
          <w:spacing w:val="-9"/>
          <w:sz w:val="20"/>
        </w:rPr>
        <w:t xml:space="preserve"> </w:t>
      </w:r>
      <w:r>
        <w:rPr>
          <w:sz w:val="20"/>
        </w:rPr>
        <w:t>let's</w:t>
      </w:r>
      <w:r>
        <w:rPr>
          <w:spacing w:val="-3"/>
          <w:sz w:val="20"/>
        </w:rPr>
        <w:t xml:space="preserve"> </w:t>
      </w:r>
      <w:r>
        <w:rPr>
          <w:sz w:val="20"/>
        </w:rPr>
        <w:t>update</w:t>
      </w:r>
      <w:r>
        <w:rPr>
          <w:spacing w:val="-3"/>
          <w:sz w:val="20"/>
        </w:rPr>
        <w:t xml:space="preserve"> </w:t>
      </w:r>
      <w:r>
        <w:rPr>
          <w:sz w:val="20"/>
        </w:rPr>
        <w:t>the</w:t>
      </w:r>
      <w:r>
        <w:rPr>
          <w:spacing w:val="-4"/>
          <w:sz w:val="20"/>
        </w:rPr>
        <w:t xml:space="preserve"> </w:t>
      </w:r>
      <w:proofErr w:type="spellStart"/>
      <w:r>
        <w:rPr>
          <w:rFonts w:ascii="Courier New"/>
          <w:b/>
        </w:rPr>
        <w:t>MyApplication</w:t>
      </w:r>
      <w:proofErr w:type="spellEnd"/>
      <w:r>
        <w:rPr>
          <w:rFonts w:ascii="Courier New"/>
          <w:b/>
          <w:spacing w:val="-80"/>
        </w:rPr>
        <w:t xml:space="preserve"> </w:t>
      </w:r>
      <w:r>
        <w:rPr>
          <w:sz w:val="20"/>
        </w:rPr>
        <w:t>class</w:t>
      </w:r>
      <w:r>
        <w:rPr>
          <w:spacing w:val="-3"/>
          <w:sz w:val="20"/>
        </w:rPr>
        <w:t xml:space="preserve"> </w:t>
      </w:r>
      <w:r>
        <w:rPr>
          <w:sz w:val="20"/>
        </w:rPr>
        <w:t>to</w:t>
      </w:r>
      <w:r>
        <w:rPr>
          <w:spacing w:val="-3"/>
          <w:sz w:val="20"/>
        </w:rPr>
        <w:t xml:space="preserve"> </w:t>
      </w:r>
      <w:r>
        <w:rPr>
          <w:sz w:val="20"/>
        </w:rPr>
        <w:t>create</w:t>
      </w:r>
      <w:r>
        <w:rPr>
          <w:spacing w:val="-3"/>
          <w:sz w:val="20"/>
        </w:rPr>
        <w:t xml:space="preserve"> </w:t>
      </w:r>
      <w:r>
        <w:rPr>
          <w:sz w:val="20"/>
        </w:rPr>
        <w:t>all</w:t>
      </w:r>
      <w:r>
        <w:rPr>
          <w:spacing w:val="-4"/>
          <w:sz w:val="20"/>
        </w:rPr>
        <w:t xml:space="preserve"> </w:t>
      </w:r>
      <w:r>
        <w:rPr>
          <w:sz w:val="20"/>
        </w:rPr>
        <w:t>the</w:t>
      </w:r>
      <w:r>
        <w:rPr>
          <w:spacing w:val="-3"/>
          <w:sz w:val="20"/>
        </w:rPr>
        <w:t xml:space="preserve"> </w:t>
      </w:r>
      <w:r>
        <w:rPr>
          <w:sz w:val="20"/>
        </w:rPr>
        <w:t>classes</w:t>
      </w:r>
      <w:r>
        <w:rPr>
          <w:spacing w:val="-3"/>
          <w:sz w:val="20"/>
        </w:rPr>
        <w:t xml:space="preserve"> </w:t>
      </w:r>
      <w:r>
        <w:rPr>
          <w:sz w:val="20"/>
        </w:rPr>
        <w:t>that</w:t>
      </w:r>
      <w:r>
        <w:rPr>
          <w:spacing w:val="-3"/>
          <w:sz w:val="20"/>
        </w:rPr>
        <w:t xml:space="preserve"> </w:t>
      </w:r>
      <w:r>
        <w:rPr>
          <w:spacing w:val="-4"/>
          <w:sz w:val="20"/>
        </w:rPr>
        <w:t>will</w:t>
      </w:r>
    </w:p>
    <w:p w14:paraId="1FCCA0A2" w14:textId="77777777" w:rsidR="003D76C2" w:rsidRDefault="00000000">
      <w:pPr>
        <w:pStyle w:val="BodyText"/>
        <w:ind w:left="554"/>
      </w:pPr>
      <w:r>
        <w:t>perform</w:t>
      </w:r>
      <w:r>
        <w:rPr>
          <w:spacing w:val="-1"/>
        </w:rPr>
        <w:t xml:space="preserve"> </w:t>
      </w:r>
      <w:r>
        <w:t>the</w:t>
      </w:r>
      <w:r>
        <w:rPr>
          <w:spacing w:val="-1"/>
        </w:rPr>
        <w:t xml:space="preserve"> </w:t>
      </w:r>
      <w:r>
        <w:rPr>
          <w:spacing w:val="-2"/>
        </w:rPr>
        <w:t>logic:</w:t>
      </w:r>
    </w:p>
    <w:p w14:paraId="083B1948" w14:textId="77777777" w:rsidR="003D76C2" w:rsidRDefault="00D51F7C">
      <w:pPr>
        <w:pStyle w:val="BodyText"/>
        <w:spacing w:before="4"/>
        <w:rPr>
          <w:sz w:val="9"/>
        </w:rPr>
      </w:pPr>
      <w:r>
        <w:rPr>
          <w:noProof/>
        </w:rPr>
        <mc:AlternateContent>
          <mc:Choice Requires="wpg">
            <w:drawing>
              <wp:anchor distT="0" distB="0" distL="0" distR="0" simplePos="0" relativeHeight="487691264" behindDoc="1" locked="0" layoutInCell="1" allowOverlap="1" wp14:anchorId="7BEF0C95" wp14:editId="1CC2A94A">
                <wp:simplePos x="0" y="0"/>
                <wp:positionH relativeFrom="page">
                  <wp:posOffset>662940</wp:posOffset>
                </wp:positionH>
                <wp:positionV relativeFrom="paragraph">
                  <wp:posOffset>95885</wp:posOffset>
                </wp:positionV>
                <wp:extent cx="5074920" cy="1997075"/>
                <wp:effectExtent l="0" t="0" r="5080" b="0"/>
                <wp:wrapTopAndBottom/>
                <wp:docPr id="827" name="docshapegroup7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1044" y="151"/>
                          <a:chExt cx="7992" cy="3145"/>
                        </a:xfrm>
                      </wpg:grpSpPr>
                      <wps:wsp>
                        <wps:cNvPr id="828" name="docshape724"/>
                        <wps:cNvSpPr>
                          <a:spLocks/>
                        </wps:cNvSpPr>
                        <wps:spPr bwMode="auto">
                          <a:xfrm>
                            <a:off x="1044" y="160"/>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9" name="docshape725"/>
                        <wps:cNvSpPr>
                          <a:spLocks/>
                        </wps:cNvSpPr>
                        <wps:spPr bwMode="auto">
                          <a:xfrm>
                            <a:off x="1044" y="150"/>
                            <a:ext cx="7992" cy="3145"/>
                          </a:xfrm>
                          <a:custGeom>
                            <a:avLst/>
                            <a:gdLst>
                              <a:gd name="T0" fmla="+- 0 9036 1044"/>
                              <a:gd name="T1" fmla="*/ T0 w 7992"/>
                              <a:gd name="T2" fmla="+- 0 3275 151"/>
                              <a:gd name="T3" fmla="*/ 3275 h 3145"/>
                              <a:gd name="T4" fmla="+- 0 1044 1044"/>
                              <a:gd name="T5" fmla="*/ T4 w 7992"/>
                              <a:gd name="T6" fmla="+- 0 3275 151"/>
                              <a:gd name="T7" fmla="*/ 3275 h 3145"/>
                              <a:gd name="T8" fmla="+- 0 1044 1044"/>
                              <a:gd name="T9" fmla="*/ T8 w 7992"/>
                              <a:gd name="T10" fmla="+- 0 3295 151"/>
                              <a:gd name="T11" fmla="*/ 3295 h 3145"/>
                              <a:gd name="T12" fmla="+- 0 9036 1044"/>
                              <a:gd name="T13" fmla="*/ T12 w 7992"/>
                              <a:gd name="T14" fmla="+- 0 3295 151"/>
                              <a:gd name="T15" fmla="*/ 3295 h 3145"/>
                              <a:gd name="T16" fmla="+- 0 9036 1044"/>
                              <a:gd name="T17" fmla="*/ T16 w 7992"/>
                              <a:gd name="T18" fmla="+- 0 3275 151"/>
                              <a:gd name="T19" fmla="*/ 3275 h 3145"/>
                              <a:gd name="T20" fmla="+- 0 9036 1044"/>
                              <a:gd name="T21" fmla="*/ T20 w 7992"/>
                              <a:gd name="T22" fmla="+- 0 151 151"/>
                              <a:gd name="T23" fmla="*/ 151 h 3145"/>
                              <a:gd name="T24" fmla="+- 0 1044 1044"/>
                              <a:gd name="T25" fmla="*/ T24 w 7992"/>
                              <a:gd name="T26" fmla="+- 0 151 151"/>
                              <a:gd name="T27" fmla="*/ 151 h 3145"/>
                              <a:gd name="T28" fmla="+- 0 1044 1044"/>
                              <a:gd name="T29" fmla="*/ T28 w 7992"/>
                              <a:gd name="T30" fmla="+- 0 171 151"/>
                              <a:gd name="T31" fmla="*/ 171 h 3145"/>
                              <a:gd name="T32" fmla="+- 0 9036 1044"/>
                              <a:gd name="T33" fmla="*/ T32 w 7992"/>
                              <a:gd name="T34" fmla="+- 0 171 151"/>
                              <a:gd name="T35" fmla="*/ 171 h 3145"/>
                              <a:gd name="T36" fmla="+- 0 9036 1044"/>
                              <a:gd name="T37" fmla="*/ T36 w 7992"/>
                              <a:gd name="T38" fmla="+- 0 151 151"/>
                              <a:gd name="T39" fmla="*/ 151 h 3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0" name="docshape726"/>
                        <wps:cNvSpPr txBox="1">
                          <a:spLocks/>
                        </wps:cNvSpPr>
                        <wps:spPr bwMode="auto">
                          <a:xfrm>
                            <a:off x="1044" y="170"/>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45411" w14:textId="77777777" w:rsidR="003D76C2" w:rsidRDefault="00000000">
                              <w:pPr>
                                <w:spacing w:before="40"/>
                                <w:ind w:left="885"/>
                                <w:rPr>
                                  <w:rFonts w:ascii="Courier New"/>
                                  <w:sz w:val="18"/>
                                </w:rPr>
                              </w:pPr>
                              <w:r>
                                <w:rPr>
                                  <w:rFonts w:ascii="Courier New"/>
                                  <w:sz w:val="18"/>
                                </w:rPr>
                                <w:t>open</w:t>
                              </w:r>
                              <w:r>
                                <w:rPr>
                                  <w:rFonts w:ascii="Courier New"/>
                                  <w:spacing w:val="-10"/>
                                  <w:sz w:val="18"/>
                                </w:rPr>
                                <w:t xml:space="preserve"> </w:t>
                              </w:r>
                              <w:r>
                                <w:rPr>
                                  <w:rFonts w:ascii="Courier New"/>
                                  <w:sz w:val="18"/>
                                </w:rPr>
                                <w:t>class</w:t>
                              </w:r>
                              <w:r>
                                <w:rPr>
                                  <w:rFonts w:ascii="Courier New"/>
                                  <w:spacing w:val="-7"/>
                                  <w:sz w:val="18"/>
                                </w:rPr>
                                <w:t xml:space="preserve"> </w:t>
                              </w:r>
                              <w:proofErr w:type="spellStart"/>
                              <w:r>
                                <w:rPr>
                                  <w:rFonts w:ascii="Courier New"/>
                                  <w:sz w:val="18"/>
                                </w:rPr>
                                <w:t>MyApplication</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27AA0CC9" w14:textId="77777777" w:rsidR="003D76C2" w:rsidRDefault="003D76C2">
                              <w:pPr>
                                <w:rPr>
                                  <w:rFonts w:ascii="Courier New"/>
                                  <w:sz w:val="20"/>
                                </w:rPr>
                              </w:pPr>
                            </w:p>
                            <w:p w14:paraId="41B93131" w14:textId="77777777" w:rsidR="003D76C2" w:rsidRDefault="00000000">
                              <w:pPr>
                                <w:spacing w:before="130" w:line="328" w:lineRule="auto"/>
                                <w:ind w:left="1101" w:hanging="216"/>
                                <w:rPr>
                                  <w:rFonts w:ascii="Courier New"/>
                                  <w:sz w:val="18"/>
                                </w:rPr>
                              </w:pP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countingIdlingResource</w:t>
                              </w:r>
                              <w:proofErr w:type="spellEnd"/>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CountingIdlingResource</w:t>
                              </w:r>
                              <w:proofErr w:type="spellEnd"/>
                              <w:r>
                                <w:rPr>
                                  <w:rFonts w:ascii="Courier New"/>
                                  <w:sz w:val="18"/>
                                </w:rPr>
                                <w:t xml:space="preserve">("Timer </w:t>
                              </w:r>
                              <w:r>
                                <w:rPr>
                                  <w:rFonts w:ascii="Courier New"/>
                                  <w:spacing w:val="-2"/>
                                  <w:sz w:val="18"/>
                                </w:rPr>
                                <w:t>resource")</w:t>
                              </w:r>
                            </w:p>
                            <w:p w14:paraId="78A10B26" w14:textId="77777777" w:rsidR="003D76C2" w:rsidRDefault="00000000">
                              <w:pPr>
                                <w:spacing w:before="1"/>
                                <w:ind w:left="885"/>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timer</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Timer()</w:t>
                              </w:r>
                            </w:p>
                            <w:p w14:paraId="5535B5A7" w14:textId="77777777" w:rsidR="003D76C2" w:rsidRDefault="00000000">
                              <w:pPr>
                                <w:spacing w:before="76"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w:t>
                              </w:r>
                              <w:proofErr w:type="spellStart"/>
                              <w:r>
                                <w:rPr>
                                  <w:rFonts w:ascii="Courier New"/>
                                  <w:sz w:val="18"/>
                                </w:rPr>
                                <w:t>lateinit</w:t>
                              </w:r>
                              <w:proofErr w:type="spellEnd"/>
                              <w:r>
                                <w:rPr>
                                  <w:rFonts w:ascii="Courier New"/>
                                  <w:sz w:val="18"/>
                                </w:rPr>
                                <w:t xml:space="preserve"> var </w:t>
                              </w:r>
                              <w:proofErr w:type="spellStart"/>
                              <w:r>
                                <w:rPr>
                                  <w:rFonts w:ascii="Courier New"/>
                                  <w:sz w:val="18"/>
                                </w:rPr>
                                <w:t>itemGenerator</w:t>
                              </w:r>
                              <w:proofErr w:type="spellEnd"/>
                              <w:r>
                                <w:rPr>
                                  <w:rFonts w:ascii="Courier New"/>
                                  <w:sz w:val="18"/>
                                </w:rPr>
                                <w:t xml:space="preserve">: </w:t>
                              </w:r>
                              <w:proofErr w:type="spellStart"/>
                              <w:r>
                                <w:rPr>
                                  <w:rFonts w:ascii="Courier New"/>
                                  <w:sz w:val="18"/>
                                </w:rPr>
                                <w:t>ItemGenerator</w:t>
                              </w:r>
                              <w:proofErr w:type="spellEnd"/>
                            </w:p>
                            <w:p w14:paraId="0886A375" w14:textId="77777777" w:rsidR="003D76C2" w:rsidRDefault="003D76C2">
                              <w:pPr>
                                <w:spacing w:before="9"/>
                                <w:rPr>
                                  <w:rFonts w:ascii="Courier New"/>
                                  <w:sz w:val="24"/>
                                </w:rPr>
                              </w:pPr>
                            </w:p>
                            <w:p w14:paraId="3039868A"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29EB171A" w14:textId="77777777" w:rsidR="003D76C2" w:rsidRDefault="00000000">
                              <w:pPr>
                                <w:spacing w:before="2"/>
                                <w:ind w:left="1317"/>
                                <w:rPr>
                                  <w:rFonts w:ascii="Courier New"/>
                                  <w:sz w:val="18"/>
                                </w:rPr>
                              </w:pPr>
                              <w:proofErr w:type="spellStart"/>
                              <w:r>
                                <w:rPr>
                                  <w:rFonts w:ascii="Courier New"/>
                                  <w:sz w:val="18"/>
                                </w:rPr>
                                <w:t>stringProvider</w:t>
                              </w:r>
                              <w:proofErr w:type="spellEnd"/>
                              <w:r>
                                <w:rPr>
                                  <w:rFonts w:ascii="Courier New"/>
                                  <w:spacing w:val="-8"/>
                                  <w:sz w:val="18"/>
                                </w:rPr>
                                <w:t xml:space="preserve"> </w:t>
                              </w:r>
                              <w:r>
                                <w:rPr>
                                  <w:rFonts w:ascii="Courier New"/>
                                  <w:sz w:val="18"/>
                                </w:rPr>
                                <w:t>=</w:t>
                              </w:r>
                              <w:r>
                                <w:rPr>
                                  <w:rFonts w:ascii="Courier New"/>
                                  <w:spacing w:val="-7"/>
                                  <w:sz w:val="18"/>
                                </w:rPr>
                                <w:t xml:space="preserve"> </w:t>
                              </w:r>
                              <w:proofErr w:type="spellStart"/>
                              <w:r>
                                <w:rPr>
                                  <w:rFonts w:ascii="Courier New"/>
                                  <w:spacing w:val="-2"/>
                                  <w:sz w:val="18"/>
                                </w:rPr>
                                <w:t>StringProvider</w:t>
                              </w:r>
                              <w:proofErr w:type="spellEnd"/>
                              <w:r>
                                <w:rPr>
                                  <w:rFonts w:ascii="Courier New"/>
                                  <w:spacing w:val="-2"/>
                                  <w:sz w:val="18"/>
                                </w:rPr>
                                <w:t>(this)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EF0C95" id="docshapegroup723" o:spid="_x0000_s1624" style="position:absolute;margin-left:52.2pt;margin-top:7.55pt;width:399.6pt;height:157.25pt;z-index:-15625216;mso-wrap-distance-left:0;mso-wrap-distance-right:0;mso-position-horizontal-relative:page;mso-position-vertical-relative:text" coordorigin="1044,151"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">
                <v:rect id="docshape724" o:spid="_x0000_s1625" style="position:absolute;left:1044;top:160;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" fillcolor="#f6f6f6" stroked="f">
                  <v:path arrowok="t"/>
                </v:rect>
                <v:shape id="docshape725" o:spid="_x0000_s1626" style="position:absolute;left:1044;top:150;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" path="m7992,3124l,3124r,20l7992,3144r,-20xm7992,l,,,20r7992,l7992,xe" fillcolor="#dadada" stroked="f">
                  <v:path arrowok="t" o:connecttype="custom" o:connectlocs="7992,3275;0,3275;0,3295;7992,3295;7992,3275;7992,151;0,151;0,171;7992,171;7992,151" o:connectangles="0,0,0,0,0,0,0,0,0,0"/>
                </v:shape>
                <v:shape id="docshape726" o:spid="_x0000_s1627" type="#_x0000_t202" style="position:absolute;left:1044;top:170;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" filled="f" stroked="f">
                  <v:path arrowok="t"/>
                  <v:textbox inset="0,0,0,0">
                    <w:txbxContent>
                      <w:p w14:paraId="77D45411" w14:textId="77777777" w:rsidR="003D76C2" w:rsidRDefault="00000000">
                        <w:pPr>
                          <w:spacing w:before="40"/>
                          <w:ind w:left="885"/>
                          <w:rPr>
                            <w:rFonts w:ascii="Courier New"/>
                            <w:sz w:val="18"/>
                          </w:rPr>
                        </w:pPr>
                        <w:r>
                          <w:rPr>
                            <w:rFonts w:ascii="Courier New"/>
                            <w:sz w:val="18"/>
                          </w:rPr>
                          <w:t>open</w:t>
                        </w:r>
                        <w:r>
                          <w:rPr>
                            <w:rFonts w:ascii="Courier New"/>
                            <w:spacing w:val="-10"/>
                            <w:sz w:val="18"/>
                          </w:rPr>
                          <w:t xml:space="preserve"> </w:t>
                        </w:r>
                        <w:r>
                          <w:rPr>
                            <w:rFonts w:ascii="Courier New"/>
                            <w:sz w:val="18"/>
                          </w:rPr>
                          <w:t>class</w:t>
                        </w:r>
                        <w:r>
                          <w:rPr>
                            <w:rFonts w:ascii="Courier New"/>
                            <w:spacing w:val="-7"/>
                            <w:sz w:val="18"/>
                          </w:rPr>
                          <w:t xml:space="preserve"> </w:t>
                        </w:r>
                        <w:proofErr w:type="spellStart"/>
                        <w:r>
                          <w:rPr>
                            <w:rFonts w:ascii="Courier New"/>
                            <w:sz w:val="18"/>
                          </w:rPr>
                          <w:t>MyApplication</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27AA0CC9" w14:textId="77777777" w:rsidR="003D76C2" w:rsidRDefault="003D76C2">
                        <w:pPr>
                          <w:rPr>
                            <w:rFonts w:ascii="Courier New"/>
                            <w:sz w:val="20"/>
                          </w:rPr>
                        </w:pPr>
                      </w:p>
                      <w:p w14:paraId="41B93131" w14:textId="77777777" w:rsidR="003D76C2" w:rsidRDefault="00000000">
                        <w:pPr>
                          <w:spacing w:before="130" w:line="328" w:lineRule="auto"/>
                          <w:ind w:left="1101" w:hanging="216"/>
                          <w:rPr>
                            <w:rFonts w:ascii="Courier New"/>
                            <w:sz w:val="18"/>
                          </w:rPr>
                        </w:pP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countingIdlingResource</w:t>
                        </w:r>
                        <w:proofErr w:type="spellEnd"/>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CountingIdlingResource</w:t>
                        </w:r>
                        <w:proofErr w:type="spellEnd"/>
                        <w:r>
                          <w:rPr>
                            <w:rFonts w:ascii="Courier New"/>
                            <w:sz w:val="18"/>
                          </w:rPr>
                          <w:t xml:space="preserve">("Timer </w:t>
                        </w:r>
                        <w:r>
                          <w:rPr>
                            <w:rFonts w:ascii="Courier New"/>
                            <w:spacing w:val="-2"/>
                            <w:sz w:val="18"/>
                          </w:rPr>
                          <w:t>resource")</w:t>
                        </w:r>
                      </w:p>
                      <w:p w14:paraId="78A10B26" w14:textId="77777777" w:rsidR="003D76C2" w:rsidRDefault="00000000">
                        <w:pPr>
                          <w:spacing w:before="1"/>
                          <w:ind w:left="885"/>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timer</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Timer()</w:t>
                        </w:r>
                      </w:p>
                      <w:p w14:paraId="5535B5A7" w14:textId="77777777" w:rsidR="003D76C2" w:rsidRDefault="00000000">
                        <w:pPr>
                          <w:spacing w:before="76"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stringProvider</w:t>
                        </w:r>
                        <w:proofErr w:type="spellEnd"/>
                        <w:r>
                          <w:rPr>
                            <w:rFonts w:ascii="Courier New"/>
                            <w:sz w:val="18"/>
                          </w:rPr>
                          <w:t>:</w:t>
                        </w:r>
                        <w:r>
                          <w:rPr>
                            <w:rFonts w:ascii="Courier New"/>
                            <w:spacing w:val="-13"/>
                            <w:sz w:val="18"/>
                          </w:rPr>
                          <w:t xml:space="preserve"> </w:t>
                        </w:r>
                        <w:proofErr w:type="spellStart"/>
                        <w:r>
                          <w:rPr>
                            <w:rFonts w:ascii="Courier New"/>
                            <w:sz w:val="18"/>
                          </w:rPr>
                          <w:t>StringProvider</w:t>
                        </w:r>
                        <w:proofErr w:type="spellEnd"/>
                        <w:r>
                          <w:rPr>
                            <w:rFonts w:ascii="Courier New"/>
                            <w:sz w:val="18"/>
                          </w:rPr>
                          <w:t xml:space="preserve"> </w:t>
                        </w:r>
                        <w:proofErr w:type="spellStart"/>
                        <w:r>
                          <w:rPr>
                            <w:rFonts w:ascii="Courier New"/>
                            <w:sz w:val="18"/>
                          </w:rPr>
                          <w:t>lateinit</w:t>
                        </w:r>
                        <w:proofErr w:type="spellEnd"/>
                        <w:r>
                          <w:rPr>
                            <w:rFonts w:ascii="Courier New"/>
                            <w:sz w:val="18"/>
                          </w:rPr>
                          <w:t xml:space="preserve"> var </w:t>
                        </w:r>
                        <w:proofErr w:type="spellStart"/>
                        <w:r>
                          <w:rPr>
                            <w:rFonts w:ascii="Courier New"/>
                            <w:sz w:val="18"/>
                          </w:rPr>
                          <w:t>itemGenerator</w:t>
                        </w:r>
                        <w:proofErr w:type="spellEnd"/>
                        <w:r>
                          <w:rPr>
                            <w:rFonts w:ascii="Courier New"/>
                            <w:sz w:val="18"/>
                          </w:rPr>
                          <w:t xml:space="preserve">: </w:t>
                        </w:r>
                        <w:proofErr w:type="spellStart"/>
                        <w:r>
                          <w:rPr>
                            <w:rFonts w:ascii="Courier New"/>
                            <w:sz w:val="18"/>
                          </w:rPr>
                          <w:t>ItemGenerator</w:t>
                        </w:r>
                        <w:proofErr w:type="spellEnd"/>
                      </w:p>
                      <w:p w14:paraId="0886A375" w14:textId="77777777" w:rsidR="003D76C2" w:rsidRDefault="003D76C2">
                        <w:pPr>
                          <w:spacing w:before="9"/>
                          <w:rPr>
                            <w:rFonts w:ascii="Courier New"/>
                            <w:sz w:val="24"/>
                          </w:rPr>
                        </w:pPr>
                      </w:p>
                      <w:p w14:paraId="3039868A"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29EB171A" w14:textId="77777777" w:rsidR="003D76C2" w:rsidRDefault="00000000">
                        <w:pPr>
                          <w:spacing w:before="2"/>
                          <w:ind w:left="1317"/>
                          <w:rPr>
                            <w:rFonts w:ascii="Courier New"/>
                            <w:sz w:val="18"/>
                          </w:rPr>
                        </w:pPr>
                        <w:proofErr w:type="spellStart"/>
                        <w:r>
                          <w:rPr>
                            <w:rFonts w:ascii="Courier New"/>
                            <w:sz w:val="18"/>
                          </w:rPr>
                          <w:t>stringProvider</w:t>
                        </w:r>
                        <w:proofErr w:type="spellEnd"/>
                        <w:r>
                          <w:rPr>
                            <w:rFonts w:ascii="Courier New"/>
                            <w:spacing w:val="-8"/>
                            <w:sz w:val="18"/>
                          </w:rPr>
                          <w:t xml:space="preserve"> </w:t>
                        </w:r>
                        <w:r>
                          <w:rPr>
                            <w:rFonts w:ascii="Courier New"/>
                            <w:sz w:val="18"/>
                          </w:rPr>
                          <w:t>=</w:t>
                        </w:r>
                        <w:r>
                          <w:rPr>
                            <w:rFonts w:ascii="Courier New"/>
                            <w:spacing w:val="-7"/>
                            <w:sz w:val="18"/>
                          </w:rPr>
                          <w:t xml:space="preserve"> </w:t>
                        </w:r>
                        <w:proofErr w:type="spellStart"/>
                        <w:r>
                          <w:rPr>
                            <w:rFonts w:ascii="Courier New"/>
                            <w:spacing w:val="-2"/>
                            <w:sz w:val="18"/>
                          </w:rPr>
                          <w:t>StringProvider</w:t>
                        </w:r>
                        <w:proofErr w:type="spellEnd"/>
                        <w:r>
                          <w:rPr>
                            <w:rFonts w:ascii="Courier New"/>
                            <w:spacing w:val="-2"/>
                            <w:sz w:val="18"/>
                          </w:rPr>
                          <w:t>(this)</w:t>
                        </w:r>
                      </w:p>
                    </w:txbxContent>
                  </v:textbox>
                </v:shape>
                <w10:wrap type="topAndBottom" anchorx="page"/>
              </v:group>
            </w:pict>
          </mc:Fallback>
        </mc:AlternateContent>
      </w:r>
    </w:p>
    <w:p w14:paraId="5E459BFF" w14:textId="77777777" w:rsidR="003D76C2" w:rsidRDefault="003D76C2">
      <w:pPr>
        <w:rPr>
          <w:sz w:val="9"/>
        </w:rPr>
        <w:sectPr w:rsidR="003D76C2">
          <w:pgSz w:w="10800" w:h="13320"/>
          <w:pgMar w:top="1120" w:right="920" w:bottom="280" w:left="940" w:header="695" w:footer="0" w:gutter="0"/>
          <w:cols w:space="720"/>
        </w:sectPr>
      </w:pPr>
    </w:p>
    <w:p w14:paraId="2F7E725C" w14:textId="77777777" w:rsidR="003D76C2" w:rsidRDefault="003D76C2">
      <w:pPr>
        <w:pStyle w:val="BodyText"/>
        <w:spacing w:before="3"/>
        <w:rPr>
          <w:sz w:val="5"/>
        </w:rPr>
      </w:pPr>
    </w:p>
    <w:p w14:paraId="20F5FC67" w14:textId="77777777" w:rsidR="003D76C2" w:rsidRDefault="00D51F7C">
      <w:pPr>
        <w:pStyle w:val="BodyText"/>
        <w:ind w:left="824"/>
      </w:pPr>
      <w:r>
        <w:rPr>
          <w:noProof/>
        </w:rPr>
        <mc:AlternateContent>
          <mc:Choice Requires="wpg">
            <w:drawing>
              <wp:inline distT="0" distB="0" distL="0" distR="0" wp14:anchorId="72E54AC8" wp14:editId="6172BEC2">
                <wp:extent cx="5074920" cy="1196975"/>
                <wp:effectExtent l="0" t="0" r="5080" b="0"/>
                <wp:docPr id="823" name="docshapegroup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0" y="0"/>
                          <a:chExt cx="7992" cy="1885"/>
                        </a:xfrm>
                      </wpg:grpSpPr>
                      <wps:wsp>
                        <wps:cNvPr id="824" name="docshape728"/>
                        <wps:cNvSpPr>
                          <a:spLocks/>
                        </wps:cNvSpPr>
                        <wps:spPr bwMode="auto">
                          <a:xfrm>
                            <a:off x="0" y="10"/>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5" name="docshape729"/>
                        <wps:cNvSpPr>
                          <a:spLocks/>
                        </wps:cNvSpPr>
                        <wps:spPr bwMode="auto">
                          <a:xfrm>
                            <a:off x="0" y="0"/>
                            <a:ext cx="7992" cy="1885"/>
                          </a:xfrm>
                          <a:custGeom>
                            <a:avLst/>
                            <a:gdLst>
                              <a:gd name="T0" fmla="*/ 7992 w 7992"/>
                              <a:gd name="T1" fmla="*/ 1864 h 1885"/>
                              <a:gd name="T2" fmla="*/ 0 w 7992"/>
                              <a:gd name="T3" fmla="*/ 1864 h 1885"/>
                              <a:gd name="T4" fmla="*/ 0 w 7992"/>
                              <a:gd name="T5" fmla="*/ 1884 h 1885"/>
                              <a:gd name="T6" fmla="*/ 7992 w 7992"/>
                              <a:gd name="T7" fmla="*/ 1884 h 1885"/>
                              <a:gd name="T8" fmla="*/ 7992 w 7992"/>
                              <a:gd name="T9" fmla="*/ 1864 h 1885"/>
                              <a:gd name="T10" fmla="*/ 7992 w 7992"/>
                              <a:gd name="T11" fmla="*/ 0 h 1885"/>
                              <a:gd name="T12" fmla="*/ 0 w 7992"/>
                              <a:gd name="T13" fmla="*/ 0 h 1885"/>
                              <a:gd name="T14" fmla="*/ 0 w 7992"/>
                              <a:gd name="T15" fmla="*/ 20 h 1885"/>
                              <a:gd name="T16" fmla="*/ 7992 w 7992"/>
                              <a:gd name="T17" fmla="*/ 20 h 1885"/>
                              <a:gd name="T18" fmla="*/ 7992 w 7992"/>
                              <a:gd name="T19" fmla="*/ 0 h 18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6" name="docshape730"/>
                        <wps:cNvSpPr txBox="1">
                          <a:spLocks/>
                        </wps:cNvSpPr>
                        <wps:spPr bwMode="auto">
                          <a:xfrm>
                            <a:off x="0" y="20"/>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F576E" w14:textId="77777777" w:rsidR="003D76C2" w:rsidRDefault="00000000">
                              <w:pPr>
                                <w:spacing w:before="40"/>
                                <w:ind w:left="1317"/>
                                <w:rPr>
                                  <w:rFonts w:ascii="Courier New"/>
                                  <w:sz w:val="18"/>
                                </w:rPr>
                              </w:pPr>
                              <w:proofErr w:type="spellStart"/>
                              <w:r>
                                <w:rPr>
                                  <w:rFonts w:ascii="Courier New"/>
                                  <w:sz w:val="18"/>
                                </w:rPr>
                                <w:t>itemGenerator</w:t>
                              </w:r>
                              <w:proofErr w:type="spellEnd"/>
                              <w:r>
                                <w:rPr>
                                  <w:rFonts w:ascii="Courier New"/>
                                  <w:spacing w:val="-7"/>
                                  <w:sz w:val="18"/>
                                </w:rPr>
                                <w:t xml:space="preserve"> </w:t>
                              </w:r>
                              <w:r>
                                <w:rPr>
                                  <w:rFonts w:ascii="Courier New"/>
                                  <w:sz w:val="18"/>
                                </w:rPr>
                                <w:t>=</w:t>
                              </w:r>
                              <w:r>
                                <w:rPr>
                                  <w:rFonts w:ascii="Courier New"/>
                                  <w:spacing w:val="-7"/>
                                  <w:sz w:val="18"/>
                                </w:rPr>
                                <w:t xml:space="preserve"> </w:t>
                              </w:r>
                              <w:proofErr w:type="spellStart"/>
                              <w:r>
                                <w:rPr>
                                  <w:rFonts w:ascii="Courier New"/>
                                  <w:spacing w:val="-2"/>
                                  <w:sz w:val="18"/>
                                </w:rPr>
                                <w:t>createItemGenerator</w:t>
                              </w:r>
                              <w:proofErr w:type="spellEnd"/>
                              <w:r>
                                <w:rPr>
                                  <w:rFonts w:ascii="Courier New"/>
                                  <w:spacing w:val="-2"/>
                                  <w:sz w:val="18"/>
                                </w:rPr>
                                <w:t>()</w:t>
                              </w:r>
                            </w:p>
                            <w:p w14:paraId="4359BDEC" w14:textId="77777777" w:rsidR="003D76C2" w:rsidRDefault="00000000">
                              <w:pPr>
                                <w:spacing w:before="76"/>
                                <w:ind w:left="885"/>
                                <w:rPr>
                                  <w:rFonts w:ascii="Courier New"/>
                                  <w:sz w:val="18"/>
                                </w:rPr>
                              </w:pPr>
                              <w:r>
                                <w:rPr>
                                  <w:rFonts w:ascii="Courier New"/>
                                  <w:sz w:val="18"/>
                                </w:rPr>
                                <w:t>}</w:t>
                              </w:r>
                            </w:p>
                            <w:p w14:paraId="64D7F1F4" w14:textId="77777777" w:rsidR="003D76C2" w:rsidRDefault="003D76C2">
                              <w:pPr>
                                <w:rPr>
                                  <w:rFonts w:ascii="Courier New"/>
                                  <w:sz w:val="20"/>
                                </w:rPr>
                              </w:pPr>
                            </w:p>
                            <w:p w14:paraId="4B6A1B12" w14:textId="77777777" w:rsidR="003D76C2" w:rsidRDefault="00000000">
                              <w:pPr>
                                <w:spacing w:before="133" w:line="235" w:lineRule="auto"/>
                                <w:ind w:left="1101" w:hanging="216"/>
                                <w:rPr>
                                  <w:rFonts w:ascii="Courier New"/>
                                  <w:sz w:val="18"/>
                                </w:rPr>
                              </w:pPr>
                              <w:r>
                                <w:rPr>
                                  <w:rFonts w:ascii="Courier New"/>
                                  <w:sz w:val="18"/>
                                </w:rPr>
                                <w:t>protected</w:t>
                              </w:r>
                              <w:r>
                                <w:rPr>
                                  <w:rFonts w:ascii="Courier New"/>
                                  <w:spacing w:val="-8"/>
                                  <w:sz w:val="18"/>
                                </w:rPr>
                                <w:t xml:space="preserve"> </w:t>
                              </w:r>
                              <w:r>
                                <w:rPr>
                                  <w:rFonts w:ascii="Courier New"/>
                                  <w:sz w:val="18"/>
                                </w:rPr>
                                <w:t>open</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createItemGenerator</w:t>
                              </w:r>
                              <w:proofErr w:type="spellEnd"/>
                              <w:r>
                                <w:rPr>
                                  <w:rFonts w:ascii="Courier New"/>
                                  <w:sz w:val="18"/>
                                </w:rPr>
                                <w:t>():</w:t>
                              </w:r>
                              <w:r>
                                <w:rPr>
                                  <w:rFonts w:ascii="Courier New"/>
                                  <w:spacing w:val="-8"/>
                                  <w:sz w:val="18"/>
                                </w:rPr>
                                <w:t xml:space="preserve"> </w:t>
                              </w:r>
                              <w:proofErr w:type="spellStart"/>
                              <w:r>
                                <w:rPr>
                                  <w:rFonts w:ascii="Courier New"/>
                                  <w:sz w:val="18"/>
                                </w:rPr>
                                <w:t>ItemGenerator</w:t>
                              </w:r>
                              <w:proofErr w:type="spellEnd"/>
                              <w:r>
                                <w:rPr>
                                  <w:rFonts w:ascii="Courier New"/>
                                  <w:spacing w:val="-8"/>
                                  <w:sz w:val="18"/>
                                </w:rPr>
                                <w:t xml:space="preserve"> </w:t>
                              </w:r>
                              <w:r>
                                <w:rPr>
                                  <w:rFonts w:ascii="Courier New"/>
                                  <w:sz w:val="18"/>
                                </w:rPr>
                                <w:t xml:space="preserve">= </w:t>
                              </w:r>
                              <w:proofErr w:type="spellStart"/>
                              <w:r>
                                <w:rPr>
                                  <w:rFonts w:ascii="Courier New"/>
                                  <w:sz w:val="18"/>
                                </w:rPr>
                                <w:t>ItemGenerator</w:t>
                              </w:r>
                              <w:proofErr w:type="spellEnd"/>
                              <w:r>
                                <w:rPr>
                                  <w:rFonts w:ascii="Courier New"/>
                                  <w:sz w:val="18"/>
                                </w:rPr>
                                <w:t xml:space="preserve">(timer, </w:t>
                              </w:r>
                              <w:proofErr w:type="spellStart"/>
                              <w:r>
                                <w:rPr>
                                  <w:rFonts w:ascii="Courier New"/>
                                  <w:sz w:val="18"/>
                                </w:rPr>
                                <w:t>stringProvider</w:t>
                              </w:r>
                              <w:proofErr w:type="spellEnd"/>
                              <w:r>
                                <w:rPr>
                                  <w:rFonts w:ascii="Courier New"/>
                                  <w:sz w:val="18"/>
                                </w:rPr>
                                <w:t>, 1000,</w:t>
                              </w:r>
                            </w:p>
                            <w:p w14:paraId="409D5DED" w14:textId="77777777" w:rsidR="003D76C2" w:rsidRDefault="00000000">
                              <w:pPr>
                                <w:spacing w:line="201" w:lineRule="exact"/>
                                <w:ind w:left="453"/>
                                <w:rPr>
                                  <w:rFonts w:ascii="Courier New"/>
                                  <w:sz w:val="18"/>
                                </w:rPr>
                              </w:pPr>
                              <w:proofErr w:type="spellStart"/>
                              <w:r>
                                <w:rPr>
                                  <w:rFonts w:ascii="Courier New"/>
                                  <w:spacing w:val="-2"/>
                                  <w:sz w:val="18"/>
                                </w:rPr>
                                <w:t>countingIdlingResource</w:t>
                              </w:r>
                              <w:proofErr w:type="spellEnd"/>
                              <w:r>
                                <w:rPr>
                                  <w:rFonts w:ascii="Courier New"/>
                                  <w:spacing w:val="-2"/>
                                  <w:sz w:val="18"/>
                                </w:rPr>
                                <w:t>)</w:t>
                              </w:r>
                            </w:p>
                            <w:p w14:paraId="70292583" w14:textId="77777777" w:rsidR="003D76C2" w:rsidRDefault="00000000">
                              <w:pPr>
                                <w:spacing w:before="9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2E54AC8" id="docshapegroup727" o:spid="_x0000_s1628" style="width:399.6pt;height:94.25pt;mso-position-horizontal-relative:char;mso-position-vertical-relative:line"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">
                <v:rect id="docshape728" o:spid="_x0000_s1629" style="position:absolute;top:10;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" fillcolor="#f6f6f6" stroked="f">
                  <v:path arrowok="t"/>
                </v:rect>
                <v:shape id="docshape729" o:spid="_x0000_s1630" style="position:absolute;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" path="m7992,1864l,1864r,20l7992,1884r,-20xm7992,l,,,20r7992,l7992,xe" fillcolor="#dadada" stroked="f">
                  <v:path arrowok="t" o:connecttype="custom" o:connectlocs="7992,1864;0,1864;0,1884;7992,1884;7992,1864;7992,0;0,0;0,20;7992,20;7992,0" o:connectangles="0,0,0,0,0,0,0,0,0,0"/>
                </v:shape>
                <v:shape id="docshape730" o:spid="_x0000_s1631" type="#_x0000_t202" style="position:absolute;top:20;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" filled="f" stroked="f">
                  <v:path arrowok="t"/>
                  <v:textbox inset="0,0,0,0">
                    <w:txbxContent>
                      <w:p w14:paraId="0ECF576E" w14:textId="77777777" w:rsidR="003D76C2" w:rsidRDefault="00000000">
                        <w:pPr>
                          <w:spacing w:before="40"/>
                          <w:ind w:left="1317"/>
                          <w:rPr>
                            <w:rFonts w:ascii="Courier New"/>
                            <w:sz w:val="18"/>
                          </w:rPr>
                        </w:pPr>
                        <w:proofErr w:type="spellStart"/>
                        <w:r>
                          <w:rPr>
                            <w:rFonts w:ascii="Courier New"/>
                            <w:sz w:val="18"/>
                          </w:rPr>
                          <w:t>itemGenerator</w:t>
                        </w:r>
                        <w:proofErr w:type="spellEnd"/>
                        <w:r>
                          <w:rPr>
                            <w:rFonts w:ascii="Courier New"/>
                            <w:spacing w:val="-7"/>
                            <w:sz w:val="18"/>
                          </w:rPr>
                          <w:t xml:space="preserve"> </w:t>
                        </w:r>
                        <w:r>
                          <w:rPr>
                            <w:rFonts w:ascii="Courier New"/>
                            <w:sz w:val="18"/>
                          </w:rPr>
                          <w:t>=</w:t>
                        </w:r>
                        <w:r>
                          <w:rPr>
                            <w:rFonts w:ascii="Courier New"/>
                            <w:spacing w:val="-7"/>
                            <w:sz w:val="18"/>
                          </w:rPr>
                          <w:t xml:space="preserve"> </w:t>
                        </w:r>
                        <w:proofErr w:type="spellStart"/>
                        <w:r>
                          <w:rPr>
                            <w:rFonts w:ascii="Courier New"/>
                            <w:spacing w:val="-2"/>
                            <w:sz w:val="18"/>
                          </w:rPr>
                          <w:t>createItemGenerator</w:t>
                        </w:r>
                        <w:proofErr w:type="spellEnd"/>
                        <w:r>
                          <w:rPr>
                            <w:rFonts w:ascii="Courier New"/>
                            <w:spacing w:val="-2"/>
                            <w:sz w:val="18"/>
                          </w:rPr>
                          <w:t>()</w:t>
                        </w:r>
                      </w:p>
                      <w:p w14:paraId="4359BDEC" w14:textId="77777777" w:rsidR="003D76C2" w:rsidRDefault="00000000">
                        <w:pPr>
                          <w:spacing w:before="76"/>
                          <w:ind w:left="885"/>
                          <w:rPr>
                            <w:rFonts w:ascii="Courier New"/>
                            <w:sz w:val="18"/>
                          </w:rPr>
                        </w:pPr>
                        <w:r>
                          <w:rPr>
                            <w:rFonts w:ascii="Courier New"/>
                            <w:sz w:val="18"/>
                          </w:rPr>
                          <w:t>}</w:t>
                        </w:r>
                      </w:p>
                      <w:p w14:paraId="64D7F1F4" w14:textId="77777777" w:rsidR="003D76C2" w:rsidRDefault="003D76C2">
                        <w:pPr>
                          <w:rPr>
                            <w:rFonts w:ascii="Courier New"/>
                            <w:sz w:val="20"/>
                          </w:rPr>
                        </w:pPr>
                      </w:p>
                      <w:p w14:paraId="4B6A1B12" w14:textId="77777777" w:rsidR="003D76C2" w:rsidRDefault="00000000">
                        <w:pPr>
                          <w:spacing w:before="133" w:line="235" w:lineRule="auto"/>
                          <w:ind w:left="1101" w:hanging="216"/>
                          <w:rPr>
                            <w:rFonts w:ascii="Courier New"/>
                            <w:sz w:val="18"/>
                          </w:rPr>
                        </w:pPr>
                        <w:r>
                          <w:rPr>
                            <w:rFonts w:ascii="Courier New"/>
                            <w:sz w:val="18"/>
                          </w:rPr>
                          <w:t>protected</w:t>
                        </w:r>
                        <w:r>
                          <w:rPr>
                            <w:rFonts w:ascii="Courier New"/>
                            <w:spacing w:val="-8"/>
                            <w:sz w:val="18"/>
                          </w:rPr>
                          <w:t xml:space="preserve"> </w:t>
                        </w:r>
                        <w:r>
                          <w:rPr>
                            <w:rFonts w:ascii="Courier New"/>
                            <w:sz w:val="18"/>
                          </w:rPr>
                          <w:t>open</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createItemGenerator</w:t>
                        </w:r>
                        <w:proofErr w:type="spellEnd"/>
                        <w:r>
                          <w:rPr>
                            <w:rFonts w:ascii="Courier New"/>
                            <w:sz w:val="18"/>
                          </w:rPr>
                          <w:t>():</w:t>
                        </w:r>
                        <w:r>
                          <w:rPr>
                            <w:rFonts w:ascii="Courier New"/>
                            <w:spacing w:val="-8"/>
                            <w:sz w:val="18"/>
                          </w:rPr>
                          <w:t xml:space="preserve"> </w:t>
                        </w:r>
                        <w:proofErr w:type="spellStart"/>
                        <w:r>
                          <w:rPr>
                            <w:rFonts w:ascii="Courier New"/>
                            <w:sz w:val="18"/>
                          </w:rPr>
                          <w:t>ItemGenerator</w:t>
                        </w:r>
                        <w:proofErr w:type="spellEnd"/>
                        <w:r>
                          <w:rPr>
                            <w:rFonts w:ascii="Courier New"/>
                            <w:spacing w:val="-8"/>
                            <w:sz w:val="18"/>
                          </w:rPr>
                          <w:t xml:space="preserve"> </w:t>
                        </w:r>
                        <w:r>
                          <w:rPr>
                            <w:rFonts w:ascii="Courier New"/>
                            <w:sz w:val="18"/>
                          </w:rPr>
                          <w:t xml:space="preserve">= </w:t>
                        </w:r>
                        <w:proofErr w:type="spellStart"/>
                        <w:r>
                          <w:rPr>
                            <w:rFonts w:ascii="Courier New"/>
                            <w:sz w:val="18"/>
                          </w:rPr>
                          <w:t>ItemGenerator</w:t>
                        </w:r>
                        <w:proofErr w:type="spellEnd"/>
                        <w:r>
                          <w:rPr>
                            <w:rFonts w:ascii="Courier New"/>
                            <w:sz w:val="18"/>
                          </w:rPr>
                          <w:t xml:space="preserve">(timer, </w:t>
                        </w:r>
                        <w:proofErr w:type="spellStart"/>
                        <w:r>
                          <w:rPr>
                            <w:rFonts w:ascii="Courier New"/>
                            <w:sz w:val="18"/>
                          </w:rPr>
                          <w:t>stringProvider</w:t>
                        </w:r>
                        <w:proofErr w:type="spellEnd"/>
                        <w:r>
                          <w:rPr>
                            <w:rFonts w:ascii="Courier New"/>
                            <w:sz w:val="18"/>
                          </w:rPr>
                          <w:t>, 1000,</w:t>
                        </w:r>
                      </w:p>
                      <w:p w14:paraId="409D5DED" w14:textId="77777777" w:rsidR="003D76C2" w:rsidRDefault="00000000">
                        <w:pPr>
                          <w:spacing w:line="201" w:lineRule="exact"/>
                          <w:ind w:left="453"/>
                          <w:rPr>
                            <w:rFonts w:ascii="Courier New"/>
                            <w:sz w:val="18"/>
                          </w:rPr>
                        </w:pPr>
                        <w:proofErr w:type="spellStart"/>
                        <w:r>
                          <w:rPr>
                            <w:rFonts w:ascii="Courier New"/>
                            <w:spacing w:val="-2"/>
                            <w:sz w:val="18"/>
                          </w:rPr>
                          <w:t>countingIdlingResource</w:t>
                        </w:r>
                        <w:proofErr w:type="spellEnd"/>
                        <w:r>
                          <w:rPr>
                            <w:rFonts w:ascii="Courier New"/>
                            <w:spacing w:val="-2"/>
                            <w:sz w:val="18"/>
                          </w:rPr>
                          <w:t>)</w:t>
                        </w:r>
                      </w:p>
                      <w:p w14:paraId="70292583" w14:textId="77777777" w:rsidR="003D76C2" w:rsidRDefault="00000000">
                        <w:pPr>
                          <w:spacing w:before="96"/>
                          <w:ind w:left="453"/>
                          <w:rPr>
                            <w:rFonts w:ascii="Courier New"/>
                            <w:sz w:val="18"/>
                          </w:rPr>
                        </w:pPr>
                        <w:r>
                          <w:rPr>
                            <w:rFonts w:ascii="Courier New"/>
                            <w:sz w:val="18"/>
                          </w:rPr>
                          <w:t>}</w:t>
                        </w:r>
                      </w:p>
                    </w:txbxContent>
                  </v:textbox>
                </v:shape>
                <w10:anchorlock/>
              </v:group>
            </w:pict>
          </mc:Fallback>
        </mc:AlternateContent>
      </w:r>
    </w:p>
    <w:p w14:paraId="17E0D21D" w14:textId="77777777" w:rsidR="003D76C2" w:rsidRDefault="00000000">
      <w:pPr>
        <w:pStyle w:val="ListParagraph"/>
        <w:numPr>
          <w:ilvl w:val="0"/>
          <w:numId w:val="8"/>
        </w:numPr>
        <w:tabs>
          <w:tab w:val="left" w:pos="1274"/>
        </w:tabs>
        <w:spacing w:before="42"/>
        <w:ind w:left="1274"/>
        <w:jc w:val="left"/>
        <w:rPr>
          <w:sz w:val="20"/>
        </w:rPr>
      </w:pPr>
      <w:r>
        <w:rPr>
          <w:sz w:val="20"/>
        </w:rPr>
        <w:t>Now,</w:t>
      </w:r>
      <w:r>
        <w:rPr>
          <w:spacing w:val="-7"/>
          <w:sz w:val="20"/>
        </w:rPr>
        <w:t xml:space="preserve"> </w:t>
      </w:r>
      <w:r>
        <w:rPr>
          <w:sz w:val="20"/>
        </w:rPr>
        <w:t>we</w:t>
      </w:r>
      <w:r>
        <w:rPr>
          <w:spacing w:val="-2"/>
          <w:sz w:val="20"/>
        </w:rPr>
        <w:t xml:space="preserve"> </w:t>
      </w:r>
      <w:r>
        <w:rPr>
          <w:sz w:val="20"/>
        </w:rPr>
        <w:t>need</w:t>
      </w:r>
      <w:r>
        <w:rPr>
          <w:spacing w:val="-2"/>
          <w:sz w:val="20"/>
        </w:rPr>
        <w:t xml:space="preserve"> </w:t>
      </w:r>
      <w:r>
        <w:rPr>
          <w:sz w:val="20"/>
        </w:rPr>
        <w:t>to</w:t>
      </w:r>
      <w:r>
        <w:rPr>
          <w:spacing w:val="-2"/>
          <w:sz w:val="20"/>
        </w:rPr>
        <w:t xml:space="preserve"> </w:t>
      </w:r>
      <w:r>
        <w:rPr>
          <w:sz w:val="20"/>
        </w:rPr>
        <w:t>update</w:t>
      </w:r>
      <w:r>
        <w:rPr>
          <w:spacing w:val="-2"/>
          <w:sz w:val="20"/>
        </w:rPr>
        <w:t xml:space="preserve"> </w:t>
      </w:r>
      <w:r>
        <w:rPr>
          <w:sz w:val="20"/>
        </w:rPr>
        <w:t>the</w:t>
      </w:r>
      <w:r>
        <w:rPr>
          <w:spacing w:val="-3"/>
          <w:sz w:val="20"/>
        </w:rPr>
        <w:t xml:space="preserve"> </w:t>
      </w:r>
      <w:proofErr w:type="spellStart"/>
      <w:r>
        <w:rPr>
          <w:rFonts w:ascii="Courier New"/>
          <w:b/>
        </w:rPr>
        <w:t>onCreate</w:t>
      </w:r>
      <w:proofErr w:type="spellEnd"/>
      <w:r>
        <w:rPr>
          <w:rFonts w:ascii="Courier New"/>
          <w:b/>
          <w:spacing w:val="-80"/>
        </w:rPr>
        <w:t xml:space="preserve"> </w:t>
      </w:r>
      <w:r>
        <w:rPr>
          <w:sz w:val="20"/>
        </w:rPr>
        <w:t>method</w:t>
      </w:r>
      <w:r>
        <w:rPr>
          <w:spacing w:val="-3"/>
          <w:sz w:val="20"/>
        </w:rPr>
        <w:t xml:space="preserve"> </w:t>
      </w:r>
      <w:r>
        <w:rPr>
          <w:sz w:val="20"/>
        </w:rPr>
        <w:t>of</w:t>
      </w:r>
      <w:r>
        <w:rPr>
          <w:spacing w:val="-2"/>
          <w:sz w:val="20"/>
        </w:rPr>
        <w:t xml:space="preserve"> </w:t>
      </w:r>
      <w:r>
        <w:rPr>
          <w:rFonts w:ascii="Courier New"/>
          <w:b/>
        </w:rPr>
        <w:t>Activity2</w:t>
      </w:r>
      <w:r>
        <w:rPr>
          <w:rFonts w:ascii="Courier New"/>
          <w:b/>
          <w:spacing w:val="-80"/>
        </w:rPr>
        <w:t xml:space="preserve"> </w:t>
      </w:r>
      <w:r>
        <w:rPr>
          <w:sz w:val="20"/>
        </w:rPr>
        <w:t>to</w:t>
      </w:r>
      <w:r>
        <w:rPr>
          <w:spacing w:val="-2"/>
          <w:sz w:val="20"/>
        </w:rPr>
        <w:t xml:space="preserve"> </w:t>
      </w:r>
      <w:r>
        <w:rPr>
          <w:sz w:val="20"/>
        </w:rPr>
        <w:t>load</w:t>
      </w:r>
      <w:r>
        <w:rPr>
          <w:spacing w:val="-2"/>
          <w:sz w:val="20"/>
        </w:rPr>
        <w:t xml:space="preserve"> </w:t>
      </w:r>
      <w:r>
        <w:rPr>
          <w:spacing w:val="-5"/>
          <w:sz w:val="20"/>
        </w:rPr>
        <w:t>the</w:t>
      </w:r>
    </w:p>
    <w:p w14:paraId="26E95C15" w14:textId="77777777" w:rsidR="003D76C2" w:rsidRDefault="00000000">
      <w:pPr>
        <w:pStyle w:val="BodyText"/>
        <w:ind w:left="1274"/>
      </w:pPr>
      <w:r>
        <w:t>data</w:t>
      </w:r>
      <w:r>
        <w:rPr>
          <w:spacing w:val="-1"/>
        </w:rPr>
        <w:t xml:space="preserve"> </w:t>
      </w:r>
      <w:r>
        <w:t>in</w:t>
      </w:r>
      <w:r>
        <w:rPr>
          <w:spacing w:val="-1"/>
        </w:rPr>
        <w:t xml:space="preserve"> </w:t>
      </w:r>
      <w:r>
        <w:t xml:space="preserve">the </w:t>
      </w:r>
      <w:r>
        <w:rPr>
          <w:spacing w:val="-2"/>
        </w:rPr>
        <w:t>list:</w:t>
      </w:r>
    </w:p>
    <w:p w14:paraId="617E5849" w14:textId="77777777" w:rsidR="003D76C2" w:rsidRDefault="00D51F7C">
      <w:pPr>
        <w:pStyle w:val="BodyText"/>
        <w:spacing w:before="4"/>
        <w:rPr>
          <w:sz w:val="9"/>
        </w:rPr>
      </w:pPr>
      <w:r>
        <w:rPr>
          <w:noProof/>
        </w:rPr>
        <mc:AlternateContent>
          <mc:Choice Requires="wpg">
            <w:drawing>
              <wp:anchor distT="0" distB="0" distL="0" distR="0" simplePos="0" relativeHeight="487692288" behindDoc="1" locked="0" layoutInCell="1" allowOverlap="1" wp14:anchorId="0A0D0C18" wp14:editId="3195B29C">
                <wp:simplePos x="0" y="0"/>
                <wp:positionH relativeFrom="page">
                  <wp:posOffset>1120140</wp:posOffset>
                </wp:positionH>
                <wp:positionV relativeFrom="paragraph">
                  <wp:posOffset>95885</wp:posOffset>
                </wp:positionV>
                <wp:extent cx="5074920" cy="3330575"/>
                <wp:effectExtent l="0" t="0" r="5080" b="0"/>
                <wp:wrapTopAndBottom/>
                <wp:docPr id="819" name="docshapegroup7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1764" y="151"/>
                          <a:chExt cx="7992" cy="5245"/>
                        </a:xfrm>
                      </wpg:grpSpPr>
                      <wps:wsp>
                        <wps:cNvPr id="820" name="docshape732"/>
                        <wps:cNvSpPr>
                          <a:spLocks/>
                        </wps:cNvSpPr>
                        <wps:spPr bwMode="auto">
                          <a:xfrm>
                            <a:off x="1764" y="161"/>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1" name="docshape733"/>
                        <wps:cNvSpPr>
                          <a:spLocks/>
                        </wps:cNvSpPr>
                        <wps:spPr bwMode="auto">
                          <a:xfrm>
                            <a:off x="1764" y="151"/>
                            <a:ext cx="7992" cy="5245"/>
                          </a:xfrm>
                          <a:custGeom>
                            <a:avLst/>
                            <a:gdLst>
                              <a:gd name="T0" fmla="+- 0 9756 1764"/>
                              <a:gd name="T1" fmla="*/ T0 w 7992"/>
                              <a:gd name="T2" fmla="+- 0 5376 151"/>
                              <a:gd name="T3" fmla="*/ 5376 h 5245"/>
                              <a:gd name="T4" fmla="+- 0 1764 1764"/>
                              <a:gd name="T5" fmla="*/ T4 w 7992"/>
                              <a:gd name="T6" fmla="+- 0 5376 151"/>
                              <a:gd name="T7" fmla="*/ 5376 h 5245"/>
                              <a:gd name="T8" fmla="+- 0 1764 1764"/>
                              <a:gd name="T9" fmla="*/ T8 w 7992"/>
                              <a:gd name="T10" fmla="+- 0 5396 151"/>
                              <a:gd name="T11" fmla="*/ 5396 h 5245"/>
                              <a:gd name="T12" fmla="+- 0 9756 1764"/>
                              <a:gd name="T13" fmla="*/ T12 w 7992"/>
                              <a:gd name="T14" fmla="+- 0 5396 151"/>
                              <a:gd name="T15" fmla="*/ 5396 h 5245"/>
                              <a:gd name="T16" fmla="+- 0 9756 1764"/>
                              <a:gd name="T17" fmla="*/ T16 w 7992"/>
                              <a:gd name="T18" fmla="+- 0 5376 151"/>
                              <a:gd name="T19" fmla="*/ 5376 h 5245"/>
                              <a:gd name="T20" fmla="+- 0 9756 1764"/>
                              <a:gd name="T21" fmla="*/ T20 w 7992"/>
                              <a:gd name="T22" fmla="+- 0 151 151"/>
                              <a:gd name="T23" fmla="*/ 151 h 5245"/>
                              <a:gd name="T24" fmla="+- 0 1764 1764"/>
                              <a:gd name="T25" fmla="*/ T24 w 7992"/>
                              <a:gd name="T26" fmla="+- 0 151 151"/>
                              <a:gd name="T27" fmla="*/ 151 h 5245"/>
                              <a:gd name="T28" fmla="+- 0 1764 1764"/>
                              <a:gd name="T29" fmla="*/ T28 w 7992"/>
                              <a:gd name="T30" fmla="+- 0 171 151"/>
                              <a:gd name="T31" fmla="*/ 171 h 5245"/>
                              <a:gd name="T32" fmla="+- 0 9756 1764"/>
                              <a:gd name="T33" fmla="*/ T32 w 7992"/>
                              <a:gd name="T34" fmla="+- 0 171 151"/>
                              <a:gd name="T35" fmla="*/ 171 h 5245"/>
                              <a:gd name="T36" fmla="+- 0 9756 1764"/>
                              <a:gd name="T37" fmla="*/ T36 w 7992"/>
                              <a:gd name="T38" fmla="+- 0 151 151"/>
                              <a:gd name="T39" fmla="*/ 151 h 5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245">
                                <a:moveTo>
                                  <a:pt x="7992" y="5225"/>
                                </a:moveTo>
                                <a:lnTo>
                                  <a:pt x="0" y="5225"/>
                                </a:lnTo>
                                <a:lnTo>
                                  <a:pt x="0" y="5245"/>
                                </a:lnTo>
                                <a:lnTo>
                                  <a:pt x="7992" y="5245"/>
                                </a:lnTo>
                                <a:lnTo>
                                  <a:pt x="7992" y="52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2" name="docshape734"/>
                        <wps:cNvSpPr txBox="1">
                          <a:spLocks/>
                        </wps:cNvSpPr>
                        <wps:spPr bwMode="auto">
                          <a:xfrm>
                            <a:off x="1764" y="171"/>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97376" w14:textId="77777777" w:rsidR="003D76C2" w:rsidRDefault="00000000">
                              <w:pPr>
                                <w:spacing w:before="40"/>
                                <w:ind w:left="885"/>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lateinit</w:t>
                              </w:r>
                              <w:proofErr w:type="spellEnd"/>
                              <w:r>
                                <w:rPr>
                                  <w:rFonts w:ascii="Courier New"/>
                                  <w:spacing w:val="-5"/>
                                  <w:sz w:val="18"/>
                                </w:rPr>
                                <w:t xml:space="preserve"> </w:t>
                              </w:r>
                              <w:r>
                                <w:rPr>
                                  <w:rFonts w:ascii="Courier New"/>
                                  <w:sz w:val="18"/>
                                </w:rPr>
                                <w:t>var</w:t>
                              </w:r>
                              <w:r>
                                <w:rPr>
                                  <w:rFonts w:ascii="Courier New"/>
                                  <w:spacing w:val="-5"/>
                                  <w:sz w:val="18"/>
                                </w:rPr>
                                <w:t xml:space="preserve"> </w:t>
                              </w:r>
                              <w:r>
                                <w:rPr>
                                  <w:rFonts w:ascii="Courier New"/>
                                  <w:sz w:val="18"/>
                                </w:rPr>
                                <w:t>adapter</w:t>
                              </w:r>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ItemAdapter</w:t>
                              </w:r>
                              <w:proofErr w:type="spellEnd"/>
                            </w:p>
                            <w:p w14:paraId="468F6A61" w14:textId="77777777" w:rsidR="003D76C2" w:rsidRDefault="00000000">
                              <w:pPr>
                                <w:spacing w:before="76"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(R.layout.activity_2)</w:t>
                              </w:r>
                            </w:p>
                            <w:p w14:paraId="06F0F664" w14:textId="77777777" w:rsidR="003D76C2" w:rsidRDefault="00000000">
                              <w:pPr>
                                <w:spacing w:before="2"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pacing w:val="-2"/>
                                  <w:sz w:val="18"/>
                                </w:rPr>
                                <w:t>recyclerView</w:t>
                              </w:r>
                              <w:proofErr w:type="spellEnd"/>
                            </w:p>
                            <w:p w14:paraId="65290410" w14:textId="77777777" w:rsidR="003D76C2" w:rsidRDefault="00000000">
                              <w:pPr>
                                <w:spacing w:line="202" w:lineRule="exact"/>
                                <w:ind w:left="1533"/>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RecyclerView</w:t>
                              </w:r>
                              <w:proofErr w:type="spellEnd"/>
                              <w:r>
                                <w:rPr>
                                  <w:rFonts w:ascii="Courier New"/>
                                  <w:spacing w:val="-2"/>
                                  <w:sz w:val="18"/>
                                </w:rPr>
                                <w:t>&gt;(R.id.activity_2_recycler_view)</w:t>
                              </w:r>
                            </w:p>
                            <w:p w14:paraId="718DBA51" w14:textId="77777777" w:rsidR="003D76C2" w:rsidRDefault="00000000">
                              <w:pPr>
                                <w:spacing w:before="16"/>
                                <w:ind w:left="1317"/>
                                <w:rPr>
                                  <w:rFonts w:ascii="Courier New"/>
                                  <w:sz w:val="18"/>
                                </w:rPr>
                              </w:pPr>
                              <w:proofErr w:type="spellStart"/>
                              <w:r>
                                <w:rPr>
                                  <w:rFonts w:ascii="Courier New"/>
                                  <w:sz w:val="18"/>
                                </w:rPr>
                                <w:t>recyclerView.layoutManager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LinearLayoutManager</w:t>
                              </w:r>
                              <w:proofErr w:type="spellEnd"/>
                              <w:r>
                                <w:rPr>
                                  <w:rFonts w:ascii="Courier New"/>
                                  <w:spacing w:val="-2"/>
                                  <w:sz w:val="18"/>
                                </w:rPr>
                                <w:t>(this)</w:t>
                              </w:r>
                            </w:p>
                            <w:p w14:paraId="6531B3D4" w14:textId="77777777" w:rsidR="003D76C2" w:rsidRDefault="00000000">
                              <w:pPr>
                                <w:spacing w:before="76"/>
                                <w:ind w:left="1317"/>
                                <w:rPr>
                                  <w:rFonts w:ascii="Courier New"/>
                                  <w:sz w:val="18"/>
                                </w:rPr>
                              </w:pPr>
                              <w:r>
                                <w:rPr>
                                  <w:rFonts w:ascii="Courier New"/>
                                  <w:spacing w:val="-4"/>
                                  <w:sz w:val="18"/>
                                </w:rPr>
                                <w:t>adapter=</w:t>
                              </w:r>
                              <w:r>
                                <w:rPr>
                                  <w:rFonts w:ascii="Courier New"/>
                                  <w:spacing w:val="7"/>
                                  <w:sz w:val="18"/>
                                </w:rPr>
                                <w:t xml:space="preserve"> </w:t>
                              </w:r>
                              <w:proofErr w:type="spellStart"/>
                              <w:r>
                                <w:rPr>
                                  <w:rFonts w:ascii="Courier New"/>
                                  <w:spacing w:val="-4"/>
                                  <w:sz w:val="18"/>
                                </w:rPr>
                                <w:t>ItemAdapter</w:t>
                              </w:r>
                              <w:proofErr w:type="spellEnd"/>
                              <w:r>
                                <w:rPr>
                                  <w:rFonts w:ascii="Courier New"/>
                                  <w:spacing w:val="-4"/>
                                  <w:sz w:val="18"/>
                                </w:rPr>
                                <w:t>(</w:t>
                              </w:r>
                              <w:proofErr w:type="spellStart"/>
                              <w:r>
                                <w:rPr>
                                  <w:rFonts w:ascii="Courier New"/>
                                  <w:spacing w:val="-4"/>
                                  <w:sz w:val="18"/>
                                </w:rPr>
                                <w:t>LayoutInflater.from</w:t>
                              </w:r>
                              <w:proofErr w:type="spellEnd"/>
                              <w:r>
                                <w:rPr>
                                  <w:rFonts w:ascii="Courier New"/>
                                  <w:spacing w:val="-4"/>
                                  <w:sz w:val="18"/>
                                </w:rPr>
                                <w:t>(this))</w:t>
                              </w:r>
                              <w:r>
                                <w:rPr>
                                  <w:rFonts w:ascii="Courier New"/>
                                  <w:spacing w:val="7"/>
                                  <w:sz w:val="18"/>
                                </w:rPr>
                                <w:t xml:space="preserve"> </w:t>
                              </w:r>
                              <w:r>
                                <w:rPr>
                                  <w:rFonts w:ascii="Courier New"/>
                                  <w:spacing w:val="-12"/>
                                  <w:sz w:val="18"/>
                                </w:rPr>
                                <w:t>{</w:t>
                              </w:r>
                            </w:p>
                            <w:p w14:paraId="3ECCB657" w14:textId="77777777" w:rsidR="003D76C2" w:rsidRDefault="00000000">
                              <w:pPr>
                                <w:spacing w:before="76"/>
                                <w:ind w:left="1749"/>
                                <w:rPr>
                                  <w:rFonts w:ascii="Courier New"/>
                                  <w:sz w:val="18"/>
                                </w:rPr>
                              </w:pPr>
                              <w:proofErr w:type="spellStart"/>
                              <w:r>
                                <w:rPr>
                                  <w:rFonts w:ascii="Courier New"/>
                                  <w:spacing w:val="-2"/>
                                  <w:sz w:val="18"/>
                                </w:rPr>
                                <w:t>startActivity</w:t>
                              </w:r>
                              <w:proofErr w:type="spellEnd"/>
                              <w:r>
                                <w:rPr>
                                  <w:rFonts w:ascii="Courier New"/>
                                  <w:spacing w:val="-2"/>
                                  <w:sz w:val="18"/>
                                </w:rPr>
                                <w:t>(Activity3.newIntent(this,</w:t>
                              </w:r>
                              <w:r>
                                <w:rPr>
                                  <w:rFonts w:ascii="Courier New"/>
                                  <w:spacing w:val="37"/>
                                  <w:sz w:val="18"/>
                                </w:rPr>
                                <w:t xml:space="preserve"> </w:t>
                              </w:r>
                              <w:r>
                                <w:rPr>
                                  <w:rFonts w:ascii="Courier New"/>
                                  <w:spacing w:val="-4"/>
                                  <w:sz w:val="18"/>
                                </w:rPr>
                                <w:t>it))</w:t>
                              </w:r>
                            </w:p>
                            <w:p w14:paraId="4E7BF7C7" w14:textId="77777777" w:rsidR="003D76C2" w:rsidRDefault="00000000">
                              <w:pPr>
                                <w:spacing w:before="77"/>
                                <w:ind w:left="1317"/>
                                <w:rPr>
                                  <w:rFonts w:ascii="Courier New"/>
                                  <w:sz w:val="18"/>
                                </w:rPr>
                              </w:pPr>
                              <w:r>
                                <w:rPr>
                                  <w:rFonts w:ascii="Courier New"/>
                                  <w:sz w:val="18"/>
                                </w:rPr>
                                <w:t>}</w:t>
                              </w:r>
                            </w:p>
                            <w:p w14:paraId="04DD74C6" w14:textId="77777777" w:rsidR="003D76C2" w:rsidRDefault="00000000">
                              <w:pPr>
                                <w:spacing w:before="76"/>
                                <w:ind w:left="1317"/>
                                <w:rPr>
                                  <w:rFonts w:ascii="Courier New"/>
                                  <w:sz w:val="18"/>
                                </w:rPr>
                              </w:pPr>
                              <w:proofErr w:type="spellStart"/>
                              <w:r>
                                <w:rPr>
                                  <w:rFonts w:ascii="Courier New"/>
                                  <w:sz w:val="18"/>
                                </w:rPr>
                                <w:t>recyclerView.adapter</w:t>
                              </w:r>
                              <w:proofErr w:type="spellEnd"/>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adapter</w:t>
                              </w:r>
                            </w:p>
                            <w:p w14:paraId="3ED57D7D" w14:textId="77777777" w:rsidR="003D76C2" w:rsidRDefault="00000000">
                              <w:pPr>
                                <w:spacing w:before="76"/>
                                <w:ind w:left="1317"/>
                                <w:rPr>
                                  <w:rFonts w:ascii="Courier New"/>
                                  <w:sz w:val="18"/>
                                </w:rPr>
                              </w:pPr>
                              <w:r>
                                <w:rPr>
                                  <w:rFonts w:ascii="Courier New"/>
                                  <w:sz w:val="18"/>
                                </w:rPr>
                                <w:t>(application</w:t>
                              </w:r>
                              <w:r>
                                <w:rPr>
                                  <w:rFonts w:ascii="Courier New"/>
                                  <w:spacing w:val="-7"/>
                                  <w:sz w:val="18"/>
                                </w:rPr>
                                <w:t xml:space="preserve"> </w:t>
                              </w:r>
                              <w:r>
                                <w:rPr>
                                  <w:rFonts w:ascii="Courier New"/>
                                  <w:sz w:val="18"/>
                                </w:rPr>
                                <w:t>as</w:t>
                              </w:r>
                              <w:r>
                                <w:rPr>
                                  <w:rFonts w:ascii="Courier New"/>
                                  <w:spacing w:val="-7"/>
                                  <w:sz w:val="18"/>
                                </w:rPr>
                                <w:t xml:space="preserve"> </w:t>
                              </w:r>
                              <w:proofErr w:type="spellStart"/>
                              <w:r>
                                <w:rPr>
                                  <w:rFonts w:ascii="Courier New"/>
                                  <w:spacing w:val="-2"/>
                                  <w:sz w:val="18"/>
                                </w:rPr>
                                <w:t>MyApplication</w:t>
                              </w:r>
                              <w:proofErr w:type="spellEnd"/>
                              <w:r>
                                <w:rPr>
                                  <w:rFonts w:ascii="Courier New"/>
                                  <w:spacing w:val="-2"/>
                                  <w:sz w:val="18"/>
                                </w:rPr>
                                <w:t>).</w:t>
                              </w:r>
                              <w:proofErr w:type="spellStart"/>
                              <w:r>
                                <w:rPr>
                                  <w:rFonts w:ascii="Courier New"/>
                                  <w:spacing w:val="-2"/>
                                  <w:sz w:val="18"/>
                                </w:rPr>
                                <w:t>itemGenerator</w:t>
                              </w:r>
                              <w:proofErr w:type="spellEnd"/>
                            </w:p>
                            <w:p w14:paraId="1F3BE8AC" w14:textId="77777777" w:rsidR="003D76C2" w:rsidRDefault="00000000">
                              <w:pPr>
                                <w:spacing w:before="76" w:line="328" w:lineRule="auto"/>
                                <w:ind w:left="1749" w:right="1185" w:hanging="216"/>
                                <w:rPr>
                                  <w:rFonts w:ascii="Courier New"/>
                                  <w:sz w:val="18"/>
                                </w:rPr>
                              </w:pPr>
                              <w:r>
                                <w:rPr>
                                  <w:rFonts w:ascii="Courier New"/>
                                  <w:spacing w:val="-2"/>
                                  <w:sz w:val="18"/>
                                </w:rPr>
                                <w:t>.</w:t>
                              </w:r>
                              <w:proofErr w:type="spellStart"/>
                              <w:r>
                                <w:rPr>
                                  <w:rFonts w:ascii="Courier New"/>
                                  <w:spacing w:val="-2"/>
                                  <w:sz w:val="18"/>
                                </w:rPr>
                                <w:t>generateItemsAsync</w:t>
                              </w:r>
                              <w:proofErr w:type="spellEnd"/>
                              <w:r>
                                <w:rPr>
                                  <w:rFonts w:ascii="Courier New"/>
                                  <w:spacing w:val="-2"/>
                                  <w:sz w:val="18"/>
                                </w:rPr>
                                <w:t>(</w:t>
                              </w:r>
                              <w:proofErr w:type="spellStart"/>
                              <w:r>
                                <w:rPr>
                                  <w:rFonts w:ascii="Courier New"/>
                                  <w:spacing w:val="-2"/>
                                  <w:sz w:val="18"/>
                                </w:rPr>
                                <w:t>intent.getIntExtra</w:t>
                              </w:r>
                              <w:proofErr w:type="spellEnd"/>
                              <w:r>
                                <w:rPr>
                                  <w:rFonts w:ascii="Courier New"/>
                                  <w:spacing w:val="-2"/>
                                  <w:sz w:val="18"/>
                                </w:rPr>
                                <w:t xml:space="preserve"> </w:t>
                              </w:r>
                              <w:r>
                                <w:rPr>
                                  <w:rFonts w:ascii="Courier New"/>
                                  <w:sz w:val="18"/>
                                </w:rPr>
                                <w:t>(EXTRA_ITEM_COUNT, 0)) {</w:t>
                              </w:r>
                            </w:p>
                            <w:p w14:paraId="5859D42B" w14:textId="77777777" w:rsidR="003D76C2" w:rsidRDefault="00000000">
                              <w:pPr>
                                <w:spacing w:before="1" w:line="328" w:lineRule="auto"/>
                                <w:ind w:left="2181" w:right="3062" w:hanging="432"/>
                                <w:rPr>
                                  <w:rFonts w:ascii="Courier New"/>
                                  <w:sz w:val="18"/>
                                </w:rPr>
                              </w:pPr>
                              <w:proofErr w:type="spellStart"/>
                              <w:r>
                                <w:rPr>
                                  <w:rFonts w:ascii="Courier New"/>
                                  <w:sz w:val="18"/>
                                </w:rPr>
                                <w:t>runOnUiThread</w:t>
                              </w:r>
                              <w:proofErr w:type="spellEnd"/>
                              <w:r>
                                <w:rPr>
                                  <w:rFonts w:ascii="Courier New"/>
                                  <w:sz w:val="18"/>
                                </w:rPr>
                                <w:t xml:space="preserve"> { </w:t>
                              </w:r>
                              <w:proofErr w:type="spellStart"/>
                              <w:r>
                                <w:rPr>
                                  <w:rFonts w:ascii="Courier New"/>
                                  <w:spacing w:val="-2"/>
                                  <w:sz w:val="18"/>
                                </w:rPr>
                                <w:t>adapter.addItems</w:t>
                              </w:r>
                              <w:proofErr w:type="spellEnd"/>
                              <w:r>
                                <w:rPr>
                                  <w:rFonts w:ascii="Courier New"/>
                                  <w:spacing w:val="-2"/>
                                  <w:sz w:val="18"/>
                                </w:rPr>
                                <w:t>(it)</w:t>
                              </w:r>
                            </w:p>
                            <w:p w14:paraId="092D4C9E" w14:textId="77777777" w:rsidR="003D76C2" w:rsidRDefault="00000000">
                              <w:pPr>
                                <w:spacing w:before="1"/>
                                <w:ind w:left="1749"/>
                                <w:rPr>
                                  <w:rFonts w:ascii="Courier New"/>
                                  <w:sz w:val="18"/>
                                </w:rPr>
                              </w:pPr>
                              <w:r>
                                <w:rPr>
                                  <w:rFonts w:ascii="Courier New"/>
                                  <w:sz w:val="18"/>
                                </w:rPr>
                                <w:t>}</w:t>
                              </w:r>
                            </w:p>
                            <w:p w14:paraId="29E0F875" w14:textId="77777777" w:rsidR="003D76C2" w:rsidRDefault="00000000">
                              <w:pPr>
                                <w:spacing w:before="77"/>
                                <w:ind w:left="1317"/>
                                <w:rPr>
                                  <w:rFonts w:ascii="Courier New"/>
                                  <w:sz w:val="18"/>
                                </w:rPr>
                              </w:pPr>
                              <w:r>
                                <w:rPr>
                                  <w:rFonts w:ascii="Courier New"/>
                                  <w:sz w:val="18"/>
                                </w:rPr>
                                <w:t>}</w:t>
                              </w:r>
                            </w:p>
                            <w:p w14:paraId="36A856AE"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D0C18" id="docshapegroup731" o:spid="_x0000_s1632" style="position:absolute;margin-left:88.2pt;margin-top:7.55pt;width:399.6pt;height:262.25pt;z-index:-15624192;mso-wrap-distance-left:0;mso-wrap-distance-right:0;mso-position-horizontal-relative:page;mso-position-vertical-relative:text" coordorigin="1764,151"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">
                <v:rect id="docshape732" o:spid="_x0000_s1633" style="position:absolute;left:1764;top:161;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" fillcolor="#f6f6f6" stroked="f">
                  <v:path arrowok="t"/>
                </v:rect>
                <v:shape id="docshape733" o:spid="_x0000_s1634" style="position:absolute;left:1764;top:151;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" path="m7992,5225l,5225r,20l7992,5245r,-20xm7992,l,,,20r7992,l7992,xe" fillcolor="#dadada" stroked="f">
                  <v:path arrowok="t" o:connecttype="custom" o:connectlocs="7992,5376;0,5376;0,5396;7992,5396;7992,5376;7992,151;0,151;0,171;7992,171;7992,151" o:connectangles="0,0,0,0,0,0,0,0,0,0"/>
                </v:shape>
                <v:shape id="docshape734" o:spid="_x0000_s1635" type="#_x0000_t202" style="position:absolute;left:1764;top:171;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" filled="f" stroked="f">
                  <v:path arrowok="t"/>
                  <v:textbox inset="0,0,0,0">
                    <w:txbxContent>
                      <w:p w14:paraId="55B97376" w14:textId="77777777" w:rsidR="003D76C2" w:rsidRDefault="00000000">
                        <w:pPr>
                          <w:spacing w:before="40"/>
                          <w:ind w:left="885"/>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lateinit</w:t>
                        </w:r>
                        <w:proofErr w:type="spellEnd"/>
                        <w:r>
                          <w:rPr>
                            <w:rFonts w:ascii="Courier New"/>
                            <w:spacing w:val="-5"/>
                            <w:sz w:val="18"/>
                          </w:rPr>
                          <w:t xml:space="preserve"> </w:t>
                        </w:r>
                        <w:r>
                          <w:rPr>
                            <w:rFonts w:ascii="Courier New"/>
                            <w:sz w:val="18"/>
                          </w:rPr>
                          <w:t>var</w:t>
                        </w:r>
                        <w:r>
                          <w:rPr>
                            <w:rFonts w:ascii="Courier New"/>
                            <w:spacing w:val="-5"/>
                            <w:sz w:val="18"/>
                          </w:rPr>
                          <w:t xml:space="preserve"> </w:t>
                        </w:r>
                        <w:r>
                          <w:rPr>
                            <w:rFonts w:ascii="Courier New"/>
                            <w:sz w:val="18"/>
                          </w:rPr>
                          <w:t>adapter</w:t>
                        </w:r>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ItemAdapter</w:t>
                        </w:r>
                        <w:proofErr w:type="spellEnd"/>
                      </w:p>
                      <w:p w14:paraId="468F6A61" w14:textId="77777777" w:rsidR="003D76C2" w:rsidRDefault="00000000">
                        <w:pPr>
                          <w:spacing w:before="76"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(R.layout.activity_2)</w:t>
                        </w:r>
                      </w:p>
                      <w:p w14:paraId="06F0F664" w14:textId="77777777" w:rsidR="003D76C2" w:rsidRDefault="00000000">
                        <w:pPr>
                          <w:spacing w:before="2"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pacing w:val="-2"/>
                            <w:sz w:val="18"/>
                          </w:rPr>
                          <w:t>recyclerView</w:t>
                        </w:r>
                        <w:proofErr w:type="spellEnd"/>
                      </w:p>
                      <w:p w14:paraId="65290410" w14:textId="77777777" w:rsidR="003D76C2" w:rsidRDefault="00000000">
                        <w:pPr>
                          <w:spacing w:line="202" w:lineRule="exact"/>
                          <w:ind w:left="1533"/>
                          <w:rPr>
                            <w:rFonts w:ascii="Courier New"/>
                            <w:sz w:val="18"/>
                          </w:rPr>
                        </w:pPr>
                        <w:r>
                          <w:rPr>
                            <w:rFonts w:ascii="Courier New"/>
                            <w:sz w:val="18"/>
                          </w:rPr>
                          <w:t>=</w:t>
                        </w:r>
                        <w:r>
                          <w:rPr>
                            <w:rFonts w:ascii="Courier New"/>
                            <w:spacing w:val="-1"/>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RecyclerView</w:t>
                        </w:r>
                        <w:proofErr w:type="spellEnd"/>
                        <w:r>
                          <w:rPr>
                            <w:rFonts w:ascii="Courier New"/>
                            <w:spacing w:val="-2"/>
                            <w:sz w:val="18"/>
                          </w:rPr>
                          <w:t>&gt;(R.id.activity_2_recycler_view)</w:t>
                        </w:r>
                      </w:p>
                      <w:p w14:paraId="718DBA51" w14:textId="77777777" w:rsidR="003D76C2" w:rsidRDefault="00000000">
                        <w:pPr>
                          <w:spacing w:before="16"/>
                          <w:ind w:left="1317"/>
                          <w:rPr>
                            <w:rFonts w:ascii="Courier New"/>
                            <w:sz w:val="18"/>
                          </w:rPr>
                        </w:pPr>
                        <w:proofErr w:type="spellStart"/>
                        <w:r>
                          <w:rPr>
                            <w:rFonts w:ascii="Courier New"/>
                            <w:sz w:val="18"/>
                          </w:rPr>
                          <w:t>recyclerView.layoutManager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LinearLayoutManager</w:t>
                        </w:r>
                        <w:proofErr w:type="spellEnd"/>
                        <w:r>
                          <w:rPr>
                            <w:rFonts w:ascii="Courier New"/>
                            <w:spacing w:val="-2"/>
                            <w:sz w:val="18"/>
                          </w:rPr>
                          <w:t>(this)</w:t>
                        </w:r>
                      </w:p>
                      <w:p w14:paraId="6531B3D4" w14:textId="77777777" w:rsidR="003D76C2" w:rsidRDefault="00000000">
                        <w:pPr>
                          <w:spacing w:before="76"/>
                          <w:ind w:left="1317"/>
                          <w:rPr>
                            <w:rFonts w:ascii="Courier New"/>
                            <w:sz w:val="18"/>
                          </w:rPr>
                        </w:pPr>
                        <w:r>
                          <w:rPr>
                            <w:rFonts w:ascii="Courier New"/>
                            <w:spacing w:val="-4"/>
                            <w:sz w:val="18"/>
                          </w:rPr>
                          <w:t>adapter=</w:t>
                        </w:r>
                        <w:r>
                          <w:rPr>
                            <w:rFonts w:ascii="Courier New"/>
                            <w:spacing w:val="7"/>
                            <w:sz w:val="18"/>
                          </w:rPr>
                          <w:t xml:space="preserve"> </w:t>
                        </w:r>
                        <w:proofErr w:type="spellStart"/>
                        <w:r>
                          <w:rPr>
                            <w:rFonts w:ascii="Courier New"/>
                            <w:spacing w:val="-4"/>
                            <w:sz w:val="18"/>
                          </w:rPr>
                          <w:t>ItemAdapter</w:t>
                        </w:r>
                        <w:proofErr w:type="spellEnd"/>
                        <w:r>
                          <w:rPr>
                            <w:rFonts w:ascii="Courier New"/>
                            <w:spacing w:val="-4"/>
                            <w:sz w:val="18"/>
                          </w:rPr>
                          <w:t>(</w:t>
                        </w:r>
                        <w:proofErr w:type="spellStart"/>
                        <w:r>
                          <w:rPr>
                            <w:rFonts w:ascii="Courier New"/>
                            <w:spacing w:val="-4"/>
                            <w:sz w:val="18"/>
                          </w:rPr>
                          <w:t>LayoutInflater.from</w:t>
                        </w:r>
                        <w:proofErr w:type="spellEnd"/>
                        <w:r>
                          <w:rPr>
                            <w:rFonts w:ascii="Courier New"/>
                            <w:spacing w:val="-4"/>
                            <w:sz w:val="18"/>
                          </w:rPr>
                          <w:t>(this))</w:t>
                        </w:r>
                        <w:r>
                          <w:rPr>
                            <w:rFonts w:ascii="Courier New"/>
                            <w:spacing w:val="7"/>
                            <w:sz w:val="18"/>
                          </w:rPr>
                          <w:t xml:space="preserve"> </w:t>
                        </w:r>
                        <w:r>
                          <w:rPr>
                            <w:rFonts w:ascii="Courier New"/>
                            <w:spacing w:val="-12"/>
                            <w:sz w:val="18"/>
                          </w:rPr>
                          <w:t>{</w:t>
                        </w:r>
                      </w:p>
                      <w:p w14:paraId="3ECCB657" w14:textId="77777777" w:rsidR="003D76C2" w:rsidRDefault="00000000">
                        <w:pPr>
                          <w:spacing w:before="76"/>
                          <w:ind w:left="1749"/>
                          <w:rPr>
                            <w:rFonts w:ascii="Courier New"/>
                            <w:sz w:val="18"/>
                          </w:rPr>
                        </w:pPr>
                        <w:proofErr w:type="spellStart"/>
                        <w:r>
                          <w:rPr>
                            <w:rFonts w:ascii="Courier New"/>
                            <w:spacing w:val="-2"/>
                            <w:sz w:val="18"/>
                          </w:rPr>
                          <w:t>startActivity</w:t>
                        </w:r>
                        <w:proofErr w:type="spellEnd"/>
                        <w:r>
                          <w:rPr>
                            <w:rFonts w:ascii="Courier New"/>
                            <w:spacing w:val="-2"/>
                            <w:sz w:val="18"/>
                          </w:rPr>
                          <w:t>(Activity3.newIntent(this,</w:t>
                        </w:r>
                        <w:r>
                          <w:rPr>
                            <w:rFonts w:ascii="Courier New"/>
                            <w:spacing w:val="37"/>
                            <w:sz w:val="18"/>
                          </w:rPr>
                          <w:t xml:space="preserve"> </w:t>
                        </w:r>
                        <w:r>
                          <w:rPr>
                            <w:rFonts w:ascii="Courier New"/>
                            <w:spacing w:val="-4"/>
                            <w:sz w:val="18"/>
                          </w:rPr>
                          <w:t>it))</w:t>
                        </w:r>
                      </w:p>
                      <w:p w14:paraId="4E7BF7C7" w14:textId="77777777" w:rsidR="003D76C2" w:rsidRDefault="00000000">
                        <w:pPr>
                          <w:spacing w:before="77"/>
                          <w:ind w:left="1317"/>
                          <w:rPr>
                            <w:rFonts w:ascii="Courier New"/>
                            <w:sz w:val="18"/>
                          </w:rPr>
                        </w:pPr>
                        <w:r>
                          <w:rPr>
                            <w:rFonts w:ascii="Courier New"/>
                            <w:sz w:val="18"/>
                          </w:rPr>
                          <w:t>}</w:t>
                        </w:r>
                      </w:p>
                      <w:p w14:paraId="04DD74C6" w14:textId="77777777" w:rsidR="003D76C2" w:rsidRDefault="00000000">
                        <w:pPr>
                          <w:spacing w:before="76"/>
                          <w:ind w:left="1317"/>
                          <w:rPr>
                            <w:rFonts w:ascii="Courier New"/>
                            <w:sz w:val="18"/>
                          </w:rPr>
                        </w:pPr>
                        <w:proofErr w:type="spellStart"/>
                        <w:r>
                          <w:rPr>
                            <w:rFonts w:ascii="Courier New"/>
                            <w:sz w:val="18"/>
                          </w:rPr>
                          <w:t>recyclerView.adapter</w:t>
                        </w:r>
                        <w:proofErr w:type="spellEnd"/>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adapter</w:t>
                        </w:r>
                      </w:p>
                      <w:p w14:paraId="3ED57D7D" w14:textId="77777777" w:rsidR="003D76C2" w:rsidRDefault="00000000">
                        <w:pPr>
                          <w:spacing w:before="76"/>
                          <w:ind w:left="1317"/>
                          <w:rPr>
                            <w:rFonts w:ascii="Courier New"/>
                            <w:sz w:val="18"/>
                          </w:rPr>
                        </w:pPr>
                        <w:r>
                          <w:rPr>
                            <w:rFonts w:ascii="Courier New"/>
                            <w:sz w:val="18"/>
                          </w:rPr>
                          <w:t>(application</w:t>
                        </w:r>
                        <w:r>
                          <w:rPr>
                            <w:rFonts w:ascii="Courier New"/>
                            <w:spacing w:val="-7"/>
                            <w:sz w:val="18"/>
                          </w:rPr>
                          <w:t xml:space="preserve"> </w:t>
                        </w:r>
                        <w:r>
                          <w:rPr>
                            <w:rFonts w:ascii="Courier New"/>
                            <w:sz w:val="18"/>
                          </w:rPr>
                          <w:t>as</w:t>
                        </w:r>
                        <w:r>
                          <w:rPr>
                            <w:rFonts w:ascii="Courier New"/>
                            <w:spacing w:val="-7"/>
                            <w:sz w:val="18"/>
                          </w:rPr>
                          <w:t xml:space="preserve"> </w:t>
                        </w:r>
                        <w:proofErr w:type="spellStart"/>
                        <w:r>
                          <w:rPr>
                            <w:rFonts w:ascii="Courier New"/>
                            <w:spacing w:val="-2"/>
                            <w:sz w:val="18"/>
                          </w:rPr>
                          <w:t>MyApplication</w:t>
                        </w:r>
                        <w:proofErr w:type="spellEnd"/>
                        <w:r>
                          <w:rPr>
                            <w:rFonts w:ascii="Courier New"/>
                            <w:spacing w:val="-2"/>
                            <w:sz w:val="18"/>
                          </w:rPr>
                          <w:t>).</w:t>
                        </w:r>
                        <w:proofErr w:type="spellStart"/>
                        <w:r>
                          <w:rPr>
                            <w:rFonts w:ascii="Courier New"/>
                            <w:spacing w:val="-2"/>
                            <w:sz w:val="18"/>
                          </w:rPr>
                          <w:t>itemGenerator</w:t>
                        </w:r>
                        <w:proofErr w:type="spellEnd"/>
                      </w:p>
                      <w:p w14:paraId="1F3BE8AC" w14:textId="77777777" w:rsidR="003D76C2" w:rsidRDefault="00000000">
                        <w:pPr>
                          <w:spacing w:before="76" w:line="328" w:lineRule="auto"/>
                          <w:ind w:left="1749" w:right="1185" w:hanging="216"/>
                          <w:rPr>
                            <w:rFonts w:ascii="Courier New"/>
                            <w:sz w:val="18"/>
                          </w:rPr>
                        </w:pPr>
                        <w:r>
                          <w:rPr>
                            <w:rFonts w:ascii="Courier New"/>
                            <w:spacing w:val="-2"/>
                            <w:sz w:val="18"/>
                          </w:rPr>
                          <w:t>.</w:t>
                        </w:r>
                        <w:proofErr w:type="spellStart"/>
                        <w:r>
                          <w:rPr>
                            <w:rFonts w:ascii="Courier New"/>
                            <w:spacing w:val="-2"/>
                            <w:sz w:val="18"/>
                          </w:rPr>
                          <w:t>generateItemsAsync</w:t>
                        </w:r>
                        <w:proofErr w:type="spellEnd"/>
                        <w:r>
                          <w:rPr>
                            <w:rFonts w:ascii="Courier New"/>
                            <w:spacing w:val="-2"/>
                            <w:sz w:val="18"/>
                          </w:rPr>
                          <w:t>(</w:t>
                        </w:r>
                        <w:proofErr w:type="spellStart"/>
                        <w:r>
                          <w:rPr>
                            <w:rFonts w:ascii="Courier New"/>
                            <w:spacing w:val="-2"/>
                            <w:sz w:val="18"/>
                          </w:rPr>
                          <w:t>intent.getIntExtra</w:t>
                        </w:r>
                        <w:proofErr w:type="spellEnd"/>
                        <w:r>
                          <w:rPr>
                            <w:rFonts w:ascii="Courier New"/>
                            <w:spacing w:val="-2"/>
                            <w:sz w:val="18"/>
                          </w:rPr>
                          <w:t xml:space="preserve"> </w:t>
                        </w:r>
                        <w:r>
                          <w:rPr>
                            <w:rFonts w:ascii="Courier New"/>
                            <w:sz w:val="18"/>
                          </w:rPr>
                          <w:t>(EXTRA_ITEM_COUNT, 0)) {</w:t>
                        </w:r>
                      </w:p>
                      <w:p w14:paraId="5859D42B" w14:textId="77777777" w:rsidR="003D76C2" w:rsidRDefault="00000000">
                        <w:pPr>
                          <w:spacing w:before="1" w:line="328" w:lineRule="auto"/>
                          <w:ind w:left="2181" w:right="3062" w:hanging="432"/>
                          <w:rPr>
                            <w:rFonts w:ascii="Courier New"/>
                            <w:sz w:val="18"/>
                          </w:rPr>
                        </w:pPr>
                        <w:proofErr w:type="spellStart"/>
                        <w:r>
                          <w:rPr>
                            <w:rFonts w:ascii="Courier New"/>
                            <w:sz w:val="18"/>
                          </w:rPr>
                          <w:t>runOnUiThread</w:t>
                        </w:r>
                        <w:proofErr w:type="spellEnd"/>
                        <w:r>
                          <w:rPr>
                            <w:rFonts w:ascii="Courier New"/>
                            <w:sz w:val="18"/>
                          </w:rPr>
                          <w:t xml:space="preserve"> { </w:t>
                        </w:r>
                        <w:proofErr w:type="spellStart"/>
                        <w:r>
                          <w:rPr>
                            <w:rFonts w:ascii="Courier New"/>
                            <w:spacing w:val="-2"/>
                            <w:sz w:val="18"/>
                          </w:rPr>
                          <w:t>adapter.addItems</w:t>
                        </w:r>
                        <w:proofErr w:type="spellEnd"/>
                        <w:r>
                          <w:rPr>
                            <w:rFonts w:ascii="Courier New"/>
                            <w:spacing w:val="-2"/>
                            <w:sz w:val="18"/>
                          </w:rPr>
                          <w:t>(it)</w:t>
                        </w:r>
                      </w:p>
                      <w:p w14:paraId="092D4C9E" w14:textId="77777777" w:rsidR="003D76C2" w:rsidRDefault="00000000">
                        <w:pPr>
                          <w:spacing w:before="1"/>
                          <w:ind w:left="1749"/>
                          <w:rPr>
                            <w:rFonts w:ascii="Courier New"/>
                            <w:sz w:val="18"/>
                          </w:rPr>
                        </w:pPr>
                        <w:r>
                          <w:rPr>
                            <w:rFonts w:ascii="Courier New"/>
                            <w:sz w:val="18"/>
                          </w:rPr>
                          <w:t>}</w:t>
                        </w:r>
                      </w:p>
                      <w:p w14:paraId="29E0F875" w14:textId="77777777" w:rsidR="003D76C2" w:rsidRDefault="00000000">
                        <w:pPr>
                          <w:spacing w:before="77"/>
                          <w:ind w:left="1317"/>
                          <w:rPr>
                            <w:rFonts w:ascii="Courier New"/>
                            <w:sz w:val="18"/>
                          </w:rPr>
                        </w:pPr>
                        <w:r>
                          <w:rPr>
                            <w:rFonts w:ascii="Courier New"/>
                            <w:sz w:val="18"/>
                          </w:rPr>
                          <w:t>}</w:t>
                        </w:r>
                      </w:p>
                      <w:p w14:paraId="36A856AE"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470DCD5F" w14:textId="77777777" w:rsidR="003D76C2" w:rsidRDefault="00000000">
      <w:pPr>
        <w:pStyle w:val="ListParagraph"/>
        <w:numPr>
          <w:ilvl w:val="0"/>
          <w:numId w:val="8"/>
        </w:numPr>
        <w:tabs>
          <w:tab w:val="left" w:pos="1274"/>
        </w:tabs>
        <w:spacing w:line="242" w:lineRule="auto"/>
        <w:ind w:left="1274" w:right="121"/>
        <w:jc w:val="left"/>
        <w:rPr>
          <w:sz w:val="20"/>
        </w:rPr>
      </w:pPr>
      <w:r>
        <w:rPr>
          <w:sz w:val="20"/>
        </w:rPr>
        <w:t xml:space="preserve">In order to make the </w:t>
      </w:r>
      <w:proofErr w:type="spellStart"/>
      <w:r>
        <w:rPr>
          <w:sz w:val="20"/>
        </w:rPr>
        <w:t>Robolectric</w:t>
      </w:r>
      <w:proofErr w:type="spellEnd"/>
      <w:r>
        <w:rPr>
          <w:sz w:val="20"/>
        </w:rPr>
        <w:t xml:space="preserve"> test run fast, we can create a shadow implementation</w:t>
      </w:r>
      <w:r>
        <w:rPr>
          <w:spacing w:val="-13"/>
          <w:sz w:val="20"/>
        </w:rPr>
        <w:t xml:space="preserve"> </w:t>
      </w:r>
      <w:r>
        <w:rPr>
          <w:sz w:val="20"/>
        </w:rPr>
        <w:t>of</w:t>
      </w:r>
      <w:r>
        <w:rPr>
          <w:spacing w:val="-8"/>
          <w:sz w:val="20"/>
        </w:rPr>
        <w:t xml:space="preserve"> </w:t>
      </w:r>
      <w:proofErr w:type="spellStart"/>
      <w:r>
        <w:rPr>
          <w:rFonts w:ascii="Courier New"/>
          <w:b/>
        </w:rPr>
        <w:t>ItemGenerator</w:t>
      </w:r>
      <w:proofErr w:type="spellEnd"/>
      <w:r>
        <w:rPr>
          <w:rFonts w:ascii="Courier New"/>
          <w:b/>
          <w:spacing w:val="-81"/>
        </w:rPr>
        <w:t xml:space="preserve"> </w:t>
      </w:r>
      <w:r>
        <w:rPr>
          <w:sz w:val="20"/>
        </w:rPr>
        <w:t>called</w:t>
      </w:r>
      <w:r>
        <w:rPr>
          <w:spacing w:val="-7"/>
          <w:sz w:val="20"/>
        </w:rPr>
        <w:t xml:space="preserve"> </w:t>
      </w:r>
      <w:proofErr w:type="spellStart"/>
      <w:r>
        <w:rPr>
          <w:rFonts w:ascii="Courier New"/>
          <w:b/>
        </w:rPr>
        <w:t>InstantItemGenerator</w:t>
      </w:r>
      <w:proofErr w:type="spellEnd"/>
      <w:r>
        <w:rPr>
          <w:sz w:val="20"/>
        </w:rPr>
        <w:t>.</w:t>
      </w:r>
      <w:r>
        <w:rPr>
          <w:spacing w:val="-7"/>
          <w:sz w:val="20"/>
        </w:rPr>
        <w:t xml:space="preserve"> </w:t>
      </w:r>
      <w:r>
        <w:rPr>
          <w:sz w:val="20"/>
        </w:rPr>
        <w:t>We</w:t>
      </w:r>
      <w:r>
        <w:rPr>
          <w:spacing w:val="-7"/>
          <w:sz w:val="20"/>
        </w:rPr>
        <w:t xml:space="preserve"> </w:t>
      </w:r>
      <w:r>
        <w:rPr>
          <w:sz w:val="20"/>
        </w:rPr>
        <w:t>will create this file in the</w:t>
      </w:r>
      <w:r>
        <w:rPr>
          <w:spacing w:val="-1"/>
          <w:sz w:val="20"/>
        </w:rPr>
        <w:t xml:space="preserve"> </w:t>
      </w:r>
      <w:r>
        <w:rPr>
          <w:rFonts w:ascii="Courier New"/>
          <w:b/>
        </w:rPr>
        <w:t>test</w:t>
      </w:r>
      <w:r>
        <w:rPr>
          <w:rFonts w:ascii="Courier New"/>
          <w:b/>
          <w:spacing w:val="-79"/>
        </w:rPr>
        <w:t xml:space="preserve"> </w:t>
      </w:r>
      <w:r>
        <w:rPr>
          <w:sz w:val="20"/>
        </w:rPr>
        <w:t>folder. When the</w:t>
      </w:r>
      <w:r>
        <w:rPr>
          <w:spacing w:val="-1"/>
          <w:sz w:val="20"/>
        </w:rPr>
        <w:t xml:space="preserve"> </w:t>
      </w:r>
      <w:proofErr w:type="spellStart"/>
      <w:r>
        <w:rPr>
          <w:rFonts w:ascii="Courier New"/>
          <w:b/>
        </w:rPr>
        <w:t>generateItemsAsync</w:t>
      </w:r>
      <w:proofErr w:type="spellEnd"/>
      <w:r>
        <w:rPr>
          <w:rFonts w:ascii="Courier New"/>
          <w:b/>
          <w:spacing w:val="-79"/>
        </w:rPr>
        <w:t xml:space="preserve"> </w:t>
      </w:r>
      <w:r>
        <w:rPr>
          <w:sz w:val="20"/>
        </w:rPr>
        <w:t>method</w:t>
      </w:r>
      <w:r>
        <w:rPr>
          <w:spacing w:val="-1"/>
          <w:sz w:val="20"/>
        </w:rPr>
        <w:t xml:space="preserve"> </w:t>
      </w:r>
      <w:r>
        <w:rPr>
          <w:sz w:val="20"/>
        </w:rPr>
        <w:t>is called, we will just generate the items instantly and invoke the callback:</w:t>
      </w:r>
    </w:p>
    <w:p w14:paraId="778CA214" w14:textId="77777777" w:rsidR="003D76C2" w:rsidRDefault="00D51F7C">
      <w:pPr>
        <w:pStyle w:val="BodyText"/>
        <w:spacing w:before="1"/>
        <w:rPr>
          <w:sz w:val="9"/>
        </w:rPr>
      </w:pPr>
      <w:r>
        <w:rPr>
          <w:noProof/>
        </w:rPr>
        <mc:AlternateContent>
          <mc:Choice Requires="wpg">
            <w:drawing>
              <wp:anchor distT="0" distB="0" distL="0" distR="0" simplePos="0" relativeHeight="487692800" behindDoc="1" locked="0" layoutInCell="1" allowOverlap="1" wp14:anchorId="56F1E5DC" wp14:editId="190C04F0">
                <wp:simplePos x="0" y="0"/>
                <wp:positionH relativeFrom="page">
                  <wp:posOffset>1120140</wp:posOffset>
                </wp:positionH>
                <wp:positionV relativeFrom="paragraph">
                  <wp:posOffset>93980</wp:posOffset>
                </wp:positionV>
                <wp:extent cx="5074920" cy="1285875"/>
                <wp:effectExtent l="0" t="0" r="5080" b="0"/>
                <wp:wrapTopAndBottom/>
                <wp:docPr id="815" name="docshapegroup7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8"/>
                          <a:chExt cx="7992" cy="2025"/>
                        </a:xfrm>
                      </wpg:grpSpPr>
                      <wps:wsp>
                        <wps:cNvPr id="816" name="docshape736"/>
                        <wps:cNvSpPr>
                          <a:spLocks/>
                        </wps:cNvSpPr>
                        <wps:spPr bwMode="auto">
                          <a:xfrm>
                            <a:off x="1764" y="157"/>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7" name="docshape737"/>
                        <wps:cNvSpPr>
                          <a:spLocks/>
                        </wps:cNvSpPr>
                        <wps:spPr bwMode="auto">
                          <a:xfrm>
                            <a:off x="1764" y="147"/>
                            <a:ext cx="7992" cy="2025"/>
                          </a:xfrm>
                          <a:custGeom>
                            <a:avLst/>
                            <a:gdLst>
                              <a:gd name="T0" fmla="+- 0 9756 1764"/>
                              <a:gd name="T1" fmla="*/ T0 w 7992"/>
                              <a:gd name="T2" fmla="+- 0 2152 148"/>
                              <a:gd name="T3" fmla="*/ 2152 h 2025"/>
                              <a:gd name="T4" fmla="+- 0 1764 1764"/>
                              <a:gd name="T5" fmla="*/ T4 w 7992"/>
                              <a:gd name="T6" fmla="+- 0 2152 148"/>
                              <a:gd name="T7" fmla="*/ 2152 h 2025"/>
                              <a:gd name="T8" fmla="+- 0 1764 1764"/>
                              <a:gd name="T9" fmla="*/ T8 w 7992"/>
                              <a:gd name="T10" fmla="+- 0 2172 148"/>
                              <a:gd name="T11" fmla="*/ 2172 h 2025"/>
                              <a:gd name="T12" fmla="+- 0 9756 1764"/>
                              <a:gd name="T13" fmla="*/ T12 w 7992"/>
                              <a:gd name="T14" fmla="+- 0 2172 148"/>
                              <a:gd name="T15" fmla="*/ 2172 h 2025"/>
                              <a:gd name="T16" fmla="+- 0 9756 1764"/>
                              <a:gd name="T17" fmla="*/ T16 w 7992"/>
                              <a:gd name="T18" fmla="+- 0 2152 148"/>
                              <a:gd name="T19" fmla="*/ 2152 h 2025"/>
                              <a:gd name="T20" fmla="+- 0 9756 1764"/>
                              <a:gd name="T21" fmla="*/ T20 w 7992"/>
                              <a:gd name="T22" fmla="+- 0 148 148"/>
                              <a:gd name="T23" fmla="*/ 148 h 2025"/>
                              <a:gd name="T24" fmla="+- 0 1764 1764"/>
                              <a:gd name="T25" fmla="*/ T24 w 7992"/>
                              <a:gd name="T26" fmla="+- 0 148 148"/>
                              <a:gd name="T27" fmla="*/ 148 h 2025"/>
                              <a:gd name="T28" fmla="+- 0 1764 1764"/>
                              <a:gd name="T29" fmla="*/ T28 w 7992"/>
                              <a:gd name="T30" fmla="+- 0 168 148"/>
                              <a:gd name="T31" fmla="*/ 168 h 2025"/>
                              <a:gd name="T32" fmla="+- 0 9756 1764"/>
                              <a:gd name="T33" fmla="*/ T32 w 7992"/>
                              <a:gd name="T34" fmla="+- 0 168 148"/>
                              <a:gd name="T35" fmla="*/ 168 h 2025"/>
                              <a:gd name="T36" fmla="+- 0 9756 1764"/>
                              <a:gd name="T37" fmla="*/ T36 w 7992"/>
                              <a:gd name="T38" fmla="+- 0 148 148"/>
                              <a:gd name="T39" fmla="*/ 148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8" name="docshape738"/>
                        <wps:cNvSpPr txBox="1">
                          <a:spLocks/>
                        </wps:cNvSpPr>
                        <wps:spPr bwMode="auto">
                          <a:xfrm>
                            <a:off x="1764" y="167"/>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2AB004" w14:textId="77777777" w:rsidR="003D76C2" w:rsidRDefault="00000000">
                              <w:pPr>
                                <w:spacing w:before="40" w:line="328" w:lineRule="auto"/>
                                <w:ind w:left="453" w:right="3699"/>
                                <w:rPr>
                                  <w:rFonts w:ascii="Courier New"/>
                                  <w:sz w:val="18"/>
                                </w:rPr>
                              </w:pPr>
                              <w:r>
                                <w:rPr>
                                  <w:rFonts w:ascii="Courier New"/>
                                  <w:spacing w:val="-2"/>
                                  <w:sz w:val="18"/>
                                </w:rPr>
                                <w:t xml:space="preserve">@Implements(ItemGenerator::class) </w:t>
                              </w:r>
                              <w:r>
                                <w:rPr>
                                  <w:rFonts w:ascii="Courier New"/>
                                  <w:sz w:val="18"/>
                                </w:rPr>
                                <w:t xml:space="preserve">class </w:t>
                              </w:r>
                              <w:proofErr w:type="spellStart"/>
                              <w:r>
                                <w:rPr>
                                  <w:rFonts w:ascii="Courier New"/>
                                  <w:sz w:val="18"/>
                                </w:rPr>
                                <w:t>InstantItemGenerator</w:t>
                              </w:r>
                              <w:proofErr w:type="spellEnd"/>
                              <w:r>
                                <w:rPr>
                                  <w:rFonts w:ascii="Courier New"/>
                                  <w:sz w:val="18"/>
                                </w:rPr>
                                <w:t xml:space="preserve"> {</w:t>
                              </w:r>
                            </w:p>
                            <w:p w14:paraId="5BAF3EE0" w14:textId="77777777" w:rsidR="003D76C2" w:rsidRDefault="003D76C2">
                              <w:pPr>
                                <w:spacing w:before="9"/>
                                <w:rPr>
                                  <w:rFonts w:ascii="Courier New"/>
                                  <w:sz w:val="24"/>
                                </w:rPr>
                              </w:pPr>
                            </w:p>
                            <w:p w14:paraId="6D0C04C5" w14:textId="77777777" w:rsidR="003D76C2" w:rsidRDefault="00000000">
                              <w:pPr>
                                <w:spacing w:before="1"/>
                                <w:ind w:left="885"/>
                                <w:rPr>
                                  <w:rFonts w:ascii="Courier New"/>
                                  <w:sz w:val="18"/>
                                </w:rPr>
                              </w:pPr>
                              <w:r>
                                <w:rPr>
                                  <w:rFonts w:ascii="Courier New"/>
                                  <w:spacing w:val="-2"/>
                                  <w:sz w:val="18"/>
                                </w:rPr>
                                <w:t>@RealObject</w:t>
                              </w:r>
                            </w:p>
                            <w:p w14:paraId="011FDAE7" w14:textId="77777777" w:rsidR="003D76C2" w:rsidRDefault="00000000">
                              <w:pPr>
                                <w:spacing w:before="76"/>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8"/>
                                  <w:sz w:val="18"/>
                                </w:rPr>
                                <w:t xml:space="preserve"> </w:t>
                              </w:r>
                              <w:proofErr w:type="spellStart"/>
                              <w:r>
                                <w:rPr>
                                  <w:rFonts w:ascii="Courier New"/>
                                  <w:sz w:val="18"/>
                                </w:rPr>
                                <w:t>itemGenerator</w:t>
                              </w:r>
                              <w:proofErr w:type="spellEnd"/>
                              <w:r>
                                <w:rPr>
                                  <w:rFonts w:ascii="Courier New"/>
                                  <w:sz w:val="18"/>
                                </w:rPr>
                                <w:t>:</w:t>
                              </w:r>
                              <w:r>
                                <w:rPr>
                                  <w:rFonts w:ascii="Courier New"/>
                                  <w:spacing w:val="-8"/>
                                  <w:sz w:val="18"/>
                                </w:rPr>
                                <w:t xml:space="preserve"> </w:t>
                              </w:r>
                              <w:proofErr w:type="spellStart"/>
                              <w:r>
                                <w:rPr>
                                  <w:rFonts w:ascii="Courier New"/>
                                  <w:spacing w:val="-2"/>
                                  <w:sz w:val="18"/>
                                </w:rPr>
                                <w:t>ItemGenerator</w:t>
                              </w:r>
                              <w:proofErr w:type="spellEnd"/>
                            </w:p>
                            <w:p w14:paraId="3E1D8199" w14:textId="77777777" w:rsidR="003D76C2" w:rsidRDefault="003D76C2">
                              <w:pPr>
                                <w:rPr>
                                  <w:rFonts w:ascii="Courier New"/>
                                  <w:sz w:val="20"/>
                                </w:rPr>
                              </w:pPr>
                            </w:p>
                            <w:p w14:paraId="0D018E79" w14:textId="77777777" w:rsidR="003D76C2" w:rsidRDefault="00000000">
                              <w:pPr>
                                <w:spacing w:before="129"/>
                                <w:ind w:left="885"/>
                                <w:rPr>
                                  <w:rFonts w:ascii="Courier New"/>
                                  <w:sz w:val="18"/>
                                </w:rPr>
                              </w:pPr>
                              <w:r>
                                <w:rPr>
                                  <w:rFonts w:ascii="Courier New"/>
                                  <w:spacing w:val="-2"/>
                                  <w:sz w:val="18"/>
                                </w:rPr>
                                <w:t>@Implementation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F1E5DC" id="docshapegroup735" o:spid="_x0000_s1636" style="position:absolute;margin-left:88.2pt;margin-top:7.4pt;width:399.6pt;height:101.25pt;z-index:-15623680;mso-wrap-distance-left:0;mso-wrap-distance-right:0;mso-position-horizontal-relative:page;mso-position-vertical-relative:text" coordorigin="1764,148"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">
                <v:rect id="docshape736" o:spid="_x0000_s1637" style="position:absolute;left:1764;top:157;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" fillcolor="#f6f6f6" stroked="f">
                  <v:path arrowok="t"/>
                </v:rect>
                <v:shape id="docshape737" o:spid="_x0000_s1638" style="position:absolute;left:1764;top:147;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" path="m7992,2004l,2004r,20l7992,2024r,-20xm7992,l,,,20r7992,l7992,xe" fillcolor="#dadada" stroked="f">
                  <v:path arrowok="t" o:connecttype="custom" o:connectlocs="7992,2152;0,2152;0,2172;7992,2172;7992,2152;7992,148;0,148;0,168;7992,168;7992,148" o:connectangles="0,0,0,0,0,0,0,0,0,0"/>
                </v:shape>
                <v:shape id="docshape738" o:spid="_x0000_s1639" type="#_x0000_t202" style="position:absolute;left:1764;top:167;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" filled="f" stroked="f">
                  <v:path arrowok="t"/>
                  <v:textbox inset="0,0,0,0">
                    <w:txbxContent>
                      <w:p w14:paraId="172AB004" w14:textId="77777777" w:rsidR="003D76C2" w:rsidRDefault="00000000">
                        <w:pPr>
                          <w:spacing w:before="40" w:line="328" w:lineRule="auto"/>
                          <w:ind w:left="453" w:right="3699"/>
                          <w:rPr>
                            <w:rFonts w:ascii="Courier New"/>
                            <w:sz w:val="18"/>
                          </w:rPr>
                        </w:pPr>
                        <w:r>
                          <w:rPr>
                            <w:rFonts w:ascii="Courier New"/>
                            <w:spacing w:val="-2"/>
                            <w:sz w:val="18"/>
                          </w:rPr>
                          <w:t xml:space="preserve">@Implements(ItemGenerator::class) </w:t>
                        </w:r>
                        <w:r>
                          <w:rPr>
                            <w:rFonts w:ascii="Courier New"/>
                            <w:sz w:val="18"/>
                          </w:rPr>
                          <w:t xml:space="preserve">class </w:t>
                        </w:r>
                        <w:proofErr w:type="spellStart"/>
                        <w:r>
                          <w:rPr>
                            <w:rFonts w:ascii="Courier New"/>
                            <w:sz w:val="18"/>
                          </w:rPr>
                          <w:t>InstantItemGenerator</w:t>
                        </w:r>
                        <w:proofErr w:type="spellEnd"/>
                        <w:r>
                          <w:rPr>
                            <w:rFonts w:ascii="Courier New"/>
                            <w:sz w:val="18"/>
                          </w:rPr>
                          <w:t xml:space="preserve"> {</w:t>
                        </w:r>
                      </w:p>
                      <w:p w14:paraId="5BAF3EE0" w14:textId="77777777" w:rsidR="003D76C2" w:rsidRDefault="003D76C2">
                        <w:pPr>
                          <w:spacing w:before="9"/>
                          <w:rPr>
                            <w:rFonts w:ascii="Courier New"/>
                            <w:sz w:val="24"/>
                          </w:rPr>
                        </w:pPr>
                      </w:p>
                      <w:p w14:paraId="6D0C04C5" w14:textId="77777777" w:rsidR="003D76C2" w:rsidRDefault="00000000">
                        <w:pPr>
                          <w:spacing w:before="1"/>
                          <w:ind w:left="885"/>
                          <w:rPr>
                            <w:rFonts w:ascii="Courier New"/>
                            <w:sz w:val="18"/>
                          </w:rPr>
                        </w:pPr>
                        <w:r>
                          <w:rPr>
                            <w:rFonts w:ascii="Courier New"/>
                            <w:spacing w:val="-2"/>
                            <w:sz w:val="18"/>
                          </w:rPr>
                          <w:t>@RealObject</w:t>
                        </w:r>
                      </w:p>
                      <w:p w14:paraId="011FDAE7" w14:textId="77777777" w:rsidR="003D76C2" w:rsidRDefault="00000000">
                        <w:pPr>
                          <w:spacing w:before="76"/>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8"/>
                            <w:sz w:val="18"/>
                          </w:rPr>
                          <w:t xml:space="preserve"> </w:t>
                        </w:r>
                        <w:proofErr w:type="spellStart"/>
                        <w:r>
                          <w:rPr>
                            <w:rFonts w:ascii="Courier New"/>
                            <w:sz w:val="18"/>
                          </w:rPr>
                          <w:t>itemGenerator</w:t>
                        </w:r>
                        <w:proofErr w:type="spellEnd"/>
                        <w:r>
                          <w:rPr>
                            <w:rFonts w:ascii="Courier New"/>
                            <w:sz w:val="18"/>
                          </w:rPr>
                          <w:t>:</w:t>
                        </w:r>
                        <w:r>
                          <w:rPr>
                            <w:rFonts w:ascii="Courier New"/>
                            <w:spacing w:val="-8"/>
                            <w:sz w:val="18"/>
                          </w:rPr>
                          <w:t xml:space="preserve"> </w:t>
                        </w:r>
                        <w:proofErr w:type="spellStart"/>
                        <w:r>
                          <w:rPr>
                            <w:rFonts w:ascii="Courier New"/>
                            <w:spacing w:val="-2"/>
                            <w:sz w:val="18"/>
                          </w:rPr>
                          <w:t>ItemGenerator</w:t>
                        </w:r>
                        <w:proofErr w:type="spellEnd"/>
                      </w:p>
                      <w:p w14:paraId="3E1D8199" w14:textId="77777777" w:rsidR="003D76C2" w:rsidRDefault="003D76C2">
                        <w:pPr>
                          <w:rPr>
                            <w:rFonts w:ascii="Courier New"/>
                            <w:sz w:val="20"/>
                          </w:rPr>
                        </w:pPr>
                      </w:p>
                      <w:p w14:paraId="0D018E79" w14:textId="77777777" w:rsidR="003D76C2" w:rsidRDefault="00000000">
                        <w:pPr>
                          <w:spacing w:before="129"/>
                          <w:ind w:left="885"/>
                          <w:rPr>
                            <w:rFonts w:ascii="Courier New"/>
                            <w:sz w:val="18"/>
                          </w:rPr>
                        </w:pPr>
                        <w:r>
                          <w:rPr>
                            <w:rFonts w:ascii="Courier New"/>
                            <w:spacing w:val="-2"/>
                            <w:sz w:val="18"/>
                          </w:rPr>
                          <w:t>@Implementation</w:t>
                        </w:r>
                      </w:p>
                    </w:txbxContent>
                  </v:textbox>
                </v:shape>
                <w10:wrap type="topAndBottom" anchorx="page"/>
              </v:group>
            </w:pict>
          </mc:Fallback>
        </mc:AlternateContent>
      </w:r>
    </w:p>
    <w:p w14:paraId="6932E109" w14:textId="77777777" w:rsidR="003D76C2" w:rsidRDefault="003D76C2">
      <w:pPr>
        <w:rPr>
          <w:sz w:val="9"/>
        </w:rPr>
        <w:sectPr w:rsidR="003D76C2">
          <w:pgSz w:w="10800" w:h="13320"/>
          <w:pgMar w:top="1120" w:right="920" w:bottom="280" w:left="940" w:header="695" w:footer="0" w:gutter="0"/>
          <w:cols w:space="720"/>
        </w:sectPr>
      </w:pPr>
    </w:p>
    <w:p w14:paraId="5FEFF534" w14:textId="77777777" w:rsidR="003D76C2" w:rsidRDefault="003D76C2">
      <w:pPr>
        <w:pStyle w:val="BodyText"/>
        <w:spacing w:before="3"/>
        <w:rPr>
          <w:sz w:val="5"/>
        </w:rPr>
      </w:pPr>
    </w:p>
    <w:p w14:paraId="139EAB0D" w14:textId="77777777" w:rsidR="003D76C2" w:rsidRDefault="00D51F7C">
      <w:pPr>
        <w:pStyle w:val="BodyText"/>
        <w:ind w:left="104"/>
      </w:pPr>
      <w:r>
        <w:rPr>
          <w:noProof/>
        </w:rPr>
        <mc:AlternateContent>
          <mc:Choice Requires="wpg">
            <w:drawing>
              <wp:inline distT="0" distB="0" distL="0" distR="0" wp14:anchorId="7D2620C2" wp14:editId="3AC3ADCF">
                <wp:extent cx="5074920" cy="930275"/>
                <wp:effectExtent l="0" t="0" r="5080" b="0"/>
                <wp:docPr id="811" name="docshapegroup7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812" name="docshape740"/>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3" name="docshape741"/>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4" name="docshape742"/>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36FBEB" w14:textId="77777777" w:rsidR="003D76C2" w:rsidRDefault="00000000">
                              <w:pPr>
                                <w:spacing w:before="40" w:line="328" w:lineRule="auto"/>
                                <w:ind w:left="1101" w:right="840"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166B4F93" w14:textId="77777777" w:rsidR="003D76C2" w:rsidRDefault="00000000">
                              <w:pPr>
                                <w:spacing w:before="1"/>
                                <w:ind w:left="1317"/>
                                <w:rPr>
                                  <w:rFonts w:ascii="Courier New"/>
                                  <w:sz w:val="18"/>
                                </w:rPr>
                              </w:pPr>
                              <w:proofErr w:type="spellStart"/>
                              <w:r>
                                <w:rPr>
                                  <w:rFonts w:ascii="Courier New"/>
                                  <w:spacing w:val="-2"/>
                                  <w:sz w:val="18"/>
                                </w:rPr>
                                <w:t>callback.invoke</w:t>
                              </w:r>
                              <w:proofErr w:type="spellEnd"/>
                              <w:r>
                                <w:rPr>
                                  <w:rFonts w:ascii="Courier New"/>
                                  <w:spacing w:val="-2"/>
                                  <w:sz w:val="18"/>
                                </w:rPr>
                                <w:t>(</w:t>
                              </w:r>
                              <w:proofErr w:type="spellStart"/>
                              <w:r>
                                <w:rPr>
                                  <w:rFonts w:ascii="Courier New"/>
                                  <w:spacing w:val="-2"/>
                                  <w:sz w:val="18"/>
                                </w:rPr>
                                <w:t>itemGenerator.generateItems</w:t>
                              </w:r>
                              <w:proofErr w:type="spellEnd"/>
                              <w:r>
                                <w:rPr>
                                  <w:rFonts w:ascii="Courier New"/>
                                  <w:spacing w:val="-2"/>
                                  <w:sz w:val="18"/>
                                </w:rPr>
                                <w:t>(</w:t>
                              </w:r>
                              <w:proofErr w:type="spellStart"/>
                              <w:r>
                                <w:rPr>
                                  <w:rFonts w:ascii="Courier New"/>
                                  <w:spacing w:val="-2"/>
                                  <w:sz w:val="18"/>
                                </w:rPr>
                                <w:t>itemCount</w:t>
                              </w:r>
                              <w:proofErr w:type="spellEnd"/>
                              <w:r>
                                <w:rPr>
                                  <w:rFonts w:ascii="Courier New"/>
                                  <w:spacing w:val="-2"/>
                                  <w:sz w:val="18"/>
                                </w:rPr>
                                <w:t>))</w:t>
                              </w:r>
                            </w:p>
                            <w:p w14:paraId="2DD86EC7" w14:textId="77777777" w:rsidR="003D76C2" w:rsidRDefault="00000000">
                              <w:pPr>
                                <w:spacing w:before="77"/>
                                <w:ind w:left="885"/>
                                <w:rPr>
                                  <w:rFonts w:ascii="Courier New"/>
                                  <w:sz w:val="18"/>
                                </w:rPr>
                              </w:pPr>
                              <w:r>
                                <w:rPr>
                                  <w:rFonts w:ascii="Courier New"/>
                                  <w:sz w:val="18"/>
                                </w:rPr>
                                <w:t>}</w:t>
                              </w:r>
                            </w:p>
                            <w:p w14:paraId="631EA0D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D2620C2" id="docshapegroup739" o:spid="_x0000_s1640"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">
                <v:rect id="docshape740" o:spid="_x0000_s1641"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" fillcolor="#f6f6f6" stroked="f">
                  <v:path arrowok="t"/>
                </v:rect>
                <v:shape id="docshape741" o:spid="_x0000_s1642"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" path="m7992,1444l,1444r,20l7992,1464r,-20xm7992,l,,,20r7992,l7992,xe" fillcolor="#dadada" stroked="f">
                  <v:path arrowok="t" o:connecttype="custom" o:connectlocs="7992,1444;0,1444;0,1464;7992,1464;7992,1444;7992,0;0,0;0,20;7992,20;7992,0" o:connectangles="0,0,0,0,0,0,0,0,0,0"/>
                </v:shape>
                <v:shape id="docshape742" o:spid="_x0000_s1643"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" filled="f" stroked="f">
                  <v:path arrowok="t"/>
                  <v:textbox inset="0,0,0,0">
                    <w:txbxContent>
                      <w:p w14:paraId="5636FBEB" w14:textId="77777777" w:rsidR="003D76C2" w:rsidRDefault="00000000">
                        <w:pPr>
                          <w:spacing w:before="40" w:line="328" w:lineRule="auto"/>
                          <w:ind w:left="1101" w:right="840"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generateItemsAsync</w:t>
                        </w:r>
                        <w:proofErr w:type="spellEnd"/>
                        <w:r>
                          <w:rPr>
                            <w:rFonts w:ascii="Courier New"/>
                            <w:sz w:val="18"/>
                          </w:rPr>
                          <w:t>(</w:t>
                        </w:r>
                        <w:proofErr w:type="spellStart"/>
                        <w:r>
                          <w:rPr>
                            <w:rFonts w:ascii="Courier New"/>
                            <w:sz w:val="18"/>
                          </w:rPr>
                          <w:t>itemCount</w:t>
                        </w:r>
                        <w:proofErr w:type="spellEnd"/>
                        <w:r>
                          <w:rPr>
                            <w:rFonts w:ascii="Courier New"/>
                            <w:sz w:val="18"/>
                          </w:rPr>
                          <w: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166B4F93" w14:textId="77777777" w:rsidR="003D76C2" w:rsidRDefault="00000000">
                        <w:pPr>
                          <w:spacing w:before="1"/>
                          <w:ind w:left="1317"/>
                          <w:rPr>
                            <w:rFonts w:ascii="Courier New"/>
                            <w:sz w:val="18"/>
                          </w:rPr>
                        </w:pPr>
                        <w:proofErr w:type="spellStart"/>
                        <w:r>
                          <w:rPr>
                            <w:rFonts w:ascii="Courier New"/>
                            <w:spacing w:val="-2"/>
                            <w:sz w:val="18"/>
                          </w:rPr>
                          <w:t>callback.invoke</w:t>
                        </w:r>
                        <w:proofErr w:type="spellEnd"/>
                        <w:r>
                          <w:rPr>
                            <w:rFonts w:ascii="Courier New"/>
                            <w:spacing w:val="-2"/>
                            <w:sz w:val="18"/>
                          </w:rPr>
                          <w:t>(</w:t>
                        </w:r>
                        <w:proofErr w:type="spellStart"/>
                        <w:r>
                          <w:rPr>
                            <w:rFonts w:ascii="Courier New"/>
                            <w:spacing w:val="-2"/>
                            <w:sz w:val="18"/>
                          </w:rPr>
                          <w:t>itemGenerator.generateItems</w:t>
                        </w:r>
                        <w:proofErr w:type="spellEnd"/>
                        <w:r>
                          <w:rPr>
                            <w:rFonts w:ascii="Courier New"/>
                            <w:spacing w:val="-2"/>
                            <w:sz w:val="18"/>
                          </w:rPr>
                          <w:t>(</w:t>
                        </w:r>
                        <w:proofErr w:type="spellStart"/>
                        <w:r>
                          <w:rPr>
                            <w:rFonts w:ascii="Courier New"/>
                            <w:spacing w:val="-2"/>
                            <w:sz w:val="18"/>
                          </w:rPr>
                          <w:t>itemCount</w:t>
                        </w:r>
                        <w:proofErr w:type="spellEnd"/>
                        <w:r>
                          <w:rPr>
                            <w:rFonts w:ascii="Courier New"/>
                            <w:spacing w:val="-2"/>
                            <w:sz w:val="18"/>
                          </w:rPr>
                          <w:t>))</w:t>
                        </w:r>
                      </w:p>
                      <w:p w14:paraId="2DD86EC7" w14:textId="77777777" w:rsidR="003D76C2" w:rsidRDefault="00000000">
                        <w:pPr>
                          <w:spacing w:before="77"/>
                          <w:ind w:left="885"/>
                          <w:rPr>
                            <w:rFonts w:ascii="Courier New"/>
                            <w:sz w:val="18"/>
                          </w:rPr>
                        </w:pPr>
                        <w:r>
                          <w:rPr>
                            <w:rFonts w:ascii="Courier New"/>
                            <w:sz w:val="18"/>
                          </w:rPr>
                          <w:t>}</w:t>
                        </w:r>
                      </w:p>
                      <w:p w14:paraId="631EA0DB"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914DF6C" w14:textId="77777777" w:rsidR="003D76C2" w:rsidRDefault="00000000">
      <w:pPr>
        <w:pStyle w:val="ListParagraph"/>
        <w:numPr>
          <w:ilvl w:val="0"/>
          <w:numId w:val="8"/>
        </w:numPr>
        <w:tabs>
          <w:tab w:val="left" w:pos="554"/>
        </w:tabs>
        <w:spacing w:before="42"/>
        <w:ind w:right="848"/>
        <w:jc w:val="left"/>
        <w:rPr>
          <w:sz w:val="20"/>
        </w:rPr>
      </w:pPr>
      <w:r>
        <w:rPr>
          <w:sz w:val="20"/>
        </w:rPr>
        <w:t xml:space="preserve">The </w:t>
      </w:r>
      <w:r>
        <w:rPr>
          <w:rFonts w:ascii="Courier New"/>
          <w:b/>
        </w:rPr>
        <w:t>@Implements</w:t>
      </w:r>
      <w:r>
        <w:rPr>
          <w:rFonts w:ascii="Courier New"/>
          <w:b/>
          <w:spacing w:val="-73"/>
        </w:rPr>
        <w:t xml:space="preserve"> </w:t>
      </w:r>
      <w:r>
        <w:rPr>
          <w:sz w:val="20"/>
        </w:rPr>
        <w:t xml:space="preserve">annotation will tell </w:t>
      </w:r>
      <w:proofErr w:type="spellStart"/>
      <w:r>
        <w:rPr>
          <w:sz w:val="20"/>
        </w:rPr>
        <w:t>Robolectric</w:t>
      </w:r>
      <w:proofErr w:type="spellEnd"/>
      <w:r>
        <w:rPr>
          <w:sz w:val="20"/>
        </w:rPr>
        <w:t xml:space="preserve"> that this class is a shadow of the</w:t>
      </w:r>
      <w:r>
        <w:rPr>
          <w:spacing w:val="-6"/>
          <w:sz w:val="20"/>
        </w:rPr>
        <w:t xml:space="preserve"> </w:t>
      </w:r>
      <w:proofErr w:type="spellStart"/>
      <w:r>
        <w:rPr>
          <w:rFonts w:ascii="Courier New"/>
          <w:b/>
        </w:rPr>
        <w:t>ItemGenerator</w:t>
      </w:r>
      <w:proofErr w:type="spellEnd"/>
      <w:r>
        <w:rPr>
          <w:rFonts w:ascii="Courier New"/>
          <w:b/>
          <w:spacing w:val="-80"/>
        </w:rPr>
        <w:t xml:space="preserve"> </w:t>
      </w:r>
      <w:r>
        <w:rPr>
          <w:sz w:val="20"/>
        </w:rPr>
        <w:t>class.</w:t>
      </w:r>
      <w:r>
        <w:rPr>
          <w:spacing w:val="-3"/>
          <w:sz w:val="20"/>
        </w:rPr>
        <w:t xml:space="preserve"> </w:t>
      </w:r>
      <w:r>
        <w:rPr>
          <w:sz w:val="20"/>
        </w:rPr>
        <w:t>This</w:t>
      </w:r>
      <w:r>
        <w:rPr>
          <w:spacing w:val="-4"/>
          <w:sz w:val="20"/>
        </w:rPr>
        <w:t xml:space="preserve"> </w:t>
      </w:r>
      <w:r>
        <w:rPr>
          <w:sz w:val="20"/>
        </w:rPr>
        <w:t>means</w:t>
      </w:r>
      <w:r>
        <w:rPr>
          <w:spacing w:val="-4"/>
          <w:sz w:val="20"/>
        </w:rPr>
        <w:t xml:space="preserve"> </w:t>
      </w:r>
      <w:r>
        <w:rPr>
          <w:sz w:val="20"/>
        </w:rPr>
        <w:t>that</w:t>
      </w:r>
      <w:r>
        <w:rPr>
          <w:spacing w:val="-3"/>
          <w:sz w:val="20"/>
        </w:rPr>
        <w:t xml:space="preserve"> </w:t>
      </w:r>
      <w:r>
        <w:rPr>
          <w:sz w:val="20"/>
        </w:rPr>
        <w:t>when</w:t>
      </w:r>
      <w:r>
        <w:rPr>
          <w:spacing w:val="-3"/>
          <w:sz w:val="20"/>
        </w:rPr>
        <w:t xml:space="preserve"> </w:t>
      </w:r>
      <w:proofErr w:type="spellStart"/>
      <w:r>
        <w:rPr>
          <w:sz w:val="20"/>
        </w:rPr>
        <w:t>Robolectric</w:t>
      </w:r>
      <w:proofErr w:type="spellEnd"/>
      <w:r>
        <w:rPr>
          <w:spacing w:val="-4"/>
          <w:sz w:val="20"/>
        </w:rPr>
        <w:t xml:space="preserve"> </w:t>
      </w:r>
      <w:r>
        <w:rPr>
          <w:sz w:val="20"/>
        </w:rPr>
        <w:t>sees</w:t>
      </w:r>
      <w:r>
        <w:rPr>
          <w:spacing w:val="-3"/>
          <w:sz w:val="20"/>
        </w:rPr>
        <w:t xml:space="preserve"> </w:t>
      </w:r>
      <w:r>
        <w:rPr>
          <w:sz w:val="20"/>
        </w:rPr>
        <w:t>this</w:t>
      </w:r>
      <w:r>
        <w:rPr>
          <w:spacing w:val="-2"/>
          <w:sz w:val="20"/>
        </w:rPr>
        <w:t xml:space="preserve"> </w:t>
      </w:r>
      <w:r>
        <w:rPr>
          <w:rFonts w:ascii="Courier New"/>
          <w:b/>
        </w:rPr>
        <w:t xml:space="preserve">Shadow </w:t>
      </w:r>
      <w:r>
        <w:rPr>
          <w:sz w:val="20"/>
        </w:rPr>
        <w:t xml:space="preserve">class in its configuration, it will swap </w:t>
      </w:r>
      <w:proofErr w:type="spellStart"/>
      <w:r>
        <w:rPr>
          <w:rFonts w:ascii="Courier New"/>
          <w:b/>
        </w:rPr>
        <w:t>ItemGenerator</w:t>
      </w:r>
      <w:proofErr w:type="spellEnd"/>
      <w:r>
        <w:rPr>
          <w:rFonts w:ascii="Courier New"/>
          <w:b/>
          <w:spacing w:val="-68"/>
        </w:rPr>
        <w:t xml:space="preserve"> </w:t>
      </w:r>
      <w:r>
        <w:rPr>
          <w:sz w:val="20"/>
        </w:rPr>
        <w:t>instances with this shadow.</w:t>
      </w:r>
      <w:r>
        <w:rPr>
          <w:spacing w:val="-9"/>
          <w:sz w:val="20"/>
        </w:rPr>
        <w:t xml:space="preserve"> </w:t>
      </w:r>
      <w:r>
        <w:rPr>
          <w:rFonts w:ascii="Courier New"/>
          <w:b/>
        </w:rPr>
        <w:t>@RealObject</w:t>
      </w:r>
      <w:r>
        <w:rPr>
          <w:rFonts w:ascii="Courier New"/>
          <w:b/>
          <w:spacing w:val="-80"/>
        </w:rPr>
        <w:t xml:space="preserve"> </w:t>
      </w:r>
      <w:r>
        <w:rPr>
          <w:sz w:val="20"/>
        </w:rPr>
        <w:t>indicates</w:t>
      </w:r>
      <w:r>
        <w:rPr>
          <w:spacing w:val="-5"/>
          <w:sz w:val="20"/>
        </w:rPr>
        <w:t xml:space="preserve"> </w:t>
      </w:r>
      <w:r>
        <w:rPr>
          <w:sz w:val="20"/>
        </w:rPr>
        <w:t>that</w:t>
      </w:r>
      <w:r>
        <w:rPr>
          <w:spacing w:val="-5"/>
          <w:sz w:val="20"/>
        </w:rPr>
        <w:t xml:space="preserve"> </w:t>
      </w:r>
      <w:r>
        <w:rPr>
          <w:sz w:val="20"/>
        </w:rPr>
        <w:t>we</w:t>
      </w:r>
      <w:r>
        <w:rPr>
          <w:spacing w:val="-5"/>
          <w:sz w:val="20"/>
        </w:rPr>
        <w:t xml:space="preserve"> </w:t>
      </w:r>
      <w:r>
        <w:rPr>
          <w:sz w:val="20"/>
        </w:rPr>
        <w:t>will</w:t>
      </w:r>
      <w:r>
        <w:rPr>
          <w:spacing w:val="-5"/>
          <w:sz w:val="20"/>
        </w:rPr>
        <w:t xml:space="preserve"> </w:t>
      </w:r>
      <w:r>
        <w:rPr>
          <w:sz w:val="20"/>
        </w:rPr>
        <w:t>need</w:t>
      </w:r>
      <w:r>
        <w:rPr>
          <w:spacing w:val="-5"/>
          <w:sz w:val="20"/>
        </w:rPr>
        <w:t xml:space="preserve"> </w:t>
      </w:r>
      <w:r>
        <w:rPr>
          <w:sz w:val="20"/>
        </w:rPr>
        <w:t>the</w:t>
      </w:r>
      <w:r>
        <w:rPr>
          <w:spacing w:val="-5"/>
          <w:sz w:val="20"/>
        </w:rPr>
        <w:t xml:space="preserve"> </w:t>
      </w:r>
      <w:r>
        <w:rPr>
          <w:sz w:val="20"/>
        </w:rPr>
        <w:t>actual</w:t>
      </w:r>
      <w:r>
        <w:rPr>
          <w:spacing w:val="-6"/>
          <w:sz w:val="20"/>
        </w:rPr>
        <w:t xml:space="preserve"> </w:t>
      </w:r>
      <w:proofErr w:type="spellStart"/>
      <w:r>
        <w:rPr>
          <w:rFonts w:ascii="Courier New"/>
          <w:b/>
        </w:rPr>
        <w:t>ItemGenerator</w:t>
      </w:r>
      <w:proofErr w:type="spellEnd"/>
      <w:r>
        <w:rPr>
          <w:rFonts w:ascii="Courier New"/>
          <w:b/>
        </w:rPr>
        <w:t xml:space="preserve"> </w:t>
      </w:r>
      <w:r>
        <w:rPr>
          <w:sz w:val="20"/>
        </w:rPr>
        <w:t xml:space="preserve">instances here for the item generation. </w:t>
      </w:r>
      <w:r>
        <w:rPr>
          <w:rFonts w:ascii="Courier New"/>
          <w:b/>
        </w:rPr>
        <w:t>@Implementation</w:t>
      </w:r>
      <w:r>
        <w:rPr>
          <w:rFonts w:ascii="Courier New"/>
          <w:b/>
          <w:spacing w:val="-69"/>
        </w:rPr>
        <w:t xml:space="preserve"> </w:t>
      </w:r>
      <w:r>
        <w:rPr>
          <w:sz w:val="20"/>
        </w:rPr>
        <w:t xml:space="preserve">will let </w:t>
      </w:r>
      <w:proofErr w:type="spellStart"/>
      <w:r>
        <w:rPr>
          <w:sz w:val="20"/>
        </w:rPr>
        <w:t>Robolectric</w:t>
      </w:r>
      <w:proofErr w:type="spellEnd"/>
      <w:r>
        <w:rPr>
          <w:sz w:val="20"/>
        </w:rPr>
        <w:t xml:space="preserve"> know which methods to invoke on the shadow. In this case, we will change</w:t>
      </w:r>
    </w:p>
    <w:p w14:paraId="40CC19EF" w14:textId="77777777" w:rsidR="003D76C2" w:rsidRDefault="00000000">
      <w:pPr>
        <w:spacing w:before="8"/>
        <w:ind w:left="554" w:right="1290"/>
        <w:rPr>
          <w:sz w:val="20"/>
        </w:rPr>
      </w:pPr>
      <w:r>
        <w:rPr>
          <w:sz w:val="20"/>
        </w:rPr>
        <w:t xml:space="preserve">the behavior of </w:t>
      </w:r>
      <w:proofErr w:type="spellStart"/>
      <w:r>
        <w:rPr>
          <w:rFonts w:ascii="Courier New"/>
          <w:b/>
        </w:rPr>
        <w:t>generateItemsAsync</w:t>
      </w:r>
      <w:proofErr w:type="spellEnd"/>
      <w:r>
        <w:rPr>
          <w:rFonts w:ascii="Courier New"/>
          <w:b/>
          <w:spacing w:val="-63"/>
        </w:rPr>
        <w:t xml:space="preserve"> </w:t>
      </w:r>
      <w:r>
        <w:rPr>
          <w:sz w:val="20"/>
        </w:rPr>
        <w:t>to generate the items instantly. We</w:t>
      </w:r>
      <w:r>
        <w:rPr>
          <w:spacing w:val="-6"/>
          <w:sz w:val="20"/>
        </w:rPr>
        <w:t xml:space="preserve"> </w:t>
      </w:r>
      <w:r>
        <w:rPr>
          <w:sz w:val="20"/>
        </w:rPr>
        <w:t>will</w:t>
      </w:r>
      <w:r>
        <w:rPr>
          <w:spacing w:val="-3"/>
          <w:sz w:val="20"/>
        </w:rPr>
        <w:t xml:space="preserve"> </w:t>
      </w:r>
      <w:r>
        <w:rPr>
          <w:sz w:val="20"/>
        </w:rPr>
        <w:t>need</w:t>
      </w:r>
      <w:r>
        <w:rPr>
          <w:spacing w:val="-3"/>
          <w:sz w:val="20"/>
        </w:rPr>
        <w:t xml:space="preserve"> </w:t>
      </w:r>
      <w:r>
        <w:rPr>
          <w:sz w:val="20"/>
        </w:rPr>
        <w:t>to</w:t>
      </w:r>
      <w:r>
        <w:rPr>
          <w:spacing w:val="-3"/>
          <w:sz w:val="20"/>
        </w:rPr>
        <w:t xml:space="preserve"> </w:t>
      </w:r>
      <w:r>
        <w:rPr>
          <w:sz w:val="20"/>
        </w:rPr>
        <w:t>modify</w:t>
      </w:r>
      <w:r>
        <w:rPr>
          <w:spacing w:val="-4"/>
          <w:sz w:val="20"/>
        </w:rPr>
        <w:t xml:space="preserve"> </w:t>
      </w:r>
      <w:r>
        <w:rPr>
          <w:rFonts w:ascii="Courier New"/>
          <w:b/>
        </w:rPr>
        <w:t>Activity2Test</w:t>
      </w:r>
      <w:r>
        <w:rPr>
          <w:rFonts w:ascii="Courier New"/>
          <w:b/>
          <w:spacing w:val="-80"/>
        </w:rPr>
        <w:t xml:space="preserve"> </w:t>
      </w:r>
      <w:r>
        <w:rPr>
          <w:sz w:val="20"/>
        </w:rPr>
        <w:t>in</w:t>
      </w:r>
      <w:r>
        <w:rPr>
          <w:spacing w:val="-3"/>
          <w:sz w:val="20"/>
        </w:rPr>
        <w:t xml:space="preserve"> </w:t>
      </w:r>
      <w:r>
        <w:rPr>
          <w:sz w:val="20"/>
        </w:rPr>
        <w:t>order</w:t>
      </w:r>
      <w:r>
        <w:rPr>
          <w:spacing w:val="-3"/>
          <w:sz w:val="20"/>
        </w:rPr>
        <w:t xml:space="preserve"> </w:t>
      </w:r>
      <w:r>
        <w:rPr>
          <w:sz w:val="20"/>
        </w:rPr>
        <w:t>to</w:t>
      </w:r>
      <w:r>
        <w:rPr>
          <w:spacing w:val="-3"/>
          <w:sz w:val="20"/>
        </w:rPr>
        <w:t xml:space="preserve"> </w:t>
      </w:r>
      <w:r>
        <w:rPr>
          <w:sz w:val="20"/>
        </w:rPr>
        <w:t>add</w:t>
      </w:r>
      <w:r>
        <w:rPr>
          <w:spacing w:val="-4"/>
          <w:sz w:val="20"/>
        </w:rPr>
        <w:t xml:space="preserve"> </w:t>
      </w:r>
      <w:r>
        <w:rPr>
          <w:sz w:val="20"/>
        </w:rPr>
        <w:t>the</w:t>
      </w:r>
      <w:r>
        <w:rPr>
          <w:spacing w:val="-3"/>
          <w:sz w:val="20"/>
        </w:rPr>
        <w:t xml:space="preserve"> </w:t>
      </w:r>
      <w:r>
        <w:rPr>
          <w:sz w:val="20"/>
        </w:rPr>
        <w:t>shadow</w:t>
      </w:r>
      <w:r>
        <w:rPr>
          <w:spacing w:val="-3"/>
          <w:sz w:val="20"/>
        </w:rPr>
        <w:t xml:space="preserve"> </w:t>
      </w:r>
      <w:r>
        <w:rPr>
          <w:sz w:val="20"/>
        </w:rPr>
        <w:t>to</w:t>
      </w:r>
      <w:r>
        <w:rPr>
          <w:spacing w:val="-3"/>
          <w:sz w:val="20"/>
        </w:rPr>
        <w:t xml:space="preserve"> </w:t>
      </w:r>
      <w:r>
        <w:rPr>
          <w:sz w:val="20"/>
        </w:rPr>
        <w:t xml:space="preserve">the configuration and </w:t>
      </w:r>
      <w:proofErr w:type="spellStart"/>
      <w:r>
        <w:rPr>
          <w:rFonts w:ascii="Courier New"/>
          <w:b/>
        </w:rPr>
        <w:t>LooperMode</w:t>
      </w:r>
      <w:proofErr w:type="spellEnd"/>
      <w:r>
        <w:rPr>
          <w:rFonts w:ascii="Courier New"/>
          <w:b/>
          <w:spacing w:val="-67"/>
        </w:rPr>
        <w:t xml:space="preserve"> </w:t>
      </w:r>
      <w:r>
        <w:rPr>
          <w:sz w:val="20"/>
        </w:rPr>
        <w:t>to the test method for threading issues:</w:t>
      </w:r>
    </w:p>
    <w:p w14:paraId="710BCEA5" w14:textId="77777777" w:rsidR="003D76C2" w:rsidRDefault="00D51F7C">
      <w:pPr>
        <w:pStyle w:val="BodyText"/>
        <w:spacing w:before="11"/>
        <w:rPr>
          <w:sz w:val="8"/>
        </w:rPr>
      </w:pPr>
      <w:r>
        <w:rPr>
          <w:noProof/>
        </w:rPr>
        <mc:AlternateContent>
          <mc:Choice Requires="wpg">
            <w:drawing>
              <wp:anchor distT="0" distB="0" distL="0" distR="0" simplePos="0" relativeHeight="487693824" behindDoc="1" locked="0" layoutInCell="1" allowOverlap="1" wp14:anchorId="7FEFB76F" wp14:editId="2A5D2A57">
                <wp:simplePos x="0" y="0"/>
                <wp:positionH relativeFrom="page">
                  <wp:posOffset>662940</wp:posOffset>
                </wp:positionH>
                <wp:positionV relativeFrom="paragraph">
                  <wp:posOffset>92075</wp:posOffset>
                </wp:positionV>
                <wp:extent cx="5074920" cy="1819275"/>
                <wp:effectExtent l="0" t="0" r="5080" b="0"/>
                <wp:wrapTopAndBottom/>
                <wp:docPr id="807" name="docshapegroup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45"/>
                          <a:chExt cx="7992" cy="2865"/>
                        </a:xfrm>
                      </wpg:grpSpPr>
                      <wps:wsp>
                        <wps:cNvPr id="808" name="docshape744"/>
                        <wps:cNvSpPr>
                          <a:spLocks/>
                        </wps:cNvSpPr>
                        <wps:spPr bwMode="auto">
                          <a:xfrm>
                            <a:off x="1044" y="154"/>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9" name="docshape745"/>
                        <wps:cNvSpPr>
                          <a:spLocks/>
                        </wps:cNvSpPr>
                        <wps:spPr bwMode="auto">
                          <a:xfrm>
                            <a:off x="1044" y="144"/>
                            <a:ext cx="7992" cy="2865"/>
                          </a:xfrm>
                          <a:custGeom>
                            <a:avLst/>
                            <a:gdLst>
                              <a:gd name="T0" fmla="+- 0 9036 1044"/>
                              <a:gd name="T1" fmla="*/ T0 w 7992"/>
                              <a:gd name="T2" fmla="+- 0 2989 145"/>
                              <a:gd name="T3" fmla="*/ 2989 h 2865"/>
                              <a:gd name="T4" fmla="+- 0 1044 1044"/>
                              <a:gd name="T5" fmla="*/ T4 w 7992"/>
                              <a:gd name="T6" fmla="+- 0 2989 145"/>
                              <a:gd name="T7" fmla="*/ 2989 h 2865"/>
                              <a:gd name="T8" fmla="+- 0 1044 1044"/>
                              <a:gd name="T9" fmla="*/ T8 w 7992"/>
                              <a:gd name="T10" fmla="+- 0 3009 145"/>
                              <a:gd name="T11" fmla="*/ 3009 h 2865"/>
                              <a:gd name="T12" fmla="+- 0 9036 1044"/>
                              <a:gd name="T13" fmla="*/ T12 w 7992"/>
                              <a:gd name="T14" fmla="+- 0 3009 145"/>
                              <a:gd name="T15" fmla="*/ 3009 h 2865"/>
                              <a:gd name="T16" fmla="+- 0 9036 1044"/>
                              <a:gd name="T17" fmla="*/ T16 w 7992"/>
                              <a:gd name="T18" fmla="+- 0 2989 145"/>
                              <a:gd name="T19" fmla="*/ 2989 h 2865"/>
                              <a:gd name="T20" fmla="+- 0 9036 1044"/>
                              <a:gd name="T21" fmla="*/ T20 w 7992"/>
                              <a:gd name="T22" fmla="+- 0 145 145"/>
                              <a:gd name="T23" fmla="*/ 145 h 2865"/>
                              <a:gd name="T24" fmla="+- 0 1044 1044"/>
                              <a:gd name="T25" fmla="*/ T24 w 7992"/>
                              <a:gd name="T26" fmla="+- 0 145 145"/>
                              <a:gd name="T27" fmla="*/ 145 h 2865"/>
                              <a:gd name="T28" fmla="+- 0 1044 1044"/>
                              <a:gd name="T29" fmla="*/ T28 w 7992"/>
                              <a:gd name="T30" fmla="+- 0 165 145"/>
                              <a:gd name="T31" fmla="*/ 165 h 2865"/>
                              <a:gd name="T32" fmla="+- 0 9036 1044"/>
                              <a:gd name="T33" fmla="*/ T32 w 7992"/>
                              <a:gd name="T34" fmla="+- 0 165 145"/>
                              <a:gd name="T35" fmla="*/ 165 h 2865"/>
                              <a:gd name="T36" fmla="+- 0 9036 1044"/>
                              <a:gd name="T37" fmla="*/ T36 w 7992"/>
                              <a:gd name="T38" fmla="+- 0 145 145"/>
                              <a:gd name="T39" fmla="*/ 145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0" name="docshape746"/>
                        <wps:cNvSpPr txBox="1">
                          <a:spLocks/>
                        </wps:cNvSpPr>
                        <wps:spPr bwMode="auto">
                          <a:xfrm>
                            <a:off x="1044" y="164"/>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5EB6E" w14:textId="77777777" w:rsidR="003D76C2" w:rsidRDefault="00000000">
                              <w:pPr>
                                <w:spacing w:before="40"/>
                                <w:ind w:left="453"/>
                                <w:rPr>
                                  <w:rFonts w:ascii="Courier New"/>
                                  <w:sz w:val="18"/>
                                </w:rPr>
                              </w:pPr>
                              <w:r>
                                <w:rPr>
                                  <w:rFonts w:ascii="Courier New"/>
                                  <w:spacing w:val="-2"/>
                                  <w:sz w:val="18"/>
                                </w:rPr>
                                <w:t>@MediumTest</w:t>
                              </w:r>
                            </w:p>
                            <w:p w14:paraId="3665A2D1" w14:textId="77777777" w:rsidR="003D76C2" w:rsidRDefault="00000000">
                              <w:pPr>
                                <w:spacing w:before="76"/>
                                <w:ind w:left="453"/>
                                <w:rPr>
                                  <w:rFonts w:ascii="Courier New"/>
                                  <w:sz w:val="18"/>
                                </w:rPr>
                              </w:pPr>
                              <w:r>
                                <w:rPr>
                                  <w:rFonts w:ascii="Courier New"/>
                                  <w:spacing w:val="-6"/>
                                  <w:sz w:val="18"/>
                                </w:rPr>
                                <w:t>@Config(shadows</w:t>
                              </w:r>
                              <w:r>
                                <w:rPr>
                                  <w:rFonts w:ascii="Courier New"/>
                                  <w:spacing w:val="-17"/>
                                  <w:sz w:val="18"/>
                                </w:rPr>
                                <w:t xml:space="preserve"> </w:t>
                              </w:r>
                              <w:r>
                                <w:rPr>
                                  <w:rFonts w:ascii="Courier New"/>
                                  <w:spacing w:val="-6"/>
                                  <w:sz w:val="18"/>
                                </w:rPr>
                                <w:t>=</w:t>
                              </w:r>
                              <w:r>
                                <w:rPr>
                                  <w:rFonts w:ascii="Courier New"/>
                                  <w:spacing w:val="-17"/>
                                  <w:sz w:val="18"/>
                                </w:rPr>
                                <w:t xml:space="preserve"> </w:t>
                              </w:r>
                              <w:r>
                                <w:rPr>
                                  <w:rFonts w:ascii="Courier New"/>
                                  <w:spacing w:val="-6"/>
                                  <w:sz w:val="18"/>
                                </w:rPr>
                                <w:t>[</w:t>
                              </w:r>
                              <w:proofErr w:type="spellStart"/>
                              <w:r>
                                <w:rPr>
                                  <w:rFonts w:ascii="Courier New"/>
                                  <w:spacing w:val="-6"/>
                                  <w:sz w:val="18"/>
                                </w:rPr>
                                <w:t>InstantItemGenerator</w:t>
                              </w:r>
                              <w:proofErr w:type="spellEnd"/>
                              <w:r>
                                <w:rPr>
                                  <w:rFonts w:ascii="Courier New"/>
                                  <w:spacing w:val="-6"/>
                                  <w:sz w:val="18"/>
                                </w:rPr>
                                <w:t>::class])</w:t>
                              </w:r>
                            </w:p>
                            <w:p w14:paraId="74240D2E" w14:textId="77777777" w:rsidR="003D76C2" w:rsidRDefault="00000000">
                              <w:pPr>
                                <w:spacing w:before="76" w:line="328" w:lineRule="auto"/>
                                <w:ind w:left="453" w:right="4032"/>
                                <w:rPr>
                                  <w:rFonts w:ascii="Courier New"/>
                                  <w:sz w:val="18"/>
                                </w:rPr>
                              </w:pPr>
                              <w:r>
                                <w:rPr>
                                  <w:rFonts w:ascii="Courier New"/>
                                  <w:spacing w:val="-2"/>
                                  <w:sz w:val="18"/>
                                </w:rPr>
                                <w:t xml:space="preserve">@RunWith(AndroidJUnit4::class) </w:t>
                              </w:r>
                              <w:r>
                                <w:rPr>
                                  <w:rFonts w:ascii="Courier New"/>
                                  <w:sz w:val="18"/>
                                </w:rPr>
                                <w:t>class Activity2Test {</w:t>
                              </w:r>
                            </w:p>
                            <w:p w14:paraId="261A9513" w14:textId="77777777" w:rsidR="003D76C2" w:rsidRDefault="00000000">
                              <w:pPr>
                                <w:spacing w:before="2"/>
                                <w:ind w:left="453"/>
                                <w:rPr>
                                  <w:rFonts w:ascii="Courier New"/>
                                  <w:sz w:val="18"/>
                                </w:rPr>
                              </w:pPr>
                              <w:r>
                                <w:rPr>
                                  <w:rFonts w:ascii="Courier New"/>
                                  <w:spacing w:val="-5"/>
                                  <w:sz w:val="18"/>
                                </w:rPr>
                                <w:t>...</w:t>
                              </w:r>
                            </w:p>
                            <w:p w14:paraId="64D5BB03" w14:textId="77777777" w:rsidR="003D76C2" w:rsidRDefault="003D76C2">
                              <w:pPr>
                                <w:rPr>
                                  <w:rFonts w:ascii="Courier New"/>
                                  <w:sz w:val="20"/>
                                </w:rPr>
                              </w:pPr>
                            </w:p>
                            <w:p w14:paraId="76745C5F" w14:textId="77777777" w:rsidR="003D76C2" w:rsidRDefault="00000000">
                              <w:pPr>
                                <w:spacing w:before="129" w:line="328" w:lineRule="auto"/>
                                <w:ind w:left="453" w:right="3699"/>
                                <w:rPr>
                                  <w:rFonts w:ascii="Courier New"/>
                                  <w:sz w:val="18"/>
                                </w:rPr>
                              </w:pPr>
                              <w:r>
                                <w:rPr>
                                  <w:rFonts w:ascii="Courier New"/>
                                  <w:spacing w:val="-2"/>
                                  <w:sz w:val="18"/>
                                </w:rPr>
                                <w:t>@LooperMode(LooperMode.Mode.PAUSED) @Test</w:t>
                              </w:r>
                            </w:p>
                            <w:p w14:paraId="69089322" w14:textId="77777777" w:rsidR="003D76C2" w:rsidRDefault="00000000">
                              <w:pPr>
                                <w:spacing w:before="1"/>
                                <w:ind w:left="453"/>
                                <w:rPr>
                                  <w:rFonts w:ascii="Courier New"/>
                                  <w:sz w:val="18"/>
                                </w:rPr>
                              </w:pPr>
                              <w:r>
                                <w:rPr>
                                  <w:rFonts w:ascii="Courier New"/>
                                  <w:sz w:val="18"/>
                                </w:rPr>
                                <w:t>fun</w:t>
                              </w:r>
                              <w:r>
                                <w:rPr>
                                  <w:rFonts w:ascii="Courier New"/>
                                  <w:spacing w:val="-7"/>
                                  <w:sz w:val="18"/>
                                </w:rPr>
                                <w:t xml:space="preserve"> </w:t>
                              </w:r>
                              <w:r>
                                <w:rPr>
                                  <w:rFonts w:ascii="Courier New"/>
                                  <w:sz w:val="18"/>
                                </w:rPr>
                                <w:t>'test</w:t>
                              </w:r>
                              <w:r>
                                <w:rPr>
                                  <w:rFonts w:ascii="Courier New"/>
                                  <w:spacing w:val="-5"/>
                                  <w:sz w:val="18"/>
                                </w:rPr>
                                <w:t xml:space="preserve"> </w:t>
                              </w:r>
                              <w:r>
                                <w:rPr>
                                  <w:rFonts w:ascii="Courier New"/>
                                  <w:sz w:val="18"/>
                                </w:rPr>
                                <w:t>click</w:t>
                              </w:r>
                              <w:r>
                                <w:rPr>
                                  <w:rFonts w:ascii="Courier New"/>
                                  <w:spacing w:val="-5"/>
                                  <w:sz w:val="18"/>
                                </w:rPr>
                                <w:t xml:space="preserve"> </w:t>
                              </w:r>
                              <w:r>
                                <w:rPr>
                                  <w:rFonts w:ascii="Courier New"/>
                                  <w:sz w:val="18"/>
                                </w:rPr>
                                <w:t>opens</w:t>
                              </w:r>
                              <w:r>
                                <w:rPr>
                                  <w:rFonts w:ascii="Courier New"/>
                                  <w:spacing w:val="-5"/>
                                  <w:sz w:val="18"/>
                                </w:rPr>
                                <w:t xml:space="preserve"> </w:t>
                              </w:r>
                              <w:r>
                                <w:rPr>
                                  <w:rFonts w:ascii="Courier New"/>
                                  <w:sz w:val="18"/>
                                </w:rPr>
                                <w:t>activity</w:t>
                              </w:r>
                              <w:r>
                                <w:rPr>
                                  <w:rFonts w:ascii="Courier New"/>
                                  <w:spacing w:val="-5"/>
                                  <w:sz w:val="18"/>
                                </w:rPr>
                                <w:t xml:space="preserve"> </w:t>
                              </w:r>
                              <w:r>
                                <w:rPr>
                                  <w:rFonts w:ascii="Courier New"/>
                                  <w:sz w:val="18"/>
                                </w:rPr>
                                <w:t>3'()</w:t>
                              </w:r>
                              <w:r>
                                <w:rPr>
                                  <w:rFonts w:ascii="Courier New"/>
                                  <w:spacing w:val="-5"/>
                                  <w:sz w:val="18"/>
                                </w:rPr>
                                <w:t xml:space="preserve"> </w:t>
                              </w:r>
                              <w:r>
                                <w:rPr>
                                  <w:rFonts w:ascii="Courier New"/>
                                  <w:spacing w:val="-10"/>
                                  <w:sz w:val="18"/>
                                </w:rPr>
                                <w:t>{</w:t>
                              </w:r>
                            </w:p>
                            <w:p w14:paraId="09016B7A" w14:textId="77777777" w:rsidR="003D76C2" w:rsidRDefault="00000000">
                              <w:pPr>
                                <w:spacing w:before="77"/>
                                <w:ind w:left="453"/>
                                <w:rPr>
                                  <w:rFonts w:ascii="Courier New"/>
                                  <w:sz w:val="18"/>
                                </w:rPr>
                              </w:pPr>
                              <w:r>
                                <w:rPr>
                                  <w:rFonts w:ascii="Courier New"/>
                                  <w:spacing w:val="-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EFB76F" id="docshapegroup743" o:spid="_x0000_s1644" style="position:absolute;margin-left:52.2pt;margin-top:7.25pt;width:399.6pt;height:143.25pt;z-index:-15622656;mso-wrap-distance-left:0;mso-wrap-distance-right:0;mso-position-horizontal-relative:page;mso-position-vertical-relative:text" coordorigin="1044,145"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">
                <v:rect id="docshape744" o:spid="_x0000_s1645" style="position:absolute;left:1044;top:154;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" fillcolor="#f6f6f6" stroked="f">
                  <v:path arrowok="t"/>
                </v:rect>
                <v:shape id="docshape745" o:spid="_x0000_s1646" style="position:absolute;left:1044;top:144;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" path="m7992,2844l,2844r,20l7992,2864r,-20xm7992,l,,,20r7992,l7992,xe" fillcolor="#dadada" stroked="f">
                  <v:path arrowok="t" o:connecttype="custom" o:connectlocs="7992,2989;0,2989;0,3009;7992,3009;7992,2989;7992,145;0,145;0,165;7992,165;7992,145" o:connectangles="0,0,0,0,0,0,0,0,0,0"/>
                </v:shape>
                <v:shape id="docshape746" o:spid="_x0000_s1647" type="#_x0000_t202" style="position:absolute;left:1044;top:164;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" filled="f" stroked="f">
                  <v:path arrowok="t"/>
                  <v:textbox inset="0,0,0,0">
                    <w:txbxContent>
                      <w:p w14:paraId="1545EB6E" w14:textId="77777777" w:rsidR="003D76C2" w:rsidRDefault="00000000">
                        <w:pPr>
                          <w:spacing w:before="40"/>
                          <w:ind w:left="453"/>
                          <w:rPr>
                            <w:rFonts w:ascii="Courier New"/>
                            <w:sz w:val="18"/>
                          </w:rPr>
                        </w:pPr>
                        <w:r>
                          <w:rPr>
                            <w:rFonts w:ascii="Courier New"/>
                            <w:spacing w:val="-2"/>
                            <w:sz w:val="18"/>
                          </w:rPr>
                          <w:t>@MediumTest</w:t>
                        </w:r>
                      </w:p>
                      <w:p w14:paraId="3665A2D1" w14:textId="77777777" w:rsidR="003D76C2" w:rsidRDefault="00000000">
                        <w:pPr>
                          <w:spacing w:before="76"/>
                          <w:ind w:left="453"/>
                          <w:rPr>
                            <w:rFonts w:ascii="Courier New"/>
                            <w:sz w:val="18"/>
                          </w:rPr>
                        </w:pPr>
                        <w:r>
                          <w:rPr>
                            <w:rFonts w:ascii="Courier New"/>
                            <w:spacing w:val="-6"/>
                            <w:sz w:val="18"/>
                          </w:rPr>
                          <w:t>@Config(shadows</w:t>
                        </w:r>
                        <w:r>
                          <w:rPr>
                            <w:rFonts w:ascii="Courier New"/>
                            <w:spacing w:val="-17"/>
                            <w:sz w:val="18"/>
                          </w:rPr>
                          <w:t xml:space="preserve"> </w:t>
                        </w:r>
                        <w:r>
                          <w:rPr>
                            <w:rFonts w:ascii="Courier New"/>
                            <w:spacing w:val="-6"/>
                            <w:sz w:val="18"/>
                          </w:rPr>
                          <w:t>=</w:t>
                        </w:r>
                        <w:r>
                          <w:rPr>
                            <w:rFonts w:ascii="Courier New"/>
                            <w:spacing w:val="-17"/>
                            <w:sz w:val="18"/>
                          </w:rPr>
                          <w:t xml:space="preserve"> </w:t>
                        </w:r>
                        <w:r>
                          <w:rPr>
                            <w:rFonts w:ascii="Courier New"/>
                            <w:spacing w:val="-6"/>
                            <w:sz w:val="18"/>
                          </w:rPr>
                          <w:t>[</w:t>
                        </w:r>
                        <w:proofErr w:type="spellStart"/>
                        <w:r>
                          <w:rPr>
                            <w:rFonts w:ascii="Courier New"/>
                            <w:spacing w:val="-6"/>
                            <w:sz w:val="18"/>
                          </w:rPr>
                          <w:t>InstantItemGenerator</w:t>
                        </w:r>
                        <w:proofErr w:type="spellEnd"/>
                        <w:r>
                          <w:rPr>
                            <w:rFonts w:ascii="Courier New"/>
                            <w:spacing w:val="-6"/>
                            <w:sz w:val="18"/>
                          </w:rPr>
                          <w:t>::class])</w:t>
                        </w:r>
                      </w:p>
                      <w:p w14:paraId="74240D2E" w14:textId="77777777" w:rsidR="003D76C2" w:rsidRDefault="00000000">
                        <w:pPr>
                          <w:spacing w:before="76" w:line="328" w:lineRule="auto"/>
                          <w:ind w:left="453" w:right="4032"/>
                          <w:rPr>
                            <w:rFonts w:ascii="Courier New"/>
                            <w:sz w:val="18"/>
                          </w:rPr>
                        </w:pPr>
                        <w:r>
                          <w:rPr>
                            <w:rFonts w:ascii="Courier New"/>
                            <w:spacing w:val="-2"/>
                            <w:sz w:val="18"/>
                          </w:rPr>
                          <w:t xml:space="preserve">@RunWith(AndroidJUnit4::class) </w:t>
                        </w:r>
                        <w:r>
                          <w:rPr>
                            <w:rFonts w:ascii="Courier New"/>
                            <w:sz w:val="18"/>
                          </w:rPr>
                          <w:t>class Activity2Test {</w:t>
                        </w:r>
                      </w:p>
                      <w:p w14:paraId="261A9513" w14:textId="77777777" w:rsidR="003D76C2" w:rsidRDefault="00000000">
                        <w:pPr>
                          <w:spacing w:before="2"/>
                          <w:ind w:left="453"/>
                          <w:rPr>
                            <w:rFonts w:ascii="Courier New"/>
                            <w:sz w:val="18"/>
                          </w:rPr>
                        </w:pPr>
                        <w:r>
                          <w:rPr>
                            <w:rFonts w:ascii="Courier New"/>
                            <w:spacing w:val="-5"/>
                            <w:sz w:val="18"/>
                          </w:rPr>
                          <w:t>...</w:t>
                        </w:r>
                      </w:p>
                      <w:p w14:paraId="64D5BB03" w14:textId="77777777" w:rsidR="003D76C2" w:rsidRDefault="003D76C2">
                        <w:pPr>
                          <w:rPr>
                            <w:rFonts w:ascii="Courier New"/>
                            <w:sz w:val="20"/>
                          </w:rPr>
                        </w:pPr>
                      </w:p>
                      <w:p w14:paraId="76745C5F" w14:textId="77777777" w:rsidR="003D76C2" w:rsidRDefault="00000000">
                        <w:pPr>
                          <w:spacing w:before="129" w:line="328" w:lineRule="auto"/>
                          <w:ind w:left="453" w:right="3699"/>
                          <w:rPr>
                            <w:rFonts w:ascii="Courier New"/>
                            <w:sz w:val="18"/>
                          </w:rPr>
                        </w:pPr>
                        <w:r>
                          <w:rPr>
                            <w:rFonts w:ascii="Courier New"/>
                            <w:spacing w:val="-2"/>
                            <w:sz w:val="18"/>
                          </w:rPr>
                          <w:t>@LooperMode(LooperMode.Mode.PAUSED) @Test</w:t>
                        </w:r>
                      </w:p>
                      <w:p w14:paraId="69089322" w14:textId="77777777" w:rsidR="003D76C2" w:rsidRDefault="00000000">
                        <w:pPr>
                          <w:spacing w:before="1"/>
                          <w:ind w:left="453"/>
                          <w:rPr>
                            <w:rFonts w:ascii="Courier New"/>
                            <w:sz w:val="18"/>
                          </w:rPr>
                        </w:pPr>
                        <w:r>
                          <w:rPr>
                            <w:rFonts w:ascii="Courier New"/>
                            <w:sz w:val="18"/>
                          </w:rPr>
                          <w:t>fun</w:t>
                        </w:r>
                        <w:r>
                          <w:rPr>
                            <w:rFonts w:ascii="Courier New"/>
                            <w:spacing w:val="-7"/>
                            <w:sz w:val="18"/>
                          </w:rPr>
                          <w:t xml:space="preserve"> </w:t>
                        </w:r>
                        <w:r>
                          <w:rPr>
                            <w:rFonts w:ascii="Courier New"/>
                            <w:sz w:val="18"/>
                          </w:rPr>
                          <w:t>'test</w:t>
                        </w:r>
                        <w:r>
                          <w:rPr>
                            <w:rFonts w:ascii="Courier New"/>
                            <w:spacing w:val="-5"/>
                            <w:sz w:val="18"/>
                          </w:rPr>
                          <w:t xml:space="preserve"> </w:t>
                        </w:r>
                        <w:r>
                          <w:rPr>
                            <w:rFonts w:ascii="Courier New"/>
                            <w:sz w:val="18"/>
                          </w:rPr>
                          <w:t>click</w:t>
                        </w:r>
                        <w:r>
                          <w:rPr>
                            <w:rFonts w:ascii="Courier New"/>
                            <w:spacing w:val="-5"/>
                            <w:sz w:val="18"/>
                          </w:rPr>
                          <w:t xml:space="preserve"> </w:t>
                        </w:r>
                        <w:r>
                          <w:rPr>
                            <w:rFonts w:ascii="Courier New"/>
                            <w:sz w:val="18"/>
                          </w:rPr>
                          <w:t>opens</w:t>
                        </w:r>
                        <w:r>
                          <w:rPr>
                            <w:rFonts w:ascii="Courier New"/>
                            <w:spacing w:val="-5"/>
                            <w:sz w:val="18"/>
                          </w:rPr>
                          <w:t xml:space="preserve"> </w:t>
                        </w:r>
                        <w:r>
                          <w:rPr>
                            <w:rFonts w:ascii="Courier New"/>
                            <w:sz w:val="18"/>
                          </w:rPr>
                          <w:t>activity</w:t>
                        </w:r>
                        <w:r>
                          <w:rPr>
                            <w:rFonts w:ascii="Courier New"/>
                            <w:spacing w:val="-5"/>
                            <w:sz w:val="18"/>
                          </w:rPr>
                          <w:t xml:space="preserve"> </w:t>
                        </w:r>
                        <w:r>
                          <w:rPr>
                            <w:rFonts w:ascii="Courier New"/>
                            <w:sz w:val="18"/>
                          </w:rPr>
                          <w:t>3'()</w:t>
                        </w:r>
                        <w:r>
                          <w:rPr>
                            <w:rFonts w:ascii="Courier New"/>
                            <w:spacing w:val="-5"/>
                            <w:sz w:val="18"/>
                          </w:rPr>
                          <w:t xml:space="preserve"> </w:t>
                        </w:r>
                        <w:r>
                          <w:rPr>
                            <w:rFonts w:ascii="Courier New"/>
                            <w:spacing w:val="-10"/>
                            <w:sz w:val="18"/>
                          </w:rPr>
                          <w:t>{</w:t>
                        </w:r>
                      </w:p>
                      <w:p w14:paraId="09016B7A" w14:textId="77777777" w:rsidR="003D76C2" w:rsidRDefault="00000000">
                        <w:pPr>
                          <w:spacing w:before="77"/>
                          <w:ind w:left="453"/>
                          <w:rPr>
                            <w:rFonts w:ascii="Courier New"/>
                            <w:sz w:val="18"/>
                          </w:rPr>
                        </w:pPr>
                        <w:r>
                          <w:rPr>
                            <w:rFonts w:ascii="Courier New"/>
                            <w:spacing w:val="-5"/>
                            <w:sz w:val="18"/>
                          </w:rPr>
                          <w:t>...</w:t>
                        </w:r>
                      </w:p>
                    </w:txbxContent>
                  </v:textbox>
                </v:shape>
                <w10:wrap type="topAndBottom" anchorx="page"/>
              </v:group>
            </w:pict>
          </mc:Fallback>
        </mc:AlternateContent>
      </w:r>
    </w:p>
    <w:p w14:paraId="6D039490" w14:textId="77777777" w:rsidR="003D76C2" w:rsidRDefault="00000000">
      <w:pPr>
        <w:pStyle w:val="ListParagraph"/>
        <w:numPr>
          <w:ilvl w:val="0"/>
          <w:numId w:val="8"/>
        </w:numPr>
        <w:tabs>
          <w:tab w:val="left" w:pos="554"/>
        </w:tabs>
        <w:jc w:val="left"/>
        <w:rPr>
          <w:rFonts w:ascii="Courier New"/>
          <w:b/>
        </w:rPr>
      </w:pPr>
      <w:r>
        <w:rPr>
          <w:sz w:val="20"/>
        </w:rPr>
        <w:t>In</w:t>
      </w:r>
      <w:r>
        <w:rPr>
          <w:spacing w:val="-4"/>
          <w:sz w:val="20"/>
        </w:rPr>
        <w:t xml:space="preserve"> </w:t>
      </w:r>
      <w:r>
        <w:rPr>
          <w:sz w:val="20"/>
        </w:rPr>
        <w:t>order</w:t>
      </w:r>
      <w:r>
        <w:rPr>
          <w:spacing w:val="-1"/>
          <w:sz w:val="20"/>
        </w:rPr>
        <w:t xml:space="preserve"> </w:t>
      </w:r>
      <w:r>
        <w:rPr>
          <w:sz w:val="20"/>
        </w:rPr>
        <w:t>to</w:t>
      </w:r>
      <w:r>
        <w:rPr>
          <w:spacing w:val="-2"/>
          <w:sz w:val="20"/>
        </w:rPr>
        <w:t xml:space="preserve"> </w:t>
      </w:r>
      <w:r>
        <w:rPr>
          <w:sz w:val="20"/>
        </w:rPr>
        <w:t>make</w:t>
      </w:r>
      <w:r>
        <w:rPr>
          <w:spacing w:val="-2"/>
          <w:sz w:val="20"/>
        </w:rPr>
        <w:t xml:space="preserve"> </w:t>
      </w:r>
      <w:r>
        <w:rPr>
          <w:rFonts w:ascii="Courier New"/>
          <w:b/>
        </w:rPr>
        <w:t>Activity3Test</w:t>
      </w:r>
      <w:r>
        <w:rPr>
          <w:rFonts w:ascii="Courier New"/>
          <w:b/>
          <w:spacing w:val="-80"/>
        </w:rPr>
        <w:t xml:space="preserve"> </w:t>
      </w:r>
      <w:r>
        <w:rPr>
          <w:sz w:val="20"/>
        </w:rPr>
        <w:t>pass,</w:t>
      </w:r>
      <w:r>
        <w:rPr>
          <w:spacing w:val="-2"/>
          <w:sz w:val="20"/>
        </w:rPr>
        <w:t xml:space="preserve"> </w:t>
      </w:r>
      <w:r>
        <w:rPr>
          <w:sz w:val="20"/>
        </w:rPr>
        <w:t>we</w:t>
      </w:r>
      <w:r>
        <w:rPr>
          <w:spacing w:val="-1"/>
          <w:sz w:val="20"/>
        </w:rPr>
        <w:t xml:space="preserve"> </w:t>
      </w:r>
      <w:r>
        <w:rPr>
          <w:sz w:val="20"/>
        </w:rPr>
        <w:t>just</w:t>
      </w:r>
      <w:r>
        <w:rPr>
          <w:spacing w:val="-2"/>
          <w:sz w:val="20"/>
        </w:rPr>
        <w:t xml:space="preserve"> </w:t>
      </w:r>
      <w:r>
        <w:rPr>
          <w:sz w:val="20"/>
        </w:rPr>
        <w:t>need</w:t>
      </w:r>
      <w:r>
        <w:rPr>
          <w:spacing w:val="-1"/>
          <w:sz w:val="20"/>
        </w:rPr>
        <w:t xml:space="preserve"> </w:t>
      </w:r>
      <w:r>
        <w:rPr>
          <w:sz w:val="20"/>
        </w:rPr>
        <w:t>to</w:t>
      </w:r>
      <w:r>
        <w:rPr>
          <w:spacing w:val="-2"/>
          <w:sz w:val="20"/>
        </w:rPr>
        <w:t xml:space="preserve"> </w:t>
      </w:r>
      <w:r>
        <w:rPr>
          <w:sz w:val="20"/>
        </w:rPr>
        <w:t>update</w:t>
      </w:r>
      <w:r>
        <w:rPr>
          <w:spacing w:val="-3"/>
          <w:sz w:val="20"/>
        </w:rPr>
        <w:t xml:space="preserve"> </w:t>
      </w:r>
      <w:r>
        <w:rPr>
          <w:rFonts w:ascii="Courier New"/>
          <w:b/>
          <w:spacing w:val="-2"/>
        </w:rPr>
        <w:t>Activity3</w:t>
      </w:r>
    </w:p>
    <w:p w14:paraId="3D6745A2" w14:textId="77777777" w:rsidR="003D76C2" w:rsidRDefault="00000000">
      <w:pPr>
        <w:pStyle w:val="BodyText"/>
        <w:ind w:left="554"/>
      </w:pPr>
      <w:r>
        <w:t>to</w:t>
      </w:r>
      <w:r>
        <w:rPr>
          <w:spacing w:val="-2"/>
        </w:rPr>
        <w:t xml:space="preserve"> </w:t>
      </w:r>
      <w:r>
        <w:t>set</w:t>
      </w:r>
      <w:r>
        <w:rPr>
          <w:spacing w:val="-2"/>
        </w:rPr>
        <w:t xml:space="preserve"> </w:t>
      </w:r>
      <w:r>
        <w:t>the</w:t>
      </w:r>
      <w:r>
        <w:rPr>
          <w:spacing w:val="-1"/>
        </w:rPr>
        <w:t xml:space="preserve"> </w:t>
      </w:r>
      <w:r>
        <w:rPr>
          <w:spacing w:val="-2"/>
        </w:rPr>
        <w:t>text:</w:t>
      </w:r>
    </w:p>
    <w:p w14:paraId="3DE7324A" w14:textId="77777777" w:rsidR="003D76C2" w:rsidRDefault="00D51F7C">
      <w:pPr>
        <w:pStyle w:val="BodyText"/>
        <w:spacing w:before="5"/>
        <w:rPr>
          <w:sz w:val="9"/>
        </w:rPr>
      </w:pPr>
      <w:r>
        <w:rPr>
          <w:noProof/>
        </w:rPr>
        <mc:AlternateContent>
          <mc:Choice Requires="wpg">
            <w:drawing>
              <wp:anchor distT="0" distB="0" distL="0" distR="0" simplePos="0" relativeHeight="487694336" behindDoc="1" locked="0" layoutInCell="1" allowOverlap="1" wp14:anchorId="532E1FC0" wp14:editId="2B84E1EB">
                <wp:simplePos x="0" y="0"/>
                <wp:positionH relativeFrom="page">
                  <wp:posOffset>662940</wp:posOffset>
                </wp:positionH>
                <wp:positionV relativeFrom="paragraph">
                  <wp:posOffset>96520</wp:posOffset>
                </wp:positionV>
                <wp:extent cx="5074920" cy="1463675"/>
                <wp:effectExtent l="0" t="0" r="5080" b="0"/>
                <wp:wrapTopAndBottom/>
                <wp:docPr id="803" name="docshapegroup7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52"/>
                          <a:chExt cx="7992" cy="2305"/>
                        </a:xfrm>
                      </wpg:grpSpPr>
                      <wps:wsp>
                        <wps:cNvPr id="804" name="docshape748"/>
                        <wps:cNvSpPr>
                          <a:spLocks/>
                        </wps:cNvSpPr>
                        <wps:spPr bwMode="auto">
                          <a:xfrm>
                            <a:off x="1044" y="161"/>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5" name="docshape749"/>
                        <wps:cNvSpPr>
                          <a:spLocks/>
                        </wps:cNvSpPr>
                        <wps:spPr bwMode="auto">
                          <a:xfrm>
                            <a:off x="1044" y="151"/>
                            <a:ext cx="7992" cy="2305"/>
                          </a:xfrm>
                          <a:custGeom>
                            <a:avLst/>
                            <a:gdLst>
                              <a:gd name="T0" fmla="+- 0 9036 1044"/>
                              <a:gd name="T1" fmla="*/ T0 w 7992"/>
                              <a:gd name="T2" fmla="+- 0 2436 152"/>
                              <a:gd name="T3" fmla="*/ 2436 h 2305"/>
                              <a:gd name="T4" fmla="+- 0 1044 1044"/>
                              <a:gd name="T5" fmla="*/ T4 w 7992"/>
                              <a:gd name="T6" fmla="+- 0 2436 152"/>
                              <a:gd name="T7" fmla="*/ 2436 h 2305"/>
                              <a:gd name="T8" fmla="+- 0 1044 1044"/>
                              <a:gd name="T9" fmla="*/ T8 w 7992"/>
                              <a:gd name="T10" fmla="+- 0 2456 152"/>
                              <a:gd name="T11" fmla="*/ 2456 h 2305"/>
                              <a:gd name="T12" fmla="+- 0 9036 1044"/>
                              <a:gd name="T13" fmla="*/ T12 w 7992"/>
                              <a:gd name="T14" fmla="+- 0 2456 152"/>
                              <a:gd name="T15" fmla="*/ 2456 h 2305"/>
                              <a:gd name="T16" fmla="+- 0 9036 1044"/>
                              <a:gd name="T17" fmla="*/ T16 w 7992"/>
                              <a:gd name="T18" fmla="+- 0 2436 152"/>
                              <a:gd name="T19" fmla="*/ 2436 h 2305"/>
                              <a:gd name="T20" fmla="+- 0 9036 1044"/>
                              <a:gd name="T21" fmla="*/ T20 w 7992"/>
                              <a:gd name="T22" fmla="+- 0 152 152"/>
                              <a:gd name="T23" fmla="*/ 152 h 2305"/>
                              <a:gd name="T24" fmla="+- 0 1044 1044"/>
                              <a:gd name="T25" fmla="*/ T24 w 7992"/>
                              <a:gd name="T26" fmla="+- 0 152 152"/>
                              <a:gd name="T27" fmla="*/ 152 h 2305"/>
                              <a:gd name="T28" fmla="+- 0 1044 1044"/>
                              <a:gd name="T29" fmla="*/ T28 w 7992"/>
                              <a:gd name="T30" fmla="+- 0 172 152"/>
                              <a:gd name="T31" fmla="*/ 172 h 2305"/>
                              <a:gd name="T32" fmla="+- 0 9036 1044"/>
                              <a:gd name="T33" fmla="*/ T32 w 7992"/>
                              <a:gd name="T34" fmla="+- 0 172 152"/>
                              <a:gd name="T35" fmla="*/ 172 h 2305"/>
                              <a:gd name="T36" fmla="+- 0 9036 1044"/>
                              <a:gd name="T37" fmla="*/ T36 w 7992"/>
                              <a:gd name="T38" fmla="+- 0 152 152"/>
                              <a:gd name="T39" fmla="*/ 152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6" name="docshape750"/>
                        <wps:cNvSpPr txBox="1">
                          <a:spLocks/>
                        </wps:cNvSpPr>
                        <wps:spPr bwMode="auto">
                          <a:xfrm>
                            <a:off x="1044" y="171"/>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8AEAC" w14:textId="77777777" w:rsidR="003D76C2" w:rsidRDefault="00000000">
                              <w:pPr>
                                <w:spacing w:before="40" w:line="328" w:lineRule="auto"/>
                                <w:ind w:left="1317" w:hanging="432"/>
                                <w:rPr>
                                  <w:rFonts w:ascii="Courier New"/>
                                  <w:sz w:val="18"/>
                                </w:rPr>
                              </w:pPr>
                              <w:proofErr w:type="spellStart"/>
                              <w:r>
                                <w:rPr>
                                  <w:rFonts w:ascii="Courier New"/>
                                  <w:sz w:val="18"/>
                                </w:rPr>
                                <w:t>verride</w:t>
                              </w:r>
                              <w:proofErr w:type="spellEnd"/>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(R.layout.activity_3)</w:t>
                              </w:r>
                            </w:p>
                            <w:p w14:paraId="0501B309" w14:textId="77777777" w:rsidR="003D76C2" w:rsidRDefault="00000000">
                              <w:pPr>
                                <w:spacing w:before="5" w:line="235" w:lineRule="auto"/>
                                <w:ind w:left="1533" w:hanging="216"/>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text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intent.getParcelableExtra</w:t>
                              </w:r>
                              <w:proofErr w:type="spellEnd"/>
                              <w:r>
                                <w:rPr>
                                  <w:rFonts w:ascii="Courier New"/>
                                  <w:sz w:val="18"/>
                                </w:rPr>
                                <w:t xml:space="preserve">&lt;Item&gt; </w:t>
                              </w:r>
                              <w:r>
                                <w:rPr>
                                  <w:rFonts w:ascii="Courier New"/>
                                  <w:spacing w:val="-2"/>
                                  <w:sz w:val="18"/>
                                </w:rPr>
                                <w:t>(EXTRA_ITEM)?.</w:t>
                              </w:r>
                              <w:proofErr w:type="spellStart"/>
                              <w:r>
                                <w:rPr>
                                  <w:rFonts w:ascii="Courier New"/>
                                  <w:spacing w:val="-2"/>
                                  <w:sz w:val="18"/>
                                </w:rPr>
                                <w:t>text.orEmpty</w:t>
                              </w:r>
                              <w:proofErr w:type="spellEnd"/>
                              <w:r>
                                <w:rPr>
                                  <w:rFonts w:ascii="Courier New"/>
                                  <w:spacing w:val="-2"/>
                                  <w:sz w:val="18"/>
                                </w:rPr>
                                <w:t>()</w:t>
                              </w:r>
                            </w:p>
                            <w:p w14:paraId="2D3E1CBE" w14:textId="77777777" w:rsidR="003D76C2" w:rsidRDefault="00000000">
                              <w:pPr>
                                <w:spacing w:before="17" w:line="202" w:lineRule="exact"/>
                                <w:ind w:left="466" w:right="99"/>
                                <w:jc w:val="center"/>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&gt;(R.id.activity_3_text_view).text</w:t>
                              </w:r>
                            </w:p>
                            <w:p w14:paraId="42E15F89" w14:textId="77777777" w:rsidR="003D76C2" w:rsidRDefault="00000000">
                              <w:pPr>
                                <w:spacing w:line="200" w:lineRule="exact"/>
                                <w:ind w:left="466" w:right="316"/>
                                <w:jc w:val="center"/>
                                <w:rPr>
                                  <w:rFonts w:ascii="Courier New"/>
                                  <w:sz w:val="18"/>
                                </w:rPr>
                              </w:pPr>
                              <w:r>
                                <w:rPr>
                                  <w:rFonts w:ascii="Courier New"/>
                                  <w:sz w:val="18"/>
                                </w:rPr>
                                <w:t>=</w:t>
                              </w:r>
                              <w:r>
                                <w:rPr>
                                  <w:rFonts w:ascii="Courier New"/>
                                  <w:spacing w:val="-5"/>
                                  <w:sz w:val="18"/>
                                </w:rPr>
                                <w:t xml:space="preserve"> </w:t>
                              </w:r>
                              <w:r>
                                <w:rPr>
                                  <w:rFonts w:ascii="Courier New"/>
                                  <w:sz w:val="18"/>
                                </w:rPr>
                                <w:t>(application</w:t>
                              </w:r>
                              <w:r>
                                <w:rPr>
                                  <w:rFonts w:ascii="Courier New"/>
                                  <w:spacing w:val="-5"/>
                                  <w:sz w:val="18"/>
                                </w:rPr>
                                <w:t xml:space="preserve"> </w:t>
                              </w:r>
                              <w:r>
                                <w:rPr>
                                  <w:rFonts w:ascii="Courier New"/>
                                  <w:sz w:val="18"/>
                                </w:rPr>
                                <w:t>as</w:t>
                              </w:r>
                              <w:r>
                                <w:rPr>
                                  <w:rFonts w:ascii="Courier New"/>
                                  <w:spacing w:val="-5"/>
                                  <w:sz w:val="18"/>
                                </w:rPr>
                                <w:t xml:space="preserve"> </w:t>
                              </w:r>
                              <w:proofErr w:type="spellStart"/>
                              <w:r>
                                <w:rPr>
                                  <w:rFonts w:ascii="Courier New"/>
                                  <w:spacing w:val="-2"/>
                                  <w:sz w:val="18"/>
                                </w:rPr>
                                <w:t>MyApplication</w:t>
                              </w:r>
                              <w:proofErr w:type="spellEnd"/>
                              <w:r>
                                <w:rPr>
                                  <w:rFonts w:ascii="Courier New"/>
                                  <w:spacing w:val="-2"/>
                                  <w:sz w:val="18"/>
                                </w:rPr>
                                <w:t>).</w:t>
                              </w:r>
                              <w:proofErr w:type="spellStart"/>
                              <w:r>
                                <w:rPr>
                                  <w:rFonts w:ascii="Courier New"/>
                                  <w:spacing w:val="-2"/>
                                  <w:sz w:val="18"/>
                                </w:rPr>
                                <w:t>stringProvider</w:t>
                              </w:r>
                              <w:proofErr w:type="spellEnd"/>
                            </w:p>
                            <w:p w14:paraId="5B1AD00A" w14:textId="77777777" w:rsidR="003D76C2" w:rsidRDefault="00000000">
                              <w:pPr>
                                <w:spacing w:line="202" w:lineRule="exact"/>
                                <w:ind w:left="466" w:right="1716"/>
                                <w:jc w:val="center"/>
                                <w:rPr>
                                  <w:rFonts w:ascii="Courier New"/>
                                  <w:sz w:val="18"/>
                                </w:rPr>
                              </w:pPr>
                              <w:r>
                                <w:rPr>
                                  <w:rFonts w:ascii="Courier New"/>
                                  <w:spacing w:val="-2"/>
                                  <w:sz w:val="18"/>
                                </w:rPr>
                                <w:t>.</w:t>
                              </w:r>
                              <w:proofErr w:type="spellStart"/>
                              <w:r>
                                <w:rPr>
                                  <w:rFonts w:ascii="Courier New"/>
                                  <w:spacing w:val="-2"/>
                                  <w:sz w:val="18"/>
                                </w:rPr>
                                <w:t>provideYouClickedString</w:t>
                              </w:r>
                              <w:proofErr w:type="spellEnd"/>
                              <w:r>
                                <w:rPr>
                                  <w:rFonts w:ascii="Courier New"/>
                                  <w:spacing w:val="-2"/>
                                  <w:sz w:val="18"/>
                                </w:rPr>
                                <w:t>(text)</w:t>
                              </w:r>
                            </w:p>
                            <w:p w14:paraId="2EABF9E2" w14:textId="77777777" w:rsidR="003D76C2" w:rsidRDefault="00000000">
                              <w:pPr>
                                <w:spacing w:before="97"/>
                                <w:ind w:right="6110"/>
                                <w:jc w:val="center"/>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2E1FC0" id="docshapegroup747" o:spid="_x0000_s1648" style="position:absolute;margin-left:52.2pt;margin-top:7.6pt;width:399.6pt;height:115.25pt;z-index:-15622144;mso-wrap-distance-left:0;mso-wrap-distance-right:0;mso-position-horizontal-relative:page;mso-position-vertical-relative:text" coordorigin="1044,152"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">
                <v:rect id="docshape748" o:spid="_x0000_s1649" style="position:absolute;left:1044;top:161;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" fillcolor="#f6f6f6" stroked="f">
                  <v:path arrowok="t"/>
                </v:rect>
                <v:shape id="docshape749" o:spid="_x0000_s1650" style="position:absolute;left:1044;top:151;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" path="m7992,2284l,2284r,20l7992,2304r,-20xm7992,l,,,20r7992,l7992,xe" fillcolor="#dadada" stroked="f">
                  <v:path arrowok="t" o:connecttype="custom" o:connectlocs="7992,2436;0,2436;0,2456;7992,2456;7992,2436;7992,152;0,152;0,172;7992,172;7992,152" o:connectangles="0,0,0,0,0,0,0,0,0,0"/>
                </v:shape>
                <v:shape id="docshape750" o:spid="_x0000_s1651" type="#_x0000_t202" style="position:absolute;left:1044;top:171;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" filled="f" stroked="f">
                  <v:path arrowok="t"/>
                  <v:textbox inset="0,0,0,0">
                    <w:txbxContent>
                      <w:p w14:paraId="0268AEAC" w14:textId="77777777" w:rsidR="003D76C2" w:rsidRDefault="00000000">
                        <w:pPr>
                          <w:spacing w:before="40" w:line="328" w:lineRule="auto"/>
                          <w:ind w:left="1317" w:hanging="432"/>
                          <w:rPr>
                            <w:rFonts w:ascii="Courier New"/>
                            <w:sz w:val="18"/>
                          </w:rPr>
                        </w:pPr>
                        <w:proofErr w:type="spellStart"/>
                        <w:r>
                          <w:rPr>
                            <w:rFonts w:ascii="Courier New"/>
                            <w:sz w:val="18"/>
                          </w:rPr>
                          <w:t>verride</w:t>
                        </w:r>
                        <w:proofErr w:type="spellEnd"/>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(R.layout.activity_3)</w:t>
                        </w:r>
                      </w:p>
                      <w:p w14:paraId="0501B309" w14:textId="77777777" w:rsidR="003D76C2" w:rsidRDefault="00000000">
                        <w:pPr>
                          <w:spacing w:before="5" w:line="235" w:lineRule="auto"/>
                          <w:ind w:left="1533" w:hanging="216"/>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text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intent.getParcelableExtra</w:t>
                        </w:r>
                        <w:proofErr w:type="spellEnd"/>
                        <w:r>
                          <w:rPr>
                            <w:rFonts w:ascii="Courier New"/>
                            <w:sz w:val="18"/>
                          </w:rPr>
                          <w:t xml:space="preserve">&lt;Item&gt; </w:t>
                        </w:r>
                        <w:r>
                          <w:rPr>
                            <w:rFonts w:ascii="Courier New"/>
                            <w:spacing w:val="-2"/>
                            <w:sz w:val="18"/>
                          </w:rPr>
                          <w:t>(EXTRA_ITEM)?.</w:t>
                        </w:r>
                        <w:proofErr w:type="spellStart"/>
                        <w:r>
                          <w:rPr>
                            <w:rFonts w:ascii="Courier New"/>
                            <w:spacing w:val="-2"/>
                            <w:sz w:val="18"/>
                          </w:rPr>
                          <w:t>text.orEmpty</w:t>
                        </w:r>
                        <w:proofErr w:type="spellEnd"/>
                        <w:r>
                          <w:rPr>
                            <w:rFonts w:ascii="Courier New"/>
                            <w:spacing w:val="-2"/>
                            <w:sz w:val="18"/>
                          </w:rPr>
                          <w:t>()</w:t>
                        </w:r>
                      </w:p>
                      <w:p w14:paraId="2D3E1CBE" w14:textId="77777777" w:rsidR="003D76C2" w:rsidRDefault="00000000">
                        <w:pPr>
                          <w:spacing w:before="17" w:line="202" w:lineRule="exact"/>
                          <w:ind w:left="466" w:right="99"/>
                          <w:jc w:val="center"/>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&gt;(R.id.activity_3_text_view).text</w:t>
                        </w:r>
                      </w:p>
                      <w:p w14:paraId="42E15F89" w14:textId="77777777" w:rsidR="003D76C2" w:rsidRDefault="00000000">
                        <w:pPr>
                          <w:spacing w:line="200" w:lineRule="exact"/>
                          <w:ind w:left="466" w:right="316"/>
                          <w:jc w:val="center"/>
                          <w:rPr>
                            <w:rFonts w:ascii="Courier New"/>
                            <w:sz w:val="18"/>
                          </w:rPr>
                        </w:pPr>
                        <w:r>
                          <w:rPr>
                            <w:rFonts w:ascii="Courier New"/>
                            <w:sz w:val="18"/>
                          </w:rPr>
                          <w:t>=</w:t>
                        </w:r>
                        <w:r>
                          <w:rPr>
                            <w:rFonts w:ascii="Courier New"/>
                            <w:spacing w:val="-5"/>
                            <w:sz w:val="18"/>
                          </w:rPr>
                          <w:t xml:space="preserve"> </w:t>
                        </w:r>
                        <w:r>
                          <w:rPr>
                            <w:rFonts w:ascii="Courier New"/>
                            <w:sz w:val="18"/>
                          </w:rPr>
                          <w:t>(application</w:t>
                        </w:r>
                        <w:r>
                          <w:rPr>
                            <w:rFonts w:ascii="Courier New"/>
                            <w:spacing w:val="-5"/>
                            <w:sz w:val="18"/>
                          </w:rPr>
                          <w:t xml:space="preserve"> </w:t>
                        </w:r>
                        <w:r>
                          <w:rPr>
                            <w:rFonts w:ascii="Courier New"/>
                            <w:sz w:val="18"/>
                          </w:rPr>
                          <w:t>as</w:t>
                        </w:r>
                        <w:r>
                          <w:rPr>
                            <w:rFonts w:ascii="Courier New"/>
                            <w:spacing w:val="-5"/>
                            <w:sz w:val="18"/>
                          </w:rPr>
                          <w:t xml:space="preserve"> </w:t>
                        </w:r>
                        <w:proofErr w:type="spellStart"/>
                        <w:r>
                          <w:rPr>
                            <w:rFonts w:ascii="Courier New"/>
                            <w:spacing w:val="-2"/>
                            <w:sz w:val="18"/>
                          </w:rPr>
                          <w:t>MyApplication</w:t>
                        </w:r>
                        <w:proofErr w:type="spellEnd"/>
                        <w:r>
                          <w:rPr>
                            <w:rFonts w:ascii="Courier New"/>
                            <w:spacing w:val="-2"/>
                            <w:sz w:val="18"/>
                          </w:rPr>
                          <w:t>).</w:t>
                        </w:r>
                        <w:proofErr w:type="spellStart"/>
                        <w:r>
                          <w:rPr>
                            <w:rFonts w:ascii="Courier New"/>
                            <w:spacing w:val="-2"/>
                            <w:sz w:val="18"/>
                          </w:rPr>
                          <w:t>stringProvider</w:t>
                        </w:r>
                        <w:proofErr w:type="spellEnd"/>
                      </w:p>
                      <w:p w14:paraId="5B1AD00A" w14:textId="77777777" w:rsidR="003D76C2" w:rsidRDefault="00000000">
                        <w:pPr>
                          <w:spacing w:line="202" w:lineRule="exact"/>
                          <w:ind w:left="466" w:right="1716"/>
                          <w:jc w:val="center"/>
                          <w:rPr>
                            <w:rFonts w:ascii="Courier New"/>
                            <w:sz w:val="18"/>
                          </w:rPr>
                        </w:pPr>
                        <w:r>
                          <w:rPr>
                            <w:rFonts w:ascii="Courier New"/>
                            <w:spacing w:val="-2"/>
                            <w:sz w:val="18"/>
                          </w:rPr>
                          <w:t>.</w:t>
                        </w:r>
                        <w:proofErr w:type="spellStart"/>
                        <w:r>
                          <w:rPr>
                            <w:rFonts w:ascii="Courier New"/>
                            <w:spacing w:val="-2"/>
                            <w:sz w:val="18"/>
                          </w:rPr>
                          <w:t>provideYouClickedString</w:t>
                        </w:r>
                        <w:proofErr w:type="spellEnd"/>
                        <w:r>
                          <w:rPr>
                            <w:rFonts w:ascii="Courier New"/>
                            <w:spacing w:val="-2"/>
                            <w:sz w:val="18"/>
                          </w:rPr>
                          <w:t>(text)</w:t>
                        </w:r>
                      </w:p>
                      <w:p w14:paraId="2EABF9E2" w14:textId="77777777" w:rsidR="003D76C2" w:rsidRDefault="00000000">
                        <w:pPr>
                          <w:spacing w:before="97"/>
                          <w:ind w:right="6110"/>
                          <w:jc w:val="center"/>
                          <w:rPr>
                            <w:rFonts w:ascii="Courier New"/>
                            <w:sz w:val="18"/>
                          </w:rPr>
                        </w:pPr>
                        <w:r>
                          <w:rPr>
                            <w:rFonts w:ascii="Courier New"/>
                            <w:sz w:val="18"/>
                          </w:rPr>
                          <w:t>}</w:t>
                        </w:r>
                      </w:p>
                    </w:txbxContent>
                  </v:textbox>
                </v:shape>
                <w10:wrap type="topAndBottom" anchorx="page"/>
              </v:group>
            </w:pict>
          </mc:Fallback>
        </mc:AlternateContent>
      </w:r>
    </w:p>
    <w:p w14:paraId="698123F0" w14:textId="77777777" w:rsidR="003D76C2" w:rsidRDefault="003D76C2">
      <w:pPr>
        <w:rPr>
          <w:sz w:val="9"/>
        </w:rPr>
        <w:sectPr w:rsidR="003D76C2">
          <w:pgSz w:w="10800" w:h="13320"/>
          <w:pgMar w:top="1120" w:right="920" w:bottom="280" w:left="940" w:header="695" w:footer="0" w:gutter="0"/>
          <w:cols w:space="720"/>
        </w:sectPr>
      </w:pPr>
    </w:p>
    <w:p w14:paraId="1A4C8CF9" w14:textId="77777777" w:rsidR="003D76C2" w:rsidRDefault="003D76C2">
      <w:pPr>
        <w:pStyle w:val="BodyText"/>
        <w:spacing w:before="12"/>
        <w:rPr>
          <w:sz w:val="7"/>
        </w:rPr>
      </w:pPr>
    </w:p>
    <w:p w14:paraId="05C8FDAF" w14:textId="77777777" w:rsidR="003D76C2" w:rsidRDefault="00000000">
      <w:pPr>
        <w:pStyle w:val="ListParagraph"/>
        <w:numPr>
          <w:ilvl w:val="0"/>
          <w:numId w:val="8"/>
        </w:numPr>
        <w:tabs>
          <w:tab w:val="left" w:pos="1274"/>
        </w:tabs>
        <w:spacing w:before="101" w:line="242" w:lineRule="auto"/>
        <w:ind w:left="1274" w:right="473"/>
        <w:jc w:val="left"/>
        <w:rPr>
          <w:sz w:val="20"/>
        </w:rPr>
      </w:pPr>
      <w:r>
        <w:rPr>
          <w:sz w:val="20"/>
        </w:rPr>
        <w:t>Now, we can finally focus on the UI tests. Here, we just need to change the delay</w:t>
      </w:r>
      <w:r>
        <w:rPr>
          <w:spacing w:val="-6"/>
          <w:sz w:val="20"/>
        </w:rPr>
        <w:t xml:space="preserve"> </w:t>
      </w:r>
      <w:r>
        <w:rPr>
          <w:sz w:val="20"/>
        </w:rPr>
        <w:t>in</w:t>
      </w:r>
      <w:r>
        <w:rPr>
          <w:spacing w:val="-3"/>
          <w:sz w:val="20"/>
        </w:rPr>
        <w:t xml:space="preserve"> </w:t>
      </w:r>
      <w:r>
        <w:rPr>
          <w:sz w:val="20"/>
        </w:rPr>
        <w:t>the</w:t>
      </w:r>
      <w:r>
        <w:rPr>
          <w:spacing w:val="-3"/>
          <w:sz w:val="20"/>
        </w:rPr>
        <w:t xml:space="preserve"> </w:t>
      </w:r>
      <w:r>
        <w:rPr>
          <w:sz w:val="20"/>
        </w:rPr>
        <w:t>list</w:t>
      </w:r>
      <w:r>
        <w:rPr>
          <w:spacing w:val="-3"/>
          <w:sz w:val="20"/>
        </w:rPr>
        <w:t xml:space="preserve"> </w:t>
      </w:r>
      <w:r>
        <w:rPr>
          <w:sz w:val="20"/>
        </w:rPr>
        <w:t>generation</w:t>
      </w:r>
      <w:r>
        <w:rPr>
          <w:spacing w:val="-3"/>
          <w:sz w:val="20"/>
        </w:rPr>
        <w:t xml:space="preserve"> </w:t>
      </w:r>
      <w:r>
        <w:rPr>
          <w:sz w:val="20"/>
        </w:rPr>
        <w:t>to</w:t>
      </w:r>
      <w:r>
        <w:rPr>
          <w:spacing w:val="-5"/>
          <w:sz w:val="20"/>
        </w:rPr>
        <w:t xml:space="preserve"> </w:t>
      </w:r>
      <w:r>
        <w:rPr>
          <w:rFonts w:ascii="Courier New"/>
          <w:b/>
        </w:rPr>
        <w:t>0</w:t>
      </w:r>
      <w:r>
        <w:rPr>
          <w:sz w:val="20"/>
        </w:rPr>
        <w:t>.</w:t>
      </w:r>
      <w:r>
        <w:rPr>
          <w:spacing w:val="-3"/>
          <w:sz w:val="20"/>
        </w:rPr>
        <w:t xml:space="preserve"> </w:t>
      </w:r>
      <w:r>
        <w:rPr>
          <w:sz w:val="20"/>
        </w:rPr>
        <w:t>We</w:t>
      </w:r>
      <w:r>
        <w:rPr>
          <w:spacing w:val="-3"/>
          <w:sz w:val="20"/>
        </w:rPr>
        <w:t xml:space="preserve"> </w:t>
      </w:r>
      <w:r>
        <w:rPr>
          <w:sz w:val="20"/>
        </w:rPr>
        <w:t>can</w:t>
      </w:r>
      <w:r>
        <w:rPr>
          <w:spacing w:val="-3"/>
          <w:sz w:val="20"/>
        </w:rPr>
        <w:t xml:space="preserve"> </w:t>
      </w:r>
      <w:r>
        <w:rPr>
          <w:sz w:val="20"/>
        </w:rPr>
        <w:t>create</w:t>
      </w:r>
      <w:r>
        <w:rPr>
          <w:spacing w:val="-4"/>
          <w:sz w:val="20"/>
        </w:rPr>
        <w:t xml:space="preserve"> </w:t>
      </w:r>
      <w:proofErr w:type="spellStart"/>
      <w:r>
        <w:rPr>
          <w:rFonts w:ascii="Courier New"/>
          <w:b/>
        </w:rPr>
        <w:t>MyInstrumentedApp</w:t>
      </w:r>
      <w:proofErr w:type="spellEnd"/>
      <w:r>
        <w:rPr>
          <w:rFonts w:ascii="Courier New"/>
          <w:b/>
          <w:spacing w:val="-80"/>
        </w:rPr>
        <w:t xml:space="preserve"> </w:t>
      </w:r>
      <w:r>
        <w:rPr>
          <w:sz w:val="20"/>
        </w:rPr>
        <w:t>in</w:t>
      </w:r>
      <w:r>
        <w:rPr>
          <w:spacing w:val="-3"/>
          <w:sz w:val="20"/>
        </w:rPr>
        <w:t xml:space="preserve"> </w:t>
      </w:r>
      <w:r>
        <w:rPr>
          <w:sz w:val="20"/>
        </w:rPr>
        <w:t xml:space="preserve">the </w:t>
      </w:r>
      <w:proofErr w:type="spellStart"/>
      <w:r>
        <w:rPr>
          <w:rFonts w:ascii="Courier New"/>
          <w:b/>
        </w:rPr>
        <w:t>androidTest</w:t>
      </w:r>
      <w:proofErr w:type="spellEnd"/>
      <w:r>
        <w:rPr>
          <w:rFonts w:ascii="Courier New"/>
          <w:b/>
          <w:spacing w:val="-59"/>
        </w:rPr>
        <w:t xml:space="preserve"> </w:t>
      </w:r>
      <w:r>
        <w:rPr>
          <w:sz w:val="20"/>
        </w:rPr>
        <w:t>package and create a custom runner:</w:t>
      </w:r>
    </w:p>
    <w:p w14:paraId="0AB8D228" w14:textId="77777777" w:rsidR="003D76C2" w:rsidRDefault="00D51F7C">
      <w:pPr>
        <w:pStyle w:val="BodyText"/>
        <w:spacing w:before="10"/>
        <w:rPr>
          <w:sz w:val="8"/>
        </w:rPr>
      </w:pPr>
      <w:r>
        <w:rPr>
          <w:noProof/>
        </w:rPr>
        <mc:AlternateContent>
          <mc:Choice Requires="wpg">
            <w:drawing>
              <wp:anchor distT="0" distB="0" distL="0" distR="0" simplePos="0" relativeHeight="487694848" behindDoc="1" locked="0" layoutInCell="1" allowOverlap="1" wp14:anchorId="23DBADB1" wp14:editId="3DA3376B">
                <wp:simplePos x="0" y="0"/>
                <wp:positionH relativeFrom="page">
                  <wp:posOffset>1120140</wp:posOffset>
                </wp:positionH>
                <wp:positionV relativeFrom="paragraph">
                  <wp:posOffset>90805</wp:posOffset>
                </wp:positionV>
                <wp:extent cx="5074920" cy="1196975"/>
                <wp:effectExtent l="0" t="0" r="5080" b="0"/>
                <wp:wrapTopAndBottom/>
                <wp:docPr id="799" name="docshapegroup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764" y="143"/>
                          <a:chExt cx="7992" cy="1885"/>
                        </a:xfrm>
                      </wpg:grpSpPr>
                      <wps:wsp>
                        <wps:cNvPr id="800" name="docshape752"/>
                        <wps:cNvSpPr>
                          <a:spLocks/>
                        </wps:cNvSpPr>
                        <wps:spPr bwMode="auto">
                          <a:xfrm>
                            <a:off x="1764" y="153"/>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1" name="docshape753"/>
                        <wps:cNvSpPr>
                          <a:spLocks/>
                        </wps:cNvSpPr>
                        <wps:spPr bwMode="auto">
                          <a:xfrm>
                            <a:off x="1764" y="143"/>
                            <a:ext cx="7992" cy="1885"/>
                          </a:xfrm>
                          <a:custGeom>
                            <a:avLst/>
                            <a:gdLst>
                              <a:gd name="T0" fmla="+- 0 9756 1764"/>
                              <a:gd name="T1" fmla="*/ T0 w 7992"/>
                              <a:gd name="T2" fmla="+- 0 2007 143"/>
                              <a:gd name="T3" fmla="*/ 2007 h 1885"/>
                              <a:gd name="T4" fmla="+- 0 1764 1764"/>
                              <a:gd name="T5" fmla="*/ T4 w 7992"/>
                              <a:gd name="T6" fmla="+- 0 2007 143"/>
                              <a:gd name="T7" fmla="*/ 2007 h 1885"/>
                              <a:gd name="T8" fmla="+- 0 1764 1764"/>
                              <a:gd name="T9" fmla="*/ T8 w 7992"/>
                              <a:gd name="T10" fmla="+- 0 2027 143"/>
                              <a:gd name="T11" fmla="*/ 2027 h 1885"/>
                              <a:gd name="T12" fmla="+- 0 9756 1764"/>
                              <a:gd name="T13" fmla="*/ T12 w 7992"/>
                              <a:gd name="T14" fmla="+- 0 2027 143"/>
                              <a:gd name="T15" fmla="*/ 2027 h 1885"/>
                              <a:gd name="T16" fmla="+- 0 9756 1764"/>
                              <a:gd name="T17" fmla="*/ T16 w 7992"/>
                              <a:gd name="T18" fmla="+- 0 2007 143"/>
                              <a:gd name="T19" fmla="*/ 2007 h 1885"/>
                              <a:gd name="T20" fmla="+- 0 9756 1764"/>
                              <a:gd name="T21" fmla="*/ T20 w 7992"/>
                              <a:gd name="T22" fmla="+- 0 143 143"/>
                              <a:gd name="T23" fmla="*/ 143 h 1885"/>
                              <a:gd name="T24" fmla="+- 0 1764 1764"/>
                              <a:gd name="T25" fmla="*/ T24 w 7992"/>
                              <a:gd name="T26" fmla="+- 0 143 143"/>
                              <a:gd name="T27" fmla="*/ 143 h 1885"/>
                              <a:gd name="T28" fmla="+- 0 1764 1764"/>
                              <a:gd name="T29" fmla="*/ T28 w 7992"/>
                              <a:gd name="T30" fmla="+- 0 163 143"/>
                              <a:gd name="T31" fmla="*/ 163 h 1885"/>
                              <a:gd name="T32" fmla="+- 0 9756 1764"/>
                              <a:gd name="T33" fmla="*/ T32 w 7992"/>
                              <a:gd name="T34" fmla="+- 0 163 143"/>
                              <a:gd name="T35" fmla="*/ 163 h 1885"/>
                              <a:gd name="T36" fmla="+- 0 9756 1764"/>
                              <a:gd name="T37" fmla="*/ T36 w 7992"/>
                              <a:gd name="T38" fmla="+- 0 143 143"/>
                              <a:gd name="T39" fmla="*/ 143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2" name="docshape754"/>
                        <wps:cNvSpPr txBox="1">
                          <a:spLocks/>
                        </wps:cNvSpPr>
                        <wps:spPr bwMode="auto">
                          <a:xfrm>
                            <a:off x="1764" y="163"/>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B0C7EF"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MyInstrumentedApplication</w:t>
                              </w:r>
                              <w:proofErr w:type="spellEnd"/>
                              <w:r>
                                <w:rPr>
                                  <w:rFonts w:ascii="Courier New"/>
                                  <w:spacing w:val="-11"/>
                                  <w:sz w:val="18"/>
                                </w:rPr>
                                <w:t xml:space="preserve"> </w:t>
                              </w:r>
                              <w:r>
                                <w:rPr>
                                  <w:rFonts w:ascii="Courier New"/>
                                  <w:sz w:val="18"/>
                                </w:rPr>
                                <w:t>:</w:t>
                              </w:r>
                              <w:r>
                                <w:rPr>
                                  <w:rFonts w:ascii="Courier New"/>
                                  <w:spacing w:val="-12"/>
                                  <w:sz w:val="18"/>
                                </w:rPr>
                                <w:t xml:space="preserve"> </w:t>
                              </w:r>
                              <w:proofErr w:type="spellStart"/>
                              <w:r>
                                <w:rPr>
                                  <w:rFonts w:ascii="Courier New"/>
                                  <w:sz w:val="18"/>
                                </w:rPr>
                                <w:t>MyApplication</w:t>
                              </w:r>
                              <w:proofErr w:type="spellEnd"/>
                              <w:r>
                                <w:rPr>
                                  <w:rFonts w:ascii="Courier New"/>
                                  <w:sz w:val="18"/>
                                </w:rPr>
                                <w:t>()</w:t>
                              </w:r>
                              <w:r>
                                <w:rPr>
                                  <w:rFonts w:ascii="Courier New"/>
                                  <w:spacing w:val="-11"/>
                                  <w:sz w:val="18"/>
                                </w:rPr>
                                <w:t xml:space="preserve"> </w:t>
                              </w:r>
                              <w:r>
                                <w:rPr>
                                  <w:rFonts w:ascii="Courier New"/>
                                  <w:spacing w:val="-10"/>
                                  <w:sz w:val="18"/>
                                </w:rPr>
                                <w:t>{</w:t>
                              </w:r>
                            </w:p>
                            <w:p w14:paraId="7AF2EF5E" w14:textId="77777777" w:rsidR="003D76C2" w:rsidRDefault="003D76C2">
                              <w:pPr>
                                <w:spacing w:before="8"/>
                                <w:rPr>
                                  <w:rFonts w:ascii="Courier New"/>
                                  <w:sz w:val="24"/>
                                </w:rPr>
                              </w:pPr>
                            </w:p>
                            <w:p w14:paraId="54D5D74B" w14:textId="77777777" w:rsidR="003D76C2" w:rsidRDefault="00000000">
                              <w:pPr>
                                <w:spacing w:line="280" w:lineRule="atLeast"/>
                                <w:ind w:left="1317" w:right="1274"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createItemGenerator</w:t>
                              </w:r>
                              <w:proofErr w:type="spellEnd"/>
                              <w:r>
                                <w:rPr>
                                  <w:rFonts w:ascii="Courier New"/>
                                  <w:sz w:val="18"/>
                                </w:rPr>
                                <w:t>():</w:t>
                              </w:r>
                              <w:r>
                                <w:rPr>
                                  <w:rFonts w:ascii="Courier New"/>
                                  <w:spacing w:val="-10"/>
                                  <w:sz w:val="18"/>
                                </w:rPr>
                                <w:t xml:space="preserve"> </w:t>
                              </w:r>
                              <w:proofErr w:type="spellStart"/>
                              <w:r>
                                <w:rPr>
                                  <w:rFonts w:ascii="Courier New"/>
                                  <w:sz w:val="18"/>
                                </w:rPr>
                                <w:t>ItemGenerator</w:t>
                              </w:r>
                              <w:proofErr w:type="spellEnd"/>
                              <w:r>
                                <w:rPr>
                                  <w:rFonts w:ascii="Courier New"/>
                                  <w:spacing w:val="-10"/>
                                  <w:sz w:val="18"/>
                                </w:rPr>
                                <w:t xml:space="preserve"> </w:t>
                              </w:r>
                              <w:r>
                                <w:rPr>
                                  <w:rFonts w:ascii="Courier New"/>
                                  <w:sz w:val="18"/>
                                </w:rPr>
                                <w:t xml:space="preserve">{ return </w:t>
                              </w:r>
                              <w:proofErr w:type="spellStart"/>
                              <w:r>
                                <w:rPr>
                                  <w:rFonts w:ascii="Courier New"/>
                                  <w:sz w:val="18"/>
                                </w:rPr>
                                <w:t>ItemGenerator</w:t>
                              </w:r>
                              <w:proofErr w:type="spellEnd"/>
                              <w:r>
                                <w:rPr>
                                  <w:rFonts w:ascii="Courier New"/>
                                  <w:sz w:val="18"/>
                                </w:rPr>
                                <w:t xml:space="preserve">(timer, </w:t>
                              </w:r>
                              <w:proofErr w:type="spellStart"/>
                              <w:r>
                                <w:rPr>
                                  <w:rFonts w:ascii="Courier New"/>
                                  <w:sz w:val="18"/>
                                </w:rPr>
                                <w:t>stringProvider</w:t>
                              </w:r>
                              <w:proofErr w:type="spellEnd"/>
                              <w:r>
                                <w:rPr>
                                  <w:rFonts w:ascii="Courier New"/>
                                  <w:sz w:val="18"/>
                                </w:rPr>
                                <w:t>, 0,</w:t>
                              </w:r>
                            </w:p>
                            <w:p w14:paraId="2AB132B0" w14:textId="77777777" w:rsidR="003D76C2" w:rsidRDefault="00000000">
                              <w:pPr>
                                <w:spacing w:line="200" w:lineRule="exact"/>
                                <w:ind w:left="1533"/>
                                <w:rPr>
                                  <w:rFonts w:ascii="Courier New"/>
                                  <w:sz w:val="18"/>
                                </w:rPr>
                              </w:pPr>
                              <w:proofErr w:type="spellStart"/>
                              <w:r>
                                <w:rPr>
                                  <w:rFonts w:ascii="Courier New"/>
                                  <w:spacing w:val="-2"/>
                                  <w:sz w:val="18"/>
                                </w:rPr>
                                <w:t>countingIdlingResource</w:t>
                              </w:r>
                              <w:proofErr w:type="spellEnd"/>
                              <w:r>
                                <w:rPr>
                                  <w:rFonts w:ascii="Courier New"/>
                                  <w:spacing w:val="-2"/>
                                  <w:sz w:val="18"/>
                                </w:rPr>
                                <w:t>)</w:t>
                              </w:r>
                            </w:p>
                            <w:p w14:paraId="6AF246A1" w14:textId="77777777" w:rsidR="003D76C2" w:rsidRDefault="00000000">
                              <w:pPr>
                                <w:spacing w:before="16"/>
                                <w:ind w:left="885"/>
                                <w:rPr>
                                  <w:rFonts w:ascii="Courier New"/>
                                  <w:sz w:val="18"/>
                                </w:rPr>
                              </w:pPr>
                              <w:r>
                                <w:rPr>
                                  <w:rFonts w:ascii="Courier New"/>
                                  <w:sz w:val="18"/>
                                </w:rPr>
                                <w:t>}</w:t>
                              </w:r>
                            </w:p>
                            <w:p w14:paraId="6B8C6D4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DBADB1" id="docshapegroup751" o:spid="_x0000_s1652" style="position:absolute;margin-left:88.2pt;margin-top:7.15pt;width:399.6pt;height:94.25pt;z-index:-15621632;mso-wrap-distance-left:0;mso-wrap-distance-right:0;mso-position-horizontal-relative:page;mso-position-vertical-relative:text" coordorigin="1764,143"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">
                <v:rect id="docshape752" o:spid="_x0000_s1653" style="position:absolute;left:1764;top:153;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" fillcolor="#f6f6f6" stroked="f">
                  <v:path arrowok="t"/>
                </v:rect>
                <v:shape id="docshape753" o:spid="_x0000_s1654" style="position:absolute;left:1764;top:143;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" path="m7992,1864l,1864r,20l7992,1884r,-20xm7992,l,,,20r7992,l7992,xe" fillcolor="#dadada" stroked="f">
                  <v:path arrowok="t" o:connecttype="custom" o:connectlocs="7992,2007;0,2007;0,2027;7992,2027;7992,2007;7992,143;0,143;0,163;7992,163;7992,143" o:connectangles="0,0,0,0,0,0,0,0,0,0"/>
                </v:shape>
                <v:shape id="docshape754" o:spid="_x0000_s1655" type="#_x0000_t202" style="position:absolute;left:1764;top:163;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" filled="f" stroked="f">
                  <v:path arrowok="t"/>
                  <v:textbox inset="0,0,0,0">
                    <w:txbxContent>
                      <w:p w14:paraId="4AB0C7EF"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MyInstrumentedApplication</w:t>
                        </w:r>
                        <w:proofErr w:type="spellEnd"/>
                        <w:r>
                          <w:rPr>
                            <w:rFonts w:ascii="Courier New"/>
                            <w:spacing w:val="-11"/>
                            <w:sz w:val="18"/>
                          </w:rPr>
                          <w:t xml:space="preserve"> </w:t>
                        </w:r>
                        <w:r>
                          <w:rPr>
                            <w:rFonts w:ascii="Courier New"/>
                            <w:sz w:val="18"/>
                          </w:rPr>
                          <w:t>:</w:t>
                        </w:r>
                        <w:r>
                          <w:rPr>
                            <w:rFonts w:ascii="Courier New"/>
                            <w:spacing w:val="-12"/>
                            <w:sz w:val="18"/>
                          </w:rPr>
                          <w:t xml:space="preserve"> </w:t>
                        </w:r>
                        <w:proofErr w:type="spellStart"/>
                        <w:r>
                          <w:rPr>
                            <w:rFonts w:ascii="Courier New"/>
                            <w:sz w:val="18"/>
                          </w:rPr>
                          <w:t>MyApplication</w:t>
                        </w:r>
                        <w:proofErr w:type="spellEnd"/>
                        <w:r>
                          <w:rPr>
                            <w:rFonts w:ascii="Courier New"/>
                            <w:sz w:val="18"/>
                          </w:rPr>
                          <w:t>()</w:t>
                        </w:r>
                        <w:r>
                          <w:rPr>
                            <w:rFonts w:ascii="Courier New"/>
                            <w:spacing w:val="-11"/>
                            <w:sz w:val="18"/>
                          </w:rPr>
                          <w:t xml:space="preserve"> </w:t>
                        </w:r>
                        <w:r>
                          <w:rPr>
                            <w:rFonts w:ascii="Courier New"/>
                            <w:spacing w:val="-10"/>
                            <w:sz w:val="18"/>
                          </w:rPr>
                          <w:t>{</w:t>
                        </w:r>
                      </w:p>
                      <w:p w14:paraId="7AF2EF5E" w14:textId="77777777" w:rsidR="003D76C2" w:rsidRDefault="003D76C2">
                        <w:pPr>
                          <w:spacing w:before="8"/>
                          <w:rPr>
                            <w:rFonts w:ascii="Courier New"/>
                            <w:sz w:val="24"/>
                          </w:rPr>
                        </w:pPr>
                      </w:p>
                      <w:p w14:paraId="54D5D74B" w14:textId="77777777" w:rsidR="003D76C2" w:rsidRDefault="00000000">
                        <w:pPr>
                          <w:spacing w:line="280" w:lineRule="atLeast"/>
                          <w:ind w:left="1317" w:right="1274"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createItemGenerator</w:t>
                        </w:r>
                        <w:proofErr w:type="spellEnd"/>
                        <w:r>
                          <w:rPr>
                            <w:rFonts w:ascii="Courier New"/>
                            <w:sz w:val="18"/>
                          </w:rPr>
                          <w:t>():</w:t>
                        </w:r>
                        <w:r>
                          <w:rPr>
                            <w:rFonts w:ascii="Courier New"/>
                            <w:spacing w:val="-10"/>
                            <w:sz w:val="18"/>
                          </w:rPr>
                          <w:t xml:space="preserve"> </w:t>
                        </w:r>
                        <w:proofErr w:type="spellStart"/>
                        <w:r>
                          <w:rPr>
                            <w:rFonts w:ascii="Courier New"/>
                            <w:sz w:val="18"/>
                          </w:rPr>
                          <w:t>ItemGenerator</w:t>
                        </w:r>
                        <w:proofErr w:type="spellEnd"/>
                        <w:r>
                          <w:rPr>
                            <w:rFonts w:ascii="Courier New"/>
                            <w:spacing w:val="-10"/>
                            <w:sz w:val="18"/>
                          </w:rPr>
                          <w:t xml:space="preserve"> </w:t>
                        </w:r>
                        <w:r>
                          <w:rPr>
                            <w:rFonts w:ascii="Courier New"/>
                            <w:sz w:val="18"/>
                          </w:rPr>
                          <w:t xml:space="preserve">{ return </w:t>
                        </w:r>
                        <w:proofErr w:type="spellStart"/>
                        <w:r>
                          <w:rPr>
                            <w:rFonts w:ascii="Courier New"/>
                            <w:sz w:val="18"/>
                          </w:rPr>
                          <w:t>ItemGenerator</w:t>
                        </w:r>
                        <w:proofErr w:type="spellEnd"/>
                        <w:r>
                          <w:rPr>
                            <w:rFonts w:ascii="Courier New"/>
                            <w:sz w:val="18"/>
                          </w:rPr>
                          <w:t xml:space="preserve">(timer, </w:t>
                        </w:r>
                        <w:proofErr w:type="spellStart"/>
                        <w:r>
                          <w:rPr>
                            <w:rFonts w:ascii="Courier New"/>
                            <w:sz w:val="18"/>
                          </w:rPr>
                          <w:t>stringProvider</w:t>
                        </w:r>
                        <w:proofErr w:type="spellEnd"/>
                        <w:r>
                          <w:rPr>
                            <w:rFonts w:ascii="Courier New"/>
                            <w:sz w:val="18"/>
                          </w:rPr>
                          <w:t>, 0,</w:t>
                        </w:r>
                      </w:p>
                      <w:p w14:paraId="2AB132B0" w14:textId="77777777" w:rsidR="003D76C2" w:rsidRDefault="00000000">
                        <w:pPr>
                          <w:spacing w:line="200" w:lineRule="exact"/>
                          <w:ind w:left="1533"/>
                          <w:rPr>
                            <w:rFonts w:ascii="Courier New"/>
                            <w:sz w:val="18"/>
                          </w:rPr>
                        </w:pPr>
                        <w:proofErr w:type="spellStart"/>
                        <w:r>
                          <w:rPr>
                            <w:rFonts w:ascii="Courier New"/>
                            <w:spacing w:val="-2"/>
                            <w:sz w:val="18"/>
                          </w:rPr>
                          <w:t>countingIdlingResource</w:t>
                        </w:r>
                        <w:proofErr w:type="spellEnd"/>
                        <w:r>
                          <w:rPr>
                            <w:rFonts w:ascii="Courier New"/>
                            <w:spacing w:val="-2"/>
                            <w:sz w:val="18"/>
                          </w:rPr>
                          <w:t>)</w:t>
                        </w:r>
                      </w:p>
                      <w:p w14:paraId="6AF246A1" w14:textId="77777777" w:rsidR="003D76C2" w:rsidRDefault="00000000">
                        <w:pPr>
                          <w:spacing w:before="16"/>
                          <w:ind w:left="885"/>
                          <w:rPr>
                            <w:rFonts w:ascii="Courier New"/>
                            <w:sz w:val="18"/>
                          </w:rPr>
                        </w:pPr>
                        <w:r>
                          <w:rPr>
                            <w:rFonts w:ascii="Courier New"/>
                            <w:sz w:val="18"/>
                          </w:rPr>
                          <w:t>}</w:t>
                        </w:r>
                      </w:p>
                      <w:p w14:paraId="6B8C6D4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F63091E" w14:textId="77777777" w:rsidR="003D76C2" w:rsidRDefault="00000000">
      <w:pPr>
        <w:pStyle w:val="ListParagraph"/>
        <w:numPr>
          <w:ilvl w:val="0"/>
          <w:numId w:val="8"/>
        </w:numPr>
        <w:tabs>
          <w:tab w:val="left" w:pos="1274"/>
        </w:tabs>
        <w:ind w:left="1274" w:right="1012"/>
        <w:jc w:val="both"/>
        <w:rPr>
          <w:sz w:val="20"/>
        </w:rPr>
      </w:pPr>
      <w:r>
        <w:rPr>
          <w:sz w:val="20"/>
        </w:rPr>
        <w:t>Create</w:t>
      </w:r>
      <w:r>
        <w:rPr>
          <w:spacing w:val="-13"/>
          <w:sz w:val="20"/>
        </w:rPr>
        <w:t xml:space="preserve"> </w:t>
      </w:r>
      <w:r>
        <w:rPr>
          <w:sz w:val="20"/>
        </w:rPr>
        <w:t>the</w:t>
      </w:r>
      <w:r>
        <w:rPr>
          <w:spacing w:val="-13"/>
          <w:sz w:val="20"/>
        </w:rPr>
        <w:t xml:space="preserve"> </w:t>
      </w:r>
      <w:r>
        <w:rPr>
          <w:sz w:val="20"/>
        </w:rPr>
        <w:t>custom</w:t>
      </w:r>
      <w:r>
        <w:rPr>
          <w:spacing w:val="-13"/>
          <w:sz w:val="20"/>
        </w:rPr>
        <w:t xml:space="preserve"> </w:t>
      </w:r>
      <w:r>
        <w:rPr>
          <w:sz w:val="20"/>
        </w:rPr>
        <w:t>test</w:t>
      </w:r>
      <w:r>
        <w:rPr>
          <w:spacing w:val="-13"/>
          <w:sz w:val="20"/>
        </w:rPr>
        <w:t xml:space="preserve"> </w:t>
      </w:r>
      <w:r>
        <w:rPr>
          <w:sz w:val="20"/>
        </w:rPr>
        <w:t>runner</w:t>
      </w:r>
      <w:r>
        <w:rPr>
          <w:spacing w:val="-13"/>
          <w:sz w:val="20"/>
        </w:rPr>
        <w:t xml:space="preserve"> </w:t>
      </w:r>
      <w:r>
        <w:rPr>
          <w:sz w:val="20"/>
        </w:rPr>
        <w:t>in</w:t>
      </w:r>
      <w:r>
        <w:rPr>
          <w:spacing w:val="-9"/>
          <w:sz w:val="20"/>
        </w:rPr>
        <w:t xml:space="preserve"> </w:t>
      </w:r>
      <w:r>
        <w:rPr>
          <w:sz w:val="20"/>
        </w:rPr>
        <w:t>the</w:t>
      </w:r>
      <w:r>
        <w:rPr>
          <w:spacing w:val="-3"/>
          <w:sz w:val="20"/>
        </w:rPr>
        <w:t xml:space="preserve"> </w:t>
      </w:r>
      <w:proofErr w:type="spellStart"/>
      <w:r>
        <w:rPr>
          <w:rFonts w:ascii="Courier New"/>
          <w:b/>
        </w:rPr>
        <w:t>androidTest</w:t>
      </w:r>
      <w:proofErr w:type="spellEnd"/>
      <w:r>
        <w:rPr>
          <w:rFonts w:ascii="Courier New"/>
          <w:b/>
          <w:spacing w:val="-33"/>
        </w:rPr>
        <w:t xml:space="preserve"> </w:t>
      </w:r>
      <w:r>
        <w:rPr>
          <w:sz w:val="20"/>
        </w:rPr>
        <w:t>folder.</w:t>
      </w:r>
      <w:r>
        <w:rPr>
          <w:spacing w:val="-4"/>
          <w:sz w:val="20"/>
        </w:rPr>
        <w:t xml:space="preserve"> </w:t>
      </w:r>
      <w:r>
        <w:rPr>
          <w:sz w:val="20"/>
        </w:rPr>
        <w:t>The</w:t>
      </w:r>
      <w:r>
        <w:rPr>
          <w:spacing w:val="-5"/>
          <w:sz w:val="20"/>
        </w:rPr>
        <w:t xml:space="preserve"> </w:t>
      </w:r>
      <w:r>
        <w:rPr>
          <w:sz w:val="20"/>
        </w:rPr>
        <w:t>runner will</w:t>
      </w:r>
      <w:r>
        <w:rPr>
          <w:spacing w:val="-13"/>
          <w:sz w:val="20"/>
        </w:rPr>
        <w:t xml:space="preserve"> </w:t>
      </w:r>
      <w:r>
        <w:rPr>
          <w:sz w:val="20"/>
        </w:rPr>
        <w:t>create</w:t>
      </w:r>
      <w:r>
        <w:rPr>
          <w:spacing w:val="-13"/>
          <w:sz w:val="20"/>
        </w:rPr>
        <w:t xml:space="preserve"> </w:t>
      </w:r>
      <w:r>
        <w:rPr>
          <w:sz w:val="20"/>
        </w:rPr>
        <w:t>an</w:t>
      </w:r>
      <w:r>
        <w:rPr>
          <w:spacing w:val="-13"/>
          <w:sz w:val="20"/>
        </w:rPr>
        <w:t xml:space="preserve"> </w:t>
      </w:r>
      <w:r>
        <w:rPr>
          <w:sz w:val="20"/>
        </w:rPr>
        <w:t>instance</w:t>
      </w:r>
      <w:r>
        <w:rPr>
          <w:spacing w:val="-13"/>
          <w:sz w:val="20"/>
        </w:rPr>
        <w:t xml:space="preserve"> </w:t>
      </w:r>
      <w:r>
        <w:rPr>
          <w:sz w:val="20"/>
        </w:rPr>
        <w:t>of</w:t>
      </w:r>
      <w:r>
        <w:rPr>
          <w:spacing w:val="-11"/>
          <w:sz w:val="20"/>
        </w:rPr>
        <w:t xml:space="preserve"> </w:t>
      </w:r>
      <w:proofErr w:type="spellStart"/>
      <w:r>
        <w:rPr>
          <w:rFonts w:ascii="Courier New"/>
          <w:b/>
        </w:rPr>
        <w:t>MyInstrumentedApplication</w:t>
      </w:r>
      <w:proofErr w:type="spellEnd"/>
      <w:r>
        <w:rPr>
          <w:rFonts w:ascii="Courier New"/>
          <w:b/>
          <w:spacing w:val="-33"/>
        </w:rPr>
        <w:t xml:space="preserve"> </w:t>
      </w:r>
      <w:r>
        <w:rPr>
          <w:sz w:val="20"/>
        </w:rPr>
        <w:t>instead</w:t>
      </w:r>
      <w:r>
        <w:rPr>
          <w:spacing w:val="-3"/>
          <w:sz w:val="20"/>
        </w:rPr>
        <w:t xml:space="preserve"> </w:t>
      </w:r>
      <w:r>
        <w:rPr>
          <w:sz w:val="20"/>
        </w:rPr>
        <w:t xml:space="preserve">of </w:t>
      </w:r>
      <w:proofErr w:type="spellStart"/>
      <w:r>
        <w:rPr>
          <w:rFonts w:ascii="Courier New"/>
          <w:b/>
          <w:spacing w:val="-2"/>
        </w:rPr>
        <w:t>MyApplication</w:t>
      </w:r>
      <w:proofErr w:type="spellEnd"/>
      <w:r>
        <w:rPr>
          <w:spacing w:val="-2"/>
          <w:sz w:val="20"/>
        </w:rPr>
        <w:t>:</w:t>
      </w:r>
    </w:p>
    <w:p w14:paraId="4561B3C4" w14:textId="77777777" w:rsidR="003D76C2" w:rsidRDefault="00D51F7C">
      <w:pPr>
        <w:pStyle w:val="BodyText"/>
        <w:spacing w:before="11"/>
        <w:rPr>
          <w:sz w:val="8"/>
        </w:rPr>
      </w:pPr>
      <w:r>
        <w:rPr>
          <w:noProof/>
        </w:rPr>
        <mc:AlternateContent>
          <mc:Choice Requires="wpg">
            <w:drawing>
              <wp:anchor distT="0" distB="0" distL="0" distR="0" simplePos="0" relativeHeight="487695360" behindDoc="1" locked="0" layoutInCell="1" allowOverlap="1" wp14:anchorId="3991CEBA" wp14:editId="29B47AA8">
                <wp:simplePos x="0" y="0"/>
                <wp:positionH relativeFrom="page">
                  <wp:posOffset>1120140</wp:posOffset>
                </wp:positionH>
                <wp:positionV relativeFrom="paragraph">
                  <wp:posOffset>91440</wp:posOffset>
                </wp:positionV>
                <wp:extent cx="5074920" cy="2263775"/>
                <wp:effectExtent l="0" t="0" r="5080" b="0"/>
                <wp:wrapTopAndBottom/>
                <wp:docPr id="795" name="docshapegroup7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764" y="144"/>
                          <a:chExt cx="7992" cy="3565"/>
                        </a:xfrm>
                      </wpg:grpSpPr>
                      <wps:wsp>
                        <wps:cNvPr id="796" name="docshape756"/>
                        <wps:cNvSpPr>
                          <a:spLocks/>
                        </wps:cNvSpPr>
                        <wps:spPr bwMode="auto">
                          <a:xfrm>
                            <a:off x="1764" y="154"/>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7" name="docshape757"/>
                        <wps:cNvSpPr>
                          <a:spLocks/>
                        </wps:cNvSpPr>
                        <wps:spPr bwMode="auto">
                          <a:xfrm>
                            <a:off x="1764" y="144"/>
                            <a:ext cx="7992" cy="3565"/>
                          </a:xfrm>
                          <a:custGeom>
                            <a:avLst/>
                            <a:gdLst>
                              <a:gd name="T0" fmla="+- 0 9756 1764"/>
                              <a:gd name="T1" fmla="*/ T0 w 7992"/>
                              <a:gd name="T2" fmla="+- 0 3689 144"/>
                              <a:gd name="T3" fmla="*/ 3689 h 3565"/>
                              <a:gd name="T4" fmla="+- 0 1764 1764"/>
                              <a:gd name="T5" fmla="*/ T4 w 7992"/>
                              <a:gd name="T6" fmla="+- 0 3689 144"/>
                              <a:gd name="T7" fmla="*/ 3689 h 3565"/>
                              <a:gd name="T8" fmla="+- 0 1764 1764"/>
                              <a:gd name="T9" fmla="*/ T8 w 7992"/>
                              <a:gd name="T10" fmla="+- 0 3709 144"/>
                              <a:gd name="T11" fmla="*/ 3709 h 3565"/>
                              <a:gd name="T12" fmla="+- 0 9756 1764"/>
                              <a:gd name="T13" fmla="*/ T12 w 7992"/>
                              <a:gd name="T14" fmla="+- 0 3709 144"/>
                              <a:gd name="T15" fmla="*/ 3709 h 3565"/>
                              <a:gd name="T16" fmla="+- 0 9756 1764"/>
                              <a:gd name="T17" fmla="*/ T16 w 7992"/>
                              <a:gd name="T18" fmla="+- 0 3689 144"/>
                              <a:gd name="T19" fmla="*/ 3689 h 3565"/>
                              <a:gd name="T20" fmla="+- 0 9756 1764"/>
                              <a:gd name="T21" fmla="*/ T20 w 7992"/>
                              <a:gd name="T22" fmla="+- 0 144 144"/>
                              <a:gd name="T23" fmla="*/ 144 h 3565"/>
                              <a:gd name="T24" fmla="+- 0 1764 1764"/>
                              <a:gd name="T25" fmla="*/ T24 w 7992"/>
                              <a:gd name="T26" fmla="+- 0 144 144"/>
                              <a:gd name="T27" fmla="*/ 144 h 3565"/>
                              <a:gd name="T28" fmla="+- 0 1764 1764"/>
                              <a:gd name="T29" fmla="*/ T28 w 7992"/>
                              <a:gd name="T30" fmla="+- 0 164 144"/>
                              <a:gd name="T31" fmla="*/ 164 h 3565"/>
                              <a:gd name="T32" fmla="+- 0 9756 1764"/>
                              <a:gd name="T33" fmla="*/ T32 w 7992"/>
                              <a:gd name="T34" fmla="+- 0 164 144"/>
                              <a:gd name="T35" fmla="*/ 164 h 3565"/>
                              <a:gd name="T36" fmla="+- 0 9756 176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5"/>
                                </a:moveTo>
                                <a:lnTo>
                                  <a:pt x="0" y="3545"/>
                                </a:lnTo>
                                <a:lnTo>
                                  <a:pt x="0" y="3565"/>
                                </a:lnTo>
                                <a:lnTo>
                                  <a:pt x="7992" y="3565"/>
                                </a:lnTo>
                                <a:lnTo>
                                  <a:pt x="7992" y="354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8" name="docshape758"/>
                        <wps:cNvSpPr txBox="1">
                          <a:spLocks/>
                        </wps:cNvSpPr>
                        <wps:spPr bwMode="auto">
                          <a:xfrm>
                            <a:off x="1764" y="164"/>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EA78E" w14:textId="77777777" w:rsidR="003D76C2" w:rsidRDefault="00000000">
                              <w:pPr>
                                <w:spacing w:before="22" w:line="560" w:lineRule="exact"/>
                                <w:ind w:left="885" w:right="840" w:hanging="432"/>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MyTestRunner</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AndroidJUnitRunner</w:t>
                              </w:r>
                              <w:proofErr w:type="spellEnd"/>
                              <w:r>
                                <w:rPr>
                                  <w:rFonts w:ascii="Courier New"/>
                                  <w:sz w:val="18"/>
                                </w:rPr>
                                <w:t>()</w:t>
                              </w:r>
                              <w:r>
                                <w:rPr>
                                  <w:rFonts w:ascii="Courier New"/>
                                  <w:spacing w:val="-10"/>
                                  <w:sz w:val="18"/>
                                </w:rPr>
                                <w:t xml:space="preserve"> </w:t>
                              </w:r>
                              <w:r>
                                <w:rPr>
                                  <w:rFonts w:ascii="Courier New"/>
                                  <w:sz w:val="18"/>
                                </w:rPr>
                                <w:t xml:space="preserve">{ </w:t>
                              </w:r>
                              <w:r>
                                <w:rPr>
                                  <w:rFonts w:ascii="Courier New"/>
                                  <w:spacing w:val="-2"/>
                                  <w:sz w:val="18"/>
                                </w:rPr>
                                <w:t>@Throws(Exception::class)</w:t>
                              </w:r>
                            </w:p>
                            <w:p w14:paraId="569EDC62" w14:textId="77777777" w:rsidR="003D76C2" w:rsidRDefault="00000000">
                              <w:pPr>
                                <w:spacing w:before="18" w:line="328" w:lineRule="auto"/>
                                <w:ind w:left="1317" w:right="4032" w:hanging="432"/>
                                <w:rPr>
                                  <w:rFonts w:ascii="Courier New"/>
                                  <w:sz w:val="18"/>
                                </w:rPr>
                              </w:pP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newApplication</w:t>
                              </w:r>
                              <w:proofErr w:type="spellEnd"/>
                              <w:r>
                                <w:rPr>
                                  <w:rFonts w:ascii="Courier New"/>
                                  <w:sz w:val="18"/>
                                </w:rPr>
                                <w:t xml:space="preserve">( cl: </w:t>
                              </w:r>
                              <w:proofErr w:type="spellStart"/>
                              <w:r>
                                <w:rPr>
                                  <w:rFonts w:ascii="Courier New"/>
                                  <w:sz w:val="18"/>
                                </w:rPr>
                                <w:t>ClassLoader</w:t>
                              </w:r>
                              <w:proofErr w:type="spellEnd"/>
                              <w:r>
                                <w:rPr>
                                  <w:rFonts w:ascii="Courier New"/>
                                  <w:sz w:val="18"/>
                                </w:rPr>
                                <w:t xml:space="preserve">?, </w:t>
                              </w:r>
                              <w:proofErr w:type="spellStart"/>
                              <w:r>
                                <w:rPr>
                                  <w:rFonts w:ascii="Courier New"/>
                                  <w:sz w:val="18"/>
                                </w:rPr>
                                <w:t>className</w:t>
                              </w:r>
                              <w:proofErr w:type="spellEnd"/>
                              <w:r>
                                <w:rPr>
                                  <w:rFonts w:ascii="Courier New"/>
                                  <w:sz w:val="18"/>
                                </w:rPr>
                                <w:t>: String?, context: Context?</w:t>
                              </w:r>
                            </w:p>
                            <w:p w14:paraId="277987BA" w14:textId="77777777" w:rsidR="003D76C2" w:rsidRDefault="00000000">
                              <w:pPr>
                                <w:spacing w:before="3"/>
                                <w:ind w:left="885"/>
                                <w:rPr>
                                  <w:rFonts w:ascii="Courier New"/>
                                  <w:sz w:val="18"/>
                                </w:rPr>
                              </w:pP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7C58A22A" w14:textId="77777777" w:rsidR="003D76C2" w:rsidRDefault="00000000">
                              <w:pPr>
                                <w:spacing w:before="79" w:line="235" w:lineRule="auto"/>
                                <w:ind w:left="1533" w:hanging="216"/>
                                <w:rPr>
                                  <w:rFonts w:ascii="Courier New"/>
                                  <w:sz w:val="18"/>
                                </w:rPr>
                              </w:pPr>
                              <w:r>
                                <w:rPr>
                                  <w:rFonts w:ascii="Courier New"/>
                                  <w:sz w:val="18"/>
                                </w:rPr>
                                <w:t xml:space="preserve">return </w:t>
                              </w:r>
                              <w:proofErr w:type="spellStart"/>
                              <w:r>
                                <w:rPr>
                                  <w:rFonts w:ascii="Courier New"/>
                                  <w:sz w:val="18"/>
                                </w:rPr>
                                <w:t>super.newApplication</w:t>
                              </w:r>
                              <w:proofErr w:type="spellEnd"/>
                              <w:r>
                                <w:rPr>
                                  <w:rFonts w:ascii="Courier New"/>
                                  <w:sz w:val="18"/>
                                </w:rPr>
                                <w:t xml:space="preserve">(cl, </w:t>
                              </w:r>
                              <w:proofErr w:type="spellStart"/>
                              <w:r>
                                <w:rPr>
                                  <w:rFonts w:ascii="Courier New"/>
                                  <w:sz w:val="18"/>
                                </w:rPr>
                                <w:t>MyInstrumentedApplication</w:t>
                              </w:r>
                              <w:proofErr w:type="spellEnd"/>
                              <w:r>
                                <w:rPr>
                                  <w:rFonts w:ascii="Courier New"/>
                                  <w:sz w:val="18"/>
                                </w:rPr>
                                <w:t>::class.java.name,</w:t>
                              </w:r>
                              <w:r>
                                <w:rPr>
                                  <w:rFonts w:ascii="Courier New"/>
                                  <w:spacing w:val="-29"/>
                                  <w:sz w:val="18"/>
                                </w:rPr>
                                <w:t xml:space="preserve"> </w:t>
                              </w:r>
                              <w:r>
                                <w:rPr>
                                  <w:rFonts w:ascii="Courier New"/>
                                  <w:sz w:val="18"/>
                                </w:rPr>
                                <w:t>context)</w:t>
                              </w:r>
                            </w:p>
                            <w:p w14:paraId="6F521CEA" w14:textId="77777777" w:rsidR="003D76C2" w:rsidRDefault="00000000">
                              <w:pPr>
                                <w:spacing w:before="17"/>
                                <w:ind w:left="885"/>
                                <w:rPr>
                                  <w:rFonts w:ascii="Courier New"/>
                                  <w:sz w:val="18"/>
                                </w:rPr>
                              </w:pPr>
                              <w:r>
                                <w:rPr>
                                  <w:rFonts w:ascii="Courier New"/>
                                  <w:sz w:val="18"/>
                                </w:rPr>
                                <w:t>}</w:t>
                              </w:r>
                            </w:p>
                            <w:p w14:paraId="3C2C405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91CEBA" id="docshapegroup755" o:spid="_x0000_s1656" style="position:absolute;margin-left:88.2pt;margin-top:7.2pt;width:399.6pt;height:178.25pt;z-index:-15621120;mso-wrap-distance-left:0;mso-wrap-distance-right:0;mso-position-horizontal-relative:page;mso-position-vertical-relative:text" coordorigin="176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">
                <v:rect id="docshape756" o:spid="_x0000_s1657" style="position:absolute;left:1764;top:154;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" fillcolor="#f6f6f6" stroked="f">
                  <v:path arrowok="t"/>
                </v:rect>
                <v:shape id="docshape757" o:spid="_x0000_s1658" style="position:absolute;left:1764;top:144;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" path="m7992,3545l,3545r,20l7992,3565r,-20xm7992,l,,,20r7992,l7992,xe" fillcolor="#dadada" stroked="f">
                  <v:path arrowok="t" o:connecttype="custom" o:connectlocs="7992,3689;0,3689;0,3709;7992,3709;7992,3689;7992,144;0,144;0,164;7992,164;7992,144" o:connectangles="0,0,0,0,0,0,0,0,0,0"/>
                </v:shape>
                <v:shape id="docshape758" o:spid="_x0000_s1659" type="#_x0000_t202" style="position:absolute;left:1764;top:164;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" filled="f" stroked="f">
                  <v:path arrowok="t"/>
                  <v:textbox inset="0,0,0,0">
                    <w:txbxContent>
                      <w:p w14:paraId="58EEA78E" w14:textId="77777777" w:rsidR="003D76C2" w:rsidRDefault="00000000">
                        <w:pPr>
                          <w:spacing w:before="22" w:line="560" w:lineRule="exact"/>
                          <w:ind w:left="885" w:right="840" w:hanging="432"/>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MyTestRunner</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AndroidJUnitRunner</w:t>
                        </w:r>
                        <w:proofErr w:type="spellEnd"/>
                        <w:r>
                          <w:rPr>
                            <w:rFonts w:ascii="Courier New"/>
                            <w:sz w:val="18"/>
                          </w:rPr>
                          <w:t>()</w:t>
                        </w:r>
                        <w:r>
                          <w:rPr>
                            <w:rFonts w:ascii="Courier New"/>
                            <w:spacing w:val="-10"/>
                            <w:sz w:val="18"/>
                          </w:rPr>
                          <w:t xml:space="preserve"> </w:t>
                        </w:r>
                        <w:r>
                          <w:rPr>
                            <w:rFonts w:ascii="Courier New"/>
                            <w:sz w:val="18"/>
                          </w:rPr>
                          <w:t xml:space="preserve">{ </w:t>
                        </w:r>
                        <w:r>
                          <w:rPr>
                            <w:rFonts w:ascii="Courier New"/>
                            <w:spacing w:val="-2"/>
                            <w:sz w:val="18"/>
                          </w:rPr>
                          <w:t>@Throws(Exception::class)</w:t>
                        </w:r>
                      </w:p>
                      <w:p w14:paraId="569EDC62" w14:textId="77777777" w:rsidR="003D76C2" w:rsidRDefault="00000000">
                        <w:pPr>
                          <w:spacing w:before="18" w:line="328" w:lineRule="auto"/>
                          <w:ind w:left="1317" w:right="4032" w:hanging="432"/>
                          <w:rPr>
                            <w:rFonts w:ascii="Courier New"/>
                            <w:sz w:val="18"/>
                          </w:rPr>
                        </w:pP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newApplication</w:t>
                        </w:r>
                        <w:proofErr w:type="spellEnd"/>
                        <w:r>
                          <w:rPr>
                            <w:rFonts w:ascii="Courier New"/>
                            <w:sz w:val="18"/>
                          </w:rPr>
                          <w:t xml:space="preserve">( cl: </w:t>
                        </w:r>
                        <w:proofErr w:type="spellStart"/>
                        <w:r>
                          <w:rPr>
                            <w:rFonts w:ascii="Courier New"/>
                            <w:sz w:val="18"/>
                          </w:rPr>
                          <w:t>ClassLoader</w:t>
                        </w:r>
                        <w:proofErr w:type="spellEnd"/>
                        <w:r>
                          <w:rPr>
                            <w:rFonts w:ascii="Courier New"/>
                            <w:sz w:val="18"/>
                          </w:rPr>
                          <w:t xml:space="preserve">?, </w:t>
                        </w:r>
                        <w:proofErr w:type="spellStart"/>
                        <w:r>
                          <w:rPr>
                            <w:rFonts w:ascii="Courier New"/>
                            <w:sz w:val="18"/>
                          </w:rPr>
                          <w:t>className</w:t>
                        </w:r>
                        <w:proofErr w:type="spellEnd"/>
                        <w:r>
                          <w:rPr>
                            <w:rFonts w:ascii="Courier New"/>
                            <w:sz w:val="18"/>
                          </w:rPr>
                          <w:t>: String?, context: Context?</w:t>
                        </w:r>
                      </w:p>
                      <w:p w14:paraId="277987BA" w14:textId="77777777" w:rsidR="003D76C2" w:rsidRDefault="00000000">
                        <w:pPr>
                          <w:spacing w:before="3"/>
                          <w:ind w:left="885"/>
                          <w:rPr>
                            <w:rFonts w:ascii="Courier New"/>
                            <w:sz w:val="18"/>
                          </w:rPr>
                        </w:pP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7C58A22A" w14:textId="77777777" w:rsidR="003D76C2" w:rsidRDefault="00000000">
                        <w:pPr>
                          <w:spacing w:before="79" w:line="235" w:lineRule="auto"/>
                          <w:ind w:left="1533" w:hanging="216"/>
                          <w:rPr>
                            <w:rFonts w:ascii="Courier New"/>
                            <w:sz w:val="18"/>
                          </w:rPr>
                        </w:pPr>
                        <w:r>
                          <w:rPr>
                            <w:rFonts w:ascii="Courier New"/>
                            <w:sz w:val="18"/>
                          </w:rPr>
                          <w:t xml:space="preserve">return </w:t>
                        </w:r>
                        <w:proofErr w:type="spellStart"/>
                        <w:r>
                          <w:rPr>
                            <w:rFonts w:ascii="Courier New"/>
                            <w:sz w:val="18"/>
                          </w:rPr>
                          <w:t>super.newApplication</w:t>
                        </w:r>
                        <w:proofErr w:type="spellEnd"/>
                        <w:r>
                          <w:rPr>
                            <w:rFonts w:ascii="Courier New"/>
                            <w:sz w:val="18"/>
                          </w:rPr>
                          <w:t xml:space="preserve">(cl, </w:t>
                        </w:r>
                        <w:proofErr w:type="spellStart"/>
                        <w:r>
                          <w:rPr>
                            <w:rFonts w:ascii="Courier New"/>
                            <w:sz w:val="18"/>
                          </w:rPr>
                          <w:t>MyInstrumentedApplication</w:t>
                        </w:r>
                        <w:proofErr w:type="spellEnd"/>
                        <w:r>
                          <w:rPr>
                            <w:rFonts w:ascii="Courier New"/>
                            <w:sz w:val="18"/>
                          </w:rPr>
                          <w:t>::class.java.name,</w:t>
                        </w:r>
                        <w:r>
                          <w:rPr>
                            <w:rFonts w:ascii="Courier New"/>
                            <w:spacing w:val="-29"/>
                            <w:sz w:val="18"/>
                          </w:rPr>
                          <w:t xml:space="preserve"> </w:t>
                        </w:r>
                        <w:r>
                          <w:rPr>
                            <w:rFonts w:ascii="Courier New"/>
                            <w:sz w:val="18"/>
                          </w:rPr>
                          <w:t>context)</w:t>
                        </w:r>
                      </w:p>
                      <w:p w14:paraId="6F521CEA" w14:textId="77777777" w:rsidR="003D76C2" w:rsidRDefault="00000000">
                        <w:pPr>
                          <w:spacing w:before="17"/>
                          <w:ind w:left="885"/>
                          <w:rPr>
                            <w:rFonts w:ascii="Courier New"/>
                            <w:sz w:val="18"/>
                          </w:rPr>
                        </w:pPr>
                        <w:r>
                          <w:rPr>
                            <w:rFonts w:ascii="Courier New"/>
                            <w:sz w:val="18"/>
                          </w:rPr>
                          <w:t>}</w:t>
                        </w:r>
                      </w:p>
                      <w:p w14:paraId="3C2C405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03A4762" w14:textId="77777777" w:rsidR="003D76C2" w:rsidRDefault="00000000">
      <w:pPr>
        <w:pStyle w:val="ListParagraph"/>
        <w:numPr>
          <w:ilvl w:val="0"/>
          <w:numId w:val="8"/>
        </w:numPr>
        <w:tabs>
          <w:tab w:val="left" w:pos="1274"/>
        </w:tabs>
        <w:spacing w:line="247" w:lineRule="auto"/>
        <w:ind w:left="1274" w:right="505"/>
        <w:jc w:val="left"/>
        <w:rPr>
          <w:sz w:val="20"/>
        </w:rPr>
      </w:pPr>
      <w:r>
        <w:rPr>
          <w:sz w:val="20"/>
        </w:rPr>
        <w:t>Finally,</w:t>
      </w:r>
      <w:r>
        <w:rPr>
          <w:spacing w:val="-3"/>
          <w:sz w:val="20"/>
        </w:rPr>
        <w:t xml:space="preserve"> </w:t>
      </w:r>
      <w:r>
        <w:rPr>
          <w:sz w:val="20"/>
        </w:rPr>
        <w:t>add</w:t>
      </w:r>
      <w:r>
        <w:rPr>
          <w:spacing w:val="-4"/>
          <w:sz w:val="20"/>
        </w:rPr>
        <w:t xml:space="preserve"> </w:t>
      </w:r>
      <w:r>
        <w:rPr>
          <w:sz w:val="20"/>
        </w:rPr>
        <w:t>the</w:t>
      </w:r>
      <w:r>
        <w:rPr>
          <w:spacing w:val="-3"/>
          <w:sz w:val="20"/>
        </w:rPr>
        <w:t xml:space="preserve"> </w:t>
      </w:r>
      <w:r>
        <w:rPr>
          <w:sz w:val="20"/>
        </w:rPr>
        <w:t>Gradle</w:t>
      </w:r>
      <w:r>
        <w:rPr>
          <w:spacing w:val="-3"/>
          <w:sz w:val="20"/>
        </w:rPr>
        <w:t xml:space="preserve"> </w:t>
      </w:r>
      <w:r>
        <w:rPr>
          <w:sz w:val="20"/>
        </w:rPr>
        <w:t>configuration</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test</w:t>
      </w:r>
      <w:r>
        <w:rPr>
          <w:spacing w:val="-3"/>
          <w:sz w:val="20"/>
        </w:rPr>
        <w:t xml:space="preserve"> </w:t>
      </w:r>
      <w:r>
        <w:rPr>
          <w:sz w:val="20"/>
        </w:rPr>
        <w:t>runner</w:t>
      </w:r>
      <w:r>
        <w:rPr>
          <w:spacing w:val="-4"/>
          <w:sz w:val="20"/>
        </w:rPr>
        <w:t xml:space="preserve"> </w:t>
      </w:r>
      <w:r>
        <w:rPr>
          <w:sz w:val="20"/>
        </w:rPr>
        <w:t>to</w:t>
      </w:r>
      <w:r>
        <w:rPr>
          <w:spacing w:val="-3"/>
          <w:sz w:val="20"/>
        </w:rPr>
        <w:t xml:space="preserve"> </w:t>
      </w:r>
      <w:r>
        <w:rPr>
          <w:sz w:val="20"/>
        </w:rPr>
        <w:t>let</w:t>
      </w:r>
      <w:r>
        <w:rPr>
          <w:spacing w:val="-3"/>
          <w:sz w:val="20"/>
        </w:rPr>
        <w:t xml:space="preserve"> </w:t>
      </w:r>
      <w:r>
        <w:rPr>
          <w:sz w:val="20"/>
        </w:rPr>
        <w:t>Gradle</w:t>
      </w:r>
      <w:r>
        <w:rPr>
          <w:spacing w:val="-3"/>
          <w:sz w:val="20"/>
        </w:rPr>
        <w:t xml:space="preserve"> </w:t>
      </w:r>
      <w:r>
        <w:rPr>
          <w:sz w:val="20"/>
        </w:rPr>
        <w:t>know</w:t>
      </w:r>
      <w:r>
        <w:rPr>
          <w:spacing w:val="-3"/>
          <w:sz w:val="20"/>
        </w:rPr>
        <w:t xml:space="preserve"> </w:t>
      </w:r>
      <w:r>
        <w:rPr>
          <w:sz w:val="20"/>
        </w:rPr>
        <w:t>to execute our test runner instead of the default one:</w:t>
      </w:r>
    </w:p>
    <w:p w14:paraId="66D16AFE" w14:textId="77777777" w:rsidR="003D76C2" w:rsidRDefault="00D51F7C">
      <w:pPr>
        <w:pStyle w:val="BodyText"/>
        <w:spacing w:before="9"/>
        <w:rPr>
          <w:sz w:val="8"/>
        </w:rPr>
      </w:pPr>
      <w:r>
        <w:rPr>
          <w:noProof/>
        </w:rPr>
        <mc:AlternateContent>
          <mc:Choice Requires="wpg">
            <w:drawing>
              <wp:anchor distT="0" distB="0" distL="0" distR="0" simplePos="0" relativeHeight="487695872" behindDoc="1" locked="0" layoutInCell="1" allowOverlap="1" wp14:anchorId="0BD244A5" wp14:editId="1CA0179B">
                <wp:simplePos x="0" y="0"/>
                <wp:positionH relativeFrom="page">
                  <wp:posOffset>1120140</wp:posOffset>
                </wp:positionH>
                <wp:positionV relativeFrom="paragraph">
                  <wp:posOffset>90170</wp:posOffset>
                </wp:positionV>
                <wp:extent cx="5074920" cy="1374775"/>
                <wp:effectExtent l="0" t="0" r="5080" b="0"/>
                <wp:wrapTopAndBottom/>
                <wp:docPr id="791" name="docshapegroup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764" y="142"/>
                          <a:chExt cx="7992" cy="2165"/>
                        </a:xfrm>
                      </wpg:grpSpPr>
                      <wps:wsp>
                        <wps:cNvPr id="792" name="docshape760"/>
                        <wps:cNvSpPr>
                          <a:spLocks/>
                        </wps:cNvSpPr>
                        <wps:spPr bwMode="auto">
                          <a:xfrm>
                            <a:off x="1764" y="151"/>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3" name="docshape761"/>
                        <wps:cNvSpPr>
                          <a:spLocks/>
                        </wps:cNvSpPr>
                        <wps:spPr bwMode="auto">
                          <a:xfrm>
                            <a:off x="1764" y="141"/>
                            <a:ext cx="7992" cy="2165"/>
                          </a:xfrm>
                          <a:custGeom>
                            <a:avLst/>
                            <a:gdLst>
                              <a:gd name="T0" fmla="+- 0 9756 1764"/>
                              <a:gd name="T1" fmla="*/ T0 w 7992"/>
                              <a:gd name="T2" fmla="+- 0 2286 142"/>
                              <a:gd name="T3" fmla="*/ 2286 h 2165"/>
                              <a:gd name="T4" fmla="+- 0 1764 1764"/>
                              <a:gd name="T5" fmla="*/ T4 w 7992"/>
                              <a:gd name="T6" fmla="+- 0 2286 142"/>
                              <a:gd name="T7" fmla="*/ 2286 h 2165"/>
                              <a:gd name="T8" fmla="+- 0 1764 1764"/>
                              <a:gd name="T9" fmla="*/ T8 w 7992"/>
                              <a:gd name="T10" fmla="+- 0 2306 142"/>
                              <a:gd name="T11" fmla="*/ 2306 h 2165"/>
                              <a:gd name="T12" fmla="+- 0 9756 1764"/>
                              <a:gd name="T13" fmla="*/ T12 w 7992"/>
                              <a:gd name="T14" fmla="+- 0 2306 142"/>
                              <a:gd name="T15" fmla="*/ 2306 h 2165"/>
                              <a:gd name="T16" fmla="+- 0 9756 1764"/>
                              <a:gd name="T17" fmla="*/ T16 w 7992"/>
                              <a:gd name="T18" fmla="+- 0 2286 142"/>
                              <a:gd name="T19" fmla="*/ 2286 h 2165"/>
                              <a:gd name="T20" fmla="+- 0 9756 1764"/>
                              <a:gd name="T21" fmla="*/ T20 w 7992"/>
                              <a:gd name="T22" fmla="+- 0 142 142"/>
                              <a:gd name="T23" fmla="*/ 142 h 2165"/>
                              <a:gd name="T24" fmla="+- 0 1764 1764"/>
                              <a:gd name="T25" fmla="*/ T24 w 7992"/>
                              <a:gd name="T26" fmla="+- 0 142 142"/>
                              <a:gd name="T27" fmla="*/ 142 h 2165"/>
                              <a:gd name="T28" fmla="+- 0 1764 1764"/>
                              <a:gd name="T29" fmla="*/ T28 w 7992"/>
                              <a:gd name="T30" fmla="+- 0 162 142"/>
                              <a:gd name="T31" fmla="*/ 162 h 2165"/>
                              <a:gd name="T32" fmla="+- 0 9756 1764"/>
                              <a:gd name="T33" fmla="*/ T32 w 7992"/>
                              <a:gd name="T34" fmla="+- 0 162 142"/>
                              <a:gd name="T35" fmla="*/ 162 h 2165"/>
                              <a:gd name="T36" fmla="+- 0 9756 1764"/>
                              <a:gd name="T37" fmla="*/ T36 w 7992"/>
                              <a:gd name="T38" fmla="+- 0 142 142"/>
                              <a:gd name="T39" fmla="*/ 142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4" name="docshape762"/>
                        <wps:cNvSpPr txBox="1">
                          <a:spLocks/>
                        </wps:cNvSpPr>
                        <wps:spPr bwMode="auto">
                          <a:xfrm>
                            <a:off x="1764" y="161"/>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BB98E" w14:textId="77777777" w:rsidR="003D76C2" w:rsidRDefault="00000000">
                              <w:pPr>
                                <w:spacing w:before="40"/>
                                <w:ind w:left="453"/>
                                <w:rPr>
                                  <w:rFonts w:ascii="Courier New"/>
                                  <w:sz w:val="18"/>
                                </w:rPr>
                              </w:pPr>
                              <w:r>
                                <w:rPr>
                                  <w:rFonts w:ascii="Courier New"/>
                                  <w:sz w:val="18"/>
                                </w:rPr>
                                <w:t>android</w:t>
                              </w:r>
                              <w:r>
                                <w:rPr>
                                  <w:rFonts w:ascii="Courier New"/>
                                  <w:spacing w:val="-7"/>
                                  <w:sz w:val="18"/>
                                </w:rPr>
                                <w:t xml:space="preserve"> </w:t>
                              </w:r>
                              <w:r>
                                <w:rPr>
                                  <w:rFonts w:ascii="Courier New"/>
                                  <w:spacing w:val="-10"/>
                                  <w:sz w:val="18"/>
                                </w:rPr>
                                <w:t>{</w:t>
                              </w:r>
                            </w:p>
                            <w:p w14:paraId="072A3011" w14:textId="77777777" w:rsidR="003D76C2" w:rsidRDefault="00000000">
                              <w:pPr>
                                <w:spacing w:before="76"/>
                                <w:ind w:left="885"/>
                                <w:rPr>
                                  <w:rFonts w:ascii="Courier New"/>
                                  <w:sz w:val="18"/>
                                </w:rPr>
                              </w:pPr>
                              <w:r>
                                <w:rPr>
                                  <w:rFonts w:ascii="Courier New"/>
                                  <w:spacing w:val="-5"/>
                                  <w:sz w:val="18"/>
                                </w:rPr>
                                <w:t>...</w:t>
                              </w:r>
                            </w:p>
                            <w:p w14:paraId="7882A77B" w14:textId="77777777" w:rsidR="003D76C2" w:rsidRDefault="00000000">
                              <w:pPr>
                                <w:spacing w:before="76"/>
                                <w:ind w:left="885"/>
                                <w:rPr>
                                  <w:rFonts w:ascii="Courier New"/>
                                  <w:sz w:val="18"/>
                                </w:rPr>
                              </w:pPr>
                              <w:proofErr w:type="spellStart"/>
                              <w:r>
                                <w:rPr>
                                  <w:rFonts w:ascii="Courier New"/>
                                  <w:w w:val="90"/>
                                  <w:sz w:val="18"/>
                                </w:rPr>
                                <w:t>defaultConfig</w:t>
                              </w:r>
                              <w:proofErr w:type="spellEnd"/>
                              <w:r>
                                <w:rPr>
                                  <w:rFonts w:ascii="Courier New"/>
                                  <w:spacing w:val="15"/>
                                  <w:sz w:val="18"/>
                                </w:rPr>
                                <w:t xml:space="preserve"> </w:t>
                              </w:r>
                              <w:r>
                                <w:rPr>
                                  <w:rFonts w:ascii="Courier New"/>
                                  <w:spacing w:val="-10"/>
                                  <w:sz w:val="18"/>
                                </w:rPr>
                                <w:t>{</w:t>
                              </w:r>
                            </w:p>
                            <w:p w14:paraId="47601970" w14:textId="77777777" w:rsidR="003D76C2" w:rsidRDefault="00000000">
                              <w:pPr>
                                <w:spacing w:before="79" w:line="235" w:lineRule="auto"/>
                                <w:ind w:left="1533" w:hanging="216"/>
                                <w:rPr>
                                  <w:rFonts w:ascii="Courier New"/>
                                  <w:sz w:val="18"/>
                                </w:rPr>
                              </w:pPr>
                              <w:proofErr w:type="spellStart"/>
                              <w:r>
                                <w:rPr>
                                  <w:rFonts w:ascii="Courier New"/>
                                  <w:spacing w:val="-2"/>
                                  <w:sz w:val="18"/>
                                </w:rPr>
                                <w:t>testInstrumentationRunner</w:t>
                              </w:r>
                              <w:proofErr w:type="spellEnd"/>
                              <w:r>
                                <w:rPr>
                                  <w:rFonts w:ascii="Courier New"/>
                                  <w:spacing w:val="-2"/>
                                  <w:sz w:val="18"/>
                                </w:rPr>
                                <w:t xml:space="preserve"> "</w:t>
                              </w:r>
                              <w:proofErr w:type="spellStart"/>
                              <w:r>
                                <w:rPr>
                                  <w:rFonts w:ascii="Courier New"/>
                                  <w:spacing w:val="-2"/>
                                  <w:sz w:val="18"/>
                                </w:rPr>
                                <w:t>com.android.testable.myapplication.MyTestRunner</w:t>
                              </w:r>
                              <w:proofErr w:type="spellEnd"/>
                              <w:r>
                                <w:rPr>
                                  <w:rFonts w:ascii="Courier New"/>
                                  <w:spacing w:val="-2"/>
                                  <w:sz w:val="18"/>
                                </w:rPr>
                                <w:t>"</w:t>
                              </w:r>
                            </w:p>
                            <w:p w14:paraId="4CBCABFD" w14:textId="77777777" w:rsidR="003D76C2" w:rsidRDefault="00000000">
                              <w:pPr>
                                <w:spacing w:before="18"/>
                                <w:ind w:left="885"/>
                                <w:rPr>
                                  <w:rFonts w:ascii="Courier New"/>
                                  <w:sz w:val="18"/>
                                </w:rPr>
                              </w:pPr>
                              <w:r>
                                <w:rPr>
                                  <w:rFonts w:ascii="Courier New"/>
                                  <w:sz w:val="18"/>
                                </w:rPr>
                                <w:t>}</w:t>
                              </w:r>
                            </w:p>
                            <w:p w14:paraId="7D1EDBA1" w14:textId="77777777" w:rsidR="003D76C2" w:rsidRDefault="00000000">
                              <w:pPr>
                                <w:spacing w:before="76"/>
                                <w:ind w:left="885"/>
                                <w:rPr>
                                  <w:rFonts w:ascii="Courier New"/>
                                  <w:sz w:val="18"/>
                                </w:rPr>
                              </w:pPr>
                              <w:r>
                                <w:rPr>
                                  <w:rFonts w:ascii="Courier New"/>
                                  <w:spacing w:val="-5"/>
                                  <w:sz w:val="18"/>
                                </w:rPr>
                                <w:t>...</w:t>
                              </w:r>
                            </w:p>
                            <w:p w14:paraId="23DC9DB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D244A5" id="docshapegroup759" o:spid="_x0000_s1660" style="position:absolute;margin-left:88.2pt;margin-top:7.1pt;width:399.6pt;height:108.25pt;z-index:-15620608;mso-wrap-distance-left:0;mso-wrap-distance-right:0;mso-position-horizontal-relative:page;mso-position-vertical-relative:text" coordorigin="1764,142"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">
                <v:rect id="docshape760" o:spid="_x0000_s1661" style="position:absolute;left:1764;top:151;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" fillcolor="#f6f6f6" stroked="f">
                  <v:path arrowok="t"/>
                </v:rect>
                <v:shape id="docshape761" o:spid="_x0000_s1662" style="position:absolute;left:1764;top:141;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" path="m7992,2144l,2144r,20l7992,2164r,-20xm7992,l,,,20r7992,l7992,xe" fillcolor="#dadada" stroked="f">
                  <v:path arrowok="t" o:connecttype="custom" o:connectlocs="7992,2286;0,2286;0,2306;7992,2306;7992,2286;7992,142;0,142;0,162;7992,162;7992,142" o:connectangles="0,0,0,0,0,0,0,0,0,0"/>
                </v:shape>
                <v:shape id="docshape762" o:spid="_x0000_s1663" type="#_x0000_t202" style="position:absolute;left:1764;top:161;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" filled="f" stroked="f">
                  <v:path arrowok="t"/>
                  <v:textbox inset="0,0,0,0">
                    <w:txbxContent>
                      <w:p w14:paraId="0E9BB98E" w14:textId="77777777" w:rsidR="003D76C2" w:rsidRDefault="00000000">
                        <w:pPr>
                          <w:spacing w:before="40"/>
                          <w:ind w:left="453"/>
                          <w:rPr>
                            <w:rFonts w:ascii="Courier New"/>
                            <w:sz w:val="18"/>
                          </w:rPr>
                        </w:pPr>
                        <w:r>
                          <w:rPr>
                            <w:rFonts w:ascii="Courier New"/>
                            <w:sz w:val="18"/>
                          </w:rPr>
                          <w:t>android</w:t>
                        </w:r>
                        <w:r>
                          <w:rPr>
                            <w:rFonts w:ascii="Courier New"/>
                            <w:spacing w:val="-7"/>
                            <w:sz w:val="18"/>
                          </w:rPr>
                          <w:t xml:space="preserve"> </w:t>
                        </w:r>
                        <w:r>
                          <w:rPr>
                            <w:rFonts w:ascii="Courier New"/>
                            <w:spacing w:val="-10"/>
                            <w:sz w:val="18"/>
                          </w:rPr>
                          <w:t>{</w:t>
                        </w:r>
                      </w:p>
                      <w:p w14:paraId="072A3011" w14:textId="77777777" w:rsidR="003D76C2" w:rsidRDefault="00000000">
                        <w:pPr>
                          <w:spacing w:before="76"/>
                          <w:ind w:left="885"/>
                          <w:rPr>
                            <w:rFonts w:ascii="Courier New"/>
                            <w:sz w:val="18"/>
                          </w:rPr>
                        </w:pPr>
                        <w:r>
                          <w:rPr>
                            <w:rFonts w:ascii="Courier New"/>
                            <w:spacing w:val="-5"/>
                            <w:sz w:val="18"/>
                          </w:rPr>
                          <w:t>...</w:t>
                        </w:r>
                      </w:p>
                      <w:p w14:paraId="7882A77B" w14:textId="77777777" w:rsidR="003D76C2" w:rsidRDefault="00000000">
                        <w:pPr>
                          <w:spacing w:before="76"/>
                          <w:ind w:left="885"/>
                          <w:rPr>
                            <w:rFonts w:ascii="Courier New"/>
                            <w:sz w:val="18"/>
                          </w:rPr>
                        </w:pPr>
                        <w:proofErr w:type="spellStart"/>
                        <w:r>
                          <w:rPr>
                            <w:rFonts w:ascii="Courier New"/>
                            <w:w w:val="90"/>
                            <w:sz w:val="18"/>
                          </w:rPr>
                          <w:t>defaultConfig</w:t>
                        </w:r>
                        <w:proofErr w:type="spellEnd"/>
                        <w:r>
                          <w:rPr>
                            <w:rFonts w:ascii="Courier New"/>
                            <w:spacing w:val="15"/>
                            <w:sz w:val="18"/>
                          </w:rPr>
                          <w:t xml:space="preserve"> </w:t>
                        </w:r>
                        <w:r>
                          <w:rPr>
                            <w:rFonts w:ascii="Courier New"/>
                            <w:spacing w:val="-10"/>
                            <w:sz w:val="18"/>
                          </w:rPr>
                          <w:t>{</w:t>
                        </w:r>
                      </w:p>
                      <w:p w14:paraId="47601970" w14:textId="77777777" w:rsidR="003D76C2" w:rsidRDefault="00000000">
                        <w:pPr>
                          <w:spacing w:before="79" w:line="235" w:lineRule="auto"/>
                          <w:ind w:left="1533" w:hanging="216"/>
                          <w:rPr>
                            <w:rFonts w:ascii="Courier New"/>
                            <w:sz w:val="18"/>
                          </w:rPr>
                        </w:pPr>
                        <w:proofErr w:type="spellStart"/>
                        <w:r>
                          <w:rPr>
                            <w:rFonts w:ascii="Courier New"/>
                            <w:spacing w:val="-2"/>
                            <w:sz w:val="18"/>
                          </w:rPr>
                          <w:t>testInstrumentationRunner</w:t>
                        </w:r>
                        <w:proofErr w:type="spellEnd"/>
                        <w:r>
                          <w:rPr>
                            <w:rFonts w:ascii="Courier New"/>
                            <w:spacing w:val="-2"/>
                            <w:sz w:val="18"/>
                          </w:rPr>
                          <w:t xml:space="preserve"> "</w:t>
                        </w:r>
                        <w:proofErr w:type="spellStart"/>
                        <w:r>
                          <w:rPr>
                            <w:rFonts w:ascii="Courier New"/>
                            <w:spacing w:val="-2"/>
                            <w:sz w:val="18"/>
                          </w:rPr>
                          <w:t>com.android.testable.myapplication.MyTestRunner</w:t>
                        </w:r>
                        <w:proofErr w:type="spellEnd"/>
                        <w:r>
                          <w:rPr>
                            <w:rFonts w:ascii="Courier New"/>
                            <w:spacing w:val="-2"/>
                            <w:sz w:val="18"/>
                          </w:rPr>
                          <w:t>"</w:t>
                        </w:r>
                      </w:p>
                      <w:p w14:paraId="4CBCABFD" w14:textId="77777777" w:rsidR="003D76C2" w:rsidRDefault="00000000">
                        <w:pPr>
                          <w:spacing w:before="18"/>
                          <w:ind w:left="885"/>
                          <w:rPr>
                            <w:rFonts w:ascii="Courier New"/>
                            <w:sz w:val="18"/>
                          </w:rPr>
                        </w:pPr>
                        <w:r>
                          <w:rPr>
                            <w:rFonts w:ascii="Courier New"/>
                            <w:sz w:val="18"/>
                          </w:rPr>
                          <w:t>}</w:t>
                        </w:r>
                      </w:p>
                      <w:p w14:paraId="7D1EDBA1" w14:textId="77777777" w:rsidR="003D76C2" w:rsidRDefault="00000000">
                        <w:pPr>
                          <w:spacing w:before="76"/>
                          <w:ind w:left="885"/>
                          <w:rPr>
                            <w:rFonts w:ascii="Courier New"/>
                            <w:sz w:val="18"/>
                          </w:rPr>
                        </w:pPr>
                        <w:r>
                          <w:rPr>
                            <w:rFonts w:ascii="Courier New"/>
                            <w:spacing w:val="-5"/>
                            <w:sz w:val="18"/>
                          </w:rPr>
                          <w:t>...</w:t>
                        </w:r>
                      </w:p>
                      <w:p w14:paraId="23DC9DB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B027DCD" w14:textId="77777777" w:rsidR="003D76C2" w:rsidRDefault="003D76C2">
      <w:pPr>
        <w:rPr>
          <w:sz w:val="8"/>
        </w:rPr>
        <w:sectPr w:rsidR="003D76C2">
          <w:pgSz w:w="10800" w:h="13320"/>
          <w:pgMar w:top="1120" w:right="920" w:bottom="280" w:left="940" w:header="695" w:footer="0" w:gutter="0"/>
          <w:cols w:space="720"/>
        </w:sectPr>
      </w:pPr>
    </w:p>
    <w:p w14:paraId="79A0C7AF" w14:textId="77777777" w:rsidR="003D76C2" w:rsidRDefault="003D76C2">
      <w:pPr>
        <w:pStyle w:val="BodyText"/>
        <w:spacing w:before="12"/>
        <w:rPr>
          <w:sz w:val="7"/>
        </w:rPr>
      </w:pPr>
    </w:p>
    <w:p w14:paraId="281976D7" w14:textId="77777777" w:rsidR="003D76C2" w:rsidRDefault="00000000">
      <w:pPr>
        <w:pStyle w:val="ListParagraph"/>
        <w:numPr>
          <w:ilvl w:val="0"/>
          <w:numId w:val="8"/>
        </w:numPr>
        <w:tabs>
          <w:tab w:val="left" w:pos="554"/>
        </w:tabs>
        <w:spacing w:before="101" w:line="247" w:lineRule="auto"/>
        <w:ind w:right="1217"/>
        <w:jc w:val="left"/>
        <w:rPr>
          <w:sz w:val="20"/>
        </w:rPr>
      </w:pPr>
      <w:r>
        <w:rPr>
          <w:sz w:val="20"/>
        </w:rPr>
        <w:t>If</w:t>
      </w:r>
      <w:r>
        <w:rPr>
          <w:spacing w:val="-3"/>
          <w:sz w:val="20"/>
        </w:rPr>
        <w:t xml:space="preserve"> </w:t>
      </w:r>
      <w:r>
        <w:rPr>
          <w:sz w:val="20"/>
        </w:rPr>
        <w:t>you</w:t>
      </w:r>
      <w:r>
        <w:rPr>
          <w:spacing w:val="-3"/>
          <w:sz w:val="20"/>
        </w:rPr>
        <w:t xml:space="preserve"> </w:t>
      </w:r>
      <w:r>
        <w:rPr>
          <w:sz w:val="20"/>
        </w:rPr>
        <w:t>run</w:t>
      </w:r>
      <w:r>
        <w:rPr>
          <w:spacing w:val="-4"/>
          <w:sz w:val="20"/>
        </w:rPr>
        <w:t xml:space="preserve"> </w:t>
      </w:r>
      <w:r>
        <w:rPr>
          <w:sz w:val="20"/>
        </w:rPr>
        <w:t>your</w:t>
      </w:r>
      <w:r>
        <w:rPr>
          <w:spacing w:val="-3"/>
          <w:sz w:val="20"/>
        </w:rPr>
        <w:t xml:space="preserve"> </w:t>
      </w:r>
      <w:r>
        <w:rPr>
          <w:sz w:val="20"/>
        </w:rPr>
        <w:t>UI</w:t>
      </w:r>
      <w:r>
        <w:rPr>
          <w:spacing w:val="-3"/>
          <w:sz w:val="20"/>
        </w:rPr>
        <w:t xml:space="preserve"> </w:t>
      </w:r>
      <w:r>
        <w:rPr>
          <w:sz w:val="20"/>
        </w:rPr>
        <w:t>test</w:t>
      </w:r>
      <w:r>
        <w:rPr>
          <w:spacing w:val="-3"/>
          <w:sz w:val="20"/>
        </w:rPr>
        <w:t xml:space="preserve"> </w:t>
      </w:r>
      <w:r>
        <w:rPr>
          <w:sz w:val="20"/>
        </w:rPr>
        <w:t>now,</w:t>
      </w:r>
      <w:r>
        <w:rPr>
          <w:spacing w:val="-3"/>
          <w:sz w:val="20"/>
        </w:rPr>
        <w:t xml:space="preserve"> </w:t>
      </w:r>
      <w:r>
        <w:rPr>
          <w:sz w:val="20"/>
        </w:rPr>
        <w:t>it</w:t>
      </w:r>
      <w:r>
        <w:rPr>
          <w:spacing w:val="-3"/>
          <w:sz w:val="20"/>
        </w:rPr>
        <w:t xml:space="preserve"> </w:t>
      </w:r>
      <w:r>
        <w:rPr>
          <w:sz w:val="20"/>
        </w:rPr>
        <w:t>should</w:t>
      </w:r>
      <w:r>
        <w:rPr>
          <w:spacing w:val="-3"/>
          <w:sz w:val="20"/>
        </w:rPr>
        <w:t xml:space="preserve"> </w:t>
      </w:r>
      <w:r>
        <w:rPr>
          <w:sz w:val="20"/>
        </w:rPr>
        <w:t>pass,</w:t>
      </w:r>
      <w:r>
        <w:rPr>
          <w:spacing w:val="-3"/>
          <w:sz w:val="20"/>
        </w:rPr>
        <w:t xml:space="preserve"> </w:t>
      </w:r>
      <w:r>
        <w:rPr>
          <w:sz w:val="20"/>
        </w:rPr>
        <w:t>indicating</w:t>
      </w:r>
      <w:r>
        <w:rPr>
          <w:spacing w:val="-3"/>
          <w:sz w:val="20"/>
        </w:rPr>
        <w:t xml:space="preserve"> </w:t>
      </w:r>
      <w:r>
        <w:rPr>
          <w:sz w:val="20"/>
        </w:rPr>
        <w:t>that</w:t>
      </w:r>
      <w:r>
        <w:rPr>
          <w:spacing w:val="-3"/>
          <w:sz w:val="20"/>
        </w:rPr>
        <w:t xml:space="preserve"> </w:t>
      </w:r>
      <w:r>
        <w:rPr>
          <w:sz w:val="20"/>
        </w:rPr>
        <w:t>we</w:t>
      </w:r>
      <w:r>
        <w:rPr>
          <w:spacing w:val="-3"/>
          <w:sz w:val="20"/>
        </w:rPr>
        <w:t xml:space="preserve"> </w:t>
      </w:r>
      <w:r>
        <w:rPr>
          <w:sz w:val="20"/>
        </w:rPr>
        <w:t>have</w:t>
      </w:r>
      <w:r>
        <w:rPr>
          <w:spacing w:val="-3"/>
          <w:sz w:val="20"/>
        </w:rPr>
        <w:t xml:space="preserve"> </w:t>
      </w:r>
      <w:r>
        <w:rPr>
          <w:sz w:val="20"/>
        </w:rPr>
        <w:t>completed the feature.</w:t>
      </w:r>
    </w:p>
    <w:p w14:paraId="73F0F017" w14:textId="77777777" w:rsidR="003D76C2" w:rsidRDefault="00000000">
      <w:pPr>
        <w:pStyle w:val="ListParagraph"/>
        <w:numPr>
          <w:ilvl w:val="0"/>
          <w:numId w:val="8"/>
        </w:numPr>
        <w:tabs>
          <w:tab w:val="left" w:pos="554"/>
        </w:tabs>
        <w:spacing w:before="139"/>
        <w:ind w:right="1347"/>
        <w:jc w:val="left"/>
        <w:rPr>
          <w:sz w:val="20"/>
        </w:rPr>
      </w:pPr>
      <w:r>
        <w:rPr>
          <w:sz w:val="20"/>
        </w:rPr>
        <w:t xml:space="preserve">In order to run the local tests from </w:t>
      </w:r>
      <w:r>
        <w:rPr>
          <w:rFonts w:ascii="Courier New"/>
          <w:b/>
        </w:rPr>
        <w:t>Terminal</w:t>
      </w:r>
      <w:r>
        <w:rPr>
          <w:sz w:val="20"/>
        </w:rPr>
        <w:t xml:space="preserve">, you can use </w:t>
      </w:r>
      <w:proofErr w:type="spellStart"/>
      <w:r>
        <w:rPr>
          <w:rFonts w:ascii="Courier New"/>
          <w:b/>
        </w:rPr>
        <w:t>gradlew</w:t>
      </w:r>
      <w:proofErr w:type="spellEnd"/>
      <w:r>
        <w:rPr>
          <w:rFonts w:ascii="Courier New"/>
          <w:b/>
          <w:spacing w:val="-70"/>
        </w:rPr>
        <w:t xml:space="preserve"> </w:t>
      </w:r>
      <w:r>
        <w:rPr>
          <w:sz w:val="20"/>
        </w:rPr>
        <w:t xml:space="preserve">(or </w:t>
      </w:r>
      <w:r>
        <w:rPr>
          <w:rFonts w:ascii="Courier New"/>
          <w:b/>
        </w:rPr>
        <w:t>gradlew.bat</w:t>
      </w:r>
      <w:r>
        <w:rPr>
          <w:rFonts w:ascii="Courier New"/>
          <w:b/>
          <w:spacing w:val="-66"/>
        </w:rPr>
        <w:t xml:space="preserve"> </w:t>
      </w:r>
      <w:r>
        <w:rPr>
          <w:sz w:val="20"/>
        </w:rPr>
        <w:t xml:space="preserve">for Windows) and the </w:t>
      </w:r>
      <w:r>
        <w:rPr>
          <w:rFonts w:ascii="Courier New"/>
          <w:b/>
        </w:rPr>
        <w:t>test</w:t>
      </w:r>
      <w:r>
        <w:rPr>
          <w:rFonts w:ascii="Courier New"/>
          <w:b/>
          <w:spacing w:val="-66"/>
        </w:rPr>
        <w:t xml:space="preserve"> </w:t>
      </w:r>
      <w:r>
        <w:rPr>
          <w:sz w:val="20"/>
        </w:rPr>
        <w:t xml:space="preserve">command (for example, </w:t>
      </w:r>
      <w:r>
        <w:rPr>
          <w:rFonts w:ascii="Courier New"/>
          <w:b/>
        </w:rPr>
        <w:t xml:space="preserve">./ </w:t>
      </w:r>
      <w:proofErr w:type="spellStart"/>
      <w:r>
        <w:rPr>
          <w:rFonts w:ascii="Courier New"/>
          <w:b/>
        </w:rPr>
        <w:t>gradlew</w:t>
      </w:r>
      <w:proofErr w:type="spellEnd"/>
      <w:r>
        <w:rPr>
          <w:rFonts w:ascii="Courier New"/>
          <w:b/>
          <w:spacing w:val="-9"/>
        </w:rPr>
        <w:t xml:space="preserve"> </w:t>
      </w:r>
      <w:r>
        <w:rPr>
          <w:rFonts w:ascii="Courier New"/>
          <w:b/>
        </w:rPr>
        <w:t>test</w:t>
      </w:r>
      <w:r>
        <w:rPr>
          <w:sz w:val="20"/>
        </w:rPr>
        <w:t>).</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instrumented</w:t>
      </w:r>
      <w:r>
        <w:rPr>
          <w:spacing w:val="-4"/>
          <w:sz w:val="20"/>
        </w:rPr>
        <w:t xml:space="preserve"> </w:t>
      </w:r>
      <w:r>
        <w:rPr>
          <w:sz w:val="20"/>
        </w:rPr>
        <w:t>tests,</w:t>
      </w:r>
      <w:r>
        <w:rPr>
          <w:spacing w:val="-4"/>
          <w:sz w:val="20"/>
        </w:rPr>
        <w:t xml:space="preserve"> </w:t>
      </w:r>
      <w:r>
        <w:rPr>
          <w:sz w:val="20"/>
        </w:rPr>
        <w:t>you</w:t>
      </w:r>
      <w:r>
        <w:rPr>
          <w:spacing w:val="-4"/>
          <w:sz w:val="20"/>
        </w:rPr>
        <w:t xml:space="preserve"> </w:t>
      </w:r>
      <w:r>
        <w:rPr>
          <w:sz w:val="20"/>
        </w:rPr>
        <w:t>can</w:t>
      </w:r>
      <w:r>
        <w:rPr>
          <w:spacing w:val="-4"/>
          <w:sz w:val="20"/>
        </w:rPr>
        <w:t xml:space="preserve"> </w:t>
      </w:r>
      <w:r>
        <w:rPr>
          <w:sz w:val="20"/>
        </w:rPr>
        <w:t>use</w:t>
      </w:r>
      <w:r>
        <w:rPr>
          <w:spacing w:val="-4"/>
          <w:sz w:val="20"/>
        </w:rPr>
        <w:t xml:space="preserve"> </w:t>
      </w:r>
      <w:r>
        <w:rPr>
          <w:sz w:val="20"/>
        </w:rPr>
        <w:t>the</w:t>
      </w:r>
      <w:r>
        <w:rPr>
          <w:spacing w:val="-5"/>
          <w:sz w:val="20"/>
        </w:rPr>
        <w:t xml:space="preserve"> </w:t>
      </w:r>
      <w:r>
        <w:rPr>
          <w:rFonts w:ascii="Courier New"/>
          <w:b/>
        </w:rPr>
        <w:t>./</w:t>
      </w:r>
      <w:proofErr w:type="spellStart"/>
      <w:r>
        <w:rPr>
          <w:rFonts w:ascii="Courier New"/>
          <w:b/>
        </w:rPr>
        <w:t>gradlew</w:t>
      </w:r>
      <w:proofErr w:type="spellEnd"/>
      <w:r>
        <w:rPr>
          <w:rFonts w:ascii="Courier New"/>
          <w:b/>
        </w:rPr>
        <w:t xml:space="preserve"> </w:t>
      </w:r>
      <w:proofErr w:type="spellStart"/>
      <w:r>
        <w:rPr>
          <w:rFonts w:ascii="Courier New"/>
          <w:b/>
        </w:rPr>
        <w:t>connectedAndroidTest</w:t>
      </w:r>
      <w:proofErr w:type="spellEnd"/>
      <w:r>
        <w:rPr>
          <w:rFonts w:ascii="Courier New"/>
          <w:b/>
          <w:spacing w:val="-69"/>
        </w:rPr>
        <w:t xml:space="preserve"> </w:t>
      </w:r>
      <w:r>
        <w:rPr>
          <w:sz w:val="20"/>
        </w:rPr>
        <w:t>command.</w:t>
      </w:r>
    </w:p>
    <w:p w14:paraId="7D37A853" w14:textId="77777777" w:rsidR="003D76C2" w:rsidRDefault="003D76C2">
      <w:pPr>
        <w:rPr>
          <w:sz w:val="20"/>
        </w:rPr>
        <w:sectPr w:rsidR="003D76C2">
          <w:pgSz w:w="10800" w:h="13320"/>
          <w:pgMar w:top="1120" w:right="920" w:bottom="280" w:left="940" w:header="695" w:footer="0" w:gutter="0"/>
          <w:cols w:space="720"/>
        </w:sectPr>
      </w:pPr>
    </w:p>
    <w:p w14:paraId="5B416FA9" w14:textId="77777777" w:rsidR="003D76C2" w:rsidRDefault="00000000">
      <w:pPr>
        <w:pStyle w:val="Heading1"/>
      </w:pPr>
      <w:r>
        <w:lastRenderedPageBreak/>
        <w:t xml:space="preserve">Chapter 10: Android Architecture </w:t>
      </w:r>
      <w:r>
        <w:rPr>
          <w:spacing w:val="-2"/>
        </w:rPr>
        <w:t>Components</w:t>
      </w:r>
    </w:p>
    <w:p w14:paraId="78659BCE" w14:textId="77777777" w:rsidR="003D76C2" w:rsidRDefault="00000000">
      <w:pPr>
        <w:pStyle w:val="Heading2"/>
      </w:pPr>
      <w:r>
        <w:t xml:space="preserve">Activity 10.01: Shopping Notes </w:t>
      </w:r>
      <w:r>
        <w:rPr>
          <w:spacing w:val="-5"/>
        </w:rPr>
        <w:t>App</w:t>
      </w:r>
    </w:p>
    <w:p w14:paraId="6D171FE0" w14:textId="77777777" w:rsidR="003D76C2" w:rsidRDefault="00000000">
      <w:pPr>
        <w:pStyle w:val="Heading3"/>
        <w:ind w:left="824"/>
      </w:pPr>
      <w:r>
        <w:rPr>
          <w:spacing w:val="-2"/>
        </w:rPr>
        <w:t>Solution:</w:t>
      </w:r>
    </w:p>
    <w:p w14:paraId="2B2EBFE6" w14:textId="77777777" w:rsidR="003D76C2" w:rsidRDefault="00000000">
      <w:pPr>
        <w:pStyle w:val="BodyText"/>
        <w:spacing w:before="148"/>
        <w:ind w:left="824"/>
      </w:pPr>
      <w:r>
        <w:t>Let's</w:t>
      </w:r>
      <w:r>
        <w:rPr>
          <w:spacing w:val="-3"/>
        </w:rPr>
        <w:t xml:space="preserve"> </w:t>
      </w:r>
      <w:r>
        <w:t>start</w:t>
      </w:r>
      <w:r>
        <w:rPr>
          <w:spacing w:val="-2"/>
        </w:rPr>
        <w:t xml:space="preserve"> </w:t>
      </w:r>
      <w:r>
        <w:t>with</w:t>
      </w:r>
      <w:r>
        <w:rPr>
          <w:spacing w:val="-2"/>
        </w:rPr>
        <w:t xml:space="preserve"> </w:t>
      </w:r>
      <w:r>
        <w:t>our</w:t>
      </w:r>
      <w:r>
        <w:rPr>
          <w:spacing w:val="-2"/>
        </w:rPr>
        <w:t xml:space="preserve"> </w:t>
      </w:r>
      <w:r>
        <w:t>Room</w:t>
      </w:r>
      <w:r>
        <w:rPr>
          <w:spacing w:val="-3"/>
        </w:rPr>
        <w:t xml:space="preserve"> </w:t>
      </w:r>
      <w:r>
        <w:rPr>
          <w:spacing w:val="-2"/>
        </w:rPr>
        <w:t>integration:</w:t>
      </w:r>
    </w:p>
    <w:p w14:paraId="3B84A735" w14:textId="77777777" w:rsidR="003D76C2" w:rsidRDefault="00000000">
      <w:pPr>
        <w:pStyle w:val="ListParagraph"/>
        <w:numPr>
          <w:ilvl w:val="1"/>
          <w:numId w:val="8"/>
        </w:numPr>
        <w:tabs>
          <w:tab w:val="left" w:pos="1274"/>
        </w:tabs>
        <w:spacing w:before="147"/>
        <w:jc w:val="left"/>
        <w:rPr>
          <w:sz w:val="20"/>
        </w:rPr>
      </w:pPr>
      <w:r>
        <w:rPr>
          <w:sz w:val="20"/>
        </w:rPr>
        <w:t>The</w:t>
      </w:r>
      <w:r>
        <w:rPr>
          <w:spacing w:val="-5"/>
          <w:sz w:val="20"/>
        </w:rPr>
        <w:t xml:space="preserve"> </w:t>
      </w:r>
      <w:r>
        <w:rPr>
          <w:sz w:val="20"/>
        </w:rPr>
        <w:t>code</w:t>
      </w:r>
      <w:r>
        <w:rPr>
          <w:spacing w:val="-2"/>
          <w:sz w:val="20"/>
        </w:rPr>
        <w:t xml:space="preserve"> </w:t>
      </w:r>
      <w:r>
        <w:rPr>
          <w:sz w:val="20"/>
        </w:rPr>
        <w:t>for</w:t>
      </w:r>
      <w:r>
        <w:rPr>
          <w:spacing w:val="-2"/>
          <w:sz w:val="20"/>
        </w:rPr>
        <w:t xml:space="preserve"> </w:t>
      </w:r>
      <w:r>
        <w:rPr>
          <w:rFonts w:ascii="Courier New"/>
          <w:b/>
        </w:rPr>
        <w:t>Entity</w:t>
      </w:r>
      <w:r>
        <w:rPr>
          <w:rFonts w:ascii="Courier New"/>
          <w:b/>
          <w:spacing w:val="-80"/>
        </w:rPr>
        <w:t xml:space="preserve"> </w:t>
      </w:r>
      <w:r>
        <w:rPr>
          <w:sz w:val="20"/>
        </w:rPr>
        <w:t>is</w:t>
      </w:r>
      <w:r>
        <w:rPr>
          <w:spacing w:val="-2"/>
          <w:sz w:val="20"/>
        </w:rPr>
        <w:t xml:space="preserve"> </w:t>
      </w:r>
      <w:r>
        <w:rPr>
          <w:sz w:val="20"/>
        </w:rPr>
        <w:t>as</w:t>
      </w:r>
      <w:r>
        <w:rPr>
          <w:spacing w:val="-2"/>
          <w:sz w:val="20"/>
        </w:rPr>
        <w:t xml:space="preserve"> follows:</w:t>
      </w:r>
    </w:p>
    <w:p w14:paraId="6B0F6F1F" w14:textId="77777777" w:rsidR="003D76C2" w:rsidRDefault="00D51F7C">
      <w:pPr>
        <w:pStyle w:val="BodyText"/>
        <w:spacing w:before="11"/>
        <w:rPr>
          <w:sz w:val="8"/>
        </w:rPr>
      </w:pPr>
      <w:r>
        <w:rPr>
          <w:noProof/>
        </w:rPr>
        <mc:AlternateContent>
          <mc:Choice Requires="wpg">
            <w:drawing>
              <wp:anchor distT="0" distB="0" distL="0" distR="0" simplePos="0" relativeHeight="487696384" behindDoc="1" locked="0" layoutInCell="1" allowOverlap="1" wp14:anchorId="44B6487C" wp14:editId="20079936">
                <wp:simplePos x="0" y="0"/>
                <wp:positionH relativeFrom="page">
                  <wp:posOffset>1120140</wp:posOffset>
                </wp:positionH>
                <wp:positionV relativeFrom="paragraph">
                  <wp:posOffset>91440</wp:posOffset>
                </wp:positionV>
                <wp:extent cx="5074920" cy="1019175"/>
                <wp:effectExtent l="0" t="0" r="5080" b="0"/>
                <wp:wrapTopAndBottom/>
                <wp:docPr id="787" name="docshapegroup7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764" y="144"/>
                          <a:chExt cx="7992" cy="1605"/>
                        </a:xfrm>
                      </wpg:grpSpPr>
                      <wps:wsp>
                        <wps:cNvPr id="788" name="docshape766"/>
                        <wps:cNvSpPr>
                          <a:spLocks/>
                        </wps:cNvSpPr>
                        <wps:spPr bwMode="auto">
                          <a:xfrm>
                            <a:off x="1764" y="154"/>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9" name="docshape767"/>
                        <wps:cNvSpPr>
                          <a:spLocks/>
                        </wps:cNvSpPr>
                        <wps:spPr bwMode="auto">
                          <a:xfrm>
                            <a:off x="1764" y="144"/>
                            <a:ext cx="7992" cy="1605"/>
                          </a:xfrm>
                          <a:custGeom>
                            <a:avLst/>
                            <a:gdLst>
                              <a:gd name="T0" fmla="+- 0 9756 1764"/>
                              <a:gd name="T1" fmla="*/ T0 w 7992"/>
                              <a:gd name="T2" fmla="+- 0 1728 144"/>
                              <a:gd name="T3" fmla="*/ 1728 h 1605"/>
                              <a:gd name="T4" fmla="+- 0 1764 1764"/>
                              <a:gd name="T5" fmla="*/ T4 w 7992"/>
                              <a:gd name="T6" fmla="+- 0 1728 144"/>
                              <a:gd name="T7" fmla="*/ 1728 h 1605"/>
                              <a:gd name="T8" fmla="+- 0 1764 1764"/>
                              <a:gd name="T9" fmla="*/ T8 w 7992"/>
                              <a:gd name="T10" fmla="+- 0 1748 144"/>
                              <a:gd name="T11" fmla="*/ 1748 h 1605"/>
                              <a:gd name="T12" fmla="+- 0 9756 1764"/>
                              <a:gd name="T13" fmla="*/ T12 w 7992"/>
                              <a:gd name="T14" fmla="+- 0 1748 144"/>
                              <a:gd name="T15" fmla="*/ 1748 h 1605"/>
                              <a:gd name="T16" fmla="+- 0 9756 1764"/>
                              <a:gd name="T17" fmla="*/ T16 w 7992"/>
                              <a:gd name="T18" fmla="+- 0 1728 144"/>
                              <a:gd name="T19" fmla="*/ 1728 h 1605"/>
                              <a:gd name="T20" fmla="+- 0 9756 1764"/>
                              <a:gd name="T21" fmla="*/ T20 w 7992"/>
                              <a:gd name="T22" fmla="+- 0 144 144"/>
                              <a:gd name="T23" fmla="*/ 144 h 1605"/>
                              <a:gd name="T24" fmla="+- 0 1764 1764"/>
                              <a:gd name="T25" fmla="*/ T24 w 7992"/>
                              <a:gd name="T26" fmla="+- 0 144 144"/>
                              <a:gd name="T27" fmla="*/ 144 h 1605"/>
                              <a:gd name="T28" fmla="+- 0 1764 1764"/>
                              <a:gd name="T29" fmla="*/ T28 w 7992"/>
                              <a:gd name="T30" fmla="+- 0 164 144"/>
                              <a:gd name="T31" fmla="*/ 164 h 1605"/>
                              <a:gd name="T32" fmla="+- 0 9756 1764"/>
                              <a:gd name="T33" fmla="*/ T32 w 7992"/>
                              <a:gd name="T34" fmla="+- 0 164 144"/>
                              <a:gd name="T35" fmla="*/ 164 h 1605"/>
                              <a:gd name="T36" fmla="+- 0 9756 176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0" name="docshape768"/>
                        <wps:cNvSpPr txBox="1">
                          <a:spLocks/>
                        </wps:cNvSpPr>
                        <wps:spPr bwMode="auto">
                          <a:xfrm>
                            <a:off x="1764" y="164"/>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EC5F6" w14:textId="77777777" w:rsidR="003D76C2" w:rsidRDefault="00000000">
                              <w:pPr>
                                <w:spacing w:before="40" w:line="328" w:lineRule="auto"/>
                                <w:ind w:left="453" w:right="4318"/>
                                <w:rPr>
                                  <w:rFonts w:ascii="Courier New"/>
                                  <w:sz w:val="18"/>
                                </w:rPr>
                              </w:pPr>
                              <w:r>
                                <w:rPr>
                                  <w:rFonts w:ascii="Courier New"/>
                                  <w:sz w:val="18"/>
                                </w:rPr>
                                <w:t>@Entity(tableName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"notes") data class Note(</w:t>
                              </w:r>
                            </w:p>
                            <w:p w14:paraId="645D2B48" w14:textId="77777777" w:rsidR="003D76C2" w:rsidRDefault="00000000">
                              <w:pPr>
                                <w:spacing w:before="4" w:line="235" w:lineRule="auto"/>
                                <w:ind w:left="1101" w:right="840" w:hanging="216"/>
                                <w:rPr>
                                  <w:rFonts w:ascii="Courier New"/>
                                  <w:sz w:val="18"/>
                                </w:rPr>
                              </w:pPr>
                              <w:r>
                                <w:rPr>
                                  <w:rFonts w:ascii="Courier New"/>
                                  <w:sz w:val="18"/>
                                </w:rPr>
                                <w:t>@PrimaryKey(autoGenerate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true)</w:t>
                              </w:r>
                              <w:r>
                                <w:rPr>
                                  <w:rFonts w:ascii="Courier New"/>
                                  <w:spacing w:val="-8"/>
                                  <w:sz w:val="18"/>
                                </w:rPr>
                                <w:t xml:space="preserve"> </w:t>
                              </w:r>
                              <w:r>
                                <w:rPr>
                                  <w:rFonts w:ascii="Courier New"/>
                                  <w:sz w:val="18"/>
                                </w:rPr>
                                <w:t>@ColumnInfo(name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"id") </w:t>
                              </w:r>
                              <w:proofErr w:type="spellStart"/>
                              <w:r>
                                <w:rPr>
                                  <w:rFonts w:ascii="Courier New"/>
                                  <w:sz w:val="18"/>
                                </w:rPr>
                                <w:t>val</w:t>
                              </w:r>
                              <w:proofErr w:type="spellEnd"/>
                              <w:r>
                                <w:rPr>
                                  <w:rFonts w:ascii="Courier New"/>
                                  <w:sz w:val="18"/>
                                </w:rPr>
                                <w:t xml:space="preserve"> id: Long = 0,</w:t>
                              </w:r>
                            </w:p>
                            <w:p w14:paraId="65525CD8" w14:textId="77777777" w:rsidR="003D76C2" w:rsidRDefault="00000000">
                              <w:pPr>
                                <w:spacing w:before="18"/>
                                <w:ind w:left="885"/>
                                <w:rPr>
                                  <w:rFonts w:ascii="Courier New"/>
                                  <w:sz w:val="18"/>
                                </w:rPr>
                              </w:pPr>
                              <w:r>
                                <w:rPr>
                                  <w:rFonts w:ascii="Courier New"/>
                                  <w:sz w:val="18"/>
                                </w:rPr>
                                <w:t>@ColumnInfo(name</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"text")</w:t>
                              </w:r>
                              <w:r>
                                <w:rPr>
                                  <w:rFonts w:ascii="Courier New"/>
                                  <w:spacing w:val="-7"/>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text:</w:t>
                              </w:r>
                              <w:r>
                                <w:rPr>
                                  <w:rFonts w:ascii="Courier New"/>
                                  <w:spacing w:val="-6"/>
                                  <w:sz w:val="18"/>
                                </w:rPr>
                                <w:t xml:space="preserve"> </w:t>
                              </w:r>
                              <w:r>
                                <w:rPr>
                                  <w:rFonts w:ascii="Courier New"/>
                                  <w:spacing w:val="-2"/>
                                  <w:sz w:val="18"/>
                                </w:rPr>
                                <w:t>String</w:t>
                              </w:r>
                            </w:p>
                            <w:p w14:paraId="23C0B5B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B6487C" id="docshapegroup765" o:spid="_x0000_s1664" style="position:absolute;margin-left:88.2pt;margin-top:7.2pt;width:399.6pt;height:80.25pt;z-index:-15620096;mso-wrap-distance-left:0;mso-wrap-distance-right:0;mso-position-horizontal-relative:page;mso-position-vertical-relative:text" coordorigin="176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">
                <v:rect id="docshape766" o:spid="_x0000_s1665" style="position:absolute;left:1764;top:154;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" fillcolor="#f6f6f6" stroked="f">
                  <v:path arrowok="t"/>
                </v:rect>
                <v:shape id="docshape767" o:spid="_x0000_s1666" style="position:absolute;left:1764;top:144;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" path="m7992,1584l,1584r,20l7992,1604r,-20xm7992,l,,,20r7992,l7992,xe" fillcolor="#dadada" stroked="f">
                  <v:path arrowok="t" o:connecttype="custom" o:connectlocs="7992,1728;0,1728;0,1748;7992,1748;7992,1728;7992,144;0,144;0,164;7992,164;7992,144" o:connectangles="0,0,0,0,0,0,0,0,0,0"/>
                </v:shape>
                <v:shape id="docshape768" o:spid="_x0000_s1667" type="#_x0000_t202" style="position:absolute;left:1764;top:164;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" filled="f" stroked="f">
                  <v:path arrowok="t"/>
                  <v:textbox inset="0,0,0,0">
                    <w:txbxContent>
                      <w:p w14:paraId="13DEC5F6" w14:textId="77777777" w:rsidR="003D76C2" w:rsidRDefault="00000000">
                        <w:pPr>
                          <w:spacing w:before="40" w:line="328" w:lineRule="auto"/>
                          <w:ind w:left="453" w:right="4318"/>
                          <w:rPr>
                            <w:rFonts w:ascii="Courier New"/>
                            <w:sz w:val="18"/>
                          </w:rPr>
                        </w:pPr>
                        <w:r>
                          <w:rPr>
                            <w:rFonts w:ascii="Courier New"/>
                            <w:sz w:val="18"/>
                          </w:rPr>
                          <w:t>@Entity(tableName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"notes") data class Note(</w:t>
                        </w:r>
                      </w:p>
                      <w:p w14:paraId="645D2B48" w14:textId="77777777" w:rsidR="003D76C2" w:rsidRDefault="00000000">
                        <w:pPr>
                          <w:spacing w:before="4" w:line="235" w:lineRule="auto"/>
                          <w:ind w:left="1101" w:right="840" w:hanging="216"/>
                          <w:rPr>
                            <w:rFonts w:ascii="Courier New"/>
                            <w:sz w:val="18"/>
                          </w:rPr>
                        </w:pPr>
                        <w:r>
                          <w:rPr>
                            <w:rFonts w:ascii="Courier New"/>
                            <w:sz w:val="18"/>
                          </w:rPr>
                          <w:t>@PrimaryKey(autoGenerate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true)</w:t>
                        </w:r>
                        <w:r>
                          <w:rPr>
                            <w:rFonts w:ascii="Courier New"/>
                            <w:spacing w:val="-8"/>
                            <w:sz w:val="18"/>
                          </w:rPr>
                          <w:t xml:space="preserve"> </w:t>
                        </w:r>
                        <w:r>
                          <w:rPr>
                            <w:rFonts w:ascii="Courier New"/>
                            <w:sz w:val="18"/>
                          </w:rPr>
                          <w:t>@ColumnInfo(name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"id") </w:t>
                        </w:r>
                        <w:proofErr w:type="spellStart"/>
                        <w:r>
                          <w:rPr>
                            <w:rFonts w:ascii="Courier New"/>
                            <w:sz w:val="18"/>
                          </w:rPr>
                          <w:t>val</w:t>
                        </w:r>
                        <w:proofErr w:type="spellEnd"/>
                        <w:r>
                          <w:rPr>
                            <w:rFonts w:ascii="Courier New"/>
                            <w:sz w:val="18"/>
                          </w:rPr>
                          <w:t xml:space="preserve"> id: Long = 0,</w:t>
                        </w:r>
                      </w:p>
                      <w:p w14:paraId="65525CD8" w14:textId="77777777" w:rsidR="003D76C2" w:rsidRDefault="00000000">
                        <w:pPr>
                          <w:spacing w:before="18"/>
                          <w:ind w:left="885"/>
                          <w:rPr>
                            <w:rFonts w:ascii="Courier New"/>
                            <w:sz w:val="18"/>
                          </w:rPr>
                        </w:pPr>
                        <w:r>
                          <w:rPr>
                            <w:rFonts w:ascii="Courier New"/>
                            <w:sz w:val="18"/>
                          </w:rPr>
                          <w:t>@ColumnInfo(name</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"text")</w:t>
                        </w:r>
                        <w:r>
                          <w:rPr>
                            <w:rFonts w:ascii="Courier New"/>
                            <w:spacing w:val="-7"/>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text:</w:t>
                        </w:r>
                        <w:r>
                          <w:rPr>
                            <w:rFonts w:ascii="Courier New"/>
                            <w:spacing w:val="-6"/>
                            <w:sz w:val="18"/>
                          </w:rPr>
                          <w:t xml:space="preserve"> </w:t>
                        </w:r>
                        <w:r>
                          <w:rPr>
                            <w:rFonts w:ascii="Courier New"/>
                            <w:spacing w:val="-2"/>
                            <w:sz w:val="18"/>
                          </w:rPr>
                          <w:t>String</w:t>
                        </w:r>
                      </w:p>
                      <w:p w14:paraId="23C0B5B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A26F46B" w14:textId="77777777" w:rsidR="003D76C2" w:rsidRDefault="00000000">
      <w:pPr>
        <w:pStyle w:val="ListParagraph"/>
        <w:numPr>
          <w:ilvl w:val="1"/>
          <w:numId w:val="8"/>
        </w:numPr>
        <w:tabs>
          <w:tab w:val="left" w:pos="1274"/>
        </w:tabs>
        <w:jc w:val="left"/>
        <w:rPr>
          <w:sz w:val="20"/>
        </w:rPr>
      </w:pPr>
      <w:r>
        <w:rPr>
          <w:sz w:val="20"/>
        </w:rPr>
        <w:t>Let's</w:t>
      </w:r>
      <w:r>
        <w:rPr>
          <w:spacing w:val="-5"/>
          <w:sz w:val="20"/>
        </w:rPr>
        <w:t xml:space="preserve"> </w:t>
      </w:r>
      <w:r>
        <w:rPr>
          <w:sz w:val="20"/>
        </w:rPr>
        <w:t>create</w:t>
      </w:r>
      <w:r>
        <w:rPr>
          <w:spacing w:val="-4"/>
          <w:sz w:val="20"/>
        </w:rPr>
        <w:t xml:space="preserve"> </w:t>
      </w:r>
      <w:proofErr w:type="spellStart"/>
      <w:r>
        <w:rPr>
          <w:rFonts w:ascii="Courier New"/>
          <w:b/>
        </w:rPr>
        <w:t>NoteDao</w:t>
      </w:r>
      <w:proofErr w:type="spellEnd"/>
      <w:r>
        <w:rPr>
          <w:sz w:val="20"/>
        </w:rPr>
        <w:t>,</w:t>
      </w:r>
      <w:r>
        <w:rPr>
          <w:spacing w:val="-4"/>
          <w:sz w:val="20"/>
        </w:rPr>
        <w:t xml:space="preserve"> </w:t>
      </w:r>
      <w:r>
        <w:rPr>
          <w:sz w:val="20"/>
        </w:rPr>
        <w:t>as</w:t>
      </w:r>
      <w:r>
        <w:rPr>
          <w:spacing w:val="-4"/>
          <w:sz w:val="20"/>
        </w:rPr>
        <w:t xml:space="preserve"> </w:t>
      </w:r>
      <w:r>
        <w:rPr>
          <w:spacing w:val="-2"/>
          <w:sz w:val="20"/>
        </w:rPr>
        <w:t>follows:</w:t>
      </w:r>
    </w:p>
    <w:p w14:paraId="537B85F6" w14:textId="77777777" w:rsidR="003D76C2" w:rsidRDefault="00D51F7C">
      <w:pPr>
        <w:pStyle w:val="BodyText"/>
        <w:spacing w:before="11"/>
        <w:rPr>
          <w:sz w:val="8"/>
        </w:rPr>
      </w:pPr>
      <w:r>
        <w:rPr>
          <w:noProof/>
        </w:rPr>
        <mc:AlternateContent>
          <mc:Choice Requires="wpg">
            <w:drawing>
              <wp:anchor distT="0" distB="0" distL="0" distR="0" simplePos="0" relativeHeight="487696896" behindDoc="1" locked="0" layoutInCell="1" allowOverlap="1" wp14:anchorId="5E8D7020" wp14:editId="73136EB6">
                <wp:simplePos x="0" y="0"/>
                <wp:positionH relativeFrom="page">
                  <wp:posOffset>1120140</wp:posOffset>
                </wp:positionH>
                <wp:positionV relativeFrom="paragraph">
                  <wp:posOffset>91440</wp:posOffset>
                </wp:positionV>
                <wp:extent cx="5074920" cy="2174875"/>
                <wp:effectExtent l="0" t="0" r="5080" b="0"/>
                <wp:wrapTopAndBottom/>
                <wp:docPr id="783" name="docshapegroup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784" name="docshape770"/>
                        <wps:cNvSpPr>
                          <a:spLocks/>
                        </wps:cNvSpPr>
                        <wps:spPr bwMode="auto">
                          <a:xfrm>
                            <a:off x="1764" y="153"/>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5" name="docshape771"/>
                        <wps:cNvSpPr>
                          <a:spLocks/>
                        </wps:cNvSpPr>
                        <wps:spPr bwMode="auto">
                          <a:xfrm>
                            <a:off x="1764" y="143"/>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6" name="docshape772"/>
                        <wps:cNvSpPr txBox="1">
                          <a:spLocks/>
                        </wps:cNvSpPr>
                        <wps:spPr bwMode="auto">
                          <a:xfrm>
                            <a:off x="1764" y="163"/>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4D889" w14:textId="77777777" w:rsidR="003D76C2" w:rsidRDefault="00000000">
                              <w:pPr>
                                <w:spacing w:before="40"/>
                                <w:ind w:left="453"/>
                                <w:rPr>
                                  <w:rFonts w:ascii="Courier New"/>
                                  <w:sz w:val="18"/>
                                </w:rPr>
                              </w:pPr>
                              <w:r>
                                <w:rPr>
                                  <w:rFonts w:ascii="Courier New"/>
                                  <w:spacing w:val="-4"/>
                                  <w:sz w:val="18"/>
                                </w:rPr>
                                <w:t>@Dao</w:t>
                              </w:r>
                            </w:p>
                            <w:p w14:paraId="2793D830" w14:textId="77777777" w:rsidR="003D76C2" w:rsidRDefault="00000000">
                              <w:pPr>
                                <w:spacing w:before="76"/>
                                <w:ind w:left="453"/>
                                <w:rPr>
                                  <w:rFonts w:ascii="Courier New"/>
                                  <w:sz w:val="18"/>
                                </w:rPr>
                              </w:pPr>
                              <w:r>
                                <w:rPr>
                                  <w:rFonts w:ascii="Courier New"/>
                                  <w:sz w:val="18"/>
                                </w:rPr>
                                <w:t>interface</w:t>
                              </w:r>
                              <w:r>
                                <w:rPr>
                                  <w:rFonts w:ascii="Courier New"/>
                                  <w:spacing w:val="-8"/>
                                  <w:sz w:val="18"/>
                                </w:rPr>
                                <w:t xml:space="preserve"> </w:t>
                              </w:r>
                              <w:proofErr w:type="spellStart"/>
                              <w:r>
                                <w:rPr>
                                  <w:rFonts w:ascii="Courier New"/>
                                  <w:sz w:val="18"/>
                                </w:rPr>
                                <w:t>NoteDao</w:t>
                              </w:r>
                              <w:proofErr w:type="spellEnd"/>
                              <w:r>
                                <w:rPr>
                                  <w:rFonts w:ascii="Courier New"/>
                                  <w:spacing w:val="-8"/>
                                  <w:sz w:val="18"/>
                                </w:rPr>
                                <w:t xml:space="preserve"> </w:t>
                              </w:r>
                              <w:r>
                                <w:rPr>
                                  <w:rFonts w:ascii="Courier New"/>
                                  <w:spacing w:val="-10"/>
                                  <w:sz w:val="18"/>
                                </w:rPr>
                                <w:t>{</w:t>
                              </w:r>
                            </w:p>
                            <w:p w14:paraId="6DD969CC" w14:textId="77777777" w:rsidR="003D76C2" w:rsidRDefault="003D76C2">
                              <w:pPr>
                                <w:rPr>
                                  <w:rFonts w:ascii="Courier New"/>
                                  <w:sz w:val="20"/>
                                </w:rPr>
                              </w:pPr>
                            </w:p>
                            <w:p w14:paraId="48BCB86F" w14:textId="77777777" w:rsidR="003D76C2" w:rsidRDefault="00000000">
                              <w:pPr>
                                <w:spacing w:before="130"/>
                                <w:ind w:left="885"/>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proofErr w:type="spellStart"/>
                              <w:r>
                                <w:rPr>
                                  <w:rFonts w:ascii="Courier New"/>
                                  <w:spacing w:val="-6"/>
                                  <w:sz w:val="18"/>
                                </w:rPr>
                                <w:t>OnConflictStrategy.REPLACE</w:t>
                              </w:r>
                              <w:proofErr w:type="spellEnd"/>
                              <w:r>
                                <w:rPr>
                                  <w:rFonts w:ascii="Courier New"/>
                                  <w:spacing w:val="-6"/>
                                  <w:sz w:val="18"/>
                                </w:rPr>
                                <w:t>)</w:t>
                              </w:r>
                            </w:p>
                            <w:p w14:paraId="0AFC67F3" w14:textId="77777777" w:rsidR="003D76C2" w:rsidRDefault="00000000">
                              <w:pPr>
                                <w:spacing w:before="76"/>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insertNote</w:t>
                              </w:r>
                              <w:proofErr w:type="spellEnd"/>
                              <w:r>
                                <w:rPr>
                                  <w:rFonts w:ascii="Courier New"/>
                                  <w:sz w:val="18"/>
                                </w:rPr>
                                <w:t>(note:</w:t>
                              </w:r>
                              <w:r>
                                <w:rPr>
                                  <w:rFonts w:ascii="Courier New"/>
                                  <w:spacing w:val="-9"/>
                                  <w:sz w:val="18"/>
                                </w:rPr>
                                <w:t xml:space="preserve"> </w:t>
                              </w:r>
                              <w:r>
                                <w:rPr>
                                  <w:rFonts w:ascii="Courier New"/>
                                  <w:spacing w:val="-2"/>
                                  <w:sz w:val="18"/>
                                </w:rPr>
                                <w:t>Note)</w:t>
                              </w:r>
                            </w:p>
                            <w:p w14:paraId="102C7ECA" w14:textId="77777777" w:rsidR="003D76C2" w:rsidRDefault="003D76C2">
                              <w:pPr>
                                <w:rPr>
                                  <w:rFonts w:ascii="Courier New"/>
                                  <w:sz w:val="20"/>
                                </w:rPr>
                              </w:pPr>
                            </w:p>
                            <w:p w14:paraId="1608D6FD" w14:textId="77777777" w:rsidR="003D76C2" w:rsidRDefault="00000000">
                              <w:pPr>
                                <w:spacing w:before="129"/>
                                <w:ind w:left="885"/>
                                <w:rPr>
                                  <w:rFonts w:ascii="Courier New"/>
                                  <w:sz w:val="18"/>
                                </w:rPr>
                              </w:pPr>
                              <w:r>
                                <w:rPr>
                                  <w:rFonts w:ascii="Courier New"/>
                                  <w:sz w:val="18"/>
                                </w:rPr>
                                <w:t>@Query("SELECT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FROM</w:t>
                              </w:r>
                              <w:r>
                                <w:rPr>
                                  <w:rFonts w:ascii="Courier New"/>
                                  <w:spacing w:val="-6"/>
                                  <w:sz w:val="18"/>
                                </w:rPr>
                                <w:t xml:space="preserve"> </w:t>
                              </w:r>
                              <w:r>
                                <w:rPr>
                                  <w:rFonts w:ascii="Courier New"/>
                                  <w:spacing w:val="-2"/>
                                  <w:sz w:val="18"/>
                                </w:rPr>
                                <w:t>notes")</w:t>
                              </w:r>
                            </w:p>
                            <w:p w14:paraId="6C2C65F3" w14:textId="77777777" w:rsidR="003D76C2" w:rsidRDefault="00000000">
                              <w:pPr>
                                <w:spacing w:before="76"/>
                                <w:ind w:left="885"/>
                                <w:rPr>
                                  <w:rFonts w:ascii="Courier New"/>
                                  <w:b/>
                                  <w:sz w:val="18"/>
                                </w:rPr>
                              </w:pPr>
                              <w:r>
                                <w:rPr>
                                  <w:rFonts w:ascii="Courier New"/>
                                  <w:b/>
                                  <w:sz w:val="18"/>
                                </w:rPr>
                                <w:t>fun</w:t>
                              </w:r>
                              <w:r>
                                <w:rPr>
                                  <w:rFonts w:ascii="Courier New"/>
                                  <w:b/>
                                  <w:spacing w:val="-8"/>
                                  <w:sz w:val="18"/>
                                </w:rPr>
                                <w:t xml:space="preserve"> </w:t>
                              </w:r>
                              <w:proofErr w:type="spellStart"/>
                              <w:r>
                                <w:rPr>
                                  <w:rFonts w:ascii="Courier New"/>
                                  <w:b/>
                                  <w:sz w:val="18"/>
                                </w:rPr>
                                <w:t>loadNotes</w:t>
                              </w:r>
                              <w:proofErr w:type="spellEnd"/>
                              <w:r>
                                <w:rPr>
                                  <w:rFonts w:ascii="Courier New"/>
                                  <w:b/>
                                  <w:sz w:val="18"/>
                                </w:rPr>
                                <w:t>():</w:t>
                              </w:r>
                              <w:r>
                                <w:rPr>
                                  <w:rFonts w:ascii="Courier New"/>
                                  <w:b/>
                                  <w:spacing w:val="-7"/>
                                  <w:sz w:val="18"/>
                                </w:rPr>
                                <w:t xml:space="preserve"> </w:t>
                              </w:r>
                              <w:proofErr w:type="spellStart"/>
                              <w:r>
                                <w:rPr>
                                  <w:rFonts w:ascii="Courier New"/>
                                  <w:b/>
                                  <w:spacing w:val="-2"/>
                                  <w:sz w:val="18"/>
                                </w:rPr>
                                <w:t>LiveData</w:t>
                              </w:r>
                              <w:proofErr w:type="spellEnd"/>
                              <w:r>
                                <w:rPr>
                                  <w:rFonts w:ascii="Courier New"/>
                                  <w:b/>
                                  <w:spacing w:val="-2"/>
                                  <w:sz w:val="18"/>
                                </w:rPr>
                                <w:t>&lt;List&lt;Note&gt;&gt;</w:t>
                              </w:r>
                            </w:p>
                            <w:p w14:paraId="7E500466" w14:textId="77777777" w:rsidR="003D76C2" w:rsidRDefault="003D76C2">
                              <w:pPr>
                                <w:rPr>
                                  <w:rFonts w:ascii="Courier New"/>
                                  <w:b/>
                                  <w:sz w:val="20"/>
                                </w:rPr>
                              </w:pPr>
                            </w:p>
                            <w:p w14:paraId="5EC5B743" w14:textId="77777777" w:rsidR="003D76C2" w:rsidRDefault="00000000">
                              <w:pPr>
                                <w:spacing w:before="130"/>
                                <w:ind w:left="885"/>
                                <w:rPr>
                                  <w:rFonts w:ascii="Courier New"/>
                                  <w:sz w:val="18"/>
                                </w:rPr>
                              </w:pPr>
                              <w:r>
                                <w:rPr>
                                  <w:rFonts w:ascii="Courier New"/>
                                  <w:sz w:val="18"/>
                                </w:rPr>
                                <w:t>@Query("SELECT</w:t>
                              </w:r>
                              <w:r>
                                <w:rPr>
                                  <w:rFonts w:ascii="Courier New"/>
                                  <w:spacing w:val="-9"/>
                                  <w:sz w:val="18"/>
                                </w:rPr>
                                <w:t xml:space="preserve"> </w:t>
                              </w:r>
                              <w:r>
                                <w:rPr>
                                  <w:rFonts w:ascii="Courier New"/>
                                  <w:sz w:val="18"/>
                                </w:rPr>
                                <w:t>count(*)</w:t>
                              </w:r>
                              <w:r>
                                <w:rPr>
                                  <w:rFonts w:ascii="Courier New"/>
                                  <w:spacing w:val="-9"/>
                                  <w:sz w:val="18"/>
                                </w:rPr>
                                <w:t xml:space="preserve"> </w:t>
                              </w:r>
                              <w:r>
                                <w:rPr>
                                  <w:rFonts w:ascii="Courier New"/>
                                  <w:sz w:val="18"/>
                                </w:rPr>
                                <w:t>FROM</w:t>
                              </w:r>
                              <w:r>
                                <w:rPr>
                                  <w:rFonts w:ascii="Courier New"/>
                                  <w:spacing w:val="-8"/>
                                  <w:sz w:val="18"/>
                                </w:rPr>
                                <w:t xml:space="preserve"> </w:t>
                              </w:r>
                              <w:r>
                                <w:rPr>
                                  <w:rFonts w:ascii="Courier New"/>
                                  <w:spacing w:val="-2"/>
                                  <w:sz w:val="18"/>
                                </w:rPr>
                                <w:t>notes")</w:t>
                              </w:r>
                            </w:p>
                            <w:p w14:paraId="62146911" w14:textId="77777777" w:rsidR="003D76C2" w:rsidRDefault="00000000">
                              <w:pPr>
                                <w:spacing w:before="76"/>
                                <w:ind w:left="885"/>
                                <w:rPr>
                                  <w:rFonts w:ascii="Courier New"/>
                                  <w:b/>
                                  <w:sz w:val="18"/>
                                </w:rPr>
                              </w:pPr>
                              <w:r>
                                <w:rPr>
                                  <w:rFonts w:ascii="Courier New"/>
                                  <w:b/>
                                  <w:sz w:val="18"/>
                                </w:rPr>
                                <w:t>fun</w:t>
                              </w:r>
                              <w:r>
                                <w:rPr>
                                  <w:rFonts w:ascii="Courier New"/>
                                  <w:b/>
                                  <w:spacing w:val="-10"/>
                                  <w:sz w:val="18"/>
                                </w:rPr>
                                <w:t xml:space="preserve"> </w:t>
                              </w:r>
                              <w:proofErr w:type="spellStart"/>
                              <w:r>
                                <w:rPr>
                                  <w:rFonts w:ascii="Courier New"/>
                                  <w:b/>
                                  <w:sz w:val="18"/>
                                </w:rPr>
                                <w:t>loadNoteCount</w:t>
                              </w:r>
                              <w:proofErr w:type="spellEnd"/>
                              <w:r>
                                <w:rPr>
                                  <w:rFonts w:ascii="Courier New"/>
                                  <w:b/>
                                  <w:sz w:val="18"/>
                                </w:rPr>
                                <w:t>():</w:t>
                              </w:r>
                              <w:r>
                                <w:rPr>
                                  <w:rFonts w:ascii="Courier New"/>
                                  <w:b/>
                                  <w:spacing w:val="-9"/>
                                  <w:sz w:val="18"/>
                                </w:rPr>
                                <w:t xml:space="preserve"> </w:t>
                              </w:r>
                              <w:proofErr w:type="spellStart"/>
                              <w:r>
                                <w:rPr>
                                  <w:rFonts w:ascii="Courier New"/>
                                  <w:b/>
                                  <w:spacing w:val="-2"/>
                                  <w:sz w:val="18"/>
                                </w:rPr>
                                <w:t>LiveData</w:t>
                              </w:r>
                              <w:proofErr w:type="spellEnd"/>
                              <w:r>
                                <w:rPr>
                                  <w:rFonts w:ascii="Courier New"/>
                                  <w:b/>
                                  <w:spacing w:val="-2"/>
                                  <w:sz w:val="18"/>
                                </w:rPr>
                                <w:t>&lt;Int&gt;</w:t>
                              </w:r>
                            </w:p>
                            <w:p w14:paraId="440FA85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8D7020" id="docshapegroup769" o:spid="_x0000_s1668" style="position:absolute;margin-left:88.2pt;margin-top:7.2pt;width:399.6pt;height:171.25pt;z-index:-15619584;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">
                <v:rect id="docshape770" o:spid="_x0000_s1669" style="position:absolute;left:1764;top:153;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" fillcolor="#f6f6f6" stroked="f">
                  <v:path arrowok="t"/>
                </v:rect>
                <v:shape id="docshape771" o:spid="_x0000_s1670" style="position:absolute;left:1764;top:143;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" path="m7992,3404l,3404r,20l7992,3424r,-20xm7992,l,,,20r7992,l7992,xe" fillcolor="#dadada" stroked="f">
                  <v:path arrowok="t" o:connecttype="custom" o:connectlocs="7992,3548;0,3548;0,3568;7992,3568;7992,3548;7992,144;0,144;0,164;7992,164;7992,144" o:connectangles="0,0,0,0,0,0,0,0,0,0"/>
                </v:shape>
                <v:shape id="docshape772" o:spid="_x0000_s1671" type="#_x0000_t202" style="position:absolute;left:1764;top:163;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" filled="f" stroked="f">
                  <v:path arrowok="t"/>
                  <v:textbox inset="0,0,0,0">
                    <w:txbxContent>
                      <w:p w14:paraId="3324D889" w14:textId="77777777" w:rsidR="003D76C2" w:rsidRDefault="00000000">
                        <w:pPr>
                          <w:spacing w:before="40"/>
                          <w:ind w:left="453"/>
                          <w:rPr>
                            <w:rFonts w:ascii="Courier New"/>
                            <w:sz w:val="18"/>
                          </w:rPr>
                        </w:pPr>
                        <w:r>
                          <w:rPr>
                            <w:rFonts w:ascii="Courier New"/>
                            <w:spacing w:val="-4"/>
                            <w:sz w:val="18"/>
                          </w:rPr>
                          <w:t>@Dao</w:t>
                        </w:r>
                      </w:p>
                      <w:p w14:paraId="2793D830" w14:textId="77777777" w:rsidR="003D76C2" w:rsidRDefault="00000000">
                        <w:pPr>
                          <w:spacing w:before="76"/>
                          <w:ind w:left="453"/>
                          <w:rPr>
                            <w:rFonts w:ascii="Courier New"/>
                            <w:sz w:val="18"/>
                          </w:rPr>
                        </w:pPr>
                        <w:r>
                          <w:rPr>
                            <w:rFonts w:ascii="Courier New"/>
                            <w:sz w:val="18"/>
                          </w:rPr>
                          <w:t>interface</w:t>
                        </w:r>
                        <w:r>
                          <w:rPr>
                            <w:rFonts w:ascii="Courier New"/>
                            <w:spacing w:val="-8"/>
                            <w:sz w:val="18"/>
                          </w:rPr>
                          <w:t xml:space="preserve"> </w:t>
                        </w:r>
                        <w:proofErr w:type="spellStart"/>
                        <w:r>
                          <w:rPr>
                            <w:rFonts w:ascii="Courier New"/>
                            <w:sz w:val="18"/>
                          </w:rPr>
                          <w:t>NoteDao</w:t>
                        </w:r>
                        <w:proofErr w:type="spellEnd"/>
                        <w:r>
                          <w:rPr>
                            <w:rFonts w:ascii="Courier New"/>
                            <w:spacing w:val="-8"/>
                            <w:sz w:val="18"/>
                          </w:rPr>
                          <w:t xml:space="preserve"> </w:t>
                        </w:r>
                        <w:r>
                          <w:rPr>
                            <w:rFonts w:ascii="Courier New"/>
                            <w:spacing w:val="-10"/>
                            <w:sz w:val="18"/>
                          </w:rPr>
                          <w:t>{</w:t>
                        </w:r>
                      </w:p>
                      <w:p w14:paraId="6DD969CC" w14:textId="77777777" w:rsidR="003D76C2" w:rsidRDefault="003D76C2">
                        <w:pPr>
                          <w:rPr>
                            <w:rFonts w:ascii="Courier New"/>
                            <w:sz w:val="20"/>
                          </w:rPr>
                        </w:pPr>
                      </w:p>
                      <w:p w14:paraId="48BCB86F" w14:textId="77777777" w:rsidR="003D76C2" w:rsidRDefault="00000000">
                        <w:pPr>
                          <w:spacing w:before="130"/>
                          <w:ind w:left="885"/>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proofErr w:type="spellStart"/>
                        <w:r>
                          <w:rPr>
                            <w:rFonts w:ascii="Courier New"/>
                            <w:spacing w:val="-6"/>
                            <w:sz w:val="18"/>
                          </w:rPr>
                          <w:t>OnConflictStrategy.REPLACE</w:t>
                        </w:r>
                        <w:proofErr w:type="spellEnd"/>
                        <w:r>
                          <w:rPr>
                            <w:rFonts w:ascii="Courier New"/>
                            <w:spacing w:val="-6"/>
                            <w:sz w:val="18"/>
                          </w:rPr>
                          <w:t>)</w:t>
                        </w:r>
                      </w:p>
                      <w:p w14:paraId="0AFC67F3" w14:textId="77777777" w:rsidR="003D76C2" w:rsidRDefault="00000000">
                        <w:pPr>
                          <w:spacing w:before="76"/>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insertNote</w:t>
                        </w:r>
                        <w:proofErr w:type="spellEnd"/>
                        <w:r>
                          <w:rPr>
                            <w:rFonts w:ascii="Courier New"/>
                            <w:sz w:val="18"/>
                          </w:rPr>
                          <w:t>(note:</w:t>
                        </w:r>
                        <w:r>
                          <w:rPr>
                            <w:rFonts w:ascii="Courier New"/>
                            <w:spacing w:val="-9"/>
                            <w:sz w:val="18"/>
                          </w:rPr>
                          <w:t xml:space="preserve"> </w:t>
                        </w:r>
                        <w:r>
                          <w:rPr>
                            <w:rFonts w:ascii="Courier New"/>
                            <w:spacing w:val="-2"/>
                            <w:sz w:val="18"/>
                          </w:rPr>
                          <w:t>Note)</w:t>
                        </w:r>
                      </w:p>
                      <w:p w14:paraId="102C7ECA" w14:textId="77777777" w:rsidR="003D76C2" w:rsidRDefault="003D76C2">
                        <w:pPr>
                          <w:rPr>
                            <w:rFonts w:ascii="Courier New"/>
                            <w:sz w:val="20"/>
                          </w:rPr>
                        </w:pPr>
                      </w:p>
                      <w:p w14:paraId="1608D6FD" w14:textId="77777777" w:rsidR="003D76C2" w:rsidRDefault="00000000">
                        <w:pPr>
                          <w:spacing w:before="129"/>
                          <w:ind w:left="885"/>
                          <w:rPr>
                            <w:rFonts w:ascii="Courier New"/>
                            <w:sz w:val="18"/>
                          </w:rPr>
                        </w:pPr>
                        <w:r>
                          <w:rPr>
                            <w:rFonts w:ascii="Courier New"/>
                            <w:sz w:val="18"/>
                          </w:rPr>
                          <w:t>@Query("SELECT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FROM</w:t>
                        </w:r>
                        <w:r>
                          <w:rPr>
                            <w:rFonts w:ascii="Courier New"/>
                            <w:spacing w:val="-6"/>
                            <w:sz w:val="18"/>
                          </w:rPr>
                          <w:t xml:space="preserve"> </w:t>
                        </w:r>
                        <w:r>
                          <w:rPr>
                            <w:rFonts w:ascii="Courier New"/>
                            <w:spacing w:val="-2"/>
                            <w:sz w:val="18"/>
                          </w:rPr>
                          <w:t>notes")</w:t>
                        </w:r>
                      </w:p>
                      <w:p w14:paraId="6C2C65F3" w14:textId="77777777" w:rsidR="003D76C2" w:rsidRDefault="00000000">
                        <w:pPr>
                          <w:spacing w:before="76"/>
                          <w:ind w:left="885"/>
                          <w:rPr>
                            <w:rFonts w:ascii="Courier New"/>
                            <w:b/>
                            <w:sz w:val="18"/>
                          </w:rPr>
                        </w:pPr>
                        <w:r>
                          <w:rPr>
                            <w:rFonts w:ascii="Courier New"/>
                            <w:b/>
                            <w:sz w:val="18"/>
                          </w:rPr>
                          <w:t>fun</w:t>
                        </w:r>
                        <w:r>
                          <w:rPr>
                            <w:rFonts w:ascii="Courier New"/>
                            <w:b/>
                            <w:spacing w:val="-8"/>
                            <w:sz w:val="18"/>
                          </w:rPr>
                          <w:t xml:space="preserve"> </w:t>
                        </w:r>
                        <w:proofErr w:type="spellStart"/>
                        <w:r>
                          <w:rPr>
                            <w:rFonts w:ascii="Courier New"/>
                            <w:b/>
                            <w:sz w:val="18"/>
                          </w:rPr>
                          <w:t>loadNotes</w:t>
                        </w:r>
                        <w:proofErr w:type="spellEnd"/>
                        <w:r>
                          <w:rPr>
                            <w:rFonts w:ascii="Courier New"/>
                            <w:b/>
                            <w:sz w:val="18"/>
                          </w:rPr>
                          <w:t>():</w:t>
                        </w:r>
                        <w:r>
                          <w:rPr>
                            <w:rFonts w:ascii="Courier New"/>
                            <w:b/>
                            <w:spacing w:val="-7"/>
                            <w:sz w:val="18"/>
                          </w:rPr>
                          <w:t xml:space="preserve"> </w:t>
                        </w:r>
                        <w:proofErr w:type="spellStart"/>
                        <w:r>
                          <w:rPr>
                            <w:rFonts w:ascii="Courier New"/>
                            <w:b/>
                            <w:spacing w:val="-2"/>
                            <w:sz w:val="18"/>
                          </w:rPr>
                          <w:t>LiveData</w:t>
                        </w:r>
                        <w:proofErr w:type="spellEnd"/>
                        <w:r>
                          <w:rPr>
                            <w:rFonts w:ascii="Courier New"/>
                            <w:b/>
                            <w:spacing w:val="-2"/>
                            <w:sz w:val="18"/>
                          </w:rPr>
                          <w:t>&lt;List&lt;Note&gt;&gt;</w:t>
                        </w:r>
                      </w:p>
                      <w:p w14:paraId="7E500466" w14:textId="77777777" w:rsidR="003D76C2" w:rsidRDefault="003D76C2">
                        <w:pPr>
                          <w:rPr>
                            <w:rFonts w:ascii="Courier New"/>
                            <w:b/>
                            <w:sz w:val="20"/>
                          </w:rPr>
                        </w:pPr>
                      </w:p>
                      <w:p w14:paraId="5EC5B743" w14:textId="77777777" w:rsidR="003D76C2" w:rsidRDefault="00000000">
                        <w:pPr>
                          <w:spacing w:before="130"/>
                          <w:ind w:left="885"/>
                          <w:rPr>
                            <w:rFonts w:ascii="Courier New"/>
                            <w:sz w:val="18"/>
                          </w:rPr>
                        </w:pPr>
                        <w:r>
                          <w:rPr>
                            <w:rFonts w:ascii="Courier New"/>
                            <w:sz w:val="18"/>
                          </w:rPr>
                          <w:t>@Query("SELECT</w:t>
                        </w:r>
                        <w:r>
                          <w:rPr>
                            <w:rFonts w:ascii="Courier New"/>
                            <w:spacing w:val="-9"/>
                            <w:sz w:val="18"/>
                          </w:rPr>
                          <w:t xml:space="preserve"> </w:t>
                        </w:r>
                        <w:r>
                          <w:rPr>
                            <w:rFonts w:ascii="Courier New"/>
                            <w:sz w:val="18"/>
                          </w:rPr>
                          <w:t>count(*)</w:t>
                        </w:r>
                        <w:r>
                          <w:rPr>
                            <w:rFonts w:ascii="Courier New"/>
                            <w:spacing w:val="-9"/>
                            <w:sz w:val="18"/>
                          </w:rPr>
                          <w:t xml:space="preserve"> </w:t>
                        </w:r>
                        <w:r>
                          <w:rPr>
                            <w:rFonts w:ascii="Courier New"/>
                            <w:sz w:val="18"/>
                          </w:rPr>
                          <w:t>FROM</w:t>
                        </w:r>
                        <w:r>
                          <w:rPr>
                            <w:rFonts w:ascii="Courier New"/>
                            <w:spacing w:val="-8"/>
                            <w:sz w:val="18"/>
                          </w:rPr>
                          <w:t xml:space="preserve"> </w:t>
                        </w:r>
                        <w:r>
                          <w:rPr>
                            <w:rFonts w:ascii="Courier New"/>
                            <w:spacing w:val="-2"/>
                            <w:sz w:val="18"/>
                          </w:rPr>
                          <w:t>notes")</w:t>
                        </w:r>
                      </w:p>
                      <w:p w14:paraId="62146911" w14:textId="77777777" w:rsidR="003D76C2" w:rsidRDefault="00000000">
                        <w:pPr>
                          <w:spacing w:before="76"/>
                          <w:ind w:left="885"/>
                          <w:rPr>
                            <w:rFonts w:ascii="Courier New"/>
                            <w:b/>
                            <w:sz w:val="18"/>
                          </w:rPr>
                        </w:pPr>
                        <w:r>
                          <w:rPr>
                            <w:rFonts w:ascii="Courier New"/>
                            <w:b/>
                            <w:sz w:val="18"/>
                          </w:rPr>
                          <w:t>fun</w:t>
                        </w:r>
                        <w:r>
                          <w:rPr>
                            <w:rFonts w:ascii="Courier New"/>
                            <w:b/>
                            <w:spacing w:val="-10"/>
                            <w:sz w:val="18"/>
                          </w:rPr>
                          <w:t xml:space="preserve"> </w:t>
                        </w:r>
                        <w:proofErr w:type="spellStart"/>
                        <w:r>
                          <w:rPr>
                            <w:rFonts w:ascii="Courier New"/>
                            <w:b/>
                            <w:sz w:val="18"/>
                          </w:rPr>
                          <w:t>loadNoteCount</w:t>
                        </w:r>
                        <w:proofErr w:type="spellEnd"/>
                        <w:r>
                          <w:rPr>
                            <w:rFonts w:ascii="Courier New"/>
                            <w:b/>
                            <w:sz w:val="18"/>
                          </w:rPr>
                          <w:t>():</w:t>
                        </w:r>
                        <w:r>
                          <w:rPr>
                            <w:rFonts w:ascii="Courier New"/>
                            <w:b/>
                            <w:spacing w:val="-9"/>
                            <w:sz w:val="18"/>
                          </w:rPr>
                          <w:t xml:space="preserve"> </w:t>
                        </w:r>
                        <w:proofErr w:type="spellStart"/>
                        <w:r>
                          <w:rPr>
                            <w:rFonts w:ascii="Courier New"/>
                            <w:b/>
                            <w:spacing w:val="-2"/>
                            <w:sz w:val="18"/>
                          </w:rPr>
                          <w:t>LiveData</w:t>
                        </w:r>
                        <w:proofErr w:type="spellEnd"/>
                        <w:r>
                          <w:rPr>
                            <w:rFonts w:ascii="Courier New"/>
                            <w:b/>
                            <w:spacing w:val="-2"/>
                            <w:sz w:val="18"/>
                          </w:rPr>
                          <w:t>&lt;Int&gt;</w:t>
                        </w:r>
                      </w:p>
                      <w:p w14:paraId="440FA85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4CF0715" w14:textId="77777777" w:rsidR="003D76C2" w:rsidRDefault="00000000">
      <w:pPr>
        <w:pStyle w:val="BodyText"/>
        <w:spacing w:before="72" w:line="242" w:lineRule="auto"/>
        <w:ind w:left="1274" w:right="534"/>
        <w:jc w:val="both"/>
      </w:pPr>
      <w:r>
        <w:t xml:space="preserve">Notice that for the queries, we changed the return types to </w:t>
      </w:r>
      <w:proofErr w:type="spellStart"/>
      <w:r>
        <w:rPr>
          <w:rFonts w:ascii="Courier New"/>
          <w:b/>
          <w:sz w:val="22"/>
        </w:rPr>
        <w:t>LiveData</w:t>
      </w:r>
      <w:proofErr w:type="spellEnd"/>
      <w:r>
        <w:t>. This will</w:t>
      </w:r>
      <w:r>
        <w:rPr>
          <w:spacing w:val="-3"/>
        </w:rPr>
        <w:t xml:space="preserve"> </w:t>
      </w:r>
      <w:r>
        <w:t>solve</w:t>
      </w:r>
      <w:r>
        <w:rPr>
          <w:spacing w:val="-3"/>
        </w:rPr>
        <w:t xml:space="preserve"> </w:t>
      </w:r>
      <w:r>
        <w:t>two</w:t>
      </w:r>
      <w:r>
        <w:rPr>
          <w:spacing w:val="-3"/>
        </w:rPr>
        <w:t xml:space="preserve"> </w:t>
      </w:r>
      <w:r>
        <w:t>issues.</w:t>
      </w:r>
      <w:r>
        <w:rPr>
          <w:spacing w:val="-3"/>
        </w:rPr>
        <w:t xml:space="preserve"> </w:t>
      </w:r>
      <w:r>
        <w:t>First,</w:t>
      </w:r>
      <w:r>
        <w:rPr>
          <w:spacing w:val="-3"/>
        </w:rPr>
        <w:t xml:space="preserve"> </w:t>
      </w:r>
      <w:r>
        <w:t>the</w:t>
      </w:r>
      <w:r>
        <w:rPr>
          <w:spacing w:val="-3"/>
        </w:rPr>
        <w:t xml:space="preserve"> </w:t>
      </w:r>
      <w:r>
        <w:t>queries</w:t>
      </w:r>
      <w:r>
        <w:rPr>
          <w:spacing w:val="-3"/>
        </w:rPr>
        <w:t xml:space="preserve"> </w:t>
      </w:r>
      <w:r>
        <w:t>will</w:t>
      </w:r>
      <w:r>
        <w:rPr>
          <w:spacing w:val="-3"/>
        </w:rPr>
        <w:t xml:space="preserve"> </w:t>
      </w:r>
      <w:r>
        <w:t>be</w:t>
      </w:r>
      <w:r>
        <w:rPr>
          <w:spacing w:val="-3"/>
        </w:rPr>
        <w:t xml:space="preserve"> </w:t>
      </w:r>
      <w:r>
        <w:t>executed</w:t>
      </w:r>
      <w:r>
        <w:rPr>
          <w:spacing w:val="-3"/>
        </w:rPr>
        <w:t xml:space="preserve"> </w:t>
      </w:r>
      <w:r>
        <w:t>on</w:t>
      </w:r>
      <w:r>
        <w:rPr>
          <w:spacing w:val="-3"/>
        </w:rPr>
        <w:t xml:space="preserve"> </w:t>
      </w:r>
      <w:r>
        <w:t>a</w:t>
      </w:r>
      <w:r>
        <w:rPr>
          <w:spacing w:val="-4"/>
        </w:rPr>
        <w:t xml:space="preserve"> </w:t>
      </w:r>
      <w:r>
        <w:t>separate</w:t>
      </w:r>
      <w:r>
        <w:rPr>
          <w:spacing w:val="-3"/>
        </w:rPr>
        <w:t xml:space="preserve"> </w:t>
      </w:r>
      <w:r>
        <w:t>thread. Second,</w:t>
      </w:r>
      <w:r>
        <w:rPr>
          <w:spacing w:val="-13"/>
        </w:rPr>
        <w:t xml:space="preserve"> </w:t>
      </w:r>
      <w:r>
        <w:t>if</w:t>
      </w:r>
      <w:r>
        <w:rPr>
          <w:spacing w:val="-13"/>
        </w:rPr>
        <w:t xml:space="preserve"> </w:t>
      </w:r>
      <w:r>
        <w:t>the</w:t>
      </w:r>
      <w:r>
        <w:rPr>
          <w:spacing w:val="-13"/>
        </w:rPr>
        <w:t xml:space="preserve"> </w:t>
      </w:r>
      <w:r>
        <w:t>data</w:t>
      </w:r>
      <w:r>
        <w:rPr>
          <w:spacing w:val="-13"/>
        </w:rPr>
        <w:t xml:space="preserve"> </w:t>
      </w:r>
      <w:r>
        <w:t>changes,</w:t>
      </w:r>
      <w:r>
        <w:rPr>
          <w:spacing w:val="-3"/>
        </w:rPr>
        <w:t xml:space="preserve"> </w:t>
      </w:r>
      <w:proofErr w:type="spellStart"/>
      <w:r>
        <w:rPr>
          <w:rFonts w:ascii="Courier New"/>
          <w:b/>
          <w:sz w:val="22"/>
        </w:rPr>
        <w:t>LiveData</w:t>
      </w:r>
      <w:proofErr w:type="spellEnd"/>
      <w:r>
        <w:rPr>
          <w:rFonts w:ascii="Courier New"/>
          <w:b/>
          <w:spacing w:val="-33"/>
          <w:sz w:val="22"/>
        </w:rPr>
        <w:t xml:space="preserve"> </w:t>
      </w:r>
      <w:r>
        <w:t>will</w:t>
      </w:r>
      <w:r>
        <w:rPr>
          <w:spacing w:val="-2"/>
        </w:rPr>
        <w:t xml:space="preserve"> </w:t>
      </w:r>
      <w:r>
        <w:t>notify</w:t>
      </w:r>
      <w:r>
        <w:rPr>
          <w:spacing w:val="-2"/>
        </w:rPr>
        <w:t xml:space="preserve"> </w:t>
      </w:r>
      <w:r>
        <w:t>the</w:t>
      </w:r>
      <w:r>
        <w:rPr>
          <w:spacing w:val="-2"/>
        </w:rPr>
        <w:t xml:space="preserve"> </w:t>
      </w:r>
      <w:r>
        <w:t>observers</w:t>
      </w:r>
      <w:r>
        <w:rPr>
          <w:spacing w:val="-2"/>
        </w:rPr>
        <w:t xml:space="preserve"> </w:t>
      </w:r>
      <w:r>
        <w:t>of</w:t>
      </w:r>
      <w:r>
        <w:rPr>
          <w:spacing w:val="-2"/>
        </w:rPr>
        <w:t xml:space="preserve"> </w:t>
      </w:r>
      <w:r>
        <w:t>the</w:t>
      </w:r>
      <w:r>
        <w:rPr>
          <w:spacing w:val="-2"/>
        </w:rPr>
        <w:t xml:space="preserve"> </w:t>
      </w:r>
      <w:r>
        <w:t>most recent changes.</w:t>
      </w:r>
    </w:p>
    <w:p w14:paraId="554F8CDD" w14:textId="77777777" w:rsidR="003D76C2" w:rsidRDefault="003D76C2">
      <w:pPr>
        <w:spacing w:line="242" w:lineRule="auto"/>
        <w:jc w:val="both"/>
        <w:sectPr w:rsidR="003D76C2">
          <w:headerReference w:type="even" r:id="rId109"/>
          <w:headerReference w:type="default" r:id="rId110"/>
          <w:pgSz w:w="10800" w:h="13320"/>
          <w:pgMar w:top="1120" w:right="920" w:bottom="280" w:left="940" w:header="695" w:footer="0" w:gutter="0"/>
          <w:pgNumType w:start="109"/>
          <w:cols w:space="720"/>
        </w:sectPr>
      </w:pPr>
    </w:p>
    <w:p w14:paraId="67DBEB20" w14:textId="77777777" w:rsidR="003D76C2" w:rsidRDefault="003D76C2">
      <w:pPr>
        <w:pStyle w:val="BodyText"/>
        <w:spacing w:before="12"/>
        <w:rPr>
          <w:sz w:val="7"/>
        </w:rPr>
      </w:pPr>
    </w:p>
    <w:p w14:paraId="7AD81997" w14:textId="77777777" w:rsidR="003D76C2" w:rsidRDefault="00000000">
      <w:pPr>
        <w:pStyle w:val="ListParagraph"/>
        <w:numPr>
          <w:ilvl w:val="1"/>
          <w:numId w:val="8"/>
        </w:numPr>
        <w:tabs>
          <w:tab w:val="left" w:pos="554"/>
        </w:tabs>
        <w:spacing w:before="101"/>
        <w:ind w:left="554"/>
        <w:jc w:val="left"/>
        <w:rPr>
          <w:sz w:val="20"/>
        </w:rPr>
      </w:pPr>
      <w:r>
        <w:rPr>
          <w:sz w:val="20"/>
        </w:rPr>
        <w:t>Now,</w:t>
      </w:r>
      <w:r>
        <w:rPr>
          <w:spacing w:val="-7"/>
          <w:sz w:val="20"/>
        </w:rPr>
        <w:t xml:space="preserve"> </w:t>
      </w:r>
      <w:r>
        <w:rPr>
          <w:sz w:val="20"/>
        </w:rPr>
        <w:t>add</w:t>
      </w:r>
      <w:r>
        <w:rPr>
          <w:spacing w:val="-4"/>
          <w:sz w:val="20"/>
        </w:rPr>
        <w:t xml:space="preserve"> </w:t>
      </w:r>
      <w:r>
        <w:rPr>
          <w:sz w:val="20"/>
        </w:rPr>
        <w:t>the</w:t>
      </w:r>
      <w:r>
        <w:rPr>
          <w:spacing w:val="-4"/>
          <w:sz w:val="20"/>
        </w:rPr>
        <w:t xml:space="preserve"> </w:t>
      </w:r>
      <w:r>
        <w:rPr>
          <w:rFonts w:ascii="Courier New"/>
          <w:b/>
        </w:rPr>
        <w:t>Note</w:t>
      </w:r>
      <w:r>
        <w:rPr>
          <w:rFonts w:ascii="Courier New"/>
          <w:b/>
          <w:spacing w:val="-80"/>
        </w:rPr>
        <w:t xml:space="preserve"> </w:t>
      </w:r>
      <w:r>
        <w:rPr>
          <w:sz w:val="20"/>
        </w:rPr>
        <w:t>entity</w:t>
      </w:r>
      <w:r>
        <w:rPr>
          <w:spacing w:val="-4"/>
          <w:sz w:val="20"/>
        </w:rPr>
        <w:t xml:space="preserve"> </w:t>
      </w:r>
      <w:r>
        <w:rPr>
          <w:sz w:val="20"/>
        </w:rPr>
        <w:t>to</w:t>
      </w:r>
      <w:r>
        <w:rPr>
          <w:spacing w:val="-3"/>
          <w:sz w:val="20"/>
        </w:rPr>
        <w:t xml:space="preserve"> </w:t>
      </w:r>
      <w:proofErr w:type="spellStart"/>
      <w:r>
        <w:rPr>
          <w:rFonts w:ascii="Courier New"/>
          <w:b/>
        </w:rPr>
        <w:t>NotesDatabase</w:t>
      </w:r>
      <w:proofErr w:type="spellEnd"/>
      <w:r>
        <w:rPr>
          <w:sz w:val="20"/>
        </w:rPr>
        <w:t>,</w:t>
      </w:r>
      <w:r>
        <w:rPr>
          <w:spacing w:val="-3"/>
          <w:sz w:val="20"/>
        </w:rPr>
        <w:t xml:space="preserve"> </w:t>
      </w:r>
      <w:r>
        <w:rPr>
          <w:sz w:val="20"/>
        </w:rPr>
        <w:t>as</w:t>
      </w:r>
      <w:r>
        <w:rPr>
          <w:spacing w:val="-4"/>
          <w:sz w:val="20"/>
        </w:rPr>
        <w:t xml:space="preserve"> </w:t>
      </w:r>
      <w:r>
        <w:rPr>
          <w:spacing w:val="-2"/>
          <w:sz w:val="20"/>
        </w:rPr>
        <w:t>follows:</w:t>
      </w:r>
    </w:p>
    <w:p w14:paraId="4F5AB66F" w14:textId="77777777" w:rsidR="003D76C2" w:rsidRDefault="00D51F7C">
      <w:pPr>
        <w:pStyle w:val="BodyText"/>
        <w:spacing w:before="10"/>
        <w:rPr>
          <w:sz w:val="8"/>
        </w:rPr>
      </w:pPr>
      <w:r>
        <w:rPr>
          <w:noProof/>
        </w:rPr>
        <mc:AlternateContent>
          <mc:Choice Requires="wpg">
            <w:drawing>
              <wp:anchor distT="0" distB="0" distL="0" distR="0" simplePos="0" relativeHeight="487697408" behindDoc="1" locked="0" layoutInCell="1" allowOverlap="1" wp14:anchorId="4B8B3C52" wp14:editId="3795E789">
                <wp:simplePos x="0" y="0"/>
                <wp:positionH relativeFrom="page">
                  <wp:posOffset>662940</wp:posOffset>
                </wp:positionH>
                <wp:positionV relativeFrom="paragraph">
                  <wp:posOffset>91440</wp:posOffset>
                </wp:positionV>
                <wp:extent cx="5074920" cy="1463675"/>
                <wp:effectExtent l="0" t="0" r="5080" b="0"/>
                <wp:wrapTopAndBottom/>
                <wp:docPr id="779" name="docshapegroup7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780" name="docshape774"/>
                        <wps:cNvSpPr>
                          <a:spLocks/>
                        </wps:cNvSpPr>
                        <wps:spPr bwMode="auto">
                          <a:xfrm>
                            <a:off x="104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1" name="docshape775"/>
                        <wps:cNvSpPr>
                          <a:spLocks/>
                        </wps:cNvSpPr>
                        <wps:spPr bwMode="auto">
                          <a:xfrm>
                            <a:off x="1044" y="143"/>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2" name="docshape776"/>
                        <wps:cNvSpPr txBox="1">
                          <a:spLocks/>
                        </wps:cNvSpPr>
                        <wps:spPr bwMode="auto">
                          <a:xfrm>
                            <a:off x="104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26243" w14:textId="77777777" w:rsidR="003D76C2" w:rsidRDefault="00000000">
                              <w:pPr>
                                <w:spacing w:before="40"/>
                                <w:ind w:left="453"/>
                                <w:rPr>
                                  <w:rFonts w:ascii="Courier New"/>
                                  <w:sz w:val="18"/>
                                </w:rPr>
                              </w:pPr>
                              <w:r>
                                <w:rPr>
                                  <w:rFonts w:ascii="Courier New"/>
                                  <w:spacing w:val="-2"/>
                                  <w:sz w:val="18"/>
                                </w:rPr>
                                <w:t>@Database(</w:t>
                              </w:r>
                            </w:p>
                            <w:p w14:paraId="1CF091F6" w14:textId="77777777" w:rsidR="003D76C2" w:rsidRDefault="00000000">
                              <w:pPr>
                                <w:spacing w:before="76" w:line="328" w:lineRule="auto"/>
                                <w:ind w:left="885" w:right="4318"/>
                                <w:rPr>
                                  <w:rFonts w:ascii="Courier New"/>
                                  <w:sz w:val="18"/>
                                </w:rPr>
                              </w:pPr>
                              <w:r>
                                <w:rPr>
                                  <w:rFonts w:ascii="Courier New"/>
                                  <w:sz w:val="18"/>
                                </w:rPr>
                                <w:t>entities</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[Note::class], version = 1</w:t>
                              </w:r>
                            </w:p>
                            <w:p w14:paraId="541C5A51" w14:textId="77777777" w:rsidR="003D76C2" w:rsidRDefault="00000000">
                              <w:pPr>
                                <w:spacing w:before="2"/>
                                <w:ind w:left="453"/>
                                <w:rPr>
                                  <w:rFonts w:ascii="Courier New"/>
                                  <w:sz w:val="18"/>
                                </w:rPr>
                              </w:pPr>
                              <w:r>
                                <w:rPr>
                                  <w:rFonts w:ascii="Courier New"/>
                                  <w:sz w:val="18"/>
                                </w:rPr>
                                <w:t>)</w:t>
                              </w:r>
                            </w:p>
                            <w:p w14:paraId="5EC1A7FF" w14:textId="77777777" w:rsidR="003D76C2" w:rsidRDefault="00000000">
                              <w:pPr>
                                <w:spacing w:before="76"/>
                                <w:ind w:left="453"/>
                                <w:rPr>
                                  <w:rFonts w:ascii="Courier New"/>
                                  <w:sz w:val="18"/>
                                </w:rPr>
                              </w:pPr>
                              <w:r>
                                <w:rPr>
                                  <w:rFonts w:ascii="Courier New"/>
                                  <w:sz w:val="18"/>
                                </w:rPr>
                                <w:t>abstract</w:t>
                              </w:r>
                              <w:r>
                                <w:rPr>
                                  <w:rFonts w:ascii="Courier New"/>
                                  <w:spacing w:val="-9"/>
                                  <w:sz w:val="18"/>
                                </w:rPr>
                                <w:t xml:space="preserve"> </w:t>
                              </w:r>
                              <w:r>
                                <w:rPr>
                                  <w:rFonts w:ascii="Courier New"/>
                                  <w:sz w:val="18"/>
                                </w:rPr>
                                <w:t>class</w:t>
                              </w:r>
                              <w:r>
                                <w:rPr>
                                  <w:rFonts w:ascii="Courier New"/>
                                  <w:spacing w:val="-8"/>
                                  <w:sz w:val="18"/>
                                </w:rPr>
                                <w:t xml:space="preserve"> </w:t>
                              </w:r>
                              <w:proofErr w:type="spellStart"/>
                              <w:r>
                                <w:rPr>
                                  <w:rFonts w:ascii="Courier New"/>
                                  <w:sz w:val="18"/>
                                </w:rPr>
                                <w:t>NotesDatabase</w:t>
                              </w:r>
                              <w:proofErr w:type="spellEnd"/>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RoomDatabase</w:t>
                              </w:r>
                              <w:proofErr w:type="spellEnd"/>
                              <w:r>
                                <w:rPr>
                                  <w:rFonts w:ascii="Courier New"/>
                                  <w:sz w:val="18"/>
                                </w:rPr>
                                <w:t>()</w:t>
                              </w:r>
                              <w:r>
                                <w:rPr>
                                  <w:rFonts w:ascii="Courier New"/>
                                  <w:spacing w:val="-8"/>
                                  <w:sz w:val="18"/>
                                </w:rPr>
                                <w:t xml:space="preserve"> </w:t>
                              </w:r>
                              <w:r>
                                <w:rPr>
                                  <w:rFonts w:ascii="Courier New"/>
                                  <w:spacing w:val="-10"/>
                                  <w:sz w:val="18"/>
                                </w:rPr>
                                <w:t>{</w:t>
                              </w:r>
                            </w:p>
                            <w:p w14:paraId="4656C1EB" w14:textId="77777777" w:rsidR="003D76C2" w:rsidRDefault="003D76C2">
                              <w:pPr>
                                <w:rPr>
                                  <w:rFonts w:ascii="Courier New"/>
                                  <w:sz w:val="20"/>
                                </w:rPr>
                              </w:pPr>
                            </w:p>
                            <w:p w14:paraId="095A3DE0" w14:textId="77777777" w:rsidR="003D76C2" w:rsidRDefault="00000000">
                              <w:pPr>
                                <w:spacing w:before="129"/>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noteDao</w:t>
                              </w:r>
                              <w:proofErr w:type="spellEnd"/>
                              <w:r>
                                <w:rPr>
                                  <w:rFonts w:ascii="Courier New"/>
                                  <w:sz w:val="18"/>
                                </w:rPr>
                                <w:t>():</w:t>
                              </w:r>
                              <w:r>
                                <w:rPr>
                                  <w:rFonts w:ascii="Courier New"/>
                                  <w:spacing w:val="-7"/>
                                  <w:sz w:val="18"/>
                                </w:rPr>
                                <w:t xml:space="preserve"> </w:t>
                              </w:r>
                              <w:proofErr w:type="spellStart"/>
                              <w:r>
                                <w:rPr>
                                  <w:rFonts w:ascii="Courier New"/>
                                  <w:spacing w:val="-2"/>
                                  <w:sz w:val="18"/>
                                </w:rPr>
                                <w:t>NoteDao</w:t>
                              </w:r>
                              <w:proofErr w:type="spellEnd"/>
                            </w:p>
                            <w:p w14:paraId="6604644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8B3C52" id="docshapegroup773" o:spid="_x0000_s1672" style="position:absolute;margin-left:52.2pt;margin-top:7.2pt;width:399.6pt;height:115.25pt;z-index:-15619072;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">
                <v:rect id="docshape774" o:spid="_x0000_s1673" style="position:absolute;left:104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" fillcolor="#f6f6f6" stroked="f">
                  <v:path arrowok="t"/>
                </v:rect>
                <v:shape id="docshape775" o:spid="_x0000_s1674" style="position:absolute;left:104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776" o:spid="_x0000_s1675" type="#_x0000_t202" style="position:absolute;left:104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" filled="f" stroked="f">
                  <v:path arrowok="t"/>
                  <v:textbox inset="0,0,0,0">
                    <w:txbxContent>
                      <w:p w14:paraId="79326243" w14:textId="77777777" w:rsidR="003D76C2" w:rsidRDefault="00000000">
                        <w:pPr>
                          <w:spacing w:before="40"/>
                          <w:ind w:left="453"/>
                          <w:rPr>
                            <w:rFonts w:ascii="Courier New"/>
                            <w:sz w:val="18"/>
                          </w:rPr>
                        </w:pPr>
                        <w:r>
                          <w:rPr>
                            <w:rFonts w:ascii="Courier New"/>
                            <w:spacing w:val="-2"/>
                            <w:sz w:val="18"/>
                          </w:rPr>
                          <w:t>@Database(</w:t>
                        </w:r>
                      </w:p>
                      <w:p w14:paraId="1CF091F6" w14:textId="77777777" w:rsidR="003D76C2" w:rsidRDefault="00000000">
                        <w:pPr>
                          <w:spacing w:before="76" w:line="328" w:lineRule="auto"/>
                          <w:ind w:left="885" w:right="4318"/>
                          <w:rPr>
                            <w:rFonts w:ascii="Courier New"/>
                            <w:sz w:val="18"/>
                          </w:rPr>
                        </w:pPr>
                        <w:r>
                          <w:rPr>
                            <w:rFonts w:ascii="Courier New"/>
                            <w:sz w:val="18"/>
                          </w:rPr>
                          <w:t>entities</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[Note::class], version = 1</w:t>
                        </w:r>
                      </w:p>
                      <w:p w14:paraId="541C5A51" w14:textId="77777777" w:rsidR="003D76C2" w:rsidRDefault="00000000">
                        <w:pPr>
                          <w:spacing w:before="2"/>
                          <w:ind w:left="453"/>
                          <w:rPr>
                            <w:rFonts w:ascii="Courier New"/>
                            <w:sz w:val="18"/>
                          </w:rPr>
                        </w:pPr>
                        <w:r>
                          <w:rPr>
                            <w:rFonts w:ascii="Courier New"/>
                            <w:sz w:val="18"/>
                          </w:rPr>
                          <w:t>)</w:t>
                        </w:r>
                      </w:p>
                      <w:p w14:paraId="5EC1A7FF" w14:textId="77777777" w:rsidR="003D76C2" w:rsidRDefault="00000000">
                        <w:pPr>
                          <w:spacing w:before="76"/>
                          <w:ind w:left="453"/>
                          <w:rPr>
                            <w:rFonts w:ascii="Courier New"/>
                            <w:sz w:val="18"/>
                          </w:rPr>
                        </w:pPr>
                        <w:r>
                          <w:rPr>
                            <w:rFonts w:ascii="Courier New"/>
                            <w:sz w:val="18"/>
                          </w:rPr>
                          <w:t>abstract</w:t>
                        </w:r>
                        <w:r>
                          <w:rPr>
                            <w:rFonts w:ascii="Courier New"/>
                            <w:spacing w:val="-9"/>
                            <w:sz w:val="18"/>
                          </w:rPr>
                          <w:t xml:space="preserve"> </w:t>
                        </w:r>
                        <w:r>
                          <w:rPr>
                            <w:rFonts w:ascii="Courier New"/>
                            <w:sz w:val="18"/>
                          </w:rPr>
                          <w:t>class</w:t>
                        </w:r>
                        <w:r>
                          <w:rPr>
                            <w:rFonts w:ascii="Courier New"/>
                            <w:spacing w:val="-8"/>
                            <w:sz w:val="18"/>
                          </w:rPr>
                          <w:t xml:space="preserve"> </w:t>
                        </w:r>
                        <w:proofErr w:type="spellStart"/>
                        <w:r>
                          <w:rPr>
                            <w:rFonts w:ascii="Courier New"/>
                            <w:sz w:val="18"/>
                          </w:rPr>
                          <w:t>NotesDatabase</w:t>
                        </w:r>
                        <w:proofErr w:type="spellEnd"/>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RoomDatabase</w:t>
                        </w:r>
                        <w:proofErr w:type="spellEnd"/>
                        <w:r>
                          <w:rPr>
                            <w:rFonts w:ascii="Courier New"/>
                            <w:sz w:val="18"/>
                          </w:rPr>
                          <w:t>()</w:t>
                        </w:r>
                        <w:r>
                          <w:rPr>
                            <w:rFonts w:ascii="Courier New"/>
                            <w:spacing w:val="-8"/>
                            <w:sz w:val="18"/>
                          </w:rPr>
                          <w:t xml:space="preserve"> </w:t>
                        </w:r>
                        <w:r>
                          <w:rPr>
                            <w:rFonts w:ascii="Courier New"/>
                            <w:spacing w:val="-10"/>
                            <w:sz w:val="18"/>
                          </w:rPr>
                          <w:t>{</w:t>
                        </w:r>
                      </w:p>
                      <w:p w14:paraId="4656C1EB" w14:textId="77777777" w:rsidR="003D76C2" w:rsidRDefault="003D76C2">
                        <w:pPr>
                          <w:rPr>
                            <w:rFonts w:ascii="Courier New"/>
                            <w:sz w:val="20"/>
                          </w:rPr>
                        </w:pPr>
                      </w:p>
                      <w:p w14:paraId="095A3DE0" w14:textId="77777777" w:rsidR="003D76C2" w:rsidRDefault="00000000">
                        <w:pPr>
                          <w:spacing w:before="129"/>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noteDao</w:t>
                        </w:r>
                        <w:proofErr w:type="spellEnd"/>
                        <w:r>
                          <w:rPr>
                            <w:rFonts w:ascii="Courier New"/>
                            <w:sz w:val="18"/>
                          </w:rPr>
                          <w:t>():</w:t>
                        </w:r>
                        <w:r>
                          <w:rPr>
                            <w:rFonts w:ascii="Courier New"/>
                            <w:spacing w:val="-7"/>
                            <w:sz w:val="18"/>
                          </w:rPr>
                          <w:t xml:space="preserve"> </w:t>
                        </w:r>
                        <w:proofErr w:type="spellStart"/>
                        <w:r>
                          <w:rPr>
                            <w:rFonts w:ascii="Courier New"/>
                            <w:spacing w:val="-2"/>
                            <w:sz w:val="18"/>
                          </w:rPr>
                          <w:t>NoteDao</w:t>
                        </w:r>
                        <w:proofErr w:type="spellEnd"/>
                      </w:p>
                      <w:p w14:paraId="6604644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6158E79" w14:textId="77777777" w:rsidR="003D76C2" w:rsidRDefault="00000000">
      <w:pPr>
        <w:pStyle w:val="BodyText"/>
        <w:spacing w:before="72" w:line="244" w:lineRule="auto"/>
        <w:ind w:left="554" w:right="882"/>
      </w:pPr>
      <w:r>
        <w:t xml:space="preserve">This is a simple database. Since we are not using a dependency injection framework, we will need to play around with the </w:t>
      </w:r>
      <w:r>
        <w:rPr>
          <w:rFonts w:ascii="Courier New"/>
          <w:b/>
          <w:sz w:val="22"/>
        </w:rPr>
        <w:t>Application</w:t>
      </w:r>
      <w:r>
        <w:rPr>
          <w:rFonts w:ascii="Courier New"/>
          <w:b/>
          <w:spacing w:val="-69"/>
          <w:sz w:val="22"/>
        </w:rPr>
        <w:t xml:space="preserve"> </w:t>
      </w:r>
      <w:r>
        <w:t>class to keep one</w:t>
      </w:r>
      <w:r>
        <w:rPr>
          <w:spacing w:val="-3"/>
        </w:rPr>
        <w:t xml:space="preserve"> </w:t>
      </w:r>
      <w:r>
        <w:t>instance</w:t>
      </w:r>
      <w:r>
        <w:rPr>
          <w:spacing w:val="-3"/>
        </w:rPr>
        <w:t xml:space="preserve"> </w:t>
      </w:r>
      <w:r>
        <w:t>of</w:t>
      </w:r>
      <w:r>
        <w:rPr>
          <w:spacing w:val="-3"/>
        </w:rPr>
        <w:t xml:space="preserve"> </w:t>
      </w:r>
      <w:r>
        <w:t>our</w:t>
      </w:r>
      <w:r>
        <w:rPr>
          <w:spacing w:val="-3"/>
        </w:rPr>
        <w:t xml:space="preserve"> </w:t>
      </w:r>
      <w:r>
        <w:t>database</w:t>
      </w:r>
      <w:r>
        <w:rPr>
          <w:spacing w:val="-3"/>
        </w:rPr>
        <w:t xml:space="preserve"> </w:t>
      </w:r>
      <w:r>
        <w:t>for</w:t>
      </w:r>
      <w:r>
        <w:rPr>
          <w:spacing w:val="-3"/>
        </w:rPr>
        <w:t xml:space="preserve"> </w:t>
      </w:r>
      <w:r>
        <w:t>the</w:t>
      </w:r>
      <w:r>
        <w:rPr>
          <w:spacing w:val="-3"/>
        </w:rPr>
        <w:t xml:space="preserve"> </w:t>
      </w:r>
      <w:r>
        <w:t>entire</w:t>
      </w:r>
      <w:r>
        <w:rPr>
          <w:spacing w:val="-3"/>
        </w:rPr>
        <w:t xml:space="preserve"> </w:t>
      </w:r>
      <w:r>
        <w:t>app.</w:t>
      </w:r>
      <w:r>
        <w:rPr>
          <w:spacing w:val="-4"/>
        </w:rPr>
        <w:t xml:space="preserve"> </w:t>
      </w:r>
      <w:r>
        <w:t>We</w:t>
      </w:r>
      <w:r>
        <w:rPr>
          <w:spacing w:val="-3"/>
        </w:rPr>
        <w:t xml:space="preserve"> </w:t>
      </w:r>
      <w:r>
        <w:t>will</w:t>
      </w:r>
      <w:r>
        <w:rPr>
          <w:spacing w:val="-3"/>
        </w:rPr>
        <w:t xml:space="preserve"> </w:t>
      </w:r>
      <w:r>
        <w:t>do</w:t>
      </w:r>
      <w:r>
        <w:rPr>
          <w:spacing w:val="-3"/>
        </w:rPr>
        <w:t xml:space="preserve"> </w:t>
      </w:r>
      <w:r>
        <w:t>this</w:t>
      </w:r>
      <w:r>
        <w:rPr>
          <w:spacing w:val="-3"/>
        </w:rPr>
        <w:t xml:space="preserve"> </w:t>
      </w:r>
      <w:r>
        <w:t>by</w:t>
      </w:r>
      <w:r>
        <w:rPr>
          <w:spacing w:val="-3"/>
        </w:rPr>
        <w:t xml:space="preserve"> </w:t>
      </w:r>
      <w:r>
        <w:t>extending</w:t>
      </w:r>
      <w:r>
        <w:rPr>
          <w:spacing w:val="-3"/>
        </w:rPr>
        <w:t xml:space="preserve"> </w:t>
      </w:r>
      <w:r>
        <w:t xml:space="preserve">the </w:t>
      </w:r>
      <w:r>
        <w:rPr>
          <w:rFonts w:ascii="Courier New"/>
          <w:b/>
          <w:sz w:val="22"/>
        </w:rPr>
        <w:t>Application</w:t>
      </w:r>
      <w:r>
        <w:rPr>
          <w:rFonts w:ascii="Courier New"/>
          <w:b/>
          <w:spacing w:val="-61"/>
          <w:sz w:val="22"/>
        </w:rPr>
        <w:t xml:space="preserve"> </w:t>
      </w:r>
      <w:r>
        <w:t>class and linking it in the manifest.</w:t>
      </w:r>
    </w:p>
    <w:p w14:paraId="6407A31A" w14:textId="77777777" w:rsidR="003D76C2" w:rsidRDefault="00D51F7C">
      <w:pPr>
        <w:pStyle w:val="BodyText"/>
        <w:spacing w:before="4"/>
        <w:rPr>
          <w:sz w:val="8"/>
        </w:rPr>
      </w:pPr>
      <w:r>
        <w:rPr>
          <w:noProof/>
        </w:rPr>
        <mc:AlternateContent>
          <mc:Choice Requires="wpg">
            <w:drawing>
              <wp:anchor distT="0" distB="0" distL="0" distR="0" simplePos="0" relativeHeight="487697920" behindDoc="1" locked="0" layoutInCell="1" allowOverlap="1" wp14:anchorId="0CE05321" wp14:editId="14E1E318">
                <wp:simplePos x="0" y="0"/>
                <wp:positionH relativeFrom="page">
                  <wp:posOffset>662940</wp:posOffset>
                </wp:positionH>
                <wp:positionV relativeFrom="paragraph">
                  <wp:posOffset>87630</wp:posOffset>
                </wp:positionV>
                <wp:extent cx="5074920" cy="1730375"/>
                <wp:effectExtent l="0" t="0" r="5080" b="0"/>
                <wp:wrapTopAndBottom/>
                <wp:docPr id="775" name="docshapegroup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38"/>
                          <a:chExt cx="7992" cy="2725"/>
                        </a:xfrm>
                      </wpg:grpSpPr>
                      <wps:wsp>
                        <wps:cNvPr id="776" name="docshape778"/>
                        <wps:cNvSpPr>
                          <a:spLocks/>
                        </wps:cNvSpPr>
                        <wps:spPr bwMode="auto">
                          <a:xfrm>
                            <a:off x="1044" y="147"/>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7" name="docshape779"/>
                        <wps:cNvSpPr>
                          <a:spLocks/>
                        </wps:cNvSpPr>
                        <wps:spPr bwMode="auto">
                          <a:xfrm>
                            <a:off x="1044" y="137"/>
                            <a:ext cx="7992" cy="2725"/>
                          </a:xfrm>
                          <a:custGeom>
                            <a:avLst/>
                            <a:gdLst>
                              <a:gd name="T0" fmla="+- 0 9036 1044"/>
                              <a:gd name="T1" fmla="*/ T0 w 7992"/>
                              <a:gd name="T2" fmla="+- 0 2842 138"/>
                              <a:gd name="T3" fmla="*/ 2842 h 2725"/>
                              <a:gd name="T4" fmla="+- 0 1044 1044"/>
                              <a:gd name="T5" fmla="*/ T4 w 7992"/>
                              <a:gd name="T6" fmla="+- 0 2842 138"/>
                              <a:gd name="T7" fmla="*/ 2842 h 2725"/>
                              <a:gd name="T8" fmla="+- 0 1044 1044"/>
                              <a:gd name="T9" fmla="*/ T8 w 7992"/>
                              <a:gd name="T10" fmla="+- 0 2862 138"/>
                              <a:gd name="T11" fmla="*/ 2862 h 2725"/>
                              <a:gd name="T12" fmla="+- 0 9036 1044"/>
                              <a:gd name="T13" fmla="*/ T12 w 7992"/>
                              <a:gd name="T14" fmla="+- 0 2862 138"/>
                              <a:gd name="T15" fmla="*/ 2862 h 2725"/>
                              <a:gd name="T16" fmla="+- 0 9036 1044"/>
                              <a:gd name="T17" fmla="*/ T16 w 7992"/>
                              <a:gd name="T18" fmla="+- 0 2842 138"/>
                              <a:gd name="T19" fmla="*/ 2842 h 2725"/>
                              <a:gd name="T20" fmla="+- 0 9036 1044"/>
                              <a:gd name="T21" fmla="*/ T20 w 7992"/>
                              <a:gd name="T22" fmla="+- 0 138 138"/>
                              <a:gd name="T23" fmla="*/ 138 h 2725"/>
                              <a:gd name="T24" fmla="+- 0 1044 1044"/>
                              <a:gd name="T25" fmla="*/ T24 w 7992"/>
                              <a:gd name="T26" fmla="+- 0 138 138"/>
                              <a:gd name="T27" fmla="*/ 138 h 2725"/>
                              <a:gd name="T28" fmla="+- 0 1044 1044"/>
                              <a:gd name="T29" fmla="*/ T28 w 7992"/>
                              <a:gd name="T30" fmla="+- 0 158 138"/>
                              <a:gd name="T31" fmla="*/ 158 h 2725"/>
                              <a:gd name="T32" fmla="+- 0 9036 1044"/>
                              <a:gd name="T33" fmla="*/ T32 w 7992"/>
                              <a:gd name="T34" fmla="+- 0 158 138"/>
                              <a:gd name="T35" fmla="*/ 158 h 2725"/>
                              <a:gd name="T36" fmla="+- 0 9036 1044"/>
                              <a:gd name="T37" fmla="*/ T36 w 7992"/>
                              <a:gd name="T38" fmla="+- 0 138 138"/>
                              <a:gd name="T39" fmla="*/ 138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8" name="docshape780"/>
                        <wps:cNvSpPr txBox="1">
                          <a:spLocks/>
                        </wps:cNvSpPr>
                        <wps:spPr bwMode="auto">
                          <a:xfrm>
                            <a:off x="1044" y="157"/>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D9CD08" w14:textId="77777777" w:rsidR="003D76C2" w:rsidRDefault="00000000">
                              <w:pPr>
                                <w:spacing w:before="40" w:line="660" w:lineRule="auto"/>
                                <w:ind w:left="885" w:right="2590" w:hanging="432"/>
                                <w:rPr>
                                  <w:rFonts w:ascii="Courier New"/>
                                  <w:sz w:val="18"/>
                                </w:rPr>
                              </w:pPr>
                              <w:r>
                                <w:rPr>
                                  <w:rFonts w:ascii="Courier New"/>
                                  <w:sz w:val="18"/>
                                </w:rPr>
                                <w:t xml:space="preserve">class </w:t>
                              </w:r>
                              <w:proofErr w:type="spellStart"/>
                              <w:r>
                                <w:rPr>
                                  <w:rFonts w:ascii="Courier New"/>
                                  <w:sz w:val="18"/>
                                </w:rPr>
                                <w:t>NotesApplication</w:t>
                              </w:r>
                              <w:proofErr w:type="spellEnd"/>
                              <w:r>
                                <w:rPr>
                                  <w:rFonts w:ascii="Courier New"/>
                                  <w:sz w:val="18"/>
                                </w:rPr>
                                <w:t xml:space="preserve"> : Application() { </w:t>
                              </w: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notesDatabase</w:t>
                              </w:r>
                              <w:proofErr w:type="spellEnd"/>
                              <w:r>
                                <w:rPr>
                                  <w:rFonts w:ascii="Courier New"/>
                                  <w:sz w:val="18"/>
                                </w:rPr>
                                <w:t>:</w:t>
                              </w:r>
                              <w:r>
                                <w:rPr>
                                  <w:rFonts w:ascii="Courier New"/>
                                  <w:spacing w:val="-13"/>
                                  <w:sz w:val="18"/>
                                </w:rPr>
                                <w:t xml:space="preserve"> </w:t>
                              </w:r>
                              <w:proofErr w:type="spellStart"/>
                              <w:r>
                                <w:rPr>
                                  <w:rFonts w:ascii="Courier New"/>
                                  <w:sz w:val="18"/>
                                </w:rPr>
                                <w:t>NotesDatabase</w:t>
                              </w:r>
                              <w:proofErr w:type="spellEnd"/>
                            </w:p>
                            <w:p w14:paraId="669B96E7"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79F90471" w14:textId="77777777" w:rsidR="003D76C2" w:rsidRDefault="00000000">
                              <w:pPr>
                                <w:spacing w:before="3" w:line="235" w:lineRule="auto"/>
                                <w:ind w:left="1533" w:hanging="216"/>
                                <w:rPr>
                                  <w:rFonts w:ascii="Courier New"/>
                                  <w:sz w:val="18"/>
                                </w:rPr>
                              </w:pPr>
                              <w:proofErr w:type="spellStart"/>
                              <w:r>
                                <w:rPr>
                                  <w:rFonts w:ascii="Courier New"/>
                                  <w:sz w:val="18"/>
                                </w:rPr>
                                <w:t>notesDatabase</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Room.databaseBuilder</w:t>
                              </w:r>
                              <w:proofErr w:type="spellEnd"/>
                              <w:r>
                                <w:rPr>
                                  <w:rFonts w:ascii="Courier New"/>
                                  <w:sz w:val="18"/>
                                </w:rPr>
                                <w:t>(</w:t>
                              </w:r>
                              <w:proofErr w:type="spellStart"/>
                              <w:r>
                                <w:rPr>
                                  <w:rFonts w:ascii="Courier New"/>
                                  <w:sz w:val="18"/>
                                </w:rPr>
                                <w:t>applicationContext</w:t>
                              </w:r>
                              <w:proofErr w:type="spellEnd"/>
                              <w:r>
                                <w:rPr>
                                  <w:rFonts w:ascii="Courier New"/>
                                  <w:sz w:val="18"/>
                                </w:rPr>
                                <w:t xml:space="preserve">, </w:t>
                              </w:r>
                              <w:proofErr w:type="spellStart"/>
                              <w:r>
                                <w:rPr>
                                  <w:rFonts w:ascii="Courier New"/>
                                  <w:sz w:val="18"/>
                                </w:rPr>
                                <w:t>NotesDatabase</w:t>
                              </w:r>
                              <w:proofErr w:type="spellEnd"/>
                              <w:r>
                                <w:rPr>
                                  <w:rFonts w:ascii="Courier New"/>
                                  <w:sz w:val="18"/>
                                </w:rPr>
                                <w:t>::class.java, "notes-</w:t>
                              </w:r>
                              <w:proofErr w:type="spellStart"/>
                              <w:r>
                                <w:rPr>
                                  <w:rFonts w:ascii="Courier New"/>
                                  <w:sz w:val="18"/>
                                </w:rPr>
                                <w:t>db</w:t>
                              </w:r>
                              <w:proofErr w:type="spellEnd"/>
                              <w:r>
                                <w:rPr>
                                  <w:rFonts w:ascii="Courier New"/>
                                  <w:sz w:val="18"/>
                                </w:rPr>
                                <w:t>").build()</w:t>
                              </w:r>
                            </w:p>
                            <w:p w14:paraId="612C4BCD" w14:textId="77777777" w:rsidR="003D76C2" w:rsidRDefault="00000000">
                              <w:pPr>
                                <w:spacing w:before="17"/>
                                <w:ind w:left="885"/>
                                <w:rPr>
                                  <w:rFonts w:ascii="Courier New"/>
                                  <w:sz w:val="18"/>
                                </w:rPr>
                              </w:pPr>
                              <w:r>
                                <w:rPr>
                                  <w:rFonts w:ascii="Courier New"/>
                                  <w:sz w:val="18"/>
                                </w:rPr>
                                <w:t>}</w:t>
                              </w:r>
                            </w:p>
                            <w:p w14:paraId="7B64CEE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E05321" id="docshapegroup777" o:spid="_x0000_s1676" style="position:absolute;margin-left:52.2pt;margin-top:6.9pt;width:399.6pt;height:136.25pt;z-index:-15618560;mso-wrap-distance-left:0;mso-wrap-distance-right:0;mso-position-horizontal-relative:page;mso-position-vertical-relative:text" coordorigin="1044,138"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">
                <v:rect id="docshape778" o:spid="_x0000_s1677" style="position:absolute;left:1044;top:147;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" fillcolor="#f6f6f6" stroked="f">
                  <v:path arrowok="t"/>
                </v:rect>
                <v:shape id="docshape779" o:spid="_x0000_s1678" style="position:absolute;left:1044;top:137;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" path="m7992,2704l,2704r,20l7992,2724r,-20xm7992,l,,,20r7992,l7992,xe" fillcolor="#dadada" stroked="f">
                  <v:path arrowok="t" o:connecttype="custom" o:connectlocs="7992,2842;0,2842;0,2862;7992,2862;7992,2842;7992,138;0,138;0,158;7992,158;7992,138" o:connectangles="0,0,0,0,0,0,0,0,0,0"/>
                </v:shape>
                <v:shape id="docshape780" o:spid="_x0000_s1679" type="#_x0000_t202" style="position:absolute;left:1044;top:157;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" filled="f" stroked="f">
                  <v:path arrowok="t"/>
                  <v:textbox inset="0,0,0,0">
                    <w:txbxContent>
                      <w:p w14:paraId="48D9CD08" w14:textId="77777777" w:rsidR="003D76C2" w:rsidRDefault="00000000">
                        <w:pPr>
                          <w:spacing w:before="40" w:line="660" w:lineRule="auto"/>
                          <w:ind w:left="885" w:right="2590" w:hanging="432"/>
                          <w:rPr>
                            <w:rFonts w:ascii="Courier New"/>
                            <w:sz w:val="18"/>
                          </w:rPr>
                        </w:pPr>
                        <w:r>
                          <w:rPr>
                            <w:rFonts w:ascii="Courier New"/>
                            <w:sz w:val="18"/>
                          </w:rPr>
                          <w:t xml:space="preserve">class </w:t>
                        </w:r>
                        <w:proofErr w:type="spellStart"/>
                        <w:r>
                          <w:rPr>
                            <w:rFonts w:ascii="Courier New"/>
                            <w:sz w:val="18"/>
                          </w:rPr>
                          <w:t>NotesApplication</w:t>
                        </w:r>
                        <w:proofErr w:type="spellEnd"/>
                        <w:r>
                          <w:rPr>
                            <w:rFonts w:ascii="Courier New"/>
                            <w:sz w:val="18"/>
                          </w:rPr>
                          <w:t xml:space="preserve"> : Application() { </w:t>
                        </w: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notesDatabase</w:t>
                        </w:r>
                        <w:proofErr w:type="spellEnd"/>
                        <w:r>
                          <w:rPr>
                            <w:rFonts w:ascii="Courier New"/>
                            <w:sz w:val="18"/>
                          </w:rPr>
                          <w:t>:</w:t>
                        </w:r>
                        <w:r>
                          <w:rPr>
                            <w:rFonts w:ascii="Courier New"/>
                            <w:spacing w:val="-13"/>
                            <w:sz w:val="18"/>
                          </w:rPr>
                          <w:t xml:space="preserve"> </w:t>
                        </w:r>
                        <w:proofErr w:type="spellStart"/>
                        <w:r>
                          <w:rPr>
                            <w:rFonts w:ascii="Courier New"/>
                            <w:sz w:val="18"/>
                          </w:rPr>
                          <w:t>NotesDatabase</w:t>
                        </w:r>
                        <w:proofErr w:type="spellEnd"/>
                      </w:p>
                      <w:p w14:paraId="669B96E7"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79F90471" w14:textId="77777777" w:rsidR="003D76C2" w:rsidRDefault="00000000">
                        <w:pPr>
                          <w:spacing w:before="3" w:line="235" w:lineRule="auto"/>
                          <w:ind w:left="1533" w:hanging="216"/>
                          <w:rPr>
                            <w:rFonts w:ascii="Courier New"/>
                            <w:sz w:val="18"/>
                          </w:rPr>
                        </w:pPr>
                        <w:proofErr w:type="spellStart"/>
                        <w:r>
                          <w:rPr>
                            <w:rFonts w:ascii="Courier New"/>
                            <w:sz w:val="18"/>
                          </w:rPr>
                          <w:t>notesDatabase</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Room.databaseBuilder</w:t>
                        </w:r>
                        <w:proofErr w:type="spellEnd"/>
                        <w:r>
                          <w:rPr>
                            <w:rFonts w:ascii="Courier New"/>
                            <w:sz w:val="18"/>
                          </w:rPr>
                          <w:t>(</w:t>
                        </w:r>
                        <w:proofErr w:type="spellStart"/>
                        <w:r>
                          <w:rPr>
                            <w:rFonts w:ascii="Courier New"/>
                            <w:sz w:val="18"/>
                          </w:rPr>
                          <w:t>applicationContext</w:t>
                        </w:r>
                        <w:proofErr w:type="spellEnd"/>
                        <w:r>
                          <w:rPr>
                            <w:rFonts w:ascii="Courier New"/>
                            <w:sz w:val="18"/>
                          </w:rPr>
                          <w:t xml:space="preserve">, </w:t>
                        </w:r>
                        <w:proofErr w:type="spellStart"/>
                        <w:r>
                          <w:rPr>
                            <w:rFonts w:ascii="Courier New"/>
                            <w:sz w:val="18"/>
                          </w:rPr>
                          <w:t>NotesDatabase</w:t>
                        </w:r>
                        <w:proofErr w:type="spellEnd"/>
                        <w:r>
                          <w:rPr>
                            <w:rFonts w:ascii="Courier New"/>
                            <w:sz w:val="18"/>
                          </w:rPr>
                          <w:t>::class.java, "notes-</w:t>
                        </w:r>
                        <w:proofErr w:type="spellStart"/>
                        <w:r>
                          <w:rPr>
                            <w:rFonts w:ascii="Courier New"/>
                            <w:sz w:val="18"/>
                          </w:rPr>
                          <w:t>db</w:t>
                        </w:r>
                        <w:proofErr w:type="spellEnd"/>
                        <w:r>
                          <w:rPr>
                            <w:rFonts w:ascii="Courier New"/>
                            <w:sz w:val="18"/>
                          </w:rPr>
                          <w:t>").build()</w:t>
                        </w:r>
                      </w:p>
                      <w:p w14:paraId="612C4BCD" w14:textId="77777777" w:rsidR="003D76C2" w:rsidRDefault="00000000">
                        <w:pPr>
                          <w:spacing w:before="17"/>
                          <w:ind w:left="885"/>
                          <w:rPr>
                            <w:rFonts w:ascii="Courier New"/>
                            <w:sz w:val="18"/>
                          </w:rPr>
                        </w:pPr>
                        <w:r>
                          <w:rPr>
                            <w:rFonts w:ascii="Courier New"/>
                            <w:sz w:val="18"/>
                          </w:rPr>
                          <w:t>}</w:t>
                        </w:r>
                      </w:p>
                      <w:p w14:paraId="7B64CEE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40912E9" w14:textId="77777777" w:rsidR="003D76C2" w:rsidRDefault="00000000">
      <w:pPr>
        <w:pStyle w:val="BodyText"/>
        <w:spacing w:before="72" w:line="242" w:lineRule="auto"/>
        <w:ind w:left="554" w:right="882"/>
      </w:pPr>
      <w:r>
        <w:t>Here,</w:t>
      </w:r>
      <w:r>
        <w:rPr>
          <w:spacing w:val="-6"/>
        </w:rPr>
        <w:t xml:space="preserve"> </w:t>
      </w:r>
      <w:r>
        <w:t>we</w:t>
      </w:r>
      <w:r>
        <w:rPr>
          <w:spacing w:val="-3"/>
        </w:rPr>
        <w:t xml:space="preserve"> </w:t>
      </w:r>
      <w:r>
        <w:t>have</w:t>
      </w:r>
      <w:r>
        <w:rPr>
          <w:spacing w:val="-3"/>
        </w:rPr>
        <w:t xml:space="preserve"> </w:t>
      </w:r>
      <w:r>
        <w:t>defined</w:t>
      </w:r>
      <w:r>
        <w:rPr>
          <w:spacing w:val="-3"/>
        </w:rPr>
        <w:t xml:space="preserve"> </w:t>
      </w:r>
      <w:r>
        <w:t>a</w:t>
      </w:r>
      <w:r>
        <w:rPr>
          <w:spacing w:val="-4"/>
        </w:rPr>
        <w:t xml:space="preserve"> </w:t>
      </w:r>
      <w:r>
        <w:t>new</w:t>
      </w:r>
      <w:r>
        <w:rPr>
          <w:spacing w:val="-5"/>
        </w:rPr>
        <w:t xml:space="preserve"> </w:t>
      </w:r>
      <w:r>
        <w:rPr>
          <w:rFonts w:ascii="Courier New"/>
          <w:b/>
          <w:sz w:val="22"/>
        </w:rPr>
        <w:t>Application</w:t>
      </w:r>
      <w:r>
        <w:rPr>
          <w:rFonts w:ascii="Courier New"/>
          <w:b/>
          <w:spacing w:val="-80"/>
          <w:sz w:val="22"/>
        </w:rPr>
        <w:t xml:space="preserve"> </w:t>
      </w:r>
      <w:r>
        <w:t>class</w:t>
      </w:r>
      <w:r>
        <w:rPr>
          <w:spacing w:val="-3"/>
        </w:rPr>
        <w:t xml:space="preserve"> </w:t>
      </w:r>
      <w:r>
        <w:t>that</w:t>
      </w:r>
      <w:r>
        <w:rPr>
          <w:spacing w:val="-3"/>
        </w:rPr>
        <w:t xml:space="preserve"> </w:t>
      </w:r>
      <w:r>
        <w:t>will</w:t>
      </w:r>
      <w:r>
        <w:rPr>
          <w:spacing w:val="-3"/>
        </w:rPr>
        <w:t xml:space="preserve"> </w:t>
      </w:r>
      <w:r>
        <w:t>have</w:t>
      </w:r>
      <w:r>
        <w:rPr>
          <w:spacing w:val="-3"/>
        </w:rPr>
        <w:t xml:space="preserve"> </w:t>
      </w:r>
      <w:r>
        <w:t>the</w:t>
      </w:r>
      <w:r>
        <w:rPr>
          <w:spacing w:val="-4"/>
        </w:rPr>
        <w:t xml:space="preserve"> </w:t>
      </w:r>
      <w:proofErr w:type="spellStart"/>
      <w:r>
        <w:rPr>
          <w:rFonts w:ascii="Courier New"/>
          <w:b/>
          <w:sz w:val="22"/>
        </w:rPr>
        <w:t>onCreate</w:t>
      </w:r>
      <w:proofErr w:type="spellEnd"/>
      <w:r>
        <w:rPr>
          <w:rFonts w:ascii="Courier New"/>
          <w:b/>
          <w:sz w:val="22"/>
        </w:rPr>
        <w:t xml:space="preserve"> </w:t>
      </w:r>
      <w:r>
        <w:t>method called when the app is opened. This will ensure that we have one instance of the database that can be used across different components.</w:t>
      </w:r>
    </w:p>
    <w:p w14:paraId="3B272ECA" w14:textId="77777777" w:rsidR="003D76C2" w:rsidRDefault="00000000">
      <w:pPr>
        <w:pStyle w:val="ListParagraph"/>
        <w:numPr>
          <w:ilvl w:val="1"/>
          <w:numId w:val="8"/>
        </w:numPr>
        <w:tabs>
          <w:tab w:val="left" w:pos="554"/>
        </w:tabs>
        <w:spacing w:before="147"/>
        <w:ind w:left="554" w:right="1163"/>
        <w:jc w:val="both"/>
        <w:rPr>
          <w:sz w:val="20"/>
        </w:rPr>
      </w:pPr>
      <w:r>
        <w:rPr>
          <w:sz w:val="20"/>
        </w:rPr>
        <w:t>In</w:t>
      </w:r>
      <w:r>
        <w:rPr>
          <w:spacing w:val="-13"/>
          <w:sz w:val="20"/>
        </w:rPr>
        <w:t xml:space="preserve"> </w:t>
      </w:r>
      <w:r>
        <w:rPr>
          <w:sz w:val="20"/>
        </w:rPr>
        <w:t>the</w:t>
      </w:r>
      <w:r>
        <w:rPr>
          <w:spacing w:val="-13"/>
          <w:sz w:val="20"/>
        </w:rPr>
        <w:t xml:space="preserve"> </w:t>
      </w:r>
      <w:r>
        <w:rPr>
          <w:rFonts w:ascii="Courier New"/>
          <w:b/>
        </w:rPr>
        <w:t>AndroidManifest.xml</w:t>
      </w:r>
      <w:r>
        <w:rPr>
          <w:rFonts w:ascii="Courier New"/>
          <w:b/>
          <w:spacing w:val="-33"/>
        </w:rPr>
        <w:t xml:space="preserve"> </w:t>
      </w:r>
      <w:r>
        <w:rPr>
          <w:sz w:val="20"/>
        </w:rPr>
        <w:t>file,</w:t>
      </w:r>
      <w:r>
        <w:rPr>
          <w:spacing w:val="-13"/>
          <w:sz w:val="20"/>
        </w:rPr>
        <w:t xml:space="preserve"> </w:t>
      </w:r>
      <w:r>
        <w:rPr>
          <w:sz w:val="20"/>
        </w:rPr>
        <w:t>we</w:t>
      </w:r>
      <w:r>
        <w:rPr>
          <w:spacing w:val="-13"/>
          <w:sz w:val="20"/>
        </w:rPr>
        <w:t xml:space="preserve"> </w:t>
      </w:r>
      <w:r>
        <w:rPr>
          <w:sz w:val="20"/>
        </w:rPr>
        <w:t>need</w:t>
      </w:r>
      <w:r>
        <w:rPr>
          <w:spacing w:val="-4"/>
          <w:sz w:val="20"/>
        </w:rPr>
        <w:t xml:space="preserve"> </w:t>
      </w:r>
      <w:r>
        <w:rPr>
          <w:sz w:val="20"/>
        </w:rPr>
        <w:t>to</w:t>
      </w:r>
      <w:r>
        <w:rPr>
          <w:spacing w:val="-2"/>
          <w:sz w:val="20"/>
        </w:rPr>
        <w:t xml:space="preserve"> </w:t>
      </w:r>
      <w:r>
        <w:rPr>
          <w:sz w:val="20"/>
        </w:rPr>
        <w:t>define</w:t>
      </w:r>
      <w:r>
        <w:rPr>
          <w:spacing w:val="-2"/>
          <w:sz w:val="20"/>
        </w:rPr>
        <w:t xml:space="preserve"> </w:t>
      </w:r>
      <w:r>
        <w:rPr>
          <w:sz w:val="20"/>
        </w:rPr>
        <w:t>the</w:t>
      </w:r>
      <w:r>
        <w:rPr>
          <w:spacing w:val="-4"/>
          <w:sz w:val="20"/>
        </w:rPr>
        <w:t xml:space="preserve"> </w:t>
      </w:r>
      <w:proofErr w:type="spellStart"/>
      <w:r>
        <w:rPr>
          <w:rFonts w:ascii="Courier New"/>
          <w:b/>
        </w:rPr>
        <w:t>android:name</w:t>
      </w:r>
      <w:proofErr w:type="spellEnd"/>
      <w:r>
        <w:rPr>
          <w:rFonts w:ascii="Courier New"/>
          <w:b/>
        </w:rPr>
        <w:t xml:space="preserve"> </w:t>
      </w:r>
      <w:r>
        <w:rPr>
          <w:sz w:val="20"/>
        </w:rPr>
        <w:t>attribute</w:t>
      </w:r>
      <w:r>
        <w:rPr>
          <w:spacing w:val="-13"/>
          <w:sz w:val="20"/>
        </w:rPr>
        <w:t xml:space="preserve"> </w:t>
      </w:r>
      <w:r>
        <w:rPr>
          <w:sz w:val="20"/>
        </w:rPr>
        <w:t>in</w:t>
      </w:r>
      <w:r>
        <w:rPr>
          <w:spacing w:val="-13"/>
          <w:sz w:val="20"/>
        </w:rPr>
        <w:t xml:space="preserve"> </w:t>
      </w:r>
      <w:r>
        <w:rPr>
          <w:sz w:val="20"/>
        </w:rPr>
        <w:t>the</w:t>
      </w:r>
      <w:r>
        <w:rPr>
          <w:spacing w:val="-13"/>
          <w:sz w:val="20"/>
        </w:rPr>
        <w:t xml:space="preserve"> </w:t>
      </w:r>
      <w:r>
        <w:rPr>
          <w:rFonts w:ascii="Courier New"/>
          <w:b/>
        </w:rPr>
        <w:t>&lt;application&gt;</w:t>
      </w:r>
      <w:r>
        <w:rPr>
          <w:rFonts w:ascii="Courier New"/>
          <w:b/>
          <w:spacing w:val="-33"/>
        </w:rPr>
        <w:t xml:space="preserve"> </w:t>
      </w:r>
      <w:r>
        <w:rPr>
          <w:sz w:val="20"/>
        </w:rPr>
        <w:t>tag</w:t>
      </w:r>
      <w:r>
        <w:rPr>
          <w:spacing w:val="-13"/>
          <w:sz w:val="20"/>
        </w:rPr>
        <w:t xml:space="preserve"> </w:t>
      </w:r>
      <w:r>
        <w:rPr>
          <w:sz w:val="20"/>
        </w:rPr>
        <w:t>to</w:t>
      </w:r>
      <w:r>
        <w:rPr>
          <w:spacing w:val="-13"/>
          <w:sz w:val="20"/>
        </w:rPr>
        <w:t xml:space="preserve"> </w:t>
      </w:r>
      <w:r>
        <w:rPr>
          <w:sz w:val="20"/>
        </w:rPr>
        <w:t>ensure</w:t>
      </w:r>
      <w:r>
        <w:rPr>
          <w:spacing w:val="-3"/>
          <w:sz w:val="20"/>
        </w:rPr>
        <w:t xml:space="preserve"> </w:t>
      </w:r>
      <w:r>
        <w:rPr>
          <w:sz w:val="20"/>
        </w:rPr>
        <w:t>that</w:t>
      </w:r>
      <w:r>
        <w:rPr>
          <w:spacing w:val="-3"/>
          <w:sz w:val="20"/>
        </w:rPr>
        <w:t xml:space="preserve"> </w:t>
      </w:r>
      <w:r>
        <w:rPr>
          <w:sz w:val="20"/>
        </w:rPr>
        <w:t>the</w:t>
      </w:r>
      <w:r>
        <w:rPr>
          <w:spacing w:val="-3"/>
          <w:sz w:val="20"/>
        </w:rPr>
        <w:t xml:space="preserve"> </w:t>
      </w:r>
      <w:r>
        <w:rPr>
          <w:sz w:val="20"/>
        </w:rPr>
        <w:t>code</w:t>
      </w:r>
      <w:r>
        <w:rPr>
          <w:spacing w:val="-3"/>
          <w:sz w:val="20"/>
        </w:rPr>
        <w:t xml:space="preserve"> </w:t>
      </w:r>
      <w:r>
        <w:rPr>
          <w:sz w:val="20"/>
        </w:rPr>
        <w:t>in</w:t>
      </w:r>
      <w:r>
        <w:rPr>
          <w:spacing w:val="-3"/>
          <w:sz w:val="20"/>
        </w:rPr>
        <w:t xml:space="preserve"> </w:t>
      </w:r>
      <w:r>
        <w:rPr>
          <w:sz w:val="20"/>
        </w:rPr>
        <w:t>our</w:t>
      </w:r>
      <w:r>
        <w:rPr>
          <w:spacing w:val="-3"/>
          <w:sz w:val="20"/>
        </w:rPr>
        <w:t xml:space="preserve"> </w:t>
      </w:r>
      <w:r>
        <w:rPr>
          <w:sz w:val="20"/>
        </w:rPr>
        <w:t>class</w:t>
      </w:r>
      <w:r>
        <w:rPr>
          <w:spacing w:val="-3"/>
          <w:sz w:val="20"/>
        </w:rPr>
        <w:t xml:space="preserve"> </w:t>
      </w:r>
      <w:r>
        <w:rPr>
          <w:sz w:val="20"/>
        </w:rPr>
        <w:t>can be executed:</w:t>
      </w:r>
    </w:p>
    <w:p w14:paraId="693AD36C" w14:textId="77777777" w:rsidR="003D76C2" w:rsidRDefault="00D51F7C">
      <w:pPr>
        <w:pStyle w:val="BodyText"/>
        <w:spacing w:before="5"/>
        <w:rPr>
          <w:sz w:val="9"/>
        </w:rPr>
      </w:pPr>
      <w:r>
        <w:rPr>
          <w:noProof/>
        </w:rPr>
        <mc:AlternateContent>
          <mc:Choice Requires="wpg">
            <w:drawing>
              <wp:anchor distT="0" distB="0" distL="0" distR="0" simplePos="0" relativeHeight="487698432" behindDoc="1" locked="0" layoutInCell="1" allowOverlap="1" wp14:anchorId="38D1DBD9" wp14:editId="65EBDC49">
                <wp:simplePos x="0" y="0"/>
                <wp:positionH relativeFrom="page">
                  <wp:posOffset>662940</wp:posOffset>
                </wp:positionH>
                <wp:positionV relativeFrom="paragraph">
                  <wp:posOffset>96520</wp:posOffset>
                </wp:positionV>
                <wp:extent cx="5074920" cy="398780"/>
                <wp:effectExtent l="0" t="0" r="5080" b="0"/>
                <wp:wrapTopAndBottom/>
                <wp:docPr id="771" name="docshapegroup7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8780"/>
                          <a:chOff x="1044" y="152"/>
                          <a:chExt cx="7992" cy="628"/>
                        </a:xfrm>
                      </wpg:grpSpPr>
                      <wps:wsp>
                        <wps:cNvPr id="772" name="docshape782"/>
                        <wps:cNvSpPr>
                          <a:spLocks/>
                        </wps:cNvSpPr>
                        <wps:spPr bwMode="auto">
                          <a:xfrm>
                            <a:off x="1044" y="162"/>
                            <a:ext cx="7992" cy="60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3" name="docshape783"/>
                        <wps:cNvSpPr>
                          <a:spLocks/>
                        </wps:cNvSpPr>
                        <wps:spPr bwMode="auto">
                          <a:xfrm>
                            <a:off x="1044" y="152"/>
                            <a:ext cx="7992" cy="628"/>
                          </a:xfrm>
                          <a:custGeom>
                            <a:avLst/>
                            <a:gdLst>
                              <a:gd name="T0" fmla="+- 0 9036 1044"/>
                              <a:gd name="T1" fmla="*/ T0 w 7992"/>
                              <a:gd name="T2" fmla="+- 0 760 152"/>
                              <a:gd name="T3" fmla="*/ 760 h 628"/>
                              <a:gd name="T4" fmla="+- 0 1044 1044"/>
                              <a:gd name="T5" fmla="*/ T4 w 7992"/>
                              <a:gd name="T6" fmla="+- 0 760 152"/>
                              <a:gd name="T7" fmla="*/ 760 h 628"/>
                              <a:gd name="T8" fmla="+- 0 1044 1044"/>
                              <a:gd name="T9" fmla="*/ T8 w 7992"/>
                              <a:gd name="T10" fmla="+- 0 780 152"/>
                              <a:gd name="T11" fmla="*/ 780 h 628"/>
                              <a:gd name="T12" fmla="+- 0 9036 1044"/>
                              <a:gd name="T13" fmla="*/ T12 w 7992"/>
                              <a:gd name="T14" fmla="+- 0 780 152"/>
                              <a:gd name="T15" fmla="*/ 780 h 628"/>
                              <a:gd name="T16" fmla="+- 0 9036 1044"/>
                              <a:gd name="T17" fmla="*/ T16 w 7992"/>
                              <a:gd name="T18" fmla="+- 0 760 152"/>
                              <a:gd name="T19" fmla="*/ 760 h 628"/>
                              <a:gd name="T20" fmla="+- 0 9036 1044"/>
                              <a:gd name="T21" fmla="*/ T20 w 7992"/>
                              <a:gd name="T22" fmla="+- 0 152 152"/>
                              <a:gd name="T23" fmla="*/ 152 h 628"/>
                              <a:gd name="T24" fmla="+- 0 1044 1044"/>
                              <a:gd name="T25" fmla="*/ T24 w 7992"/>
                              <a:gd name="T26" fmla="+- 0 152 152"/>
                              <a:gd name="T27" fmla="*/ 152 h 628"/>
                              <a:gd name="T28" fmla="+- 0 1044 1044"/>
                              <a:gd name="T29" fmla="*/ T28 w 7992"/>
                              <a:gd name="T30" fmla="+- 0 172 152"/>
                              <a:gd name="T31" fmla="*/ 172 h 628"/>
                              <a:gd name="T32" fmla="+- 0 9036 1044"/>
                              <a:gd name="T33" fmla="*/ T32 w 7992"/>
                              <a:gd name="T34" fmla="+- 0 172 152"/>
                              <a:gd name="T35" fmla="*/ 172 h 628"/>
                              <a:gd name="T36" fmla="+- 0 9036 1044"/>
                              <a:gd name="T37" fmla="*/ T36 w 7992"/>
                              <a:gd name="T38" fmla="+- 0 152 152"/>
                              <a:gd name="T39" fmla="*/ 152 h 6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8">
                                <a:moveTo>
                                  <a:pt x="7992" y="608"/>
                                </a:moveTo>
                                <a:lnTo>
                                  <a:pt x="0" y="608"/>
                                </a:lnTo>
                                <a:lnTo>
                                  <a:pt x="0" y="628"/>
                                </a:lnTo>
                                <a:lnTo>
                                  <a:pt x="7992" y="628"/>
                                </a:lnTo>
                                <a:lnTo>
                                  <a:pt x="7992" y="60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 name="docshape784"/>
                        <wps:cNvSpPr txBox="1">
                          <a:spLocks/>
                        </wps:cNvSpPr>
                        <wps:spPr bwMode="auto">
                          <a:xfrm>
                            <a:off x="1044" y="172"/>
                            <a:ext cx="7992"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67B856" w14:textId="77777777" w:rsidR="003D76C2" w:rsidRDefault="00000000">
                              <w:pPr>
                                <w:spacing w:before="40"/>
                                <w:ind w:left="885"/>
                                <w:rPr>
                                  <w:rFonts w:ascii="Courier New"/>
                                  <w:sz w:val="18"/>
                                </w:rPr>
                              </w:pPr>
                              <w:r>
                                <w:rPr>
                                  <w:rFonts w:ascii="Courier New"/>
                                  <w:spacing w:val="-2"/>
                                  <w:sz w:val="18"/>
                                </w:rPr>
                                <w:t>&lt;application</w:t>
                              </w:r>
                            </w:p>
                            <w:p w14:paraId="5E178B6A" w14:textId="77777777" w:rsidR="003D76C2" w:rsidRDefault="00000000">
                              <w:pPr>
                                <w:spacing w:before="76"/>
                                <w:ind w:left="1317"/>
                                <w:rPr>
                                  <w:rFonts w:ascii="Courier New"/>
                                  <w:b/>
                                  <w:sz w:val="18"/>
                                </w:rPr>
                              </w:pP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NotesApplication</w:t>
                              </w:r>
                              <w:proofErr w:type="spellEnd"/>
                              <w:r>
                                <w:rPr>
                                  <w:rFonts w:ascii="Courier New"/>
                                  <w:b/>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D1DBD9" id="docshapegroup781" o:spid="_x0000_s1680" style="position:absolute;margin-left:52.2pt;margin-top:7.6pt;width:399.6pt;height:31.4pt;z-index:-15618048;mso-wrap-distance-left:0;mso-wrap-distance-right:0;mso-position-horizontal-relative:page;mso-position-vertical-relative:text" coordorigin="1044,152" coordsize="7992,6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">
                <v:rect id="docshape782" o:spid="_x0000_s1681" style="position:absolute;left:1044;top:162;width:7992;height:6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" fillcolor="#f6f6f6" stroked="f">
                  <v:path arrowok="t"/>
                </v:rect>
                <v:shape id="docshape783" o:spid="_x0000_s1682" style="position:absolute;left:1044;top:152;width:7992;height:628;visibility:visible;mso-wrap-style:square;v-text-anchor:top" coordsize="7992,6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" path="m7992,608l,608r,20l7992,628r,-20xm7992,l,,,20r7992,l7992,xe" fillcolor="#dadada" stroked="f">
                  <v:path arrowok="t" o:connecttype="custom" o:connectlocs="7992,760;0,760;0,780;7992,780;7992,760;7992,152;0,152;0,172;7992,172;7992,152" o:connectangles="0,0,0,0,0,0,0,0,0,0"/>
                </v:shape>
                <v:shape id="docshape784" o:spid="_x0000_s1683" type="#_x0000_t202" style="position:absolute;left:1044;top:172;width:7992;height: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" filled="f" stroked="f">
                  <v:path arrowok="t"/>
                  <v:textbox inset="0,0,0,0">
                    <w:txbxContent>
                      <w:p w14:paraId="1867B856" w14:textId="77777777" w:rsidR="003D76C2" w:rsidRDefault="00000000">
                        <w:pPr>
                          <w:spacing w:before="40"/>
                          <w:ind w:left="885"/>
                          <w:rPr>
                            <w:rFonts w:ascii="Courier New"/>
                            <w:sz w:val="18"/>
                          </w:rPr>
                        </w:pPr>
                        <w:r>
                          <w:rPr>
                            <w:rFonts w:ascii="Courier New"/>
                            <w:spacing w:val="-2"/>
                            <w:sz w:val="18"/>
                          </w:rPr>
                          <w:t>&lt;application</w:t>
                        </w:r>
                      </w:p>
                      <w:p w14:paraId="5E178B6A" w14:textId="77777777" w:rsidR="003D76C2" w:rsidRDefault="00000000">
                        <w:pPr>
                          <w:spacing w:before="76"/>
                          <w:ind w:left="1317"/>
                          <w:rPr>
                            <w:rFonts w:ascii="Courier New"/>
                            <w:b/>
                            <w:sz w:val="18"/>
                          </w:rPr>
                        </w:pPr>
                        <w:proofErr w:type="spellStart"/>
                        <w:r>
                          <w:rPr>
                            <w:rFonts w:ascii="Courier New"/>
                            <w:b/>
                            <w:spacing w:val="-2"/>
                            <w:sz w:val="18"/>
                          </w:rPr>
                          <w:t>android:name</w:t>
                        </w:r>
                        <w:proofErr w:type="spellEnd"/>
                        <w:r>
                          <w:rPr>
                            <w:rFonts w:ascii="Courier New"/>
                            <w:b/>
                            <w:spacing w:val="-2"/>
                            <w:sz w:val="18"/>
                          </w:rPr>
                          <w:t>=".</w:t>
                        </w:r>
                        <w:proofErr w:type="spellStart"/>
                        <w:r>
                          <w:rPr>
                            <w:rFonts w:ascii="Courier New"/>
                            <w:b/>
                            <w:spacing w:val="-2"/>
                            <w:sz w:val="18"/>
                          </w:rPr>
                          <w:t>NotesApplication</w:t>
                        </w:r>
                        <w:proofErr w:type="spellEnd"/>
                        <w:r>
                          <w:rPr>
                            <w:rFonts w:ascii="Courier New"/>
                            <w:b/>
                            <w:spacing w:val="-2"/>
                            <w:sz w:val="18"/>
                          </w:rPr>
                          <w:t>"</w:t>
                        </w:r>
                      </w:p>
                    </w:txbxContent>
                  </v:textbox>
                </v:shape>
                <w10:wrap type="topAndBottom" anchorx="page"/>
              </v:group>
            </w:pict>
          </mc:Fallback>
        </mc:AlternateContent>
      </w:r>
    </w:p>
    <w:p w14:paraId="10CDC07C" w14:textId="77777777" w:rsidR="003D76C2" w:rsidRDefault="00000000">
      <w:pPr>
        <w:pStyle w:val="BodyText"/>
        <w:spacing w:before="68"/>
        <w:ind w:left="554"/>
      </w:pPr>
      <w:r>
        <w:t>Make</w:t>
      </w:r>
      <w:r>
        <w:rPr>
          <w:spacing w:val="-2"/>
        </w:rPr>
        <w:t xml:space="preserve"> </w:t>
      </w:r>
      <w:r>
        <w:t>sure</w:t>
      </w:r>
      <w:r>
        <w:rPr>
          <w:spacing w:val="-2"/>
        </w:rPr>
        <w:t xml:space="preserve"> </w:t>
      </w:r>
      <w:r>
        <w:t>to</w:t>
      </w:r>
      <w:r>
        <w:rPr>
          <w:spacing w:val="-1"/>
        </w:rPr>
        <w:t xml:space="preserve"> </w:t>
      </w:r>
      <w:r>
        <w:t>use</w:t>
      </w:r>
      <w:r>
        <w:rPr>
          <w:spacing w:val="-2"/>
        </w:rPr>
        <w:t xml:space="preserve"> </w:t>
      </w:r>
      <w:r>
        <w:t>the</w:t>
      </w:r>
      <w:r>
        <w:rPr>
          <w:spacing w:val="-2"/>
        </w:rPr>
        <w:t xml:space="preserve"> </w:t>
      </w:r>
      <w:r>
        <w:t>appropriate</w:t>
      </w:r>
      <w:r>
        <w:rPr>
          <w:spacing w:val="-2"/>
        </w:rPr>
        <w:t xml:space="preserve"> </w:t>
      </w:r>
      <w:r>
        <w:t>package</w:t>
      </w:r>
      <w:r>
        <w:rPr>
          <w:spacing w:val="-2"/>
        </w:rPr>
        <w:t xml:space="preserve"> </w:t>
      </w:r>
      <w:r>
        <w:t>if</w:t>
      </w:r>
      <w:r>
        <w:rPr>
          <w:spacing w:val="-1"/>
        </w:rPr>
        <w:t xml:space="preserve"> </w:t>
      </w:r>
      <w:r>
        <w:t>one</w:t>
      </w:r>
      <w:r>
        <w:rPr>
          <w:spacing w:val="-2"/>
        </w:rPr>
        <w:t xml:space="preserve"> </w:t>
      </w:r>
      <w:r>
        <w:t>is</w:t>
      </w:r>
      <w:r>
        <w:rPr>
          <w:spacing w:val="-1"/>
        </w:rPr>
        <w:t xml:space="preserve"> </w:t>
      </w:r>
      <w:r>
        <w:rPr>
          <w:spacing w:val="-2"/>
        </w:rPr>
        <w:t>declared.</w:t>
      </w:r>
    </w:p>
    <w:p w14:paraId="405E1E41" w14:textId="77777777" w:rsidR="003D76C2" w:rsidRDefault="003D76C2">
      <w:pPr>
        <w:sectPr w:rsidR="003D76C2">
          <w:pgSz w:w="10800" w:h="13320"/>
          <w:pgMar w:top="1120" w:right="920" w:bottom="280" w:left="940" w:header="695" w:footer="0" w:gutter="0"/>
          <w:cols w:space="720"/>
        </w:sectPr>
      </w:pPr>
    </w:p>
    <w:p w14:paraId="75BB68D8" w14:textId="77777777" w:rsidR="003D76C2" w:rsidRDefault="003D76C2">
      <w:pPr>
        <w:pStyle w:val="BodyText"/>
        <w:spacing w:before="12"/>
        <w:rPr>
          <w:sz w:val="7"/>
        </w:rPr>
      </w:pPr>
    </w:p>
    <w:p w14:paraId="31B22061" w14:textId="77777777" w:rsidR="003D76C2" w:rsidRDefault="00000000">
      <w:pPr>
        <w:pStyle w:val="ListParagraph"/>
        <w:numPr>
          <w:ilvl w:val="1"/>
          <w:numId w:val="8"/>
        </w:numPr>
        <w:tabs>
          <w:tab w:val="left" w:pos="1274"/>
        </w:tabs>
        <w:spacing w:before="101" w:line="244" w:lineRule="auto"/>
        <w:ind w:right="171"/>
        <w:jc w:val="left"/>
        <w:rPr>
          <w:sz w:val="20"/>
        </w:rPr>
      </w:pPr>
      <w:r>
        <w:rPr>
          <w:sz w:val="20"/>
        </w:rPr>
        <w:t xml:space="preserve">Now, let's define a repository. The </w:t>
      </w:r>
      <w:r>
        <w:rPr>
          <w:rFonts w:ascii="Courier New"/>
          <w:b/>
        </w:rPr>
        <w:t>Repository</w:t>
      </w:r>
      <w:r>
        <w:rPr>
          <w:rFonts w:ascii="Courier New"/>
          <w:b/>
          <w:spacing w:val="-69"/>
        </w:rPr>
        <w:t xml:space="preserve"> </w:t>
      </w:r>
      <w:r>
        <w:rPr>
          <w:sz w:val="20"/>
        </w:rPr>
        <w:t>pattern is useful in situations where</w:t>
      </w:r>
      <w:r>
        <w:rPr>
          <w:spacing w:val="-3"/>
          <w:sz w:val="20"/>
        </w:rPr>
        <w:t xml:space="preserve"> </w:t>
      </w:r>
      <w:r>
        <w:rPr>
          <w:sz w:val="20"/>
        </w:rPr>
        <w:t>you</w:t>
      </w:r>
      <w:r>
        <w:rPr>
          <w:spacing w:val="-3"/>
          <w:sz w:val="20"/>
        </w:rPr>
        <w:t xml:space="preserve"> </w:t>
      </w:r>
      <w:r>
        <w:rPr>
          <w:sz w:val="20"/>
        </w:rPr>
        <w:t>have</w:t>
      </w:r>
      <w:r>
        <w:rPr>
          <w:spacing w:val="-3"/>
          <w:sz w:val="20"/>
        </w:rPr>
        <w:t xml:space="preserve"> </w:t>
      </w:r>
      <w:r>
        <w:rPr>
          <w:sz w:val="20"/>
        </w:rPr>
        <w:t>one</w:t>
      </w:r>
      <w:r>
        <w:rPr>
          <w:spacing w:val="-3"/>
          <w:sz w:val="20"/>
        </w:rPr>
        <w:t xml:space="preserve"> </w:t>
      </w:r>
      <w:r>
        <w:rPr>
          <w:sz w:val="20"/>
        </w:rPr>
        <w:t>or</w:t>
      </w:r>
      <w:r>
        <w:rPr>
          <w:spacing w:val="-3"/>
          <w:sz w:val="20"/>
        </w:rPr>
        <w:t xml:space="preserve"> </w:t>
      </w:r>
      <w:r>
        <w:rPr>
          <w:sz w:val="20"/>
        </w:rPr>
        <w:t>more</w:t>
      </w:r>
      <w:r>
        <w:rPr>
          <w:spacing w:val="-4"/>
          <w:sz w:val="20"/>
        </w:rPr>
        <w:t xml:space="preserve"> </w:t>
      </w:r>
      <w:r>
        <w:rPr>
          <w:sz w:val="20"/>
        </w:rPr>
        <w:t>sources</w:t>
      </w:r>
      <w:r>
        <w:rPr>
          <w:spacing w:val="-3"/>
          <w:sz w:val="20"/>
        </w:rPr>
        <w:t xml:space="preserve"> </w:t>
      </w:r>
      <w:r>
        <w:rPr>
          <w:sz w:val="20"/>
        </w:rPr>
        <w:t>of</w:t>
      </w:r>
      <w:r>
        <w:rPr>
          <w:spacing w:val="-3"/>
          <w:sz w:val="20"/>
        </w:rPr>
        <w:t xml:space="preserve"> </w:t>
      </w:r>
      <w:r>
        <w:rPr>
          <w:sz w:val="20"/>
        </w:rPr>
        <w:t>data</w:t>
      </w:r>
      <w:r>
        <w:rPr>
          <w:spacing w:val="-3"/>
          <w:sz w:val="20"/>
        </w:rPr>
        <w:t xml:space="preserve"> </w:t>
      </w:r>
      <w:r>
        <w:rPr>
          <w:sz w:val="20"/>
        </w:rPr>
        <w:t>(server,</w:t>
      </w:r>
      <w:r>
        <w:rPr>
          <w:spacing w:val="-3"/>
          <w:sz w:val="20"/>
        </w:rPr>
        <w:t xml:space="preserve"> </w:t>
      </w:r>
      <w:r>
        <w:rPr>
          <w:sz w:val="20"/>
        </w:rPr>
        <w:t>room,</w:t>
      </w:r>
      <w:r>
        <w:rPr>
          <w:spacing w:val="-4"/>
          <w:sz w:val="20"/>
        </w:rPr>
        <w:t xml:space="preserve"> </w:t>
      </w:r>
      <w:r>
        <w:rPr>
          <w:sz w:val="20"/>
        </w:rPr>
        <w:t>or</w:t>
      </w:r>
      <w:r>
        <w:rPr>
          <w:spacing w:val="-3"/>
          <w:sz w:val="20"/>
        </w:rPr>
        <w:t xml:space="preserve"> </w:t>
      </w:r>
      <w:r>
        <w:rPr>
          <w:sz w:val="20"/>
        </w:rPr>
        <w:t>memory)</w:t>
      </w:r>
      <w:r>
        <w:rPr>
          <w:spacing w:val="-4"/>
          <w:sz w:val="20"/>
        </w:rPr>
        <w:t xml:space="preserve"> </w:t>
      </w:r>
      <w:r>
        <w:rPr>
          <w:sz w:val="20"/>
        </w:rPr>
        <w:t>that</w:t>
      </w:r>
      <w:r>
        <w:rPr>
          <w:spacing w:val="-3"/>
          <w:sz w:val="20"/>
        </w:rPr>
        <w:t xml:space="preserve"> </w:t>
      </w:r>
      <w:r>
        <w:rPr>
          <w:sz w:val="20"/>
        </w:rPr>
        <w:t xml:space="preserve">can be combined, modified, and processed. This will help us centralize our access to the data and decouple the application code from the data sources. In our case, the only data source we have is Room, so our repository will act as a wrapper over </w:t>
      </w:r>
      <w:proofErr w:type="spellStart"/>
      <w:r>
        <w:rPr>
          <w:rFonts w:ascii="Courier New"/>
          <w:b/>
        </w:rPr>
        <w:t>NoteDao</w:t>
      </w:r>
      <w:proofErr w:type="spellEnd"/>
      <w:r>
        <w:rPr>
          <w:sz w:val="20"/>
        </w:rPr>
        <w:t>, which will access the data on a separate thread. The reason for multi-threading is because inserting the data would require a separate thread.</w:t>
      </w:r>
    </w:p>
    <w:p w14:paraId="1990F119" w14:textId="77777777" w:rsidR="003D76C2" w:rsidRDefault="00000000">
      <w:pPr>
        <w:pStyle w:val="ListParagraph"/>
        <w:numPr>
          <w:ilvl w:val="1"/>
          <w:numId w:val="8"/>
        </w:numPr>
        <w:tabs>
          <w:tab w:val="left" w:pos="1274"/>
        </w:tabs>
        <w:spacing w:before="140"/>
        <w:jc w:val="left"/>
        <w:rPr>
          <w:sz w:val="20"/>
        </w:rPr>
      </w:pPr>
      <w:r>
        <w:rPr>
          <w:sz w:val="20"/>
        </w:rPr>
        <w:t>Let's</w:t>
      </w:r>
      <w:r>
        <w:rPr>
          <w:spacing w:val="-3"/>
          <w:sz w:val="20"/>
        </w:rPr>
        <w:t xml:space="preserve"> </w:t>
      </w:r>
      <w:r>
        <w:rPr>
          <w:sz w:val="20"/>
        </w:rPr>
        <w:t>start</w:t>
      </w:r>
      <w:r>
        <w:rPr>
          <w:spacing w:val="-2"/>
          <w:sz w:val="20"/>
        </w:rPr>
        <w:t xml:space="preserve"> </w:t>
      </w:r>
      <w:r>
        <w:rPr>
          <w:sz w:val="20"/>
        </w:rPr>
        <w:t>with</w:t>
      </w:r>
      <w:r>
        <w:rPr>
          <w:spacing w:val="-2"/>
          <w:sz w:val="20"/>
        </w:rPr>
        <w:t xml:space="preserve"> </w:t>
      </w:r>
      <w:r>
        <w:rPr>
          <w:sz w:val="20"/>
        </w:rPr>
        <w:t>a</w:t>
      </w:r>
      <w:r>
        <w:rPr>
          <w:spacing w:val="-3"/>
          <w:sz w:val="20"/>
        </w:rPr>
        <w:t xml:space="preserve"> </w:t>
      </w:r>
      <w:r>
        <w:rPr>
          <w:sz w:val="20"/>
        </w:rPr>
        <w:t>template</w:t>
      </w:r>
      <w:r>
        <w:rPr>
          <w:spacing w:val="-2"/>
          <w:sz w:val="20"/>
        </w:rPr>
        <w:t xml:space="preserve"> </w:t>
      </w:r>
      <w:r>
        <w:rPr>
          <w:sz w:val="20"/>
        </w:rPr>
        <w:t>of</w:t>
      </w:r>
      <w:r>
        <w:rPr>
          <w:spacing w:val="-2"/>
          <w:sz w:val="20"/>
        </w:rPr>
        <w:t xml:space="preserve"> </w:t>
      </w:r>
      <w:r>
        <w:rPr>
          <w:sz w:val="20"/>
        </w:rPr>
        <w:t>our</w:t>
      </w:r>
      <w:r>
        <w:rPr>
          <w:spacing w:val="-2"/>
          <w:sz w:val="20"/>
        </w:rPr>
        <w:t xml:space="preserve"> </w:t>
      </w:r>
      <w:r>
        <w:rPr>
          <w:sz w:val="20"/>
        </w:rPr>
        <w:t>repository</w:t>
      </w:r>
      <w:r>
        <w:rPr>
          <w:spacing w:val="-3"/>
          <w:sz w:val="20"/>
        </w:rPr>
        <w:t xml:space="preserve"> </w:t>
      </w:r>
      <w:r>
        <w:rPr>
          <w:sz w:val="20"/>
        </w:rPr>
        <w:t>in</w:t>
      </w:r>
      <w:r>
        <w:rPr>
          <w:spacing w:val="-2"/>
          <w:sz w:val="20"/>
        </w:rPr>
        <w:t xml:space="preserve"> </w:t>
      </w:r>
      <w:r>
        <w:rPr>
          <w:sz w:val="20"/>
        </w:rPr>
        <w:t>the</w:t>
      </w:r>
      <w:r>
        <w:rPr>
          <w:spacing w:val="-2"/>
          <w:sz w:val="20"/>
        </w:rPr>
        <w:t xml:space="preserve"> </w:t>
      </w:r>
      <w:r>
        <w:rPr>
          <w:sz w:val="20"/>
        </w:rPr>
        <w:t>form</w:t>
      </w:r>
      <w:r>
        <w:rPr>
          <w:spacing w:val="-2"/>
          <w:sz w:val="20"/>
        </w:rPr>
        <w:t xml:space="preserve"> </w:t>
      </w:r>
      <w:r>
        <w:rPr>
          <w:sz w:val="20"/>
        </w:rPr>
        <w:t>of</w:t>
      </w:r>
      <w:r>
        <w:rPr>
          <w:spacing w:val="-2"/>
          <w:sz w:val="20"/>
        </w:rPr>
        <w:t xml:space="preserve"> </w:t>
      </w:r>
      <w:r>
        <w:rPr>
          <w:sz w:val="20"/>
        </w:rPr>
        <w:t>an</w:t>
      </w:r>
      <w:r>
        <w:rPr>
          <w:spacing w:val="-3"/>
          <w:sz w:val="20"/>
        </w:rPr>
        <w:t xml:space="preserve"> </w:t>
      </w:r>
      <w:r>
        <w:rPr>
          <w:spacing w:val="-2"/>
          <w:sz w:val="20"/>
        </w:rPr>
        <w:t>interface:</w:t>
      </w:r>
    </w:p>
    <w:p w14:paraId="687E06F9" w14:textId="77777777" w:rsidR="003D76C2" w:rsidRDefault="00D51F7C">
      <w:pPr>
        <w:pStyle w:val="BodyText"/>
        <w:spacing w:before="4"/>
        <w:rPr>
          <w:sz w:val="9"/>
        </w:rPr>
      </w:pPr>
      <w:r>
        <w:rPr>
          <w:noProof/>
        </w:rPr>
        <mc:AlternateContent>
          <mc:Choice Requires="wpg">
            <w:drawing>
              <wp:anchor distT="0" distB="0" distL="0" distR="0" simplePos="0" relativeHeight="487698944" behindDoc="1" locked="0" layoutInCell="1" allowOverlap="1" wp14:anchorId="246ECF29" wp14:editId="4A0E2E49">
                <wp:simplePos x="0" y="0"/>
                <wp:positionH relativeFrom="page">
                  <wp:posOffset>1120140</wp:posOffset>
                </wp:positionH>
                <wp:positionV relativeFrom="paragraph">
                  <wp:posOffset>95885</wp:posOffset>
                </wp:positionV>
                <wp:extent cx="5074920" cy="1463675"/>
                <wp:effectExtent l="0" t="0" r="5080" b="0"/>
                <wp:wrapTopAndBottom/>
                <wp:docPr id="767" name="docshapegroup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51"/>
                          <a:chExt cx="7992" cy="2305"/>
                        </a:xfrm>
                      </wpg:grpSpPr>
                      <wps:wsp>
                        <wps:cNvPr id="768" name="docshape786"/>
                        <wps:cNvSpPr>
                          <a:spLocks/>
                        </wps:cNvSpPr>
                        <wps:spPr bwMode="auto">
                          <a:xfrm>
                            <a:off x="1764" y="161"/>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9" name="docshape787"/>
                        <wps:cNvSpPr>
                          <a:spLocks/>
                        </wps:cNvSpPr>
                        <wps:spPr bwMode="auto">
                          <a:xfrm>
                            <a:off x="1764" y="151"/>
                            <a:ext cx="7992" cy="2305"/>
                          </a:xfrm>
                          <a:custGeom>
                            <a:avLst/>
                            <a:gdLst>
                              <a:gd name="T0" fmla="+- 0 9756 1764"/>
                              <a:gd name="T1" fmla="*/ T0 w 7992"/>
                              <a:gd name="T2" fmla="+- 0 2436 151"/>
                              <a:gd name="T3" fmla="*/ 2436 h 2305"/>
                              <a:gd name="T4" fmla="+- 0 1764 1764"/>
                              <a:gd name="T5" fmla="*/ T4 w 7992"/>
                              <a:gd name="T6" fmla="+- 0 2436 151"/>
                              <a:gd name="T7" fmla="*/ 2436 h 2305"/>
                              <a:gd name="T8" fmla="+- 0 1764 1764"/>
                              <a:gd name="T9" fmla="*/ T8 w 7992"/>
                              <a:gd name="T10" fmla="+- 0 2456 151"/>
                              <a:gd name="T11" fmla="*/ 2456 h 2305"/>
                              <a:gd name="T12" fmla="+- 0 9756 1764"/>
                              <a:gd name="T13" fmla="*/ T12 w 7992"/>
                              <a:gd name="T14" fmla="+- 0 2456 151"/>
                              <a:gd name="T15" fmla="*/ 2456 h 2305"/>
                              <a:gd name="T16" fmla="+- 0 9756 1764"/>
                              <a:gd name="T17" fmla="*/ T16 w 7992"/>
                              <a:gd name="T18" fmla="+- 0 2436 151"/>
                              <a:gd name="T19" fmla="*/ 2436 h 2305"/>
                              <a:gd name="T20" fmla="+- 0 9756 1764"/>
                              <a:gd name="T21" fmla="*/ T20 w 7992"/>
                              <a:gd name="T22" fmla="+- 0 151 151"/>
                              <a:gd name="T23" fmla="*/ 151 h 2305"/>
                              <a:gd name="T24" fmla="+- 0 1764 1764"/>
                              <a:gd name="T25" fmla="*/ T24 w 7992"/>
                              <a:gd name="T26" fmla="+- 0 151 151"/>
                              <a:gd name="T27" fmla="*/ 151 h 2305"/>
                              <a:gd name="T28" fmla="+- 0 1764 1764"/>
                              <a:gd name="T29" fmla="*/ T28 w 7992"/>
                              <a:gd name="T30" fmla="+- 0 171 151"/>
                              <a:gd name="T31" fmla="*/ 171 h 2305"/>
                              <a:gd name="T32" fmla="+- 0 9756 1764"/>
                              <a:gd name="T33" fmla="*/ T32 w 7992"/>
                              <a:gd name="T34" fmla="+- 0 171 151"/>
                              <a:gd name="T35" fmla="*/ 171 h 2305"/>
                              <a:gd name="T36" fmla="+- 0 9756 1764"/>
                              <a:gd name="T37" fmla="*/ T36 w 7992"/>
                              <a:gd name="T38" fmla="+- 0 151 151"/>
                              <a:gd name="T39" fmla="*/ 151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5"/>
                                </a:moveTo>
                                <a:lnTo>
                                  <a:pt x="0" y="2285"/>
                                </a:lnTo>
                                <a:lnTo>
                                  <a:pt x="0" y="2305"/>
                                </a:lnTo>
                                <a:lnTo>
                                  <a:pt x="7992" y="2305"/>
                                </a:lnTo>
                                <a:lnTo>
                                  <a:pt x="7992" y="228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 name="docshape788"/>
                        <wps:cNvSpPr txBox="1">
                          <a:spLocks/>
                        </wps:cNvSpPr>
                        <wps:spPr bwMode="auto">
                          <a:xfrm>
                            <a:off x="1764" y="171"/>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98BF78"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NoteRepository</w:t>
                              </w:r>
                              <w:proofErr w:type="spellEnd"/>
                              <w:r>
                                <w:rPr>
                                  <w:rFonts w:ascii="Courier New"/>
                                  <w:spacing w:val="-11"/>
                                  <w:sz w:val="18"/>
                                </w:rPr>
                                <w:t xml:space="preserve"> </w:t>
                              </w:r>
                              <w:r>
                                <w:rPr>
                                  <w:rFonts w:ascii="Courier New"/>
                                  <w:spacing w:val="-10"/>
                                  <w:sz w:val="18"/>
                                </w:rPr>
                                <w:t>{</w:t>
                              </w:r>
                            </w:p>
                            <w:p w14:paraId="4BF622DA" w14:textId="77777777" w:rsidR="003D76C2" w:rsidRDefault="003D76C2">
                              <w:pPr>
                                <w:rPr>
                                  <w:rFonts w:ascii="Courier New"/>
                                  <w:sz w:val="20"/>
                                </w:rPr>
                              </w:pPr>
                            </w:p>
                            <w:p w14:paraId="3CA3F13E" w14:textId="77777777" w:rsidR="003D76C2" w:rsidRDefault="00000000">
                              <w:pPr>
                                <w:spacing w:before="130"/>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insertNote</w:t>
                              </w:r>
                              <w:proofErr w:type="spellEnd"/>
                              <w:r>
                                <w:rPr>
                                  <w:rFonts w:ascii="Courier New"/>
                                  <w:sz w:val="18"/>
                                </w:rPr>
                                <w:t>(note:</w:t>
                              </w:r>
                              <w:r>
                                <w:rPr>
                                  <w:rFonts w:ascii="Courier New"/>
                                  <w:spacing w:val="-9"/>
                                  <w:sz w:val="18"/>
                                </w:rPr>
                                <w:t xml:space="preserve"> </w:t>
                              </w:r>
                              <w:r>
                                <w:rPr>
                                  <w:rFonts w:ascii="Courier New"/>
                                  <w:spacing w:val="-2"/>
                                  <w:sz w:val="18"/>
                                </w:rPr>
                                <w:t>Note)</w:t>
                              </w:r>
                            </w:p>
                            <w:p w14:paraId="786AAE83" w14:textId="77777777" w:rsidR="003D76C2" w:rsidRDefault="00000000">
                              <w:pPr>
                                <w:spacing w:line="560" w:lineRule="atLeast"/>
                                <w:ind w:left="885" w:right="2784"/>
                                <w:rPr>
                                  <w:rFonts w:ascii="Courier New"/>
                                  <w:sz w:val="18"/>
                                </w:rPr>
                              </w:pPr>
                              <w:r>
                                <w:rPr>
                                  <w:rFonts w:ascii="Courier New"/>
                                  <w:sz w:val="18"/>
                                </w:rPr>
                                <w:t>fun</w:t>
                              </w:r>
                              <w:r>
                                <w:rPr>
                                  <w:rFonts w:ascii="Courier New"/>
                                  <w:spacing w:val="-19"/>
                                  <w:sz w:val="18"/>
                                </w:rPr>
                                <w:t xml:space="preserve"> </w:t>
                              </w:r>
                              <w:proofErr w:type="spellStart"/>
                              <w:r>
                                <w:rPr>
                                  <w:rFonts w:ascii="Courier New"/>
                                  <w:sz w:val="18"/>
                                </w:rPr>
                                <w:t>getAllNotes</w:t>
                              </w:r>
                              <w:proofErr w:type="spellEnd"/>
                              <w:r>
                                <w:rPr>
                                  <w:rFonts w:ascii="Courier New"/>
                                  <w:sz w:val="18"/>
                                </w:rPr>
                                <w:t>():</w:t>
                              </w:r>
                              <w:r>
                                <w:rPr>
                                  <w:rFonts w:ascii="Courier New"/>
                                  <w:spacing w:val="-19"/>
                                  <w:sz w:val="18"/>
                                </w:rPr>
                                <w:t xml:space="preserve"> </w:t>
                              </w:r>
                              <w:proofErr w:type="spellStart"/>
                              <w:r>
                                <w:rPr>
                                  <w:rFonts w:ascii="Courier New"/>
                                  <w:sz w:val="18"/>
                                </w:rPr>
                                <w:t>LiveData</w:t>
                              </w:r>
                              <w:proofErr w:type="spellEnd"/>
                              <w:r>
                                <w:rPr>
                                  <w:rFonts w:ascii="Courier New"/>
                                  <w:sz w:val="18"/>
                                </w:rPr>
                                <w:t xml:space="preserve">&lt;List&lt;Note&gt;&gt; fun </w:t>
                              </w:r>
                              <w:proofErr w:type="spellStart"/>
                              <w:r>
                                <w:rPr>
                                  <w:rFonts w:ascii="Courier New"/>
                                  <w:sz w:val="18"/>
                                </w:rPr>
                                <w:t>getNoteCount</w:t>
                              </w:r>
                              <w:proofErr w:type="spellEnd"/>
                              <w:r>
                                <w:rPr>
                                  <w:rFonts w:ascii="Courier New"/>
                                  <w:sz w:val="18"/>
                                </w:rPr>
                                <w:t xml:space="preserve">(): </w:t>
                              </w:r>
                              <w:proofErr w:type="spellStart"/>
                              <w:r>
                                <w:rPr>
                                  <w:rFonts w:ascii="Courier New"/>
                                  <w:sz w:val="18"/>
                                </w:rPr>
                                <w:t>LiveData</w:t>
                              </w:r>
                              <w:proofErr w:type="spellEnd"/>
                              <w:r>
                                <w:rPr>
                                  <w:rFonts w:ascii="Courier New"/>
                                  <w:sz w:val="18"/>
                                </w:rPr>
                                <w:t>&lt;Int&gt;</w:t>
                              </w:r>
                            </w:p>
                            <w:p w14:paraId="2FB5D35F"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6ECF29" id="docshapegroup785" o:spid="_x0000_s1684" style="position:absolute;margin-left:88.2pt;margin-top:7.55pt;width:399.6pt;height:115.25pt;z-index:-15617536;mso-wrap-distance-left:0;mso-wrap-distance-right:0;mso-position-horizontal-relative:page;mso-position-vertical-relative:text" coordorigin="1764,151"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">
                <v:rect id="docshape786" o:spid="_x0000_s1685" style="position:absolute;left:1764;top:161;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" fillcolor="#f6f6f6" stroked="f">
                  <v:path arrowok="t"/>
                </v:rect>
                <v:shape id="docshape787" o:spid="_x0000_s1686" style="position:absolute;left:1764;top:151;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" path="m7992,2285l,2285r,20l7992,2305r,-20xm7992,l,,,20r7992,l7992,xe" fillcolor="#dadada" stroked="f">
                  <v:path arrowok="t" o:connecttype="custom" o:connectlocs="7992,2436;0,2436;0,2456;7992,2456;7992,2436;7992,151;0,151;0,171;7992,171;7992,151" o:connectangles="0,0,0,0,0,0,0,0,0,0"/>
                </v:shape>
                <v:shape id="docshape788" o:spid="_x0000_s1687" type="#_x0000_t202" style="position:absolute;left:1764;top:171;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" filled="f" stroked="f">
                  <v:path arrowok="t"/>
                  <v:textbox inset="0,0,0,0">
                    <w:txbxContent>
                      <w:p w14:paraId="3198BF78"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NoteRepository</w:t>
                        </w:r>
                        <w:proofErr w:type="spellEnd"/>
                        <w:r>
                          <w:rPr>
                            <w:rFonts w:ascii="Courier New"/>
                            <w:spacing w:val="-11"/>
                            <w:sz w:val="18"/>
                          </w:rPr>
                          <w:t xml:space="preserve"> </w:t>
                        </w:r>
                        <w:r>
                          <w:rPr>
                            <w:rFonts w:ascii="Courier New"/>
                            <w:spacing w:val="-10"/>
                            <w:sz w:val="18"/>
                          </w:rPr>
                          <w:t>{</w:t>
                        </w:r>
                      </w:p>
                      <w:p w14:paraId="4BF622DA" w14:textId="77777777" w:rsidR="003D76C2" w:rsidRDefault="003D76C2">
                        <w:pPr>
                          <w:rPr>
                            <w:rFonts w:ascii="Courier New"/>
                            <w:sz w:val="20"/>
                          </w:rPr>
                        </w:pPr>
                      </w:p>
                      <w:p w14:paraId="3CA3F13E" w14:textId="77777777" w:rsidR="003D76C2" w:rsidRDefault="00000000">
                        <w:pPr>
                          <w:spacing w:before="130"/>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insertNote</w:t>
                        </w:r>
                        <w:proofErr w:type="spellEnd"/>
                        <w:r>
                          <w:rPr>
                            <w:rFonts w:ascii="Courier New"/>
                            <w:sz w:val="18"/>
                          </w:rPr>
                          <w:t>(note:</w:t>
                        </w:r>
                        <w:r>
                          <w:rPr>
                            <w:rFonts w:ascii="Courier New"/>
                            <w:spacing w:val="-9"/>
                            <w:sz w:val="18"/>
                          </w:rPr>
                          <w:t xml:space="preserve"> </w:t>
                        </w:r>
                        <w:r>
                          <w:rPr>
                            <w:rFonts w:ascii="Courier New"/>
                            <w:spacing w:val="-2"/>
                            <w:sz w:val="18"/>
                          </w:rPr>
                          <w:t>Note)</w:t>
                        </w:r>
                      </w:p>
                      <w:p w14:paraId="786AAE83" w14:textId="77777777" w:rsidR="003D76C2" w:rsidRDefault="00000000">
                        <w:pPr>
                          <w:spacing w:line="560" w:lineRule="atLeast"/>
                          <w:ind w:left="885" w:right="2784"/>
                          <w:rPr>
                            <w:rFonts w:ascii="Courier New"/>
                            <w:sz w:val="18"/>
                          </w:rPr>
                        </w:pPr>
                        <w:r>
                          <w:rPr>
                            <w:rFonts w:ascii="Courier New"/>
                            <w:sz w:val="18"/>
                          </w:rPr>
                          <w:t>fun</w:t>
                        </w:r>
                        <w:r>
                          <w:rPr>
                            <w:rFonts w:ascii="Courier New"/>
                            <w:spacing w:val="-19"/>
                            <w:sz w:val="18"/>
                          </w:rPr>
                          <w:t xml:space="preserve"> </w:t>
                        </w:r>
                        <w:proofErr w:type="spellStart"/>
                        <w:r>
                          <w:rPr>
                            <w:rFonts w:ascii="Courier New"/>
                            <w:sz w:val="18"/>
                          </w:rPr>
                          <w:t>getAllNotes</w:t>
                        </w:r>
                        <w:proofErr w:type="spellEnd"/>
                        <w:r>
                          <w:rPr>
                            <w:rFonts w:ascii="Courier New"/>
                            <w:sz w:val="18"/>
                          </w:rPr>
                          <w:t>():</w:t>
                        </w:r>
                        <w:r>
                          <w:rPr>
                            <w:rFonts w:ascii="Courier New"/>
                            <w:spacing w:val="-19"/>
                            <w:sz w:val="18"/>
                          </w:rPr>
                          <w:t xml:space="preserve"> </w:t>
                        </w:r>
                        <w:proofErr w:type="spellStart"/>
                        <w:r>
                          <w:rPr>
                            <w:rFonts w:ascii="Courier New"/>
                            <w:sz w:val="18"/>
                          </w:rPr>
                          <w:t>LiveData</w:t>
                        </w:r>
                        <w:proofErr w:type="spellEnd"/>
                        <w:r>
                          <w:rPr>
                            <w:rFonts w:ascii="Courier New"/>
                            <w:sz w:val="18"/>
                          </w:rPr>
                          <w:t xml:space="preserve">&lt;List&lt;Note&gt;&gt; fun </w:t>
                        </w:r>
                        <w:proofErr w:type="spellStart"/>
                        <w:r>
                          <w:rPr>
                            <w:rFonts w:ascii="Courier New"/>
                            <w:sz w:val="18"/>
                          </w:rPr>
                          <w:t>getNoteCount</w:t>
                        </w:r>
                        <w:proofErr w:type="spellEnd"/>
                        <w:r>
                          <w:rPr>
                            <w:rFonts w:ascii="Courier New"/>
                            <w:sz w:val="18"/>
                          </w:rPr>
                          <w:t xml:space="preserve">(): </w:t>
                        </w:r>
                        <w:proofErr w:type="spellStart"/>
                        <w:r>
                          <w:rPr>
                            <w:rFonts w:ascii="Courier New"/>
                            <w:sz w:val="18"/>
                          </w:rPr>
                          <w:t>LiveData</w:t>
                        </w:r>
                        <w:proofErr w:type="spellEnd"/>
                        <w:r>
                          <w:rPr>
                            <w:rFonts w:ascii="Courier New"/>
                            <w:sz w:val="18"/>
                          </w:rPr>
                          <w:t>&lt;Int&gt;</w:t>
                        </w:r>
                      </w:p>
                      <w:p w14:paraId="2FB5D35F"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5DE75D1" w14:textId="77777777" w:rsidR="003D76C2" w:rsidRDefault="00000000">
      <w:pPr>
        <w:pStyle w:val="ListParagraph"/>
        <w:numPr>
          <w:ilvl w:val="1"/>
          <w:numId w:val="8"/>
        </w:numPr>
        <w:tabs>
          <w:tab w:val="left" w:pos="1274"/>
        </w:tabs>
        <w:jc w:val="left"/>
        <w:rPr>
          <w:sz w:val="20"/>
        </w:rPr>
      </w:pPr>
      <w:r>
        <w:rPr>
          <w:sz w:val="20"/>
        </w:rPr>
        <w:t>Now,</w:t>
      </w:r>
      <w:r>
        <w:rPr>
          <w:spacing w:val="-1"/>
          <w:sz w:val="20"/>
        </w:rPr>
        <w:t xml:space="preserve"> </w:t>
      </w:r>
      <w:r>
        <w:rPr>
          <w:sz w:val="20"/>
        </w:rPr>
        <w:t>let's</w:t>
      </w:r>
      <w:r>
        <w:rPr>
          <w:spacing w:val="-1"/>
          <w:sz w:val="20"/>
        </w:rPr>
        <w:t xml:space="preserve"> </w:t>
      </w:r>
      <w:r>
        <w:rPr>
          <w:sz w:val="20"/>
        </w:rPr>
        <w:t>add</w:t>
      </w:r>
      <w:r>
        <w:rPr>
          <w:spacing w:val="-1"/>
          <w:sz w:val="20"/>
        </w:rPr>
        <w:t xml:space="preserve"> </w:t>
      </w:r>
      <w:r>
        <w:rPr>
          <w:sz w:val="20"/>
        </w:rPr>
        <w:t>the</w:t>
      </w:r>
      <w:r>
        <w:rPr>
          <w:spacing w:val="-1"/>
          <w:sz w:val="20"/>
        </w:rPr>
        <w:t xml:space="preserve"> </w:t>
      </w:r>
      <w:r>
        <w:rPr>
          <w:sz w:val="20"/>
        </w:rPr>
        <w:t>implementation of</w:t>
      </w:r>
      <w:r>
        <w:rPr>
          <w:spacing w:val="-1"/>
          <w:sz w:val="20"/>
        </w:rPr>
        <w:t xml:space="preserve"> </w:t>
      </w:r>
      <w:r>
        <w:rPr>
          <w:sz w:val="20"/>
        </w:rPr>
        <w:t xml:space="preserve">our </w:t>
      </w:r>
      <w:r>
        <w:rPr>
          <w:spacing w:val="-2"/>
          <w:sz w:val="20"/>
        </w:rPr>
        <w:t>repository:</w:t>
      </w:r>
    </w:p>
    <w:p w14:paraId="025ABA55" w14:textId="77777777" w:rsidR="003D76C2" w:rsidRDefault="00D51F7C">
      <w:pPr>
        <w:pStyle w:val="BodyText"/>
        <w:spacing w:before="4"/>
        <w:rPr>
          <w:sz w:val="9"/>
        </w:rPr>
      </w:pPr>
      <w:r>
        <w:rPr>
          <w:noProof/>
        </w:rPr>
        <mc:AlternateContent>
          <mc:Choice Requires="wpg">
            <w:drawing>
              <wp:anchor distT="0" distB="0" distL="0" distR="0" simplePos="0" relativeHeight="487699456" behindDoc="1" locked="0" layoutInCell="1" allowOverlap="1" wp14:anchorId="1D1290EC" wp14:editId="6C4E5E83">
                <wp:simplePos x="0" y="0"/>
                <wp:positionH relativeFrom="page">
                  <wp:posOffset>1120140</wp:posOffset>
                </wp:positionH>
                <wp:positionV relativeFrom="paragraph">
                  <wp:posOffset>95885</wp:posOffset>
                </wp:positionV>
                <wp:extent cx="5074920" cy="3419475"/>
                <wp:effectExtent l="0" t="0" r="5080" b="0"/>
                <wp:wrapTopAndBottom/>
                <wp:docPr id="763" name="docshapegroup7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19475"/>
                          <a:chOff x="1764" y="151"/>
                          <a:chExt cx="7992" cy="5385"/>
                        </a:xfrm>
                      </wpg:grpSpPr>
                      <wps:wsp>
                        <wps:cNvPr id="764" name="docshape790"/>
                        <wps:cNvSpPr>
                          <a:spLocks/>
                        </wps:cNvSpPr>
                        <wps:spPr bwMode="auto">
                          <a:xfrm>
                            <a:off x="1764" y="160"/>
                            <a:ext cx="7992" cy="5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5" name="docshape791"/>
                        <wps:cNvSpPr>
                          <a:spLocks/>
                        </wps:cNvSpPr>
                        <wps:spPr bwMode="auto">
                          <a:xfrm>
                            <a:off x="1764" y="150"/>
                            <a:ext cx="7992" cy="5385"/>
                          </a:xfrm>
                          <a:custGeom>
                            <a:avLst/>
                            <a:gdLst>
                              <a:gd name="T0" fmla="+- 0 9756 1764"/>
                              <a:gd name="T1" fmla="*/ T0 w 7992"/>
                              <a:gd name="T2" fmla="+- 0 5515 151"/>
                              <a:gd name="T3" fmla="*/ 5515 h 5385"/>
                              <a:gd name="T4" fmla="+- 0 1764 1764"/>
                              <a:gd name="T5" fmla="*/ T4 w 7992"/>
                              <a:gd name="T6" fmla="+- 0 5515 151"/>
                              <a:gd name="T7" fmla="*/ 5515 h 5385"/>
                              <a:gd name="T8" fmla="+- 0 1764 1764"/>
                              <a:gd name="T9" fmla="*/ T8 w 7992"/>
                              <a:gd name="T10" fmla="+- 0 5535 151"/>
                              <a:gd name="T11" fmla="*/ 5535 h 5385"/>
                              <a:gd name="T12" fmla="+- 0 9756 1764"/>
                              <a:gd name="T13" fmla="*/ T12 w 7992"/>
                              <a:gd name="T14" fmla="+- 0 5535 151"/>
                              <a:gd name="T15" fmla="*/ 5535 h 5385"/>
                              <a:gd name="T16" fmla="+- 0 9756 1764"/>
                              <a:gd name="T17" fmla="*/ T16 w 7992"/>
                              <a:gd name="T18" fmla="+- 0 5515 151"/>
                              <a:gd name="T19" fmla="*/ 5515 h 5385"/>
                              <a:gd name="T20" fmla="+- 0 9756 1764"/>
                              <a:gd name="T21" fmla="*/ T20 w 7992"/>
                              <a:gd name="T22" fmla="+- 0 151 151"/>
                              <a:gd name="T23" fmla="*/ 151 h 5385"/>
                              <a:gd name="T24" fmla="+- 0 1764 1764"/>
                              <a:gd name="T25" fmla="*/ T24 w 7992"/>
                              <a:gd name="T26" fmla="+- 0 151 151"/>
                              <a:gd name="T27" fmla="*/ 151 h 5385"/>
                              <a:gd name="T28" fmla="+- 0 1764 1764"/>
                              <a:gd name="T29" fmla="*/ T28 w 7992"/>
                              <a:gd name="T30" fmla="+- 0 171 151"/>
                              <a:gd name="T31" fmla="*/ 171 h 5385"/>
                              <a:gd name="T32" fmla="+- 0 9756 1764"/>
                              <a:gd name="T33" fmla="*/ T32 w 7992"/>
                              <a:gd name="T34" fmla="+- 0 171 151"/>
                              <a:gd name="T35" fmla="*/ 171 h 5385"/>
                              <a:gd name="T36" fmla="+- 0 9756 1764"/>
                              <a:gd name="T37" fmla="*/ T36 w 7992"/>
                              <a:gd name="T38" fmla="+- 0 151 151"/>
                              <a:gd name="T39" fmla="*/ 151 h 53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385">
                                <a:moveTo>
                                  <a:pt x="7992" y="5364"/>
                                </a:moveTo>
                                <a:lnTo>
                                  <a:pt x="0" y="5364"/>
                                </a:lnTo>
                                <a:lnTo>
                                  <a:pt x="0" y="5384"/>
                                </a:lnTo>
                                <a:lnTo>
                                  <a:pt x="7992" y="5384"/>
                                </a:lnTo>
                                <a:lnTo>
                                  <a:pt x="7992" y="53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6" name="docshape792"/>
                        <wps:cNvSpPr txBox="1">
                          <a:spLocks/>
                        </wps:cNvSpPr>
                        <wps:spPr bwMode="auto">
                          <a:xfrm>
                            <a:off x="1764" y="170"/>
                            <a:ext cx="7992" cy="5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672B7"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NoteRepositoryImpl</w:t>
                              </w:r>
                              <w:proofErr w:type="spellEnd"/>
                              <w:r>
                                <w:rPr>
                                  <w:rFonts w:ascii="Courier New"/>
                                  <w:spacing w:val="-2"/>
                                  <w:sz w:val="18"/>
                                </w:rPr>
                                <w:t>(</w:t>
                              </w:r>
                            </w:p>
                            <w:p w14:paraId="730B8EC0" w14:textId="77777777" w:rsidR="003D76C2" w:rsidRDefault="00000000">
                              <w:pPr>
                                <w:spacing w:before="76" w:line="328" w:lineRule="auto"/>
                                <w:ind w:left="885" w:right="3699"/>
                                <w:rPr>
                                  <w:rFonts w:ascii="Courier New"/>
                                  <w:sz w:val="18"/>
                                </w:rPr>
                              </w:pPr>
                              <w:r>
                                <w:rPr>
                                  <w:rFonts w:ascii="Courier New"/>
                                  <w:sz w:val="18"/>
                                </w:rPr>
                                <w:t>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executor:</w:t>
                              </w:r>
                              <w:r>
                                <w:rPr>
                                  <w:rFonts w:ascii="Courier New"/>
                                  <w:spacing w:val="-13"/>
                                  <w:sz w:val="18"/>
                                </w:rPr>
                                <w:t xml:space="preserve"> </w:t>
                              </w:r>
                              <w:r>
                                <w:rPr>
                                  <w:rFonts w:ascii="Courier New"/>
                                  <w:sz w:val="18"/>
                                </w:rPr>
                                <w:t xml:space="preserve">Executor,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noteDao</w:t>
                              </w:r>
                              <w:proofErr w:type="spellEnd"/>
                              <w:r>
                                <w:rPr>
                                  <w:rFonts w:ascii="Courier New"/>
                                  <w:sz w:val="18"/>
                                </w:rPr>
                                <w:t xml:space="preserve">: </w:t>
                              </w:r>
                              <w:proofErr w:type="spellStart"/>
                              <w:r>
                                <w:rPr>
                                  <w:rFonts w:ascii="Courier New"/>
                                  <w:sz w:val="18"/>
                                </w:rPr>
                                <w:t>NoteDao</w:t>
                              </w:r>
                              <w:proofErr w:type="spellEnd"/>
                            </w:p>
                            <w:p w14:paraId="1D704567" w14:textId="77777777" w:rsidR="003D76C2" w:rsidRDefault="00000000">
                              <w:pPr>
                                <w:spacing w:before="2"/>
                                <w:ind w:left="453"/>
                                <w:rPr>
                                  <w:rFonts w:ascii="Courier New"/>
                                  <w:sz w:val="18"/>
                                </w:rPr>
                              </w:pPr>
                              <w:r>
                                <w:rPr>
                                  <w:rFonts w:ascii="Courier New"/>
                                  <w:sz w:val="18"/>
                                </w:rPr>
                                <w:t>)</w:t>
                              </w:r>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z w:val="18"/>
                                </w:rPr>
                                <w:t>NoteRepository</w:t>
                              </w:r>
                              <w:proofErr w:type="spellEnd"/>
                              <w:r>
                                <w:rPr>
                                  <w:rFonts w:ascii="Courier New"/>
                                  <w:spacing w:val="-5"/>
                                  <w:sz w:val="18"/>
                                </w:rPr>
                                <w:t xml:space="preserve"> </w:t>
                              </w:r>
                              <w:r>
                                <w:rPr>
                                  <w:rFonts w:ascii="Courier New"/>
                                  <w:spacing w:val="-10"/>
                                  <w:sz w:val="18"/>
                                </w:rPr>
                                <w:t>{</w:t>
                              </w:r>
                            </w:p>
                            <w:p w14:paraId="77233863" w14:textId="77777777" w:rsidR="003D76C2" w:rsidRDefault="003D76C2">
                              <w:pPr>
                                <w:rPr>
                                  <w:rFonts w:ascii="Courier New"/>
                                  <w:sz w:val="20"/>
                                </w:rPr>
                              </w:pPr>
                            </w:p>
                            <w:p w14:paraId="1D37221B" w14:textId="77777777" w:rsidR="003D76C2" w:rsidRDefault="00000000">
                              <w:pPr>
                                <w:spacing w:before="129" w:line="328" w:lineRule="auto"/>
                                <w:ind w:left="1317" w:right="212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insertNote</w:t>
                              </w:r>
                              <w:proofErr w:type="spellEnd"/>
                              <w:r>
                                <w:rPr>
                                  <w:rFonts w:ascii="Courier New"/>
                                  <w:sz w:val="18"/>
                                </w:rPr>
                                <w:t>(note:</w:t>
                              </w:r>
                              <w:r>
                                <w:rPr>
                                  <w:rFonts w:ascii="Courier New"/>
                                  <w:spacing w:val="-10"/>
                                  <w:sz w:val="18"/>
                                </w:rPr>
                                <w:t xml:space="preserve"> </w:t>
                              </w:r>
                              <w:r>
                                <w:rPr>
                                  <w:rFonts w:ascii="Courier New"/>
                                  <w:sz w:val="18"/>
                                </w:rPr>
                                <w:t>Note)</w:t>
                              </w:r>
                              <w:r>
                                <w:rPr>
                                  <w:rFonts w:ascii="Courier New"/>
                                  <w:spacing w:val="-10"/>
                                  <w:sz w:val="18"/>
                                </w:rPr>
                                <w:t xml:space="preserve"> </w:t>
                              </w:r>
                              <w:r>
                                <w:rPr>
                                  <w:rFonts w:ascii="Courier New"/>
                                  <w:sz w:val="18"/>
                                </w:rPr>
                                <w:t xml:space="preserve">{ </w:t>
                              </w:r>
                              <w:proofErr w:type="spellStart"/>
                              <w:r>
                                <w:rPr>
                                  <w:rFonts w:ascii="Courier New"/>
                                  <w:sz w:val="18"/>
                                </w:rPr>
                                <w:t>executor.execute</w:t>
                              </w:r>
                              <w:proofErr w:type="spellEnd"/>
                              <w:r>
                                <w:rPr>
                                  <w:rFonts w:ascii="Courier New"/>
                                  <w:sz w:val="18"/>
                                </w:rPr>
                                <w:t xml:space="preserve"> {</w:t>
                              </w:r>
                            </w:p>
                            <w:p w14:paraId="67242E43" w14:textId="77777777" w:rsidR="003D76C2" w:rsidRDefault="00000000">
                              <w:pPr>
                                <w:spacing w:before="1"/>
                                <w:ind w:left="1749"/>
                                <w:rPr>
                                  <w:rFonts w:ascii="Courier New"/>
                                  <w:sz w:val="18"/>
                                </w:rPr>
                              </w:pPr>
                              <w:proofErr w:type="spellStart"/>
                              <w:r>
                                <w:rPr>
                                  <w:rFonts w:ascii="Courier New"/>
                                  <w:spacing w:val="-2"/>
                                  <w:sz w:val="18"/>
                                </w:rPr>
                                <w:t>noteDao.insertNote</w:t>
                              </w:r>
                              <w:proofErr w:type="spellEnd"/>
                              <w:r>
                                <w:rPr>
                                  <w:rFonts w:ascii="Courier New"/>
                                  <w:spacing w:val="-2"/>
                                  <w:sz w:val="18"/>
                                </w:rPr>
                                <w:t>(note)</w:t>
                              </w:r>
                            </w:p>
                            <w:p w14:paraId="720FB2FA" w14:textId="77777777" w:rsidR="003D76C2" w:rsidRDefault="00000000">
                              <w:pPr>
                                <w:spacing w:before="76"/>
                                <w:ind w:left="1317"/>
                                <w:rPr>
                                  <w:rFonts w:ascii="Courier New"/>
                                  <w:sz w:val="18"/>
                                </w:rPr>
                              </w:pPr>
                              <w:r>
                                <w:rPr>
                                  <w:rFonts w:ascii="Courier New"/>
                                  <w:sz w:val="18"/>
                                </w:rPr>
                                <w:t>}</w:t>
                              </w:r>
                            </w:p>
                            <w:p w14:paraId="5F521D93" w14:textId="77777777" w:rsidR="003D76C2" w:rsidRDefault="00000000">
                              <w:pPr>
                                <w:spacing w:before="77"/>
                                <w:ind w:left="885"/>
                                <w:rPr>
                                  <w:rFonts w:ascii="Courier New"/>
                                  <w:sz w:val="18"/>
                                </w:rPr>
                              </w:pPr>
                              <w:r>
                                <w:rPr>
                                  <w:rFonts w:ascii="Courier New"/>
                                  <w:sz w:val="18"/>
                                </w:rPr>
                                <w:t>}</w:t>
                              </w:r>
                            </w:p>
                            <w:p w14:paraId="6C457AE0" w14:textId="77777777" w:rsidR="003D76C2" w:rsidRDefault="003D76C2">
                              <w:pPr>
                                <w:rPr>
                                  <w:rFonts w:ascii="Courier New"/>
                                  <w:sz w:val="20"/>
                                </w:rPr>
                              </w:pPr>
                            </w:p>
                            <w:p w14:paraId="4087C17C" w14:textId="77777777" w:rsidR="003D76C2" w:rsidRDefault="00000000">
                              <w:pPr>
                                <w:spacing w:before="129" w:line="328" w:lineRule="auto"/>
                                <w:ind w:left="1317" w:right="1274"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getAllNotes</w:t>
                              </w:r>
                              <w:proofErr w:type="spellEnd"/>
                              <w:r>
                                <w:rPr>
                                  <w:rFonts w:ascii="Courier New"/>
                                  <w:sz w:val="18"/>
                                </w:rPr>
                                <w:t>():</w:t>
                              </w:r>
                              <w:r>
                                <w:rPr>
                                  <w:rFonts w:ascii="Courier New"/>
                                  <w:spacing w:val="-10"/>
                                  <w:sz w:val="18"/>
                                </w:rPr>
                                <w:t xml:space="preserve"> </w:t>
                              </w:r>
                              <w:proofErr w:type="spellStart"/>
                              <w:r>
                                <w:rPr>
                                  <w:rFonts w:ascii="Courier New"/>
                                  <w:sz w:val="18"/>
                                </w:rPr>
                                <w:t>LiveData</w:t>
                              </w:r>
                              <w:proofErr w:type="spellEnd"/>
                              <w:r>
                                <w:rPr>
                                  <w:rFonts w:ascii="Courier New"/>
                                  <w:sz w:val="18"/>
                                </w:rPr>
                                <w:t>&lt;List&lt;Note&gt;&gt;</w:t>
                              </w:r>
                              <w:r>
                                <w:rPr>
                                  <w:rFonts w:ascii="Courier New"/>
                                  <w:spacing w:val="-10"/>
                                  <w:sz w:val="18"/>
                                </w:rPr>
                                <w:t xml:space="preserve"> </w:t>
                              </w:r>
                              <w:r>
                                <w:rPr>
                                  <w:rFonts w:ascii="Courier New"/>
                                  <w:sz w:val="18"/>
                                </w:rPr>
                                <w:t xml:space="preserve">{ return </w:t>
                              </w:r>
                              <w:proofErr w:type="spellStart"/>
                              <w:r>
                                <w:rPr>
                                  <w:rFonts w:ascii="Courier New"/>
                                  <w:sz w:val="18"/>
                                </w:rPr>
                                <w:t>noteDao.loadNotes</w:t>
                              </w:r>
                              <w:proofErr w:type="spellEnd"/>
                              <w:r>
                                <w:rPr>
                                  <w:rFonts w:ascii="Courier New"/>
                                  <w:sz w:val="18"/>
                                </w:rPr>
                                <w:t>()</w:t>
                              </w:r>
                            </w:p>
                            <w:p w14:paraId="33169148" w14:textId="77777777" w:rsidR="003D76C2" w:rsidRDefault="00000000">
                              <w:pPr>
                                <w:spacing w:before="1"/>
                                <w:ind w:left="885"/>
                                <w:rPr>
                                  <w:rFonts w:ascii="Courier New"/>
                                  <w:sz w:val="18"/>
                                </w:rPr>
                              </w:pPr>
                              <w:r>
                                <w:rPr>
                                  <w:rFonts w:ascii="Courier New"/>
                                  <w:sz w:val="18"/>
                                </w:rPr>
                                <w:t>}</w:t>
                              </w:r>
                            </w:p>
                            <w:p w14:paraId="03D04BD4" w14:textId="77777777" w:rsidR="003D76C2" w:rsidRDefault="003D76C2">
                              <w:pPr>
                                <w:rPr>
                                  <w:rFonts w:ascii="Courier New"/>
                                  <w:sz w:val="20"/>
                                </w:rPr>
                              </w:pPr>
                            </w:p>
                            <w:p w14:paraId="68F9C13B" w14:textId="77777777" w:rsidR="003D76C2" w:rsidRDefault="00000000">
                              <w:pPr>
                                <w:spacing w:before="130" w:line="328" w:lineRule="auto"/>
                                <w:ind w:left="1317" w:right="212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getNoteCount</w:t>
                              </w:r>
                              <w:proofErr w:type="spellEnd"/>
                              <w:r>
                                <w:rPr>
                                  <w:rFonts w:ascii="Courier New"/>
                                  <w:sz w:val="18"/>
                                </w:rPr>
                                <w:t>():</w:t>
                              </w:r>
                              <w:r>
                                <w:rPr>
                                  <w:rFonts w:ascii="Courier New"/>
                                  <w:spacing w:val="-10"/>
                                  <w:sz w:val="18"/>
                                </w:rPr>
                                <w:t xml:space="preserve"> </w:t>
                              </w:r>
                              <w:proofErr w:type="spellStart"/>
                              <w:r>
                                <w:rPr>
                                  <w:rFonts w:ascii="Courier New"/>
                                  <w:sz w:val="18"/>
                                </w:rPr>
                                <w:t>LiveData</w:t>
                              </w:r>
                              <w:proofErr w:type="spellEnd"/>
                              <w:r>
                                <w:rPr>
                                  <w:rFonts w:ascii="Courier New"/>
                                  <w:sz w:val="18"/>
                                </w:rPr>
                                <w:t>&lt;Int&gt;</w:t>
                              </w:r>
                              <w:r>
                                <w:rPr>
                                  <w:rFonts w:ascii="Courier New"/>
                                  <w:spacing w:val="-10"/>
                                  <w:sz w:val="18"/>
                                </w:rPr>
                                <w:t xml:space="preserve"> </w:t>
                              </w:r>
                              <w:r>
                                <w:rPr>
                                  <w:rFonts w:ascii="Courier New"/>
                                  <w:sz w:val="18"/>
                                </w:rPr>
                                <w:t xml:space="preserve">{ return </w:t>
                              </w:r>
                              <w:proofErr w:type="spellStart"/>
                              <w:r>
                                <w:rPr>
                                  <w:rFonts w:ascii="Courier New"/>
                                  <w:sz w:val="18"/>
                                </w:rPr>
                                <w:t>noteDao.loadNoteCount</w:t>
                              </w:r>
                              <w:proofErr w:type="spellEnd"/>
                              <w:r>
                                <w:rPr>
                                  <w:rFonts w:ascii="Courier New"/>
                                  <w:sz w:val="18"/>
                                </w:rPr>
                                <w:t>()</w:t>
                              </w:r>
                            </w:p>
                            <w:p w14:paraId="5076DDA2" w14:textId="77777777" w:rsidR="003D76C2" w:rsidRDefault="00000000">
                              <w:pPr>
                                <w:spacing w:before="1"/>
                                <w:ind w:left="885"/>
                                <w:rPr>
                                  <w:rFonts w:ascii="Courier New"/>
                                  <w:sz w:val="18"/>
                                </w:rPr>
                              </w:pPr>
                              <w:r>
                                <w:rPr>
                                  <w:rFonts w:ascii="Courier New"/>
                                  <w:sz w:val="18"/>
                                </w:rPr>
                                <w:t>}</w:t>
                              </w:r>
                            </w:p>
                            <w:p w14:paraId="7B216A9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1290EC" id="docshapegroup789" o:spid="_x0000_s1688" style="position:absolute;margin-left:88.2pt;margin-top:7.55pt;width:399.6pt;height:269.25pt;z-index:-15617024;mso-wrap-distance-left:0;mso-wrap-distance-right:0;mso-position-horizontal-relative:page;mso-position-vertical-relative:text" coordorigin="1764,151" coordsize="7992,5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">
                <v:rect id="docshape790" o:spid="_x0000_s1689" style="position:absolute;left:1764;top:160;width:7992;height:5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" fillcolor="#f6f6f6" stroked="f">
                  <v:path arrowok="t"/>
                </v:rect>
                <v:shape id="docshape791" o:spid="_x0000_s1690" style="position:absolute;left:1764;top:150;width:7992;height:5385;visibility:visible;mso-wrap-style:square;v-text-anchor:top" coordsize="7992,5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" path="m7992,5364l,5364r,20l7992,5384r,-20xm7992,l,,,20r7992,l7992,xe" fillcolor="#dadada" stroked="f">
                  <v:path arrowok="t" o:connecttype="custom" o:connectlocs="7992,5515;0,5515;0,5535;7992,5535;7992,5515;7992,151;0,151;0,171;7992,171;7992,151" o:connectangles="0,0,0,0,0,0,0,0,0,0"/>
                </v:shape>
                <v:shape id="docshape792" o:spid="_x0000_s1691" type="#_x0000_t202" style="position:absolute;left:1764;top:170;width:7992;height:5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" filled="f" stroked="f">
                  <v:path arrowok="t"/>
                  <v:textbox inset="0,0,0,0">
                    <w:txbxContent>
                      <w:p w14:paraId="192672B7"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NoteRepositoryImpl</w:t>
                        </w:r>
                        <w:proofErr w:type="spellEnd"/>
                        <w:r>
                          <w:rPr>
                            <w:rFonts w:ascii="Courier New"/>
                            <w:spacing w:val="-2"/>
                            <w:sz w:val="18"/>
                          </w:rPr>
                          <w:t>(</w:t>
                        </w:r>
                      </w:p>
                      <w:p w14:paraId="730B8EC0" w14:textId="77777777" w:rsidR="003D76C2" w:rsidRDefault="00000000">
                        <w:pPr>
                          <w:spacing w:before="76" w:line="328" w:lineRule="auto"/>
                          <w:ind w:left="885" w:right="3699"/>
                          <w:rPr>
                            <w:rFonts w:ascii="Courier New"/>
                            <w:sz w:val="18"/>
                          </w:rPr>
                        </w:pPr>
                        <w:r>
                          <w:rPr>
                            <w:rFonts w:ascii="Courier New"/>
                            <w:sz w:val="18"/>
                          </w:rPr>
                          <w:t>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executor:</w:t>
                        </w:r>
                        <w:r>
                          <w:rPr>
                            <w:rFonts w:ascii="Courier New"/>
                            <w:spacing w:val="-13"/>
                            <w:sz w:val="18"/>
                          </w:rPr>
                          <w:t xml:space="preserve"> </w:t>
                        </w:r>
                        <w:r>
                          <w:rPr>
                            <w:rFonts w:ascii="Courier New"/>
                            <w:sz w:val="18"/>
                          </w:rPr>
                          <w:t xml:space="preserve">Executor,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noteDao</w:t>
                        </w:r>
                        <w:proofErr w:type="spellEnd"/>
                        <w:r>
                          <w:rPr>
                            <w:rFonts w:ascii="Courier New"/>
                            <w:sz w:val="18"/>
                          </w:rPr>
                          <w:t xml:space="preserve">: </w:t>
                        </w:r>
                        <w:proofErr w:type="spellStart"/>
                        <w:r>
                          <w:rPr>
                            <w:rFonts w:ascii="Courier New"/>
                            <w:sz w:val="18"/>
                          </w:rPr>
                          <w:t>NoteDao</w:t>
                        </w:r>
                        <w:proofErr w:type="spellEnd"/>
                      </w:p>
                      <w:p w14:paraId="1D704567" w14:textId="77777777" w:rsidR="003D76C2" w:rsidRDefault="00000000">
                        <w:pPr>
                          <w:spacing w:before="2"/>
                          <w:ind w:left="453"/>
                          <w:rPr>
                            <w:rFonts w:ascii="Courier New"/>
                            <w:sz w:val="18"/>
                          </w:rPr>
                        </w:pPr>
                        <w:r>
                          <w:rPr>
                            <w:rFonts w:ascii="Courier New"/>
                            <w:sz w:val="18"/>
                          </w:rPr>
                          <w:t>)</w:t>
                        </w:r>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z w:val="18"/>
                          </w:rPr>
                          <w:t>NoteRepository</w:t>
                        </w:r>
                        <w:proofErr w:type="spellEnd"/>
                        <w:r>
                          <w:rPr>
                            <w:rFonts w:ascii="Courier New"/>
                            <w:spacing w:val="-5"/>
                            <w:sz w:val="18"/>
                          </w:rPr>
                          <w:t xml:space="preserve"> </w:t>
                        </w:r>
                        <w:r>
                          <w:rPr>
                            <w:rFonts w:ascii="Courier New"/>
                            <w:spacing w:val="-10"/>
                            <w:sz w:val="18"/>
                          </w:rPr>
                          <w:t>{</w:t>
                        </w:r>
                      </w:p>
                      <w:p w14:paraId="77233863" w14:textId="77777777" w:rsidR="003D76C2" w:rsidRDefault="003D76C2">
                        <w:pPr>
                          <w:rPr>
                            <w:rFonts w:ascii="Courier New"/>
                            <w:sz w:val="20"/>
                          </w:rPr>
                        </w:pPr>
                      </w:p>
                      <w:p w14:paraId="1D37221B" w14:textId="77777777" w:rsidR="003D76C2" w:rsidRDefault="00000000">
                        <w:pPr>
                          <w:spacing w:before="129" w:line="328" w:lineRule="auto"/>
                          <w:ind w:left="1317" w:right="212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insertNote</w:t>
                        </w:r>
                        <w:proofErr w:type="spellEnd"/>
                        <w:r>
                          <w:rPr>
                            <w:rFonts w:ascii="Courier New"/>
                            <w:sz w:val="18"/>
                          </w:rPr>
                          <w:t>(note:</w:t>
                        </w:r>
                        <w:r>
                          <w:rPr>
                            <w:rFonts w:ascii="Courier New"/>
                            <w:spacing w:val="-10"/>
                            <w:sz w:val="18"/>
                          </w:rPr>
                          <w:t xml:space="preserve"> </w:t>
                        </w:r>
                        <w:r>
                          <w:rPr>
                            <w:rFonts w:ascii="Courier New"/>
                            <w:sz w:val="18"/>
                          </w:rPr>
                          <w:t>Note)</w:t>
                        </w:r>
                        <w:r>
                          <w:rPr>
                            <w:rFonts w:ascii="Courier New"/>
                            <w:spacing w:val="-10"/>
                            <w:sz w:val="18"/>
                          </w:rPr>
                          <w:t xml:space="preserve"> </w:t>
                        </w:r>
                        <w:r>
                          <w:rPr>
                            <w:rFonts w:ascii="Courier New"/>
                            <w:sz w:val="18"/>
                          </w:rPr>
                          <w:t xml:space="preserve">{ </w:t>
                        </w:r>
                        <w:proofErr w:type="spellStart"/>
                        <w:r>
                          <w:rPr>
                            <w:rFonts w:ascii="Courier New"/>
                            <w:sz w:val="18"/>
                          </w:rPr>
                          <w:t>executor.execute</w:t>
                        </w:r>
                        <w:proofErr w:type="spellEnd"/>
                        <w:r>
                          <w:rPr>
                            <w:rFonts w:ascii="Courier New"/>
                            <w:sz w:val="18"/>
                          </w:rPr>
                          <w:t xml:space="preserve"> {</w:t>
                        </w:r>
                      </w:p>
                      <w:p w14:paraId="67242E43" w14:textId="77777777" w:rsidR="003D76C2" w:rsidRDefault="00000000">
                        <w:pPr>
                          <w:spacing w:before="1"/>
                          <w:ind w:left="1749"/>
                          <w:rPr>
                            <w:rFonts w:ascii="Courier New"/>
                            <w:sz w:val="18"/>
                          </w:rPr>
                        </w:pPr>
                        <w:proofErr w:type="spellStart"/>
                        <w:r>
                          <w:rPr>
                            <w:rFonts w:ascii="Courier New"/>
                            <w:spacing w:val="-2"/>
                            <w:sz w:val="18"/>
                          </w:rPr>
                          <w:t>noteDao.insertNote</w:t>
                        </w:r>
                        <w:proofErr w:type="spellEnd"/>
                        <w:r>
                          <w:rPr>
                            <w:rFonts w:ascii="Courier New"/>
                            <w:spacing w:val="-2"/>
                            <w:sz w:val="18"/>
                          </w:rPr>
                          <w:t>(note)</w:t>
                        </w:r>
                      </w:p>
                      <w:p w14:paraId="720FB2FA" w14:textId="77777777" w:rsidR="003D76C2" w:rsidRDefault="00000000">
                        <w:pPr>
                          <w:spacing w:before="76"/>
                          <w:ind w:left="1317"/>
                          <w:rPr>
                            <w:rFonts w:ascii="Courier New"/>
                            <w:sz w:val="18"/>
                          </w:rPr>
                        </w:pPr>
                        <w:r>
                          <w:rPr>
                            <w:rFonts w:ascii="Courier New"/>
                            <w:sz w:val="18"/>
                          </w:rPr>
                          <w:t>}</w:t>
                        </w:r>
                      </w:p>
                      <w:p w14:paraId="5F521D93" w14:textId="77777777" w:rsidR="003D76C2" w:rsidRDefault="00000000">
                        <w:pPr>
                          <w:spacing w:before="77"/>
                          <w:ind w:left="885"/>
                          <w:rPr>
                            <w:rFonts w:ascii="Courier New"/>
                            <w:sz w:val="18"/>
                          </w:rPr>
                        </w:pPr>
                        <w:r>
                          <w:rPr>
                            <w:rFonts w:ascii="Courier New"/>
                            <w:sz w:val="18"/>
                          </w:rPr>
                          <w:t>}</w:t>
                        </w:r>
                      </w:p>
                      <w:p w14:paraId="6C457AE0" w14:textId="77777777" w:rsidR="003D76C2" w:rsidRDefault="003D76C2">
                        <w:pPr>
                          <w:rPr>
                            <w:rFonts w:ascii="Courier New"/>
                            <w:sz w:val="20"/>
                          </w:rPr>
                        </w:pPr>
                      </w:p>
                      <w:p w14:paraId="4087C17C" w14:textId="77777777" w:rsidR="003D76C2" w:rsidRDefault="00000000">
                        <w:pPr>
                          <w:spacing w:before="129" w:line="328" w:lineRule="auto"/>
                          <w:ind w:left="1317" w:right="1274"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getAllNotes</w:t>
                        </w:r>
                        <w:proofErr w:type="spellEnd"/>
                        <w:r>
                          <w:rPr>
                            <w:rFonts w:ascii="Courier New"/>
                            <w:sz w:val="18"/>
                          </w:rPr>
                          <w:t>():</w:t>
                        </w:r>
                        <w:r>
                          <w:rPr>
                            <w:rFonts w:ascii="Courier New"/>
                            <w:spacing w:val="-10"/>
                            <w:sz w:val="18"/>
                          </w:rPr>
                          <w:t xml:space="preserve"> </w:t>
                        </w:r>
                        <w:proofErr w:type="spellStart"/>
                        <w:r>
                          <w:rPr>
                            <w:rFonts w:ascii="Courier New"/>
                            <w:sz w:val="18"/>
                          </w:rPr>
                          <w:t>LiveData</w:t>
                        </w:r>
                        <w:proofErr w:type="spellEnd"/>
                        <w:r>
                          <w:rPr>
                            <w:rFonts w:ascii="Courier New"/>
                            <w:sz w:val="18"/>
                          </w:rPr>
                          <w:t>&lt;List&lt;Note&gt;&gt;</w:t>
                        </w:r>
                        <w:r>
                          <w:rPr>
                            <w:rFonts w:ascii="Courier New"/>
                            <w:spacing w:val="-10"/>
                            <w:sz w:val="18"/>
                          </w:rPr>
                          <w:t xml:space="preserve"> </w:t>
                        </w:r>
                        <w:r>
                          <w:rPr>
                            <w:rFonts w:ascii="Courier New"/>
                            <w:sz w:val="18"/>
                          </w:rPr>
                          <w:t xml:space="preserve">{ return </w:t>
                        </w:r>
                        <w:proofErr w:type="spellStart"/>
                        <w:r>
                          <w:rPr>
                            <w:rFonts w:ascii="Courier New"/>
                            <w:sz w:val="18"/>
                          </w:rPr>
                          <w:t>noteDao.loadNotes</w:t>
                        </w:r>
                        <w:proofErr w:type="spellEnd"/>
                        <w:r>
                          <w:rPr>
                            <w:rFonts w:ascii="Courier New"/>
                            <w:sz w:val="18"/>
                          </w:rPr>
                          <w:t>()</w:t>
                        </w:r>
                      </w:p>
                      <w:p w14:paraId="33169148" w14:textId="77777777" w:rsidR="003D76C2" w:rsidRDefault="00000000">
                        <w:pPr>
                          <w:spacing w:before="1"/>
                          <w:ind w:left="885"/>
                          <w:rPr>
                            <w:rFonts w:ascii="Courier New"/>
                            <w:sz w:val="18"/>
                          </w:rPr>
                        </w:pPr>
                        <w:r>
                          <w:rPr>
                            <w:rFonts w:ascii="Courier New"/>
                            <w:sz w:val="18"/>
                          </w:rPr>
                          <w:t>}</w:t>
                        </w:r>
                      </w:p>
                      <w:p w14:paraId="03D04BD4" w14:textId="77777777" w:rsidR="003D76C2" w:rsidRDefault="003D76C2">
                        <w:pPr>
                          <w:rPr>
                            <w:rFonts w:ascii="Courier New"/>
                            <w:sz w:val="20"/>
                          </w:rPr>
                        </w:pPr>
                      </w:p>
                      <w:p w14:paraId="68F9C13B" w14:textId="77777777" w:rsidR="003D76C2" w:rsidRDefault="00000000">
                        <w:pPr>
                          <w:spacing w:before="130" w:line="328" w:lineRule="auto"/>
                          <w:ind w:left="1317" w:right="212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getNoteCount</w:t>
                        </w:r>
                        <w:proofErr w:type="spellEnd"/>
                        <w:r>
                          <w:rPr>
                            <w:rFonts w:ascii="Courier New"/>
                            <w:sz w:val="18"/>
                          </w:rPr>
                          <w:t>():</w:t>
                        </w:r>
                        <w:r>
                          <w:rPr>
                            <w:rFonts w:ascii="Courier New"/>
                            <w:spacing w:val="-10"/>
                            <w:sz w:val="18"/>
                          </w:rPr>
                          <w:t xml:space="preserve"> </w:t>
                        </w:r>
                        <w:proofErr w:type="spellStart"/>
                        <w:r>
                          <w:rPr>
                            <w:rFonts w:ascii="Courier New"/>
                            <w:sz w:val="18"/>
                          </w:rPr>
                          <w:t>LiveData</w:t>
                        </w:r>
                        <w:proofErr w:type="spellEnd"/>
                        <w:r>
                          <w:rPr>
                            <w:rFonts w:ascii="Courier New"/>
                            <w:sz w:val="18"/>
                          </w:rPr>
                          <w:t>&lt;Int&gt;</w:t>
                        </w:r>
                        <w:r>
                          <w:rPr>
                            <w:rFonts w:ascii="Courier New"/>
                            <w:spacing w:val="-10"/>
                            <w:sz w:val="18"/>
                          </w:rPr>
                          <w:t xml:space="preserve"> </w:t>
                        </w:r>
                        <w:r>
                          <w:rPr>
                            <w:rFonts w:ascii="Courier New"/>
                            <w:sz w:val="18"/>
                          </w:rPr>
                          <w:t xml:space="preserve">{ return </w:t>
                        </w:r>
                        <w:proofErr w:type="spellStart"/>
                        <w:r>
                          <w:rPr>
                            <w:rFonts w:ascii="Courier New"/>
                            <w:sz w:val="18"/>
                          </w:rPr>
                          <w:t>noteDao.loadNoteCount</w:t>
                        </w:r>
                        <w:proofErr w:type="spellEnd"/>
                        <w:r>
                          <w:rPr>
                            <w:rFonts w:ascii="Courier New"/>
                            <w:sz w:val="18"/>
                          </w:rPr>
                          <w:t>()</w:t>
                        </w:r>
                      </w:p>
                      <w:p w14:paraId="5076DDA2" w14:textId="77777777" w:rsidR="003D76C2" w:rsidRDefault="00000000">
                        <w:pPr>
                          <w:spacing w:before="1"/>
                          <w:ind w:left="885"/>
                          <w:rPr>
                            <w:rFonts w:ascii="Courier New"/>
                            <w:sz w:val="18"/>
                          </w:rPr>
                        </w:pPr>
                        <w:r>
                          <w:rPr>
                            <w:rFonts w:ascii="Courier New"/>
                            <w:sz w:val="18"/>
                          </w:rPr>
                          <w:t>}</w:t>
                        </w:r>
                      </w:p>
                      <w:p w14:paraId="7B216A9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DAAF577" w14:textId="77777777" w:rsidR="003D76C2" w:rsidRDefault="003D76C2">
      <w:pPr>
        <w:rPr>
          <w:sz w:val="9"/>
        </w:rPr>
        <w:sectPr w:rsidR="003D76C2">
          <w:pgSz w:w="10800" w:h="13320"/>
          <w:pgMar w:top="1120" w:right="920" w:bottom="280" w:left="940" w:header="695" w:footer="0" w:gutter="0"/>
          <w:cols w:space="720"/>
        </w:sectPr>
      </w:pPr>
    </w:p>
    <w:p w14:paraId="5297C4FA" w14:textId="77777777" w:rsidR="003D76C2" w:rsidRDefault="003D76C2">
      <w:pPr>
        <w:pStyle w:val="BodyText"/>
        <w:spacing w:before="12"/>
        <w:rPr>
          <w:sz w:val="7"/>
        </w:rPr>
      </w:pPr>
    </w:p>
    <w:p w14:paraId="236C8735" w14:textId="77777777" w:rsidR="003D76C2" w:rsidRDefault="00000000">
      <w:pPr>
        <w:pStyle w:val="BodyText"/>
        <w:spacing w:before="101" w:line="244" w:lineRule="auto"/>
        <w:ind w:left="554" w:right="910"/>
      </w:pPr>
      <w:r>
        <w:t>The data retrieval process is automatically handled for us by Room. However,</w:t>
      </w:r>
      <w:r>
        <w:rPr>
          <w:spacing w:val="40"/>
        </w:rPr>
        <w:t xml:space="preserve"> </w:t>
      </w:r>
      <w:r>
        <w:t>for</w:t>
      </w:r>
      <w:r>
        <w:rPr>
          <w:spacing w:val="-2"/>
        </w:rPr>
        <w:t xml:space="preserve"> </w:t>
      </w:r>
      <w:r>
        <w:t>inserting</w:t>
      </w:r>
      <w:r>
        <w:rPr>
          <w:spacing w:val="-2"/>
        </w:rPr>
        <w:t xml:space="preserve"> </w:t>
      </w:r>
      <w:r>
        <w:t>the</w:t>
      </w:r>
      <w:r>
        <w:rPr>
          <w:spacing w:val="-2"/>
        </w:rPr>
        <w:t xml:space="preserve"> </w:t>
      </w:r>
      <w:r>
        <w:t>data,</w:t>
      </w:r>
      <w:r>
        <w:rPr>
          <w:spacing w:val="-2"/>
        </w:rPr>
        <w:t xml:space="preserve"> </w:t>
      </w:r>
      <w:r>
        <w:t>we</w:t>
      </w:r>
      <w:r>
        <w:rPr>
          <w:spacing w:val="-2"/>
        </w:rPr>
        <w:t xml:space="preserve"> </w:t>
      </w:r>
      <w:r>
        <w:t>needed</w:t>
      </w:r>
      <w:r>
        <w:rPr>
          <w:spacing w:val="-2"/>
        </w:rPr>
        <w:t xml:space="preserve"> </w:t>
      </w:r>
      <w:r>
        <w:t>a</w:t>
      </w:r>
      <w:r>
        <w:rPr>
          <w:spacing w:val="-3"/>
        </w:rPr>
        <w:t xml:space="preserve"> </w:t>
      </w:r>
      <w:r>
        <w:t>separate</w:t>
      </w:r>
      <w:r>
        <w:rPr>
          <w:spacing w:val="-2"/>
        </w:rPr>
        <w:t xml:space="preserve"> </w:t>
      </w:r>
      <w:r>
        <w:t>thread,</w:t>
      </w:r>
      <w:r>
        <w:rPr>
          <w:spacing w:val="-2"/>
        </w:rPr>
        <w:t xml:space="preserve"> </w:t>
      </w:r>
      <w:r>
        <w:t>so</w:t>
      </w:r>
      <w:r>
        <w:rPr>
          <w:spacing w:val="-2"/>
        </w:rPr>
        <w:t xml:space="preserve"> </w:t>
      </w:r>
      <w:r>
        <w:t>in</w:t>
      </w:r>
      <w:r>
        <w:rPr>
          <w:spacing w:val="-2"/>
        </w:rPr>
        <w:t xml:space="preserve"> </w:t>
      </w:r>
      <w:r>
        <w:t>this</w:t>
      </w:r>
      <w:r>
        <w:rPr>
          <w:spacing w:val="-2"/>
        </w:rPr>
        <w:t xml:space="preserve"> </w:t>
      </w:r>
      <w:r>
        <w:t>example,</w:t>
      </w:r>
      <w:r>
        <w:rPr>
          <w:spacing w:val="-2"/>
        </w:rPr>
        <w:t xml:space="preserve"> </w:t>
      </w:r>
      <w:r>
        <w:t>we</w:t>
      </w:r>
      <w:r>
        <w:rPr>
          <w:spacing w:val="-2"/>
        </w:rPr>
        <w:t xml:space="preserve"> </w:t>
      </w:r>
      <w:r>
        <w:t>went with</w:t>
      </w:r>
      <w:r>
        <w:rPr>
          <w:spacing w:val="-1"/>
        </w:rPr>
        <w:t xml:space="preserve"> </w:t>
      </w:r>
      <w:r>
        <w:t>a</w:t>
      </w:r>
      <w:r>
        <w:rPr>
          <w:spacing w:val="-2"/>
        </w:rPr>
        <w:t xml:space="preserve"> </w:t>
      </w:r>
      <w:r>
        <w:t>Java</w:t>
      </w:r>
      <w:r>
        <w:rPr>
          <w:spacing w:val="-1"/>
        </w:rPr>
        <w:t xml:space="preserve"> </w:t>
      </w:r>
      <w:r>
        <w:t>executor.</w:t>
      </w:r>
      <w:r>
        <w:rPr>
          <w:spacing w:val="-1"/>
        </w:rPr>
        <w:t xml:space="preserve"> </w:t>
      </w:r>
      <w:r>
        <w:t>This</w:t>
      </w:r>
      <w:r>
        <w:rPr>
          <w:spacing w:val="-2"/>
        </w:rPr>
        <w:t xml:space="preserve"> </w:t>
      </w:r>
      <w:r>
        <w:t>will</w:t>
      </w:r>
      <w:r>
        <w:rPr>
          <w:spacing w:val="-1"/>
        </w:rPr>
        <w:t xml:space="preserve"> </w:t>
      </w:r>
      <w:r>
        <w:t>perform</w:t>
      </w:r>
      <w:r>
        <w:rPr>
          <w:spacing w:val="-1"/>
        </w:rPr>
        <w:t xml:space="preserve"> </w:t>
      </w:r>
      <w:r>
        <w:t>every</w:t>
      </w:r>
      <w:r>
        <w:rPr>
          <w:spacing w:val="-1"/>
        </w:rPr>
        <w:t xml:space="preserve"> </w:t>
      </w:r>
      <w:r>
        <w:t>insertion</w:t>
      </w:r>
      <w:r>
        <w:rPr>
          <w:spacing w:val="-1"/>
        </w:rPr>
        <w:t xml:space="preserve"> </w:t>
      </w:r>
      <w:r>
        <w:t>on</w:t>
      </w:r>
      <w:r>
        <w:rPr>
          <w:spacing w:val="-1"/>
        </w:rPr>
        <w:t xml:space="preserve"> </w:t>
      </w:r>
      <w:r>
        <w:t>a</w:t>
      </w:r>
      <w:r>
        <w:rPr>
          <w:spacing w:val="-2"/>
        </w:rPr>
        <w:t xml:space="preserve"> </w:t>
      </w:r>
      <w:r>
        <w:t>separate</w:t>
      </w:r>
      <w:r>
        <w:rPr>
          <w:spacing w:val="-1"/>
        </w:rPr>
        <w:t xml:space="preserve"> </w:t>
      </w:r>
      <w:r>
        <w:t>thread.</w:t>
      </w:r>
      <w:r>
        <w:rPr>
          <w:spacing w:val="-1"/>
        </w:rPr>
        <w:t xml:space="preserve"> </w:t>
      </w:r>
      <w:r>
        <w:t xml:space="preserve">This </w:t>
      </w:r>
      <w:r>
        <w:rPr>
          <w:rFonts w:ascii="Courier New"/>
          <w:b/>
          <w:sz w:val="22"/>
        </w:rPr>
        <w:t>Executor</w:t>
      </w:r>
      <w:r>
        <w:rPr>
          <w:rFonts w:ascii="Courier New"/>
          <w:b/>
          <w:spacing w:val="-80"/>
          <w:sz w:val="22"/>
        </w:rPr>
        <w:t xml:space="preserve"> </w:t>
      </w:r>
      <w:r>
        <w:t>will</w:t>
      </w:r>
      <w:r>
        <w:rPr>
          <w:spacing w:val="-7"/>
        </w:rPr>
        <w:t xml:space="preserve"> </w:t>
      </w:r>
      <w:r>
        <w:t>be</w:t>
      </w:r>
      <w:r>
        <w:rPr>
          <w:spacing w:val="-4"/>
        </w:rPr>
        <w:t xml:space="preserve"> </w:t>
      </w:r>
      <w:r>
        <w:t>injected</w:t>
      </w:r>
      <w:r>
        <w:rPr>
          <w:spacing w:val="-4"/>
        </w:rPr>
        <w:t xml:space="preserve"> </w:t>
      </w:r>
      <w:r>
        <w:t>through</w:t>
      </w:r>
      <w:r>
        <w:rPr>
          <w:spacing w:val="-4"/>
        </w:rPr>
        <w:t xml:space="preserve"> </w:t>
      </w:r>
      <w:r>
        <w:t>the</w:t>
      </w:r>
      <w:r>
        <w:rPr>
          <w:spacing w:val="-4"/>
        </w:rPr>
        <w:t xml:space="preserve"> </w:t>
      </w:r>
      <w:r>
        <w:t>constructor</w:t>
      </w:r>
      <w:r>
        <w:rPr>
          <w:spacing w:val="-4"/>
        </w:rPr>
        <w:t xml:space="preserve"> </w:t>
      </w:r>
      <w:r>
        <w:t>to</w:t>
      </w:r>
      <w:r>
        <w:rPr>
          <w:spacing w:val="-4"/>
        </w:rPr>
        <w:t xml:space="preserve"> </w:t>
      </w:r>
      <w:r>
        <w:t>give</w:t>
      </w:r>
      <w:r>
        <w:rPr>
          <w:spacing w:val="-4"/>
        </w:rPr>
        <w:t xml:space="preserve"> </w:t>
      </w:r>
      <w:r>
        <w:t>us</w:t>
      </w:r>
      <w:r>
        <w:rPr>
          <w:spacing w:val="-4"/>
        </w:rPr>
        <w:t xml:space="preserve"> </w:t>
      </w:r>
      <w:r>
        <w:t>the</w:t>
      </w:r>
      <w:r>
        <w:rPr>
          <w:spacing w:val="-4"/>
        </w:rPr>
        <w:t xml:space="preserve"> </w:t>
      </w:r>
      <w:r>
        <w:t>opportunity</w:t>
      </w:r>
      <w:r>
        <w:rPr>
          <w:spacing w:val="-4"/>
        </w:rPr>
        <w:t xml:space="preserve"> </w:t>
      </w:r>
      <w:r>
        <w:t>to unit test this repository.</w:t>
      </w:r>
    </w:p>
    <w:p w14:paraId="158BD4AC" w14:textId="77777777" w:rsidR="003D76C2" w:rsidRDefault="00000000">
      <w:pPr>
        <w:pStyle w:val="ListParagraph"/>
        <w:numPr>
          <w:ilvl w:val="1"/>
          <w:numId w:val="8"/>
        </w:numPr>
        <w:tabs>
          <w:tab w:val="left" w:pos="554"/>
        </w:tabs>
        <w:spacing w:before="143"/>
        <w:ind w:left="554"/>
        <w:jc w:val="left"/>
        <w:rPr>
          <w:sz w:val="20"/>
        </w:rPr>
      </w:pPr>
      <w:r>
        <w:rPr>
          <w:sz w:val="20"/>
        </w:rPr>
        <w:t>Now,</w:t>
      </w:r>
      <w:r>
        <w:rPr>
          <w:spacing w:val="-6"/>
          <w:sz w:val="20"/>
        </w:rPr>
        <w:t xml:space="preserve"> </w:t>
      </w:r>
      <w:r>
        <w:rPr>
          <w:sz w:val="20"/>
        </w:rPr>
        <w:t>let's</w:t>
      </w:r>
      <w:r>
        <w:rPr>
          <w:spacing w:val="-2"/>
          <w:sz w:val="20"/>
        </w:rPr>
        <w:t xml:space="preserve"> </w:t>
      </w:r>
      <w:r>
        <w:rPr>
          <w:sz w:val="20"/>
        </w:rPr>
        <w:t>modify</w:t>
      </w:r>
      <w:r>
        <w:rPr>
          <w:spacing w:val="-3"/>
          <w:sz w:val="20"/>
        </w:rPr>
        <w:t xml:space="preserve"> </w:t>
      </w:r>
      <w:r>
        <w:rPr>
          <w:sz w:val="20"/>
        </w:rPr>
        <w:t>our</w:t>
      </w:r>
      <w:r>
        <w:rPr>
          <w:spacing w:val="-3"/>
          <w:sz w:val="20"/>
        </w:rPr>
        <w:t xml:space="preserve"> </w:t>
      </w:r>
      <w:proofErr w:type="spellStart"/>
      <w:r>
        <w:rPr>
          <w:rFonts w:ascii="Courier New"/>
          <w:b/>
        </w:rPr>
        <w:t>NotesApplication</w:t>
      </w:r>
      <w:proofErr w:type="spellEnd"/>
      <w:r>
        <w:rPr>
          <w:rFonts w:ascii="Courier New"/>
          <w:b/>
          <w:spacing w:val="-80"/>
        </w:rPr>
        <w:t xml:space="preserve"> </w:t>
      </w:r>
      <w:r>
        <w:rPr>
          <w:sz w:val="20"/>
        </w:rPr>
        <w:t>class</w:t>
      </w:r>
      <w:r>
        <w:rPr>
          <w:spacing w:val="-2"/>
          <w:sz w:val="20"/>
        </w:rPr>
        <w:t xml:space="preserve"> </w:t>
      </w:r>
      <w:r>
        <w:rPr>
          <w:sz w:val="20"/>
        </w:rPr>
        <w:t>in</w:t>
      </w:r>
      <w:r>
        <w:rPr>
          <w:spacing w:val="-3"/>
          <w:sz w:val="20"/>
        </w:rPr>
        <w:t xml:space="preserve"> </w:t>
      </w:r>
      <w:r>
        <w:rPr>
          <w:sz w:val="20"/>
        </w:rPr>
        <w:t>order</w:t>
      </w:r>
      <w:r>
        <w:rPr>
          <w:spacing w:val="-2"/>
          <w:sz w:val="20"/>
        </w:rPr>
        <w:t xml:space="preserve"> </w:t>
      </w:r>
      <w:r>
        <w:rPr>
          <w:sz w:val="20"/>
        </w:rPr>
        <w:t>to</w:t>
      </w:r>
      <w:r>
        <w:rPr>
          <w:spacing w:val="-3"/>
          <w:sz w:val="20"/>
        </w:rPr>
        <w:t xml:space="preserve"> </w:t>
      </w:r>
      <w:r>
        <w:rPr>
          <w:sz w:val="20"/>
        </w:rPr>
        <w:t>provide</w:t>
      </w:r>
      <w:r>
        <w:rPr>
          <w:spacing w:val="-2"/>
          <w:sz w:val="20"/>
        </w:rPr>
        <w:t xml:space="preserve"> </w:t>
      </w:r>
      <w:r>
        <w:rPr>
          <w:spacing w:val="-5"/>
          <w:sz w:val="20"/>
        </w:rPr>
        <w:t>one</w:t>
      </w:r>
    </w:p>
    <w:p w14:paraId="306A8AD9" w14:textId="77777777" w:rsidR="003D76C2" w:rsidRDefault="00000000">
      <w:pPr>
        <w:pStyle w:val="BodyText"/>
        <w:ind w:left="554"/>
      </w:pPr>
      <w:r>
        <w:t>instance</w:t>
      </w:r>
      <w:r>
        <w:rPr>
          <w:spacing w:val="-3"/>
        </w:rPr>
        <w:t xml:space="preserve"> </w:t>
      </w:r>
      <w:r>
        <w:t>of</w:t>
      </w:r>
      <w:r>
        <w:rPr>
          <w:spacing w:val="-2"/>
        </w:rPr>
        <w:t xml:space="preserve"> </w:t>
      </w:r>
      <w:r>
        <w:t>the</w:t>
      </w:r>
      <w:r>
        <w:rPr>
          <w:spacing w:val="-2"/>
        </w:rPr>
        <w:t xml:space="preserve"> </w:t>
      </w:r>
      <w:r>
        <w:t>repository</w:t>
      </w:r>
      <w:r>
        <w:rPr>
          <w:spacing w:val="-3"/>
        </w:rPr>
        <w:t xml:space="preserve"> </w:t>
      </w:r>
      <w:r>
        <w:t>that</w:t>
      </w:r>
      <w:r>
        <w:rPr>
          <w:spacing w:val="-2"/>
        </w:rPr>
        <w:t xml:space="preserve"> </w:t>
      </w:r>
      <w:r>
        <w:t>will</w:t>
      </w:r>
      <w:r>
        <w:rPr>
          <w:spacing w:val="-2"/>
        </w:rPr>
        <w:t xml:space="preserve"> </w:t>
      </w:r>
      <w:r>
        <w:t>be</w:t>
      </w:r>
      <w:r>
        <w:rPr>
          <w:spacing w:val="-2"/>
        </w:rPr>
        <w:t xml:space="preserve"> </w:t>
      </w:r>
      <w:r>
        <w:t>used</w:t>
      </w:r>
      <w:r>
        <w:rPr>
          <w:spacing w:val="-2"/>
        </w:rPr>
        <w:t xml:space="preserve"> </w:t>
      </w:r>
      <w:r>
        <w:t>across</w:t>
      </w:r>
      <w:r>
        <w:rPr>
          <w:spacing w:val="-3"/>
        </w:rPr>
        <w:t xml:space="preserve"> </w:t>
      </w:r>
      <w:r>
        <w:t>the</w:t>
      </w:r>
      <w:r>
        <w:rPr>
          <w:spacing w:val="-2"/>
        </w:rPr>
        <w:t xml:space="preserve"> application:</w:t>
      </w:r>
    </w:p>
    <w:p w14:paraId="025D81CD" w14:textId="77777777" w:rsidR="003D76C2" w:rsidRDefault="00D51F7C">
      <w:pPr>
        <w:pStyle w:val="BodyText"/>
        <w:spacing w:before="5"/>
        <w:rPr>
          <w:sz w:val="9"/>
        </w:rPr>
      </w:pPr>
      <w:r>
        <w:rPr>
          <w:noProof/>
        </w:rPr>
        <mc:AlternateContent>
          <mc:Choice Requires="wpg">
            <w:drawing>
              <wp:anchor distT="0" distB="0" distL="0" distR="0" simplePos="0" relativeHeight="487699968" behindDoc="1" locked="0" layoutInCell="1" allowOverlap="1" wp14:anchorId="158CAAF3" wp14:editId="5086DA5C">
                <wp:simplePos x="0" y="0"/>
                <wp:positionH relativeFrom="page">
                  <wp:posOffset>662940</wp:posOffset>
                </wp:positionH>
                <wp:positionV relativeFrom="paragraph">
                  <wp:posOffset>96520</wp:posOffset>
                </wp:positionV>
                <wp:extent cx="5074920" cy="2974975"/>
                <wp:effectExtent l="0" t="0" r="5080" b="0"/>
                <wp:wrapTopAndBottom/>
                <wp:docPr id="759" name="docshapegroup7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974975"/>
                          <a:chOff x="1044" y="152"/>
                          <a:chExt cx="7992" cy="4685"/>
                        </a:xfrm>
                      </wpg:grpSpPr>
                      <wps:wsp>
                        <wps:cNvPr id="760" name="docshape794"/>
                        <wps:cNvSpPr>
                          <a:spLocks/>
                        </wps:cNvSpPr>
                        <wps:spPr bwMode="auto">
                          <a:xfrm>
                            <a:off x="1044" y="161"/>
                            <a:ext cx="7992" cy="46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1" name="docshape795"/>
                        <wps:cNvSpPr>
                          <a:spLocks/>
                        </wps:cNvSpPr>
                        <wps:spPr bwMode="auto">
                          <a:xfrm>
                            <a:off x="1044" y="151"/>
                            <a:ext cx="7992" cy="4685"/>
                          </a:xfrm>
                          <a:custGeom>
                            <a:avLst/>
                            <a:gdLst>
                              <a:gd name="T0" fmla="+- 0 9036 1044"/>
                              <a:gd name="T1" fmla="*/ T0 w 7992"/>
                              <a:gd name="T2" fmla="+- 0 4816 152"/>
                              <a:gd name="T3" fmla="*/ 4816 h 4685"/>
                              <a:gd name="T4" fmla="+- 0 1044 1044"/>
                              <a:gd name="T5" fmla="*/ T4 w 7992"/>
                              <a:gd name="T6" fmla="+- 0 4816 152"/>
                              <a:gd name="T7" fmla="*/ 4816 h 4685"/>
                              <a:gd name="T8" fmla="+- 0 1044 1044"/>
                              <a:gd name="T9" fmla="*/ T8 w 7992"/>
                              <a:gd name="T10" fmla="+- 0 4836 152"/>
                              <a:gd name="T11" fmla="*/ 4836 h 4685"/>
                              <a:gd name="T12" fmla="+- 0 9036 1044"/>
                              <a:gd name="T13" fmla="*/ T12 w 7992"/>
                              <a:gd name="T14" fmla="+- 0 4836 152"/>
                              <a:gd name="T15" fmla="*/ 4836 h 4685"/>
                              <a:gd name="T16" fmla="+- 0 9036 1044"/>
                              <a:gd name="T17" fmla="*/ T16 w 7992"/>
                              <a:gd name="T18" fmla="+- 0 4816 152"/>
                              <a:gd name="T19" fmla="*/ 4816 h 4685"/>
                              <a:gd name="T20" fmla="+- 0 9036 1044"/>
                              <a:gd name="T21" fmla="*/ T20 w 7992"/>
                              <a:gd name="T22" fmla="+- 0 152 152"/>
                              <a:gd name="T23" fmla="*/ 152 h 4685"/>
                              <a:gd name="T24" fmla="+- 0 1044 1044"/>
                              <a:gd name="T25" fmla="*/ T24 w 7992"/>
                              <a:gd name="T26" fmla="+- 0 152 152"/>
                              <a:gd name="T27" fmla="*/ 152 h 4685"/>
                              <a:gd name="T28" fmla="+- 0 1044 1044"/>
                              <a:gd name="T29" fmla="*/ T28 w 7992"/>
                              <a:gd name="T30" fmla="+- 0 172 152"/>
                              <a:gd name="T31" fmla="*/ 172 h 4685"/>
                              <a:gd name="T32" fmla="+- 0 9036 1044"/>
                              <a:gd name="T33" fmla="*/ T32 w 7992"/>
                              <a:gd name="T34" fmla="+- 0 172 152"/>
                              <a:gd name="T35" fmla="*/ 172 h 4685"/>
                              <a:gd name="T36" fmla="+- 0 9036 1044"/>
                              <a:gd name="T37" fmla="*/ T36 w 7992"/>
                              <a:gd name="T38" fmla="+- 0 152 152"/>
                              <a:gd name="T39" fmla="*/ 152 h 4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685">
                                <a:moveTo>
                                  <a:pt x="7992" y="4664"/>
                                </a:moveTo>
                                <a:lnTo>
                                  <a:pt x="0" y="4664"/>
                                </a:lnTo>
                                <a:lnTo>
                                  <a:pt x="0" y="4684"/>
                                </a:lnTo>
                                <a:lnTo>
                                  <a:pt x="7992" y="4684"/>
                                </a:lnTo>
                                <a:lnTo>
                                  <a:pt x="7992" y="46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2" name="docshape796"/>
                        <wps:cNvSpPr txBox="1">
                          <a:spLocks/>
                        </wps:cNvSpPr>
                        <wps:spPr bwMode="auto">
                          <a:xfrm>
                            <a:off x="1044" y="171"/>
                            <a:ext cx="7992" cy="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42CB0"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NotesApplication</w:t>
                              </w:r>
                              <w:proofErr w:type="spellEnd"/>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68E3163B" w14:textId="77777777" w:rsidR="003D76C2" w:rsidRDefault="003D76C2">
                              <w:pPr>
                                <w:rPr>
                                  <w:rFonts w:ascii="Courier New"/>
                                  <w:sz w:val="20"/>
                                </w:rPr>
                              </w:pPr>
                            </w:p>
                            <w:p w14:paraId="6AD8BB69" w14:textId="77777777" w:rsidR="003D76C2" w:rsidRDefault="00000000">
                              <w:pPr>
                                <w:spacing w:before="130"/>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8"/>
                                  <w:sz w:val="18"/>
                                </w:rPr>
                                <w:t xml:space="preserve"> </w:t>
                              </w:r>
                              <w:proofErr w:type="spellStart"/>
                              <w:r>
                                <w:rPr>
                                  <w:rFonts w:ascii="Courier New"/>
                                  <w:sz w:val="18"/>
                                </w:rPr>
                                <w:t>notesDatabase</w:t>
                              </w:r>
                              <w:proofErr w:type="spellEnd"/>
                              <w:r>
                                <w:rPr>
                                  <w:rFonts w:ascii="Courier New"/>
                                  <w:sz w:val="18"/>
                                </w:rPr>
                                <w:t>:</w:t>
                              </w:r>
                              <w:r>
                                <w:rPr>
                                  <w:rFonts w:ascii="Courier New"/>
                                  <w:spacing w:val="-8"/>
                                  <w:sz w:val="18"/>
                                </w:rPr>
                                <w:t xml:space="preserve"> </w:t>
                              </w:r>
                              <w:proofErr w:type="spellStart"/>
                              <w:r>
                                <w:rPr>
                                  <w:rFonts w:ascii="Courier New"/>
                                  <w:spacing w:val="-2"/>
                                  <w:sz w:val="18"/>
                                </w:rPr>
                                <w:t>NotesDatabase</w:t>
                              </w:r>
                              <w:proofErr w:type="spellEnd"/>
                            </w:p>
                            <w:p w14:paraId="179A8D27" w14:textId="77777777" w:rsidR="003D76C2" w:rsidRDefault="00000000">
                              <w:pPr>
                                <w:spacing w:before="76"/>
                                <w:ind w:left="885"/>
                                <w:rPr>
                                  <w:rFonts w:ascii="Courier New"/>
                                  <w:b/>
                                  <w:sz w:val="18"/>
                                </w:rPr>
                              </w:pPr>
                              <w:proofErr w:type="spellStart"/>
                              <w:r>
                                <w:rPr>
                                  <w:rFonts w:ascii="Courier New"/>
                                  <w:b/>
                                  <w:sz w:val="18"/>
                                </w:rPr>
                                <w:t>lateinit</w:t>
                              </w:r>
                              <w:proofErr w:type="spellEnd"/>
                              <w:r>
                                <w:rPr>
                                  <w:rFonts w:ascii="Courier New"/>
                                  <w:b/>
                                  <w:spacing w:val="-9"/>
                                  <w:sz w:val="18"/>
                                </w:rPr>
                                <w:t xml:space="preserve"> </w:t>
                              </w:r>
                              <w:r>
                                <w:rPr>
                                  <w:rFonts w:ascii="Courier New"/>
                                  <w:b/>
                                  <w:sz w:val="18"/>
                                </w:rPr>
                                <w:t>var</w:t>
                              </w:r>
                              <w:r>
                                <w:rPr>
                                  <w:rFonts w:ascii="Courier New"/>
                                  <w:b/>
                                  <w:spacing w:val="-9"/>
                                  <w:sz w:val="18"/>
                                </w:rPr>
                                <w:t xml:space="preserve"> </w:t>
                              </w:r>
                              <w:proofErr w:type="spellStart"/>
                              <w:r>
                                <w:rPr>
                                  <w:rFonts w:ascii="Courier New"/>
                                  <w:b/>
                                  <w:sz w:val="18"/>
                                </w:rPr>
                                <w:t>noteRepository</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NoteRepository</w:t>
                              </w:r>
                              <w:proofErr w:type="spellEnd"/>
                            </w:p>
                            <w:p w14:paraId="1F25DB20" w14:textId="77777777" w:rsidR="003D76C2" w:rsidRDefault="003D76C2">
                              <w:pPr>
                                <w:rPr>
                                  <w:rFonts w:ascii="Courier New"/>
                                  <w:b/>
                                  <w:sz w:val="20"/>
                                </w:rPr>
                              </w:pPr>
                            </w:p>
                            <w:p w14:paraId="0A5418D2" w14:textId="77777777" w:rsidR="003D76C2" w:rsidRDefault="00000000">
                              <w:pPr>
                                <w:spacing w:before="129"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 xml:space="preserve">() </w:t>
                              </w:r>
                              <w:proofErr w:type="spellStart"/>
                              <w:r>
                                <w:rPr>
                                  <w:rFonts w:ascii="Courier New"/>
                                  <w:sz w:val="18"/>
                                </w:rPr>
                                <w:t>notesDatabase</w:t>
                              </w:r>
                              <w:proofErr w:type="spellEnd"/>
                              <w:r>
                                <w:rPr>
                                  <w:rFonts w:ascii="Courier New"/>
                                  <w:sz w:val="18"/>
                                </w:rPr>
                                <w:t xml:space="preserve"> =</w:t>
                              </w:r>
                            </w:p>
                            <w:p w14:paraId="5748DA9F" w14:textId="77777777" w:rsidR="003D76C2" w:rsidRDefault="00000000">
                              <w:pPr>
                                <w:spacing w:before="5" w:line="235" w:lineRule="auto"/>
                                <w:ind w:left="1965" w:hanging="216"/>
                                <w:rPr>
                                  <w:rFonts w:ascii="Courier New"/>
                                  <w:sz w:val="18"/>
                                </w:rPr>
                              </w:pPr>
                              <w:proofErr w:type="spellStart"/>
                              <w:r>
                                <w:rPr>
                                  <w:rFonts w:ascii="Courier New"/>
                                  <w:spacing w:val="-2"/>
                                  <w:sz w:val="18"/>
                                </w:rPr>
                                <w:t>Room.databaseBuilder</w:t>
                              </w:r>
                              <w:proofErr w:type="spellEnd"/>
                              <w:r>
                                <w:rPr>
                                  <w:rFonts w:ascii="Courier New"/>
                                  <w:spacing w:val="-2"/>
                                  <w:sz w:val="18"/>
                                </w:rPr>
                                <w:t>(</w:t>
                              </w:r>
                              <w:proofErr w:type="spellStart"/>
                              <w:r>
                                <w:rPr>
                                  <w:rFonts w:ascii="Courier New"/>
                                  <w:spacing w:val="-2"/>
                                  <w:sz w:val="18"/>
                                </w:rPr>
                                <w:t>applicationContext</w:t>
                              </w:r>
                              <w:proofErr w:type="spellEnd"/>
                              <w:r>
                                <w:rPr>
                                  <w:rFonts w:ascii="Courier New"/>
                                  <w:spacing w:val="-2"/>
                                  <w:sz w:val="18"/>
                                </w:rPr>
                                <w:t xml:space="preserve">, </w:t>
                              </w:r>
                              <w:proofErr w:type="spellStart"/>
                              <w:r>
                                <w:rPr>
                                  <w:rFonts w:ascii="Courier New"/>
                                  <w:spacing w:val="-2"/>
                                  <w:sz w:val="18"/>
                                </w:rPr>
                                <w:t>NotesDatabase</w:t>
                              </w:r>
                              <w:proofErr w:type="spellEnd"/>
                              <w:r>
                                <w:rPr>
                                  <w:rFonts w:ascii="Courier New"/>
                                  <w:spacing w:val="-2"/>
                                  <w:sz w:val="18"/>
                                </w:rPr>
                                <w:t>::class.java,</w:t>
                              </w:r>
                              <w:r>
                                <w:rPr>
                                  <w:rFonts w:ascii="Courier New"/>
                                  <w:spacing w:val="31"/>
                                  <w:sz w:val="18"/>
                                </w:rPr>
                                <w:t xml:space="preserve"> </w:t>
                              </w:r>
                              <w:r>
                                <w:rPr>
                                  <w:rFonts w:ascii="Courier New"/>
                                  <w:spacing w:val="-2"/>
                                  <w:sz w:val="18"/>
                                </w:rPr>
                                <w:t>"notes-</w:t>
                              </w:r>
                              <w:proofErr w:type="spellStart"/>
                              <w:r>
                                <w:rPr>
                                  <w:rFonts w:ascii="Courier New"/>
                                  <w:spacing w:val="-4"/>
                                  <w:sz w:val="18"/>
                                </w:rPr>
                                <w:t>db</w:t>
                              </w:r>
                              <w:proofErr w:type="spellEnd"/>
                              <w:r>
                                <w:rPr>
                                  <w:rFonts w:ascii="Courier New"/>
                                  <w:spacing w:val="-4"/>
                                  <w:sz w:val="18"/>
                                </w:rPr>
                                <w:t>")</w:t>
                              </w:r>
                            </w:p>
                            <w:p w14:paraId="20F7F7A8" w14:textId="77777777" w:rsidR="003D76C2" w:rsidRDefault="00000000">
                              <w:pPr>
                                <w:spacing w:before="18"/>
                                <w:ind w:left="2181"/>
                                <w:rPr>
                                  <w:rFonts w:ascii="Courier New"/>
                                  <w:sz w:val="18"/>
                                </w:rPr>
                              </w:pPr>
                              <w:r>
                                <w:rPr>
                                  <w:rFonts w:ascii="Courier New"/>
                                  <w:spacing w:val="-2"/>
                                  <w:sz w:val="18"/>
                                </w:rPr>
                                <w:t>.build()</w:t>
                              </w:r>
                            </w:p>
                            <w:p w14:paraId="63E49F1A" w14:textId="77777777" w:rsidR="003D76C2" w:rsidRDefault="00000000">
                              <w:pPr>
                                <w:spacing w:before="76" w:line="328" w:lineRule="auto"/>
                                <w:ind w:left="1749" w:right="840" w:hanging="432"/>
                                <w:rPr>
                                  <w:rFonts w:ascii="Courier New"/>
                                  <w:b/>
                                  <w:sz w:val="18"/>
                                </w:rPr>
                              </w:pPr>
                              <w:proofErr w:type="spellStart"/>
                              <w:r>
                                <w:rPr>
                                  <w:rFonts w:ascii="Courier New"/>
                                  <w:b/>
                                  <w:sz w:val="18"/>
                                </w:rPr>
                                <w:t>noteRepository</w:t>
                              </w:r>
                              <w:proofErr w:type="spellEnd"/>
                              <w:r>
                                <w:rPr>
                                  <w:rFonts w:ascii="Courier New"/>
                                  <w:b/>
                                  <w:sz w:val="18"/>
                                </w:rPr>
                                <w:t xml:space="preserve"> = </w:t>
                              </w:r>
                              <w:proofErr w:type="spellStart"/>
                              <w:r>
                                <w:rPr>
                                  <w:rFonts w:ascii="Courier New"/>
                                  <w:b/>
                                  <w:sz w:val="18"/>
                                </w:rPr>
                                <w:t>NoteRepositoryImpl</w:t>
                              </w:r>
                              <w:proofErr w:type="spellEnd"/>
                              <w:r>
                                <w:rPr>
                                  <w:rFonts w:ascii="Courier New"/>
                                  <w:b/>
                                  <w:sz w:val="18"/>
                                </w:rPr>
                                <w:t xml:space="preserve">( </w:t>
                              </w:r>
                              <w:proofErr w:type="spellStart"/>
                              <w:r>
                                <w:rPr>
                                  <w:rFonts w:ascii="Courier New"/>
                                  <w:b/>
                                  <w:spacing w:val="-2"/>
                                  <w:sz w:val="18"/>
                                </w:rPr>
                                <w:t>Executors.newSingleThreadExecutor</w:t>
                              </w:r>
                              <w:proofErr w:type="spellEnd"/>
                              <w:r>
                                <w:rPr>
                                  <w:rFonts w:ascii="Courier New"/>
                                  <w:b/>
                                  <w:spacing w:val="-2"/>
                                  <w:sz w:val="18"/>
                                </w:rPr>
                                <w:t xml:space="preserve">(), </w:t>
                              </w:r>
                              <w:proofErr w:type="spellStart"/>
                              <w:r>
                                <w:rPr>
                                  <w:rFonts w:ascii="Courier New"/>
                                  <w:b/>
                                  <w:spacing w:val="-2"/>
                                  <w:sz w:val="18"/>
                                </w:rPr>
                                <w:t>notesDatabase.noteDao</w:t>
                              </w:r>
                              <w:proofErr w:type="spellEnd"/>
                              <w:r>
                                <w:rPr>
                                  <w:rFonts w:ascii="Courier New"/>
                                  <w:b/>
                                  <w:spacing w:val="-2"/>
                                  <w:sz w:val="18"/>
                                </w:rPr>
                                <w:t>()</w:t>
                              </w:r>
                            </w:p>
                            <w:p w14:paraId="54B895B1" w14:textId="77777777" w:rsidR="003D76C2" w:rsidRDefault="00000000">
                              <w:pPr>
                                <w:spacing w:before="2"/>
                                <w:ind w:left="1317"/>
                                <w:rPr>
                                  <w:rFonts w:ascii="Courier New"/>
                                  <w:b/>
                                  <w:sz w:val="18"/>
                                </w:rPr>
                              </w:pPr>
                              <w:r>
                                <w:rPr>
                                  <w:rFonts w:ascii="Courier New"/>
                                  <w:b/>
                                  <w:sz w:val="18"/>
                                </w:rPr>
                                <w:t>)</w:t>
                              </w:r>
                            </w:p>
                            <w:p w14:paraId="48537AB2" w14:textId="77777777" w:rsidR="003D76C2" w:rsidRDefault="00000000">
                              <w:pPr>
                                <w:spacing w:before="76"/>
                                <w:ind w:left="885"/>
                                <w:rPr>
                                  <w:rFonts w:ascii="Courier New"/>
                                  <w:sz w:val="18"/>
                                </w:rPr>
                              </w:pPr>
                              <w:r>
                                <w:rPr>
                                  <w:rFonts w:ascii="Courier New"/>
                                  <w:sz w:val="18"/>
                                </w:rPr>
                                <w:t>}</w:t>
                              </w:r>
                            </w:p>
                            <w:p w14:paraId="4596DEDF"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8CAAF3" id="docshapegroup793" o:spid="_x0000_s1692" style="position:absolute;margin-left:52.2pt;margin-top:7.6pt;width:399.6pt;height:234.25pt;z-index:-15616512;mso-wrap-distance-left:0;mso-wrap-distance-right:0;mso-position-horizontal-relative:page;mso-position-vertical-relative:text" coordorigin="1044,152" coordsize="7992,46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">
                <v:rect id="docshape794" o:spid="_x0000_s1693" style="position:absolute;left:1044;top:161;width:7992;height:4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" fillcolor="#f6f6f6" stroked="f">
                  <v:path arrowok="t"/>
                </v:rect>
                <v:shape id="docshape795" o:spid="_x0000_s1694" style="position:absolute;left:1044;top:151;width:7992;height:4685;visibility:visible;mso-wrap-style:square;v-text-anchor:top" coordsize="7992,4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" path="m7992,4664l,4664r,20l7992,4684r,-20xm7992,l,,,20r7992,l7992,xe" fillcolor="#dadada" stroked="f">
                  <v:path arrowok="t" o:connecttype="custom" o:connectlocs="7992,4816;0,4816;0,4836;7992,4836;7992,4816;7992,152;0,152;0,172;7992,172;7992,152" o:connectangles="0,0,0,0,0,0,0,0,0,0"/>
                </v:shape>
                <v:shape id="docshape796" o:spid="_x0000_s1695" type="#_x0000_t202" style="position:absolute;left:1044;top:171;width:7992;height:4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" filled="f" stroked="f">
                  <v:path arrowok="t"/>
                  <v:textbox inset="0,0,0,0">
                    <w:txbxContent>
                      <w:p w14:paraId="29742CB0"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NotesApplication</w:t>
                        </w:r>
                        <w:proofErr w:type="spellEnd"/>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68E3163B" w14:textId="77777777" w:rsidR="003D76C2" w:rsidRDefault="003D76C2">
                        <w:pPr>
                          <w:rPr>
                            <w:rFonts w:ascii="Courier New"/>
                            <w:sz w:val="20"/>
                          </w:rPr>
                        </w:pPr>
                      </w:p>
                      <w:p w14:paraId="6AD8BB69" w14:textId="77777777" w:rsidR="003D76C2" w:rsidRDefault="00000000">
                        <w:pPr>
                          <w:spacing w:before="130"/>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8"/>
                            <w:sz w:val="18"/>
                          </w:rPr>
                          <w:t xml:space="preserve"> </w:t>
                        </w:r>
                        <w:proofErr w:type="spellStart"/>
                        <w:r>
                          <w:rPr>
                            <w:rFonts w:ascii="Courier New"/>
                            <w:sz w:val="18"/>
                          </w:rPr>
                          <w:t>notesDatabase</w:t>
                        </w:r>
                        <w:proofErr w:type="spellEnd"/>
                        <w:r>
                          <w:rPr>
                            <w:rFonts w:ascii="Courier New"/>
                            <w:sz w:val="18"/>
                          </w:rPr>
                          <w:t>:</w:t>
                        </w:r>
                        <w:r>
                          <w:rPr>
                            <w:rFonts w:ascii="Courier New"/>
                            <w:spacing w:val="-8"/>
                            <w:sz w:val="18"/>
                          </w:rPr>
                          <w:t xml:space="preserve"> </w:t>
                        </w:r>
                        <w:proofErr w:type="spellStart"/>
                        <w:r>
                          <w:rPr>
                            <w:rFonts w:ascii="Courier New"/>
                            <w:spacing w:val="-2"/>
                            <w:sz w:val="18"/>
                          </w:rPr>
                          <w:t>NotesDatabase</w:t>
                        </w:r>
                        <w:proofErr w:type="spellEnd"/>
                      </w:p>
                      <w:p w14:paraId="179A8D27" w14:textId="77777777" w:rsidR="003D76C2" w:rsidRDefault="00000000">
                        <w:pPr>
                          <w:spacing w:before="76"/>
                          <w:ind w:left="885"/>
                          <w:rPr>
                            <w:rFonts w:ascii="Courier New"/>
                            <w:b/>
                            <w:sz w:val="18"/>
                          </w:rPr>
                        </w:pPr>
                        <w:proofErr w:type="spellStart"/>
                        <w:r>
                          <w:rPr>
                            <w:rFonts w:ascii="Courier New"/>
                            <w:b/>
                            <w:sz w:val="18"/>
                          </w:rPr>
                          <w:t>lateinit</w:t>
                        </w:r>
                        <w:proofErr w:type="spellEnd"/>
                        <w:r>
                          <w:rPr>
                            <w:rFonts w:ascii="Courier New"/>
                            <w:b/>
                            <w:spacing w:val="-9"/>
                            <w:sz w:val="18"/>
                          </w:rPr>
                          <w:t xml:space="preserve"> </w:t>
                        </w:r>
                        <w:r>
                          <w:rPr>
                            <w:rFonts w:ascii="Courier New"/>
                            <w:b/>
                            <w:sz w:val="18"/>
                          </w:rPr>
                          <w:t>var</w:t>
                        </w:r>
                        <w:r>
                          <w:rPr>
                            <w:rFonts w:ascii="Courier New"/>
                            <w:b/>
                            <w:spacing w:val="-9"/>
                            <w:sz w:val="18"/>
                          </w:rPr>
                          <w:t xml:space="preserve"> </w:t>
                        </w:r>
                        <w:proofErr w:type="spellStart"/>
                        <w:r>
                          <w:rPr>
                            <w:rFonts w:ascii="Courier New"/>
                            <w:b/>
                            <w:sz w:val="18"/>
                          </w:rPr>
                          <w:t>noteRepository</w:t>
                        </w:r>
                        <w:proofErr w:type="spellEnd"/>
                        <w:r>
                          <w:rPr>
                            <w:rFonts w:ascii="Courier New"/>
                            <w:b/>
                            <w:sz w:val="18"/>
                          </w:rPr>
                          <w:t>:</w:t>
                        </w:r>
                        <w:r>
                          <w:rPr>
                            <w:rFonts w:ascii="Courier New"/>
                            <w:b/>
                            <w:spacing w:val="-8"/>
                            <w:sz w:val="18"/>
                          </w:rPr>
                          <w:t xml:space="preserve"> </w:t>
                        </w:r>
                        <w:proofErr w:type="spellStart"/>
                        <w:r>
                          <w:rPr>
                            <w:rFonts w:ascii="Courier New"/>
                            <w:b/>
                            <w:spacing w:val="-2"/>
                            <w:sz w:val="18"/>
                          </w:rPr>
                          <w:t>NoteRepository</w:t>
                        </w:r>
                        <w:proofErr w:type="spellEnd"/>
                      </w:p>
                      <w:p w14:paraId="1F25DB20" w14:textId="77777777" w:rsidR="003D76C2" w:rsidRDefault="003D76C2">
                        <w:pPr>
                          <w:rPr>
                            <w:rFonts w:ascii="Courier New"/>
                            <w:b/>
                            <w:sz w:val="20"/>
                          </w:rPr>
                        </w:pPr>
                      </w:p>
                      <w:p w14:paraId="0A5418D2" w14:textId="77777777" w:rsidR="003D76C2" w:rsidRDefault="00000000">
                        <w:pPr>
                          <w:spacing w:before="129"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 xml:space="preserve">() </w:t>
                        </w:r>
                        <w:proofErr w:type="spellStart"/>
                        <w:r>
                          <w:rPr>
                            <w:rFonts w:ascii="Courier New"/>
                            <w:sz w:val="18"/>
                          </w:rPr>
                          <w:t>notesDatabase</w:t>
                        </w:r>
                        <w:proofErr w:type="spellEnd"/>
                        <w:r>
                          <w:rPr>
                            <w:rFonts w:ascii="Courier New"/>
                            <w:sz w:val="18"/>
                          </w:rPr>
                          <w:t xml:space="preserve"> =</w:t>
                        </w:r>
                      </w:p>
                      <w:p w14:paraId="5748DA9F" w14:textId="77777777" w:rsidR="003D76C2" w:rsidRDefault="00000000">
                        <w:pPr>
                          <w:spacing w:before="5" w:line="235" w:lineRule="auto"/>
                          <w:ind w:left="1965" w:hanging="216"/>
                          <w:rPr>
                            <w:rFonts w:ascii="Courier New"/>
                            <w:sz w:val="18"/>
                          </w:rPr>
                        </w:pPr>
                        <w:proofErr w:type="spellStart"/>
                        <w:r>
                          <w:rPr>
                            <w:rFonts w:ascii="Courier New"/>
                            <w:spacing w:val="-2"/>
                            <w:sz w:val="18"/>
                          </w:rPr>
                          <w:t>Room.databaseBuilder</w:t>
                        </w:r>
                        <w:proofErr w:type="spellEnd"/>
                        <w:r>
                          <w:rPr>
                            <w:rFonts w:ascii="Courier New"/>
                            <w:spacing w:val="-2"/>
                            <w:sz w:val="18"/>
                          </w:rPr>
                          <w:t>(</w:t>
                        </w:r>
                        <w:proofErr w:type="spellStart"/>
                        <w:r>
                          <w:rPr>
                            <w:rFonts w:ascii="Courier New"/>
                            <w:spacing w:val="-2"/>
                            <w:sz w:val="18"/>
                          </w:rPr>
                          <w:t>applicationContext</w:t>
                        </w:r>
                        <w:proofErr w:type="spellEnd"/>
                        <w:r>
                          <w:rPr>
                            <w:rFonts w:ascii="Courier New"/>
                            <w:spacing w:val="-2"/>
                            <w:sz w:val="18"/>
                          </w:rPr>
                          <w:t xml:space="preserve">, </w:t>
                        </w:r>
                        <w:proofErr w:type="spellStart"/>
                        <w:r>
                          <w:rPr>
                            <w:rFonts w:ascii="Courier New"/>
                            <w:spacing w:val="-2"/>
                            <w:sz w:val="18"/>
                          </w:rPr>
                          <w:t>NotesDatabase</w:t>
                        </w:r>
                        <w:proofErr w:type="spellEnd"/>
                        <w:r>
                          <w:rPr>
                            <w:rFonts w:ascii="Courier New"/>
                            <w:spacing w:val="-2"/>
                            <w:sz w:val="18"/>
                          </w:rPr>
                          <w:t>::class.java,</w:t>
                        </w:r>
                        <w:r>
                          <w:rPr>
                            <w:rFonts w:ascii="Courier New"/>
                            <w:spacing w:val="31"/>
                            <w:sz w:val="18"/>
                          </w:rPr>
                          <w:t xml:space="preserve"> </w:t>
                        </w:r>
                        <w:r>
                          <w:rPr>
                            <w:rFonts w:ascii="Courier New"/>
                            <w:spacing w:val="-2"/>
                            <w:sz w:val="18"/>
                          </w:rPr>
                          <w:t>"notes-</w:t>
                        </w:r>
                        <w:proofErr w:type="spellStart"/>
                        <w:r>
                          <w:rPr>
                            <w:rFonts w:ascii="Courier New"/>
                            <w:spacing w:val="-4"/>
                            <w:sz w:val="18"/>
                          </w:rPr>
                          <w:t>db</w:t>
                        </w:r>
                        <w:proofErr w:type="spellEnd"/>
                        <w:r>
                          <w:rPr>
                            <w:rFonts w:ascii="Courier New"/>
                            <w:spacing w:val="-4"/>
                            <w:sz w:val="18"/>
                          </w:rPr>
                          <w:t>")</w:t>
                        </w:r>
                      </w:p>
                      <w:p w14:paraId="20F7F7A8" w14:textId="77777777" w:rsidR="003D76C2" w:rsidRDefault="00000000">
                        <w:pPr>
                          <w:spacing w:before="18"/>
                          <w:ind w:left="2181"/>
                          <w:rPr>
                            <w:rFonts w:ascii="Courier New"/>
                            <w:sz w:val="18"/>
                          </w:rPr>
                        </w:pPr>
                        <w:r>
                          <w:rPr>
                            <w:rFonts w:ascii="Courier New"/>
                            <w:spacing w:val="-2"/>
                            <w:sz w:val="18"/>
                          </w:rPr>
                          <w:t>.build()</w:t>
                        </w:r>
                      </w:p>
                      <w:p w14:paraId="63E49F1A" w14:textId="77777777" w:rsidR="003D76C2" w:rsidRDefault="00000000">
                        <w:pPr>
                          <w:spacing w:before="76" w:line="328" w:lineRule="auto"/>
                          <w:ind w:left="1749" w:right="840" w:hanging="432"/>
                          <w:rPr>
                            <w:rFonts w:ascii="Courier New"/>
                            <w:b/>
                            <w:sz w:val="18"/>
                          </w:rPr>
                        </w:pPr>
                        <w:proofErr w:type="spellStart"/>
                        <w:r>
                          <w:rPr>
                            <w:rFonts w:ascii="Courier New"/>
                            <w:b/>
                            <w:sz w:val="18"/>
                          </w:rPr>
                          <w:t>noteRepository</w:t>
                        </w:r>
                        <w:proofErr w:type="spellEnd"/>
                        <w:r>
                          <w:rPr>
                            <w:rFonts w:ascii="Courier New"/>
                            <w:b/>
                            <w:sz w:val="18"/>
                          </w:rPr>
                          <w:t xml:space="preserve"> = </w:t>
                        </w:r>
                        <w:proofErr w:type="spellStart"/>
                        <w:r>
                          <w:rPr>
                            <w:rFonts w:ascii="Courier New"/>
                            <w:b/>
                            <w:sz w:val="18"/>
                          </w:rPr>
                          <w:t>NoteRepositoryImpl</w:t>
                        </w:r>
                        <w:proofErr w:type="spellEnd"/>
                        <w:r>
                          <w:rPr>
                            <w:rFonts w:ascii="Courier New"/>
                            <w:b/>
                            <w:sz w:val="18"/>
                          </w:rPr>
                          <w:t xml:space="preserve">( </w:t>
                        </w:r>
                        <w:proofErr w:type="spellStart"/>
                        <w:r>
                          <w:rPr>
                            <w:rFonts w:ascii="Courier New"/>
                            <w:b/>
                            <w:spacing w:val="-2"/>
                            <w:sz w:val="18"/>
                          </w:rPr>
                          <w:t>Executors.newSingleThreadExecutor</w:t>
                        </w:r>
                        <w:proofErr w:type="spellEnd"/>
                        <w:r>
                          <w:rPr>
                            <w:rFonts w:ascii="Courier New"/>
                            <w:b/>
                            <w:spacing w:val="-2"/>
                            <w:sz w:val="18"/>
                          </w:rPr>
                          <w:t xml:space="preserve">(), </w:t>
                        </w:r>
                        <w:proofErr w:type="spellStart"/>
                        <w:r>
                          <w:rPr>
                            <w:rFonts w:ascii="Courier New"/>
                            <w:b/>
                            <w:spacing w:val="-2"/>
                            <w:sz w:val="18"/>
                          </w:rPr>
                          <w:t>notesDatabase.noteDao</w:t>
                        </w:r>
                        <w:proofErr w:type="spellEnd"/>
                        <w:r>
                          <w:rPr>
                            <w:rFonts w:ascii="Courier New"/>
                            <w:b/>
                            <w:spacing w:val="-2"/>
                            <w:sz w:val="18"/>
                          </w:rPr>
                          <w:t>()</w:t>
                        </w:r>
                      </w:p>
                      <w:p w14:paraId="54B895B1" w14:textId="77777777" w:rsidR="003D76C2" w:rsidRDefault="00000000">
                        <w:pPr>
                          <w:spacing w:before="2"/>
                          <w:ind w:left="1317"/>
                          <w:rPr>
                            <w:rFonts w:ascii="Courier New"/>
                            <w:b/>
                            <w:sz w:val="18"/>
                          </w:rPr>
                        </w:pPr>
                        <w:r>
                          <w:rPr>
                            <w:rFonts w:ascii="Courier New"/>
                            <w:b/>
                            <w:sz w:val="18"/>
                          </w:rPr>
                          <w:t>)</w:t>
                        </w:r>
                      </w:p>
                      <w:p w14:paraId="48537AB2" w14:textId="77777777" w:rsidR="003D76C2" w:rsidRDefault="00000000">
                        <w:pPr>
                          <w:spacing w:before="76"/>
                          <w:ind w:left="885"/>
                          <w:rPr>
                            <w:rFonts w:ascii="Courier New"/>
                            <w:sz w:val="18"/>
                          </w:rPr>
                        </w:pPr>
                        <w:r>
                          <w:rPr>
                            <w:rFonts w:ascii="Courier New"/>
                            <w:sz w:val="18"/>
                          </w:rPr>
                          <w:t>}</w:t>
                        </w:r>
                      </w:p>
                      <w:p w14:paraId="4596DEDF"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8493637" w14:textId="77777777" w:rsidR="003D76C2" w:rsidRDefault="00000000">
      <w:pPr>
        <w:pStyle w:val="ListParagraph"/>
        <w:numPr>
          <w:ilvl w:val="1"/>
          <w:numId w:val="8"/>
        </w:numPr>
        <w:tabs>
          <w:tab w:val="left" w:pos="554"/>
        </w:tabs>
        <w:spacing w:line="242" w:lineRule="auto"/>
        <w:ind w:left="554" w:right="1145"/>
        <w:jc w:val="left"/>
        <w:rPr>
          <w:sz w:val="20"/>
        </w:rPr>
      </w:pPr>
      <w:r>
        <w:rPr>
          <w:sz w:val="20"/>
        </w:rPr>
        <w:t>Now, let's unit test our repository. For this, we will need the Mockito library. This</w:t>
      </w:r>
      <w:r>
        <w:rPr>
          <w:spacing w:val="-6"/>
          <w:sz w:val="20"/>
        </w:rPr>
        <w:t xml:space="preserve"> </w:t>
      </w:r>
      <w:r>
        <w:rPr>
          <w:sz w:val="20"/>
        </w:rPr>
        <w:t>library</w:t>
      </w:r>
      <w:r>
        <w:rPr>
          <w:spacing w:val="-3"/>
          <w:sz w:val="20"/>
        </w:rPr>
        <w:t xml:space="preserve"> </w:t>
      </w:r>
      <w:r>
        <w:rPr>
          <w:sz w:val="20"/>
        </w:rPr>
        <w:t>will</w:t>
      </w:r>
      <w:r>
        <w:rPr>
          <w:spacing w:val="-3"/>
          <w:sz w:val="20"/>
        </w:rPr>
        <w:t xml:space="preserve"> </w:t>
      </w:r>
      <w:r>
        <w:rPr>
          <w:sz w:val="20"/>
        </w:rPr>
        <w:t>allow</w:t>
      </w:r>
      <w:r>
        <w:rPr>
          <w:spacing w:val="-4"/>
          <w:sz w:val="20"/>
        </w:rPr>
        <w:t xml:space="preserve"> </w:t>
      </w:r>
      <w:r>
        <w:rPr>
          <w:sz w:val="20"/>
        </w:rPr>
        <w:t>us</w:t>
      </w:r>
      <w:r>
        <w:rPr>
          <w:spacing w:val="-3"/>
          <w:sz w:val="20"/>
        </w:rPr>
        <w:t xml:space="preserve"> </w:t>
      </w:r>
      <w:r>
        <w:rPr>
          <w:sz w:val="20"/>
        </w:rPr>
        <w:t>to</w:t>
      </w:r>
      <w:r>
        <w:rPr>
          <w:spacing w:val="-3"/>
          <w:sz w:val="20"/>
        </w:rPr>
        <w:t xml:space="preserve"> </w:t>
      </w:r>
      <w:r>
        <w:rPr>
          <w:sz w:val="20"/>
        </w:rPr>
        <w:t>mock</w:t>
      </w:r>
      <w:r>
        <w:rPr>
          <w:spacing w:val="-4"/>
          <w:sz w:val="20"/>
        </w:rPr>
        <w:t xml:space="preserve"> </w:t>
      </w:r>
      <w:r>
        <w:rPr>
          <w:sz w:val="20"/>
        </w:rPr>
        <w:t>the</w:t>
      </w:r>
      <w:r>
        <w:rPr>
          <w:spacing w:val="-3"/>
          <w:sz w:val="20"/>
        </w:rPr>
        <w:t xml:space="preserve"> </w:t>
      </w:r>
      <w:r>
        <w:rPr>
          <w:sz w:val="20"/>
        </w:rPr>
        <w:t>instances</w:t>
      </w:r>
      <w:r>
        <w:rPr>
          <w:spacing w:val="-3"/>
          <w:sz w:val="20"/>
        </w:rPr>
        <w:t xml:space="preserve"> </w:t>
      </w:r>
      <w:r>
        <w:rPr>
          <w:sz w:val="20"/>
        </w:rPr>
        <w:t>of</w:t>
      </w:r>
      <w:r>
        <w:rPr>
          <w:spacing w:val="-4"/>
          <w:sz w:val="20"/>
        </w:rPr>
        <w:t xml:space="preserve"> </w:t>
      </w:r>
      <w:r>
        <w:rPr>
          <w:rFonts w:ascii="Courier New"/>
          <w:b/>
        </w:rPr>
        <w:t>Executor</w:t>
      </w:r>
      <w:r>
        <w:rPr>
          <w:rFonts w:ascii="Courier New"/>
          <w:b/>
          <w:spacing w:val="-80"/>
        </w:rPr>
        <w:t xml:space="preserve"> </w:t>
      </w:r>
      <w:r>
        <w:rPr>
          <w:sz w:val="20"/>
        </w:rPr>
        <w:t>and</w:t>
      </w:r>
      <w:r>
        <w:rPr>
          <w:spacing w:val="-3"/>
          <w:sz w:val="20"/>
        </w:rPr>
        <w:t xml:space="preserve"> </w:t>
      </w:r>
      <w:r>
        <w:rPr>
          <w:rFonts w:ascii="Courier New"/>
          <w:b/>
        </w:rPr>
        <w:t>Dao</w:t>
      </w:r>
      <w:r>
        <w:rPr>
          <w:sz w:val="20"/>
        </w:rPr>
        <w:t>.</w:t>
      </w:r>
      <w:r>
        <w:rPr>
          <w:spacing w:val="-3"/>
          <w:sz w:val="20"/>
        </w:rPr>
        <w:t xml:space="preserve"> </w:t>
      </w:r>
      <w:r>
        <w:rPr>
          <w:sz w:val="20"/>
        </w:rPr>
        <w:t>To</w:t>
      </w:r>
      <w:r>
        <w:rPr>
          <w:spacing w:val="-4"/>
          <w:sz w:val="20"/>
        </w:rPr>
        <w:t xml:space="preserve"> </w:t>
      </w:r>
      <w:r>
        <w:rPr>
          <w:sz w:val="20"/>
        </w:rPr>
        <w:t xml:space="preserve">add Mockito, go to </w:t>
      </w:r>
      <w:r>
        <w:rPr>
          <w:rFonts w:ascii="Courier New"/>
          <w:b/>
        </w:rPr>
        <w:t>app/</w:t>
      </w:r>
      <w:proofErr w:type="spellStart"/>
      <w:r>
        <w:rPr>
          <w:rFonts w:ascii="Courier New"/>
          <w:b/>
        </w:rPr>
        <w:t>build.gradle</w:t>
      </w:r>
      <w:proofErr w:type="spellEnd"/>
      <w:r>
        <w:rPr>
          <w:rFonts w:ascii="Courier New"/>
          <w:b/>
          <w:spacing w:val="-64"/>
        </w:rPr>
        <w:t xml:space="preserve"> </w:t>
      </w:r>
      <w:r>
        <w:rPr>
          <w:sz w:val="20"/>
        </w:rPr>
        <w:t>and add the following code:</w:t>
      </w:r>
    </w:p>
    <w:p w14:paraId="0BB1C449" w14:textId="77777777" w:rsidR="003D76C2" w:rsidRDefault="00D51F7C">
      <w:pPr>
        <w:pStyle w:val="BodyText"/>
        <w:spacing w:before="10"/>
        <w:rPr>
          <w:sz w:val="8"/>
        </w:rPr>
      </w:pPr>
      <w:r>
        <w:rPr>
          <w:noProof/>
        </w:rPr>
        <mc:AlternateContent>
          <mc:Choice Requires="wpg">
            <w:drawing>
              <wp:anchor distT="0" distB="0" distL="0" distR="0" simplePos="0" relativeHeight="487700480" behindDoc="1" locked="0" layoutInCell="1" allowOverlap="1" wp14:anchorId="6073CA18" wp14:editId="551CF048">
                <wp:simplePos x="0" y="0"/>
                <wp:positionH relativeFrom="page">
                  <wp:posOffset>662940</wp:posOffset>
                </wp:positionH>
                <wp:positionV relativeFrom="paragraph">
                  <wp:posOffset>91440</wp:posOffset>
                </wp:positionV>
                <wp:extent cx="5074920" cy="219075"/>
                <wp:effectExtent l="0" t="0" r="5080" b="0"/>
                <wp:wrapTopAndBottom/>
                <wp:docPr id="755" name="docshapegroup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4"/>
                          <a:chExt cx="7992" cy="345"/>
                        </a:xfrm>
                      </wpg:grpSpPr>
                      <wps:wsp>
                        <wps:cNvPr id="756" name="docshape798"/>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7" name="docshape799"/>
                        <wps:cNvSpPr>
                          <a:spLocks/>
                        </wps:cNvSpPr>
                        <wps:spPr bwMode="auto">
                          <a:xfrm>
                            <a:off x="1044" y="143"/>
                            <a:ext cx="7992" cy="345"/>
                          </a:xfrm>
                          <a:custGeom>
                            <a:avLst/>
                            <a:gdLst>
                              <a:gd name="T0" fmla="+- 0 9036 1044"/>
                              <a:gd name="T1" fmla="*/ T0 w 7992"/>
                              <a:gd name="T2" fmla="+- 0 468 144"/>
                              <a:gd name="T3" fmla="*/ 468 h 345"/>
                              <a:gd name="T4" fmla="+- 0 1044 1044"/>
                              <a:gd name="T5" fmla="*/ T4 w 7992"/>
                              <a:gd name="T6" fmla="+- 0 468 144"/>
                              <a:gd name="T7" fmla="*/ 468 h 345"/>
                              <a:gd name="T8" fmla="+- 0 1044 1044"/>
                              <a:gd name="T9" fmla="*/ T8 w 7992"/>
                              <a:gd name="T10" fmla="+- 0 488 144"/>
                              <a:gd name="T11" fmla="*/ 488 h 345"/>
                              <a:gd name="T12" fmla="+- 0 9036 1044"/>
                              <a:gd name="T13" fmla="*/ T12 w 7992"/>
                              <a:gd name="T14" fmla="+- 0 488 144"/>
                              <a:gd name="T15" fmla="*/ 488 h 345"/>
                              <a:gd name="T16" fmla="+- 0 9036 1044"/>
                              <a:gd name="T17" fmla="*/ T16 w 7992"/>
                              <a:gd name="T18" fmla="+- 0 468 144"/>
                              <a:gd name="T19" fmla="*/ 468 h 345"/>
                              <a:gd name="T20" fmla="+- 0 9036 1044"/>
                              <a:gd name="T21" fmla="*/ T20 w 7992"/>
                              <a:gd name="T22" fmla="+- 0 144 144"/>
                              <a:gd name="T23" fmla="*/ 144 h 345"/>
                              <a:gd name="T24" fmla="+- 0 1044 1044"/>
                              <a:gd name="T25" fmla="*/ T24 w 7992"/>
                              <a:gd name="T26" fmla="+- 0 144 144"/>
                              <a:gd name="T27" fmla="*/ 144 h 345"/>
                              <a:gd name="T28" fmla="+- 0 1044 1044"/>
                              <a:gd name="T29" fmla="*/ T28 w 7992"/>
                              <a:gd name="T30" fmla="+- 0 164 144"/>
                              <a:gd name="T31" fmla="*/ 164 h 345"/>
                              <a:gd name="T32" fmla="+- 0 9036 1044"/>
                              <a:gd name="T33" fmla="*/ T32 w 7992"/>
                              <a:gd name="T34" fmla="+- 0 164 144"/>
                              <a:gd name="T35" fmla="*/ 164 h 345"/>
                              <a:gd name="T36" fmla="+- 0 9036 104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8" name="docshape800"/>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BEFDF" w14:textId="77777777" w:rsidR="003D76C2" w:rsidRDefault="00000000">
                              <w:pPr>
                                <w:spacing w:before="40"/>
                                <w:ind w:left="453"/>
                                <w:rPr>
                                  <w:rFonts w:ascii="Courier New"/>
                                  <w:sz w:val="18"/>
                                </w:rPr>
                              </w:pPr>
                              <w:proofErr w:type="spellStart"/>
                              <w:r>
                                <w:rPr>
                                  <w:rFonts w:ascii="Courier New"/>
                                  <w:spacing w:val="-2"/>
                                  <w:sz w:val="18"/>
                                </w:rPr>
                                <w:t>testImplementation</w:t>
                              </w:r>
                              <w:proofErr w:type="spellEnd"/>
                              <w:r>
                                <w:rPr>
                                  <w:rFonts w:ascii="Courier New"/>
                                  <w:spacing w:val="39"/>
                                  <w:sz w:val="18"/>
                                </w:rPr>
                                <w:t xml:space="preserve"> </w:t>
                              </w:r>
                              <w:r>
                                <w:rPr>
                                  <w:rFonts w:ascii="Courier New"/>
                                  <w:spacing w:val="-2"/>
                                  <w:sz w:val="18"/>
                                </w:rPr>
                                <w:t>'org.mockito:mockito-core:2.23.0'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73CA18" id="docshapegroup797" o:spid="_x0000_s1696" style="position:absolute;margin-left:52.2pt;margin-top:7.2pt;width:399.6pt;height:17.25pt;z-index:-15616000;mso-wrap-distance-left:0;mso-wrap-distance-right:0;mso-position-horizontal-relative:page;mso-position-vertical-relative:text" coordorigin="104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">
                <v:rect id="docshape798" o:spid="_x0000_s1697"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" fillcolor="#f6f6f6" stroked="f">
                  <v:path arrowok="t"/>
                </v:rect>
                <v:shape id="docshape799" o:spid="_x0000_s1698"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800" o:spid="_x0000_s1699"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" filled="f" stroked="f">
                  <v:path arrowok="t"/>
                  <v:textbox inset="0,0,0,0">
                    <w:txbxContent>
                      <w:p w14:paraId="01BBEFDF" w14:textId="77777777" w:rsidR="003D76C2" w:rsidRDefault="00000000">
                        <w:pPr>
                          <w:spacing w:before="40"/>
                          <w:ind w:left="453"/>
                          <w:rPr>
                            <w:rFonts w:ascii="Courier New"/>
                            <w:sz w:val="18"/>
                          </w:rPr>
                        </w:pPr>
                        <w:proofErr w:type="spellStart"/>
                        <w:r>
                          <w:rPr>
                            <w:rFonts w:ascii="Courier New"/>
                            <w:spacing w:val="-2"/>
                            <w:sz w:val="18"/>
                          </w:rPr>
                          <w:t>testImplementation</w:t>
                        </w:r>
                        <w:proofErr w:type="spellEnd"/>
                        <w:r>
                          <w:rPr>
                            <w:rFonts w:ascii="Courier New"/>
                            <w:spacing w:val="39"/>
                            <w:sz w:val="18"/>
                          </w:rPr>
                          <w:t xml:space="preserve"> </w:t>
                        </w:r>
                        <w:r>
                          <w:rPr>
                            <w:rFonts w:ascii="Courier New"/>
                            <w:spacing w:val="-2"/>
                            <w:sz w:val="18"/>
                          </w:rPr>
                          <w:t>'org.mockito:mockito-core:2.23.0'</w:t>
                        </w:r>
                      </w:p>
                    </w:txbxContent>
                  </v:textbox>
                </v:shape>
                <w10:wrap type="topAndBottom" anchorx="page"/>
              </v:group>
            </w:pict>
          </mc:Fallback>
        </mc:AlternateContent>
      </w:r>
    </w:p>
    <w:p w14:paraId="3DC3E901" w14:textId="77777777" w:rsidR="003D76C2" w:rsidRDefault="00000000">
      <w:pPr>
        <w:pStyle w:val="BodyText"/>
        <w:spacing w:before="72" w:line="242" w:lineRule="auto"/>
        <w:ind w:left="554" w:right="845"/>
      </w:pPr>
      <w:r>
        <w:t>To</w:t>
      </w:r>
      <w:r>
        <w:rPr>
          <w:spacing w:val="-4"/>
        </w:rPr>
        <w:t xml:space="preserve"> </w:t>
      </w:r>
      <w:r>
        <w:t>test</w:t>
      </w:r>
      <w:r>
        <w:rPr>
          <w:spacing w:val="-3"/>
        </w:rPr>
        <w:t xml:space="preserve"> </w:t>
      </w:r>
      <w:r>
        <w:t>the</w:t>
      </w:r>
      <w:r>
        <w:rPr>
          <w:spacing w:val="-3"/>
        </w:rPr>
        <w:t xml:space="preserve"> </w:t>
      </w:r>
      <w:r>
        <w:t>Kotlin</w:t>
      </w:r>
      <w:r>
        <w:rPr>
          <w:spacing w:val="-3"/>
        </w:rPr>
        <w:t xml:space="preserve"> </w:t>
      </w:r>
      <w:r>
        <w:t>code</w:t>
      </w:r>
      <w:r>
        <w:rPr>
          <w:spacing w:val="-3"/>
        </w:rPr>
        <w:t xml:space="preserve"> </w:t>
      </w:r>
      <w:r>
        <w:t>with</w:t>
      </w:r>
      <w:r>
        <w:rPr>
          <w:spacing w:val="-3"/>
        </w:rPr>
        <w:t xml:space="preserve"> </w:t>
      </w:r>
      <w:r>
        <w:t>Mockito,</w:t>
      </w:r>
      <w:r>
        <w:rPr>
          <w:spacing w:val="-3"/>
        </w:rPr>
        <w:t xml:space="preserve"> </w:t>
      </w:r>
      <w:r>
        <w:t>you</w:t>
      </w:r>
      <w:r>
        <w:rPr>
          <w:spacing w:val="-3"/>
        </w:rPr>
        <w:t xml:space="preserve"> </w:t>
      </w:r>
      <w:r>
        <w:t>will</w:t>
      </w:r>
      <w:r>
        <w:rPr>
          <w:spacing w:val="-3"/>
        </w:rPr>
        <w:t xml:space="preserve"> </w:t>
      </w:r>
      <w:r>
        <w:t>need</w:t>
      </w:r>
      <w:r>
        <w:rPr>
          <w:spacing w:val="-3"/>
        </w:rPr>
        <w:t xml:space="preserve"> </w:t>
      </w:r>
      <w:r>
        <w:t>to</w:t>
      </w:r>
      <w:r>
        <w:rPr>
          <w:spacing w:val="-3"/>
        </w:rPr>
        <w:t xml:space="preserve"> </w:t>
      </w:r>
      <w:r>
        <w:t>add</w:t>
      </w:r>
      <w:r>
        <w:rPr>
          <w:spacing w:val="-4"/>
        </w:rPr>
        <w:t xml:space="preserve"> </w:t>
      </w:r>
      <w:r>
        <w:t>a</w:t>
      </w:r>
      <w:r>
        <w:rPr>
          <w:spacing w:val="-4"/>
        </w:rPr>
        <w:t xml:space="preserve"> </w:t>
      </w:r>
      <w:r>
        <w:t>few</w:t>
      </w:r>
      <w:r>
        <w:rPr>
          <w:spacing w:val="-3"/>
        </w:rPr>
        <w:t xml:space="preserve"> </w:t>
      </w:r>
      <w:r>
        <w:t>configurations.</w:t>
      </w:r>
      <w:r>
        <w:rPr>
          <w:spacing w:val="-3"/>
        </w:rPr>
        <w:t xml:space="preserve"> </w:t>
      </w:r>
      <w:r>
        <w:t xml:space="preserve">In the </w:t>
      </w:r>
      <w:r>
        <w:rPr>
          <w:rFonts w:ascii="Courier New"/>
          <w:b/>
          <w:sz w:val="22"/>
        </w:rPr>
        <w:t>test</w:t>
      </w:r>
      <w:r>
        <w:rPr>
          <w:rFonts w:ascii="Courier New"/>
          <w:b/>
          <w:spacing w:val="-69"/>
          <w:sz w:val="22"/>
        </w:rPr>
        <w:t xml:space="preserve"> </w:t>
      </w:r>
      <w:r>
        <w:t xml:space="preserve">folder, create a new folder called </w:t>
      </w:r>
      <w:r>
        <w:rPr>
          <w:rFonts w:ascii="Courier New"/>
          <w:b/>
          <w:sz w:val="22"/>
        </w:rPr>
        <w:t>resources</w:t>
      </w:r>
      <w:r>
        <w:t xml:space="preserve">, and inside that folder, create a new folder called </w:t>
      </w:r>
      <w:proofErr w:type="spellStart"/>
      <w:r>
        <w:rPr>
          <w:rFonts w:ascii="Courier New"/>
          <w:b/>
          <w:sz w:val="22"/>
        </w:rPr>
        <w:t>mockito</w:t>
      </w:r>
      <w:proofErr w:type="spellEnd"/>
      <w:r>
        <w:rPr>
          <w:rFonts w:ascii="Courier New"/>
          <w:b/>
          <w:sz w:val="22"/>
        </w:rPr>
        <w:t>-extensions</w:t>
      </w:r>
      <w:r>
        <w:t>. Inside this folder, create</w:t>
      </w:r>
    </w:p>
    <w:p w14:paraId="1FCEA5F4" w14:textId="77777777" w:rsidR="003D76C2" w:rsidRDefault="00000000">
      <w:pPr>
        <w:pStyle w:val="BodyText"/>
        <w:spacing w:line="242" w:lineRule="auto"/>
        <w:ind w:left="554" w:right="845"/>
      </w:pPr>
      <w:r>
        <w:t xml:space="preserve">a file named </w:t>
      </w:r>
      <w:proofErr w:type="spellStart"/>
      <w:r>
        <w:rPr>
          <w:rFonts w:ascii="Courier New" w:hAnsi="Courier New"/>
          <w:b/>
          <w:sz w:val="22"/>
        </w:rPr>
        <w:t>org.mockito.plugins.MockMaker</w:t>
      </w:r>
      <w:proofErr w:type="spellEnd"/>
      <w:r>
        <w:rPr>
          <w:rFonts w:ascii="Courier New" w:hAnsi="Courier New"/>
          <w:b/>
          <w:spacing w:val="-65"/>
          <w:sz w:val="22"/>
        </w:rPr>
        <w:t xml:space="preserve"> </w:t>
      </w:r>
      <w:r>
        <w:t xml:space="preserve">and inside that file, add </w:t>
      </w:r>
      <w:r>
        <w:rPr>
          <w:rFonts w:ascii="Courier New" w:hAnsi="Courier New"/>
          <w:b/>
          <w:sz w:val="22"/>
        </w:rPr>
        <w:t>mock-maker-inline</w:t>
      </w:r>
      <w:r>
        <w:rPr>
          <w:rFonts w:ascii="Courier New" w:hAnsi="Courier New"/>
          <w:b/>
          <w:spacing w:val="-70"/>
          <w:sz w:val="22"/>
        </w:rPr>
        <w:t xml:space="preserve"> </w:t>
      </w:r>
      <w:r>
        <w:t>as a line of code. This configuration will allow you to mock</w:t>
      </w:r>
      <w:r>
        <w:rPr>
          <w:spacing w:val="-4"/>
        </w:rPr>
        <w:t xml:space="preserve"> </w:t>
      </w:r>
      <w:r>
        <w:t>Kotlin</w:t>
      </w:r>
      <w:r>
        <w:rPr>
          <w:spacing w:val="-3"/>
        </w:rPr>
        <w:t xml:space="preserve"> </w:t>
      </w:r>
      <w:r>
        <w:t>classes</w:t>
      </w:r>
      <w:r>
        <w:rPr>
          <w:spacing w:val="-3"/>
        </w:rPr>
        <w:t xml:space="preserve"> </w:t>
      </w:r>
      <w:r>
        <w:t>(which,</w:t>
      </w:r>
      <w:r>
        <w:rPr>
          <w:spacing w:val="-3"/>
        </w:rPr>
        <w:t xml:space="preserve"> </w:t>
      </w:r>
      <w:r>
        <w:t>by</w:t>
      </w:r>
      <w:r>
        <w:rPr>
          <w:spacing w:val="-3"/>
        </w:rPr>
        <w:t xml:space="preserve"> </w:t>
      </w:r>
      <w:r>
        <w:t>default,</w:t>
      </w:r>
      <w:r>
        <w:rPr>
          <w:spacing w:val="-3"/>
        </w:rPr>
        <w:t xml:space="preserve"> </w:t>
      </w:r>
      <w:r>
        <w:t>are</w:t>
      </w:r>
      <w:r>
        <w:rPr>
          <w:spacing w:val="-4"/>
        </w:rPr>
        <w:t xml:space="preserve"> </w:t>
      </w:r>
      <w:r>
        <w:t>final</w:t>
      </w:r>
      <w:r>
        <w:rPr>
          <w:spacing w:val="-3"/>
        </w:rPr>
        <w:t xml:space="preserve"> </w:t>
      </w:r>
      <w:r>
        <w:t>–</w:t>
      </w:r>
      <w:r>
        <w:rPr>
          <w:spacing w:val="-3"/>
        </w:rPr>
        <w:t xml:space="preserve"> </w:t>
      </w:r>
      <w:r>
        <w:t>Mockito</w:t>
      </w:r>
      <w:r>
        <w:rPr>
          <w:spacing w:val="-3"/>
        </w:rPr>
        <w:t xml:space="preserve"> </w:t>
      </w:r>
      <w:r>
        <w:t>is</w:t>
      </w:r>
      <w:r>
        <w:rPr>
          <w:spacing w:val="-3"/>
        </w:rPr>
        <w:t xml:space="preserve"> </w:t>
      </w:r>
      <w:r>
        <w:t>incapable</w:t>
      </w:r>
      <w:r>
        <w:rPr>
          <w:spacing w:val="-3"/>
        </w:rPr>
        <w:t xml:space="preserve"> </w:t>
      </w:r>
      <w:r>
        <w:t>of</w:t>
      </w:r>
      <w:r>
        <w:rPr>
          <w:spacing w:val="-3"/>
        </w:rPr>
        <w:t xml:space="preserve"> </w:t>
      </w:r>
      <w:r>
        <w:t>mocking final classes).</w:t>
      </w:r>
    </w:p>
    <w:p w14:paraId="55C14C45" w14:textId="77777777" w:rsidR="003D76C2" w:rsidRDefault="003D76C2">
      <w:pPr>
        <w:spacing w:line="242" w:lineRule="auto"/>
        <w:sectPr w:rsidR="003D76C2">
          <w:pgSz w:w="10800" w:h="13320"/>
          <w:pgMar w:top="1120" w:right="920" w:bottom="280" w:left="940" w:header="695" w:footer="0" w:gutter="0"/>
          <w:cols w:space="720"/>
        </w:sectPr>
      </w:pPr>
    </w:p>
    <w:p w14:paraId="7397C99B" w14:textId="77777777" w:rsidR="003D76C2" w:rsidRDefault="00D51F7C">
      <w:pPr>
        <w:pStyle w:val="BodyText"/>
        <w:spacing w:before="12"/>
        <w:rPr>
          <w:sz w:val="7"/>
        </w:rPr>
      </w:pPr>
      <w:r>
        <w:rPr>
          <w:noProof/>
        </w:rPr>
        <w:lastRenderedPageBreak/>
        <mc:AlternateContent>
          <mc:Choice Requires="wpg">
            <w:drawing>
              <wp:anchor distT="0" distB="0" distL="114300" distR="114300" simplePos="0" relativeHeight="483741696" behindDoc="1" locked="0" layoutInCell="1" allowOverlap="1" wp14:anchorId="523AD3C5" wp14:editId="35DB0FB3">
                <wp:simplePos x="0" y="0"/>
                <wp:positionH relativeFrom="page">
                  <wp:posOffset>1120140</wp:posOffset>
                </wp:positionH>
                <wp:positionV relativeFrom="page">
                  <wp:posOffset>1121410</wp:posOffset>
                </wp:positionV>
                <wp:extent cx="5074920" cy="6532880"/>
                <wp:effectExtent l="0" t="0" r="5080" b="0"/>
                <wp:wrapNone/>
                <wp:docPr id="752" name="docshapegroup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532880"/>
                          <a:chOff x="1764" y="1766"/>
                          <a:chExt cx="7992" cy="10288"/>
                        </a:xfrm>
                      </wpg:grpSpPr>
                      <wps:wsp>
                        <wps:cNvPr id="753" name="docshape802"/>
                        <wps:cNvSpPr>
                          <a:spLocks/>
                        </wps:cNvSpPr>
                        <wps:spPr bwMode="auto">
                          <a:xfrm>
                            <a:off x="1764" y="1776"/>
                            <a:ext cx="7992" cy="102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4" name="docshape803"/>
                        <wps:cNvSpPr>
                          <a:spLocks/>
                        </wps:cNvSpPr>
                        <wps:spPr bwMode="auto">
                          <a:xfrm>
                            <a:off x="1764" y="1766"/>
                            <a:ext cx="7992" cy="10288"/>
                          </a:xfrm>
                          <a:custGeom>
                            <a:avLst/>
                            <a:gdLst>
                              <a:gd name="T0" fmla="+- 0 9756 1764"/>
                              <a:gd name="T1" fmla="*/ T0 w 7992"/>
                              <a:gd name="T2" fmla="+- 0 12034 1766"/>
                              <a:gd name="T3" fmla="*/ 12034 h 10288"/>
                              <a:gd name="T4" fmla="+- 0 1764 1764"/>
                              <a:gd name="T5" fmla="*/ T4 w 7992"/>
                              <a:gd name="T6" fmla="+- 0 12034 1766"/>
                              <a:gd name="T7" fmla="*/ 12034 h 10288"/>
                              <a:gd name="T8" fmla="+- 0 1764 1764"/>
                              <a:gd name="T9" fmla="*/ T8 w 7992"/>
                              <a:gd name="T10" fmla="+- 0 12054 1766"/>
                              <a:gd name="T11" fmla="*/ 12054 h 10288"/>
                              <a:gd name="T12" fmla="+- 0 9756 1764"/>
                              <a:gd name="T13" fmla="*/ T12 w 7992"/>
                              <a:gd name="T14" fmla="+- 0 12054 1766"/>
                              <a:gd name="T15" fmla="*/ 12054 h 10288"/>
                              <a:gd name="T16" fmla="+- 0 9756 1764"/>
                              <a:gd name="T17" fmla="*/ T16 w 7992"/>
                              <a:gd name="T18" fmla="+- 0 12034 1766"/>
                              <a:gd name="T19" fmla="*/ 12034 h 10288"/>
                              <a:gd name="T20" fmla="+- 0 9756 1764"/>
                              <a:gd name="T21" fmla="*/ T20 w 7992"/>
                              <a:gd name="T22" fmla="+- 0 1766 1766"/>
                              <a:gd name="T23" fmla="*/ 1766 h 10288"/>
                              <a:gd name="T24" fmla="+- 0 1764 1764"/>
                              <a:gd name="T25" fmla="*/ T24 w 7992"/>
                              <a:gd name="T26" fmla="+- 0 1766 1766"/>
                              <a:gd name="T27" fmla="*/ 1766 h 10288"/>
                              <a:gd name="T28" fmla="+- 0 1764 1764"/>
                              <a:gd name="T29" fmla="*/ T28 w 7992"/>
                              <a:gd name="T30" fmla="+- 0 1786 1766"/>
                              <a:gd name="T31" fmla="*/ 1786 h 10288"/>
                              <a:gd name="T32" fmla="+- 0 9756 1764"/>
                              <a:gd name="T33" fmla="*/ T32 w 7992"/>
                              <a:gd name="T34" fmla="+- 0 1786 1766"/>
                              <a:gd name="T35" fmla="*/ 1786 h 10288"/>
                              <a:gd name="T36" fmla="+- 0 9756 1764"/>
                              <a:gd name="T37" fmla="*/ T36 w 7992"/>
                              <a:gd name="T38" fmla="+- 0 1766 1766"/>
                              <a:gd name="T39" fmla="*/ 1766 h 10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288">
                                <a:moveTo>
                                  <a:pt x="7992" y="10268"/>
                                </a:moveTo>
                                <a:lnTo>
                                  <a:pt x="0" y="10268"/>
                                </a:lnTo>
                                <a:lnTo>
                                  <a:pt x="0" y="10288"/>
                                </a:lnTo>
                                <a:lnTo>
                                  <a:pt x="7992" y="10288"/>
                                </a:lnTo>
                                <a:lnTo>
                                  <a:pt x="7992" y="1026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AF4FA4" id="docshapegroup801" o:spid="_x0000_s1026" style="position:absolute;margin-left:88.2pt;margin-top:88.3pt;width:399.6pt;height:514.4pt;z-index:-19574784;mso-position-horizontal-relative:page;mso-position-vertical-relative:page" coordorigin="1764,1766" coordsize="7992,102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">
                <v:rect id="docshape802" o:spid="_x0000_s1027" style="position:absolute;left:1764;top:1776;width:7992;height:102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" fillcolor="#f6f6f6" stroked="f">
                  <v:path arrowok="t"/>
                </v:rect>
                <v:shape id="docshape803" o:spid="_x0000_s1028" style="position:absolute;left:1764;top:1766;width:7992;height:10288;visibility:visible;mso-wrap-style:square;v-text-anchor:top" coordsize="7992,10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" path="m7992,10268l,10268r,20l7992,10288r,-20xm7992,l,,,20r7992,l7992,xe" fillcolor="#dadada" stroked="f">
                  <v:path arrowok="t" o:connecttype="custom" o:connectlocs="7992,12034;0,12034;0,12054;7992,12054;7992,12034;7992,1766;0,1766;0,1786;7992,1786;7992,1766" o:connectangles="0,0,0,0,0,0,0,0,0,0"/>
                </v:shape>
                <w10:wrap anchorx="page" anchory="page"/>
              </v:group>
            </w:pict>
          </mc:Fallback>
        </mc:AlternateContent>
      </w:r>
    </w:p>
    <w:p w14:paraId="211E37A5" w14:textId="77777777" w:rsidR="003D76C2" w:rsidRDefault="00000000">
      <w:pPr>
        <w:pStyle w:val="ListParagraph"/>
        <w:numPr>
          <w:ilvl w:val="1"/>
          <w:numId w:val="8"/>
        </w:numPr>
        <w:tabs>
          <w:tab w:val="left" w:pos="1274"/>
        </w:tabs>
        <w:spacing w:before="101"/>
        <w:jc w:val="left"/>
        <w:rPr>
          <w:sz w:val="20"/>
        </w:rPr>
      </w:pPr>
      <w:r>
        <w:rPr>
          <w:sz w:val="20"/>
        </w:rPr>
        <w:t>Let's</w:t>
      </w:r>
      <w:r>
        <w:rPr>
          <w:spacing w:val="-2"/>
          <w:sz w:val="20"/>
        </w:rPr>
        <w:t xml:space="preserve"> </w:t>
      </w:r>
      <w:r>
        <w:rPr>
          <w:sz w:val="20"/>
        </w:rPr>
        <w:t>see</w:t>
      </w:r>
      <w:r>
        <w:rPr>
          <w:spacing w:val="-1"/>
          <w:sz w:val="20"/>
        </w:rPr>
        <w:t xml:space="preserve"> </w:t>
      </w:r>
      <w:r>
        <w:rPr>
          <w:sz w:val="20"/>
        </w:rPr>
        <w:t>what</w:t>
      </w:r>
      <w:r>
        <w:rPr>
          <w:spacing w:val="-1"/>
          <w:sz w:val="20"/>
        </w:rPr>
        <w:t xml:space="preserve"> </w:t>
      </w:r>
      <w:r>
        <w:rPr>
          <w:sz w:val="20"/>
        </w:rPr>
        <w:t>our</w:t>
      </w:r>
      <w:r>
        <w:rPr>
          <w:spacing w:val="-1"/>
          <w:sz w:val="20"/>
        </w:rPr>
        <w:t xml:space="preserve"> </w:t>
      </w:r>
      <w:r>
        <w:rPr>
          <w:sz w:val="20"/>
        </w:rPr>
        <w:t>unit</w:t>
      </w:r>
      <w:r>
        <w:rPr>
          <w:spacing w:val="-1"/>
          <w:sz w:val="20"/>
        </w:rPr>
        <w:t xml:space="preserve"> </w:t>
      </w:r>
      <w:r>
        <w:rPr>
          <w:sz w:val="20"/>
        </w:rPr>
        <w:t>test</w:t>
      </w:r>
      <w:r>
        <w:rPr>
          <w:spacing w:val="-1"/>
          <w:sz w:val="20"/>
        </w:rPr>
        <w:t xml:space="preserve"> </w:t>
      </w:r>
      <w:r>
        <w:rPr>
          <w:sz w:val="20"/>
        </w:rPr>
        <w:t>will</w:t>
      </w:r>
      <w:r>
        <w:rPr>
          <w:spacing w:val="-1"/>
          <w:sz w:val="20"/>
        </w:rPr>
        <w:t xml:space="preserve"> </w:t>
      </w:r>
      <w:r>
        <w:rPr>
          <w:sz w:val="20"/>
        </w:rPr>
        <w:t>look</w:t>
      </w:r>
      <w:r>
        <w:rPr>
          <w:spacing w:val="-1"/>
          <w:sz w:val="20"/>
        </w:rPr>
        <w:t xml:space="preserve"> </w:t>
      </w:r>
      <w:r>
        <w:rPr>
          <w:spacing w:val="-2"/>
          <w:sz w:val="20"/>
        </w:rPr>
        <w:t>like:</w:t>
      </w:r>
    </w:p>
    <w:p w14:paraId="1F4983FE" w14:textId="77777777" w:rsidR="003D76C2" w:rsidRDefault="00000000">
      <w:pPr>
        <w:spacing w:before="211"/>
        <w:ind w:left="1277"/>
        <w:rPr>
          <w:rFonts w:ascii="Courier New"/>
          <w:b/>
          <w:sz w:val="18"/>
        </w:rPr>
      </w:pPr>
      <w:r>
        <w:rPr>
          <w:rFonts w:ascii="Courier New"/>
          <w:b/>
          <w:spacing w:val="-2"/>
          <w:sz w:val="18"/>
        </w:rPr>
        <w:t>@RunWith(MockitoJUnitRunner::class)</w:t>
      </w:r>
    </w:p>
    <w:p w14:paraId="625972F3" w14:textId="77777777" w:rsidR="003D76C2" w:rsidRDefault="00000000">
      <w:pPr>
        <w:spacing w:before="76"/>
        <w:ind w:left="1277"/>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NoteRepositoryImplTest</w:t>
      </w:r>
      <w:proofErr w:type="spellEnd"/>
      <w:r>
        <w:rPr>
          <w:rFonts w:ascii="Courier New"/>
          <w:spacing w:val="-13"/>
          <w:sz w:val="18"/>
        </w:rPr>
        <w:t xml:space="preserve"> </w:t>
      </w:r>
      <w:r>
        <w:rPr>
          <w:rFonts w:ascii="Courier New"/>
          <w:spacing w:val="-10"/>
          <w:sz w:val="18"/>
        </w:rPr>
        <w:t>{</w:t>
      </w:r>
    </w:p>
    <w:p w14:paraId="1C9BBFA7" w14:textId="77777777" w:rsidR="003D76C2" w:rsidRDefault="003D76C2">
      <w:pPr>
        <w:pStyle w:val="BodyText"/>
        <w:rPr>
          <w:rFonts w:ascii="Courier New"/>
        </w:rPr>
      </w:pPr>
    </w:p>
    <w:p w14:paraId="1E14284F" w14:textId="77777777" w:rsidR="003D76C2" w:rsidRDefault="00000000">
      <w:pPr>
        <w:spacing w:before="130"/>
        <w:ind w:left="1709"/>
        <w:rPr>
          <w:rFonts w:ascii="Courier New"/>
          <w:b/>
          <w:sz w:val="18"/>
        </w:rPr>
      </w:pPr>
      <w:r>
        <w:rPr>
          <w:rFonts w:ascii="Courier New"/>
          <w:b/>
          <w:spacing w:val="-2"/>
          <w:sz w:val="18"/>
        </w:rPr>
        <w:t>@InjectMocks</w:t>
      </w:r>
    </w:p>
    <w:p w14:paraId="065B32D9" w14:textId="77777777" w:rsidR="003D76C2" w:rsidRDefault="00000000">
      <w:pPr>
        <w:spacing w:before="76"/>
        <w:ind w:left="1709"/>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noteRepository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NoteRepositoryImpl</w:t>
      </w:r>
      <w:proofErr w:type="spellEnd"/>
    </w:p>
    <w:p w14:paraId="73BA61A1" w14:textId="77777777" w:rsidR="003D76C2" w:rsidRDefault="00000000">
      <w:pPr>
        <w:spacing w:before="76"/>
        <w:ind w:left="1709"/>
        <w:rPr>
          <w:rFonts w:ascii="Courier New"/>
          <w:b/>
          <w:sz w:val="18"/>
        </w:rPr>
      </w:pPr>
      <w:r>
        <w:rPr>
          <w:rFonts w:ascii="Courier New"/>
          <w:b/>
          <w:spacing w:val="-2"/>
          <w:sz w:val="18"/>
        </w:rPr>
        <w:t>@Mock</w:t>
      </w:r>
    </w:p>
    <w:p w14:paraId="50406389" w14:textId="77777777" w:rsidR="003D76C2" w:rsidRDefault="00000000">
      <w:pPr>
        <w:spacing w:before="76"/>
        <w:ind w:left="1709"/>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7"/>
          <w:sz w:val="18"/>
        </w:rPr>
        <w:t xml:space="preserve"> </w:t>
      </w:r>
      <w:r>
        <w:rPr>
          <w:rFonts w:ascii="Courier New"/>
          <w:sz w:val="18"/>
        </w:rPr>
        <w:t>executor:</w:t>
      </w:r>
      <w:r>
        <w:rPr>
          <w:rFonts w:ascii="Courier New"/>
          <w:spacing w:val="-6"/>
          <w:sz w:val="18"/>
        </w:rPr>
        <w:t xml:space="preserve"> </w:t>
      </w:r>
      <w:r>
        <w:rPr>
          <w:rFonts w:ascii="Courier New"/>
          <w:spacing w:val="-2"/>
          <w:sz w:val="18"/>
        </w:rPr>
        <w:t>Executor</w:t>
      </w:r>
    </w:p>
    <w:p w14:paraId="513756F6" w14:textId="77777777" w:rsidR="003D76C2" w:rsidRDefault="00000000">
      <w:pPr>
        <w:spacing w:before="76"/>
        <w:ind w:left="1709"/>
        <w:rPr>
          <w:rFonts w:ascii="Courier New"/>
          <w:b/>
          <w:sz w:val="18"/>
        </w:rPr>
      </w:pPr>
      <w:r>
        <w:rPr>
          <w:rFonts w:ascii="Courier New"/>
          <w:b/>
          <w:spacing w:val="-2"/>
          <w:sz w:val="18"/>
        </w:rPr>
        <w:t>@Mock</w:t>
      </w:r>
    </w:p>
    <w:p w14:paraId="530FED30" w14:textId="77777777" w:rsidR="003D76C2" w:rsidRDefault="00000000">
      <w:pPr>
        <w:spacing w:before="76"/>
        <w:ind w:left="1709"/>
        <w:rPr>
          <w:rFonts w:ascii="Courier New"/>
          <w:sz w:val="18"/>
        </w:rPr>
      </w:pPr>
      <w:proofErr w:type="spellStart"/>
      <w:r>
        <w:rPr>
          <w:rFonts w:ascii="Courier New"/>
          <w:sz w:val="18"/>
        </w:rPr>
        <w:t>lateinit</w:t>
      </w:r>
      <w:proofErr w:type="spellEnd"/>
      <w:r>
        <w:rPr>
          <w:rFonts w:ascii="Courier New"/>
          <w:spacing w:val="-7"/>
          <w:sz w:val="18"/>
        </w:rPr>
        <w:t xml:space="preserve"> </w:t>
      </w:r>
      <w:r>
        <w:rPr>
          <w:rFonts w:ascii="Courier New"/>
          <w:sz w:val="18"/>
        </w:rPr>
        <w:t>var</w:t>
      </w:r>
      <w:r>
        <w:rPr>
          <w:rFonts w:ascii="Courier New"/>
          <w:spacing w:val="-6"/>
          <w:sz w:val="18"/>
        </w:rPr>
        <w:t xml:space="preserve"> </w:t>
      </w:r>
      <w:proofErr w:type="spellStart"/>
      <w:r>
        <w:rPr>
          <w:rFonts w:ascii="Courier New"/>
          <w:sz w:val="18"/>
        </w:rPr>
        <w:t>noteDao</w:t>
      </w:r>
      <w:proofErr w:type="spellEnd"/>
      <w:r>
        <w:rPr>
          <w:rFonts w:ascii="Courier New"/>
          <w:sz w:val="18"/>
        </w:rPr>
        <w:t>:</w:t>
      </w:r>
      <w:r>
        <w:rPr>
          <w:rFonts w:ascii="Courier New"/>
          <w:spacing w:val="-6"/>
          <w:sz w:val="18"/>
        </w:rPr>
        <w:t xml:space="preserve"> </w:t>
      </w:r>
      <w:proofErr w:type="spellStart"/>
      <w:r>
        <w:rPr>
          <w:rFonts w:ascii="Courier New"/>
          <w:spacing w:val="-2"/>
          <w:sz w:val="18"/>
        </w:rPr>
        <w:t>NoteDao</w:t>
      </w:r>
      <w:proofErr w:type="spellEnd"/>
    </w:p>
    <w:p w14:paraId="250B31C4" w14:textId="77777777" w:rsidR="003D76C2" w:rsidRDefault="003D76C2">
      <w:pPr>
        <w:pStyle w:val="BodyText"/>
        <w:rPr>
          <w:rFonts w:ascii="Courier New"/>
        </w:rPr>
      </w:pPr>
    </w:p>
    <w:p w14:paraId="3980F230" w14:textId="77777777" w:rsidR="003D76C2" w:rsidRDefault="00000000">
      <w:pPr>
        <w:spacing w:before="130"/>
        <w:ind w:left="1709"/>
        <w:rPr>
          <w:rFonts w:ascii="Courier New"/>
          <w:sz w:val="18"/>
        </w:rPr>
      </w:pPr>
      <w:r>
        <w:rPr>
          <w:rFonts w:ascii="Courier New"/>
          <w:spacing w:val="-2"/>
          <w:sz w:val="18"/>
        </w:rPr>
        <w:t>@Test</w:t>
      </w:r>
    </w:p>
    <w:p w14:paraId="22D7E7F1" w14:textId="77777777" w:rsidR="003D76C2" w:rsidRDefault="00000000">
      <w:pPr>
        <w:spacing w:before="76"/>
        <w:ind w:left="1709"/>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insertNote</w:t>
      </w:r>
      <w:proofErr w:type="spellEnd"/>
      <w:r>
        <w:rPr>
          <w:rFonts w:ascii="Courier New"/>
          <w:sz w:val="18"/>
        </w:rPr>
        <w:t>()</w:t>
      </w:r>
      <w:r>
        <w:rPr>
          <w:rFonts w:ascii="Courier New"/>
          <w:spacing w:val="-7"/>
          <w:sz w:val="18"/>
        </w:rPr>
        <w:t xml:space="preserve"> </w:t>
      </w:r>
      <w:r>
        <w:rPr>
          <w:rFonts w:ascii="Courier New"/>
          <w:spacing w:val="-10"/>
          <w:sz w:val="18"/>
        </w:rPr>
        <w:t>{</w:t>
      </w:r>
    </w:p>
    <w:p w14:paraId="4FE9CD7C" w14:textId="77777777" w:rsidR="003D76C2" w:rsidRDefault="00000000">
      <w:pPr>
        <w:spacing w:before="76"/>
        <w:ind w:left="2141"/>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note</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z w:val="18"/>
        </w:rPr>
        <w:t>Note(10,</w:t>
      </w:r>
      <w:r>
        <w:rPr>
          <w:rFonts w:ascii="Courier New"/>
          <w:spacing w:val="-4"/>
          <w:sz w:val="18"/>
        </w:rPr>
        <w:t xml:space="preserve"> </w:t>
      </w:r>
      <w:r>
        <w:rPr>
          <w:rFonts w:ascii="Courier New"/>
          <w:spacing w:val="-2"/>
          <w:sz w:val="18"/>
        </w:rPr>
        <w:t>"text")</w:t>
      </w:r>
    </w:p>
    <w:p w14:paraId="577CEC15" w14:textId="77777777" w:rsidR="003D76C2" w:rsidRDefault="00000000">
      <w:pPr>
        <w:spacing w:before="76"/>
        <w:ind w:left="2141"/>
        <w:rPr>
          <w:rFonts w:ascii="Courier New"/>
          <w:b/>
          <w:sz w:val="18"/>
        </w:rPr>
      </w:pPr>
      <w:proofErr w:type="spellStart"/>
      <w:r>
        <w:rPr>
          <w:rFonts w:ascii="Courier New"/>
          <w:b/>
          <w:sz w:val="18"/>
        </w:rPr>
        <w:t>doAnswer</w:t>
      </w:r>
      <w:proofErr w:type="spellEnd"/>
      <w:r>
        <w:rPr>
          <w:rFonts w:ascii="Courier New"/>
          <w:b/>
          <w:spacing w:val="-8"/>
          <w:sz w:val="18"/>
        </w:rPr>
        <w:t xml:space="preserve"> </w:t>
      </w:r>
      <w:r>
        <w:rPr>
          <w:rFonts w:ascii="Courier New"/>
          <w:b/>
          <w:spacing w:val="-10"/>
          <w:sz w:val="18"/>
        </w:rPr>
        <w:t>{</w:t>
      </w:r>
    </w:p>
    <w:p w14:paraId="6E79B9E4" w14:textId="77777777" w:rsidR="003D76C2" w:rsidRDefault="00000000">
      <w:pPr>
        <w:spacing w:before="76"/>
        <w:ind w:left="2573"/>
        <w:rPr>
          <w:rFonts w:ascii="Courier New"/>
          <w:b/>
          <w:sz w:val="18"/>
        </w:rPr>
      </w:pPr>
      <w:r>
        <w:rPr>
          <w:rFonts w:ascii="Courier New"/>
          <w:b/>
          <w:sz w:val="18"/>
        </w:rPr>
        <w:t>(</w:t>
      </w:r>
      <w:proofErr w:type="spellStart"/>
      <w:r>
        <w:rPr>
          <w:rFonts w:ascii="Courier New"/>
          <w:b/>
          <w:sz w:val="18"/>
        </w:rPr>
        <w:t>it.arguments</w:t>
      </w:r>
      <w:proofErr w:type="spellEnd"/>
      <w:r>
        <w:rPr>
          <w:rFonts w:ascii="Courier New"/>
          <w:b/>
          <w:sz w:val="18"/>
        </w:rPr>
        <w:t>[0]</w:t>
      </w:r>
      <w:r>
        <w:rPr>
          <w:rFonts w:ascii="Courier New"/>
          <w:b/>
          <w:spacing w:val="-9"/>
          <w:sz w:val="18"/>
        </w:rPr>
        <w:t xml:space="preserve"> </w:t>
      </w:r>
      <w:r>
        <w:rPr>
          <w:rFonts w:ascii="Courier New"/>
          <w:b/>
          <w:sz w:val="18"/>
        </w:rPr>
        <w:t>as</w:t>
      </w:r>
      <w:r>
        <w:rPr>
          <w:rFonts w:ascii="Courier New"/>
          <w:b/>
          <w:spacing w:val="-9"/>
          <w:sz w:val="18"/>
        </w:rPr>
        <w:t xml:space="preserve"> </w:t>
      </w:r>
      <w:r>
        <w:rPr>
          <w:rFonts w:ascii="Courier New"/>
          <w:b/>
          <w:spacing w:val="-2"/>
          <w:sz w:val="18"/>
        </w:rPr>
        <w:t>Runnable).run()</w:t>
      </w:r>
    </w:p>
    <w:p w14:paraId="4EDD5EFB" w14:textId="77777777" w:rsidR="003D76C2" w:rsidRDefault="00000000">
      <w:pPr>
        <w:spacing w:before="76" w:line="660" w:lineRule="auto"/>
        <w:ind w:left="2141" w:right="882"/>
        <w:rPr>
          <w:rFonts w:ascii="Courier New"/>
          <w:b/>
          <w:sz w:val="18"/>
        </w:rPr>
      </w:pPr>
      <w:r>
        <w:rPr>
          <w:rFonts w:ascii="Courier New"/>
          <w:b/>
          <w:spacing w:val="-2"/>
          <w:sz w:val="18"/>
        </w:rPr>
        <w:t>}.'when'(executor).execute(</w:t>
      </w:r>
      <w:proofErr w:type="spellStart"/>
      <w:r>
        <w:rPr>
          <w:rFonts w:ascii="Courier New"/>
          <w:b/>
          <w:spacing w:val="-2"/>
          <w:sz w:val="18"/>
        </w:rPr>
        <w:t>ArgumentMatchers.any</w:t>
      </w:r>
      <w:proofErr w:type="spellEnd"/>
      <w:r>
        <w:rPr>
          <w:rFonts w:ascii="Courier New"/>
          <w:b/>
          <w:spacing w:val="-2"/>
          <w:sz w:val="18"/>
        </w:rPr>
        <w:t xml:space="preserve">()) </w:t>
      </w:r>
      <w:proofErr w:type="spellStart"/>
      <w:r>
        <w:rPr>
          <w:rFonts w:ascii="Courier New"/>
          <w:spacing w:val="-2"/>
          <w:sz w:val="18"/>
        </w:rPr>
        <w:t>noteRepository.insertNote</w:t>
      </w:r>
      <w:proofErr w:type="spellEnd"/>
      <w:r>
        <w:rPr>
          <w:rFonts w:ascii="Courier New"/>
          <w:spacing w:val="-2"/>
          <w:sz w:val="18"/>
        </w:rPr>
        <w:t xml:space="preserve">(note) </w:t>
      </w:r>
      <w:r>
        <w:rPr>
          <w:rFonts w:ascii="Courier New"/>
          <w:b/>
          <w:spacing w:val="-2"/>
          <w:sz w:val="18"/>
        </w:rPr>
        <w:t>verify(</w:t>
      </w:r>
      <w:proofErr w:type="spellStart"/>
      <w:r>
        <w:rPr>
          <w:rFonts w:ascii="Courier New"/>
          <w:b/>
          <w:spacing w:val="-2"/>
          <w:sz w:val="18"/>
        </w:rPr>
        <w:t>noteDao</w:t>
      </w:r>
      <w:proofErr w:type="spellEnd"/>
      <w:r>
        <w:rPr>
          <w:rFonts w:ascii="Courier New"/>
          <w:b/>
          <w:spacing w:val="-2"/>
          <w:sz w:val="18"/>
        </w:rPr>
        <w:t>).</w:t>
      </w:r>
      <w:proofErr w:type="spellStart"/>
      <w:r>
        <w:rPr>
          <w:rFonts w:ascii="Courier New"/>
          <w:b/>
          <w:spacing w:val="-2"/>
          <w:sz w:val="18"/>
        </w:rPr>
        <w:t>insertNote</w:t>
      </w:r>
      <w:proofErr w:type="spellEnd"/>
      <w:r>
        <w:rPr>
          <w:rFonts w:ascii="Courier New"/>
          <w:b/>
          <w:spacing w:val="-2"/>
          <w:sz w:val="18"/>
        </w:rPr>
        <w:t>(note)</w:t>
      </w:r>
    </w:p>
    <w:p w14:paraId="1D91A677" w14:textId="77777777" w:rsidR="003D76C2" w:rsidRDefault="00000000">
      <w:pPr>
        <w:spacing w:line="202" w:lineRule="exact"/>
        <w:ind w:left="1709"/>
        <w:rPr>
          <w:rFonts w:ascii="Courier New"/>
          <w:sz w:val="18"/>
        </w:rPr>
      </w:pPr>
      <w:r>
        <w:rPr>
          <w:rFonts w:ascii="Courier New"/>
          <w:sz w:val="18"/>
        </w:rPr>
        <w:t>}</w:t>
      </w:r>
    </w:p>
    <w:p w14:paraId="77ABF08E" w14:textId="77777777" w:rsidR="003D76C2" w:rsidRDefault="003D76C2">
      <w:pPr>
        <w:pStyle w:val="BodyText"/>
        <w:rPr>
          <w:rFonts w:ascii="Courier New"/>
        </w:rPr>
      </w:pPr>
    </w:p>
    <w:p w14:paraId="1A3862D0" w14:textId="77777777" w:rsidR="003D76C2" w:rsidRDefault="00000000">
      <w:pPr>
        <w:spacing w:before="130"/>
        <w:ind w:left="1709"/>
        <w:rPr>
          <w:rFonts w:ascii="Courier New"/>
          <w:sz w:val="18"/>
        </w:rPr>
      </w:pPr>
      <w:r>
        <w:rPr>
          <w:rFonts w:ascii="Courier New"/>
          <w:spacing w:val="-2"/>
          <w:sz w:val="18"/>
        </w:rPr>
        <w:t>@Test</w:t>
      </w:r>
    </w:p>
    <w:p w14:paraId="00337658" w14:textId="77777777" w:rsidR="003D76C2" w:rsidRDefault="00000000">
      <w:pPr>
        <w:spacing w:before="76"/>
        <w:ind w:left="1709"/>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getAllNotes</w:t>
      </w:r>
      <w:proofErr w:type="spellEnd"/>
      <w:r>
        <w:rPr>
          <w:rFonts w:ascii="Courier New"/>
          <w:sz w:val="18"/>
        </w:rPr>
        <w:t>()</w:t>
      </w:r>
      <w:r>
        <w:rPr>
          <w:rFonts w:ascii="Courier New"/>
          <w:spacing w:val="-8"/>
          <w:sz w:val="18"/>
        </w:rPr>
        <w:t xml:space="preserve"> </w:t>
      </w:r>
      <w:r>
        <w:rPr>
          <w:rFonts w:ascii="Courier New"/>
          <w:spacing w:val="-10"/>
          <w:sz w:val="18"/>
        </w:rPr>
        <w:t>{</w:t>
      </w:r>
    </w:p>
    <w:p w14:paraId="514FCAF6" w14:textId="77777777" w:rsidR="003D76C2" w:rsidRDefault="00000000">
      <w:pPr>
        <w:spacing w:before="76"/>
        <w:ind w:left="2141"/>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notes</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mock(</w:t>
      </w:r>
      <w:proofErr w:type="spellStart"/>
      <w:r>
        <w:rPr>
          <w:rFonts w:ascii="Courier New"/>
          <w:spacing w:val="-2"/>
          <w:sz w:val="18"/>
        </w:rPr>
        <w:t>LiveData</w:t>
      </w:r>
      <w:proofErr w:type="spellEnd"/>
      <w:r>
        <w:rPr>
          <w:rFonts w:ascii="Courier New"/>
          <w:spacing w:val="-2"/>
          <w:sz w:val="18"/>
        </w:rPr>
        <w:t>::class.java)</w:t>
      </w:r>
    </w:p>
    <w:p w14:paraId="7D2A13A9" w14:textId="77777777" w:rsidR="003D76C2" w:rsidRDefault="00000000">
      <w:pPr>
        <w:spacing w:before="79" w:line="235" w:lineRule="auto"/>
        <w:ind w:left="2357" w:right="1098" w:hanging="217"/>
        <w:rPr>
          <w:rFonts w:ascii="Courier New"/>
          <w:b/>
          <w:sz w:val="18"/>
        </w:rPr>
      </w:pPr>
      <w:r>
        <w:rPr>
          <w:rFonts w:ascii="Courier New"/>
          <w:b/>
          <w:sz w:val="18"/>
        </w:rPr>
        <w:t>'when'(</w:t>
      </w:r>
      <w:proofErr w:type="spellStart"/>
      <w:r>
        <w:rPr>
          <w:rFonts w:ascii="Courier New"/>
          <w:b/>
          <w:sz w:val="18"/>
        </w:rPr>
        <w:t>noteDao.loadNotes</w:t>
      </w:r>
      <w:proofErr w:type="spellEnd"/>
      <w:r>
        <w:rPr>
          <w:rFonts w:ascii="Courier New"/>
          <w:b/>
          <w:sz w:val="18"/>
        </w:rPr>
        <w:t>()).</w:t>
      </w:r>
      <w:proofErr w:type="spellStart"/>
      <w:r>
        <w:rPr>
          <w:rFonts w:ascii="Courier New"/>
          <w:b/>
          <w:sz w:val="18"/>
        </w:rPr>
        <w:t>thenReturn</w:t>
      </w:r>
      <w:proofErr w:type="spellEnd"/>
      <w:r>
        <w:rPr>
          <w:rFonts w:ascii="Courier New"/>
          <w:b/>
          <w:sz w:val="18"/>
        </w:rPr>
        <w:t>(notes</w:t>
      </w:r>
      <w:r>
        <w:rPr>
          <w:rFonts w:ascii="Courier New"/>
          <w:b/>
          <w:spacing w:val="-29"/>
          <w:sz w:val="18"/>
        </w:rPr>
        <w:t xml:space="preserve"> </w:t>
      </w:r>
      <w:r>
        <w:rPr>
          <w:rFonts w:ascii="Courier New"/>
          <w:b/>
          <w:sz w:val="18"/>
        </w:rPr>
        <w:t xml:space="preserve">as </w:t>
      </w:r>
      <w:proofErr w:type="spellStart"/>
      <w:r>
        <w:rPr>
          <w:rFonts w:ascii="Courier New"/>
          <w:b/>
          <w:spacing w:val="-2"/>
          <w:sz w:val="18"/>
        </w:rPr>
        <w:t>LiveData</w:t>
      </w:r>
      <w:proofErr w:type="spellEnd"/>
      <w:r>
        <w:rPr>
          <w:rFonts w:ascii="Courier New"/>
          <w:b/>
          <w:spacing w:val="-2"/>
          <w:sz w:val="18"/>
        </w:rPr>
        <w:t>&lt;List&lt;Note&gt;&gt;)</w:t>
      </w:r>
    </w:p>
    <w:p w14:paraId="52412FE2" w14:textId="77777777" w:rsidR="003D76C2" w:rsidRDefault="003D76C2">
      <w:pPr>
        <w:pStyle w:val="BodyText"/>
        <w:spacing w:before="3"/>
        <w:rPr>
          <w:rFonts w:ascii="Courier New"/>
          <w:b/>
          <w:sz w:val="26"/>
        </w:rPr>
      </w:pPr>
    </w:p>
    <w:p w14:paraId="29D6C3C0" w14:textId="77777777" w:rsidR="003D76C2" w:rsidRDefault="00000000">
      <w:pPr>
        <w:ind w:left="2141"/>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noteRepository.getAllNotes</w:t>
      </w:r>
      <w:proofErr w:type="spellEnd"/>
      <w:r>
        <w:rPr>
          <w:rFonts w:ascii="Courier New"/>
          <w:spacing w:val="-2"/>
          <w:sz w:val="18"/>
        </w:rPr>
        <w:t>()</w:t>
      </w:r>
    </w:p>
    <w:p w14:paraId="2F205DA4" w14:textId="77777777" w:rsidR="003D76C2" w:rsidRDefault="003D76C2">
      <w:pPr>
        <w:pStyle w:val="BodyText"/>
        <w:spacing w:before="7"/>
        <w:rPr>
          <w:rFonts w:ascii="Courier New"/>
          <w:sz w:val="22"/>
        </w:rPr>
      </w:pPr>
    </w:p>
    <w:p w14:paraId="07B51B99" w14:textId="77777777" w:rsidR="003D76C2" w:rsidRDefault="00000000">
      <w:pPr>
        <w:spacing w:before="100"/>
        <w:ind w:left="2141"/>
        <w:rPr>
          <w:rFonts w:ascii="Courier New"/>
          <w:sz w:val="18"/>
        </w:rPr>
      </w:pPr>
      <w:proofErr w:type="spellStart"/>
      <w:r>
        <w:rPr>
          <w:rFonts w:ascii="Courier New"/>
          <w:sz w:val="18"/>
        </w:rPr>
        <w:t>assertEquals</w:t>
      </w:r>
      <w:proofErr w:type="spellEnd"/>
      <w:r>
        <w:rPr>
          <w:rFonts w:ascii="Courier New"/>
          <w:sz w:val="18"/>
        </w:rPr>
        <w:t>(notes,</w:t>
      </w:r>
      <w:r>
        <w:rPr>
          <w:rFonts w:ascii="Courier New"/>
          <w:spacing w:val="-19"/>
          <w:sz w:val="18"/>
        </w:rPr>
        <w:t xml:space="preserve"> </w:t>
      </w:r>
      <w:r>
        <w:rPr>
          <w:rFonts w:ascii="Courier New"/>
          <w:spacing w:val="-2"/>
          <w:sz w:val="18"/>
        </w:rPr>
        <w:t>result)</w:t>
      </w:r>
    </w:p>
    <w:p w14:paraId="49F066D7" w14:textId="77777777" w:rsidR="003D76C2" w:rsidRDefault="00000000">
      <w:pPr>
        <w:spacing w:before="76"/>
        <w:ind w:left="1709"/>
        <w:rPr>
          <w:rFonts w:ascii="Courier New"/>
          <w:sz w:val="18"/>
        </w:rPr>
      </w:pPr>
      <w:r>
        <w:rPr>
          <w:rFonts w:ascii="Courier New"/>
          <w:sz w:val="18"/>
        </w:rPr>
        <w:t>}</w:t>
      </w:r>
    </w:p>
    <w:p w14:paraId="26A63108" w14:textId="77777777" w:rsidR="003D76C2" w:rsidRDefault="003D76C2">
      <w:pPr>
        <w:pStyle w:val="BodyText"/>
        <w:spacing w:before="6"/>
        <w:rPr>
          <w:rFonts w:ascii="Courier New"/>
          <w:sz w:val="22"/>
        </w:rPr>
      </w:pPr>
    </w:p>
    <w:p w14:paraId="50B3BB19" w14:textId="77777777" w:rsidR="003D76C2" w:rsidRDefault="00000000">
      <w:pPr>
        <w:spacing w:before="101"/>
        <w:ind w:left="1709"/>
        <w:rPr>
          <w:rFonts w:ascii="Courier New"/>
          <w:sz w:val="18"/>
        </w:rPr>
      </w:pPr>
      <w:r>
        <w:rPr>
          <w:rFonts w:ascii="Courier New"/>
          <w:spacing w:val="-2"/>
          <w:sz w:val="18"/>
        </w:rPr>
        <w:t>@Test</w:t>
      </w:r>
    </w:p>
    <w:p w14:paraId="1A1D9AF5" w14:textId="77777777" w:rsidR="003D76C2" w:rsidRDefault="00000000">
      <w:pPr>
        <w:spacing w:before="76"/>
        <w:ind w:left="1709"/>
        <w:rPr>
          <w:rFonts w:ascii="Courier New"/>
          <w:sz w:val="18"/>
        </w:rPr>
      </w:pPr>
      <w:r>
        <w:rPr>
          <w:rFonts w:ascii="Courier New"/>
          <w:sz w:val="18"/>
        </w:rPr>
        <w:t>fun</w:t>
      </w:r>
      <w:r>
        <w:rPr>
          <w:rFonts w:ascii="Courier New"/>
          <w:spacing w:val="-9"/>
          <w:sz w:val="18"/>
        </w:rPr>
        <w:t xml:space="preserve"> </w:t>
      </w:r>
      <w:proofErr w:type="spellStart"/>
      <w:r>
        <w:rPr>
          <w:rFonts w:ascii="Courier New"/>
          <w:sz w:val="18"/>
        </w:rPr>
        <w:t>getNoteCount</w:t>
      </w:r>
      <w:proofErr w:type="spellEnd"/>
      <w:r>
        <w:rPr>
          <w:rFonts w:ascii="Courier New"/>
          <w:sz w:val="18"/>
        </w:rPr>
        <w:t>()</w:t>
      </w:r>
      <w:r>
        <w:rPr>
          <w:rFonts w:ascii="Courier New"/>
          <w:spacing w:val="-8"/>
          <w:sz w:val="18"/>
        </w:rPr>
        <w:t xml:space="preserve"> </w:t>
      </w:r>
      <w:r>
        <w:rPr>
          <w:rFonts w:ascii="Courier New"/>
          <w:spacing w:val="-10"/>
          <w:sz w:val="18"/>
        </w:rPr>
        <w:t>{</w:t>
      </w:r>
    </w:p>
    <w:p w14:paraId="7CCE598E" w14:textId="77777777" w:rsidR="003D76C2" w:rsidRDefault="00000000">
      <w:pPr>
        <w:spacing w:before="76"/>
        <w:ind w:left="2141"/>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count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mock(</w:t>
      </w:r>
      <w:proofErr w:type="spellStart"/>
      <w:r>
        <w:rPr>
          <w:rFonts w:ascii="Courier New"/>
          <w:spacing w:val="-2"/>
          <w:sz w:val="18"/>
        </w:rPr>
        <w:t>LiveData</w:t>
      </w:r>
      <w:proofErr w:type="spellEnd"/>
      <w:r>
        <w:rPr>
          <w:rFonts w:ascii="Courier New"/>
          <w:spacing w:val="-2"/>
          <w:sz w:val="18"/>
        </w:rPr>
        <w:t>::class.java)</w:t>
      </w:r>
    </w:p>
    <w:p w14:paraId="134E9167" w14:textId="77777777" w:rsidR="003D76C2" w:rsidRDefault="003D76C2">
      <w:pPr>
        <w:rPr>
          <w:rFonts w:ascii="Courier New"/>
          <w:sz w:val="18"/>
        </w:rPr>
        <w:sectPr w:rsidR="003D76C2">
          <w:pgSz w:w="10800" w:h="13320"/>
          <w:pgMar w:top="1120" w:right="920" w:bottom="280" w:left="940" w:header="695" w:footer="0" w:gutter="0"/>
          <w:cols w:space="720"/>
        </w:sectPr>
      </w:pPr>
    </w:p>
    <w:p w14:paraId="482CD6C9" w14:textId="77777777" w:rsidR="003D76C2" w:rsidRDefault="003D76C2">
      <w:pPr>
        <w:pStyle w:val="BodyText"/>
        <w:rPr>
          <w:rFonts w:ascii="Courier New"/>
          <w:sz w:val="6"/>
        </w:rPr>
      </w:pPr>
    </w:p>
    <w:p w14:paraId="7B38C9F6"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2FF6056B" wp14:editId="0C3AA6FA">
                <wp:extent cx="5074920" cy="1376680"/>
                <wp:effectExtent l="0" t="0" r="5080" b="0"/>
                <wp:docPr id="748" name="docshapegroup8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6680"/>
                          <a:chOff x="0" y="0"/>
                          <a:chExt cx="7992" cy="2168"/>
                        </a:xfrm>
                      </wpg:grpSpPr>
                      <wps:wsp>
                        <wps:cNvPr id="749" name="docshape805"/>
                        <wps:cNvSpPr>
                          <a:spLocks/>
                        </wps:cNvSpPr>
                        <wps:spPr bwMode="auto">
                          <a:xfrm>
                            <a:off x="0" y="10"/>
                            <a:ext cx="7992" cy="214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0" name="docshape806"/>
                        <wps:cNvSpPr>
                          <a:spLocks/>
                        </wps:cNvSpPr>
                        <wps:spPr bwMode="auto">
                          <a:xfrm>
                            <a:off x="0" y="0"/>
                            <a:ext cx="7992" cy="2168"/>
                          </a:xfrm>
                          <a:custGeom>
                            <a:avLst/>
                            <a:gdLst>
                              <a:gd name="T0" fmla="*/ 7992 w 7992"/>
                              <a:gd name="T1" fmla="*/ 2148 h 2168"/>
                              <a:gd name="T2" fmla="*/ 0 w 7992"/>
                              <a:gd name="T3" fmla="*/ 2148 h 2168"/>
                              <a:gd name="T4" fmla="*/ 0 w 7992"/>
                              <a:gd name="T5" fmla="*/ 2168 h 2168"/>
                              <a:gd name="T6" fmla="*/ 7992 w 7992"/>
                              <a:gd name="T7" fmla="*/ 2168 h 2168"/>
                              <a:gd name="T8" fmla="*/ 7992 w 7992"/>
                              <a:gd name="T9" fmla="*/ 2148 h 2168"/>
                              <a:gd name="T10" fmla="*/ 7992 w 7992"/>
                              <a:gd name="T11" fmla="*/ 0 h 2168"/>
                              <a:gd name="T12" fmla="*/ 0 w 7992"/>
                              <a:gd name="T13" fmla="*/ 0 h 2168"/>
                              <a:gd name="T14" fmla="*/ 0 w 7992"/>
                              <a:gd name="T15" fmla="*/ 20 h 2168"/>
                              <a:gd name="T16" fmla="*/ 7992 w 7992"/>
                              <a:gd name="T17" fmla="*/ 20 h 2168"/>
                              <a:gd name="T18" fmla="*/ 7992 w 7992"/>
                              <a:gd name="T19" fmla="*/ 0 h 2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168">
                                <a:moveTo>
                                  <a:pt x="7992" y="2148"/>
                                </a:moveTo>
                                <a:lnTo>
                                  <a:pt x="0" y="2148"/>
                                </a:lnTo>
                                <a:lnTo>
                                  <a:pt x="0" y="2168"/>
                                </a:lnTo>
                                <a:lnTo>
                                  <a:pt x="7992" y="2168"/>
                                </a:lnTo>
                                <a:lnTo>
                                  <a:pt x="7992" y="214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1" name="docshape807"/>
                        <wps:cNvSpPr txBox="1">
                          <a:spLocks/>
                        </wps:cNvSpPr>
                        <wps:spPr bwMode="auto">
                          <a:xfrm>
                            <a:off x="0" y="20"/>
                            <a:ext cx="7992" cy="2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E7962" w14:textId="77777777" w:rsidR="003D76C2" w:rsidRDefault="00000000">
                              <w:pPr>
                                <w:spacing w:before="47" w:line="235" w:lineRule="auto"/>
                                <w:ind w:left="1533" w:right="686" w:hanging="216"/>
                                <w:rPr>
                                  <w:rFonts w:ascii="Courier New"/>
                                  <w:b/>
                                  <w:sz w:val="18"/>
                                </w:rPr>
                              </w:pPr>
                              <w:r>
                                <w:rPr>
                                  <w:rFonts w:ascii="Courier New"/>
                                  <w:b/>
                                  <w:sz w:val="18"/>
                                </w:rPr>
                                <w:t>'when'(</w:t>
                              </w:r>
                              <w:proofErr w:type="spellStart"/>
                              <w:r>
                                <w:rPr>
                                  <w:rFonts w:ascii="Courier New"/>
                                  <w:b/>
                                  <w:sz w:val="18"/>
                                </w:rPr>
                                <w:t>noteDao.loadNoteCount</w:t>
                              </w:r>
                              <w:proofErr w:type="spellEnd"/>
                              <w:r>
                                <w:rPr>
                                  <w:rFonts w:ascii="Courier New"/>
                                  <w:b/>
                                  <w:sz w:val="18"/>
                                </w:rPr>
                                <w:t>()).</w:t>
                              </w:r>
                              <w:proofErr w:type="spellStart"/>
                              <w:r>
                                <w:rPr>
                                  <w:rFonts w:ascii="Courier New"/>
                                  <w:b/>
                                  <w:sz w:val="18"/>
                                </w:rPr>
                                <w:t>thenReturn</w:t>
                              </w:r>
                              <w:proofErr w:type="spellEnd"/>
                              <w:r>
                                <w:rPr>
                                  <w:rFonts w:ascii="Courier New"/>
                                  <w:b/>
                                  <w:sz w:val="18"/>
                                </w:rPr>
                                <w:t>(count</w:t>
                              </w:r>
                              <w:r>
                                <w:rPr>
                                  <w:rFonts w:ascii="Courier New"/>
                                  <w:b/>
                                  <w:spacing w:val="-29"/>
                                  <w:sz w:val="18"/>
                                </w:rPr>
                                <w:t xml:space="preserve"> </w:t>
                              </w:r>
                              <w:r>
                                <w:rPr>
                                  <w:rFonts w:ascii="Courier New"/>
                                  <w:b/>
                                  <w:sz w:val="18"/>
                                </w:rPr>
                                <w:t xml:space="preserve">as </w:t>
                              </w:r>
                              <w:proofErr w:type="spellStart"/>
                              <w:r>
                                <w:rPr>
                                  <w:rFonts w:ascii="Courier New"/>
                                  <w:b/>
                                  <w:spacing w:val="-2"/>
                                  <w:sz w:val="18"/>
                                </w:rPr>
                                <w:t>LiveData</w:t>
                              </w:r>
                              <w:proofErr w:type="spellEnd"/>
                              <w:r>
                                <w:rPr>
                                  <w:rFonts w:ascii="Courier New"/>
                                  <w:b/>
                                  <w:spacing w:val="-2"/>
                                  <w:sz w:val="18"/>
                                </w:rPr>
                                <w:t>&lt;Int&gt;)</w:t>
                              </w:r>
                            </w:p>
                            <w:p w14:paraId="03A36E7C" w14:textId="77777777" w:rsidR="003D76C2" w:rsidRDefault="003D76C2">
                              <w:pPr>
                                <w:spacing w:before="2"/>
                                <w:rPr>
                                  <w:rFonts w:ascii="Courier New"/>
                                  <w:b/>
                                  <w:sz w:val="26"/>
                                </w:rPr>
                              </w:pPr>
                            </w:p>
                            <w:p w14:paraId="2FD24245" w14:textId="77777777" w:rsidR="003D76C2" w:rsidRDefault="00000000">
                              <w:pPr>
                                <w:spacing w:before="1"/>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noteRepository.getNoteCount</w:t>
                              </w:r>
                              <w:proofErr w:type="spellEnd"/>
                              <w:r>
                                <w:rPr>
                                  <w:rFonts w:ascii="Courier New"/>
                                  <w:spacing w:val="-2"/>
                                  <w:sz w:val="18"/>
                                </w:rPr>
                                <w:t>()</w:t>
                              </w:r>
                            </w:p>
                            <w:p w14:paraId="304525E3" w14:textId="77777777" w:rsidR="003D76C2" w:rsidRDefault="003D76C2">
                              <w:pPr>
                                <w:rPr>
                                  <w:rFonts w:ascii="Courier New"/>
                                  <w:sz w:val="20"/>
                                </w:rPr>
                              </w:pPr>
                            </w:p>
                            <w:p w14:paraId="67CB409E"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(count,</w:t>
                              </w:r>
                              <w:r>
                                <w:rPr>
                                  <w:rFonts w:ascii="Courier New"/>
                                  <w:spacing w:val="-19"/>
                                  <w:sz w:val="18"/>
                                </w:rPr>
                                <w:t xml:space="preserve"> </w:t>
                              </w:r>
                              <w:r>
                                <w:rPr>
                                  <w:rFonts w:ascii="Courier New"/>
                                  <w:spacing w:val="-2"/>
                                  <w:sz w:val="18"/>
                                </w:rPr>
                                <w:t>result)</w:t>
                              </w:r>
                            </w:p>
                            <w:p w14:paraId="7B7ACE5A" w14:textId="77777777" w:rsidR="003D76C2" w:rsidRDefault="00000000">
                              <w:pPr>
                                <w:spacing w:before="76"/>
                                <w:ind w:left="885"/>
                                <w:rPr>
                                  <w:rFonts w:ascii="Courier New"/>
                                  <w:sz w:val="18"/>
                                </w:rPr>
                              </w:pPr>
                              <w:r>
                                <w:rPr>
                                  <w:rFonts w:ascii="Courier New"/>
                                  <w:sz w:val="18"/>
                                </w:rPr>
                                <w:t>}</w:t>
                              </w:r>
                            </w:p>
                            <w:p w14:paraId="314B548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FF6056B" id="docshapegroup804" o:spid="_x0000_s1700" style="width:399.6pt;height:108.4pt;mso-position-horizontal-relative:char;mso-position-vertical-relative:line" coordsize="7992,21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">
                <v:rect id="docshape805" o:spid="_x0000_s1701" style="position:absolute;top:10;width:7992;height:2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" fillcolor="#f6f6f6" stroked="f">
                  <v:path arrowok="t"/>
                </v:rect>
                <v:shape id="docshape806" o:spid="_x0000_s1702" style="position:absolute;width:7992;height:2168;visibility:visible;mso-wrap-style:square;v-text-anchor:top" coordsize="7992,21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" path="m7992,2148l,2148r,20l7992,2168r,-20xm7992,l,,,20r7992,l7992,xe" fillcolor="#dadada" stroked="f">
                  <v:path arrowok="t" o:connecttype="custom" o:connectlocs="7992,2148;0,2148;0,2168;7992,2168;7992,2148;7992,0;0,0;0,20;7992,20;7992,0" o:connectangles="0,0,0,0,0,0,0,0,0,0"/>
                </v:shape>
                <v:shape id="docshape807" o:spid="_x0000_s1703" type="#_x0000_t202" style="position:absolute;top:20;width:7992;height:2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" filled="f" stroked="f">
                  <v:path arrowok="t"/>
                  <v:textbox inset="0,0,0,0">
                    <w:txbxContent>
                      <w:p w14:paraId="3D9E7962" w14:textId="77777777" w:rsidR="003D76C2" w:rsidRDefault="00000000">
                        <w:pPr>
                          <w:spacing w:before="47" w:line="235" w:lineRule="auto"/>
                          <w:ind w:left="1533" w:right="686" w:hanging="216"/>
                          <w:rPr>
                            <w:rFonts w:ascii="Courier New"/>
                            <w:b/>
                            <w:sz w:val="18"/>
                          </w:rPr>
                        </w:pPr>
                        <w:r>
                          <w:rPr>
                            <w:rFonts w:ascii="Courier New"/>
                            <w:b/>
                            <w:sz w:val="18"/>
                          </w:rPr>
                          <w:t>'when'(</w:t>
                        </w:r>
                        <w:proofErr w:type="spellStart"/>
                        <w:r>
                          <w:rPr>
                            <w:rFonts w:ascii="Courier New"/>
                            <w:b/>
                            <w:sz w:val="18"/>
                          </w:rPr>
                          <w:t>noteDao.loadNoteCount</w:t>
                        </w:r>
                        <w:proofErr w:type="spellEnd"/>
                        <w:r>
                          <w:rPr>
                            <w:rFonts w:ascii="Courier New"/>
                            <w:b/>
                            <w:sz w:val="18"/>
                          </w:rPr>
                          <w:t>()).</w:t>
                        </w:r>
                        <w:proofErr w:type="spellStart"/>
                        <w:r>
                          <w:rPr>
                            <w:rFonts w:ascii="Courier New"/>
                            <w:b/>
                            <w:sz w:val="18"/>
                          </w:rPr>
                          <w:t>thenReturn</w:t>
                        </w:r>
                        <w:proofErr w:type="spellEnd"/>
                        <w:r>
                          <w:rPr>
                            <w:rFonts w:ascii="Courier New"/>
                            <w:b/>
                            <w:sz w:val="18"/>
                          </w:rPr>
                          <w:t>(count</w:t>
                        </w:r>
                        <w:r>
                          <w:rPr>
                            <w:rFonts w:ascii="Courier New"/>
                            <w:b/>
                            <w:spacing w:val="-29"/>
                            <w:sz w:val="18"/>
                          </w:rPr>
                          <w:t xml:space="preserve"> </w:t>
                        </w:r>
                        <w:r>
                          <w:rPr>
                            <w:rFonts w:ascii="Courier New"/>
                            <w:b/>
                            <w:sz w:val="18"/>
                          </w:rPr>
                          <w:t xml:space="preserve">as </w:t>
                        </w:r>
                        <w:proofErr w:type="spellStart"/>
                        <w:r>
                          <w:rPr>
                            <w:rFonts w:ascii="Courier New"/>
                            <w:b/>
                            <w:spacing w:val="-2"/>
                            <w:sz w:val="18"/>
                          </w:rPr>
                          <w:t>LiveData</w:t>
                        </w:r>
                        <w:proofErr w:type="spellEnd"/>
                        <w:r>
                          <w:rPr>
                            <w:rFonts w:ascii="Courier New"/>
                            <w:b/>
                            <w:spacing w:val="-2"/>
                            <w:sz w:val="18"/>
                          </w:rPr>
                          <w:t>&lt;Int&gt;)</w:t>
                        </w:r>
                      </w:p>
                      <w:p w14:paraId="03A36E7C" w14:textId="77777777" w:rsidR="003D76C2" w:rsidRDefault="003D76C2">
                        <w:pPr>
                          <w:spacing w:before="2"/>
                          <w:rPr>
                            <w:rFonts w:ascii="Courier New"/>
                            <w:b/>
                            <w:sz w:val="26"/>
                          </w:rPr>
                        </w:pPr>
                      </w:p>
                      <w:p w14:paraId="2FD24245" w14:textId="77777777" w:rsidR="003D76C2" w:rsidRDefault="00000000">
                        <w:pPr>
                          <w:spacing w:before="1"/>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noteRepository.getNoteCount</w:t>
                        </w:r>
                        <w:proofErr w:type="spellEnd"/>
                        <w:r>
                          <w:rPr>
                            <w:rFonts w:ascii="Courier New"/>
                            <w:spacing w:val="-2"/>
                            <w:sz w:val="18"/>
                          </w:rPr>
                          <w:t>()</w:t>
                        </w:r>
                      </w:p>
                      <w:p w14:paraId="304525E3" w14:textId="77777777" w:rsidR="003D76C2" w:rsidRDefault="003D76C2">
                        <w:pPr>
                          <w:rPr>
                            <w:rFonts w:ascii="Courier New"/>
                            <w:sz w:val="20"/>
                          </w:rPr>
                        </w:pPr>
                      </w:p>
                      <w:p w14:paraId="67CB409E"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(count,</w:t>
                        </w:r>
                        <w:r>
                          <w:rPr>
                            <w:rFonts w:ascii="Courier New"/>
                            <w:spacing w:val="-19"/>
                            <w:sz w:val="18"/>
                          </w:rPr>
                          <w:t xml:space="preserve"> </w:t>
                        </w:r>
                        <w:r>
                          <w:rPr>
                            <w:rFonts w:ascii="Courier New"/>
                            <w:spacing w:val="-2"/>
                            <w:sz w:val="18"/>
                          </w:rPr>
                          <w:t>result)</w:t>
                        </w:r>
                      </w:p>
                      <w:p w14:paraId="7B7ACE5A" w14:textId="77777777" w:rsidR="003D76C2" w:rsidRDefault="00000000">
                        <w:pPr>
                          <w:spacing w:before="76"/>
                          <w:ind w:left="885"/>
                          <w:rPr>
                            <w:rFonts w:ascii="Courier New"/>
                            <w:sz w:val="18"/>
                          </w:rPr>
                        </w:pPr>
                        <w:r>
                          <w:rPr>
                            <w:rFonts w:ascii="Courier New"/>
                            <w:sz w:val="18"/>
                          </w:rPr>
                          <w:t>}</w:t>
                        </w:r>
                      </w:p>
                      <w:p w14:paraId="314B548C"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CA8E69D" w14:textId="77777777" w:rsidR="003D76C2" w:rsidRDefault="00000000">
      <w:pPr>
        <w:pStyle w:val="BodyText"/>
        <w:spacing w:before="40" w:line="242" w:lineRule="auto"/>
        <w:ind w:left="554" w:right="1001"/>
      </w:pPr>
      <w:r>
        <w:t>With</w:t>
      </w:r>
      <w:r>
        <w:rPr>
          <w:spacing w:val="-1"/>
        </w:rPr>
        <w:t xml:space="preserve"> </w:t>
      </w:r>
      <w:r>
        <w:t>Mockito,</w:t>
      </w:r>
      <w:r>
        <w:rPr>
          <w:spacing w:val="-1"/>
        </w:rPr>
        <w:t xml:space="preserve"> </w:t>
      </w:r>
      <w:r>
        <w:t>we</w:t>
      </w:r>
      <w:r>
        <w:rPr>
          <w:spacing w:val="-1"/>
        </w:rPr>
        <w:t xml:space="preserve"> </w:t>
      </w:r>
      <w:r>
        <w:t>were</w:t>
      </w:r>
      <w:r>
        <w:rPr>
          <w:spacing w:val="-1"/>
        </w:rPr>
        <w:t xml:space="preserve"> </w:t>
      </w:r>
      <w:r>
        <w:t>able</w:t>
      </w:r>
      <w:r>
        <w:rPr>
          <w:spacing w:val="-2"/>
        </w:rPr>
        <w:t xml:space="preserve"> </w:t>
      </w:r>
      <w:r>
        <w:t>to</w:t>
      </w:r>
      <w:r>
        <w:rPr>
          <w:spacing w:val="-1"/>
        </w:rPr>
        <w:t xml:space="preserve"> </w:t>
      </w:r>
      <w:r>
        <w:t>inject</w:t>
      </w:r>
      <w:r>
        <w:rPr>
          <w:spacing w:val="-1"/>
        </w:rPr>
        <w:t xml:space="preserve"> </w:t>
      </w:r>
      <w:r>
        <w:t>mocks,</w:t>
      </w:r>
      <w:r>
        <w:rPr>
          <w:spacing w:val="-2"/>
        </w:rPr>
        <w:t xml:space="preserve"> </w:t>
      </w:r>
      <w:r>
        <w:t>which</w:t>
      </w:r>
      <w:r>
        <w:rPr>
          <w:spacing w:val="-1"/>
        </w:rPr>
        <w:t xml:space="preserve"> </w:t>
      </w:r>
      <w:r>
        <w:t>are</w:t>
      </w:r>
      <w:r>
        <w:rPr>
          <w:spacing w:val="-2"/>
        </w:rPr>
        <w:t xml:space="preserve"> </w:t>
      </w:r>
      <w:r>
        <w:t>not</w:t>
      </w:r>
      <w:r>
        <w:rPr>
          <w:spacing w:val="-1"/>
        </w:rPr>
        <w:t xml:space="preserve"> </w:t>
      </w:r>
      <w:r>
        <w:t>real</w:t>
      </w:r>
      <w:r>
        <w:rPr>
          <w:spacing w:val="-2"/>
        </w:rPr>
        <w:t xml:space="preserve"> </w:t>
      </w:r>
      <w:r>
        <w:t>instances</w:t>
      </w:r>
      <w:r>
        <w:rPr>
          <w:spacing w:val="-1"/>
        </w:rPr>
        <w:t xml:space="preserve"> </w:t>
      </w:r>
      <w:r>
        <w:t>of</w:t>
      </w:r>
      <w:r>
        <w:rPr>
          <w:spacing w:val="-1"/>
        </w:rPr>
        <w:t xml:space="preserve"> </w:t>
      </w:r>
      <w:r>
        <w:t xml:space="preserve">our </w:t>
      </w:r>
      <w:r>
        <w:rPr>
          <w:rFonts w:ascii="Courier New"/>
          <w:b/>
          <w:sz w:val="22"/>
        </w:rPr>
        <w:t>Executor</w:t>
      </w:r>
      <w:r>
        <w:rPr>
          <w:rFonts w:ascii="Courier New"/>
          <w:b/>
          <w:spacing w:val="-78"/>
          <w:sz w:val="22"/>
        </w:rPr>
        <w:t xml:space="preserve"> </w:t>
      </w:r>
      <w:r>
        <w:t xml:space="preserve">and </w:t>
      </w:r>
      <w:proofErr w:type="spellStart"/>
      <w:r>
        <w:rPr>
          <w:rFonts w:ascii="Courier New"/>
          <w:b/>
          <w:sz w:val="22"/>
        </w:rPr>
        <w:t>NoteDao</w:t>
      </w:r>
      <w:proofErr w:type="spellEnd"/>
      <w:r>
        <w:t xml:space="preserve">. Then, before each test, we instructed the mocks on how to behave. For testing the insert, we told our mock </w:t>
      </w:r>
      <w:r>
        <w:rPr>
          <w:rFonts w:ascii="Courier New"/>
          <w:b/>
          <w:sz w:val="22"/>
        </w:rPr>
        <w:t>Executor</w:t>
      </w:r>
      <w:r>
        <w:rPr>
          <w:rFonts w:ascii="Courier New"/>
          <w:b/>
          <w:spacing w:val="-76"/>
          <w:sz w:val="22"/>
        </w:rPr>
        <w:t xml:space="preserve"> </w:t>
      </w:r>
      <w:r>
        <w:t xml:space="preserve">to execute any task on the spot, thus avoiding a threading issue during testing. When testing the loading phase, we instructed the mock </w:t>
      </w:r>
      <w:proofErr w:type="spellStart"/>
      <w:r>
        <w:rPr>
          <w:rFonts w:ascii="Courier New"/>
          <w:b/>
          <w:sz w:val="22"/>
        </w:rPr>
        <w:t>NoteDao</w:t>
      </w:r>
      <w:proofErr w:type="spellEnd"/>
      <w:r>
        <w:rPr>
          <w:rFonts w:ascii="Courier New"/>
          <w:b/>
          <w:spacing w:val="-71"/>
          <w:sz w:val="22"/>
        </w:rPr>
        <w:t xml:space="preserve"> </w:t>
      </w:r>
      <w:r>
        <w:t xml:space="preserve">to return a mock </w:t>
      </w:r>
      <w:proofErr w:type="spellStart"/>
      <w:r>
        <w:rPr>
          <w:rFonts w:ascii="Courier New"/>
          <w:b/>
          <w:sz w:val="22"/>
        </w:rPr>
        <w:t>LiveData</w:t>
      </w:r>
      <w:proofErr w:type="spellEnd"/>
      <w:r>
        <w:t>.</w:t>
      </w:r>
      <w:r>
        <w:rPr>
          <w:spacing w:val="-3"/>
        </w:rPr>
        <w:t xml:space="preserve"> </w:t>
      </w:r>
      <w:r>
        <w:t>Then,</w:t>
      </w:r>
      <w:r>
        <w:rPr>
          <w:spacing w:val="-4"/>
        </w:rPr>
        <w:t xml:space="preserve"> </w:t>
      </w:r>
      <w:r>
        <w:t>we</w:t>
      </w:r>
      <w:r>
        <w:rPr>
          <w:spacing w:val="-3"/>
        </w:rPr>
        <w:t xml:space="preserve"> </w:t>
      </w:r>
      <w:r>
        <w:t>made</w:t>
      </w:r>
      <w:r>
        <w:rPr>
          <w:spacing w:val="-4"/>
        </w:rPr>
        <w:t xml:space="preserve"> </w:t>
      </w:r>
      <w:r>
        <w:t>sure</w:t>
      </w:r>
      <w:r>
        <w:rPr>
          <w:spacing w:val="-3"/>
        </w:rPr>
        <w:t xml:space="preserve"> </w:t>
      </w:r>
      <w:r>
        <w:t>that</w:t>
      </w:r>
      <w:r>
        <w:rPr>
          <w:spacing w:val="-3"/>
        </w:rPr>
        <w:t xml:space="preserve"> </w:t>
      </w:r>
      <w:r>
        <w:t>the</w:t>
      </w:r>
      <w:r>
        <w:rPr>
          <w:spacing w:val="-3"/>
        </w:rPr>
        <w:t xml:space="preserve"> </w:t>
      </w:r>
      <w:r>
        <w:t>result</w:t>
      </w:r>
      <w:r>
        <w:rPr>
          <w:spacing w:val="-4"/>
        </w:rPr>
        <w:t xml:space="preserve"> </w:t>
      </w:r>
      <w:r>
        <w:t>returned</w:t>
      </w:r>
      <w:r>
        <w:rPr>
          <w:spacing w:val="-4"/>
        </w:rPr>
        <w:t xml:space="preserve"> </w:t>
      </w:r>
      <w:r>
        <w:t>by</w:t>
      </w:r>
      <w:r>
        <w:rPr>
          <w:spacing w:val="-3"/>
        </w:rPr>
        <w:t xml:space="preserve"> </w:t>
      </w:r>
      <w:r>
        <w:t>our</w:t>
      </w:r>
      <w:r>
        <w:rPr>
          <w:spacing w:val="-3"/>
        </w:rPr>
        <w:t xml:space="preserve"> </w:t>
      </w:r>
      <w:r>
        <w:t>real</w:t>
      </w:r>
      <w:r>
        <w:rPr>
          <w:spacing w:val="-4"/>
        </w:rPr>
        <w:t xml:space="preserve"> </w:t>
      </w:r>
      <w:r>
        <w:t>repository (the target of the unit test should never be mocked) is the result returned</w:t>
      </w:r>
    </w:p>
    <w:p w14:paraId="06A405CE" w14:textId="77777777" w:rsidR="003D76C2" w:rsidRDefault="00000000">
      <w:pPr>
        <w:spacing w:before="4"/>
        <w:ind w:left="554"/>
        <w:rPr>
          <w:sz w:val="20"/>
        </w:rPr>
      </w:pPr>
      <w:r>
        <w:rPr>
          <w:sz w:val="20"/>
        </w:rPr>
        <w:t>by</w:t>
      </w:r>
      <w:r>
        <w:rPr>
          <w:spacing w:val="-1"/>
          <w:sz w:val="20"/>
        </w:rPr>
        <w:t xml:space="preserve"> </w:t>
      </w:r>
      <w:proofErr w:type="spellStart"/>
      <w:r>
        <w:rPr>
          <w:rFonts w:ascii="Courier New"/>
          <w:b/>
          <w:spacing w:val="-2"/>
        </w:rPr>
        <w:t>NoteDao</w:t>
      </w:r>
      <w:proofErr w:type="spellEnd"/>
      <w:r>
        <w:rPr>
          <w:spacing w:val="-2"/>
          <w:sz w:val="20"/>
        </w:rPr>
        <w:t>.</w:t>
      </w:r>
    </w:p>
    <w:p w14:paraId="5D7F7179" w14:textId="77777777" w:rsidR="003D76C2" w:rsidRDefault="00000000">
      <w:pPr>
        <w:pStyle w:val="BodyText"/>
        <w:spacing w:before="141"/>
        <w:ind w:left="554" w:right="1001"/>
      </w:pPr>
      <w:r>
        <w:t xml:space="preserve">Now, let's define our </w:t>
      </w:r>
      <w:proofErr w:type="spellStart"/>
      <w:r>
        <w:rPr>
          <w:rFonts w:ascii="Courier New"/>
          <w:b/>
          <w:sz w:val="22"/>
        </w:rPr>
        <w:t>ViewModels</w:t>
      </w:r>
      <w:proofErr w:type="spellEnd"/>
      <w:r>
        <w:t>. Here, we might have a problem. We don't instantiate</w:t>
      </w:r>
      <w:r>
        <w:rPr>
          <w:spacing w:val="-7"/>
        </w:rPr>
        <w:t xml:space="preserve"> </w:t>
      </w:r>
      <w:proofErr w:type="spellStart"/>
      <w:r>
        <w:rPr>
          <w:rFonts w:ascii="Courier New"/>
          <w:b/>
          <w:sz w:val="22"/>
        </w:rPr>
        <w:t>ViewModels</w:t>
      </w:r>
      <w:proofErr w:type="spellEnd"/>
      <w:r>
        <w:rPr>
          <w:rFonts w:ascii="Courier New"/>
          <w:b/>
          <w:spacing w:val="-80"/>
          <w:sz w:val="22"/>
        </w:rPr>
        <w:t xml:space="preserve"> </w:t>
      </w:r>
      <w:r>
        <w:t>ourselves,</w:t>
      </w:r>
      <w:r>
        <w:rPr>
          <w:spacing w:val="-4"/>
        </w:rPr>
        <w:t xml:space="preserve"> </w:t>
      </w:r>
      <w:r>
        <w:t>which</w:t>
      </w:r>
      <w:r>
        <w:rPr>
          <w:spacing w:val="-4"/>
        </w:rPr>
        <w:t xml:space="preserve"> </w:t>
      </w:r>
      <w:r>
        <w:t>means</w:t>
      </w:r>
      <w:r>
        <w:rPr>
          <w:spacing w:val="-4"/>
        </w:rPr>
        <w:t xml:space="preserve"> </w:t>
      </w:r>
      <w:r>
        <w:t>it's</w:t>
      </w:r>
      <w:r>
        <w:rPr>
          <w:spacing w:val="-4"/>
        </w:rPr>
        <w:t xml:space="preserve"> </w:t>
      </w:r>
      <w:r>
        <w:t>going</w:t>
      </w:r>
      <w:r>
        <w:rPr>
          <w:spacing w:val="-4"/>
        </w:rPr>
        <w:t xml:space="preserve"> </w:t>
      </w:r>
      <w:r>
        <w:t>to</w:t>
      </w:r>
      <w:r>
        <w:rPr>
          <w:spacing w:val="-4"/>
        </w:rPr>
        <w:t xml:space="preserve"> </w:t>
      </w:r>
      <w:r>
        <w:t>be</w:t>
      </w:r>
      <w:r>
        <w:rPr>
          <w:spacing w:val="-4"/>
        </w:rPr>
        <w:t xml:space="preserve"> </w:t>
      </w:r>
      <w:r>
        <w:t>a</w:t>
      </w:r>
      <w:r>
        <w:rPr>
          <w:spacing w:val="-4"/>
        </w:rPr>
        <w:t xml:space="preserve"> </w:t>
      </w:r>
      <w:r>
        <w:t>little</w:t>
      </w:r>
      <w:r>
        <w:rPr>
          <w:spacing w:val="-4"/>
        </w:rPr>
        <w:t xml:space="preserve"> </w:t>
      </w:r>
      <w:r>
        <w:t xml:space="preserve">harder to pass our instance of the repository into </w:t>
      </w:r>
      <w:proofErr w:type="spellStart"/>
      <w:r>
        <w:rPr>
          <w:rFonts w:ascii="Courier New"/>
          <w:b/>
          <w:sz w:val="22"/>
        </w:rPr>
        <w:t>ViewModel</w:t>
      </w:r>
      <w:proofErr w:type="spellEnd"/>
      <w:r>
        <w:t xml:space="preserve">. Luckily, we have two alternatives in our case. The first is to define the repository in the constructor and use a </w:t>
      </w:r>
      <w:r>
        <w:rPr>
          <w:rFonts w:ascii="Courier New"/>
          <w:b/>
          <w:sz w:val="22"/>
        </w:rPr>
        <w:t>Factory</w:t>
      </w:r>
      <w:r>
        <w:rPr>
          <w:rFonts w:ascii="Courier New"/>
          <w:b/>
          <w:spacing w:val="-71"/>
          <w:sz w:val="22"/>
        </w:rPr>
        <w:t xml:space="preserve"> </w:t>
      </w:r>
      <w:r>
        <w:t xml:space="preserve">to pass the instance. The second is to use a specialized subclass of the </w:t>
      </w:r>
      <w:proofErr w:type="spellStart"/>
      <w:r>
        <w:rPr>
          <w:rFonts w:ascii="Courier New"/>
          <w:b/>
          <w:sz w:val="22"/>
        </w:rPr>
        <w:t>ViewModel</w:t>
      </w:r>
      <w:proofErr w:type="spellEnd"/>
      <w:r>
        <w:rPr>
          <w:rFonts w:ascii="Courier New"/>
          <w:b/>
          <w:spacing w:val="-73"/>
          <w:sz w:val="22"/>
        </w:rPr>
        <w:t xml:space="preserve"> </w:t>
      </w:r>
      <w:r>
        <w:t xml:space="preserve">class, called </w:t>
      </w:r>
      <w:proofErr w:type="spellStart"/>
      <w:r>
        <w:rPr>
          <w:rFonts w:ascii="Courier New"/>
          <w:b/>
          <w:sz w:val="22"/>
        </w:rPr>
        <w:t>AndroidViewModel</w:t>
      </w:r>
      <w:proofErr w:type="spellEnd"/>
      <w:r>
        <w:t xml:space="preserve">, that contains the </w:t>
      </w:r>
      <w:r>
        <w:rPr>
          <w:rFonts w:ascii="Courier New"/>
          <w:b/>
          <w:sz w:val="22"/>
        </w:rPr>
        <w:t>Application</w:t>
      </w:r>
      <w:r>
        <w:rPr>
          <w:rFonts w:ascii="Courier New"/>
          <w:b/>
          <w:spacing w:val="-67"/>
          <w:sz w:val="22"/>
        </w:rPr>
        <w:t xml:space="preserve"> </w:t>
      </w:r>
      <w:r>
        <w:t xml:space="preserve">object as a parameter. Since we defined the instances in the </w:t>
      </w:r>
      <w:r>
        <w:rPr>
          <w:rFonts w:ascii="Courier New"/>
          <w:b/>
          <w:sz w:val="22"/>
        </w:rPr>
        <w:t>Application</w:t>
      </w:r>
      <w:r>
        <w:rPr>
          <w:rFonts w:ascii="Courier New"/>
          <w:b/>
          <w:spacing w:val="-76"/>
          <w:sz w:val="22"/>
        </w:rPr>
        <w:t xml:space="preserve"> </w:t>
      </w:r>
      <w:r>
        <w:t xml:space="preserve">class, we can use that constructor to access the repository instance. Since we will have two </w:t>
      </w:r>
      <w:proofErr w:type="spellStart"/>
      <w:r>
        <w:rPr>
          <w:rFonts w:ascii="Courier New"/>
          <w:b/>
          <w:sz w:val="22"/>
        </w:rPr>
        <w:t>ViewModels</w:t>
      </w:r>
      <w:proofErr w:type="spellEnd"/>
      <w:r>
        <w:t>, let's use both approaches.</w:t>
      </w:r>
    </w:p>
    <w:p w14:paraId="7D310D4A" w14:textId="77777777" w:rsidR="003D76C2" w:rsidRDefault="00000000">
      <w:pPr>
        <w:pStyle w:val="ListParagraph"/>
        <w:numPr>
          <w:ilvl w:val="1"/>
          <w:numId w:val="8"/>
        </w:numPr>
        <w:tabs>
          <w:tab w:val="left" w:pos="554"/>
        </w:tabs>
        <w:spacing w:before="149"/>
        <w:ind w:left="554"/>
        <w:jc w:val="left"/>
        <w:rPr>
          <w:sz w:val="20"/>
        </w:rPr>
      </w:pPr>
      <w:r>
        <w:rPr>
          <w:sz w:val="20"/>
        </w:rPr>
        <w:t>Let's</w:t>
      </w:r>
      <w:r>
        <w:rPr>
          <w:spacing w:val="-3"/>
          <w:sz w:val="20"/>
        </w:rPr>
        <w:t xml:space="preserve"> </w:t>
      </w:r>
      <w:r>
        <w:rPr>
          <w:sz w:val="20"/>
        </w:rPr>
        <w:t>start</w:t>
      </w:r>
      <w:r>
        <w:rPr>
          <w:spacing w:val="-3"/>
          <w:sz w:val="20"/>
        </w:rPr>
        <w:t xml:space="preserve"> </w:t>
      </w:r>
      <w:r>
        <w:rPr>
          <w:sz w:val="20"/>
        </w:rPr>
        <w:t>with</w:t>
      </w:r>
      <w:r>
        <w:rPr>
          <w:spacing w:val="-3"/>
          <w:sz w:val="20"/>
        </w:rPr>
        <w:t xml:space="preserve"> </w:t>
      </w:r>
      <w:proofErr w:type="spellStart"/>
      <w:r>
        <w:rPr>
          <w:rFonts w:ascii="Courier New"/>
          <w:b/>
          <w:spacing w:val="-2"/>
        </w:rPr>
        <w:t>NoteListViewModel</w:t>
      </w:r>
      <w:proofErr w:type="spellEnd"/>
      <w:r>
        <w:rPr>
          <w:spacing w:val="-2"/>
          <w:sz w:val="20"/>
        </w:rPr>
        <w:t>:</w:t>
      </w:r>
    </w:p>
    <w:p w14:paraId="5DD7C405" w14:textId="77777777" w:rsidR="003D76C2" w:rsidRDefault="00D51F7C">
      <w:pPr>
        <w:pStyle w:val="BodyText"/>
        <w:spacing w:before="10"/>
        <w:rPr>
          <w:sz w:val="8"/>
        </w:rPr>
      </w:pPr>
      <w:r>
        <w:rPr>
          <w:noProof/>
        </w:rPr>
        <mc:AlternateContent>
          <mc:Choice Requires="wpg">
            <w:drawing>
              <wp:anchor distT="0" distB="0" distL="0" distR="0" simplePos="0" relativeHeight="487702016" behindDoc="1" locked="0" layoutInCell="1" allowOverlap="1" wp14:anchorId="412474C6" wp14:editId="2EA0B35C">
                <wp:simplePos x="0" y="0"/>
                <wp:positionH relativeFrom="page">
                  <wp:posOffset>662940</wp:posOffset>
                </wp:positionH>
                <wp:positionV relativeFrom="paragraph">
                  <wp:posOffset>91440</wp:posOffset>
                </wp:positionV>
                <wp:extent cx="5074920" cy="930275"/>
                <wp:effectExtent l="0" t="0" r="5080" b="0"/>
                <wp:wrapTopAndBottom/>
                <wp:docPr id="744" name="docshapegroup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4"/>
                          <a:chExt cx="7992" cy="1465"/>
                        </a:xfrm>
                      </wpg:grpSpPr>
                      <wps:wsp>
                        <wps:cNvPr id="745" name="docshape809"/>
                        <wps:cNvSpPr>
                          <a:spLocks/>
                        </wps:cNvSpPr>
                        <wps:spPr bwMode="auto">
                          <a:xfrm>
                            <a:off x="1044" y="153"/>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6" name="docshape810"/>
                        <wps:cNvSpPr>
                          <a:spLocks/>
                        </wps:cNvSpPr>
                        <wps:spPr bwMode="auto">
                          <a:xfrm>
                            <a:off x="1044" y="143"/>
                            <a:ext cx="7992" cy="1465"/>
                          </a:xfrm>
                          <a:custGeom>
                            <a:avLst/>
                            <a:gdLst>
                              <a:gd name="T0" fmla="+- 0 9036 1044"/>
                              <a:gd name="T1" fmla="*/ T0 w 7992"/>
                              <a:gd name="T2" fmla="+- 0 1588 144"/>
                              <a:gd name="T3" fmla="*/ 1588 h 1465"/>
                              <a:gd name="T4" fmla="+- 0 1044 1044"/>
                              <a:gd name="T5" fmla="*/ T4 w 7992"/>
                              <a:gd name="T6" fmla="+- 0 1588 144"/>
                              <a:gd name="T7" fmla="*/ 1588 h 1465"/>
                              <a:gd name="T8" fmla="+- 0 1044 1044"/>
                              <a:gd name="T9" fmla="*/ T8 w 7992"/>
                              <a:gd name="T10" fmla="+- 0 1608 144"/>
                              <a:gd name="T11" fmla="*/ 1608 h 1465"/>
                              <a:gd name="T12" fmla="+- 0 9036 1044"/>
                              <a:gd name="T13" fmla="*/ T12 w 7992"/>
                              <a:gd name="T14" fmla="+- 0 1608 144"/>
                              <a:gd name="T15" fmla="*/ 1608 h 1465"/>
                              <a:gd name="T16" fmla="+- 0 9036 1044"/>
                              <a:gd name="T17" fmla="*/ T16 w 7992"/>
                              <a:gd name="T18" fmla="+- 0 1588 144"/>
                              <a:gd name="T19" fmla="*/ 1588 h 1465"/>
                              <a:gd name="T20" fmla="+- 0 9036 1044"/>
                              <a:gd name="T21" fmla="*/ T20 w 7992"/>
                              <a:gd name="T22" fmla="+- 0 144 144"/>
                              <a:gd name="T23" fmla="*/ 144 h 1465"/>
                              <a:gd name="T24" fmla="+- 0 1044 1044"/>
                              <a:gd name="T25" fmla="*/ T24 w 7992"/>
                              <a:gd name="T26" fmla="+- 0 144 144"/>
                              <a:gd name="T27" fmla="*/ 144 h 1465"/>
                              <a:gd name="T28" fmla="+- 0 1044 1044"/>
                              <a:gd name="T29" fmla="*/ T28 w 7992"/>
                              <a:gd name="T30" fmla="+- 0 164 144"/>
                              <a:gd name="T31" fmla="*/ 164 h 1465"/>
                              <a:gd name="T32" fmla="+- 0 9036 1044"/>
                              <a:gd name="T33" fmla="*/ T32 w 7992"/>
                              <a:gd name="T34" fmla="+- 0 164 144"/>
                              <a:gd name="T35" fmla="*/ 164 h 1465"/>
                              <a:gd name="T36" fmla="+- 0 9036 1044"/>
                              <a:gd name="T37" fmla="*/ T36 w 7992"/>
                              <a:gd name="T38" fmla="+- 0 144 144"/>
                              <a:gd name="T39" fmla="*/ 144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7" name="docshape811"/>
                        <wps:cNvSpPr txBox="1">
                          <a:spLocks/>
                        </wps:cNvSpPr>
                        <wps:spPr bwMode="auto">
                          <a:xfrm>
                            <a:off x="1044" y="163"/>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66AEC" w14:textId="77777777" w:rsidR="003D76C2" w:rsidRDefault="00000000">
                              <w:pPr>
                                <w:spacing w:before="43" w:line="235" w:lineRule="auto"/>
                                <w:ind w:left="669" w:right="840" w:hanging="216"/>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NoteListViewModel</w:t>
                              </w:r>
                              <w:proofErr w:type="spellEnd"/>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noteRepository</w:t>
                              </w:r>
                              <w:proofErr w:type="spellEnd"/>
                              <w:r>
                                <w:rPr>
                                  <w:rFonts w:ascii="Courier New"/>
                                  <w:sz w:val="18"/>
                                </w:rPr>
                                <w:t xml:space="preserve">: </w:t>
                              </w:r>
                              <w:proofErr w:type="spellStart"/>
                              <w:r>
                                <w:rPr>
                                  <w:rFonts w:ascii="Courier New"/>
                                  <w:sz w:val="18"/>
                                </w:rPr>
                                <w:t>NoteRepository</w:t>
                              </w:r>
                              <w:proofErr w:type="spellEnd"/>
                              <w:r>
                                <w:rPr>
                                  <w:rFonts w:ascii="Courier New"/>
                                  <w:sz w:val="18"/>
                                </w:rPr>
                                <w:t xml:space="preserve">) : </w:t>
                              </w:r>
                              <w:proofErr w:type="spellStart"/>
                              <w:r>
                                <w:rPr>
                                  <w:rFonts w:ascii="Courier New"/>
                                  <w:sz w:val="18"/>
                                </w:rPr>
                                <w:t>ViewModel</w:t>
                              </w:r>
                              <w:proofErr w:type="spellEnd"/>
                              <w:r>
                                <w:rPr>
                                  <w:rFonts w:ascii="Courier New"/>
                                  <w:sz w:val="18"/>
                                </w:rPr>
                                <w:t>() {</w:t>
                              </w:r>
                            </w:p>
                            <w:p w14:paraId="77D0D871" w14:textId="77777777" w:rsidR="003D76C2" w:rsidRDefault="003D76C2">
                              <w:pPr>
                                <w:spacing w:before="6"/>
                                <w:rPr>
                                  <w:rFonts w:ascii="Courier New"/>
                                  <w:sz w:val="26"/>
                                </w:rPr>
                              </w:pPr>
                            </w:p>
                            <w:p w14:paraId="220C58DE" w14:textId="77777777" w:rsidR="003D76C2" w:rsidRDefault="00000000">
                              <w:pPr>
                                <w:spacing w:line="235" w:lineRule="auto"/>
                                <w:ind w:left="1101"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getNoteListLiveData</w:t>
                              </w:r>
                              <w:proofErr w:type="spellEnd"/>
                              <w:r>
                                <w:rPr>
                                  <w:rFonts w:ascii="Courier New"/>
                                  <w:sz w:val="18"/>
                                </w:rPr>
                                <w:t>():</w:t>
                              </w:r>
                              <w:r>
                                <w:rPr>
                                  <w:rFonts w:ascii="Courier New"/>
                                  <w:spacing w:val="-14"/>
                                  <w:sz w:val="18"/>
                                </w:rPr>
                                <w:t xml:space="preserve"> </w:t>
                              </w:r>
                              <w:proofErr w:type="spellStart"/>
                              <w:r>
                                <w:rPr>
                                  <w:rFonts w:ascii="Courier New"/>
                                  <w:sz w:val="18"/>
                                </w:rPr>
                                <w:t>LiveData</w:t>
                              </w:r>
                              <w:proofErr w:type="spellEnd"/>
                              <w:r>
                                <w:rPr>
                                  <w:rFonts w:ascii="Courier New"/>
                                  <w:sz w:val="18"/>
                                </w:rPr>
                                <w:t>&lt;List&lt;Note&gt;&gt;</w:t>
                              </w:r>
                              <w:r>
                                <w:rPr>
                                  <w:rFonts w:ascii="Courier New"/>
                                  <w:spacing w:val="-14"/>
                                  <w:sz w:val="18"/>
                                </w:rPr>
                                <w:t xml:space="preserve"> </w:t>
                              </w:r>
                              <w:r>
                                <w:rPr>
                                  <w:rFonts w:ascii="Courier New"/>
                                  <w:sz w:val="18"/>
                                </w:rPr>
                                <w:t xml:space="preserve">= </w:t>
                              </w:r>
                              <w:proofErr w:type="spellStart"/>
                              <w:r>
                                <w:rPr>
                                  <w:rFonts w:ascii="Courier New"/>
                                  <w:spacing w:val="-2"/>
                                  <w:sz w:val="18"/>
                                </w:rPr>
                                <w:t>noteRepository.getAllNotes</w:t>
                              </w:r>
                              <w:proofErr w:type="spellEnd"/>
                              <w:r>
                                <w:rPr>
                                  <w:rFonts w:ascii="Courier New"/>
                                  <w:spacing w:val="-2"/>
                                  <w:sz w:val="18"/>
                                </w:rPr>
                                <w:t>()</w:t>
                              </w:r>
                            </w:p>
                            <w:p w14:paraId="4EBA1331" w14:textId="77777777" w:rsidR="003D76C2" w:rsidRDefault="00000000">
                              <w:pPr>
                                <w:spacing w:before="1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2474C6" id="docshapegroup808" o:spid="_x0000_s1704" style="position:absolute;margin-left:52.2pt;margin-top:7.2pt;width:399.6pt;height:73.25pt;z-index:-15614464;mso-wrap-distance-left:0;mso-wrap-distance-right:0;mso-position-horizontal-relative:page;mso-position-vertical-relative:text" coordorigin="1044,144"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">
                <v:rect id="docshape809" o:spid="_x0000_s1705" style="position:absolute;left:1044;top:153;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" fillcolor="#f6f6f6" stroked="f">
                  <v:path arrowok="t"/>
                </v:rect>
                <v:shape id="docshape810" o:spid="_x0000_s1706" style="position:absolute;left:1044;top:143;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" path="m7992,1444l,1444r,20l7992,1464r,-20xm7992,l,,,20r7992,l7992,xe" fillcolor="#dadada" stroked="f">
                  <v:path arrowok="t" o:connecttype="custom" o:connectlocs="7992,1588;0,1588;0,1608;7992,1608;7992,1588;7992,144;0,144;0,164;7992,164;7992,144" o:connectangles="0,0,0,0,0,0,0,0,0,0"/>
                </v:shape>
                <v:shape id="docshape811" o:spid="_x0000_s1707" type="#_x0000_t202" style="position:absolute;left:1044;top:163;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" filled="f" stroked="f">
                  <v:path arrowok="t"/>
                  <v:textbox inset="0,0,0,0">
                    <w:txbxContent>
                      <w:p w14:paraId="77D66AEC" w14:textId="77777777" w:rsidR="003D76C2" w:rsidRDefault="00000000">
                        <w:pPr>
                          <w:spacing w:before="43" w:line="235" w:lineRule="auto"/>
                          <w:ind w:left="669" w:right="840" w:hanging="216"/>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NoteListViewModel</w:t>
                        </w:r>
                        <w:proofErr w:type="spellEnd"/>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noteRepository</w:t>
                        </w:r>
                        <w:proofErr w:type="spellEnd"/>
                        <w:r>
                          <w:rPr>
                            <w:rFonts w:ascii="Courier New"/>
                            <w:sz w:val="18"/>
                          </w:rPr>
                          <w:t xml:space="preserve">: </w:t>
                        </w:r>
                        <w:proofErr w:type="spellStart"/>
                        <w:r>
                          <w:rPr>
                            <w:rFonts w:ascii="Courier New"/>
                            <w:sz w:val="18"/>
                          </w:rPr>
                          <w:t>NoteRepository</w:t>
                        </w:r>
                        <w:proofErr w:type="spellEnd"/>
                        <w:r>
                          <w:rPr>
                            <w:rFonts w:ascii="Courier New"/>
                            <w:sz w:val="18"/>
                          </w:rPr>
                          <w:t xml:space="preserve">) : </w:t>
                        </w:r>
                        <w:proofErr w:type="spellStart"/>
                        <w:r>
                          <w:rPr>
                            <w:rFonts w:ascii="Courier New"/>
                            <w:sz w:val="18"/>
                          </w:rPr>
                          <w:t>ViewModel</w:t>
                        </w:r>
                        <w:proofErr w:type="spellEnd"/>
                        <w:r>
                          <w:rPr>
                            <w:rFonts w:ascii="Courier New"/>
                            <w:sz w:val="18"/>
                          </w:rPr>
                          <w:t>() {</w:t>
                        </w:r>
                      </w:p>
                      <w:p w14:paraId="77D0D871" w14:textId="77777777" w:rsidR="003D76C2" w:rsidRDefault="003D76C2">
                        <w:pPr>
                          <w:spacing w:before="6"/>
                          <w:rPr>
                            <w:rFonts w:ascii="Courier New"/>
                            <w:sz w:val="26"/>
                          </w:rPr>
                        </w:pPr>
                      </w:p>
                      <w:p w14:paraId="220C58DE" w14:textId="77777777" w:rsidR="003D76C2" w:rsidRDefault="00000000">
                        <w:pPr>
                          <w:spacing w:line="235" w:lineRule="auto"/>
                          <w:ind w:left="1101"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getNoteListLiveData</w:t>
                        </w:r>
                        <w:proofErr w:type="spellEnd"/>
                        <w:r>
                          <w:rPr>
                            <w:rFonts w:ascii="Courier New"/>
                            <w:sz w:val="18"/>
                          </w:rPr>
                          <w:t>():</w:t>
                        </w:r>
                        <w:r>
                          <w:rPr>
                            <w:rFonts w:ascii="Courier New"/>
                            <w:spacing w:val="-14"/>
                            <w:sz w:val="18"/>
                          </w:rPr>
                          <w:t xml:space="preserve"> </w:t>
                        </w:r>
                        <w:proofErr w:type="spellStart"/>
                        <w:r>
                          <w:rPr>
                            <w:rFonts w:ascii="Courier New"/>
                            <w:sz w:val="18"/>
                          </w:rPr>
                          <w:t>LiveData</w:t>
                        </w:r>
                        <w:proofErr w:type="spellEnd"/>
                        <w:r>
                          <w:rPr>
                            <w:rFonts w:ascii="Courier New"/>
                            <w:sz w:val="18"/>
                          </w:rPr>
                          <w:t>&lt;List&lt;Note&gt;&gt;</w:t>
                        </w:r>
                        <w:r>
                          <w:rPr>
                            <w:rFonts w:ascii="Courier New"/>
                            <w:spacing w:val="-14"/>
                            <w:sz w:val="18"/>
                          </w:rPr>
                          <w:t xml:space="preserve"> </w:t>
                        </w:r>
                        <w:r>
                          <w:rPr>
                            <w:rFonts w:ascii="Courier New"/>
                            <w:sz w:val="18"/>
                          </w:rPr>
                          <w:t xml:space="preserve">= </w:t>
                        </w:r>
                        <w:proofErr w:type="spellStart"/>
                        <w:r>
                          <w:rPr>
                            <w:rFonts w:ascii="Courier New"/>
                            <w:spacing w:val="-2"/>
                            <w:sz w:val="18"/>
                          </w:rPr>
                          <w:t>noteRepository.getAllNotes</w:t>
                        </w:r>
                        <w:proofErr w:type="spellEnd"/>
                        <w:r>
                          <w:rPr>
                            <w:rFonts w:ascii="Courier New"/>
                            <w:spacing w:val="-2"/>
                            <w:sz w:val="18"/>
                          </w:rPr>
                          <w:t>()</w:t>
                        </w:r>
                      </w:p>
                      <w:p w14:paraId="4EBA1331" w14:textId="77777777" w:rsidR="003D76C2" w:rsidRDefault="00000000">
                        <w:pPr>
                          <w:spacing w:before="17"/>
                          <w:ind w:left="453"/>
                          <w:rPr>
                            <w:rFonts w:ascii="Courier New"/>
                            <w:sz w:val="18"/>
                          </w:rPr>
                        </w:pPr>
                        <w:r>
                          <w:rPr>
                            <w:rFonts w:ascii="Courier New"/>
                            <w:sz w:val="18"/>
                          </w:rPr>
                          <w:t>}</w:t>
                        </w:r>
                      </w:p>
                    </w:txbxContent>
                  </v:textbox>
                </v:shape>
                <w10:wrap type="topAndBottom" anchorx="page"/>
              </v:group>
            </w:pict>
          </mc:Fallback>
        </mc:AlternateContent>
      </w:r>
    </w:p>
    <w:p w14:paraId="3987E2A3" w14:textId="77777777" w:rsidR="003D76C2" w:rsidRDefault="00000000">
      <w:pPr>
        <w:pStyle w:val="ListParagraph"/>
        <w:numPr>
          <w:ilvl w:val="1"/>
          <w:numId w:val="8"/>
        </w:numPr>
        <w:tabs>
          <w:tab w:val="left" w:pos="554"/>
        </w:tabs>
        <w:ind w:left="554"/>
        <w:jc w:val="left"/>
        <w:rPr>
          <w:sz w:val="20"/>
        </w:rPr>
      </w:pPr>
      <w:proofErr w:type="spellStart"/>
      <w:r>
        <w:rPr>
          <w:rFonts w:ascii="Courier New"/>
          <w:b/>
        </w:rPr>
        <w:t>NoteListViewModel</w:t>
      </w:r>
      <w:proofErr w:type="spellEnd"/>
      <w:r>
        <w:rPr>
          <w:rFonts w:ascii="Courier New"/>
          <w:b/>
          <w:spacing w:val="-80"/>
        </w:rPr>
        <w:t xml:space="preserve"> </w:t>
      </w:r>
      <w:r>
        <w:rPr>
          <w:sz w:val="20"/>
        </w:rPr>
        <w:t>has</w:t>
      </w:r>
      <w:r>
        <w:rPr>
          <w:spacing w:val="-9"/>
          <w:sz w:val="20"/>
        </w:rPr>
        <w:t xml:space="preserve"> </w:t>
      </w:r>
      <w:r>
        <w:rPr>
          <w:sz w:val="20"/>
        </w:rPr>
        <w:t>the</w:t>
      </w:r>
      <w:r>
        <w:rPr>
          <w:spacing w:val="-5"/>
          <w:sz w:val="20"/>
        </w:rPr>
        <w:t xml:space="preserve"> </w:t>
      </w:r>
      <w:r>
        <w:rPr>
          <w:sz w:val="20"/>
        </w:rPr>
        <w:t>following</w:t>
      </w:r>
      <w:r>
        <w:rPr>
          <w:spacing w:val="-4"/>
          <w:sz w:val="20"/>
        </w:rPr>
        <w:t xml:space="preserve"> </w:t>
      </w:r>
      <w:r>
        <w:rPr>
          <w:spacing w:val="-2"/>
          <w:sz w:val="20"/>
        </w:rPr>
        <w:t>test:</w:t>
      </w:r>
    </w:p>
    <w:p w14:paraId="2D0E537E" w14:textId="77777777" w:rsidR="003D76C2" w:rsidRDefault="00D51F7C">
      <w:pPr>
        <w:pStyle w:val="BodyText"/>
        <w:spacing w:before="11"/>
        <w:rPr>
          <w:sz w:val="8"/>
        </w:rPr>
      </w:pPr>
      <w:r>
        <w:rPr>
          <w:noProof/>
        </w:rPr>
        <mc:AlternateContent>
          <mc:Choice Requires="wpg">
            <w:drawing>
              <wp:anchor distT="0" distB="0" distL="0" distR="0" simplePos="0" relativeHeight="487702528" behindDoc="1" locked="0" layoutInCell="1" allowOverlap="1" wp14:anchorId="660DABAF" wp14:editId="35803B8E">
                <wp:simplePos x="0" y="0"/>
                <wp:positionH relativeFrom="page">
                  <wp:posOffset>662940</wp:posOffset>
                </wp:positionH>
                <wp:positionV relativeFrom="paragraph">
                  <wp:posOffset>91440</wp:posOffset>
                </wp:positionV>
                <wp:extent cx="5074920" cy="1108075"/>
                <wp:effectExtent l="0" t="0" r="5080" b="0"/>
                <wp:wrapTopAndBottom/>
                <wp:docPr id="740" name="docshapegroup8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4"/>
                          <a:chExt cx="7992" cy="1745"/>
                        </a:xfrm>
                      </wpg:grpSpPr>
                      <wps:wsp>
                        <wps:cNvPr id="741" name="docshape813"/>
                        <wps:cNvSpPr>
                          <a:spLocks/>
                        </wps:cNvSpPr>
                        <wps:spPr bwMode="auto">
                          <a:xfrm>
                            <a:off x="104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2" name="docshape814"/>
                        <wps:cNvSpPr>
                          <a:spLocks/>
                        </wps:cNvSpPr>
                        <wps:spPr bwMode="auto">
                          <a:xfrm>
                            <a:off x="1044" y="143"/>
                            <a:ext cx="7992" cy="1745"/>
                          </a:xfrm>
                          <a:custGeom>
                            <a:avLst/>
                            <a:gdLst>
                              <a:gd name="T0" fmla="+- 0 9036 1044"/>
                              <a:gd name="T1" fmla="*/ T0 w 7992"/>
                              <a:gd name="T2" fmla="+- 0 1868 144"/>
                              <a:gd name="T3" fmla="*/ 1868 h 1745"/>
                              <a:gd name="T4" fmla="+- 0 1044 1044"/>
                              <a:gd name="T5" fmla="*/ T4 w 7992"/>
                              <a:gd name="T6" fmla="+- 0 1868 144"/>
                              <a:gd name="T7" fmla="*/ 1868 h 1745"/>
                              <a:gd name="T8" fmla="+- 0 1044 1044"/>
                              <a:gd name="T9" fmla="*/ T8 w 7992"/>
                              <a:gd name="T10" fmla="+- 0 1888 144"/>
                              <a:gd name="T11" fmla="*/ 1888 h 1745"/>
                              <a:gd name="T12" fmla="+- 0 9036 1044"/>
                              <a:gd name="T13" fmla="*/ T12 w 7992"/>
                              <a:gd name="T14" fmla="+- 0 1888 144"/>
                              <a:gd name="T15" fmla="*/ 1888 h 1745"/>
                              <a:gd name="T16" fmla="+- 0 9036 1044"/>
                              <a:gd name="T17" fmla="*/ T16 w 7992"/>
                              <a:gd name="T18" fmla="+- 0 1868 144"/>
                              <a:gd name="T19" fmla="*/ 1868 h 1745"/>
                              <a:gd name="T20" fmla="+- 0 9036 1044"/>
                              <a:gd name="T21" fmla="*/ T20 w 7992"/>
                              <a:gd name="T22" fmla="+- 0 144 144"/>
                              <a:gd name="T23" fmla="*/ 144 h 1745"/>
                              <a:gd name="T24" fmla="+- 0 1044 1044"/>
                              <a:gd name="T25" fmla="*/ T24 w 7992"/>
                              <a:gd name="T26" fmla="+- 0 144 144"/>
                              <a:gd name="T27" fmla="*/ 144 h 1745"/>
                              <a:gd name="T28" fmla="+- 0 1044 1044"/>
                              <a:gd name="T29" fmla="*/ T28 w 7992"/>
                              <a:gd name="T30" fmla="+- 0 164 144"/>
                              <a:gd name="T31" fmla="*/ 164 h 1745"/>
                              <a:gd name="T32" fmla="+- 0 9036 1044"/>
                              <a:gd name="T33" fmla="*/ T32 w 7992"/>
                              <a:gd name="T34" fmla="+- 0 164 144"/>
                              <a:gd name="T35" fmla="*/ 164 h 1745"/>
                              <a:gd name="T36" fmla="+- 0 9036 104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3" name="docshape815"/>
                        <wps:cNvSpPr txBox="1">
                          <a:spLocks/>
                        </wps:cNvSpPr>
                        <wps:spPr bwMode="auto">
                          <a:xfrm>
                            <a:off x="104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34AD4"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NoteListViewModelTest</w:t>
                              </w:r>
                              <w:proofErr w:type="spellEnd"/>
                              <w:r>
                                <w:rPr>
                                  <w:rFonts w:ascii="Courier New"/>
                                  <w:sz w:val="18"/>
                                </w:rPr>
                                <w:t xml:space="preserve"> {</w:t>
                              </w:r>
                            </w:p>
                            <w:p w14:paraId="154A8B1F" w14:textId="77777777" w:rsidR="003D76C2" w:rsidRDefault="003D76C2">
                              <w:pPr>
                                <w:spacing w:before="9"/>
                                <w:rPr>
                                  <w:rFonts w:ascii="Courier New"/>
                                  <w:sz w:val="24"/>
                                </w:rPr>
                              </w:pPr>
                            </w:p>
                            <w:p w14:paraId="67C7F183" w14:textId="77777777" w:rsidR="003D76C2" w:rsidRDefault="00000000">
                              <w:pPr>
                                <w:spacing w:before="1"/>
                                <w:ind w:left="885"/>
                                <w:rPr>
                                  <w:rFonts w:ascii="Courier New"/>
                                  <w:sz w:val="18"/>
                                </w:rPr>
                              </w:pPr>
                              <w:r>
                                <w:rPr>
                                  <w:rFonts w:ascii="Courier New"/>
                                  <w:spacing w:val="-2"/>
                                  <w:sz w:val="18"/>
                                </w:rPr>
                                <w:t>@InjectMocks</w:t>
                              </w:r>
                            </w:p>
                            <w:p w14:paraId="7C8912D7" w14:textId="77777777" w:rsidR="003D76C2" w:rsidRDefault="00000000">
                              <w:pPr>
                                <w:spacing w:before="70" w:line="328" w:lineRule="auto"/>
                                <w:ind w:left="885" w:right="1766"/>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noteListViewModel</w:t>
                              </w:r>
                              <w:proofErr w:type="spellEnd"/>
                              <w:r>
                                <w:rPr>
                                  <w:rFonts w:ascii="Courier New"/>
                                  <w:sz w:val="18"/>
                                </w:rPr>
                                <w:t>:</w:t>
                              </w:r>
                              <w:r>
                                <w:rPr>
                                  <w:rFonts w:ascii="Courier New"/>
                                  <w:spacing w:val="-13"/>
                                  <w:sz w:val="18"/>
                                </w:rPr>
                                <w:t xml:space="preserve"> </w:t>
                              </w:r>
                              <w:proofErr w:type="spellStart"/>
                              <w:r>
                                <w:rPr>
                                  <w:rFonts w:ascii="Courier New"/>
                                  <w:sz w:val="18"/>
                                </w:rPr>
                                <w:t>NoteListViewModel</w:t>
                              </w:r>
                              <w:proofErr w:type="spellEnd"/>
                              <w:r>
                                <w:rPr>
                                  <w:rFonts w:ascii="Courier New"/>
                                  <w:sz w:val="18"/>
                                </w:rPr>
                                <w:t xml:space="preserve"> </w:t>
                              </w:r>
                              <w:r>
                                <w:rPr>
                                  <w:rFonts w:ascii="Courier New"/>
                                  <w:spacing w:val="-2"/>
                                  <w:sz w:val="18"/>
                                </w:rPr>
                                <w:t>@Mock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0DABAF" id="docshapegroup812" o:spid="_x0000_s1708" style="position:absolute;margin-left:52.2pt;margin-top:7.2pt;width:399.6pt;height:87.25pt;z-index:-15613952;mso-wrap-distance-left:0;mso-wrap-distance-right:0;mso-position-horizontal-relative:page;mso-position-vertical-relative:text" coordorigin="104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">
                <v:rect id="docshape813" o:spid="_x0000_s1709" style="position:absolute;left:104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" fillcolor="#f6f6f6" stroked="f">
                  <v:path arrowok="t"/>
                </v:rect>
                <v:shape id="docshape814" o:spid="_x0000_s1710" style="position:absolute;left:104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815" o:spid="_x0000_s1711" type="#_x0000_t202" style="position:absolute;left:104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" filled="f" stroked="f">
                  <v:path arrowok="t"/>
                  <v:textbox inset="0,0,0,0">
                    <w:txbxContent>
                      <w:p w14:paraId="4CB34AD4"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NoteListViewModelTest</w:t>
                        </w:r>
                        <w:proofErr w:type="spellEnd"/>
                        <w:r>
                          <w:rPr>
                            <w:rFonts w:ascii="Courier New"/>
                            <w:sz w:val="18"/>
                          </w:rPr>
                          <w:t xml:space="preserve"> {</w:t>
                        </w:r>
                      </w:p>
                      <w:p w14:paraId="154A8B1F" w14:textId="77777777" w:rsidR="003D76C2" w:rsidRDefault="003D76C2">
                        <w:pPr>
                          <w:spacing w:before="9"/>
                          <w:rPr>
                            <w:rFonts w:ascii="Courier New"/>
                            <w:sz w:val="24"/>
                          </w:rPr>
                        </w:pPr>
                      </w:p>
                      <w:p w14:paraId="67C7F183" w14:textId="77777777" w:rsidR="003D76C2" w:rsidRDefault="00000000">
                        <w:pPr>
                          <w:spacing w:before="1"/>
                          <w:ind w:left="885"/>
                          <w:rPr>
                            <w:rFonts w:ascii="Courier New"/>
                            <w:sz w:val="18"/>
                          </w:rPr>
                        </w:pPr>
                        <w:r>
                          <w:rPr>
                            <w:rFonts w:ascii="Courier New"/>
                            <w:spacing w:val="-2"/>
                            <w:sz w:val="18"/>
                          </w:rPr>
                          <w:t>@InjectMocks</w:t>
                        </w:r>
                      </w:p>
                      <w:p w14:paraId="7C8912D7" w14:textId="77777777" w:rsidR="003D76C2" w:rsidRDefault="00000000">
                        <w:pPr>
                          <w:spacing w:before="70" w:line="328" w:lineRule="auto"/>
                          <w:ind w:left="885" w:right="1766"/>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noteListViewModel</w:t>
                        </w:r>
                        <w:proofErr w:type="spellEnd"/>
                        <w:r>
                          <w:rPr>
                            <w:rFonts w:ascii="Courier New"/>
                            <w:sz w:val="18"/>
                          </w:rPr>
                          <w:t>:</w:t>
                        </w:r>
                        <w:r>
                          <w:rPr>
                            <w:rFonts w:ascii="Courier New"/>
                            <w:spacing w:val="-13"/>
                            <w:sz w:val="18"/>
                          </w:rPr>
                          <w:t xml:space="preserve"> </w:t>
                        </w:r>
                        <w:proofErr w:type="spellStart"/>
                        <w:r>
                          <w:rPr>
                            <w:rFonts w:ascii="Courier New"/>
                            <w:sz w:val="18"/>
                          </w:rPr>
                          <w:t>NoteListViewModel</w:t>
                        </w:r>
                        <w:proofErr w:type="spellEnd"/>
                        <w:r>
                          <w:rPr>
                            <w:rFonts w:ascii="Courier New"/>
                            <w:sz w:val="18"/>
                          </w:rPr>
                          <w:t xml:space="preserve"> </w:t>
                        </w:r>
                        <w:r>
                          <w:rPr>
                            <w:rFonts w:ascii="Courier New"/>
                            <w:spacing w:val="-2"/>
                            <w:sz w:val="18"/>
                          </w:rPr>
                          <w:t>@Mock</w:t>
                        </w:r>
                      </w:p>
                    </w:txbxContent>
                  </v:textbox>
                </v:shape>
                <w10:wrap type="topAndBottom" anchorx="page"/>
              </v:group>
            </w:pict>
          </mc:Fallback>
        </mc:AlternateContent>
      </w:r>
    </w:p>
    <w:p w14:paraId="19A5DF2B" w14:textId="77777777" w:rsidR="003D76C2" w:rsidRDefault="003D76C2">
      <w:pPr>
        <w:rPr>
          <w:sz w:val="8"/>
        </w:rPr>
        <w:sectPr w:rsidR="003D76C2">
          <w:pgSz w:w="10800" w:h="13320"/>
          <w:pgMar w:top="1120" w:right="920" w:bottom="280" w:left="940" w:header="695" w:footer="0" w:gutter="0"/>
          <w:cols w:space="720"/>
        </w:sectPr>
      </w:pPr>
    </w:p>
    <w:p w14:paraId="0B6F38A9" w14:textId="77777777" w:rsidR="003D76C2" w:rsidRDefault="003D76C2">
      <w:pPr>
        <w:pStyle w:val="BodyText"/>
        <w:spacing w:before="3"/>
        <w:rPr>
          <w:sz w:val="5"/>
        </w:rPr>
      </w:pPr>
    </w:p>
    <w:p w14:paraId="44DD5C2C" w14:textId="77777777" w:rsidR="003D76C2" w:rsidRDefault="00D51F7C">
      <w:pPr>
        <w:pStyle w:val="BodyText"/>
        <w:ind w:left="824"/>
      </w:pPr>
      <w:r>
        <w:rPr>
          <w:noProof/>
        </w:rPr>
        <mc:AlternateContent>
          <mc:Choice Requires="wpg">
            <w:drawing>
              <wp:inline distT="0" distB="0" distL="0" distR="0" wp14:anchorId="13798E68" wp14:editId="3958DAC3">
                <wp:extent cx="5074920" cy="2263775"/>
                <wp:effectExtent l="0" t="0" r="5080" b="0"/>
                <wp:docPr id="736" name="docshapegroup8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0" y="0"/>
                          <a:chExt cx="7992" cy="3565"/>
                        </a:xfrm>
                      </wpg:grpSpPr>
                      <wps:wsp>
                        <wps:cNvPr id="737" name="docshape817"/>
                        <wps:cNvSpPr>
                          <a:spLocks/>
                        </wps:cNvSpPr>
                        <wps:spPr bwMode="auto">
                          <a:xfrm>
                            <a:off x="0" y="10"/>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8" name="docshape818"/>
                        <wps:cNvSpPr>
                          <a:spLocks/>
                        </wps:cNvSpPr>
                        <wps:spPr bwMode="auto">
                          <a:xfrm>
                            <a:off x="0" y="0"/>
                            <a:ext cx="7992" cy="3565"/>
                          </a:xfrm>
                          <a:custGeom>
                            <a:avLst/>
                            <a:gdLst>
                              <a:gd name="T0" fmla="*/ 7992 w 7992"/>
                              <a:gd name="T1" fmla="*/ 3544 h 3565"/>
                              <a:gd name="T2" fmla="*/ 0 w 7992"/>
                              <a:gd name="T3" fmla="*/ 3544 h 3565"/>
                              <a:gd name="T4" fmla="*/ 0 w 7992"/>
                              <a:gd name="T5" fmla="*/ 3564 h 3565"/>
                              <a:gd name="T6" fmla="*/ 7992 w 7992"/>
                              <a:gd name="T7" fmla="*/ 3564 h 3565"/>
                              <a:gd name="T8" fmla="*/ 7992 w 7992"/>
                              <a:gd name="T9" fmla="*/ 3544 h 3565"/>
                              <a:gd name="T10" fmla="*/ 7992 w 7992"/>
                              <a:gd name="T11" fmla="*/ 0 h 3565"/>
                              <a:gd name="T12" fmla="*/ 0 w 7992"/>
                              <a:gd name="T13" fmla="*/ 0 h 3565"/>
                              <a:gd name="T14" fmla="*/ 0 w 7992"/>
                              <a:gd name="T15" fmla="*/ 20 h 3565"/>
                              <a:gd name="T16" fmla="*/ 7992 w 7992"/>
                              <a:gd name="T17" fmla="*/ 20 h 3565"/>
                              <a:gd name="T18" fmla="*/ 7992 w 7992"/>
                              <a:gd name="T19" fmla="*/ 0 h 35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9" name="docshape819"/>
                        <wps:cNvSpPr txBox="1">
                          <a:spLocks/>
                        </wps:cNvSpPr>
                        <wps:spPr bwMode="auto">
                          <a:xfrm>
                            <a:off x="0" y="20"/>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2E01F" w14:textId="77777777" w:rsidR="003D76C2" w:rsidRDefault="00000000">
                              <w:pPr>
                                <w:spacing w:before="40"/>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noteRepository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NoteRepository</w:t>
                              </w:r>
                              <w:proofErr w:type="spellEnd"/>
                            </w:p>
                            <w:p w14:paraId="388CC1CE" w14:textId="77777777" w:rsidR="003D76C2" w:rsidRDefault="003D76C2">
                              <w:pPr>
                                <w:rPr>
                                  <w:rFonts w:ascii="Courier New"/>
                                  <w:sz w:val="20"/>
                                </w:rPr>
                              </w:pPr>
                            </w:p>
                            <w:p w14:paraId="0AF3CCB0" w14:textId="77777777" w:rsidR="003D76C2" w:rsidRDefault="00000000">
                              <w:pPr>
                                <w:spacing w:before="130"/>
                                <w:ind w:left="885"/>
                                <w:rPr>
                                  <w:rFonts w:ascii="Courier New"/>
                                  <w:sz w:val="18"/>
                                </w:rPr>
                              </w:pPr>
                              <w:r>
                                <w:rPr>
                                  <w:rFonts w:ascii="Courier New"/>
                                  <w:spacing w:val="-2"/>
                                  <w:sz w:val="18"/>
                                </w:rPr>
                                <w:t>@Test</w:t>
                              </w:r>
                            </w:p>
                            <w:p w14:paraId="46002F0A" w14:textId="77777777" w:rsidR="003D76C2" w:rsidRDefault="00000000">
                              <w:pPr>
                                <w:spacing w:before="76"/>
                                <w:ind w:left="885"/>
                                <w:rPr>
                                  <w:rFonts w:ascii="Courier New"/>
                                  <w:sz w:val="18"/>
                                </w:rPr>
                              </w:pPr>
                              <w:r>
                                <w:rPr>
                                  <w:rFonts w:ascii="Courier New"/>
                                  <w:sz w:val="18"/>
                                </w:rPr>
                                <w:t>fun</w:t>
                              </w:r>
                              <w:r>
                                <w:rPr>
                                  <w:rFonts w:ascii="Courier New"/>
                                  <w:spacing w:val="-12"/>
                                  <w:sz w:val="18"/>
                                </w:rPr>
                                <w:t xml:space="preserve"> </w:t>
                              </w:r>
                              <w:proofErr w:type="spellStart"/>
                              <w:r>
                                <w:rPr>
                                  <w:rFonts w:ascii="Courier New"/>
                                  <w:sz w:val="18"/>
                                </w:rPr>
                                <w:t>getNoteListLiveData</w:t>
                              </w:r>
                              <w:proofErr w:type="spellEnd"/>
                              <w:r>
                                <w:rPr>
                                  <w:rFonts w:ascii="Courier New"/>
                                  <w:sz w:val="18"/>
                                </w:rPr>
                                <w:t>()</w:t>
                              </w:r>
                              <w:r>
                                <w:rPr>
                                  <w:rFonts w:ascii="Courier New"/>
                                  <w:spacing w:val="-12"/>
                                  <w:sz w:val="18"/>
                                </w:rPr>
                                <w:t xml:space="preserve"> </w:t>
                              </w:r>
                              <w:r>
                                <w:rPr>
                                  <w:rFonts w:ascii="Courier New"/>
                                  <w:spacing w:val="-10"/>
                                  <w:sz w:val="18"/>
                                </w:rPr>
                                <w:t>{</w:t>
                              </w:r>
                            </w:p>
                            <w:p w14:paraId="101967D4" w14:textId="77777777" w:rsidR="003D76C2" w:rsidRDefault="00000000">
                              <w:pPr>
                                <w:spacing w:line="280" w:lineRule="atLeast"/>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notes</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Mockito.mock</w:t>
                              </w:r>
                              <w:proofErr w:type="spellEnd"/>
                              <w:r>
                                <w:rPr>
                                  <w:rFonts w:ascii="Courier New"/>
                                  <w:sz w:val="18"/>
                                </w:rPr>
                                <w:t>(</w:t>
                              </w:r>
                              <w:proofErr w:type="spellStart"/>
                              <w:r>
                                <w:rPr>
                                  <w:rFonts w:ascii="Courier New"/>
                                  <w:sz w:val="18"/>
                                </w:rPr>
                                <w:t>LiveData</w:t>
                              </w:r>
                              <w:proofErr w:type="spellEnd"/>
                              <w:r>
                                <w:rPr>
                                  <w:rFonts w:ascii="Courier New"/>
                                  <w:sz w:val="18"/>
                                </w:rPr>
                                <w:t xml:space="preserve">::class.java) </w:t>
                              </w: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noteRepository.getAllNotes</w:t>
                              </w:r>
                              <w:proofErr w:type="spellEnd"/>
                              <w:r>
                                <w:rPr>
                                  <w:rFonts w:ascii="Courier New"/>
                                  <w:spacing w:val="-2"/>
                                  <w:sz w:val="18"/>
                                </w:rPr>
                                <w:t>())</w:t>
                              </w:r>
                            </w:p>
                            <w:p w14:paraId="39B0F7A6" w14:textId="77777777" w:rsidR="003D76C2" w:rsidRDefault="00000000">
                              <w:pPr>
                                <w:spacing w:line="200" w:lineRule="exact"/>
                                <w:ind w:left="1533"/>
                                <w:rPr>
                                  <w:rFonts w:ascii="Courier New"/>
                                  <w:sz w:val="18"/>
                                </w:rPr>
                              </w:pPr>
                              <w:r>
                                <w:rPr>
                                  <w:rFonts w:ascii="Courier New"/>
                                  <w:sz w:val="18"/>
                                </w:rPr>
                                <w:t>.</w:t>
                              </w:r>
                              <w:proofErr w:type="spellStart"/>
                              <w:r>
                                <w:rPr>
                                  <w:rFonts w:ascii="Courier New"/>
                                  <w:sz w:val="18"/>
                                </w:rPr>
                                <w:t>thenReturn</w:t>
                              </w:r>
                              <w:proofErr w:type="spellEnd"/>
                              <w:r>
                                <w:rPr>
                                  <w:rFonts w:ascii="Courier New"/>
                                  <w:sz w:val="18"/>
                                </w:rPr>
                                <w:t>(notes</w:t>
                              </w:r>
                              <w:r>
                                <w:rPr>
                                  <w:rFonts w:ascii="Courier New"/>
                                  <w:spacing w:val="-10"/>
                                  <w:sz w:val="18"/>
                                </w:rPr>
                                <w:t xml:space="preserve"> </w:t>
                              </w:r>
                              <w:r>
                                <w:rPr>
                                  <w:rFonts w:ascii="Courier New"/>
                                  <w:sz w:val="18"/>
                                </w:rPr>
                                <w:t>as</w:t>
                              </w:r>
                              <w:r>
                                <w:rPr>
                                  <w:rFonts w:ascii="Courier New"/>
                                  <w:spacing w:val="-9"/>
                                  <w:sz w:val="18"/>
                                </w:rPr>
                                <w:t xml:space="preserve"> </w:t>
                              </w:r>
                              <w:proofErr w:type="spellStart"/>
                              <w:r>
                                <w:rPr>
                                  <w:rFonts w:ascii="Courier New"/>
                                  <w:spacing w:val="-2"/>
                                  <w:sz w:val="18"/>
                                </w:rPr>
                                <w:t>LiveData</w:t>
                              </w:r>
                              <w:proofErr w:type="spellEnd"/>
                              <w:r>
                                <w:rPr>
                                  <w:rFonts w:ascii="Courier New"/>
                                  <w:spacing w:val="-2"/>
                                  <w:sz w:val="18"/>
                                </w:rPr>
                                <w:t>&lt;List&lt;Note&gt;&gt;)</w:t>
                              </w:r>
                            </w:p>
                            <w:p w14:paraId="551967A8" w14:textId="77777777" w:rsidR="003D76C2" w:rsidRDefault="003D76C2">
                              <w:pPr>
                                <w:spacing w:before="1"/>
                                <w:rPr>
                                  <w:rFonts w:ascii="Courier New"/>
                                  <w:sz w:val="26"/>
                                </w:rPr>
                              </w:pPr>
                            </w:p>
                            <w:p w14:paraId="4AAA7564"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noteListViewModel.getNoteListLiveData</w:t>
                              </w:r>
                              <w:proofErr w:type="spellEnd"/>
                              <w:r>
                                <w:rPr>
                                  <w:rFonts w:ascii="Courier New"/>
                                  <w:spacing w:val="-2"/>
                                  <w:sz w:val="18"/>
                                </w:rPr>
                                <w:t>()</w:t>
                              </w:r>
                            </w:p>
                            <w:p w14:paraId="0866639C" w14:textId="77777777" w:rsidR="003D76C2" w:rsidRDefault="003D76C2">
                              <w:pPr>
                                <w:rPr>
                                  <w:rFonts w:ascii="Courier New"/>
                                  <w:sz w:val="20"/>
                                </w:rPr>
                              </w:pPr>
                            </w:p>
                            <w:p w14:paraId="5B0808D3" w14:textId="77777777" w:rsidR="003D76C2" w:rsidRDefault="00000000">
                              <w:pPr>
                                <w:spacing w:before="130"/>
                                <w:ind w:left="1317"/>
                                <w:rPr>
                                  <w:rFonts w:ascii="Courier New"/>
                                  <w:sz w:val="18"/>
                                </w:rPr>
                              </w:pPr>
                              <w:proofErr w:type="spellStart"/>
                              <w:r>
                                <w:rPr>
                                  <w:rFonts w:ascii="Courier New"/>
                                  <w:sz w:val="18"/>
                                </w:rPr>
                                <w:t>assertEquals</w:t>
                              </w:r>
                              <w:proofErr w:type="spellEnd"/>
                              <w:r>
                                <w:rPr>
                                  <w:rFonts w:ascii="Courier New"/>
                                  <w:sz w:val="18"/>
                                </w:rPr>
                                <w:t>(notes,</w:t>
                              </w:r>
                              <w:r>
                                <w:rPr>
                                  <w:rFonts w:ascii="Courier New"/>
                                  <w:spacing w:val="-19"/>
                                  <w:sz w:val="18"/>
                                </w:rPr>
                                <w:t xml:space="preserve"> </w:t>
                              </w:r>
                              <w:r>
                                <w:rPr>
                                  <w:rFonts w:ascii="Courier New"/>
                                  <w:spacing w:val="-2"/>
                                  <w:sz w:val="18"/>
                                </w:rPr>
                                <w:t>result)</w:t>
                              </w:r>
                            </w:p>
                            <w:p w14:paraId="5E47667C" w14:textId="77777777" w:rsidR="003D76C2" w:rsidRDefault="00000000">
                              <w:pPr>
                                <w:spacing w:before="76"/>
                                <w:ind w:left="885"/>
                                <w:rPr>
                                  <w:rFonts w:ascii="Courier New"/>
                                  <w:sz w:val="18"/>
                                </w:rPr>
                              </w:pPr>
                              <w:r>
                                <w:rPr>
                                  <w:rFonts w:ascii="Courier New"/>
                                  <w:sz w:val="18"/>
                                </w:rPr>
                                <w:t>}</w:t>
                              </w:r>
                            </w:p>
                            <w:p w14:paraId="7433891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3798E68" id="docshapegroup816" o:spid="_x0000_s1712" style="width:399.6pt;height:178.25pt;mso-position-horizontal-relative:char;mso-position-vertical-relative:line"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">
                <v:rect id="docshape817" o:spid="_x0000_s1713" style="position:absolute;top:10;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" fillcolor="#f6f6f6" stroked="f">
                  <v:path arrowok="t"/>
                </v:rect>
                <v:shape id="docshape818" o:spid="_x0000_s1714" style="position:absolute;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" path="m7992,3544l,3544r,20l7992,3564r,-20xm7992,l,,,20r7992,l7992,xe" fillcolor="#dadada" stroked="f">
                  <v:path arrowok="t" o:connecttype="custom" o:connectlocs="7992,3544;0,3544;0,3564;7992,3564;7992,3544;7992,0;0,0;0,20;7992,20;7992,0" o:connectangles="0,0,0,0,0,0,0,0,0,0"/>
                </v:shape>
                <v:shape id="docshape819" o:spid="_x0000_s1715" type="#_x0000_t202" style="position:absolute;top:20;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" filled="f" stroked="f">
                  <v:path arrowok="t"/>
                  <v:textbox inset="0,0,0,0">
                    <w:txbxContent>
                      <w:p w14:paraId="18F2E01F" w14:textId="77777777" w:rsidR="003D76C2" w:rsidRDefault="00000000">
                        <w:pPr>
                          <w:spacing w:before="40"/>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noteRepository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NoteRepository</w:t>
                        </w:r>
                        <w:proofErr w:type="spellEnd"/>
                      </w:p>
                      <w:p w14:paraId="388CC1CE" w14:textId="77777777" w:rsidR="003D76C2" w:rsidRDefault="003D76C2">
                        <w:pPr>
                          <w:rPr>
                            <w:rFonts w:ascii="Courier New"/>
                            <w:sz w:val="20"/>
                          </w:rPr>
                        </w:pPr>
                      </w:p>
                      <w:p w14:paraId="0AF3CCB0" w14:textId="77777777" w:rsidR="003D76C2" w:rsidRDefault="00000000">
                        <w:pPr>
                          <w:spacing w:before="130"/>
                          <w:ind w:left="885"/>
                          <w:rPr>
                            <w:rFonts w:ascii="Courier New"/>
                            <w:sz w:val="18"/>
                          </w:rPr>
                        </w:pPr>
                        <w:r>
                          <w:rPr>
                            <w:rFonts w:ascii="Courier New"/>
                            <w:spacing w:val="-2"/>
                            <w:sz w:val="18"/>
                          </w:rPr>
                          <w:t>@Test</w:t>
                        </w:r>
                      </w:p>
                      <w:p w14:paraId="46002F0A" w14:textId="77777777" w:rsidR="003D76C2" w:rsidRDefault="00000000">
                        <w:pPr>
                          <w:spacing w:before="76"/>
                          <w:ind w:left="885"/>
                          <w:rPr>
                            <w:rFonts w:ascii="Courier New"/>
                            <w:sz w:val="18"/>
                          </w:rPr>
                        </w:pPr>
                        <w:r>
                          <w:rPr>
                            <w:rFonts w:ascii="Courier New"/>
                            <w:sz w:val="18"/>
                          </w:rPr>
                          <w:t>fun</w:t>
                        </w:r>
                        <w:r>
                          <w:rPr>
                            <w:rFonts w:ascii="Courier New"/>
                            <w:spacing w:val="-12"/>
                            <w:sz w:val="18"/>
                          </w:rPr>
                          <w:t xml:space="preserve"> </w:t>
                        </w:r>
                        <w:proofErr w:type="spellStart"/>
                        <w:r>
                          <w:rPr>
                            <w:rFonts w:ascii="Courier New"/>
                            <w:sz w:val="18"/>
                          </w:rPr>
                          <w:t>getNoteListLiveData</w:t>
                        </w:r>
                        <w:proofErr w:type="spellEnd"/>
                        <w:r>
                          <w:rPr>
                            <w:rFonts w:ascii="Courier New"/>
                            <w:sz w:val="18"/>
                          </w:rPr>
                          <w:t>()</w:t>
                        </w:r>
                        <w:r>
                          <w:rPr>
                            <w:rFonts w:ascii="Courier New"/>
                            <w:spacing w:val="-12"/>
                            <w:sz w:val="18"/>
                          </w:rPr>
                          <w:t xml:space="preserve"> </w:t>
                        </w:r>
                        <w:r>
                          <w:rPr>
                            <w:rFonts w:ascii="Courier New"/>
                            <w:spacing w:val="-10"/>
                            <w:sz w:val="18"/>
                          </w:rPr>
                          <w:t>{</w:t>
                        </w:r>
                      </w:p>
                      <w:p w14:paraId="101967D4" w14:textId="77777777" w:rsidR="003D76C2" w:rsidRDefault="00000000">
                        <w:pPr>
                          <w:spacing w:line="280" w:lineRule="atLeast"/>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notes</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Mockito.mock</w:t>
                        </w:r>
                        <w:proofErr w:type="spellEnd"/>
                        <w:r>
                          <w:rPr>
                            <w:rFonts w:ascii="Courier New"/>
                            <w:sz w:val="18"/>
                          </w:rPr>
                          <w:t>(</w:t>
                        </w:r>
                        <w:proofErr w:type="spellStart"/>
                        <w:r>
                          <w:rPr>
                            <w:rFonts w:ascii="Courier New"/>
                            <w:sz w:val="18"/>
                          </w:rPr>
                          <w:t>LiveData</w:t>
                        </w:r>
                        <w:proofErr w:type="spellEnd"/>
                        <w:r>
                          <w:rPr>
                            <w:rFonts w:ascii="Courier New"/>
                            <w:sz w:val="18"/>
                          </w:rPr>
                          <w:t xml:space="preserve">::class.java) </w:t>
                        </w: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noteRepository.getAllNotes</w:t>
                        </w:r>
                        <w:proofErr w:type="spellEnd"/>
                        <w:r>
                          <w:rPr>
                            <w:rFonts w:ascii="Courier New"/>
                            <w:spacing w:val="-2"/>
                            <w:sz w:val="18"/>
                          </w:rPr>
                          <w:t>())</w:t>
                        </w:r>
                      </w:p>
                      <w:p w14:paraId="39B0F7A6" w14:textId="77777777" w:rsidR="003D76C2" w:rsidRDefault="00000000">
                        <w:pPr>
                          <w:spacing w:line="200" w:lineRule="exact"/>
                          <w:ind w:left="1533"/>
                          <w:rPr>
                            <w:rFonts w:ascii="Courier New"/>
                            <w:sz w:val="18"/>
                          </w:rPr>
                        </w:pPr>
                        <w:r>
                          <w:rPr>
                            <w:rFonts w:ascii="Courier New"/>
                            <w:sz w:val="18"/>
                          </w:rPr>
                          <w:t>.</w:t>
                        </w:r>
                        <w:proofErr w:type="spellStart"/>
                        <w:r>
                          <w:rPr>
                            <w:rFonts w:ascii="Courier New"/>
                            <w:sz w:val="18"/>
                          </w:rPr>
                          <w:t>thenReturn</w:t>
                        </w:r>
                        <w:proofErr w:type="spellEnd"/>
                        <w:r>
                          <w:rPr>
                            <w:rFonts w:ascii="Courier New"/>
                            <w:sz w:val="18"/>
                          </w:rPr>
                          <w:t>(notes</w:t>
                        </w:r>
                        <w:r>
                          <w:rPr>
                            <w:rFonts w:ascii="Courier New"/>
                            <w:spacing w:val="-10"/>
                            <w:sz w:val="18"/>
                          </w:rPr>
                          <w:t xml:space="preserve"> </w:t>
                        </w:r>
                        <w:r>
                          <w:rPr>
                            <w:rFonts w:ascii="Courier New"/>
                            <w:sz w:val="18"/>
                          </w:rPr>
                          <w:t>as</w:t>
                        </w:r>
                        <w:r>
                          <w:rPr>
                            <w:rFonts w:ascii="Courier New"/>
                            <w:spacing w:val="-9"/>
                            <w:sz w:val="18"/>
                          </w:rPr>
                          <w:t xml:space="preserve"> </w:t>
                        </w:r>
                        <w:proofErr w:type="spellStart"/>
                        <w:r>
                          <w:rPr>
                            <w:rFonts w:ascii="Courier New"/>
                            <w:spacing w:val="-2"/>
                            <w:sz w:val="18"/>
                          </w:rPr>
                          <w:t>LiveData</w:t>
                        </w:r>
                        <w:proofErr w:type="spellEnd"/>
                        <w:r>
                          <w:rPr>
                            <w:rFonts w:ascii="Courier New"/>
                            <w:spacing w:val="-2"/>
                            <w:sz w:val="18"/>
                          </w:rPr>
                          <w:t>&lt;List&lt;Note&gt;&gt;)</w:t>
                        </w:r>
                      </w:p>
                      <w:p w14:paraId="551967A8" w14:textId="77777777" w:rsidR="003D76C2" w:rsidRDefault="003D76C2">
                        <w:pPr>
                          <w:spacing w:before="1"/>
                          <w:rPr>
                            <w:rFonts w:ascii="Courier New"/>
                            <w:sz w:val="26"/>
                          </w:rPr>
                        </w:pPr>
                      </w:p>
                      <w:p w14:paraId="4AAA7564"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noteListViewModel.getNoteListLiveData</w:t>
                        </w:r>
                        <w:proofErr w:type="spellEnd"/>
                        <w:r>
                          <w:rPr>
                            <w:rFonts w:ascii="Courier New"/>
                            <w:spacing w:val="-2"/>
                            <w:sz w:val="18"/>
                          </w:rPr>
                          <w:t>()</w:t>
                        </w:r>
                      </w:p>
                      <w:p w14:paraId="0866639C" w14:textId="77777777" w:rsidR="003D76C2" w:rsidRDefault="003D76C2">
                        <w:pPr>
                          <w:rPr>
                            <w:rFonts w:ascii="Courier New"/>
                            <w:sz w:val="20"/>
                          </w:rPr>
                        </w:pPr>
                      </w:p>
                      <w:p w14:paraId="5B0808D3" w14:textId="77777777" w:rsidR="003D76C2" w:rsidRDefault="00000000">
                        <w:pPr>
                          <w:spacing w:before="130"/>
                          <w:ind w:left="1317"/>
                          <w:rPr>
                            <w:rFonts w:ascii="Courier New"/>
                            <w:sz w:val="18"/>
                          </w:rPr>
                        </w:pPr>
                        <w:proofErr w:type="spellStart"/>
                        <w:r>
                          <w:rPr>
                            <w:rFonts w:ascii="Courier New"/>
                            <w:sz w:val="18"/>
                          </w:rPr>
                          <w:t>assertEquals</w:t>
                        </w:r>
                        <w:proofErr w:type="spellEnd"/>
                        <w:r>
                          <w:rPr>
                            <w:rFonts w:ascii="Courier New"/>
                            <w:sz w:val="18"/>
                          </w:rPr>
                          <w:t>(notes,</w:t>
                        </w:r>
                        <w:r>
                          <w:rPr>
                            <w:rFonts w:ascii="Courier New"/>
                            <w:spacing w:val="-19"/>
                            <w:sz w:val="18"/>
                          </w:rPr>
                          <w:t xml:space="preserve"> </w:t>
                        </w:r>
                        <w:r>
                          <w:rPr>
                            <w:rFonts w:ascii="Courier New"/>
                            <w:spacing w:val="-2"/>
                            <w:sz w:val="18"/>
                          </w:rPr>
                          <w:t>result)</w:t>
                        </w:r>
                      </w:p>
                      <w:p w14:paraId="5E47667C" w14:textId="77777777" w:rsidR="003D76C2" w:rsidRDefault="00000000">
                        <w:pPr>
                          <w:spacing w:before="76"/>
                          <w:ind w:left="885"/>
                          <w:rPr>
                            <w:rFonts w:ascii="Courier New"/>
                            <w:sz w:val="18"/>
                          </w:rPr>
                        </w:pPr>
                        <w:r>
                          <w:rPr>
                            <w:rFonts w:ascii="Courier New"/>
                            <w:sz w:val="18"/>
                          </w:rPr>
                          <w:t>}</w:t>
                        </w:r>
                      </w:p>
                      <w:p w14:paraId="74338919"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B25E756" w14:textId="77777777" w:rsidR="003D76C2" w:rsidRDefault="00000000">
      <w:pPr>
        <w:pStyle w:val="ListParagraph"/>
        <w:numPr>
          <w:ilvl w:val="1"/>
          <w:numId w:val="8"/>
        </w:numPr>
        <w:tabs>
          <w:tab w:val="left" w:pos="1274"/>
        </w:tabs>
        <w:spacing w:before="42"/>
        <w:jc w:val="left"/>
        <w:rPr>
          <w:sz w:val="20"/>
        </w:rPr>
      </w:pPr>
      <w:r>
        <w:rPr>
          <w:sz w:val="20"/>
        </w:rPr>
        <w:t>Now, let's define</w:t>
      </w:r>
      <w:r>
        <w:rPr>
          <w:spacing w:val="-1"/>
          <w:sz w:val="20"/>
        </w:rPr>
        <w:t xml:space="preserve"> </w:t>
      </w:r>
      <w:proofErr w:type="spellStart"/>
      <w:r>
        <w:rPr>
          <w:rFonts w:ascii="Courier New"/>
          <w:b/>
          <w:spacing w:val="-2"/>
        </w:rPr>
        <w:t>CountNotesViewModel</w:t>
      </w:r>
      <w:proofErr w:type="spellEnd"/>
      <w:r>
        <w:rPr>
          <w:spacing w:val="-2"/>
          <w:sz w:val="20"/>
        </w:rPr>
        <w:t>:</w:t>
      </w:r>
    </w:p>
    <w:p w14:paraId="7828C8E6" w14:textId="77777777" w:rsidR="003D76C2" w:rsidRDefault="00D51F7C">
      <w:pPr>
        <w:pStyle w:val="BodyText"/>
        <w:spacing w:before="10"/>
        <w:rPr>
          <w:sz w:val="8"/>
        </w:rPr>
      </w:pPr>
      <w:r>
        <w:rPr>
          <w:noProof/>
        </w:rPr>
        <mc:AlternateContent>
          <mc:Choice Requires="wpg">
            <w:drawing>
              <wp:anchor distT="0" distB="0" distL="0" distR="0" simplePos="0" relativeHeight="487703552" behindDoc="1" locked="0" layoutInCell="1" allowOverlap="1" wp14:anchorId="20CD4069" wp14:editId="7D2CC040">
                <wp:simplePos x="0" y="0"/>
                <wp:positionH relativeFrom="page">
                  <wp:posOffset>1120140</wp:posOffset>
                </wp:positionH>
                <wp:positionV relativeFrom="paragraph">
                  <wp:posOffset>91440</wp:posOffset>
                </wp:positionV>
                <wp:extent cx="5074920" cy="2263775"/>
                <wp:effectExtent l="0" t="0" r="5080" b="0"/>
                <wp:wrapTopAndBottom/>
                <wp:docPr id="732" name="docshapegroup8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764" y="144"/>
                          <a:chExt cx="7992" cy="3565"/>
                        </a:xfrm>
                      </wpg:grpSpPr>
                      <wps:wsp>
                        <wps:cNvPr id="733" name="docshape821"/>
                        <wps:cNvSpPr>
                          <a:spLocks/>
                        </wps:cNvSpPr>
                        <wps:spPr bwMode="auto">
                          <a:xfrm>
                            <a:off x="1764" y="153"/>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4" name="docshape822"/>
                        <wps:cNvSpPr>
                          <a:spLocks/>
                        </wps:cNvSpPr>
                        <wps:spPr bwMode="auto">
                          <a:xfrm>
                            <a:off x="1764" y="143"/>
                            <a:ext cx="7992" cy="3565"/>
                          </a:xfrm>
                          <a:custGeom>
                            <a:avLst/>
                            <a:gdLst>
                              <a:gd name="T0" fmla="+- 0 9756 1764"/>
                              <a:gd name="T1" fmla="*/ T0 w 7992"/>
                              <a:gd name="T2" fmla="+- 0 3688 144"/>
                              <a:gd name="T3" fmla="*/ 3688 h 3565"/>
                              <a:gd name="T4" fmla="+- 0 1764 1764"/>
                              <a:gd name="T5" fmla="*/ T4 w 7992"/>
                              <a:gd name="T6" fmla="+- 0 3688 144"/>
                              <a:gd name="T7" fmla="*/ 3688 h 3565"/>
                              <a:gd name="T8" fmla="+- 0 1764 1764"/>
                              <a:gd name="T9" fmla="*/ T8 w 7992"/>
                              <a:gd name="T10" fmla="+- 0 3708 144"/>
                              <a:gd name="T11" fmla="*/ 3708 h 3565"/>
                              <a:gd name="T12" fmla="+- 0 9756 1764"/>
                              <a:gd name="T13" fmla="*/ T12 w 7992"/>
                              <a:gd name="T14" fmla="+- 0 3708 144"/>
                              <a:gd name="T15" fmla="*/ 3708 h 3565"/>
                              <a:gd name="T16" fmla="+- 0 9756 1764"/>
                              <a:gd name="T17" fmla="*/ T16 w 7992"/>
                              <a:gd name="T18" fmla="+- 0 3688 144"/>
                              <a:gd name="T19" fmla="*/ 3688 h 3565"/>
                              <a:gd name="T20" fmla="+- 0 9756 1764"/>
                              <a:gd name="T21" fmla="*/ T20 w 7992"/>
                              <a:gd name="T22" fmla="+- 0 144 144"/>
                              <a:gd name="T23" fmla="*/ 144 h 3565"/>
                              <a:gd name="T24" fmla="+- 0 1764 1764"/>
                              <a:gd name="T25" fmla="*/ T24 w 7992"/>
                              <a:gd name="T26" fmla="+- 0 144 144"/>
                              <a:gd name="T27" fmla="*/ 144 h 3565"/>
                              <a:gd name="T28" fmla="+- 0 1764 1764"/>
                              <a:gd name="T29" fmla="*/ T28 w 7992"/>
                              <a:gd name="T30" fmla="+- 0 164 144"/>
                              <a:gd name="T31" fmla="*/ 164 h 3565"/>
                              <a:gd name="T32" fmla="+- 0 9756 1764"/>
                              <a:gd name="T33" fmla="*/ T32 w 7992"/>
                              <a:gd name="T34" fmla="+- 0 164 144"/>
                              <a:gd name="T35" fmla="*/ 164 h 3565"/>
                              <a:gd name="T36" fmla="+- 0 9756 176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5" name="docshape823"/>
                        <wps:cNvSpPr txBox="1">
                          <a:spLocks/>
                        </wps:cNvSpPr>
                        <wps:spPr bwMode="auto">
                          <a:xfrm>
                            <a:off x="1764" y="163"/>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79E5B"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CountNotesViewModel</w:t>
                              </w:r>
                              <w:proofErr w:type="spellEnd"/>
                              <w:r>
                                <w:rPr>
                                  <w:rFonts w:ascii="Courier New"/>
                                  <w:sz w:val="18"/>
                                </w:rPr>
                                <w:t>(application:</w:t>
                              </w:r>
                              <w:r>
                                <w:rPr>
                                  <w:rFonts w:ascii="Courier New"/>
                                  <w:spacing w:val="-14"/>
                                  <w:sz w:val="18"/>
                                </w:rPr>
                                <w:t xml:space="preserve"> </w:t>
                              </w:r>
                              <w:r>
                                <w:rPr>
                                  <w:rFonts w:ascii="Courier New"/>
                                  <w:sz w:val="18"/>
                                </w:rPr>
                                <w:t>Application)</w:t>
                              </w:r>
                              <w:r>
                                <w:rPr>
                                  <w:rFonts w:ascii="Courier New"/>
                                  <w:spacing w:val="-14"/>
                                  <w:sz w:val="18"/>
                                </w:rPr>
                                <w:t xml:space="preserve"> </w:t>
                              </w:r>
                              <w:r>
                                <w:rPr>
                                  <w:rFonts w:ascii="Courier New"/>
                                  <w:sz w:val="18"/>
                                </w:rPr>
                                <w:t xml:space="preserve">: </w:t>
                              </w:r>
                              <w:proofErr w:type="spellStart"/>
                              <w:r>
                                <w:rPr>
                                  <w:rFonts w:ascii="Courier New"/>
                                  <w:sz w:val="18"/>
                                </w:rPr>
                                <w:t>AndroidViewModel</w:t>
                              </w:r>
                              <w:proofErr w:type="spellEnd"/>
                              <w:r>
                                <w:rPr>
                                  <w:rFonts w:ascii="Courier New"/>
                                  <w:sz w:val="18"/>
                                </w:rPr>
                                <w:t>(application) {</w:t>
                              </w:r>
                            </w:p>
                            <w:p w14:paraId="0172F509" w14:textId="77777777" w:rsidR="003D76C2" w:rsidRDefault="003D76C2">
                              <w:pPr>
                                <w:spacing w:before="6"/>
                                <w:rPr>
                                  <w:rFonts w:ascii="Courier New"/>
                                  <w:sz w:val="26"/>
                                </w:rPr>
                              </w:pPr>
                            </w:p>
                            <w:p w14:paraId="322F03EE" w14:textId="77777777" w:rsidR="003D76C2" w:rsidRDefault="00000000">
                              <w:pPr>
                                <w:spacing w:line="235" w:lineRule="auto"/>
                                <w:ind w:left="1101" w:hanging="216"/>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noteRepository</w:t>
                              </w:r>
                              <w:proofErr w:type="spellEnd"/>
                              <w:r>
                                <w:rPr>
                                  <w:rFonts w:ascii="Courier New"/>
                                  <w:sz w:val="18"/>
                                </w:rPr>
                                <w:t>:</w:t>
                              </w:r>
                              <w:r>
                                <w:rPr>
                                  <w:rFonts w:ascii="Courier New"/>
                                  <w:spacing w:val="-7"/>
                                  <w:sz w:val="18"/>
                                </w:rPr>
                                <w:t xml:space="preserve"> </w:t>
                              </w:r>
                              <w:proofErr w:type="spellStart"/>
                              <w:r>
                                <w:rPr>
                                  <w:rFonts w:ascii="Courier New"/>
                                  <w:sz w:val="18"/>
                                </w:rPr>
                                <w:t>NoteRepository</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z w:val="18"/>
                                </w:rPr>
                                <w:t xml:space="preserve">as </w:t>
                              </w:r>
                              <w:proofErr w:type="spellStart"/>
                              <w:r>
                                <w:rPr>
                                  <w:rFonts w:ascii="Courier New"/>
                                  <w:spacing w:val="-2"/>
                                  <w:sz w:val="18"/>
                                </w:rPr>
                                <w:t>NotesApplication</w:t>
                              </w:r>
                              <w:proofErr w:type="spellEnd"/>
                              <w:r>
                                <w:rPr>
                                  <w:rFonts w:ascii="Courier New"/>
                                  <w:spacing w:val="-2"/>
                                  <w:sz w:val="18"/>
                                </w:rPr>
                                <w:t>).</w:t>
                              </w:r>
                              <w:proofErr w:type="spellStart"/>
                              <w:r>
                                <w:rPr>
                                  <w:rFonts w:ascii="Courier New"/>
                                  <w:spacing w:val="-2"/>
                                  <w:sz w:val="18"/>
                                </w:rPr>
                                <w:t>noteRepository</w:t>
                              </w:r>
                              <w:proofErr w:type="spellEnd"/>
                            </w:p>
                            <w:p w14:paraId="50B69B00" w14:textId="77777777" w:rsidR="003D76C2" w:rsidRDefault="003D76C2">
                              <w:pPr>
                                <w:spacing w:before="3"/>
                                <w:rPr>
                                  <w:rFonts w:ascii="Courier New"/>
                                  <w:sz w:val="26"/>
                                </w:rPr>
                              </w:pPr>
                            </w:p>
                            <w:p w14:paraId="086536AB" w14:textId="77777777" w:rsidR="003D76C2" w:rsidRDefault="00000000">
                              <w:pPr>
                                <w:spacing w:line="328" w:lineRule="auto"/>
                                <w:ind w:left="1317" w:right="840" w:hanging="432"/>
                                <w:rPr>
                                  <w:rFonts w:ascii="Courier New"/>
                                  <w:sz w:val="18"/>
                                </w:rPr>
                              </w:pPr>
                              <w:r>
                                <w:rPr>
                                  <w:rFonts w:ascii="Courier New"/>
                                  <w:sz w:val="18"/>
                                </w:rPr>
                                <w:t xml:space="preserve">fun </w:t>
                              </w:r>
                              <w:proofErr w:type="spellStart"/>
                              <w:r>
                                <w:rPr>
                                  <w:rFonts w:ascii="Courier New"/>
                                  <w:sz w:val="18"/>
                                </w:rPr>
                                <w:t>insertNote</w:t>
                              </w:r>
                              <w:proofErr w:type="spellEnd"/>
                              <w:r>
                                <w:rPr>
                                  <w:rFonts w:ascii="Courier New"/>
                                  <w:sz w:val="18"/>
                                </w:rPr>
                                <w:t xml:space="preserve">(text: String) { </w:t>
                              </w:r>
                              <w:proofErr w:type="spellStart"/>
                              <w:r>
                                <w:rPr>
                                  <w:rFonts w:ascii="Courier New"/>
                                  <w:sz w:val="18"/>
                                </w:rPr>
                                <w:t>noteRepository.insertNote</w:t>
                              </w:r>
                              <w:proofErr w:type="spellEnd"/>
                              <w:r>
                                <w:rPr>
                                  <w:rFonts w:ascii="Courier New"/>
                                  <w:sz w:val="18"/>
                                </w:rPr>
                                <w:t>(Note(0,</w:t>
                              </w:r>
                              <w:r>
                                <w:rPr>
                                  <w:rFonts w:ascii="Courier New"/>
                                  <w:spacing w:val="-29"/>
                                  <w:sz w:val="18"/>
                                </w:rPr>
                                <w:t xml:space="preserve"> </w:t>
                              </w:r>
                              <w:r>
                                <w:rPr>
                                  <w:rFonts w:ascii="Courier New"/>
                                  <w:sz w:val="18"/>
                                </w:rPr>
                                <w:t>text))</w:t>
                              </w:r>
                            </w:p>
                            <w:p w14:paraId="2DEEE9E1" w14:textId="77777777" w:rsidR="003D76C2" w:rsidRDefault="00000000">
                              <w:pPr>
                                <w:spacing w:before="1"/>
                                <w:ind w:left="885"/>
                                <w:rPr>
                                  <w:rFonts w:ascii="Courier New"/>
                                  <w:sz w:val="18"/>
                                </w:rPr>
                              </w:pPr>
                              <w:r>
                                <w:rPr>
                                  <w:rFonts w:ascii="Courier New"/>
                                  <w:sz w:val="18"/>
                                </w:rPr>
                                <w:t>}</w:t>
                              </w:r>
                            </w:p>
                            <w:p w14:paraId="418F3993" w14:textId="77777777" w:rsidR="003D76C2" w:rsidRDefault="003D76C2">
                              <w:pPr>
                                <w:rPr>
                                  <w:rFonts w:ascii="Courier New"/>
                                  <w:sz w:val="20"/>
                                </w:rPr>
                              </w:pPr>
                            </w:p>
                            <w:p w14:paraId="2EA09844" w14:textId="77777777" w:rsidR="003D76C2" w:rsidRDefault="00000000">
                              <w:pPr>
                                <w:spacing w:before="133" w:line="235" w:lineRule="auto"/>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getNoteCountLiveData</w:t>
                              </w:r>
                              <w:proofErr w:type="spellEnd"/>
                              <w:r>
                                <w:rPr>
                                  <w:rFonts w:ascii="Courier New"/>
                                  <w:sz w:val="18"/>
                                </w:rPr>
                                <w:t>():</w:t>
                              </w:r>
                              <w:r>
                                <w:rPr>
                                  <w:rFonts w:ascii="Courier New"/>
                                  <w:spacing w:val="-13"/>
                                  <w:sz w:val="18"/>
                                </w:rPr>
                                <w:t xml:space="preserve"> </w:t>
                              </w:r>
                              <w:proofErr w:type="spellStart"/>
                              <w:r>
                                <w:rPr>
                                  <w:rFonts w:ascii="Courier New"/>
                                  <w:sz w:val="18"/>
                                </w:rPr>
                                <w:t>LiveData</w:t>
                              </w:r>
                              <w:proofErr w:type="spellEnd"/>
                              <w:r>
                                <w:rPr>
                                  <w:rFonts w:ascii="Courier New"/>
                                  <w:sz w:val="18"/>
                                </w:rPr>
                                <w:t>&lt;Int&gt;</w:t>
                              </w:r>
                              <w:r>
                                <w:rPr>
                                  <w:rFonts w:ascii="Courier New"/>
                                  <w:spacing w:val="-13"/>
                                  <w:sz w:val="18"/>
                                </w:rPr>
                                <w:t xml:space="preserve"> </w:t>
                              </w:r>
                              <w:r>
                                <w:rPr>
                                  <w:rFonts w:ascii="Courier New"/>
                                  <w:sz w:val="18"/>
                                </w:rPr>
                                <w:t xml:space="preserve">= </w:t>
                              </w:r>
                              <w:proofErr w:type="spellStart"/>
                              <w:r>
                                <w:rPr>
                                  <w:rFonts w:ascii="Courier New"/>
                                  <w:spacing w:val="-2"/>
                                  <w:sz w:val="18"/>
                                </w:rPr>
                                <w:t>noteRepository.getNoteCount</w:t>
                              </w:r>
                              <w:proofErr w:type="spellEnd"/>
                              <w:r>
                                <w:rPr>
                                  <w:rFonts w:ascii="Courier New"/>
                                  <w:spacing w:val="-2"/>
                                  <w:sz w:val="18"/>
                                </w:rPr>
                                <w:t>()</w:t>
                              </w:r>
                            </w:p>
                            <w:p w14:paraId="61FE36B4" w14:textId="77777777" w:rsidR="003D76C2" w:rsidRDefault="003D76C2">
                              <w:pPr>
                                <w:spacing w:before="2"/>
                                <w:rPr>
                                  <w:rFonts w:ascii="Courier New"/>
                                  <w:sz w:val="26"/>
                                </w:rPr>
                              </w:pPr>
                            </w:p>
                            <w:p w14:paraId="70857499" w14:textId="77777777" w:rsidR="003D76C2" w:rsidRDefault="00000000">
                              <w:pPr>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CD4069" id="docshapegroup820" o:spid="_x0000_s1716" style="position:absolute;margin-left:88.2pt;margin-top:7.2pt;width:399.6pt;height:178.25pt;z-index:-15612928;mso-wrap-distance-left:0;mso-wrap-distance-right:0;mso-position-horizontal-relative:page;mso-position-vertical-relative:text" coordorigin="176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">
                <v:rect id="docshape821" o:spid="_x0000_s1717" style="position:absolute;left:1764;top:153;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" fillcolor="#f6f6f6" stroked="f">
                  <v:path arrowok="t"/>
                </v:rect>
                <v:shape id="docshape822" o:spid="_x0000_s1718" style="position:absolute;left:1764;top:143;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" path="m7992,3544l,3544r,20l7992,3564r,-20xm7992,l,,,20r7992,l7992,xe" fillcolor="#dadada" stroked="f">
                  <v:path arrowok="t" o:connecttype="custom" o:connectlocs="7992,3688;0,3688;0,3708;7992,3708;7992,3688;7992,144;0,144;0,164;7992,164;7992,144" o:connectangles="0,0,0,0,0,0,0,0,0,0"/>
                </v:shape>
                <v:shape id="docshape823" o:spid="_x0000_s1719" type="#_x0000_t202" style="position:absolute;left:1764;top:163;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" filled="f" stroked="f">
                  <v:path arrowok="t"/>
                  <v:textbox inset="0,0,0,0">
                    <w:txbxContent>
                      <w:p w14:paraId="68A79E5B"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CountNotesViewModel</w:t>
                        </w:r>
                        <w:proofErr w:type="spellEnd"/>
                        <w:r>
                          <w:rPr>
                            <w:rFonts w:ascii="Courier New"/>
                            <w:sz w:val="18"/>
                          </w:rPr>
                          <w:t>(application:</w:t>
                        </w:r>
                        <w:r>
                          <w:rPr>
                            <w:rFonts w:ascii="Courier New"/>
                            <w:spacing w:val="-14"/>
                            <w:sz w:val="18"/>
                          </w:rPr>
                          <w:t xml:space="preserve"> </w:t>
                        </w:r>
                        <w:r>
                          <w:rPr>
                            <w:rFonts w:ascii="Courier New"/>
                            <w:sz w:val="18"/>
                          </w:rPr>
                          <w:t>Application)</w:t>
                        </w:r>
                        <w:r>
                          <w:rPr>
                            <w:rFonts w:ascii="Courier New"/>
                            <w:spacing w:val="-14"/>
                            <w:sz w:val="18"/>
                          </w:rPr>
                          <w:t xml:space="preserve"> </w:t>
                        </w:r>
                        <w:r>
                          <w:rPr>
                            <w:rFonts w:ascii="Courier New"/>
                            <w:sz w:val="18"/>
                          </w:rPr>
                          <w:t xml:space="preserve">: </w:t>
                        </w:r>
                        <w:proofErr w:type="spellStart"/>
                        <w:r>
                          <w:rPr>
                            <w:rFonts w:ascii="Courier New"/>
                            <w:sz w:val="18"/>
                          </w:rPr>
                          <w:t>AndroidViewModel</w:t>
                        </w:r>
                        <w:proofErr w:type="spellEnd"/>
                        <w:r>
                          <w:rPr>
                            <w:rFonts w:ascii="Courier New"/>
                            <w:sz w:val="18"/>
                          </w:rPr>
                          <w:t>(application) {</w:t>
                        </w:r>
                      </w:p>
                      <w:p w14:paraId="0172F509" w14:textId="77777777" w:rsidR="003D76C2" w:rsidRDefault="003D76C2">
                        <w:pPr>
                          <w:spacing w:before="6"/>
                          <w:rPr>
                            <w:rFonts w:ascii="Courier New"/>
                            <w:sz w:val="26"/>
                          </w:rPr>
                        </w:pPr>
                      </w:p>
                      <w:p w14:paraId="322F03EE" w14:textId="77777777" w:rsidR="003D76C2" w:rsidRDefault="00000000">
                        <w:pPr>
                          <w:spacing w:line="235" w:lineRule="auto"/>
                          <w:ind w:left="1101" w:hanging="216"/>
                          <w:rPr>
                            <w:rFonts w:ascii="Courier New"/>
                            <w:sz w:val="18"/>
                          </w:rPr>
                        </w:pPr>
                        <w:r>
                          <w:rPr>
                            <w:rFonts w:ascii="Courier New"/>
                            <w:sz w:val="18"/>
                          </w:rPr>
                          <w:t>private</w:t>
                        </w:r>
                        <w:r>
                          <w:rPr>
                            <w:rFonts w:ascii="Courier New"/>
                            <w:spacing w:val="-7"/>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noteRepository</w:t>
                        </w:r>
                        <w:proofErr w:type="spellEnd"/>
                        <w:r>
                          <w:rPr>
                            <w:rFonts w:ascii="Courier New"/>
                            <w:sz w:val="18"/>
                          </w:rPr>
                          <w:t>:</w:t>
                        </w:r>
                        <w:r>
                          <w:rPr>
                            <w:rFonts w:ascii="Courier New"/>
                            <w:spacing w:val="-7"/>
                            <w:sz w:val="18"/>
                          </w:rPr>
                          <w:t xml:space="preserve"> </w:t>
                        </w:r>
                        <w:proofErr w:type="spellStart"/>
                        <w:r>
                          <w:rPr>
                            <w:rFonts w:ascii="Courier New"/>
                            <w:sz w:val="18"/>
                          </w:rPr>
                          <w:t>NoteRepository</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z w:val="18"/>
                          </w:rPr>
                          <w:t xml:space="preserve">as </w:t>
                        </w:r>
                        <w:proofErr w:type="spellStart"/>
                        <w:r>
                          <w:rPr>
                            <w:rFonts w:ascii="Courier New"/>
                            <w:spacing w:val="-2"/>
                            <w:sz w:val="18"/>
                          </w:rPr>
                          <w:t>NotesApplication</w:t>
                        </w:r>
                        <w:proofErr w:type="spellEnd"/>
                        <w:r>
                          <w:rPr>
                            <w:rFonts w:ascii="Courier New"/>
                            <w:spacing w:val="-2"/>
                            <w:sz w:val="18"/>
                          </w:rPr>
                          <w:t>).</w:t>
                        </w:r>
                        <w:proofErr w:type="spellStart"/>
                        <w:r>
                          <w:rPr>
                            <w:rFonts w:ascii="Courier New"/>
                            <w:spacing w:val="-2"/>
                            <w:sz w:val="18"/>
                          </w:rPr>
                          <w:t>noteRepository</w:t>
                        </w:r>
                        <w:proofErr w:type="spellEnd"/>
                      </w:p>
                      <w:p w14:paraId="50B69B00" w14:textId="77777777" w:rsidR="003D76C2" w:rsidRDefault="003D76C2">
                        <w:pPr>
                          <w:spacing w:before="3"/>
                          <w:rPr>
                            <w:rFonts w:ascii="Courier New"/>
                            <w:sz w:val="26"/>
                          </w:rPr>
                        </w:pPr>
                      </w:p>
                      <w:p w14:paraId="086536AB" w14:textId="77777777" w:rsidR="003D76C2" w:rsidRDefault="00000000">
                        <w:pPr>
                          <w:spacing w:line="328" w:lineRule="auto"/>
                          <w:ind w:left="1317" w:right="840" w:hanging="432"/>
                          <w:rPr>
                            <w:rFonts w:ascii="Courier New"/>
                            <w:sz w:val="18"/>
                          </w:rPr>
                        </w:pPr>
                        <w:r>
                          <w:rPr>
                            <w:rFonts w:ascii="Courier New"/>
                            <w:sz w:val="18"/>
                          </w:rPr>
                          <w:t xml:space="preserve">fun </w:t>
                        </w:r>
                        <w:proofErr w:type="spellStart"/>
                        <w:r>
                          <w:rPr>
                            <w:rFonts w:ascii="Courier New"/>
                            <w:sz w:val="18"/>
                          </w:rPr>
                          <w:t>insertNote</w:t>
                        </w:r>
                        <w:proofErr w:type="spellEnd"/>
                        <w:r>
                          <w:rPr>
                            <w:rFonts w:ascii="Courier New"/>
                            <w:sz w:val="18"/>
                          </w:rPr>
                          <w:t xml:space="preserve">(text: String) { </w:t>
                        </w:r>
                        <w:proofErr w:type="spellStart"/>
                        <w:r>
                          <w:rPr>
                            <w:rFonts w:ascii="Courier New"/>
                            <w:sz w:val="18"/>
                          </w:rPr>
                          <w:t>noteRepository.insertNote</w:t>
                        </w:r>
                        <w:proofErr w:type="spellEnd"/>
                        <w:r>
                          <w:rPr>
                            <w:rFonts w:ascii="Courier New"/>
                            <w:sz w:val="18"/>
                          </w:rPr>
                          <w:t>(Note(0,</w:t>
                        </w:r>
                        <w:r>
                          <w:rPr>
                            <w:rFonts w:ascii="Courier New"/>
                            <w:spacing w:val="-29"/>
                            <w:sz w:val="18"/>
                          </w:rPr>
                          <w:t xml:space="preserve"> </w:t>
                        </w:r>
                        <w:r>
                          <w:rPr>
                            <w:rFonts w:ascii="Courier New"/>
                            <w:sz w:val="18"/>
                          </w:rPr>
                          <w:t>text))</w:t>
                        </w:r>
                      </w:p>
                      <w:p w14:paraId="2DEEE9E1" w14:textId="77777777" w:rsidR="003D76C2" w:rsidRDefault="00000000">
                        <w:pPr>
                          <w:spacing w:before="1"/>
                          <w:ind w:left="885"/>
                          <w:rPr>
                            <w:rFonts w:ascii="Courier New"/>
                            <w:sz w:val="18"/>
                          </w:rPr>
                        </w:pPr>
                        <w:r>
                          <w:rPr>
                            <w:rFonts w:ascii="Courier New"/>
                            <w:sz w:val="18"/>
                          </w:rPr>
                          <w:t>}</w:t>
                        </w:r>
                      </w:p>
                      <w:p w14:paraId="418F3993" w14:textId="77777777" w:rsidR="003D76C2" w:rsidRDefault="003D76C2">
                        <w:pPr>
                          <w:rPr>
                            <w:rFonts w:ascii="Courier New"/>
                            <w:sz w:val="20"/>
                          </w:rPr>
                        </w:pPr>
                      </w:p>
                      <w:p w14:paraId="2EA09844" w14:textId="77777777" w:rsidR="003D76C2" w:rsidRDefault="00000000">
                        <w:pPr>
                          <w:spacing w:before="133" w:line="235" w:lineRule="auto"/>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getNoteCountLiveData</w:t>
                        </w:r>
                        <w:proofErr w:type="spellEnd"/>
                        <w:r>
                          <w:rPr>
                            <w:rFonts w:ascii="Courier New"/>
                            <w:sz w:val="18"/>
                          </w:rPr>
                          <w:t>():</w:t>
                        </w:r>
                        <w:r>
                          <w:rPr>
                            <w:rFonts w:ascii="Courier New"/>
                            <w:spacing w:val="-13"/>
                            <w:sz w:val="18"/>
                          </w:rPr>
                          <w:t xml:space="preserve"> </w:t>
                        </w:r>
                        <w:proofErr w:type="spellStart"/>
                        <w:r>
                          <w:rPr>
                            <w:rFonts w:ascii="Courier New"/>
                            <w:sz w:val="18"/>
                          </w:rPr>
                          <w:t>LiveData</w:t>
                        </w:r>
                        <w:proofErr w:type="spellEnd"/>
                        <w:r>
                          <w:rPr>
                            <w:rFonts w:ascii="Courier New"/>
                            <w:sz w:val="18"/>
                          </w:rPr>
                          <w:t>&lt;Int&gt;</w:t>
                        </w:r>
                        <w:r>
                          <w:rPr>
                            <w:rFonts w:ascii="Courier New"/>
                            <w:spacing w:val="-13"/>
                            <w:sz w:val="18"/>
                          </w:rPr>
                          <w:t xml:space="preserve"> </w:t>
                        </w:r>
                        <w:r>
                          <w:rPr>
                            <w:rFonts w:ascii="Courier New"/>
                            <w:sz w:val="18"/>
                          </w:rPr>
                          <w:t xml:space="preserve">= </w:t>
                        </w:r>
                        <w:proofErr w:type="spellStart"/>
                        <w:r>
                          <w:rPr>
                            <w:rFonts w:ascii="Courier New"/>
                            <w:spacing w:val="-2"/>
                            <w:sz w:val="18"/>
                          </w:rPr>
                          <w:t>noteRepository.getNoteCount</w:t>
                        </w:r>
                        <w:proofErr w:type="spellEnd"/>
                        <w:r>
                          <w:rPr>
                            <w:rFonts w:ascii="Courier New"/>
                            <w:spacing w:val="-2"/>
                            <w:sz w:val="18"/>
                          </w:rPr>
                          <w:t>()</w:t>
                        </w:r>
                      </w:p>
                      <w:p w14:paraId="61FE36B4" w14:textId="77777777" w:rsidR="003D76C2" w:rsidRDefault="003D76C2">
                        <w:pPr>
                          <w:spacing w:before="2"/>
                          <w:rPr>
                            <w:rFonts w:ascii="Courier New"/>
                            <w:sz w:val="26"/>
                          </w:rPr>
                        </w:pPr>
                      </w:p>
                      <w:p w14:paraId="70857499" w14:textId="77777777" w:rsidR="003D76C2" w:rsidRDefault="00000000">
                        <w:pPr>
                          <w:ind w:left="453"/>
                          <w:rPr>
                            <w:rFonts w:ascii="Courier New"/>
                            <w:sz w:val="18"/>
                          </w:rPr>
                        </w:pPr>
                        <w:r>
                          <w:rPr>
                            <w:rFonts w:ascii="Courier New"/>
                            <w:sz w:val="18"/>
                          </w:rPr>
                          <w:t>}</w:t>
                        </w:r>
                      </w:p>
                    </w:txbxContent>
                  </v:textbox>
                </v:shape>
                <w10:wrap type="topAndBottom" anchorx="page"/>
              </v:group>
            </w:pict>
          </mc:Fallback>
        </mc:AlternateContent>
      </w:r>
    </w:p>
    <w:p w14:paraId="4FB006BB" w14:textId="77777777" w:rsidR="003D76C2" w:rsidRDefault="00000000">
      <w:pPr>
        <w:pStyle w:val="ListParagraph"/>
        <w:numPr>
          <w:ilvl w:val="1"/>
          <w:numId w:val="8"/>
        </w:numPr>
        <w:tabs>
          <w:tab w:val="left" w:pos="1274"/>
        </w:tabs>
        <w:jc w:val="left"/>
        <w:rPr>
          <w:sz w:val="20"/>
        </w:rPr>
      </w:pPr>
      <w:r>
        <w:rPr>
          <w:sz w:val="20"/>
        </w:rPr>
        <w:t>The</w:t>
      </w:r>
      <w:r>
        <w:rPr>
          <w:spacing w:val="-7"/>
          <w:sz w:val="20"/>
        </w:rPr>
        <w:t xml:space="preserve"> </w:t>
      </w:r>
      <w:r>
        <w:rPr>
          <w:sz w:val="20"/>
        </w:rPr>
        <w:t>test</w:t>
      </w:r>
      <w:r>
        <w:rPr>
          <w:spacing w:val="-3"/>
          <w:sz w:val="20"/>
        </w:rPr>
        <w:t xml:space="preserve"> </w:t>
      </w:r>
      <w:r>
        <w:rPr>
          <w:sz w:val="20"/>
        </w:rPr>
        <w:t>associated</w:t>
      </w:r>
      <w:r>
        <w:rPr>
          <w:spacing w:val="-4"/>
          <w:sz w:val="20"/>
        </w:rPr>
        <w:t xml:space="preserve"> </w:t>
      </w:r>
      <w:r>
        <w:rPr>
          <w:sz w:val="20"/>
        </w:rPr>
        <w:t>with</w:t>
      </w:r>
      <w:r>
        <w:rPr>
          <w:spacing w:val="-3"/>
          <w:sz w:val="20"/>
        </w:rPr>
        <w:t xml:space="preserve"> </w:t>
      </w:r>
      <w:r>
        <w:rPr>
          <w:sz w:val="20"/>
        </w:rPr>
        <w:t>the</w:t>
      </w:r>
      <w:r>
        <w:rPr>
          <w:spacing w:val="-3"/>
          <w:sz w:val="20"/>
        </w:rPr>
        <w:t xml:space="preserve"> </w:t>
      </w:r>
      <w:r>
        <w:rPr>
          <w:sz w:val="20"/>
        </w:rPr>
        <w:t>preceding</w:t>
      </w:r>
      <w:r>
        <w:rPr>
          <w:spacing w:val="-4"/>
          <w:sz w:val="20"/>
        </w:rPr>
        <w:t xml:space="preserve"> </w:t>
      </w:r>
      <w:proofErr w:type="spellStart"/>
      <w:r>
        <w:rPr>
          <w:rFonts w:ascii="Courier New"/>
          <w:b/>
        </w:rPr>
        <w:t>ViewModel</w:t>
      </w:r>
      <w:proofErr w:type="spellEnd"/>
      <w:r>
        <w:rPr>
          <w:rFonts w:ascii="Courier New"/>
          <w:b/>
          <w:spacing w:val="-80"/>
        </w:rPr>
        <w:t xml:space="preserve"> </w:t>
      </w:r>
      <w:r>
        <w:rPr>
          <w:sz w:val="20"/>
        </w:rPr>
        <w:t>class</w:t>
      </w:r>
      <w:r>
        <w:rPr>
          <w:spacing w:val="-3"/>
          <w:sz w:val="20"/>
        </w:rPr>
        <w:t xml:space="preserve"> </w:t>
      </w:r>
      <w:r>
        <w:rPr>
          <w:sz w:val="20"/>
        </w:rPr>
        <w:t>is</w:t>
      </w:r>
      <w:r>
        <w:rPr>
          <w:spacing w:val="-3"/>
          <w:sz w:val="20"/>
        </w:rPr>
        <w:t xml:space="preserve"> </w:t>
      </w:r>
      <w:r>
        <w:rPr>
          <w:sz w:val="20"/>
        </w:rPr>
        <w:t>as</w:t>
      </w:r>
      <w:r>
        <w:rPr>
          <w:spacing w:val="-3"/>
          <w:sz w:val="20"/>
        </w:rPr>
        <w:t xml:space="preserve"> </w:t>
      </w:r>
      <w:r>
        <w:rPr>
          <w:spacing w:val="-2"/>
          <w:sz w:val="20"/>
        </w:rPr>
        <w:t>follows:</w:t>
      </w:r>
    </w:p>
    <w:p w14:paraId="2EFF126B" w14:textId="77777777" w:rsidR="003D76C2" w:rsidRDefault="00D51F7C">
      <w:pPr>
        <w:pStyle w:val="BodyText"/>
        <w:spacing w:before="11"/>
        <w:rPr>
          <w:sz w:val="8"/>
        </w:rPr>
      </w:pPr>
      <w:r>
        <w:rPr>
          <w:noProof/>
        </w:rPr>
        <mc:AlternateContent>
          <mc:Choice Requires="wpg">
            <w:drawing>
              <wp:anchor distT="0" distB="0" distL="0" distR="0" simplePos="0" relativeHeight="487704064" behindDoc="1" locked="0" layoutInCell="1" allowOverlap="1" wp14:anchorId="38D85BB9" wp14:editId="5F43A770">
                <wp:simplePos x="0" y="0"/>
                <wp:positionH relativeFrom="page">
                  <wp:posOffset>1120140</wp:posOffset>
                </wp:positionH>
                <wp:positionV relativeFrom="paragraph">
                  <wp:posOffset>91440</wp:posOffset>
                </wp:positionV>
                <wp:extent cx="5074920" cy="1997075"/>
                <wp:effectExtent l="0" t="0" r="5080" b="0"/>
                <wp:wrapTopAndBottom/>
                <wp:docPr id="728" name="docshapegroup8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1764" y="144"/>
                          <a:chExt cx="7992" cy="3145"/>
                        </a:xfrm>
                      </wpg:grpSpPr>
                      <wps:wsp>
                        <wps:cNvPr id="729" name="docshape825"/>
                        <wps:cNvSpPr>
                          <a:spLocks/>
                        </wps:cNvSpPr>
                        <wps:spPr bwMode="auto">
                          <a:xfrm>
                            <a:off x="1764" y="153"/>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 name="docshape826"/>
                        <wps:cNvSpPr>
                          <a:spLocks/>
                        </wps:cNvSpPr>
                        <wps:spPr bwMode="auto">
                          <a:xfrm>
                            <a:off x="1764" y="143"/>
                            <a:ext cx="7992" cy="3145"/>
                          </a:xfrm>
                          <a:custGeom>
                            <a:avLst/>
                            <a:gdLst>
                              <a:gd name="T0" fmla="+- 0 9756 1764"/>
                              <a:gd name="T1" fmla="*/ T0 w 7992"/>
                              <a:gd name="T2" fmla="+- 0 3268 144"/>
                              <a:gd name="T3" fmla="*/ 3268 h 3145"/>
                              <a:gd name="T4" fmla="+- 0 1764 1764"/>
                              <a:gd name="T5" fmla="*/ T4 w 7992"/>
                              <a:gd name="T6" fmla="+- 0 3268 144"/>
                              <a:gd name="T7" fmla="*/ 3268 h 3145"/>
                              <a:gd name="T8" fmla="+- 0 1764 1764"/>
                              <a:gd name="T9" fmla="*/ T8 w 7992"/>
                              <a:gd name="T10" fmla="+- 0 3288 144"/>
                              <a:gd name="T11" fmla="*/ 3288 h 3145"/>
                              <a:gd name="T12" fmla="+- 0 9756 1764"/>
                              <a:gd name="T13" fmla="*/ T12 w 7992"/>
                              <a:gd name="T14" fmla="+- 0 3288 144"/>
                              <a:gd name="T15" fmla="*/ 3288 h 3145"/>
                              <a:gd name="T16" fmla="+- 0 9756 1764"/>
                              <a:gd name="T17" fmla="*/ T16 w 7992"/>
                              <a:gd name="T18" fmla="+- 0 3268 144"/>
                              <a:gd name="T19" fmla="*/ 3268 h 3145"/>
                              <a:gd name="T20" fmla="+- 0 9756 1764"/>
                              <a:gd name="T21" fmla="*/ T20 w 7992"/>
                              <a:gd name="T22" fmla="+- 0 144 144"/>
                              <a:gd name="T23" fmla="*/ 144 h 3145"/>
                              <a:gd name="T24" fmla="+- 0 1764 1764"/>
                              <a:gd name="T25" fmla="*/ T24 w 7992"/>
                              <a:gd name="T26" fmla="+- 0 144 144"/>
                              <a:gd name="T27" fmla="*/ 144 h 3145"/>
                              <a:gd name="T28" fmla="+- 0 1764 1764"/>
                              <a:gd name="T29" fmla="*/ T28 w 7992"/>
                              <a:gd name="T30" fmla="+- 0 164 144"/>
                              <a:gd name="T31" fmla="*/ 164 h 3145"/>
                              <a:gd name="T32" fmla="+- 0 9756 1764"/>
                              <a:gd name="T33" fmla="*/ T32 w 7992"/>
                              <a:gd name="T34" fmla="+- 0 164 144"/>
                              <a:gd name="T35" fmla="*/ 164 h 3145"/>
                              <a:gd name="T36" fmla="+- 0 9756 1764"/>
                              <a:gd name="T37" fmla="*/ T36 w 7992"/>
                              <a:gd name="T38" fmla="+- 0 144 144"/>
                              <a:gd name="T39" fmla="*/ 144 h 3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1" name="docshape827"/>
                        <wps:cNvSpPr txBox="1">
                          <a:spLocks/>
                        </wps:cNvSpPr>
                        <wps:spPr bwMode="auto">
                          <a:xfrm>
                            <a:off x="1764" y="163"/>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8A05B"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CountNotesViewModelTest</w:t>
                              </w:r>
                              <w:proofErr w:type="spellEnd"/>
                              <w:r>
                                <w:rPr>
                                  <w:rFonts w:ascii="Courier New"/>
                                  <w:sz w:val="18"/>
                                </w:rPr>
                                <w:t xml:space="preserve"> {</w:t>
                              </w:r>
                            </w:p>
                            <w:p w14:paraId="754C82BF" w14:textId="77777777" w:rsidR="003D76C2" w:rsidRDefault="003D76C2">
                              <w:pPr>
                                <w:spacing w:before="9"/>
                                <w:rPr>
                                  <w:rFonts w:ascii="Courier New"/>
                                  <w:sz w:val="24"/>
                                </w:rPr>
                              </w:pPr>
                            </w:p>
                            <w:p w14:paraId="1340C25D" w14:textId="77777777" w:rsidR="003D76C2" w:rsidRDefault="00000000">
                              <w:pPr>
                                <w:spacing w:before="1" w:line="328" w:lineRule="auto"/>
                                <w:ind w:left="885" w:right="25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countNotesViewModel</w:t>
                              </w:r>
                              <w:proofErr w:type="spellEnd"/>
                              <w:r>
                                <w:rPr>
                                  <w:rFonts w:ascii="Courier New"/>
                                  <w:sz w:val="18"/>
                                </w:rPr>
                                <w:t>:</w:t>
                              </w:r>
                              <w:r>
                                <w:rPr>
                                  <w:rFonts w:ascii="Courier New"/>
                                  <w:spacing w:val="-10"/>
                                  <w:sz w:val="18"/>
                                </w:rPr>
                                <w:t xml:space="preserve"> </w:t>
                              </w:r>
                              <w:proofErr w:type="spellStart"/>
                              <w:r>
                                <w:rPr>
                                  <w:rFonts w:ascii="Courier New"/>
                                  <w:sz w:val="18"/>
                                </w:rPr>
                                <w:t>CountNotesViewModel</w:t>
                              </w:r>
                              <w:proofErr w:type="spellEnd"/>
                              <w:r>
                                <w:rPr>
                                  <w:rFonts w:ascii="Courier New"/>
                                  <w:sz w:val="18"/>
                                </w:rPr>
                                <w:t xml:space="preserve"> </w:t>
                              </w:r>
                              <w:r>
                                <w:rPr>
                                  <w:rFonts w:ascii="Courier New"/>
                                  <w:spacing w:val="-2"/>
                                  <w:sz w:val="18"/>
                                </w:rPr>
                                <w:t>@Mock</w:t>
                              </w:r>
                            </w:p>
                            <w:p w14:paraId="366D2FB2" w14:textId="77777777" w:rsidR="003D76C2" w:rsidRDefault="00000000">
                              <w:pPr>
                                <w:spacing w:before="1"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application:</w:t>
                              </w:r>
                              <w:r>
                                <w:rPr>
                                  <w:rFonts w:ascii="Courier New"/>
                                  <w:spacing w:val="-13"/>
                                  <w:sz w:val="18"/>
                                </w:rPr>
                                <w:t xml:space="preserve"> </w:t>
                              </w:r>
                              <w:proofErr w:type="spellStart"/>
                              <w:r>
                                <w:rPr>
                                  <w:rFonts w:ascii="Courier New"/>
                                  <w:sz w:val="18"/>
                                </w:rPr>
                                <w:t>NotesApplication</w:t>
                              </w:r>
                              <w:proofErr w:type="spellEnd"/>
                              <w:r>
                                <w:rPr>
                                  <w:rFonts w:ascii="Courier New"/>
                                  <w:sz w:val="18"/>
                                </w:rPr>
                                <w:t xml:space="preserve"> </w:t>
                              </w:r>
                              <w:r>
                                <w:rPr>
                                  <w:rFonts w:ascii="Courier New"/>
                                  <w:spacing w:val="-2"/>
                                  <w:sz w:val="18"/>
                                </w:rPr>
                                <w:t>@Mock</w:t>
                              </w:r>
                            </w:p>
                            <w:p w14:paraId="15CB8533" w14:textId="77777777" w:rsidR="003D76C2" w:rsidRDefault="00000000">
                              <w:pPr>
                                <w:spacing w:before="1"/>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noteRepository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NoteRepository</w:t>
                              </w:r>
                              <w:proofErr w:type="spellEnd"/>
                            </w:p>
                            <w:p w14:paraId="3BC1BE95" w14:textId="77777777" w:rsidR="003D76C2" w:rsidRDefault="003D76C2">
                              <w:pPr>
                                <w:rPr>
                                  <w:rFonts w:ascii="Courier New"/>
                                  <w:sz w:val="20"/>
                                </w:rPr>
                              </w:pPr>
                            </w:p>
                            <w:p w14:paraId="12B937CB" w14:textId="77777777" w:rsidR="003D76C2" w:rsidRDefault="00000000">
                              <w:pPr>
                                <w:spacing w:before="130"/>
                                <w:ind w:left="885"/>
                                <w:rPr>
                                  <w:rFonts w:ascii="Courier New"/>
                                  <w:sz w:val="18"/>
                                </w:rPr>
                              </w:pPr>
                              <w:r>
                                <w:rPr>
                                  <w:rFonts w:ascii="Courier New"/>
                                  <w:spacing w:val="-2"/>
                                  <w:sz w:val="18"/>
                                </w:rPr>
                                <w:t>@Before</w:t>
                              </w:r>
                            </w:p>
                            <w:p w14:paraId="669E1C2B"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D85BB9" id="docshapegroup824" o:spid="_x0000_s1720" style="position:absolute;margin-left:88.2pt;margin-top:7.2pt;width:399.6pt;height:157.25pt;z-index:-15612416;mso-wrap-distance-left:0;mso-wrap-distance-right:0;mso-position-horizontal-relative:page;mso-position-vertical-relative:text" coordorigin="1764,144"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">
                <v:rect id="docshape825" o:spid="_x0000_s1721" style="position:absolute;left:1764;top:153;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" fillcolor="#f6f6f6" stroked="f">
                  <v:path arrowok="t"/>
                </v:rect>
                <v:shape id="docshape826" o:spid="_x0000_s1722" style="position:absolute;left:1764;top:143;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" path="m7992,3124l,3124r,20l7992,3144r,-20xm7992,l,,,20r7992,l7992,xe" fillcolor="#dadada" stroked="f">
                  <v:path arrowok="t" o:connecttype="custom" o:connectlocs="7992,3268;0,3268;0,3288;7992,3288;7992,3268;7992,144;0,144;0,164;7992,164;7992,144" o:connectangles="0,0,0,0,0,0,0,0,0,0"/>
                </v:shape>
                <v:shape id="docshape827" o:spid="_x0000_s1723" type="#_x0000_t202" style="position:absolute;left:1764;top:163;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" filled="f" stroked="f">
                  <v:path arrowok="t"/>
                  <v:textbox inset="0,0,0,0">
                    <w:txbxContent>
                      <w:p w14:paraId="3798A05B"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CountNotesViewModelTest</w:t>
                        </w:r>
                        <w:proofErr w:type="spellEnd"/>
                        <w:r>
                          <w:rPr>
                            <w:rFonts w:ascii="Courier New"/>
                            <w:sz w:val="18"/>
                          </w:rPr>
                          <w:t xml:space="preserve"> {</w:t>
                        </w:r>
                      </w:p>
                      <w:p w14:paraId="754C82BF" w14:textId="77777777" w:rsidR="003D76C2" w:rsidRDefault="003D76C2">
                        <w:pPr>
                          <w:spacing w:before="9"/>
                          <w:rPr>
                            <w:rFonts w:ascii="Courier New"/>
                            <w:sz w:val="24"/>
                          </w:rPr>
                        </w:pPr>
                      </w:p>
                      <w:p w14:paraId="1340C25D" w14:textId="77777777" w:rsidR="003D76C2" w:rsidRDefault="00000000">
                        <w:pPr>
                          <w:spacing w:before="1" w:line="328" w:lineRule="auto"/>
                          <w:ind w:left="885" w:right="25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countNotesViewModel</w:t>
                        </w:r>
                        <w:proofErr w:type="spellEnd"/>
                        <w:r>
                          <w:rPr>
                            <w:rFonts w:ascii="Courier New"/>
                            <w:sz w:val="18"/>
                          </w:rPr>
                          <w:t>:</w:t>
                        </w:r>
                        <w:r>
                          <w:rPr>
                            <w:rFonts w:ascii="Courier New"/>
                            <w:spacing w:val="-10"/>
                            <w:sz w:val="18"/>
                          </w:rPr>
                          <w:t xml:space="preserve"> </w:t>
                        </w:r>
                        <w:proofErr w:type="spellStart"/>
                        <w:r>
                          <w:rPr>
                            <w:rFonts w:ascii="Courier New"/>
                            <w:sz w:val="18"/>
                          </w:rPr>
                          <w:t>CountNotesViewModel</w:t>
                        </w:r>
                        <w:proofErr w:type="spellEnd"/>
                        <w:r>
                          <w:rPr>
                            <w:rFonts w:ascii="Courier New"/>
                            <w:sz w:val="18"/>
                          </w:rPr>
                          <w:t xml:space="preserve"> </w:t>
                        </w:r>
                        <w:r>
                          <w:rPr>
                            <w:rFonts w:ascii="Courier New"/>
                            <w:spacing w:val="-2"/>
                            <w:sz w:val="18"/>
                          </w:rPr>
                          <w:t>@Mock</w:t>
                        </w:r>
                      </w:p>
                      <w:p w14:paraId="366D2FB2" w14:textId="77777777" w:rsidR="003D76C2" w:rsidRDefault="00000000">
                        <w:pPr>
                          <w:spacing w:before="1" w:line="328" w:lineRule="auto"/>
                          <w:ind w:left="885" w:right="2128"/>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application:</w:t>
                        </w:r>
                        <w:r>
                          <w:rPr>
                            <w:rFonts w:ascii="Courier New"/>
                            <w:spacing w:val="-13"/>
                            <w:sz w:val="18"/>
                          </w:rPr>
                          <w:t xml:space="preserve"> </w:t>
                        </w:r>
                        <w:proofErr w:type="spellStart"/>
                        <w:r>
                          <w:rPr>
                            <w:rFonts w:ascii="Courier New"/>
                            <w:sz w:val="18"/>
                          </w:rPr>
                          <w:t>NotesApplication</w:t>
                        </w:r>
                        <w:proofErr w:type="spellEnd"/>
                        <w:r>
                          <w:rPr>
                            <w:rFonts w:ascii="Courier New"/>
                            <w:sz w:val="18"/>
                          </w:rPr>
                          <w:t xml:space="preserve"> </w:t>
                        </w:r>
                        <w:r>
                          <w:rPr>
                            <w:rFonts w:ascii="Courier New"/>
                            <w:spacing w:val="-2"/>
                            <w:sz w:val="18"/>
                          </w:rPr>
                          <w:t>@Mock</w:t>
                        </w:r>
                      </w:p>
                      <w:p w14:paraId="15CB8533" w14:textId="77777777" w:rsidR="003D76C2" w:rsidRDefault="00000000">
                        <w:pPr>
                          <w:spacing w:before="1"/>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noteRepository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NoteRepository</w:t>
                        </w:r>
                        <w:proofErr w:type="spellEnd"/>
                      </w:p>
                      <w:p w14:paraId="3BC1BE95" w14:textId="77777777" w:rsidR="003D76C2" w:rsidRDefault="003D76C2">
                        <w:pPr>
                          <w:rPr>
                            <w:rFonts w:ascii="Courier New"/>
                            <w:sz w:val="20"/>
                          </w:rPr>
                        </w:pPr>
                      </w:p>
                      <w:p w14:paraId="12B937CB" w14:textId="77777777" w:rsidR="003D76C2" w:rsidRDefault="00000000">
                        <w:pPr>
                          <w:spacing w:before="130"/>
                          <w:ind w:left="885"/>
                          <w:rPr>
                            <w:rFonts w:ascii="Courier New"/>
                            <w:sz w:val="18"/>
                          </w:rPr>
                        </w:pPr>
                        <w:r>
                          <w:rPr>
                            <w:rFonts w:ascii="Courier New"/>
                            <w:spacing w:val="-2"/>
                            <w:sz w:val="18"/>
                          </w:rPr>
                          <w:t>@Before</w:t>
                        </w:r>
                      </w:p>
                      <w:p w14:paraId="669E1C2B"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txbxContent>
                  </v:textbox>
                </v:shape>
                <w10:wrap type="topAndBottom" anchorx="page"/>
              </v:group>
            </w:pict>
          </mc:Fallback>
        </mc:AlternateContent>
      </w:r>
    </w:p>
    <w:p w14:paraId="0A726E96" w14:textId="77777777" w:rsidR="003D76C2" w:rsidRDefault="003D76C2">
      <w:pPr>
        <w:rPr>
          <w:sz w:val="8"/>
        </w:rPr>
        <w:sectPr w:rsidR="003D76C2">
          <w:pgSz w:w="10800" w:h="13320"/>
          <w:pgMar w:top="1120" w:right="920" w:bottom="280" w:left="940" w:header="695" w:footer="0" w:gutter="0"/>
          <w:cols w:space="720"/>
        </w:sectPr>
      </w:pPr>
    </w:p>
    <w:p w14:paraId="6309308E" w14:textId="77777777" w:rsidR="003D76C2" w:rsidRDefault="003D76C2">
      <w:pPr>
        <w:pStyle w:val="BodyText"/>
        <w:spacing w:before="3"/>
        <w:rPr>
          <w:sz w:val="5"/>
        </w:rPr>
      </w:pPr>
    </w:p>
    <w:p w14:paraId="72989D09" w14:textId="77777777" w:rsidR="003D76C2" w:rsidRDefault="00D51F7C">
      <w:pPr>
        <w:pStyle w:val="BodyText"/>
        <w:ind w:left="104"/>
      </w:pPr>
      <w:r>
        <w:rPr>
          <w:noProof/>
        </w:rPr>
        <mc:AlternateContent>
          <mc:Choice Requires="wpg">
            <w:drawing>
              <wp:inline distT="0" distB="0" distL="0" distR="0" wp14:anchorId="417B6EB8" wp14:editId="37536C6D">
                <wp:extent cx="5074920" cy="3952875"/>
                <wp:effectExtent l="0" t="0" r="5080" b="0"/>
                <wp:docPr id="724" name="docshapegroup8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0" y="0"/>
                          <a:chExt cx="7992" cy="6225"/>
                        </a:xfrm>
                      </wpg:grpSpPr>
                      <wps:wsp>
                        <wps:cNvPr id="725" name="docshape829"/>
                        <wps:cNvSpPr>
                          <a:spLocks/>
                        </wps:cNvSpPr>
                        <wps:spPr bwMode="auto">
                          <a:xfrm>
                            <a:off x="0" y="10"/>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 name="docshape830"/>
                        <wps:cNvSpPr>
                          <a:spLocks/>
                        </wps:cNvSpPr>
                        <wps:spPr bwMode="auto">
                          <a:xfrm>
                            <a:off x="0" y="0"/>
                            <a:ext cx="7992" cy="6225"/>
                          </a:xfrm>
                          <a:custGeom>
                            <a:avLst/>
                            <a:gdLst>
                              <a:gd name="T0" fmla="*/ 7992 w 7992"/>
                              <a:gd name="T1" fmla="*/ 6204 h 6225"/>
                              <a:gd name="T2" fmla="*/ 0 w 7992"/>
                              <a:gd name="T3" fmla="*/ 6204 h 6225"/>
                              <a:gd name="T4" fmla="*/ 0 w 7992"/>
                              <a:gd name="T5" fmla="*/ 6224 h 6225"/>
                              <a:gd name="T6" fmla="*/ 7992 w 7992"/>
                              <a:gd name="T7" fmla="*/ 6224 h 6225"/>
                              <a:gd name="T8" fmla="*/ 7992 w 7992"/>
                              <a:gd name="T9" fmla="*/ 6204 h 6225"/>
                              <a:gd name="T10" fmla="*/ 7992 w 7992"/>
                              <a:gd name="T11" fmla="*/ 0 h 6225"/>
                              <a:gd name="T12" fmla="*/ 0 w 7992"/>
                              <a:gd name="T13" fmla="*/ 0 h 6225"/>
                              <a:gd name="T14" fmla="*/ 0 w 7992"/>
                              <a:gd name="T15" fmla="*/ 20 h 6225"/>
                              <a:gd name="T16" fmla="*/ 7992 w 7992"/>
                              <a:gd name="T17" fmla="*/ 20 h 6225"/>
                              <a:gd name="T18" fmla="*/ 7992 w 7992"/>
                              <a:gd name="T19" fmla="*/ 0 h 6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7" name="docshape831"/>
                        <wps:cNvSpPr txBox="1">
                          <a:spLocks/>
                        </wps:cNvSpPr>
                        <wps:spPr bwMode="auto">
                          <a:xfrm>
                            <a:off x="0" y="20"/>
                            <a:ext cx="7992" cy="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00F9CA" w14:textId="77777777" w:rsidR="003D76C2" w:rsidRDefault="00000000">
                              <w:pPr>
                                <w:spacing w:before="40" w:line="202" w:lineRule="exact"/>
                                <w:ind w:left="1317"/>
                                <w:rPr>
                                  <w:rFonts w:ascii="Courier New"/>
                                  <w:sz w:val="18"/>
                                </w:rPr>
                              </w:pP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application.noteRepository</w:t>
                              </w:r>
                              <w:proofErr w:type="spellEnd"/>
                              <w:r>
                                <w:rPr>
                                  <w:rFonts w:ascii="Courier New"/>
                                  <w:spacing w:val="-2"/>
                                  <w:sz w:val="18"/>
                                </w:rPr>
                                <w:t>)</w:t>
                              </w:r>
                            </w:p>
                            <w:p w14:paraId="7A7B6BFB" w14:textId="77777777" w:rsidR="003D76C2" w:rsidRDefault="00000000">
                              <w:pPr>
                                <w:spacing w:line="202" w:lineRule="exact"/>
                                <w:ind w:left="1317"/>
                                <w:rPr>
                                  <w:rFonts w:ascii="Courier New"/>
                                  <w:sz w:val="18"/>
                                </w:rPr>
                              </w:pPr>
                              <w:r>
                                <w:rPr>
                                  <w:rFonts w:ascii="Courier New"/>
                                  <w:spacing w:val="-2"/>
                                  <w:sz w:val="18"/>
                                </w:rPr>
                                <w:t>.</w:t>
                              </w:r>
                              <w:proofErr w:type="spellStart"/>
                              <w:r>
                                <w:rPr>
                                  <w:rFonts w:ascii="Courier New"/>
                                  <w:spacing w:val="-2"/>
                                  <w:sz w:val="18"/>
                                </w:rPr>
                                <w:t>thenReturn</w:t>
                              </w:r>
                              <w:proofErr w:type="spellEnd"/>
                              <w:r>
                                <w:rPr>
                                  <w:rFonts w:ascii="Courier New"/>
                                  <w:spacing w:val="-2"/>
                                  <w:sz w:val="18"/>
                                </w:rPr>
                                <w:t>(</w:t>
                              </w:r>
                              <w:proofErr w:type="spellStart"/>
                              <w:r>
                                <w:rPr>
                                  <w:rFonts w:ascii="Courier New"/>
                                  <w:spacing w:val="-2"/>
                                  <w:sz w:val="18"/>
                                </w:rPr>
                                <w:t>noteRepository</w:t>
                              </w:r>
                              <w:proofErr w:type="spellEnd"/>
                              <w:r>
                                <w:rPr>
                                  <w:rFonts w:ascii="Courier New"/>
                                  <w:spacing w:val="-2"/>
                                  <w:sz w:val="18"/>
                                </w:rPr>
                                <w:t>)</w:t>
                              </w:r>
                            </w:p>
                            <w:p w14:paraId="6BEA85D4" w14:textId="77777777" w:rsidR="003D76C2" w:rsidRDefault="00000000">
                              <w:pPr>
                                <w:spacing w:before="16"/>
                                <w:ind w:left="1317"/>
                                <w:rPr>
                                  <w:rFonts w:ascii="Courier New"/>
                                  <w:sz w:val="18"/>
                                </w:rPr>
                              </w:pPr>
                              <w:proofErr w:type="spellStart"/>
                              <w:r>
                                <w:rPr>
                                  <w:rFonts w:ascii="Courier New"/>
                                  <w:sz w:val="18"/>
                                </w:rPr>
                                <w:t>countNotesViewModel</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pacing w:val="-2"/>
                                  <w:sz w:val="18"/>
                                </w:rPr>
                                <w:t>CountNotesViewModel</w:t>
                              </w:r>
                              <w:proofErr w:type="spellEnd"/>
                              <w:r>
                                <w:rPr>
                                  <w:rFonts w:ascii="Courier New"/>
                                  <w:spacing w:val="-2"/>
                                  <w:sz w:val="18"/>
                                </w:rPr>
                                <w:t>(application)</w:t>
                              </w:r>
                            </w:p>
                            <w:p w14:paraId="1F1CFA59" w14:textId="77777777" w:rsidR="003D76C2" w:rsidRDefault="00000000">
                              <w:pPr>
                                <w:spacing w:before="76"/>
                                <w:ind w:left="885"/>
                                <w:rPr>
                                  <w:rFonts w:ascii="Courier New"/>
                                  <w:sz w:val="18"/>
                                </w:rPr>
                              </w:pPr>
                              <w:r>
                                <w:rPr>
                                  <w:rFonts w:ascii="Courier New"/>
                                  <w:sz w:val="18"/>
                                </w:rPr>
                                <w:t>}</w:t>
                              </w:r>
                            </w:p>
                            <w:p w14:paraId="35BCE433" w14:textId="77777777" w:rsidR="003D76C2" w:rsidRDefault="003D76C2">
                              <w:pPr>
                                <w:rPr>
                                  <w:rFonts w:ascii="Courier New"/>
                                  <w:sz w:val="20"/>
                                </w:rPr>
                              </w:pPr>
                            </w:p>
                            <w:p w14:paraId="2A8B5763" w14:textId="77777777" w:rsidR="003D76C2" w:rsidRDefault="00000000">
                              <w:pPr>
                                <w:spacing w:before="130"/>
                                <w:ind w:left="885"/>
                                <w:rPr>
                                  <w:rFonts w:ascii="Courier New"/>
                                  <w:sz w:val="18"/>
                                </w:rPr>
                              </w:pPr>
                              <w:r>
                                <w:rPr>
                                  <w:rFonts w:ascii="Courier New"/>
                                  <w:spacing w:val="-2"/>
                                  <w:sz w:val="18"/>
                                </w:rPr>
                                <w:t>@Test</w:t>
                              </w:r>
                            </w:p>
                            <w:p w14:paraId="3EA44928" w14:textId="77777777" w:rsidR="003D76C2" w:rsidRDefault="00000000">
                              <w:pPr>
                                <w:spacing w:before="76" w:line="328" w:lineRule="auto"/>
                                <w:ind w:left="1317" w:right="4837" w:hanging="432"/>
                                <w:rPr>
                                  <w:rFonts w:ascii="Courier New"/>
                                  <w:sz w:val="18"/>
                                </w:rPr>
                              </w:pPr>
                              <w:r>
                                <w:rPr>
                                  <w:rFonts w:ascii="Courier New"/>
                                  <w:sz w:val="18"/>
                                </w:rPr>
                                <w:t xml:space="preserve">fun </w:t>
                              </w:r>
                              <w:proofErr w:type="spellStart"/>
                              <w:r>
                                <w:rPr>
                                  <w:rFonts w:ascii="Courier New"/>
                                  <w:sz w:val="18"/>
                                </w:rPr>
                                <w:t>insertNote</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r>
                                <w:rPr>
                                  <w:rFonts w:ascii="Courier New"/>
                                  <w:sz w:val="18"/>
                                </w:rPr>
                                <w:t>text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"text"</w:t>
                              </w:r>
                            </w:p>
                            <w:p w14:paraId="3F97555A" w14:textId="77777777" w:rsidR="003D76C2" w:rsidRDefault="00000000">
                              <w:pPr>
                                <w:spacing w:before="1" w:line="328" w:lineRule="auto"/>
                                <w:ind w:left="1317"/>
                                <w:rPr>
                                  <w:rFonts w:ascii="Courier New"/>
                                  <w:sz w:val="18"/>
                                </w:rPr>
                              </w:pPr>
                              <w:proofErr w:type="spellStart"/>
                              <w:r>
                                <w:rPr>
                                  <w:rFonts w:ascii="Courier New"/>
                                  <w:spacing w:val="-2"/>
                                  <w:sz w:val="18"/>
                                </w:rPr>
                                <w:t>countNotesViewModel.insertNote</w:t>
                              </w:r>
                              <w:proofErr w:type="spellEnd"/>
                              <w:r>
                                <w:rPr>
                                  <w:rFonts w:ascii="Courier New"/>
                                  <w:spacing w:val="-2"/>
                                  <w:sz w:val="18"/>
                                </w:rPr>
                                <w:t xml:space="preserve">(text) </w:t>
                              </w:r>
                              <w:proofErr w:type="spellStart"/>
                              <w:r>
                                <w:rPr>
                                  <w:rFonts w:ascii="Courier New"/>
                                  <w:sz w:val="18"/>
                                </w:rPr>
                                <w:t>Mockito.verify</w:t>
                              </w:r>
                              <w:proofErr w:type="spellEnd"/>
                              <w:r>
                                <w:rPr>
                                  <w:rFonts w:ascii="Courier New"/>
                                  <w:sz w:val="18"/>
                                </w:rPr>
                                <w:t>(</w:t>
                              </w:r>
                              <w:proofErr w:type="spellStart"/>
                              <w:r>
                                <w:rPr>
                                  <w:rFonts w:ascii="Courier New"/>
                                  <w:sz w:val="18"/>
                                </w:rPr>
                                <w:t>noteRepository</w:t>
                              </w:r>
                              <w:proofErr w:type="spellEnd"/>
                              <w:r>
                                <w:rPr>
                                  <w:rFonts w:ascii="Courier New"/>
                                  <w:sz w:val="18"/>
                                </w:rPr>
                                <w:t>).</w:t>
                              </w:r>
                              <w:proofErr w:type="spellStart"/>
                              <w:r>
                                <w:rPr>
                                  <w:rFonts w:ascii="Courier New"/>
                                  <w:sz w:val="18"/>
                                </w:rPr>
                                <w:t>insertNote</w:t>
                              </w:r>
                              <w:proofErr w:type="spellEnd"/>
                              <w:r>
                                <w:rPr>
                                  <w:rFonts w:ascii="Courier New"/>
                                  <w:sz w:val="18"/>
                                </w:rPr>
                                <w:t>(Note(0,</w:t>
                              </w:r>
                              <w:r>
                                <w:rPr>
                                  <w:rFonts w:ascii="Courier New"/>
                                  <w:spacing w:val="-29"/>
                                  <w:sz w:val="18"/>
                                </w:rPr>
                                <w:t xml:space="preserve"> </w:t>
                              </w:r>
                              <w:r>
                                <w:rPr>
                                  <w:rFonts w:ascii="Courier New"/>
                                  <w:sz w:val="18"/>
                                </w:rPr>
                                <w:t>text))</w:t>
                              </w:r>
                            </w:p>
                            <w:p w14:paraId="2BB24506" w14:textId="77777777" w:rsidR="003D76C2" w:rsidRDefault="00000000">
                              <w:pPr>
                                <w:spacing w:before="2"/>
                                <w:ind w:left="885"/>
                                <w:rPr>
                                  <w:rFonts w:ascii="Courier New"/>
                                  <w:sz w:val="18"/>
                                </w:rPr>
                              </w:pPr>
                              <w:r>
                                <w:rPr>
                                  <w:rFonts w:ascii="Courier New"/>
                                  <w:sz w:val="18"/>
                                </w:rPr>
                                <w:t>}</w:t>
                              </w:r>
                            </w:p>
                            <w:p w14:paraId="710EBD29" w14:textId="77777777" w:rsidR="003D76C2" w:rsidRDefault="003D76C2">
                              <w:pPr>
                                <w:rPr>
                                  <w:rFonts w:ascii="Courier New"/>
                                  <w:sz w:val="20"/>
                                </w:rPr>
                              </w:pPr>
                            </w:p>
                            <w:p w14:paraId="5D7BC0C2" w14:textId="77777777" w:rsidR="003D76C2" w:rsidRDefault="00000000">
                              <w:pPr>
                                <w:spacing w:before="129"/>
                                <w:ind w:left="885"/>
                                <w:rPr>
                                  <w:rFonts w:ascii="Courier New"/>
                                  <w:sz w:val="18"/>
                                </w:rPr>
                              </w:pPr>
                              <w:r>
                                <w:rPr>
                                  <w:rFonts w:ascii="Courier New"/>
                                  <w:spacing w:val="-2"/>
                                  <w:sz w:val="18"/>
                                </w:rPr>
                                <w:t>@Test</w:t>
                              </w:r>
                            </w:p>
                            <w:p w14:paraId="6F9EBDD9" w14:textId="77777777" w:rsidR="003D76C2" w:rsidRDefault="00000000">
                              <w:pPr>
                                <w:spacing w:before="76"/>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getNoteCountLiveData</w:t>
                              </w:r>
                              <w:proofErr w:type="spellEnd"/>
                              <w:r>
                                <w:rPr>
                                  <w:rFonts w:ascii="Courier New"/>
                                  <w:sz w:val="18"/>
                                </w:rPr>
                                <w:t>()</w:t>
                              </w:r>
                              <w:r>
                                <w:rPr>
                                  <w:rFonts w:ascii="Courier New"/>
                                  <w:spacing w:val="-12"/>
                                  <w:sz w:val="18"/>
                                </w:rPr>
                                <w:t xml:space="preserve"> </w:t>
                              </w:r>
                              <w:r>
                                <w:rPr>
                                  <w:rFonts w:ascii="Courier New"/>
                                  <w:spacing w:val="-10"/>
                                  <w:sz w:val="18"/>
                                </w:rPr>
                                <w:t>{</w:t>
                              </w:r>
                            </w:p>
                            <w:p w14:paraId="37E612D6" w14:textId="77777777" w:rsidR="003D76C2" w:rsidRDefault="00000000">
                              <w:pPr>
                                <w:spacing w:line="280" w:lineRule="atLeast"/>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notes</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Mockito.mock</w:t>
                              </w:r>
                              <w:proofErr w:type="spellEnd"/>
                              <w:r>
                                <w:rPr>
                                  <w:rFonts w:ascii="Courier New"/>
                                  <w:sz w:val="18"/>
                                </w:rPr>
                                <w:t>(</w:t>
                              </w:r>
                              <w:proofErr w:type="spellStart"/>
                              <w:r>
                                <w:rPr>
                                  <w:rFonts w:ascii="Courier New"/>
                                  <w:sz w:val="18"/>
                                </w:rPr>
                                <w:t>LiveData</w:t>
                              </w:r>
                              <w:proofErr w:type="spellEnd"/>
                              <w:r>
                                <w:rPr>
                                  <w:rFonts w:ascii="Courier New"/>
                                  <w:sz w:val="18"/>
                                </w:rPr>
                                <w:t xml:space="preserve">::class.java) </w:t>
                              </w: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noteRepository.getNoteCount</w:t>
                              </w:r>
                              <w:proofErr w:type="spellEnd"/>
                              <w:r>
                                <w:rPr>
                                  <w:rFonts w:ascii="Courier New"/>
                                  <w:spacing w:val="-2"/>
                                  <w:sz w:val="18"/>
                                </w:rPr>
                                <w:t>())</w:t>
                              </w:r>
                            </w:p>
                            <w:p w14:paraId="106D6FE4" w14:textId="77777777" w:rsidR="003D76C2" w:rsidRDefault="00000000">
                              <w:pPr>
                                <w:spacing w:line="200" w:lineRule="exact"/>
                                <w:ind w:left="1533"/>
                                <w:rPr>
                                  <w:rFonts w:ascii="Courier New"/>
                                  <w:sz w:val="18"/>
                                </w:rPr>
                              </w:pPr>
                              <w:r>
                                <w:rPr>
                                  <w:rFonts w:ascii="Courier New"/>
                                  <w:sz w:val="18"/>
                                </w:rPr>
                                <w:t>.</w:t>
                              </w:r>
                              <w:proofErr w:type="spellStart"/>
                              <w:r>
                                <w:rPr>
                                  <w:rFonts w:ascii="Courier New"/>
                                  <w:sz w:val="18"/>
                                </w:rPr>
                                <w:t>thenReturn</w:t>
                              </w:r>
                              <w:proofErr w:type="spellEnd"/>
                              <w:r>
                                <w:rPr>
                                  <w:rFonts w:ascii="Courier New"/>
                                  <w:sz w:val="18"/>
                                </w:rPr>
                                <w:t>(notes</w:t>
                              </w:r>
                              <w:r>
                                <w:rPr>
                                  <w:rFonts w:ascii="Courier New"/>
                                  <w:spacing w:val="-10"/>
                                  <w:sz w:val="18"/>
                                </w:rPr>
                                <w:t xml:space="preserve"> </w:t>
                              </w:r>
                              <w:r>
                                <w:rPr>
                                  <w:rFonts w:ascii="Courier New"/>
                                  <w:sz w:val="18"/>
                                </w:rPr>
                                <w:t>as</w:t>
                              </w:r>
                              <w:r>
                                <w:rPr>
                                  <w:rFonts w:ascii="Courier New"/>
                                  <w:spacing w:val="-9"/>
                                  <w:sz w:val="18"/>
                                </w:rPr>
                                <w:t xml:space="preserve"> </w:t>
                              </w:r>
                              <w:proofErr w:type="spellStart"/>
                              <w:r>
                                <w:rPr>
                                  <w:rFonts w:ascii="Courier New"/>
                                  <w:spacing w:val="-2"/>
                                  <w:sz w:val="18"/>
                                </w:rPr>
                                <w:t>LiveData</w:t>
                              </w:r>
                              <w:proofErr w:type="spellEnd"/>
                              <w:r>
                                <w:rPr>
                                  <w:rFonts w:ascii="Courier New"/>
                                  <w:spacing w:val="-2"/>
                                  <w:sz w:val="18"/>
                                </w:rPr>
                                <w:t>&lt;Int&gt;)</w:t>
                              </w:r>
                            </w:p>
                            <w:p w14:paraId="516A30A1" w14:textId="77777777" w:rsidR="003D76C2" w:rsidRDefault="003D76C2">
                              <w:pPr>
                                <w:spacing w:before="2"/>
                                <w:rPr>
                                  <w:rFonts w:ascii="Courier New"/>
                                  <w:sz w:val="26"/>
                                </w:rPr>
                              </w:pPr>
                            </w:p>
                            <w:p w14:paraId="71D8702B"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countNotesViewModel.getNoteCountLiveData</w:t>
                              </w:r>
                              <w:proofErr w:type="spellEnd"/>
                              <w:r>
                                <w:rPr>
                                  <w:rFonts w:ascii="Courier New"/>
                                  <w:spacing w:val="-2"/>
                                  <w:sz w:val="18"/>
                                </w:rPr>
                                <w:t>()</w:t>
                              </w:r>
                            </w:p>
                            <w:p w14:paraId="1754201A" w14:textId="77777777" w:rsidR="003D76C2" w:rsidRDefault="003D76C2">
                              <w:pPr>
                                <w:rPr>
                                  <w:rFonts w:ascii="Courier New"/>
                                  <w:sz w:val="20"/>
                                </w:rPr>
                              </w:pPr>
                            </w:p>
                            <w:p w14:paraId="1160504D"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(notes,</w:t>
                              </w:r>
                              <w:r>
                                <w:rPr>
                                  <w:rFonts w:ascii="Courier New"/>
                                  <w:spacing w:val="-19"/>
                                  <w:sz w:val="18"/>
                                </w:rPr>
                                <w:t xml:space="preserve"> </w:t>
                              </w:r>
                              <w:r>
                                <w:rPr>
                                  <w:rFonts w:ascii="Courier New"/>
                                  <w:spacing w:val="-2"/>
                                  <w:sz w:val="18"/>
                                </w:rPr>
                                <w:t>result)</w:t>
                              </w:r>
                            </w:p>
                            <w:p w14:paraId="36F55F0F" w14:textId="77777777" w:rsidR="003D76C2" w:rsidRDefault="00000000">
                              <w:pPr>
                                <w:spacing w:before="76"/>
                                <w:ind w:left="885"/>
                                <w:rPr>
                                  <w:rFonts w:ascii="Courier New"/>
                                  <w:sz w:val="18"/>
                                </w:rPr>
                              </w:pPr>
                              <w:r>
                                <w:rPr>
                                  <w:rFonts w:ascii="Courier New"/>
                                  <w:sz w:val="18"/>
                                </w:rPr>
                                <w:t>}</w:t>
                              </w:r>
                            </w:p>
                            <w:p w14:paraId="7E4C880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417B6EB8" id="docshapegroup828" o:spid="_x0000_s1724" style="width:399.6pt;height:311.25pt;mso-position-horizontal-relative:char;mso-position-vertical-relative:line"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">
                <v:rect id="docshape829" o:spid="_x0000_s1725" style="position:absolute;top:10;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" fillcolor="#f6f6f6" stroked="f">
                  <v:path arrowok="t"/>
                </v:rect>
                <v:shape id="docshape830" o:spid="_x0000_s1726" style="position:absolute;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" path="m7992,6204l,6204r,20l7992,6224r,-20xm7992,l,,,20r7992,l7992,xe" fillcolor="#dadada" stroked="f">
                  <v:path arrowok="t" o:connecttype="custom" o:connectlocs="7992,6204;0,6204;0,6224;7992,6224;7992,6204;7992,0;0,0;0,20;7992,20;7992,0" o:connectangles="0,0,0,0,0,0,0,0,0,0"/>
                </v:shape>
                <v:shape id="docshape831" o:spid="_x0000_s1727" type="#_x0000_t202" style="position:absolute;top:20;width:7992;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" filled="f" stroked="f">
                  <v:path arrowok="t"/>
                  <v:textbox inset="0,0,0,0">
                    <w:txbxContent>
                      <w:p w14:paraId="0200F9CA" w14:textId="77777777" w:rsidR="003D76C2" w:rsidRDefault="00000000">
                        <w:pPr>
                          <w:spacing w:before="40" w:line="202" w:lineRule="exact"/>
                          <w:ind w:left="1317"/>
                          <w:rPr>
                            <w:rFonts w:ascii="Courier New"/>
                            <w:sz w:val="18"/>
                          </w:rPr>
                        </w:pP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application.noteRepository</w:t>
                        </w:r>
                        <w:proofErr w:type="spellEnd"/>
                        <w:r>
                          <w:rPr>
                            <w:rFonts w:ascii="Courier New"/>
                            <w:spacing w:val="-2"/>
                            <w:sz w:val="18"/>
                          </w:rPr>
                          <w:t>)</w:t>
                        </w:r>
                      </w:p>
                      <w:p w14:paraId="7A7B6BFB" w14:textId="77777777" w:rsidR="003D76C2" w:rsidRDefault="00000000">
                        <w:pPr>
                          <w:spacing w:line="202" w:lineRule="exact"/>
                          <w:ind w:left="1317"/>
                          <w:rPr>
                            <w:rFonts w:ascii="Courier New"/>
                            <w:sz w:val="18"/>
                          </w:rPr>
                        </w:pPr>
                        <w:r>
                          <w:rPr>
                            <w:rFonts w:ascii="Courier New"/>
                            <w:spacing w:val="-2"/>
                            <w:sz w:val="18"/>
                          </w:rPr>
                          <w:t>.</w:t>
                        </w:r>
                        <w:proofErr w:type="spellStart"/>
                        <w:r>
                          <w:rPr>
                            <w:rFonts w:ascii="Courier New"/>
                            <w:spacing w:val="-2"/>
                            <w:sz w:val="18"/>
                          </w:rPr>
                          <w:t>thenReturn</w:t>
                        </w:r>
                        <w:proofErr w:type="spellEnd"/>
                        <w:r>
                          <w:rPr>
                            <w:rFonts w:ascii="Courier New"/>
                            <w:spacing w:val="-2"/>
                            <w:sz w:val="18"/>
                          </w:rPr>
                          <w:t>(</w:t>
                        </w:r>
                        <w:proofErr w:type="spellStart"/>
                        <w:r>
                          <w:rPr>
                            <w:rFonts w:ascii="Courier New"/>
                            <w:spacing w:val="-2"/>
                            <w:sz w:val="18"/>
                          </w:rPr>
                          <w:t>noteRepository</w:t>
                        </w:r>
                        <w:proofErr w:type="spellEnd"/>
                        <w:r>
                          <w:rPr>
                            <w:rFonts w:ascii="Courier New"/>
                            <w:spacing w:val="-2"/>
                            <w:sz w:val="18"/>
                          </w:rPr>
                          <w:t>)</w:t>
                        </w:r>
                      </w:p>
                      <w:p w14:paraId="6BEA85D4" w14:textId="77777777" w:rsidR="003D76C2" w:rsidRDefault="00000000">
                        <w:pPr>
                          <w:spacing w:before="16"/>
                          <w:ind w:left="1317"/>
                          <w:rPr>
                            <w:rFonts w:ascii="Courier New"/>
                            <w:sz w:val="18"/>
                          </w:rPr>
                        </w:pPr>
                        <w:proofErr w:type="spellStart"/>
                        <w:r>
                          <w:rPr>
                            <w:rFonts w:ascii="Courier New"/>
                            <w:sz w:val="18"/>
                          </w:rPr>
                          <w:t>countNotesViewModel</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pacing w:val="-2"/>
                            <w:sz w:val="18"/>
                          </w:rPr>
                          <w:t>CountNotesViewModel</w:t>
                        </w:r>
                        <w:proofErr w:type="spellEnd"/>
                        <w:r>
                          <w:rPr>
                            <w:rFonts w:ascii="Courier New"/>
                            <w:spacing w:val="-2"/>
                            <w:sz w:val="18"/>
                          </w:rPr>
                          <w:t>(application)</w:t>
                        </w:r>
                      </w:p>
                      <w:p w14:paraId="1F1CFA59" w14:textId="77777777" w:rsidR="003D76C2" w:rsidRDefault="00000000">
                        <w:pPr>
                          <w:spacing w:before="76"/>
                          <w:ind w:left="885"/>
                          <w:rPr>
                            <w:rFonts w:ascii="Courier New"/>
                            <w:sz w:val="18"/>
                          </w:rPr>
                        </w:pPr>
                        <w:r>
                          <w:rPr>
                            <w:rFonts w:ascii="Courier New"/>
                            <w:sz w:val="18"/>
                          </w:rPr>
                          <w:t>}</w:t>
                        </w:r>
                      </w:p>
                      <w:p w14:paraId="35BCE433" w14:textId="77777777" w:rsidR="003D76C2" w:rsidRDefault="003D76C2">
                        <w:pPr>
                          <w:rPr>
                            <w:rFonts w:ascii="Courier New"/>
                            <w:sz w:val="20"/>
                          </w:rPr>
                        </w:pPr>
                      </w:p>
                      <w:p w14:paraId="2A8B5763" w14:textId="77777777" w:rsidR="003D76C2" w:rsidRDefault="00000000">
                        <w:pPr>
                          <w:spacing w:before="130"/>
                          <w:ind w:left="885"/>
                          <w:rPr>
                            <w:rFonts w:ascii="Courier New"/>
                            <w:sz w:val="18"/>
                          </w:rPr>
                        </w:pPr>
                        <w:r>
                          <w:rPr>
                            <w:rFonts w:ascii="Courier New"/>
                            <w:spacing w:val="-2"/>
                            <w:sz w:val="18"/>
                          </w:rPr>
                          <w:t>@Test</w:t>
                        </w:r>
                      </w:p>
                      <w:p w14:paraId="3EA44928" w14:textId="77777777" w:rsidR="003D76C2" w:rsidRDefault="00000000">
                        <w:pPr>
                          <w:spacing w:before="76" w:line="328" w:lineRule="auto"/>
                          <w:ind w:left="1317" w:right="4837" w:hanging="432"/>
                          <w:rPr>
                            <w:rFonts w:ascii="Courier New"/>
                            <w:sz w:val="18"/>
                          </w:rPr>
                        </w:pPr>
                        <w:r>
                          <w:rPr>
                            <w:rFonts w:ascii="Courier New"/>
                            <w:sz w:val="18"/>
                          </w:rPr>
                          <w:t xml:space="preserve">fun </w:t>
                        </w:r>
                        <w:proofErr w:type="spellStart"/>
                        <w:r>
                          <w:rPr>
                            <w:rFonts w:ascii="Courier New"/>
                            <w:sz w:val="18"/>
                          </w:rPr>
                          <w:t>insertNote</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r>
                          <w:rPr>
                            <w:rFonts w:ascii="Courier New"/>
                            <w:sz w:val="18"/>
                          </w:rPr>
                          <w:t>text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"text"</w:t>
                        </w:r>
                      </w:p>
                      <w:p w14:paraId="3F97555A" w14:textId="77777777" w:rsidR="003D76C2" w:rsidRDefault="00000000">
                        <w:pPr>
                          <w:spacing w:before="1" w:line="328" w:lineRule="auto"/>
                          <w:ind w:left="1317"/>
                          <w:rPr>
                            <w:rFonts w:ascii="Courier New"/>
                            <w:sz w:val="18"/>
                          </w:rPr>
                        </w:pPr>
                        <w:proofErr w:type="spellStart"/>
                        <w:r>
                          <w:rPr>
                            <w:rFonts w:ascii="Courier New"/>
                            <w:spacing w:val="-2"/>
                            <w:sz w:val="18"/>
                          </w:rPr>
                          <w:t>countNotesViewModel.insertNote</w:t>
                        </w:r>
                        <w:proofErr w:type="spellEnd"/>
                        <w:r>
                          <w:rPr>
                            <w:rFonts w:ascii="Courier New"/>
                            <w:spacing w:val="-2"/>
                            <w:sz w:val="18"/>
                          </w:rPr>
                          <w:t xml:space="preserve">(text) </w:t>
                        </w:r>
                        <w:proofErr w:type="spellStart"/>
                        <w:r>
                          <w:rPr>
                            <w:rFonts w:ascii="Courier New"/>
                            <w:sz w:val="18"/>
                          </w:rPr>
                          <w:t>Mockito.verify</w:t>
                        </w:r>
                        <w:proofErr w:type="spellEnd"/>
                        <w:r>
                          <w:rPr>
                            <w:rFonts w:ascii="Courier New"/>
                            <w:sz w:val="18"/>
                          </w:rPr>
                          <w:t>(</w:t>
                        </w:r>
                        <w:proofErr w:type="spellStart"/>
                        <w:r>
                          <w:rPr>
                            <w:rFonts w:ascii="Courier New"/>
                            <w:sz w:val="18"/>
                          </w:rPr>
                          <w:t>noteRepository</w:t>
                        </w:r>
                        <w:proofErr w:type="spellEnd"/>
                        <w:r>
                          <w:rPr>
                            <w:rFonts w:ascii="Courier New"/>
                            <w:sz w:val="18"/>
                          </w:rPr>
                          <w:t>).</w:t>
                        </w:r>
                        <w:proofErr w:type="spellStart"/>
                        <w:r>
                          <w:rPr>
                            <w:rFonts w:ascii="Courier New"/>
                            <w:sz w:val="18"/>
                          </w:rPr>
                          <w:t>insertNote</w:t>
                        </w:r>
                        <w:proofErr w:type="spellEnd"/>
                        <w:r>
                          <w:rPr>
                            <w:rFonts w:ascii="Courier New"/>
                            <w:sz w:val="18"/>
                          </w:rPr>
                          <w:t>(Note(0,</w:t>
                        </w:r>
                        <w:r>
                          <w:rPr>
                            <w:rFonts w:ascii="Courier New"/>
                            <w:spacing w:val="-29"/>
                            <w:sz w:val="18"/>
                          </w:rPr>
                          <w:t xml:space="preserve"> </w:t>
                        </w:r>
                        <w:r>
                          <w:rPr>
                            <w:rFonts w:ascii="Courier New"/>
                            <w:sz w:val="18"/>
                          </w:rPr>
                          <w:t>text))</w:t>
                        </w:r>
                      </w:p>
                      <w:p w14:paraId="2BB24506" w14:textId="77777777" w:rsidR="003D76C2" w:rsidRDefault="00000000">
                        <w:pPr>
                          <w:spacing w:before="2"/>
                          <w:ind w:left="885"/>
                          <w:rPr>
                            <w:rFonts w:ascii="Courier New"/>
                            <w:sz w:val="18"/>
                          </w:rPr>
                        </w:pPr>
                        <w:r>
                          <w:rPr>
                            <w:rFonts w:ascii="Courier New"/>
                            <w:sz w:val="18"/>
                          </w:rPr>
                          <w:t>}</w:t>
                        </w:r>
                      </w:p>
                      <w:p w14:paraId="710EBD29" w14:textId="77777777" w:rsidR="003D76C2" w:rsidRDefault="003D76C2">
                        <w:pPr>
                          <w:rPr>
                            <w:rFonts w:ascii="Courier New"/>
                            <w:sz w:val="20"/>
                          </w:rPr>
                        </w:pPr>
                      </w:p>
                      <w:p w14:paraId="5D7BC0C2" w14:textId="77777777" w:rsidR="003D76C2" w:rsidRDefault="00000000">
                        <w:pPr>
                          <w:spacing w:before="129"/>
                          <w:ind w:left="885"/>
                          <w:rPr>
                            <w:rFonts w:ascii="Courier New"/>
                            <w:sz w:val="18"/>
                          </w:rPr>
                        </w:pPr>
                        <w:r>
                          <w:rPr>
                            <w:rFonts w:ascii="Courier New"/>
                            <w:spacing w:val="-2"/>
                            <w:sz w:val="18"/>
                          </w:rPr>
                          <w:t>@Test</w:t>
                        </w:r>
                      </w:p>
                      <w:p w14:paraId="6F9EBDD9" w14:textId="77777777" w:rsidR="003D76C2" w:rsidRDefault="00000000">
                        <w:pPr>
                          <w:spacing w:before="76"/>
                          <w:ind w:left="885"/>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getNoteCountLiveData</w:t>
                        </w:r>
                        <w:proofErr w:type="spellEnd"/>
                        <w:r>
                          <w:rPr>
                            <w:rFonts w:ascii="Courier New"/>
                            <w:sz w:val="18"/>
                          </w:rPr>
                          <w:t>()</w:t>
                        </w:r>
                        <w:r>
                          <w:rPr>
                            <w:rFonts w:ascii="Courier New"/>
                            <w:spacing w:val="-12"/>
                            <w:sz w:val="18"/>
                          </w:rPr>
                          <w:t xml:space="preserve"> </w:t>
                        </w:r>
                        <w:r>
                          <w:rPr>
                            <w:rFonts w:ascii="Courier New"/>
                            <w:spacing w:val="-10"/>
                            <w:sz w:val="18"/>
                          </w:rPr>
                          <w:t>{</w:t>
                        </w:r>
                      </w:p>
                      <w:p w14:paraId="37E612D6" w14:textId="77777777" w:rsidR="003D76C2" w:rsidRDefault="00000000">
                        <w:pPr>
                          <w:spacing w:line="280" w:lineRule="atLeast"/>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notes</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Mockito.mock</w:t>
                        </w:r>
                        <w:proofErr w:type="spellEnd"/>
                        <w:r>
                          <w:rPr>
                            <w:rFonts w:ascii="Courier New"/>
                            <w:sz w:val="18"/>
                          </w:rPr>
                          <w:t>(</w:t>
                        </w:r>
                        <w:proofErr w:type="spellStart"/>
                        <w:r>
                          <w:rPr>
                            <w:rFonts w:ascii="Courier New"/>
                            <w:sz w:val="18"/>
                          </w:rPr>
                          <w:t>LiveData</w:t>
                        </w:r>
                        <w:proofErr w:type="spellEnd"/>
                        <w:r>
                          <w:rPr>
                            <w:rFonts w:ascii="Courier New"/>
                            <w:sz w:val="18"/>
                          </w:rPr>
                          <w:t xml:space="preserve">::class.java) </w:t>
                        </w: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noteRepository.getNoteCount</w:t>
                        </w:r>
                        <w:proofErr w:type="spellEnd"/>
                        <w:r>
                          <w:rPr>
                            <w:rFonts w:ascii="Courier New"/>
                            <w:spacing w:val="-2"/>
                            <w:sz w:val="18"/>
                          </w:rPr>
                          <w:t>())</w:t>
                        </w:r>
                      </w:p>
                      <w:p w14:paraId="106D6FE4" w14:textId="77777777" w:rsidR="003D76C2" w:rsidRDefault="00000000">
                        <w:pPr>
                          <w:spacing w:line="200" w:lineRule="exact"/>
                          <w:ind w:left="1533"/>
                          <w:rPr>
                            <w:rFonts w:ascii="Courier New"/>
                            <w:sz w:val="18"/>
                          </w:rPr>
                        </w:pPr>
                        <w:r>
                          <w:rPr>
                            <w:rFonts w:ascii="Courier New"/>
                            <w:sz w:val="18"/>
                          </w:rPr>
                          <w:t>.</w:t>
                        </w:r>
                        <w:proofErr w:type="spellStart"/>
                        <w:r>
                          <w:rPr>
                            <w:rFonts w:ascii="Courier New"/>
                            <w:sz w:val="18"/>
                          </w:rPr>
                          <w:t>thenReturn</w:t>
                        </w:r>
                        <w:proofErr w:type="spellEnd"/>
                        <w:r>
                          <w:rPr>
                            <w:rFonts w:ascii="Courier New"/>
                            <w:sz w:val="18"/>
                          </w:rPr>
                          <w:t>(notes</w:t>
                        </w:r>
                        <w:r>
                          <w:rPr>
                            <w:rFonts w:ascii="Courier New"/>
                            <w:spacing w:val="-10"/>
                            <w:sz w:val="18"/>
                          </w:rPr>
                          <w:t xml:space="preserve"> </w:t>
                        </w:r>
                        <w:r>
                          <w:rPr>
                            <w:rFonts w:ascii="Courier New"/>
                            <w:sz w:val="18"/>
                          </w:rPr>
                          <w:t>as</w:t>
                        </w:r>
                        <w:r>
                          <w:rPr>
                            <w:rFonts w:ascii="Courier New"/>
                            <w:spacing w:val="-9"/>
                            <w:sz w:val="18"/>
                          </w:rPr>
                          <w:t xml:space="preserve"> </w:t>
                        </w:r>
                        <w:proofErr w:type="spellStart"/>
                        <w:r>
                          <w:rPr>
                            <w:rFonts w:ascii="Courier New"/>
                            <w:spacing w:val="-2"/>
                            <w:sz w:val="18"/>
                          </w:rPr>
                          <w:t>LiveData</w:t>
                        </w:r>
                        <w:proofErr w:type="spellEnd"/>
                        <w:r>
                          <w:rPr>
                            <w:rFonts w:ascii="Courier New"/>
                            <w:spacing w:val="-2"/>
                            <w:sz w:val="18"/>
                          </w:rPr>
                          <w:t>&lt;Int&gt;)</w:t>
                        </w:r>
                      </w:p>
                      <w:p w14:paraId="516A30A1" w14:textId="77777777" w:rsidR="003D76C2" w:rsidRDefault="003D76C2">
                        <w:pPr>
                          <w:spacing w:before="2"/>
                          <w:rPr>
                            <w:rFonts w:ascii="Courier New"/>
                            <w:sz w:val="26"/>
                          </w:rPr>
                        </w:pPr>
                      </w:p>
                      <w:p w14:paraId="71D8702B"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proofErr w:type="spellStart"/>
                        <w:r>
                          <w:rPr>
                            <w:rFonts w:ascii="Courier New"/>
                            <w:spacing w:val="-2"/>
                            <w:sz w:val="18"/>
                          </w:rPr>
                          <w:t>countNotesViewModel.getNoteCountLiveData</w:t>
                        </w:r>
                        <w:proofErr w:type="spellEnd"/>
                        <w:r>
                          <w:rPr>
                            <w:rFonts w:ascii="Courier New"/>
                            <w:spacing w:val="-2"/>
                            <w:sz w:val="18"/>
                          </w:rPr>
                          <w:t>()</w:t>
                        </w:r>
                      </w:p>
                      <w:p w14:paraId="1754201A" w14:textId="77777777" w:rsidR="003D76C2" w:rsidRDefault="003D76C2">
                        <w:pPr>
                          <w:rPr>
                            <w:rFonts w:ascii="Courier New"/>
                            <w:sz w:val="20"/>
                          </w:rPr>
                        </w:pPr>
                      </w:p>
                      <w:p w14:paraId="1160504D" w14:textId="77777777" w:rsidR="003D76C2" w:rsidRDefault="00000000">
                        <w:pPr>
                          <w:spacing w:before="129"/>
                          <w:ind w:left="1317"/>
                          <w:rPr>
                            <w:rFonts w:ascii="Courier New"/>
                            <w:sz w:val="18"/>
                          </w:rPr>
                        </w:pPr>
                        <w:proofErr w:type="spellStart"/>
                        <w:r>
                          <w:rPr>
                            <w:rFonts w:ascii="Courier New"/>
                            <w:sz w:val="18"/>
                          </w:rPr>
                          <w:t>assertEquals</w:t>
                        </w:r>
                        <w:proofErr w:type="spellEnd"/>
                        <w:r>
                          <w:rPr>
                            <w:rFonts w:ascii="Courier New"/>
                            <w:sz w:val="18"/>
                          </w:rPr>
                          <w:t>(notes,</w:t>
                        </w:r>
                        <w:r>
                          <w:rPr>
                            <w:rFonts w:ascii="Courier New"/>
                            <w:spacing w:val="-19"/>
                            <w:sz w:val="18"/>
                          </w:rPr>
                          <w:t xml:space="preserve"> </w:t>
                        </w:r>
                        <w:r>
                          <w:rPr>
                            <w:rFonts w:ascii="Courier New"/>
                            <w:spacing w:val="-2"/>
                            <w:sz w:val="18"/>
                          </w:rPr>
                          <w:t>result)</w:t>
                        </w:r>
                      </w:p>
                      <w:p w14:paraId="36F55F0F" w14:textId="77777777" w:rsidR="003D76C2" w:rsidRDefault="00000000">
                        <w:pPr>
                          <w:spacing w:before="76"/>
                          <w:ind w:left="885"/>
                          <w:rPr>
                            <w:rFonts w:ascii="Courier New"/>
                            <w:sz w:val="18"/>
                          </w:rPr>
                        </w:pPr>
                        <w:r>
                          <w:rPr>
                            <w:rFonts w:ascii="Courier New"/>
                            <w:sz w:val="18"/>
                          </w:rPr>
                          <w:t>}</w:t>
                        </w:r>
                      </w:p>
                      <w:p w14:paraId="7E4C880E"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3CD6039" w14:textId="77777777" w:rsidR="003D76C2" w:rsidRDefault="00000000">
      <w:pPr>
        <w:pStyle w:val="ListParagraph"/>
        <w:numPr>
          <w:ilvl w:val="1"/>
          <w:numId w:val="8"/>
        </w:numPr>
        <w:tabs>
          <w:tab w:val="left" w:pos="554"/>
        </w:tabs>
        <w:spacing w:before="47"/>
        <w:ind w:left="554"/>
        <w:jc w:val="left"/>
        <w:rPr>
          <w:sz w:val="20"/>
        </w:rPr>
      </w:pPr>
      <w:r>
        <w:rPr>
          <w:sz w:val="20"/>
        </w:rPr>
        <w:t>Now,</w:t>
      </w:r>
      <w:r>
        <w:rPr>
          <w:spacing w:val="-4"/>
          <w:sz w:val="20"/>
        </w:rPr>
        <w:t xml:space="preserve"> </w:t>
      </w:r>
      <w:r>
        <w:rPr>
          <w:sz w:val="20"/>
        </w:rPr>
        <w:t>let's</w:t>
      </w:r>
      <w:r>
        <w:rPr>
          <w:spacing w:val="-1"/>
          <w:sz w:val="20"/>
        </w:rPr>
        <w:t xml:space="preserve"> </w:t>
      </w:r>
      <w:r>
        <w:rPr>
          <w:sz w:val="20"/>
        </w:rPr>
        <w:t>build</w:t>
      </w:r>
      <w:r>
        <w:rPr>
          <w:spacing w:val="-2"/>
          <w:sz w:val="20"/>
        </w:rPr>
        <w:t xml:space="preserve"> </w:t>
      </w:r>
      <w:r>
        <w:rPr>
          <w:sz w:val="20"/>
        </w:rPr>
        <w:t>our</w:t>
      </w:r>
      <w:r>
        <w:rPr>
          <w:spacing w:val="-1"/>
          <w:sz w:val="20"/>
        </w:rPr>
        <w:t xml:space="preserve"> </w:t>
      </w:r>
      <w:r>
        <w:rPr>
          <w:sz w:val="20"/>
        </w:rPr>
        <w:t>UI.</w:t>
      </w:r>
      <w:r>
        <w:rPr>
          <w:spacing w:val="-2"/>
          <w:sz w:val="20"/>
        </w:rPr>
        <w:t xml:space="preserve"> </w:t>
      </w:r>
      <w:r>
        <w:rPr>
          <w:sz w:val="20"/>
        </w:rPr>
        <w:t>To</w:t>
      </w:r>
      <w:r>
        <w:rPr>
          <w:spacing w:val="-2"/>
          <w:sz w:val="20"/>
        </w:rPr>
        <w:t xml:space="preserve"> </w:t>
      </w:r>
      <w:r>
        <w:rPr>
          <w:sz w:val="20"/>
        </w:rPr>
        <w:t>do</w:t>
      </w:r>
      <w:r>
        <w:rPr>
          <w:spacing w:val="-2"/>
          <w:sz w:val="20"/>
        </w:rPr>
        <w:t xml:space="preserve"> </w:t>
      </w:r>
      <w:r>
        <w:rPr>
          <w:sz w:val="20"/>
        </w:rPr>
        <w:t>this,</w:t>
      </w:r>
      <w:r>
        <w:rPr>
          <w:spacing w:val="-1"/>
          <w:sz w:val="20"/>
        </w:rPr>
        <w:t xml:space="preserve"> </w:t>
      </w:r>
      <w:r>
        <w:rPr>
          <w:sz w:val="20"/>
        </w:rPr>
        <w:t>first,</w:t>
      </w:r>
      <w:r>
        <w:rPr>
          <w:spacing w:val="-2"/>
          <w:sz w:val="20"/>
        </w:rPr>
        <w:t xml:space="preserve"> </w:t>
      </w:r>
      <w:r>
        <w:rPr>
          <w:sz w:val="20"/>
        </w:rPr>
        <w:t>we</w:t>
      </w:r>
      <w:r>
        <w:rPr>
          <w:spacing w:val="-1"/>
          <w:sz w:val="20"/>
        </w:rPr>
        <w:t xml:space="preserve"> </w:t>
      </w:r>
      <w:r>
        <w:rPr>
          <w:sz w:val="20"/>
        </w:rPr>
        <w:t>need</w:t>
      </w:r>
      <w:r>
        <w:rPr>
          <w:spacing w:val="-2"/>
          <w:sz w:val="20"/>
        </w:rPr>
        <w:t xml:space="preserve"> </w:t>
      </w:r>
      <w:r>
        <w:rPr>
          <w:sz w:val="20"/>
        </w:rPr>
        <w:t>the</w:t>
      </w:r>
      <w:r>
        <w:rPr>
          <w:spacing w:val="-3"/>
          <w:sz w:val="20"/>
        </w:rPr>
        <w:t xml:space="preserve"> </w:t>
      </w:r>
      <w:proofErr w:type="spellStart"/>
      <w:r>
        <w:rPr>
          <w:rFonts w:ascii="Courier New"/>
          <w:b/>
        </w:rPr>
        <w:t>RecyclerView</w:t>
      </w:r>
      <w:proofErr w:type="spellEnd"/>
      <w:r>
        <w:rPr>
          <w:rFonts w:ascii="Courier New"/>
          <w:b/>
          <w:spacing w:val="-80"/>
        </w:rPr>
        <w:t xml:space="preserve"> </w:t>
      </w:r>
      <w:r>
        <w:rPr>
          <w:spacing w:val="-2"/>
          <w:sz w:val="20"/>
        </w:rPr>
        <w:t>library.</w:t>
      </w:r>
    </w:p>
    <w:p w14:paraId="58F15195" w14:textId="77777777" w:rsidR="003D76C2" w:rsidRDefault="00000000">
      <w:pPr>
        <w:ind w:left="554"/>
        <w:rPr>
          <w:sz w:val="20"/>
        </w:rPr>
      </w:pPr>
      <w:r>
        <w:rPr>
          <w:sz w:val="20"/>
        </w:rPr>
        <w:t>Here,</w:t>
      </w:r>
      <w:r>
        <w:rPr>
          <w:spacing w:val="-3"/>
          <w:sz w:val="20"/>
        </w:rPr>
        <w:t xml:space="preserve"> </w:t>
      </w:r>
      <w:r>
        <w:rPr>
          <w:sz w:val="20"/>
        </w:rPr>
        <w:t>you</w:t>
      </w:r>
      <w:r>
        <w:rPr>
          <w:spacing w:val="-1"/>
          <w:sz w:val="20"/>
        </w:rPr>
        <w:t xml:space="preserve"> </w:t>
      </w:r>
      <w:r>
        <w:rPr>
          <w:sz w:val="20"/>
        </w:rPr>
        <w:t>need</w:t>
      </w:r>
      <w:r>
        <w:rPr>
          <w:spacing w:val="-1"/>
          <w:sz w:val="20"/>
        </w:rPr>
        <w:t xml:space="preserve"> </w:t>
      </w:r>
      <w:r>
        <w:rPr>
          <w:sz w:val="20"/>
        </w:rPr>
        <w:t>to</w:t>
      </w:r>
      <w:r>
        <w:rPr>
          <w:spacing w:val="-1"/>
          <w:sz w:val="20"/>
        </w:rPr>
        <w:t xml:space="preserve"> </w:t>
      </w:r>
      <w:r>
        <w:rPr>
          <w:sz w:val="20"/>
        </w:rPr>
        <w:t>add</w:t>
      </w:r>
      <w:r>
        <w:rPr>
          <w:spacing w:val="-1"/>
          <w:sz w:val="20"/>
        </w:rPr>
        <w:t xml:space="preserve"> </w:t>
      </w:r>
      <w:r>
        <w:rPr>
          <w:sz w:val="20"/>
        </w:rPr>
        <w:t>the</w:t>
      </w:r>
      <w:r>
        <w:rPr>
          <w:spacing w:val="-1"/>
          <w:sz w:val="20"/>
        </w:rPr>
        <w:t xml:space="preserve"> </w:t>
      </w:r>
      <w:r>
        <w:rPr>
          <w:sz w:val="20"/>
        </w:rPr>
        <w:t>following</w:t>
      </w:r>
      <w:r>
        <w:rPr>
          <w:spacing w:val="-1"/>
          <w:sz w:val="20"/>
        </w:rPr>
        <w:t xml:space="preserve"> </w:t>
      </w:r>
      <w:r>
        <w:rPr>
          <w:sz w:val="20"/>
        </w:rPr>
        <w:t>to</w:t>
      </w:r>
      <w:r>
        <w:rPr>
          <w:spacing w:val="-2"/>
          <w:sz w:val="20"/>
        </w:rPr>
        <w:t xml:space="preserve"> </w:t>
      </w:r>
      <w:r>
        <w:rPr>
          <w:rFonts w:ascii="Courier New"/>
          <w:b/>
          <w:spacing w:val="-2"/>
        </w:rPr>
        <w:t>app/</w:t>
      </w:r>
      <w:proofErr w:type="spellStart"/>
      <w:r>
        <w:rPr>
          <w:rFonts w:ascii="Courier New"/>
          <w:b/>
          <w:spacing w:val="-2"/>
        </w:rPr>
        <w:t>build.gradle</w:t>
      </w:r>
      <w:proofErr w:type="spellEnd"/>
      <w:r>
        <w:rPr>
          <w:spacing w:val="-2"/>
          <w:sz w:val="20"/>
        </w:rPr>
        <w:t>:</w:t>
      </w:r>
    </w:p>
    <w:p w14:paraId="3CD3AA07" w14:textId="77777777" w:rsidR="003D76C2" w:rsidRDefault="00D51F7C">
      <w:pPr>
        <w:pStyle w:val="BodyText"/>
        <w:spacing w:before="10"/>
        <w:rPr>
          <w:sz w:val="8"/>
        </w:rPr>
      </w:pPr>
      <w:r>
        <w:rPr>
          <w:noProof/>
        </w:rPr>
        <mc:AlternateContent>
          <mc:Choice Requires="wpg">
            <w:drawing>
              <wp:anchor distT="0" distB="0" distL="0" distR="0" simplePos="0" relativeHeight="487705088" behindDoc="1" locked="0" layoutInCell="1" allowOverlap="1" wp14:anchorId="16735470" wp14:editId="617B0110">
                <wp:simplePos x="0" y="0"/>
                <wp:positionH relativeFrom="page">
                  <wp:posOffset>662940</wp:posOffset>
                </wp:positionH>
                <wp:positionV relativeFrom="paragraph">
                  <wp:posOffset>91440</wp:posOffset>
                </wp:positionV>
                <wp:extent cx="5074920" cy="219075"/>
                <wp:effectExtent l="0" t="0" r="5080" b="0"/>
                <wp:wrapTopAndBottom/>
                <wp:docPr id="720" name="docshapegroup8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4"/>
                          <a:chExt cx="7992" cy="345"/>
                        </a:xfrm>
                      </wpg:grpSpPr>
                      <wps:wsp>
                        <wps:cNvPr id="721" name="docshape833"/>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2" name="docshape834"/>
                        <wps:cNvSpPr>
                          <a:spLocks/>
                        </wps:cNvSpPr>
                        <wps:spPr bwMode="auto">
                          <a:xfrm>
                            <a:off x="1044" y="143"/>
                            <a:ext cx="7992" cy="345"/>
                          </a:xfrm>
                          <a:custGeom>
                            <a:avLst/>
                            <a:gdLst>
                              <a:gd name="T0" fmla="+- 0 9036 1044"/>
                              <a:gd name="T1" fmla="*/ T0 w 7992"/>
                              <a:gd name="T2" fmla="+- 0 468 144"/>
                              <a:gd name="T3" fmla="*/ 468 h 345"/>
                              <a:gd name="T4" fmla="+- 0 1044 1044"/>
                              <a:gd name="T5" fmla="*/ T4 w 7992"/>
                              <a:gd name="T6" fmla="+- 0 468 144"/>
                              <a:gd name="T7" fmla="*/ 468 h 345"/>
                              <a:gd name="T8" fmla="+- 0 1044 1044"/>
                              <a:gd name="T9" fmla="*/ T8 w 7992"/>
                              <a:gd name="T10" fmla="+- 0 488 144"/>
                              <a:gd name="T11" fmla="*/ 488 h 345"/>
                              <a:gd name="T12" fmla="+- 0 9036 1044"/>
                              <a:gd name="T13" fmla="*/ T12 w 7992"/>
                              <a:gd name="T14" fmla="+- 0 488 144"/>
                              <a:gd name="T15" fmla="*/ 488 h 345"/>
                              <a:gd name="T16" fmla="+- 0 9036 1044"/>
                              <a:gd name="T17" fmla="*/ T16 w 7992"/>
                              <a:gd name="T18" fmla="+- 0 468 144"/>
                              <a:gd name="T19" fmla="*/ 468 h 345"/>
                              <a:gd name="T20" fmla="+- 0 9036 1044"/>
                              <a:gd name="T21" fmla="*/ T20 w 7992"/>
                              <a:gd name="T22" fmla="+- 0 144 144"/>
                              <a:gd name="T23" fmla="*/ 144 h 345"/>
                              <a:gd name="T24" fmla="+- 0 1044 1044"/>
                              <a:gd name="T25" fmla="*/ T24 w 7992"/>
                              <a:gd name="T26" fmla="+- 0 144 144"/>
                              <a:gd name="T27" fmla="*/ 144 h 345"/>
                              <a:gd name="T28" fmla="+- 0 1044 1044"/>
                              <a:gd name="T29" fmla="*/ T28 w 7992"/>
                              <a:gd name="T30" fmla="+- 0 164 144"/>
                              <a:gd name="T31" fmla="*/ 164 h 345"/>
                              <a:gd name="T32" fmla="+- 0 9036 1044"/>
                              <a:gd name="T33" fmla="*/ T32 w 7992"/>
                              <a:gd name="T34" fmla="+- 0 164 144"/>
                              <a:gd name="T35" fmla="*/ 164 h 345"/>
                              <a:gd name="T36" fmla="+- 0 9036 104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3" name="docshape835"/>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0367F"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'androidx.recyclerview:recyclerview:1.1.0'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735470" id="docshapegroup832" o:spid="_x0000_s1728" style="position:absolute;margin-left:52.2pt;margin-top:7.2pt;width:399.6pt;height:17.25pt;z-index:-15611392;mso-wrap-distance-left:0;mso-wrap-distance-right:0;mso-position-horizontal-relative:page;mso-position-vertical-relative:text" coordorigin="104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">
                <v:rect id="docshape833" o:spid="_x0000_s1729"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" fillcolor="#f6f6f6" stroked="f">
                  <v:path arrowok="t"/>
                </v:rect>
                <v:shape id="docshape834" o:spid="_x0000_s1730"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835" o:spid="_x0000_s1731"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" filled="f" stroked="f">
                  <v:path arrowok="t"/>
                  <v:textbox inset="0,0,0,0">
                    <w:txbxContent>
                      <w:p w14:paraId="4E50367F"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'androidx.recyclerview:recyclerview:1.1.0'</w:t>
                        </w:r>
                      </w:p>
                    </w:txbxContent>
                  </v:textbox>
                </v:shape>
                <w10:wrap type="topAndBottom" anchorx="page"/>
              </v:group>
            </w:pict>
          </mc:Fallback>
        </mc:AlternateContent>
      </w:r>
    </w:p>
    <w:p w14:paraId="1F2EB3C6" w14:textId="77777777" w:rsidR="003D76C2" w:rsidRDefault="00000000">
      <w:pPr>
        <w:pStyle w:val="ListParagraph"/>
        <w:numPr>
          <w:ilvl w:val="1"/>
          <w:numId w:val="8"/>
        </w:numPr>
        <w:tabs>
          <w:tab w:val="left" w:pos="554"/>
        </w:tabs>
        <w:ind w:left="554"/>
        <w:jc w:val="left"/>
        <w:rPr>
          <w:sz w:val="20"/>
        </w:rPr>
      </w:pPr>
      <w:r>
        <w:rPr>
          <w:sz w:val="20"/>
        </w:rPr>
        <w:t>Let's</w:t>
      </w:r>
      <w:r>
        <w:rPr>
          <w:spacing w:val="-3"/>
          <w:sz w:val="20"/>
        </w:rPr>
        <w:t xml:space="preserve"> </w:t>
      </w:r>
      <w:r>
        <w:rPr>
          <w:sz w:val="20"/>
        </w:rPr>
        <w:t>start</w:t>
      </w:r>
      <w:r>
        <w:rPr>
          <w:spacing w:val="-3"/>
          <w:sz w:val="20"/>
        </w:rPr>
        <w:t xml:space="preserve"> </w:t>
      </w:r>
      <w:r>
        <w:rPr>
          <w:sz w:val="20"/>
        </w:rPr>
        <w:t>with</w:t>
      </w:r>
      <w:r>
        <w:rPr>
          <w:spacing w:val="-3"/>
          <w:sz w:val="20"/>
        </w:rPr>
        <w:t xml:space="preserve"> </w:t>
      </w:r>
      <w:proofErr w:type="spellStart"/>
      <w:r>
        <w:rPr>
          <w:rFonts w:ascii="Courier New"/>
          <w:b/>
          <w:spacing w:val="-2"/>
        </w:rPr>
        <w:t>CountNotesFragment</w:t>
      </w:r>
      <w:proofErr w:type="spellEnd"/>
      <w:r>
        <w:rPr>
          <w:spacing w:val="-2"/>
          <w:sz w:val="20"/>
        </w:rPr>
        <w:t>:</w:t>
      </w:r>
    </w:p>
    <w:p w14:paraId="5DB3759D" w14:textId="77777777" w:rsidR="003D76C2" w:rsidRDefault="00D51F7C">
      <w:pPr>
        <w:pStyle w:val="BodyText"/>
        <w:spacing w:before="11"/>
        <w:rPr>
          <w:sz w:val="8"/>
        </w:rPr>
      </w:pPr>
      <w:r>
        <w:rPr>
          <w:noProof/>
        </w:rPr>
        <mc:AlternateContent>
          <mc:Choice Requires="wpg">
            <w:drawing>
              <wp:anchor distT="0" distB="0" distL="0" distR="0" simplePos="0" relativeHeight="487705600" behindDoc="1" locked="0" layoutInCell="1" allowOverlap="1" wp14:anchorId="46E49B61" wp14:editId="4B29A68A">
                <wp:simplePos x="0" y="0"/>
                <wp:positionH relativeFrom="page">
                  <wp:posOffset>662940</wp:posOffset>
                </wp:positionH>
                <wp:positionV relativeFrom="paragraph">
                  <wp:posOffset>91440</wp:posOffset>
                </wp:positionV>
                <wp:extent cx="5074920" cy="2212975"/>
                <wp:effectExtent l="0" t="0" r="5080" b="0"/>
                <wp:wrapTopAndBottom/>
                <wp:docPr id="716" name="docshapegroup8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12975"/>
                          <a:chOff x="1044" y="144"/>
                          <a:chExt cx="7992" cy="3485"/>
                        </a:xfrm>
                      </wpg:grpSpPr>
                      <wps:wsp>
                        <wps:cNvPr id="717" name="docshape837"/>
                        <wps:cNvSpPr>
                          <a:spLocks/>
                        </wps:cNvSpPr>
                        <wps:spPr bwMode="auto">
                          <a:xfrm>
                            <a:off x="1044" y="153"/>
                            <a:ext cx="7992" cy="34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8" name="docshape838"/>
                        <wps:cNvSpPr>
                          <a:spLocks/>
                        </wps:cNvSpPr>
                        <wps:spPr bwMode="auto">
                          <a:xfrm>
                            <a:off x="1044" y="143"/>
                            <a:ext cx="7992" cy="3485"/>
                          </a:xfrm>
                          <a:custGeom>
                            <a:avLst/>
                            <a:gdLst>
                              <a:gd name="T0" fmla="+- 0 9036 1044"/>
                              <a:gd name="T1" fmla="*/ T0 w 7992"/>
                              <a:gd name="T2" fmla="+- 0 3608 144"/>
                              <a:gd name="T3" fmla="*/ 3608 h 3485"/>
                              <a:gd name="T4" fmla="+- 0 1044 1044"/>
                              <a:gd name="T5" fmla="*/ T4 w 7992"/>
                              <a:gd name="T6" fmla="+- 0 3608 144"/>
                              <a:gd name="T7" fmla="*/ 3608 h 3485"/>
                              <a:gd name="T8" fmla="+- 0 1044 1044"/>
                              <a:gd name="T9" fmla="*/ T8 w 7992"/>
                              <a:gd name="T10" fmla="+- 0 3628 144"/>
                              <a:gd name="T11" fmla="*/ 3628 h 3485"/>
                              <a:gd name="T12" fmla="+- 0 9036 1044"/>
                              <a:gd name="T13" fmla="*/ T12 w 7992"/>
                              <a:gd name="T14" fmla="+- 0 3628 144"/>
                              <a:gd name="T15" fmla="*/ 3628 h 3485"/>
                              <a:gd name="T16" fmla="+- 0 9036 1044"/>
                              <a:gd name="T17" fmla="*/ T16 w 7992"/>
                              <a:gd name="T18" fmla="+- 0 3608 144"/>
                              <a:gd name="T19" fmla="*/ 3608 h 3485"/>
                              <a:gd name="T20" fmla="+- 0 9036 1044"/>
                              <a:gd name="T21" fmla="*/ T20 w 7992"/>
                              <a:gd name="T22" fmla="+- 0 144 144"/>
                              <a:gd name="T23" fmla="*/ 144 h 3485"/>
                              <a:gd name="T24" fmla="+- 0 1044 1044"/>
                              <a:gd name="T25" fmla="*/ T24 w 7992"/>
                              <a:gd name="T26" fmla="+- 0 144 144"/>
                              <a:gd name="T27" fmla="*/ 144 h 3485"/>
                              <a:gd name="T28" fmla="+- 0 1044 1044"/>
                              <a:gd name="T29" fmla="*/ T28 w 7992"/>
                              <a:gd name="T30" fmla="+- 0 164 144"/>
                              <a:gd name="T31" fmla="*/ 164 h 3485"/>
                              <a:gd name="T32" fmla="+- 0 9036 1044"/>
                              <a:gd name="T33" fmla="*/ T32 w 7992"/>
                              <a:gd name="T34" fmla="+- 0 164 144"/>
                              <a:gd name="T35" fmla="*/ 164 h 3485"/>
                              <a:gd name="T36" fmla="+- 0 9036 1044"/>
                              <a:gd name="T37" fmla="*/ T36 w 7992"/>
                              <a:gd name="T38" fmla="+- 0 144 144"/>
                              <a:gd name="T39" fmla="*/ 144 h 34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85">
                                <a:moveTo>
                                  <a:pt x="7992" y="3464"/>
                                </a:moveTo>
                                <a:lnTo>
                                  <a:pt x="0" y="3464"/>
                                </a:lnTo>
                                <a:lnTo>
                                  <a:pt x="0" y="3484"/>
                                </a:lnTo>
                                <a:lnTo>
                                  <a:pt x="7992" y="3484"/>
                                </a:lnTo>
                                <a:lnTo>
                                  <a:pt x="7992" y="34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9" name="docshape839"/>
                        <wps:cNvSpPr txBox="1">
                          <a:spLocks/>
                        </wps:cNvSpPr>
                        <wps:spPr bwMode="auto">
                          <a:xfrm>
                            <a:off x="1044" y="163"/>
                            <a:ext cx="7992" cy="3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5E877C"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CountNotesFragment</w:t>
                              </w:r>
                              <w:proofErr w:type="spellEnd"/>
                              <w:r>
                                <w:rPr>
                                  <w:rFonts w:ascii="Courier New"/>
                                  <w:spacing w:val="-8"/>
                                  <w:sz w:val="18"/>
                                </w:rPr>
                                <w:t xml:space="preserve"> </w:t>
                              </w:r>
                              <w:r>
                                <w:rPr>
                                  <w:rFonts w:ascii="Courier New"/>
                                  <w:sz w:val="18"/>
                                </w:rPr>
                                <w:t>:</w:t>
                              </w:r>
                              <w:r>
                                <w:rPr>
                                  <w:rFonts w:ascii="Courier New"/>
                                  <w:spacing w:val="-9"/>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35806CD9" w14:textId="77777777" w:rsidR="003D76C2" w:rsidRDefault="003D76C2">
                              <w:pPr>
                                <w:rPr>
                                  <w:rFonts w:ascii="Courier New"/>
                                  <w:sz w:val="20"/>
                                </w:rPr>
                              </w:pPr>
                            </w:p>
                            <w:p w14:paraId="1ADCA1A4" w14:textId="77777777" w:rsidR="003D76C2" w:rsidRDefault="00000000">
                              <w:pPr>
                                <w:spacing w:before="130" w:line="328" w:lineRule="auto"/>
                                <w:ind w:left="1317" w:right="3699" w:hanging="432"/>
                                <w:rPr>
                                  <w:rFonts w:ascii="Courier New"/>
                                  <w:sz w:val="18"/>
                                </w:rPr>
                              </w:pPr>
                              <w:r>
                                <w:rPr>
                                  <w:rFonts w:ascii="Courier New"/>
                                  <w:sz w:val="18"/>
                                </w:rPr>
                                <w:t xml:space="preserve">override fun </w:t>
                              </w:r>
                              <w:proofErr w:type="spellStart"/>
                              <w:r>
                                <w:rPr>
                                  <w:rFonts w:ascii="Courier New"/>
                                  <w:sz w:val="18"/>
                                </w:rPr>
                                <w:t>onCreateView</w:t>
                              </w:r>
                              <w:proofErr w:type="spellEnd"/>
                              <w:r>
                                <w:rPr>
                                  <w:rFonts w:ascii="Courier New"/>
                                  <w:sz w:val="18"/>
                                </w:rPr>
                                <w:t xml:space="preserve">( </w:t>
                              </w:r>
                              <w:r>
                                <w:rPr>
                                  <w:rFonts w:ascii="Courier New"/>
                                  <w:spacing w:val="-2"/>
                                  <w:sz w:val="18"/>
                                </w:rPr>
                                <w:t>inflater:</w:t>
                              </w:r>
                              <w:r>
                                <w:rPr>
                                  <w:rFonts w:ascii="Courier New"/>
                                  <w:spacing w:val="-27"/>
                                  <w:sz w:val="18"/>
                                </w:rPr>
                                <w:t xml:space="preserve"> </w:t>
                              </w:r>
                              <w:proofErr w:type="spellStart"/>
                              <w:r>
                                <w:rPr>
                                  <w:rFonts w:ascii="Courier New"/>
                                  <w:spacing w:val="-2"/>
                                  <w:sz w:val="18"/>
                                </w:rPr>
                                <w:t>LayoutInflater</w:t>
                              </w:r>
                              <w:proofErr w:type="spellEnd"/>
                              <w:r>
                                <w:rPr>
                                  <w:rFonts w:ascii="Courier New"/>
                                  <w:spacing w:val="-2"/>
                                  <w:sz w:val="18"/>
                                </w:rPr>
                                <w:t xml:space="preserve">, </w:t>
                              </w:r>
                              <w:r>
                                <w:rPr>
                                  <w:rFonts w:ascii="Courier New"/>
                                  <w:sz w:val="18"/>
                                </w:rPr>
                                <w:t xml:space="preserve">container: </w:t>
                              </w:r>
                              <w:proofErr w:type="spellStart"/>
                              <w:r>
                                <w:rPr>
                                  <w:rFonts w:ascii="Courier New"/>
                                  <w:sz w:val="18"/>
                                </w:rPr>
                                <w:t>ViewGroup</w:t>
                              </w:r>
                              <w:proofErr w:type="spellEnd"/>
                              <w:r>
                                <w:rPr>
                                  <w:rFonts w:ascii="Courier New"/>
                                  <w:sz w:val="18"/>
                                </w:rPr>
                                <w:t xml:space="preserve">?, </w:t>
                              </w:r>
                              <w:proofErr w:type="spellStart"/>
                              <w:r>
                                <w:rPr>
                                  <w:rFonts w:ascii="Courier New"/>
                                  <w:sz w:val="18"/>
                                </w:rPr>
                                <w:t>savedInstanceState</w:t>
                              </w:r>
                              <w:proofErr w:type="spellEnd"/>
                              <w:r>
                                <w:rPr>
                                  <w:rFonts w:ascii="Courier New"/>
                                  <w:sz w:val="18"/>
                                </w:rPr>
                                <w:t>:</w:t>
                              </w:r>
                              <w:r>
                                <w:rPr>
                                  <w:rFonts w:ascii="Courier New"/>
                                  <w:spacing w:val="-29"/>
                                  <w:sz w:val="18"/>
                                </w:rPr>
                                <w:t xml:space="preserve"> </w:t>
                              </w:r>
                              <w:r>
                                <w:rPr>
                                  <w:rFonts w:ascii="Courier New"/>
                                  <w:sz w:val="18"/>
                                </w:rPr>
                                <w:t>Bundle?</w:t>
                              </w:r>
                            </w:p>
                            <w:p w14:paraId="1D31DE22"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1D2371C1" w14:textId="77777777" w:rsidR="003D76C2" w:rsidRDefault="00000000">
                              <w:pPr>
                                <w:spacing w:before="76"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inflater.inflate</w:t>
                              </w:r>
                              <w:proofErr w:type="spellEnd"/>
                              <w:r>
                                <w:rPr>
                                  <w:rFonts w:ascii="Courier New"/>
                                  <w:spacing w:val="-2"/>
                                  <w:sz w:val="18"/>
                                </w:rPr>
                                <w:t>(</w:t>
                              </w:r>
                              <w:proofErr w:type="spellStart"/>
                              <w:r>
                                <w:rPr>
                                  <w:rFonts w:ascii="Courier New"/>
                                  <w:spacing w:val="-2"/>
                                  <w:sz w:val="18"/>
                                </w:rPr>
                                <w:t>R.layout.fragment_count_notes</w:t>
                              </w:r>
                              <w:proofErr w:type="spellEnd"/>
                              <w:r>
                                <w:rPr>
                                  <w:rFonts w:ascii="Courier New"/>
                                  <w:spacing w:val="-2"/>
                                  <w:sz w:val="18"/>
                                </w:rPr>
                                <w:t>,</w:t>
                              </w:r>
                            </w:p>
                            <w:p w14:paraId="73CFC3D0" w14:textId="77777777" w:rsidR="003D76C2" w:rsidRDefault="00000000">
                              <w:pPr>
                                <w:spacing w:line="202" w:lineRule="exact"/>
                                <w:ind w:left="1533"/>
                                <w:rPr>
                                  <w:rFonts w:ascii="Courier New"/>
                                  <w:sz w:val="18"/>
                                </w:rPr>
                              </w:pPr>
                              <w:r>
                                <w:rPr>
                                  <w:rFonts w:ascii="Courier New"/>
                                  <w:sz w:val="18"/>
                                </w:rPr>
                                <w:t>container,</w:t>
                              </w:r>
                              <w:r>
                                <w:rPr>
                                  <w:rFonts w:ascii="Courier New"/>
                                  <w:spacing w:val="-10"/>
                                  <w:sz w:val="18"/>
                                </w:rPr>
                                <w:t xml:space="preserve"> </w:t>
                              </w:r>
                              <w:r>
                                <w:rPr>
                                  <w:rFonts w:ascii="Courier New"/>
                                  <w:spacing w:val="-2"/>
                                  <w:sz w:val="18"/>
                                </w:rPr>
                                <w:t>false)</w:t>
                              </w:r>
                            </w:p>
                            <w:p w14:paraId="04980671" w14:textId="77777777" w:rsidR="003D76C2" w:rsidRDefault="00000000">
                              <w:pPr>
                                <w:spacing w:before="16"/>
                                <w:ind w:left="885"/>
                                <w:rPr>
                                  <w:rFonts w:ascii="Courier New"/>
                                  <w:sz w:val="18"/>
                                </w:rPr>
                              </w:pPr>
                              <w:r>
                                <w:rPr>
                                  <w:rFonts w:ascii="Courier New"/>
                                  <w:sz w:val="18"/>
                                </w:rPr>
                                <w:t>}</w:t>
                              </w:r>
                            </w:p>
                            <w:p w14:paraId="573BC489" w14:textId="77777777" w:rsidR="003D76C2" w:rsidRDefault="003D76C2">
                              <w:pPr>
                                <w:rPr>
                                  <w:rFonts w:ascii="Courier New"/>
                                  <w:sz w:val="20"/>
                                </w:rPr>
                              </w:pPr>
                            </w:p>
                            <w:p w14:paraId="2AEFB169" w14:textId="77777777" w:rsidR="003D76C2" w:rsidRDefault="00000000">
                              <w:pPr>
                                <w:spacing w:before="133" w:line="235" w:lineRule="auto"/>
                                <w:ind w:left="1101" w:right="840"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onViewCreated</w:t>
                              </w:r>
                              <w:proofErr w:type="spellEnd"/>
                              <w:r>
                                <w:rPr>
                                  <w:rFonts w:ascii="Courier New"/>
                                  <w:sz w:val="18"/>
                                </w:rPr>
                                <w:t>(view:</w:t>
                              </w:r>
                              <w:r>
                                <w:rPr>
                                  <w:rFonts w:ascii="Courier New"/>
                                  <w:spacing w:val="-10"/>
                                  <w:sz w:val="18"/>
                                </w:rPr>
                                <w:t xml:space="preserve"> </w:t>
                              </w:r>
                              <w:r>
                                <w:rPr>
                                  <w:rFonts w:ascii="Courier New"/>
                                  <w:sz w:val="18"/>
                                </w:rPr>
                                <w:t>View,</w:t>
                              </w:r>
                              <w:r>
                                <w:rPr>
                                  <w:rFonts w:ascii="Courier New"/>
                                  <w:spacing w:val="-10"/>
                                  <w:sz w:val="18"/>
                                </w:rPr>
                                <w:t xml:space="preserve"> </w:t>
                              </w:r>
                              <w:proofErr w:type="spellStart"/>
                              <w:r>
                                <w:rPr>
                                  <w:rFonts w:ascii="Courier New"/>
                                  <w:sz w:val="18"/>
                                </w:rPr>
                                <w:t>savedInstanceState</w:t>
                              </w:r>
                              <w:proofErr w:type="spellEnd"/>
                              <w:r>
                                <w:rPr>
                                  <w:rFonts w:ascii="Courier New"/>
                                  <w:sz w:val="18"/>
                                </w:rPr>
                                <w:t>: Bundle?)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E49B61" id="docshapegroup836" o:spid="_x0000_s1732" style="position:absolute;margin-left:52.2pt;margin-top:7.2pt;width:399.6pt;height:174.25pt;z-index:-15610880;mso-wrap-distance-left:0;mso-wrap-distance-right:0;mso-position-horizontal-relative:page;mso-position-vertical-relative:text" coordorigin="1044,144" coordsize="7992,34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">
                <v:rect id="docshape837" o:spid="_x0000_s1733" style="position:absolute;left:1044;top:153;width:7992;height:3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" fillcolor="#f6f6f6" stroked="f">
                  <v:path arrowok="t"/>
                </v:rect>
                <v:shape id="docshape838" o:spid="_x0000_s1734" style="position:absolute;left:1044;top:143;width:7992;height:3485;visibility:visible;mso-wrap-style:square;v-text-anchor:top" coordsize="7992,3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" path="m7992,3464l,3464r,20l7992,3484r,-20xm7992,l,,,20r7992,l7992,xe" fillcolor="#dadada" stroked="f">
                  <v:path arrowok="t" o:connecttype="custom" o:connectlocs="7992,3608;0,3608;0,3628;7992,3628;7992,3608;7992,144;0,144;0,164;7992,164;7992,144" o:connectangles="0,0,0,0,0,0,0,0,0,0"/>
                </v:shape>
                <v:shape id="docshape839" o:spid="_x0000_s1735" type="#_x0000_t202" style="position:absolute;left:1044;top:163;width:7992;height:3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" filled="f" stroked="f">
                  <v:path arrowok="t"/>
                  <v:textbox inset="0,0,0,0">
                    <w:txbxContent>
                      <w:p w14:paraId="305E877C"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CountNotesFragment</w:t>
                        </w:r>
                        <w:proofErr w:type="spellEnd"/>
                        <w:r>
                          <w:rPr>
                            <w:rFonts w:ascii="Courier New"/>
                            <w:spacing w:val="-8"/>
                            <w:sz w:val="18"/>
                          </w:rPr>
                          <w:t xml:space="preserve"> </w:t>
                        </w:r>
                        <w:r>
                          <w:rPr>
                            <w:rFonts w:ascii="Courier New"/>
                            <w:sz w:val="18"/>
                          </w:rPr>
                          <w:t>:</w:t>
                        </w:r>
                        <w:r>
                          <w:rPr>
                            <w:rFonts w:ascii="Courier New"/>
                            <w:spacing w:val="-9"/>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35806CD9" w14:textId="77777777" w:rsidR="003D76C2" w:rsidRDefault="003D76C2">
                        <w:pPr>
                          <w:rPr>
                            <w:rFonts w:ascii="Courier New"/>
                            <w:sz w:val="20"/>
                          </w:rPr>
                        </w:pPr>
                      </w:p>
                      <w:p w14:paraId="1ADCA1A4" w14:textId="77777777" w:rsidR="003D76C2" w:rsidRDefault="00000000">
                        <w:pPr>
                          <w:spacing w:before="130" w:line="328" w:lineRule="auto"/>
                          <w:ind w:left="1317" w:right="3699" w:hanging="432"/>
                          <w:rPr>
                            <w:rFonts w:ascii="Courier New"/>
                            <w:sz w:val="18"/>
                          </w:rPr>
                        </w:pPr>
                        <w:r>
                          <w:rPr>
                            <w:rFonts w:ascii="Courier New"/>
                            <w:sz w:val="18"/>
                          </w:rPr>
                          <w:t xml:space="preserve">override fun </w:t>
                        </w:r>
                        <w:proofErr w:type="spellStart"/>
                        <w:r>
                          <w:rPr>
                            <w:rFonts w:ascii="Courier New"/>
                            <w:sz w:val="18"/>
                          </w:rPr>
                          <w:t>onCreateView</w:t>
                        </w:r>
                        <w:proofErr w:type="spellEnd"/>
                        <w:r>
                          <w:rPr>
                            <w:rFonts w:ascii="Courier New"/>
                            <w:sz w:val="18"/>
                          </w:rPr>
                          <w:t xml:space="preserve">( </w:t>
                        </w:r>
                        <w:r>
                          <w:rPr>
                            <w:rFonts w:ascii="Courier New"/>
                            <w:spacing w:val="-2"/>
                            <w:sz w:val="18"/>
                          </w:rPr>
                          <w:t>inflater:</w:t>
                        </w:r>
                        <w:r>
                          <w:rPr>
                            <w:rFonts w:ascii="Courier New"/>
                            <w:spacing w:val="-27"/>
                            <w:sz w:val="18"/>
                          </w:rPr>
                          <w:t xml:space="preserve"> </w:t>
                        </w:r>
                        <w:proofErr w:type="spellStart"/>
                        <w:r>
                          <w:rPr>
                            <w:rFonts w:ascii="Courier New"/>
                            <w:spacing w:val="-2"/>
                            <w:sz w:val="18"/>
                          </w:rPr>
                          <w:t>LayoutInflater</w:t>
                        </w:r>
                        <w:proofErr w:type="spellEnd"/>
                        <w:r>
                          <w:rPr>
                            <w:rFonts w:ascii="Courier New"/>
                            <w:spacing w:val="-2"/>
                            <w:sz w:val="18"/>
                          </w:rPr>
                          <w:t xml:space="preserve">, </w:t>
                        </w:r>
                        <w:r>
                          <w:rPr>
                            <w:rFonts w:ascii="Courier New"/>
                            <w:sz w:val="18"/>
                          </w:rPr>
                          <w:t xml:space="preserve">container: </w:t>
                        </w:r>
                        <w:proofErr w:type="spellStart"/>
                        <w:r>
                          <w:rPr>
                            <w:rFonts w:ascii="Courier New"/>
                            <w:sz w:val="18"/>
                          </w:rPr>
                          <w:t>ViewGroup</w:t>
                        </w:r>
                        <w:proofErr w:type="spellEnd"/>
                        <w:r>
                          <w:rPr>
                            <w:rFonts w:ascii="Courier New"/>
                            <w:sz w:val="18"/>
                          </w:rPr>
                          <w:t xml:space="preserve">?, </w:t>
                        </w:r>
                        <w:proofErr w:type="spellStart"/>
                        <w:r>
                          <w:rPr>
                            <w:rFonts w:ascii="Courier New"/>
                            <w:sz w:val="18"/>
                          </w:rPr>
                          <w:t>savedInstanceState</w:t>
                        </w:r>
                        <w:proofErr w:type="spellEnd"/>
                        <w:r>
                          <w:rPr>
                            <w:rFonts w:ascii="Courier New"/>
                            <w:sz w:val="18"/>
                          </w:rPr>
                          <w:t>:</w:t>
                        </w:r>
                        <w:r>
                          <w:rPr>
                            <w:rFonts w:ascii="Courier New"/>
                            <w:spacing w:val="-29"/>
                            <w:sz w:val="18"/>
                          </w:rPr>
                          <w:t xml:space="preserve"> </w:t>
                        </w:r>
                        <w:r>
                          <w:rPr>
                            <w:rFonts w:ascii="Courier New"/>
                            <w:sz w:val="18"/>
                          </w:rPr>
                          <w:t>Bundle?</w:t>
                        </w:r>
                      </w:p>
                      <w:p w14:paraId="1D31DE22"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1D2371C1" w14:textId="77777777" w:rsidR="003D76C2" w:rsidRDefault="00000000">
                        <w:pPr>
                          <w:spacing w:before="76"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inflater.inflate</w:t>
                        </w:r>
                        <w:proofErr w:type="spellEnd"/>
                        <w:r>
                          <w:rPr>
                            <w:rFonts w:ascii="Courier New"/>
                            <w:spacing w:val="-2"/>
                            <w:sz w:val="18"/>
                          </w:rPr>
                          <w:t>(</w:t>
                        </w:r>
                        <w:proofErr w:type="spellStart"/>
                        <w:r>
                          <w:rPr>
                            <w:rFonts w:ascii="Courier New"/>
                            <w:spacing w:val="-2"/>
                            <w:sz w:val="18"/>
                          </w:rPr>
                          <w:t>R.layout.fragment_count_notes</w:t>
                        </w:r>
                        <w:proofErr w:type="spellEnd"/>
                        <w:r>
                          <w:rPr>
                            <w:rFonts w:ascii="Courier New"/>
                            <w:spacing w:val="-2"/>
                            <w:sz w:val="18"/>
                          </w:rPr>
                          <w:t>,</w:t>
                        </w:r>
                      </w:p>
                      <w:p w14:paraId="73CFC3D0" w14:textId="77777777" w:rsidR="003D76C2" w:rsidRDefault="00000000">
                        <w:pPr>
                          <w:spacing w:line="202" w:lineRule="exact"/>
                          <w:ind w:left="1533"/>
                          <w:rPr>
                            <w:rFonts w:ascii="Courier New"/>
                            <w:sz w:val="18"/>
                          </w:rPr>
                        </w:pPr>
                        <w:r>
                          <w:rPr>
                            <w:rFonts w:ascii="Courier New"/>
                            <w:sz w:val="18"/>
                          </w:rPr>
                          <w:t>container,</w:t>
                        </w:r>
                        <w:r>
                          <w:rPr>
                            <w:rFonts w:ascii="Courier New"/>
                            <w:spacing w:val="-10"/>
                            <w:sz w:val="18"/>
                          </w:rPr>
                          <w:t xml:space="preserve"> </w:t>
                        </w:r>
                        <w:r>
                          <w:rPr>
                            <w:rFonts w:ascii="Courier New"/>
                            <w:spacing w:val="-2"/>
                            <w:sz w:val="18"/>
                          </w:rPr>
                          <w:t>false)</w:t>
                        </w:r>
                      </w:p>
                      <w:p w14:paraId="04980671" w14:textId="77777777" w:rsidR="003D76C2" w:rsidRDefault="00000000">
                        <w:pPr>
                          <w:spacing w:before="16"/>
                          <w:ind w:left="885"/>
                          <w:rPr>
                            <w:rFonts w:ascii="Courier New"/>
                            <w:sz w:val="18"/>
                          </w:rPr>
                        </w:pPr>
                        <w:r>
                          <w:rPr>
                            <w:rFonts w:ascii="Courier New"/>
                            <w:sz w:val="18"/>
                          </w:rPr>
                          <w:t>}</w:t>
                        </w:r>
                      </w:p>
                      <w:p w14:paraId="573BC489" w14:textId="77777777" w:rsidR="003D76C2" w:rsidRDefault="003D76C2">
                        <w:pPr>
                          <w:rPr>
                            <w:rFonts w:ascii="Courier New"/>
                            <w:sz w:val="20"/>
                          </w:rPr>
                        </w:pPr>
                      </w:p>
                      <w:p w14:paraId="2AEFB169" w14:textId="77777777" w:rsidR="003D76C2" w:rsidRDefault="00000000">
                        <w:pPr>
                          <w:spacing w:before="133" w:line="235" w:lineRule="auto"/>
                          <w:ind w:left="1101" w:right="840"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onViewCreated</w:t>
                        </w:r>
                        <w:proofErr w:type="spellEnd"/>
                        <w:r>
                          <w:rPr>
                            <w:rFonts w:ascii="Courier New"/>
                            <w:sz w:val="18"/>
                          </w:rPr>
                          <w:t>(view:</w:t>
                        </w:r>
                        <w:r>
                          <w:rPr>
                            <w:rFonts w:ascii="Courier New"/>
                            <w:spacing w:val="-10"/>
                            <w:sz w:val="18"/>
                          </w:rPr>
                          <w:t xml:space="preserve"> </w:t>
                        </w:r>
                        <w:r>
                          <w:rPr>
                            <w:rFonts w:ascii="Courier New"/>
                            <w:sz w:val="18"/>
                          </w:rPr>
                          <w:t>View,</w:t>
                        </w:r>
                        <w:r>
                          <w:rPr>
                            <w:rFonts w:ascii="Courier New"/>
                            <w:spacing w:val="-10"/>
                            <w:sz w:val="18"/>
                          </w:rPr>
                          <w:t xml:space="preserve"> </w:t>
                        </w:r>
                        <w:proofErr w:type="spellStart"/>
                        <w:r>
                          <w:rPr>
                            <w:rFonts w:ascii="Courier New"/>
                            <w:sz w:val="18"/>
                          </w:rPr>
                          <w:t>savedInstanceState</w:t>
                        </w:r>
                        <w:proofErr w:type="spellEnd"/>
                        <w:r>
                          <w:rPr>
                            <w:rFonts w:ascii="Courier New"/>
                            <w:sz w:val="18"/>
                          </w:rPr>
                          <w:t>: Bundle?) {</w:t>
                        </w:r>
                      </w:p>
                    </w:txbxContent>
                  </v:textbox>
                </v:shape>
                <w10:wrap type="topAndBottom" anchorx="page"/>
              </v:group>
            </w:pict>
          </mc:Fallback>
        </mc:AlternateContent>
      </w:r>
    </w:p>
    <w:p w14:paraId="48B3FB33" w14:textId="77777777" w:rsidR="003D76C2" w:rsidRDefault="003D76C2">
      <w:pPr>
        <w:rPr>
          <w:sz w:val="8"/>
        </w:rPr>
        <w:sectPr w:rsidR="003D76C2">
          <w:pgSz w:w="10800" w:h="13320"/>
          <w:pgMar w:top="1120" w:right="920" w:bottom="280" w:left="940" w:header="695" w:footer="0" w:gutter="0"/>
          <w:cols w:space="720"/>
        </w:sectPr>
      </w:pPr>
    </w:p>
    <w:p w14:paraId="3BB8B456" w14:textId="77777777" w:rsidR="003D76C2" w:rsidRDefault="003D76C2">
      <w:pPr>
        <w:pStyle w:val="BodyText"/>
        <w:spacing w:before="3"/>
        <w:rPr>
          <w:sz w:val="5"/>
        </w:rPr>
      </w:pPr>
    </w:p>
    <w:p w14:paraId="37EB14CB" w14:textId="77777777" w:rsidR="003D76C2" w:rsidRDefault="00D51F7C">
      <w:pPr>
        <w:pStyle w:val="BodyText"/>
        <w:ind w:left="824"/>
      </w:pPr>
      <w:r>
        <w:rPr>
          <w:noProof/>
        </w:rPr>
        <mc:AlternateContent>
          <mc:Choice Requires="wpg">
            <w:drawing>
              <wp:inline distT="0" distB="0" distL="0" distR="0" wp14:anchorId="17E6CEDB" wp14:editId="0C9A6F6B">
                <wp:extent cx="5074920" cy="2797175"/>
                <wp:effectExtent l="0" t="0" r="5080" b="0"/>
                <wp:docPr id="712" name="docshapegroup8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7175"/>
                          <a:chOff x="0" y="0"/>
                          <a:chExt cx="7992" cy="4405"/>
                        </a:xfrm>
                      </wpg:grpSpPr>
                      <wps:wsp>
                        <wps:cNvPr id="713" name="docshape841"/>
                        <wps:cNvSpPr>
                          <a:spLocks/>
                        </wps:cNvSpPr>
                        <wps:spPr bwMode="auto">
                          <a:xfrm>
                            <a:off x="0" y="10"/>
                            <a:ext cx="7992" cy="43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4" name="docshape842"/>
                        <wps:cNvSpPr>
                          <a:spLocks/>
                        </wps:cNvSpPr>
                        <wps:spPr bwMode="auto">
                          <a:xfrm>
                            <a:off x="0" y="0"/>
                            <a:ext cx="7992" cy="4405"/>
                          </a:xfrm>
                          <a:custGeom>
                            <a:avLst/>
                            <a:gdLst>
                              <a:gd name="T0" fmla="*/ 7992 w 7992"/>
                              <a:gd name="T1" fmla="*/ 4384 h 4405"/>
                              <a:gd name="T2" fmla="*/ 0 w 7992"/>
                              <a:gd name="T3" fmla="*/ 4384 h 4405"/>
                              <a:gd name="T4" fmla="*/ 0 w 7992"/>
                              <a:gd name="T5" fmla="*/ 4404 h 4405"/>
                              <a:gd name="T6" fmla="*/ 7992 w 7992"/>
                              <a:gd name="T7" fmla="*/ 4404 h 4405"/>
                              <a:gd name="T8" fmla="*/ 7992 w 7992"/>
                              <a:gd name="T9" fmla="*/ 4384 h 4405"/>
                              <a:gd name="T10" fmla="*/ 7992 w 7992"/>
                              <a:gd name="T11" fmla="*/ 0 h 4405"/>
                              <a:gd name="T12" fmla="*/ 0 w 7992"/>
                              <a:gd name="T13" fmla="*/ 0 h 4405"/>
                              <a:gd name="T14" fmla="*/ 0 w 7992"/>
                              <a:gd name="T15" fmla="*/ 20 h 4405"/>
                              <a:gd name="T16" fmla="*/ 7992 w 7992"/>
                              <a:gd name="T17" fmla="*/ 20 h 4405"/>
                              <a:gd name="T18" fmla="*/ 7992 w 7992"/>
                              <a:gd name="T19" fmla="*/ 0 h 44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5" name="docshape843"/>
                        <wps:cNvSpPr txBox="1">
                          <a:spLocks/>
                        </wps:cNvSpPr>
                        <wps:spPr bwMode="auto">
                          <a:xfrm>
                            <a:off x="0" y="20"/>
                            <a:ext cx="7992"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4A5CB" w14:textId="77777777" w:rsidR="003D76C2" w:rsidRDefault="00000000">
                              <w:pPr>
                                <w:spacing w:before="40" w:line="328" w:lineRule="auto"/>
                                <w:ind w:left="1317" w:right="1766"/>
                                <w:rPr>
                                  <w:rFonts w:ascii="Courier New"/>
                                  <w:sz w:val="18"/>
                                </w:rPr>
                              </w:pPr>
                              <w:proofErr w:type="spellStart"/>
                              <w:r>
                                <w:rPr>
                                  <w:rFonts w:ascii="Courier New"/>
                                  <w:sz w:val="18"/>
                                </w:rPr>
                                <w:t>super.onViewCreated</w:t>
                              </w:r>
                              <w:proofErr w:type="spellEnd"/>
                              <w:r>
                                <w:rPr>
                                  <w:rFonts w:ascii="Courier New"/>
                                  <w:sz w:val="18"/>
                                </w:rPr>
                                <w:t>(view,</w:t>
                              </w:r>
                              <w:r>
                                <w:rPr>
                                  <w:rFonts w:ascii="Courier New"/>
                                  <w:spacing w:val="-29"/>
                                  <w:sz w:val="18"/>
                                </w:rPr>
                                <w:t xml:space="preserve"> </w:t>
                              </w:r>
                              <w:proofErr w:type="spellStart"/>
                              <w:r>
                                <w:rPr>
                                  <w:rFonts w:ascii="Courier New"/>
                                  <w:sz w:val="18"/>
                                </w:rPr>
                                <w:t>savedInstanceState</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viewModel</w:t>
                              </w:r>
                              <w:proofErr w:type="spellEnd"/>
                              <w:r>
                                <w:rPr>
                                  <w:rFonts w:ascii="Courier New"/>
                                  <w:sz w:val="18"/>
                                </w:rPr>
                                <w:t xml:space="preserve"> =</w:t>
                              </w:r>
                            </w:p>
                            <w:p w14:paraId="40E942E0" w14:textId="77777777" w:rsidR="003D76C2" w:rsidRDefault="00000000">
                              <w:pPr>
                                <w:spacing w:before="1" w:line="202" w:lineRule="exact"/>
                                <w:ind w:left="1749"/>
                                <w:rPr>
                                  <w:rFonts w:ascii="Courier New"/>
                                  <w:sz w:val="18"/>
                                </w:rPr>
                              </w:pPr>
                              <w:proofErr w:type="spellStart"/>
                              <w:r>
                                <w:rPr>
                                  <w:rFonts w:ascii="Courier New"/>
                                  <w:spacing w:val="-2"/>
                                  <w:sz w:val="18"/>
                                </w:rPr>
                                <w:t>ViewModelProvider</w:t>
                              </w:r>
                              <w:proofErr w:type="spellEnd"/>
                              <w:r>
                                <w:rPr>
                                  <w:rFonts w:ascii="Courier New"/>
                                  <w:spacing w:val="-2"/>
                                  <w:sz w:val="18"/>
                                </w:rPr>
                                <w:t>(</w:t>
                              </w:r>
                              <w:proofErr w:type="spellStart"/>
                              <w:r>
                                <w:rPr>
                                  <w:rFonts w:ascii="Courier New"/>
                                  <w:spacing w:val="-2"/>
                                  <w:sz w:val="18"/>
                                </w:rPr>
                                <w:t>requireActivity</w:t>
                              </w:r>
                              <w:proofErr w:type="spellEnd"/>
                              <w:r>
                                <w:rPr>
                                  <w:rFonts w:ascii="Courier New"/>
                                  <w:spacing w:val="-2"/>
                                  <w:sz w:val="18"/>
                                </w:rPr>
                                <w:t>())</w:t>
                              </w:r>
                            </w:p>
                            <w:p w14:paraId="4FB754F4" w14:textId="77777777" w:rsidR="003D76C2" w:rsidRDefault="00000000">
                              <w:pPr>
                                <w:spacing w:line="259" w:lineRule="auto"/>
                                <w:ind w:left="1317" w:firstLine="648"/>
                                <w:rPr>
                                  <w:rFonts w:ascii="Courier New"/>
                                  <w:sz w:val="18"/>
                                </w:rPr>
                              </w:pPr>
                              <w:r>
                                <w:rPr>
                                  <w:rFonts w:ascii="Courier New"/>
                                  <w:spacing w:val="-2"/>
                                  <w:sz w:val="18"/>
                                </w:rPr>
                                <w:t>.get(</w:t>
                              </w:r>
                              <w:proofErr w:type="spellStart"/>
                              <w:r>
                                <w:rPr>
                                  <w:rFonts w:ascii="Courier New"/>
                                  <w:spacing w:val="-2"/>
                                  <w:sz w:val="18"/>
                                </w:rPr>
                                <w:t>CountNotesViewModel</w:t>
                              </w:r>
                              <w:proofErr w:type="spellEnd"/>
                              <w:r>
                                <w:rPr>
                                  <w:rFonts w:ascii="Courier New"/>
                                  <w:spacing w:val="-2"/>
                                  <w:sz w:val="18"/>
                                </w:rPr>
                                <w:t xml:space="preserve">::class.java) </w:t>
                              </w:r>
                              <w:proofErr w:type="spellStart"/>
                              <w:r>
                                <w:rPr>
                                  <w:rFonts w:ascii="Courier New"/>
                                  <w:spacing w:val="-2"/>
                                  <w:sz w:val="18"/>
                                </w:rPr>
                                <w:t>viewModel.getNoteCountLiveData</w:t>
                              </w:r>
                              <w:proofErr w:type="spellEnd"/>
                              <w:r>
                                <w:rPr>
                                  <w:rFonts w:ascii="Courier New"/>
                                  <w:spacing w:val="-2"/>
                                  <w:sz w:val="18"/>
                                </w:rPr>
                                <w:t>()</w:t>
                              </w:r>
                            </w:p>
                            <w:p w14:paraId="4742FCB7" w14:textId="77777777" w:rsidR="003D76C2" w:rsidRDefault="00000000">
                              <w:pPr>
                                <w:spacing w:line="183" w:lineRule="exact"/>
                                <w:ind w:left="1533"/>
                                <w:rPr>
                                  <w:rFonts w:ascii="Courier New"/>
                                  <w:sz w:val="18"/>
                                </w:rPr>
                              </w:pPr>
                              <w:r>
                                <w:rPr>
                                  <w:rFonts w:ascii="Courier New"/>
                                  <w:sz w:val="18"/>
                                </w:rPr>
                                <w:t>.observe(</w:t>
                              </w:r>
                              <w:proofErr w:type="spellStart"/>
                              <w:r>
                                <w:rPr>
                                  <w:rFonts w:ascii="Courier New"/>
                                  <w:sz w:val="18"/>
                                </w:rPr>
                                <w:t>viewLifecycleOwner</w:t>
                              </w:r>
                              <w:proofErr w:type="spellEnd"/>
                              <w:r>
                                <w:rPr>
                                  <w:rFonts w:ascii="Courier New"/>
                                  <w:sz w:val="18"/>
                                </w:rPr>
                                <w:t>,</w:t>
                              </w:r>
                              <w:r>
                                <w:rPr>
                                  <w:rFonts w:ascii="Courier New"/>
                                  <w:spacing w:val="-18"/>
                                  <w:sz w:val="18"/>
                                </w:rPr>
                                <w:t xml:space="preserve"> </w:t>
                              </w:r>
                              <w:r>
                                <w:rPr>
                                  <w:rFonts w:ascii="Courier New"/>
                                  <w:sz w:val="18"/>
                                </w:rPr>
                                <w:t>Observer</w:t>
                              </w:r>
                              <w:r>
                                <w:rPr>
                                  <w:rFonts w:ascii="Courier New"/>
                                  <w:spacing w:val="-18"/>
                                  <w:sz w:val="18"/>
                                </w:rPr>
                                <w:t xml:space="preserve"> </w:t>
                              </w:r>
                              <w:r>
                                <w:rPr>
                                  <w:rFonts w:ascii="Courier New"/>
                                  <w:spacing w:val="-10"/>
                                  <w:sz w:val="18"/>
                                </w:rPr>
                                <w:t>{</w:t>
                              </w:r>
                            </w:p>
                            <w:p w14:paraId="6FE5DDC8" w14:textId="77777777" w:rsidR="003D76C2" w:rsidRDefault="00000000">
                              <w:pPr>
                                <w:spacing w:before="15"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607A31AC" w14:textId="77777777" w:rsidR="003D76C2" w:rsidRDefault="00000000">
                              <w:pPr>
                                <w:spacing w:before="1" w:line="235" w:lineRule="auto"/>
                                <w:ind w:left="1749" w:hanging="216"/>
                                <w:rPr>
                                  <w:rFonts w:ascii="Courier New"/>
                                  <w:sz w:val="18"/>
                                </w:rPr>
                              </w:pPr>
                              <w:r>
                                <w:rPr>
                                  <w:rFonts w:ascii="Courier New"/>
                                  <w:sz w:val="18"/>
                                </w:rPr>
                                <w:t>(</w:t>
                              </w:r>
                              <w:proofErr w:type="spellStart"/>
                              <w:r>
                                <w:rPr>
                                  <w:rFonts w:ascii="Courier New"/>
                                  <w:sz w:val="18"/>
                                </w:rPr>
                                <w:t>R.id.fragment_count_notes_text_view</w:t>
                              </w:r>
                              <w:proofErr w:type="spellEnd"/>
                              <w:r>
                                <w:rPr>
                                  <w:rFonts w:ascii="Courier New"/>
                                  <w:sz w:val="18"/>
                                </w:rPr>
                                <w:t>).text</w:t>
                              </w:r>
                              <w:r>
                                <w:rPr>
                                  <w:rFonts w:ascii="Courier New"/>
                                  <w:spacing w:val="-29"/>
                                  <w:sz w:val="18"/>
                                </w:rPr>
                                <w:t xml:space="preserve"> </w:t>
                              </w:r>
                              <w:r>
                                <w:rPr>
                                  <w:rFonts w:ascii="Courier New"/>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R.string.total</w:t>
                              </w:r>
                              <w:proofErr w:type="spellEnd"/>
                              <w:r>
                                <w:rPr>
                                  <w:rFonts w:ascii="Courier New"/>
                                  <w:sz w:val="18"/>
                                </w:rPr>
                                <w:t>, it)</w:t>
                              </w:r>
                            </w:p>
                            <w:p w14:paraId="4AD0829A" w14:textId="77777777" w:rsidR="003D76C2" w:rsidRDefault="00000000">
                              <w:pPr>
                                <w:spacing w:before="97"/>
                                <w:ind w:left="1317"/>
                                <w:rPr>
                                  <w:rFonts w:ascii="Courier New"/>
                                  <w:sz w:val="18"/>
                                </w:rPr>
                              </w:pPr>
                              <w:r>
                                <w:rPr>
                                  <w:rFonts w:ascii="Courier New"/>
                                  <w:spacing w:val="-5"/>
                                  <w:sz w:val="18"/>
                                </w:rPr>
                                <w:t>})</w:t>
                              </w:r>
                            </w:p>
                            <w:p w14:paraId="3C2F3619" w14:textId="77777777" w:rsidR="003D76C2" w:rsidRDefault="00000000">
                              <w:pPr>
                                <w:spacing w:before="76"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
                            <w:p w14:paraId="7A3B22FD"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R.id.fragment_count_notes_button</w:t>
                              </w:r>
                              <w:proofErr w:type="spellEnd"/>
                              <w:r>
                                <w:rPr>
                                  <w:rFonts w:ascii="Courier New"/>
                                  <w:spacing w:val="-2"/>
                                  <w:sz w:val="18"/>
                                </w:rPr>
                                <w:t>).</w:t>
                              </w:r>
                              <w:proofErr w:type="spellStart"/>
                              <w:r>
                                <w:rPr>
                                  <w:rFonts w:ascii="Courier New"/>
                                  <w:spacing w:val="-2"/>
                                  <w:sz w:val="18"/>
                                </w:rPr>
                                <w:t>setOnClickListener</w:t>
                              </w:r>
                              <w:proofErr w:type="spellEnd"/>
                              <w:r>
                                <w:rPr>
                                  <w:rFonts w:ascii="Courier New"/>
                                  <w:spacing w:val="51"/>
                                  <w:sz w:val="18"/>
                                </w:rPr>
                                <w:t xml:space="preserve"> </w:t>
                              </w:r>
                              <w:r>
                                <w:rPr>
                                  <w:rFonts w:ascii="Courier New"/>
                                  <w:spacing w:val="-10"/>
                                  <w:sz w:val="18"/>
                                </w:rPr>
                                <w:t>{</w:t>
                              </w:r>
                            </w:p>
                            <w:p w14:paraId="49BA2FCE" w14:textId="77777777" w:rsidR="003D76C2" w:rsidRDefault="00000000">
                              <w:pPr>
                                <w:spacing w:before="16" w:line="202" w:lineRule="exact"/>
                                <w:ind w:left="1749"/>
                                <w:rPr>
                                  <w:rFonts w:ascii="Courier New"/>
                                  <w:sz w:val="18"/>
                                </w:rPr>
                              </w:pPr>
                              <w:proofErr w:type="spellStart"/>
                              <w:r>
                                <w:rPr>
                                  <w:rFonts w:ascii="Courier New"/>
                                  <w:spacing w:val="-2"/>
                                  <w:sz w:val="18"/>
                                </w:rPr>
                                <w:t>viewModel.insertNote</w:t>
                              </w:r>
                              <w:proofErr w:type="spellEnd"/>
                              <w:r>
                                <w:rPr>
                                  <w:rFonts w:ascii="Courier New"/>
                                  <w:spacing w:val="-2"/>
                                  <w:sz w:val="18"/>
                                </w:rPr>
                                <w:t>(</w:t>
                              </w:r>
                              <w:proofErr w:type="spellStart"/>
                              <w:r>
                                <w:rPr>
                                  <w:rFonts w:ascii="Courier New"/>
                                  <w:spacing w:val="-2"/>
                                  <w:sz w:val="18"/>
                                </w:rPr>
                                <w:t>view.findViewById</w:t>
                              </w:r>
                              <w:proofErr w:type="spellEnd"/>
                              <w:r>
                                <w:rPr>
                                  <w:rFonts w:ascii="Courier New"/>
                                  <w:spacing w:val="-2"/>
                                  <w:sz w:val="18"/>
                                </w:rPr>
                                <w:t>&lt;</w:t>
                              </w:r>
                              <w:proofErr w:type="spellStart"/>
                              <w:r>
                                <w:rPr>
                                  <w:rFonts w:ascii="Courier New"/>
                                  <w:spacing w:val="-2"/>
                                  <w:sz w:val="18"/>
                                </w:rPr>
                                <w:t>EditText</w:t>
                              </w:r>
                              <w:proofErr w:type="spellEnd"/>
                              <w:r>
                                <w:rPr>
                                  <w:rFonts w:ascii="Courier New"/>
                                  <w:spacing w:val="-2"/>
                                  <w:sz w:val="18"/>
                                </w:rPr>
                                <w:t>&gt;</w:t>
                              </w:r>
                            </w:p>
                            <w:p w14:paraId="06C8E142"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R.id.fragment_count_edit_text</w:t>
                              </w:r>
                              <w:proofErr w:type="spellEnd"/>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
                            <w:p w14:paraId="63765846" w14:textId="77777777" w:rsidR="003D76C2" w:rsidRDefault="00000000">
                              <w:pPr>
                                <w:spacing w:before="16"/>
                                <w:ind w:left="1317"/>
                                <w:rPr>
                                  <w:rFonts w:ascii="Courier New"/>
                                  <w:sz w:val="18"/>
                                </w:rPr>
                              </w:pPr>
                              <w:r>
                                <w:rPr>
                                  <w:rFonts w:ascii="Courier New"/>
                                  <w:sz w:val="18"/>
                                </w:rPr>
                                <w:t>}</w:t>
                              </w:r>
                            </w:p>
                            <w:p w14:paraId="4E255137" w14:textId="77777777" w:rsidR="003D76C2" w:rsidRDefault="00000000">
                              <w:pPr>
                                <w:spacing w:before="76"/>
                                <w:ind w:left="885"/>
                                <w:rPr>
                                  <w:rFonts w:ascii="Courier New"/>
                                  <w:sz w:val="18"/>
                                </w:rPr>
                              </w:pPr>
                              <w:r>
                                <w:rPr>
                                  <w:rFonts w:ascii="Courier New"/>
                                  <w:sz w:val="18"/>
                                </w:rPr>
                                <w:t>}</w:t>
                              </w:r>
                            </w:p>
                            <w:p w14:paraId="08A99861" w14:textId="77777777" w:rsidR="003D76C2" w:rsidRDefault="003D76C2">
                              <w:pPr>
                                <w:rPr>
                                  <w:rFonts w:ascii="Courier New"/>
                                  <w:sz w:val="20"/>
                                </w:rPr>
                              </w:pPr>
                            </w:p>
                            <w:p w14:paraId="6D477C34" w14:textId="77777777" w:rsidR="003D76C2" w:rsidRDefault="00000000">
                              <w:pPr>
                                <w:spacing w:before="130"/>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7E6CEDB" id="docshapegroup840" o:spid="_x0000_s1736" style="width:399.6pt;height:220.25pt;mso-position-horizontal-relative:char;mso-position-vertical-relative:line" coordsize="7992,4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">
                <v:rect id="docshape841" o:spid="_x0000_s1737" style="position:absolute;top:10;width:7992;height:4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" fillcolor="#f6f6f6" stroked="f">
                  <v:path arrowok="t"/>
                </v:rect>
                <v:shape id="docshape842" o:spid="_x0000_s1738" style="position:absolute;width:7992;height:4405;visibility:visible;mso-wrap-style:square;v-text-anchor:top" coordsize="7992,4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" path="m7992,4384l,4384r,20l7992,4404r,-20xm7992,l,,,20r7992,l7992,xe" fillcolor="#dadada" stroked="f">
                  <v:path arrowok="t" o:connecttype="custom" o:connectlocs="7992,4384;0,4384;0,4404;7992,4404;7992,4384;7992,0;0,0;0,20;7992,20;7992,0" o:connectangles="0,0,0,0,0,0,0,0,0,0"/>
                </v:shape>
                <v:shape id="docshape843" o:spid="_x0000_s1739" type="#_x0000_t202" style="position:absolute;top:20;width:7992;height:4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" filled="f" stroked="f">
                  <v:path arrowok="t"/>
                  <v:textbox inset="0,0,0,0">
                    <w:txbxContent>
                      <w:p w14:paraId="68D4A5CB" w14:textId="77777777" w:rsidR="003D76C2" w:rsidRDefault="00000000">
                        <w:pPr>
                          <w:spacing w:before="40" w:line="328" w:lineRule="auto"/>
                          <w:ind w:left="1317" w:right="1766"/>
                          <w:rPr>
                            <w:rFonts w:ascii="Courier New"/>
                            <w:sz w:val="18"/>
                          </w:rPr>
                        </w:pPr>
                        <w:proofErr w:type="spellStart"/>
                        <w:r>
                          <w:rPr>
                            <w:rFonts w:ascii="Courier New"/>
                            <w:sz w:val="18"/>
                          </w:rPr>
                          <w:t>super.onViewCreated</w:t>
                        </w:r>
                        <w:proofErr w:type="spellEnd"/>
                        <w:r>
                          <w:rPr>
                            <w:rFonts w:ascii="Courier New"/>
                            <w:sz w:val="18"/>
                          </w:rPr>
                          <w:t>(view,</w:t>
                        </w:r>
                        <w:r>
                          <w:rPr>
                            <w:rFonts w:ascii="Courier New"/>
                            <w:spacing w:val="-29"/>
                            <w:sz w:val="18"/>
                          </w:rPr>
                          <w:t xml:space="preserve"> </w:t>
                        </w:r>
                        <w:proofErr w:type="spellStart"/>
                        <w:r>
                          <w:rPr>
                            <w:rFonts w:ascii="Courier New"/>
                            <w:sz w:val="18"/>
                          </w:rPr>
                          <w:t>savedInstanceState</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viewModel</w:t>
                        </w:r>
                        <w:proofErr w:type="spellEnd"/>
                        <w:r>
                          <w:rPr>
                            <w:rFonts w:ascii="Courier New"/>
                            <w:sz w:val="18"/>
                          </w:rPr>
                          <w:t xml:space="preserve"> =</w:t>
                        </w:r>
                      </w:p>
                      <w:p w14:paraId="40E942E0" w14:textId="77777777" w:rsidR="003D76C2" w:rsidRDefault="00000000">
                        <w:pPr>
                          <w:spacing w:before="1" w:line="202" w:lineRule="exact"/>
                          <w:ind w:left="1749"/>
                          <w:rPr>
                            <w:rFonts w:ascii="Courier New"/>
                            <w:sz w:val="18"/>
                          </w:rPr>
                        </w:pPr>
                        <w:proofErr w:type="spellStart"/>
                        <w:r>
                          <w:rPr>
                            <w:rFonts w:ascii="Courier New"/>
                            <w:spacing w:val="-2"/>
                            <w:sz w:val="18"/>
                          </w:rPr>
                          <w:t>ViewModelProvider</w:t>
                        </w:r>
                        <w:proofErr w:type="spellEnd"/>
                        <w:r>
                          <w:rPr>
                            <w:rFonts w:ascii="Courier New"/>
                            <w:spacing w:val="-2"/>
                            <w:sz w:val="18"/>
                          </w:rPr>
                          <w:t>(</w:t>
                        </w:r>
                        <w:proofErr w:type="spellStart"/>
                        <w:r>
                          <w:rPr>
                            <w:rFonts w:ascii="Courier New"/>
                            <w:spacing w:val="-2"/>
                            <w:sz w:val="18"/>
                          </w:rPr>
                          <w:t>requireActivity</w:t>
                        </w:r>
                        <w:proofErr w:type="spellEnd"/>
                        <w:r>
                          <w:rPr>
                            <w:rFonts w:ascii="Courier New"/>
                            <w:spacing w:val="-2"/>
                            <w:sz w:val="18"/>
                          </w:rPr>
                          <w:t>())</w:t>
                        </w:r>
                      </w:p>
                      <w:p w14:paraId="4FB754F4" w14:textId="77777777" w:rsidR="003D76C2" w:rsidRDefault="00000000">
                        <w:pPr>
                          <w:spacing w:line="259" w:lineRule="auto"/>
                          <w:ind w:left="1317" w:firstLine="648"/>
                          <w:rPr>
                            <w:rFonts w:ascii="Courier New"/>
                            <w:sz w:val="18"/>
                          </w:rPr>
                        </w:pPr>
                        <w:r>
                          <w:rPr>
                            <w:rFonts w:ascii="Courier New"/>
                            <w:spacing w:val="-2"/>
                            <w:sz w:val="18"/>
                          </w:rPr>
                          <w:t>.get(</w:t>
                        </w:r>
                        <w:proofErr w:type="spellStart"/>
                        <w:r>
                          <w:rPr>
                            <w:rFonts w:ascii="Courier New"/>
                            <w:spacing w:val="-2"/>
                            <w:sz w:val="18"/>
                          </w:rPr>
                          <w:t>CountNotesViewModel</w:t>
                        </w:r>
                        <w:proofErr w:type="spellEnd"/>
                        <w:r>
                          <w:rPr>
                            <w:rFonts w:ascii="Courier New"/>
                            <w:spacing w:val="-2"/>
                            <w:sz w:val="18"/>
                          </w:rPr>
                          <w:t xml:space="preserve">::class.java) </w:t>
                        </w:r>
                        <w:proofErr w:type="spellStart"/>
                        <w:r>
                          <w:rPr>
                            <w:rFonts w:ascii="Courier New"/>
                            <w:spacing w:val="-2"/>
                            <w:sz w:val="18"/>
                          </w:rPr>
                          <w:t>viewModel.getNoteCountLiveData</w:t>
                        </w:r>
                        <w:proofErr w:type="spellEnd"/>
                        <w:r>
                          <w:rPr>
                            <w:rFonts w:ascii="Courier New"/>
                            <w:spacing w:val="-2"/>
                            <w:sz w:val="18"/>
                          </w:rPr>
                          <w:t>()</w:t>
                        </w:r>
                      </w:p>
                      <w:p w14:paraId="4742FCB7" w14:textId="77777777" w:rsidR="003D76C2" w:rsidRDefault="00000000">
                        <w:pPr>
                          <w:spacing w:line="183" w:lineRule="exact"/>
                          <w:ind w:left="1533"/>
                          <w:rPr>
                            <w:rFonts w:ascii="Courier New"/>
                            <w:sz w:val="18"/>
                          </w:rPr>
                        </w:pPr>
                        <w:r>
                          <w:rPr>
                            <w:rFonts w:ascii="Courier New"/>
                            <w:sz w:val="18"/>
                          </w:rPr>
                          <w:t>.observe(</w:t>
                        </w:r>
                        <w:proofErr w:type="spellStart"/>
                        <w:r>
                          <w:rPr>
                            <w:rFonts w:ascii="Courier New"/>
                            <w:sz w:val="18"/>
                          </w:rPr>
                          <w:t>viewLifecycleOwner</w:t>
                        </w:r>
                        <w:proofErr w:type="spellEnd"/>
                        <w:r>
                          <w:rPr>
                            <w:rFonts w:ascii="Courier New"/>
                            <w:sz w:val="18"/>
                          </w:rPr>
                          <w:t>,</w:t>
                        </w:r>
                        <w:r>
                          <w:rPr>
                            <w:rFonts w:ascii="Courier New"/>
                            <w:spacing w:val="-18"/>
                            <w:sz w:val="18"/>
                          </w:rPr>
                          <w:t xml:space="preserve"> </w:t>
                        </w:r>
                        <w:r>
                          <w:rPr>
                            <w:rFonts w:ascii="Courier New"/>
                            <w:sz w:val="18"/>
                          </w:rPr>
                          <w:t>Observer</w:t>
                        </w:r>
                        <w:r>
                          <w:rPr>
                            <w:rFonts w:ascii="Courier New"/>
                            <w:spacing w:val="-18"/>
                            <w:sz w:val="18"/>
                          </w:rPr>
                          <w:t xml:space="preserve"> </w:t>
                        </w:r>
                        <w:r>
                          <w:rPr>
                            <w:rFonts w:ascii="Courier New"/>
                            <w:spacing w:val="-10"/>
                            <w:sz w:val="18"/>
                          </w:rPr>
                          <w:t>{</w:t>
                        </w:r>
                      </w:p>
                      <w:p w14:paraId="6FE5DDC8" w14:textId="77777777" w:rsidR="003D76C2" w:rsidRDefault="00000000">
                        <w:pPr>
                          <w:spacing w:before="15"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607A31AC" w14:textId="77777777" w:rsidR="003D76C2" w:rsidRDefault="00000000">
                        <w:pPr>
                          <w:spacing w:before="1" w:line="235" w:lineRule="auto"/>
                          <w:ind w:left="1749" w:hanging="216"/>
                          <w:rPr>
                            <w:rFonts w:ascii="Courier New"/>
                            <w:sz w:val="18"/>
                          </w:rPr>
                        </w:pPr>
                        <w:r>
                          <w:rPr>
                            <w:rFonts w:ascii="Courier New"/>
                            <w:sz w:val="18"/>
                          </w:rPr>
                          <w:t>(</w:t>
                        </w:r>
                        <w:proofErr w:type="spellStart"/>
                        <w:r>
                          <w:rPr>
                            <w:rFonts w:ascii="Courier New"/>
                            <w:sz w:val="18"/>
                          </w:rPr>
                          <w:t>R.id.fragment_count_notes_text_view</w:t>
                        </w:r>
                        <w:proofErr w:type="spellEnd"/>
                        <w:r>
                          <w:rPr>
                            <w:rFonts w:ascii="Courier New"/>
                            <w:sz w:val="18"/>
                          </w:rPr>
                          <w:t>).text</w:t>
                        </w:r>
                        <w:r>
                          <w:rPr>
                            <w:rFonts w:ascii="Courier New"/>
                            <w:spacing w:val="-29"/>
                            <w:sz w:val="18"/>
                          </w:rPr>
                          <w:t xml:space="preserve"> </w:t>
                        </w:r>
                        <w:r>
                          <w:rPr>
                            <w:rFonts w:ascii="Courier New"/>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R.string.total</w:t>
                        </w:r>
                        <w:proofErr w:type="spellEnd"/>
                        <w:r>
                          <w:rPr>
                            <w:rFonts w:ascii="Courier New"/>
                            <w:sz w:val="18"/>
                          </w:rPr>
                          <w:t>, it)</w:t>
                        </w:r>
                      </w:p>
                      <w:p w14:paraId="4AD0829A" w14:textId="77777777" w:rsidR="003D76C2" w:rsidRDefault="00000000">
                        <w:pPr>
                          <w:spacing w:before="97"/>
                          <w:ind w:left="1317"/>
                          <w:rPr>
                            <w:rFonts w:ascii="Courier New"/>
                            <w:sz w:val="18"/>
                          </w:rPr>
                        </w:pPr>
                        <w:r>
                          <w:rPr>
                            <w:rFonts w:ascii="Courier New"/>
                            <w:spacing w:val="-5"/>
                            <w:sz w:val="18"/>
                          </w:rPr>
                          <w:t>})</w:t>
                        </w:r>
                      </w:p>
                      <w:p w14:paraId="3C2F3619" w14:textId="77777777" w:rsidR="003D76C2" w:rsidRDefault="00000000">
                        <w:pPr>
                          <w:spacing w:before="76" w:line="202" w:lineRule="exact"/>
                          <w:ind w:left="1317"/>
                          <w:rPr>
                            <w:rFonts w:ascii="Courier New"/>
                            <w:sz w:val="18"/>
                          </w:rPr>
                        </w:pPr>
                        <w:proofErr w:type="spellStart"/>
                        <w:r>
                          <w:rPr>
                            <w:rFonts w:ascii="Courier New"/>
                            <w:spacing w:val="-2"/>
                            <w:sz w:val="18"/>
                          </w:rPr>
                          <w:t>view.findViewById</w:t>
                        </w:r>
                        <w:proofErr w:type="spellEnd"/>
                        <w:r>
                          <w:rPr>
                            <w:rFonts w:ascii="Courier New"/>
                            <w:spacing w:val="-2"/>
                            <w:sz w:val="18"/>
                          </w:rPr>
                          <w:t>&lt;Button&gt;</w:t>
                        </w:r>
                      </w:p>
                      <w:p w14:paraId="7A3B22FD"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R.id.fragment_count_notes_button</w:t>
                        </w:r>
                        <w:proofErr w:type="spellEnd"/>
                        <w:r>
                          <w:rPr>
                            <w:rFonts w:ascii="Courier New"/>
                            <w:spacing w:val="-2"/>
                            <w:sz w:val="18"/>
                          </w:rPr>
                          <w:t>).</w:t>
                        </w:r>
                        <w:proofErr w:type="spellStart"/>
                        <w:r>
                          <w:rPr>
                            <w:rFonts w:ascii="Courier New"/>
                            <w:spacing w:val="-2"/>
                            <w:sz w:val="18"/>
                          </w:rPr>
                          <w:t>setOnClickListener</w:t>
                        </w:r>
                        <w:proofErr w:type="spellEnd"/>
                        <w:r>
                          <w:rPr>
                            <w:rFonts w:ascii="Courier New"/>
                            <w:spacing w:val="51"/>
                            <w:sz w:val="18"/>
                          </w:rPr>
                          <w:t xml:space="preserve"> </w:t>
                        </w:r>
                        <w:r>
                          <w:rPr>
                            <w:rFonts w:ascii="Courier New"/>
                            <w:spacing w:val="-10"/>
                            <w:sz w:val="18"/>
                          </w:rPr>
                          <w:t>{</w:t>
                        </w:r>
                      </w:p>
                      <w:p w14:paraId="49BA2FCE" w14:textId="77777777" w:rsidR="003D76C2" w:rsidRDefault="00000000">
                        <w:pPr>
                          <w:spacing w:before="16" w:line="202" w:lineRule="exact"/>
                          <w:ind w:left="1749"/>
                          <w:rPr>
                            <w:rFonts w:ascii="Courier New"/>
                            <w:sz w:val="18"/>
                          </w:rPr>
                        </w:pPr>
                        <w:proofErr w:type="spellStart"/>
                        <w:r>
                          <w:rPr>
                            <w:rFonts w:ascii="Courier New"/>
                            <w:spacing w:val="-2"/>
                            <w:sz w:val="18"/>
                          </w:rPr>
                          <w:t>viewModel.insertNote</w:t>
                        </w:r>
                        <w:proofErr w:type="spellEnd"/>
                        <w:r>
                          <w:rPr>
                            <w:rFonts w:ascii="Courier New"/>
                            <w:spacing w:val="-2"/>
                            <w:sz w:val="18"/>
                          </w:rPr>
                          <w:t>(</w:t>
                        </w:r>
                        <w:proofErr w:type="spellStart"/>
                        <w:r>
                          <w:rPr>
                            <w:rFonts w:ascii="Courier New"/>
                            <w:spacing w:val="-2"/>
                            <w:sz w:val="18"/>
                          </w:rPr>
                          <w:t>view.findViewById</w:t>
                        </w:r>
                        <w:proofErr w:type="spellEnd"/>
                        <w:r>
                          <w:rPr>
                            <w:rFonts w:ascii="Courier New"/>
                            <w:spacing w:val="-2"/>
                            <w:sz w:val="18"/>
                          </w:rPr>
                          <w:t>&lt;</w:t>
                        </w:r>
                        <w:proofErr w:type="spellStart"/>
                        <w:r>
                          <w:rPr>
                            <w:rFonts w:ascii="Courier New"/>
                            <w:spacing w:val="-2"/>
                            <w:sz w:val="18"/>
                          </w:rPr>
                          <w:t>EditText</w:t>
                        </w:r>
                        <w:proofErr w:type="spellEnd"/>
                        <w:r>
                          <w:rPr>
                            <w:rFonts w:ascii="Courier New"/>
                            <w:spacing w:val="-2"/>
                            <w:sz w:val="18"/>
                          </w:rPr>
                          <w:t>&gt;</w:t>
                        </w:r>
                      </w:p>
                      <w:p w14:paraId="06C8E142"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R.id.fragment_count_edit_text</w:t>
                        </w:r>
                        <w:proofErr w:type="spellEnd"/>
                        <w:r>
                          <w:rPr>
                            <w:rFonts w:ascii="Courier New"/>
                            <w:spacing w:val="-2"/>
                            <w:sz w:val="18"/>
                          </w:rPr>
                          <w:t>).</w:t>
                        </w:r>
                        <w:proofErr w:type="spellStart"/>
                        <w:r>
                          <w:rPr>
                            <w:rFonts w:ascii="Courier New"/>
                            <w:spacing w:val="-2"/>
                            <w:sz w:val="18"/>
                          </w:rPr>
                          <w:t>text.toString</w:t>
                        </w:r>
                        <w:proofErr w:type="spellEnd"/>
                        <w:r>
                          <w:rPr>
                            <w:rFonts w:ascii="Courier New"/>
                            <w:spacing w:val="-2"/>
                            <w:sz w:val="18"/>
                          </w:rPr>
                          <w:t>())</w:t>
                        </w:r>
                      </w:p>
                      <w:p w14:paraId="63765846" w14:textId="77777777" w:rsidR="003D76C2" w:rsidRDefault="00000000">
                        <w:pPr>
                          <w:spacing w:before="16"/>
                          <w:ind w:left="1317"/>
                          <w:rPr>
                            <w:rFonts w:ascii="Courier New"/>
                            <w:sz w:val="18"/>
                          </w:rPr>
                        </w:pPr>
                        <w:r>
                          <w:rPr>
                            <w:rFonts w:ascii="Courier New"/>
                            <w:sz w:val="18"/>
                          </w:rPr>
                          <w:t>}</w:t>
                        </w:r>
                      </w:p>
                      <w:p w14:paraId="4E255137" w14:textId="77777777" w:rsidR="003D76C2" w:rsidRDefault="00000000">
                        <w:pPr>
                          <w:spacing w:before="76"/>
                          <w:ind w:left="885"/>
                          <w:rPr>
                            <w:rFonts w:ascii="Courier New"/>
                            <w:sz w:val="18"/>
                          </w:rPr>
                        </w:pPr>
                        <w:r>
                          <w:rPr>
                            <w:rFonts w:ascii="Courier New"/>
                            <w:sz w:val="18"/>
                          </w:rPr>
                          <w:t>}</w:t>
                        </w:r>
                      </w:p>
                      <w:p w14:paraId="08A99861" w14:textId="77777777" w:rsidR="003D76C2" w:rsidRDefault="003D76C2">
                        <w:pPr>
                          <w:rPr>
                            <w:rFonts w:ascii="Courier New"/>
                            <w:sz w:val="20"/>
                          </w:rPr>
                        </w:pPr>
                      </w:p>
                      <w:p w14:paraId="6D477C34" w14:textId="77777777" w:rsidR="003D76C2" w:rsidRDefault="00000000">
                        <w:pPr>
                          <w:spacing w:before="130"/>
                          <w:ind w:left="453"/>
                          <w:rPr>
                            <w:rFonts w:ascii="Courier New"/>
                            <w:sz w:val="18"/>
                          </w:rPr>
                        </w:pPr>
                        <w:r>
                          <w:rPr>
                            <w:rFonts w:ascii="Courier New"/>
                            <w:sz w:val="18"/>
                          </w:rPr>
                          <w:t>}</w:t>
                        </w:r>
                      </w:p>
                    </w:txbxContent>
                  </v:textbox>
                </v:shape>
                <w10:anchorlock/>
              </v:group>
            </w:pict>
          </mc:Fallback>
        </mc:AlternateContent>
      </w:r>
    </w:p>
    <w:p w14:paraId="50898982" w14:textId="77777777" w:rsidR="003D76C2" w:rsidRDefault="00000000">
      <w:pPr>
        <w:pStyle w:val="ListParagraph"/>
        <w:numPr>
          <w:ilvl w:val="1"/>
          <w:numId w:val="8"/>
        </w:numPr>
        <w:tabs>
          <w:tab w:val="left" w:pos="1274"/>
        </w:tabs>
        <w:spacing w:before="42"/>
        <w:jc w:val="left"/>
        <w:rPr>
          <w:sz w:val="20"/>
        </w:rPr>
      </w:pPr>
      <w:r>
        <w:rPr>
          <w:sz w:val="20"/>
        </w:rPr>
        <w:t>We</w:t>
      </w:r>
      <w:r>
        <w:rPr>
          <w:spacing w:val="-11"/>
          <w:sz w:val="20"/>
        </w:rPr>
        <w:t xml:space="preserve"> </w:t>
      </w:r>
      <w:r>
        <w:rPr>
          <w:sz w:val="20"/>
        </w:rPr>
        <w:t>also</w:t>
      </w:r>
      <w:r>
        <w:rPr>
          <w:spacing w:val="-5"/>
          <w:sz w:val="20"/>
        </w:rPr>
        <w:t xml:space="preserve"> </w:t>
      </w:r>
      <w:r>
        <w:rPr>
          <w:sz w:val="20"/>
        </w:rPr>
        <w:t>need</w:t>
      </w:r>
      <w:r>
        <w:rPr>
          <w:spacing w:val="-5"/>
          <w:sz w:val="20"/>
        </w:rPr>
        <w:t xml:space="preserve"> </w:t>
      </w:r>
      <w:r>
        <w:rPr>
          <w:sz w:val="20"/>
        </w:rPr>
        <w:t>to</w:t>
      </w:r>
      <w:r>
        <w:rPr>
          <w:spacing w:val="-6"/>
          <w:sz w:val="20"/>
        </w:rPr>
        <w:t xml:space="preserve"> </w:t>
      </w:r>
      <w:r>
        <w:rPr>
          <w:sz w:val="20"/>
        </w:rPr>
        <w:t>add</w:t>
      </w:r>
      <w:r>
        <w:rPr>
          <w:spacing w:val="-5"/>
          <w:sz w:val="20"/>
        </w:rPr>
        <w:t xml:space="preserve"> </w:t>
      </w:r>
      <w:r>
        <w:rPr>
          <w:sz w:val="20"/>
        </w:rPr>
        <w:t>the</w:t>
      </w:r>
      <w:r>
        <w:rPr>
          <w:spacing w:val="-5"/>
          <w:sz w:val="20"/>
        </w:rPr>
        <w:t xml:space="preserve"> </w:t>
      </w:r>
      <w:r>
        <w:rPr>
          <w:sz w:val="20"/>
        </w:rPr>
        <w:t>associated</w:t>
      </w:r>
      <w:r>
        <w:rPr>
          <w:spacing w:val="-5"/>
          <w:sz w:val="20"/>
        </w:rPr>
        <w:t xml:space="preserve"> </w:t>
      </w:r>
      <w:r>
        <w:rPr>
          <w:rFonts w:ascii="Courier New"/>
          <w:b/>
        </w:rPr>
        <w:t>fragment_count_notes.xml</w:t>
      </w:r>
      <w:r>
        <w:rPr>
          <w:rFonts w:ascii="Courier New"/>
          <w:b/>
          <w:spacing w:val="-80"/>
        </w:rPr>
        <w:t xml:space="preserve"> </w:t>
      </w:r>
      <w:r>
        <w:rPr>
          <w:spacing w:val="-2"/>
          <w:sz w:val="20"/>
        </w:rPr>
        <w:t>layout:</w:t>
      </w:r>
    </w:p>
    <w:p w14:paraId="476D314B" w14:textId="77777777" w:rsidR="003D76C2" w:rsidRDefault="00D51F7C">
      <w:pPr>
        <w:pStyle w:val="BodyText"/>
        <w:spacing w:before="10"/>
        <w:rPr>
          <w:sz w:val="8"/>
        </w:rPr>
      </w:pPr>
      <w:r>
        <w:rPr>
          <w:noProof/>
        </w:rPr>
        <mc:AlternateContent>
          <mc:Choice Requires="wpg">
            <w:drawing>
              <wp:anchor distT="0" distB="0" distL="0" distR="0" simplePos="0" relativeHeight="487706624" behindDoc="1" locked="0" layoutInCell="1" allowOverlap="1" wp14:anchorId="1BB116C4" wp14:editId="73C32E33">
                <wp:simplePos x="0" y="0"/>
                <wp:positionH relativeFrom="page">
                  <wp:posOffset>1120140</wp:posOffset>
                </wp:positionH>
                <wp:positionV relativeFrom="paragraph">
                  <wp:posOffset>90805</wp:posOffset>
                </wp:positionV>
                <wp:extent cx="5074920" cy="4041775"/>
                <wp:effectExtent l="0" t="0" r="5080" b="0"/>
                <wp:wrapTopAndBottom/>
                <wp:docPr id="708" name="docshapegroup8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041775"/>
                          <a:chOff x="1764" y="143"/>
                          <a:chExt cx="7992" cy="6365"/>
                        </a:xfrm>
                      </wpg:grpSpPr>
                      <wps:wsp>
                        <wps:cNvPr id="709" name="docshape845"/>
                        <wps:cNvSpPr>
                          <a:spLocks/>
                        </wps:cNvSpPr>
                        <wps:spPr bwMode="auto">
                          <a:xfrm>
                            <a:off x="1764" y="152"/>
                            <a:ext cx="7992" cy="63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0" name="docshape846"/>
                        <wps:cNvSpPr>
                          <a:spLocks/>
                        </wps:cNvSpPr>
                        <wps:spPr bwMode="auto">
                          <a:xfrm>
                            <a:off x="1764" y="142"/>
                            <a:ext cx="7992" cy="6365"/>
                          </a:xfrm>
                          <a:custGeom>
                            <a:avLst/>
                            <a:gdLst>
                              <a:gd name="T0" fmla="+- 0 9756 1764"/>
                              <a:gd name="T1" fmla="*/ T0 w 7992"/>
                              <a:gd name="T2" fmla="+- 0 6487 143"/>
                              <a:gd name="T3" fmla="*/ 6487 h 6365"/>
                              <a:gd name="T4" fmla="+- 0 1764 1764"/>
                              <a:gd name="T5" fmla="*/ T4 w 7992"/>
                              <a:gd name="T6" fmla="+- 0 6487 143"/>
                              <a:gd name="T7" fmla="*/ 6487 h 6365"/>
                              <a:gd name="T8" fmla="+- 0 1764 1764"/>
                              <a:gd name="T9" fmla="*/ T8 w 7992"/>
                              <a:gd name="T10" fmla="+- 0 6507 143"/>
                              <a:gd name="T11" fmla="*/ 6507 h 6365"/>
                              <a:gd name="T12" fmla="+- 0 9756 1764"/>
                              <a:gd name="T13" fmla="*/ T12 w 7992"/>
                              <a:gd name="T14" fmla="+- 0 6507 143"/>
                              <a:gd name="T15" fmla="*/ 6507 h 6365"/>
                              <a:gd name="T16" fmla="+- 0 9756 1764"/>
                              <a:gd name="T17" fmla="*/ T16 w 7992"/>
                              <a:gd name="T18" fmla="+- 0 6487 143"/>
                              <a:gd name="T19" fmla="*/ 6487 h 6365"/>
                              <a:gd name="T20" fmla="+- 0 9756 1764"/>
                              <a:gd name="T21" fmla="*/ T20 w 7992"/>
                              <a:gd name="T22" fmla="+- 0 143 143"/>
                              <a:gd name="T23" fmla="*/ 143 h 6365"/>
                              <a:gd name="T24" fmla="+- 0 1764 1764"/>
                              <a:gd name="T25" fmla="*/ T24 w 7992"/>
                              <a:gd name="T26" fmla="+- 0 143 143"/>
                              <a:gd name="T27" fmla="*/ 143 h 6365"/>
                              <a:gd name="T28" fmla="+- 0 1764 1764"/>
                              <a:gd name="T29" fmla="*/ T28 w 7992"/>
                              <a:gd name="T30" fmla="+- 0 163 143"/>
                              <a:gd name="T31" fmla="*/ 163 h 6365"/>
                              <a:gd name="T32" fmla="+- 0 9756 1764"/>
                              <a:gd name="T33" fmla="*/ T32 w 7992"/>
                              <a:gd name="T34" fmla="+- 0 163 143"/>
                              <a:gd name="T35" fmla="*/ 163 h 6365"/>
                              <a:gd name="T36" fmla="+- 0 9756 1764"/>
                              <a:gd name="T37" fmla="*/ T36 w 7992"/>
                              <a:gd name="T38" fmla="+- 0 143 143"/>
                              <a:gd name="T39" fmla="*/ 143 h 6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365">
                                <a:moveTo>
                                  <a:pt x="7992" y="6344"/>
                                </a:moveTo>
                                <a:lnTo>
                                  <a:pt x="0" y="6344"/>
                                </a:lnTo>
                                <a:lnTo>
                                  <a:pt x="0" y="6364"/>
                                </a:lnTo>
                                <a:lnTo>
                                  <a:pt x="7992" y="6364"/>
                                </a:lnTo>
                                <a:lnTo>
                                  <a:pt x="7992" y="63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1" name="docshape847"/>
                        <wps:cNvSpPr txBox="1">
                          <a:spLocks/>
                        </wps:cNvSpPr>
                        <wps:spPr bwMode="auto">
                          <a:xfrm>
                            <a:off x="1764" y="162"/>
                            <a:ext cx="7992"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24A8C7"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5C6B8F31" w14:textId="77777777" w:rsidR="003D76C2" w:rsidRDefault="00000000">
                              <w:pPr>
                                <w:spacing w:before="79" w:line="235" w:lineRule="auto"/>
                                <w:ind w:left="669" w:right="840" w:hanging="216"/>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 xml:space="preserve"> </w:t>
                              </w:r>
                              <w:hyperlink r:id="rId111">
                                <w:r>
                                  <w:rPr>
                                    <w:rFonts w:ascii="Courier New"/>
                                    <w:spacing w:val="-2"/>
                                    <w:sz w:val="18"/>
                                  </w:rPr>
                                  <w:t>xmlns:android="http://schemas.android.com/apk/res/android"</w:t>
                                </w:r>
                              </w:hyperlink>
                            </w:p>
                            <w:p w14:paraId="25612DC8" w14:textId="77777777" w:rsidR="003D76C2" w:rsidRDefault="00000000">
                              <w:pPr>
                                <w:spacing w:before="18" w:line="328" w:lineRule="auto"/>
                                <w:ind w:left="885" w:right="2128"/>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android:orientation</w:t>
                              </w:r>
                              <w:proofErr w:type="spellEnd"/>
                              <w:r>
                                <w:rPr>
                                  <w:rFonts w:ascii="Courier New"/>
                                  <w:spacing w:val="-2"/>
                                  <w:sz w:val="18"/>
                                </w:rPr>
                                <w:t>="vertical"&gt;</w:t>
                              </w:r>
                            </w:p>
                            <w:p w14:paraId="1C26297A" w14:textId="77777777" w:rsidR="003D76C2" w:rsidRDefault="003D76C2">
                              <w:pPr>
                                <w:spacing w:before="10"/>
                                <w:rPr>
                                  <w:rFonts w:ascii="Courier New"/>
                                  <w:sz w:val="24"/>
                                </w:rPr>
                              </w:pPr>
                            </w:p>
                            <w:p w14:paraId="7F11DC4C"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6B3D4B8A"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fragment_count_notes_text_view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wrap_content</w:t>
                              </w:r>
                              <w:proofErr w:type="spellEnd"/>
                              <w:r>
                                <w:rPr>
                                  <w:rFonts w:ascii="Courier New"/>
                                  <w:sz w:val="18"/>
                                </w:rPr>
                                <w:t>" /&gt;</w:t>
                              </w:r>
                            </w:p>
                            <w:p w14:paraId="2987D7C2" w14:textId="77777777" w:rsidR="003D76C2" w:rsidRDefault="003D76C2">
                              <w:pPr>
                                <w:spacing w:before="10"/>
                                <w:rPr>
                                  <w:rFonts w:ascii="Courier New"/>
                                  <w:sz w:val="24"/>
                                </w:rPr>
                              </w:pPr>
                            </w:p>
                            <w:p w14:paraId="5B6CF33C"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EditText</w:t>
                              </w:r>
                              <w:proofErr w:type="spellEnd"/>
                            </w:p>
                            <w:p w14:paraId="7DBC22C1" w14:textId="77777777" w:rsidR="003D76C2" w:rsidRDefault="00000000">
                              <w:pPr>
                                <w:spacing w:before="77"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fragment_count_edit_text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 xml:space="preserve">="20dp" </w:t>
                              </w:r>
                              <w:proofErr w:type="spellStart"/>
                              <w:r>
                                <w:rPr>
                                  <w:rFonts w:ascii="Courier New"/>
                                  <w:sz w:val="18"/>
                                </w:rPr>
                                <w:t>android:layout_marginEnd</w:t>
                              </w:r>
                              <w:proofErr w:type="spellEnd"/>
                              <w:r>
                                <w:rPr>
                                  <w:rFonts w:ascii="Courier New"/>
                                  <w:sz w:val="18"/>
                                </w:rPr>
                                <w:t>="20dp" /&gt;</w:t>
                              </w:r>
                            </w:p>
                            <w:p w14:paraId="358E3DC6" w14:textId="77777777" w:rsidR="003D76C2" w:rsidRDefault="003D76C2">
                              <w:pPr>
                                <w:spacing w:before="11"/>
                                <w:rPr>
                                  <w:rFonts w:ascii="Courier New"/>
                                  <w:sz w:val="24"/>
                                </w:rPr>
                              </w:pPr>
                            </w:p>
                            <w:p w14:paraId="2CE4B1EB" w14:textId="77777777" w:rsidR="003D76C2" w:rsidRDefault="00000000">
                              <w:pPr>
                                <w:ind w:left="885"/>
                                <w:rPr>
                                  <w:rFonts w:ascii="Courier New"/>
                                  <w:sz w:val="18"/>
                                </w:rPr>
                              </w:pPr>
                              <w:r>
                                <w:rPr>
                                  <w:rFonts w:ascii="Courier New"/>
                                  <w:spacing w:val="-2"/>
                                  <w:sz w:val="18"/>
                                </w:rPr>
                                <w:t>&lt;Button</w:t>
                              </w:r>
                            </w:p>
                            <w:p w14:paraId="5C8A47CE" w14:textId="77777777" w:rsidR="003D76C2" w:rsidRDefault="00000000">
                              <w:pPr>
                                <w:spacing w:before="71"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fragment_count_notes_button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B116C4" id="docshapegroup844" o:spid="_x0000_s1740" style="position:absolute;margin-left:88.2pt;margin-top:7.15pt;width:399.6pt;height:318.25pt;z-index:-15609856;mso-wrap-distance-left:0;mso-wrap-distance-right:0;mso-position-horizontal-relative:page;mso-position-vertical-relative:text" coordorigin="1764,143" coordsize="7992,63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">
                <v:rect id="docshape845" o:spid="_x0000_s1741" style="position:absolute;left:1764;top:152;width:7992;height:6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" fillcolor="#f6f6f6" stroked="f">
                  <v:path arrowok="t"/>
                </v:rect>
                <v:shape id="docshape846" o:spid="_x0000_s1742" style="position:absolute;left:1764;top:142;width:7992;height:6365;visibility:visible;mso-wrap-style:square;v-text-anchor:top" coordsize="7992,6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" path="m7992,6344l,6344r,20l7992,6364r,-20xm7992,l,,,20r7992,l7992,xe" fillcolor="#dadada" stroked="f">
                  <v:path arrowok="t" o:connecttype="custom" o:connectlocs="7992,6487;0,6487;0,6507;7992,6507;7992,6487;7992,143;0,143;0,163;7992,163;7992,143" o:connectangles="0,0,0,0,0,0,0,0,0,0"/>
                </v:shape>
                <v:shape id="docshape847" o:spid="_x0000_s1743" type="#_x0000_t202" style="position:absolute;left:1764;top:162;width:7992;height:6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" filled="f" stroked="f">
                  <v:path arrowok="t"/>
                  <v:textbox inset="0,0,0,0">
                    <w:txbxContent>
                      <w:p w14:paraId="1F24A8C7"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5C6B8F31" w14:textId="77777777" w:rsidR="003D76C2" w:rsidRDefault="00000000">
                        <w:pPr>
                          <w:spacing w:before="79" w:line="235" w:lineRule="auto"/>
                          <w:ind w:left="669" w:right="840" w:hanging="216"/>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 xml:space="preserve"> </w:t>
                        </w:r>
                        <w:hyperlink r:id="rId112">
                          <w:r>
                            <w:rPr>
                              <w:rFonts w:ascii="Courier New"/>
                              <w:spacing w:val="-2"/>
                              <w:sz w:val="18"/>
                            </w:rPr>
                            <w:t>xmlns:android="http://schemas.android.com/apk/res/android"</w:t>
                          </w:r>
                        </w:hyperlink>
                      </w:p>
                      <w:p w14:paraId="25612DC8" w14:textId="77777777" w:rsidR="003D76C2" w:rsidRDefault="00000000">
                        <w:pPr>
                          <w:spacing w:before="18" w:line="328" w:lineRule="auto"/>
                          <w:ind w:left="885" w:right="2128"/>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android:orientation</w:t>
                        </w:r>
                        <w:proofErr w:type="spellEnd"/>
                        <w:r>
                          <w:rPr>
                            <w:rFonts w:ascii="Courier New"/>
                            <w:spacing w:val="-2"/>
                            <w:sz w:val="18"/>
                          </w:rPr>
                          <w:t>="vertical"&gt;</w:t>
                        </w:r>
                      </w:p>
                      <w:p w14:paraId="1C26297A" w14:textId="77777777" w:rsidR="003D76C2" w:rsidRDefault="003D76C2">
                        <w:pPr>
                          <w:spacing w:before="10"/>
                          <w:rPr>
                            <w:rFonts w:ascii="Courier New"/>
                            <w:sz w:val="24"/>
                          </w:rPr>
                        </w:pPr>
                      </w:p>
                      <w:p w14:paraId="7F11DC4C"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6B3D4B8A" w14:textId="77777777" w:rsidR="003D76C2" w:rsidRDefault="00000000">
                        <w:pPr>
                          <w:spacing w:before="76"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fragment_count_notes_text_view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wrap_content</w:t>
                        </w:r>
                        <w:proofErr w:type="spellEnd"/>
                        <w:r>
                          <w:rPr>
                            <w:rFonts w:ascii="Courier New"/>
                            <w:sz w:val="18"/>
                          </w:rPr>
                          <w:t>" /&gt;</w:t>
                        </w:r>
                      </w:p>
                      <w:p w14:paraId="2987D7C2" w14:textId="77777777" w:rsidR="003D76C2" w:rsidRDefault="003D76C2">
                        <w:pPr>
                          <w:spacing w:before="10"/>
                          <w:rPr>
                            <w:rFonts w:ascii="Courier New"/>
                            <w:sz w:val="24"/>
                          </w:rPr>
                        </w:pPr>
                      </w:p>
                      <w:p w14:paraId="5B6CF33C"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EditText</w:t>
                        </w:r>
                        <w:proofErr w:type="spellEnd"/>
                      </w:p>
                      <w:p w14:paraId="7DBC22C1" w14:textId="77777777" w:rsidR="003D76C2" w:rsidRDefault="00000000">
                        <w:pPr>
                          <w:spacing w:before="77"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fragment_count_edit_text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 xml:space="preserve">="20dp" </w:t>
                        </w:r>
                        <w:proofErr w:type="spellStart"/>
                        <w:r>
                          <w:rPr>
                            <w:rFonts w:ascii="Courier New"/>
                            <w:sz w:val="18"/>
                          </w:rPr>
                          <w:t>android:layout_marginEnd</w:t>
                        </w:r>
                        <w:proofErr w:type="spellEnd"/>
                        <w:r>
                          <w:rPr>
                            <w:rFonts w:ascii="Courier New"/>
                            <w:sz w:val="18"/>
                          </w:rPr>
                          <w:t>="20dp" /&gt;</w:t>
                        </w:r>
                      </w:p>
                      <w:p w14:paraId="358E3DC6" w14:textId="77777777" w:rsidR="003D76C2" w:rsidRDefault="003D76C2">
                        <w:pPr>
                          <w:spacing w:before="11"/>
                          <w:rPr>
                            <w:rFonts w:ascii="Courier New"/>
                            <w:sz w:val="24"/>
                          </w:rPr>
                        </w:pPr>
                      </w:p>
                      <w:p w14:paraId="2CE4B1EB" w14:textId="77777777" w:rsidR="003D76C2" w:rsidRDefault="00000000">
                        <w:pPr>
                          <w:ind w:left="885"/>
                          <w:rPr>
                            <w:rFonts w:ascii="Courier New"/>
                            <w:sz w:val="18"/>
                          </w:rPr>
                        </w:pPr>
                        <w:r>
                          <w:rPr>
                            <w:rFonts w:ascii="Courier New"/>
                            <w:spacing w:val="-2"/>
                            <w:sz w:val="18"/>
                          </w:rPr>
                          <w:t>&lt;Button</w:t>
                        </w:r>
                      </w:p>
                      <w:p w14:paraId="5C8A47CE" w14:textId="77777777" w:rsidR="003D76C2" w:rsidRDefault="00000000">
                        <w:pPr>
                          <w:spacing w:before="71"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fragment_count_notes_button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w:t>
                        </w:r>
                      </w:p>
                    </w:txbxContent>
                  </v:textbox>
                </v:shape>
                <w10:wrap type="topAndBottom" anchorx="page"/>
              </v:group>
            </w:pict>
          </mc:Fallback>
        </mc:AlternateContent>
      </w:r>
    </w:p>
    <w:p w14:paraId="4308E7C2" w14:textId="77777777" w:rsidR="003D76C2" w:rsidRDefault="003D76C2">
      <w:pPr>
        <w:rPr>
          <w:sz w:val="8"/>
        </w:rPr>
        <w:sectPr w:rsidR="003D76C2">
          <w:pgSz w:w="10800" w:h="13320"/>
          <w:pgMar w:top="1120" w:right="920" w:bottom="280" w:left="940" w:header="695" w:footer="0" w:gutter="0"/>
          <w:cols w:space="720"/>
        </w:sectPr>
      </w:pPr>
    </w:p>
    <w:p w14:paraId="47AFCB54" w14:textId="77777777" w:rsidR="003D76C2" w:rsidRDefault="003D76C2">
      <w:pPr>
        <w:pStyle w:val="BodyText"/>
        <w:spacing w:before="3"/>
        <w:rPr>
          <w:sz w:val="5"/>
        </w:rPr>
      </w:pPr>
    </w:p>
    <w:p w14:paraId="3E1824CA" w14:textId="77777777" w:rsidR="003D76C2" w:rsidRDefault="00D51F7C">
      <w:pPr>
        <w:pStyle w:val="BodyText"/>
        <w:ind w:left="104"/>
      </w:pPr>
      <w:r>
        <w:rPr>
          <w:noProof/>
        </w:rPr>
        <mc:AlternateContent>
          <mc:Choice Requires="wpg">
            <w:drawing>
              <wp:inline distT="0" distB="0" distL="0" distR="0" wp14:anchorId="21D041EE" wp14:editId="4D7E1469">
                <wp:extent cx="5074920" cy="752475"/>
                <wp:effectExtent l="0" t="0" r="5080" b="0"/>
                <wp:docPr id="704" name="docshapegroup8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705" name="docshape849"/>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6" name="docshape850"/>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7" name="docshape851"/>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12B5F7" w14:textId="77777777" w:rsidR="003D76C2" w:rsidRDefault="00000000">
                              <w:pPr>
                                <w:spacing w:before="40" w:line="328" w:lineRule="auto"/>
                                <w:ind w:left="1317"/>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="@string/</w:t>
                              </w:r>
                              <w:proofErr w:type="spellStart"/>
                              <w:r>
                                <w:rPr>
                                  <w:rFonts w:ascii="Courier New"/>
                                  <w:sz w:val="18"/>
                                </w:rPr>
                                <w:t>add_note</w:t>
                              </w:r>
                              <w:proofErr w:type="spellEnd"/>
                              <w:r>
                                <w:rPr>
                                  <w:rFonts w:ascii="Courier New"/>
                                  <w:sz w:val="18"/>
                                </w:rPr>
                                <w:t>" /&gt;</w:t>
                              </w:r>
                            </w:p>
                            <w:p w14:paraId="12DB9608" w14:textId="77777777" w:rsidR="003D76C2" w:rsidRDefault="003D76C2">
                              <w:pPr>
                                <w:spacing w:before="9"/>
                                <w:rPr>
                                  <w:rFonts w:ascii="Courier New"/>
                                  <w:sz w:val="24"/>
                                </w:rPr>
                              </w:pPr>
                            </w:p>
                            <w:p w14:paraId="0D176775" w14:textId="77777777" w:rsidR="003D76C2" w:rsidRDefault="00000000">
                              <w:pPr>
                                <w:spacing w:before="1"/>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21D041EE" id="docshapegroup848" o:spid="_x0000_s1744"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">
                <v:rect id="docshape849" o:spid="_x0000_s1745"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" fillcolor="#f6f6f6" stroked="f">
                  <v:path arrowok="t"/>
                </v:rect>
                <v:shape id="docshape850" o:spid="_x0000_s1746"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" path="m7992,1164l,1164r,20l7992,1184r,-20xm7992,l,,,20r7992,l7992,xe" fillcolor="#dadada" stroked="f">
                  <v:path arrowok="t" o:connecttype="custom" o:connectlocs="7992,1164;0,1164;0,1184;7992,1184;7992,1164;7992,0;0,0;0,20;7992,20;7992,0" o:connectangles="0,0,0,0,0,0,0,0,0,0"/>
                </v:shape>
                <v:shape id="docshape851" o:spid="_x0000_s1747"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" filled="f" stroked="f">
                  <v:path arrowok="t"/>
                  <v:textbox inset="0,0,0,0">
                    <w:txbxContent>
                      <w:p w14:paraId="3212B5F7" w14:textId="77777777" w:rsidR="003D76C2" w:rsidRDefault="00000000">
                        <w:pPr>
                          <w:spacing w:before="40" w:line="328" w:lineRule="auto"/>
                          <w:ind w:left="1317"/>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android:text</w:t>
                        </w:r>
                        <w:proofErr w:type="spellEnd"/>
                        <w:r>
                          <w:rPr>
                            <w:rFonts w:ascii="Courier New"/>
                            <w:sz w:val="18"/>
                          </w:rPr>
                          <w:t>="@string/</w:t>
                        </w:r>
                        <w:proofErr w:type="spellStart"/>
                        <w:r>
                          <w:rPr>
                            <w:rFonts w:ascii="Courier New"/>
                            <w:sz w:val="18"/>
                          </w:rPr>
                          <w:t>add_note</w:t>
                        </w:r>
                        <w:proofErr w:type="spellEnd"/>
                        <w:r>
                          <w:rPr>
                            <w:rFonts w:ascii="Courier New"/>
                            <w:sz w:val="18"/>
                          </w:rPr>
                          <w:t>" /&gt;</w:t>
                        </w:r>
                      </w:p>
                      <w:p w14:paraId="12DB9608" w14:textId="77777777" w:rsidR="003D76C2" w:rsidRDefault="003D76C2">
                        <w:pPr>
                          <w:spacing w:before="9"/>
                          <w:rPr>
                            <w:rFonts w:ascii="Courier New"/>
                            <w:sz w:val="24"/>
                          </w:rPr>
                        </w:pPr>
                      </w:p>
                      <w:p w14:paraId="0D176775" w14:textId="77777777" w:rsidR="003D76C2" w:rsidRDefault="00000000">
                        <w:pPr>
                          <w:spacing w:before="1"/>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anchorlock/>
              </v:group>
            </w:pict>
          </mc:Fallback>
        </mc:AlternateContent>
      </w:r>
    </w:p>
    <w:p w14:paraId="3F4839F7" w14:textId="77777777" w:rsidR="003D76C2" w:rsidRDefault="00D51F7C">
      <w:pPr>
        <w:pStyle w:val="ListParagraph"/>
        <w:numPr>
          <w:ilvl w:val="1"/>
          <w:numId w:val="8"/>
        </w:numPr>
        <w:tabs>
          <w:tab w:val="left" w:pos="554"/>
        </w:tabs>
        <w:spacing w:before="47"/>
        <w:ind w:left="554"/>
        <w:jc w:val="left"/>
        <w:rPr>
          <w:sz w:val="20"/>
        </w:rPr>
      </w:pPr>
      <w:r>
        <w:rPr>
          <w:noProof/>
        </w:rPr>
        <mc:AlternateContent>
          <mc:Choice Requires="wpg">
            <w:drawing>
              <wp:anchor distT="0" distB="0" distL="114300" distR="114300" simplePos="0" relativeHeight="483748864" behindDoc="1" locked="0" layoutInCell="1" allowOverlap="1" wp14:anchorId="78E1EEE3" wp14:editId="0E966624">
                <wp:simplePos x="0" y="0"/>
                <wp:positionH relativeFrom="page">
                  <wp:posOffset>662940</wp:posOffset>
                </wp:positionH>
                <wp:positionV relativeFrom="paragraph">
                  <wp:posOffset>298450</wp:posOffset>
                </wp:positionV>
                <wp:extent cx="5074920" cy="6086475"/>
                <wp:effectExtent l="0" t="0" r="5080" b="0"/>
                <wp:wrapNone/>
                <wp:docPr id="701" name="docshapegroup8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086475"/>
                          <a:chOff x="1044" y="470"/>
                          <a:chExt cx="7992" cy="9585"/>
                        </a:xfrm>
                      </wpg:grpSpPr>
                      <wps:wsp>
                        <wps:cNvPr id="702" name="docshape853"/>
                        <wps:cNvSpPr>
                          <a:spLocks/>
                        </wps:cNvSpPr>
                        <wps:spPr bwMode="auto">
                          <a:xfrm>
                            <a:off x="1044" y="480"/>
                            <a:ext cx="7992" cy="9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3" name="docshape854"/>
                        <wps:cNvSpPr>
                          <a:spLocks/>
                        </wps:cNvSpPr>
                        <wps:spPr bwMode="auto">
                          <a:xfrm>
                            <a:off x="1044" y="470"/>
                            <a:ext cx="7992" cy="9585"/>
                          </a:xfrm>
                          <a:custGeom>
                            <a:avLst/>
                            <a:gdLst>
                              <a:gd name="T0" fmla="+- 0 9036 1044"/>
                              <a:gd name="T1" fmla="*/ T0 w 7992"/>
                              <a:gd name="T2" fmla="+- 0 10035 470"/>
                              <a:gd name="T3" fmla="*/ 10035 h 9585"/>
                              <a:gd name="T4" fmla="+- 0 1044 1044"/>
                              <a:gd name="T5" fmla="*/ T4 w 7992"/>
                              <a:gd name="T6" fmla="+- 0 10035 470"/>
                              <a:gd name="T7" fmla="*/ 10035 h 9585"/>
                              <a:gd name="T8" fmla="+- 0 1044 1044"/>
                              <a:gd name="T9" fmla="*/ T8 w 7992"/>
                              <a:gd name="T10" fmla="+- 0 10055 470"/>
                              <a:gd name="T11" fmla="*/ 10055 h 9585"/>
                              <a:gd name="T12" fmla="+- 0 9036 1044"/>
                              <a:gd name="T13" fmla="*/ T12 w 7992"/>
                              <a:gd name="T14" fmla="+- 0 10055 470"/>
                              <a:gd name="T15" fmla="*/ 10055 h 9585"/>
                              <a:gd name="T16" fmla="+- 0 9036 1044"/>
                              <a:gd name="T17" fmla="*/ T16 w 7992"/>
                              <a:gd name="T18" fmla="+- 0 10035 470"/>
                              <a:gd name="T19" fmla="*/ 10035 h 9585"/>
                              <a:gd name="T20" fmla="+- 0 9036 1044"/>
                              <a:gd name="T21" fmla="*/ T20 w 7992"/>
                              <a:gd name="T22" fmla="+- 0 470 470"/>
                              <a:gd name="T23" fmla="*/ 470 h 9585"/>
                              <a:gd name="T24" fmla="+- 0 1044 1044"/>
                              <a:gd name="T25" fmla="*/ T24 w 7992"/>
                              <a:gd name="T26" fmla="+- 0 470 470"/>
                              <a:gd name="T27" fmla="*/ 470 h 9585"/>
                              <a:gd name="T28" fmla="+- 0 1044 1044"/>
                              <a:gd name="T29" fmla="*/ T28 w 7992"/>
                              <a:gd name="T30" fmla="+- 0 490 470"/>
                              <a:gd name="T31" fmla="*/ 490 h 9585"/>
                              <a:gd name="T32" fmla="+- 0 9036 1044"/>
                              <a:gd name="T33" fmla="*/ T32 w 7992"/>
                              <a:gd name="T34" fmla="+- 0 490 470"/>
                              <a:gd name="T35" fmla="*/ 490 h 9585"/>
                              <a:gd name="T36" fmla="+- 0 9036 1044"/>
                              <a:gd name="T37" fmla="*/ T36 w 7992"/>
                              <a:gd name="T38" fmla="+- 0 470 470"/>
                              <a:gd name="T39" fmla="*/ 470 h 9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585">
                                <a:moveTo>
                                  <a:pt x="7992" y="9565"/>
                                </a:moveTo>
                                <a:lnTo>
                                  <a:pt x="0" y="9565"/>
                                </a:lnTo>
                                <a:lnTo>
                                  <a:pt x="0" y="9585"/>
                                </a:lnTo>
                                <a:lnTo>
                                  <a:pt x="7992" y="9585"/>
                                </a:lnTo>
                                <a:lnTo>
                                  <a:pt x="7992" y="95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BCEF5D" id="docshapegroup852" o:spid="_x0000_s1026" style="position:absolute;margin-left:52.2pt;margin-top:23.5pt;width:399.6pt;height:479.25pt;z-index:-19567616;mso-position-horizontal-relative:page" coordorigin="1044,470" coordsize="7992,9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">
                <v:rect id="docshape853" o:spid="_x0000_s1027" style="position:absolute;left:1044;top:480;width:7992;height:9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" fillcolor="#f6f6f6" stroked="f">
                  <v:path arrowok="t"/>
                </v:rect>
                <v:shape id="docshape854" o:spid="_x0000_s1028" style="position:absolute;left:1044;top:470;width:7992;height:9585;visibility:visible;mso-wrap-style:square;v-text-anchor:top" coordsize="7992,9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" path="m7992,9565l,9565r,20l7992,9585r,-20xm7992,l,,,20r7992,l7992,xe" fillcolor="#dadada" stroked="f">
                  <v:path arrowok="t" o:connecttype="custom" o:connectlocs="7992,10035;0,10035;0,10055;7992,10055;7992,10035;7992,470;0,470;0,490;7992,490;7992,470" o:connectangles="0,0,0,0,0,0,0,0,0,0"/>
                </v:shape>
                <w10:wrap anchorx="page"/>
              </v:group>
            </w:pict>
          </mc:Fallback>
        </mc:AlternateContent>
      </w:r>
      <w:r w:rsidR="00CC7617">
        <w:rPr>
          <w:sz w:val="20"/>
        </w:rPr>
        <w:t>Next,</w:t>
      </w:r>
      <w:r w:rsidR="00CC7617">
        <w:rPr>
          <w:spacing w:val="-4"/>
          <w:sz w:val="20"/>
        </w:rPr>
        <w:t xml:space="preserve"> </w:t>
      </w:r>
      <w:r w:rsidR="00CC7617">
        <w:rPr>
          <w:sz w:val="20"/>
        </w:rPr>
        <w:t>let's</w:t>
      </w:r>
      <w:r w:rsidR="00CC7617">
        <w:rPr>
          <w:spacing w:val="-1"/>
          <w:sz w:val="20"/>
        </w:rPr>
        <w:t xml:space="preserve"> </w:t>
      </w:r>
      <w:r w:rsidR="00CC7617">
        <w:rPr>
          <w:sz w:val="20"/>
        </w:rPr>
        <w:t>define</w:t>
      </w:r>
      <w:r w:rsidR="00CC7617">
        <w:rPr>
          <w:spacing w:val="-2"/>
          <w:sz w:val="20"/>
        </w:rPr>
        <w:t xml:space="preserve"> </w:t>
      </w:r>
      <w:r w:rsidR="00CC7617">
        <w:rPr>
          <w:sz w:val="20"/>
        </w:rPr>
        <w:t>an</w:t>
      </w:r>
      <w:r w:rsidR="00CC7617">
        <w:rPr>
          <w:spacing w:val="-3"/>
          <w:sz w:val="20"/>
        </w:rPr>
        <w:t xml:space="preserve"> </w:t>
      </w:r>
      <w:r w:rsidR="00CC7617">
        <w:rPr>
          <w:sz w:val="20"/>
        </w:rPr>
        <w:t>adapter</w:t>
      </w:r>
      <w:r w:rsidR="00CC7617">
        <w:rPr>
          <w:spacing w:val="-2"/>
          <w:sz w:val="20"/>
        </w:rPr>
        <w:t xml:space="preserve"> </w:t>
      </w:r>
      <w:r w:rsidR="00CC7617">
        <w:rPr>
          <w:sz w:val="20"/>
        </w:rPr>
        <w:t>for</w:t>
      </w:r>
      <w:r w:rsidR="00CC7617">
        <w:rPr>
          <w:spacing w:val="-2"/>
          <w:sz w:val="20"/>
        </w:rPr>
        <w:t xml:space="preserve"> </w:t>
      </w:r>
      <w:r w:rsidR="00CC7617">
        <w:rPr>
          <w:sz w:val="20"/>
        </w:rPr>
        <w:t>the</w:t>
      </w:r>
      <w:r w:rsidR="00CC7617">
        <w:rPr>
          <w:spacing w:val="-2"/>
          <w:sz w:val="20"/>
        </w:rPr>
        <w:t xml:space="preserve"> </w:t>
      </w:r>
      <w:r w:rsidR="00CC7617">
        <w:rPr>
          <w:sz w:val="20"/>
        </w:rPr>
        <w:t>list</w:t>
      </w:r>
      <w:r w:rsidR="00CC7617">
        <w:rPr>
          <w:spacing w:val="-1"/>
          <w:sz w:val="20"/>
        </w:rPr>
        <w:t xml:space="preserve"> </w:t>
      </w:r>
      <w:r w:rsidR="00CC7617">
        <w:rPr>
          <w:sz w:val="20"/>
        </w:rPr>
        <w:t>of</w:t>
      </w:r>
      <w:r w:rsidR="00CC7617">
        <w:rPr>
          <w:spacing w:val="-3"/>
          <w:sz w:val="20"/>
        </w:rPr>
        <w:t xml:space="preserve"> </w:t>
      </w:r>
      <w:r w:rsidR="00CC7617">
        <w:rPr>
          <w:rFonts w:ascii="Courier New"/>
          <w:b/>
        </w:rPr>
        <w:t>Notes</w:t>
      </w:r>
      <w:r w:rsidR="00CC7617">
        <w:rPr>
          <w:rFonts w:ascii="Courier New"/>
          <w:b/>
          <w:spacing w:val="-80"/>
        </w:rPr>
        <w:t xml:space="preserve"> </w:t>
      </w:r>
      <w:r w:rsidR="00CC7617">
        <w:rPr>
          <w:sz w:val="20"/>
        </w:rPr>
        <w:t>called</w:t>
      </w:r>
      <w:r w:rsidR="00CC7617">
        <w:rPr>
          <w:spacing w:val="-1"/>
          <w:sz w:val="20"/>
        </w:rPr>
        <w:t xml:space="preserve"> </w:t>
      </w:r>
      <w:proofErr w:type="spellStart"/>
      <w:r w:rsidR="00CC7617">
        <w:rPr>
          <w:rFonts w:ascii="Courier New"/>
          <w:b/>
          <w:spacing w:val="-2"/>
        </w:rPr>
        <w:t>NoteListAdapter</w:t>
      </w:r>
      <w:proofErr w:type="spellEnd"/>
      <w:r w:rsidR="00CC7617">
        <w:rPr>
          <w:spacing w:val="-2"/>
          <w:sz w:val="20"/>
        </w:rPr>
        <w:t>:</w:t>
      </w:r>
    </w:p>
    <w:p w14:paraId="50E497BD" w14:textId="77777777" w:rsidR="003D76C2" w:rsidRDefault="00D51F7C">
      <w:pPr>
        <w:pStyle w:val="BodyText"/>
        <w:spacing w:before="3"/>
        <w:rPr>
          <w:sz w:val="10"/>
        </w:rPr>
      </w:pPr>
      <w:r>
        <w:rPr>
          <w:noProof/>
        </w:rPr>
        <mc:AlternateContent>
          <mc:Choice Requires="wps">
            <w:drawing>
              <wp:anchor distT="0" distB="0" distL="0" distR="0" simplePos="0" relativeHeight="487707648" behindDoc="1" locked="0" layoutInCell="1" allowOverlap="1" wp14:anchorId="3AD9274E" wp14:editId="37C5A5F7">
                <wp:simplePos x="0" y="0"/>
                <wp:positionH relativeFrom="page">
                  <wp:posOffset>662940</wp:posOffset>
                </wp:positionH>
                <wp:positionV relativeFrom="paragraph">
                  <wp:posOffset>104140</wp:posOffset>
                </wp:positionV>
                <wp:extent cx="5074920" cy="6061075"/>
                <wp:effectExtent l="0" t="0" r="5080" b="9525"/>
                <wp:wrapTopAndBottom/>
                <wp:docPr id="700" name="docshape8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6061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3AD56" w14:textId="77777777" w:rsidR="003D76C2" w:rsidRDefault="00000000">
                            <w:pPr>
                              <w:spacing w:before="40"/>
                              <w:ind w:left="453"/>
                              <w:rPr>
                                <w:rFonts w:ascii="Courier New"/>
                                <w:sz w:val="18"/>
                              </w:rPr>
                            </w:pPr>
                            <w:r>
                              <w:rPr>
                                <w:rFonts w:ascii="Courier New"/>
                                <w:spacing w:val="-4"/>
                                <w:sz w:val="18"/>
                              </w:rPr>
                              <w:t>class</w:t>
                            </w:r>
                            <w:r>
                              <w:rPr>
                                <w:rFonts w:ascii="Courier New"/>
                                <w:spacing w:val="-14"/>
                                <w:sz w:val="18"/>
                              </w:rPr>
                              <w:t xml:space="preserve"> </w:t>
                            </w:r>
                            <w:proofErr w:type="spellStart"/>
                            <w:r>
                              <w:rPr>
                                <w:rFonts w:ascii="Courier New"/>
                                <w:spacing w:val="-4"/>
                                <w:sz w:val="18"/>
                              </w:rPr>
                              <w:t>NoteListAdapter</w:t>
                            </w:r>
                            <w:proofErr w:type="spellEnd"/>
                            <w:r>
                              <w:rPr>
                                <w:rFonts w:ascii="Courier New"/>
                                <w:spacing w:val="-4"/>
                                <w:sz w:val="18"/>
                              </w:rPr>
                              <w:t>(private</w:t>
                            </w:r>
                            <w:r>
                              <w:rPr>
                                <w:rFonts w:ascii="Courier New"/>
                                <w:spacing w:val="-13"/>
                                <w:sz w:val="18"/>
                              </w:rPr>
                              <w:t xml:space="preserve"> </w:t>
                            </w:r>
                            <w:proofErr w:type="spellStart"/>
                            <w:r>
                              <w:rPr>
                                <w:rFonts w:ascii="Courier New"/>
                                <w:spacing w:val="-4"/>
                                <w:sz w:val="18"/>
                              </w:rPr>
                              <w:t>val</w:t>
                            </w:r>
                            <w:proofErr w:type="spellEnd"/>
                            <w:r>
                              <w:rPr>
                                <w:rFonts w:ascii="Courier New"/>
                                <w:spacing w:val="-13"/>
                                <w:sz w:val="18"/>
                              </w:rPr>
                              <w:t xml:space="preserve"> </w:t>
                            </w:r>
                            <w:r>
                              <w:rPr>
                                <w:rFonts w:ascii="Courier New"/>
                                <w:spacing w:val="-4"/>
                                <w:sz w:val="18"/>
                              </w:rPr>
                              <w:t>inflater:</w:t>
                            </w:r>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3"/>
                                <w:sz w:val="18"/>
                              </w:rPr>
                              <w:t xml:space="preserve"> </w:t>
                            </w:r>
                            <w:r>
                              <w:rPr>
                                <w:rFonts w:ascii="Courier New"/>
                                <w:spacing w:val="-10"/>
                                <w:sz w:val="18"/>
                              </w:rPr>
                              <w:t>:</w:t>
                            </w:r>
                          </w:p>
                          <w:p w14:paraId="3A0D99D4" w14:textId="77777777" w:rsidR="003D76C2" w:rsidRDefault="00000000">
                            <w:pPr>
                              <w:spacing w:before="76" w:line="660" w:lineRule="auto"/>
                              <w:ind w:left="885" w:right="840"/>
                              <w:rPr>
                                <w:rFonts w:ascii="Courier New"/>
                                <w:sz w:val="18"/>
                              </w:rPr>
                            </w:pPr>
                            <w:proofErr w:type="spellStart"/>
                            <w:r>
                              <w:rPr>
                                <w:rFonts w:ascii="Courier New"/>
                                <w:sz w:val="18"/>
                              </w:rPr>
                              <w:t>RecyclerView.Adapter</w:t>
                            </w:r>
                            <w:proofErr w:type="spellEnd"/>
                            <w:r>
                              <w:rPr>
                                <w:rFonts w:ascii="Courier New"/>
                                <w:sz w:val="18"/>
                              </w:rPr>
                              <w:t>&lt;</w:t>
                            </w:r>
                            <w:proofErr w:type="spellStart"/>
                            <w:r>
                              <w:rPr>
                                <w:rFonts w:ascii="Courier New"/>
                                <w:sz w:val="18"/>
                              </w:rPr>
                              <w:t>NoteListAdapter.NoteViewHolder</w:t>
                            </w:r>
                            <w:proofErr w:type="spellEnd"/>
                            <w:r>
                              <w:rPr>
                                <w:rFonts w:ascii="Courier New"/>
                                <w:sz w:val="18"/>
                              </w:rPr>
                              <w:t>&gt;()</w:t>
                            </w:r>
                            <w:r>
                              <w:rPr>
                                <w:rFonts w:ascii="Courier New"/>
                                <w:spacing w:val="-29"/>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noteList</w:t>
                            </w:r>
                            <w:proofErr w:type="spellEnd"/>
                            <w:r>
                              <w:rPr>
                                <w:rFonts w:ascii="Courier New"/>
                                <w:sz w:val="18"/>
                              </w:rPr>
                              <w:t xml:space="preserve"> = </w:t>
                            </w:r>
                            <w:proofErr w:type="spellStart"/>
                            <w:r>
                              <w:rPr>
                                <w:rFonts w:ascii="Courier New"/>
                                <w:sz w:val="18"/>
                              </w:rPr>
                              <w:t>mutableListOf</w:t>
                            </w:r>
                            <w:proofErr w:type="spellEnd"/>
                            <w:r>
                              <w:rPr>
                                <w:rFonts w:ascii="Courier New"/>
                                <w:sz w:val="18"/>
                              </w:rPr>
                              <w:t>&lt;Note&gt;()</w:t>
                            </w:r>
                          </w:p>
                          <w:p w14:paraId="36D32ED6" w14:textId="77777777" w:rsidR="003D76C2" w:rsidRDefault="00000000">
                            <w:pPr>
                              <w:spacing w:before="2" w:line="235" w:lineRule="auto"/>
                              <w:ind w:left="1101" w:right="255"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0"/>
                                <w:sz w:val="18"/>
                              </w:rPr>
                              <w:t xml:space="preserve"> </w:t>
                            </w:r>
                            <w:proofErr w:type="spellStart"/>
                            <w:r>
                              <w:rPr>
                                <w:rFonts w:ascii="Courier New"/>
                                <w:sz w:val="18"/>
                              </w:rPr>
                              <w:t>ViewGroup</w:t>
                            </w:r>
                            <w:proofErr w:type="spellEnd"/>
                            <w:r>
                              <w:rPr>
                                <w:rFonts w:ascii="Courier New"/>
                                <w:sz w:val="18"/>
                              </w:rPr>
                              <w:t>,</w:t>
                            </w:r>
                            <w:r>
                              <w:rPr>
                                <w:rFonts w:ascii="Courier New"/>
                                <w:spacing w:val="-10"/>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NoteViewHolder</w:t>
                            </w:r>
                            <w:proofErr w:type="spellEnd"/>
                            <w:r>
                              <w:rPr>
                                <w:rFonts w:ascii="Courier New"/>
                                <w:sz w:val="18"/>
                              </w:rPr>
                              <w:t xml:space="preserve"> {</w:t>
                            </w:r>
                          </w:p>
                          <w:p w14:paraId="5EB892E5" w14:textId="77777777" w:rsidR="003D76C2" w:rsidRDefault="00000000">
                            <w:pPr>
                              <w:spacing w:before="17"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NoteViewHolder</w:t>
                            </w:r>
                            <w:proofErr w:type="spellEnd"/>
                            <w:r>
                              <w:rPr>
                                <w:rFonts w:ascii="Courier New"/>
                                <w:spacing w:val="-2"/>
                                <w:sz w:val="18"/>
                              </w:rPr>
                              <w:t>(</w:t>
                            </w:r>
                            <w:proofErr w:type="spellStart"/>
                            <w:r>
                              <w:rPr>
                                <w:rFonts w:ascii="Courier New"/>
                                <w:spacing w:val="-2"/>
                                <w:sz w:val="18"/>
                              </w:rPr>
                              <w:t>inflater.inflate</w:t>
                            </w:r>
                            <w:proofErr w:type="spellEnd"/>
                          </w:p>
                          <w:p w14:paraId="69E83C25" w14:textId="77777777" w:rsidR="003D76C2" w:rsidRDefault="00000000">
                            <w:pPr>
                              <w:spacing w:line="202" w:lineRule="exact"/>
                              <w:ind w:left="1533"/>
                              <w:rPr>
                                <w:rFonts w:ascii="Courier New"/>
                                <w:sz w:val="18"/>
                              </w:rPr>
                            </w:pPr>
                            <w:r>
                              <w:rPr>
                                <w:rFonts w:ascii="Courier New"/>
                                <w:sz w:val="18"/>
                              </w:rPr>
                              <w:t>(</w:t>
                            </w:r>
                            <w:proofErr w:type="spellStart"/>
                            <w:r>
                              <w:rPr>
                                <w:rFonts w:ascii="Courier New"/>
                                <w:sz w:val="18"/>
                              </w:rPr>
                              <w:t>R.layout.view_note_item</w:t>
                            </w:r>
                            <w:proofErr w:type="spellEnd"/>
                            <w:r>
                              <w:rPr>
                                <w:rFonts w:ascii="Courier New"/>
                                <w:sz w:val="18"/>
                              </w:rPr>
                              <w:t>,</w:t>
                            </w:r>
                            <w:r>
                              <w:rPr>
                                <w:rFonts w:ascii="Courier New"/>
                                <w:spacing w:val="-16"/>
                                <w:sz w:val="18"/>
                              </w:rPr>
                              <w:t xml:space="preserve"> </w:t>
                            </w:r>
                            <w:r>
                              <w:rPr>
                                <w:rFonts w:ascii="Courier New"/>
                                <w:sz w:val="18"/>
                              </w:rPr>
                              <w:t>parent,</w:t>
                            </w:r>
                            <w:r>
                              <w:rPr>
                                <w:rFonts w:ascii="Courier New"/>
                                <w:spacing w:val="-16"/>
                                <w:sz w:val="18"/>
                              </w:rPr>
                              <w:t xml:space="preserve"> </w:t>
                            </w:r>
                            <w:r>
                              <w:rPr>
                                <w:rFonts w:ascii="Courier New"/>
                                <w:spacing w:val="-2"/>
                                <w:sz w:val="18"/>
                              </w:rPr>
                              <w:t>false))</w:t>
                            </w:r>
                          </w:p>
                          <w:p w14:paraId="0D58594C" w14:textId="77777777" w:rsidR="003D76C2" w:rsidRDefault="00000000">
                            <w:pPr>
                              <w:spacing w:before="16"/>
                              <w:ind w:left="885"/>
                              <w:rPr>
                                <w:rFonts w:ascii="Courier New"/>
                                <w:sz w:val="18"/>
                              </w:rPr>
                            </w:pPr>
                            <w:r>
                              <w:rPr>
                                <w:rFonts w:ascii="Courier New"/>
                                <w:sz w:val="18"/>
                              </w:rPr>
                              <w:t>}</w:t>
                            </w:r>
                          </w:p>
                          <w:p w14:paraId="116663C5" w14:textId="77777777" w:rsidR="003D76C2" w:rsidRDefault="003D76C2">
                            <w:pPr>
                              <w:pStyle w:val="BodyText"/>
                              <w:rPr>
                                <w:rFonts w:ascii="Courier New"/>
                              </w:rPr>
                            </w:pPr>
                          </w:p>
                          <w:p w14:paraId="200E4805" w14:textId="77777777" w:rsidR="003D76C2" w:rsidRDefault="00000000">
                            <w:pPr>
                              <w:spacing w:before="130"/>
                              <w:ind w:left="885"/>
                              <w:rPr>
                                <w:rFonts w:ascii="Courier New"/>
                                <w:sz w:val="18"/>
                              </w:rPr>
                            </w:pPr>
                            <w:r>
                              <w:rPr>
                                <w:rFonts w:ascii="Courier New"/>
                                <w:sz w:val="18"/>
                              </w:rPr>
                              <w:t>override</w:t>
                            </w:r>
                            <w:r>
                              <w:rPr>
                                <w:rFonts w:ascii="Courier New"/>
                                <w:spacing w:val="-9"/>
                                <w:sz w:val="18"/>
                              </w:rPr>
                              <w:t xml:space="preserve"> </w:t>
                            </w:r>
                            <w:r>
                              <w:rPr>
                                <w:rFonts w:ascii="Courier New"/>
                                <w:sz w:val="18"/>
                              </w:rPr>
                              <w:t>fun</w:t>
                            </w:r>
                            <w:r>
                              <w:rPr>
                                <w:rFonts w:ascii="Courier New"/>
                                <w:spacing w:val="-6"/>
                                <w:sz w:val="18"/>
                              </w:rPr>
                              <w:t xml:space="preserve"> </w:t>
                            </w:r>
                            <w:proofErr w:type="spellStart"/>
                            <w:r>
                              <w:rPr>
                                <w:rFonts w:ascii="Courier New"/>
                                <w:sz w:val="18"/>
                              </w:rPr>
                              <w:t>getItemCount</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noteList.size</w:t>
                            </w:r>
                            <w:proofErr w:type="spellEnd"/>
                          </w:p>
                          <w:p w14:paraId="5EEDBE48" w14:textId="77777777" w:rsidR="003D76C2" w:rsidRDefault="003D76C2">
                            <w:pPr>
                              <w:pStyle w:val="BodyText"/>
                              <w:rPr>
                                <w:rFonts w:ascii="Courier New"/>
                              </w:rPr>
                            </w:pPr>
                          </w:p>
                          <w:p w14:paraId="61A9C185" w14:textId="77777777" w:rsidR="003D76C2" w:rsidRDefault="00000000">
                            <w:pPr>
                              <w:spacing w:before="13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NoteViewHolder</w:t>
                            </w:r>
                            <w:proofErr w:type="spellEnd"/>
                            <w:r>
                              <w:rPr>
                                <w:rFonts w:ascii="Courier New"/>
                                <w:sz w:val="18"/>
                              </w:rPr>
                              <w:t>, position: Int) {</w:t>
                            </w:r>
                          </w:p>
                          <w:p w14:paraId="487204B3" w14:textId="77777777" w:rsidR="003D76C2" w:rsidRDefault="00000000">
                            <w:pPr>
                              <w:spacing w:before="18"/>
                              <w:ind w:left="1317"/>
                              <w:rPr>
                                <w:rFonts w:ascii="Courier New"/>
                                <w:sz w:val="18"/>
                              </w:rPr>
                            </w:pPr>
                            <w:proofErr w:type="spellStart"/>
                            <w:r>
                              <w:rPr>
                                <w:rFonts w:ascii="Courier New"/>
                                <w:spacing w:val="-2"/>
                                <w:sz w:val="18"/>
                              </w:rPr>
                              <w:t>holder.bind</w:t>
                            </w:r>
                            <w:proofErr w:type="spellEnd"/>
                            <w:r>
                              <w:rPr>
                                <w:rFonts w:ascii="Courier New"/>
                                <w:spacing w:val="-2"/>
                                <w:sz w:val="18"/>
                              </w:rPr>
                              <w:t>(</w:t>
                            </w:r>
                            <w:proofErr w:type="spellStart"/>
                            <w:r>
                              <w:rPr>
                                <w:rFonts w:ascii="Courier New"/>
                                <w:spacing w:val="-2"/>
                                <w:sz w:val="18"/>
                              </w:rPr>
                              <w:t>noteList</w:t>
                            </w:r>
                            <w:proofErr w:type="spellEnd"/>
                            <w:r>
                              <w:rPr>
                                <w:rFonts w:ascii="Courier New"/>
                                <w:spacing w:val="-2"/>
                                <w:sz w:val="18"/>
                              </w:rPr>
                              <w:t>[position])</w:t>
                            </w:r>
                          </w:p>
                          <w:p w14:paraId="592B2AC1" w14:textId="77777777" w:rsidR="003D76C2" w:rsidRDefault="00000000">
                            <w:pPr>
                              <w:spacing w:before="76"/>
                              <w:ind w:left="885"/>
                              <w:rPr>
                                <w:rFonts w:ascii="Courier New"/>
                                <w:sz w:val="18"/>
                              </w:rPr>
                            </w:pPr>
                            <w:r>
                              <w:rPr>
                                <w:rFonts w:ascii="Courier New"/>
                                <w:sz w:val="18"/>
                              </w:rPr>
                              <w:t>}</w:t>
                            </w:r>
                          </w:p>
                          <w:p w14:paraId="6814253F" w14:textId="77777777" w:rsidR="003D76C2" w:rsidRDefault="003D76C2">
                            <w:pPr>
                              <w:pStyle w:val="BodyText"/>
                              <w:rPr>
                                <w:rFonts w:ascii="Courier New"/>
                              </w:rPr>
                            </w:pPr>
                          </w:p>
                          <w:p w14:paraId="67E5DABE" w14:textId="77777777" w:rsidR="003D76C2" w:rsidRDefault="00000000">
                            <w:pPr>
                              <w:spacing w:before="129" w:line="328" w:lineRule="auto"/>
                              <w:ind w:left="1317" w:right="3062"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replaceItems</w:t>
                            </w:r>
                            <w:proofErr w:type="spellEnd"/>
                            <w:r>
                              <w:rPr>
                                <w:rFonts w:ascii="Courier New"/>
                                <w:sz w:val="18"/>
                              </w:rPr>
                              <w:t>(notes:</w:t>
                            </w:r>
                            <w:r>
                              <w:rPr>
                                <w:rFonts w:ascii="Courier New"/>
                                <w:spacing w:val="-13"/>
                                <w:sz w:val="18"/>
                              </w:rPr>
                              <w:t xml:space="preserve"> </w:t>
                            </w:r>
                            <w:r>
                              <w:rPr>
                                <w:rFonts w:ascii="Courier New"/>
                                <w:sz w:val="18"/>
                              </w:rPr>
                              <w:t>List&lt;Note&gt;)</w:t>
                            </w:r>
                            <w:r>
                              <w:rPr>
                                <w:rFonts w:ascii="Courier New"/>
                                <w:spacing w:val="-13"/>
                                <w:sz w:val="18"/>
                              </w:rPr>
                              <w:t xml:space="preserve"> </w:t>
                            </w:r>
                            <w:r>
                              <w:rPr>
                                <w:rFonts w:ascii="Courier New"/>
                                <w:sz w:val="18"/>
                              </w:rPr>
                              <w:t xml:space="preserve">{ </w:t>
                            </w:r>
                            <w:proofErr w:type="spellStart"/>
                            <w:r>
                              <w:rPr>
                                <w:rFonts w:ascii="Courier New"/>
                                <w:spacing w:val="-2"/>
                                <w:sz w:val="18"/>
                              </w:rPr>
                              <w:t>noteList.clear</w:t>
                            </w:r>
                            <w:proofErr w:type="spellEnd"/>
                            <w:r>
                              <w:rPr>
                                <w:rFonts w:ascii="Courier New"/>
                                <w:spacing w:val="-2"/>
                                <w:sz w:val="18"/>
                              </w:rPr>
                              <w:t xml:space="preserve">() </w:t>
                            </w:r>
                            <w:proofErr w:type="spellStart"/>
                            <w:r>
                              <w:rPr>
                                <w:rFonts w:ascii="Courier New"/>
                                <w:spacing w:val="-2"/>
                                <w:sz w:val="18"/>
                              </w:rPr>
                              <w:t>noteList.addAll</w:t>
                            </w:r>
                            <w:proofErr w:type="spellEnd"/>
                            <w:r>
                              <w:rPr>
                                <w:rFonts w:ascii="Courier New"/>
                                <w:spacing w:val="-2"/>
                                <w:sz w:val="18"/>
                              </w:rPr>
                              <w:t xml:space="preserve">(notes) </w:t>
                            </w:r>
                            <w:proofErr w:type="spellStart"/>
                            <w:r>
                              <w:rPr>
                                <w:rFonts w:ascii="Courier New"/>
                                <w:spacing w:val="-2"/>
                                <w:sz w:val="18"/>
                              </w:rPr>
                              <w:t>notifyDataSetChanged</w:t>
                            </w:r>
                            <w:proofErr w:type="spellEnd"/>
                            <w:r>
                              <w:rPr>
                                <w:rFonts w:ascii="Courier New"/>
                                <w:spacing w:val="-2"/>
                                <w:sz w:val="18"/>
                              </w:rPr>
                              <w:t>()</w:t>
                            </w:r>
                          </w:p>
                          <w:p w14:paraId="7805AAB3" w14:textId="77777777" w:rsidR="003D76C2" w:rsidRDefault="00000000">
                            <w:pPr>
                              <w:spacing w:before="3"/>
                              <w:ind w:left="885"/>
                              <w:rPr>
                                <w:rFonts w:ascii="Courier New"/>
                                <w:sz w:val="18"/>
                              </w:rPr>
                            </w:pPr>
                            <w:r>
                              <w:rPr>
                                <w:rFonts w:ascii="Courier New"/>
                                <w:sz w:val="18"/>
                              </w:rPr>
                              <w:t>}</w:t>
                            </w:r>
                          </w:p>
                          <w:p w14:paraId="0C7282A7" w14:textId="77777777" w:rsidR="003D76C2" w:rsidRDefault="003D76C2">
                            <w:pPr>
                              <w:pStyle w:val="BodyText"/>
                              <w:rPr>
                                <w:rFonts w:ascii="Courier New"/>
                              </w:rPr>
                            </w:pPr>
                          </w:p>
                          <w:p w14:paraId="200AEA41" w14:textId="77777777" w:rsidR="003D76C2" w:rsidRDefault="00000000">
                            <w:pPr>
                              <w:spacing w:before="129" w:line="328" w:lineRule="auto"/>
                              <w:ind w:left="1317" w:hanging="432"/>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NoteViewHolder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5DC9922F" w14:textId="77777777" w:rsidR="003D76C2" w:rsidRDefault="003D76C2">
                            <w:pPr>
                              <w:pStyle w:val="BodyText"/>
                              <w:spacing w:before="10"/>
                              <w:rPr>
                                <w:rFonts w:ascii="Courier New"/>
                                <w:sz w:val="24"/>
                              </w:rPr>
                            </w:pPr>
                          </w:p>
                          <w:p w14:paraId="18F9F55C" w14:textId="77777777" w:rsidR="003D76C2" w:rsidRDefault="00000000">
                            <w:pPr>
                              <w:ind w:left="466" w:right="1069"/>
                              <w:jc w:val="center"/>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noteTextView</w:t>
                            </w:r>
                            <w:proofErr w:type="spellEnd"/>
                            <w:r>
                              <w:rPr>
                                <w:rFonts w:ascii="Courier New"/>
                                <w:sz w:val="18"/>
                              </w:rPr>
                              <w:t>:</w:t>
                            </w:r>
                            <w:r>
                              <w:rPr>
                                <w:rFonts w:ascii="Courier New"/>
                                <w:spacing w:val="-8"/>
                                <w:sz w:val="18"/>
                              </w:rPr>
                              <w:t xml:space="preserve"> </w:t>
                            </w:r>
                            <w:proofErr w:type="spellStart"/>
                            <w:r>
                              <w:rPr>
                                <w:rFonts w:ascii="Courier New"/>
                                <w:sz w:val="18"/>
                              </w:rPr>
                              <w:t>TextView</w:t>
                            </w:r>
                            <w:proofErr w:type="spellEnd"/>
                            <w:r>
                              <w:rPr>
                                <w:rFonts w:ascii="Courier New"/>
                                <w:spacing w:val="-7"/>
                                <w:sz w:val="18"/>
                              </w:rPr>
                              <w:t xml:space="preserve"> </w:t>
                            </w:r>
                            <w:r>
                              <w:rPr>
                                <w:rFonts w:ascii="Courier New"/>
                                <w:spacing w:val="-10"/>
                                <w:sz w:val="18"/>
                              </w:rPr>
                              <w:t>=</w:t>
                            </w:r>
                          </w:p>
                          <w:p w14:paraId="48468D8F" w14:textId="77777777" w:rsidR="003D76C2" w:rsidRDefault="00000000">
                            <w:pPr>
                              <w:spacing w:before="76" w:line="202" w:lineRule="exact"/>
                              <w:ind w:left="466" w:right="315"/>
                              <w:jc w:val="center"/>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55B17732" w14:textId="77777777" w:rsidR="003D76C2" w:rsidRDefault="00000000">
                            <w:pPr>
                              <w:spacing w:line="202" w:lineRule="exact"/>
                              <w:ind w:left="466" w:right="315"/>
                              <w:jc w:val="center"/>
                              <w:rPr>
                                <w:rFonts w:ascii="Courier New"/>
                                <w:sz w:val="18"/>
                              </w:rPr>
                            </w:pPr>
                            <w:r>
                              <w:rPr>
                                <w:rFonts w:ascii="Courier New"/>
                                <w:spacing w:val="-2"/>
                                <w:sz w:val="18"/>
                              </w:rPr>
                              <w:t>(</w:t>
                            </w:r>
                            <w:proofErr w:type="spellStart"/>
                            <w:r>
                              <w:rPr>
                                <w:rFonts w:ascii="Courier New"/>
                                <w:spacing w:val="-2"/>
                                <w:sz w:val="18"/>
                              </w:rPr>
                              <w:t>R.id.view_note_list_text_view</w:t>
                            </w:r>
                            <w:proofErr w:type="spellEnd"/>
                            <w:r>
                              <w:rPr>
                                <w:rFonts w:ascii="Courier New"/>
                                <w:spacing w:val="-2"/>
                                <w:sz w:val="18"/>
                              </w:rPr>
                              <w:t>)</w:t>
                            </w:r>
                          </w:p>
                          <w:p w14:paraId="1436A79D" w14:textId="77777777" w:rsidR="003D76C2" w:rsidRDefault="003D76C2">
                            <w:pPr>
                              <w:pStyle w:val="BodyText"/>
                              <w:spacing w:before="1"/>
                              <w:rPr>
                                <w:rFonts w:ascii="Courier New"/>
                                <w:sz w:val="26"/>
                              </w:rPr>
                            </w:pPr>
                          </w:p>
                          <w:p w14:paraId="0FC8DB79" w14:textId="77777777" w:rsidR="003D76C2" w:rsidRDefault="00000000">
                            <w:pPr>
                              <w:spacing w:line="328" w:lineRule="auto"/>
                              <w:ind w:left="2181" w:right="2128" w:hanging="432"/>
                              <w:rPr>
                                <w:rFonts w:ascii="Courier New"/>
                                <w:sz w:val="18"/>
                              </w:rPr>
                            </w:pPr>
                            <w:r>
                              <w:rPr>
                                <w:rFonts w:ascii="Courier New"/>
                                <w:sz w:val="18"/>
                              </w:rPr>
                              <w:t xml:space="preserve">fun bind(note: Note) { </w:t>
                            </w:r>
                            <w:proofErr w:type="spellStart"/>
                            <w:r>
                              <w:rPr>
                                <w:rFonts w:ascii="Courier New"/>
                                <w:sz w:val="18"/>
                              </w:rPr>
                              <w:t>noteTextView.text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note.text</w:t>
                            </w:r>
                            <w:proofErr w:type="spellEnd"/>
                          </w:p>
                          <w:p w14:paraId="27987598" w14:textId="77777777" w:rsidR="003D76C2" w:rsidRDefault="00000000">
                            <w:pPr>
                              <w:spacing w:before="2"/>
                              <w:ind w:left="1317"/>
                              <w:rPr>
                                <w:rFonts w:ascii="Courier New"/>
                                <w:sz w:val="18"/>
                              </w:rPr>
                            </w:pPr>
                            <w:r>
                              <w:rPr>
                                <w:rFonts w:ascii="Courier New"/>
                                <w:sz w:val="18"/>
                              </w:rPr>
                              <w:t>}</w:t>
                            </w:r>
                          </w:p>
                          <w:p w14:paraId="1EE40A62" w14:textId="77777777" w:rsidR="003D76C2" w:rsidRDefault="00000000">
                            <w:pPr>
                              <w:spacing w:before="76"/>
                              <w:ind w:left="885"/>
                              <w:rPr>
                                <w:rFonts w:ascii="Courier New"/>
                                <w:sz w:val="18"/>
                              </w:rPr>
                            </w:pPr>
                            <w:r>
                              <w:rPr>
                                <w:rFonts w:ascii="Courier New"/>
                                <w:sz w:val="18"/>
                              </w:rPr>
                              <w:t>}</w:t>
                            </w:r>
                          </w:p>
                          <w:p w14:paraId="2D6F13FD"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D9274E" id="docshape855" o:spid="_x0000_s1748" type="#_x0000_t202" style="position:absolute;margin-left:52.2pt;margin-top:8.2pt;width:399.6pt;height:477.25pt;z-index:-15608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" filled="f" stroked="f">
                <v:path arrowok="t"/>
                <v:textbox inset="0,0,0,0">
                  <w:txbxContent>
                    <w:p w14:paraId="5AB3AD56" w14:textId="77777777" w:rsidR="003D76C2" w:rsidRDefault="00000000">
                      <w:pPr>
                        <w:spacing w:before="40"/>
                        <w:ind w:left="453"/>
                        <w:rPr>
                          <w:rFonts w:ascii="Courier New"/>
                          <w:sz w:val="18"/>
                        </w:rPr>
                      </w:pPr>
                      <w:r>
                        <w:rPr>
                          <w:rFonts w:ascii="Courier New"/>
                          <w:spacing w:val="-4"/>
                          <w:sz w:val="18"/>
                        </w:rPr>
                        <w:t>class</w:t>
                      </w:r>
                      <w:r>
                        <w:rPr>
                          <w:rFonts w:ascii="Courier New"/>
                          <w:spacing w:val="-14"/>
                          <w:sz w:val="18"/>
                        </w:rPr>
                        <w:t xml:space="preserve"> </w:t>
                      </w:r>
                      <w:proofErr w:type="spellStart"/>
                      <w:r>
                        <w:rPr>
                          <w:rFonts w:ascii="Courier New"/>
                          <w:spacing w:val="-4"/>
                          <w:sz w:val="18"/>
                        </w:rPr>
                        <w:t>NoteListAdapter</w:t>
                      </w:r>
                      <w:proofErr w:type="spellEnd"/>
                      <w:r>
                        <w:rPr>
                          <w:rFonts w:ascii="Courier New"/>
                          <w:spacing w:val="-4"/>
                          <w:sz w:val="18"/>
                        </w:rPr>
                        <w:t>(private</w:t>
                      </w:r>
                      <w:r>
                        <w:rPr>
                          <w:rFonts w:ascii="Courier New"/>
                          <w:spacing w:val="-13"/>
                          <w:sz w:val="18"/>
                        </w:rPr>
                        <w:t xml:space="preserve"> </w:t>
                      </w:r>
                      <w:proofErr w:type="spellStart"/>
                      <w:r>
                        <w:rPr>
                          <w:rFonts w:ascii="Courier New"/>
                          <w:spacing w:val="-4"/>
                          <w:sz w:val="18"/>
                        </w:rPr>
                        <w:t>val</w:t>
                      </w:r>
                      <w:proofErr w:type="spellEnd"/>
                      <w:r>
                        <w:rPr>
                          <w:rFonts w:ascii="Courier New"/>
                          <w:spacing w:val="-13"/>
                          <w:sz w:val="18"/>
                        </w:rPr>
                        <w:t xml:space="preserve"> </w:t>
                      </w:r>
                      <w:r>
                        <w:rPr>
                          <w:rFonts w:ascii="Courier New"/>
                          <w:spacing w:val="-4"/>
                          <w:sz w:val="18"/>
                        </w:rPr>
                        <w:t>inflater:</w:t>
                      </w:r>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3"/>
                          <w:sz w:val="18"/>
                        </w:rPr>
                        <w:t xml:space="preserve"> </w:t>
                      </w:r>
                      <w:r>
                        <w:rPr>
                          <w:rFonts w:ascii="Courier New"/>
                          <w:spacing w:val="-10"/>
                          <w:sz w:val="18"/>
                        </w:rPr>
                        <w:t>:</w:t>
                      </w:r>
                    </w:p>
                    <w:p w14:paraId="3A0D99D4" w14:textId="77777777" w:rsidR="003D76C2" w:rsidRDefault="00000000">
                      <w:pPr>
                        <w:spacing w:before="76" w:line="660" w:lineRule="auto"/>
                        <w:ind w:left="885" w:right="840"/>
                        <w:rPr>
                          <w:rFonts w:ascii="Courier New"/>
                          <w:sz w:val="18"/>
                        </w:rPr>
                      </w:pPr>
                      <w:proofErr w:type="spellStart"/>
                      <w:r>
                        <w:rPr>
                          <w:rFonts w:ascii="Courier New"/>
                          <w:sz w:val="18"/>
                        </w:rPr>
                        <w:t>RecyclerView.Adapter</w:t>
                      </w:r>
                      <w:proofErr w:type="spellEnd"/>
                      <w:r>
                        <w:rPr>
                          <w:rFonts w:ascii="Courier New"/>
                          <w:sz w:val="18"/>
                        </w:rPr>
                        <w:t>&lt;</w:t>
                      </w:r>
                      <w:proofErr w:type="spellStart"/>
                      <w:r>
                        <w:rPr>
                          <w:rFonts w:ascii="Courier New"/>
                          <w:sz w:val="18"/>
                        </w:rPr>
                        <w:t>NoteListAdapter.NoteViewHolder</w:t>
                      </w:r>
                      <w:proofErr w:type="spellEnd"/>
                      <w:r>
                        <w:rPr>
                          <w:rFonts w:ascii="Courier New"/>
                          <w:sz w:val="18"/>
                        </w:rPr>
                        <w:t>&gt;()</w:t>
                      </w:r>
                      <w:r>
                        <w:rPr>
                          <w:rFonts w:ascii="Courier New"/>
                          <w:spacing w:val="-29"/>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noteList</w:t>
                      </w:r>
                      <w:proofErr w:type="spellEnd"/>
                      <w:r>
                        <w:rPr>
                          <w:rFonts w:ascii="Courier New"/>
                          <w:sz w:val="18"/>
                        </w:rPr>
                        <w:t xml:space="preserve"> = </w:t>
                      </w:r>
                      <w:proofErr w:type="spellStart"/>
                      <w:r>
                        <w:rPr>
                          <w:rFonts w:ascii="Courier New"/>
                          <w:sz w:val="18"/>
                        </w:rPr>
                        <w:t>mutableListOf</w:t>
                      </w:r>
                      <w:proofErr w:type="spellEnd"/>
                      <w:r>
                        <w:rPr>
                          <w:rFonts w:ascii="Courier New"/>
                          <w:sz w:val="18"/>
                        </w:rPr>
                        <w:t>&lt;Note&gt;()</w:t>
                      </w:r>
                    </w:p>
                    <w:p w14:paraId="36D32ED6" w14:textId="77777777" w:rsidR="003D76C2" w:rsidRDefault="00000000">
                      <w:pPr>
                        <w:spacing w:before="2" w:line="235" w:lineRule="auto"/>
                        <w:ind w:left="1101" w:right="255"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0"/>
                          <w:sz w:val="18"/>
                        </w:rPr>
                        <w:t xml:space="preserve"> </w:t>
                      </w:r>
                      <w:proofErr w:type="spellStart"/>
                      <w:r>
                        <w:rPr>
                          <w:rFonts w:ascii="Courier New"/>
                          <w:sz w:val="18"/>
                        </w:rPr>
                        <w:t>ViewGroup</w:t>
                      </w:r>
                      <w:proofErr w:type="spellEnd"/>
                      <w:r>
                        <w:rPr>
                          <w:rFonts w:ascii="Courier New"/>
                          <w:sz w:val="18"/>
                        </w:rPr>
                        <w:t>,</w:t>
                      </w:r>
                      <w:r>
                        <w:rPr>
                          <w:rFonts w:ascii="Courier New"/>
                          <w:spacing w:val="-10"/>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NoteViewHolder</w:t>
                      </w:r>
                      <w:proofErr w:type="spellEnd"/>
                      <w:r>
                        <w:rPr>
                          <w:rFonts w:ascii="Courier New"/>
                          <w:sz w:val="18"/>
                        </w:rPr>
                        <w:t xml:space="preserve"> {</w:t>
                      </w:r>
                    </w:p>
                    <w:p w14:paraId="5EB892E5" w14:textId="77777777" w:rsidR="003D76C2" w:rsidRDefault="00000000">
                      <w:pPr>
                        <w:spacing w:before="17"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NoteViewHolder</w:t>
                      </w:r>
                      <w:proofErr w:type="spellEnd"/>
                      <w:r>
                        <w:rPr>
                          <w:rFonts w:ascii="Courier New"/>
                          <w:spacing w:val="-2"/>
                          <w:sz w:val="18"/>
                        </w:rPr>
                        <w:t>(</w:t>
                      </w:r>
                      <w:proofErr w:type="spellStart"/>
                      <w:r>
                        <w:rPr>
                          <w:rFonts w:ascii="Courier New"/>
                          <w:spacing w:val="-2"/>
                          <w:sz w:val="18"/>
                        </w:rPr>
                        <w:t>inflater.inflate</w:t>
                      </w:r>
                      <w:proofErr w:type="spellEnd"/>
                    </w:p>
                    <w:p w14:paraId="69E83C25" w14:textId="77777777" w:rsidR="003D76C2" w:rsidRDefault="00000000">
                      <w:pPr>
                        <w:spacing w:line="202" w:lineRule="exact"/>
                        <w:ind w:left="1533"/>
                        <w:rPr>
                          <w:rFonts w:ascii="Courier New"/>
                          <w:sz w:val="18"/>
                        </w:rPr>
                      </w:pPr>
                      <w:r>
                        <w:rPr>
                          <w:rFonts w:ascii="Courier New"/>
                          <w:sz w:val="18"/>
                        </w:rPr>
                        <w:t>(</w:t>
                      </w:r>
                      <w:proofErr w:type="spellStart"/>
                      <w:r>
                        <w:rPr>
                          <w:rFonts w:ascii="Courier New"/>
                          <w:sz w:val="18"/>
                        </w:rPr>
                        <w:t>R.layout.view_note_item</w:t>
                      </w:r>
                      <w:proofErr w:type="spellEnd"/>
                      <w:r>
                        <w:rPr>
                          <w:rFonts w:ascii="Courier New"/>
                          <w:sz w:val="18"/>
                        </w:rPr>
                        <w:t>,</w:t>
                      </w:r>
                      <w:r>
                        <w:rPr>
                          <w:rFonts w:ascii="Courier New"/>
                          <w:spacing w:val="-16"/>
                          <w:sz w:val="18"/>
                        </w:rPr>
                        <w:t xml:space="preserve"> </w:t>
                      </w:r>
                      <w:r>
                        <w:rPr>
                          <w:rFonts w:ascii="Courier New"/>
                          <w:sz w:val="18"/>
                        </w:rPr>
                        <w:t>parent,</w:t>
                      </w:r>
                      <w:r>
                        <w:rPr>
                          <w:rFonts w:ascii="Courier New"/>
                          <w:spacing w:val="-16"/>
                          <w:sz w:val="18"/>
                        </w:rPr>
                        <w:t xml:space="preserve"> </w:t>
                      </w:r>
                      <w:r>
                        <w:rPr>
                          <w:rFonts w:ascii="Courier New"/>
                          <w:spacing w:val="-2"/>
                          <w:sz w:val="18"/>
                        </w:rPr>
                        <w:t>false))</w:t>
                      </w:r>
                    </w:p>
                    <w:p w14:paraId="0D58594C" w14:textId="77777777" w:rsidR="003D76C2" w:rsidRDefault="00000000">
                      <w:pPr>
                        <w:spacing w:before="16"/>
                        <w:ind w:left="885"/>
                        <w:rPr>
                          <w:rFonts w:ascii="Courier New"/>
                          <w:sz w:val="18"/>
                        </w:rPr>
                      </w:pPr>
                      <w:r>
                        <w:rPr>
                          <w:rFonts w:ascii="Courier New"/>
                          <w:sz w:val="18"/>
                        </w:rPr>
                        <w:t>}</w:t>
                      </w:r>
                    </w:p>
                    <w:p w14:paraId="116663C5" w14:textId="77777777" w:rsidR="003D76C2" w:rsidRDefault="003D76C2">
                      <w:pPr>
                        <w:pStyle w:val="BodyText"/>
                        <w:rPr>
                          <w:rFonts w:ascii="Courier New"/>
                        </w:rPr>
                      </w:pPr>
                    </w:p>
                    <w:p w14:paraId="200E4805" w14:textId="77777777" w:rsidR="003D76C2" w:rsidRDefault="00000000">
                      <w:pPr>
                        <w:spacing w:before="130"/>
                        <w:ind w:left="885"/>
                        <w:rPr>
                          <w:rFonts w:ascii="Courier New"/>
                          <w:sz w:val="18"/>
                        </w:rPr>
                      </w:pPr>
                      <w:r>
                        <w:rPr>
                          <w:rFonts w:ascii="Courier New"/>
                          <w:sz w:val="18"/>
                        </w:rPr>
                        <w:t>override</w:t>
                      </w:r>
                      <w:r>
                        <w:rPr>
                          <w:rFonts w:ascii="Courier New"/>
                          <w:spacing w:val="-9"/>
                          <w:sz w:val="18"/>
                        </w:rPr>
                        <w:t xml:space="preserve"> </w:t>
                      </w:r>
                      <w:r>
                        <w:rPr>
                          <w:rFonts w:ascii="Courier New"/>
                          <w:sz w:val="18"/>
                        </w:rPr>
                        <w:t>fun</w:t>
                      </w:r>
                      <w:r>
                        <w:rPr>
                          <w:rFonts w:ascii="Courier New"/>
                          <w:spacing w:val="-6"/>
                          <w:sz w:val="18"/>
                        </w:rPr>
                        <w:t xml:space="preserve"> </w:t>
                      </w:r>
                      <w:proofErr w:type="spellStart"/>
                      <w:r>
                        <w:rPr>
                          <w:rFonts w:ascii="Courier New"/>
                          <w:sz w:val="18"/>
                        </w:rPr>
                        <w:t>getItemCount</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noteList.size</w:t>
                      </w:r>
                      <w:proofErr w:type="spellEnd"/>
                    </w:p>
                    <w:p w14:paraId="5EEDBE48" w14:textId="77777777" w:rsidR="003D76C2" w:rsidRDefault="003D76C2">
                      <w:pPr>
                        <w:pStyle w:val="BodyText"/>
                        <w:rPr>
                          <w:rFonts w:ascii="Courier New"/>
                        </w:rPr>
                      </w:pPr>
                    </w:p>
                    <w:p w14:paraId="61A9C185" w14:textId="77777777" w:rsidR="003D76C2" w:rsidRDefault="00000000">
                      <w:pPr>
                        <w:spacing w:before="13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NoteViewHolder</w:t>
                      </w:r>
                      <w:proofErr w:type="spellEnd"/>
                      <w:r>
                        <w:rPr>
                          <w:rFonts w:ascii="Courier New"/>
                          <w:sz w:val="18"/>
                        </w:rPr>
                        <w:t>, position: Int) {</w:t>
                      </w:r>
                    </w:p>
                    <w:p w14:paraId="487204B3" w14:textId="77777777" w:rsidR="003D76C2" w:rsidRDefault="00000000">
                      <w:pPr>
                        <w:spacing w:before="18"/>
                        <w:ind w:left="1317"/>
                        <w:rPr>
                          <w:rFonts w:ascii="Courier New"/>
                          <w:sz w:val="18"/>
                        </w:rPr>
                      </w:pPr>
                      <w:proofErr w:type="spellStart"/>
                      <w:r>
                        <w:rPr>
                          <w:rFonts w:ascii="Courier New"/>
                          <w:spacing w:val="-2"/>
                          <w:sz w:val="18"/>
                        </w:rPr>
                        <w:t>holder.bind</w:t>
                      </w:r>
                      <w:proofErr w:type="spellEnd"/>
                      <w:r>
                        <w:rPr>
                          <w:rFonts w:ascii="Courier New"/>
                          <w:spacing w:val="-2"/>
                          <w:sz w:val="18"/>
                        </w:rPr>
                        <w:t>(</w:t>
                      </w:r>
                      <w:proofErr w:type="spellStart"/>
                      <w:r>
                        <w:rPr>
                          <w:rFonts w:ascii="Courier New"/>
                          <w:spacing w:val="-2"/>
                          <w:sz w:val="18"/>
                        </w:rPr>
                        <w:t>noteList</w:t>
                      </w:r>
                      <w:proofErr w:type="spellEnd"/>
                      <w:r>
                        <w:rPr>
                          <w:rFonts w:ascii="Courier New"/>
                          <w:spacing w:val="-2"/>
                          <w:sz w:val="18"/>
                        </w:rPr>
                        <w:t>[position])</w:t>
                      </w:r>
                    </w:p>
                    <w:p w14:paraId="592B2AC1" w14:textId="77777777" w:rsidR="003D76C2" w:rsidRDefault="00000000">
                      <w:pPr>
                        <w:spacing w:before="76"/>
                        <w:ind w:left="885"/>
                        <w:rPr>
                          <w:rFonts w:ascii="Courier New"/>
                          <w:sz w:val="18"/>
                        </w:rPr>
                      </w:pPr>
                      <w:r>
                        <w:rPr>
                          <w:rFonts w:ascii="Courier New"/>
                          <w:sz w:val="18"/>
                        </w:rPr>
                        <w:t>}</w:t>
                      </w:r>
                    </w:p>
                    <w:p w14:paraId="6814253F" w14:textId="77777777" w:rsidR="003D76C2" w:rsidRDefault="003D76C2">
                      <w:pPr>
                        <w:pStyle w:val="BodyText"/>
                        <w:rPr>
                          <w:rFonts w:ascii="Courier New"/>
                        </w:rPr>
                      </w:pPr>
                    </w:p>
                    <w:p w14:paraId="67E5DABE" w14:textId="77777777" w:rsidR="003D76C2" w:rsidRDefault="00000000">
                      <w:pPr>
                        <w:spacing w:before="129" w:line="328" w:lineRule="auto"/>
                        <w:ind w:left="1317" w:right="3062"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replaceItems</w:t>
                      </w:r>
                      <w:proofErr w:type="spellEnd"/>
                      <w:r>
                        <w:rPr>
                          <w:rFonts w:ascii="Courier New"/>
                          <w:sz w:val="18"/>
                        </w:rPr>
                        <w:t>(notes:</w:t>
                      </w:r>
                      <w:r>
                        <w:rPr>
                          <w:rFonts w:ascii="Courier New"/>
                          <w:spacing w:val="-13"/>
                          <w:sz w:val="18"/>
                        </w:rPr>
                        <w:t xml:space="preserve"> </w:t>
                      </w:r>
                      <w:r>
                        <w:rPr>
                          <w:rFonts w:ascii="Courier New"/>
                          <w:sz w:val="18"/>
                        </w:rPr>
                        <w:t>List&lt;Note&gt;)</w:t>
                      </w:r>
                      <w:r>
                        <w:rPr>
                          <w:rFonts w:ascii="Courier New"/>
                          <w:spacing w:val="-13"/>
                          <w:sz w:val="18"/>
                        </w:rPr>
                        <w:t xml:space="preserve"> </w:t>
                      </w:r>
                      <w:r>
                        <w:rPr>
                          <w:rFonts w:ascii="Courier New"/>
                          <w:sz w:val="18"/>
                        </w:rPr>
                        <w:t xml:space="preserve">{ </w:t>
                      </w:r>
                      <w:proofErr w:type="spellStart"/>
                      <w:r>
                        <w:rPr>
                          <w:rFonts w:ascii="Courier New"/>
                          <w:spacing w:val="-2"/>
                          <w:sz w:val="18"/>
                        </w:rPr>
                        <w:t>noteList.clear</w:t>
                      </w:r>
                      <w:proofErr w:type="spellEnd"/>
                      <w:r>
                        <w:rPr>
                          <w:rFonts w:ascii="Courier New"/>
                          <w:spacing w:val="-2"/>
                          <w:sz w:val="18"/>
                        </w:rPr>
                        <w:t xml:space="preserve">() </w:t>
                      </w:r>
                      <w:proofErr w:type="spellStart"/>
                      <w:r>
                        <w:rPr>
                          <w:rFonts w:ascii="Courier New"/>
                          <w:spacing w:val="-2"/>
                          <w:sz w:val="18"/>
                        </w:rPr>
                        <w:t>noteList.addAll</w:t>
                      </w:r>
                      <w:proofErr w:type="spellEnd"/>
                      <w:r>
                        <w:rPr>
                          <w:rFonts w:ascii="Courier New"/>
                          <w:spacing w:val="-2"/>
                          <w:sz w:val="18"/>
                        </w:rPr>
                        <w:t xml:space="preserve">(notes) </w:t>
                      </w:r>
                      <w:proofErr w:type="spellStart"/>
                      <w:r>
                        <w:rPr>
                          <w:rFonts w:ascii="Courier New"/>
                          <w:spacing w:val="-2"/>
                          <w:sz w:val="18"/>
                        </w:rPr>
                        <w:t>notifyDataSetChanged</w:t>
                      </w:r>
                      <w:proofErr w:type="spellEnd"/>
                      <w:r>
                        <w:rPr>
                          <w:rFonts w:ascii="Courier New"/>
                          <w:spacing w:val="-2"/>
                          <w:sz w:val="18"/>
                        </w:rPr>
                        <w:t>()</w:t>
                      </w:r>
                    </w:p>
                    <w:p w14:paraId="7805AAB3" w14:textId="77777777" w:rsidR="003D76C2" w:rsidRDefault="00000000">
                      <w:pPr>
                        <w:spacing w:before="3"/>
                        <w:ind w:left="885"/>
                        <w:rPr>
                          <w:rFonts w:ascii="Courier New"/>
                          <w:sz w:val="18"/>
                        </w:rPr>
                      </w:pPr>
                      <w:r>
                        <w:rPr>
                          <w:rFonts w:ascii="Courier New"/>
                          <w:sz w:val="18"/>
                        </w:rPr>
                        <w:t>}</w:t>
                      </w:r>
                    </w:p>
                    <w:p w14:paraId="0C7282A7" w14:textId="77777777" w:rsidR="003D76C2" w:rsidRDefault="003D76C2">
                      <w:pPr>
                        <w:pStyle w:val="BodyText"/>
                        <w:rPr>
                          <w:rFonts w:ascii="Courier New"/>
                        </w:rPr>
                      </w:pPr>
                    </w:p>
                    <w:p w14:paraId="200AEA41" w14:textId="77777777" w:rsidR="003D76C2" w:rsidRDefault="00000000">
                      <w:pPr>
                        <w:spacing w:before="129" w:line="328" w:lineRule="auto"/>
                        <w:ind w:left="1317" w:hanging="432"/>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NoteViewHolder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5DC9922F" w14:textId="77777777" w:rsidR="003D76C2" w:rsidRDefault="003D76C2">
                      <w:pPr>
                        <w:pStyle w:val="BodyText"/>
                        <w:spacing w:before="10"/>
                        <w:rPr>
                          <w:rFonts w:ascii="Courier New"/>
                          <w:sz w:val="24"/>
                        </w:rPr>
                      </w:pPr>
                    </w:p>
                    <w:p w14:paraId="18F9F55C" w14:textId="77777777" w:rsidR="003D76C2" w:rsidRDefault="00000000">
                      <w:pPr>
                        <w:ind w:left="466" w:right="1069"/>
                        <w:jc w:val="center"/>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noteTextView</w:t>
                      </w:r>
                      <w:proofErr w:type="spellEnd"/>
                      <w:r>
                        <w:rPr>
                          <w:rFonts w:ascii="Courier New"/>
                          <w:sz w:val="18"/>
                        </w:rPr>
                        <w:t>:</w:t>
                      </w:r>
                      <w:r>
                        <w:rPr>
                          <w:rFonts w:ascii="Courier New"/>
                          <w:spacing w:val="-8"/>
                          <w:sz w:val="18"/>
                        </w:rPr>
                        <w:t xml:space="preserve"> </w:t>
                      </w:r>
                      <w:proofErr w:type="spellStart"/>
                      <w:r>
                        <w:rPr>
                          <w:rFonts w:ascii="Courier New"/>
                          <w:sz w:val="18"/>
                        </w:rPr>
                        <w:t>TextView</w:t>
                      </w:r>
                      <w:proofErr w:type="spellEnd"/>
                      <w:r>
                        <w:rPr>
                          <w:rFonts w:ascii="Courier New"/>
                          <w:spacing w:val="-7"/>
                          <w:sz w:val="18"/>
                        </w:rPr>
                        <w:t xml:space="preserve"> </w:t>
                      </w:r>
                      <w:r>
                        <w:rPr>
                          <w:rFonts w:ascii="Courier New"/>
                          <w:spacing w:val="-10"/>
                          <w:sz w:val="18"/>
                        </w:rPr>
                        <w:t>=</w:t>
                      </w:r>
                    </w:p>
                    <w:p w14:paraId="48468D8F" w14:textId="77777777" w:rsidR="003D76C2" w:rsidRDefault="00000000">
                      <w:pPr>
                        <w:spacing w:before="76" w:line="202" w:lineRule="exact"/>
                        <w:ind w:left="466" w:right="315"/>
                        <w:jc w:val="center"/>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55B17732" w14:textId="77777777" w:rsidR="003D76C2" w:rsidRDefault="00000000">
                      <w:pPr>
                        <w:spacing w:line="202" w:lineRule="exact"/>
                        <w:ind w:left="466" w:right="315"/>
                        <w:jc w:val="center"/>
                        <w:rPr>
                          <w:rFonts w:ascii="Courier New"/>
                          <w:sz w:val="18"/>
                        </w:rPr>
                      </w:pPr>
                      <w:r>
                        <w:rPr>
                          <w:rFonts w:ascii="Courier New"/>
                          <w:spacing w:val="-2"/>
                          <w:sz w:val="18"/>
                        </w:rPr>
                        <w:t>(</w:t>
                      </w:r>
                      <w:proofErr w:type="spellStart"/>
                      <w:r>
                        <w:rPr>
                          <w:rFonts w:ascii="Courier New"/>
                          <w:spacing w:val="-2"/>
                          <w:sz w:val="18"/>
                        </w:rPr>
                        <w:t>R.id.view_note_list_text_view</w:t>
                      </w:r>
                      <w:proofErr w:type="spellEnd"/>
                      <w:r>
                        <w:rPr>
                          <w:rFonts w:ascii="Courier New"/>
                          <w:spacing w:val="-2"/>
                          <w:sz w:val="18"/>
                        </w:rPr>
                        <w:t>)</w:t>
                      </w:r>
                    </w:p>
                    <w:p w14:paraId="1436A79D" w14:textId="77777777" w:rsidR="003D76C2" w:rsidRDefault="003D76C2">
                      <w:pPr>
                        <w:pStyle w:val="BodyText"/>
                        <w:spacing w:before="1"/>
                        <w:rPr>
                          <w:rFonts w:ascii="Courier New"/>
                          <w:sz w:val="26"/>
                        </w:rPr>
                      </w:pPr>
                    </w:p>
                    <w:p w14:paraId="0FC8DB79" w14:textId="77777777" w:rsidR="003D76C2" w:rsidRDefault="00000000">
                      <w:pPr>
                        <w:spacing w:line="328" w:lineRule="auto"/>
                        <w:ind w:left="2181" w:right="2128" w:hanging="432"/>
                        <w:rPr>
                          <w:rFonts w:ascii="Courier New"/>
                          <w:sz w:val="18"/>
                        </w:rPr>
                      </w:pPr>
                      <w:r>
                        <w:rPr>
                          <w:rFonts w:ascii="Courier New"/>
                          <w:sz w:val="18"/>
                        </w:rPr>
                        <w:t xml:space="preserve">fun bind(note: Note) { </w:t>
                      </w:r>
                      <w:proofErr w:type="spellStart"/>
                      <w:r>
                        <w:rPr>
                          <w:rFonts w:ascii="Courier New"/>
                          <w:sz w:val="18"/>
                        </w:rPr>
                        <w:t>noteTextView.text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note.text</w:t>
                      </w:r>
                      <w:proofErr w:type="spellEnd"/>
                    </w:p>
                    <w:p w14:paraId="27987598" w14:textId="77777777" w:rsidR="003D76C2" w:rsidRDefault="00000000">
                      <w:pPr>
                        <w:spacing w:before="2"/>
                        <w:ind w:left="1317"/>
                        <w:rPr>
                          <w:rFonts w:ascii="Courier New"/>
                          <w:sz w:val="18"/>
                        </w:rPr>
                      </w:pPr>
                      <w:r>
                        <w:rPr>
                          <w:rFonts w:ascii="Courier New"/>
                          <w:sz w:val="18"/>
                        </w:rPr>
                        <w:t>}</w:t>
                      </w:r>
                    </w:p>
                    <w:p w14:paraId="1EE40A62" w14:textId="77777777" w:rsidR="003D76C2" w:rsidRDefault="00000000">
                      <w:pPr>
                        <w:spacing w:before="76"/>
                        <w:ind w:left="885"/>
                        <w:rPr>
                          <w:rFonts w:ascii="Courier New"/>
                          <w:sz w:val="18"/>
                        </w:rPr>
                      </w:pPr>
                      <w:r>
                        <w:rPr>
                          <w:rFonts w:ascii="Courier New"/>
                          <w:sz w:val="18"/>
                        </w:rPr>
                        <w:t>}</w:t>
                      </w:r>
                    </w:p>
                    <w:p w14:paraId="2D6F13FD" w14:textId="77777777" w:rsidR="003D76C2" w:rsidRDefault="00000000">
                      <w:pPr>
                        <w:spacing w:before="76"/>
                        <w:ind w:left="453"/>
                        <w:rPr>
                          <w:rFonts w:ascii="Courier New"/>
                          <w:sz w:val="18"/>
                        </w:rPr>
                      </w:pPr>
                      <w:r>
                        <w:rPr>
                          <w:rFonts w:ascii="Courier New"/>
                          <w:sz w:val="18"/>
                        </w:rPr>
                        <w:t>}</w:t>
                      </w:r>
                    </w:p>
                  </w:txbxContent>
                </v:textbox>
                <w10:wrap type="topAndBottom" anchorx="page"/>
              </v:shape>
            </w:pict>
          </mc:Fallback>
        </mc:AlternateContent>
      </w:r>
    </w:p>
    <w:p w14:paraId="6C9E13C9" w14:textId="77777777" w:rsidR="003D76C2" w:rsidRDefault="003D76C2">
      <w:pPr>
        <w:rPr>
          <w:sz w:val="10"/>
        </w:rPr>
        <w:sectPr w:rsidR="003D76C2">
          <w:pgSz w:w="10800" w:h="13320"/>
          <w:pgMar w:top="1120" w:right="920" w:bottom="280" w:left="940" w:header="695" w:footer="0" w:gutter="0"/>
          <w:cols w:space="720"/>
        </w:sectPr>
      </w:pPr>
    </w:p>
    <w:p w14:paraId="0769F5F7" w14:textId="77777777" w:rsidR="003D76C2" w:rsidRDefault="003D76C2">
      <w:pPr>
        <w:pStyle w:val="BodyText"/>
        <w:spacing w:before="12"/>
        <w:rPr>
          <w:sz w:val="7"/>
        </w:rPr>
      </w:pPr>
    </w:p>
    <w:p w14:paraId="070DC699" w14:textId="77777777" w:rsidR="003D76C2" w:rsidRDefault="00000000">
      <w:pPr>
        <w:pStyle w:val="ListParagraph"/>
        <w:numPr>
          <w:ilvl w:val="1"/>
          <w:numId w:val="8"/>
        </w:numPr>
        <w:tabs>
          <w:tab w:val="left" w:pos="1274"/>
        </w:tabs>
        <w:spacing w:before="101"/>
        <w:ind w:right="286"/>
        <w:jc w:val="left"/>
        <w:rPr>
          <w:sz w:val="20"/>
        </w:rPr>
      </w:pPr>
      <w:r>
        <w:rPr>
          <w:sz w:val="20"/>
        </w:rPr>
        <w:t>We'll</w:t>
      </w:r>
      <w:r>
        <w:rPr>
          <w:spacing w:val="-4"/>
          <w:sz w:val="20"/>
        </w:rPr>
        <w:t xml:space="preserve"> </w:t>
      </w:r>
      <w:r>
        <w:rPr>
          <w:sz w:val="20"/>
        </w:rPr>
        <w:t>also</w:t>
      </w:r>
      <w:r>
        <w:rPr>
          <w:spacing w:val="-4"/>
          <w:sz w:val="20"/>
        </w:rPr>
        <w:t xml:space="preserve"> </w:t>
      </w:r>
      <w:r>
        <w:rPr>
          <w:sz w:val="20"/>
        </w:rPr>
        <w:t>add</w:t>
      </w:r>
      <w:r>
        <w:rPr>
          <w:spacing w:val="-4"/>
          <w:sz w:val="20"/>
        </w:rPr>
        <w:t xml:space="preserve"> </w:t>
      </w:r>
      <w:r>
        <w:rPr>
          <w:sz w:val="20"/>
        </w:rPr>
        <w:t>an</w:t>
      </w:r>
      <w:r>
        <w:rPr>
          <w:spacing w:val="-4"/>
          <w:sz w:val="20"/>
        </w:rPr>
        <w:t xml:space="preserve"> </w:t>
      </w:r>
      <w:r>
        <w:rPr>
          <w:sz w:val="20"/>
        </w:rPr>
        <w:t>associated</w:t>
      </w:r>
      <w:r>
        <w:rPr>
          <w:spacing w:val="-4"/>
          <w:sz w:val="20"/>
        </w:rPr>
        <w:t xml:space="preserve"> </w:t>
      </w:r>
      <w:r>
        <w:rPr>
          <w:sz w:val="20"/>
        </w:rPr>
        <w:t>layout</w:t>
      </w:r>
      <w:r>
        <w:rPr>
          <w:spacing w:val="-4"/>
          <w:sz w:val="20"/>
        </w:rPr>
        <w:t xml:space="preserve"> </w:t>
      </w:r>
      <w:r>
        <w:rPr>
          <w:sz w:val="20"/>
        </w:rPr>
        <w:t>file</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rows</w:t>
      </w:r>
      <w:r>
        <w:rPr>
          <w:spacing w:val="-4"/>
          <w:sz w:val="20"/>
        </w:rPr>
        <w:t xml:space="preserve"> </w:t>
      </w:r>
      <w:r>
        <w:rPr>
          <w:sz w:val="20"/>
        </w:rPr>
        <w:t>called</w:t>
      </w:r>
      <w:r>
        <w:rPr>
          <w:spacing w:val="-4"/>
          <w:sz w:val="20"/>
        </w:rPr>
        <w:t xml:space="preserve"> </w:t>
      </w:r>
      <w:proofErr w:type="spellStart"/>
      <w:r>
        <w:rPr>
          <w:rFonts w:ascii="Courier New"/>
          <w:b/>
        </w:rPr>
        <w:t>view_note_item</w:t>
      </w:r>
      <w:proofErr w:type="spellEnd"/>
      <w:r>
        <w:rPr>
          <w:rFonts w:ascii="Courier New"/>
          <w:b/>
        </w:rPr>
        <w:t xml:space="preserve">. </w:t>
      </w:r>
      <w:r>
        <w:rPr>
          <w:rFonts w:ascii="Courier New"/>
          <w:b/>
          <w:spacing w:val="-4"/>
        </w:rPr>
        <w:t>xml</w:t>
      </w:r>
      <w:r>
        <w:rPr>
          <w:spacing w:val="-4"/>
          <w:sz w:val="20"/>
        </w:rPr>
        <w:t>:</w:t>
      </w:r>
    </w:p>
    <w:p w14:paraId="36888219" w14:textId="77777777" w:rsidR="003D76C2" w:rsidRDefault="00D51F7C">
      <w:pPr>
        <w:pStyle w:val="BodyText"/>
        <w:spacing w:before="10"/>
        <w:rPr>
          <w:sz w:val="8"/>
        </w:rPr>
      </w:pPr>
      <w:r>
        <w:rPr>
          <w:noProof/>
        </w:rPr>
        <mc:AlternateContent>
          <mc:Choice Requires="wpg">
            <w:drawing>
              <wp:anchor distT="0" distB="0" distL="0" distR="0" simplePos="0" relativeHeight="487708672" behindDoc="1" locked="0" layoutInCell="1" allowOverlap="1" wp14:anchorId="347CCB46" wp14:editId="328F0E67">
                <wp:simplePos x="0" y="0"/>
                <wp:positionH relativeFrom="page">
                  <wp:posOffset>1120140</wp:posOffset>
                </wp:positionH>
                <wp:positionV relativeFrom="paragraph">
                  <wp:posOffset>91440</wp:posOffset>
                </wp:positionV>
                <wp:extent cx="5074920" cy="1019175"/>
                <wp:effectExtent l="0" t="0" r="5080" b="0"/>
                <wp:wrapTopAndBottom/>
                <wp:docPr id="696" name="docshapegroup8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764" y="144"/>
                          <a:chExt cx="7992" cy="1605"/>
                        </a:xfrm>
                      </wpg:grpSpPr>
                      <wps:wsp>
                        <wps:cNvPr id="697" name="docshape857"/>
                        <wps:cNvSpPr>
                          <a:spLocks/>
                        </wps:cNvSpPr>
                        <wps:spPr bwMode="auto">
                          <a:xfrm>
                            <a:off x="176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8" name="docshape858"/>
                        <wps:cNvSpPr>
                          <a:spLocks/>
                        </wps:cNvSpPr>
                        <wps:spPr bwMode="auto">
                          <a:xfrm>
                            <a:off x="1764" y="143"/>
                            <a:ext cx="7992" cy="1605"/>
                          </a:xfrm>
                          <a:custGeom>
                            <a:avLst/>
                            <a:gdLst>
                              <a:gd name="T0" fmla="+- 0 9756 1764"/>
                              <a:gd name="T1" fmla="*/ T0 w 7992"/>
                              <a:gd name="T2" fmla="+- 0 1728 144"/>
                              <a:gd name="T3" fmla="*/ 1728 h 1605"/>
                              <a:gd name="T4" fmla="+- 0 1764 1764"/>
                              <a:gd name="T5" fmla="*/ T4 w 7992"/>
                              <a:gd name="T6" fmla="+- 0 1728 144"/>
                              <a:gd name="T7" fmla="*/ 1728 h 1605"/>
                              <a:gd name="T8" fmla="+- 0 1764 1764"/>
                              <a:gd name="T9" fmla="*/ T8 w 7992"/>
                              <a:gd name="T10" fmla="+- 0 1748 144"/>
                              <a:gd name="T11" fmla="*/ 1748 h 1605"/>
                              <a:gd name="T12" fmla="+- 0 9756 1764"/>
                              <a:gd name="T13" fmla="*/ T12 w 7992"/>
                              <a:gd name="T14" fmla="+- 0 1748 144"/>
                              <a:gd name="T15" fmla="*/ 1748 h 1605"/>
                              <a:gd name="T16" fmla="+- 0 9756 1764"/>
                              <a:gd name="T17" fmla="*/ T16 w 7992"/>
                              <a:gd name="T18" fmla="+- 0 1728 144"/>
                              <a:gd name="T19" fmla="*/ 1728 h 1605"/>
                              <a:gd name="T20" fmla="+- 0 9756 1764"/>
                              <a:gd name="T21" fmla="*/ T20 w 7992"/>
                              <a:gd name="T22" fmla="+- 0 144 144"/>
                              <a:gd name="T23" fmla="*/ 144 h 1605"/>
                              <a:gd name="T24" fmla="+- 0 1764 1764"/>
                              <a:gd name="T25" fmla="*/ T24 w 7992"/>
                              <a:gd name="T26" fmla="+- 0 144 144"/>
                              <a:gd name="T27" fmla="*/ 144 h 1605"/>
                              <a:gd name="T28" fmla="+- 0 1764 1764"/>
                              <a:gd name="T29" fmla="*/ T28 w 7992"/>
                              <a:gd name="T30" fmla="+- 0 164 144"/>
                              <a:gd name="T31" fmla="*/ 164 h 1605"/>
                              <a:gd name="T32" fmla="+- 0 9756 1764"/>
                              <a:gd name="T33" fmla="*/ T32 w 7992"/>
                              <a:gd name="T34" fmla="+- 0 164 144"/>
                              <a:gd name="T35" fmla="*/ 164 h 1605"/>
                              <a:gd name="T36" fmla="+- 0 9756 176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9" name="docshape859"/>
                        <wps:cNvSpPr txBox="1">
                          <a:spLocks/>
                        </wps:cNvSpPr>
                        <wps:spPr bwMode="auto">
                          <a:xfrm>
                            <a:off x="176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79DD1" w14:textId="77777777" w:rsidR="003D76C2" w:rsidRDefault="00000000">
                              <w:pPr>
                                <w:spacing w:before="43" w:line="235" w:lineRule="auto"/>
                                <w:ind w:left="669" w:hanging="216"/>
                                <w:rPr>
                                  <w:rFonts w:ascii="Courier New"/>
                                  <w:sz w:val="18"/>
                                </w:rPr>
                              </w:pPr>
                              <w:r>
                                <w:rPr>
                                  <w:rFonts w:ascii="Courier New"/>
                                  <w:sz w:val="18"/>
                                </w:rPr>
                                <w:t>&lt;?xml version="1.0" encoding="utf-8"?&gt; &lt;</w:t>
                              </w:r>
                              <w:proofErr w:type="spellStart"/>
                              <w:r>
                                <w:rPr>
                                  <w:rFonts w:ascii="Courier New"/>
                                  <w:sz w:val="18"/>
                                </w:rPr>
                                <w:t>TextView</w:t>
                              </w:r>
                              <w:proofErr w:type="spellEnd"/>
                              <w:r>
                                <w:rPr>
                                  <w:rFonts w:ascii="Courier New"/>
                                  <w:sz w:val="18"/>
                                </w:rPr>
                                <w:t xml:space="preserve"> </w:t>
                              </w:r>
                              <w:hyperlink r:id="rId113">
                                <w:r>
                                  <w:rPr>
                                    <w:rFonts w:ascii="Courier New"/>
                                    <w:spacing w:val="-2"/>
                                    <w:sz w:val="18"/>
                                  </w:rPr>
                                  <w:t>xmlns:android="http://schemas.android.com/apk/res/android"</w:t>
                                </w:r>
                              </w:hyperlink>
                            </w:p>
                            <w:p w14:paraId="251E4D58" w14:textId="77777777" w:rsidR="003D76C2" w:rsidRDefault="00000000">
                              <w:pPr>
                                <w:spacing w:before="12" w:line="328" w:lineRule="auto"/>
                                <w:ind w:left="885" w:right="127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view_note_list_text_view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android:padding</w:t>
                              </w:r>
                              <w:proofErr w:type="spellEnd"/>
                              <w:r>
                                <w:rPr>
                                  <w:rFonts w:ascii="Courier New"/>
                                  <w:sz w:val="18"/>
                                </w:rPr>
                                <w:t>="10dp" /&gt;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7CCB46" id="docshapegroup856" o:spid="_x0000_s1749" style="position:absolute;margin-left:88.2pt;margin-top:7.2pt;width:399.6pt;height:80.25pt;z-index:-15607808;mso-wrap-distance-left:0;mso-wrap-distance-right:0;mso-position-horizontal-relative:page;mso-position-vertical-relative:text" coordorigin="176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">
                <v:rect id="docshape857" o:spid="_x0000_s1750" style="position:absolute;left:176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" fillcolor="#f6f6f6" stroked="f">
                  <v:path arrowok="t"/>
                </v:rect>
                <v:shape id="docshape858" o:spid="_x0000_s1751" style="position:absolute;left:176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" path="m7992,1584l,1584r,20l7992,1604r,-20xm7992,l,,,20r7992,l7992,xe" fillcolor="#dadada" stroked="f">
                  <v:path arrowok="t" o:connecttype="custom" o:connectlocs="7992,1728;0,1728;0,1748;7992,1748;7992,1728;7992,144;0,144;0,164;7992,164;7992,144" o:connectangles="0,0,0,0,0,0,0,0,0,0"/>
                </v:shape>
                <v:shape id="docshape859" o:spid="_x0000_s1752" type="#_x0000_t202" style="position:absolute;left:176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" filled="f" stroked="f">
                  <v:path arrowok="t"/>
                  <v:textbox inset="0,0,0,0">
                    <w:txbxContent>
                      <w:p w14:paraId="5F679DD1" w14:textId="77777777" w:rsidR="003D76C2" w:rsidRDefault="00000000">
                        <w:pPr>
                          <w:spacing w:before="43" w:line="235" w:lineRule="auto"/>
                          <w:ind w:left="669" w:hanging="216"/>
                          <w:rPr>
                            <w:rFonts w:ascii="Courier New"/>
                            <w:sz w:val="18"/>
                          </w:rPr>
                        </w:pPr>
                        <w:r>
                          <w:rPr>
                            <w:rFonts w:ascii="Courier New"/>
                            <w:sz w:val="18"/>
                          </w:rPr>
                          <w:t>&lt;?xml version="1.0" encoding="utf-8"?&gt; &lt;</w:t>
                        </w:r>
                        <w:proofErr w:type="spellStart"/>
                        <w:r>
                          <w:rPr>
                            <w:rFonts w:ascii="Courier New"/>
                            <w:sz w:val="18"/>
                          </w:rPr>
                          <w:t>TextView</w:t>
                        </w:r>
                        <w:proofErr w:type="spellEnd"/>
                        <w:r>
                          <w:rPr>
                            <w:rFonts w:ascii="Courier New"/>
                            <w:sz w:val="18"/>
                          </w:rPr>
                          <w:t xml:space="preserve"> </w:t>
                        </w:r>
                        <w:hyperlink r:id="rId114">
                          <w:r>
                            <w:rPr>
                              <w:rFonts w:ascii="Courier New"/>
                              <w:spacing w:val="-2"/>
                              <w:sz w:val="18"/>
                            </w:rPr>
                            <w:t>xmlns:android="http://schemas.android.com/apk/res/android"</w:t>
                          </w:r>
                        </w:hyperlink>
                      </w:p>
                      <w:p w14:paraId="251E4D58" w14:textId="77777777" w:rsidR="003D76C2" w:rsidRDefault="00000000">
                        <w:pPr>
                          <w:spacing w:before="12" w:line="328" w:lineRule="auto"/>
                          <w:ind w:left="885" w:right="1274"/>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view_note_list_text_view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android:padding</w:t>
                        </w:r>
                        <w:proofErr w:type="spellEnd"/>
                        <w:r>
                          <w:rPr>
                            <w:rFonts w:ascii="Courier New"/>
                            <w:sz w:val="18"/>
                          </w:rPr>
                          <w:t>="10dp" /&gt;</w:t>
                        </w:r>
                      </w:p>
                    </w:txbxContent>
                  </v:textbox>
                </v:shape>
                <w10:wrap type="topAndBottom" anchorx="page"/>
              </v:group>
            </w:pict>
          </mc:Fallback>
        </mc:AlternateContent>
      </w:r>
    </w:p>
    <w:p w14:paraId="2DF3BA7F" w14:textId="77777777" w:rsidR="003D76C2" w:rsidRDefault="00000000">
      <w:pPr>
        <w:pStyle w:val="ListParagraph"/>
        <w:numPr>
          <w:ilvl w:val="1"/>
          <w:numId w:val="8"/>
        </w:numPr>
        <w:tabs>
          <w:tab w:val="left" w:pos="1274"/>
        </w:tabs>
        <w:jc w:val="left"/>
        <w:rPr>
          <w:sz w:val="20"/>
        </w:rPr>
      </w:pPr>
      <w:r>
        <w:rPr>
          <w:sz w:val="20"/>
        </w:rPr>
        <w:t>Now, let's write</w:t>
      </w:r>
      <w:r>
        <w:rPr>
          <w:spacing w:val="-1"/>
          <w:sz w:val="20"/>
        </w:rPr>
        <w:t xml:space="preserve"> </w:t>
      </w:r>
      <w:proofErr w:type="spellStart"/>
      <w:r>
        <w:rPr>
          <w:rFonts w:ascii="Courier New"/>
          <w:b/>
          <w:spacing w:val="-2"/>
        </w:rPr>
        <w:t>NoteListFragment</w:t>
      </w:r>
      <w:proofErr w:type="spellEnd"/>
      <w:r>
        <w:rPr>
          <w:spacing w:val="-2"/>
          <w:sz w:val="20"/>
        </w:rPr>
        <w:t>:</w:t>
      </w:r>
    </w:p>
    <w:p w14:paraId="7A466390" w14:textId="77777777" w:rsidR="003D76C2" w:rsidRDefault="00D51F7C">
      <w:pPr>
        <w:pStyle w:val="BodyText"/>
        <w:spacing w:before="11"/>
        <w:rPr>
          <w:sz w:val="8"/>
        </w:rPr>
      </w:pPr>
      <w:r>
        <w:rPr>
          <w:noProof/>
        </w:rPr>
        <mc:AlternateContent>
          <mc:Choice Requires="wpg">
            <w:drawing>
              <wp:anchor distT="0" distB="0" distL="0" distR="0" simplePos="0" relativeHeight="487709184" behindDoc="1" locked="0" layoutInCell="1" allowOverlap="1" wp14:anchorId="35285452" wp14:editId="67378B87">
                <wp:simplePos x="0" y="0"/>
                <wp:positionH relativeFrom="page">
                  <wp:posOffset>1120140</wp:posOffset>
                </wp:positionH>
                <wp:positionV relativeFrom="paragraph">
                  <wp:posOffset>91440</wp:posOffset>
                </wp:positionV>
                <wp:extent cx="5074920" cy="5375275"/>
                <wp:effectExtent l="0" t="0" r="5080" b="0"/>
                <wp:wrapTopAndBottom/>
                <wp:docPr id="692" name="docshapegroup8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375275"/>
                          <a:chOff x="1764" y="144"/>
                          <a:chExt cx="7992" cy="8465"/>
                        </a:xfrm>
                      </wpg:grpSpPr>
                      <wps:wsp>
                        <wps:cNvPr id="693" name="docshape861"/>
                        <wps:cNvSpPr>
                          <a:spLocks/>
                        </wps:cNvSpPr>
                        <wps:spPr bwMode="auto">
                          <a:xfrm>
                            <a:off x="1764" y="153"/>
                            <a:ext cx="7992" cy="8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4" name="docshape862"/>
                        <wps:cNvSpPr>
                          <a:spLocks/>
                        </wps:cNvSpPr>
                        <wps:spPr bwMode="auto">
                          <a:xfrm>
                            <a:off x="1764" y="143"/>
                            <a:ext cx="7992" cy="8465"/>
                          </a:xfrm>
                          <a:custGeom>
                            <a:avLst/>
                            <a:gdLst>
                              <a:gd name="T0" fmla="+- 0 9756 1764"/>
                              <a:gd name="T1" fmla="*/ T0 w 7992"/>
                              <a:gd name="T2" fmla="+- 0 8588 144"/>
                              <a:gd name="T3" fmla="*/ 8588 h 8465"/>
                              <a:gd name="T4" fmla="+- 0 1764 1764"/>
                              <a:gd name="T5" fmla="*/ T4 w 7992"/>
                              <a:gd name="T6" fmla="+- 0 8588 144"/>
                              <a:gd name="T7" fmla="*/ 8588 h 8465"/>
                              <a:gd name="T8" fmla="+- 0 1764 1764"/>
                              <a:gd name="T9" fmla="*/ T8 w 7992"/>
                              <a:gd name="T10" fmla="+- 0 8608 144"/>
                              <a:gd name="T11" fmla="*/ 8608 h 8465"/>
                              <a:gd name="T12" fmla="+- 0 9756 1764"/>
                              <a:gd name="T13" fmla="*/ T12 w 7992"/>
                              <a:gd name="T14" fmla="+- 0 8608 144"/>
                              <a:gd name="T15" fmla="*/ 8608 h 8465"/>
                              <a:gd name="T16" fmla="+- 0 9756 1764"/>
                              <a:gd name="T17" fmla="*/ T16 w 7992"/>
                              <a:gd name="T18" fmla="+- 0 8588 144"/>
                              <a:gd name="T19" fmla="*/ 8588 h 8465"/>
                              <a:gd name="T20" fmla="+- 0 9756 1764"/>
                              <a:gd name="T21" fmla="*/ T20 w 7992"/>
                              <a:gd name="T22" fmla="+- 0 144 144"/>
                              <a:gd name="T23" fmla="*/ 144 h 8465"/>
                              <a:gd name="T24" fmla="+- 0 1764 1764"/>
                              <a:gd name="T25" fmla="*/ T24 w 7992"/>
                              <a:gd name="T26" fmla="+- 0 144 144"/>
                              <a:gd name="T27" fmla="*/ 144 h 8465"/>
                              <a:gd name="T28" fmla="+- 0 1764 1764"/>
                              <a:gd name="T29" fmla="*/ T28 w 7992"/>
                              <a:gd name="T30" fmla="+- 0 164 144"/>
                              <a:gd name="T31" fmla="*/ 164 h 8465"/>
                              <a:gd name="T32" fmla="+- 0 9756 1764"/>
                              <a:gd name="T33" fmla="*/ T32 w 7992"/>
                              <a:gd name="T34" fmla="+- 0 164 144"/>
                              <a:gd name="T35" fmla="*/ 164 h 8465"/>
                              <a:gd name="T36" fmla="+- 0 9756 1764"/>
                              <a:gd name="T37" fmla="*/ T36 w 7992"/>
                              <a:gd name="T38" fmla="+- 0 144 144"/>
                              <a:gd name="T39" fmla="*/ 144 h 8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465">
                                <a:moveTo>
                                  <a:pt x="7992" y="8444"/>
                                </a:moveTo>
                                <a:lnTo>
                                  <a:pt x="0" y="8444"/>
                                </a:lnTo>
                                <a:lnTo>
                                  <a:pt x="0" y="8464"/>
                                </a:lnTo>
                                <a:lnTo>
                                  <a:pt x="7992" y="8464"/>
                                </a:lnTo>
                                <a:lnTo>
                                  <a:pt x="7992" y="8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5" name="docshape863"/>
                        <wps:cNvSpPr txBox="1">
                          <a:spLocks/>
                        </wps:cNvSpPr>
                        <wps:spPr bwMode="auto">
                          <a:xfrm>
                            <a:off x="1764" y="163"/>
                            <a:ext cx="7992" cy="8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45AE7"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NoteListFragment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105025F0" w14:textId="77777777" w:rsidR="003D76C2" w:rsidRDefault="003D76C2">
                              <w:pPr>
                                <w:rPr>
                                  <w:rFonts w:ascii="Courier New"/>
                                  <w:sz w:val="20"/>
                                </w:rPr>
                              </w:pPr>
                            </w:p>
                            <w:p w14:paraId="6DCC2FBE" w14:textId="77777777" w:rsidR="003D76C2" w:rsidRDefault="00000000">
                              <w:pPr>
                                <w:spacing w:before="130" w:line="328" w:lineRule="auto"/>
                                <w:ind w:left="1317" w:right="3699" w:hanging="432"/>
                                <w:rPr>
                                  <w:rFonts w:ascii="Courier New"/>
                                  <w:sz w:val="18"/>
                                </w:rPr>
                              </w:pPr>
                              <w:r>
                                <w:rPr>
                                  <w:rFonts w:ascii="Courier New"/>
                                  <w:sz w:val="18"/>
                                </w:rPr>
                                <w:t xml:space="preserve">override fun </w:t>
                              </w:r>
                              <w:proofErr w:type="spellStart"/>
                              <w:r>
                                <w:rPr>
                                  <w:rFonts w:ascii="Courier New"/>
                                  <w:sz w:val="18"/>
                                </w:rPr>
                                <w:t>onCreateView</w:t>
                              </w:r>
                              <w:proofErr w:type="spellEnd"/>
                              <w:r>
                                <w:rPr>
                                  <w:rFonts w:ascii="Courier New"/>
                                  <w:sz w:val="18"/>
                                </w:rPr>
                                <w:t xml:space="preserve">( </w:t>
                              </w:r>
                              <w:r>
                                <w:rPr>
                                  <w:rFonts w:ascii="Courier New"/>
                                  <w:spacing w:val="-2"/>
                                  <w:sz w:val="18"/>
                                </w:rPr>
                                <w:t>inflater:</w:t>
                              </w:r>
                              <w:r>
                                <w:rPr>
                                  <w:rFonts w:ascii="Courier New"/>
                                  <w:spacing w:val="-27"/>
                                  <w:sz w:val="18"/>
                                </w:rPr>
                                <w:t xml:space="preserve"> </w:t>
                              </w:r>
                              <w:proofErr w:type="spellStart"/>
                              <w:r>
                                <w:rPr>
                                  <w:rFonts w:ascii="Courier New"/>
                                  <w:spacing w:val="-2"/>
                                  <w:sz w:val="18"/>
                                </w:rPr>
                                <w:t>LayoutInflater</w:t>
                              </w:r>
                              <w:proofErr w:type="spellEnd"/>
                              <w:r>
                                <w:rPr>
                                  <w:rFonts w:ascii="Courier New"/>
                                  <w:spacing w:val="-2"/>
                                  <w:sz w:val="18"/>
                                </w:rPr>
                                <w:t xml:space="preserve">, </w:t>
                              </w:r>
                              <w:r>
                                <w:rPr>
                                  <w:rFonts w:ascii="Courier New"/>
                                  <w:sz w:val="18"/>
                                </w:rPr>
                                <w:t xml:space="preserve">container: </w:t>
                              </w:r>
                              <w:proofErr w:type="spellStart"/>
                              <w:r>
                                <w:rPr>
                                  <w:rFonts w:ascii="Courier New"/>
                                  <w:sz w:val="18"/>
                                </w:rPr>
                                <w:t>ViewGroup</w:t>
                              </w:r>
                              <w:proofErr w:type="spellEnd"/>
                              <w:r>
                                <w:rPr>
                                  <w:rFonts w:ascii="Courier New"/>
                                  <w:sz w:val="18"/>
                                </w:rPr>
                                <w:t xml:space="preserve">?, </w:t>
                              </w:r>
                              <w:proofErr w:type="spellStart"/>
                              <w:r>
                                <w:rPr>
                                  <w:rFonts w:ascii="Courier New"/>
                                  <w:sz w:val="18"/>
                                </w:rPr>
                                <w:t>savedInstanceState</w:t>
                              </w:r>
                              <w:proofErr w:type="spellEnd"/>
                              <w:r>
                                <w:rPr>
                                  <w:rFonts w:ascii="Courier New"/>
                                  <w:sz w:val="18"/>
                                </w:rPr>
                                <w:t>:</w:t>
                              </w:r>
                              <w:r>
                                <w:rPr>
                                  <w:rFonts w:ascii="Courier New"/>
                                  <w:spacing w:val="-29"/>
                                  <w:sz w:val="18"/>
                                </w:rPr>
                                <w:t xml:space="preserve"> </w:t>
                              </w:r>
                              <w:r>
                                <w:rPr>
                                  <w:rFonts w:ascii="Courier New"/>
                                  <w:sz w:val="18"/>
                                </w:rPr>
                                <w:t>Bundle?</w:t>
                              </w:r>
                            </w:p>
                            <w:p w14:paraId="4D5077C5"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230FA233" w14:textId="77777777" w:rsidR="003D76C2" w:rsidRDefault="00000000">
                              <w:pPr>
                                <w:spacing w:before="76"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inflater.inflate</w:t>
                              </w:r>
                              <w:proofErr w:type="spellEnd"/>
                              <w:r>
                                <w:rPr>
                                  <w:rFonts w:ascii="Courier New"/>
                                  <w:spacing w:val="-2"/>
                                  <w:sz w:val="18"/>
                                </w:rPr>
                                <w:t>(</w:t>
                              </w:r>
                              <w:proofErr w:type="spellStart"/>
                              <w:r>
                                <w:rPr>
                                  <w:rFonts w:ascii="Courier New"/>
                                  <w:spacing w:val="-2"/>
                                  <w:sz w:val="18"/>
                                </w:rPr>
                                <w:t>R.layout.fragment_note_list</w:t>
                              </w:r>
                              <w:proofErr w:type="spellEnd"/>
                              <w:r>
                                <w:rPr>
                                  <w:rFonts w:ascii="Courier New"/>
                                  <w:spacing w:val="-2"/>
                                  <w:sz w:val="18"/>
                                </w:rPr>
                                <w:t>,</w:t>
                              </w:r>
                            </w:p>
                            <w:p w14:paraId="29CE4C01" w14:textId="77777777" w:rsidR="003D76C2" w:rsidRDefault="00000000">
                              <w:pPr>
                                <w:spacing w:line="202" w:lineRule="exact"/>
                                <w:ind w:left="1533"/>
                                <w:rPr>
                                  <w:rFonts w:ascii="Courier New"/>
                                  <w:sz w:val="18"/>
                                </w:rPr>
                              </w:pPr>
                              <w:r>
                                <w:rPr>
                                  <w:rFonts w:ascii="Courier New"/>
                                  <w:sz w:val="18"/>
                                </w:rPr>
                                <w:t>container,</w:t>
                              </w:r>
                              <w:r>
                                <w:rPr>
                                  <w:rFonts w:ascii="Courier New"/>
                                  <w:spacing w:val="-10"/>
                                  <w:sz w:val="18"/>
                                </w:rPr>
                                <w:t xml:space="preserve"> </w:t>
                              </w:r>
                              <w:r>
                                <w:rPr>
                                  <w:rFonts w:ascii="Courier New"/>
                                  <w:spacing w:val="-2"/>
                                  <w:sz w:val="18"/>
                                </w:rPr>
                                <w:t>false)</w:t>
                              </w:r>
                            </w:p>
                            <w:p w14:paraId="6A469528" w14:textId="77777777" w:rsidR="003D76C2" w:rsidRDefault="00000000">
                              <w:pPr>
                                <w:spacing w:before="16"/>
                                <w:ind w:left="885"/>
                                <w:rPr>
                                  <w:rFonts w:ascii="Courier New"/>
                                  <w:sz w:val="18"/>
                                </w:rPr>
                              </w:pPr>
                              <w:r>
                                <w:rPr>
                                  <w:rFonts w:ascii="Courier New"/>
                                  <w:sz w:val="18"/>
                                </w:rPr>
                                <w:t>}</w:t>
                              </w:r>
                            </w:p>
                            <w:p w14:paraId="30D514B8" w14:textId="77777777" w:rsidR="003D76C2" w:rsidRDefault="003D76C2">
                              <w:pPr>
                                <w:rPr>
                                  <w:rFonts w:ascii="Courier New"/>
                                  <w:sz w:val="20"/>
                                </w:rPr>
                              </w:pPr>
                            </w:p>
                            <w:p w14:paraId="7988B3FA" w14:textId="77777777" w:rsidR="003D76C2" w:rsidRDefault="00000000">
                              <w:pPr>
                                <w:spacing w:before="133" w:line="235" w:lineRule="auto"/>
                                <w:ind w:left="1101" w:right="840"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onViewCreated</w:t>
                              </w:r>
                              <w:proofErr w:type="spellEnd"/>
                              <w:r>
                                <w:rPr>
                                  <w:rFonts w:ascii="Courier New"/>
                                  <w:sz w:val="18"/>
                                </w:rPr>
                                <w:t>(view:</w:t>
                              </w:r>
                              <w:r>
                                <w:rPr>
                                  <w:rFonts w:ascii="Courier New"/>
                                  <w:spacing w:val="-10"/>
                                  <w:sz w:val="18"/>
                                </w:rPr>
                                <w:t xml:space="preserve"> </w:t>
                              </w:r>
                              <w:r>
                                <w:rPr>
                                  <w:rFonts w:ascii="Courier New"/>
                                  <w:sz w:val="18"/>
                                </w:rPr>
                                <w:t>View,</w:t>
                              </w:r>
                              <w:r>
                                <w:rPr>
                                  <w:rFonts w:ascii="Courier New"/>
                                  <w:spacing w:val="-10"/>
                                  <w:sz w:val="18"/>
                                </w:rPr>
                                <w:t xml:space="preserve"> </w:t>
                              </w:r>
                              <w:proofErr w:type="spellStart"/>
                              <w:r>
                                <w:rPr>
                                  <w:rFonts w:ascii="Courier New"/>
                                  <w:sz w:val="18"/>
                                </w:rPr>
                                <w:t>savedInstanceState</w:t>
                              </w:r>
                              <w:proofErr w:type="spellEnd"/>
                              <w:r>
                                <w:rPr>
                                  <w:rFonts w:ascii="Courier New"/>
                                  <w:sz w:val="18"/>
                                </w:rPr>
                                <w:t>: Bundle?) {</w:t>
                              </w:r>
                            </w:p>
                            <w:p w14:paraId="0C6D758F" w14:textId="77777777" w:rsidR="003D76C2" w:rsidRDefault="00000000">
                              <w:pPr>
                                <w:spacing w:before="17"/>
                                <w:ind w:left="1317"/>
                                <w:rPr>
                                  <w:rFonts w:ascii="Courier New"/>
                                  <w:sz w:val="18"/>
                                </w:rPr>
                              </w:pPr>
                              <w:proofErr w:type="spellStart"/>
                              <w:r>
                                <w:rPr>
                                  <w:rFonts w:ascii="Courier New"/>
                                  <w:sz w:val="18"/>
                                </w:rPr>
                                <w:t>super.onViewCreated</w:t>
                              </w:r>
                              <w:proofErr w:type="spellEnd"/>
                              <w:r>
                                <w:rPr>
                                  <w:rFonts w:ascii="Courier New"/>
                                  <w:sz w:val="18"/>
                                </w:rPr>
                                <w:t>(view,</w:t>
                              </w:r>
                              <w:r>
                                <w:rPr>
                                  <w:rFonts w:ascii="Courier New"/>
                                  <w:spacing w:val="-25"/>
                                  <w:sz w:val="18"/>
                                </w:rPr>
                                <w:t xml:space="preserve"> </w:t>
                              </w:r>
                              <w:proofErr w:type="spellStart"/>
                              <w:r>
                                <w:rPr>
                                  <w:rFonts w:ascii="Courier New"/>
                                  <w:spacing w:val="-2"/>
                                  <w:sz w:val="18"/>
                                </w:rPr>
                                <w:t>savedInstanceState</w:t>
                              </w:r>
                              <w:proofErr w:type="spellEnd"/>
                              <w:r>
                                <w:rPr>
                                  <w:rFonts w:ascii="Courier New"/>
                                  <w:spacing w:val="-2"/>
                                  <w:sz w:val="18"/>
                                </w:rPr>
                                <w:t>)</w:t>
                              </w:r>
                            </w:p>
                            <w:p w14:paraId="5E43AC9D"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recyclerView</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view.findViewById</w:t>
                              </w:r>
                              <w:proofErr w:type="spellEnd"/>
                              <w:r>
                                <w:rPr>
                                  <w:rFonts w:ascii="Courier New"/>
                                  <w:spacing w:val="-2"/>
                                  <w:sz w:val="18"/>
                                </w:rPr>
                                <w:t>&lt;</w:t>
                              </w:r>
                              <w:proofErr w:type="spellStart"/>
                              <w:r>
                                <w:rPr>
                                  <w:rFonts w:ascii="Courier New"/>
                                  <w:spacing w:val="-2"/>
                                  <w:sz w:val="18"/>
                                </w:rPr>
                                <w:t>RecyclerView</w:t>
                              </w:r>
                              <w:proofErr w:type="spellEnd"/>
                              <w:r>
                                <w:rPr>
                                  <w:rFonts w:ascii="Courier New"/>
                                  <w:spacing w:val="-2"/>
                                  <w:sz w:val="18"/>
                                </w:rPr>
                                <w:t>&gt;</w:t>
                              </w:r>
                            </w:p>
                            <w:p w14:paraId="6541EFAE"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R.id.fragment_note_list_recycler_view</w:t>
                              </w:r>
                              <w:proofErr w:type="spellEnd"/>
                              <w:r>
                                <w:rPr>
                                  <w:rFonts w:ascii="Courier New"/>
                                  <w:spacing w:val="-2"/>
                                  <w:sz w:val="18"/>
                                </w:rPr>
                                <w:t xml:space="preserve">) </w:t>
                              </w:r>
                              <w:proofErr w:type="spellStart"/>
                              <w:r>
                                <w:rPr>
                                  <w:rFonts w:ascii="Courier New"/>
                                  <w:sz w:val="18"/>
                                </w:rPr>
                                <w:t>recyclerView.layoutManager</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LinearLayoutManager</w:t>
                              </w:r>
                              <w:proofErr w:type="spellEnd"/>
                              <w:r>
                                <w:rPr>
                                  <w:rFonts w:ascii="Courier New"/>
                                  <w:sz w:val="18"/>
                                </w:rPr>
                                <w:t>(context)</w:t>
                              </w:r>
                            </w:p>
                            <w:p w14:paraId="2D94CE96" w14:textId="77777777" w:rsidR="003D76C2" w:rsidRDefault="00000000">
                              <w:pPr>
                                <w:spacing w:before="58"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adapter</w:t>
                              </w:r>
                              <w:r>
                                <w:rPr>
                                  <w:rFonts w:ascii="Courier New"/>
                                  <w:spacing w:val="-5"/>
                                  <w:sz w:val="18"/>
                                </w:rPr>
                                <w:t xml:space="preserve"> </w:t>
                              </w:r>
                              <w:r>
                                <w:rPr>
                                  <w:rFonts w:ascii="Courier New"/>
                                  <w:spacing w:val="-10"/>
                                  <w:sz w:val="18"/>
                                </w:rPr>
                                <w:t>=</w:t>
                              </w:r>
                            </w:p>
                            <w:p w14:paraId="40C62B4E" w14:textId="77777777" w:rsidR="003D76C2" w:rsidRDefault="00000000">
                              <w:pPr>
                                <w:spacing w:line="202" w:lineRule="exact"/>
                                <w:ind w:left="1533"/>
                                <w:rPr>
                                  <w:rFonts w:ascii="Courier New"/>
                                  <w:sz w:val="18"/>
                                </w:rPr>
                              </w:pPr>
                              <w:proofErr w:type="spellStart"/>
                              <w:r>
                                <w:rPr>
                                  <w:rFonts w:ascii="Courier New"/>
                                  <w:spacing w:val="-2"/>
                                  <w:sz w:val="18"/>
                                </w:rPr>
                                <w:t>NoteListAdapter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(context))</w:t>
                              </w:r>
                            </w:p>
                            <w:p w14:paraId="0D782EDF" w14:textId="77777777" w:rsidR="003D76C2" w:rsidRDefault="00000000">
                              <w:pPr>
                                <w:spacing w:before="16" w:line="328" w:lineRule="auto"/>
                                <w:ind w:left="1317" w:right="3238"/>
                                <w:rPr>
                                  <w:rFonts w:ascii="Courier New"/>
                                  <w:sz w:val="18"/>
                                </w:rPr>
                              </w:pPr>
                              <w:proofErr w:type="spellStart"/>
                              <w:r>
                                <w:rPr>
                                  <w:rFonts w:ascii="Courier New"/>
                                  <w:sz w:val="18"/>
                                </w:rPr>
                                <w:t>recyclerView.adapter</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adapter </w:t>
                              </w:r>
                              <w:proofErr w:type="spellStart"/>
                              <w:r>
                                <w:rPr>
                                  <w:rFonts w:ascii="Courier New"/>
                                  <w:sz w:val="18"/>
                                </w:rPr>
                                <w:t>val</w:t>
                              </w:r>
                              <w:proofErr w:type="spellEnd"/>
                              <w:r>
                                <w:rPr>
                                  <w:rFonts w:ascii="Courier New"/>
                                  <w:sz w:val="18"/>
                                </w:rPr>
                                <w:t xml:space="preserve"> </w:t>
                              </w:r>
                              <w:proofErr w:type="spellStart"/>
                              <w:r>
                                <w:rPr>
                                  <w:rFonts w:ascii="Courier New"/>
                                  <w:sz w:val="18"/>
                                </w:rPr>
                                <w:t>viewModel</w:t>
                              </w:r>
                              <w:proofErr w:type="spellEnd"/>
                              <w:r>
                                <w:rPr>
                                  <w:rFonts w:ascii="Courier New"/>
                                  <w:sz w:val="18"/>
                                </w:rPr>
                                <w:t xml:space="preserve"> =</w:t>
                              </w:r>
                            </w:p>
                            <w:p w14:paraId="56AAEB31" w14:textId="77777777" w:rsidR="003D76C2" w:rsidRDefault="00000000">
                              <w:pPr>
                                <w:spacing w:before="1" w:line="202" w:lineRule="exact"/>
                                <w:ind w:left="1749"/>
                                <w:rPr>
                                  <w:rFonts w:ascii="Courier New"/>
                                  <w:b/>
                                  <w:sz w:val="18"/>
                                </w:rPr>
                              </w:pPr>
                              <w:proofErr w:type="spellStart"/>
                              <w:r>
                                <w:rPr>
                                  <w:rFonts w:ascii="Courier New"/>
                                  <w:b/>
                                  <w:sz w:val="18"/>
                                </w:rPr>
                                <w:t>ViewModelProvider</w:t>
                              </w:r>
                              <w:proofErr w:type="spellEnd"/>
                              <w:r>
                                <w:rPr>
                                  <w:rFonts w:ascii="Courier New"/>
                                  <w:b/>
                                  <w:sz w:val="18"/>
                                </w:rPr>
                                <w:t>(</w:t>
                              </w:r>
                              <w:proofErr w:type="spellStart"/>
                              <w:r>
                                <w:rPr>
                                  <w:rFonts w:ascii="Courier New"/>
                                  <w:b/>
                                  <w:sz w:val="18"/>
                                </w:rPr>
                                <w:t>requireActivity</w:t>
                              </w:r>
                              <w:proofErr w:type="spellEnd"/>
                              <w:r>
                                <w:rPr>
                                  <w:rFonts w:ascii="Courier New"/>
                                  <w:b/>
                                  <w:sz w:val="18"/>
                                </w:rPr>
                                <w:t>(),</w:t>
                              </w:r>
                              <w:r>
                                <w:rPr>
                                  <w:rFonts w:ascii="Courier New"/>
                                  <w:b/>
                                  <w:spacing w:val="-23"/>
                                  <w:sz w:val="18"/>
                                </w:rPr>
                                <w:t xml:space="preserve"> </w:t>
                              </w:r>
                              <w:r>
                                <w:rPr>
                                  <w:rFonts w:ascii="Courier New"/>
                                  <w:b/>
                                  <w:sz w:val="18"/>
                                </w:rPr>
                                <w:t>object</w:t>
                              </w:r>
                              <w:r>
                                <w:rPr>
                                  <w:rFonts w:ascii="Courier New"/>
                                  <w:b/>
                                  <w:spacing w:val="-21"/>
                                  <w:sz w:val="18"/>
                                </w:rPr>
                                <w:t xml:space="preserve"> </w:t>
                              </w:r>
                              <w:r>
                                <w:rPr>
                                  <w:rFonts w:ascii="Courier New"/>
                                  <w:b/>
                                  <w:spacing w:val="-10"/>
                                  <w:sz w:val="18"/>
                                </w:rPr>
                                <w:t>:</w:t>
                              </w:r>
                            </w:p>
                            <w:p w14:paraId="760D89E5" w14:textId="77777777" w:rsidR="003D76C2" w:rsidRDefault="00000000">
                              <w:pPr>
                                <w:spacing w:line="202" w:lineRule="exact"/>
                                <w:ind w:left="1965"/>
                                <w:rPr>
                                  <w:rFonts w:ascii="Courier New"/>
                                  <w:b/>
                                  <w:sz w:val="18"/>
                                </w:rPr>
                              </w:pPr>
                              <w:proofErr w:type="spellStart"/>
                              <w:r>
                                <w:rPr>
                                  <w:rFonts w:ascii="Courier New"/>
                                  <w:b/>
                                  <w:sz w:val="18"/>
                                </w:rPr>
                                <w:t>ViewModelProvider.Factory</w:t>
                              </w:r>
                              <w:proofErr w:type="spellEnd"/>
                              <w:r>
                                <w:rPr>
                                  <w:rFonts w:ascii="Courier New"/>
                                  <w:b/>
                                  <w:spacing w:val="-25"/>
                                  <w:sz w:val="18"/>
                                </w:rPr>
                                <w:t xml:space="preserve"> </w:t>
                              </w:r>
                              <w:r>
                                <w:rPr>
                                  <w:rFonts w:ascii="Courier New"/>
                                  <w:b/>
                                  <w:spacing w:val="-10"/>
                                  <w:sz w:val="18"/>
                                </w:rPr>
                                <w:t>{</w:t>
                              </w:r>
                            </w:p>
                            <w:p w14:paraId="007000E5" w14:textId="77777777" w:rsidR="003D76C2" w:rsidRDefault="00000000">
                              <w:pPr>
                                <w:spacing w:before="17" w:line="202" w:lineRule="exact"/>
                                <w:ind w:left="2181"/>
                                <w:rPr>
                                  <w:rFonts w:ascii="Courier New"/>
                                  <w:b/>
                                  <w:sz w:val="18"/>
                                </w:rPr>
                              </w:pPr>
                              <w:r>
                                <w:rPr>
                                  <w:rFonts w:ascii="Courier New"/>
                                  <w:b/>
                                  <w:sz w:val="18"/>
                                </w:rPr>
                                <w:t>override</w:t>
                              </w:r>
                              <w:r>
                                <w:rPr>
                                  <w:rFonts w:ascii="Courier New"/>
                                  <w:b/>
                                  <w:spacing w:val="-5"/>
                                  <w:sz w:val="18"/>
                                </w:rPr>
                                <w:t xml:space="preserve"> </w:t>
                              </w:r>
                              <w:r>
                                <w:rPr>
                                  <w:rFonts w:ascii="Courier New"/>
                                  <w:b/>
                                  <w:sz w:val="18"/>
                                </w:rPr>
                                <w:t>fun</w:t>
                              </w:r>
                              <w:r>
                                <w:rPr>
                                  <w:rFonts w:ascii="Courier New"/>
                                  <w:b/>
                                  <w:spacing w:val="-5"/>
                                  <w:sz w:val="18"/>
                                </w:rPr>
                                <w:t xml:space="preserve"> </w:t>
                              </w:r>
                              <w:r>
                                <w:rPr>
                                  <w:rFonts w:ascii="Courier New"/>
                                  <w:b/>
                                  <w:sz w:val="18"/>
                                </w:rPr>
                                <w:t>&lt;T</w:t>
                              </w:r>
                              <w:r>
                                <w:rPr>
                                  <w:rFonts w:ascii="Courier New"/>
                                  <w:b/>
                                  <w:spacing w:val="-5"/>
                                  <w:sz w:val="18"/>
                                </w:rPr>
                                <w:t xml:space="preserve"> </w:t>
                              </w:r>
                              <w:r>
                                <w:rPr>
                                  <w:rFonts w:ascii="Courier New"/>
                                  <w:b/>
                                  <w:sz w:val="18"/>
                                </w:rPr>
                                <w:t>:</w:t>
                              </w:r>
                              <w:r>
                                <w:rPr>
                                  <w:rFonts w:ascii="Courier New"/>
                                  <w:b/>
                                  <w:spacing w:val="-5"/>
                                  <w:sz w:val="18"/>
                                </w:rPr>
                                <w:t xml:space="preserve"> </w:t>
                              </w:r>
                              <w:proofErr w:type="spellStart"/>
                              <w:r>
                                <w:rPr>
                                  <w:rFonts w:ascii="Courier New"/>
                                  <w:b/>
                                  <w:sz w:val="18"/>
                                </w:rPr>
                                <w:t>ViewModel</w:t>
                              </w:r>
                              <w:proofErr w:type="spellEnd"/>
                              <w:r>
                                <w:rPr>
                                  <w:rFonts w:ascii="Courier New"/>
                                  <w:b/>
                                  <w:sz w:val="18"/>
                                </w:rPr>
                                <w:t>?&gt;</w:t>
                              </w:r>
                              <w:r>
                                <w:rPr>
                                  <w:rFonts w:ascii="Courier New"/>
                                  <w:b/>
                                  <w:spacing w:val="-5"/>
                                  <w:sz w:val="18"/>
                                </w:rPr>
                                <w:t xml:space="preserve"> </w:t>
                              </w:r>
                              <w:r>
                                <w:rPr>
                                  <w:rFonts w:ascii="Courier New"/>
                                  <w:b/>
                                  <w:spacing w:val="-2"/>
                                  <w:sz w:val="18"/>
                                </w:rPr>
                                <w:t>create(</w:t>
                              </w:r>
                              <w:proofErr w:type="spellStart"/>
                              <w:r>
                                <w:rPr>
                                  <w:rFonts w:ascii="Courier New"/>
                                  <w:b/>
                                  <w:spacing w:val="-2"/>
                                  <w:sz w:val="18"/>
                                </w:rPr>
                                <w:t>modelClass</w:t>
                              </w:r>
                              <w:proofErr w:type="spellEnd"/>
                              <w:r>
                                <w:rPr>
                                  <w:rFonts w:ascii="Courier New"/>
                                  <w:b/>
                                  <w:spacing w:val="-2"/>
                                  <w:sz w:val="18"/>
                                </w:rPr>
                                <w:t>:</w:t>
                              </w:r>
                            </w:p>
                            <w:p w14:paraId="63DEF77A" w14:textId="77777777" w:rsidR="003D76C2" w:rsidRDefault="00000000">
                              <w:pPr>
                                <w:spacing w:line="202" w:lineRule="exact"/>
                                <w:ind w:left="2397"/>
                                <w:rPr>
                                  <w:rFonts w:ascii="Courier New"/>
                                  <w:b/>
                                  <w:sz w:val="18"/>
                                </w:rPr>
                              </w:pPr>
                              <w:r>
                                <w:rPr>
                                  <w:rFonts w:ascii="Courier New"/>
                                  <w:b/>
                                  <w:sz w:val="18"/>
                                </w:rPr>
                                <w:t>Class&lt;T&gt;):</w:t>
                              </w:r>
                              <w:r>
                                <w:rPr>
                                  <w:rFonts w:ascii="Courier New"/>
                                  <w:b/>
                                  <w:spacing w:val="-6"/>
                                  <w:sz w:val="18"/>
                                </w:rPr>
                                <w:t xml:space="preserve"> </w:t>
                              </w:r>
                              <w:r>
                                <w:rPr>
                                  <w:rFonts w:ascii="Courier New"/>
                                  <w:b/>
                                  <w:sz w:val="18"/>
                                </w:rPr>
                                <w:t>T</w:t>
                              </w:r>
                              <w:r>
                                <w:rPr>
                                  <w:rFonts w:ascii="Courier New"/>
                                  <w:b/>
                                  <w:spacing w:val="-5"/>
                                  <w:sz w:val="18"/>
                                </w:rPr>
                                <w:t xml:space="preserve"> </w:t>
                              </w:r>
                              <w:r>
                                <w:rPr>
                                  <w:rFonts w:ascii="Courier New"/>
                                  <w:b/>
                                  <w:spacing w:val="-10"/>
                                  <w:sz w:val="18"/>
                                </w:rPr>
                                <w:t>{</w:t>
                              </w:r>
                            </w:p>
                            <w:p w14:paraId="7BC8FC8D" w14:textId="77777777" w:rsidR="003D76C2" w:rsidRDefault="00000000">
                              <w:pPr>
                                <w:spacing w:before="16" w:line="202" w:lineRule="exact"/>
                                <w:ind w:left="2613"/>
                                <w:rPr>
                                  <w:rFonts w:ascii="Courier New"/>
                                  <w:b/>
                                  <w:sz w:val="18"/>
                                </w:rPr>
                              </w:pPr>
                              <w:r>
                                <w:rPr>
                                  <w:rFonts w:ascii="Courier New"/>
                                  <w:b/>
                                  <w:sz w:val="18"/>
                                </w:rPr>
                                <w:t>return</w:t>
                              </w:r>
                              <w:r>
                                <w:rPr>
                                  <w:rFonts w:ascii="Courier New"/>
                                  <w:b/>
                                  <w:spacing w:val="-6"/>
                                  <w:sz w:val="18"/>
                                </w:rPr>
                                <w:t xml:space="preserve"> </w:t>
                              </w:r>
                              <w:proofErr w:type="spellStart"/>
                              <w:r>
                                <w:rPr>
                                  <w:rFonts w:ascii="Courier New"/>
                                  <w:b/>
                                  <w:spacing w:val="-2"/>
                                  <w:sz w:val="18"/>
                                </w:rPr>
                                <w:t>NoteListViewModel</w:t>
                              </w:r>
                              <w:proofErr w:type="spellEnd"/>
                              <w:r>
                                <w:rPr>
                                  <w:rFonts w:ascii="Courier New"/>
                                  <w:b/>
                                  <w:spacing w:val="-2"/>
                                  <w:sz w:val="18"/>
                                </w:rPr>
                                <w:t>((</w:t>
                              </w:r>
                              <w:proofErr w:type="spellStart"/>
                              <w:r>
                                <w:rPr>
                                  <w:rFonts w:ascii="Courier New"/>
                                  <w:b/>
                                  <w:spacing w:val="-2"/>
                                  <w:sz w:val="18"/>
                                </w:rPr>
                                <w:t>requireActivity</w:t>
                              </w:r>
                              <w:proofErr w:type="spellEnd"/>
                              <w:r>
                                <w:rPr>
                                  <w:rFonts w:ascii="Courier New"/>
                                  <w:b/>
                                  <w:spacing w:val="-2"/>
                                  <w:sz w:val="18"/>
                                </w:rPr>
                                <w:t>()</w:t>
                              </w:r>
                            </w:p>
                            <w:p w14:paraId="688DB4D7" w14:textId="77777777" w:rsidR="003D76C2" w:rsidRDefault="00000000">
                              <w:pPr>
                                <w:spacing w:before="1" w:line="235" w:lineRule="auto"/>
                                <w:ind w:left="3045" w:hanging="216"/>
                                <w:rPr>
                                  <w:rFonts w:ascii="Courier New"/>
                                  <w:b/>
                                  <w:sz w:val="18"/>
                                </w:rPr>
                              </w:pPr>
                              <w:r>
                                <w:rPr>
                                  <w:rFonts w:ascii="Courier New"/>
                                  <w:b/>
                                  <w:sz w:val="18"/>
                                </w:rPr>
                                <w:t xml:space="preserve">.application as </w:t>
                              </w:r>
                              <w:proofErr w:type="spellStart"/>
                              <w:r>
                                <w:rPr>
                                  <w:rFonts w:ascii="Courier New"/>
                                  <w:b/>
                                  <w:sz w:val="18"/>
                                </w:rPr>
                                <w:t>NotesApplication</w:t>
                              </w:r>
                              <w:proofErr w:type="spellEnd"/>
                              <w:r>
                                <w:rPr>
                                  <w:rFonts w:ascii="Courier New"/>
                                  <w:b/>
                                  <w:sz w:val="18"/>
                                </w:rPr>
                                <w:t>).</w:t>
                              </w:r>
                              <w:proofErr w:type="spellStart"/>
                              <w:r>
                                <w:rPr>
                                  <w:rFonts w:ascii="Courier New"/>
                                  <w:b/>
                                  <w:sz w:val="18"/>
                                </w:rPr>
                                <w:t>noteRepository</w:t>
                              </w:r>
                              <w:proofErr w:type="spellEnd"/>
                              <w:r>
                                <w:rPr>
                                  <w:rFonts w:ascii="Courier New"/>
                                  <w:b/>
                                  <w:sz w:val="18"/>
                                </w:rPr>
                                <w:t>)</w:t>
                              </w:r>
                              <w:r>
                                <w:rPr>
                                  <w:rFonts w:ascii="Courier New"/>
                                  <w:b/>
                                  <w:spacing w:val="-20"/>
                                  <w:sz w:val="18"/>
                                </w:rPr>
                                <w:t xml:space="preserve"> </w:t>
                              </w:r>
                              <w:r>
                                <w:rPr>
                                  <w:rFonts w:ascii="Courier New"/>
                                  <w:b/>
                                  <w:sz w:val="18"/>
                                </w:rPr>
                                <w:t>as</w:t>
                              </w:r>
                              <w:r>
                                <w:rPr>
                                  <w:rFonts w:ascii="Courier New"/>
                                  <w:b/>
                                  <w:spacing w:val="-20"/>
                                  <w:sz w:val="18"/>
                                </w:rPr>
                                <w:t xml:space="preserve"> </w:t>
                              </w:r>
                              <w:r>
                                <w:rPr>
                                  <w:rFonts w:ascii="Courier New"/>
                                  <w:b/>
                                  <w:sz w:val="18"/>
                                </w:rPr>
                                <w:t>T</w:t>
                              </w:r>
                            </w:p>
                            <w:p w14:paraId="1F5F939E" w14:textId="77777777" w:rsidR="003D76C2" w:rsidRDefault="00000000">
                              <w:pPr>
                                <w:spacing w:before="97"/>
                                <w:ind w:left="2181"/>
                                <w:rPr>
                                  <w:rFonts w:ascii="Courier New"/>
                                  <w:b/>
                                  <w:sz w:val="18"/>
                                </w:rPr>
                              </w:pPr>
                              <w:r>
                                <w:rPr>
                                  <w:rFonts w:ascii="Courier New"/>
                                  <w:b/>
                                  <w:sz w:val="18"/>
                                </w:rPr>
                                <w:t>}</w:t>
                              </w:r>
                            </w:p>
                            <w:p w14:paraId="30AEE360" w14:textId="77777777" w:rsidR="003D76C2" w:rsidRDefault="003D76C2">
                              <w:pPr>
                                <w:rPr>
                                  <w:rFonts w:ascii="Courier New"/>
                                  <w:b/>
                                  <w:sz w:val="20"/>
                                </w:rPr>
                              </w:pPr>
                            </w:p>
                            <w:p w14:paraId="40559E96" w14:textId="77777777" w:rsidR="003D76C2" w:rsidRDefault="00000000">
                              <w:pPr>
                                <w:spacing w:before="130"/>
                                <w:ind w:left="1749"/>
                                <w:rPr>
                                  <w:rFonts w:ascii="Courier New"/>
                                  <w:b/>
                                  <w:sz w:val="18"/>
                                </w:rPr>
                              </w:pPr>
                              <w:r>
                                <w:rPr>
                                  <w:rFonts w:ascii="Courier New"/>
                                  <w:b/>
                                  <w:spacing w:val="-2"/>
                                  <w:sz w:val="18"/>
                                </w:rPr>
                                <w:t>}).get(</w:t>
                              </w:r>
                              <w:proofErr w:type="spellStart"/>
                              <w:r>
                                <w:rPr>
                                  <w:rFonts w:ascii="Courier New"/>
                                  <w:b/>
                                  <w:spacing w:val="-2"/>
                                  <w:sz w:val="18"/>
                                </w:rPr>
                                <w:t>NoteListViewModel</w:t>
                              </w:r>
                              <w:proofErr w:type="spellEnd"/>
                              <w:r>
                                <w:rPr>
                                  <w:rFonts w:ascii="Courier New"/>
                                  <w:b/>
                                  <w:spacing w:val="-2"/>
                                  <w:sz w:val="18"/>
                                </w:rPr>
                                <w:t>::class.java)</w:t>
                              </w:r>
                            </w:p>
                            <w:p w14:paraId="2FB1A9A0" w14:textId="77777777" w:rsidR="003D76C2" w:rsidRDefault="00000000">
                              <w:pPr>
                                <w:spacing w:before="76" w:line="202" w:lineRule="exact"/>
                                <w:ind w:left="1317"/>
                                <w:rPr>
                                  <w:rFonts w:ascii="Courier New"/>
                                  <w:sz w:val="18"/>
                                </w:rPr>
                              </w:pPr>
                              <w:proofErr w:type="spellStart"/>
                              <w:r>
                                <w:rPr>
                                  <w:rFonts w:ascii="Courier New"/>
                                  <w:spacing w:val="-2"/>
                                  <w:sz w:val="18"/>
                                </w:rPr>
                                <w:t>viewModel.getNoteListLiveData</w:t>
                              </w:r>
                              <w:proofErr w:type="spellEnd"/>
                              <w:r>
                                <w:rPr>
                                  <w:rFonts w:ascii="Courier New"/>
                                  <w:spacing w:val="-2"/>
                                  <w:sz w:val="18"/>
                                </w:rPr>
                                <w:t>()</w:t>
                              </w:r>
                            </w:p>
                            <w:p w14:paraId="4DC51D64" w14:textId="77777777" w:rsidR="003D76C2" w:rsidRDefault="00000000">
                              <w:pPr>
                                <w:spacing w:line="259" w:lineRule="auto"/>
                                <w:ind w:left="1749" w:hanging="216"/>
                                <w:rPr>
                                  <w:rFonts w:ascii="Courier New"/>
                                  <w:sz w:val="18"/>
                                </w:rPr>
                              </w:pPr>
                              <w:r>
                                <w:rPr>
                                  <w:rFonts w:ascii="Courier New"/>
                                  <w:sz w:val="18"/>
                                </w:rPr>
                                <w:t>.observe(</w:t>
                              </w:r>
                              <w:proofErr w:type="spellStart"/>
                              <w:r>
                                <w:rPr>
                                  <w:rFonts w:ascii="Courier New"/>
                                  <w:sz w:val="18"/>
                                </w:rPr>
                                <w:t>viewLifecycleOwner</w:t>
                              </w:r>
                              <w:proofErr w:type="spellEnd"/>
                              <w:r>
                                <w:rPr>
                                  <w:rFonts w:ascii="Courier New"/>
                                  <w:sz w:val="18"/>
                                </w:rPr>
                                <w:t>,</w:t>
                              </w:r>
                              <w:r>
                                <w:rPr>
                                  <w:rFonts w:ascii="Courier New"/>
                                  <w:spacing w:val="-20"/>
                                  <w:sz w:val="18"/>
                                </w:rPr>
                                <w:t xml:space="preserve"> </w:t>
                              </w:r>
                              <w:r>
                                <w:rPr>
                                  <w:rFonts w:ascii="Courier New"/>
                                  <w:sz w:val="18"/>
                                </w:rPr>
                                <w:t>Observer</w:t>
                              </w:r>
                              <w:r>
                                <w:rPr>
                                  <w:rFonts w:ascii="Courier New"/>
                                  <w:spacing w:val="-20"/>
                                  <w:sz w:val="18"/>
                                </w:rPr>
                                <w:t xml:space="preserve"> </w:t>
                              </w:r>
                              <w:r>
                                <w:rPr>
                                  <w:rFonts w:ascii="Courier New"/>
                                  <w:sz w:val="18"/>
                                </w:rPr>
                                <w:t xml:space="preserve">{ </w:t>
                              </w:r>
                              <w:proofErr w:type="spellStart"/>
                              <w:r>
                                <w:rPr>
                                  <w:rFonts w:ascii="Courier New"/>
                                  <w:spacing w:val="-2"/>
                                  <w:sz w:val="18"/>
                                </w:rPr>
                                <w:t>adapter.replaceItems</w:t>
                              </w:r>
                              <w:proofErr w:type="spellEnd"/>
                              <w:r>
                                <w:rPr>
                                  <w:rFonts w:ascii="Courier New"/>
                                  <w:spacing w:val="-2"/>
                                  <w:sz w:val="18"/>
                                </w:rPr>
                                <w:t>(it)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285452" id="docshapegroup860" o:spid="_x0000_s1753" style="position:absolute;margin-left:88.2pt;margin-top:7.2pt;width:399.6pt;height:423.25pt;z-index:-15607296;mso-wrap-distance-left:0;mso-wrap-distance-right:0;mso-position-horizontal-relative:page;mso-position-vertical-relative:text" coordorigin="1764,144" coordsize="7992,8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">
                <v:rect id="docshape861" o:spid="_x0000_s1754" style="position:absolute;left:1764;top:153;width:7992;height:8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" fillcolor="#f6f6f6" stroked="f">
                  <v:path arrowok="t"/>
                </v:rect>
                <v:shape id="docshape862" o:spid="_x0000_s1755" style="position:absolute;left:1764;top:143;width:7992;height:8465;visibility:visible;mso-wrap-style:square;v-text-anchor:top" coordsize="7992,8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" path="m7992,8444l,8444r,20l7992,8464r,-20xm7992,l,,,20r7992,l7992,xe" fillcolor="#dadada" stroked="f">
                  <v:path arrowok="t" o:connecttype="custom" o:connectlocs="7992,8588;0,8588;0,8608;7992,8608;7992,8588;7992,144;0,144;0,164;7992,164;7992,144" o:connectangles="0,0,0,0,0,0,0,0,0,0"/>
                </v:shape>
                <v:shape id="docshape863" o:spid="_x0000_s1756" type="#_x0000_t202" style="position:absolute;left:1764;top:163;width:7992;height:8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" filled="f" stroked="f">
                  <v:path arrowok="t"/>
                  <v:textbox inset="0,0,0,0">
                    <w:txbxContent>
                      <w:p w14:paraId="43F45AE7"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NoteListFragment</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105025F0" w14:textId="77777777" w:rsidR="003D76C2" w:rsidRDefault="003D76C2">
                        <w:pPr>
                          <w:rPr>
                            <w:rFonts w:ascii="Courier New"/>
                            <w:sz w:val="20"/>
                          </w:rPr>
                        </w:pPr>
                      </w:p>
                      <w:p w14:paraId="6DCC2FBE" w14:textId="77777777" w:rsidR="003D76C2" w:rsidRDefault="00000000">
                        <w:pPr>
                          <w:spacing w:before="130" w:line="328" w:lineRule="auto"/>
                          <w:ind w:left="1317" w:right="3699" w:hanging="432"/>
                          <w:rPr>
                            <w:rFonts w:ascii="Courier New"/>
                            <w:sz w:val="18"/>
                          </w:rPr>
                        </w:pPr>
                        <w:r>
                          <w:rPr>
                            <w:rFonts w:ascii="Courier New"/>
                            <w:sz w:val="18"/>
                          </w:rPr>
                          <w:t xml:space="preserve">override fun </w:t>
                        </w:r>
                        <w:proofErr w:type="spellStart"/>
                        <w:r>
                          <w:rPr>
                            <w:rFonts w:ascii="Courier New"/>
                            <w:sz w:val="18"/>
                          </w:rPr>
                          <w:t>onCreateView</w:t>
                        </w:r>
                        <w:proofErr w:type="spellEnd"/>
                        <w:r>
                          <w:rPr>
                            <w:rFonts w:ascii="Courier New"/>
                            <w:sz w:val="18"/>
                          </w:rPr>
                          <w:t xml:space="preserve">( </w:t>
                        </w:r>
                        <w:r>
                          <w:rPr>
                            <w:rFonts w:ascii="Courier New"/>
                            <w:spacing w:val="-2"/>
                            <w:sz w:val="18"/>
                          </w:rPr>
                          <w:t>inflater:</w:t>
                        </w:r>
                        <w:r>
                          <w:rPr>
                            <w:rFonts w:ascii="Courier New"/>
                            <w:spacing w:val="-27"/>
                            <w:sz w:val="18"/>
                          </w:rPr>
                          <w:t xml:space="preserve"> </w:t>
                        </w:r>
                        <w:proofErr w:type="spellStart"/>
                        <w:r>
                          <w:rPr>
                            <w:rFonts w:ascii="Courier New"/>
                            <w:spacing w:val="-2"/>
                            <w:sz w:val="18"/>
                          </w:rPr>
                          <w:t>LayoutInflater</w:t>
                        </w:r>
                        <w:proofErr w:type="spellEnd"/>
                        <w:r>
                          <w:rPr>
                            <w:rFonts w:ascii="Courier New"/>
                            <w:spacing w:val="-2"/>
                            <w:sz w:val="18"/>
                          </w:rPr>
                          <w:t xml:space="preserve">, </w:t>
                        </w:r>
                        <w:r>
                          <w:rPr>
                            <w:rFonts w:ascii="Courier New"/>
                            <w:sz w:val="18"/>
                          </w:rPr>
                          <w:t xml:space="preserve">container: </w:t>
                        </w:r>
                        <w:proofErr w:type="spellStart"/>
                        <w:r>
                          <w:rPr>
                            <w:rFonts w:ascii="Courier New"/>
                            <w:sz w:val="18"/>
                          </w:rPr>
                          <w:t>ViewGroup</w:t>
                        </w:r>
                        <w:proofErr w:type="spellEnd"/>
                        <w:r>
                          <w:rPr>
                            <w:rFonts w:ascii="Courier New"/>
                            <w:sz w:val="18"/>
                          </w:rPr>
                          <w:t xml:space="preserve">?, </w:t>
                        </w:r>
                        <w:proofErr w:type="spellStart"/>
                        <w:r>
                          <w:rPr>
                            <w:rFonts w:ascii="Courier New"/>
                            <w:sz w:val="18"/>
                          </w:rPr>
                          <w:t>savedInstanceState</w:t>
                        </w:r>
                        <w:proofErr w:type="spellEnd"/>
                        <w:r>
                          <w:rPr>
                            <w:rFonts w:ascii="Courier New"/>
                            <w:sz w:val="18"/>
                          </w:rPr>
                          <w:t>:</w:t>
                        </w:r>
                        <w:r>
                          <w:rPr>
                            <w:rFonts w:ascii="Courier New"/>
                            <w:spacing w:val="-29"/>
                            <w:sz w:val="18"/>
                          </w:rPr>
                          <w:t xml:space="preserve"> </w:t>
                        </w:r>
                        <w:r>
                          <w:rPr>
                            <w:rFonts w:ascii="Courier New"/>
                            <w:sz w:val="18"/>
                          </w:rPr>
                          <w:t>Bundle?</w:t>
                        </w:r>
                      </w:p>
                      <w:p w14:paraId="4D5077C5"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230FA233" w14:textId="77777777" w:rsidR="003D76C2" w:rsidRDefault="00000000">
                        <w:pPr>
                          <w:spacing w:before="76"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inflater.inflate</w:t>
                        </w:r>
                        <w:proofErr w:type="spellEnd"/>
                        <w:r>
                          <w:rPr>
                            <w:rFonts w:ascii="Courier New"/>
                            <w:spacing w:val="-2"/>
                            <w:sz w:val="18"/>
                          </w:rPr>
                          <w:t>(</w:t>
                        </w:r>
                        <w:proofErr w:type="spellStart"/>
                        <w:r>
                          <w:rPr>
                            <w:rFonts w:ascii="Courier New"/>
                            <w:spacing w:val="-2"/>
                            <w:sz w:val="18"/>
                          </w:rPr>
                          <w:t>R.layout.fragment_note_list</w:t>
                        </w:r>
                        <w:proofErr w:type="spellEnd"/>
                        <w:r>
                          <w:rPr>
                            <w:rFonts w:ascii="Courier New"/>
                            <w:spacing w:val="-2"/>
                            <w:sz w:val="18"/>
                          </w:rPr>
                          <w:t>,</w:t>
                        </w:r>
                      </w:p>
                      <w:p w14:paraId="29CE4C01" w14:textId="77777777" w:rsidR="003D76C2" w:rsidRDefault="00000000">
                        <w:pPr>
                          <w:spacing w:line="202" w:lineRule="exact"/>
                          <w:ind w:left="1533"/>
                          <w:rPr>
                            <w:rFonts w:ascii="Courier New"/>
                            <w:sz w:val="18"/>
                          </w:rPr>
                        </w:pPr>
                        <w:r>
                          <w:rPr>
                            <w:rFonts w:ascii="Courier New"/>
                            <w:sz w:val="18"/>
                          </w:rPr>
                          <w:t>container,</w:t>
                        </w:r>
                        <w:r>
                          <w:rPr>
                            <w:rFonts w:ascii="Courier New"/>
                            <w:spacing w:val="-10"/>
                            <w:sz w:val="18"/>
                          </w:rPr>
                          <w:t xml:space="preserve"> </w:t>
                        </w:r>
                        <w:r>
                          <w:rPr>
                            <w:rFonts w:ascii="Courier New"/>
                            <w:spacing w:val="-2"/>
                            <w:sz w:val="18"/>
                          </w:rPr>
                          <w:t>false)</w:t>
                        </w:r>
                      </w:p>
                      <w:p w14:paraId="6A469528" w14:textId="77777777" w:rsidR="003D76C2" w:rsidRDefault="00000000">
                        <w:pPr>
                          <w:spacing w:before="16"/>
                          <w:ind w:left="885"/>
                          <w:rPr>
                            <w:rFonts w:ascii="Courier New"/>
                            <w:sz w:val="18"/>
                          </w:rPr>
                        </w:pPr>
                        <w:r>
                          <w:rPr>
                            <w:rFonts w:ascii="Courier New"/>
                            <w:sz w:val="18"/>
                          </w:rPr>
                          <w:t>}</w:t>
                        </w:r>
                      </w:p>
                      <w:p w14:paraId="30D514B8" w14:textId="77777777" w:rsidR="003D76C2" w:rsidRDefault="003D76C2">
                        <w:pPr>
                          <w:rPr>
                            <w:rFonts w:ascii="Courier New"/>
                            <w:sz w:val="20"/>
                          </w:rPr>
                        </w:pPr>
                      </w:p>
                      <w:p w14:paraId="7988B3FA" w14:textId="77777777" w:rsidR="003D76C2" w:rsidRDefault="00000000">
                        <w:pPr>
                          <w:spacing w:before="133" w:line="235" w:lineRule="auto"/>
                          <w:ind w:left="1101" w:right="840"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onViewCreated</w:t>
                        </w:r>
                        <w:proofErr w:type="spellEnd"/>
                        <w:r>
                          <w:rPr>
                            <w:rFonts w:ascii="Courier New"/>
                            <w:sz w:val="18"/>
                          </w:rPr>
                          <w:t>(view:</w:t>
                        </w:r>
                        <w:r>
                          <w:rPr>
                            <w:rFonts w:ascii="Courier New"/>
                            <w:spacing w:val="-10"/>
                            <w:sz w:val="18"/>
                          </w:rPr>
                          <w:t xml:space="preserve"> </w:t>
                        </w:r>
                        <w:r>
                          <w:rPr>
                            <w:rFonts w:ascii="Courier New"/>
                            <w:sz w:val="18"/>
                          </w:rPr>
                          <w:t>View,</w:t>
                        </w:r>
                        <w:r>
                          <w:rPr>
                            <w:rFonts w:ascii="Courier New"/>
                            <w:spacing w:val="-10"/>
                            <w:sz w:val="18"/>
                          </w:rPr>
                          <w:t xml:space="preserve"> </w:t>
                        </w:r>
                        <w:proofErr w:type="spellStart"/>
                        <w:r>
                          <w:rPr>
                            <w:rFonts w:ascii="Courier New"/>
                            <w:sz w:val="18"/>
                          </w:rPr>
                          <w:t>savedInstanceState</w:t>
                        </w:r>
                        <w:proofErr w:type="spellEnd"/>
                        <w:r>
                          <w:rPr>
                            <w:rFonts w:ascii="Courier New"/>
                            <w:sz w:val="18"/>
                          </w:rPr>
                          <w:t>: Bundle?) {</w:t>
                        </w:r>
                      </w:p>
                      <w:p w14:paraId="0C6D758F" w14:textId="77777777" w:rsidR="003D76C2" w:rsidRDefault="00000000">
                        <w:pPr>
                          <w:spacing w:before="17"/>
                          <w:ind w:left="1317"/>
                          <w:rPr>
                            <w:rFonts w:ascii="Courier New"/>
                            <w:sz w:val="18"/>
                          </w:rPr>
                        </w:pPr>
                        <w:proofErr w:type="spellStart"/>
                        <w:r>
                          <w:rPr>
                            <w:rFonts w:ascii="Courier New"/>
                            <w:sz w:val="18"/>
                          </w:rPr>
                          <w:t>super.onViewCreated</w:t>
                        </w:r>
                        <w:proofErr w:type="spellEnd"/>
                        <w:r>
                          <w:rPr>
                            <w:rFonts w:ascii="Courier New"/>
                            <w:sz w:val="18"/>
                          </w:rPr>
                          <w:t>(view,</w:t>
                        </w:r>
                        <w:r>
                          <w:rPr>
                            <w:rFonts w:ascii="Courier New"/>
                            <w:spacing w:val="-25"/>
                            <w:sz w:val="18"/>
                          </w:rPr>
                          <w:t xml:space="preserve"> </w:t>
                        </w:r>
                        <w:proofErr w:type="spellStart"/>
                        <w:r>
                          <w:rPr>
                            <w:rFonts w:ascii="Courier New"/>
                            <w:spacing w:val="-2"/>
                            <w:sz w:val="18"/>
                          </w:rPr>
                          <w:t>savedInstanceState</w:t>
                        </w:r>
                        <w:proofErr w:type="spellEnd"/>
                        <w:r>
                          <w:rPr>
                            <w:rFonts w:ascii="Courier New"/>
                            <w:spacing w:val="-2"/>
                            <w:sz w:val="18"/>
                          </w:rPr>
                          <w:t>)</w:t>
                        </w:r>
                      </w:p>
                      <w:p w14:paraId="5E43AC9D"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recyclerView</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view.findViewById</w:t>
                        </w:r>
                        <w:proofErr w:type="spellEnd"/>
                        <w:r>
                          <w:rPr>
                            <w:rFonts w:ascii="Courier New"/>
                            <w:spacing w:val="-2"/>
                            <w:sz w:val="18"/>
                          </w:rPr>
                          <w:t>&lt;</w:t>
                        </w:r>
                        <w:proofErr w:type="spellStart"/>
                        <w:r>
                          <w:rPr>
                            <w:rFonts w:ascii="Courier New"/>
                            <w:spacing w:val="-2"/>
                            <w:sz w:val="18"/>
                          </w:rPr>
                          <w:t>RecyclerView</w:t>
                        </w:r>
                        <w:proofErr w:type="spellEnd"/>
                        <w:r>
                          <w:rPr>
                            <w:rFonts w:ascii="Courier New"/>
                            <w:spacing w:val="-2"/>
                            <w:sz w:val="18"/>
                          </w:rPr>
                          <w:t>&gt;</w:t>
                        </w:r>
                      </w:p>
                      <w:p w14:paraId="6541EFAE"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R.id.fragment_note_list_recycler_view</w:t>
                        </w:r>
                        <w:proofErr w:type="spellEnd"/>
                        <w:r>
                          <w:rPr>
                            <w:rFonts w:ascii="Courier New"/>
                            <w:spacing w:val="-2"/>
                            <w:sz w:val="18"/>
                          </w:rPr>
                          <w:t xml:space="preserve">) </w:t>
                        </w:r>
                        <w:proofErr w:type="spellStart"/>
                        <w:r>
                          <w:rPr>
                            <w:rFonts w:ascii="Courier New"/>
                            <w:sz w:val="18"/>
                          </w:rPr>
                          <w:t>recyclerView.layoutManager</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LinearLayoutManager</w:t>
                        </w:r>
                        <w:proofErr w:type="spellEnd"/>
                        <w:r>
                          <w:rPr>
                            <w:rFonts w:ascii="Courier New"/>
                            <w:sz w:val="18"/>
                          </w:rPr>
                          <w:t>(context)</w:t>
                        </w:r>
                      </w:p>
                      <w:p w14:paraId="2D94CE96" w14:textId="77777777" w:rsidR="003D76C2" w:rsidRDefault="00000000">
                        <w:pPr>
                          <w:spacing w:before="58"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adapter</w:t>
                        </w:r>
                        <w:r>
                          <w:rPr>
                            <w:rFonts w:ascii="Courier New"/>
                            <w:spacing w:val="-5"/>
                            <w:sz w:val="18"/>
                          </w:rPr>
                          <w:t xml:space="preserve"> </w:t>
                        </w:r>
                        <w:r>
                          <w:rPr>
                            <w:rFonts w:ascii="Courier New"/>
                            <w:spacing w:val="-10"/>
                            <w:sz w:val="18"/>
                          </w:rPr>
                          <w:t>=</w:t>
                        </w:r>
                      </w:p>
                      <w:p w14:paraId="40C62B4E" w14:textId="77777777" w:rsidR="003D76C2" w:rsidRDefault="00000000">
                        <w:pPr>
                          <w:spacing w:line="202" w:lineRule="exact"/>
                          <w:ind w:left="1533"/>
                          <w:rPr>
                            <w:rFonts w:ascii="Courier New"/>
                            <w:sz w:val="18"/>
                          </w:rPr>
                        </w:pPr>
                        <w:proofErr w:type="spellStart"/>
                        <w:r>
                          <w:rPr>
                            <w:rFonts w:ascii="Courier New"/>
                            <w:spacing w:val="-2"/>
                            <w:sz w:val="18"/>
                          </w:rPr>
                          <w:t>NoteListAdapter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(context))</w:t>
                        </w:r>
                      </w:p>
                      <w:p w14:paraId="0D782EDF" w14:textId="77777777" w:rsidR="003D76C2" w:rsidRDefault="00000000">
                        <w:pPr>
                          <w:spacing w:before="16" w:line="328" w:lineRule="auto"/>
                          <w:ind w:left="1317" w:right="3238"/>
                          <w:rPr>
                            <w:rFonts w:ascii="Courier New"/>
                            <w:sz w:val="18"/>
                          </w:rPr>
                        </w:pPr>
                        <w:proofErr w:type="spellStart"/>
                        <w:r>
                          <w:rPr>
                            <w:rFonts w:ascii="Courier New"/>
                            <w:sz w:val="18"/>
                          </w:rPr>
                          <w:t>recyclerView.adapter</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adapter </w:t>
                        </w:r>
                        <w:proofErr w:type="spellStart"/>
                        <w:r>
                          <w:rPr>
                            <w:rFonts w:ascii="Courier New"/>
                            <w:sz w:val="18"/>
                          </w:rPr>
                          <w:t>val</w:t>
                        </w:r>
                        <w:proofErr w:type="spellEnd"/>
                        <w:r>
                          <w:rPr>
                            <w:rFonts w:ascii="Courier New"/>
                            <w:sz w:val="18"/>
                          </w:rPr>
                          <w:t xml:space="preserve"> </w:t>
                        </w:r>
                        <w:proofErr w:type="spellStart"/>
                        <w:r>
                          <w:rPr>
                            <w:rFonts w:ascii="Courier New"/>
                            <w:sz w:val="18"/>
                          </w:rPr>
                          <w:t>viewModel</w:t>
                        </w:r>
                        <w:proofErr w:type="spellEnd"/>
                        <w:r>
                          <w:rPr>
                            <w:rFonts w:ascii="Courier New"/>
                            <w:sz w:val="18"/>
                          </w:rPr>
                          <w:t xml:space="preserve"> =</w:t>
                        </w:r>
                      </w:p>
                      <w:p w14:paraId="56AAEB31" w14:textId="77777777" w:rsidR="003D76C2" w:rsidRDefault="00000000">
                        <w:pPr>
                          <w:spacing w:before="1" w:line="202" w:lineRule="exact"/>
                          <w:ind w:left="1749"/>
                          <w:rPr>
                            <w:rFonts w:ascii="Courier New"/>
                            <w:b/>
                            <w:sz w:val="18"/>
                          </w:rPr>
                        </w:pPr>
                        <w:proofErr w:type="spellStart"/>
                        <w:r>
                          <w:rPr>
                            <w:rFonts w:ascii="Courier New"/>
                            <w:b/>
                            <w:sz w:val="18"/>
                          </w:rPr>
                          <w:t>ViewModelProvider</w:t>
                        </w:r>
                        <w:proofErr w:type="spellEnd"/>
                        <w:r>
                          <w:rPr>
                            <w:rFonts w:ascii="Courier New"/>
                            <w:b/>
                            <w:sz w:val="18"/>
                          </w:rPr>
                          <w:t>(</w:t>
                        </w:r>
                        <w:proofErr w:type="spellStart"/>
                        <w:r>
                          <w:rPr>
                            <w:rFonts w:ascii="Courier New"/>
                            <w:b/>
                            <w:sz w:val="18"/>
                          </w:rPr>
                          <w:t>requireActivity</w:t>
                        </w:r>
                        <w:proofErr w:type="spellEnd"/>
                        <w:r>
                          <w:rPr>
                            <w:rFonts w:ascii="Courier New"/>
                            <w:b/>
                            <w:sz w:val="18"/>
                          </w:rPr>
                          <w:t>(),</w:t>
                        </w:r>
                        <w:r>
                          <w:rPr>
                            <w:rFonts w:ascii="Courier New"/>
                            <w:b/>
                            <w:spacing w:val="-23"/>
                            <w:sz w:val="18"/>
                          </w:rPr>
                          <w:t xml:space="preserve"> </w:t>
                        </w:r>
                        <w:r>
                          <w:rPr>
                            <w:rFonts w:ascii="Courier New"/>
                            <w:b/>
                            <w:sz w:val="18"/>
                          </w:rPr>
                          <w:t>object</w:t>
                        </w:r>
                        <w:r>
                          <w:rPr>
                            <w:rFonts w:ascii="Courier New"/>
                            <w:b/>
                            <w:spacing w:val="-21"/>
                            <w:sz w:val="18"/>
                          </w:rPr>
                          <w:t xml:space="preserve"> </w:t>
                        </w:r>
                        <w:r>
                          <w:rPr>
                            <w:rFonts w:ascii="Courier New"/>
                            <w:b/>
                            <w:spacing w:val="-10"/>
                            <w:sz w:val="18"/>
                          </w:rPr>
                          <w:t>:</w:t>
                        </w:r>
                      </w:p>
                      <w:p w14:paraId="760D89E5" w14:textId="77777777" w:rsidR="003D76C2" w:rsidRDefault="00000000">
                        <w:pPr>
                          <w:spacing w:line="202" w:lineRule="exact"/>
                          <w:ind w:left="1965"/>
                          <w:rPr>
                            <w:rFonts w:ascii="Courier New"/>
                            <w:b/>
                            <w:sz w:val="18"/>
                          </w:rPr>
                        </w:pPr>
                        <w:proofErr w:type="spellStart"/>
                        <w:r>
                          <w:rPr>
                            <w:rFonts w:ascii="Courier New"/>
                            <w:b/>
                            <w:sz w:val="18"/>
                          </w:rPr>
                          <w:t>ViewModelProvider.Factory</w:t>
                        </w:r>
                        <w:proofErr w:type="spellEnd"/>
                        <w:r>
                          <w:rPr>
                            <w:rFonts w:ascii="Courier New"/>
                            <w:b/>
                            <w:spacing w:val="-25"/>
                            <w:sz w:val="18"/>
                          </w:rPr>
                          <w:t xml:space="preserve"> </w:t>
                        </w:r>
                        <w:r>
                          <w:rPr>
                            <w:rFonts w:ascii="Courier New"/>
                            <w:b/>
                            <w:spacing w:val="-10"/>
                            <w:sz w:val="18"/>
                          </w:rPr>
                          <w:t>{</w:t>
                        </w:r>
                      </w:p>
                      <w:p w14:paraId="007000E5" w14:textId="77777777" w:rsidR="003D76C2" w:rsidRDefault="00000000">
                        <w:pPr>
                          <w:spacing w:before="17" w:line="202" w:lineRule="exact"/>
                          <w:ind w:left="2181"/>
                          <w:rPr>
                            <w:rFonts w:ascii="Courier New"/>
                            <w:b/>
                            <w:sz w:val="18"/>
                          </w:rPr>
                        </w:pPr>
                        <w:r>
                          <w:rPr>
                            <w:rFonts w:ascii="Courier New"/>
                            <w:b/>
                            <w:sz w:val="18"/>
                          </w:rPr>
                          <w:t>override</w:t>
                        </w:r>
                        <w:r>
                          <w:rPr>
                            <w:rFonts w:ascii="Courier New"/>
                            <w:b/>
                            <w:spacing w:val="-5"/>
                            <w:sz w:val="18"/>
                          </w:rPr>
                          <w:t xml:space="preserve"> </w:t>
                        </w:r>
                        <w:r>
                          <w:rPr>
                            <w:rFonts w:ascii="Courier New"/>
                            <w:b/>
                            <w:sz w:val="18"/>
                          </w:rPr>
                          <w:t>fun</w:t>
                        </w:r>
                        <w:r>
                          <w:rPr>
                            <w:rFonts w:ascii="Courier New"/>
                            <w:b/>
                            <w:spacing w:val="-5"/>
                            <w:sz w:val="18"/>
                          </w:rPr>
                          <w:t xml:space="preserve"> </w:t>
                        </w:r>
                        <w:r>
                          <w:rPr>
                            <w:rFonts w:ascii="Courier New"/>
                            <w:b/>
                            <w:sz w:val="18"/>
                          </w:rPr>
                          <w:t>&lt;T</w:t>
                        </w:r>
                        <w:r>
                          <w:rPr>
                            <w:rFonts w:ascii="Courier New"/>
                            <w:b/>
                            <w:spacing w:val="-5"/>
                            <w:sz w:val="18"/>
                          </w:rPr>
                          <w:t xml:space="preserve"> </w:t>
                        </w:r>
                        <w:r>
                          <w:rPr>
                            <w:rFonts w:ascii="Courier New"/>
                            <w:b/>
                            <w:sz w:val="18"/>
                          </w:rPr>
                          <w:t>:</w:t>
                        </w:r>
                        <w:r>
                          <w:rPr>
                            <w:rFonts w:ascii="Courier New"/>
                            <w:b/>
                            <w:spacing w:val="-5"/>
                            <w:sz w:val="18"/>
                          </w:rPr>
                          <w:t xml:space="preserve"> </w:t>
                        </w:r>
                        <w:proofErr w:type="spellStart"/>
                        <w:r>
                          <w:rPr>
                            <w:rFonts w:ascii="Courier New"/>
                            <w:b/>
                            <w:sz w:val="18"/>
                          </w:rPr>
                          <w:t>ViewModel</w:t>
                        </w:r>
                        <w:proofErr w:type="spellEnd"/>
                        <w:r>
                          <w:rPr>
                            <w:rFonts w:ascii="Courier New"/>
                            <w:b/>
                            <w:sz w:val="18"/>
                          </w:rPr>
                          <w:t>?&gt;</w:t>
                        </w:r>
                        <w:r>
                          <w:rPr>
                            <w:rFonts w:ascii="Courier New"/>
                            <w:b/>
                            <w:spacing w:val="-5"/>
                            <w:sz w:val="18"/>
                          </w:rPr>
                          <w:t xml:space="preserve"> </w:t>
                        </w:r>
                        <w:r>
                          <w:rPr>
                            <w:rFonts w:ascii="Courier New"/>
                            <w:b/>
                            <w:spacing w:val="-2"/>
                            <w:sz w:val="18"/>
                          </w:rPr>
                          <w:t>create(</w:t>
                        </w:r>
                        <w:proofErr w:type="spellStart"/>
                        <w:r>
                          <w:rPr>
                            <w:rFonts w:ascii="Courier New"/>
                            <w:b/>
                            <w:spacing w:val="-2"/>
                            <w:sz w:val="18"/>
                          </w:rPr>
                          <w:t>modelClass</w:t>
                        </w:r>
                        <w:proofErr w:type="spellEnd"/>
                        <w:r>
                          <w:rPr>
                            <w:rFonts w:ascii="Courier New"/>
                            <w:b/>
                            <w:spacing w:val="-2"/>
                            <w:sz w:val="18"/>
                          </w:rPr>
                          <w:t>:</w:t>
                        </w:r>
                      </w:p>
                      <w:p w14:paraId="63DEF77A" w14:textId="77777777" w:rsidR="003D76C2" w:rsidRDefault="00000000">
                        <w:pPr>
                          <w:spacing w:line="202" w:lineRule="exact"/>
                          <w:ind w:left="2397"/>
                          <w:rPr>
                            <w:rFonts w:ascii="Courier New"/>
                            <w:b/>
                            <w:sz w:val="18"/>
                          </w:rPr>
                        </w:pPr>
                        <w:r>
                          <w:rPr>
                            <w:rFonts w:ascii="Courier New"/>
                            <w:b/>
                            <w:sz w:val="18"/>
                          </w:rPr>
                          <w:t>Class&lt;T&gt;):</w:t>
                        </w:r>
                        <w:r>
                          <w:rPr>
                            <w:rFonts w:ascii="Courier New"/>
                            <w:b/>
                            <w:spacing w:val="-6"/>
                            <w:sz w:val="18"/>
                          </w:rPr>
                          <w:t xml:space="preserve"> </w:t>
                        </w:r>
                        <w:r>
                          <w:rPr>
                            <w:rFonts w:ascii="Courier New"/>
                            <w:b/>
                            <w:sz w:val="18"/>
                          </w:rPr>
                          <w:t>T</w:t>
                        </w:r>
                        <w:r>
                          <w:rPr>
                            <w:rFonts w:ascii="Courier New"/>
                            <w:b/>
                            <w:spacing w:val="-5"/>
                            <w:sz w:val="18"/>
                          </w:rPr>
                          <w:t xml:space="preserve"> </w:t>
                        </w:r>
                        <w:r>
                          <w:rPr>
                            <w:rFonts w:ascii="Courier New"/>
                            <w:b/>
                            <w:spacing w:val="-10"/>
                            <w:sz w:val="18"/>
                          </w:rPr>
                          <w:t>{</w:t>
                        </w:r>
                      </w:p>
                      <w:p w14:paraId="7BC8FC8D" w14:textId="77777777" w:rsidR="003D76C2" w:rsidRDefault="00000000">
                        <w:pPr>
                          <w:spacing w:before="16" w:line="202" w:lineRule="exact"/>
                          <w:ind w:left="2613"/>
                          <w:rPr>
                            <w:rFonts w:ascii="Courier New"/>
                            <w:b/>
                            <w:sz w:val="18"/>
                          </w:rPr>
                        </w:pPr>
                        <w:r>
                          <w:rPr>
                            <w:rFonts w:ascii="Courier New"/>
                            <w:b/>
                            <w:sz w:val="18"/>
                          </w:rPr>
                          <w:t>return</w:t>
                        </w:r>
                        <w:r>
                          <w:rPr>
                            <w:rFonts w:ascii="Courier New"/>
                            <w:b/>
                            <w:spacing w:val="-6"/>
                            <w:sz w:val="18"/>
                          </w:rPr>
                          <w:t xml:space="preserve"> </w:t>
                        </w:r>
                        <w:proofErr w:type="spellStart"/>
                        <w:r>
                          <w:rPr>
                            <w:rFonts w:ascii="Courier New"/>
                            <w:b/>
                            <w:spacing w:val="-2"/>
                            <w:sz w:val="18"/>
                          </w:rPr>
                          <w:t>NoteListViewModel</w:t>
                        </w:r>
                        <w:proofErr w:type="spellEnd"/>
                        <w:r>
                          <w:rPr>
                            <w:rFonts w:ascii="Courier New"/>
                            <w:b/>
                            <w:spacing w:val="-2"/>
                            <w:sz w:val="18"/>
                          </w:rPr>
                          <w:t>((</w:t>
                        </w:r>
                        <w:proofErr w:type="spellStart"/>
                        <w:r>
                          <w:rPr>
                            <w:rFonts w:ascii="Courier New"/>
                            <w:b/>
                            <w:spacing w:val="-2"/>
                            <w:sz w:val="18"/>
                          </w:rPr>
                          <w:t>requireActivity</w:t>
                        </w:r>
                        <w:proofErr w:type="spellEnd"/>
                        <w:r>
                          <w:rPr>
                            <w:rFonts w:ascii="Courier New"/>
                            <w:b/>
                            <w:spacing w:val="-2"/>
                            <w:sz w:val="18"/>
                          </w:rPr>
                          <w:t>()</w:t>
                        </w:r>
                      </w:p>
                      <w:p w14:paraId="688DB4D7" w14:textId="77777777" w:rsidR="003D76C2" w:rsidRDefault="00000000">
                        <w:pPr>
                          <w:spacing w:before="1" w:line="235" w:lineRule="auto"/>
                          <w:ind w:left="3045" w:hanging="216"/>
                          <w:rPr>
                            <w:rFonts w:ascii="Courier New"/>
                            <w:b/>
                            <w:sz w:val="18"/>
                          </w:rPr>
                        </w:pPr>
                        <w:r>
                          <w:rPr>
                            <w:rFonts w:ascii="Courier New"/>
                            <w:b/>
                            <w:sz w:val="18"/>
                          </w:rPr>
                          <w:t xml:space="preserve">.application as </w:t>
                        </w:r>
                        <w:proofErr w:type="spellStart"/>
                        <w:r>
                          <w:rPr>
                            <w:rFonts w:ascii="Courier New"/>
                            <w:b/>
                            <w:sz w:val="18"/>
                          </w:rPr>
                          <w:t>NotesApplication</w:t>
                        </w:r>
                        <w:proofErr w:type="spellEnd"/>
                        <w:r>
                          <w:rPr>
                            <w:rFonts w:ascii="Courier New"/>
                            <w:b/>
                            <w:sz w:val="18"/>
                          </w:rPr>
                          <w:t>).</w:t>
                        </w:r>
                        <w:proofErr w:type="spellStart"/>
                        <w:r>
                          <w:rPr>
                            <w:rFonts w:ascii="Courier New"/>
                            <w:b/>
                            <w:sz w:val="18"/>
                          </w:rPr>
                          <w:t>noteRepository</w:t>
                        </w:r>
                        <w:proofErr w:type="spellEnd"/>
                        <w:r>
                          <w:rPr>
                            <w:rFonts w:ascii="Courier New"/>
                            <w:b/>
                            <w:sz w:val="18"/>
                          </w:rPr>
                          <w:t>)</w:t>
                        </w:r>
                        <w:r>
                          <w:rPr>
                            <w:rFonts w:ascii="Courier New"/>
                            <w:b/>
                            <w:spacing w:val="-20"/>
                            <w:sz w:val="18"/>
                          </w:rPr>
                          <w:t xml:space="preserve"> </w:t>
                        </w:r>
                        <w:r>
                          <w:rPr>
                            <w:rFonts w:ascii="Courier New"/>
                            <w:b/>
                            <w:sz w:val="18"/>
                          </w:rPr>
                          <w:t>as</w:t>
                        </w:r>
                        <w:r>
                          <w:rPr>
                            <w:rFonts w:ascii="Courier New"/>
                            <w:b/>
                            <w:spacing w:val="-20"/>
                            <w:sz w:val="18"/>
                          </w:rPr>
                          <w:t xml:space="preserve"> </w:t>
                        </w:r>
                        <w:r>
                          <w:rPr>
                            <w:rFonts w:ascii="Courier New"/>
                            <w:b/>
                            <w:sz w:val="18"/>
                          </w:rPr>
                          <w:t>T</w:t>
                        </w:r>
                      </w:p>
                      <w:p w14:paraId="1F5F939E" w14:textId="77777777" w:rsidR="003D76C2" w:rsidRDefault="00000000">
                        <w:pPr>
                          <w:spacing w:before="97"/>
                          <w:ind w:left="2181"/>
                          <w:rPr>
                            <w:rFonts w:ascii="Courier New"/>
                            <w:b/>
                            <w:sz w:val="18"/>
                          </w:rPr>
                        </w:pPr>
                        <w:r>
                          <w:rPr>
                            <w:rFonts w:ascii="Courier New"/>
                            <w:b/>
                            <w:sz w:val="18"/>
                          </w:rPr>
                          <w:t>}</w:t>
                        </w:r>
                      </w:p>
                      <w:p w14:paraId="30AEE360" w14:textId="77777777" w:rsidR="003D76C2" w:rsidRDefault="003D76C2">
                        <w:pPr>
                          <w:rPr>
                            <w:rFonts w:ascii="Courier New"/>
                            <w:b/>
                            <w:sz w:val="20"/>
                          </w:rPr>
                        </w:pPr>
                      </w:p>
                      <w:p w14:paraId="40559E96" w14:textId="77777777" w:rsidR="003D76C2" w:rsidRDefault="00000000">
                        <w:pPr>
                          <w:spacing w:before="130"/>
                          <w:ind w:left="1749"/>
                          <w:rPr>
                            <w:rFonts w:ascii="Courier New"/>
                            <w:b/>
                            <w:sz w:val="18"/>
                          </w:rPr>
                        </w:pPr>
                        <w:r>
                          <w:rPr>
                            <w:rFonts w:ascii="Courier New"/>
                            <w:b/>
                            <w:spacing w:val="-2"/>
                            <w:sz w:val="18"/>
                          </w:rPr>
                          <w:t>}).get(</w:t>
                        </w:r>
                        <w:proofErr w:type="spellStart"/>
                        <w:r>
                          <w:rPr>
                            <w:rFonts w:ascii="Courier New"/>
                            <w:b/>
                            <w:spacing w:val="-2"/>
                            <w:sz w:val="18"/>
                          </w:rPr>
                          <w:t>NoteListViewModel</w:t>
                        </w:r>
                        <w:proofErr w:type="spellEnd"/>
                        <w:r>
                          <w:rPr>
                            <w:rFonts w:ascii="Courier New"/>
                            <w:b/>
                            <w:spacing w:val="-2"/>
                            <w:sz w:val="18"/>
                          </w:rPr>
                          <w:t>::class.java)</w:t>
                        </w:r>
                      </w:p>
                      <w:p w14:paraId="2FB1A9A0" w14:textId="77777777" w:rsidR="003D76C2" w:rsidRDefault="00000000">
                        <w:pPr>
                          <w:spacing w:before="76" w:line="202" w:lineRule="exact"/>
                          <w:ind w:left="1317"/>
                          <w:rPr>
                            <w:rFonts w:ascii="Courier New"/>
                            <w:sz w:val="18"/>
                          </w:rPr>
                        </w:pPr>
                        <w:proofErr w:type="spellStart"/>
                        <w:r>
                          <w:rPr>
                            <w:rFonts w:ascii="Courier New"/>
                            <w:spacing w:val="-2"/>
                            <w:sz w:val="18"/>
                          </w:rPr>
                          <w:t>viewModel.getNoteListLiveData</w:t>
                        </w:r>
                        <w:proofErr w:type="spellEnd"/>
                        <w:r>
                          <w:rPr>
                            <w:rFonts w:ascii="Courier New"/>
                            <w:spacing w:val="-2"/>
                            <w:sz w:val="18"/>
                          </w:rPr>
                          <w:t>()</w:t>
                        </w:r>
                      </w:p>
                      <w:p w14:paraId="4DC51D64" w14:textId="77777777" w:rsidR="003D76C2" w:rsidRDefault="00000000">
                        <w:pPr>
                          <w:spacing w:line="259" w:lineRule="auto"/>
                          <w:ind w:left="1749" w:hanging="216"/>
                          <w:rPr>
                            <w:rFonts w:ascii="Courier New"/>
                            <w:sz w:val="18"/>
                          </w:rPr>
                        </w:pPr>
                        <w:r>
                          <w:rPr>
                            <w:rFonts w:ascii="Courier New"/>
                            <w:sz w:val="18"/>
                          </w:rPr>
                          <w:t>.observe(</w:t>
                        </w:r>
                        <w:proofErr w:type="spellStart"/>
                        <w:r>
                          <w:rPr>
                            <w:rFonts w:ascii="Courier New"/>
                            <w:sz w:val="18"/>
                          </w:rPr>
                          <w:t>viewLifecycleOwner</w:t>
                        </w:r>
                        <w:proofErr w:type="spellEnd"/>
                        <w:r>
                          <w:rPr>
                            <w:rFonts w:ascii="Courier New"/>
                            <w:sz w:val="18"/>
                          </w:rPr>
                          <w:t>,</w:t>
                        </w:r>
                        <w:r>
                          <w:rPr>
                            <w:rFonts w:ascii="Courier New"/>
                            <w:spacing w:val="-20"/>
                            <w:sz w:val="18"/>
                          </w:rPr>
                          <w:t xml:space="preserve"> </w:t>
                        </w:r>
                        <w:r>
                          <w:rPr>
                            <w:rFonts w:ascii="Courier New"/>
                            <w:sz w:val="18"/>
                          </w:rPr>
                          <w:t>Observer</w:t>
                        </w:r>
                        <w:r>
                          <w:rPr>
                            <w:rFonts w:ascii="Courier New"/>
                            <w:spacing w:val="-20"/>
                            <w:sz w:val="18"/>
                          </w:rPr>
                          <w:t xml:space="preserve"> </w:t>
                        </w:r>
                        <w:r>
                          <w:rPr>
                            <w:rFonts w:ascii="Courier New"/>
                            <w:sz w:val="18"/>
                          </w:rPr>
                          <w:t xml:space="preserve">{ </w:t>
                        </w:r>
                        <w:proofErr w:type="spellStart"/>
                        <w:r>
                          <w:rPr>
                            <w:rFonts w:ascii="Courier New"/>
                            <w:spacing w:val="-2"/>
                            <w:sz w:val="18"/>
                          </w:rPr>
                          <w:t>adapter.replaceItems</w:t>
                        </w:r>
                        <w:proofErr w:type="spellEnd"/>
                        <w:r>
                          <w:rPr>
                            <w:rFonts w:ascii="Courier New"/>
                            <w:spacing w:val="-2"/>
                            <w:sz w:val="18"/>
                          </w:rPr>
                          <w:t>(it)</w:t>
                        </w:r>
                      </w:p>
                    </w:txbxContent>
                  </v:textbox>
                </v:shape>
                <w10:wrap type="topAndBottom" anchorx="page"/>
              </v:group>
            </w:pict>
          </mc:Fallback>
        </mc:AlternateContent>
      </w:r>
    </w:p>
    <w:p w14:paraId="79668BD0" w14:textId="77777777" w:rsidR="003D76C2" w:rsidRDefault="003D76C2">
      <w:pPr>
        <w:rPr>
          <w:sz w:val="8"/>
        </w:rPr>
        <w:sectPr w:rsidR="003D76C2">
          <w:pgSz w:w="10800" w:h="13320"/>
          <w:pgMar w:top="1120" w:right="920" w:bottom="280" w:left="940" w:header="695" w:footer="0" w:gutter="0"/>
          <w:cols w:space="720"/>
        </w:sectPr>
      </w:pPr>
    </w:p>
    <w:p w14:paraId="6E0E982E" w14:textId="77777777" w:rsidR="003D76C2" w:rsidRDefault="003D76C2">
      <w:pPr>
        <w:pStyle w:val="BodyText"/>
        <w:spacing w:before="3"/>
        <w:rPr>
          <w:sz w:val="5"/>
        </w:rPr>
      </w:pPr>
    </w:p>
    <w:p w14:paraId="40F11306" w14:textId="77777777" w:rsidR="003D76C2" w:rsidRDefault="00D51F7C">
      <w:pPr>
        <w:pStyle w:val="BodyText"/>
        <w:ind w:left="104"/>
      </w:pPr>
      <w:r>
        <w:rPr>
          <w:noProof/>
        </w:rPr>
        <mc:AlternateContent>
          <mc:Choice Requires="wpg">
            <w:drawing>
              <wp:inline distT="0" distB="0" distL="0" distR="0" wp14:anchorId="58F0ADA8" wp14:editId="2442EA4A">
                <wp:extent cx="5074920" cy="574675"/>
                <wp:effectExtent l="0" t="0" r="5080" b="0"/>
                <wp:docPr id="688" name="docshapegroup8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689" name="docshape865"/>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0" name="docshape866"/>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1" name="docshape867"/>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D6A0B" w14:textId="77777777" w:rsidR="003D76C2" w:rsidRDefault="00000000">
                              <w:pPr>
                                <w:spacing w:before="40"/>
                                <w:ind w:left="1317"/>
                                <w:rPr>
                                  <w:rFonts w:ascii="Courier New"/>
                                  <w:sz w:val="18"/>
                                </w:rPr>
                              </w:pPr>
                              <w:r>
                                <w:rPr>
                                  <w:rFonts w:ascii="Courier New"/>
                                  <w:spacing w:val="-5"/>
                                  <w:sz w:val="18"/>
                                </w:rPr>
                                <w:t>})</w:t>
                              </w:r>
                            </w:p>
                            <w:p w14:paraId="396A05CF" w14:textId="77777777" w:rsidR="003D76C2" w:rsidRDefault="00000000">
                              <w:pPr>
                                <w:spacing w:before="76"/>
                                <w:ind w:left="885"/>
                                <w:rPr>
                                  <w:rFonts w:ascii="Courier New"/>
                                  <w:sz w:val="18"/>
                                </w:rPr>
                              </w:pPr>
                              <w:r>
                                <w:rPr>
                                  <w:rFonts w:ascii="Courier New"/>
                                  <w:sz w:val="18"/>
                                </w:rPr>
                                <w:t>}</w:t>
                              </w:r>
                            </w:p>
                            <w:p w14:paraId="336D999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8F0ADA8" id="docshapegroup864" o:spid="_x0000_s1757"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">
                <v:rect id="docshape865" o:spid="_x0000_s1758"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" fillcolor="#f6f6f6" stroked="f">
                  <v:path arrowok="t"/>
                </v:rect>
                <v:shape id="docshape866" o:spid="_x0000_s1759"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" path="m7992,884l,884r,20l7992,904r,-20xm7992,l,,,20r7992,l7992,xe" fillcolor="#dadada" stroked="f">
                  <v:path arrowok="t" o:connecttype="custom" o:connectlocs="7992,884;0,884;0,904;7992,904;7992,884;7992,0;0,0;0,20;7992,20;7992,0" o:connectangles="0,0,0,0,0,0,0,0,0,0"/>
                </v:shape>
                <v:shape id="docshape867" o:spid="_x0000_s1760"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" filled="f" stroked="f">
                  <v:path arrowok="t"/>
                  <v:textbox inset="0,0,0,0">
                    <w:txbxContent>
                      <w:p w14:paraId="4ECD6A0B" w14:textId="77777777" w:rsidR="003D76C2" w:rsidRDefault="00000000">
                        <w:pPr>
                          <w:spacing w:before="40"/>
                          <w:ind w:left="1317"/>
                          <w:rPr>
                            <w:rFonts w:ascii="Courier New"/>
                            <w:sz w:val="18"/>
                          </w:rPr>
                        </w:pPr>
                        <w:r>
                          <w:rPr>
                            <w:rFonts w:ascii="Courier New"/>
                            <w:spacing w:val="-5"/>
                            <w:sz w:val="18"/>
                          </w:rPr>
                          <w:t>})</w:t>
                        </w:r>
                      </w:p>
                      <w:p w14:paraId="396A05CF" w14:textId="77777777" w:rsidR="003D76C2" w:rsidRDefault="00000000">
                        <w:pPr>
                          <w:spacing w:before="76"/>
                          <w:ind w:left="885"/>
                          <w:rPr>
                            <w:rFonts w:ascii="Courier New"/>
                            <w:sz w:val="18"/>
                          </w:rPr>
                        </w:pPr>
                        <w:r>
                          <w:rPr>
                            <w:rFonts w:ascii="Courier New"/>
                            <w:sz w:val="18"/>
                          </w:rPr>
                          <w:t>}</w:t>
                        </w:r>
                      </w:p>
                      <w:p w14:paraId="336D9990"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B739FD3" w14:textId="77777777" w:rsidR="003D76C2" w:rsidRDefault="00000000">
      <w:pPr>
        <w:pStyle w:val="BodyText"/>
        <w:spacing w:before="37"/>
        <w:ind w:left="554" w:right="1001"/>
      </w:pPr>
      <w:r>
        <w:t>This</w:t>
      </w:r>
      <w:r>
        <w:rPr>
          <w:spacing w:val="-4"/>
        </w:rPr>
        <w:t xml:space="preserve"> </w:t>
      </w:r>
      <w:r>
        <w:t>is</w:t>
      </w:r>
      <w:r>
        <w:rPr>
          <w:spacing w:val="-3"/>
        </w:rPr>
        <w:t xml:space="preserve"> </w:t>
      </w:r>
      <w:r>
        <w:t>where</w:t>
      </w:r>
      <w:r>
        <w:rPr>
          <w:spacing w:val="-3"/>
        </w:rPr>
        <w:t xml:space="preserve"> </w:t>
      </w:r>
      <w:r>
        <w:t>we</w:t>
      </w:r>
      <w:r>
        <w:rPr>
          <w:spacing w:val="-3"/>
        </w:rPr>
        <w:t xml:space="preserve"> </w:t>
      </w:r>
      <w:r>
        <w:t>define</w:t>
      </w:r>
      <w:r>
        <w:rPr>
          <w:spacing w:val="-3"/>
        </w:rPr>
        <w:t xml:space="preserve"> </w:t>
      </w:r>
      <w:r>
        <w:t>the</w:t>
      </w:r>
      <w:r>
        <w:rPr>
          <w:spacing w:val="-3"/>
        </w:rPr>
        <w:t xml:space="preserve"> </w:t>
      </w:r>
      <w:r>
        <w:t>custom</w:t>
      </w:r>
      <w:r>
        <w:rPr>
          <w:spacing w:val="-3"/>
        </w:rPr>
        <w:t xml:space="preserve"> </w:t>
      </w:r>
      <w:r>
        <w:t>factory</w:t>
      </w:r>
      <w:r>
        <w:rPr>
          <w:spacing w:val="-3"/>
        </w:rPr>
        <w:t xml:space="preserve"> </w:t>
      </w:r>
      <w:r>
        <w:t>for</w:t>
      </w:r>
      <w:r>
        <w:rPr>
          <w:spacing w:val="-3"/>
        </w:rPr>
        <w:t xml:space="preserve"> </w:t>
      </w:r>
      <w:r>
        <w:t>our</w:t>
      </w:r>
      <w:r>
        <w:rPr>
          <w:spacing w:val="-5"/>
        </w:rPr>
        <w:t xml:space="preserve"> </w:t>
      </w:r>
      <w:proofErr w:type="spellStart"/>
      <w:r>
        <w:rPr>
          <w:rFonts w:ascii="Courier New"/>
          <w:b/>
          <w:sz w:val="22"/>
        </w:rPr>
        <w:t>ViewModel</w:t>
      </w:r>
      <w:proofErr w:type="spellEnd"/>
      <w:r>
        <w:t>.</w:t>
      </w:r>
      <w:r>
        <w:rPr>
          <w:spacing w:val="-3"/>
        </w:rPr>
        <w:t xml:space="preserve"> </w:t>
      </w:r>
      <w:r>
        <w:t>This</w:t>
      </w:r>
      <w:r>
        <w:rPr>
          <w:spacing w:val="-4"/>
        </w:rPr>
        <w:t xml:space="preserve"> </w:t>
      </w:r>
      <w:r>
        <w:t>will</w:t>
      </w:r>
      <w:r>
        <w:rPr>
          <w:spacing w:val="-3"/>
        </w:rPr>
        <w:t xml:space="preserve"> </w:t>
      </w:r>
      <w:r>
        <w:t xml:space="preserve">allow us to inject the instance of </w:t>
      </w:r>
      <w:proofErr w:type="spellStart"/>
      <w:r>
        <w:rPr>
          <w:rFonts w:ascii="Courier New"/>
          <w:b/>
          <w:sz w:val="22"/>
        </w:rPr>
        <w:t>NoteRepository</w:t>
      </w:r>
      <w:proofErr w:type="spellEnd"/>
      <w:r>
        <w:rPr>
          <w:rFonts w:ascii="Courier New"/>
          <w:b/>
          <w:spacing w:val="-68"/>
          <w:sz w:val="22"/>
        </w:rPr>
        <w:t xml:space="preserve"> </w:t>
      </w:r>
      <w:r>
        <w:t>through the constructor. This technique may come in useful when using dependency injection frameworks.</w:t>
      </w:r>
    </w:p>
    <w:p w14:paraId="1DC748E8" w14:textId="77777777" w:rsidR="003D76C2" w:rsidRDefault="00000000">
      <w:pPr>
        <w:pStyle w:val="ListParagraph"/>
        <w:numPr>
          <w:ilvl w:val="1"/>
          <w:numId w:val="8"/>
        </w:numPr>
        <w:tabs>
          <w:tab w:val="left" w:pos="554"/>
        </w:tabs>
        <w:spacing w:before="148"/>
        <w:ind w:left="554" w:right="1282"/>
        <w:jc w:val="left"/>
        <w:rPr>
          <w:sz w:val="20"/>
        </w:rPr>
      </w:pPr>
      <w:r>
        <w:rPr>
          <w:sz w:val="20"/>
        </w:rPr>
        <w:t>Now,</w:t>
      </w:r>
      <w:r>
        <w:rPr>
          <w:spacing w:val="-5"/>
          <w:sz w:val="20"/>
        </w:rPr>
        <w:t xml:space="preserve"> </w:t>
      </w:r>
      <w:r>
        <w:rPr>
          <w:sz w:val="20"/>
        </w:rPr>
        <w:t>let's</w:t>
      </w:r>
      <w:r>
        <w:rPr>
          <w:spacing w:val="-5"/>
          <w:sz w:val="20"/>
        </w:rPr>
        <w:t xml:space="preserve"> </w:t>
      </w:r>
      <w:r>
        <w:rPr>
          <w:sz w:val="20"/>
        </w:rPr>
        <w:t>define</w:t>
      </w:r>
      <w:r>
        <w:rPr>
          <w:spacing w:val="-5"/>
          <w:sz w:val="20"/>
        </w:rPr>
        <w:t xml:space="preserve"> </w:t>
      </w:r>
      <w:r>
        <w:rPr>
          <w:sz w:val="20"/>
        </w:rPr>
        <w:t>the</w:t>
      </w:r>
      <w:r>
        <w:rPr>
          <w:spacing w:val="-5"/>
          <w:sz w:val="20"/>
        </w:rPr>
        <w:t xml:space="preserve"> </w:t>
      </w:r>
      <w:r>
        <w:rPr>
          <w:sz w:val="20"/>
        </w:rPr>
        <w:t>associated</w:t>
      </w:r>
      <w:r>
        <w:rPr>
          <w:spacing w:val="-6"/>
          <w:sz w:val="20"/>
        </w:rPr>
        <w:t xml:space="preserve"> </w:t>
      </w:r>
      <w:r>
        <w:rPr>
          <w:sz w:val="20"/>
        </w:rPr>
        <w:t>layout</w:t>
      </w:r>
      <w:r>
        <w:rPr>
          <w:spacing w:val="-5"/>
          <w:sz w:val="20"/>
        </w:rPr>
        <w:t xml:space="preserve"> </w:t>
      </w:r>
      <w:r>
        <w:rPr>
          <w:sz w:val="20"/>
        </w:rPr>
        <w:t>file,</w:t>
      </w:r>
      <w:r>
        <w:rPr>
          <w:spacing w:val="-5"/>
          <w:sz w:val="20"/>
        </w:rPr>
        <w:t xml:space="preserve"> </w:t>
      </w:r>
      <w:r>
        <w:rPr>
          <w:sz w:val="20"/>
        </w:rPr>
        <w:t>called</w:t>
      </w:r>
      <w:r>
        <w:rPr>
          <w:spacing w:val="-6"/>
          <w:sz w:val="20"/>
        </w:rPr>
        <w:t xml:space="preserve"> </w:t>
      </w:r>
      <w:proofErr w:type="spellStart"/>
      <w:r>
        <w:rPr>
          <w:rFonts w:ascii="Courier New"/>
          <w:b/>
        </w:rPr>
        <w:t>fragment_note_list</w:t>
      </w:r>
      <w:proofErr w:type="spellEnd"/>
      <w:r>
        <w:rPr>
          <w:rFonts w:ascii="Courier New"/>
          <w:b/>
        </w:rPr>
        <w:t xml:space="preserve">. </w:t>
      </w:r>
      <w:r>
        <w:rPr>
          <w:rFonts w:ascii="Courier New"/>
          <w:b/>
          <w:spacing w:val="-4"/>
        </w:rPr>
        <w:t>xml</w:t>
      </w:r>
      <w:r>
        <w:rPr>
          <w:spacing w:val="-4"/>
          <w:sz w:val="20"/>
        </w:rPr>
        <w:t>:</w:t>
      </w:r>
    </w:p>
    <w:p w14:paraId="0144AB73" w14:textId="77777777" w:rsidR="003D76C2" w:rsidRDefault="00D51F7C">
      <w:pPr>
        <w:pStyle w:val="BodyText"/>
        <w:spacing w:before="10"/>
        <w:rPr>
          <w:sz w:val="8"/>
        </w:rPr>
      </w:pPr>
      <w:r>
        <w:rPr>
          <w:noProof/>
        </w:rPr>
        <mc:AlternateContent>
          <mc:Choice Requires="wpg">
            <w:drawing>
              <wp:anchor distT="0" distB="0" distL="0" distR="0" simplePos="0" relativeHeight="487710208" behindDoc="1" locked="0" layoutInCell="1" allowOverlap="1" wp14:anchorId="3622CDB5" wp14:editId="703A74C3">
                <wp:simplePos x="0" y="0"/>
                <wp:positionH relativeFrom="page">
                  <wp:posOffset>662940</wp:posOffset>
                </wp:positionH>
                <wp:positionV relativeFrom="paragraph">
                  <wp:posOffset>91440</wp:posOffset>
                </wp:positionV>
                <wp:extent cx="5074920" cy="1019175"/>
                <wp:effectExtent l="0" t="0" r="5080" b="0"/>
                <wp:wrapTopAndBottom/>
                <wp:docPr id="684" name="docshapegroup8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685" name="docshape869"/>
                        <wps:cNvSpPr>
                          <a:spLocks/>
                        </wps:cNvSpPr>
                        <wps:spPr bwMode="auto">
                          <a:xfrm>
                            <a:off x="104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6" name="docshape870"/>
                        <wps:cNvSpPr>
                          <a:spLocks/>
                        </wps:cNvSpPr>
                        <wps:spPr bwMode="auto">
                          <a:xfrm>
                            <a:off x="1044" y="143"/>
                            <a:ext cx="7992" cy="1605"/>
                          </a:xfrm>
                          <a:custGeom>
                            <a:avLst/>
                            <a:gdLst>
                              <a:gd name="T0" fmla="+- 0 9036 1044"/>
                              <a:gd name="T1" fmla="*/ T0 w 7992"/>
                              <a:gd name="T2" fmla="+- 0 1728 144"/>
                              <a:gd name="T3" fmla="*/ 1728 h 1605"/>
                              <a:gd name="T4" fmla="+- 0 1044 1044"/>
                              <a:gd name="T5" fmla="*/ T4 w 7992"/>
                              <a:gd name="T6" fmla="+- 0 1728 144"/>
                              <a:gd name="T7" fmla="*/ 1728 h 1605"/>
                              <a:gd name="T8" fmla="+- 0 1044 1044"/>
                              <a:gd name="T9" fmla="*/ T8 w 7992"/>
                              <a:gd name="T10" fmla="+- 0 1748 144"/>
                              <a:gd name="T11" fmla="*/ 1748 h 1605"/>
                              <a:gd name="T12" fmla="+- 0 9036 1044"/>
                              <a:gd name="T13" fmla="*/ T12 w 7992"/>
                              <a:gd name="T14" fmla="+- 0 1748 144"/>
                              <a:gd name="T15" fmla="*/ 1748 h 1605"/>
                              <a:gd name="T16" fmla="+- 0 9036 1044"/>
                              <a:gd name="T17" fmla="*/ T16 w 7992"/>
                              <a:gd name="T18" fmla="+- 0 1728 144"/>
                              <a:gd name="T19" fmla="*/ 1728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7" name="docshape871"/>
                        <wps:cNvSpPr txBox="1">
                          <a:spLocks/>
                        </wps:cNvSpPr>
                        <wps:spPr bwMode="auto">
                          <a:xfrm>
                            <a:off x="104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D0F8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BA97EF7"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hyperlink r:id="rId115">
                                <w:r>
                                  <w:rPr>
                                    <w:rFonts w:ascii="Courier New"/>
                                    <w:spacing w:val="-2"/>
                                    <w:sz w:val="18"/>
                                  </w:rPr>
                                  <w:t>xmlns:android="http://schemas.android.com/apk/res/android"</w:t>
                                </w:r>
                              </w:hyperlink>
                            </w:p>
                            <w:p w14:paraId="7078AA29" w14:textId="77777777" w:rsidR="003D76C2" w:rsidRDefault="00000000">
                              <w:pPr>
                                <w:spacing w:before="12" w:line="328" w:lineRule="auto"/>
                                <w:ind w:left="885"/>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fragment_note_list_recycler_view</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22CDB5" id="docshapegroup868" o:spid="_x0000_s1761" style="position:absolute;margin-left:52.2pt;margin-top:7.2pt;width:399.6pt;height:80.25pt;z-index:-15606272;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">
                <v:rect id="docshape869" o:spid="_x0000_s1762" style="position:absolute;left:104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" fillcolor="#f6f6f6" stroked="f">
                  <v:path arrowok="t"/>
                </v:rect>
                <v:shape id="docshape870" o:spid="_x0000_s1763" style="position:absolute;left:104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" path="m7992,1584l,1584r,20l7992,1604r,-20xm7992,l,,,20r7992,l7992,xe" fillcolor="#dadada" stroked="f">
                  <v:path arrowok="t" o:connecttype="custom" o:connectlocs="7992,1728;0,1728;0,1748;7992,1748;7992,1728;7992,144;0,144;0,164;7992,164;7992,144" o:connectangles="0,0,0,0,0,0,0,0,0,0"/>
                </v:shape>
                <v:shape id="docshape871" o:spid="_x0000_s1764" type="#_x0000_t202" style="position:absolute;left:104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" filled="f" stroked="f">
                  <v:path arrowok="t"/>
                  <v:textbox inset="0,0,0,0">
                    <w:txbxContent>
                      <w:p w14:paraId="00DD0F8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BA97EF7"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hyperlink r:id="rId116">
                          <w:r>
                            <w:rPr>
                              <w:rFonts w:ascii="Courier New"/>
                              <w:spacing w:val="-2"/>
                              <w:sz w:val="18"/>
                            </w:rPr>
                            <w:t>xmlns:android="http://schemas.android.com/apk/res/android"</w:t>
                          </w:r>
                        </w:hyperlink>
                      </w:p>
                      <w:p w14:paraId="7078AA29" w14:textId="77777777" w:rsidR="003D76C2" w:rsidRDefault="00000000">
                        <w:pPr>
                          <w:spacing w:before="12" w:line="328" w:lineRule="auto"/>
                          <w:ind w:left="885"/>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fragment_note_list_recycler_view</w:t>
                        </w:r>
                        <w:proofErr w:type="spellEnd"/>
                        <w:r>
                          <w:rPr>
                            <w:rFonts w:ascii="Courier New"/>
                            <w:spacing w:val="-2"/>
                            <w:sz w:val="18"/>
                          </w:rPr>
                          <w:t>"/&gt;</w:t>
                        </w:r>
                      </w:p>
                    </w:txbxContent>
                  </v:textbox>
                </v:shape>
                <w10:wrap type="topAndBottom" anchorx="page"/>
              </v:group>
            </w:pict>
          </mc:Fallback>
        </mc:AlternateContent>
      </w:r>
    </w:p>
    <w:p w14:paraId="427212F9" w14:textId="77777777" w:rsidR="003D76C2" w:rsidRDefault="00000000">
      <w:pPr>
        <w:pStyle w:val="ListParagraph"/>
        <w:numPr>
          <w:ilvl w:val="1"/>
          <w:numId w:val="8"/>
        </w:numPr>
        <w:tabs>
          <w:tab w:val="left" w:pos="554"/>
        </w:tabs>
        <w:ind w:left="554"/>
        <w:jc w:val="left"/>
        <w:rPr>
          <w:sz w:val="20"/>
        </w:rPr>
      </w:pPr>
      <w:r>
        <w:rPr>
          <w:sz w:val="20"/>
        </w:rPr>
        <w:t>Finally,</w:t>
      </w:r>
      <w:r>
        <w:rPr>
          <w:spacing w:val="-3"/>
          <w:sz w:val="20"/>
        </w:rPr>
        <w:t xml:space="preserve"> </w:t>
      </w:r>
      <w:r>
        <w:rPr>
          <w:sz w:val="20"/>
        </w:rPr>
        <w:t>let's</w:t>
      </w:r>
      <w:r>
        <w:rPr>
          <w:spacing w:val="-2"/>
          <w:sz w:val="20"/>
        </w:rPr>
        <w:t xml:space="preserve"> </w:t>
      </w:r>
      <w:r>
        <w:rPr>
          <w:sz w:val="20"/>
        </w:rPr>
        <w:t>define</w:t>
      </w:r>
      <w:r>
        <w:rPr>
          <w:spacing w:val="-2"/>
          <w:sz w:val="20"/>
        </w:rPr>
        <w:t xml:space="preserve"> </w:t>
      </w:r>
      <w:r>
        <w:rPr>
          <w:sz w:val="20"/>
        </w:rPr>
        <w:t>the</w:t>
      </w:r>
      <w:r>
        <w:rPr>
          <w:spacing w:val="-2"/>
          <w:sz w:val="20"/>
        </w:rPr>
        <w:t xml:space="preserve"> activity:</w:t>
      </w:r>
    </w:p>
    <w:p w14:paraId="2D4EBD24" w14:textId="77777777" w:rsidR="003D76C2" w:rsidRDefault="00D51F7C">
      <w:pPr>
        <w:pStyle w:val="BodyText"/>
        <w:spacing w:before="4"/>
        <w:rPr>
          <w:sz w:val="9"/>
        </w:rPr>
      </w:pPr>
      <w:r>
        <w:rPr>
          <w:noProof/>
        </w:rPr>
        <mc:AlternateContent>
          <mc:Choice Requires="wpg">
            <w:drawing>
              <wp:anchor distT="0" distB="0" distL="0" distR="0" simplePos="0" relativeHeight="487710720" behindDoc="1" locked="0" layoutInCell="1" allowOverlap="1" wp14:anchorId="0D9E5F25" wp14:editId="0FB4BD20">
                <wp:simplePos x="0" y="0"/>
                <wp:positionH relativeFrom="page">
                  <wp:posOffset>662940</wp:posOffset>
                </wp:positionH>
                <wp:positionV relativeFrom="paragraph">
                  <wp:posOffset>95885</wp:posOffset>
                </wp:positionV>
                <wp:extent cx="5074920" cy="1285875"/>
                <wp:effectExtent l="0" t="0" r="5080" b="0"/>
                <wp:wrapTopAndBottom/>
                <wp:docPr id="680" name="docshapegroup8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044" y="151"/>
                          <a:chExt cx="7992" cy="2025"/>
                        </a:xfrm>
                      </wpg:grpSpPr>
                      <wps:wsp>
                        <wps:cNvPr id="681" name="docshape873"/>
                        <wps:cNvSpPr>
                          <a:spLocks/>
                        </wps:cNvSpPr>
                        <wps:spPr bwMode="auto">
                          <a:xfrm>
                            <a:off x="1044" y="161"/>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2" name="docshape874"/>
                        <wps:cNvSpPr>
                          <a:spLocks/>
                        </wps:cNvSpPr>
                        <wps:spPr bwMode="auto">
                          <a:xfrm>
                            <a:off x="1044" y="151"/>
                            <a:ext cx="7992" cy="2025"/>
                          </a:xfrm>
                          <a:custGeom>
                            <a:avLst/>
                            <a:gdLst>
                              <a:gd name="T0" fmla="+- 0 9036 1044"/>
                              <a:gd name="T1" fmla="*/ T0 w 7992"/>
                              <a:gd name="T2" fmla="+- 0 2156 151"/>
                              <a:gd name="T3" fmla="*/ 2156 h 2025"/>
                              <a:gd name="T4" fmla="+- 0 1044 1044"/>
                              <a:gd name="T5" fmla="*/ T4 w 7992"/>
                              <a:gd name="T6" fmla="+- 0 2156 151"/>
                              <a:gd name="T7" fmla="*/ 2156 h 2025"/>
                              <a:gd name="T8" fmla="+- 0 1044 1044"/>
                              <a:gd name="T9" fmla="*/ T8 w 7992"/>
                              <a:gd name="T10" fmla="+- 0 2176 151"/>
                              <a:gd name="T11" fmla="*/ 2176 h 2025"/>
                              <a:gd name="T12" fmla="+- 0 9036 1044"/>
                              <a:gd name="T13" fmla="*/ T12 w 7992"/>
                              <a:gd name="T14" fmla="+- 0 2176 151"/>
                              <a:gd name="T15" fmla="*/ 2176 h 2025"/>
                              <a:gd name="T16" fmla="+- 0 9036 1044"/>
                              <a:gd name="T17" fmla="*/ T16 w 7992"/>
                              <a:gd name="T18" fmla="+- 0 2156 151"/>
                              <a:gd name="T19" fmla="*/ 2156 h 2025"/>
                              <a:gd name="T20" fmla="+- 0 9036 1044"/>
                              <a:gd name="T21" fmla="*/ T20 w 7992"/>
                              <a:gd name="T22" fmla="+- 0 151 151"/>
                              <a:gd name="T23" fmla="*/ 151 h 2025"/>
                              <a:gd name="T24" fmla="+- 0 1044 1044"/>
                              <a:gd name="T25" fmla="*/ T24 w 7992"/>
                              <a:gd name="T26" fmla="+- 0 151 151"/>
                              <a:gd name="T27" fmla="*/ 151 h 2025"/>
                              <a:gd name="T28" fmla="+- 0 1044 1044"/>
                              <a:gd name="T29" fmla="*/ T28 w 7992"/>
                              <a:gd name="T30" fmla="+- 0 171 151"/>
                              <a:gd name="T31" fmla="*/ 171 h 2025"/>
                              <a:gd name="T32" fmla="+- 0 9036 1044"/>
                              <a:gd name="T33" fmla="*/ T32 w 7992"/>
                              <a:gd name="T34" fmla="+- 0 171 151"/>
                              <a:gd name="T35" fmla="*/ 171 h 2025"/>
                              <a:gd name="T36" fmla="+- 0 9036 1044"/>
                              <a:gd name="T37" fmla="*/ T36 w 7992"/>
                              <a:gd name="T38" fmla="+- 0 151 151"/>
                              <a:gd name="T39" fmla="*/ 151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5"/>
                                </a:moveTo>
                                <a:lnTo>
                                  <a:pt x="0" y="2005"/>
                                </a:lnTo>
                                <a:lnTo>
                                  <a:pt x="0" y="2025"/>
                                </a:lnTo>
                                <a:lnTo>
                                  <a:pt x="7992" y="2025"/>
                                </a:lnTo>
                                <a:lnTo>
                                  <a:pt x="7992" y="20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3" name="docshape875"/>
                        <wps:cNvSpPr txBox="1">
                          <a:spLocks/>
                        </wps:cNvSpPr>
                        <wps:spPr bwMode="auto">
                          <a:xfrm>
                            <a:off x="1044" y="171"/>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9F72D"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NotesActivity</w:t>
                              </w:r>
                              <w:proofErr w:type="spellEnd"/>
                              <w:r>
                                <w:rPr>
                                  <w:rFonts w:ascii="Courier New"/>
                                  <w:spacing w:val="-9"/>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7BFC386F" w14:textId="77777777" w:rsidR="003D76C2" w:rsidRDefault="003D76C2">
                              <w:pPr>
                                <w:rPr>
                                  <w:rFonts w:ascii="Courier New"/>
                                  <w:sz w:val="20"/>
                                </w:rPr>
                              </w:pPr>
                            </w:p>
                            <w:p w14:paraId="160DF849"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R.layout.activity_note</w:t>
                              </w:r>
                              <w:proofErr w:type="spellEnd"/>
                              <w:r>
                                <w:rPr>
                                  <w:rFonts w:ascii="Courier New"/>
                                  <w:spacing w:val="-2"/>
                                  <w:sz w:val="18"/>
                                </w:rPr>
                                <w:t>)</w:t>
                              </w:r>
                            </w:p>
                            <w:p w14:paraId="30FAB999" w14:textId="77777777" w:rsidR="003D76C2" w:rsidRDefault="00000000">
                              <w:pPr>
                                <w:spacing w:before="2"/>
                                <w:ind w:left="885"/>
                                <w:rPr>
                                  <w:rFonts w:ascii="Courier New"/>
                                  <w:sz w:val="18"/>
                                </w:rPr>
                              </w:pPr>
                              <w:r>
                                <w:rPr>
                                  <w:rFonts w:ascii="Courier New"/>
                                  <w:sz w:val="18"/>
                                </w:rPr>
                                <w:t>}</w:t>
                              </w:r>
                            </w:p>
                            <w:p w14:paraId="1DAEFB7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9E5F25" id="docshapegroup872" o:spid="_x0000_s1765" style="position:absolute;margin-left:52.2pt;margin-top:7.55pt;width:399.6pt;height:101.25pt;z-index:-15605760;mso-wrap-distance-left:0;mso-wrap-distance-right:0;mso-position-horizontal-relative:page;mso-position-vertical-relative:text" coordorigin="1044,151"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">
                <v:rect id="docshape873" o:spid="_x0000_s1766" style="position:absolute;left:1044;top:161;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" fillcolor="#f6f6f6" stroked="f">
                  <v:path arrowok="t"/>
                </v:rect>
                <v:shape id="docshape874" o:spid="_x0000_s1767" style="position:absolute;left:1044;top:151;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" path="m7992,2005l,2005r,20l7992,2025r,-20xm7992,l,,,20r7992,l7992,xe" fillcolor="#dadada" stroked="f">
                  <v:path arrowok="t" o:connecttype="custom" o:connectlocs="7992,2156;0,2156;0,2176;7992,2176;7992,2156;7992,151;0,151;0,171;7992,171;7992,151" o:connectangles="0,0,0,0,0,0,0,0,0,0"/>
                </v:shape>
                <v:shape id="docshape875" o:spid="_x0000_s1768" type="#_x0000_t202" style="position:absolute;left:1044;top:171;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" filled="f" stroked="f">
                  <v:path arrowok="t"/>
                  <v:textbox inset="0,0,0,0">
                    <w:txbxContent>
                      <w:p w14:paraId="0329F72D"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NotesActivity</w:t>
                        </w:r>
                        <w:proofErr w:type="spellEnd"/>
                        <w:r>
                          <w:rPr>
                            <w:rFonts w:ascii="Courier New"/>
                            <w:spacing w:val="-9"/>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9"/>
                            <w:sz w:val="18"/>
                          </w:rPr>
                          <w:t xml:space="preserve"> </w:t>
                        </w:r>
                        <w:r>
                          <w:rPr>
                            <w:rFonts w:ascii="Courier New"/>
                            <w:spacing w:val="-10"/>
                            <w:sz w:val="18"/>
                          </w:rPr>
                          <w:t>{</w:t>
                        </w:r>
                      </w:p>
                      <w:p w14:paraId="7BFC386F" w14:textId="77777777" w:rsidR="003D76C2" w:rsidRDefault="003D76C2">
                        <w:pPr>
                          <w:rPr>
                            <w:rFonts w:ascii="Courier New"/>
                            <w:sz w:val="20"/>
                          </w:rPr>
                        </w:pPr>
                      </w:p>
                      <w:p w14:paraId="160DF849"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R.layout.activity_note</w:t>
                        </w:r>
                        <w:proofErr w:type="spellEnd"/>
                        <w:r>
                          <w:rPr>
                            <w:rFonts w:ascii="Courier New"/>
                            <w:spacing w:val="-2"/>
                            <w:sz w:val="18"/>
                          </w:rPr>
                          <w:t>)</w:t>
                        </w:r>
                      </w:p>
                      <w:p w14:paraId="30FAB999" w14:textId="77777777" w:rsidR="003D76C2" w:rsidRDefault="00000000">
                        <w:pPr>
                          <w:spacing w:before="2"/>
                          <w:ind w:left="885"/>
                          <w:rPr>
                            <w:rFonts w:ascii="Courier New"/>
                            <w:sz w:val="18"/>
                          </w:rPr>
                        </w:pPr>
                        <w:r>
                          <w:rPr>
                            <w:rFonts w:ascii="Courier New"/>
                            <w:sz w:val="18"/>
                          </w:rPr>
                          <w:t>}</w:t>
                        </w:r>
                      </w:p>
                      <w:p w14:paraId="1DAEFB7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0BAD57C" w14:textId="77777777" w:rsidR="003D76C2" w:rsidRDefault="00000000">
      <w:pPr>
        <w:pStyle w:val="ListParagraph"/>
        <w:numPr>
          <w:ilvl w:val="1"/>
          <w:numId w:val="8"/>
        </w:numPr>
        <w:tabs>
          <w:tab w:val="left" w:pos="554"/>
        </w:tabs>
        <w:ind w:left="554" w:right="1197"/>
        <w:jc w:val="left"/>
        <w:rPr>
          <w:sz w:val="20"/>
        </w:rPr>
      </w:pPr>
      <w:r>
        <w:rPr>
          <w:sz w:val="20"/>
        </w:rPr>
        <w:t>We</w:t>
      </w:r>
      <w:r>
        <w:rPr>
          <w:spacing w:val="-4"/>
          <w:sz w:val="20"/>
        </w:rPr>
        <w:t xml:space="preserve"> </w:t>
      </w:r>
      <w:r>
        <w:rPr>
          <w:sz w:val="20"/>
        </w:rPr>
        <w:t>need</w:t>
      </w:r>
      <w:r>
        <w:rPr>
          <w:spacing w:val="-4"/>
          <w:sz w:val="20"/>
        </w:rPr>
        <w:t xml:space="preserve"> </w:t>
      </w:r>
      <w:r>
        <w:rPr>
          <w:sz w:val="20"/>
        </w:rPr>
        <w:t>to</w:t>
      </w:r>
      <w:r>
        <w:rPr>
          <w:spacing w:val="-4"/>
          <w:sz w:val="20"/>
        </w:rPr>
        <w:t xml:space="preserve"> </w:t>
      </w:r>
      <w:r>
        <w:rPr>
          <w:sz w:val="20"/>
        </w:rPr>
        <w:t>add</w:t>
      </w:r>
      <w:r>
        <w:rPr>
          <w:spacing w:val="-5"/>
          <w:sz w:val="20"/>
        </w:rPr>
        <w:t xml:space="preserve"> </w:t>
      </w:r>
      <w:r>
        <w:rPr>
          <w:sz w:val="20"/>
        </w:rPr>
        <w:t>the</w:t>
      </w:r>
      <w:r>
        <w:rPr>
          <w:spacing w:val="-4"/>
          <w:sz w:val="20"/>
        </w:rPr>
        <w:t xml:space="preserve"> </w:t>
      </w:r>
      <w:r>
        <w:rPr>
          <w:sz w:val="20"/>
        </w:rPr>
        <w:t>following</w:t>
      </w:r>
      <w:r>
        <w:rPr>
          <w:spacing w:val="-4"/>
          <w:sz w:val="20"/>
        </w:rPr>
        <w:t xml:space="preserve"> </w:t>
      </w:r>
      <w:r>
        <w:rPr>
          <w:sz w:val="20"/>
        </w:rPr>
        <w:t>portrait</w:t>
      </w:r>
      <w:r>
        <w:rPr>
          <w:spacing w:val="-4"/>
          <w:sz w:val="20"/>
        </w:rPr>
        <w:t xml:space="preserve"> </w:t>
      </w:r>
      <w:r>
        <w:rPr>
          <w:sz w:val="20"/>
        </w:rPr>
        <w:t>layout</w:t>
      </w:r>
      <w:r>
        <w:rPr>
          <w:spacing w:val="-4"/>
          <w:sz w:val="20"/>
        </w:rPr>
        <w:t xml:space="preserve"> </w:t>
      </w:r>
      <w:r>
        <w:rPr>
          <w:sz w:val="20"/>
        </w:rPr>
        <w:t>to</w:t>
      </w:r>
      <w:r>
        <w:rPr>
          <w:spacing w:val="-6"/>
          <w:sz w:val="20"/>
        </w:rPr>
        <w:t xml:space="preserve"> </w:t>
      </w:r>
      <w:r>
        <w:rPr>
          <w:rFonts w:ascii="Courier New"/>
          <w:b/>
        </w:rPr>
        <w:t>layout/</w:t>
      </w:r>
      <w:proofErr w:type="spellStart"/>
      <w:r>
        <w:rPr>
          <w:rFonts w:ascii="Courier New"/>
          <w:b/>
        </w:rPr>
        <w:t>activity_note</w:t>
      </w:r>
      <w:proofErr w:type="spellEnd"/>
      <w:r>
        <w:rPr>
          <w:rFonts w:ascii="Courier New"/>
          <w:b/>
        </w:rPr>
        <w:t xml:space="preserve">. </w:t>
      </w:r>
      <w:r>
        <w:rPr>
          <w:rFonts w:ascii="Courier New"/>
          <w:b/>
          <w:spacing w:val="-4"/>
        </w:rPr>
        <w:t>xml</w:t>
      </w:r>
      <w:r>
        <w:rPr>
          <w:spacing w:val="-4"/>
          <w:sz w:val="20"/>
        </w:rPr>
        <w:t>:</w:t>
      </w:r>
    </w:p>
    <w:p w14:paraId="5A9CD3DB" w14:textId="77777777" w:rsidR="003D76C2" w:rsidRDefault="00D51F7C">
      <w:pPr>
        <w:pStyle w:val="BodyText"/>
        <w:spacing w:before="11"/>
        <w:rPr>
          <w:sz w:val="8"/>
        </w:rPr>
      </w:pPr>
      <w:r>
        <w:rPr>
          <w:noProof/>
        </w:rPr>
        <mc:AlternateContent>
          <mc:Choice Requires="wpg">
            <w:drawing>
              <wp:anchor distT="0" distB="0" distL="0" distR="0" simplePos="0" relativeHeight="487711232" behindDoc="1" locked="0" layoutInCell="1" allowOverlap="1" wp14:anchorId="23C82E52" wp14:editId="51A5D462">
                <wp:simplePos x="0" y="0"/>
                <wp:positionH relativeFrom="page">
                  <wp:posOffset>662940</wp:posOffset>
                </wp:positionH>
                <wp:positionV relativeFrom="paragraph">
                  <wp:posOffset>91440</wp:posOffset>
                </wp:positionV>
                <wp:extent cx="5074920" cy="2352675"/>
                <wp:effectExtent l="0" t="0" r="5080" b="0"/>
                <wp:wrapTopAndBottom/>
                <wp:docPr id="676" name="docshapegroup8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044" y="144"/>
                          <a:chExt cx="7992" cy="3705"/>
                        </a:xfrm>
                      </wpg:grpSpPr>
                      <wps:wsp>
                        <wps:cNvPr id="677" name="docshape877"/>
                        <wps:cNvSpPr>
                          <a:spLocks/>
                        </wps:cNvSpPr>
                        <wps:spPr bwMode="auto">
                          <a:xfrm>
                            <a:off x="1044" y="154"/>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8" name="docshape878"/>
                        <wps:cNvSpPr>
                          <a:spLocks/>
                        </wps:cNvSpPr>
                        <wps:spPr bwMode="auto">
                          <a:xfrm>
                            <a:off x="1044" y="144"/>
                            <a:ext cx="7992" cy="3705"/>
                          </a:xfrm>
                          <a:custGeom>
                            <a:avLst/>
                            <a:gdLst>
                              <a:gd name="T0" fmla="+- 0 9036 1044"/>
                              <a:gd name="T1" fmla="*/ T0 w 7992"/>
                              <a:gd name="T2" fmla="+- 0 3828 144"/>
                              <a:gd name="T3" fmla="*/ 3828 h 3705"/>
                              <a:gd name="T4" fmla="+- 0 1044 1044"/>
                              <a:gd name="T5" fmla="*/ T4 w 7992"/>
                              <a:gd name="T6" fmla="+- 0 3828 144"/>
                              <a:gd name="T7" fmla="*/ 3828 h 3705"/>
                              <a:gd name="T8" fmla="+- 0 1044 1044"/>
                              <a:gd name="T9" fmla="*/ T8 w 7992"/>
                              <a:gd name="T10" fmla="+- 0 3848 144"/>
                              <a:gd name="T11" fmla="*/ 3848 h 3705"/>
                              <a:gd name="T12" fmla="+- 0 9036 1044"/>
                              <a:gd name="T13" fmla="*/ T12 w 7992"/>
                              <a:gd name="T14" fmla="+- 0 3848 144"/>
                              <a:gd name="T15" fmla="*/ 3848 h 3705"/>
                              <a:gd name="T16" fmla="+- 0 9036 1044"/>
                              <a:gd name="T17" fmla="*/ T16 w 7992"/>
                              <a:gd name="T18" fmla="+- 0 3828 144"/>
                              <a:gd name="T19" fmla="*/ 3828 h 3705"/>
                              <a:gd name="T20" fmla="+- 0 9036 1044"/>
                              <a:gd name="T21" fmla="*/ T20 w 7992"/>
                              <a:gd name="T22" fmla="+- 0 144 144"/>
                              <a:gd name="T23" fmla="*/ 144 h 3705"/>
                              <a:gd name="T24" fmla="+- 0 1044 1044"/>
                              <a:gd name="T25" fmla="*/ T24 w 7992"/>
                              <a:gd name="T26" fmla="+- 0 144 144"/>
                              <a:gd name="T27" fmla="*/ 144 h 3705"/>
                              <a:gd name="T28" fmla="+- 0 1044 1044"/>
                              <a:gd name="T29" fmla="*/ T28 w 7992"/>
                              <a:gd name="T30" fmla="+- 0 164 144"/>
                              <a:gd name="T31" fmla="*/ 164 h 3705"/>
                              <a:gd name="T32" fmla="+- 0 9036 1044"/>
                              <a:gd name="T33" fmla="*/ T32 w 7992"/>
                              <a:gd name="T34" fmla="+- 0 164 144"/>
                              <a:gd name="T35" fmla="*/ 164 h 3705"/>
                              <a:gd name="T36" fmla="+- 0 9036 1044"/>
                              <a:gd name="T37" fmla="*/ T36 w 7992"/>
                              <a:gd name="T38" fmla="+- 0 144 144"/>
                              <a:gd name="T39" fmla="*/ 144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9" name="docshape879"/>
                        <wps:cNvSpPr txBox="1">
                          <a:spLocks/>
                        </wps:cNvSpPr>
                        <wps:spPr bwMode="auto">
                          <a:xfrm>
                            <a:off x="1044" y="164"/>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5191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1F07714" w14:textId="77777777" w:rsidR="003D76C2" w:rsidRDefault="00000000">
                              <w:pPr>
                                <w:spacing w:before="79" w:line="235" w:lineRule="auto"/>
                                <w:ind w:left="669" w:right="840" w:hanging="216"/>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 xml:space="preserve"> </w:t>
                              </w:r>
                              <w:hyperlink r:id="rId117">
                                <w:r>
                                  <w:rPr>
                                    <w:rFonts w:ascii="Courier New"/>
                                    <w:spacing w:val="-2"/>
                                    <w:sz w:val="18"/>
                                  </w:rPr>
                                  <w:t>xmlns:android="http://schemas.android.com/apk/res/android"</w:t>
                                </w:r>
                              </w:hyperlink>
                            </w:p>
                            <w:p w14:paraId="5114E712" w14:textId="77777777" w:rsidR="003D76C2" w:rsidRDefault="00000000">
                              <w:pPr>
                                <w:spacing w:before="18" w:line="328" w:lineRule="auto"/>
                                <w:ind w:left="885" w:right="840"/>
                                <w:rPr>
                                  <w:rFonts w:ascii="Courier New"/>
                                  <w:sz w:val="18"/>
                                </w:rPr>
                              </w:pPr>
                              <w:hyperlink r:id="rId118">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 xml:space="preserve">="vertical"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NotesActivity</w:t>
                              </w:r>
                              <w:proofErr w:type="spellEnd"/>
                              <w:r>
                                <w:rPr>
                                  <w:rFonts w:ascii="Courier New"/>
                                  <w:spacing w:val="-2"/>
                                  <w:sz w:val="18"/>
                                </w:rPr>
                                <w:t>"&gt;</w:t>
                              </w:r>
                            </w:p>
                            <w:p w14:paraId="29F18F35" w14:textId="77777777" w:rsidR="003D76C2" w:rsidRDefault="003D76C2">
                              <w:pPr>
                                <w:spacing w:before="11"/>
                                <w:rPr>
                                  <w:rFonts w:ascii="Courier New"/>
                                  <w:sz w:val="24"/>
                                </w:rPr>
                              </w:pPr>
                            </w:p>
                            <w:p w14:paraId="330FACC9" w14:textId="77777777" w:rsidR="003D76C2" w:rsidRDefault="00000000">
                              <w:pPr>
                                <w:ind w:left="885"/>
                                <w:rPr>
                                  <w:rFonts w:ascii="Courier New"/>
                                  <w:sz w:val="18"/>
                                </w:rPr>
                              </w:pPr>
                              <w:r>
                                <w:rPr>
                                  <w:rFonts w:ascii="Courier New"/>
                                  <w:spacing w:val="-2"/>
                                  <w:sz w:val="18"/>
                                </w:rPr>
                                <w:t>&lt;fragment</w:t>
                              </w:r>
                            </w:p>
                            <w:p w14:paraId="7B646E43"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activity_note_count_fragment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56E6F8F9" w14:textId="77777777" w:rsidR="003D76C2" w:rsidRDefault="00000000">
                              <w:pPr>
                                <w:spacing w:line="259" w:lineRule="auto"/>
                                <w:ind w:left="1317" w:right="840" w:firstLine="216"/>
                                <w:rPr>
                                  <w:rFonts w:ascii="Courier New"/>
                                  <w:sz w:val="18"/>
                                </w:rPr>
                              </w:pPr>
                              <w:r>
                                <w:rPr>
                                  <w:rFonts w:ascii="Courier New"/>
                                  <w:spacing w:val="-2"/>
                                  <w:sz w:val="18"/>
                                </w:rPr>
                                <w:t>.</w:t>
                              </w:r>
                              <w:proofErr w:type="spellStart"/>
                              <w:r>
                                <w:rPr>
                                  <w:rFonts w:ascii="Courier New"/>
                                  <w:spacing w:val="-2"/>
                                  <w:sz w:val="18"/>
                                </w:rPr>
                                <w:t>CountNotesFragment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C82E52" id="docshapegroup876" o:spid="_x0000_s1769" style="position:absolute;margin-left:52.2pt;margin-top:7.2pt;width:399.6pt;height:185.25pt;z-index:-15605248;mso-wrap-distance-left:0;mso-wrap-distance-right:0;mso-position-horizontal-relative:page;mso-position-vertical-relative:text" coordorigin="1044,144"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">
                <v:rect id="docshape877" o:spid="_x0000_s1770" style="position:absolute;left:1044;top:154;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" fillcolor="#f6f6f6" stroked="f">
                  <v:path arrowok="t"/>
                </v:rect>
                <v:shape id="docshape878" o:spid="_x0000_s1771" style="position:absolute;left:1044;top:144;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" path="m7992,3684l,3684r,20l7992,3704r,-20xm7992,l,,,20r7992,l7992,xe" fillcolor="#dadada" stroked="f">
                  <v:path arrowok="t" o:connecttype="custom" o:connectlocs="7992,3828;0,3828;0,3848;7992,3848;7992,3828;7992,144;0,144;0,164;7992,164;7992,144" o:connectangles="0,0,0,0,0,0,0,0,0,0"/>
                </v:shape>
                <v:shape id="docshape879" o:spid="_x0000_s1772" type="#_x0000_t202" style="position:absolute;left:1044;top:164;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" filled="f" stroked="f">
                  <v:path arrowok="t"/>
                  <v:textbox inset="0,0,0,0">
                    <w:txbxContent>
                      <w:p w14:paraId="2B95191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1F07714" w14:textId="77777777" w:rsidR="003D76C2" w:rsidRDefault="00000000">
                        <w:pPr>
                          <w:spacing w:before="79" w:line="235" w:lineRule="auto"/>
                          <w:ind w:left="669" w:right="840" w:hanging="216"/>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 xml:space="preserve"> </w:t>
                        </w:r>
                        <w:hyperlink r:id="rId119">
                          <w:r>
                            <w:rPr>
                              <w:rFonts w:ascii="Courier New"/>
                              <w:spacing w:val="-2"/>
                              <w:sz w:val="18"/>
                            </w:rPr>
                            <w:t>xmlns:android="http://schemas.android.com/apk/res/android"</w:t>
                          </w:r>
                        </w:hyperlink>
                      </w:p>
                      <w:p w14:paraId="5114E712" w14:textId="77777777" w:rsidR="003D76C2" w:rsidRDefault="00000000">
                        <w:pPr>
                          <w:spacing w:before="18" w:line="328" w:lineRule="auto"/>
                          <w:ind w:left="885" w:right="840"/>
                          <w:rPr>
                            <w:rFonts w:ascii="Courier New"/>
                            <w:sz w:val="18"/>
                          </w:rPr>
                        </w:pPr>
                        <w:hyperlink r:id="rId120">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android:orientation</w:t>
                        </w:r>
                        <w:proofErr w:type="spellEnd"/>
                        <w:r>
                          <w:rPr>
                            <w:rFonts w:ascii="Courier New"/>
                            <w:spacing w:val="-2"/>
                            <w:sz w:val="18"/>
                          </w:rPr>
                          <w:t xml:space="preserve">="vertical"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NotesActivity</w:t>
                        </w:r>
                        <w:proofErr w:type="spellEnd"/>
                        <w:r>
                          <w:rPr>
                            <w:rFonts w:ascii="Courier New"/>
                            <w:spacing w:val="-2"/>
                            <w:sz w:val="18"/>
                          </w:rPr>
                          <w:t>"&gt;</w:t>
                        </w:r>
                      </w:p>
                      <w:p w14:paraId="29F18F35" w14:textId="77777777" w:rsidR="003D76C2" w:rsidRDefault="003D76C2">
                        <w:pPr>
                          <w:spacing w:before="11"/>
                          <w:rPr>
                            <w:rFonts w:ascii="Courier New"/>
                            <w:sz w:val="24"/>
                          </w:rPr>
                        </w:pPr>
                      </w:p>
                      <w:p w14:paraId="330FACC9" w14:textId="77777777" w:rsidR="003D76C2" w:rsidRDefault="00000000">
                        <w:pPr>
                          <w:ind w:left="885"/>
                          <w:rPr>
                            <w:rFonts w:ascii="Courier New"/>
                            <w:sz w:val="18"/>
                          </w:rPr>
                        </w:pPr>
                        <w:r>
                          <w:rPr>
                            <w:rFonts w:ascii="Courier New"/>
                            <w:spacing w:val="-2"/>
                            <w:sz w:val="18"/>
                          </w:rPr>
                          <w:t>&lt;fragment</w:t>
                        </w:r>
                      </w:p>
                      <w:p w14:paraId="7B646E43"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activity_note_count_fragment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56E6F8F9" w14:textId="77777777" w:rsidR="003D76C2" w:rsidRDefault="00000000">
                        <w:pPr>
                          <w:spacing w:line="259" w:lineRule="auto"/>
                          <w:ind w:left="1317" w:right="840" w:firstLine="216"/>
                          <w:rPr>
                            <w:rFonts w:ascii="Courier New"/>
                            <w:sz w:val="18"/>
                          </w:rPr>
                        </w:pPr>
                        <w:r>
                          <w:rPr>
                            <w:rFonts w:ascii="Courier New"/>
                            <w:spacing w:val="-2"/>
                            <w:sz w:val="18"/>
                          </w:rPr>
                          <w:t>.</w:t>
                        </w:r>
                        <w:proofErr w:type="spellStart"/>
                        <w:r>
                          <w:rPr>
                            <w:rFonts w:ascii="Courier New"/>
                            <w:spacing w:val="-2"/>
                            <w:sz w:val="18"/>
                          </w:rPr>
                          <w:t>CountNotesFragment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txbxContent>
                  </v:textbox>
                </v:shape>
                <w10:wrap type="topAndBottom" anchorx="page"/>
              </v:group>
            </w:pict>
          </mc:Fallback>
        </mc:AlternateContent>
      </w:r>
    </w:p>
    <w:p w14:paraId="4D786248" w14:textId="77777777" w:rsidR="003D76C2" w:rsidRDefault="003D76C2">
      <w:pPr>
        <w:rPr>
          <w:sz w:val="8"/>
        </w:rPr>
        <w:sectPr w:rsidR="003D76C2">
          <w:pgSz w:w="10800" w:h="13320"/>
          <w:pgMar w:top="1120" w:right="920" w:bottom="280" w:left="940" w:header="695" w:footer="0" w:gutter="0"/>
          <w:cols w:space="720"/>
        </w:sectPr>
      </w:pPr>
    </w:p>
    <w:p w14:paraId="1E5F4950" w14:textId="77777777" w:rsidR="003D76C2" w:rsidRDefault="003D76C2">
      <w:pPr>
        <w:pStyle w:val="BodyText"/>
        <w:spacing w:before="3"/>
        <w:rPr>
          <w:sz w:val="5"/>
        </w:rPr>
      </w:pPr>
    </w:p>
    <w:p w14:paraId="488C3DC8" w14:textId="77777777" w:rsidR="003D76C2" w:rsidRDefault="00D51F7C">
      <w:pPr>
        <w:pStyle w:val="BodyText"/>
        <w:ind w:left="824"/>
      </w:pPr>
      <w:r>
        <w:rPr>
          <w:noProof/>
        </w:rPr>
        <mc:AlternateContent>
          <mc:Choice Requires="wpg">
            <w:drawing>
              <wp:inline distT="0" distB="0" distL="0" distR="0" wp14:anchorId="61D19036" wp14:editId="3F9654F0">
                <wp:extent cx="5074920" cy="2085975"/>
                <wp:effectExtent l="0" t="0" r="5080" b="0"/>
                <wp:docPr id="672" name="docshapegroup8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085975"/>
                          <a:chOff x="0" y="0"/>
                          <a:chExt cx="7992" cy="3285"/>
                        </a:xfrm>
                      </wpg:grpSpPr>
                      <wps:wsp>
                        <wps:cNvPr id="673" name="docshape881"/>
                        <wps:cNvSpPr>
                          <a:spLocks/>
                        </wps:cNvSpPr>
                        <wps:spPr bwMode="auto">
                          <a:xfrm>
                            <a:off x="0" y="10"/>
                            <a:ext cx="7992" cy="32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4" name="docshape882"/>
                        <wps:cNvSpPr>
                          <a:spLocks/>
                        </wps:cNvSpPr>
                        <wps:spPr bwMode="auto">
                          <a:xfrm>
                            <a:off x="0" y="0"/>
                            <a:ext cx="7992" cy="3285"/>
                          </a:xfrm>
                          <a:custGeom>
                            <a:avLst/>
                            <a:gdLst>
                              <a:gd name="T0" fmla="*/ 7992 w 7992"/>
                              <a:gd name="T1" fmla="*/ 3264 h 3285"/>
                              <a:gd name="T2" fmla="*/ 0 w 7992"/>
                              <a:gd name="T3" fmla="*/ 3264 h 3285"/>
                              <a:gd name="T4" fmla="*/ 0 w 7992"/>
                              <a:gd name="T5" fmla="*/ 3284 h 3285"/>
                              <a:gd name="T6" fmla="*/ 7992 w 7992"/>
                              <a:gd name="T7" fmla="*/ 3284 h 3285"/>
                              <a:gd name="T8" fmla="*/ 7992 w 7992"/>
                              <a:gd name="T9" fmla="*/ 3264 h 3285"/>
                              <a:gd name="T10" fmla="*/ 7992 w 7992"/>
                              <a:gd name="T11" fmla="*/ 0 h 3285"/>
                              <a:gd name="T12" fmla="*/ 0 w 7992"/>
                              <a:gd name="T13" fmla="*/ 0 h 3285"/>
                              <a:gd name="T14" fmla="*/ 0 w 7992"/>
                              <a:gd name="T15" fmla="*/ 20 h 3285"/>
                              <a:gd name="T16" fmla="*/ 7992 w 7992"/>
                              <a:gd name="T17" fmla="*/ 20 h 3285"/>
                              <a:gd name="T18" fmla="*/ 7992 w 7992"/>
                              <a:gd name="T19" fmla="*/ 0 h 3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285">
                                <a:moveTo>
                                  <a:pt x="7992" y="3264"/>
                                </a:moveTo>
                                <a:lnTo>
                                  <a:pt x="0" y="3264"/>
                                </a:lnTo>
                                <a:lnTo>
                                  <a:pt x="0" y="3284"/>
                                </a:lnTo>
                                <a:lnTo>
                                  <a:pt x="7992" y="3284"/>
                                </a:lnTo>
                                <a:lnTo>
                                  <a:pt x="7992" y="32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5" name="docshape883"/>
                        <wps:cNvSpPr txBox="1">
                          <a:spLocks/>
                        </wps:cNvSpPr>
                        <wps:spPr bwMode="auto">
                          <a:xfrm>
                            <a:off x="0" y="20"/>
                            <a:ext cx="7992" cy="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D91CC" w14:textId="77777777" w:rsidR="003D76C2" w:rsidRDefault="00000000">
                              <w:pPr>
                                <w:spacing w:before="40" w:line="328" w:lineRule="auto"/>
                                <w:ind w:left="1317" w:right="1274"/>
                                <w:rPr>
                                  <w:rFonts w:ascii="Courier New"/>
                                  <w:sz w:val="18"/>
                                </w:rPr>
                              </w:pPr>
                              <w:proofErr w:type="spellStart"/>
                              <w:r>
                                <w:rPr>
                                  <w:rFonts w:ascii="Courier New"/>
                                  <w:spacing w:val="-2"/>
                                  <w:sz w:val="18"/>
                                </w:rPr>
                                <w:t>android:layout_height</w:t>
                              </w:r>
                              <w:proofErr w:type="spellEnd"/>
                              <w:r>
                                <w:rPr>
                                  <w:rFonts w:ascii="Courier New"/>
                                  <w:spacing w:val="-2"/>
                                  <w:sz w:val="18"/>
                                </w:rPr>
                                <w:t xml:space="preserve">="0dp" </w:t>
                              </w:r>
                              <w:proofErr w:type="spellStart"/>
                              <w:r>
                                <w:rPr>
                                  <w:rFonts w:ascii="Courier New"/>
                                  <w:sz w:val="18"/>
                                </w:rPr>
                                <w:t>android:layout_weight</w:t>
                              </w:r>
                              <w:proofErr w:type="spellEnd"/>
                              <w:r>
                                <w:rPr>
                                  <w:rFonts w:ascii="Courier New"/>
                                  <w:sz w:val="18"/>
                                </w:rPr>
                                <w:t>="1"</w:t>
                              </w:r>
                              <w:r>
                                <w:rPr>
                                  <w:rFonts w:ascii="Courier New"/>
                                  <w:spacing w:val="-29"/>
                                  <w:sz w:val="18"/>
                                </w:rPr>
                                <w:t xml:space="preserve"> </w:t>
                              </w:r>
                              <w:r>
                                <w:rPr>
                                  <w:rFonts w:ascii="Courier New"/>
                                  <w:sz w:val="18"/>
                                </w:rPr>
                                <w:t>/&gt;</w:t>
                              </w:r>
                            </w:p>
                            <w:p w14:paraId="071F05C5" w14:textId="77777777" w:rsidR="003D76C2" w:rsidRDefault="003D76C2">
                              <w:pPr>
                                <w:spacing w:before="9"/>
                                <w:rPr>
                                  <w:rFonts w:ascii="Courier New"/>
                                  <w:sz w:val="24"/>
                                </w:rPr>
                              </w:pPr>
                            </w:p>
                            <w:p w14:paraId="4C2D150E" w14:textId="77777777" w:rsidR="003D76C2" w:rsidRDefault="00000000">
                              <w:pPr>
                                <w:spacing w:before="1"/>
                                <w:ind w:left="885"/>
                                <w:rPr>
                                  <w:rFonts w:ascii="Courier New"/>
                                  <w:sz w:val="18"/>
                                </w:rPr>
                              </w:pPr>
                              <w:r>
                                <w:rPr>
                                  <w:rFonts w:ascii="Courier New"/>
                                  <w:spacing w:val="-2"/>
                                  <w:sz w:val="18"/>
                                </w:rPr>
                                <w:t>&lt;fragment</w:t>
                              </w:r>
                            </w:p>
                            <w:p w14:paraId="788DA6A7"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activity_note_list_fragment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6D3F5C70" w14:textId="77777777" w:rsidR="003D76C2" w:rsidRDefault="00000000">
                              <w:pPr>
                                <w:spacing w:line="259" w:lineRule="auto"/>
                                <w:ind w:left="1317" w:right="1274" w:firstLine="216"/>
                                <w:rPr>
                                  <w:rFonts w:ascii="Courier New"/>
                                  <w:sz w:val="18"/>
                                </w:rPr>
                              </w:pPr>
                              <w:r>
                                <w:rPr>
                                  <w:rFonts w:ascii="Courier New"/>
                                  <w:spacing w:val="-2"/>
                                  <w:sz w:val="18"/>
                                </w:rPr>
                                <w:t>.</w:t>
                              </w:r>
                              <w:proofErr w:type="spellStart"/>
                              <w:r>
                                <w:rPr>
                                  <w:rFonts w:ascii="Courier New"/>
                                  <w:spacing w:val="-2"/>
                                  <w:sz w:val="18"/>
                                </w:rPr>
                                <w:t>NoteListFragment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32CA139F" w14:textId="77777777" w:rsidR="003D76C2" w:rsidRDefault="00000000">
                              <w:pPr>
                                <w:spacing w:before="55" w:line="328" w:lineRule="auto"/>
                                <w:ind w:left="1317" w:right="1274"/>
                                <w:rPr>
                                  <w:rFonts w:ascii="Courier New"/>
                                  <w:sz w:val="18"/>
                                </w:rPr>
                              </w:pPr>
                              <w:proofErr w:type="spellStart"/>
                              <w:r>
                                <w:rPr>
                                  <w:rFonts w:ascii="Courier New"/>
                                  <w:spacing w:val="-2"/>
                                  <w:sz w:val="18"/>
                                </w:rPr>
                                <w:t>android:layout_height</w:t>
                              </w:r>
                              <w:proofErr w:type="spellEnd"/>
                              <w:r>
                                <w:rPr>
                                  <w:rFonts w:ascii="Courier New"/>
                                  <w:spacing w:val="-2"/>
                                  <w:sz w:val="18"/>
                                </w:rPr>
                                <w:t xml:space="preserve">="0dp" </w:t>
                              </w:r>
                              <w:proofErr w:type="spellStart"/>
                              <w:r>
                                <w:rPr>
                                  <w:rFonts w:ascii="Courier New"/>
                                  <w:sz w:val="18"/>
                                </w:rPr>
                                <w:t>android:layout_weight</w:t>
                              </w:r>
                              <w:proofErr w:type="spellEnd"/>
                              <w:r>
                                <w:rPr>
                                  <w:rFonts w:ascii="Courier New"/>
                                  <w:sz w:val="18"/>
                                </w:rPr>
                                <w:t>="1"</w:t>
                              </w:r>
                              <w:r>
                                <w:rPr>
                                  <w:rFonts w:ascii="Courier New"/>
                                  <w:spacing w:val="-29"/>
                                  <w:sz w:val="18"/>
                                </w:rPr>
                                <w:t xml:space="preserve"> </w:t>
                              </w:r>
                              <w:r>
                                <w:rPr>
                                  <w:rFonts w:ascii="Courier New"/>
                                  <w:sz w:val="18"/>
                                </w:rPr>
                                <w:t>/&gt;</w:t>
                              </w:r>
                            </w:p>
                            <w:p w14:paraId="0D5F9A00" w14:textId="77777777" w:rsidR="003D76C2" w:rsidRDefault="003D76C2">
                              <w:pPr>
                                <w:spacing w:before="9"/>
                                <w:rPr>
                                  <w:rFonts w:ascii="Courier New"/>
                                  <w:sz w:val="24"/>
                                </w:rPr>
                              </w:pPr>
                            </w:p>
                            <w:p w14:paraId="27A3A04F" w14:textId="77777777" w:rsidR="003D76C2" w:rsidRDefault="00000000">
                              <w:pPr>
                                <w:spacing w:before="1"/>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61D19036" id="docshapegroup880" o:spid="_x0000_s1773" style="width:399.6pt;height:164.25pt;mso-position-horizontal-relative:char;mso-position-vertical-relative:line" coordsize="7992,3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">
                <v:rect id="docshape881" o:spid="_x0000_s1774" style="position:absolute;top:10;width:7992;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" fillcolor="#f6f6f6" stroked="f">
                  <v:path arrowok="t"/>
                </v:rect>
                <v:shape id="docshape882" o:spid="_x0000_s1775" style="position:absolute;width:7992;height:3285;visibility:visible;mso-wrap-style:square;v-text-anchor:top" coordsize="7992,3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" path="m7992,3264l,3264r,20l7992,3284r,-20xm7992,l,,,20r7992,l7992,xe" fillcolor="#dadada" stroked="f">
                  <v:path arrowok="t" o:connecttype="custom" o:connectlocs="7992,3264;0,3264;0,3284;7992,3284;7992,3264;7992,0;0,0;0,20;7992,20;7992,0" o:connectangles="0,0,0,0,0,0,0,0,0,0"/>
                </v:shape>
                <v:shape id="docshape883" o:spid="_x0000_s1776" type="#_x0000_t202" style="position:absolute;top:20;width:7992;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" filled="f" stroked="f">
                  <v:path arrowok="t"/>
                  <v:textbox inset="0,0,0,0">
                    <w:txbxContent>
                      <w:p w14:paraId="398D91CC" w14:textId="77777777" w:rsidR="003D76C2" w:rsidRDefault="00000000">
                        <w:pPr>
                          <w:spacing w:before="40" w:line="328" w:lineRule="auto"/>
                          <w:ind w:left="1317" w:right="1274"/>
                          <w:rPr>
                            <w:rFonts w:ascii="Courier New"/>
                            <w:sz w:val="18"/>
                          </w:rPr>
                        </w:pPr>
                        <w:proofErr w:type="spellStart"/>
                        <w:r>
                          <w:rPr>
                            <w:rFonts w:ascii="Courier New"/>
                            <w:spacing w:val="-2"/>
                            <w:sz w:val="18"/>
                          </w:rPr>
                          <w:t>android:layout_height</w:t>
                        </w:r>
                        <w:proofErr w:type="spellEnd"/>
                        <w:r>
                          <w:rPr>
                            <w:rFonts w:ascii="Courier New"/>
                            <w:spacing w:val="-2"/>
                            <w:sz w:val="18"/>
                          </w:rPr>
                          <w:t xml:space="preserve">="0dp" </w:t>
                        </w:r>
                        <w:proofErr w:type="spellStart"/>
                        <w:r>
                          <w:rPr>
                            <w:rFonts w:ascii="Courier New"/>
                            <w:sz w:val="18"/>
                          </w:rPr>
                          <w:t>android:layout_weight</w:t>
                        </w:r>
                        <w:proofErr w:type="spellEnd"/>
                        <w:r>
                          <w:rPr>
                            <w:rFonts w:ascii="Courier New"/>
                            <w:sz w:val="18"/>
                          </w:rPr>
                          <w:t>="1"</w:t>
                        </w:r>
                        <w:r>
                          <w:rPr>
                            <w:rFonts w:ascii="Courier New"/>
                            <w:spacing w:val="-29"/>
                            <w:sz w:val="18"/>
                          </w:rPr>
                          <w:t xml:space="preserve"> </w:t>
                        </w:r>
                        <w:r>
                          <w:rPr>
                            <w:rFonts w:ascii="Courier New"/>
                            <w:sz w:val="18"/>
                          </w:rPr>
                          <w:t>/&gt;</w:t>
                        </w:r>
                      </w:p>
                      <w:p w14:paraId="071F05C5" w14:textId="77777777" w:rsidR="003D76C2" w:rsidRDefault="003D76C2">
                        <w:pPr>
                          <w:spacing w:before="9"/>
                          <w:rPr>
                            <w:rFonts w:ascii="Courier New"/>
                            <w:sz w:val="24"/>
                          </w:rPr>
                        </w:pPr>
                      </w:p>
                      <w:p w14:paraId="4C2D150E" w14:textId="77777777" w:rsidR="003D76C2" w:rsidRDefault="00000000">
                        <w:pPr>
                          <w:spacing w:before="1"/>
                          <w:ind w:left="885"/>
                          <w:rPr>
                            <w:rFonts w:ascii="Courier New"/>
                            <w:sz w:val="18"/>
                          </w:rPr>
                        </w:pPr>
                        <w:r>
                          <w:rPr>
                            <w:rFonts w:ascii="Courier New"/>
                            <w:spacing w:val="-2"/>
                            <w:sz w:val="18"/>
                          </w:rPr>
                          <w:t>&lt;fragment</w:t>
                        </w:r>
                      </w:p>
                      <w:p w14:paraId="788DA6A7"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activity_note_list_fragment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6D3F5C70" w14:textId="77777777" w:rsidR="003D76C2" w:rsidRDefault="00000000">
                        <w:pPr>
                          <w:spacing w:line="259" w:lineRule="auto"/>
                          <w:ind w:left="1317" w:right="1274" w:firstLine="216"/>
                          <w:rPr>
                            <w:rFonts w:ascii="Courier New"/>
                            <w:sz w:val="18"/>
                          </w:rPr>
                        </w:pPr>
                        <w:r>
                          <w:rPr>
                            <w:rFonts w:ascii="Courier New"/>
                            <w:spacing w:val="-2"/>
                            <w:sz w:val="18"/>
                          </w:rPr>
                          <w:t>.</w:t>
                        </w:r>
                        <w:proofErr w:type="spellStart"/>
                        <w:r>
                          <w:rPr>
                            <w:rFonts w:ascii="Courier New"/>
                            <w:spacing w:val="-2"/>
                            <w:sz w:val="18"/>
                          </w:rPr>
                          <w:t>NoteListFragment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32CA139F" w14:textId="77777777" w:rsidR="003D76C2" w:rsidRDefault="00000000">
                        <w:pPr>
                          <w:spacing w:before="55" w:line="328" w:lineRule="auto"/>
                          <w:ind w:left="1317" w:right="1274"/>
                          <w:rPr>
                            <w:rFonts w:ascii="Courier New"/>
                            <w:sz w:val="18"/>
                          </w:rPr>
                        </w:pPr>
                        <w:proofErr w:type="spellStart"/>
                        <w:r>
                          <w:rPr>
                            <w:rFonts w:ascii="Courier New"/>
                            <w:spacing w:val="-2"/>
                            <w:sz w:val="18"/>
                          </w:rPr>
                          <w:t>android:layout_height</w:t>
                        </w:r>
                        <w:proofErr w:type="spellEnd"/>
                        <w:r>
                          <w:rPr>
                            <w:rFonts w:ascii="Courier New"/>
                            <w:spacing w:val="-2"/>
                            <w:sz w:val="18"/>
                          </w:rPr>
                          <w:t xml:space="preserve">="0dp" </w:t>
                        </w:r>
                        <w:proofErr w:type="spellStart"/>
                        <w:r>
                          <w:rPr>
                            <w:rFonts w:ascii="Courier New"/>
                            <w:sz w:val="18"/>
                          </w:rPr>
                          <w:t>android:layout_weight</w:t>
                        </w:r>
                        <w:proofErr w:type="spellEnd"/>
                        <w:r>
                          <w:rPr>
                            <w:rFonts w:ascii="Courier New"/>
                            <w:sz w:val="18"/>
                          </w:rPr>
                          <w:t>="1"</w:t>
                        </w:r>
                        <w:r>
                          <w:rPr>
                            <w:rFonts w:ascii="Courier New"/>
                            <w:spacing w:val="-29"/>
                            <w:sz w:val="18"/>
                          </w:rPr>
                          <w:t xml:space="preserve"> </w:t>
                        </w:r>
                        <w:r>
                          <w:rPr>
                            <w:rFonts w:ascii="Courier New"/>
                            <w:sz w:val="18"/>
                          </w:rPr>
                          <w:t>/&gt;</w:t>
                        </w:r>
                      </w:p>
                      <w:p w14:paraId="0D5F9A00" w14:textId="77777777" w:rsidR="003D76C2" w:rsidRDefault="003D76C2">
                        <w:pPr>
                          <w:spacing w:before="9"/>
                          <w:rPr>
                            <w:rFonts w:ascii="Courier New"/>
                            <w:sz w:val="24"/>
                          </w:rPr>
                        </w:pPr>
                      </w:p>
                      <w:p w14:paraId="27A3A04F" w14:textId="77777777" w:rsidR="003D76C2" w:rsidRDefault="00000000">
                        <w:pPr>
                          <w:spacing w:before="1"/>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anchorlock/>
              </v:group>
            </w:pict>
          </mc:Fallback>
        </mc:AlternateContent>
      </w:r>
    </w:p>
    <w:p w14:paraId="472AF294" w14:textId="77777777" w:rsidR="003D76C2" w:rsidRDefault="00000000">
      <w:pPr>
        <w:pStyle w:val="ListParagraph"/>
        <w:numPr>
          <w:ilvl w:val="1"/>
          <w:numId w:val="8"/>
        </w:numPr>
        <w:tabs>
          <w:tab w:val="left" w:pos="1274"/>
        </w:tabs>
        <w:spacing w:before="47"/>
        <w:ind w:right="525"/>
        <w:jc w:val="left"/>
        <w:rPr>
          <w:sz w:val="20"/>
        </w:rPr>
      </w:pPr>
      <w:r>
        <w:rPr>
          <w:sz w:val="20"/>
        </w:rPr>
        <w:t>We</w:t>
      </w:r>
      <w:r>
        <w:rPr>
          <w:spacing w:val="-4"/>
          <w:sz w:val="20"/>
        </w:rPr>
        <w:t xml:space="preserve"> </w:t>
      </w:r>
      <w:r>
        <w:rPr>
          <w:sz w:val="20"/>
        </w:rPr>
        <w:t>also</w:t>
      </w:r>
      <w:r>
        <w:rPr>
          <w:spacing w:val="-5"/>
          <w:sz w:val="20"/>
        </w:rPr>
        <w:t xml:space="preserve"> </w:t>
      </w:r>
      <w:r>
        <w:rPr>
          <w:sz w:val="20"/>
        </w:rPr>
        <w:t>need</w:t>
      </w:r>
      <w:r>
        <w:rPr>
          <w:spacing w:val="-4"/>
          <w:sz w:val="20"/>
        </w:rPr>
        <w:t xml:space="preserve"> </w:t>
      </w:r>
      <w:r>
        <w:rPr>
          <w:sz w:val="20"/>
        </w:rPr>
        <w:t>to</w:t>
      </w:r>
      <w:r>
        <w:rPr>
          <w:spacing w:val="-4"/>
          <w:sz w:val="20"/>
        </w:rPr>
        <w:t xml:space="preserve"> </w:t>
      </w:r>
      <w:r>
        <w:rPr>
          <w:sz w:val="20"/>
        </w:rPr>
        <w:t>add</w:t>
      </w:r>
      <w:r>
        <w:rPr>
          <w:spacing w:val="-5"/>
          <w:sz w:val="20"/>
        </w:rPr>
        <w:t xml:space="preserve"> </w:t>
      </w:r>
      <w:r>
        <w:rPr>
          <w:sz w:val="20"/>
        </w:rPr>
        <w:t>the</w:t>
      </w:r>
      <w:r>
        <w:rPr>
          <w:spacing w:val="-4"/>
          <w:sz w:val="20"/>
        </w:rPr>
        <w:t xml:space="preserve"> </w:t>
      </w:r>
      <w:r>
        <w:rPr>
          <w:sz w:val="20"/>
        </w:rPr>
        <w:t>landscape</w:t>
      </w:r>
      <w:r>
        <w:rPr>
          <w:spacing w:val="-4"/>
          <w:sz w:val="20"/>
        </w:rPr>
        <w:t xml:space="preserve"> </w:t>
      </w:r>
      <w:r>
        <w:rPr>
          <w:sz w:val="20"/>
        </w:rPr>
        <w:t>file;</w:t>
      </w:r>
      <w:r>
        <w:rPr>
          <w:spacing w:val="-4"/>
          <w:sz w:val="20"/>
        </w:rPr>
        <w:t xml:space="preserve"> </w:t>
      </w:r>
      <w:r>
        <w:rPr>
          <w:sz w:val="20"/>
        </w:rPr>
        <w:t>that</w:t>
      </w:r>
      <w:r>
        <w:rPr>
          <w:spacing w:val="-4"/>
          <w:sz w:val="20"/>
        </w:rPr>
        <w:t xml:space="preserve"> </w:t>
      </w:r>
      <w:r>
        <w:rPr>
          <w:sz w:val="20"/>
        </w:rPr>
        <w:t>is,</w:t>
      </w:r>
      <w:r>
        <w:rPr>
          <w:spacing w:val="-6"/>
          <w:sz w:val="20"/>
        </w:rPr>
        <w:t xml:space="preserve"> </w:t>
      </w:r>
      <w:r>
        <w:rPr>
          <w:rFonts w:ascii="Courier New"/>
          <w:b/>
        </w:rPr>
        <w:t xml:space="preserve">layout-land/activity_ </w:t>
      </w:r>
      <w:r>
        <w:rPr>
          <w:rFonts w:ascii="Courier New"/>
          <w:b/>
          <w:spacing w:val="-2"/>
        </w:rPr>
        <w:t>note.xml</w:t>
      </w:r>
      <w:r>
        <w:rPr>
          <w:spacing w:val="-2"/>
          <w:sz w:val="20"/>
        </w:rPr>
        <w:t>:</w:t>
      </w:r>
    </w:p>
    <w:p w14:paraId="55A8F833" w14:textId="77777777" w:rsidR="003D76C2" w:rsidRDefault="00D51F7C">
      <w:pPr>
        <w:pStyle w:val="BodyText"/>
        <w:spacing w:before="10"/>
        <w:rPr>
          <w:sz w:val="8"/>
        </w:rPr>
      </w:pPr>
      <w:r>
        <w:rPr>
          <w:noProof/>
        </w:rPr>
        <mc:AlternateContent>
          <mc:Choice Requires="wpg">
            <w:drawing>
              <wp:anchor distT="0" distB="0" distL="0" distR="0" simplePos="0" relativeHeight="487712256" behindDoc="1" locked="0" layoutInCell="1" allowOverlap="1" wp14:anchorId="0545558E" wp14:editId="4FEFDE4F">
                <wp:simplePos x="0" y="0"/>
                <wp:positionH relativeFrom="page">
                  <wp:posOffset>1120140</wp:posOffset>
                </wp:positionH>
                <wp:positionV relativeFrom="paragraph">
                  <wp:posOffset>90805</wp:posOffset>
                </wp:positionV>
                <wp:extent cx="5074920" cy="4575175"/>
                <wp:effectExtent l="0" t="0" r="5080" b="0"/>
                <wp:wrapTopAndBottom/>
                <wp:docPr id="668" name="docshapegroup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575175"/>
                          <a:chOff x="1764" y="143"/>
                          <a:chExt cx="7992" cy="7205"/>
                        </a:xfrm>
                      </wpg:grpSpPr>
                      <wps:wsp>
                        <wps:cNvPr id="669" name="docshape885"/>
                        <wps:cNvSpPr>
                          <a:spLocks/>
                        </wps:cNvSpPr>
                        <wps:spPr bwMode="auto">
                          <a:xfrm>
                            <a:off x="1764" y="152"/>
                            <a:ext cx="7992" cy="71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0" name="docshape886"/>
                        <wps:cNvSpPr>
                          <a:spLocks/>
                        </wps:cNvSpPr>
                        <wps:spPr bwMode="auto">
                          <a:xfrm>
                            <a:off x="1764" y="142"/>
                            <a:ext cx="7992" cy="7205"/>
                          </a:xfrm>
                          <a:custGeom>
                            <a:avLst/>
                            <a:gdLst>
                              <a:gd name="T0" fmla="+- 0 9756 1764"/>
                              <a:gd name="T1" fmla="*/ T0 w 7992"/>
                              <a:gd name="T2" fmla="+- 0 7327 143"/>
                              <a:gd name="T3" fmla="*/ 7327 h 7205"/>
                              <a:gd name="T4" fmla="+- 0 1764 1764"/>
                              <a:gd name="T5" fmla="*/ T4 w 7992"/>
                              <a:gd name="T6" fmla="+- 0 7327 143"/>
                              <a:gd name="T7" fmla="*/ 7327 h 7205"/>
                              <a:gd name="T8" fmla="+- 0 1764 1764"/>
                              <a:gd name="T9" fmla="*/ T8 w 7992"/>
                              <a:gd name="T10" fmla="+- 0 7347 143"/>
                              <a:gd name="T11" fmla="*/ 7347 h 7205"/>
                              <a:gd name="T12" fmla="+- 0 9756 1764"/>
                              <a:gd name="T13" fmla="*/ T12 w 7992"/>
                              <a:gd name="T14" fmla="+- 0 7347 143"/>
                              <a:gd name="T15" fmla="*/ 7347 h 7205"/>
                              <a:gd name="T16" fmla="+- 0 9756 1764"/>
                              <a:gd name="T17" fmla="*/ T16 w 7992"/>
                              <a:gd name="T18" fmla="+- 0 7327 143"/>
                              <a:gd name="T19" fmla="*/ 7327 h 7205"/>
                              <a:gd name="T20" fmla="+- 0 9756 1764"/>
                              <a:gd name="T21" fmla="*/ T20 w 7992"/>
                              <a:gd name="T22" fmla="+- 0 143 143"/>
                              <a:gd name="T23" fmla="*/ 143 h 7205"/>
                              <a:gd name="T24" fmla="+- 0 1764 1764"/>
                              <a:gd name="T25" fmla="*/ T24 w 7992"/>
                              <a:gd name="T26" fmla="+- 0 143 143"/>
                              <a:gd name="T27" fmla="*/ 143 h 7205"/>
                              <a:gd name="T28" fmla="+- 0 1764 1764"/>
                              <a:gd name="T29" fmla="*/ T28 w 7992"/>
                              <a:gd name="T30" fmla="+- 0 163 143"/>
                              <a:gd name="T31" fmla="*/ 163 h 7205"/>
                              <a:gd name="T32" fmla="+- 0 9756 1764"/>
                              <a:gd name="T33" fmla="*/ T32 w 7992"/>
                              <a:gd name="T34" fmla="+- 0 163 143"/>
                              <a:gd name="T35" fmla="*/ 163 h 7205"/>
                              <a:gd name="T36" fmla="+- 0 9756 1764"/>
                              <a:gd name="T37" fmla="*/ T36 w 7992"/>
                              <a:gd name="T38" fmla="+- 0 143 143"/>
                              <a:gd name="T39" fmla="*/ 143 h 72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205">
                                <a:moveTo>
                                  <a:pt x="7992" y="7184"/>
                                </a:moveTo>
                                <a:lnTo>
                                  <a:pt x="0" y="7184"/>
                                </a:lnTo>
                                <a:lnTo>
                                  <a:pt x="0" y="7204"/>
                                </a:lnTo>
                                <a:lnTo>
                                  <a:pt x="7992" y="7204"/>
                                </a:lnTo>
                                <a:lnTo>
                                  <a:pt x="7992" y="71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1" name="docshape887"/>
                        <wps:cNvSpPr txBox="1">
                          <a:spLocks/>
                        </wps:cNvSpPr>
                        <wps:spPr bwMode="auto">
                          <a:xfrm>
                            <a:off x="1764" y="162"/>
                            <a:ext cx="7992" cy="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80135"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DA328FE" w14:textId="77777777" w:rsidR="003D76C2" w:rsidRDefault="00000000">
                              <w:pPr>
                                <w:spacing w:before="79" w:line="235" w:lineRule="auto"/>
                                <w:ind w:left="669" w:right="840" w:hanging="216"/>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 xml:space="preserve"> </w:t>
                              </w:r>
                              <w:hyperlink r:id="rId121">
                                <w:r>
                                  <w:rPr>
                                    <w:rFonts w:ascii="Courier New"/>
                                    <w:spacing w:val="-2"/>
                                    <w:sz w:val="18"/>
                                  </w:rPr>
                                  <w:t>xmlns:android="http://schemas.android.com/apk/res/android"</w:t>
                                </w:r>
                              </w:hyperlink>
                            </w:p>
                            <w:p w14:paraId="676870D6" w14:textId="77777777" w:rsidR="003D76C2" w:rsidRDefault="00000000">
                              <w:pPr>
                                <w:spacing w:before="18" w:line="328" w:lineRule="auto"/>
                                <w:ind w:left="885" w:right="840"/>
                                <w:rPr>
                                  <w:rFonts w:ascii="Courier New"/>
                                  <w:sz w:val="18"/>
                                </w:rPr>
                              </w:pPr>
                              <w:hyperlink r:id="rId122">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android:baselineAligned</w:t>
                              </w:r>
                              <w:proofErr w:type="spellEnd"/>
                              <w:r>
                                <w:rPr>
                                  <w:rFonts w:ascii="Courier New"/>
                                  <w:spacing w:val="-2"/>
                                  <w:sz w:val="18"/>
                                </w:rPr>
                                <w:t xml:space="preserve">="false" </w:t>
                              </w:r>
                              <w:proofErr w:type="spellStart"/>
                              <w:r>
                                <w:rPr>
                                  <w:rFonts w:ascii="Courier New"/>
                                  <w:spacing w:val="-2"/>
                                  <w:sz w:val="18"/>
                                </w:rPr>
                                <w:t>android:orientation</w:t>
                              </w:r>
                              <w:proofErr w:type="spellEnd"/>
                              <w:r>
                                <w:rPr>
                                  <w:rFonts w:ascii="Courier New"/>
                                  <w:spacing w:val="-2"/>
                                  <w:sz w:val="18"/>
                                </w:rPr>
                                <w:t xml:space="preserve">="horizontal"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NotesActivity</w:t>
                              </w:r>
                              <w:proofErr w:type="spellEnd"/>
                              <w:r>
                                <w:rPr>
                                  <w:rFonts w:ascii="Courier New"/>
                                  <w:spacing w:val="-2"/>
                                  <w:sz w:val="18"/>
                                </w:rPr>
                                <w:t>"&gt;</w:t>
                              </w:r>
                            </w:p>
                            <w:p w14:paraId="2CBDB668" w14:textId="77777777" w:rsidR="003D76C2" w:rsidRDefault="003D76C2">
                              <w:pPr>
                                <w:rPr>
                                  <w:rFonts w:ascii="Courier New"/>
                                  <w:sz w:val="25"/>
                                </w:rPr>
                              </w:pPr>
                            </w:p>
                            <w:p w14:paraId="050B8682" w14:textId="77777777" w:rsidR="003D76C2" w:rsidRDefault="00000000">
                              <w:pPr>
                                <w:ind w:left="885"/>
                                <w:rPr>
                                  <w:rFonts w:ascii="Courier New"/>
                                  <w:sz w:val="18"/>
                                </w:rPr>
                              </w:pPr>
                              <w:r>
                                <w:rPr>
                                  <w:rFonts w:ascii="Courier New"/>
                                  <w:spacing w:val="-2"/>
                                  <w:sz w:val="18"/>
                                </w:rPr>
                                <w:t>&lt;fragment</w:t>
                              </w:r>
                            </w:p>
                            <w:p w14:paraId="2633CAB9"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activity_note_count_fragment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2BF4D61A" w14:textId="77777777" w:rsidR="003D76C2" w:rsidRDefault="00000000">
                              <w:pPr>
                                <w:spacing w:line="259" w:lineRule="auto"/>
                                <w:ind w:left="1317" w:right="2128" w:firstLine="216"/>
                                <w:rPr>
                                  <w:rFonts w:ascii="Courier New"/>
                                  <w:sz w:val="18"/>
                                </w:rPr>
                              </w:pPr>
                              <w:r>
                                <w:rPr>
                                  <w:rFonts w:ascii="Courier New"/>
                                  <w:spacing w:val="-2"/>
                                  <w:sz w:val="18"/>
                                </w:rPr>
                                <w:t>.</w:t>
                              </w:r>
                              <w:proofErr w:type="spellStart"/>
                              <w:r>
                                <w:rPr>
                                  <w:rFonts w:ascii="Courier New"/>
                                  <w:spacing w:val="-2"/>
                                  <w:sz w:val="18"/>
                                </w:rPr>
                                <w:t>CountNotesFragment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="0dp"</w:t>
                              </w:r>
                            </w:p>
                            <w:p w14:paraId="6AC67471" w14:textId="77777777" w:rsidR="003D76C2" w:rsidRDefault="00000000">
                              <w:pPr>
                                <w:spacing w:before="56" w:line="328" w:lineRule="auto"/>
                                <w:ind w:left="1317" w:right="840"/>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android:layout_weight</w:t>
                              </w:r>
                              <w:proofErr w:type="spellEnd"/>
                              <w:r>
                                <w:rPr>
                                  <w:rFonts w:ascii="Courier New"/>
                                  <w:sz w:val="18"/>
                                </w:rPr>
                                <w:t>="1" /&gt;</w:t>
                              </w:r>
                            </w:p>
                            <w:p w14:paraId="5A6DFA73" w14:textId="77777777" w:rsidR="003D76C2" w:rsidRDefault="003D76C2">
                              <w:pPr>
                                <w:spacing w:before="9"/>
                                <w:rPr>
                                  <w:rFonts w:ascii="Courier New"/>
                                  <w:sz w:val="24"/>
                                </w:rPr>
                              </w:pPr>
                            </w:p>
                            <w:p w14:paraId="482E0118" w14:textId="77777777" w:rsidR="003D76C2" w:rsidRDefault="00000000">
                              <w:pPr>
                                <w:ind w:left="885"/>
                                <w:rPr>
                                  <w:rFonts w:ascii="Courier New"/>
                                  <w:sz w:val="18"/>
                                </w:rPr>
                              </w:pPr>
                              <w:r>
                                <w:rPr>
                                  <w:rFonts w:ascii="Courier New"/>
                                  <w:spacing w:val="-2"/>
                                  <w:sz w:val="18"/>
                                </w:rPr>
                                <w:t>&lt;fragment</w:t>
                              </w:r>
                            </w:p>
                            <w:p w14:paraId="27ECBE1A"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activity_note_list_fragment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4045B0C1" w14:textId="77777777" w:rsidR="003D76C2" w:rsidRDefault="00000000">
                              <w:pPr>
                                <w:spacing w:line="259" w:lineRule="auto"/>
                                <w:ind w:left="1317" w:right="2128" w:firstLine="216"/>
                                <w:rPr>
                                  <w:rFonts w:ascii="Courier New"/>
                                  <w:sz w:val="18"/>
                                </w:rPr>
                              </w:pPr>
                              <w:r>
                                <w:rPr>
                                  <w:rFonts w:ascii="Courier New"/>
                                  <w:spacing w:val="-2"/>
                                  <w:sz w:val="18"/>
                                </w:rPr>
                                <w:t>.</w:t>
                              </w:r>
                              <w:proofErr w:type="spellStart"/>
                              <w:r>
                                <w:rPr>
                                  <w:rFonts w:ascii="Courier New"/>
                                  <w:spacing w:val="-2"/>
                                  <w:sz w:val="18"/>
                                </w:rPr>
                                <w:t>NoteListFragment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="0dp"</w:t>
                              </w:r>
                            </w:p>
                            <w:p w14:paraId="4C9AB6A0" w14:textId="77777777" w:rsidR="003D76C2" w:rsidRDefault="00000000">
                              <w:pPr>
                                <w:spacing w:before="56" w:line="328" w:lineRule="auto"/>
                                <w:ind w:left="1317" w:right="840"/>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android:layout_weight</w:t>
                              </w:r>
                              <w:proofErr w:type="spellEnd"/>
                              <w:r>
                                <w:rPr>
                                  <w:rFonts w:ascii="Courier New"/>
                                  <w:sz w:val="18"/>
                                </w:rPr>
                                <w:t>="1" /&gt;</w:t>
                              </w:r>
                            </w:p>
                            <w:p w14:paraId="665D0226" w14:textId="77777777" w:rsidR="003D76C2" w:rsidRDefault="003D76C2">
                              <w:pPr>
                                <w:spacing w:before="9"/>
                                <w:rPr>
                                  <w:rFonts w:ascii="Courier New"/>
                                  <w:sz w:val="24"/>
                                </w:rPr>
                              </w:pPr>
                            </w:p>
                            <w:p w14:paraId="19284678"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45558E" id="docshapegroup884" o:spid="_x0000_s1777" style="position:absolute;margin-left:88.2pt;margin-top:7.15pt;width:399.6pt;height:360.25pt;z-index:-15604224;mso-wrap-distance-left:0;mso-wrap-distance-right:0;mso-position-horizontal-relative:page;mso-position-vertical-relative:text" coordorigin="1764,143" coordsize="7992,72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">
                <v:rect id="docshape885" o:spid="_x0000_s1778" style="position:absolute;left:1764;top:152;width:7992;height:7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" fillcolor="#f6f6f6" stroked="f">
                  <v:path arrowok="t"/>
                </v:rect>
                <v:shape id="docshape886" o:spid="_x0000_s1779" style="position:absolute;left:1764;top:142;width:7992;height:7205;visibility:visible;mso-wrap-style:square;v-text-anchor:top" coordsize="7992,72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" path="m7992,7184l,7184r,20l7992,7204r,-20xm7992,l,,,20r7992,l7992,xe" fillcolor="#dadada" stroked="f">
                  <v:path arrowok="t" o:connecttype="custom" o:connectlocs="7992,7327;0,7327;0,7347;7992,7347;7992,7327;7992,143;0,143;0,163;7992,163;7992,143" o:connectangles="0,0,0,0,0,0,0,0,0,0"/>
                </v:shape>
                <v:shape id="docshape887" o:spid="_x0000_s1780" type="#_x0000_t202" style="position:absolute;left:1764;top:162;width:7992;height:7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" filled="f" stroked="f">
                  <v:path arrowok="t"/>
                  <v:textbox inset="0,0,0,0">
                    <w:txbxContent>
                      <w:p w14:paraId="65880135"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DA328FE" w14:textId="77777777" w:rsidR="003D76C2" w:rsidRDefault="00000000">
                        <w:pPr>
                          <w:spacing w:before="79" w:line="235" w:lineRule="auto"/>
                          <w:ind w:left="669" w:right="840" w:hanging="216"/>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 xml:space="preserve"> </w:t>
                        </w:r>
                        <w:hyperlink r:id="rId123">
                          <w:r>
                            <w:rPr>
                              <w:rFonts w:ascii="Courier New"/>
                              <w:spacing w:val="-2"/>
                              <w:sz w:val="18"/>
                            </w:rPr>
                            <w:t>xmlns:android="http://schemas.android.com/apk/res/android"</w:t>
                          </w:r>
                        </w:hyperlink>
                      </w:p>
                      <w:p w14:paraId="676870D6" w14:textId="77777777" w:rsidR="003D76C2" w:rsidRDefault="00000000">
                        <w:pPr>
                          <w:spacing w:before="18" w:line="328" w:lineRule="auto"/>
                          <w:ind w:left="885" w:right="840"/>
                          <w:rPr>
                            <w:rFonts w:ascii="Courier New"/>
                            <w:sz w:val="18"/>
                          </w:rPr>
                        </w:pPr>
                        <w:hyperlink r:id="rId124">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android:baselineAligned</w:t>
                        </w:r>
                        <w:proofErr w:type="spellEnd"/>
                        <w:r>
                          <w:rPr>
                            <w:rFonts w:ascii="Courier New"/>
                            <w:spacing w:val="-2"/>
                            <w:sz w:val="18"/>
                          </w:rPr>
                          <w:t xml:space="preserve">="false" </w:t>
                        </w:r>
                        <w:proofErr w:type="spellStart"/>
                        <w:r>
                          <w:rPr>
                            <w:rFonts w:ascii="Courier New"/>
                            <w:spacing w:val="-2"/>
                            <w:sz w:val="18"/>
                          </w:rPr>
                          <w:t>android:orientation</w:t>
                        </w:r>
                        <w:proofErr w:type="spellEnd"/>
                        <w:r>
                          <w:rPr>
                            <w:rFonts w:ascii="Courier New"/>
                            <w:spacing w:val="-2"/>
                            <w:sz w:val="18"/>
                          </w:rPr>
                          <w:t xml:space="preserve">="horizontal" </w:t>
                        </w: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NotesActivity</w:t>
                        </w:r>
                        <w:proofErr w:type="spellEnd"/>
                        <w:r>
                          <w:rPr>
                            <w:rFonts w:ascii="Courier New"/>
                            <w:spacing w:val="-2"/>
                            <w:sz w:val="18"/>
                          </w:rPr>
                          <w:t>"&gt;</w:t>
                        </w:r>
                      </w:p>
                      <w:p w14:paraId="2CBDB668" w14:textId="77777777" w:rsidR="003D76C2" w:rsidRDefault="003D76C2">
                        <w:pPr>
                          <w:rPr>
                            <w:rFonts w:ascii="Courier New"/>
                            <w:sz w:val="25"/>
                          </w:rPr>
                        </w:pPr>
                      </w:p>
                      <w:p w14:paraId="050B8682" w14:textId="77777777" w:rsidR="003D76C2" w:rsidRDefault="00000000">
                        <w:pPr>
                          <w:ind w:left="885"/>
                          <w:rPr>
                            <w:rFonts w:ascii="Courier New"/>
                            <w:sz w:val="18"/>
                          </w:rPr>
                        </w:pPr>
                        <w:r>
                          <w:rPr>
                            <w:rFonts w:ascii="Courier New"/>
                            <w:spacing w:val="-2"/>
                            <w:sz w:val="18"/>
                          </w:rPr>
                          <w:t>&lt;fragment</w:t>
                        </w:r>
                      </w:p>
                      <w:p w14:paraId="2633CAB9"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activity_note_count_fragment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2BF4D61A" w14:textId="77777777" w:rsidR="003D76C2" w:rsidRDefault="00000000">
                        <w:pPr>
                          <w:spacing w:line="259" w:lineRule="auto"/>
                          <w:ind w:left="1317" w:right="2128" w:firstLine="216"/>
                          <w:rPr>
                            <w:rFonts w:ascii="Courier New"/>
                            <w:sz w:val="18"/>
                          </w:rPr>
                        </w:pPr>
                        <w:r>
                          <w:rPr>
                            <w:rFonts w:ascii="Courier New"/>
                            <w:spacing w:val="-2"/>
                            <w:sz w:val="18"/>
                          </w:rPr>
                          <w:t>.</w:t>
                        </w:r>
                        <w:proofErr w:type="spellStart"/>
                        <w:r>
                          <w:rPr>
                            <w:rFonts w:ascii="Courier New"/>
                            <w:spacing w:val="-2"/>
                            <w:sz w:val="18"/>
                          </w:rPr>
                          <w:t>CountNotesFragment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="0dp"</w:t>
                        </w:r>
                      </w:p>
                      <w:p w14:paraId="6AC67471" w14:textId="77777777" w:rsidR="003D76C2" w:rsidRDefault="00000000">
                        <w:pPr>
                          <w:spacing w:before="56" w:line="328" w:lineRule="auto"/>
                          <w:ind w:left="1317" w:right="840"/>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android:layout_weight</w:t>
                        </w:r>
                        <w:proofErr w:type="spellEnd"/>
                        <w:r>
                          <w:rPr>
                            <w:rFonts w:ascii="Courier New"/>
                            <w:sz w:val="18"/>
                          </w:rPr>
                          <w:t>="1" /&gt;</w:t>
                        </w:r>
                      </w:p>
                      <w:p w14:paraId="5A6DFA73" w14:textId="77777777" w:rsidR="003D76C2" w:rsidRDefault="003D76C2">
                        <w:pPr>
                          <w:spacing w:before="9"/>
                          <w:rPr>
                            <w:rFonts w:ascii="Courier New"/>
                            <w:sz w:val="24"/>
                          </w:rPr>
                        </w:pPr>
                      </w:p>
                      <w:p w14:paraId="482E0118" w14:textId="77777777" w:rsidR="003D76C2" w:rsidRDefault="00000000">
                        <w:pPr>
                          <w:ind w:left="885"/>
                          <w:rPr>
                            <w:rFonts w:ascii="Courier New"/>
                            <w:sz w:val="18"/>
                          </w:rPr>
                        </w:pPr>
                        <w:r>
                          <w:rPr>
                            <w:rFonts w:ascii="Courier New"/>
                            <w:spacing w:val="-2"/>
                            <w:sz w:val="18"/>
                          </w:rPr>
                          <w:t>&lt;fragment</w:t>
                        </w:r>
                      </w:p>
                      <w:p w14:paraId="27ECBE1A"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activity_note_list_fragment</w:t>
                        </w:r>
                        <w:proofErr w:type="spellEnd"/>
                        <w:r>
                          <w:rPr>
                            <w:rFonts w:ascii="Courier New"/>
                            <w:spacing w:val="-2"/>
                            <w:sz w:val="18"/>
                          </w:rPr>
                          <w:t>" class="</w:t>
                        </w:r>
                        <w:proofErr w:type="spellStart"/>
                        <w:r>
                          <w:rPr>
                            <w:rFonts w:ascii="Courier New"/>
                            <w:spacing w:val="-2"/>
                            <w:sz w:val="18"/>
                          </w:rPr>
                          <w:t>com.android.testable.notesapplication</w:t>
                        </w:r>
                        <w:proofErr w:type="spellEnd"/>
                      </w:p>
                      <w:p w14:paraId="4045B0C1" w14:textId="77777777" w:rsidR="003D76C2" w:rsidRDefault="00000000">
                        <w:pPr>
                          <w:spacing w:line="259" w:lineRule="auto"/>
                          <w:ind w:left="1317" w:right="2128" w:firstLine="216"/>
                          <w:rPr>
                            <w:rFonts w:ascii="Courier New"/>
                            <w:sz w:val="18"/>
                          </w:rPr>
                        </w:pPr>
                        <w:r>
                          <w:rPr>
                            <w:rFonts w:ascii="Courier New"/>
                            <w:spacing w:val="-2"/>
                            <w:sz w:val="18"/>
                          </w:rPr>
                          <w:t>.</w:t>
                        </w:r>
                        <w:proofErr w:type="spellStart"/>
                        <w:r>
                          <w:rPr>
                            <w:rFonts w:ascii="Courier New"/>
                            <w:spacing w:val="-2"/>
                            <w:sz w:val="18"/>
                          </w:rPr>
                          <w:t>NoteListFragment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="0dp"</w:t>
                        </w:r>
                      </w:p>
                      <w:p w14:paraId="4C9AB6A0" w14:textId="77777777" w:rsidR="003D76C2" w:rsidRDefault="00000000">
                        <w:pPr>
                          <w:spacing w:before="56" w:line="328" w:lineRule="auto"/>
                          <w:ind w:left="1317" w:right="840"/>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android:layout_weight</w:t>
                        </w:r>
                        <w:proofErr w:type="spellEnd"/>
                        <w:r>
                          <w:rPr>
                            <w:rFonts w:ascii="Courier New"/>
                            <w:sz w:val="18"/>
                          </w:rPr>
                          <w:t>="1" /&gt;</w:t>
                        </w:r>
                      </w:p>
                      <w:p w14:paraId="665D0226" w14:textId="77777777" w:rsidR="003D76C2" w:rsidRDefault="003D76C2">
                        <w:pPr>
                          <w:spacing w:before="9"/>
                          <w:rPr>
                            <w:rFonts w:ascii="Courier New"/>
                            <w:sz w:val="24"/>
                          </w:rPr>
                        </w:pPr>
                      </w:p>
                      <w:p w14:paraId="19284678"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LinearLayout</w:t>
                        </w:r>
                        <w:proofErr w:type="spellEnd"/>
                        <w:r>
                          <w:rPr>
                            <w:rFonts w:ascii="Courier New"/>
                            <w:spacing w:val="-2"/>
                            <w:sz w:val="18"/>
                          </w:rPr>
                          <w:t>&gt;</w:t>
                        </w:r>
                      </w:p>
                    </w:txbxContent>
                  </v:textbox>
                </v:shape>
                <w10:wrap type="topAndBottom" anchorx="page"/>
              </v:group>
            </w:pict>
          </mc:Fallback>
        </mc:AlternateContent>
      </w:r>
    </w:p>
    <w:p w14:paraId="4E468D99" w14:textId="77777777" w:rsidR="003D76C2" w:rsidRDefault="003D76C2">
      <w:pPr>
        <w:rPr>
          <w:sz w:val="8"/>
        </w:rPr>
        <w:sectPr w:rsidR="003D76C2">
          <w:pgSz w:w="10800" w:h="13320"/>
          <w:pgMar w:top="1120" w:right="920" w:bottom="280" w:left="940" w:header="695" w:footer="0" w:gutter="0"/>
          <w:cols w:space="720"/>
        </w:sectPr>
      </w:pPr>
    </w:p>
    <w:p w14:paraId="03B314F5" w14:textId="77777777" w:rsidR="003D76C2" w:rsidRDefault="003D76C2">
      <w:pPr>
        <w:pStyle w:val="BodyText"/>
        <w:spacing w:before="12"/>
        <w:rPr>
          <w:sz w:val="7"/>
        </w:rPr>
      </w:pPr>
    </w:p>
    <w:p w14:paraId="08379D7A" w14:textId="77777777" w:rsidR="003D76C2" w:rsidRDefault="00000000">
      <w:pPr>
        <w:pStyle w:val="ListParagraph"/>
        <w:numPr>
          <w:ilvl w:val="1"/>
          <w:numId w:val="8"/>
        </w:numPr>
        <w:tabs>
          <w:tab w:val="left" w:pos="554"/>
        </w:tabs>
        <w:spacing w:before="101"/>
        <w:ind w:left="554"/>
        <w:jc w:val="left"/>
        <w:rPr>
          <w:sz w:val="20"/>
        </w:rPr>
      </w:pPr>
      <w:r>
        <w:rPr>
          <w:sz w:val="20"/>
        </w:rPr>
        <w:t>Finally,</w:t>
      </w:r>
      <w:r>
        <w:rPr>
          <w:spacing w:val="-5"/>
          <w:sz w:val="20"/>
        </w:rPr>
        <w:t xml:space="preserve"> </w:t>
      </w:r>
      <w:r>
        <w:rPr>
          <w:sz w:val="20"/>
        </w:rPr>
        <w:t>let's</w:t>
      </w:r>
      <w:r>
        <w:rPr>
          <w:spacing w:val="-2"/>
          <w:sz w:val="20"/>
        </w:rPr>
        <w:t xml:space="preserve"> </w:t>
      </w:r>
      <w:r>
        <w:rPr>
          <w:sz w:val="20"/>
        </w:rPr>
        <w:t>make</w:t>
      </w:r>
      <w:r>
        <w:rPr>
          <w:spacing w:val="-3"/>
          <w:sz w:val="20"/>
        </w:rPr>
        <w:t xml:space="preserve"> </w:t>
      </w:r>
      <w:r>
        <w:rPr>
          <w:sz w:val="20"/>
        </w:rPr>
        <w:t>sure</w:t>
      </w:r>
      <w:r>
        <w:rPr>
          <w:spacing w:val="-2"/>
          <w:sz w:val="20"/>
        </w:rPr>
        <w:t xml:space="preserve"> </w:t>
      </w:r>
      <w:r>
        <w:rPr>
          <w:sz w:val="20"/>
        </w:rPr>
        <w:t>we</w:t>
      </w:r>
      <w:r>
        <w:rPr>
          <w:spacing w:val="-2"/>
          <w:sz w:val="20"/>
        </w:rPr>
        <w:t xml:space="preserve"> </w:t>
      </w:r>
      <w:r>
        <w:rPr>
          <w:sz w:val="20"/>
        </w:rPr>
        <w:t>have</w:t>
      </w:r>
      <w:r>
        <w:rPr>
          <w:spacing w:val="-2"/>
          <w:sz w:val="20"/>
        </w:rPr>
        <w:t xml:space="preserve"> </w:t>
      </w:r>
      <w:r>
        <w:rPr>
          <w:sz w:val="20"/>
        </w:rPr>
        <w:t>the</w:t>
      </w:r>
      <w:r>
        <w:rPr>
          <w:spacing w:val="-2"/>
          <w:sz w:val="20"/>
        </w:rPr>
        <w:t xml:space="preserve"> </w:t>
      </w:r>
      <w:r>
        <w:rPr>
          <w:sz w:val="20"/>
        </w:rPr>
        <w:t>following</w:t>
      </w:r>
      <w:r>
        <w:rPr>
          <w:spacing w:val="-2"/>
          <w:sz w:val="20"/>
        </w:rPr>
        <w:t xml:space="preserve"> </w:t>
      </w:r>
      <w:r>
        <w:rPr>
          <w:sz w:val="20"/>
        </w:rPr>
        <w:t>strings</w:t>
      </w:r>
      <w:r>
        <w:rPr>
          <w:spacing w:val="-2"/>
          <w:sz w:val="20"/>
        </w:rPr>
        <w:t xml:space="preserve"> </w:t>
      </w:r>
      <w:r>
        <w:rPr>
          <w:sz w:val="20"/>
        </w:rPr>
        <w:t>in</w:t>
      </w:r>
      <w:r>
        <w:rPr>
          <w:spacing w:val="-3"/>
          <w:sz w:val="20"/>
        </w:rPr>
        <w:t xml:space="preserve"> </w:t>
      </w:r>
      <w:r>
        <w:rPr>
          <w:rFonts w:ascii="Courier New"/>
          <w:b/>
          <w:spacing w:val="-2"/>
        </w:rPr>
        <w:t>strings.xml</w:t>
      </w:r>
      <w:r>
        <w:rPr>
          <w:spacing w:val="-2"/>
          <w:sz w:val="20"/>
        </w:rPr>
        <w:t>:</w:t>
      </w:r>
    </w:p>
    <w:p w14:paraId="58A0F3B6" w14:textId="77777777" w:rsidR="003D76C2" w:rsidRDefault="00D51F7C">
      <w:pPr>
        <w:pStyle w:val="BodyText"/>
        <w:spacing w:before="10"/>
        <w:rPr>
          <w:sz w:val="8"/>
        </w:rPr>
      </w:pPr>
      <w:r>
        <w:rPr>
          <w:noProof/>
        </w:rPr>
        <mc:AlternateContent>
          <mc:Choice Requires="wpg">
            <w:drawing>
              <wp:anchor distT="0" distB="0" distL="0" distR="0" simplePos="0" relativeHeight="487712768" behindDoc="1" locked="0" layoutInCell="1" allowOverlap="1" wp14:anchorId="40305F9B" wp14:editId="1AD08E29">
                <wp:simplePos x="0" y="0"/>
                <wp:positionH relativeFrom="page">
                  <wp:posOffset>662940</wp:posOffset>
                </wp:positionH>
                <wp:positionV relativeFrom="paragraph">
                  <wp:posOffset>91440</wp:posOffset>
                </wp:positionV>
                <wp:extent cx="5074920" cy="574675"/>
                <wp:effectExtent l="0" t="0" r="5080" b="0"/>
                <wp:wrapTopAndBottom/>
                <wp:docPr id="664" name="docshapegroup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44"/>
                          <a:chExt cx="7992" cy="905"/>
                        </a:xfrm>
                      </wpg:grpSpPr>
                      <wps:wsp>
                        <wps:cNvPr id="665" name="docshape889"/>
                        <wps:cNvSpPr>
                          <a:spLocks/>
                        </wps:cNvSpPr>
                        <wps:spPr bwMode="auto">
                          <a:xfrm>
                            <a:off x="1044" y="153"/>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 name="docshape890"/>
                        <wps:cNvSpPr>
                          <a:spLocks/>
                        </wps:cNvSpPr>
                        <wps:spPr bwMode="auto">
                          <a:xfrm>
                            <a:off x="1044" y="143"/>
                            <a:ext cx="7992" cy="905"/>
                          </a:xfrm>
                          <a:custGeom>
                            <a:avLst/>
                            <a:gdLst>
                              <a:gd name="T0" fmla="+- 0 9036 1044"/>
                              <a:gd name="T1" fmla="*/ T0 w 7992"/>
                              <a:gd name="T2" fmla="+- 0 1028 144"/>
                              <a:gd name="T3" fmla="*/ 1028 h 905"/>
                              <a:gd name="T4" fmla="+- 0 1044 1044"/>
                              <a:gd name="T5" fmla="*/ T4 w 7992"/>
                              <a:gd name="T6" fmla="+- 0 1028 144"/>
                              <a:gd name="T7" fmla="*/ 1028 h 905"/>
                              <a:gd name="T8" fmla="+- 0 1044 1044"/>
                              <a:gd name="T9" fmla="*/ T8 w 7992"/>
                              <a:gd name="T10" fmla="+- 0 1048 144"/>
                              <a:gd name="T11" fmla="*/ 1048 h 905"/>
                              <a:gd name="T12" fmla="+- 0 9036 1044"/>
                              <a:gd name="T13" fmla="*/ T12 w 7992"/>
                              <a:gd name="T14" fmla="+- 0 1048 144"/>
                              <a:gd name="T15" fmla="*/ 1048 h 905"/>
                              <a:gd name="T16" fmla="+- 0 9036 1044"/>
                              <a:gd name="T17" fmla="*/ T16 w 7992"/>
                              <a:gd name="T18" fmla="+- 0 1028 144"/>
                              <a:gd name="T19" fmla="*/ 1028 h 905"/>
                              <a:gd name="T20" fmla="+- 0 9036 1044"/>
                              <a:gd name="T21" fmla="*/ T20 w 7992"/>
                              <a:gd name="T22" fmla="+- 0 144 144"/>
                              <a:gd name="T23" fmla="*/ 144 h 905"/>
                              <a:gd name="T24" fmla="+- 0 1044 1044"/>
                              <a:gd name="T25" fmla="*/ T24 w 7992"/>
                              <a:gd name="T26" fmla="+- 0 144 144"/>
                              <a:gd name="T27" fmla="*/ 144 h 905"/>
                              <a:gd name="T28" fmla="+- 0 1044 1044"/>
                              <a:gd name="T29" fmla="*/ T28 w 7992"/>
                              <a:gd name="T30" fmla="+- 0 164 144"/>
                              <a:gd name="T31" fmla="*/ 164 h 905"/>
                              <a:gd name="T32" fmla="+- 0 9036 1044"/>
                              <a:gd name="T33" fmla="*/ T32 w 7992"/>
                              <a:gd name="T34" fmla="+- 0 164 144"/>
                              <a:gd name="T35" fmla="*/ 164 h 905"/>
                              <a:gd name="T36" fmla="+- 0 9036 104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 name="docshape891"/>
                        <wps:cNvSpPr txBox="1">
                          <a:spLocks/>
                        </wps:cNvSpPr>
                        <wps:spPr bwMode="auto">
                          <a:xfrm>
                            <a:off x="1044" y="163"/>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F9939" w14:textId="77777777" w:rsidR="003D76C2" w:rsidRDefault="00000000">
                              <w:pPr>
                                <w:spacing w:before="40"/>
                                <w:ind w:left="453"/>
                                <w:rPr>
                                  <w:rFonts w:ascii="Courier New"/>
                                  <w:sz w:val="18"/>
                                </w:rPr>
                              </w:pPr>
                              <w:r>
                                <w:rPr>
                                  <w:rFonts w:ascii="Courier New"/>
                                  <w:sz w:val="18"/>
                                </w:rPr>
                                <w:t>&lt;string</w:t>
                              </w:r>
                              <w:r>
                                <w:rPr>
                                  <w:rFonts w:ascii="Courier New"/>
                                  <w:spacing w:val="-13"/>
                                  <w:sz w:val="18"/>
                                </w:rPr>
                                <w:t xml:space="preserve"> </w:t>
                              </w:r>
                              <w:r>
                                <w:rPr>
                                  <w:rFonts w:ascii="Courier New"/>
                                  <w:sz w:val="18"/>
                                </w:rPr>
                                <w:t>name="total"&gt;Total</w:t>
                              </w:r>
                              <w:r>
                                <w:rPr>
                                  <w:rFonts w:ascii="Courier New"/>
                                  <w:spacing w:val="-12"/>
                                  <w:sz w:val="18"/>
                                </w:rPr>
                                <w:t xml:space="preserve"> </w:t>
                              </w:r>
                              <w:r>
                                <w:rPr>
                                  <w:rFonts w:ascii="Courier New"/>
                                  <w:spacing w:val="-2"/>
                                  <w:sz w:val="18"/>
                                </w:rPr>
                                <w:t>%d&lt;/string&gt;</w:t>
                              </w:r>
                            </w:p>
                            <w:p w14:paraId="11A5F20E" w14:textId="77777777" w:rsidR="003D76C2" w:rsidRDefault="003D76C2">
                              <w:pPr>
                                <w:rPr>
                                  <w:rFonts w:ascii="Courier New"/>
                                  <w:sz w:val="20"/>
                                </w:rPr>
                              </w:pPr>
                            </w:p>
                            <w:p w14:paraId="2643CE77" w14:textId="77777777" w:rsidR="003D76C2" w:rsidRDefault="00000000">
                              <w:pPr>
                                <w:spacing w:before="130"/>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add_note</w:t>
                              </w:r>
                              <w:proofErr w:type="spellEnd"/>
                              <w:r>
                                <w:rPr>
                                  <w:rFonts w:ascii="Courier New"/>
                                  <w:sz w:val="18"/>
                                </w:rPr>
                                <w:t>"&gt;Add</w:t>
                              </w:r>
                              <w:r>
                                <w:rPr>
                                  <w:rFonts w:ascii="Courier New"/>
                                  <w:spacing w:val="-13"/>
                                  <w:sz w:val="18"/>
                                </w:rPr>
                                <w:t xml:space="preserve"> </w:t>
                              </w:r>
                              <w:r>
                                <w:rPr>
                                  <w:rFonts w:ascii="Courier New"/>
                                  <w:spacing w:val="-2"/>
                                  <w:sz w:val="18"/>
                                </w:rPr>
                                <w:t>Note&lt;/string&gt;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305F9B" id="docshapegroup888" o:spid="_x0000_s1781" style="position:absolute;margin-left:52.2pt;margin-top:7.2pt;width:399.6pt;height:45.25pt;z-index:-15603712;mso-wrap-distance-left:0;mso-wrap-distance-right:0;mso-position-horizontal-relative:page;mso-position-vertical-relative:text" coordorigin="104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">
                <v:rect id="docshape889" o:spid="_x0000_s1782" style="position:absolute;left:1044;top:153;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" fillcolor="#f6f6f6" stroked="f">
                  <v:path arrowok="t"/>
                </v:rect>
                <v:shape id="docshape890" o:spid="_x0000_s1783" style="position:absolute;left:1044;top:143;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" path="m7992,884l,884r,20l7992,904r,-20xm7992,l,,,20r7992,l7992,xe" fillcolor="#dadada" stroked="f">
                  <v:path arrowok="t" o:connecttype="custom" o:connectlocs="7992,1028;0,1028;0,1048;7992,1048;7992,1028;7992,144;0,144;0,164;7992,164;7992,144" o:connectangles="0,0,0,0,0,0,0,0,0,0"/>
                </v:shape>
                <v:shape id="docshape891" o:spid="_x0000_s1784" type="#_x0000_t202" style="position:absolute;left:1044;top:163;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" filled="f" stroked="f">
                  <v:path arrowok="t"/>
                  <v:textbox inset="0,0,0,0">
                    <w:txbxContent>
                      <w:p w14:paraId="3DFF9939" w14:textId="77777777" w:rsidR="003D76C2" w:rsidRDefault="00000000">
                        <w:pPr>
                          <w:spacing w:before="40"/>
                          <w:ind w:left="453"/>
                          <w:rPr>
                            <w:rFonts w:ascii="Courier New"/>
                            <w:sz w:val="18"/>
                          </w:rPr>
                        </w:pPr>
                        <w:r>
                          <w:rPr>
                            <w:rFonts w:ascii="Courier New"/>
                            <w:sz w:val="18"/>
                          </w:rPr>
                          <w:t>&lt;string</w:t>
                        </w:r>
                        <w:r>
                          <w:rPr>
                            <w:rFonts w:ascii="Courier New"/>
                            <w:spacing w:val="-13"/>
                            <w:sz w:val="18"/>
                          </w:rPr>
                          <w:t xml:space="preserve"> </w:t>
                        </w:r>
                        <w:r>
                          <w:rPr>
                            <w:rFonts w:ascii="Courier New"/>
                            <w:sz w:val="18"/>
                          </w:rPr>
                          <w:t>name="total"&gt;Total</w:t>
                        </w:r>
                        <w:r>
                          <w:rPr>
                            <w:rFonts w:ascii="Courier New"/>
                            <w:spacing w:val="-12"/>
                            <w:sz w:val="18"/>
                          </w:rPr>
                          <w:t xml:space="preserve"> </w:t>
                        </w:r>
                        <w:r>
                          <w:rPr>
                            <w:rFonts w:ascii="Courier New"/>
                            <w:spacing w:val="-2"/>
                            <w:sz w:val="18"/>
                          </w:rPr>
                          <w:t>%d&lt;/string&gt;</w:t>
                        </w:r>
                      </w:p>
                      <w:p w14:paraId="11A5F20E" w14:textId="77777777" w:rsidR="003D76C2" w:rsidRDefault="003D76C2">
                        <w:pPr>
                          <w:rPr>
                            <w:rFonts w:ascii="Courier New"/>
                            <w:sz w:val="20"/>
                          </w:rPr>
                        </w:pPr>
                      </w:p>
                      <w:p w14:paraId="2643CE77" w14:textId="77777777" w:rsidR="003D76C2" w:rsidRDefault="00000000">
                        <w:pPr>
                          <w:spacing w:before="130"/>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w:t>
                        </w:r>
                        <w:proofErr w:type="spellStart"/>
                        <w:r>
                          <w:rPr>
                            <w:rFonts w:ascii="Courier New"/>
                            <w:sz w:val="18"/>
                          </w:rPr>
                          <w:t>add_note</w:t>
                        </w:r>
                        <w:proofErr w:type="spellEnd"/>
                        <w:r>
                          <w:rPr>
                            <w:rFonts w:ascii="Courier New"/>
                            <w:sz w:val="18"/>
                          </w:rPr>
                          <w:t>"&gt;Add</w:t>
                        </w:r>
                        <w:r>
                          <w:rPr>
                            <w:rFonts w:ascii="Courier New"/>
                            <w:spacing w:val="-13"/>
                            <w:sz w:val="18"/>
                          </w:rPr>
                          <w:t xml:space="preserve"> </w:t>
                        </w:r>
                        <w:r>
                          <w:rPr>
                            <w:rFonts w:ascii="Courier New"/>
                            <w:spacing w:val="-2"/>
                            <w:sz w:val="18"/>
                          </w:rPr>
                          <w:t>Note&lt;/string&gt;</w:t>
                        </w:r>
                      </w:p>
                    </w:txbxContent>
                  </v:textbox>
                </v:shape>
                <w10:wrap type="topAndBottom" anchorx="page"/>
              </v:group>
            </w:pict>
          </mc:Fallback>
        </mc:AlternateContent>
      </w:r>
    </w:p>
    <w:p w14:paraId="31B27545" w14:textId="77777777" w:rsidR="003D76C2" w:rsidRDefault="00000000">
      <w:pPr>
        <w:pStyle w:val="ListParagraph"/>
        <w:numPr>
          <w:ilvl w:val="1"/>
          <w:numId w:val="8"/>
        </w:numPr>
        <w:tabs>
          <w:tab w:val="left" w:pos="554"/>
        </w:tabs>
        <w:ind w:left="554"/>
        <w:jc w:val="left"/>
        <w:rPr>
          <w:sz w:val="20"/>
        </w:rPr>
      </w:pPr>
      <w:r>
        <w:rPr>
          <w:sz w:val="20"/>
        </w:rPr>
        <w:t>Now,</w:t>
      </w:r>
      <w:r>
        <w:rPr>
          <w:spacing w:val="-2"/>
          <w:sz w:val="20"/>
        </w:rPr>
        <w:t xml:space="preserve"> </w:t>
      </w:r>
      <w:r>
        <w:rPr>
          <w:sz w:val="20"/>
        </w:rPr>
        <w:t>run</w:t>
      </w:r>
      <w:r>
        <w:rPr>
          <w:spacing w:val="-2"/>
          <w:sz w:val="20"/>
        </w:rPr>
        <w:t xml:space="preserve"> </w:t>
      </w:r>
      <w:r>
        <w:rPr>
          <w:sz w:val="20"/>
        </w:rPr>
        <w:t>the</w:t>
      </w:r>
      <w:r>
        <w:rPr>
          <w:spacing w:val="-1"/>
          <w:sz w:val="20"/>
        </w:rPr>
        <w:t xml:space="preserve"> </w:t>
      </w:r>
      <w:r>
        <w:rPr>
          <w:spacing w:val="-2"/>
          <w:sz w:val="20"/>
        </w:rPr>
        <w:t>application:</w:t>
      </w:r>
    </w:p>
    <w:p w14:paraId="26499DFA" w14:textId="77777777" w:rsidR="003D76C2" w:rsidRDefault="00000000">
      <w:pPr>
        <w:pStyle w:val="BodyText"/>
        <w:spacing w:before="4"/>
        <w:rPr>
          <w:sz w:val="14"/>
        </w:rPr>
      </w:pPr>
      <w:r>
        <w:rPr>
          <w:noProof/>
        </w:rPr>
        <w:drawing>
          <wp:anchor distT="0" distB="0" distL="0" distR="0" simplePos="0" relativeHeight="245" behindDoc="0" locked="0" layoutInCell="1" allowOverlap="1" wp14:anchorId="4DEA6DFF" wp14:editId="358AA4D5">
            <wp:simplePos x="0" y="0"/>
            <wp:positionH relativeFrom="page">
              <wp:posOffset>1680098</wp:posOffset>
            </wp:positionH>
            <wp:positionV relativeFrom="paragraph">
              <wp:posOffset>139025</wp:posOffset>
            </wp:positionV>
            <wp:extent cx="3065907" cy="5448300"/>
            <wp:effectExtent l="0" t="0" r="0" b="0"/>
            <wp:wrapTopAndBottom/>
            <wp:docPr id="31" name="image15.png" descr="Figure 10.13: The life cycle of an activity compared to the ViewModel life cyc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pic:cNvPicPr/>
                  </pic:nvPicPr>
                  <pic:blipFill>
                    <a:blip r:embed="rId125" cstate="print"/>
                    <a:stretch>
                      <a:fillRect/>
                    </a:stretch>
                  </pic:blipFill>
                  <pic:spPr>
                    <a:xfrm>
                      <a:off x="0" y="0"/>
                      <a:ext cx="3065907" cy="5448300"/>
                    </a:xfrm>
                    <a:prstGeom prst="rect">
                      <a:avLst/>
                    </a:prstGeom>
                  </pic:spPr>
                </pic:pic>
              </a:graphicData>
            </a:graphic>
          </wp:anchor>
        </w:drawing>
      </w:r>
    </w:p>
    <w:p w14:paraId="713E455A" w14:textId="77777777" w:rsidR="003D76C2" w:rsidRDefault="00000000">
      <w:pPr>
        <w:spacing w:before="50"/>
        <w:ind w:left="748"/>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10.13:</w:t>
      </w:r>
      <w:r>
        <w:rPr>
          <w:rFonts w:ascii="Open Sans SemiBold"/>
          <w:b/>
          <w:spacing w:val="-3"/>
          <w:sz w:val="18"/>
        </w:rPr>
        <w:t xml:space="preserve"> </w:t>
      </w:r>
      <w:r>
        <w:rPr>
          <w:rFonts w:ascii="Open Sans SemiBold"/>
          <w:b/>
          <w:sz w:val="18"/>
        </w:rPr>
        <w:t>The</w:t>
      </w:r>
      <w:r>
        <w:rPr>
          <w:rFonts w:ascii="Open Sans SemiBold"/>
          <w:b/>
          <w:spacing w:val="-3"/>
          <w:sz w:val="18"/>
        </w:rPr>
        <w:t xml:space="preserve"> </w:t>
      </w:r>
      <w:r>
        <w:rPr>
          <w:rFonts w:ascii="Open Sans SemiBold"/>
          <w:b/>
          <w:sz w:val="18"/>
        </w:rPr>
        <w:t>life</w:t>
      </w:r>
      <w:r>
        <w:rPr>
          <w:rFonts w:ascii="Open Sans SemiBold"/>
          <w:b/>
          <w:spacing w:val="-2"/>
          <w:sz w:val="18"/>
        </w:rPr>
        <w:t xml:space="preserve"> </w:t>
      </w:r>
      <w:r>
        <w:rPr>
          <w:rFonts w:ascii="Open Sans SemiBold"/>
          <w:b/>
          <w:sz w:val="18"/>
        </w:rPr>
        <w:t>cycle</w:t>
      </w:r>
      <w:r>
        <w:rPr>
          <w:rFonts w:ascii="Open Sans SemiBold"/>
          <w:b/>
          <w:spacing w:val="-3"/>
          <w:sz w:val="18"/>
        </w:rPr>
        <w:t xml:space="preserve"> </w:t>
      </w:r>
      <w:r>
        <w:rPr>
          <w:rFonts w:ascii="Open Sans SemiBold"/>
          <w:b/>
          <w:sz w:val="18"/>
        </w:rPr>
        <w:t>of</w:t>
      </w:r>
      <w:r>
        <w:rPr>
          <w:rFonts w:ascii="Open Sans SemiBold"/>
          <w:b/>
          <w:spacing w:val="-3"/>
          <w:sz w:val="18"/>
        </w:rPr>
        <w:t xml:space="preserve"> </w:t>
      </w:r>
      <w:r>
        <w:rPr>
          <w:rFonts w:ascii="Open Sans SemiBold"/>
          <w:b/>
          <w:sz w:val="18"/>
        </w:rPr>
        <w:t>an</w:t>
      </w:r>
      <w:r>
        <w:rPr>
          <w:rFonts w:ascii="Open Sans SemiBold"/>
          <w:b/>
          <w:spacing w:val="-2"/>
          <w:sz w:val="18"/>
        </w:rPr>
        <w:t xml:space="preserve"> </w:t>
      </w:r>
      <w:r>
        <w:rPr>
          <w:rFonts w:ascii="Open Sans SemiBold"/>
          <w:b/>
          <w:sz w:val="18"/>
        </w:rPr>
        <w:t>activity</w:t>
      </w:r>
      <w:r>
        <w:rPr>
          <w:rFonts w:ascii="Open Sans SemiBold"/>
          <w:b/>
          <w:spacing w:val="-3"/>
          <w:sz w:val="18"/>
        </w:rPr>
        <w:t xml:space="preserve"> </w:t>
      </w:r>
      <w:r>
        <w:rPr>
          <w:rFonts w:ascii="Open Sans SemiBold"/>
          <w:b/>
          <w:sz w:val="18"/>
        </w:rPr>
        <w:t>compared</w:t>
      </w:r>
      <w:r>
        <w:rPr>
          <w:rFonts w:ascii="Open Sans SemiBold"/>
          <w:b/>
          <w:spacing w:val="-3"/>
          <w:sz w:val="18"/>
        </w:rPr>
        <w:t xml:space="preserve"> </w:t>
      </w:r>
      <w:r>
        <w:rPr>
          <w:rFonts w:ascii="Open Sans SemiBold"/>
          <w:b/>
          <w:sz w:val="18"/>
        </w:rPr>
        <w:t>to</w:t>
      </w:r>
      <w:r>
        <w:rPr>
          <w:rFonts w:ascii="Open Sans SemiBold"/>
          <w:b/>
          <w:spacing w:val="-2"/>
          <w:sz w:val="18"/>
        </w:rPr>
        <w:t xml:space="preserve"> </w:t>
      </w:r>
      <w:r>
        <w:rPr>
          <w:rFonts w:ascii="Open Sans SemiBold"/>
          <w:b/>
          <w:sz w:val="18"/>
        </w:rPr>
        <w:t>the</w:t>
      </w:r>
      <w:r>
        <w:rPr>
          <w:rFonts w:ascii="Open Sans SemiBold"/>
          <w:b/>
          <w:spacing w:val="-3"/>
          <w:sz w:val="18"/>
        </w:rPr>
        <w:t xml:space="preserve"> </w:t>
      </w:r>
      <w:proofErr w:type="spellStart"/>
      <w:r>
        <w:rPr>
          <w:rFonts w:ascii="Open Sans SemiBold"/>
          <w:b/>
          <w:sz w:val="18"/>
        </w:rPr>
        <w:t>ViewModel</w:t>
      </w:r>
      <w:proofErr w:type="spellEnd"/>
      <w:r>
        <w:rPr>
          <w:rFonts w:ascii="Open Sans SemiBold"/>
          <w:b/>
          <w:spacing w:val="-3"/>
          <w:sz w:val="18"/>
        </w:rPr>
        <w:t xml:space="preserve"> </w:t>
      </w:r>
      <w:r>
        <w:rPr>
          <w:rFonts w:ascii="Open Sans SemiBold"/>
          <w:b/>
          <w:sz w:val="18"/>
        </w:rPr>
        <w:t>life</w:t>
      </w:r>
      <w:r>
        <w:rPr>
          <w:rFonts w:ascii="Open Sans SemiBold"/>
          <w:b/>
          <w:spacing w:val="-2"/>
          <w:sz w:val="18"/>
        </w:rPr>
        <w:t xml:space="preserve"> cycle</w:t>
      </w:r>
    </w:p>
    <w:p w14:paraId="7CF77D1C" w14:textId="77777777" w:rsidR="003D76C2" w:rsidRDefault="003D76C2">
      <w:pPr>
        <w:rPr>
          <w:rFonts w:ascii="Open Sans SemiBold"/>
          <w:sz w:val="18"/>
        </w:rPr>
        <w:sectPr w:rsidR="003D76C2">
          <w:pgSz w:w="10800" w:h="13320"/>
          <w:pgMar w:top="1120" w:right="920" w:bottom="280" w:left="940" w:header="695" w:footer="0" w:gutter="0"/>
          <w:cols w:space="720"/>
        </w:sectPr>
      </w:pPr>
    </w:p>
    <w:p w14:paraId="3D879F45" w14:textId="77777777" w:rsidR="003D76C2" w:rsidRDefault="003D76C2">
      <w:pPr>
        <w:pStyle w:val="BodyText"/>
        <w:spacing w:before="12"/>
        <w:rPr>
          <w:rFonts w:ascii="Open Sans SemiBold"/>
          <w:b/>
          <w:sz w:val="7"/>
        </w:rPr>
      </w:pPr>
    </w:p>
    <w:p w14:paraId="16F5FCE6" w14:textId="77777777" w:rsidR="003D76C2" w:rsidRDefault="00000000">
      <w:pPr>
        <w:pStyle w:val="BodyText"/>
        <w:spacing w:before="101" w:line="247" w:lineRule="auto"/>
        <w:ind w:left="824"/>
      </w:pPr>
      <w:r>
        <w:t>Feel</w:t>
      </w:r>
      <w:r>
        <w:rPr>
          <w:spacing w:val="-3"/>
        </w:rPr>
        <w:t xml:space="preserve"> </w:t>
      </w:r>
      <w:r>
        <w:t>free</w:t>
      </w:r>
      <w:r>
        <w:rPr>
          <w:spacing w:val="-3"/>
        </w:rPr>
        <w:t xml:space="preserve"> </w:t>
      </w:r>
      <w:r>
        <w:t>to</w:t>
      </w:r>
      <w:r>
        <w:rPr>
          <w:spacing w:val="-3"/>
        </w:rPr>
        <w:t xml:space="preserve"> </w:t>
      </w:r>
      <w:r>
        <w:t>investigate</w:t>
      </w:r>
      <w:r>
        <w:rPr>
          <w:spacing w:val="-3"/>
        </w:rPr>
        <w:t xml:space="preserve"> </w:t>
      </w:r>
      <w:r>
        <w:t>the</w:t>
      </w:r>
      <w:r>
        <w:rPr>
          <w:spacing w:val="-3"/>
        </w:rPr>
        <w:t xml:space="preserve"> </w:t>
      </w:r>
      <w:r>
        <w:t>application</w:t>
      </w:r>
      <w:r>
        <w:rPr>
          <w:spacing w:val="-4"/>
        </w:rPr>
        <w:t xml:space="preserve"> </w:t>
      </w:r>
      <w:r>
        <w:t>and</w:t>
      </w:r>
      <w:r>
        <w:rPr>
          <w:spacing w:val="-4"/>
        </w:rPr>
        <w:t xml:space="preserve"> </w:t>
      </w:r>
      <w:r>
        <w:t>see</w:t>
      </w:r>
      <w:r>
        <w:rPr>
          <w:spacing w:val="-3"/>
        </w:rPr>
        <w:t xml:space="preserve"> </w:t>
      </w:r>
      <w:r>
        <w:t>if</w:t>
      </w:r>
      <w:r>
        <w:rPr>
          <w:spacing w:val="-3"/>
        </w:rPr>
        <w:t xml:space="preserve"> </w:t>
      </w:r>
      <w:r>
        <w:t>you</w:t>
      </w:r>
      <w:r>
        <w:rPr>
          <w:spacing w:val="-3"/>
        </w:rPr>
        <w:t xml:space="preserve"> </w:t>
      </w:r>
      <w:r>
        <w:t>can</w:t>
      </w:r>
      <w:r>
        <w:rPr>
          <w:spacing w:val="-3"/>
        </w:rPr>
        <w:t xml:space="preserve"> </w:t>
      </w:r>
      <w:r>
        <w:t>address</w:t>
      </w:r>
      <w:r>
        <w:rPr>
          <w:spacing w:val="-4"/>
        </w:rPr>
        <w:t xml:space="preserve"> </w:t>
      </w:r>
      <w:r>
        <w:t>any</w:t>
      </w:r>
      <w:r>
        <w:rPr>
          <w:spacing w:val="-4"/>
        </w:rPr>
        <w:t xml:space="preserve"> </w:t>
      </w:r>
      <w:r>
        <w:t>issues</w:t>
      </w:r>
      <w:r>
        <w:rPr>
          <w:spacing w:val="-3"/>
        </w:rPr>
        <w:t xml:space="preserve"> </w:t>
      </w:r>
      <w:r>
        <w:t>you</w:t>
      </w:r>
      <w:r>
        <w:rPr>
          <w:spacing w:val="-3"/>
        </w:rPr>
        <w:t xml:space="preserve"> </w:t>
      </w:r>
      <w:r>
        <w:t>may find. Here are a few to start with:</w:t>
      </w:r>
    </w:p>
    <w:p w14:paraId="75F3CD6E" w14:textId="77777777" w:rsidR="003D76C2" w:rsidRDefault="00000000">
      <w:pPr>
        <w:pStyle w:val="ListParagraph"/>
        <w:numPr>
          <w:ilvl w:val="2"/>
          <w:numId w:val="8"/>
        </w:numPr>
        <w:tabs>
          <w:tab w:val="left" w:pos="1274"/>
        </w:tabs>
        <w:spacing w:before="139"/>
        <w:rPr>
          <w:sz w:val="20"/>
        </w:rPr>
      </w:pPr>
      <w:r>
        <w:rPr>
          <w:sz w:val="20"/>
        </w:rPr>
        <w:t>If</w:t>
      </w:r>
      <w:r>
        <w:rPr>
          <w:spacing w:val="-2"/>
          <w:sz w:val="20"/>
        </w:rPr>
        <w:t xml:space="preserve"> </w:t>
      </w:r>
      <w:r>
        <w:rPr>
          <w:sz w:val="20"/>
        </w:rPr>
        <w:t>no</w:t>
      </w:r>
      <w:r>
        <w:rPr>
          <w:spacing w:val="-1"/>
          <w:sz w:val="20"/>
        </w:rPr>
        <w:t xml:space="preserve"> </w:t>
      </w:r>
      <w:r>
        <w:rPr>
          <w:sz w:val="20"/>
        </w:rPr>
        <w:t>text</w:t>
      </w:r>
      <w:r>
        <w:rPr>
          <w:spacing w:val="-1"/>
          <w:sz w:val="20"/>
        </w:rPr>
        <w:t xml:space="preserve"> </w:t>
      </w:r>
      <w:r>
        <w:rPr>
          <w:sz w:val="20"/>
        </w:rPr>
        <w:t>has</w:t>
      </w:r>
      <w:r>
        <w:rPr>
          <w:spacing w:val="-2"/>
          <w:sz w:val="20"/>
        </w:rPr>
        <w:t xml:space="preserve"> </w:t>
      </w:r>
      <w:r>
        <w:rPr>
          <w:sz w:val="20"/>
        </w:rPr>
        <w:t>been</w:t>
      </w:r>
      <w:r>
        <w:rPr>
          <w:spacing w:val="-1"/>
          <w:sz w:val="20"/>
        </w:rPr>
        <w:t xml:space="preserve"> </w:t>
      </w:r>
      <w:r>
        <w:rPr>
          <w:sz w:val="20"/>
        </w:rPr>
        <w:t>written</w:t>
      </w:r>
      <w:r>
        <w:rPr>
          <w:spacing w:val="-2"/>
          <w:sz w:val="20"/>
        </w:rPr>
        <w:t xml:space="preserve"> </w:t>
      </w:r>
      <w:r>
        <w:rPr>
          <w:sz w:val="20"/>
        </w:rPr>
        <w:t>when</w:t>
      </w:r>
      <w:r>
        <w:rPr>
          <w:spacing w:val="-1"/>
          <w:sz w:val="20"/>
        </w:rPr>
        <w:t xml:space="preserve"> </w:t>
      </w:r>
      <w:r>
        <w:rPr>
          <w:sz w:val="20"/>
        </w:rPr>
        <w:t>the</w:t>
      </w:r>
      <w:r>
        <w:rPr>
          <w:spacing w:val="-1"/>
          <w:sz w:val="20"/>
        </w:rPr>
        <w:t xml:space="preserve"> </w:t>
      </w:r>
      <w:r>
        <w:rPr>
          <w:sz w:val="20"/>
        </w:rPr>
        <w:t>button</w:t>
      </w:r>
      <w:r>
        <w:rPr>
          <w:spacing w:val="-2"/>
          <w:sz w:val="20"/>
        </w:rPr>
        <w:t xml:space="preserve"> </w:t>
      </w:r>
      <w:r>
        <w:rPr>
          <w:sz w:val="20"/>
        </w:rPr>
        <w:t>is</w:t>
      </w:r>
      <w:r>
        <w:rPr>
          <w:spacing w:val="-1"/>
          <w:sz w:val="20"/>
        </w:rPr>
        <w:t xml:space="preserve"> </w:t>
      </w:r>
      <w:r>
        <w:rPr>
          <w:sz w:val="20"/>
        </w:rPr>
        <w:t>clicked,</w:t>
      </w:r>
      <w:r>
        <w:rPr>
          <w:spacing w:val="-1"/>
          <w:sz w:val="20"/>
        </w:rPr>
        <w:t xml:space="preserve"> </w:t>
      </w:r>
      <w:r>
        <w:rPr>
          <w:sz w:val="20"/>
        </w:rPr>
        <w:t>a</w:t>
      </w:r>
      <w:r>
        <w:rPr>
          <w:spacing w:val="-2"/>
          <w:sz w:val="20"/>
        </w:rPr>
        <w:t xml:space="preserve"> </w:t>
      </w:r>
      <w:r>
        <w:rPr>
          <w:sz w:val="20"/>
        </w:rPr>
        <w:t>note</w:t>
      </w:r>
      <w:r>
        <w:rPr>
          <w:spacing w:val="-2"/>
          <w:sz w:val="20"/>
        </w:rPr>
        <w:t xml:space="preserve"> </w:t>
      </w:r>
      <w:r>
        <w:rPr>
          <w:sz w:val="20"/>
        </w:rPr>
        <w:t>shouldn't</w:t>
      </w:r>
      <w:r>
        <w:rPr>
          <w:spacing w:val="-1"/>
          <w:sz w:val="20"/>
        </w:rPr>
        <w:t xml:space="preserve"> </w:t>
      </w:r>
      <w:r>
        <w:rPr>
          <w:sz w:val="20"/>
        </w:rPr>
        <w:t>be</w:t>
      </w:r>
      <w:r>
        <w:rPr>
          <w:spacing w:val="-1"/>
          <w:sz w:val="20"/>
        </w:rPr>
        <w:t xml:space="preserve"> </w:t>
      </w:r>
      <w:r>
        <w:rPr>
          <w:spacing w:val="-2"/>
          <w:sz w:val="20"/>
        </w:rPr>
        <w:t>saved.</w:t>
      </w:r>
    </w:p>
    <w:p w14:paraId="251CF8E9" w14:textId="77777777" w:rsidR="003D76C2" w:rsidRDefault="00000000">
      <w:pPr>
        <w:pStyle w:val="ListParagraph"/>
        <w:numPr>
          <w:ilvl w:val="2"/>
          <w:numId w:val="8"/>
        </w:numPr>
        <w:tabs>
          <w:tab w:val="left" w:pos="1274"/>
        </w:tabs>
        <w:spacing w:before="147"/>
        <w:rPr>
          <w:sz w:val="20"/>
        </w:rPr>
      </w:pPr>
      <w:r>
        <w:rPr>
          <w:sz w:val="20"/>
        </w:rPr>
        <w:t>Add</w:t>
      </w:r>
      <w:r>
        <w:rPr>
          <w:spacing w:val="-1"/>
          <w:sz w:val="20"/>
        </w:rPr>
        <w:t xml:space="preserve"> </w:t>
      </w:r>
      <w:r>
        <w:rPr>
          <w:sz w:val="20"/>
        </w:rPr>
        <w:t>a</w:t>
      </w:r>
      <w:r>
        <w:rPr>
          <w:spacing w:val="-2"/>
          <w:sz w:val="20"/>
        </w:rPr>
        <w:t xml:space="preserve"> </w:t>
      </w:r>
      <w:r>
        <w:rPr>
          <w:sz w:val="20"/>
        </w:rPr>
        <w:t>test</w:t>
      </w:r>
      <w:r>
        <w:rPr>
          <w:spacing w:val="-1"/>
          <w:sz w:val="20"/>
        </w:rPr>
        <w:t xml:space="preserve"> </w:t>
      </w:r>
      <w:r>
        <w:rPr>
          <w:sz w:val="20"/>
        </w:rPr>
        <w:t>to</w:t>
      </w:r>
      <w:r>
        <w:rPr>
          <w:spacing w:val="-2"/>
          <w:sz w:val="20"/>
        </w:rPr>
        <w:t xml:space="preserve"> </w:t>
      </w:r>
      <w:proofErr w:type="spellStart"/>
      <w:r>
        <w:rPr>
          <w:rFonts w:ascii="Courier New" w:hAnsi="Courier New"/>
          <w:b/>
          <w:spacing w:val="-2"/>
        </w:rPr>
        <w:t>NoteDatabase</w:t>
      </w:r>
      <w:proofErr w:type="spellEnd"/>
      <w:r>
        <w:rPr>
          <w:spacing w:val="-2"/>
          <w:sz w:val="20"/>
        </w:rPr>
        <w:t>.</w:t>
      </w:r>
    </w:p>
    <w:p w14:paraId="6385D789" w14:textId="77777777" w:rsidR="003D76C2" w:rsidRDefault="00000000">
      <w:pPr>
        <w:pStyle w:val="ListParagraph"/>
        <w:numPr>
          <w:ilvl w:val="2"/>
          <w:numId w:val="8"/>
        </w:numPr>
        <w:tabs>
          <w:tab w:val="left" w:pos="1274"/>
        </w:tabs>
        <w:spacing w:before="140"/>
        <w:ind w:right="521"/>
        <w:rPr>
          <w:sz w:val="20"/>
        </w:rPr>
      </w:pPr>
      <w:r>
        <w:rPr>
          <w:sz w:val="20"/>
        </w:rPr>
        <w:t>Add</w:t>
      </w:r>
      <w:r>
        <w:rPr>
          <w:spacing w:val="-5"/>
          <w:sz w:val="20"/>
        </w:rPr>
        <w:t xml:space="preserve"> </w:t>
      </w:r>
      <w:r>
        <w:rPr>
          <w:sz w:val="20"/>
        </w:rPr>
        <w:t>a</w:t>
      </w:r>
      <w:r>
        <w:rPr>
          <w:spacing w:val="-4"/>
          <w:sz w:val="20"/>
        </w:rPr>
        <w:t xml:space="preserve"> </w:t>
      </w:r>
      <w:r>
        <w:rPr>
          <w:sz w:val="20"/>
        </w:rPr>
        <w:t>new</w:t>
      </w:r>
      <w:r>
        <w:rPr>
          <w:spacing w:val="-3"/>
          <w:sz w:val="20"/>
        </w:rPr>
        <w:t xml:space="preserve"> </w:t>
      </w:r>
      <w:r>
        <w:rPr>
          <w:sz w:val="20"/>
        </w:rPr>
        <w:t>field</w:t>
      </w:r>
      <w:r>
        <w:rPr>
          <w:spacing w:val="-3"/>
          <w:sz w:val="20"/>
        </w:rPr>
        <w:t xml:space="preserve"> </w:t>
      </w:r>
      <w:r>
        <w:rPr>
          <w:sz w:val="20"/>
        </w:rPr>
        <w:t>to</w:t>
      </w:r>
      <w:r>
        <w:rPr>
          <w:spacing w:val="-3"/>
          <w:sz w:val="20"/>
        </w:rPr>
        <w:t xml:space="preserve"> </w:t>
      </w:r>
      <w:r>
        <w:rPr>
          <w:sz w:val="20"/>
        </w:rPr>
        <w:t>the</w:t>
      </w:r>
      <w:r>
        <w:rPr>
          <w:spacing w:val="-4"/>
          <w:sz w:val="20"/>
        </w:rPr>
        <w:t xml:space="preserve"> </w:t>
      </w:r>
      <w:r>
        <w:rPr>
          <w:rFonts w:ascii="Courier New" w:hAnsi="Courier New"/>
          <w:b/>
        </w:rPr>
        <w:t>Note</w:t>
      </w:r>
      <w:r>
        <w:rPr>
          <w:rFonts w:ascii="Courier New" w:hAnsi="Courier New"/>
          <w:b/>
          <w:spacing w:val="-80"/>
        </w:rPr>
        <w:t xml:space="preserve"> </w:t>
      </w:r>
      <w:r>
        <w:rPr>
          <w:sz w:val="20"/>
        </w:rPr>
        <w:t>entity</w:t>
      </w:r>
      <w:r>
        <w:rPr>
          <w:spacing w:val="-3"/>
          <w:sz w:val="20"/>
        </w:rPr>
        <w:t xml:space="preserve"> </w:t>
      </w:r>
      <w:r>
        <w:rPr>
          <w:sz w:val="20"/>
        </w:rPr>
        <w:t>that</w:t>
      </w:r>
      <w:r>
        <w:rPr>
          <w:spacing w:val="-3"/>
          <w:sz w:val="20"/>
        </w:rPr>
        <w:t xml:space="preserve"> </w:t>
      </w:r>
      <w:r>
        <w:rPr>
          <w:sz w:val="20"/>
        </w:rPr>
        <w:t>will</w:t>
      </w:r>
      <w:r>
        <w:rPr>
          <w:spacing w:val="-3"/>
          <w:sz w:val="20"/>
        </w:rPr>
        <w:t xml:space="preserve"> </w:t>
      </w:r>
      <w:r>
        <w:rPr>
          <w:sz w:val="20"/>
        </w:rPr>
        <w:t>allow</w:t>
      </w:r>
      <w:r>
        <w:rPr>
          <w:spacing w:val="-4"/>
          <w:sz w:val="20"/>
        </w:rPr>
        <w:t xml:space="preserve"> </w:t>
      </w:r>
      <w:r>
        <w:rPr>
          <w:sz w:val="20"/>
        </w:rPr>
        <w:t>users</w:t>
      </w:r>
      <w:r>
        <w:rPr>
          <w:spacing w:val="-3"/>
          <w:sz w:val="20"/>
        </w:rPr>
        <w:t xml:space="preserve"> </w:t>
      </w:r>
      <w:r>
        <w:rPr>
          <w:sz w:val="20"/>
        </w:rPr>
        <w:t>to</w:t>
      </w:r>
      <w:r>
        <w:rPr>
          <w:spacing w:val="-3"/>
          <w:sz w:val="20"/>
        </w:rPr>
        <w:t xml:space="preserve"> </w:t>
      </w:r>
      <w:r>
        <w:rPr>
          <w:sz w:val="20"/>
        </w:rPr>
        <w:t>check</w:t>
      </w:r>
      <w:r>
        <w:rPr>
          <w:spacing w:val="-3"/>
          <w:sz w:val="20"/>
        </w:rPr>
        <w:t xml:space="preserve"> </w:t>
      </w:r>
      <w:r>
        <w:rPr>
          <w:sz w:val="20"/>
        </w:rPr>
        <w:t>and</w:t>
      </w:r>
      <w:r>
        <w:rPr>
          <w:spacing w:val="-4"/>
          <w:sz w:val="20"/>
        </w:rPr>
        <w:t xml:space="preserve"> </w:t>
      </w:r>
      <w:r>
        <w:rPr>
          <w:sz w:val="20"/>
        </w:rPr>
        <w:t>uncheck their notes.</w:t>
      </w:r>
    </w:p>
    <w:p w14:paraId="20AA9B42" w14:textId="77777777" w:rsidR="003D76C2" w:rsidRDefault="003D76C2">
      <w:pPr>
        <w:rPr>
          <w:sz w:val="20"/>
        </w:rPr>
        <w:sectPr w:rsidR="003D76C2">
          <w:pgSz w:w="10800" w:h="13320"/>
          <w:pgMar w:top="1120" w:right="920" w:bottom="280" w:left="940" w:header="695" w:footer="0" w:gutter="0"/>
          <w:cols w:space="720"/>
        </w:sectPr>
      </w:pPr>
    </w:p>
    <w:p w14:paraId="4C12E973" w14:textId="77777777" w:rsidR="003D76C2" w:rsidRDefault="00000000">
      <w:pPr>
        <w:pStyle w:val="Heading1"/>
        <w:ind w:left="104"/>
      </w:pPr>
      <w:r>
        <w:lastRenderedPageBreak/>
        <w:t xml:space="preserve">Chapter 11: Persisting </w:t>
      </w:r>
      <w:r>
        <w:rPr>
          <w:spacing w:val="-4"/>
        </w:rPr>
        <w:t>Data</w:t>
      </w:r>
    </w:p>
    <w:p w14:paraId="0C92BCA5" w14:textId="77777777" w:rsidR="003D76C2" w:rsidRDefault="00000000">
      <w:pPr>
        <w:pStyle w:val="Heading2"/>
        <w:ind w:left="104"/>
      </w:pPr>
      <w:r>
        <w:t xml:space="preserve">Activity 11.01: Dog </w:t>
      </w:r>
      <w:r>
        <w:rPr>
          <w:spacing w:val="-2"/>
        </w:rPr>
        <w:t>Downloader</w:t>
      </w:r>
    </w:p>
    <w:p w14:paraId="745BAD93" w14:textId="77777777" w:rsidR="003D76C2" w:rsidRDefault="00000000">
      <w:pPr>
        <w:pStyle w:val="Heading3"/>
        <w:rPr>
          <w:b w:val="0"/>
        </w:rPr>
      </w:pPr>
      <w:r>
        <w:rPr>
          <w:spacing w:val="-2"/>
        </w:rPr>
        <w:t>Solution</w:t>
      </w:r>
      <w:r>
        <w:rPr>
          <w:b w:val="0"/>
          <w:spacing w:val="-2"/>
        </w:rPr>
        <w:t>:</w:t>
      </w:r>
    </w:p>
    <w:p w14:paraId="7C1EE3F9" w14:textId="77777777" w:rsidR="003D76C2" w:rsidRDefault="00000000">
      <w:pPr>
        <w:pStyle w:val="ListParagraph"/>
        <w:numPr>
          <w:ilvl w:val="0"/>
          <w:numId w:val="7"/>
        </w:numPr>
        <w:tabs>
          <w:tab w:val="left" w:pos="554"/>
        </w:tabs>
        <w:spacing w:before="148"/>
        <w:jc w:val="left"/>
        <w:rPr>
          <w:sz w:val="20"/>
        </w:rPr>
      </w:pPr>
      <w:r>
        <w:rPr>
          <w:sz w:val="20"/>
        </w:rPr>
        <w:t>Start</w:t>
      </w:r>
      <w:r>
        <w:rPr>
          <w:spacing w:val="-2"/>
          <w:sz w:val="20"/>
        </w:rPr>
        <w:t xml:space="preserve"> </w:t>
      </w:r>
      <w:r>
        <w:rPr>
          <w:sz w:val="20"/>
        </w:rPr>
        <w:t>by</w:t>
      </w:r>
      <w:r>
        <w:rPr>
          <w:spacing w:val="-1"/>
          <w:sz w:val="20"/>
        </w:rPr>
        <w:t xml:space="preserve"> </w:t>
      </w:r>
      <w:r>
        <w:rPr>
          <w:sz w:val="20"/>
        </w:rPr>
        <w:t>adding</w:t>
      </w:r>
      <w:r>
        <w:rPr>
          <w:spacing w:val="-2"/>
          <w:sz w:val="20"/>
        </w:rPr>
        <w:t xml:space="preserve"> </w:t>
      </w:r>
      <w:r>
        <w:rPr>
          <w:sz w:val="20"/>
        </w:rPr>
        <w:t>the</w:t>
      </w:r>
      <w:r>
        <w:rPr>
          <w:spacing w:val="-1"/>
          <w:sz w:val="20"/>
        </w:rPr>
        <w:t xml:space="preserve"> </w:t>
      </w:r>
      <w:r>
        <w:rPr>
          <w:sz w:val="20"/>
        </w:rPr>
        <w:t>following</w:t>
      </w:r>
      <w:r>
        <w:rPr>
          <w:spacing w:val="-1"/>
          <w:sz w:val="20"/>
        </w:rPr>
        <w:t xml:space="preserve"> </w:t>
      </w:r>
      <w:r>
        <w:rPr>
          <w:sz w:val="20"/>
        </w:rPr>
        <w:t>libraries</w:t>
      </w:r>
      <w:r>
        <w:rPr>
          <w:spacing w:val="-1"/>
          <w:sz w:val="20"/>
        </w:rPr>
        <w:t xml:space="preserve"> </w:t>
      </w:r>
      <w:r>
        <w:rPr>
          <w:sz w:val="20"/>
        </w:rPr>
        <w:t>to</w:t>
      </w:r>
      <w:r>
        <w:rPr>
          <w:spacing w:val="-3"/>
          <w:sz w:val="20"/>
        </w:rPr>
        <w:t xml:space="preserve"> </w:t>
      </w:r>
      <w:r>
        <w:rPr>
          <w:rFonts w:ascii="Courier New"/>
          <w:b/>
          <w:spacing w:val="-2"/>
        </w:rPr>
        <w:t>app/</w:t>
      </w:r>
      <w:proofErr w:type="spellStart"/>
      <w:r>
        <w:rPr>
          <w:rFonts w:ascii="Courier New"/>
          <w:b/>
          <w:spacing w:val="-2"/>
        </w:rPr>
        <w:t>build.gradle</w:t>
      </w:r>
      <w:proofErr w:type="spellEnd"/>
      <w:r>
        <w:rPr>
          <w:spacing w:val="-2"/>
          <w:sz w:val="20"/>
        </w:rPr>
        <w:t>:</w:t>
      </w:r>
    </w:p>
    <w:p w14:paraId="481CC629" w14:textId="77777777" w:rsidR="003D76C2" w:rsidRDefault="00D51F7C">
      <w:pPr>
        <w:pStyle w:val="BodyText"/>
        <w:spacing w:before="10"/>
        <w:rPr>
          <w:sz w:val="8"/>
        </w:rPr>
      </w:pPr>
      <w:r>
        <w:rPr>
          <w:noProof/>
        </w:rPr>
        <mc:AlternateContent>
          <mc:Choice Requires="wpg">
            <w:drawing>
              <wp:anchor distT="0" distB="0" distL="0" distR="0" simplePos="0" relativeHeight="487713792" behindDoc="1" locked="0" layoutInCell="1" allowOverlap="1" wp14:anchorId="22E24703" wp14:editId="5DCB0A71">
                <wp:simplePos x="0" y="0"/>
                <wp:positionH relativeFrom="page">
                  <wp:posOffset>662940</wp:posOffset>
                </wp:positionH>
                <wp:positionV relativeFrom="paragraph">
                  <wp:posOffset>90805</wp:posOffset>
                </wp:positionV>
                <wp:extent cx="5074920" cy="1908175"/>
                <wp:effectExtent l="0" t="0" r="5080" b="0"/>
                <wp:wrapTopAndBottom/>
                <wp:docPr id="660" name="docshapegroup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08175"/>
                          <a:chOff x="1044" y="143"/>
                          <a:chExt cx="7992" cy="3005"/>
                        </a:xfrm>
                      </wpg:grpSpPr>
                      <wps:wsp>
                        <wps:cNvPr id="661" name="docshape893"/>
                        <wps:cNvSpPr>
                          <a:spLocks/>
                        </wps:cNvSpPr>
                        <wps:spPr bwMode="auto">
                          <a:xfrm>
                            <a:off x="1044" y="153"/>
                            <a:ext cx="7992" cy="29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2" name="docshape894"/>
                        <wps:cNvSpPr>
                          <a:spLocks/>
                        </wps:cNvSpPr>
                        <wps:spPr bwMode="auto">
                          <a:xfrm>
                            <a:off x="1044" y="143"/>
                            <a:ext cx="7992" cy="3005"/>
                          </a:xfrm>
                          <a:custGeom>
                            <a:avLst/>
                            <a:gdLst>
                              <a:gd name="T0" fmla="+- 0 9036 1044"/>
                              <a:gd name="T1" fmla="*/ T0 w 7992"/>
                              <a:gd name="T2" fmla="+- 0 3128 143"/>
                              <a:gd name="T3" fmla="*/ 3128 h 3005"/>
                              <a:gd name="T4" fmla="+- 0 1044 1044"/>
                              <a:gd name="T5" fmla="*/ T4 w 7992"/>
                              <a:gd name="T6" fmla="+- 0 3128 143"/>
                              <a:gd name="T7" fmla="*/ 3128 h 3005"/>
                              <a:gd name="T8" fmla="+- 0 1044 1044"/>
                              <a:gd name="T9" fmla="*/ T8 w 7992"/>
                              <a:gd name="T10" fmla="+- 0 3148 143"/>
                              <a:gd name="T11" fmla="*/ 3148 h 3005"/>
                              <a:gd name="T12" fmla="+- 0 9036 1044"/>
                              <a:gd name="T13" fmla="*/ T12 w 7992"/>
                              <a:gd name="T14" fmla="+- 0 3148 143"/>
                              <a:gd name="T15" fmla="*/ 3148 h 3005"/>
                              <a:gd name="T16" fmla="+- 0 9036 1044"/>
                              <a:gd name="T17" fmla="*/ T16 w 7992"/>
                              <a:gd name="T18" fmla="+- 0 3128 143"/>
                              <a:gd name="T19" fmla="*/ 3128 h 3005"/>
                              <a:gd name="T20" fmla="+- 0 9036 1044"/>
                              <a:gd name="T21" fmla="*/ T20 w 7992"/>
                              <a:gd name="T22" fmla="+- 0 143 143"/>
                              <a:gd name="T23" fmla="*/ 143 h 3005"/>
                              <a:gd name="T24" fmla="+- 0 1044 1044"/>
                              <a:gd name="T25" fmla="*/ T24 w 7992"/>
                              <a:gd name="T26" fmla="+- 0 143 143"/>
                              <a:gd name="T27" fmla="*/ 143 h 3005"/>
                              <a:gd name="T28" fmla="+- 0 1044 1044"/>
                              <a:gd name="T29" fmla="*/ T28 w 7992"/>
                              <a:gd name="T30" fmla="+- 0 163 143"/>
                              <a:gd name="T31" fmla="*/ 163 h 3005"/>
                              <a:gd name="T32" fmla="+- 0 9036 1044"/>
                              <a:gd name="T33" fmla="*/ T32 w 7992"/>
                              <a:gd name="T34" fmla="+- 0 163 143"/>
                              <a:gd name="T35" fmla="*/ 163 h 3005"/>
                              <a:gd name="T36" fmla="+- 0 9036 1044"/>
                              <a:gd name="T37" fmla="*/ T36 w 7992"/>
                              <a:gd name="T38" fmla="+- 0 143 143"/>
                              <a:gd name="T39" fmla="*/ 143 h 3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005">
                                <a:moveTo>
                                  <a:pt x="7992" y="2985"/>
                                </a:moveTo>
                                <a:lnTo>
                                  <a:pt x="0" y="2985"/>
                                </a:lnTo>
                                <a:lnTo>
                                  <a:pt x="0" y="3005"/>
                                </a:lnTo>
                                <a:lnTo>
                                  <a:pt x="7992" y="3005"/>
                                </a:lnTo>
                                <a:lnTo>
                                  <a:pt x="7992" y="298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 name="docshape895"/>
                        <wps:cNvSpPr txBox="1">
                          <a:spLocks/>
                        </wps:cNvSpPr>
                        <wps:spPr bwMode="auto">
                          <a:xfrm>
                            <a:off x="1044" y="163"/>
                            <a:ext cx="7992" cy="2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5270F" w14:textId="77777777" w:rsidR="003D76C2" w:rsidRDefault="00000000">
                              <w:pPr>
                                <w:spacing w:before="40" w:line="328" w:lineRule="auto"/>
                                <w:ind w:left="885" w:right="1274"/>
                                <w:rPr>
                                  <w:rFonts w:ascii="Courier New"/>
                                  <w:sz w:val="18"/>
                                </w:rPr>
                              </w:pPr>
                              <w:r>
                                <w:rPr>
                                  <w:rFonts w:ascii="Courier New"/>
                                  <w:sz w:val="18"/>
                                </w:rPr>
                                <w:t>implementation 'commons-io:commons-io:2.6' implementation</w:t>
                              </w:r>
                              <w:r>
                                <w:rPr>
                                  <w:rFonts w:ascii="Courier New"/>
                                  <w:spacing w:val="-29"/>
                                  <w:sz w:val="18"/>
                                </w:rPr>
                                <w:t xml:space="preserve"> </w:t>
                              </w:r>
                              <w:r>
                                <w:rPr>
                                  <w:rFonts w:ascii="Courier New"/>
                                  <w:sz w:val="18"/>
                                </w:rPr>
                                <w:t xml:space="preserve">'androidx.preference:preference:1.1.1' def </w:t>
                              </w:r>
                              <w:proofErr w:type="spellStart"/>
                              <w:r>
                                <w:rPr>
                                  <w:rFonts w:ascii="Courier New"/>
                                  <w:sz w:val="18"/>
                                </w:rPr>
                                <w:t>lifecycle_version</w:t>
                              </w:r>
                              <w:proofErr w:type="spellEnd"/>
                              <w:r>
                                <w:rPr>
                                  <w:rFonts w:ascii="Courier New"/>
                                  <w:sz w:val="18"/>
                                </w:rPr>
                                <w:t xml:space="preserve"> = "2.2.0"</w:t>
                              </w:r>
                            </w:p>
                            <w:p w14:paraId="50E83D18"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androidx.lifecycle:lifecycle</w:t>
                              </w:r>
                              <w:proofErr w:type="spellEnd"/>
                              <w:r>
                                <w:rPr>
                                  <w:rFonts w:ascii="Courier New"/>
                                  <w:sz w:val="18"/>
                                </w:rPr>
                                <w:t xml:space="preserve">- </w:t>
                              </w:r>
                              <w:r>
                                <w:rPr>
                                  <w:rFonts w:ascii="Courier New"/>
                                  <w:spacing w:val="-2"/>
                                  <w:sz w:val="18"/>
                                </w:rPr>
                                <w:t>extensions:$</w:t>
                              </w:r>
                              <w:proofErr w:type="spellStart"/>
                              <w:r>
                                <w:rPr>
                                  <w:rFonts w:ascii="Courier New"/>
                                  <w:spacing w:val="-2"/>
                                  <w:sz w:val="18"/>
                                </w:rPr>
                                <w:t>lifecycle_version</w:t>
                              </w:r>
                              <w:proofErr w:type="spellEnd"/>
                              <w:r>
                                <w:rPr>
                                  <w:rFonts w:ascii="Courier New"/>
                                  <w:spacing w:val="-2"/>
                                  <w:sz w:val="18"/>
                                </w:rPr>
                                <w:t>"</w:t>
                              </w:r>
                            </w:p>
                            <w:p w14:paraId="787CA8F8" w14:textId="77777777" w:rsidR="003D76C2" w:rsidRDefault="00000000">
                              <w:pPr>
                                <w:spacing w:before="17" w:line="328" w:lineRule="auto"/>
                                <w:ind w:left="885"/>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w:t>
                              </w:r>
                            </w:p>
                            <w:p w14:paraId="616B1778" w14:textId="77777777" w:rsidR="003D76C2" w:rsidRDefault="00000000">
                              <w:pPr>
                                <w:spacing w:before="2"/>
                                <w:ind w:left="885"/>
                                <w:rPr>
                                  <w:rFonts w:ascii="Courier New"/>
                                  <w:sz w:val="18"/>
                                </w:rPr>
                              </w:pPr>
                              <w:r>
                                <w:rPr>
                                  <w:rFonts w:ascii="Courier New"/>
                                  <w:sz w:val="18"/>
                                </w:rPr>
                                <w:t>def</w:t>
                              </w:r>
                              <w:r>
                                <w:rPr>
                                  <w:rFonts w:ascii="Courier New"/>
                                  <w:spacing w:val="-6"/>
                                  <w:sz w:val="18"/>
                                </w:rPr>
                                <w:t xml:space="preserve"> </w:t>
                              </w:r>
                              <w:proofErr w:type="spellStart"/>
                              <w:r>
                                <w:rPr>
                                  <w:rFonts w:ascii="Courier New"/>
                                  <w:sz w:val="18"/>
                                </w:rPr>
                                <w:t>room_version</w:t>
                              </w:r>
                              <w:proofErr w:type="spellEnd"/>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"2.2.5"</w:t>
                              </w:r>
                            </w:p>
                            <w:p w14:paraId="64704DA7" w14:textId="77777777" w:rsidR="003D76C2" w:rsidRDefault="00000000">
                              <w:pPr>
                                <w:spacing w:before="71"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androidx.room:room-runtime</w:t>
                              </w:r>
                              <w:proofErr w:type="spellEnd"/>
                              <w:r>
                                <w:rPr>
                                  <w:rFonts w:ascii="Courier New"/>
                                  <w:sz w:val="18"/>
                                </w:rPr>
                                <w:t>:$</w:t>
                              </w:r>
                              <w:proofErr w:type="spellStart"/>
                              <w:r>
                                <w:rPr>
                                  <w:rFonts w:ascii="Courier New"/>
                                  <w:sz w:val="18"/>
                                </w:rPr>
                                <w:t>room_version</w:t>
                              </w:r>
                              <w:proofErr w:type="spellEnd"/>
                              <w:r>
                                <w:rPr>
                                  <w:rFonts w:ascii="Courier New"/>
                                  <w:sz w:val="18"/>
                                </w:rPr>
                                <w:t xml:space="preserve">" </w:t>
                              </w:r>
                              <w:proofErr w:type="spellStart"/>
                              <w:r>
                                <w:rPr>
                                  <w:rFonts w:ascii="Courier New"/>
                                  <w:sz w:val="18"/>
                                </w:rPr>
                                <w:t>kapt</w:t>
                              </w:r>
                              <w:proofErr w:type="spellEnd"/>
                              <w:r>
                                <w:rPr>
                                  <w:rFonts w:ascii="Courier New"/>
                                  <w:sz w:val="18"/>
                                </w:rPr>
                                <w:t xml:space="preserve"> "</w:t>
                              </w:r>
                              <w:proofErr w:type="spellStart"/>
                              <w:r>
                                <w:rPr>
                                  <w:rFonts w:ascii="Courier New"/>
                                  <w:sz w:val="18"/>
                                </w:rPr>
                                <w:t>androidx.room:room-compiler</w:t>
                              </w:r>
                              <w:proofErr w:type="spellEnd"/>
                              <w:r>
                                <w:rPr>
                                  <w:rFonts w:ascii="Courier New"/>
                                  <w:sz w:val="18"/>
                                </w:rPr>
                                <w:t>:$</w:t>
                              </w:r>
                              <w:proofErr w:type="spellStart"/>
                              <w:r>
                                <w:rPr>
                                  <w:rFonts w:ascii="Courier New"/>
                                  <w:sz w:val="18"/>
                                </w:rPr>
                                <w:t>room_version</w:t>
                              </w:r>
                              <w:proofErr w:type="spellEnd"/>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E24703" id="docshapegroup892" o:spid="_x0000_s1785" style="position:absolute;margin-left:52.2pt;margin-top:7.15pt;width:399.6pt;height:150.25pt;z-index:-15602688;mso-wrap-distance-left:0;mso-wrap-distance-right:0;mso-position-horizontal-relative:page;mso-position-vertical-relative:text" coordorigin="1044,143" coordsize="7992,3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">
                <v:rect id="docshape893" o:spid="_x0000_s1786" style="position:absolute;left:1044;top:153;width:7992;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" fillcolor="#f6f6f6" stroked="f">
                  <v:path arrowok="t"/>
                </v:rect>
                <v:shape id="docshape894" o:spid="_x0000_s1787" style="position:absolute;left:1044;top:143;width:7992;height:3005;visibility:visible;mso-wrap-style:square;v-text-anchor:top" coordsize="7992,3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" path="m7992,2985l,2985r,20l7992,3005r,-20xm7992,l,,,20r7992,l7992,xe" fillcolor="#dadada" stroked="f">
                  <v:path arrowok="t" o:connecttype="custom" o:connectlocs="7992,3128;0,3128;0,3148;7992,3148;7992,3128;7992,143;0,143;0,163;7992,163;7992,143" o:connectangles="0,0,0,0,0,0,0,0,0,0"/>
                </v:shape>
                <v:shape id="docshape895" o:spid="_x0000_s1788" type="#_x0000_t202" style="position:absolute;left:1044;top:163;width:7992;height:2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" filled="f" stroked="f">
                  <v:path arrowok="t"/>
                  <v:textbox inset="0,0,0,0">
                    <w:txbxContent>
                      <w:p w14:paraId="4DF5270F" w14:textId="77777777" w:rsidR="003D76C2" w:rsidRDefault="00000000">
                        <w:pPr>
                          <w:spacing w:before="40" w:line="328" w:lineRule="auto"/>
                          <w:ind w:left="885" w:right="1274"/>
                          <w:rPr>
                            <w:rFonts w:ascii="Courier New"/>
                            <w:sz w:val="18"/>
                          </w:rPr>
                        </w:pPr>
                        <w:r>
                          <w:rPr>
                            <w:rFonts w:ascii="Courier New"/>
                            <w:sz w:val="18"/>
                          </w:rPr>
                          <w:t>implementation 'commons-io:commons-io:2.6' implementation</w:t>
                        </w:r>
                        <w:r>
                          <w:rPr>
                            <w:rFonts w:ascii="Courier New"/>
                            <w:spacing w:val="-29"/>
                            <w:sz w:val="18"/>
                          </w:rPr>
                          <w:t xml:space="preserve"> </w:t>
                        </w:r>
                        <w:r>
                          <w:rPr>
                            <w:rFonts w:ascii="Courier New"/>
                            <w:sz w:val="18"/>
                          </w:rPr>
                          <w:t xml:space="preserve">'androidx.preference:preference:1.1.1' def </w:t>
                        </w:r>
                        <w:proofErr w:type="spellStart"/>
                        <w:r>
                          <w:rPr>
                            <w:rFonts w:ascii="Courier New"/>
                            <w:sz w:val="18"/>
                          </w:rPr>
                          <w:t>lifecycle_version</w:t>
                        </w:r>
                        <w:proofErr w:type="spellEnd"/>
                        <w:r>
                          <w:rPr>
                            <w:rFonts w:ascii="Courier New"/>
                            <w:sz w:val="18"/>
                          </w:rPr>
                          <w:t xml:space="preserve"> = "2.2.0"</w:t>
                        </w:r>
                      </w:p>
                      <w:p w14:paraId="50E83D18"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androidx.lifecycle:lifecycle</w:t>
                        </w:r>
                        <w:proofErr w:type="spellEnd"/>
                        <w:r>
                          <w:rPr>
                            <w:rFonts w:ascii="Courier New"/>
                            <w:sz w:val="18"/>
                          </w:rPr>
                          <w:t xml:space="preserve">- </w:t>
                        </w:r>
                        <w:r>
                          <w:rPr>
                            <w:rFonts w:ascii="Courier New"/>
                            <w:spacing w:val="-2"/>
                            <w:sz w:val="18"/>
                          </w:rPr>
                          <w:t>extensions:$</w:t>
                        </w:r>
                        <w:proofErr w:type="spellStart"/>
                        <w:r>
                          <w:rPr>
                            <w:rFonts w:ascii="Courier New"/>
                            <w:spacing w:val="-2"/>
                            <w:sz w:val="18"/>
                          </w:rPr>
                          <w:t>lifecycle_version</w:t>
                        </w:r>
                        <w:proofErr w:type="spellEnd"/>
                        <w:r>
                          <w:rPr>
                            <w:rFonts w:ascii="Courier New"/>
                            <w:spacing w:val="-2"/>
                            <w:sz w:val="18"/>
                          </w:rPr>
                          <w:t>"</w:t>
                        </w:r>
                      </w:p>
                      <w:p w14:paraId="787CA8F8" w14:textId="77777777" w:rsidR="003D76C2" w:rsidRDefault="00000000">
                        <w:pPr>
                          <w:spacing w:before="17" w:line="328" w:lineRule="auto"/>
                          <w:ind w:left="885"/>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w:t>
                        </w:r>
                      </w:p>
                      <w:p w14:paraId="616B1778" w14:textId="77777777" w:rsidR="003D76C2" w:rsidRDefault="00000000">
                        <w:pPr>
                          <w:spacing w:before="2"/>
                          <w:ind w:left="885"/>
                          <w:rPr>
                            <w:rFonts w:ascii="Courier New"/>
                            <w:sz w:val="18"/>
                          </w:rPr>
                        </w:pPr>
                        <w:r>
                          <w:rPr>
                            <w:rFonts w:ascii="Courier New"/>
                            <w:sz w:val="18"/>
                          </w:rPr>
                          <w:t>def</w:t>
                        </w:r>
                        <w:r>
                          <w:rPr>
                            <w:rFonts w:ascii="Courier New"/>
                            <w:spacing w:val="-6"/>
                            <w:sz w:val="18"/>
                          </w:rPr>
                          <w:t xml:space="preserve"> </w:t>
                        </w:r>
                        <w:proofErr w:type="spellStart"/>
                        <w:r>
                          <w:rPr>
                            <w:rFonts w:ascii="Courier New"/>
                            <w:sz w:val="18"/>
                          </w:rPr>
                          <w:t>room_version</w:t>
                        </w:r>
                        <w:proofErr w:type="spellEnd"/>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"2.2.5"</w:t>
                        </w:r>
                      </w:p>
                      <w:p w14:paraId="64704DA7" w14:textId="77777777" w:rsidR="003D76C2" w:rsidRDefault="00000000">
                        <w:pPr>
                          <w:spacing w:before="71"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androidx.room:room-runtime</w:t>
                        </w:r>
                        <w:proofErr w:type="spellEnd"/>
                        <w:r>
                          <w:rPr>
                            <w:rFonts w:ascii="Courier New"/>
                            <w:sz w:val="18"/>
                          </w:rPr>
                          <w:t>:$</w:t>
                        </w:r>
                        <w:proofErr w:type="spellStart"/>
                        <w:r>
                          <w:rPr>
                            <w:rFonts w:ascii="Courier New"/>
                            <w:sz w:val="18"/>
                          </w:rPr>
                          <w:t>room_version</w:t>
                        </w:r>
                        <w:proofErr w:type="spellEnd"/>
                        <w:r>
                          <w:rPr>
                            <w:rFonts w:ascii="Courier New"/>
                            <w:sz w:val="18"/>
                          </w:rPr>
                          <w:t xml:space="preserve">" </w:t>
                        </w:r>
                        <w:proofErr w:type="spellStart"/>
                        <w:r>
                          <w:rPr>
                            <w:rFonts w:ascii="Courier New"/>
                            <w:sz w:val="18"/>
                          </w:rPr>
                          <w:t>kapt</w:t>
                        </w:r>
                        <w:proofErr w:type="spellEnd"/>
                        <w:r>
                          <w:rPr>
                            <w:rFonts w:ascii="Courier New"/>
                            <w:sz w:val="18"/>
                          </w:rPr>
                          <w:t xml:space="preserve"> "</w:t>
                        </w:r>
                        <w:proofErr w:type="spellStart"/>
                        <w:r>
                          <w:rPr>
                            <w:rFonts w:ascii="Courier New"/>
                            <w:sz w:val="18"/>
                          </w:rPr>
                          <w:t>androidx.room:room-compiler</w:t>
                        </w:r>
                        <w:proofErr w:type="spellEnd"/>
                        <w:r>
                          <w:rPr>
                            <w:rFonts w:ascii="Courier New"/>
                            <w:sz w:val="18"/>
                          </w:rPr>
                          <w:t>:$</w:t>
                        </w:r>
                        <w:proofErr w:type="spellStart"/>
                        <w:r>
                          <w:rPr>
                            <w:rFonts w:ascii="Courier New"/>
                            <w:sz w:val="18"/>
                          </w:rPr>
                          <w:t>room_version</w:t>
                        </w:r>
                        <w:proofErr w:type="spellEnd"/>
                        <w:r>
                          <w:rPr>
                            <w:rFonts w:ascii="Courier New"/>
                            <w:sz w:val="18"/>
                          </w:rPr>
                          <w:t>"</w:t>
                        </w:r>
                      </w:p>
                    </w:txbxContent>
                  </v:textbox>
                </v:shape>
                <w10:wrap type="topAndBottom" anchorx="page"/>
              </v:group>
            </w:pict>
          </mc:Fallback>
        </mc:AlternateContent>
      </w:r>
    </w:p>
    <w:p w14:paraId="12EAF2BB" w14:textId="77777777" w:rsidR="003D76C2" w:rsidRDefault="00000000">
      <w:pPr>
        <w:pStyle w:val="ListParagraph"/>
        <w:numPr>
          <w:ilvl w:val="0"/>
          <w:numId w:val="7"/>
        </w:numPr>
        <w:tabs>
          <w:tab w:val="left" w:pos="554"/>
        </w:tabs>
        <w:jc w:val="left"/>
        <w:rPr>
          <w:sz w:val="20"/>
        </w:rPr>
      </w:pPr>
      <w:r>
        <w:rPr>
          <w:sz w:val="20"/>
        </w:rPr>
        <w:t>Create</w:t>
      </w:r>
      <w:r>
        <w:rPr>
          <w:spacing w:val="-3"/>
          <w:sz w:val="20"/>
        </w:rPr>
        <w:t xml:space="preserve"> </w:t>
      </w:r>
      <w:r>
        <w:rPr>
          <w:sz w:val="20"/>
        </w:rPr>
        <w:t>the</w:t>
      </w:r>
      <w:r>
        <w:rPr>
          <w:spacing w:val="-2"/>
          <w:sz w:val="20"/>
        </w:rPr>
        <w:t xml:space="preserve"> </w:t>
      </w:r>
      <w:proofErr w:type="spellStart"/>
      <w:r>
        <w:rPr>
          <w:rFonts w:ascii="Courier New"/>
          <w:b/>
        </w:rPr>
        <w:t>api</w:t>
      </w:r>
      <w:proofErr w:type="spellEnd"/>
      <w:r>
        <w:rPr>
          <w:rFonts w:ascii="Courier New"/>
          <w:b/>
          <w:spacing w:val="-80"/>
        </w:rPr>
        <w:t xml:space="preserve"> </w:t>
      </w:r>
      <w:r>
        <w:rPr>
          <w:spacing w:val="-2"/>
          <w:sz w:val="20"/>
        </w:rPr>
        <w:t>package.</w:t>
      </w:r>
    </w:p>
    <w:p w14:paraId="5A6EAF9F" w14:textId="77777777" w:rsidR="003D76C2" w:rsidRDefault="00000000">
      <w:pPr>
        <w:pStyle w:val="ListParagraph"/>
        <w:numPr>
          <w:ilvl w:val="0"/>
          <w:numId w:val="7"/>
        </w:numPr>
        <w:tabs>
          <w:tab w:val="left" w:pos="554"/>
        </w:tabs>
        <w:spacing w:before="140"/>
        <w:ind w:right="1311"/>
        <w:jc w:val="left"/>
        <w:rPr>
          <w:sz w:val="20"/>
        </w:rPr>
      </w:pPr>
      <w:r>
        <w:rPr>
          <w:sz w:val="20"/>
        </w:rPr>
        <w:t>Create</w:t>
      </w:r>
      <w:r>
        <w:rPr>
          <w:spacing w:val="-6"/>
          <w:sz w:val="20"/>
        </w:rPr>
        <w:t xml:space="preserve"> </w:t>
      </w:r>
      <w:r>
        <w:rPr>
          <w:sz w:val="20"/>
        </w:rPr>
        <w:t>a</w:t>
      </w:r>
      <w:r>
        <w:rPr>
          <w:spacing w:val="-4"/>
          <w:sz w:val="20"/>
        </w:rPr>
        <w:t xml:space="preserve"> </w:t>
      </w:r>
      <w:r>
        <w:rPr>
          <w:rFonts w:ascii="Courier New"/>
          <w:b/>
        </w:rPr>
        <w:t>Dog</w:t>
      </w:r>
      <w:r>
        <w:rPr>
          <w:rFonts w:ascii="Courier New"/>
          <w:b/>
          <w:spacing w:val="-80"/>
        </w:rPr>
        <w:t xml:space="preserve"> </w:t>
      </w:r>
      <w:r>
        <w:rPr>
          <w:sz w:val="20"/>
        </w:rPr>
        <w:t>data</w:t>
      </w:r>
      <w:r>
        <w:rPr>
          <w:spacing w:val="-3"/>
          <w:sz w:val="20"/>
        </w:rPr>
        <w:t xml:space="preserve"> </w:t>
      </w:r>
      <w:r>
        <w:rPr>
          <w:sz w:val="20"/>
        </w:rPr>
        <w:t>class,</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map</w:t>
      </w:r>
      <w:r>
        <w:rPr>
          <w:spacing w:val="-4"/>
          <w:sz w:val="20"/>
        </w:rPr>
        <w:t xml:space="preserve"> </w:t>
      </w:r>
      <w:r>
        <w:rPr>
          <w:sz w:val="20"/>
        </w:rPr>
        <w:t>the</w:t>
      </w:r>
      <w:r>
        <w:rPr>
          <w:spacing w:val="-3"/>
          <w:sz w:val="20"/>
        </w:rPr>
        <w:t xml:space="preserve"> </w:t>
      </w:r>
      <w:r>
        <w:rPr>
          <w:sz w:val="20"/>
        </w:rPr>
        <w:t>JSON</w:t>
      </w:r>
      <w:r>
        <w:rPr>
          <w:spacing w:val="-3"/>
          <w:sz w:val="20"/>
        </w:rPr>
        <w:t xml:space="preserve"> </w:t>
      </w:r>
      <w:r>
        <w:rPr>
          <w:sz w:val="20"/>
        </w:rPr>
        <w:t>data,</w:t>
      </w:r>
      <w:r>
        <w:rPr>
          <w:spacing w:val="-3"/>
          <w:sz w:val="20"/>
        </w:rPr>
        <w:t xml:space="preserve"> </w:t>
      </w:r>
      <w:r>
        <w:rPr>
          <w:sz w:val="20"/>
        </w:rPr>
        <w:t>containing</w:t>
      </w:r>
      <w:r>
        <w:rPr>
          <w:spacing w:val="-3"/>
          <w:sz w:val="20"/>
        </w:rPr>
        <w:t xml:space="preserve"> </w:t>
      </w:r>
      <w:r>
        <w:rPr>
          <w:sz w:val="20"/>
        </w:rPr>
        <w:t>the</w:t>
      </w:r>
      <w:r>
        <w:rPr>
          <w:spacing w:val="-3"/>
          <w:sz w:val="20"/>
        </w:rPr>
        <w:t xml:space="preserve"> </w:t>
      </w:r>
      <w:r>
        <w:rPr>
          <w:sz w:val="20"/>
        </w:rPr>
        <w:t>status and the list of URLs:</w:t>
      </w:r>
    </w:p>
    <w:p w14:paraId="63544FBC" w14:textId="77777777" w:rsidR="003D76C2" w:rsidRDefault="00D51F7C">
      <w:pPr>
        <w:pStyle w:val="BodyText"/>
        <w:spacing w:before="5"/>
        <w:rPr>
          <w:sz w:val="9"/>
        </w:rPr>
      </w:pPr>
      <w:r>
        <w:rPr>
          <w:noProof/>
        </w:rPr>
        <mc:AlternateContent>
          <mc:Choice Requires="wpg">
            <w:drawing>
              <wp:anchor distT="0" distB="0" distL="0" distR="0" simplePos="0" relativeHeight="487714304" behindDoc="1" locked="0" layoutInCell="1" allowOverlap="1" wp14:anchorId="515C6E69" wp14:editId="6204986B">
                <wp:simplePos x="0" y="0"/>
                <wp:positionH relativeFrom="page">
                  <wp:posOffset>662940</wp:posOffset>
                </wp:positionH>
                <wp:positionV relativeFrom="paragraph">
                  <wp:posOffset>96520</wp:posOffset>
                </wp:positionV>
                <wp:extent cx="5074920" cy="752475"/>
                <wp:effectExtent l="0" t="0" r="5080" b="0"/>
                <wp:wrapTopAndBottom/>
                <wp:docPr id="656" name="docshapegroup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52"/>
                          <a:chExt cx="7992" cy="1185"/>
                        </a:xfrm>
                      </wpg:grpSpPr>
                      <wps:wsp>
                        <wps:cNvPr id="657" name="docshape897"/>
                        <wps:cNvSpPr>
                          <a:spLocks/>
                        </wps:cNvSpPr>
                        <wps:spPr bwMode="auto">
                          <a:xfrm>
                            <a:off x="1044" y="161"/>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8" name="docshape898"/>
                        <wps:cNvSpPr>
                          <a:spLocks/>
                        </wps:cNvSpPr>
                        <wps:spPr bwMode="auto">
                          <a:xfrm>
                            <a:off x="1044" y="151"/>
                            <a:ext cx="7992" cy="1185"/>
                          </a:xfrm>
                          <a:custGeom>
                            <a:avLst/>
                            <a:gdLst>
                              <a:gd name="T0" fmla="+- 0 9036 1044"/>
                              <a:gd name="T1" fmla="*/ T0 w 7992"/>
                              <a:gd name="T2" fmla="+- 0 1316 152"/>
                              <a:gd name="T3" fmla="*/ 1316 h 1185"/>
                              <a:gd name="T4" fmla="+- 0 1044 1044"/>
                              <a:gd name="T5" fmla="*/ T4 w 7992"/>
                              <a:gd name="T6" fmla="+- 0 1316 152"/>
                              <a:gd name="T7" fmla="*/ 1316 h 1185"/>
                              <a:gd name="T8" fmla="+- 0 1044 1044"/>
                              <a:gd name="T9" fmla="*/ T8 w 7992"/>
                              <a:gd name="T10" fmla="+- 0 1336 152"/>
                              <a:gd name="T11" fmla="*/ 1336 h 1185"/>
                              <a:gd name="T12" fmla="+- 0 9036 1044"/>
                              <a:gd name="T13" fmla="*/ T12 w 7992"/>
                              <a:gd name="T14" fmla="+- 0 1336 152"/>
                              <a:gd name="T15" fmla="*/ 1336 h 1185"/>
                              <a:gd name="T16" fmla="+- 0 9036 1044"/>
                              <a:gd name="T17" fmla="*/ T16 w 7992"/>
                              <a:gd name="T18" fmla="+- 0 1316 152"/>
                              <a:gd name="T19" fmla="*/ 1316 h 1185"/>
                              <a:gd name="T20" fmla="+- 0 9036 1044"/>
                              <a:gd name="T21" fmla="*/ T20 w 7992"/>
                              <a:gd name="T22" fmla="+- 0 152 152"/>
                              <a:gd name="T23" fmla="*/ 152 h 1185"/>
                              <a:gd name="T24" fmla="+- 0 1044 1044"/>
                              <a:gd name="T25" fmla="*/ T24 w 7992"/>
                              <a:gd name="T26" fmla="+- 0 152 152"/>
                              <a:gd name="T27" fmla="*/ 152 h 1185"/>
                              <a:gd name="T28" fmla="+- 0 1044 1044"/>
                              <a:gd name="T29" fmla="*/ T28 w 7992"/>
                              <a:gd name="T30" fmla="+- 0 172 152"/>
                              <a:gd name="T31" fmla="*/ 172 h 1185"/>
                              <a:gd name="T32" fmla="+- 0 9036 1044"/>
                              <a:gd name="T33" fmla="*/ T32 w 7992"/>
                              <a:gd name="T34" fmla="+- 0 172 152"/>
                              <a:gd name="T35" fmla="*/ 172 h 1185"/>
                              <a:gd name="T36" fmla="+- 0 9036 1044"/>
                              <a:gd name="T37" fmla="*/ T36 w 7992"/>
                              <a:gd name="T38" fmla="+- 0 152 152"/>
                              <a:gd name="T39" fmla="*/ 152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9" name="docshape899"/>
                        <wps:cNvSpPr txBox="1">
                          <a:spLocks/>
                        </wps:cNvSpPr>
                        <wps:spPr bwMode="auto">
                          <a:xfrm>
                            <a:off x="1044" y="171"/>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2D862" w14:textId="77777777" w:rsidR="003D76C2" w:rsidRDefault="00000000">
                              <w:pPr>
                                <w:spacing w:before="4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Dog(</w:t>
                              </w:r>
                            </w:p>
                            <w:p w14:paraId="17F414DA" w14:textId="77777777" w:rsidR="003D76C2" w:rsidRDefault="00000000">
                              <w:pPr>
                                <w:spacing w:before="76" w:line="328" w:lineRule="auto"/>
                                <w:ind w:left="885"/>
                                <w:rPr>
                                  <w:rFonts w:ascii="Courier New"/>
                                  <w:sz w:val="18"/>
                                </w:rPr>
                              </w:pPr>
                              <w:r>
                                <w:rPr>
                                  <w:rFonts w:ascii="Courier New"/>
                                  <w:sz w:val="18"/>
                                </w:rPr>
                                <w:t xml:space="preserve">@SerializedName("status") </w:t>
                              </w:r>
                              <w:proofErr w:type="spellStart"/>
                              <w:r>
                                <w:rPr>
                                  <w:rFonts w:ascii="Courier New"/>
                                  <w:sz w:val="18"/>
                                </w:rPr>
                                <w:t>val</w:t>
                              </w:r>
                              <w:proofErr w:type="spellEnd"/>
                              <w:r>
                                <w:rPr>
                                  <w:rFonts w:ascii="Courier New"/>
                                  <w:sz w:val="18"/>
                                </w:rPr>
                                <w:t xml:space="preserve"> status: String, @SerializedName("message")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urls</w:t>
                              </w:r>
                              <w:proofErr w:type="spellEnd"/>
                              <w:r>
                                <w:rPr>
                                  <w:rFonts w:ascii="Courier New"/>
                                  <w:sz w:val="18"/>
                                </w:rPr>
                                <w:t>:</w:t>
                              </w:r>
                              <w:r>
                                <w:rPr>
                                  <w:rFonts w:ascii="Courier New"/>
                                  <w:spacing w:val="-14"/>
                                  <w:sz w:val="18"/>
                                </w:rPr>
                                <w:t xml:space="preserve"> </w:t>
                              </w:r>
                              <w:r>
                                <w:rPr>
                                  <w:rFonts w:ascii="Courier New"/>
                                  <w:sz w:val="18"/>
                                </w:rPr>
                                <w:t>List&lt;String&gt;</w:t>
                              </w:r>
                            </w:p>
                            <w:p w14:paraId="09D09C3B" w14:textId="77777777" w:rsidR="003D76C2" w:rsidRDefault="00000000">
                              <w:pPr>
                                <w:spacing w:before="2"/>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5C6E69" id="docshapegroup896" o:spid="_x0000_s1789" style="position:absolute;margin-left:52.2pt;margin-top:7.6pt;width:399.6pt;height:59.25pt;z-index:-15602176;mso-wrap-distance-left:0;mso-wrap-distance-right:0;mso-position-horizontal-relative:page;mso-position-vertical-relative:text" coordorigin="1044,152"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">
                <v:rect id="docshape897" o:spid="_x0000_s1790" style="position:absolute;left:1044;top:161;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" fillcolor="#f6f6f6" stroked="f">
                  <v:path arrowok="t"/>
                </v:rect>
                <v:shape id="docshape898" o:spid="_x0000_s1791" style="position:absolute;left:1044;top:151;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" path="m7992,1164l,1164r,20l7992,1184r,-20xm7992,l,,,20r7992,l7992,xe" fillcolor="#dadada" stroked="f">
                  <v:path arrowok="t" o:connecttype="custom" o:connectlocs="7992,1316;0,1316;0,1336;7992,1336;7992,1316;7992,152;0,152;0,172;7992,172;7992,152" o:connectangles="0,0,0,0,0,0,0,0,0,0"/>
                </v:shape>
                <v:shape id="docshape899" o:spid="_x0000_s1792" type="#_x0000_t202" style="position:absolute;left:1044;top:171;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" filled="f" stroked="f">
                  <v:path arrowok="t"/>
                  <v:textbox inset="0,0,0,0">
                    <w:txbxContent>
                      <w:p w14:paraId="52C2D862" w14:textId="77777777" w:rsidR="003D76C2" w:rsidRDefault="00000000">
                        <w:pPr>
                          <w:spacing w:before="4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Dog(</w:t>
                        </w:r>
                      </w:p>
                      <w:p w14:paraId="17F414DA" w14:textId="77777777" w:rsidR="003D76C2" w:rsidRDefault="00000000">
                        <w:pPr>
                          <w:spacing w:before="76" w:line="328" w:lineRule="auto"/>
                          <w:ind w:left="885"/>
                          <w:rPr>
                            <w:rFonts w:ascii="Courier New"/>
                            <w:sz w:val="18"/>
                          </w:rPr>
                        </w:pPr>
                        <w:r>
                          <w:rPr>
                            <w:rFonts w:ascii="Courier New"/>
                            <w:sz w:val="18"/>
                          </w:rPr>
                          <w:t xml:space="preserve">@SerializedName("status") </w:t>
                        </w:r>
                        <w:proofErr w:type="spellStart"/>
                        <w:r>
                          <w:rPr>
                            <w:rFonts w:ascii="Courier New"/>
                            <w:sz w:val="18"/>
                          </w:rPr>
                          <w:t>val</w:t>
                        </w:r>
                        <w:proofErr w:type="spellEnd"/>
                        <w:r>
                          <w:rPr>
                            <w:rFonts w:ascii="Courier New"/>
                            <w:sz w:val="18"/>
                          </w:rPr>
                          <w:t xml:space="preserve"> status: String, @SerializedName("message")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urls</w:t>
                        </w:r>
                        <w:proofErr w:type="spellEnd"/>
                        <w:r>
                          <w:rPr>
                            <w:rFonts w:ascii="Courier New"/>
                            <w:sz w:val="18"/>
                          </w:rPr>
                          <w:t>:</w:t>
                        </w:r>
                        <w:r>
                          <w:rPr>
                            <w:rFonts w:ascii="Courier New"/>
                            <w:spacing w:val="-14"/>
                            <w:sz w:val="18"/>
                          </w:rPr>
                          <w:t xml:space="preserve"> </w:t>
                        </w:r>
                        <w:r>
                          <w:rPr>
                            <w:rFonts w:ascii="Courier New"/>
                            <w:sz w:val="18"/>
                          </w:rPr>
                          <w:t>List&lt;String&gt;</w:t>
                        </w:r>
                      </w:p>
                      <w:p w14:paraId="09D09C3B" w14:textId="77777777" w:rsidR="003D76C2" w:rsidRDefault="00000000">
                        <w:pPr>
                          <w:spacing w:before="2"/>
                          <w:ind w:left="453"/>
                          <w:rPr>
                            <w:rFonts w:ascii="Courier New"/>
                            <w:sz w:val="18"/>
                          </w:rPr>
                        </w:pPr>
                        <w:r>
                          <w:rPr>
                            <w:rFonts w:ascii="Courier New"/>
                            <w:sz w:val="18"/>
                          </w:rPr>
                          <w:t>)</w:t>
                        </w:r>
                      </w:p>
                    </w:txbxContent>
                  </v:textbox>
                </v:shape>
                <w10:wrap type="topAndBottom" anchorx="page"/>
              </v:group>
            </w:pict>
          </mc:Fallback>
        </mc:AlternateContent>
      </w:r>
    </w:p>
    <w:p w14:paraId="3483CB7F" w14:textId="77777777" w:rsidR="003D76C2" w:rsidRDefault="00000000">
      <w:pPr>
        <w:pStyle w:val="ListParagraph"/>
        <w:numPr>
          <w:ilvl w:val="0"/>
          <w:numId w:val="7"/>
        </w:numPr>
        <w:tabs>
          <w:tab w:val="left" w:pos="554"/>
        </w:tabs>
        <w:jc w:val="left"/>
        <w:rPr>
          <w:sz w:val="20"/>
        </w:rPr>
      </w:pPr>
      <w:r>
        <w:rPr>
          <w:sz w:val="20"/>
        </w:rPr>
        <w:t>Now,</w:t>
      </w:r>
      <w:r>
        <w:rPr>
          <w:spacing w:val="-3"/>
          <w:sz w:val="20"/>
        </w:rPr>
        <w:t xml:space="preserve"> </w:t>
      </w:r>
      <w:r>
        <w:rPr>
          <w:sz w:val="20"/>
        </w:rPr>
        <w:t>create</w:t>
      </w:r>
      <w:r>
        <w:rPr>
          <w:spacing w:val="-1"/>
          <w:sz w:val="20"/>
        </w:rPr>
        <w:t xml:space="preserve"> </w:t>
      </w:r>
      <w:r>
        <w:rPr>
          <w:sz w:val="20"/>
        </w:rPr>
        <w:t>a</w:t>
      </w:r>
      <w:r>
        <w:rPr>
          <w:spacing w:val="-2"/>
          <w:sz w:val="20"/>
        </w:rPr>
        <w:t xml:space="preserve"> </w:t>
      </w:r>
      <w:r>
        <w:rPr>
          <w:rFonts w:ascii="Courier New"/>
          <w:b/>
        </w:rPr>
        <w:t>Retrofit</w:t>
      </w:r>
      <w:r>
        <w:rPr>
          <w:rFonts w:ascii="Courier New"/>
          <w:b/>
          <w:spacing w:val="-80"/>
        </w:rPr>
        <w:t xml:space="preserve"> </w:t>
      </w:r>
      <w:r>
        <w:rPr>
          <w:sz w:val="20"/>
        </w:rPr>
        <w:t>interface,</w:t>
      </w:r>
      <w:r>
        <w:rPr>
          <w:spacing w:val="-1"/>
          <w:sz w:val="20"/>
        </w:rPr>
        <w:t xml:space="preserve"> </w:t>
      </w:r>
      <w:r>
        <w:rPr>
          <w:sz w:val="20"/>
        </w:rPr>
        <w:t>which</w:t>
      </w:r>
      <w:r>
        <w:rPr>
          <w:spacing w:val="-1"/>
          <w:sz w:val="20"/>
        </w:rPr>
        <w:t xml:space="preserve"> </w:t>
      </w:r>
      <w:r>
        <w:rPr>
          <w:sz w:val="20"/>
        </w:rPr>
        <w:t>will</w:t>
      </w:r>
      <w:r>
        <w:rPr>
          <w:spacing w:val="-1"/>
          <w:sz w:val="20"/>
        </w:rPr>
        <w:t xml:space="preserve"> </w:t>
      </w:r>
      <w:r>
        <w:rPr>
          <w:sz w:val="20"/>
        </w:rPr>
        <w:t>define</w:t>
      </w:r>
      <w:r>
        <w:rPr>
          <w:spacing w:val="-1"/>
          <w:sz w:val="20"/>
        </w:rPr>
        <w:t xml:space="preserve"> </w:t>
      </w:r>
      <w:r>
        <w:rPr>
          <w:sz w:val="20"/>
        </w:rPr>
        <w:t>how</w:t>
      </w:r>
      <w:r>
        <w:rPr>
          <w:spacing w:val="-1"/>
          <w:sz w:val="20"/>
        </w:rPr>
        <w:t xml:space="preserve"> </w:t>
      </w:r>
      <w:r>
        <w:rPr>
          <w:sz w:val="20"/>
        </w:rPr>
        <w:t>we</w:t>
      </w:r>
      <w:r>
        <w:rPr>
          <w:spacing w:val="-1"/>
          <w:sz w:val="20"/>
        </w:rPr>
        <w:t xml:space="preserve"> </w:t>
      </w:r>
      <w:r>
        <w:rPr>
          <w:sz w:val="20"/>
        </w:rPr>
        <w:t>load</w:t>
      </w:r>
      <w:r>
        <w:rPr>
          <w:spacing w:val="-1"/>
          <w:sz w:val="20"/>
        </w:rPr>
        <w:t xml:space="preserve"> </w:t>
      </w:r>
      <w:r>
        <w:rPr>
          <w:sz w:val="20"/>
        </w:rPr>
        <w:t>the</w:t>
      </w:r>
      <w:r>
        <w:rPr>
          <w:spacing w:val="-1"/>
          <w:sz w:val="20"/>
        </w:rPr>
        <w:t xml:space="preserve"> </w:t>
      </w:r>
      <w:r>
        <w:rPr>
          <w:sz w:val="20"/>
        </w:rPr>
        <w:t>list</w:t>
      </w:r>
      <w:r>
        <w:rPr>
          <w:spacing w:val="-1"/>
          <w:sz w:val="20"/>
        </w:rPr>
        <w:t xml:space="preserve"> </w:t>
      </w:r>
      <w:r>
        <w:rPr>
          <w:spacing w:val="-5"/>
          <w:sz w:val="20"/>
        </w:rPr>
        <w:t>of</w:t>
      </w:r>
    </w:p>
    <w:p w14:paraId="3F2285B4" w14:textId="77777777" w:rsidR="003D76C2" w:rsidRDefault="00000000">
      <w:pPr>
        <w:pStyle w:val="BodyText"/>
        <w:ind w:left="554"/>
      </w:pPr>
      <w:r>
        <w:rPr>
          <w:rFonts w:ascii="Courier New"/>
          <w:b/>
          <w:sz w:val="22"/>
        </w:rPr>
        <w:t>Dogs</w:t>
      </w:r>
      <w:r>
        <w:rPr>
          <w:rFonts w:ascii="Courier New"/>
          <w:b/>
          <w:spacing w:val="-80"/>
          <w:sz w:val="22"/>
        </w:rPr>
        <w:t xml:space="preserve"> </w:t>
      </w:r>
      <w:r>
        <w:t>and</w:t>
      </w:r>
      <w:r>
        <w:rPr>
          <w:spacing w:val="-5"/>
        </w:rPr>
        <w:t xml:space="preserve"> </w:t>
      </w:r>
      <w:r>
        <w:t>how</w:t>
      </w:r>
      <w:r>
        <w:rPr>
          <w:spacing w:val="-2"/>
        </w:rPr>
        <w:t xml:space="preserve"> </w:t>
      </w:r>
      <w:r>
        <w:t>the</w:t>
      </w:r>
      <w:r>
        <w:rPr>
          <w:spacing w:val="-2"/>
        </w:rPr>
        <w:t xml:space="preserve"> </w:t>
      </w:r>
      <w:r>
        <w:t>download</w:t>
      </w:r>
      <w:r>
        <w:rPr>
          <w:spacing w:val="-2"/>
        </w:rPr>
        <w:t xml:space="preserve"> </w:t>
      </w:r>
      <w:r>
        <w:t>will</w:t>
      </w:r>
      <w:r>
        <w:rPr>
          <w:spacing w:val="-1"/>
        </w:rPr>
        <w:t xml:space="preserve"> </w:t>
      </w:r>
      <w:r>
        <w:t>be</w:t>
      </w:r>
      <w:r>
        <w:rPr>
          <w:spacing w:val="-2"/>
        </w:rPr>
        <w:t xml:space="preserve"> </w:t>
      </w:r>
      <w:r>
        <w:t>executed</w:t>
      </w:r>
      <w:r>
        <w:rPr>
          <w:spacing w:val="-2"/>
        </w:rPr>
        <w:t xml:space="preserve"> </w:t>
      </w:r>
      <w:r>
        <w:t>through</w:t>
      </w:r>
      <w:r>
        <w:rPr>
          <w:spacing w:val="-2"/>
        </w:rPr>
        <w:t xml:space="preserve"> </w:t>
      </w:r>
      <w:r>
        <w:t>a</w:t>
      </w:r>
      <w:r>
        <w:rPr>
          <w:spacing w:val="-3"/>
        </w:rPr>
        <w:t xml:space="preserve"> </w:t>
      </w:r>
      <w:r>
        <w:t>dynamic</w:t>
      </w:r>
      <w:r>
        <w:rPr>
          <w:spacing w:val="-1"/>
        </w:rPr>
        <w:t xml:space="preserve"> </w:t>
      </w:r>
      <w:r>
        <w:rPr>
          <w:spacing w:val="-4"/>
        </w:rPr>
        <w:t>URL:</w:t>
      </w:r>
    </w:p>
    <w:p w14:paraId="2A701792" w14:textId="77777777" w:rsidR="003D76C2" w:rsidRDefault="00D51F7C">
      <w:pPr>
        <w:pStyle w:val="BodyText"/>
        <w:spacing w:before="11"/>
        <w:rPr>
          <w:sz w:val="8"/>
        </w:rPr>
      </w:pPr>
      <w:r>
        <w:rPr>
          <w:noProof/>
        </w:rPr>
        <mc:AlternateContent>
          <mc:Choice Requires="wpg">
            <w:drawing>
              <wp:anchor distT="0" distB="0" distL="0" distR="0" simplePos="0" relativeHeight="487714816" behindDoc="1" locked="0" layoutInCell="1" allowOverlap="1" wp14:anchorId="65583EC0" wp14:editId="056C2B96">
                <wp:simplePos x="0" y="0"/>
                <wp:positionH relativeFrom="page">
                  <wp:posOffset>662940</wp:posOffset>
                </wp:positionH>
                <wp:positionV relativeFrom="paragraph">
                  <wp:posOffset>91440</wp:posOffset>
                </wp:positionV>
                <wp:extent cx="5074920" cy="1463675"/>
                <wp:effectExtent l="0" t="0" r="5080" b="0"/>
                <wp:wrapTopAndBottom/>
                <wp:docPr id="652" name="docshapegroup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653" name="docshape901"/>
                        <wps:cNvSpPr>
                          <a:spLocks/>
                        </wps:cNvSpPr>
                        <wps:spPr bwMode="auto">
                          <a:xfrm>
                            <a:off x="1044" y="154"/>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4" name="docshape902"/>
                        <wps:cNvSpPr>
                          <a:spLocks/>
                        </wps:cNvSpPr>
                        <wps:spPr bwMode="auto">
                          <a:xfrm>
                            <a:off x="1044" y="144"/>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5" name="docshape903"/>
                        <wps:cNvSpPr txBox="1">
                          <a:spLocks/>
                        </wps:cNvSpPr>
                        <wps:spPr bwMode="auto">
                          <a:xfrm>
                            <a:off x="1044" y="164"/>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9AF53"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DownloadService</w:t>
                              </w:r>
                              <w:proofErr w:type="spellEnd"/>
                              <w:r>
                                <w:rPr>
                                  <w:rFonts w:ascii="Courier New"/>
                                  <w:spacing w:val="-12"/>
                                  <w:sz w:val="18"/>
                                </w:rPr>
                                <w:t xml:space="preserve"> </w:t>
                              </w:r>
                              <w:r>
                                <w:rPr>
                                  <w:rFonts w:ascii="Courier New"/>
                                  <w:spacing w:val="-10"/>
                                  <w:sz w:val="18"/>
                                </w:rPr>
                                <w:t>{</w:t>
                              </w:r>
                            </w:p>
                            <w:p w14:paraId="0E77D786" w14:textId="77777777" w:rsidR="003D76C2" w:rsidRDefault="003D76C2">
                              <w:pPr>
                                <w:rPr>
                                  <w:rFonts w:ascii="Courier New"/>
                                  <w:sz w:val="20"/>
                                </w:rPr>
                              </w:pPr>
                            </w:p>
                            <w:p w14:paraId="2693F763" w14:textId="77777777" w:rsidR="003D76C2" w:rsidRDefault="00000000">
                              <w:pPr>
                                <w:spacing w:before="130"/>
                                <w:ind w:left="885"/>
                                <w:rPr>
                                  <w:rFonts w:ascii="Courier New"/>
                                  <w:sz w:val="18"/>
                                </w:rPr>
                              </w:pPr>
                              <w:r>
                                <w:rPr>
                                  <w:rFonts w:ascii="Courier New"/>
                                  <w:spacing w:val="-2"/>
                                  <w:sz w:val="18"/>
                                </w:rPr>
                                <w:t>@GET("breed/hound/images/random/</w:t>
                              </w:r>
                              <w:r>
                                <w:rPr>
                                  <w:rFonts w:ascii="Courier New"/>
                                  <w:b/>
                                  <w:spacing w:val="-2"/>
                                  <w:sz w:val="18"/>
                                </w:rPr>
                                <w:t>{number}</w:t>
                              </w:r>
                              <w:r>
                                <w:rPr>
                                  <w:rFonts w:ascii="Courier New"/>
                                  <w:spacing w:val="-2"/>
                                  <w:sz w:val="18"/>
                                </w:rPr>
                                <w:t>")</w:t>
                              </w:r>
                            </w:p>
                            <w:p w14:paraId="1586644A" w14:textId="77777777" w:rsidR="003D76C2" w:rsidRDefault="00000000">
                              <w:pPr>
                                <w:spacing w:before="76"/>
                                <w:ind w:left="885"/>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getDogs</w:t>
                              </w:r>
                              <w:proofErr w:type="spellEnd"/>
                              <w:r>
                                <w:rPr>
                                  <w:rFonts w:ascii="Courier New"/>
                                  <w:sz w:val="18"/>
                                </w:rPr>
                                <w:t>(@Path("</w:t>
                              </w:r>
                              <w:r>
                                <w:rPr>
                                  <w:rFonts w:ascii="Courier New"/>
                                  <w:b/>
                                  <w:sz w:val="18"/>
                                </w:rPr>
                                <w:t>number</w:t>
                              </w:r>
                              <w:r>
                                <w:rPr>
                                  <w:rFonts w:ascii="Courier New"/>
                                  <w:sz w:val="18"/>
                                </w:rPr>
                                <w:t>")</w:t>
                              </w:r>
                              <w:r>
                                <w:rPr>
                                  <w:rFonts w:ascii="Courier New"/>
                                  <w:spacing w:val="-9"/>
                                  <w:sz w:val="18"/>
                                </w:rPr>
                                <w:t xml:space="preserve"> </w:t>
                              </w:r>
                              <w:r>
                                <w:rPr>
                                  <w:rFonts w:ascii="Courier New"/>
                                  <w:sz w:val="18"/>
                                </w:rPr>
                                <w:t>number:</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2"/>
                                  <w:sz w:val="18"/>
                                </w:rPr>
                                <w:t>Call&lt;Dog&gt;</w:t>
                              </w:r>
                            </w:p>
                            <w:p w14:paraId="5FC21DC2" w14:textId="77777777" w:rsidR="003D76C2" w:rsidRDefault="003D76C2">
                              <w:pPr>
                                <w:rPr>
                                  <w:rFonts w:ascii="Courier New"/>
                                  <w:sz w:val="20"/>
                                </w:rPr>
                              </w:pPr>
                            </w:p>
                            <w:p w14:paraId="34FC8221" w14:textId="77777777" w:rsidR="003D76C2" w:rsidRDefault="00000000">
                              <w:pPr>
                                <w:spacing w:before="129"/>
                                <w:ind w:left="885"/>
                                <w:rPr>
                                  <w:rFonts w:ascii="Courier New"/>
                                  <w:sz w:val="18"/>
                                </w:rPr>
                              </w:pPr>
                              <w:r>
                                <w:rPr>
                                  <w:rFonts w:ascii="Courier New"/>
                                  <w:spacing w:val="-4"/>
                                  <w:sz w:val="18"/>
                                </w:rPr>
                                <w:t>@GET</w:t>
                              </w:r>
                            </w:p>
                            <w:p w14:paraId="5618FFFB" w14:textId="77777777" w:rsidR="003D76C2" w:rsidRDefault="00000000">
                              <w:pPr>
                                <w:spacing w:before="43"/>
                                <w:ind w:left="885"/>
                                <w:rPr>
                                  <w:rFonts w:ascii="Courier New"/>
                                  <w:sz w:val="18"/>
                                </w:rPr>
                              </w:pPr>
                              <w:r>
                                <w:rPr>
                                  <w:rFonts w:ascii="Courier New"/>
                                  <w:spacing w:val="-2"/>
                                  <w:sz w:val="18"/>
                                </w:rPr>
                                <w:t>fun</w:t>
                              </w:r>
                              <w:r>
                                <w:rPr>
                                  <w:rFonts w:ascii="Courier New"/>
                                  <w:spacing w:val="-19"/>
                                  <w:sz w:val="18"/>
                                </w:rPr>
                                <w:t xml:space="preserve"> </w:t>
                              </w:r>
                              <w:proofErr w:type="spellStart"/>
                              <w:r>
                                <w:rPr>
                                  <w:rFonts w:ascii="Courier New"/>
                                  <w:spacing w:val="-2"/>
                                  <w:sz w:val="18"/>
                                </w:rPr>
                                <w:t>downloadFile</w:t>
                              </w:r>
                              <w:proofErr w:type="spellEnd"/>
                              <w:r>
                                <w:rPr>
                                  <w:rFonts w:ascii="Courier New"/>
                                  <w:spacing w:val="-2"/>
                                  <w:sz w:val="18"/>
                                </w:rPr>
                                <w:t>(</w:t>
                              </w:r>
                              <w:r>
                                <w:rPr>
                                  <w:rFonts w:ascii="Courier New"/>
                                  <w:b/>
                                  <w:spacing w:val="-2"/>
                                  <w:sz w:val="18"/>
                                </w:rPr>
                                <w:t>@Url</w:t>
                              </w:r>
                              <w:r>
                                <w:rPr>
                                  <w:rFonts w:ascii="Courier New"/>
                                  <w:b/>
                                  <w:spacing w:val="-18"/>
                                  <w:sz w:val="18"/>
                                </w:rPr>
                                <w:t xml:space="preserve"> </w:t>
                              </w:r>
                              <w:proofErr w:type="spellStart"/>
                              <w:r>
                                <w:rPr>
                                  <w:rFonts w:ascii="Courier New"/>
                                  <w:spacing w:val="-2"/>
                                  <w:sz w:val="18"/>
                                </w:rPr>
                                <w:t>fileUrl</w:t>
                              </w:r>
                              <w:proofErr w:type="spellEnd"/>
                              <w:r>
                                <w:rPr>
                                  <w:rFonts w:ascii="Courier New"/>
                                  <w:spacing w:val="-2"/>
                                  <w:sz w:val="18"/>
                                </w:rPr>
                                <w:t>:</w:t>
                              </w:r>
                              <w:r>
                                <w:rPr>
                                  <w:rFonts w:ascii="Courier New"/>
                                  <w:spacing w:val="-19"/>
                                  <w:sz w:val="18"/>
                                </w:rPr>
                                <w:t xml:space="preserve"> </w:t>
                              </w:r>
                              <w:r>
                                <w:rPr>
                                  <w:rFonts w:ascii="Courier New"/>
                                  <w:spacing w:val="-2"/>
                                  <w:sz w:val="18"/>
                                </w:rPr>
                                <w:t>String):</w:t>
                              </w:r>
                              <w:r>
                                <w:rPr>
                                  <w:rFonts w:ascii="Courier New"/>
                                  <w:spacing w:val="-19"/>
                                  <w:sz w:val="18"/>
                                </w:rPr>
                                <w:t xml:space="preserve"> </w:t>
                              </w:r>
                              <w:r>
                                <w:rPr>
                                  <w:rFonts w:ascii="Courier New"/>
                                  <w:spacing w:val="-2"/>
                                  <w:sz w:val="18"/>
                                </w:rPr>
                                <w:t>Call&lt;</w:t>
                              </w:r>
                              <w:proofErr w:type="spellStart"/>
                              <w:r>
                                <w:rPr>
                                  <w:rFonts w:ascii="Courier New"/>
                                  <w:b/>
                                  <w:spacing w:val="-2"/>
                                </w:rPr>
                                <w:t>ResponseBody</w:t>
                              </w:r>
                              <w:proofErr w:type="spellEnd"/>
                              <w:r>
                                <w:rPr>
                                  <w:rFonts w:ascii="Courier New"/>
                                  <w:spacing w:val="-2"/>
                                  <w:sz w:val="18"/>
                                </w:rPr>
                                <w:t>&gt;</w:t>
                              </w:r>
                            </w:p>
                            <w:p w14:paraId="182131C7" w14:textId="77777777" w:rsidR="003D76C2" w:rsidRDefault="00000000">
                              <w:pPr>
                                <w:spacing w:before="64"/>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583EC0" id="docshapegroup900" o:spid="_x0000_s1793" style="position:absolute;margin-left:52.2pt;margin-top:7.2pt;width:399.6pt;height:115.25pt;z-index:-15601664;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">
                <v:rect id="docshape901" o:spid="_x0000_s1794" style="position:absolute;left:1044;top:154;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" fillcolor="#f6f6f6" stroked="f">
                  <v:path arrowok="t"/>
                </v:rect>
                <v:shape id="docshape902" o:spid="_x0000_s1795" style="position:absolute;left:1044;top:144;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903" o:spid="_x0000_s1796" type="#_x0000_t202" style="position:absolute;left:1044;top:164;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" filled="f" stroked="f">
                  <v:path arrowok="t"/>
                  <v:textbox inset="0,0,0,0">
                    <w:txbxContent>
                      <w:p w14:paraId="4169AF53"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DownloadService</w:t>
                        </w:r>
                        <w:proofErr w:type="spellEnd"/>
                        <w:r>
                          <w:rPr>
                            <w:rFonts w:ascii="Courier New"/>
                            <w:spacing w:val="-12"/>
                            <w:sz w:val="18"/>
                          </w:rPr>
                          <w:t xml:space="preserve"> </w:t>
                        </w:r>
                        <w:r>
                          <w:rPr>
                            <w:rFonts w:ascii="Courier New"/>
                            <w:spacing w:val="-10"/>
                            <w:sz w:val="18"/>
                          </w:rPr>
                          <w:t>{</w:t>
                        </w:r>
                      </w:p>
                      <w:p w14:paraId="0E77D786" w14:textId="77777777" w:rsidR="003D76C2" w:rsidRDefault="003D76C2">
                        <w:pPr>
                          <w:rPr>
                            <w:rFonts w:ascii="Courier New"/>
                            <w:sz w:val="20"/>
                          </w:rPr>
                        </w:pPr>
                      </w:p>
                      <w:p w14:paraId="2693F763" w14:textId="77777777" w:rsidR="003D76C2" w:rsidRDefault="00000000">
                        <w:pPr>
                          <w:spacing w:before="130"/>
                          <w:ind w:left="885"/>
                          <w:rPr>
                            <w:rFonts w:ascii="Courier New"/>
                            <w:sz w:val="18"/>
                          </w:rPr>
                        </w:pPr>
                        <w:r>
                          <w:rPr>
                            <w:rFonts w:ascii="Courier New"/>
                            <w:spacing w:val="-2"/>
                            <w:sz w:val="18"/>
                          </w:rPr>
                          <w:t>@GET("breed/hound/images/random/</w:t>
                        </w:r>
                        <w:r>
                          <w:rPr>
                            <w:rFonts w:ascii="Courier New"/>
                            <w:b/>
                            <w:spacing w:val="-2"/>
                            <w:sz w:val="18"/>
                          </w:rPr>
                          <w:t>{number}</w:t>
                        </w:r>
                        <w:r>
                          <w:rPr>
                            <w:rFonts w:ascii="Courier New"/>
                            <w:spacing w:val="-2"/>
                            <w:sz w:val="18"/>
                          </w:rPr>
                          <w:t>")</w:t>
                        </w:r>
                      </w:p>
                      <w:p w14:paraId="1586644A" w14:textId="77777777" w:rsidR="003D76C2" w:rsidRDefault="00000000">
                        <w:pPr>
                          <w:spacing w:before="76"/>
                          <w:ind w:left="885"/>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getDogs</w:t>
                        </w:r>
                        <w:proofErr w:type="spellEnd"/>
                        <w:r>
                          <w:rPr>
                            <w:rFonts w:ascii="Courier New"/>
                            <w:sz w:val="18"/>
                          </w:rPr>
                          <w:t>(@Path("</w:t>
                        </w:r>
                        <w:r>
                          <w:rPr>
                            <w:rFonts w:ascii="Courier New"/>
                            <w:b/>
                            <w:sz w:val="18"/>
                          </w:rPr>
                          <w:t>number</w:t>
                        </w:r>
                        <w:r>
                          <w:rPr>
                            <w:rFonts w:ascii="Courier New"/>
                            <w:sz w:val="18"/>
                          </w:rPr>
                          <w:t>")</w:t>
                        </w:r>
                        <w:r>
                          <w:rPr>
                            <w:rFonts w:ascii="Courier New"/>
                            <w:spacing w:val="-9"/>
                            <w:sz w:val="18"/>
                          </w:rPr>
                          <w:t xml:space="preserve"> </w:t>
                        </w:r>
                        <w:r>
                          <w:rPr>
                            <w:rFonts w:ascii="Courier New"/>
                            <w:sz w:val="18"/>
                          </w:rPr>
                          <w:t>number:</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2"/>
                            <w:sz w:val="18"/>
                          </w:rPr>
                          <w:t>Call&lt;Dog&gt;</w:t>
                        </w:r>
                      </w:p>
                      <w:p w14:paraId="5FC21DC2" w14:textId="77777777" w:rsidR="003D76C2" w:rsidRDefault="003D76C2">
                        <w:pPr>
                          <w:rPr>
                            <w:rFonts w:ascii="Courier New"/>
                            <w:sz w:val="20"/>
                          </w:rPr>
                        </w:pPr>
                      </w:p>
                      <w:p w14:paraId="34FC8221" w14:textId="77777777" w:rsidR="003D76C2" w:rsidRDefault="00000000">
                        <w:pPr>
                          <w:spacing w:before="129"/>
                          <w:ind w:left="885"/>
                          <w:rPr>
                            <w:rFonts w:ascii="Courier New"/>
                            <w:sz w:val="18"/>
                          </w:rPr>
                        </w:pPr>
                        <w:r>
                          <w:rPr>
                            <w:rFonts w:ascii="Courier New"/>
                            <w:spacing w:val="-4"/>
                            <w:sz w:val="18"/>
                          </w:rPr>
                          <w:t>@GET</w:t>
                        </w:r>
                      </w:p>
                      <w:p w14:paraId="5618FFFB" w14:textId="77777777" w:rsidR="003D76C2" w:rsidRDefault="00000000">
                        <w:pPr>
                          <w:spacing w:before="43"/>
                          <w:ind w:left="885"/>
                          <w:rPr>
                            <w:rFonts w:ascii="Courier New"/>
                            <w:sz w:val="18"/>
                          </w:rPr>
                        </w:pPr>
                        <w:r>
                          <w:rPr>
                            <w:rFonts w:ascii="Courier New"/>
                            <w:spacing w:val="-2"/>
                            <w:sz w:val="18"/>
                          </w:rPr>
                          <w:t>fun</w:t>
                        </w:r>
                        <w:r>
                          <w:rPr>
                            <w:rFonts w:ascii="Courier New"/>
                            <w:spacing w:val="-19"/>
                            <w:sz w:val="18"/>
                          </w:rPr>
                          <w:t xml:space="preserve"> </w:t>
                        </w:r>
                        <w:proofErr w:type="spellStart"/>
                        <w:r>
                          <w:rPr>
                            <w:rFonts w:ascii="Courier New"/>
                            <w:spacing w:val="-2"/>
                            <w:sz w:val="18"/>
                          </w:rPr>
                          <w:t>downloadFile</w:t>
                        </w:r>
                        <w:proofErr w:type="spellEnd"/>
                        <w:r>
                          <w:rPr>
                            <w:rFonts w:ascii="Courier New"/>
                            <w:spacing w:val="-2"/>
                            <w:sz w:val="18"/>
                          </w:rPr>
                          <w:t>(</w:t>
                        </w:r>
                        <w:r>
                          <w:rPr>
                            <w:rFonts w:ascii="Courier New"/>
                            <w:b/>
                            <w:spacing w:val="-2"/>
                            <w:sz w:val="18"/>
                          </w:rPr>
                          <w:t>@Url</w:t>
                        </w:r>
                        <w:r>
                          <w:rPr>
                            <w:rFonts w:ascii="Courier New"/>
                            <w:b/>
                            <w:spacing w:val="-18"/>
                            <w:sz w:val="18"/>
                          </w:rPr>
                          <w:t xml:space="preserve"> </w:t>
                        </w:r>
                        <w:proofErr w:type="spellStart"/>
                        <w:r>
                          <w:rPr>
                            <w:rFonts w:ascii="Courier New"/>
                            <w:spacing w:val="-2"/>
                            <w:sz w:val="18"/>
                          </w:rPr>
                          <w:t>fileUrl</w:t>
                        </w:r>
                        <w:proofErr w:type="spellEnd"/>
                        <w:r>
                          <w:rPr>
                            <w:rFonts w:ascii="Courier New"/>
                            <w:spacing w:val="-2"/>
                            <w:sz w:val="18"/>
                          </w:rPr>
                          <w:t>:</w:t>
                        </w:r>
                        <w:r>
                          <w:rPr>
                            <w:rFonts w:ascii="Courier New"/>
                            <w:spacing w:val="-19"/>
                            <w:sz w:val="18"/>
                          </w:rPr>
                          <w:t xml:space="preserve"> </w:t>
                        </w:r>
                        <w:r>
                          <w:rPr>
                            <w:rFonts w:ascii="Courier New"/>
                            <w:spacing w:val="-2"/>
                            <w:sz w:val="18"/>
                          </w:rPr>
                          <w:t>String):</w:t>
                        </w:r>
                        <w:r>
                          <w:rPr>
                            <w:rFonts w:ascii="Courier New"/>
                            <w:spacing w:val="-19"/>
                            <w:sz w:val="18"/>
                          </w:rPr>
                          <w:t xml:space="preserve"> </w:t>
                        </w:r>
                        <w:r>
                          <w:rPr>
                            <w:rFonts w:ascii="Courier New"/>
                            <w:spacing w:val="-2"/>
                            <w:sz w:val="18"/>
                          </w:rPr>
                          <w:t>Call&lt;</w:t>
                        </w:r>
                        <w:proofErr w:type="spellStart"/>
                        <w:r>
                          <w:rPr>
                            <w:rFonts w:ascii="Courier New"/>
                            <w:b/>
                            <w:spacing w:val="-2"/>
                          </w:rPr>
                          <w:t>ResponseBody</w:t>
                        </w:r>
                        <w:proofErr w:type="spellEnd"/>
                        <w:r>
                          <w:rPr>
                            <w:rFonts w:ascii="Courier New"/>
                            <w:spacing w:val="-2"/>
                            <w:sz w:val="18"/>
                          </w:rPr>
                          <w:t>&gt;</w:t>
                        </w:r>
                      </w:p>
                      <w:p w14:paraId="182131C7" w14:textId="77777777" w:rsidR="003D76C2" w:rsidRDefault="00000000">
                        <w:pPr>
                          <w:spacing w:before="64"/>
                          <w:ind w:left="453"/>
                          <w:rPr>
                            <w:rFonts w:ascii="Courier New"/>
                            <w:sz w:val="18"/>
                          </w:rPr>
                        </w:pPr>
                        <w:r>
                          <w:rPr>
                            <w:rFonts w:ascii="Courier New"/>
                            <w:sz w:val="18"/>
                          </w:rPr>
                          <w:t>}</w:t>
                        </w:r>
                      </w:p>
                    </w:txbxContent>
                  </v:textbox>
                </v:shape>
                <w10:wrap type="topAndBottom" anchorx="page"/>
              </v:group>
            </w:pict>
          </mc:Fallback>
        </mc:AlternateContent>
      </w:r>
    </w:p>
    <w:p w14:paraId="2944F2F7" w14:textId="77777777" w:rsidR="003D76C2" w:rsidRDefault="003D76C2">
      <w:pPr>
        <w:rPr>
          <w:sz w:val="8"/>
        </w:rPr>
        <w:sectPr w:rsidR="003D76C2">
          <w:pgSz w:w="10800" w:h="13320"/>
          <w:pgMar w:top="1120" w:right="920" w:bottom="280" w:left="940" w:header="695" w:footer="0" w:gutter="0"/>
          <w:cols w:space="720"/>
        </w:sectPr>
      </w:pPr>
    </w:p>
    <w:p w14:paraId="5529A6AD" w14:textId="77777777" w:rsidR="003D76C2" w:rsidRDefault="003D76C2">
      <w:pPr>
        <w:pStyle w:val="BodyText"/>
        <w:spacing w:before="12"/>
        <w:rPr>
          <w:sz w:val="7"/>
        </w:rPr>
      </w:pPr>
    </w:p>
    <w:p w14:paraId="39EC167C" w14:textId="77777777" w:rsidR="003D76C2" w:rsidRDefault="00000000">
      <w:pPr>
        <w:pStyle w:val="BodyText"/>
        <w:spacing w:before="101"/>
        <w:ind w:left="1274" w:right="244"/>
      </w:pPr>
      <w:r>
        <w:t xml:space="preserve">The </w:t>
      </w:r>
      <w:r>
        <w:rPr>
          <w:rFonts w:ascii="Courier New"/>
          <w:b/>
          <w:sz w:val="22"/>
        </w:rPr>
        <w:t>@Path</w:t>
      </w:r>
      <w:r>
        <w:rPr>
          <w:rFonts w:ascii="Courier New"/>
          <w:b/>
          <w:spacing w:val="-70"/>
          <w:sz w:val="22"/>
        </w:rPr>
        <w:t xml:space="preserve"> </w:t>
      </w:r>
      <w:r>
        <w:t>annotation allows us to dynamically set certain parts of the path and</w:t>
      </w:r>
      <w:r>
        <w:rPr>
          <w:spacing w:val="-9"/>
        </w:rPr>
        <w:t xml:space="preserve"> </w:t>
      </w:r>
      <w:r>
        <w:t>the</w:t>
      </w:r>
      <w:r>
        <w:rPr>
          <w:spacing w:val="-3"/>
        </w:rPr>
        <w:t xml:space="preserve"> </w:t>
      </w:r>
      <w:r>
        <w:rPr>
          <w:rFonts w:ascii="Courier New"/>
          <w:b/>
          <w:sz w:val="22"/>
        </w:rPr>
        <w:t>@Url</w:t>
      </w:r>
      <w:r>
        <w:rPr>
          <w:rFonts w:ascii="Courier New"/>
          <w:b/>
          <w:spacing w:val="-80"/>
          <w:sz w:val="22"/>
        </w:rPr>
        <w:t xml:space="preserve"> </w:t>
      </w:r>
      <w:r>
        <w:t>allows</w:t>
      </w:r>
      <w:r>
        <w:rPr>
          <w:spacing w:val="-4"/>
        </w:rPr>
        <w:t xml:space="preserve"> </w:t>
      </w:r>
      <w:r>
        <w:t>us</w:t>
      </w:r>
      <w:r>
        <w:rPr>
          <w:spacing w:val="-3"/>
        </w:rPr>
        <w:t xml:space="preserve"> </w:t>
      </w:r>
      <w:r>
        <w:t>to</w:t>
      </w:r>
      <w:r>
        <w:rPr>
          <w:spacing w:val="-3"/>
        </w:rPr>
        <w:t xml:space="preserve"> </w:t>
      </w:r>
      <w:r>
        <w:t>place</w:t>
      </w:r>
      <w:r>
        <w:rPr>
          <w:spacing w:val="-3"/>
        </w:rPr>
        <w:t xml:space="preserve"> </w:t>
      </w:r>
      <w:r>
        <w:t>a</w:t>
      </w:r>
      <w:r>
        <w:rPr>
          <w:spacing w:val="-4"/>
        </w:rPr>
        <w:t xml:space="preserve"> </w:t>
      </w:r>
      <w:r>
        <w:t>dynamic</w:t>
      </w:r>
      <w:r>
        <w:rPr>
          <w:spacing w:val="-3"/>
        </w:rPr>
        <w:t xml:space="preserve"> </w:t>
      </w:r>
      <w:r>
        <w:t>URL</w:t>
      </w:r>
      <w:r>
        <w:rPr>
          <w:spacing w:val="-3"/>
        </w:rPr>
        <w:t xml:space="preserve"> </w:t>
      </w:r>
      <w:r>
        <w:t>in</w:t>
      </w:r>
      <w:r>
        <w:rPr>
          <w:spacing w:val="-3"/>
        </w:rPr>
        <w:t xml:space="preserve"> </w:t>
      </w:r>
      <w:r>
        <w:t>the</w:t>
      </w:r>
      <w:r>
        <w:rPr>
          <w:spacing w:val="-5"/>
        </w:rPr>
        <w:t xml:space="preserve"> </w:t>
      </w:r>
      <w:r>
        <w:rPr>
          <w:rFonts w:ascii="Courier New"/>
          <w:b/>
          <w:sz w:val="22"/>
        </w:rPr>
        <w:t>download</w:t>
      </w:r>
      <w:r>
        <w:rPr>
          <w:rFonts w:ascii="Courier New"/>
          <w:b/>
          <w:spacing w:val="-80"/>
          <w:sz w:val="22"/>
        </w:rPr>
        <w:t xml:space="preserve"> </w:t>
      </w:r>
      <w:r>
        <w:t>function.</w:t>
      </w:r>
      <w:r>
        <w:rPr>
          <w:spacing w:val="-3"/>
        </w:rPr>
        <w:t xml:space="preserve"> </w:t>
      </w:r>
      <w:r>
        <w:t xml:space="preserve">The method will return a </w:t>
      </w:r>
      <w:proofErr w:type="spellStart"/>
      <w:r>
        <w:rPr>
          <w:rFonts w:ascii="Courier New"/>
          <w:b/>
          <w:sz w:val="22"/>
        </w:rPr>
        <w:t>ResponseBody</w:t>
      </w:r>
      <w:proofErr w:type="spellEnd"/>
      <w:r>
        <w:rPr>
          <w:rFonts w:ascii="Courier New"/>
          <w:b/>
          <w:spacing w:val="-68"/>
          <w:sz w:val="22"/>
        </w:rPr>
        <w:t xml:space="preserve"> </w:t>
      </w:r>
      <w:r>
        <w:t xml:space="preserve">object, which will contain methods to allow us to access the bytes (through </w:t>
      </w:r>
      <w:proofErr w:type="spellStart"/>
      <w:r>
        <w:rPr>
          <w:rFonts w:ascii="Courier New"/>
          <w:b/>
          <w:sz w:val="22"/>
        </w:rPr>
        <w:t>InputStream</w:t>
      </w:r>
      <w:proofErr w:type="spellEnd"/>
      <w:r>
        <w:t>) of the file.</w:t>
      </w:r>
    </w:p>
    <w:p w14:paraId="31277282" w14:textId="77777777" w:rsidR="003D76C2" w:rsidRDefault="00000000">
      <w:pPr>
        <w:pStyle w:val="ListParagraph"/>
        <w:numPr>
          <w:ilvl w:val="0"/>
          <w:numId w:val="7"/>
        </w:numPr>
        <w:tabs>
          <w:tab w:val="left" w:pos="1274"/>
        </w:tabs>
        <w:spacing w:before="140"/>
        <w:ind w:left="1274"/>
        <w:jc w:val="left"/>
        <w:rPr>
          <w:sz w:val="20"/>
        </w:rPr>
      </w:pPr>
      <w:r>
        <w:rPr>
          <w:sz w:val="20"/>
        </w:rPr>
        <w:t>Add</w:t>
      </w:r>
      <w:r>
        <w:rPr>
          <w:spacing w:val="-13"/>
          <w:sz w:val="20"/>
        </w:rPr>
        <w:t xml:space="preserve"> </w:t>
      </w:r>
      <w:r>
        <w:rPr>
          <w:sz w:val="20"/>
        </w:rPr>
        <w:t>the</w:t>
      </w:r>
      <w:r>
        <w:rPr>
          <w:spacing w:val="-6"/>
          <w:sz w:val="20"/>
        </w:rPr>
        <w:t xml:space="preserve"> </w:t>
      </w:r>
      <w:r>
        <w:rPr>
          <w:rFonts w:ascii="Courier New"/>
          <w:b/>
        </w:rPr>
        <w:t>INTERNET</w:t>
      </w:r>
      <w:r>
        <w:rPr>
          <w:rFonts w:ascii="Courier New"/>
          <w:b/>
          <w:spacing w:val="-80"/>
        </w:rPr>
        <w:t xml:space="preserve"> </w:t>
      </w:r>
      <w:r>
        <w:rPr>
          <w:sz w:val="20"/>
        </w:rPr>
        <w:t>permission</w:t>
      </w:r>
      <w:r>
        <w:rPr>
          <w:spacing w:val="-4"/>
          <w:sz w:val="20"/>
        </w:rPr>
        <w:t xml:space="preserve"> </w:t>
      </w:r>
      <w:r>
        <w:rPr>
          <w:sz w:val="20"/>
        </w:rPr>
        <w:t>to</w:t>
      </w:r>
      <w:r>
        <w:rPr>
          <w:spacing w:val="-4"/>
          <w:sz w:val="20"/>
        </w:rPr>
        <w:t xml:space="preserve"> </w:t>
      </w:r>
      <w:r>
        <w:rPr>
          <w:sz w:val="20"/>
        </w:rPr>
        <w:t>the</w:t>
      </w:r>
      <w:r>
        <w:rPr>
          <w:spacing w:val="-5"/>
          <w:sz w:val="20"/>
        </w:rPr>
        <w:t xml:space="preserve"> </w:t>
      </w:r>
      <w:r>
        <w:rPr>
          <w:rFonts w:ascii="Courier New"/>
          <w:b/>
        </w:rPr>
        <w:t>AndroidManifest.xml</w:t>
      </w:r>
      <w:r>
        <w:rPr>
          <w:rFonts w:ascii="Courier New"/>
          <w:b/>
          <w:spacing w:val="-80"/>
        </w:rPr>
        <w:t xml:space="preserve"> </w:t>
      </w:r>
      <w:r>
        <w:rPr>
          <w:spacing w:val="-2"/>
          <w:sz w:val="20"/>
        </w:rPr>
        <w:t>file:</w:t>
      </w:r>
    </w:p>
    <w:p w14:paraId="5160A870" w14:textId="77777777" w:rsidR="003D76C2" w:rsidRDefault="00D51F7C">
      <w:pPr>
        <w:pStyle w:val="BodyText"/>
        <w:spacing w:before="11"/>
        <w:rPr>
          <w:sz w:val="8"/>
        </w:rPr>
      </w:pPr>
      <w:r>
        <w:rPr>
          <w:noProof/>
        </w:rPr>
        <mc:AlternateContent>
          <mc:Choice Requires="wpg">
            <w:drawing>
              <wp:anchor distT="0" distB="0" distL="0" distR="0" simplePos="0" relativeHeight="487715328" behindDoc="1" locked="0" layoutInCell="1" allowOverlap="1" wp14:anchorId="21D0D92F" wp14:editId="6428A2AF">
                <wp:simplePos x="0" y="0"/>
                <wp:positionH relativeFrom="page">
                  <wp:posOffset>1120140</wp:posOffset>
                </wp:positionH>
                <wp:positionV relativeFrom="paragraph">
                  <wp:posOffset>91440</wp:posOffset>
                </wp:positionV>
                <wp:extent cx="5074920" cy="219075"/>
                <wp:effectExtent l="0" t="0" r="5080" b="0"/>
                <wp:wrapTopAndBottom/>
                <wp:docPr id="648" name="docshapegroup9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44"/>
                          <a:chExt cx="7992" cy="345"/>
                        </a:xfrm>
                      </wpg:grpSpPr>
                      <wps:wsp>
                        <wps:cNvPr id="649" name="docshape907"/>
                        <wps:cNvSpPr>
                          <a:spLocks/>
                        </wps:cNvSpPr>
                        <wps:spPr bwMode="auto">
                          <a:xfrm>
                            <a:off x="1764" y="154"/>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0" name="docshape908"/>
                        <wps:cNvSpPr>
                          <a:spLocks/>
                        </wps:cNvSpPr>
                        <wps:spPr bwMode="auto">
                          <a:xfrm>
                            <a:off x="1764" y="144"/>
                            <a:ext cx="7992" cy="345"/>
                          </a:xfrm>
                          <a:custGeom>
                            <a:avLst/>
                            <a:gdLst>
                              <a:gd name="T0" fmla="+- 0 9756 1764"/>
                              <a:gd name="T1" fmla="*/ T0 w 7992"/>
                              <a:gd name="T2" fmla="+- 0 468 144"/>
                              <a:gd name="T3" fmla="*/ 468 h 345"/>
                              <a:gd name="T4" fmla="+- 0 1764 1764"/>
                              <a:gd name="T5" fmla="*/ T4 w 7992"/>
                              <a:gd name="T6" fmla="+- 0 468 144"/>
                              <a:gd name="T7" fmla="*/ 468 h 345"/>
                              <a:gd name="T8" fmla="+- 0 1764 1764"/>
                              <a:gd name="T9" fmla="*/ T8 w 7992"/>
                              <a:gd name="T10" fmla="+- 0 488 144"/>
                              <a:gd name="T11" fmla="*/ 488 h 345"/>
                              <a:gd name="T12" fmla="+- 0 9756 1764"/>
                              <a:gd name="T13" fmla="*/ T12 w 7992"/>
                              <a:gd name="T14" fmla="+- 0 488 144"/>
                              <a:gd name="T15" fmla="*/ 488 h 345"/>
                              <a:gd name="T16" fmla="+- 0 9756 1764"/>
                              <a:gd name="T17" fmla="*/ T16 w 7992"/>
                              <a:gd name="T18" fmla="+- 0 468 144"/>
                              <a:gd name="T19" fmla="*/ 468 h 345"/>
                              <a:gd name="T20" fmla="+- 0 9756 1764"/>
                              <a:gd name="T21" fmla="*/ T20 w 7992"/>
                              <a:gd name="T22" fmla="+- 0 144 144"/>
                              <a:gd name="T23" fmla="*/ 144 h 345"/>
                              <a:gd name="T24" fmla="+- 0 1764 1764"/>
                              <a:gd name="T25" fmla="*/ T24 w 7992"/>
                              <a:gd name="T26" fmla="+- 0 144 144"/>
                              <a:gd name="T27" fmla="*/ 144 h 345"/>
                              <a:gd name="T28" fmla="+- 0 1764 1764"/>
                              <a:gd name="T29" fmla="*/ T28 w 7992"/>
                              <a:gd name="T30" fmla="+- 0 164 144"/>
                              <a:gd name="T31" fmla="*/ 164 h 345"/>
                              <a:gd name="T32" fmla="+- 0 9756 1764"/>
                              <a:gd name="T33" fmla="*/ T32 w 7992"/>
                              <a:gd name="T34" fmla="+- 0 164 144"/>
                              <a:gd name="T35" fmla="*/ 164 h 345"/>
                              <a:gd name="T36" fmla="+- 0 9756 176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 name="docshape909"/>
                        <wps:cNvSpPr txBox="1">
                          <a:spLocks/>
                        </wps:cNvSpPr>
                        <wps:spPr bwMode="auto">
                          <a:xfrm>
                            <a:off x="1764" y="164"/>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388ED" w14:textId="77777777" w:rsidR="003D76C2" w:rsidRDefault="00000000">
                              <w:pPr>
                                <w:spacing w:before="40"/>
                                <w:ind w:left="453"/>
                                <w:rPr>
                                  <w:rFonts w:ascii="Courier New"/>
                                  <w:sz w:val="18"/>
                                </w:rPr>
                              </w:pPr>
                              <w:r>
                                <w:rPr>
                                  <w:rFonts w:ascii="Courier New"/>
                                  <w:sz w:val="18"/>
                                </w:rPr>
                                <w:t>&lt;uses-permission</w:t>
                              </w:r>
                              <w:r>
                                <w:rPr>
                                  <w:rFonts w:ascii="Courier New"/>
                                  <w:spacing w:val="-16"/>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android.permission.INTERNET</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D0D92F" id="docshapegroup906" o:spid="_x0000_s1797" style="position:absolute;margin-left:88.2pt;margin-top:7.2pt;width:399.6pt;height:17.25pt;z-index:-15601152;mso-wrap-distance-left:0;mso-wrap-distance-right:0;mso-position-horizontal-relative:page;mso-position-vertical-relative:text" coordorigin="176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">
                <v:rect id="docshape907" o:spid="_x0000_s1798" style="position:absolute;left:1764;top:154;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" fillcolor="#f6f6f6" stroked="f">
                  <v:path arrowok="t"/>
                </v:rect>
                <v:shape id="docshape908" o:spid="_x0000_s1799" style="position:absolute;left:1764;top:144;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909" o:spid="_x0000_s1800" type="#_x0000_t202" style="position:absolute;left:1764;top:164;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" filled="f" stroked="f">
                  <v:path arrowok="t"/>
                  <v:textbox inset="0,0,0,0">
                    <w:txbxContent>
                      <w:p w14:paraId="4DB388ED" w14:textId="77777777" w:rsidR="003D76C2" w:rsidRDefault="00000000">
                        <w:pPr>
                          <w:spacing w:before="40"/>
                          <w:ind w:left="453"/>
                          <w:rPr>
                            <w:rFonts w:ascii="Courier New"/>
                            <w:sz w:val="18"/>
                          </w:rPr>
                        </w:pPr>
                        <w:r>
                          <w:rPr>
                            <w:rFonts w:ascii="Courier New"/>
                            <w:sz w:val="18"/>
                          </w:rPr>
                          <w:t>&lt;uses-permission</w:t>
                        </w:r>
                        <w:r>
                          <w:rPr>
                            <w:rFonts w:ascii="Courier New"/>
                            <w:spacing w:val="-16"/>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android.permission.INTERNET</w:t>
                        </w:r>
                        <w:proofErr w:type="spellEnd"/>
                        <w:r>
                          <w:rPr>
                            <w:rFonts w:ascii="Courier New"/>
                            <w:spacing w:val="-2"/>
                            <w:sz w:val="18"/>
                          </w:rPr>
                          <w:t>"/&gt;</w:t>
                        </w:r>
                      </w:p>
                    </w:txbxContent>
                  </v:textbox>
                </v:shape>
                <w10:wrap type="topAndBottom" anchorx="page"/>
              </v:group>
            </w:pict>
          </mc:Fallback>
        </mc:AlternateContent>
      </w:r>
    </w:p>
    <w:p w14:paraId="042AA7E8" w14:textId="77777777" w:rsidR="003D76C2" w:rsidRDefault="00000000">
      <w:pPr>
        <w:pStyle w:val="ListParagraph"/>
        <w:numPr>
          <w:ilvl w:val="0"/>
          <w:numId w:val="7"/>
        </w:numPr>
        <w:tabs>
          <w:tab w:val="left" w:pos="1274"/>
        </w:tabs>
        <w:ind w:left="1274"/>
        <w:jc w:val="left"/>
        <w:rPr>
          <w:sz w:val="20"/>
        </w:rPr>
      </w:pPr>
      <w:r>
        <w:rPr>
          <w:sz w:val="20"/>
        </w:rPr>
        <w:t>Create</w:t>
      </w:r>
      <w:r>
        <w:rPr>
          <w:spacing w:val="-8"/>
          <w:sz w:val="20"/>
        </w:rPr>
        <w:t xml:space="preserve"> </w:t>
      </w:r>
      <w:r>
        <w:rPr>
          <w:sz w:val="20"/>
        </w:rPr>
        <w:t>the</w:t>
      </w:r>
      <w:r>
        <w:rPr>
          <w:spacing w:val="-4"/>
          <w:sz w:val="20"/>
        </w:rPr>
        <w:t xml:space="preserve"> </w:t>
      </w:r>
      <w:r>
        <w:rPr>
          <w:rFonts w:ascii="Courier New"/>
          <w:b/>
        </w:rPr>
        <w:t>storage</w:t>
      </w:r>
      <w:r>
        <w:rPr>
          <w:rFonts w:ascii="Courier New"/>
          <w:b/>
          <w:spacing w:val="-80"/>
        </w:rPr>
        <w:t xml:space="preserve"> </w:t>
      </w:r>
      <w:r>
        <w:rPr>
          <w:sz w:val="20"/>
        </w:rPr>
        <w:t>package</w:t>
      </w:r>
      <w:r>
        <w:rPr>
          <w:spacing w:val="-2"/>
          <w:sz w:val="20"/>
        </w:rPr>
        <w:t xml:space="preserve"> </w:t>
      </w:r>
      <w:r>
        <w:rPr>
          <w:sz w:val="20"/>
        </w:rPr>
        <w:t>and,</w:t>
      </w:r>
      <w:r>
        <w:rPr>
          <w:spacing w:val="-3"/>
          <w:sz w:val="20"/>
        </w:rPr>
        <w:t xml:space="preserve"> </w:t>
      </w:r>
      <w:r>
        <w:rPr>
          <w:sz w:val="20"/>
        </w:rPr>
        <w:t>inside</w:t>
      </w:r>
      <w:r>
        <w:rPr>
          <w:spacing w:val="-3"/>
          <w:sz w:val="20"/>
        </w:rPr>
        <w:t xml:space="preserve"> </w:t>
      </w:r>
      <w:r>
        <w:rPr>
          <w:sz w:val="20"/>
        </w:rPr>
        <w:t>this,</w:t>
      </w:r>
      <w:r>
        <w:rPr>
          <w:spacing w:val="-3"/>
          <w:sz w:val="20"/>
        </w:rPr>
        <w:t xml:space="preserve"> </w:t>
      </w:r>
      <w:r>
        <w:rPr>
          <w:sz w:val="20"/>
        </w:rPr>
        <w:t>create</w:t>
      </w:r>
      <w:r>
        <w:rPr>
          <w:spacing w:val="-2"/>
          <w:sz w:val="20"/>
        </w:rPr>
        <w:t xml:space="preserve"> </w:t>
      </w:r>
      <w:r>
        <w:rPr>
          <w:sz w:val="20"/>
        </w:rPr>
        <w:t>the</w:t>
      </w:r>
      <w:r>
        <w:rPr>
          <w:spacing w:val="-3"/>
          <w:sz w:val="20"/>
        </w:rPr>
        <w:t xml:space="preserve"> </w:t>
      </w:r>
      <w:r>
        <w:rPr>
          <w:rFonts w:ascii="Courier New"/>
          <w:b/>
        </w:rPr>
        <w:t>room</w:t>
      </w:r>
      <w:r>
        <w:rPr>
          <w:rFonts w:ascii="Courier New"/>
          <w:b/>
          <w:spacing w:val="-80"/>
        </w:rPr>
        <w:t xml:space="preserve"> </w:t>
      </w:r>
      <w:r>
        <w:rPr>
          <w:spacing w:val="-2"/>
          <w:sz w:val="20"/>
        </w:rPr>
        <w:t>package.</w:t>
      </w:r>
    </w:p>
    <w:p w14:paraId="7378333D" w14:textId="77777777" w:rsidR="003D76C2" w:rsidRDefault="00000000">
      <w:pPr>
        <w:pStyle w:val="ListParagraph"/>
        <w:numPr>
          <w:ilvl w:val="0"/>
          <w:numId w:val="7"/>
        </w:numPr>
        <w:tabs>
          <w:tab w:val="left" w:pos="1274"/>
        </w:tabs>
        <w:spacing w:before="140"/>
        <w:ind w:left="1274" w:right="1340"/>
        <w:jc w:val="left"/>
        <w:rPr>
          <w:sz w:val="20"/>
        </w:rPr>
      </w:pPr>
      <w:r>
        <w:rPr>
          <w:sz w:val="20"/>
        </w:rPr>
        <w:t>Create</w:t>
      </w:r>
      <w:r>
        <w:rPr>
          <w:spacing w:val="-6"/>
          <w:sz w:val="20"/>
        </w:rPr>
        <w:t xml:space="preserve"> </w:t>
      </w:r>
      <w:r>
        <w:rPr>
          <w:sz w:val="20"/>
        </w:rPr>
        <w:t>a</w:t>
      </w:r>
      <w:r>
        <w:rPr>
          <w:spacing w:val="-4"/>
          <w:sz w:val="20"/>
        </w:rPr>
        <w:t xml:space="preserve"> </w:t>
      </w:r>
      <w:proofErr w:type="spellStart"/>
      <w:r>
        <w:rPr>
          <w:rFonts w:ascii="Courier New"/>
          <w:b/>
        </w:rPr>
        <w:t>DogEntity</w:t>
      </w:r>
      <w:proofErr w:type="spellEnd"/>
      <w:r>
        <w:rPr>
          <w:rFonts w:ascii="Courier New"/>
          <w:b/>
          <w:spacing w:val="-80"/>
        </w:rPr>
        <w:t xml:space="preserve"> </w:t>
      </w:r>
      <w:r>
        <w:rPr>
          <w:sz w:val="20"/>
        </w:rPr>
        <w:t>class,</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contain</w:t>
      </w:r>
      <w:r>
        <w:rPr>
          <w:spacing w:val="-3"/>
          <w:sz w:val="20"/>
        </w:rPr>
        <w:t xml:space="preserve"> </w:t>
      </w:r>
      <w:r>
        <w:rPr>
          <w:sz w:val="20"/>
        </w:rPr>
        <w:t>an</w:t>
      </w:r>
      <w:r>
        <w:rPr>
          <w:spacing w:val="-4"/>
          <w:sz w:val="20"/>
        </w:rPr>
        <w:t xml:space="preserve"> </w:t>
      </w:r>
      <w:r>
        <w:rPr>
          <w:sz w:val="20"/>
        </w:rPr>
        <w:t>ID</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URL</w:t>
      </w:r>
      <w:r>
        <w:rPr>
          <w:spacing w:val="-3"/>
          <w:sz w:val="20"/>
        </w:rPr>
        <w:t xml:space="preserve"> </w:t>
      </w:r>
      <w:r>
        <w:rPr>
          <w:sz w:val="20"/>
        </w:rPr>
        <w:t>for the dog photo:</w:t>
      </w:r>
    </w:p>
    <w:p w14:paraId="6552A1B2" w14:textId="77777777" w:rsidR="003D76C2" w:rsidRDefault="00D51F7C">
      <w:pPr>
        <w:pStyle w:val="BodyText"/>
        <w:spacing w:before="5"/>
        <w:rPr>
          <w:sz w:val="9"/>
        </w:rPr>
      </w:pPr>
      <w:r>
        <w:rPr>
          <w:noProof/>
        </w:rPr>
        <mc:AlternateContent>
          <mc:Choice Requires="wpg">
            <w:drawing>
              <wp:anchor distT="0" distB="0" distL="0" distR="0" simplePos="0" relativeHeight="487715840" behindDoc="1" locked="0" layoutInCell="1" allowOverlap="1" wp14:anchorId="05F5FFC6" wp14:editId="49620D7F">
                <wp:simplePos x="0" y="0"/>
                <wp:positionH relativeFrom="page">
                  <wp:posOffset>1120140</wp:posOffset>
                </wp:positionH>
                <wp:positionV relativeFrom="paragraph">
                  <wp:posOffset>96520</wp:posOffset>
                </wp:positionV>
                <wp:extent cx="5074920" cy="1019175"/>
                <wp:effectExtent l="0" t="0" r="5080" b="0"/>
                <wp:wrapTopAndBottom/>
                <wp:docPr id="644" name="docshapegroup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764" y="152"/>
                          <a:chExt cx="7992" cy="1605"/>
                        </a:xfrm>
                      </wpg:grpSpPr>
                      <wps:wsp>
                        <wps:cNvPr id="645" name="docshape911"/>
                        <wps:cNvSpPr>
                          <a:spLocks/>
                        </wps:cNvSpPr>
                        <wps:spPr bwMode="auto">
                          <a:xfrm>
                            <a:off x="1764" y="161"/>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6" name="docshape912"/>
                        <wps:cNvSpPr>
                          <a:spLocks/>
                        </wps:cNvSpPr>
                        <wps:spPr bwMode="auto">
                          <a:xfrm>
                            <a:off x="1764" y="151"/>
                            <a:ext cx="7992" cy="1605"/>
                          </a:xfrm>
                          <a:custGeom>
                            <a:avLst/>
                            <a:gdLst>
                              <a:gd name="T0" fmla="+- 0 9756 1764"/>
                              <a:gd name="T1" fmla="*/ T0 w 7992"/>
                              <a:gd name="T2" fmla="+- 0 1736 152"/>
                              <a:gd name="T3" fmla="*/ 1736 h 1605"/>
                              <a:gd name="T4" fmla="+- 0 1764 1764"/>
                              <a:gd name="T5" fmla="*/ T4 w 7992"/>
                              <a:gd name="T6" fmla="+- 0 1736 152"/>
                              <a:gd name="T7" fmla="*/ 1736 h 1605"/>
                              <a:gd name="T8" fmla="+- 0 1764 1764"/>
                              <a:gd name="T9" fmla="*/ T8 w 7992"/>
                              <a:gd name="T10" fmla="+- 0 1756 152"/>
                              <a:gd name="T11" fmla="*/ 1756 h 1605"/>
                              <a:gd name="T12" fmla="+- 0 9756 1764"/>
                              <a:gd name="T13" fmla="*/ T12 w 7992"/>
                              <a:gd name="T14" fmla="+- 0 1756 152"/>
                              <a:gd name="T15" fmla="*/ 1756 h 1605"/>
                              <a:gd name="T16" fmla="+- 0 9756 1764"/>
                              <a:gd name="T17" fmla="*/ T16 w 7992"/>
                              <a:gd name="T18" fmla="+- 0 1736 152"/>
                              <a:gd name="T19" fmla="*/ 1736 h 1605"/>
                              <a:gd name="T20" fmla="+- 0 9756 1764"/>
                              <a:gd name="T21" fmla="*/ T20 w 7992"/>
                              <a:gd name="T22" fmla="+- 0 152 152"/>
                              <a:gd name="T23" fmla="*/ 152 h 1605"/>
                              <a:gd name="T24" fmla="+- 0 1764 1764"/>
                              <a:gd name="T25" fmla="*/ T24 w 7992"/>
                              <a:gd name="T26" fmla="+- 0 152 152"/>
                              <a:gd name="T27" fmla="*/ 152 h 1605"/>
                              <a:gd name="T28" fmla="+- 0 1764 1764"/>
                              <a:gd name="T29" fmla="*/ T28 w 7992"/>
                              <a:gd name="T30" fmla="+- 0 172 152"/>
                              <a:gd name="T31" fmla="*/ 172 h 1605"/>
                              <a:gd name="T32" fmla="+- 0 9756 1764"/>
                              <a:gd name="T33" fmla="*/ T32 w 7992"/>
                              <a:gd name="T34" fmla="+- 0 172 152"/>
                              <a:gd name="T35" fmla="*/ 172 h 1605"/>
                              <a:gd name="T36" fmla="+- 0 9756 1764"/>
                              <a:gd name="T37" fmla="*/ T36 w 7992"/>
                              <a:gd name="T38" fmla="+- 0 152 152"/>
                              <a:gd name="T39" fmla="*/ 152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7" name="docshape913"/>
                        <wps:cNvSpPr txBox="1">
                          <a:spLocks/>
                        </wps:cNvSpPr>
                        <wps:spPr bwMode="auto">
                          <a:xfrm>
                            <a:off x="1764" y="171"/>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BDA792" w14:textId="77777777" w:rsidR="003D76C2" w:rsidRDefault="00000000">
                              <w:pPr>
                                <w:spacing w:before="40" w:line="328" w:lineRule="auto"/>
                                <w:ind w:left="453" w:right="4318"/>
                                <w:rPr>
                                  <w:rFonts w:ascii="Courier New"/>
                                  <w:sz w:val="18"/>
                                </w:rPr>
                              </w:pPr>
                              <w:r>
                                <w:rPr>
                                  <w:rFonts w:ascii="Courier New"/>
                                  <w:sz w:val="18"/>
                                </w:rPr>
                                <w:t>@Entity(tableName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"dogs") data class </w:t>
                              </w:r>
                              <w:proofErr w:type="spellStart"/>
                              <w:r>
                                <w:rPr>
                                  <w:rFonts w:ascii="Courier New"/>
                                  <w:sz w:val="18"/>
                                </w:rPr>
                                <w:t>DogEntity</w:t>
                              </w:r>
                              <w:proofErr w:type="spellEnd"/>
                              <w:r>
                                <w:rPr>
                                  <w:rFonts w:ascii="Courier New"/>
                                  <w:sz w:val="18"/>
                                </w:rPr>
                                <w:t>(</w:t>
                              </w:r>
                            </w:p>
                            <w:p w14:paraId="5FD24DE6" w14:textId="77777777" w:rsidR="003D76C2" w:rsidRDefault="00000000">
                              <w:pPr>
                                <w:spacing w:before="4" w:line="235" w:lineRule="auto"/>
                                <w:ind w:left="1101" w:right="840" w:hanging="216"/>
                                <w:rPr>
                                  <w:rFonts w:ascii="Courier New"/>
                                  <w:sz w:val="18"/>
                                </w:rPr>
                              </w:pPr>
                              <w:r>
                                <w:rPr>
                                  <w:rFonts w:ascii="Courier New"/>
                                  <w:sz w:val="18"/>
                                </w:rPr>
                                <w:t>@PrimaryKey(autoGenerate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true)</w:t>
                              </w:r>
                              <w:r>
                                <w:rPr>
                                  <w:rFonts w:ascii="Courier New"/>
                                  <w:spacing w:val="-8"/>
                                  <w:sz w:val="18"/>
                                </w:rPr>
                                <w:t xml:space="preserve"> </w:t>
                              </w:r>
                              <w:r>
                                <w:rPr>
                                  <w:rFonts w:ascii="Courier New"/>
                                  <w:sz w:val="18"/>
                                </w:rPr>
                                <w:t>@ColumnInfo(name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"id") </w:t>
                              </w:r>
                              <w:proofErr w:type="spellStart"/>
                              <w:r>
                                <w:rPr>
                                  <w:rFonts w:ascii="Courier New"/>
                                  <w:sz w:val="18"/>
                                </w:rPr>
                                <w:t>val</w:t>
                              </w:r>
                              <w:proofErr w:type="spellEnd"/>
                              <w:r>
                                <w:rPr>
                                  <w:rFonts w:ascii="Courier New"/>
                                  <w:sz w:val="18"/>
                                </w:rPr>
                                <w:t xml:space="preserve"> id: Long,</w:t>
                              </w:r>
                            </w:p>
                            <w:p w14:paraId="220363CC" w14:textId="77777777" w:rsidR="003D76C2" w:rsidRDefault="00000000">
                              <w:pPr>
                                <w:spacing w:before="18"/>
                                <w:ind w:left="885"/>
                                <w:rPr>
                                  <w:rFonts w:ascii="Courier New"/>
                                  <w:sz w:val="18"/>
                                </w:rPr>
                              </w:pPr>
                              <w:r>
                                <w:rPr>
                                  <w:rFonts w:ascii="Courier New"/>
                                  <w:sz w:val="18"/>
                                </w:rPr>
                                <w:t>@ColumnInfo(name</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z w:val="18"/>
                                </w:rPr>
                                <w:t>"</w:t>
                              </w:r>
                              <w:proofErr w:type="spellStart"/>
                              <w:r>
                                <w:rPr>
                                  <w:rFonts w:ascii="Courier New"/>
                                  <w:sz w:val="18"/>
                                </w:rPr>
                                <w:t>url</w:t>
                              </w:r>
                              <w:proofErr w:type="spellEnd"/>
                              <w:r>
                                <w:rPr>
                                  <w:rFonts w:ascii="Courier New"/>
                                  <w:sz w:val="18"/>
                                </w:rPr>
                                <w:t>")</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url</w:t>
                              </w:r>
                              <w:proofErr w:type="spellEnd"/>
                              <w:r>
                                <w:rPr>
                                  <w:rFonts w:ascii="Courier New"/>
                                  <w:sz w:val="18"/>
                                </w:rPr>
                                <w:t>:</w:t>
                              </w:r>
                              <w:r>
                                <w:rPr>
                                  <w:rFonts w:ascii="Courier New"/>
                                  <w:spacing w:val="-6"/>
                                  <w:sz w:val="18"/>
                                </w:rPr>
                                <w:t xml:space="preserve"> </w:t>
                              </w:r>
                              <w:r>
                                <w:rPr>
                                  <w:rFonts w:ascii="Courier New"/>
                                  <w:spacing w:val="-2"/>
                                  <w:sz w:val="18"/>
                                </w:rPr>
                                <w:t>String</w:t>
                              </w:r>
                            </w:p>
                            <w:p w14:paraId="77184A8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F5FFC6" id="docshapegroup910" o:spid="_x0000_s1801" style="position:absolute;margin-left:88.2pt;margin-top:7.6pt;width:399.6pt;height:80.25pt;z-index:-15600640;mso-wrap-distance-left:0;mso-wrap-distance-right:0;mso-position-horizontal-relative:page;mso-position-vertical-relative:text" coordorigin="1764,152"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">
                <v:rect id="docshape911" o:spid="_x0000_s1802" style="position:absolute;left:1764;top:161;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" fillcolor="#f6f6f6" stroked="f">
                  <v:path arrowok="t"/>
                </v:rect>
                <v:shape id="docshape912" o:spid="_x0000_s1803" style="position:absolute;left:1764;top:151;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" path="m7992,1584l,1584r,20l7992,1604r,-20xm7992,l,,,20r7992,l7992,xe" fillcolor="#dadada" stroked="f">
                  <v:path arrowok="t" o:connecttype="custom" o:connectlocs="7992,1736;0,1736;0,1756;7992,1756;7992,1736;7992,152;0,152;0,172;7992,172;7992,152" o:connectangles="0,0,0,0,0,0,0,0,0,0"/>
                </v:shape>
                <v:shape id="docshape913" o:spid="_x0000_s1804" type="#_x0000_t202" style="position:absolute;left:1764;top:171;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" filled="f" stroked="f">
                  <v:path arrowok="t"/>
                  <v:textbox inset="0,0,0,0">
                    <w:txbxContent>
                      <w:p w14:paraId="2DBDA792" w14:textId="77777777" w:rsidR="003D76C2" w:rsidRDefault="00000000">
                        <w:pPr>
                          <w:spacing w:before="40" w:line="328" w:lineRule="auto"/>
                          <w:ind w:left="453" w:right="4318"/>
                          <w:rPr>
                            <w:rFonts w:ascii="Courier New"/>
                            <w:sz w:val="18"/>
                          </w:rPr>
                        </w:pPr>
                        <w:r>
                          <w:rPr>
                            <w:rFonts w:ascii="Courier New"/>
                            <w:sz w:val="18"/>
                          </w:rPr>
                          <w:t>@Entity(tableName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"dogs") data class </w:t>
                        </w:r>
                        <w:proofErr w:type="spellStart"/>
                        <w:r>
                          <w:rPr>
                            <w:rFonts w:ascii="Courier New"/>
                            <w:sz w:val="18"/>
                          </w:rPr>
                          <w:t>DogEntity</w:t>
                        </w:r>
                        <w:proofErr w:type="spellEnd"/>
                        <w:r>
                          <w:rPr>
                            <w:rFonts w:ascii="Courier New"/>
                            <w:sz w:val="18"/>
                          </w:rPr>
                          <w:t>(</w:t>
                        </w:r>
                      </w:p>
                      <w:p w14:paraId="5FD24DE6" w14:textId="77777777" w:rsidR="003D76C2" w:rsidRDefault="00000000">
                        <w:pPr>
                          <w:spacing w:before="4" w:line="235" w:lineRule="auto"/>
                          <w:ind w:left="1101" w:right="840" w:hanging="216"/>
                          <w:rPr>
                            <w:rFonts w:ascii="Courier New"/>
                            <w:sz w:val="18"/>
                          </w:rPr>
                        </w:pPr>
                        <w:r>
                          <w:rPr>
                            <w:rFonts w:ascii="Courier New"/>
                            <w:sz w:val="18"/>
                          </w:rPr>
                          <w:t>@PrimaryKey(autoGenerate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true)</w:t>
                        </w:r>
                        <w:r>
                          <w:rPr>
                            <w:rFonts w:ascii="Courier New"/>
                            <w:spacing w:val="-8"/>
                            <w:sz w:val="18"/>
                          </w:rPr>
                          <w:t xml:space="preserve"> </w:t>
                        </w:r>
                        <w:r>
                          <w:rPr>
                            <w:rFonts w:ascii="Courier New"/>
                            <w:sz w:val="18"/>
                          </w:rPr>
                          <w:t>@ColumnInfo(name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"id") </w:t>
                        </w:r>
                        <w:proofErr w:type="spellStart"/>
                        <w:r>
                          <w:rPr>
                            <w:rFonts w:ascii="Courier New"/>
                            <w:sz w:val="18"/>
                          </w:rPr>
                          <w:t>val</w:t>
                        </w:r>
                        <w:proofErr w:type="spellEnd"/>
                        <w:r>
                          <w:rPr>
                            <w:rFonts w:ascii="Courier New"/>
                            <w:sz w:val="18"/>
                          </w:rPr>
                          <w:t xml:space="preserve"> id: Long,</w:t>
                        </w:r>
                      </w:p>
                      <w:p w14:paraId="220363CC" w14:textId="77777777" w:rsidR="003D76C2" w:rsidRDefault="00000000">
                        <w:pPr>
                          <w:spacing w:before="18"/>
                          <w:ind w:left="885"/>
                          <w:rPr>
                            <w:rFonts w:ascii="Courier New"/>
                            <w:sz w:val="18"/>
                          </w:rPr>
                        </w:pPr>
                        <w:r>
                          <w:rPr>
                            <w:rFonts w:ascii="Courier New"/>
                            <w:sz w:val="18"/>
                          </w:rPr>
                          <w:t>@ColumnInfo(name</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z w:val="18"/>
                          </w:rPr>
                          <w:t>"</w:t>
                        </w:r>
                        <w:proofErr w:type="spellStart"/>
                        <w:r>
                          <w:rPr>
                            <w:rFonts w:ascii="Courier New"/>
                            <w:sz w:val="18"/>
                          </w:rPr>
                          <w:t>url</w:t>
                        </w:r>
                        <w:proofErr w:type="spellEnd"/>
                        <w:r>
                          <w:rPr>
                            <w:rFonts w:ascii="Courier New"/>
                            <w:sz w:val="18"/>
                          </w:rPr>
                          <w:t>")</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url</w:t>
                        </w:r>
                        <w:proofErr w:type="spellEnd"/>
                        <w:r>
                          <w:rPr>
                            <w:rFonts w:ascii="Courier New"/>
                            <w:sz w:val="18"/>
                          </w:rPr>
                          <w:t>:</w:t>
                        </w:r>
                        <w:r>
                          <w:rPr>
                            <w:rFonts w:ascii="Courier New"/>
                            <w:spacing w:val="-6"/>
                            <w:sz w:val="18"/>
                          </w:rPr>
                          <w:t xml:space="preserve"> </w:t>
                        </w:r>
                        <w:r>
                          <w:rPr>
                            <w:rFonts w:ascii="Courier New"/>
                            <w:spacing w:val="-2"/>
                            <w:sz w:val="18"/>
                          </w:rPr>
                          <w:t>String</w:t>
                        </w:r>
                      </w:p>
                      <w:p w14:paraId="77184A8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E12114B" w14:textId="77777777" w:rsidR="003D76C2" w:rsidRDefault="00000000">
      <w:pPr>
        <w:pStyle w:val="ListParagraph"/>
        <w:numPr>
          <w:ilvl w:val="0"/>
          <w:numId w:val="7"/>
        </w:numPr>
        <w:tabs>
          <w:tab w:val="left" w:pos="556"/>
        </w:tabs>
        <w:ind w:left="555" w:hanging="361"/>
        <w:jc w:val="center"/>
        <w:rPr>
          <w:sz w:val="20"/>
        </w:rPr>
      </w:pPr>
      <w:r>
        <w:rPr>
          <w:sz w:val="20"/>
        </w:rPr>
        <w:t>Create</w:t>
      </w:r>
      <w:r>
        <w:rPr>
          <w:spacing w:val="-5"/>
          <w:sz w:val="20"/>
        </w:rPr>
        <w:t xml:space="preserve"> </w:t>
      </w:r>
      <w:r>
        <w:rPr>
          <w:sz w:val="20"/>
        </w:rPr>
        <w:t>a</w:t>
      </w:r>
      <w:r>
        <w:rPr>
          <w:spacing w:val="-3"/>
          <w:sz w:val="20"/>
        </w:rPr>
        <w:t xml:space="preserve"> </w:t>
      </w:r>
      <w:proofErr w:type="spellStart"/>
      <w:r>
        <w:rPr>
          <w:rFonts w:ascii="Courier New"/>
          <w:b/>
        </w:rPr>
        <w:t>DogDao</w:t>
      </w:r>
      <w:proofErr w:type="spellEnd"/>
      <w:r>
        <w:rPr>
          <w:rFonts w:ascii="Courier New"/>
          <w:b/>
          <w:spacing w:val="-80"/>
        </w:rPr>
        <w:t xml:space="preserve"> </w:t>
      </w:r>
      <w:r>
        <w:rPr>
          <w:sz w:val="20"/>
        </w:rPr>
        <w:t>interface,</w:t>
      </w:r>
      <w:r>
        <w:rPr>
          <w:spacing w:val="-1"/>
          <w:sz w:val="20"/>
        </w:rPr>
        <w:t xml:space="preserve"> </w:t>
      </w:r>
      <w:r>
        <w:rPr>
          <w:sz w:val="20"/>
        </w:rPr>
        <w:t>which</w:t>
      </w:r>
      <w:r>
        <w:rPr>
          <w:spacing w:val="-2"/>
          <w:sz w:val="20"/>
        </w:rPr>
        <w:t xml:space="preserve"> </w:t>
      </w:r>
      <w:r>
        <w:rPr>
          <w:sz w:val="20"/>
        </w:rPr>
        <w:t>will</w:t>
      </w:r>
      <w:r>
        <w:rPr>
          <w:spacing w:val="-1"/>
          <w:sz w:val="20"/>
        </w:rPr>
        <w:t xml:space="preserve"> </w:t>
      </w:r>
      <w:r>
        <w:rPr>
          <w:sz w:val="20"/>
        </w:rPr>
        <w:t>contain</w:t>
      </w:r>
      <w:r>
        <w:rPr>
          <w:spacing w:val="-2"/>
          <w:sz w:val="20"/>
        </w:rPr>
        <w:t xml:space="preserve"> </w:t>
      </w:r>
      <w:r>
        <w:rPr>
          <w:sz w:val="20"/>
        </w:rPr>
        <w:t>the</w:t>
      </w:r>
      <w:r>
        <w:rPr>
          <w:spacing w:val="-1"/>
          <w:sz w:val="20"/>
        </w:rPr>
        <w:t xml:space="preserve"> </w:t>
      </w:r>
      <w:r>
        <w:rPr>
          <w:sz w:val="20"/>
        </w:rPr>
        <w:t>method</w:t>
      </w:r>
      <w:r>
        <w:rPr>
          <w:spacing w:val="-3"/>
          <w:sz w:val="20"/>
        </w:rPr>
        <w:t xml:space="preserve"> </w:t>
      </w:r>
      <w:r>
        <w:rPr>
          <w:sz w:val="20"/>
        </w:rPr>
        <w:t>to</w:t>
      </w:r>
      <w:r>
        <w:rPr>
          <w:spacing w:val="-1"/>
          <w:sz w:val="20"/>
        </w:rPr>
        <w:t xml:space="preserve"> </w:t>
      </w:r>
      <w:r>
        <w:rPr>
          <w:sz w:val="20"/>
        </w:rPr>
        <w:t>insert</w:t>
      </w:r>
      <w:r>
        <w:rPr>
          <w:spacing w:val="-2"/>
          <w:sz w:val="20"/>
        </w:rPr>
        <w:t xml:space="preserve"> </w:t>
      </w:r>
      <w:r>
        <w:rPr>
          <w:sz w:val="20"/>
        </w:rPr>
        <w:t>a</w:t>
      </w:r>
      <w:r>
        <w:rPr>
          <w:spacing w:val="-2"/>
          <w:sz w:val="20"/>
        </w:rPr>
        <w:t xml:space="preserve"> </w:t>
      </w:r>
      <w:r>
        <w:rPr>
          <w:sz w:val="20"/>
        </w:rPr>
        <w:t>list</w:t>
      </w:r>
      <w:r>
        <w:rPr>
          <w:spacing w:val="-1"/>
          <w:sz w:val="20"/>
        </w:rPr>
        <w:t xml:space="preserve"> </w:t>
      </w:r>
      <w:r>
        <w:rPr>
          <w:spacing w:val="-5"/>
          <w:sz w:val="20"/>
        </w:rPr>
        <w:t>of</w:t>
      </w:r>
    </w:p>
    <w:p w14:paraId="062E25BE" w14:textId="77777777" w:rsidR="003D76C2" w:rsidRDefault="00000000">
      <w:pPr>
        <w:pStyle w:val="BodyText"/>
        <w:ind w:left="1104" w:right="1329"/>
        <w:jc w:val="center"/>
      </w:pPr>
      <w:r>
        <w:rPr>
          <w:rFonts w:ascii="Courier New"/>
          <w:b/>
          <w:sz w:val="22"/>
        </w:rPr>
        <w:t>Dogs</w:t>
      </w:r>
      <w:r>
        <w:t>,</w:t>
      </w:r>
      <w:r>
        <w:rPr>
          <w:spacing w:val="-2"/>
        </w:rPr>
        <w:t xml:space="preserve"> </w:t>
      </w:r>
      <w:r>
        <w:t>query</w:t>
      </w:r>
      <w:r>
        <w:rPr>
          <w:spacing w:val="-2"/>
        </w:rPr>
        <w:t xml:space="preserve"> </w:t>
      </w:r>
      <w:r>
        <w:t>the</w:t>
      </w:r>
      <w:r>
        <w:rPr>
          <w:spacing w:val="-2"/>
        </w:rPr>
        <w:t xml:space="preserve"> </w:t>
      </w:r>
      <w:r>
        <w:t>existing</w:t>
      </w:r>
      <w:r>
        <w:rPr>
          <w:spacing w:val="-1"/>
        </w:rPr>
        <w:t xml:space="preserve"> </w:t>
      </w:r>
      <w:r>
        <w:t>dogs,</w:t>
      </w:r>
      <w:r>
        <w:rPr>
          <w:spacing w:val="-2"/>
        </w:rPr>
        <w:t xml:space="preserve"> </w:t>
      </w:r>
      <w:r>
        <w:t>and</w:t>
      </w:r>
      <w:r>
        <w:rPr>
          <w:spacing w:val="-2"/>
        </w:rPr>
        <w:t xml:space="preserve"> </w:t>
      </w:r>
      <w:r>
        <w:t>delete</w:t>
      </w:r>
      <w:r>
        <w:rPr>
          <w:spacing w:val="-2"/>
        </w:rPr>
        <w:t xml:space="preserve"> </w:t>
      </w:r>
      <w:r>
        <w:t>all</w:t>
      </w:r>
      <w:r>
        <w:rPr>
          <w:spacing w:val="-3"/>
        </w:rPr>
        <w:t xml:space="preserve"> </w:t>
      </w:r>
      <w:r>
        <w:t>the</w:t>
      </w:r>
      <w:r>
        <w:rPr>
          <w:spacing w:val="-1"/>
        </w:rPr>
        <w:t xml:space="preserve"> </w:t>
      </w:r>
      <w:r>
        <w:t>dogs</w:t>
      </w:r>
      <w:r>
        <w:rPr>
          <w:spacing w:val="-2"/>
        </w:rPr>
        <w:t xml:space="preserve"> </w:t>
      </w:r>
      <w:r>
        <w:t>in</w:t>
      </w:r>
      <w:r>
        <w:rPr>
          <w:spacing w:val="-2"/>
        </w:rPr>
        <w:t xml:space="preserve"> </w:t>
      </w:r>
      <w:r>
        <w:t>the</w:t>
      </w:r>
      <w:r>
        <w:rPr>
          <w:spacing w:val="-1"/>
        </w:rPr>
        <w:t xml:space="preserve"> </w:t>
      </w:r>
      <w:r>
        <w:rPr>
          <w:spacing w:val="-2"/>
        </w:rPr>
        <w:t>table:</w:t>
      </w:r>
    </w:p>
    <w:p w14:paraId="336AA60B" w14:textId="77777777" w:rsidR="003D76C2" w:rsidRDefault="00D51F7C">
      <w:pPr>
        <w:pStyle w:val="BodyText"/>
        <w:spacing w:before="11"/>
        <w:rPr>
          <w:sz w:val="8"/>
        </w:rPr>
      </w:pPr>
      <w:r>
        <w:rPr>
          <w:noProof/>
        </w:rPr>
        <mc:AlternateContent>
          <mc:Choice Requires="wpg">
            <w:drawing>
              <wp:anchor distT="0" distB="0" distL="0" distR="0" simplePos="0" relativeHeight="487716352" behindDoc="1" locked="0" layoutInCell="1" allowOverlap="1" wp14:anchorId="51AC8E50" wp14:editId="63DC7059">
                <wp:simplePos x="0" y="0"/>
                <wp:positionH relativeFrom="page">
                  <wp:posOffset>1120140</wp:posOffset>
                </wp:positionH>
                <wp:positionV relativeFrom="paragraph">
                  <wp:posOffset>91440</wp:posOffset>
                </wp:positionV>
                <wp:extent cx="5074920" cy="2174875"/>
                <wp:effectExtent l="0" t="0" r="5080" b="0"/>
                <wp:wrapTopAndBottom/>
                <wp:docPr id="640" name="docshapegroup9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641" name="docshape915"/>
                        <wps:cNvSpPr>
                          <a:spLocks/>
                        </wps:cNvSpPr>
                        <wps:spPr bwMode="auto">
                          <a:xfrm>
                            <a:off x="1764" y="154"/>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2" name="docshape916"/>
                        <wps:cNvSpPr>
                          <a:spLocks/>
                        </wps:cNvSpPr>
                        <wps:spPr bwMode="auto">
                          <a:xfrm>
                            <a:off x="1764" y="144"/>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3" name="docshape917"/>
                        <wps:cNvSpPr txBox="1">
                          <a:spLocks/>
                        </wps:cNvSpPr>
                        <wps:spPr bwMode="auto">
                          <a:xfrm>
                            <a:off x="1764" y="164"/>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9CC4F" w14:textId="77777777" w:rsidR="003D76C2" w:rsidRDefault="00000000">
                              <w:pPr>
                                <w:spacing w:before="40"/>
                                <w:ind w:left="453"/>
                                <w:rPr>
                                  <w:rFonts w:ascii="Courier New"/>
                                  <w:sz w:val="18"/>
                                </w:rPr>
                              </w:pPr>
                              <w:r>
                                <w:rPr>
                                  <w:rFonts w:ascii="Courier New"/>
                                  <w:spacing w:val="-4"/>
                                  <w:sz w:val="18"/>
                                </w:rPr>
                                <w:t>@Dao</w:t>
                              </w:r>
                            </w:p>
                            <w:p w14:paraId="760FE051" w14:textId="77777777" w:rsidR="003D76C2" w:rsidRDefault="00000000">
                              <w:pPr>
                                <w:spacing w:before="76"/>
                                <w:ind w:left="453"/>
                                <w:rPr>
                                  <w:rFonts w:ascii="Courier New"/>
                                  <w:sz w:val="18"/>
                                </w:rPr>
                              </w:pPr>
                              <w:r>
                                <w:rPr>
                                  <w:rFonts w:ascii="Courier New"/>
                                  <w:sz w:val="18"/>
                                </w:rPr>
                                <w:t>interface</w:t>
                              </w:r>
                              <w:r>
                                <w:rPr>
                                  <w:rFonts w:ascii="Courier New"/>
                                  <w:spacing w:val="-8"/>
                                  <w:sz w:val="18"/>
                                </w:rPr>
                                <w:t xml:space="preserve"> </w:t>
                              </w:r>
                              <w:proofErr w:type="spellStart"/>
                              <w:r>
                                <w:rPr>
                                  <w:rFonts w:ascii="Courier New"/>
                                  <w:sz w:val="18"/>
                                </w:rPr>
                                <w:t>DogDao</w:t>
                              </w:r>
                              <w:proofErr w:type="spellEnd"/>
                              <w:r>
                                <w:rPr>
                                  <w:rFonts w:ascii="Courier New"/>
                                  <w:spacing w:val="-7"/>
                                  <w:sz w:val="18"/>
                                </w:rPr>
                                <w:t xml:space="preserve"> </w:t>
                              </w:r>
                              <w:r>
                                <w:rPr>
                                  <w:rFonts w:ascii="Courier New"/>
                                  <w:spacing w:val="-10"/>
                                  <w:sz w:val="18"/>
                                </w:rPr>
                                <w:t>{</w:t>
                              </w:r>
                            </w:p>
                            <w:p w14:paraId="5A1D79BC" w14:textId="77777777" w:rsidR="003D76C2" w:rsidRDefault="003D76C2">
                              <w:pPr>
                                <w:rPr>
                                  <w:rFonts w:ascii="Courier New"/>
                                  <w:sz w:val="20"/>
                                </w:rPr>
                              </w:pPr>
                            </w:p>
                            <w:p w14:paraId="37D41A4F" w14:textId="77777777" w:rsidR="003D76C2" w:rsidRDefault="00000000">
                              <w:pPr>
                                <w:spacing w:before="130"/>
                                <w:ind w:left="885"/>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proofErr w:type="spellStart"/>
                              <w:r>
                                <w:rPr>
                                  <w:rFonts w:ascii="Courier New"/>
                                  <w:spacing w:val="-6"/>
                                  <w:sz w:val="18"/>
                                </w:rPr>
                                <w:t>OnConflictStrategy.REPLACE</w:t>
                              </w:r>
                              <w:proofErr w:type="spellEnd"/>
                              <w:r>
                                <w:rPr>
                                  <w:rFonts w:ascii="Courier New"/>
                                  <w:spacing w:val="-6"/>
                                  <w:sz w:val="18"/>
                                </w:rPr>
                                <w:t>)</w:t>
                              </w:r>
                            </w:p>
                            <w:p w14:paraId="5F020996" w14:textId="77777777" w:rsidR="003D76C2" w:rsidRDefault="00000000">
                              <w:pPr>
                                <w:spacing w:before="76"/>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insertDogs</w:t>
                              </w:r>
                              <w:proofErr w:type="spellEnd"/>
                              <w:r>
                                <w:rPr>
                                  <w:rFonts w:ascii="Courier New"/>
                                  <w:sz w:val="18"/>
                                </w:rPr>
                                <w:t>(dogs:</w:t>
                              </w:r>
                              <w:r>
                                <w:rPr>
                                  <w:rFonts w:ascii="Courier New"/>
                                  <w:spacing w:val="-9"/>
                                  <w:sz w:val="18"/>
                                </w:rPr>
                                <w:t xml:space="preserve"> </w:t>
                              </w:r>
                              <w:r>
                                <w:rPr>
                                  <w:rFonts w:ascii="Courier New"/>
                                  <w:spacing w:val="-2"/>
                                  <w:sz w:val="18"/>
                                </w:rPr>
                                <w:t>List&lt;</w:t>
                              </w:r>
                              <w:proofErr w:type="spellStart"/>
                              <w:r>
                                <w:rPr>
                                  <w:rFonts w:ascii="Courier New"/>
                                  <w:spacing w:val="-2"/>
                                  <w:sz w:val="18"/>
                                </w:rPr>
                                <w:t>DogEntity</w:t>
                              </w:r>
                              <w:proofErr w:type="spellEnd"/>
                              <w:r>
                                <w:rPr>
                                  <w:rFonts w:ascii="Courier New"/>
                                  <w:spacing w:val="-2"/>
                                  <w:sz w:val="18"/>
                                </w:rPr>
                                <w:t>&gt;)</w:t>
                              </w:r>
                            </w:p>
                            <w:p w14:paraId="6C36A4DE" w14:textId="77777777" w:rsidR="003D76C2" w:rsidRDefault="003D76C2">
                              <w:pPr>
                                <w:rPr>
                                  <w:rFonts w:ascii="Courier New"/>
                                  <w:sz w:val="20"/>
                                </w:rPr>
                              </w:pPr>
                            </w:p>
                            <w:p w14:paraId="075FCFA3" w14:textId="77777777" w:rsidR="003D76C2" w:rsidRDefault="00000000">
                              <w:pPr>
                                <w:spacing w:before="129"/>
                                <w:ind w:left="885"/>
                                <w:rPr>
                                  <w:rFonts w:ascii="Courier New"/>
                                  <w:sz w:val="18"/>
                                </w:rPr>
                              </w:pPr>
                              <w:r>
                                <w:rPr>
                                  <w:rFonts w:ascii="Courier New"/>
                                  <w:sz w:val="18"/>
                                </w:rPr>
                                <w:t>@Query("SELECT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FROM</w:t>
                              </w:r>
                              <w:r>
                                <w:rPr>
                                  <w:rFonts w:ascii="Courier New"/>
                                  <w:spacing w:val="-6"/>
                                  <w:sz w:val="18"/>
                                </w:rPr>
                                <w:t xml:space="preserve"> </w:t>
                              </w:r>
                              <w:r>
                                <w:rPr>
                                  <w:rFonts w:ascii="Courier New"/>
                                  <w:spacing w:val="-2"/>
                                  <w:sz w:val="18"/>
                                </w:rPr>
                                <w:t>dogs")</w:t>
                              </w:r>
                            </w:p>
                            <w:p w14:paraId="01AD64C7" w14:textId="77777777" w:rsidR="003D76C2" w:rsidRDefault="00000000">
                              <w:pPr>
                                <w:spacing w:before="76"/>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loadDogs</w:t>
                              </w:r>
                              <w:proofErr w:type="spellEnd"/>
                              <w:r>
                                <w:rPr>
                                  <w:rFonts w:ascii="Courier New"/>
                                  <w:sz w:val="18"/>
                                </w:rPr>
                                <w:t>():</w:t>
                              </w:r>
                              <w:r>
                                <w:rPr>
                                  <w:rFonts w:ascii="Courier New"/>
                                  <w:spacing w:val="-7"/>
                                  <w:sz w:val="18"/>
                                </w:rPr>
                                <w:t xml:space="preserve"> </w:t>
                              </w:r>
                              <w:proofErr w:type="spellStart"/>
                              <w:r>
                                <w:rPr>
                                  <w:rFonts w:ascii="Courier New"/>
                                  <w:spacing w:val="-2"/>
                                  <w:sz w:val="18"/>
                                </w:rPr>
                                <w:t>LiveData</w:t>
                              </w:r>
                              <w:proofErr w:type="spellEnd"/>
                              <w:r>
                                <w:rPr>
                                  <w:rFonts w:ascii="Courier New"/>
                                  <w:spacing w:val="-2"/>
                                  <w:sz w:val="18"/>
                                </w:rPr>
                                <w:t>&lt;List&lt;</w:t>
                              </w:r>
                              <w:proofErr w:type="spellStart"/>
                              <w:r>
                                <w:rPr>
                                  <w:rFonts w:ascii="Courier New"/>
                                  <w:spacing w:val="-2"/>
                                  <w:sz w:val="18"/>
                                </w:rPr>
                                <w:t>DogEntity</w:t>
                              </w:r>
                              <w:proofErr w:type="spellEnd"/>
                              <w:r>
                                <w:rPr>
                                  <w:rFonts w:ascii="Courier New"/>
                                  <w:spacing w:val="-2"/>
                                  <w:sz w:val="18"/>
                                </w:rPr>
                                <w:t>&gt;&gt;</w:t>
                              </w:r>
                            </w:p>
                            <w:p w14:paraId="73FFE17C" w14:textId="77777777" w:rsidR="003D76C2" w:rsidRDefault="003D76C2">
                              <w:pPr>
                                <w:rPr>
                                  <w:rFonts w:ascii="Courier New"/>
                                  <w:sz w:val="20"/>
                                </w:rPr>
                              </w:pPr>
                            </w:p>
                            <w:p w14:paraId="3A7A3EEC" w14:textId="77777777" w:rsidR="003D76C2" w:rsidRDefault="00000000">
                              <w:pPr>
                                <w:spacing w:before="130" w:line="328" w:lineRule="auto"/>
                                <w:ind w:left="885" w:right="4032"/>
                                <w:rPr>
                                  <w:rFonts w:ascii="Courier New"/>
                                  <w:sz w:val="18"/>
                                </w:rPr>
                              </w:pPr>
                              <w:r>
                                <w:rPr>
                                  <w:rFonts w:ascii="Courier New"/>
                                  <w:sz w:val="18"/>
                                </w:rPr>
                                <w:t>@Query("DELETE</w:t>
                              </w:r>
                              <w:r>
                                <w:rPr>
                                  <w:rFonts w:ascii="Courier New"/>
                                  <w:spacing w:val="-19"/>
                                  <w:sz w:val="18"/>
                                </w:rPr>
                                <w:t xml:space="preserve"> </w:t>
                              </w:r>
                              <w:r>
                                <w:rPr>
                                  <w:rFonts w:ascii="Courier New"/>
                                  <w:sz w:val="18"/>
                                </w:rPr>
                                <w:t>FROM</w:t>
                              </w:r>
                              <w:r>
                                <w:rPr>
                                  <w:rFonts w:ascii="Courier New"/>
                                  <w:spacing w:val="-19"/>
                                  <w:sz w:val="18"/>
                                </w:rPr>
                                <w:t xml:space="preserve"> </w:t>
                              </w:r>
                              <w:r>
                                <w:rPr>
                                  <w:rFonts w:ascii="Courier New"/>
                                  <w:sz w:val="18"/>
                                </w:rPr>
                                <w:t xml:space="preserve">dogs") fun </w:t>
                              </w:r>
                              <w:proofErr w:type="spellStart"/>
                              <w:r>
                                <w:rPr>
                                  <w:rFonts w:ascii="Courier New"/>
                                  <w:sz w:val="18"/>
                                </w:rPr>
                                <w:t>deleteAll</w:t>
                              </w:r>
                              <w:proofErr w:type="spellEnd"/>
                              <w:r>
                                <w:rPr>
                                  <w:rFonts w:ascii="Courier New"/>
                                  <w:sz w:val="18"/>
                                </w:rPr>
                                <w:t>()</w:t>
                              </w:r>
                            </w:p>
                            <w:p w14:paraId="7ECCAB4A"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AC8E50" id="docshapegroup914" o:spid="_x0000_s1805" style="position:absolute;margin-left:88.2pt;margin-top:7.2pt;width:399.6pt;height:171.25pt;z-index:-15600128;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">
                <v:rect id="docshape915" o:spid="_x0000_s1806" style="position:absolute;left:1764;top:154;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" fillcolor="#f6f6f6" stroked="f">
                  <v:path arrowok="t"/>
                </v:rect>
                <v:shape id="docshape916" o:spid="_x0000_s1807" style="position:absolute;left:1764;top:144;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" path="m7992,3404l,3404r,20l7992,3424r,-20xm7992,l,,,20r7992,l7992,xe" fillcolor="#dadada" stroked="f">
                  <v:path arrowok="t" o:connecttype="custom" o:connectlocs="7992,3548;0,3548;0,3568;7992,3568;7992,3548;7992,144;0,144;0,164;7992,164;7992,144" o:connectangles="0,0,0,0,0,0,0,0,0,0"/>
                </v:shape>
                <v:shape id="docshape917" o:spid="_x0000_s1808" type="#_x0000_t202" style="position:absolute;left:1764;top:164;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" filled="f" stroked="f">
                  <v:path arrowok="t"/>
                  <v:textbox inset="0,0,0,0">
                    <w:txbxContent>
                      <w:p w14:paraId="7DA9CC4F" w14:textId="77777777" w:rsidR="003D76C2" w:rsidRDefault="00000000">
                        <w:pPr>
                          <w:spacing w:before="40"/>
                          <w:ind w:left="453"/>
                          <w:rPr>
                            <w:rFonts w:ascii="Courier New"/>
                            <w:sz w:val="18"/>
                          </w:rPr>
                        </w:pPr>
                        <w:r>
                          <w:rPr>
                            <w:rFonts w:ascii="Courier New"/>
                            <w:spacing w:val="-4"/>
                            <w:sz w:val="18"/>
                          </w:rPr>
                          <w:t>@Dao</w:t>
                        </w:r>
                      </w:p>
                      <w:p w14:paraId="760FE051" w14:textId="77777777" w:rsidR="003D76C2" w:rsidRDefault="00000000">
                        <w:pPr>
                          <w:spacing w:before="76"/>
                          <w:ind w:left="453"/>
                          <w:rPr>
                            <w:rFonts w:ascii="Courier New"/>
                            <w:sz w:val="18"/>
                          </w:rPr>
                        </w:pPr>
                        <w:r>
                          <w:rPr>
                            <w:rFonts w:ascii="Courier New"/>
                            <w:sz w:val="18"/>
                          </w:rPr>
                          <w:t>interface</w:t>
                        </w:r>
                        <w:r>
                          <w:rPr>
                            <w:rFonts w:ascii="Courier New"/>
                            <w:spacing w:val="-8"/>
                            <w:sz w:val="18"/>
                          </w:rPr>
                          <w:t xml:space="preserve"> </w:t>
                        </w:r>
                        <w:proofErr w:type="spellStart"/>
                        <w:r>
                          <w:rPr>
                            <w:rFonts w:ascii="Courier New"/>
                            <w:sz w:val="18"/>
                          </w:rPr>
                          <w:t>DogDao</w:t>
                        </w:r>
                        <w:proofErr w:type="spellEnd"/>
                        <w:r>
                          <w:rPr>
                            <w:rFonts w:ascii="Courier New"/>
                            <w:spacing w:val="-7"/>
                            <w:sz w:val="18"/>
                          </w:rPr>
                          <w:t xml:space="preserve"> </w:t>
                        </w:r>
                        <w:r>
                          <w:rPr>
                            <w:rFonts w:ascii="Courier New"/>
                            <w:spacing w:val="-10"/>
                            <w:sz w:val="18"/>
                          </w:rPr>
                          <w:t>{</w:t>
                        </w:r>
                      </w:p>
                      <w:p w14:paraId="5A1D79BC" w14:textId="77777777" w:rsidR="003D76C2" w:rsidRDefault="003D76C2">
                        <w:pPr>
                          <w:rPr>
                            <w:rFonts w:ascii="Courier New"/>
                            <w:sz w:val="20"/>
                          </w:rPr>
                        </w:pPr>
                      </w:p>
                      <w:p w14:paraId="37D41A4F" w14:textId="77777777" w:rsidR="003D76C2" w:rsidRDefault="00000000">
                        <w:pPr>
                          <w:spacing w:before="130"/>
                          <w:ind w:left="885"/>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proofErr w:type="spellStart"/>
                        <w:r>
                          <w:rPr>
                            <w:rFonts w:ascii="Courier New"/>
                            <w:spacing w:val="-6"/>
                            <w:sz w:val="18"/>
                          </w:rPr>
                          <w:t>OnConflictStrategy.REPLACE</w:t>
                        </w:r>
                        <w:proofErr w:type="spellEnd"/>
                        <w:r>
                          <w:rPr>
                            <w:rFonts w:ascii="Courier New"/>
                            <w:spacing w:val="-6"/>
                            <w:sz w:val="18"/>
                          </w:rPr>
                          <w:t>)</w:t>
                        </w:r>
                      </w:p>
                      <w:p w14:paraId="5F020996" w14:textId="77777777" w:rsidR="003D76C2" w:rsidRDefault="00000000">
                        <w:pPr>
                          <w:spacing w:before="76"/>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insertDogs</w:t>
                        </w:r>
                        <w:proofErr w:type="spellEnd"/>
                        <w:r>
                          <w:rPr>
                            <w:rFonts w:ascii="Courier New"/>
                            <w:sz w:val="18"/>
                          </w:rPr>
                          <w:t>(dogs:</w:t>
                        </w:r>
                        <w:r>
                          <w:rPr>
                            <w:rFonts w:ascii="Courier New"/>
                            <w:spacing w:val="-9"/>
                            <w:sz w:val="18"/>
                          </w:rPr>
                          <w:t xml:space="preserve"> </w:t>
                        </w:r>
                        <w:r>
                          <w:rPr>
                            <w:rFonts w:ascii="Courier New"/>
                            <w:spacing w:val="-2"/>
                            <w:sz w:val="18"/>
                          </w:rPr>
                          <w:t>List&lt;</w:t>
                        </w:r>
                        <w:proofErr w:type="spellStart"/>
                        <w:r>
                          <w:rPr>
                            <w:rFonts w:ascii="Courier New"/>
                            <w:spacing w:val="-2"/>
                            <w:sz w:val="18"/>
                          </w:rPr>
                          <w:t>DogEntity</w:t>
                        </w:r>
                        <w:proofErr w:type="spellEnd"/>
                        <w:r>
                          <w:rPr>
                            <w:rFonts w:ascii="Courier New"/>
                            <w:spacing w:val="-2"/>
                            <w:sz w:val="18"/>
                          </w:rPr>
                          <w:t>&gt;)</w:t>
                        </w:r>
                      </w:p>
                      <w:p w14:paraId="6C36A4DE" w14:textId="77777777" w:rsidR="003D76C2" w:rsidRDefault="003D76C2">
                        <w:pPr>
                          <w:rPr>
                            <w:rFonts w:ascii="Courier New"/>
                            <w:sz w:val="20"/>
                          </w:rPr>
                        </w:pPr>
                      </w:p>
                      <w:p w14:paraId="075FCFA3" w14:textId="77777777" w:rsidR="003D76C2" w:rsidRDefault="00000000">
                        <w:pPr>
                          <w:spacing w:before="129"/>
                          <w:ind w:left="885"/>
                          <w:rPr>
                            <w:rFonts w:ascii="Courier New"/>
                            <w:sz w:val="18"/>
                          </w:rPr>
                        </w:pPr>
                        <w:r>
                          <w:rPr>
                            <w:rFonts w:ascii="Courier New"/>
                            <w:sz w:val="18"/>
                          </w:rPr>
                          <w:t>@Query("SELECT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FROM</w:t>
                        </w:r>
                        <w:r>
                          <w:rPr>
                            <w:rFonts w:ascii="Courier New"/>
                            <w:spacing w:val="-6"/>
                            <w:sz w:val="18"/>
                          </w:rPr>
                          <w:t xml:space="preserve"> </w:t>
                        </w:r>
                        <w:r>
                          <w:rPr>
                            <w:rFonts w:ascii="Courier New"/>
                            <w:spacing w:val="-2"/>
                            <w:sz w:val="18"/>
                          </w:rPr>
                          <w:t>dogs")</w:t>
                        </w:r>
                      </w:p>
                      <w:p w14:paraId="01AD64C7" w14:textId="77777777" w:rsidR="003D76C2" w:rsidRDefault="00000000">
                        <w:pPr>
                          <w:spacing w:before="76"/>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loadDogs</w:t>
                        </w:r>
                        <w:proofErr w:type="spellEnd"/>
                        <w:r>
                          <w:rPr>
                            <w:rFonts w:ascii="Courier New"/>
                            <w:sz w:val="18"/>
                          </w:rPr>
                          <w:t>():</w:t>
                        </w:r>
                        <w:r>
                          <w:rPr>
                            <w:rFonts w:ascii="Courier New"/>
                            <w:spacing w:val="-7"/>
                            <w:sz w:val="18"/>
                          </w:rPr>
                          <w:t xml:space="preserve"> </w:t>
                        </w:r>
                        <w:proofErr w:type="spellStart"/>
                        <w:r>
                          <w:rPr>
                            <w:rFonts w:ascii="Courier New"/>
                            <w:spacing w:val="-2"/>
                            <w:sz w:val="18"/>
                          </w:rPr>
                          <w:t>LiveData</w:t>
                        </w:r>
                        <w:proofErr w:type="spellEnd"/>
                        <w:r>
                          <w:rPr>
                            <w:rFonts w:ascii="Courier New"/>
                            <w:spacing w:val="-2"/>
                            <w:sz w:val="18"/>
                          </w:rPr>
                          <w:t>&lt;List&lt;</w:t>
                        </w:r>
                        <w:proofErr w:type="spellStart"/>
                        <w:r>
                          <w:rPr>
                            <w:rFonts w:ascii="Courier New"/>
                            <w:spacing w:val="-2"/>
                            <w:sz w:val="18"/>
                          </w:rPr>
                          <w:t>DogEntity</w:t>
                        </w:r>
                        <w:proofErr w:type="spellEnd"/>
                        <w:r>
                          <w:rPr>
                            <w:rFonts w:ascii="Courier New"/>
                            <w:spacing w:val="-2"/>
                            <w:sz w:val="18"/>
                          </w:rPr>
                          <w:t>&gt;&gt;</w:t>
                        </w:r>
                      </w:p>
                      <w:p w14:paraId="73FFE17C" w14:textId="77777777" w:rsidR="003D76C2" w:rsidRDefault="003D76C2">
                        <w:pPr>
                          <w:rPr>
                            <w:rFonts w:ascii="Courier New"/>
                            <w:sz w:val="20"/>
                          </w:rPr>
                        </w:pPr>
                      </w:p>
                      <w:p w14:paraId="3A7A3EEC" w14:textId="77777777" w:rsidR="003D76C2" w:rsidRDefault="00000000">
                        <w:pPr>
                          <w:spacing w:before="130" w:line="328" w:lineRule="auto"/>
                          <w:ind w:left="885" w:right="4032"/>
                          <w:rPr>
                            <w:rFonts w:ascii="Courier New"/>
                            <w:sz w:val="18"/>
                          </w:rPr>
                        </w:pPr>
                        <w:r>
                          <w:rPr>
                            <w:rFonts w:ascii="Courier New"/>
                            <w:sz w:val="18"/>
                          </w:rPr>
                          <w:t>@Query("DELETE</w:t>
                        </w:r>
                        <w:r>
                          <w:rPr>
                            <w:rFonts w:ascii="Courier New"/>
                            <w:spacing w:val="-19"/>
                            <w:sz w:val="18"/>
                          </w:rPr>
                          <w:t xml:space="preserve"> </w:t>
                        </w:r>
                        <w:r>
                          <w:rPr>
                            <w:rFonts w:ascii="Courier New"/>
                            <w:sz w:val="18"/>
                          </w:rPr>
                          <w:t>FROM</w:t>
                        </w:r>
                        <w:r>
                          <w:rPr>
                            <w:rFonts w:ascii="Courier New"/>
                            <w:spacing w:val="-19"/>
                            <w:sz w:val="18"/>
                          </w:rPr>
                          <w:t xml:space="preserve"> </w:t>
                        </w:r>
                        <w:r>
                          <w:rPr>
                            <w:rFonts w:ascii="Courier New"/>
                            <w:sz w:val="18"/>
                          </w:rPr>
                          <w:t xml:space="preserve">dogs") fun </w:t>
                        </w:r>
                        <w:proofErr w:type="spellStart"/>
                        <w:r>
                          <w:rPr>
                            <w:rFonts w:ascii="Courier New"/>
                            <w:sz w:val="18"/>
                          </w:rPr>
                          <w:t>deleteAll</w:t>
                        </w:r>
                        <w:proofErr w:type="spellEnd"/>
                        <w:r>
                          <w:rPr>
                            <w:rFonts w:ascii="Courier New"/>
                            <w:sz w:val="18"/>
                          </w:rPr>
                          <w:t>()</w:t>
                        </w:r>
                      </w:p>
                      <w:p w14:paraId="7ECCAB4A"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1D70BA6E" w14:textId="77777777" w:rsidR="003D76C2" w:rsidRDefault="003D76C2">
      <w:pPr>
        <w:rPr>
          <w:sz w:val="8"/>
        </w:rPr>
        <w:sectPr w:rsidR="003D76C2">
          <w:headerReference w:type="even" r:id="rId126"/>
          <w:headerReference w:type="default" r:id="rId127"/>
          <w:pgSz w:w="10800" w:h="13320"/>
          <w:pgMar w:top="1120" w:right="920" w:bottom="280" w:left="940" w:header="695" w:footer="0" w:gutter="0"/>
          <w:pgNumType w:start="125"/>
          <w:cols w:space="720"/>
        </w:sectPr>
      </w:pPr>
    </w:p>
    <w:p w14:paraId="08ACDDEA" w14:textId="77777777" w:rsidR="003D76C2" w:rsidRDefault="003D76C2">
      <w:pPr>
        <w:pStyle w:val="BodyText"/>
        <w:spacing w:before="12"/>
        <w:rPr>
          <w:sz w:val="7"/>
        </w:rPr>
      </w:pPr>
    </w:p>
    <w:p w14:paraId="6ACA0637" w14:textId="77777777" w:rsidR="003D76C2" w:rsidRDefault="00000000">
      <w:pPr>
        <w:pStyle w:val="ListParagraph"/>
        <w:numPr>
          <w:ilvl w:val="0"/>
          <w:numId w:val="7"/>
        </w:numPr>
        <w:tabs>
          <w:tab w:val="left" w:pos="554"/>
        </w:tabs>
        <w:spacing w:before="101"/>
        <w:jc w:val="left"/>
        <w:rPr>
          <w:sz w:val="20"/>
        </w:rPr>
      </w:pPr>
      <w:r>
        <w:rPr>
          <w:sz w:val="20"/>
        </w:rPr>
        <w:t>Create</w:t>
      </w:r>
      <w:r>
        <w:rPr>
          <w:spacing w:val="-7"/>
          <w:sz w:val="20"/>
        </w:rPr>
        <w:t xml:space="preserve"> </w:t>
      </w:r>
      <w:r>
        <w:rPr>
          <w:sz w:val="20"/>
        </w:rPr>
        <w:t>the</w:t>
      </w:r>
      <w:r>
        <w:rPr>
          <w:spacing w:val="-4"/>
          <w:sz w:val="20"/>
        </w:rPr>
        <w:t xml:space="preserve"> </w:t>
      </w:r>
      <w:proofErr w:type="spellStart"/>
      <w:r>
        <w:rPr>
          <w:rFonts w:ascii="Courier New"/>
          <w:b/>
        </w:rPr>
        <w:t>DogDatabase</w:t>
      </w:r>
      <w:proofErr w:type="spellEnd"/>
      <w:r>
        <w:rPr>
          <w:rFonts w:ascii="Courier New"/>
          <w:b/>
          <w:spacing w:val="-80"/>
        </w:rPr>
        <w:t xml:space="preserve"> </w:t>
      </w:r>
      <w:r>
        <w:rPr>
          <w:sz w:val="20"/>
        </w:rPr>
        <w:t>class,</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connect</w:t>
      </w:r>
      <w:r>
        <w:rPr>
          <w:spacing w:val="-3"/>
          <w:sz w:val="20"/>
        </w:rPr>
        <w:t xml:space="preserve"> </w:t>
      </w:r>
      <w:r>
        <w:rPr>
          <w:sz w:val="20"/>
        </w:rPr>
        <w:t>the</w:t>
      </w:r>
      <w:r>
        <w:rPr>
          <w:spacing w:val="-3"/>
          <w:sz w:val="20"/>
        </w:rPr>
        <w:t xml:space="preserve"> </w:t>
      </w:r>
      <w:r>
        <w:rPr>
          <w:sz w:val="20"/>
        </w:rPr>
        <w:t>entity</w:t>
      </w:r>
      <w:r>
        <w:rPr>
          <w:spacing w:val="-3"/>
          <w:sz w:val="20"/>
        </w:rPr>
        <w:t xml:space="preserve"> </w:t>
      </w:r>
      <w:r>
        <w:rPr>
          <w:sz w:val="20"/>
        </w:rPr>
        <w:t>and</w:t>
      </w:r>
      <w:r>
        <w:rPr>
          <w:spacing w:val="-4"/>
          <w:sz w:val="20"/>
        </w:rPr>
        <w:t xml:space="preserve"> </w:t>
      </w:r>
      <w:r>
        <w:rPr>
          <w:sz w:val="20"/>
        </w:rPr>
        <w:t>the</w:t>
      </w:r>
      <w:r>
        <w:rPr>
          <w:spacing w:val="-4"/>
          <w:sz w:val="20"/>
        </w:rPr>
        <w:t xml:space="preserve"> </w:t>
      </w:r>
      <w:r>
        <w:rPr>
          <w:rFonts w:ascii="Courier New"/>
          <w:b/>
          <w:spacing w:val="-4"/>
        </w:rPr>
        <w:t>Dao</w:t>
      </w:r>
      <w:r>
        <w:rPr>
          <w:spacing w:val="-4"/>
          <w:sz w:val="20"/>
        </w:rPr>
        <w:t>:</w:t>
      </w:r>
    </w:p>
    <w:p w14:paraId="635D4C43" w14:textId="77777777" w:rsidR="003D76C2" w:rsidRDefault="00D51F7C">
      <w:pPr>
        <w:pStyle w:val="BodyText"/>
        <w:spacing w:before="10"/>
        <w:rPr>
          <w:sz w:val="8"/>
        </w:rPr>
      </w:pPr>
      <w:r>
        <w:rPr>
          <w:noProof/>
        </w:rPr>
        <mc:AlternateContent>
          <mc:Choice Requires="wpg">
            <w:drawing>
              <wp:anchor distT="0" distB="0" distL="0" distR="0" simplePos="0" relativeHeight="487716864" behindDoc="1" locked="0" layoutInCell="1" allowOverlap="1" wp14:anchorId="1ACEE5A5" wp14:editId="0E4CA038">
                <wp:simplePos x="0" y="0"/>
                <wp:positionH relativeFrom="page">
                  <wp:posOffset>662940</wp:posOffset>
                </wp:positionH>
                <wp:positionV relativeFrom="paragraph">
                  <wp:posOffset>91440</wp:posOffset>
                </wp:positionV>
                <wp:extent cx="5074920" cy="1463675"/>
                <wp:effectExtent l="0" t="0" r="5080" b="0"/>
                <wp:wrapTopAndBottom/>
                <wp:docPr id="636" name="docshapegroup9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637" name="docshape919"/>
                        <wps:cNvSpPr>
                          <a:spLocks/>
                        </wps:cNvSpPr>
                        <wps:spPr bwMode="auto">
                          <a:xfrm>
                            <a:off x="104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8" name="docshape920"/>
                        <wps:cNvSpPr>
                          <a:spLocks/>
                        </wps:cNvSpPr>
                        <wps:spPr bwMode="auto">
                          <a:xfrm>
                            <a:off x="1044" y="143"/>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9" name="docshape921"/>
                        <wps:cNvSpPr txBox="1">
                          <a:spLocks/>
                        </wps:cNvSpPr>
                        <wps:spPr bwMode="auto">
                          <a:xfrm>
                            <a:off x="104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AFF1F" w14:textId="77777777" w:rsidR="003D76C2" w:rsidRDefault="00000000">
                              <w:pPr>
                                <w:spacing w:before="40"/>
                                <w:ind w:left="453"/>
                                <w:rPr>
                                  <w:rFonts w:ascii="Courier New"/>
                                  <w:sz w:val="18"/>
                                </w:rPr>
                              </w:pPr>
                              <w:r>
                                <w:rPr>
                                  <w:rFonts w:ascii="Courier New"/>
                                  <w:spacing w:val="-2"/>
                                  <w:sz w:val="18"/>
                                </w:rPr>
                                <w:t>@Database(</w:t>
                              </w:r>
                            </w:p>
                            <w:p w14:paraId="43BA15BD" w14:textId="77777777" w:rsidR="003D76C2" w:rsidRDefault="00000000">
                              <w:pPr>
                                <w:spacing w:before="76" w:line="328" w:lineRule="auto"/>
                                <w:ind w:left="885" w:right="3699"/>
                                <w:rPr>
                                  <w:rFonts w:ascii="Courier New"/>
                                  <w:sz w:val="18"/>
                                </w:rPr>
                              </w:pPr>
                              <w:r>
                                <w:rPr>
                                  <w:rFonts w:ascii="Courier New"/>
                                  <w:sz w:val="18"/>
                                </w:rPr>
                                <w:t>entities</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w:t>
                              </w:r>
                              <w:proofErr w:type="spellStart"/>
                              <w:r>
                                <w:rPr>
                                  <w:rFonts w:ascii="Courier New"/>
                                  <w:sz w:val="18"/>
                                </w:rPr>
                                <w:t>DogEntity</w:t>
                              </w:r>
                              <w:proofErr w:type="spellEnd"/>
                              <w:r>
                                <w:rPr>
                                  <w:rFonts w:ascii="Courier New"/>
                                  <w:sz w:val="18"/>
                                </w:rPr>
                                <w:t>::class], version = 1</w:t>
                              </w:r>
                            </w:p>
                            <w:p w14:paraId="54E0C674" w14:textId="77777777" w:rsidR="003D76C2" w:rsidRDefault="00000000">
                              <w:pPr>
                                <w:spacing w:before="2"/>
                                <w:ind w:left="453"/>
                                <w:rPr>
                                  <w:rFonts w:ascii="Courier New"/>
                                  <w:sz w:val="18"/>
                                </w:rPr>
                              </w:pPr>
                              <w:r>
                                <w:rPr>
                                  <w:rFonts w:ascii="Courier New"/>
                                  <w:sz w:val="18"/>
                                </w:rPr>
                                <w:t>)</w:t>
                              </w:r>
                            </w:p>
                            <w:p w14:paraId="4E2A4554" w14:textId="77777777" w:rsidR="003D76C2" w:rsidRDefault="00000000">
                              <w:pPr>
                                <w:spacing w:before="76"/>
                                <w:ind w:left="453"/>
                                <w:rPr>
                                  <w:rFonts w:ascii="Courier New"/>
                                  <w:sz w:val="18"/>
                                </w:rPr>
                              </w:pPr>
                              <w:r>
                                <w:rPr>
                                  <w:rFonts w:ascii="Courier New"/>
                                  <w:sz w:val="18"/>
                                </w:rPr>
                                <w:t>abstract</w:t>
                              </w:r>
                              <w:r>
                                <w:rPr>
                                  <w:rFonts w:ascii="Courier New"/>
                                  <w:spacing w:val="-8"/>
                                  <w:sz w:val="18"/>
                                </w:rPr>
                                <w:t xml:space="preserve"> </w:t>
                              </w:r>
                              <w:r>
                                <w:rPr>
                                  <w:rFonts w:ascii="Courier New"/>
                                  <w:sz w:val="18"/>
                                </w:rPr>
                                <w:t>class</w:t>
                              </w:r>
                              <w:r>
                                <w:rPr>
                                  <w:rFonts w:ascii="Courier New"/>
                                  <w:spacing w:val="-8"/>
                                  <w:sz w:val="18"/>
                                </w:rPr>
                                <w:t xml:space="preserve"> </w:t>
                              </w:r>
                              <w:proofErr w:type="spellStart"/>
                              <w:r>
                                <w:rPr>
                                  <w:rFonts w:ascii="Courier New"/>
                                  <w:sz w:val="18"/>
                                </w:rPr>
                                <w:t>DogDatabase</w:t>
                              </w:r>
                              <w:proofErr w:type="spellEnd"/>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RoomDatabase</w:t>
                              </w:r>
                              <w:proofErr w:type="spellEnd"/>
                              <w:r>
                                <w:rPr>
                                  <w:rFonts w:ascii="Courier New"/>
                                  <w:sz w:val="18"/>
                                </w:rPr>
                                <w:t>()</w:t>
                              </w:r>
                              <w:r>
                                <w:rPr>
                                  <w:rFonts w:ascii="Courier New"/>
                                  <w:spacing w:val="-7"/>
                                  <w:sz w:val="18"/>
                                </w:rPr>
                                <w:t xml:space="preserve"> </w:t>
                              </w:r>
                              <w:r>
                                <w:rPr>
                                  <w:rFonts w:ascii="Courier New"/>
                                  <w:spacing w:val="-10"/>
                                  <w:sz w:val="18"/>
                                </w:rPr>
                                <w:t>{</w:t>
                              </w:r>
                            </w:p>
                            <w:p w14:paraId="46B284A7" w14:textId="77777777" w:rsidR="003D76C2" w:rsidRDefault="003D76C2">
                              <w:pPr>
                                <w:rPr>
                                  <w:rFonts w:ascii="Courier New"/>
                                  <w:sz w:val="20"/>
                                </w:rPr>
                              </w:pPr>
                            </w:p>
                            <w:p w14:paraId="4997CC0A" w14:textId="77777777" w:rsidR="003D76C2" w:rsidRDefault="00000000">
                              <w:pPr>
                                <w:spacing w:before="129"/>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dogDao</w:t>
                              </w:r>
                              <w:proofErr w:type="spellEnd"/>
                              <w:r>
                                <w:rPr>
                                  <w:rFonts w:ascii="Courier New"/>
                                  <w:sz w:val="18"/>
                                </w:rPr>
                                <w:t>():</w:t>
                              </w:r>
                              <w:r>
                                <w:rPr>
                                  <w:rFonts w:ascii="Courier New"/>
                                  <w:spacing w:val="-6"/>
                                  <w:sz w:val="18"/>
                                </w:rPr>
                                <w:t xml:space="preserve"> </w:t>
                              </w:r>
                              <w:proofErr w:type="spellStart"/>
                              <w:r>
                                <w:rPr>
                                  <w:rFonts w:ascii="Courier New"/>
                                  <w:spacing w:val="-2"/>
                                  <w:sz w:val="18"/>
                                </w:rPr>
                                <w:t>DogDao</w:t>
                              </w:r>
                              <w:proofErr w:type="spellEnd"/>
                            </w:p>
                            <w:p w14:paraId="5F7B7F8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CEE5A5" id="docshapegroup918" o:spid="_x0000_s1809" style="position:absolute;margin-left:52.2pt;margin-top:7.2pt;width:399.6pt;height:115.25pt;z-index:-15599616;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">
                <v:rect id="docshape919" o:spid="_x0000_s1810" style="position:absolute;left:104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" fillcolor="#f6f6f6" stroked="f">
                  <v:path arrowok="t"/>
                </v:rect>
                <v:shape id="docshape920" o:spid="_x0000_s1811" style="position:absolute;left:104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921" o:spid="_x0000_s1812" type="#_x0000_t202" style="position:absolute;left:104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" filled="f" stroked="f">
                  <v:path arrowok="t"/>
                  <v:textbox inset="0,0,0,0">
                    <w:txbxContent>
                      <w:p w14:paraId="411AFF1F" w14:textId="77777777" w:rsidR="003D76C2" w:rsidRDefault="00000000">
                        <w:pPr>
                          <w:spacing w:before="40"/>
                          <w:ind w:left="453"/>
                          <w:rPr>
                            <w:rFonts w:ascii="Courier New"/>
                            <w:sz w:val="18"/>
                          </w:rPr>
                        </w:pPr>
                        <w:r>
                          <w:rPr>
                            <w:rFonts w:ascii="Courier New"/>
                            <w:spacing w:val="-2"/>
                            <w:sz w:val="18"/>
                          </w:rPr>
                          <w:t>@Database(</w:t>
                        </w:r>
                      </w:p>
                      <w:p w14:paraId="43BA15BD" w14:textId="77777777" w:rsidR="003D76C2" w:rsidRDefault="00000000">
                        <w:pPr>
                          <w:spacing w:before="76" w:line="328" w:lineRule="auto"/>
                          <w:ind w:left="885" w:right="3699"/>
                          <w:rPr>
                            <w:rFonts w:ascii="Courier New"/>
                            <w:sz w:val="18"/>
                          </w:rPr>
                        </w:pPr>
                        <w:r>
                          <w:rPr>
                            <w:rFonts w:ascii="Courier New"/>
                            <w:sz w:val="18"/>
                          </w:rPr>
                          <w:t>entities</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w:t>
                        </w:r>
                        <w:proofErr w:type="spellStart"/>
                        <w:r>
                          <w:rPr>
                            <w:rFonts w:ascii="Courier New"/>
                            <w:sz w:val="18"/>
                          </w:rPr>
                          <w:t>DogEntity</w:t>
                        </w:r>
                        <w:proofErr w:type="spellEnd"/>
                        <w:r>
                          <w:rPr>
                            <w:rFonts w:ascii="Courier New"/>
                            <w:sz w:val="18"/>
                          </w:rPr>
                          <w:t>::class], version = 1</w:t>
                        </w:r>
                      </w:p>
                      <w:p w14:paraId="54E0C674" w14:textId="77777777" w:rsidR="003D76C2" w:rsidRDefault="00000000">
                        <w:pPr>
                          <w:spacing w:before="2"/>
                          <w:ind w:left="453"/>
                          <w:rPr>
                            <w:rFonts w:ascii="Courier New"/>
                            <w:sz w:val="18"/>
                          </w:rPr>
                        </w:pPr>
                        <w:r>
                          <w:rPr>
                            <w:rFonts w:ascii="Courier New"/>
                            <w:sz w:val="18"/>
                          </w:rPr>
                          <w:t>)</w:t>
                        </w:r>
                      </w:p>
                      <w:p w14:paraId="4E2A4554" w14:textId="77777777" w:rsidR="003D76C2" w:rsidRDefault="00000000">
                        <w:pPr>
                          <w:spacing w:before="76"/>
                          <w:ind w:left="453"/>
                          <w:rPr>
                            <w:rFonts w:ascii="Courier New"/>
                            <w:sz w:val="18"/>
                          </w:rPr>
                        </w:pPr>
                        <w:r>
                          <w:rPr>
                            <w:rFonts w:ascii="Courier New"/>
                            <w:sz w:val="18"/>
                          </w:rPr>
                          <w:t>abstract</w:t>
                        </w:r>
                        <w:r>
                          <w:rPr>
                            <w:rFonts w:ascii="Courier New"/>
                            <w:spacing w:val="-8"/>
                            <w:sz w:val="18"/>
                          </w:rPr>
                          <w:t xml:space="preserve"> </w:t>
                        </w:r>
                        <w:r>
                          <w:rPr>
                            <w:rFonts w:ascii="Courier New"/>
                            <w:sz w:val="18"/>
                          </w:rPr>
                          <w:t>class</w:t>
                        </w:r>
                        <w:r>
                          <w:rPr>
                            <w:rFonts w:ascii="Courier New"/>
                            <w:spacing w:val="-8"/>
                            <w:sz w:val="18"/>
                          </w:rPr>
                          <w:t xml:space="preserve"> </w:t>
                        </w:r>
                        <w:proofErr w:type="spellStart"/>
                        <w:r>
                          <w:rPr>
                            <w:rFonts w:ascii="Courier New"/>
                            <w:sz w:val="18"/>
                          </w:rPr>
                          <w:t>DogDatabase</w:t>
                        </w:r>
                        <w:proofErr w:type="spellEnd"/>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RoomDatabase</w:t>
                        </w:r>
                        <w:proofErr w:type="spellEnd"/>
                        <w:r>
                          <w:rPr>
                            <w:rFonts w:ascii="Courier New"/>
                            <w:sz w:val="18"/>
                          </w:rPr>
                          <w:t>()</w:t>
                        </w:r>
                        <w:r>
                          <w:rPr>
                            <w:rFonts w:ascii="Courier New"/>
                            <w:spacing w:val="-7"/>
                            <w:sz w:val="18"/>
                          </w:rPr>
                          <w:t xml:space="preserve"> </w:t>
                        </w:r>
                        <w:r>
                          <w:rPr>
                            <w:rFonts w:ascii="Courier New"/>
                            <w:spacing w:val="-10"/>
                            <w:sz w:val="18"/>
                          </w:rPr>
                          <w:t>{</w:t>
                        </w:r>
                      </w:p>
                      <w:p w14:paraId="46B284A7" w14:textId="77777777" w:rsidR="003D76C2" w:rsidRDefault="003D76C2">
                        <w:pPr>
                          <w:rPr>
                            <w:rFonts w:ascii="Courier New"/>
                            <w:sz w:val="20"/>
                          </w:rPr>
                        </w:pPr>
                      </w:p>
                      <w:p w14:paraId="4997CC0A" w14:textId="77777777" w:rsidR="003D76C2" w:rsidRDefault="00000000">
                        <w:pPr>
                          <w:spacing w:before="129"/>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dogDao</w:t>
                        </w:r>
                        <w:proofErr w:type="spellEnd"/>
                        <w:r>
                          <w:rPr>
                            <w:rFonts w:ascii="Courier New"/>
                            <w:sz w:val="18"/>
                          </w:rPr>
                          <w:t>():</w:t>
                        </w:r>
                        <w:r>
                          <w:rPr>
                            <w:rFonts w:ascii="Courier New"/>
                            <w:spacing w:val="-6"/>
                            <w:sz w:val="18"/>
                          </w:rPr>
                          <w:t xml:space="preserve"> </w:t>
                        </w:r>
                        <w:proofErr w:type="spellStart"/>
                        <w:r>
                          <w:rPr>
                            <w:rFonts w:ascii="Courier New"/>
                            <w:spacing w:val="-2"/>
                            <w:sz w:val="18"/>
                          </w:rPr>
                          <w:t>DogDao</w:t>
                        </w:r>
                        <w:proofErr w:type="spellEnd"/>
                      </w:p>
                      <w:p w14:paraId="5F7B7F8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D438FEB" w14:textId="77777777" w:rsidR="003D76C2" w:rsidRDefault="00000000">
      <w:pPr>
        <w:pStyle w:val="ListParagraph"/>
        <w:numPr>
          <w:ilvl w:val="0"/>
          <w:numId w:val="7"/>
        </w:numPr>
        <w:tabs>
          <w:tab w:val="left" w:pos="554"/>
        </w:tabs>
        <w:jc w:val="left"/>
        <w:rPr>
          <w:sz w:val="20"/>
        </w:rPr>
      </w:pPr>
      <w:r>
        <w:rPr>
          <w:sz w:val="20"/>
        </w:rPr>
        <w:t>Create</w:t>
      </w:r>
      <w:r>
        <w:rPr>
          <w:spacing w:val="-6"/>
          <w:sz w:val="20"/>
        </w:rPr>
        <w:t xml:space="preserve"> </w:t>
      </w:r>
      <w:r>
        <w:rPr>
          <w:sz w:val="20"/>
        </w:rPr>
        <w:t>the</w:t>
      </w:r>
      <w:r>
        <w:rPr>
          <w:spacing w:val="-3"/>
          <w:sz w:val="20"/>
        </w:rPr>
        <w:t xml:space="preserve"> </w:t>
      </w:r>
      <w:r>
        <w:rPr>
          <w:rFonts w:ascii="Courier New"/>
          <w:b/>
        </w:rPr>
        <w:t>xml</w:t>
      </w:r>
      <w:r>
        <w:rPr>
          <w:rFonts w:ascii="Courier New"/>
          <w:b/>
          <w:spacing w:val="-80"/>
        </w:rPr>
        <w:t xml:space="preserve"> </w:t>
      </w:r>
      <w:r>
        <w:rPr>
          <w:sz w:val="20"/>
        </w:rPr>
        <w:t>resource</w:t>
      </w:r>
      <w:r>
        <w:rPr>
          <w:spacing w:val="-3"/>
          <w:sz w:val="20"/>
        </w:rPr>
        <w:t xml:space="preserve"> </w:t>
      </w:r>
      <w:r>
        <w:rPr>
          <w:sz w:val="20"/>
        </w:rPr>
        <w:t>directory</w:t>
      </w:r>
      <w:r>
        <w:rPr>
          <w:spacing w:val="-2"/>
          <w:sz w:val="20"/>
        </w:rPr>
        <w:t xml:space="preserve"> </w:t>
      </w:r>
      <w:r>
        <w:rPr>
          <w:sz w:val="20"/>
        </w:rPr>
        <w:t>inside</w:t>
      </w:r>
      <w:r>
        <w:rPr>
          <w:spacing w:val="-2"/>
          <w:sz w:val="20"/>
        </w:rPr>
        <w:t xml:space="preserve"> </w:t>
      </w:r>
      <w:r>
        <w:rPr>
          <w:sz w:val="20"/>
        </w:rPr>
        <w:t>the</w:t>
      </w:r>
      <w:r>
        <w:rPr>
          <w:spacing w:val="-2"/>
          <w:sz w:val="20"/>
        </w:rPr>
        <w:t xml:space="preserve"> </w:t>
      </w:r>
      <w:r>
        <w:rPr>
          <w:rFonts w:ascii="Courier New"/>
          <w:b/>
        </w:rPr>
        <w:t>res</w:t>
      </w:r>
      <w:r>
        <w:rPr>
          <w:rFonts w:ascii="Courier New"/>
          <w:b/>
          <w:spacing w:val="-80"/>
        </w:rPr>
        <w:t xml:space="preserve"> </w:t>
      </w:r>
      <w:r>
        <w:rPr>
          <w:spacing w:val="-2"/>
          <w:sz w:val="20"/>
        </w:rPr>
        <w:t>folder.</w:t>
      </w:r>
    </w:p>
    <w:p w14:paraId="73F4DB39" w14:textId="77777777" w:rsidR="003D76C2" w:rsidRDefault="00000000">
      <w:pPr>
        <w:pStyle w:val="ListParagraph"/>
        <w:numPr>
          <w:ilvl w:val="0"/>
          <w:numId w:val="7"/>
        </w:numPr>
        <w:tabs>
          <w:tab w:val="left" w:pos="554"/>
        </w:tabs>
        <w:spacing w:before="140"/>
        <w:jc w:val="left"/>
        <w:rPr>
          <w:sz w:val="20"/>
        </w:rPr>
      </w:pPr>
      <w:r>
        <w:rPr>
          <w:sz w:val="20"/>
        </w:rPr>
        <w:t>Create</w:t>
      </w:r>
      <w:r>
        <w:rPr>
          <w:spacing w:val="-8"/>
          <w:sz w:val="20"/>
        </w:rPr>
        <w:t xml:space="preserve"> </w:t>
      </w:r>
      <w:r>
        <w:rPr>
          <w:sz w:val="20"/>
        </w:rPr>
        <w:t>a</w:t>
      </w:r>
      <w:r>
        <w:rPr>
          <w:spacing w:val="-3"/>
          <w:sz w:val="20"/>
        </w:rPr>
        <w:t xml:space="preserve"> </w:t>
      </w:r>
      <w:r>
        <w:rPr>
          <w:rFonts w:ascii="Courier New"/>
          <w:b/>
        </w:rPr>
        <w:t>provider_paths.xml</w:t>
      </w:r>
      <w:r>
        <w:rPr>
          <w:rFonts w:ascii="Courier New"/>
          <w:b/>
          <w:spacing w:val="-80"/>
        </w:rPr>
        <w:t xml:space="preserve"> </w:t>
      </w:r>
      <w:r>
        <w:rPr>
          <w:sz w:val="20"/>
        </w:rPr>
        <w:t>file</w:t>
      </w:r>
      <w:r>
        <w:rPr>
          <w:spacing w:val="-2"/>
          <w:sz w:val="20"/>
        </w:rPr>
        <w:t xml:space="preserve"> </w:t>
      </w:r>
      <w:r>
        <w:rPr>
          <w:sz w:val="20"/>
        </w:rPr>
        <w:t>inside</w:t>
      </w:r>
      <w:r>
        <w:rPr>
          <w:spacing w:val="-3"/>
          <w:sz w:val="20"/>
        </w:rPr>
        <w:t xml:space="preserve"> </w:t>
      </w:r>
      <w:r>
        <w:rPr>
          <w:sz w:val="20"/>
        </w:rPr>
        <w:t>the</w:t>
      </w:r>
      <w:r>
        <w:rPr>
          <w:spacing w:val="-3"/>
          <w:sz w:val="20"/>
        </w:rPr>
        <w:t xml:space="preserve"> </w:t>
      </w:r>
      <w:r>
        <w:rPr>
          <w:rFonts w:ascii="Courier New"/>
          <w:b/>
        </w:rPr>
        <w:t>xml</w:t>
      </w:r>
      <w:r>
        <w:rPr>
          <w:rFonts w:ascii="Courier New"/>
          <w:b/>
          <w:spacing w:val="-80"/>
        </w:rPr>
        <w:t xml:space="preserve"> </w:t>
      </w:r>
      <w:r>
        <w:rPr>
          <w:sz w:val="20"/>
        </w:rPr>
        <w:t>directory</w:t>
      </w:r>
      <w:r>
        <w:rPr>
          <w:spacing w:val="-3"/>
          <w:sz w:val="20"/>
        </w:rPr>
        <w:t xml:space="preserve"> </w:t>
      </w:r>
      <w:r>
        <w:rPr>
          <w:sz w:val="20"/>
        </w:rPr>
        <w:t>that</w:t>
      </w:r>
      <w:r>
        <w:rPr>
          <w:spacing w:val="-2"/>
          <w:sz w:val="20"/>
        </w:rPr>
        <w:t xml:space="preserve"> </w:t>
      </w:r>
      <w:r>
        <w:rPr>
          <w:sz w:val="20"/>
        </w:rPr>
        <w:t>will</w:t>
      </w:r>
      <w:r>
        <w:rPr>
          <w:spacing w:val="-2"/>
          <w:sz w:val="20"/>
        </w:rPr>
        <w:t xml:space="preserve"> point</w:t>
      </w:r>
    </w:p>
    <w:p w14:paraId="138B0409" w14:textId="77777777" w:rsidR="003D76C2" w:rsidRDefault="00000000">
      <w:pPr>
        <w:pStyle w:val="BodyText"/>
        <w:spacing w:line="247" w:lineRule="auto"/>
        <w:ind w:left="554" w:right="882"/>
      </w:pPr>
      <w:r>
        <w:t>to</w:t>
      </w:r>
      <w:r>
        <w:rPr>
          <w:spacing w:val="-3"/>
        </w:rPr>
        <w:t xml:space="preserve"> </w:t>
      </w:r>
      <w:r>
        <w:t>the</w:t>
      </w:r>
      <w:r>
        <w:rPr>
          <w:spacing w:val="-3"/>
        </w:rPr>
        <w:t xml:space="preserve"> </w:t>
      </w:r>
      <w:r>
        <w:t>external</w:t>
      </w:r>
      <w:r>
        <w:rPr>
          <w:spacing w:val="-3"/>
        </w:rPr>
        <w:t xml:space="preserve"> </w:t>
      </w:r>
      <w:r>
        <w:t>media</w:t>
      </w:r>
      <w:r>
        <w:rPr>
          <w:spacing w:val="-4"/>
        </w:rPr>
        <w:t xml:space="preserve"> </w:t>
      </w:r>
      <w:r>
        <w:t>folder.</w:t>
      </w:r>
      <w:r>
        <w:rPr>
          <w:spacing w:val="-3"/>
        </w:rPr>
        <w:t xml:space="preserve"> </w:t>
      </w:r>
      <w:r>
        <w:t>In</w:t>
      </w:r>
      <w:r>
        <w:rPr>
          <w:spacing w:val="-3"/>
        </w:rPr>
        <w:t xml:space="preserve"> </w:t>
      </w:r>
      <w:r>
        <w:t>this</w:t>
      </w:r>
      <w:r>
        <w:rPr>
          <w:spacing w:val="-3"/>
        </w:rPr>
        <w:t xml:space="preserve"> </w:t>
      </w:r>
      <w:r>
        <w:t>example,</w:t>
      </w:r>
      <w:r>
        <w:rPr>
          <w:spacing w:val="-3"/>
        </w:rPr>
        <w:t xml:space="preserve"> </w:t>
      </w:r>
      <w:r>
        <w:t>we</w:t>
      </w:r>
      <w:r>
        <w:rPr>
          <w:spacing w:val="-3"/>
        </w:rPr>
        <w:t xml:space="preserve"> </w:t>
      </w:r>
      <w:r>
        <w:t>will</w:t>
      </w:r>
      <w:r>
        <w:rPr>
          <w:spacing w:val="-3"/>
        </w:rPr>
        <w:t xml:space="preserve"> </w:t>
      </w:r>
      <w:r>
        <w:t>save</w:t>
      </w:r>
      <w:r>
        <w:rPr>
          <w:spacing w:val="-3"/>
        </w:rPr>
        <w:t xml:space="preserve"> </w:t>
      </w:r>
      <w:r>
        <w:t>the</w:t>
      </w:r>
      <w:r>
        <w:rPr>
          <w:spacing w:val="-3"/>
        </w:rPr>
        <w:t xml:space="preserve"> </w:t>
      </w:r>
      <w:r>
        <w:t>files</w:t>
      </w:r>
      <w:r>
        <w:rPr>
          <w:spacing w:val="-3"/>
        </w:rPr>
        <w:t xml:space="preserve"> </w:t>
      </w:r>
      <w:r>
        <w:t>directly</w:t>
      </w:r>
      <w:r>
        <w:rPr>
          <w:spacing w:val="-3"/>
        </w:rPr>
        <w:t xml:space="preserve"> </w:t>
      </w:r>
      <w:r>
        <w:t>in</w:t>
      </w:r>
      <w:r>
        <w:rPr>
          <w:spacing w:val="-3"/>
        </w:rPr>
        <w:t xml:space="preserve"> </w:t>
      </w:r>
      <w:r>
        <w:t>the root folder:</w:t>
      </w:r>
    </w:p>
    <w:p w14:paraId="57267727" w14:textId="77777777" w:rsidR="003D76C2" w:rsidRDefault="00D51F7C">
      <w:pPr>
        <w:pStyle w:val="BodyText"/>
        <w:spacing w:before="10"/>
        <w:rPr>
          <w:sz w:val="8"/>
        </w:rPr>
      </w:pPr>
      <w:r>
        <w:rPr>
          <w:noProof/>
        </w:rPr>
        <mc:AlternateContent>
          <mc:Choice Requires="wpg">
            <w:drawing>
              <wp:anchor distT="0" distB="0" distL="0" distR="0" simplePos="0" relativeHeight="487717376" behindDoc="1" locked="0" layoutInCell="1" allowOverlap="1" wp14:anchorId="2CAB3D71" wp14:editId="4060DB43">
                <wp:simplePos x="0" y="0"/>
                <wp:positionH relativeFrom="page">
                  <wp:posOffset>662940</wp:posOffset>
                </wp:positionH>
                <wp:positionV relativeFrom="paragraph">
                  <wp:posOffset>90805</wp:posOffset>
                </wp:positionV>
                <wp:extent cx="5074920" cy="1108075"/>
                <wp:effectExtent l="0" t="0" r="5080" b="0"/>
                <wp:wrapTopAndBottom/>
                <wp:docPr id="632" name="docshapegroup9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3"/>
                          <a:chExt cx="7992" cy="1745"/>
                        </a:xfrm>
                      </wpg:grpSpPr>
                      <wps:wsp>
                        <wps:cNvPr id="633" name="docshape923"/>
                        <wps:cNvSpPr>
                          <a:spLocks/>
                        </wps:cNvSpPr>
                        <wps:spPr bwMode="auto">
                          <a:xfrm>
                            <a:off x="104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4" name="docshape924"/>
                        <wps:cNvSpPr>
                          <a:spLocks/>
                        </wps:cNvSpPr>
                        <wps:spPr bwMode="auto">
                          <a:xfrm>
                            <a:off x="1044" y="143"/>
                            <a:ext cx="7992" cy="1745"/>
                          </a:xfrm>
                          <a:custGeom>
                            <a:avLst/>
                            <a:gdLst>
                              <a:gd name="T0" fmla="+- 0 9036 1044"/>
                              <a:gd name="T1" fmla="*/ T0 w 7992"/>
                              <a:gd name="T2" fmla="+- 0 1867 143"/>
                              <a:gd name="T3" fmla="*/ 1867 h 1745"/>
                              <a:gd name="T4" fmla="+- 0 1044 1044"/>
                              <a:gd name="T5" fmla="*/ T4 w 7992"/>
                              <a:gd name="T6" fmla="+- 0 1867 143"/>
                              <a:gd name="T7" fmla="*/ 1867 h 1745"/>
                              <a:gd name="T8" fmla="+- 0 1044 1044"/>
                              <a:gd name="T9" fmla="*/ T8 w 7992"/>
                              <a:gd name="T10" fmla="+- 0 1887 143"/>
                              <a:gd name="T11" fmla="*/ 1887 h 1745"/>
                              <a:gd name="T12" fmla="+- 0 9036 1044"/>
                              <a:gd name="T13" fmla="*/ T12 w 7992"/>
                              <a:gd name="T14" fmla="+- 0 1887 143"/>
                              <a:gd name="T15" fmla="*/ 1887 h 1745"/>
                              <a:gd name="T16" fmla="+- 0 9036 1044"/>
                              <a:gd name="T17" fmla="*/ T16 w 7992"/>
                              <a:gd name="T18" fmla="+- 0 1867 143"/>
                              <a:gd name="T19" fmla="*/ 1867 h 1745"/>
                              <a:gd name="T20" fmla="+- 0 9036 1044"/>
                              <a:gd name="T21" fmla="*/ T20 w 7992"/>
                              <a:gd name="T22" fmla="+- 0 143 143"/>
                              <a:gd name="T23" fmla="*/ 143 h 1745"/>
                              <a:gd name="T24" fmla="+- 0 1044 1044"/>
                              <a:gd name="T25" fmla="*/ T24 w 7992"/>
                              <a:gd name="T26" fmla="+- 0 143 143"/>
                              <a:gd name="T27" fmla="*/ 143 h 1745"/>
                              <a:gd name="T28" fmla="+- 0 1044 1044"/>
                              <a:gd name="T29" fmla="*/ T28 w 7992"/>
                              <a:gd name="T30" fmla="+- 0 163 143"/>
                              <a:gd name="T31" fmla="*/ 163 h 1745"/>
                              <a:gd name="T32" fmla="+- 0 9036 1044"/>
                              <a:gd name="T33" fmla="*/ T32 w 7992"/>
                              <a:gd name="T34" fmla="+- 0 163 143"/>
                              <a:gd name="T35" fmla="*/ 163 h 1745"/>
                              <a:gd name="T36" fmla="+- 0 9036 1044"/>
                              <a:gd name="T37" fmla="*/ T36 w 7992"/>
                              <a:gd name="T38" fmla="+- 0 143 143"/>
                              <a:gd name="T39" fmla="*/ 143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5" name="docshape925"/>
                        <wps:cNvSpPr txBox="1">
                          <a:spLocks/>
                        </wps:cNvSpPr>
                        <wps:spPr bwMode="auto">
                          <a:xfrm>
                            <a:off x="104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A08B3A"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00A0A22" w14:textId="77777777" w:rsidR="003D76C2" w:rsidRDefault="00000000">
                              <w:pPr>
                                <w:spacing w:before="76"/>
                                <w:ind w:left="453"/>
                                <w:rPr>
                                  <w:rFonts w:ascii="Courier New"/>
                                  <w:sz w:val="18"/>
                                </w:rPr>
                              </w:pPr>
                              <w:r>
                                <w:rPr>
                                  <w:rFonts w:ascii="Courier New"/>
                                  <w:spacing w:val="-2"/>
                                  <w:sz w:val="18"/>
                                </w:rPr>
                                <w:t>&lt;paths&gt;</w:t>
                              </w:r>
                            </w:p>
                            <w:p w14:paraId="7C33A0ED" w14:textId="77777777" w:rsidR="003D76C2" w:rsidRDefault="00000000">
                              <w:pPr>
                                <w:spacing w:before="76" w:line="328" w:lineRule="auto"/>
                                <w:ind w:left="1317" w:right="4944" w:hanging="432"/>
                                <w:rPr>
                                  <w:rFonts w:ascii="Courier New"/>
                                  <w:sz w:val="18"/>
                                </w:rPr>
                              </w:pPr>
                              <w:r>
                                <w:rPr>
                                  <w:rFonts w:ascii="Courier New"/>
                                  <w:spacing w:val="-2"/>
                                  <w:sz w:val="18"/>
                                </w:rPr>
                                <w:t xml:space="preserve">&lt;external-cache-path name="my-media" </w:t>
                              </w:r>
                              <w:r>
                                <w:rPr>
                                  <w:rFonts w:ascii="Courier New"/>
                                  <w:sz w:val="18"/>
                                </w:rPr>
                                <w:t>path="." /&gt;</w:t>
                              </w:r>
                            </w:p>
                            <w:p w14:paraId="63B1977C" w14:textId="77777777" w:rsidR="003D76C2" w:rsidRDefault="00000000">
                              <w:pPr>
                                <w:spacing w:before="2"/>
                                <w:ind w:left="453"/>
                                <w:rPr>
                                  <w:rFonts w:ascii="Courier New"/>
                                  <w:sz w:val="18"/>
                                </w:rPr>
                              </w:pPr>
                              <w:r>
                                <w:rPr>
                                  <w:rFonts w:ascii="Courier New"/>
                                  <w:spacing w:val="-2"/>
                                  <w:sz w:val="18"/>
                                </w:rPr>
                                <w:t>&lt;/paths&gt;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AB3D71" id="docshapegroup922" o:spid="_x0000_s1813" style="position:absolute;margin-left:52.2pt;margin-top:7.15pt;width:399.6pt;height:87.25pt;z-index:-15599104;mso-wrap-distance-left:0;mso-wrap-distance-right:0;mso-position-horizontal-relative:page;mso-position-vertical-relative:text" coordorigin="1044,143"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">
                <v:rect id="docshape923" o:spid="_x0000_s1814" style="position:absolute;left:104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" fillcolor="#f6f6f6" stroked="f">
                  <v:path arrowok="t"/>
                </v:rect>
                <v:shape id="docshape924" o:spid="_x0000_s1815" style="position:absolute;left:104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" path="m7992,1724l,1724r,20l7992,1744r,-20xm7992,l,,,20r7992,l7992,xe" fillcolor="#dadada" stroked="f">
                  <v:path arrowok="t" o:connecttype="custom" o:connectlocs="7992,1867;0,1867;0,1887;7992,1887;7992,1867;7992,143;0,143;0,163;7992,163;7992,143" o:connectangles="0,0,0,0,0,0,0,0,0,0"/>
                </v:shape>
                <v:shape id="docshape925" o:spid="_x0000_s1816" type="#_x0000_t202" style="position:absolute;left:104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" filled="f" stroked="f">
                  <v:path arrowok="t"/>
                  <v:textbox inset="0,0,0,0">
                    <w:txbxContent>
                      <w:p w14:paraId="2EA08B3A"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00A0A22" w14:textId="77777777" w:rsidR="003D76C2" w:rsidRDefault="00000000">
                        <w:pPr>
                          <w:spacing w:before="76"/>
                          <w:ind w:left="453"/>
                          <w:rPr>
                            <w:rFonts w:ascii="Courier New"/>
                            <w:sz w:val="18"/>
                          </w:rPr>
                        </w:pPr>
                        <w:r>
                          <w:rPr>
                            <w:rFonts w:ascii="Courier New"/>
                            <w:spacing w:val="-2"/>
                            <w:sz w:val="18"/>
                          </w:rPr>
                          <w:t>&lt;paths&gt;</w:t>
                        </w:r>
                      </w:p>
                      <w:p w14:paraId="7C33A0ED" w14:textId="77777777" w:rsidR="003D76C2" w:rsidRDefault="00000000">
                        <w:pPr>
                          <w:spacing w:before="76" w:line="328" w:lineRule="auto"/>
                          <w:ind w:left="1317" w:right="4944" w:hanging="432"/>
                          <w:rPr>
                            <w:rFonts w:ascii="Courier New"/>
                            <w:sz w:val="18"/>
                          </w:rPr>
                        </w:pPr>
                        <w:r>
                          <w:rPr>
                            <w:rFonts w:ascii="Courier New"/>
                            <w:spacing w:val="-2"/>
                            <w:sz w:val="18"/>
                          </w:rPr>
                          <w:t xml:space="preserve">&lt;external-cache-path name="my-media" </w:t>
                        </w:r>
                        <w:r>
                          <w:rPr>
                            <w:rFonts w:ascii="Courier New"/>
                            <w:sz w:val="18"/>
                          </w:rPr>
                          <w:t>path="." /&gt;</w:t>
                        </w:r>
                      </w:p>
                      <w:p w14:paraId="63B1977C" w14:textId="77777777" w:rsidR="003D76C2" w:rsidRDefault="00000000">
                        <w:pPr>
                          <w:spacing w:before="2"/>
                          <w:ind w:left="453"/>
                          <w:rPr>
                            <w:rFonts w:ascii="Courier New"/>
                            <w:sz w:val="18"/>
                          </w:rPr>
                        </w:pPr>
                        <w:r>
                          <w:rPr>
                            <w:rFonts w:ascii="Courier New"/>
                            <w:spacing w:val="-2"/>
                            <w:sz w:val="18"/>
                          </w:rPr>
                          <w:t>&lt;/paths&gt;</w:t>
                        </w:r>
                      </w:p>
                    </w:txbxContent>
                  </v:textbox>
                </v:shape>
                <w10:wrap type="topAndBottom" anchorx="page"/>
              </v:group>
            </w:pict>
          </mc:Fallback>
        </mc:AlternateContent>
      </w:r>
    </w:p>
    <w:p w14:paraId="79B6019C" w14:textId="77777777" w:rsidR="003D76C2" w:rsidRDefault="00000000">
      <w:pPr>
        <w:pStyle w:val="ListParagraph"/>
        <w:numPr>
          <w:ilvl w:val="0"/>
          <w:numId w:val="7"/>
        </w:numPr>
        <w:tabs>
          <w:tab w:val="left" w:pos="554"/>
        </w:tabs>
        <w:jc w:val="left"/>
        <w:rPr>
          <w:sz w:val="20"/>
        </w:rPr>
      </w:pPr>
      <w:r>
        <w:rPr>
          <w:sz w:val="20"/>
        </w:rPr>
        <w:t>Inside</w:t>
      </w:r>
      <w:r>
        <w:rPr>
          <w:spacing w:val="-11"/>
          <w:sz w:val="20"/>
        </w:rPr>
        <w:t xml:space="preserve"> </w:t>
      </w:r>
      <w:r>
        <w:rPr>
          <w:sz w:val="20"/>
        </w:rPr>
        <w:t>the</w:t>
      </w:r>
      <w:r>
        <w:rPr>
          <w:spacing w:val="-4"/>
          <w:sz w:val="20"/>
        </w:rPr>
        <w:t xml:space="preserve"> </w:t>
      </w:r>
      <w:r>
        <w:rPr>
          <w:rFonts w:ascii="Courier New"/>
          <w:b/>
        </w:rPr>
        <w:t>storage</w:t>
      </w:r>
      <w:r>
        <w:rPr>
          <w:rFonts w:ascii="Courier New"/>
          <w:b/>
          <w:spacing w:val="-80"/>
        </w:rPr>
        <w:t xml:space="preserve"> </w:t>
      </w:r>
      <w:r>
        <w:rPr>
          <w:sz w:val="20"/>
        </w:rPr>
        <w:t>package,</w:t>
      </w:r>
      <w:r>
        <w:rPr>
          <w:spacing w:val="-4"/>
          <w:sz w:val="20"/>
        </w:rPr>
        <w:t xml:space="preserve"> </w:t>
      </w:r>
      <w:r>
        <w:rPr>
          <w:sz w:val="20"/>
        </w:rPr>
        <w:t>create</w:t>
      </w:r>
      <w:r>
        <w:rPr>
          <w:spacing w:val="-3"/>
          <w:sz w:val="20"/>
        </w:rPr>
        <w:t xml:space="preserve"> </w:t>
      </w:r>
      <w:r>
        <w:rPr>
          <w:sz w:val="20"/>
        </w:rPr>
        <w:t>the</w:t>
      </w:r>
      <w:r>
        <w:rPr>
          <w:spacing w:val="-4"/>
          <w:sz w:val="20"/>
        </w:rPr>
        <w:t xml:space="preserve"> </w:t>
      </w:r>
      <w:r>
        <w:rPr>
          <w:rFonts w:ascii="Courier New"/>
          <w:b/>
        </w:rPr>
        <w:t>filesystem</w:t>
      </w:r>
      <w:r>
        <w:rPr>
          <w:rFonts w:ascii="Courier New"/>
          <w:b/>
          <w:spacing w:val="-80"/>
        </w:rPr>
        <w:t xml:space="preserve"> </w:t>
      </w:r>
      <w:r>
        <w:rPr>
          <w:spacing w:val="-2"/>
          <w:sz w:val="20"/>
        </w:rPr>
        <w:t>package.</w:t>
      </w:r>
    </w:p>
    <w:p w14:paraId="5668B3D5" w14:textId="77777777" w:rsidR="003D76C2" w:rsidRDefault="00000000">
      <w:pPr>
        <w:pStyle w:val="ListParagraph"/>
        <w:numPr>
          <w:ilvl w:val="0"/>
          <w:numId w:val="7"/>
        </w:numPr>
        <w:tabs>
          <w:tab w:val="left" w:pos="554"/>
        </w:tabs>
        <w:spacing w:before="140"/>
        <w:jc w:val="left"/>
        <w:rPr>
          <w:sz w:val="20"/>
        </w:rPr>
      </w:pPr>
      <w:r>
        <w:rPr>
          <w:sz w:val="20"/>
        </w:rPr>
        <w:t>Create</w:t>
      </w:r>
      <w:r>
        <w:rPr>
          <w:spacing w:val="-10"/>
          <w:sz w:val="20"/>
        </w:rPr>
        <w:t xml:space="preserve"> </w:t>
      </w:r>
      <w:r>
        <w:rPr>
          <w:sz w:val="20"/>
        </w:rPr>
        <w:t>the</w:t>
      </w:r>
      <w:r>
        <w:rPr>
          <w:spacing w:val="-3"/>
          <w:sz w:val="20"/>
        </w:rPr>
        <w:t xml:space="preserve"> </w:t>
      </w:r>
      <w:proofErr w:type="spellStart"/>
      <w:r>
        <w:rPr>
          <w:rFonts w:ascii="Courier New"/>
          <w:b/>
        </w:rPr>
        <w:t>FileToUriMapper</w:t>
      </w:r>
      <w:proofErr w:type="spellEnd"/>
      <w:r>
        <w:rPr>
          <w:rFonts w:ascii="Courier New"/>
          <w:b/>
          <w:spacing w:val="-80"/>
        </w:rPr>
        <w:t xml:space="preserve"> </w:t>
      </w:r>
      <w:r>
        <w:rPr>
          <w:sz w:val="20"/>
        </w:rPr>
        <w:t>class,</w:t>
      </w:r>
      <w:r>
        <w:rPr>
          <w:spacing w:val="-3"/>
          <w:sz w:val="20"/>
        </w:rPr>
        <w:t xml:space="preserve"> </w:t>
      </w:r>
      <w:r>
        <w:rPr>
          <w:sz w:val="20"/>
        </w:rPr>
        <w:t>which</w:t>
      </w:r>
      <w:r>
        <w:rPr>
          <w:spacing w:val="-2"/>
          <w:sz w:val="20"/>
        </w:rPr>
        <w:t xml:space="preserve"> </w:t>
      </w:r>
      <w:r>
        <w:rPr>
          <w:sz w:val="20"/>
        </w:rPr>
        <w:t>will</w:t>
      </w:r>
      <w:r>
        <w:rPr>
          <w:spacing w:val="-2"/>
          <w:sz w:val="20"/>
        </w:rPr>
        <w:t xml:space="preserve"> </w:t>
      </w:r>
      <w:r>
        <w:rPr>
          <w:sz w:val="20"/>
        </w:rPr>
        <w:t>convert</w:t>
      </w:r>
      <w:r>
        <w:rPr>
          <w:spacing w:val="-3"/>
          <w:sz w:val="20"/>
        </w:rPr>
        <w:t xml:space="preserve"> </w:t>
      </w:r>
      <w:r>
        <w:rPr>
          <w:sz w:val="20"/>
        </w:rPr>
        <w:t>a</w:t>
      </w:r>
      <w:r>
        <w:rPr>
          <w:spacing w:val="-3"/>
          <w:sz w:val="20"/>
        </w:rPr>
        <w:t xml:space="preserve"> </w:t>
      </w:r>
      <w:r>
        <w:rPr>
          <w:sz w:val="20"/>
        </w:rPr>
        <w:t>file</w:t>
      </w:r>
      <w:r>
        <w:rPr>
          <w:spacing w:val="-3"/>
          <w:sz w:val="20"/>
        </w:rPr>
        <w:t xml:space="preserve"> </w:t>
      </w:r>
      <w:r>
        <w:rPr>
          <w:sz w:val="20"/>
        </w:rPr>
        <w:t>into</w:t>
      </w:r>
      <w:r>
        <w:rPr>
          <w:spacing w:val="-2"/>
          <w:sz w:val="20"/>
        </w:rPr>
        <w:t xml:space="preserve"> </w:t>
      </w:r>
      <w:r>
        <w:rPr>
          <w:sz w:val="20"/>
        </w:rPr>
        <w:t>a</w:t>
      </w:r>
      <w:r>
        <w:rPr>
          <w:spacing w:val="-3"/>
          <w:sz w:val="20"/>
        </w:rPr>
        <w:t xml:space="preserve"> </w:t>
      </w:r>
      <w:r>
        <w:rPr>
          <w:rFonts w:ascii="Courier New"/>
          <w:b/>
        </w:rPr>
        <w:t>Uri</w:t>
      </w:r>
      <w:r>
        <w:rPr>
          <w:rFonts w:ascii="Courier New"/>
          <w:b/>
          <w:spacing w:val="-80"/>
        </w:rPr>
        <w:t xml:space="preserve"> </w:t>
      </w:r>
      <w:r>
        <w:rPr>
          <w:spacing w:val="-5"/>
          <w:sz w:val="20"/>
        </w:rPr>
        <w:t>to</w:t>
      </w:r>
    </w:p>
    <w:p w14:paraId="09C7DD74" w14:textId="77777777" w:rsidR="003D76C2" w:rsidRDefault="00000000">
      <w:pPr>
        <w:pStyle w:val="BodyText"/>
        <w:ind w:left="554"/>
      </w:pPr>
      <w:r>
        <w:t>allow</w:t>
      </w:r>
      <w:r>
        <w:rPr>
          <w:spacing w:val="-4"/>
        </w:rPr>
        <w:t xml:space="preserve"> </w:t>
      </w:r>
      <w:r>
        <w:t>us</w:t>
      </w:r>
      <w:r>
        <w:rPr>
          <w:spacing w:val="-2"/>
        </w:rPr>
        <w:t xml:space="preserve"> </w:t>
      </w:r>
      <w:r>
        <w:t>to</w:t>
      </w:r>
      <w:r>
        <w:rPr>
          <w:spacing w:val="-2"/>
        </w:rPr>
        <w:t xml:space="preserve"> </w:t>
      </w:r>
      <w:r>
        <w:t>test</w:t>
      </w:r>
      <w:r>
        <w:rPr>
          <w:spacing w:val="-3"/>
        </w:rPr>
        <w:t xml:space="preserve"> </w:t>
      </w:r>
      <w:r>
        <w:t>the</w:t>
      </w:r>
      <w:r>
        <w:rPr>
          <w:spacing w:val="-2"/>
        </w:rPr>
        <w:t xml:space="preserve"> </w:t>
      </w:r>
      <w:r>
        <w:t>other</w:t>
      </w:r>
      <w:r>
        <w:rPr>
          <w:spacing w:val="-2"/>
        </w:rPr>
        <w:t xml:space="preserve"> </w:t>
      </w:r>
      <w:r>
        <w:t>classes</w:t>
      </w:r>
      <w:r>
        <w:rPr>
          <w:spacing w:val="-2"/>
        </w:rPr>
        <w:t xml:space="preserve"> better:</w:t>
      </w:r>
    </w:p>
    <w:p w14:paraId="53877445" w14:textId="77777777" w:rsidR="003D76C2" w:rsidRDefault="00D51F7C">
      <w:pPr>
        <w:pStyle w:val="BodyText"/>
        <w:spacing w:before="5"/>
        <w:rPr>
          <w:sz w:val="9"/>
        </w:rPr>
      </w:pPr>
      <w:r>
        <w:rPr>
          <w:noProof/>
        </w:rPr>
        <mc:AlternateContent>
          <mc:Choice Requires="wpg">
            <w:drawing>
              <wp:anchor distT="0" distB="0" distL="0" distR="0" simplePos="0" relativeHeight="487717888" behindDoc="1" locked="0" layoutInCell="1" allowOverlap="1" wp14:anchorId="5EC8708E" wp14:editId="4A92E1E9">
                <wp:simplePos x="0" y="0"/>
                <wp:positionH relativeFrom="page">
                  <wp:posOffset>662940</wp:posOffset>
                </wp:positionH>
                <wp:positionV relativeFrom="paragraph">
                  <wp:posOffset>96520</wp:posOffset>
                </wp:positionV>
                <wp:extent cx="5074920" cy="1819275"/>
                <wp:effectExtent l="0" t="0" r="5080" b="0"/>
                <wp:wrapTopAndBottom/>
                <wp:docPr id="628" name="docshapegroup9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52"/>
                          <a:chExt cx="7992" cy="2865"/>
                        </a:xfrm>
                      </wpg:grpSpPr>
                      <wps:wsp>
                        <wps:cNvPr id="629" name="docshape927"/>
                        <wps:cNvSpPr>
                          <a:spLocks/>
                        </wps:cNvSpPr>
                        <wps:spPr bwMode="auto">
                          <a:xfrm>
                            <a:off x="1044" y="161"/>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0" name="docshape928"/>
                        <wps:cNvSpPr>
                          <a:spLocks/>
                        </wps:cNvSpPr>
                        <wps:spPr bwMode="auto">
                          <a:xfrm>
                            <a:off x="1044" y="151"/>
                            <a:ext cx="7992" cy="2865"/>
                          </a:xfrm>
                          <a:custGeom>
                            <a:avLst/>
                            <a:gdLst>
                              <a:gd name="T0" fmla="+- 0 9036 1044"/>
                              <a:gd name="T1" fmla="*/ T0 w 7992"/>
                              <a:gd name="T2" fmla="+- 0 2996 152"/>
                              <a:gd name="T3" fmla="*/ 2996 h 2865"/>
                              <a:gd name="T4" fmla="+- 0 1044 1044"/>
                              <a:gd name="T5" fmla="*/ T4 w 7992"/>
                              <a:gd name="T6" fmla="+- 0 2996 152"/>
                              <a:gd name="T7" fmla="*/ 2996 h 2865"/>
                              <a:gd name="T8" fmla="+- 0 1044 1044"/>
                              <a:gd name="T9" fmla="*/ T8 w 7992"/>
                              <a:gd name="T10" fmla="+- 0 3016 152"/>
                              <a:gd name="T11" fmla="*/ 3016 h 2865"/>
                              <a:gd name="T12" fmla="+- 0 9036 1044"/>
                              <a:gd name="T13" fmla="*/ T12 w 7992"/>
                              <a:gd name="T14" fmla="+- 0 3016 152"/>
                              <a:gd name="T15" fmla="*/ 3016 h 2865"/>
                              <a:gd name="T16" fmla="+- 0 9036 1044"/>
                              <a:gd name="T17" fmla="*/ T16 w 7992"/>
                              <a:gd name="T18" fmla="+- 0 2996 152"/>
                              <a:gd name="T19" fmla="*/ 2996 h 2865"/>
                              <a:gd name="T20" fmla="+- 0 9036 1044"/>
                              <a:gd name="T21" fmla="*/ T20 w 7992"/>
                              <a:gd name="T22" fmla="+- 0 152 152"/>
                              <a:gd name="T23" fmla="*/ 152 h 2865"/>
                              <a:gd name="T24" fmla="+- 0 1044 1044"/>
                              <a:gd name="T25" fmla="*/ T24 w 7992"/>
                              <a:gd name="T26" fmla="+- 0 152 152"/>
                              <a:gd name="T27" fmla="*/ 152 h 2865"/>
                              <a:gd name="T28" fmla="+- 0 1044 1044"/>
                              <a:gd name="T29" fmla="*/ T28 w 7992"/>
                              <a:gd name="T30" fmla="+- 0 172 152"/>
                              <a:gd name="T31" fmla="*/ 172 h 2865"/>
                              <a:gd name="T32" fmla="+- 0 9036 1044"/>
                              <a:gd name="T33" fmla="*/ T32 w 7992"/>
                              <a:gd name="T34" fmla="+- 0 172 152"/>
                              <a:gd name="T35" fmla="*/ 172 h 2865"/>
                              <a:gd name="T36" fmla="+- 0 9036 1044"/>
                              <a:gd name="T37" fmla="*/ T36 w 7992"/>
                              <a:gd name="T38" fmla="+- 0 152 152"/>
                              <a:gd name="T39" fmla="*/ 152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1" name="docshape929"/>
                        <wps:cNvSpPr txBox="1">
                          <a:spLocks/>
                        </wps:cNvSpPr>
                        <wps:spPr bwMode="auto">
                          <a:xfrm>
                            <a:off x="1044" y="171"/>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5AB07"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FileToUriMapper</w:t>
                              </w:r>
                              <w:proofErr w:type="spellEnd"/>
                              <w:r>
                                <w:rPr>
                                  <w:rFonts w:ascii="Courier New"/>
                                  <w:spacing w:val="-10"/>
                                  <w:sz w:val="18"/>
                                </w:rPr>
                                <w:t xml:space="preserve"> {</w:t>
                              </w:r>
                            </w:p>
                            <w:p w14:paraId="647F066E" w14:textId="77777777" w:rsidR="003D76C2" w:rsidRDefault="003D76C2">
                              <w:pPr>
                                <w:rPr>
                                  <w:rFonts w:ascii="Courier New"/>
                                  <w:sz w:val="20"/>
                                </w:rPr>
                              </w:pPr>
                            </w:p>
                            <w:p w14:paraId="78269076" w14:textId="77777777" w:rsidR="003D76C2" w:rsidRDefault="00000000">
                              <w:pPr>
                                <w:spacing w:before="130"/>
                                <w:ind w:left="885"/>
                                <w:rPr>
                                  <w:rFonts w:ascii="Courier New"/>
                                  <w:sz w:val="18"/>
                                </w:rPr>
                              </w:pPr>
                              <w:r>
                                <w:rPr>
                                  <w:rFonts w:ascii="Courier New"/>
                                  <w:sz w:val="18"/>
                                </w:rPr>
                                <w:t>fun</w:t>
                              </w:r>
                              <w:r>
                                <w:rPr>
                                  <w:rFonts w:ascii="Courier New"/>
                                  <w:spacing w:val="-26"/>
                                  <w:sz w:val="18"/>
                                </w:rPr>
                                <w:t xml:space="preserve"> </w:t>
                              </w:r>
                              <w:proofErr w:type="spellStart"/>
                              <w:r>
                                <w:rPr>
                                  <w:rFonts w:ascii="Courier New"/>
                                  <w:sz w:val="18"/>
                                </w:rPr>
                                <w:t>getUriForFile</w:t>
                              </w:r>
                              <w:proofErr w:type="spellEnd"/>
                              <w:r>
                                <w:rPr>
                                  <w:rFonts w:ascii="Courier New"/>
                                  <w:sz w:val="18"/>
                                </w:rPr>
                                <w:t>(context:</w:t>
                              </w:r>
                              <w:r>
                                <w:rPr>
                                  <w:rFonts w:ascii="Courier New"/>
                                  <w:spacing w:val="-26"/>
                                  <w:sz w:val="18"/>
                                </w:rPr>
                                <w:t xml:space="preserve"> </w:t>
                              </w:r>
                              <w:r>
                                <w:rPr>
                                  <w:rFonts w:ascii="Courier New"/>
                                  <w:sz w:val="18"/>
                                </w:rPr>
                                <w:t>Context,</w:t>
                              </w:r>
                              <w:r>
                                <w:rPr>
                                  <w:rFonts w:ascii="Courier New"/>
                                  <w:spacing w:val="-26"/>
                                  <w:sz w:val="18"/>
                                </w:rPr>
                                <w:t xml:space="preserve"> </w:t>
                              </w:r>
                              <w:r>
                                <w:rPr>
                                  <w:rFonts w:ascii="Courier New"/>
                                  <w:sz w:val="18"/>
                                </w:rPr>
                                <w:t>file:</w:t>
                              </w:r>
                              <w:r>
                                <w:rPr>
                                  <w:rFonts w:ascii="Courier New"/>
                                  <w:spacing w:val="-26"/>
                                  <w:sz w:val="18"/>
                                </w:rPr>
                                <w:t xml:space="preserve"> </w:t>
                              </w:r>
                              <w:r>
                                <w:rPr>
                                  <w:rFonts w:ascii="Courier New"/>
                                  <w:sz w:val="18"/>
                                </w:rPr>
                                <w:t>File):</w:t>
                              </w:r>
                              <w:r>
                                <w:rPr>
                                  <w:rFonts w:ascii="Courier New"/>
                                  <w:spacing w:val="-26"/>
                                  <w:sz w:val="18"/>
                                </w:rPr>
                                <w:t xml:space="preserve"> </w:t>
                              </w:r>
                              <w:r>
                                <w:rPr>
                                  <w:rFonts w:ascii="Courier New"/>
                                  <w:sz w:val="18"/>
                                </w:rPr>
                                <w:t>Uri</w:t>
                              </w:r>
                              <w:r>
                                <w:rPr>
                                  <w:rFonts w:ascii="Courier New"/>
                                  <w:spacing w:val="-26"/>
                                  <w:sz w:val="18"/>
                                </w:rPr>
                                <w:t xml:space="preserve"> </w:t>
                              </w:r>
                              <w:r>
                                <w:rPr>
                                  <w:rFonts w:ascii="Courier New"/>
                                  <w:spacing w:val="-10"/>
                                  <w:sz w:val="18"/>
                                </w:rPr>
                                <w:t>{</w:t>
                              </w:r>
                            </w:p>
                            <w:p w14:paraId="7A80EB49" w14:textId="77777777" w:rsidR="003D76C2" w:rsidRDefault="00000000">
                              <w:pPr>
                                <w:spacing w:before="76" w:line="328" w:lineRule="auto"/>
                                <w:ind w:left="1749" w:right="2784" w:hanging="432"/>
                                <w:rPr>
                                  <w:rFonts w:ascii="Courier New"/>
                                  <w:sz w:val="18"/>
                                </w:rPr>
                              </w:pPr>
                              <w:r>
                                <w:rPr>
                                  <w:rFonts w:ascii="Courier New"/>
                                  <w:sz w:val="18"/>
                                </w:rPr>
                                <w:t>return</w:t>
                              </w:r>
                              <w:r>
                                <w:rPr>
                                  <w:rFonts w:ascii="Courier New"/>
                                  <w:spacing w:val="-29"/>
                                  <w:sz w:val="18"/>
                                </w:rPr>
                                <w:t xml:space="preserve"> </w:t>
                              </w:r>
                              <w:proofErr w:type="spellStart"/>
                              <w:r>
                                <w:rPr>
                                  <w:rFonts w:ascii="Courier New"/>
                                  <w:sz w:val="18"/>
                                </w:rPr>
                                <w:t>FileProvider.getUriForFile</w:t>
                              </w:r>
                              <w:proofErr w:type="spellEnd"/>
                              <w:r>
                                <w:rPr>
                                  <w:rFonts w:ascii="Courier New"/>
                                  <w:sz w:val="18"/>
                                </w:rPr>
                                <w:t xml:space="preserve">( </w:t>
                              </w:r>
                              <w:r>
                                <w:rPr>
                                  <w:rFonts w:ascii="Courier New"/>
                                  <w:spacing w:val="-2"/>
                                  <w:sz w:val="18"/>
                                </w:rPr>
                                <w:t>context,</w:t>
                              </w:r>
                            </w:p>
                            <w:p w14:paraId="3ECF496E" w14:textId="77777777" w:rsidR="003D76C2" w:rsidRDefault="00000000">
                              <w:pPr>
                                <w:spacing w:before="1"/>
                                <w:ind w:left="1749"/>
                                <w:rPr>
                                  <w:rFonts w:ascii="Courier New"/>
                                  <w:sz w:val="18"/>
                                </w:rPr>
                              </w:pPr>
                              <w:r>
                                <w:rPr>
                                  <w:rFonts w:ascii="Courier New"/>
                                  <w:spacing w:val="-2"/>
                                  <w:sz w:val="18"/>
                                </w:rPr>
                                <w:t>"</w:t>
                              </w:r>
                              <w:proofErr w:type="spellStart"/>
                              <w:r>
                                <w:rPr>
                                  <w:rFonts w:ascii="Courier New"/>
                                  <w:spacing w:val="-2"/>
                                  <w:sz w:val="18"/>
                                </w:rPr>
                                <w:t>com.android.testable.remote_media_provider</w:t>
                              </w:r>
                              <w:proofErr w:type="spellEnd"/>
                              <w:r>
                                <w:rPr>
                                  <w:rFonts w:ascii="Courier New"/>
                                  <w:spacing w:val="-2"/>
                                  <w:sz w:val="18"/>
                                </w:rPr>
                                <w:t>",</w:t>
                              </w:r>
                            </w:p>
                            <w:p w14:paraId="3140C8D2" w14:textId="77777777" w:rsidR="003D76C2" w:rsidRDefault="00000000">
                              <w:pPr>
                                <w:spacing w:before="76"/>
                                <w:ind w:left="1749"/>
                                <w:rPr>
                                  <w:rFonts w:ascii="Courier New"/>
                                  <w:sz w:val="18"/>
                                </w:rPr>
                              </w:pPr>
                              <w:r>
                                <w:rPr>
                                  <w:rFonts w:ascii="Courier New"/>
                                  <w:spacing w:val="-4"/>
                                  <w:w w:val="85"/>
                                  <w:sz w:val="18"/>
                                </w:rPr>
                                <w:t>file</w:t>
                              </w:r>
                            </w:p>
                            <w:p w14:paraId="1D64DB2F" w14:textId="77777777" w:rsidR="003D76C2" w:rsidRDefault="00000000">
                              <w:pPr>
                                <w:spacing w:before="76"/>
                                <w:ind w:left="1317"/>
                                <w:rPr>
                                  <w:rFonts w:ascii="Courier New"/>
                                  <w:sz w:val="18"/>
                                </w:rPr>
                              </w:pPr>
                              <w:r>
                                <w:rPr>
                                  <w:rFonts w:ascii="Courier New"/>
                                  <w:sz w:val="18"/>
                                </w:rPr>
                                <w:t>)</w:t>
                              </w:r>
                            </w:p>
                            <w:p w14:paraId="41396B12" w14:textId="77777777" w:rsidR="003D76C2" w:rsidRDefault="00000000">
                              <w:pPr>
                                <w:spacing w:before="76"/>
                                <w:ind w:left="885"/>
                                <w:rPr>
                                  <w:rFonts w:ascii="Courier New"/>
                                  <w:sz w:val="18"/>
                                </w:rPr>
                              </w:pPr>
                              <w:r>
                                <w:rPr>
                                  <w:rFonts w:ascii="Courier New"/>
                                  <w:sz w:val="18"/>
                                </w:rPr>
                                <w:t>}</w:t>
                              </w:r>
                            </w:p>
                            <w:p w14:paraId="52CD78F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C8708E" id="docshapegroup926" o:spid="_x0000_s1817" style="position:absolute;margin-left:52.2pt;margin-top:7.6pt;width:399.6pt;height:143.25pt;z-index:-15598592;mso-wrap-distance-left:0;mso-wrap-distance-right:0;mso-position-horizontal-relative:page;mso-position-vertical-relative:text" coordorigin="1044,152"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">
                <v:rect id="docshape927" o:spid="_x0000_s1818" style="position:absolute;left:1044;top:161;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" fillcolor="#f6f6f6" stroked="f">
                  <v:path arrowok="t"/>
                </v:rect>
                <v:shape id="docshape928" o:spid="_x0000_s1819" style="position:absolute;left:1044;top:151;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" path="m7992,2844l,2844r,20l7992,2864r,-20xm7992,l,,,20r7992,l7992,xe" fillcolor="#dadada" stroked="f">
                  <v:path arrowok="t" o:connecttype="custom" o:connectlocs="7992,2996;0,2996;0,3016;7992,3016;7992,2996;7992,152;0,152;0,172;7992,172;7992,152" o:connectangles="0,0,0,0,0,0,0,0,0,0"/>
                </v:shape>
                <v:shape id="docshape929" o:spid="_x0000_s1820" type="#_x0000_t202" style="position:absolute;left:1044;top:171;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" filled="f" stroked="f">
                  <v:path arrowok="t"/>
                  <v:textbox inset="0,0,0,0">
                    <w:txbxContent>
                      <w:p w14:paraId="3005AB07"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FileToUriMapper</w:t>
                        </w:r>
                        <w:proofErr w:type="spellEnd"/>
                        <w:r>
                          <w:rPr>
                            <w:rFonts w:ascii="Courier New"/>
                            <w:spacing w:val="-10"/>
                            <w:sz w:val="18"/>
                          </w:rPr>
                          <w:t xml:space="preserve"> {</w:t>
                        </w:r>
                      </w:p>
                      <w:p w14:paraId="647F066E" w14:textId="77777777" w:rsidR="003D76C2" w:rsidRDefault="003D76C2">
                        <w:pPr>
                          <w:rPr>
                            <w:rFonts w:ascii="Courier New"/>
                            <w:sz w:val="20"/>
                          </w:rPr>
                        </w:pPr>
                      </w:p>
                      <w:p w14:paraId="78269076" w14:textId="77777777" w:rsidR="003D76C2" w:rsidRDefault="00000000">
                        <w:pPr>
                          <w:spacing w:before="130"/>
                          <w:ind w:left="885"/>
                          <w:rPr>
                            <w:rFonts w:ascii="Courier New"/>
                            <w:sz w:val="18"/>
                          </w:rPr>
                        </w:pPr>
                        <w:r>
                          <w:rPr>
                            <w:rFonts w:ascii="Courier New"/>
                            <w:sz w:val="18"/>
                          </w:rPr>
                          <w:t>fun</w:t>
                        </w:r>
                        <w:r>
                          <w:rPr>
                            <w:rFonts w:ascii="Courier New"/>
                            <w:spacing w:val="-26"/>
                            <w:sz w:val="18"/>
                          </w:rPr>
                          <w:t xml:space="preserve"> </w:t>
                        </w:r>
                        <w:proofErr w:type="spellStart"/>
                        <w:r>
                          <w:rPr>
                            <w:rFonts w:ascii="Courier New"/>
                            <w:sz w:val="18"/>
                          </w:rPr>
                          <w:t>getUriForFile</w:t>
                        </w:r>
                        <w:proofErr w:type="spellEnd"/>
                        <w:r>
                          <w:rPr>
                            <w:rFonts w:ascii="Courier New"/>
                            <w:sz w:val="18"/>
                          </w:rPr>
                          <w:t>(context:</w:t>
                        </w:r>
                        <w:r>
                          <w:rPr>
                            <w:rFonts w:ascii="Courier New"/>
                            <w:spacing w:val="-26"/>
                            <w:sz w:val="18"/>
                          </w:rPr>
                          <w:t xml:space="preserve"> </w:t>
                        </w:r>
                        <w:r>
                          <w:rPr>
                            <w:rFonts w:ascii="Courier New"/>
                            <w:sz w:val="18"/>
                          </w:rPr>
                          <w:t>Context,</w:t>
                        </w:r>
                        <w:r>
                          <w:rPr>
                            <w:rFonts w:ascii="Courier New"/>
                            <w:spacing w:val="-26"/>
                            <w:sz w:val="18"/>
                          </w:rPr>
                          <w:t xml:space="preserve"> </w:t>
                        </w:r>
                        <w:r>
                          <w:rPr>
                            <w:rFonts w:ascii="Courier New"/>
                            <w:sz w:val="18"/>
                          </w:rPr>
                          <w:t>file:</w:t>
                        </w:r>
                        <w:r>
                          <w:rPr>
                            <w:rFonts w:ascii="Courier New"/>
                            <w:spacing w:val="-26"/>
                            <w:sz w:val="18"/>
                          </w:rPr>
                          <w:t xml:space="preserve"> </w:t>
                        </w:r>
                        <w:r>
                          <w:rPr>
                            <w:rFonts w:ascii="Courier New"/>
                            <w:sz w:val="18"/>
                          </w:rPr>
                          <w:t>File):</w:t>
                        </w:r>
                        <w:r>
                          <w:rPr>
                            <w:rFonts w:ascii="Courier New"/>
                            <w:spacing w:val="-26"/>
                            <w:sz w:val="18"/>
                          </w:rPr>
                          <w:t xml:space="preserve"> </w:t>
                        </w:r>
                        <w:r>
                          <w:rPr>
                            <w:rFonts w:ascii="Courier New"/>
                            <w:sz w:val="18"/>
                          </w:rPr>
                          <w:t>Uri</w:t>
                        </w:r>
                        <w:r>
                          <w:rPr>
                            <w:rFonts w:ascii="Courier New"/>
                            <w:spacing w:val="-26"/>
                            <w:sz w:val="18"/>
                          </w:rPr>
                          <w:t xml:space="preserve"> </w:t>
                        </w:r>
                        <w:r>
                          <w:rPr>
                            <w:rFonts w:ascii="Courier New"/>
                            <w:spacing w:val="-10"/>
                            <w:sz w:val="18"/>
                          </w:rPr>
                          <w:t>{</w:t>
                        </w:r>
                      </w:p>
                      <w:p w14:paraId="7A80EB49" w14:textId="77777777" w:rsidR="003D76C2" w:rsidRDefault="00000000">
                        <w:pPr>
                          <w:spacing w:before="76" w:line="328" w:lineRule="auto"/>
                          <w:ind w:left="1749" w:right="2784" w:hanging="432"/>
                          <w:rPr>
                            <w:rFonts w:ascii="Courier New"/>
                            <w:sz w:val="18"/>
                          </w:rPr>
                        </w:pPr>
                        <w:r>
                          <w:rPr>
                            <w:rFonts w:ascii="Courier New"/>
                            <w:sz w:val="18"/>
                          </w:rPr>
                          <w:t>return</w:t>
                        </w:r>
                        <w:r>
                          <w:rPr>
                            <w:rFonts w:ascii="Courier New"/>
                            <w:spacing w:val="-29"/>
                            <w:sz w:val="18"/>
                          </w:rPr>
                          <w:t xml:space="preserve"> </w:t>
                        </w:r>
                        <w:proofErr w:type="spellStart"/>
                        <w:r>
                          <w:rPr>
                            <w:rFonts w:ascii="Courier New"/>
                            <w:sz w:val="18"/>
                          </w:rPr>
                          <w:t>FileProvider.getUriForFile</w:t>
                        </w:r>
                        <w:proofErr w:type="spellEnd"/>
                        <w:r>
                          <w:rPr>
                            <w:rFonts w:ascii="Courier New"/>
                            <w:sz w:val="18"/>
                          </w:rPr>
                          <w:t xml:space="preserve">( </w:t>
                        </w:r>
                        <w:r>
                          <w:rPr>
                            <w:rFonts w:ascii="Courier New"/>
                            <w:spacing w:val="-2"/>
                            <w:sz w:val="18"/>
                          </w:rPr>
                          <w:t>context,</w:t>
                        </w:r>
                      </w:p>
                      <w:p w14:paraId="3ECF496E" w14:textId="77777777" w:rsidR="003D76C2" w:rsidRDefault="00000000">
                        <w:pPr>
                          <w:spacing w:before="1"/>
                          <w:ind w:left="1749"/>
                          <w:rPr>
                            <w:rFonts w:ascii="Courier New"/>
                            <w:sz w:val="18"/>
                          </w:rPr>
                        </w:pPr>
                        <w:r>
                          <w:rPr>
                            <w:rFonts w:ascii="Courier New"/>
                            <w:spacing w:val="-2"/>
                            <w:sz w:val="18"/>
                          </w:rPr>
                          <w:t>"</w:t>
                        </w:r>
                        <w:proofErr w:type="spellStart"/>
                        <w:r>
                          <w:rPr>
                            <w:rFonts w:ascii="Courier New"/>
                            <w:spacing w:val="-2"/>
                            <w:sz w:val="18"/>
                          </w:rPr>
                          <w:t>com.android.testable.remote_media_provider</w:t>
                        </w:r>
                        <w:proofErr w:type="spellEnd"/>
                        <w:r>
                          <w:rPr>
                            <w:rFonts w:ascii="Courier New"/>
                            <w:spacing w:val="-2"/>
                            <w:sz w:val="18"/>
                          </w:rPr>
                          <w:t>",</w:t>
                        </w:r>
                      </w:p>
                      <w:p w14:paraId="3140C8D2" w14:textId="77777777" w:rsidR="003D76C2" w:rsidRDefault="00000000">
                        <w:pPr>
                          <w:spacing w:before="76"/>
                          <w:ind w:left="1749"/>
                          <w:rPr>
                            <w:rFonts w:ascii="Courier New"/>
                            <w:sz w:val="18"/>
                          </w:rPr>
                        </w:pPr>
                        <w:r>
                          <w:rPr>
                            <w:rFonts w:ascii="Courier New"/>
                            <w:spacing w:val="-4"/>
                            <w:w w:val="85"/>
                            <w:sz w:val="18"/>
                          </w:rPr>
                          <w:t>file</w:t>
                        </w:r>
                      </w:p>
                      <w:p w14:paraId="1D64DB2F" w14:textId="77777777" w:rsidR="003D76C2" w:rsidRDefault="00000000">
                        <w:pPr>
                          <w:spacing w:before="76"/>
                          <w:ind w:left="1317"/>
                          <w:rPr>
                            <w:rFonts w:ascii="Courier New"/>
                            <w:sz w:val="18"/>
                          </w:rPr>
                        </w:pPr>
                        <w:r>
                          <w:rPr>
                            <w:rFonts w:ascii="Courier New"/>
                            <w:sz w:val="18"/>
                          </w:rPr>
                          <w:t>)</w:t>
                        </w:r>
                      </w:p>
                      <w:p w14:paraId="41396B12" w14:textId="77777777" w:rsidR="003D76C2" w:rsidRDefault="00000000">
                        <w:pPr>
                          <w:spacing w:before="76"/>
                          <w:ind w:left="885"/>
                          <w:rPr>
                            <w:rFonts w:ascii="Courier New"/>
                            <w:sz w:val="18"/>
                          </w:rPr>
                        </w:pPr>
                        <w:r>
                          <w:rPr>
                            <w:rFonts w:ascii="Courier New"/>
                            <w:sz w:val="18"/>
                          </w:rPr>
                          <w:t>}</w:t>
                        </w:r>
                      </w:p>
                      <w:p w14:paraId="52CD78F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E845FB3" w14:textId="77777777" w:rsidR="003D76C2" w:rsidRDefault="003D76C2">
      <w:pPr>
        <w:rPr>
          <w:sz w:val="9"/>
        </w:rPr>
        <w:sectPr w:rsidR="003D76C2">
          <w:pgSz w:w="10800" w:h="13320"/>
          <w:pgMar w:top="1120" w:right="920" w:bottom="280" w:left="940" w:header="695" w:footer="0" w:gutter="0"/>
          <w:cols w:space="720"/>
        </w:sectPr>
      </w:pPr>
    </w:p>
    <w:p w14:paraId="07580755" w14:textId="77777777" w:rsidR="003D76C2" w:rsidRDefault="003D76C2">
      <w:pPr>
        <w:pStyle w:val="BodyText"/>
        <w:spacing w:before="12"/>
        <w:rPr>
          <w:sz w:val="7"/>
        </w:rPr>
      </w:pPr>
    </w:p>
    <w:p w14:paraId="571E0F49" w14:textId="77777777" w:rsidR="003D76C2" w:rsidRDefault="00000000">
      <w:pPr>
        <w:pStyle w:val="ListParagraph"/>
        <w:numPr>
          <w:ilvl w:val="0"/>
          <w:numId w:val="7"/>
        </w:numPr>
        <w:tabs>
          <w:tab w:val="left" w:pos="1274"/>
        </w:tabs>
        <w:spacing w:before="101"/>
        <w:ind w:left="1274" w:right="377"/>
        <w:jc w:val="left"/>
        <w:rPr>
          <w:sz w:val="20"/>
        </w:rPr>
      </w:pPr>
      <w:r>
        <w:rPr>
          <w:sz w:val="20"/>
        </w:rPr>
        <w:t>Create</w:t>
      </w:r>
      <w:r>
        <w:rPr>
          <w:spacing w:val="-8"/>
          <w:sz w:val="20"/>
        </w:rPr>
        <w:t xml:space="preserve"> </w:t>
      </w:r>
      <w:r>
        <w:rPr>
          <w:sz w:val="20"/>
        </w:rPr>
        <w:t>a</w:t>
      </w:r>
      <w:r>
        <w:rPr>
          <w:spacing w:val="-5"/>
          <w:sz w:val="20"/>
        </w:rPr>
        <w:t xml:space="preserve"> </w:t>
      </w:r>
      <w:proofErr w:type="spellStart"/>
      <w:r>
        <w:rPr>
          <w:rFonts w:ascii="Courier New"/>
          <w:b/>
        </w:rPr>
        <w:t>ProviderFileHandler</w:t>
      </w:r>
      <w:proofErr w:type="spellEnd"/>
      <w:r>
        <w:rPr>
          <w:rFonts w:ascii="Courier New"/>
          <w:b/>
          <w:spacing w:val="-80"/>
        </w:rPr>
        <w:t xml:space="preserve"> </w:t>
      </w:r>
      <w:r>
        <w:rPr>
          <w:sz w:val="20"/>
        </w:rPr>
        <w:t>class,</w:t>
      </w:r>
      <w:r>
        <w:rPr>
          <w:spacing w:val="-4"/>
          <w:sz w:val="20"/>
        </w:rPr>
        <w:t xml:space="preserve"> </w:t>
      </w:r>
      <w:r>
        <w:rPr>
          <w:sz w:val="20"/>
        </w:rPr>
        <w:t>which</w:t>
      </w:r>
      <w:r>
        <w:rPr>
          <w:spacing w:val="-4"/>
          <w:sz w:val="20"/>
        </w:rPr>
        <w:t xml:space="preserve"> </w:t>
      </w:r>
      <w:r>
        <w:rPr>
          <w:sz w:val="20"/>
        </w:rPr>
        <w:t>will</w:t>
      </w:r>
      <w:r>
        <w:rPr>
          <w:spacing w:val="-4"/>
          <w:sz w:val="20"/>
        </w:rPr>
        <w:t xml:space="preserve"> </w:t>
      </w:r>
      <w:r>
        <w:rPr>
          <w:sz w:val="20"/>
        </w:rPr>
        <w:t>be</w:t>
      </w:r>
      <w:r>
        <w:rPr>
          <w:spacing w:val="-4"/>
          <w:sz w:val="20"/>
        </w:rPr>
        <w:t xml:space="preserve"> </w:t>
      </w:r>
      <w:r>
        <w:rPr>
          <w:sz w:val="20"/>
        </w:rPr>
        <w:t>responsible</w:t>
      </w:r>
      <w:r>
        <w:rPr>
          <w:spacing w:val="-5"/>
          <w:sz w:val="20"/>
        </w:rPr>
        <w:t xml:space="preserve"> </w:t>
      </w:r>
      <w:r>
        <w:rPr>
          <w:sz w:val="20"/>
        </w:rPr>
        <w:t>for</w:t>
      </w:r>
      <w:r>
        <w:rPr>
          <w:spacing w:val="-4"/>
          <w:sz w:val="20"/>
        </w:rPr>
        <w:t xml:space="preserve"> </w:t>
      </w:r>
      <w:r>
        <w:rPr>
          <w:sz w:val="20"/>
        </w:rPr>
        <w:t xml:space="preserve">writing inside a file that will belong to </w:t>
      </w:r>
      <w:proofErr w:type="spellStart"/>
      <w:r>
        <w:rPr>
          <w:rFonts w:ascii="Courier New"/>
          <w:b/>
        </w:rPr>
        <w:t>FileProvider</w:t>
      </w:r>
      <w:proofErr w:type="spellEnd"/>
      <w:r>
        <w:rPr>
          <w:sz w:val="20"/>
        </w:rPr>
        <w:t>:</w:t>
      </w:r>
    </w:p>
    <w:p w14:paraId="373D4155" w14:textId="77777777" w:rsidR="003D76C2" w:rsidRDefault="00D51F7C">
      <w:pPr>
        <w:pStyle w:val="BodyText"/>
        <w:spacing w:before="10"/>
        <w:rPr>
          <w:sz w:val="8"/>
        </w:rPr>
      </w:pPr>
      <w:r>
        <w:rPr>
          <w:noProof/>
        </w:rPr>
        <mc:AlternateContent>
          <mc:Choice Requires="wpg">
            <w:drawing>
              <wp:anchor distT="0" distB="0" distL="0" distR="0" simplePos="0" relativeHeight="487718400" behindDoc="1" locked="0" layoutInCell="1" allowOverlap="1" wp14:anchorId="7FF177D0" wp14:editId="6D8E7466">
                <wp:simplePos x="0" y="0"/>
                <wp:positionH relativeFrom="page">
                  <wp:posOffset>1120140</wp:posOffset>
                </wp:positionH>
                <wp:positionV relativeFrom="paragraph">
                  <wp:posOffset>91440</wp:posOffset>
                </wp:positionV>
                <wp:extent cx="5074920" cy="2619375"/>
                <wp:effectExtent l="0" t="0" r="5080" b="0"/>
                <wp:wrapTopAndBottom/>
                <wp:docPr id="624" name="docshapegroup9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1764" y="144"/>
                          <a:chExt cx="7992" cy="4125"/>
                        </a:xfrm>
                      </wpg:grpSpPr>
                      <wps:wsp>
                        <wps:cNvPr id="625" name="docshape931"/>
                        <wps:cNvSpPr>
                          <a:spLocks/>
                        </wps:cNvSpPr>
                        <wps:spPr bwMode="auto">
                          <a:xfrm>
                            <a:off x="1764" y="153"/>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6" name="docshape932"/>
                        <wps:cNvSpPr>
                          <a:spLocks/>
                        </wps:cNvSpPr>
                        <wps:spPr bwMode="auto">
                          <a:xfrm>
                            <a:off x="1764" y="143"/>
                            <a:ext cx="7992" cy="4125"/>
                          </a:xfrm>
                          <a:custGeom>
                            <a:avLst/>
                            <a:gdLst>
                              <a:gd name="T0" fmla="+- 0 9756 1764"/>
                              <a:gd name="T1" fmla="*/ T0 w 7992"/>
                              <a:gd name="T2" fmla="+- 0 4248 144"/>
                              <a:gd name="T3" fmla="*/ 4248 h 4125"/>
                              <a:gd name="T4" fmla="+- 0 1764 1764"/>
                              <a:gd name="T5" fmla="*/ T4 w 7992"/>
                              <a:gd name="T6" fmla="+- 0 4248 144"/>
                              <a:gd name="T7" fmla="*/ 4248 h 4125"/>
                              <a:gd name="T8" fmla="+- 0 1764 1764"/>
                              <a:gd name="T9" fmla="*/ T8 w 7992"/>
                              <a:gd name="T10" fmla="+- 0 4268 144"/>
                              <a:gd name="T11" fmla="*/ 4268 h 4125"/>
                              <a:gd name="T12" fmla="+- 0 9756 1764"/>
                              <a:gd name="T13" fmla="*/ T12 w 7992"/>
                              <a:gd name="T14" fmla="+- 0 4268 144"/>
                              <a:gd name="T15" fmla="*/ 4268 h 4125"/>
                              <a:gd name="T16" fmla="+- 0 9756 1764"/>
                              <a:gd name="T17" fmla="*/ T16 w 7992"/>
                              <a:gd name="T18" fmla="+- 0 4248 144"/>
                              <a:gd name="T19" fmla="*/ 4248 h 4125"/>
                              <a:gd name="T20" fmla="+- 0 9756 1764"/>
                              <a:gd name="T21" fmla="*/ T20 w 7992"/>
                              <a:gd name="T22" fmla="+- 0 144 144"/>
                              <a:gd name="T23" fmla="*/ 144 h 4125"/>
                              <a:gd name="T24" fmla="+- 0 1764 1764"/>
                              <a:gd name="T25" fmla="*/ T24 w 7992"/>
                              <a:gd name="T26" fmla="+- 0 144 144"/>
                              <a:gd name="T27" fmla="*/ 144 h 4125"/>
                              <a:gd name="T28" fmla="+- 0 1764 1764"/>
                              <a:gd name="T29" fmla="*/ T28 w 7992"/>
                              <a:gd name="T30" fmla="+- 0 164 144"/>
                              <a:gd name="T31" fmla="*/ 164 h 4125"/>
                              <a:gd name="T32" fmla="+- 0 9756 1764"/>
                              <a:gd name="T33" fmla="*/ T32 w 7992"/>
                              <a:gd name="T34" fmla="+- 0 164 144"/>
                              <a:gd name="T35" fmla="*/ 164 h 4125"/>
                              <a:gd name="T36" fmla="+- 0 9756 1764"/>
                              <a:gd name="T37" fmla="*/ T36 w 7992"/>
                              <a:gd name="T38" fmla="+- 0 144 144"/>
                              <a:gd name="T39" fmla="*/ 144 h 4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7" name="docshape933"/>
                        <wps:cNvSpPr txBox="1">
                          <a:spLocks/>
                        </wps:cNvSpPr>
                        <wps:spPr bwMode="auto">
                          <a:xfrm>
                            <a:off x="1764" y="163"/>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C573E" w14:textId="77777777" w:rsidR="003D76C2" w:rsidRDefault="00000000">
                              <w:pPr>
                                <w:spacing w:before="40" w:line="328" w:lineRule="auto"/>
                                <w:ind w:left="885" w:right="3973" w:hanging="432"/>
                                <w:rPr>
                                  <w:rFonts w:ascii="Courier New"/>
                                  <w:sz w:val="18"/>
                                </w:rPr>
                              </w:pPr>
                              <w:r>
                                <w:rPr>
                                  <w:rFonts w:ascii="Courier New"/>
                                  <w:sz w:val="18"/>
                                </w:rPr>
                                <w:t xml:space="preserve">class </w:t>
                              </w:r>
                              <w:proofErr w:type="spellStart"/>
                              <w:r>
                                <w:rPr>
                                  <w:rFonts w:ascii="Courier New"/>
                                  <w:sz w:val="18"/>
                                </w:rPr>
                                <w:t>ProviderFileHandler</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context:</w:t>
                              </w:r>
                              <w:r>
                                <w:rPr>
                                  <w:rFonts w:ascii="Courier New"/>
                                  <w:spacing w:val="-13"/>
                                  <w:sz w:val="18"/>
                                </w:rPr>
                                <w:t xml:space="preserve"> </w:t>
                              </w:r>
                              <w:r>
                                <w:rPr>
                                  <w:rFonts w:ascii="Courier New"/>
                                  <w:sz w:val="18"/>
                                </w:rPr>
                                <w:t>Context,</w:t>
                              </w:r>
                            </w:p>
                            <w:p w14:paraId="51FBD132" w14:textId="77777777" w:rsidR="003D76C2" w:rsidRDefault="00000000">
                              <w:pPr>
                                <w:spacing w:before="1"/>
                                <w:ind w:left="885"/>
                                <w:rPr>
                                  <w:rFonts w:ascii="Courier New"/>
                                  <w:sz w:val="18"/>
                                </w:rPr>
                              </w:pPr>
                              <w:r>
                                <w:rPr>
                                  <w:rFonts w:ascii="Courier New"/>
                                  <w:spacing w:val="-4"/>
                                  <w:sz w:val="18"/>
                                </w:rPr>
                                <w:t>private</w:t>
                              </w:r>
                              <w:r>
                                <w:rPr>
                                  <w:rFonts w:ascii="Courier New"/>
                                  <w:spacing w:val="-15"/>
                                  <w:sz w:val="18"/>
                                </w:rPr>
                                <w:t xml:space="preserve"> </w:t>
                              </w:r>
                              <w:proofErr w:type="spellStart"/>
                              <w:r>
                                <w:rPr>
                                  <w:rFonts w:ascii="Courier New"/>
                                  <w:spacing w:val="-4"/>
                                  <w:sz w:val="18"/>
                                </w:rPr>
                                <w:t>val</w:t>
                              </w:r>
                              <w:proofErr w:type="spellEnd"/>
                              <w:r>
                                <w:rPr>
                                  <w:rFonts w:ascii="Courier New"/>
                                  <w:spacing w:val="-14"/>
                                  <w:sz w:val="18"/>
                                </w:rPr>
                                <w:t xml:space="preserve"> </w:t>
                              </w:r>
                              <w:proofErr w:type="spellStart"/>
                              <w:r>
                                <w:rPr>
                                  <w:rFonts w:ascii="Courier New"/>
                                  <w:spacing w:val="-4"/>
                                  <w:sz w:val="18"/>
                                </w:rPr>
                                <w:t>fileToUriMapper</w:t>
                              </w:r>
                              <w:proofErr w:type="spellEnd"/>
                              <w:r>
                                <w:rPr>
                                  <w:rFonts w:ascii="Courier New"/>
                                  <w:spacing w:val="-4"/>
                                  <w:sz w:val="18"/>
                                </w:rPr>
                                <w:t>:</w:t>
                              </w:r>
                              <w:r>
                                <w:rPr>
                                  <w:rFonts w:ascii="Courier New"/>
                                  <w:spacing w:val="-14"/>
                                  <w:sz w:val="18"/>
                                </w:rPr>
                                <w:t xml:space="preserve"> </w:t>
                              </w:r>
                              <w:proofErr w:type="spellStart"/>
                              <w:r>
                                <w:rPr>
                                  <w:rFonts w:ascii="Courier New"/>
                                  <w:spacing w:val="-4"/>
                                  <w:sz w:val="18"/>
                                </w:rPr>
                                <w:t>FileToUriMapper</w:t>
                              </w:r>
                              <w:proofErr w:type="spellEnd"/>
                            </w:p>
                            <w:p w14:paraId="449545C1" w14:textId="77777777" w:rsidR="003D76C2" w:rsidRDefault="00000000">
                              <w:pPr>
                                <w:spacing w:before="77"/>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2DA1C7BE" w14:textId="77777777" w:rsidR="003D76C2" w:rsidRDefault="003D76C2">
                              <w:pPr>
                                <w:spacing w:before="7"/>
                                <w:rPr>
                                  <w:rFonts w:ascii="Courier New"/>
                                  <w:sz w:val="24"/>
                                </w:rPr>
                              </w:pPr>
                            </w:p>
                            <w:p w14:paraId="32789A91" w14:textId="77777777" w:rsidR="003D76C2" w:rsidRDefault="00000000">
                              <w:pPr>
                                <w:spacing w:before="1" w:line="280" w:lineRule="atLeast"/>
                                <w:ind w:left="1317" w:right="686" w:hanging="432"/>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writeStream</w:t>
                              </w:r>
                              <w:proofErr w:type="spellEnd"/>
                              <w:r>
                                <w:rPr>
                                  <w:rFonts w:ascii="Courier New"/>
                                  <w:sz w:val="18"/>
                                </w:rPr>
                                <w:t>(name:</w:t>
                              </w:r>
                              <w:r>
                                <w:rPr>
                                  <w:rFonts w:ascii="Courier New"/>
                                  <w:spacing w:val="-8"/>
                                  <w:sz w:val="18"/>
                                </w:rPr>
                                <w:t xml:space="preserve"> </w:t>
                              </w:r>
                              <w:r>
                                <w:rPr>
                                  <w:rFonts w:ascii="Courier New"/>
                                  <w:sz w:val="18"/>
                                </w:rPr>
                                <w:t>String,</w:t>
                              </w:r>
                              <w:r>
                                <w:rPr>
                                  <w:rFonts w:ascii="Courier New"/>
                                  <w:spacing w:val="-8"/>
                                  <w:sz w:val="18"/>
                                </w:rPr>
                                <w:t xml:space="preserve"> </w:t>
                              </w:r>
                              <w:proofErr w:type="spellStart"/>
                              <w:r>
                                <w:rPr>
                                  <w:rFonts w:ascii="Courier New"/>
                                  <w:sz w:val="18"/>
                                </w:rPr>
                                <w:t>inputStream</w:t>
                              </w:r>
                              <w:proofErr w:type="spellEnd"/>
                              <w:r>
                                <w:rPr>
                                  <w:rFonts w:ascii="Courier New"/>
                                  <w:sz w:val="18"/>
                                </w:rPr>
                                <w:t>:</w:t>
                              </w:r>
                              <w:r>
                                <w:rPr>
                                  <w:rFonts w:ascii="Courier New"/>
                                  <w:spacing w:val="-8"/>
                                  <w:sz w:val="18"/>
                                </w:rPr>
                                <w:t xml:space="preserve"> </w:t>
                              </w:r>
                              <w:proofErr w:type="spellStart"/>
                              <w:r>
                                <w:rPr>
                                  <w:rFonts w:ascii="Courier New"/>
                                  <w:sz w:val="18"/>
                                </w:rPr>
                                <w:t>InputStream</w:t>
                              </w:r>
                              <w:proofErr w:type="spellEnd"/>
                              <w:r>
                                <w:rPr>
                                  <w:rFonts w:ascii="Courier New"/>
                                  <w:sz w:val="18"/>
                                </w:rPr>
                                <w:t>)</w:t>
                              </w:r>
                              <w:r>
                                <w:rPr>
                                  <w:rFonts w:ascii="Courier New"/>
                                  <w:spacing w:val="-8"/>
                                  <w:sz w:val="18"/>
                                </w:rPr>
                                <w:t xml:space="preserve"> </w:t>
                              </w:r>
                              <w:r>
                                <w:rPr>
                                  <w:rFonts w:ascii="Courier New"/>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fileToSave</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File(</w:t>
                              </w:r>
                              <w:proofErr w:type="spellStart"/>
                              <w:r>
                                <w:rPr>
                                  <w:rFonts w:ascii="Courier New"/>
                                  <w:sz w:val="18"/>
                                </w:rPr>
                                <w:t>context.externalCacheDir</w:t>
                              </w:r>
                              <w:proofErr w:type="spellEnd"/>
                              <w:r>
                                <w:rPr>
                                  <w:rFonts w:ascii="Courier New"/>
                                  <w:sz w:val="18"/>
                                </w:rPr>
                                <w:t>,</w:t>
                              </w:r>
                              <w:r>
                                <w:rPr>
                                  <w:rFonts w:ascii="Courier New"/>
                                  <w:spacing w:val="-10"/>
                                  <w:sz w:val="18"/>
                                </w:rPr>
                                <w:t xml:space="preserve"> </w:t>
                              </w:r>
                              <w:r>
                                <w:rPr>
                                  <w:rFonts w:ascii="Courier New"/>
                                  <w:sz w:val="18"/>
                                </w:rPr>
                                <w:t xml:space="preserve">name) </w:t>
                              </w:r>
                              <w:proofErr w:type="spellStart"/>
                              <w:r>
                                <w:rPr>
                                  <w:rFonts w:ascii="Courier New"/>
                                  <w:sz w:val="18"/>
                                </w:rPr>
                                <w:t>val</w:t>
                              </w:r>
                              <w:proofErr w:type="spellEnd"/>
                              <w:r>
                                <w:rPr>
                                  <w:rFonts w:ascii="Courier New"/>
                                  <w:sz w:val="18"/>
                                </w:rPr>
                                <w:t xml:space="preserve"> </w:t>
                              </w:r>
                              <w:proofErr w:type="spellStart"/>
                              <w:r>
                                <w:rPr>
                                  <w:rFonts w:ascii="Courier New"/>
                                  <w:sz w:val="18"/>
                                </w:rPr>
                                <w:t>outputStream</w:t>
                              </w:r>
                              <w:proofErr w:type="spellEnd"/>
                              <w:r>
                                <w:rPr>
                                  <w:rFonts w:ascii="Courier New"/>
                                  <w:sz w:val="18"/>
                                </w:rPr>
                                <w:t xml:space="preserve"> =</w:t>
                              </w:r>
                            </w:p>
                            <w:p w14:paraId="57CE7EA5" w14:textId="77777777" w:rsidR="003D76C2" w:rsidRDefault="00000000">
                              <w:pPr>
                                <w:spacing w:line="200" w:lineRule="exact"/>
                                <w:ind w:left="1533"/>
                                <w:rPr>
                                  <w:rFonts w:ascii="Courier New"/>
                                  <w:sz w:val="18"/>
                                </w:rPr>
                              </w:pPr>
                              <w:proofErr w:type="spellStart"/>
                              <w:r>
                                <w:rPr>
                                  <w:rFonts w:ascii="Courier New"/>
                                  <w:spacing w:val="-2"/>
                                  <w:sz w:val="18"/>
                                </w:rPr>
                                <w:t>context.contentResolver.openOutputStream</w:t>
                              </w:r>
                              <w:proofErr w:type="spellEnd"/>
                              <w:r>
                                <w:rPr>
                                  <w:rFonts w:ascii="Courier New"/>
                                  <w:spacing w:val="-2"/>
                                  <w:sz w:val="18"/>
                                </w:rPr>
                                <w:t>(</w:t>
                              </w:r>
                            </w:p>
                            <w:p w14:paraId="27DD7535" w14:textId="77777777" w:rsidR="003D76C2" w:rsidRDefault="00000000">
                              <w:pPr>
                                <w:spacing w:before="16"/>
                                <w:ind w:left="1749"/>
                                <w:rPr>
                                  <w:rFonts w:ascii="Courier New"/>
                                  <w:sz w:val="18"/>
                                </w:rPr>
                              </w:pPr>
                              <w:proofErr w:type="spellStart"/>
                              <w:r>
                                <w:rPr>
                                  <w:rFonts w:ascii="Courier New"/>
                                  <w:spacing w:val="-5"/>
                                  <w:sz w:val="18"/>
                                </w:rPr>
                                <w:t>fileToUriMapper.getUriForFile</w:t>
                              </w:r>
                              <w:proofErr w:type="spellEnd"/>
                              <w:r>
                                <w:rPr>
                                  <w:rFonts w:ascii="Courier New"/>
                                  <w:spacing w:val="-5"/>
                                  <w:sz w:val="18"/>
                                </w:rPr>
                                <w:t>(context,</w:t>
                              </w:r>
                              <w:r>
                                <w:rPr>
                                  <w:rFonts w:ascii="Courier New"/>
                                  <w:spacing w:val="28"/>
                                  <w:sz w:val="18"/>
                                </w:rPr>
                                <w:t xml:space="preserve"> </w:t>
                              </w:r>
                              <w:proofErr w:type="spellStart"/>
                              <w:r>
                                <w:rPr>
                                  <w:rFonts w:ascii="Courier New"/>
                                  <w:spacing w:val="-2"/>
                                  <w:sz w:val="18"/>
                                </w:rPr>
                                <w:t>fileToSave</w:t>
                              </w:r>
                              <w:proofErr w:type="spellEnd"/>
                              <w:r>
                                <w:rPr>
                                  <w:rFonts w:ascii="Courier New"/>
                                  <w:spacing w:val="-2"/>
                                  <w:sz w:val="18"/>
                                </w:rPr>
                                <w:t>),</w:t>
                              </w:r>
                            </w:p>
                            <w:p w14:paraId="75E62FFE" w14:textId="77777777" w:rsidR="003D76C2" w:rsidRDefault="00000000">
                              <w:pPr>
                                <w:spacing w:before="76"/>
                                <w:ind w:left="1749"/>
                                <w:rPr>
                                  <w:rFonts w:ascii="Courier New"/>
                                  <w:sz w:val="18"/>
                                </w:rPr>
                              </w:pPr>
                              <w:r>
                                <w:rPr>
                                  <w:rFonts w:ascii="Courier New"/>
                                  <w:spacing w:val="-4"/>
                                  <w:sz w:val="18"/>
                                </w:rPr>
                                <w:t>"</w:t>
                              </w:r>
                              <w:proofErr w:type="spellStart"/>
                              <w:r>
                                <w:rPr>
                                  <w:rFonts w:ascii="Courier New"/>
                                  <w:spacing w:val="-4"/>
                                  <w:sz w:val="18"/>
                                </w:rPr>
                                <w:t>rw</w:t>
                              </w:r>
                              <w:proofErr w:type="spellEnd"/>
                              <w:r>
                                <w:rPr>
                                  <w:rFonts w:ascii="Courier New"/>
                                  <w:spacing w:val="-4"/>
                                  <w:sz w:val="18"/>
                                </w:rPr>
                                <w:t>"</w:t>
                              </w:r>
                            </w:p>
                            <w:p w14:paraId="1ACC16E4" w14:textId="77777777" w:rsidR="003D76C2" w:rsidRDefault="00000000">
                              <w:pPr>
                                <w:spacing w:before="76"/>
                                <w:ind w:left="1317"/>
                                <w:rPr>
                                  <w:rFonts w:ascii="Courier New"/>
                                  <w:sz w:val="18"/>
                                </w:rPr>
                              </w:pPr>
                              <w:r>
                                <w:rPr>
                                  <w:rFonts w:ascii="Courier New"/>
                                  <w:sz w:val="18"/>
                                </w:rPr>
                                <w:t>)</w:t>
                              </w:r>
                            </w:p>
                            <w:p w14:paraId="2296E6CC" w14:textId="77777777" w:rsidR="003D76C2" w:rsidRDefault="00000000">
                              <w:pPr>
                                <w:spacing w:before="76"/>
                                <w:ind w:left="1317"/>
                                <w:rPr>
                                  <w:rFonts w:ascii="Courier New"/>
                                  <w:sz w:val="18"/>
                                </w:rPr>
                              </w:pPr>
                              <w:proofErr w:type="spellStart"/>
                              <w:r>
                                <w:rPr>
                                  <w:rFonts w:ascii="Courier New"/>
                                  <w:sz w:val="18"/>
                                </w:rPr>
                                <w:t>IOUtils.copy</w:t>
                              </w:r>
                              <w:proofErr w:type="spellEnd"/>
                              <w:r>
                                <w:rPr>
                                  <w:rFonts w:ascii="Courier New"/>
                                  <w:sz w:val="18"/>
                                </w:rPr>
                                <w:t>(</w:t>
                              </w:r>
                              <w:proofErr w:type="spellStart"/>
                              <w:r>
                                <w:rPr>
                                  <w:rFonts w:ascii="Courier New"/>
                                  <w:sz w:val="18"/>
                                </w:rPr>
                                <w:t>inputStream</w:t>
                              </w:r>
                              <w:proofErr w:type="spellEnd"/>
                              <w:r>
                                <w:rPr>
                                  <w:rFonts w:ascii="Courier New"/>
                                  <w:sz w:val="18"/>
                                </w:rPr>
                                <w:t>,</w:t>
                              </w:r>
                              <w:r>
                                <w:rPr>
                                  <w:rFonts w:ascii="Courier New"/>
                                  <w:spacing w:val="-25"/>
                                  <w:sz w:val="18"/>
                                </w:rPr>
                                <w:t xml:space="preserve"> </w:t>
                              </w:r>
                              <w:proofErr w:type="spellStart"/>
                              <w:r>
                                <w:rPr>
                                  <w:rFonts w:ascii="Courier New"/>
                                  <w:spacing w:val="-2"/>
                                  <w:sz w:val="18"/>
                                </w:rPr>
                                <w:t>outputStream</w:t>
                              </w:r>
                              <w:proofErr w:type="spellEnd"/>
                              <w:r>
                                <w:rPr>
                                  <w:rFonts w:ascii="Courier New"/>
                                  <w:spacing w:val="-2"/>
                                  <w:sz w:val="18"/>
                                </w:rPr>
                                <w:t>)</w:t>
                              </w:r>
                            </w:p>
                            <w:p w14:paraId="1220DBE8" w14:textId="77777777" w:rsidR="003D76C2" w:rsidRDefault="00000000">
                              <w:pPr>
                                <w:spacing w:before="76"/>
                                <w:ind w:left="885"/>
                                <w:rPr>
                                  <w:rFonts w:ascii="Courier New"/>
                                  <w:sz w:val="18"/>
                                </w:rPr>
                              </w:pPr>
                              <w:r>
                                <w:rPr>
                                  <w:rFonts w:ascii="Courier New"/>
                                  <w:sz w:val="18"/>
                                </w:rPr>
                                <w:t>}</w:t>
                              </w:r>
                            </w:p>
                            <w:p w14:paraId="11A104D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F177D0" id="docshapegroup930" o:spid="_x0000_s1821" style="position:absolute;margin-left:88.2pt;margin-top:7.2pt;width:399.6pt;height:206.25pt;z-index:-15598080;mso-wrap-distance-left:0;mso-wrap-distance-right:0;mso-position-horizontal-relative:page;mso-position-vertical-relative:text" coordorigin="1764,144"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">
                <v:rect id="docshape931" o:spid="_x0000_s1822" style="position:absolute;left:1764;top:153;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" fillcolor="#f6f6f6" stroked="f">
                  <v:path arrowok="t"/>
                </v:rect>
                <v:shape id="docshape932" o:spid="_x0000_s1823" style="position:absolute;left:1764;top:143;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" path="m7992,4104l,4104r,20l7992,4124r,-20xm7992,l,,,20r7992,l7992,xe" fillcolor="#dadada" stroked="f">
                  <v:path arrowok="t" o:connecttype="custom" o:connectlocs="7992,4248;0,4248;0,4268;7992,4268;7992,4248;7992,144;0,144;0,164;7992,164;7992,144" o:connectangles="0,0,0,0,0,0,0,0,0,0"/>
                </v:shape>
                <v:shape id="docshape933" o:spid="_x0000_s1824" type="#_x0000_t202" style="position:absolute;left:1764;top:163;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" filled="f" stroked="f">
                  <v:path arrowok="t"/>
                  <v:textbox inset="0,0,0,0">
                    <w:txbxContent>
                      <w:p w14:paraId="7B8C573E" w14:textId="77777777" w:rsidR="003D76C2" w:rsidRDefault="00000000">
                        <w:pPr>
                          <w:spacing w:before="40" w:line="328" w:lineRule="auto"/>
                          <w:ind w:left="885" w:right="3973" w:hanging="432"/>
                          <w:rPr>
                            <w:rFonts w:ascii="Courier New"/>
                            <w:sz w:val="18"/>
                          </w:rPr>
                        </w:pPr>
                        <w:r>
                          <w:rPr>
                            <w:rFonts w:ascii="Courier New"/>
                            <w:sz w:val="18"/>
                          </w:rPr>
                          <w:t xml:space="preserve">class </w:t>
                        </w:r>
                        <w:proofErr w:type="spellStart"/>
                        <w:r>
                          <w:rPr>
                            <w:rFonts w:ascii="Courier New"/>
                            <w:sz w:val="18"/>
                          </w:rPr>
                          <w:t>ProviderFileHandler</w:t>
                        </w:r>
                        <w:proofErr w:type="spellEnd"/>
                        <w:r>
                          <w:rPr>
                            <w:rFonts w:ascii="Courier New"/>
                            <w:sz w:val="18"/>
                          </w:rPr>
                          <w:t>( private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context:</w:t>
                        </w:r>
                        <w:r>
                          <w:rPr>
                            <w:rFonts w:ascii="Courier New"/>
                            <w:spacing w:val="-13"/>
                            <w:sz w:val="18"/>
                          </w:rPr>
                          <w:t xml:space="preserve"> </w:t>
                        </w:r>
                        <w:r>
                          <w:rPr>
                            <w:rFonts w:ascii="Courier New"/>
                            <w:sz w:val="18"/>
                          </w:rPr>
                          <w:t>Context,</w:t>
                        </w:r>
                      </w:p>
                      <w:p w14:paraId="51FBD132" w14:textId="77777777" w:rsidR="003D76C2" w:rsidRDefault="00000000">
                        <w:pPr>
                          <w:spacing w:before="1"/>
                          <w:ind w:left="885"/>
                          <w:rPr>
                            <w:rFonts w:ascii="Courier New"/>
                            <w:sz w:val="18"/>
                          </w:rPr>
                        </w:pPr>
                        <w:r>
                          <w:rPr>
                            <w:rFonts w:ascii="Courier New"/>
                            <w:spacing w:val="-4"/>
                            <w:sz w:val="18"/>
                          </w:rPr>
                          <w:t>private</w:t>
                        </w:r>
                        <w:r>
                          <w:rPr>
                            <w:rFonts w:ascii="Courier New"/>
                            <w:spacing w:val="-15"/>
                            <w:sz w:val="18"/>
                          </w:rPr>
                          <w:t xml:space="preserve"> </w:t>
                        </w:r>
                        <w:proofErr w:type="spellStart"/>
                        <w:r>
                          <w:rPr>
                            <w:rFonts w:ascii="Courier New"/>
                            <w:spacing w:val="-4"/>
                            <w:sz w:val="18"/>
                          </w:rPr>
                          <w:t>val</w:t>
                        </w:r>
                        <w:proofErr w:type="spellEnd"/>
                        <w:r>
                          <w:rPr>
                            <w:rFonts w:ascii="Courier New"/>
                            <w:spacing w:val="-14"/>
                            <w:sz w:val="18"/>
                          </w:rPr>
                          <w:t xml:space="preserve"> </w:t>
                        </w:r>
                        <w:proofErr w:type="spellStart"/>
                        <w:r>
                          <w:rPr>
                            <w:rFonts w:ascii="Courier New"/>
                            <w:spacing w:val="-4"/>
                            <w:sz w:val="18"/>
                          </w:rPr>
                          <w:t>fileToUriMapper</w:t>
                        </w:r>
                        <w:proofErr w:type="spellEnd"/>
                        <w:r>
                          <w:rPr>
                            <w:rFonts w:ascii="Courier New"/>
                            <w:spacing w:val="-4"/>
                            <w:sz w:val="18"/>
                          </w:rPr>
                          <w:t>:</w:t>
                        </w:r>
                        <w:r>
                          <w:rPr>
                            <w:rFonts w:ascii="Courier New"/>
                            <w:spacing w:val="-14"/>
                            <w:sz w:val="18"/>
                          </w:rPr>
                          <w:t xml:space="preserve"> </w:t>
                        </w:r>
                        <w:proofErr w:type="spellStart"/>
                        <w:r>
                          <w:rPr>
                            <w:rFonts w:ascii="Courier New"/>
                            <w:spacing w:val="-4"/>
                            <w:sz w:val="18"/>
                          </w:rPr>
                          <w:t>FileToUriMapper</w:t>
                        </w:r>
                        <w:proofErr w:type="spellEnd"/>
                      </w:p>
                      <w:p w14:paraId="449545C1" w14:textId="77777777" w:rsidR="003D76C2" w:rsidRDefault="00000000">
                        <w:pPr>
                          <w:spacing w:before="77"/>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2DA1C7BE" w14:textId="77777777" w:rsidR="003D76C2" w:rsidRDefault="003D76C2">
                        <w:pPr>
                          <w:spacing w:before="7"/>
                          <w:rPr>
                            <w:rFonts w:ascii="Courier New"/>
                            <w:sz w:val="24"/>
                          </w:rPr>
                        </w:pPr>
                      </w:p>
                      <w:p w14:paraId="32789A91" w14:textId="77777777" w:rsidR="003D76C2" w:rsidRDefault="00000000">
                        <w:pPr>
                          <w:spacing w:before="1" w:line="280" w:lineRule="atLeast"/>
                          <w:ind w:left="1317" w:right="686" w:hanging="432"/>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writeStream</w:t>
                        </w:r>
                        <w:proofErr w:type="spellEnd"/>
                        <w:r>
                          <w:rPr>
                            <w:rFonts w:ascii="Courier New"/>
                            <w:sz w:val="18"/>
                          </w:rPr>
                          <w:t>(name:</w:t>
                        </w:r>
                        <w:r>
                          <w:rPr>
                            <w:rFonts w:ascii="Courier New"/>
                            <w:spacing w:val="-8"/>
                            <w:sz w:val="18"/>
                          </w:rPr>
                          <w:t xml:space="preserve"> </w:t>
                        </w:r>
                        <w:r>
                          <w:rPr>
                            <w:rFonts w:ascii="Courier New"/>
                            <w:sz w:val="18"/>
                          </w:rPr>
                          <w:t>String,</w:t>
                        </w:r>
                        <w:r>
                          <w:rPr>
                            <w:rFonts w:ascii="Courier New"/>
                            <w:spacing w:val="-8"/>
                            <w:sz w:val="18"/>
                          </w:rPr>
                          <w:t xml:space="preserve"> </w:t>
                        </w:r>
                        <w:proofErr w:type="spellStart"/>
                        <w:r>
                          <w:rPr>
                            <w:rFonts w:ascii="Courier New"/>
                            <w:sz w:val="18"/>
                          </w:rPr>
                          <w:t>inputStream</w:t>
                        </w:r>
                        <w:proofErr w:type="spellEnd"/>
                        <w:r>
                          <w:rPr>
                            <w:rFonts w:ascii="Courier New"/>
                            <w:sz w:val="18"/>
                          </w:rPr>
                          <w:t>:</w:t>
                        </w:r>
                        <w:r>
                          <w:rPr>
                            <w:rFonts w:ascii="Courier New"/>
                            <w:spacing w:val="-8"/>
                            <w:sz w:val="18"/>
                          </w:rPr>
                          <w:t xml:space="preserve"> </w:t>
                        </w:r>
                        <w:proofErr w:type="spellStart"/>
                        <w:r>
                          <w:rPr>
                            <w:rFonts w:ascii="Courier New"/>
                            <w:sz w:val="18"/>
                          </w:rPr>
                          <w:t>InputStream</w:t>
                        </w:r>
                        <w:proofErr w:type="spellEnd"/>
                        <w:r>
                          <w:rPr>
                            <w:rFonts w:ascii="Courier New"/>
                            <w:sz w:val="18"/>
                          </w:rPr>
                          <w:t>)</w:t>
                        </w:r>
                        <w:r>
                          <w:rPr>
                            <w:rFonts w:ascii="Courier New"/>
                            <w:spacing w:val="-8"/>
                            <w:sz w:val="18"/>
                          </w:rPr>
                          <w:t xml:space="preserve"> </w:t>
                        </w:r>
                        <w:r>
                          <w:rPr>
                            <w:rFonts w:ascii="Courier New"/>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fileToSave</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File(</w:t>
                        </w:r>
                        <w:proofErr w:type="spellStart"/>
                        <w:r>
                          <w:rPr>
                            <w:rFonts w:ascii="Courier New"/>
                            <w:sz w:val="18"/>
                          </w:rPr>
                          <w:t>context.externalCacheDir</w:t>
                        </w:r>
                        <w:proofErr w:type="spellEnd"/>
                        <w:r>
                          <w:rPr>
                            <w:rFonts w:ascii="Courier New"/>
                            <w:sz w:val="18"/>
                          </w:rPr>
                          <w:t>,</w:t>
                        </w:r>
                        <w:r>
                          <w:rPr>
                            <w:rFonts w:ascii="Courier New"/>
                            <w:spacing w:val="-10"/>
                            <w:sz w:val="18"/>
                          </w:rPr>
                          <w:t xml:space="preserve"> </w:t>
                        </w:r>
                        <w:r>
                          <w:rPr>
                            <w:rFonts w:ascii="Courier New"/>
                            <w:sz w:val="18"/>
                          </w:rPr>
                          <w:t xml:space="preserve">name) </w:t>
                        </w:r>
                        <w:proofErr w:type="spellStart"/>
                        <w:r>
                          <w:rPr>
                            <w:rFonts w:ascii="Courier New"/>
                            <w:sz w:val="18"/>
                          </w:rPr>
                          <w:t>val</w:t>
                        </w:r>
                        <w:proofErr w:type="spellEnd"/>
                        <w:r>
                          <w:rPr>
                            <w:rFonts w:ascii="Courier New"/>
                            <w:sz w:val="18"/>
                          </w:rPr>
                          <w:t xml:space="preserve"> </w:t>
                        </w:r>
                        <w:proofErr w:type="spellStart"/>
                        <w:r>
                          <w:rPr>
                            <w:rFonts w:ascii="Courier New"/>
                            <w:sz w:val="18"/>
                          </w:rPr>
                          <w:t>outputStream</w:t>
                        </w:r>
                        <w:proofErr w:type="spellEnd"/>
                        <w:r>
                          <w:rPr>
                            <w:rFonts w:ascii="Courier New"/>
                            <w:sz w:val="18"/>
                          </w:rPr>
                          <w:t xml:space="preserve"> =</w:t>
                        </w:r>
                      </w:p>
                      <w:p w14:paraId="57CE7EA5" w14:textId="77777777" w:rsidR="003D76C2" w:rsidRDefault="00000000">
                        <w:pPr>
                          <w:spacing w:line="200" w:lineRule="exact"/>
                          <w:ind w:left="1533"/>
                          <w:rPr>
                            <w:rFonts w:ascii="Courier New"/>
                            <w:sz w:val="18"/>
                          </w:rPr>
                        </w:pPr>
                        <w:proofErr w:type="spellStart"/>
                        <w:r>
                          <w:rPr>
                            <w:rFonts w:ascii="Courier New"/>
                            <w:spacing w:val="-2"/>
                            <w:sz w:val="18"/>
                          </w:rPr>
                          <w:t>context.contentResolver.openOutputStream</w:t>
                        </w:r>
                        <w:proofErr w:type="spellEnd"/>
                        <w:r>
                          <w:rPr>
                            <w:rFonts w:ascii="Courier New"/>
                            <w:spacing w:val="-2"/>
                            <w:sz w:val="18"/>
                          </w:rPr>
                          <w:t>(</w:t>
                        </w:r>
                      </w:p>
                      <w:p w14:paraId="27DD7535" w14:textId="77777777" w:rsidR="003D76C2" w:rsidRDefault="00000000">
                        <w:pPr>
                          <w:spacing w:before="16"/>
                          <w:ind w:left="1749"/>
                          <w:rPr>
                            <w:rFonts w:ascii="Courier New"/>
                            <w:sz w:val="18"/>
                          </w:rPr>
                        </w:pPr>
                        <w:proofErr w:type="spellStart"/>
                        <w:r>
                          <w:rPr>
                            <w:rFonts w:ascii="Courier New"/>
                            <w:spacing w:val="-5"/>
                            <w:sz w:val="18"/>
                          </w:rPr>
                          <w:t>fileToUriMapper.getUriForFile</w:t>
                        </w:r>
                        <w:proofErr w:type="spellEnd"/>
                        <w:r>
                          <w:rPr>
                            <w:rFonts w:ascii="Courier New"/>
                            <w:spacing w:val="-5"/>
                            <w:sz w:val="18"/>
                          </w:rPr>
                          <w:t>(context,</w:t>
                        </w:r>
                        <w:r>
                          <w:rPr>
                            <w:rFonts w:ascii="Courier New"/>
                            <w:spacing w:val="28"/>
                            <w:sz w:val="18"/>
                          </w:rPr>
                          <w:t xml:space="preserve"> </w:t>
                        </w:r>
                        <w:proofErr w:type="spellStart"/>
                        <w:r>
                          <w:rPr>
                            <w:rFonts w:ascii="Courier New"/>
                            <w:spacing w:val="-2"/>
                            <w:sz w:val="18"/>
                          </w:rPr>
                          <w:t>fileToSave</w:t>
                        </w:r>
                        <w:proofErr w:type="spellEnd"/>
                        <w:r>
                          <w:rPr>
                            <w:rFonts w:ascii="Courier New"/>
                            <w:spacing w:val="-2"/>
                            <w:sz w:val="18"/>
                          </w:rPr>
                          <w:t>),</w:t>
                        </w:r>
                      </w:p>
                      <w:p w14:paraId="75E62FFE" w14:textId="77777777" w:rsidR="003D76C2" w:rsidRDefault="00000000">
                        <w:pPr>
                          <w:spacing w:before="76"/>
                          <w:ind w:left="1749"/>
                          <w:rPr>
                            <w:rFonts w:ascii="Courier New"/>
                            <w:sz w:val="18"/>
                          </w:rPr>
                        </w:pPr>
                        <w:r>
                          <w:rPr>
                            <w:rFonts w:ascii="Courier New"/>
                            <w:spacing w:val="-4"/>
                            <w:sz w:val="18"/>
                          </w:rPr>
                          <w:t>"</w:t>
                        </w:r>
                        <w:proofErr w:type="spellStart"/>
                        <w:r>
                          <w:rPr>
                            <w:rFonts w:ascii="Courier New"/>
                            <w:spacing w:val="-4"/>
                            <w:sz w:val="18"/>
                          </w:rPr>
                          <w:t>rw</w:t>
                        </w:r>
                        <w:proofErr w:type="spellEnd"/>
                        <w:r>
                          <w:rPr>
                            <w:rFonts w:ascii="Courier New"/>
                            <w:spacing w:val="-4"/>
                            <w:sz w:val="18"/>
                          </w:rPr>
                          <w:t>"</w:t>
                        </w:r>
                      </w:p>
                      <w:p w14:paraId="1ACC16E4" w14:textId="77777777" w:rsidR="003D76C2" w:rsidRDefault="00000000">
                        <w:pPr>
                          <w:spacing w:before="76"/>
                          <w:ind w:left="1317"/>
                          <w:rPr>
                            <w:rFonts w:ascii="Courier New"/>
                            <w:sz w:val="18"/>
                          </w:rPr>
                        </w:pPr>
                        <w:r>
                          <w:rPr>
                            <w:rFonts w:ascii="Courier New"/>
                            <w:sz w:val="18"/>
                          </w:rPr>
                          <w:t>)</w:t>
                        </w:r>
                      </w:p>
                      <w:p w14:paraId="2296E6CC" w14:textId="77777777" w:rsidR="003D76C2" w:rsidRDefault="00000000">
                        <w:pPr>
                          <w:spacing w:before="76"/>
                          <w:ind w:left="1317"/>
                          <w:rPr>
                            <w:rFonts w:ascii="Courier New"/>
                            <w:sz w:val="18"/>
                          </w:rPr>
                        </w:pPr>
                        <w:proofErr w:type="spellStart"/>
                        <w:r>
                          <w:rPr>
                            <w:rFonts w:ascii="Courier New"/>
                            <w:sz w:val="18"/>
                          </w:rPr>
                          <w:t>IOUtils.copy</w:t>
                        </w:r>
                        <w:proofErr w:type="spellEnd"/>
                        <w:r>
                          <w:rPr>
                            <w:rFonts w:ascii="Courier New"/>
                            <w:sz w:val="18"/>
                          </w:rPr>
                          <w:t>(</w:t>
                        </w:r>
                        <w:proofErr w:type="spellStart"/>
                        <w:r>
                          <w:rPr>
                            <w:rFonts w:ascii="Courier New"/>
                            <w:sz w:val="18"/>
                          </w:rPr>
                          <w:t>inputStream</w:t>
                        </w:r>
                        <w:proofErr w:type="spellEnd"/>
                        <w:r>
                          <w:rPr>
                            <w:rFonts w:ascii="Courier New"/>
                            <w:sz w:val="18"/>
                          </w:rPr>
                          <w:t>,</w:t>
                        </w:r>
                        <w:r>
                          <w:rPr>
                            <w:rFonts w:ascii="Courier New"/>
                            <w:spacing w:val="-25"/>
                            <w:sz w:val="18"/>
                          </w:rPr>
                          <w:t xml:space="preserve"> </w:t>
                        </w:r>
                        <w:proofErr w:type="spellStart"/>
                        <w:r>
                          <w:rPr>
                            <w:rFonts w:ascii="Courier New"/>
                            <w:spacing w:val="-2"/>
                            <w:sz w:val="18"/>
                          </w:rPr>
                          <w:t>outputStream</w:t>
                        </w:r>
                        <w:proofErr w:type="spellEnd"/>
                        <w:r>
                          <w:rPr>
                            <w:rFonts w:ascii="Courier New"/>
                            <w:spacing w:val="-2"/>
                            <w:sz w:val="18"/>
                          </w:rPr>
                          <w:t>)</w:t>
                        </w:r>
                      </w:p>
                      <w:p w14:paraId="1220DBE8" w14:textId="77777777" w:rsidR="003D76C2" w:rsidRDefault="00000000">
                        <w:pPr>
                          <w:spacing w:before="76"/>
                          <w:ind w:left="885"/>
                          <w:rPr>
                            <w:rFonts w:ascii="Courier New"/>
                            <w:sz w:val="18"/>
                          </w:rPr>
                        </w:pPr>
                        <w:r>
                          <w:rPr>
                            <w:rFonts w:ascii="Courier New"/>
                            <w:sz w:val="18"/>
                          </w:rPr>
                          <w:t>}</w:t>
                        </w:r>
                      </w:p>
                      <w:p w14:paraId="11A104D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4001D3D" w14:textId="77777777" w:rsidR="003D76C2" w:rsidRDefault="00000000">
      <w:pPr>
        <w:pStyle w:val="ListParagraph"/>
        <w:numPr>
          <w:ilvl w:val="0"/>
          <w:numId w:val="7"/>
        </w:numPr>
        <w:tabs>
          <w:tab w:val="left" w:pos="1274"/>
        </w:tabs>
        <w:ind w:left="1274"/>
        <w:jc w:val="left"/>
        <w:rPr>
          <w:sz w:val="20"/>
        </w:rPr>
      </w:pPr>
      <w:r>
        <w:rPr>
          <w:sz w:val="20"/>
        </w:rPr>
        <w:t>Make</w:t>
      </w:r>
      <w:r>
        <w:rPr>
          <w:spacing w:val="-6"/>
          <w:sz w:val="20"/>
        </w:rPr>
        <w:t xml:space="preserve"> </w:t>
      </w:r>
      <w:r>
        <w:rPr>
          <w:sz w:val="20"/>
        </w:rPr>
        <w:t>sure</w:t>
      </w:r>
      <w:r>
        <w:rPr>
          <w:spacing w:val="-3"/>
          <w:sz w:val="20"/>
        </w:rPr>
        <w:t xml:space="preserve"> </w:t>
      </w:r>
      <w:r>
        <w:rPr>
          <w:sz w:val="20"/>
        </w:rPr>
        <w:t>you</w:t>
      </w:r>
      <w:r>
        <w:rPr>
          <w:spacing w:val="-3"/>
          <w:sz w:val="20"/>
        </w:rPr>
        <w:t xml:space="preserve"> </w:t>
      </w:r>
      <w:r>
        <w:rPr>
          <w:sz w:val="20"/>
        </w:rPr>
        <w:t>have</w:t>
      </w:r>
      <w:r>
        <w:rPr>
          <w:spacing w:val="-2"/>
          <w:sz w:val="20"/>
        </w:rPr>
        <w:t xml:space="preserve"> </w:t>
      </w:r>
      <w:r>
        <w:rPr>
          <w:sz w:val="20"/>
        </w:rPr>
        <w:t>the</w:t>
      </w:r>
      <w:r>
        <w:rPr>
          <w:spacing w:val="-3"/>
          <w:sz w:val="20"/>
        </w:rPr>
        <w:t xml:space="preserve"> </w:t>
      </w:r>
      <w:r>
        <w:rPr>
          <w:sz w:val="20"/>
        </w:rPr>
        <w:t>provider</w:t>
      </w:r>
      <w:r>
        <w:rPr>
          <w:spacing w:val="-3"/>
          <w:sz w:val="20"/>
        </w:rPr>
        <w:t xml:space="preserve"> </w:t>
      </w:r>
      <w:r>
        <w:rPr>
          <w:sz w:val="20"/>
        </w:rPr>
        <w:t>in</w:t>
      </w:r>
      <w:r>
        <w:rPr>
          <w:spacing w:val="-3"/>
          <w:sz w:val="20"/>
        </w:rPr>
        <w:t xml:space="preserve"> </w:t>
      </w:r>
      <w:r>
        <w:rPr>
          <w:sz w:val="20"/>
        </w:rPr>
        <w:t>the</w:t>
      </w:r>
      <w:r>
        <w:rPr>
          <w:spacing w:val="-4"/>
          <w:sz w:val="20"/>
        </w:rPr>
        <w:t xml:space="preserve"> </w:t>
      </w:r>
      <w:r>
        <w:rPr>
          <w:rFonts w:ascii="Courier New"/>
          <w:b/>
        </w:rPr>
        <w:t>AndroidManifest.xml</w:t>
      </w:r>
      <w:r>
        <w:rPr>
          <w:rFonts w:ascii="Courier New"/>
          <w:b/>
          <w:spacing w:val="-80"/>
        </w:rPr>
        <w:t xml:space="preserve"> </w:t>
      </w:r>
      <w:r>
        <w:rPr>
          <w:spacing w:val="-2"/>
          <w:sz w:val="20"/>
        </w:rPr>
        <w:t>file:</w:t>
      </w:r>
    </w:p>
    <w:p w14:paraId="536E9250" w14:textId="77777777" w:rsidR="003D76C2" w:rsidRDefault="00D51F7C">
      <w:pPr>
        <w:pStyle w:val="BodyText"/>
        <w:spacing w:before="11"/>
        <w:rPr>
          <w:sz w:val="8"/>
        </w:rPr>
      </w:pPr>
      <w:r>
        <w:rPr>
          <w:noProof/>
        </w:rPr>
        <mc:AlternateContent>
          <mc:Choice Requires="wpg">
            <w:drawing>
              <wp:anchor distT="0" distB="0" distL="0" distR="0" simplePos="0" relativeHeight="487718912" behindDoc="1" locked="0" layoutInCell="1" allowOverlap="1" wp14:anchorId="0D14676B" wp14:editId="62D018CF">
                <wp:simplePos x="0" y="0"/>
                <wp:positionH relativeFrom="page">
                  <wp:posOffset>1120140</wp:posOffset>
                </wp:positionH>
                <wp:positionV relativeFrom="paragraph">
                  <wp:posOffset>91440</wp:posOffset>
                </wp:positionV>
                <wp:extent cx="5074920" cy="1819275"/>
                <wp:effectExtent l="0" t="0" r="5080" b="0"/>
                <wp:wrapTopAndBottom/>
                <wp:docPr id="620" name="docshapegroup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4"/>
                          <a:chExt cx="7992" cy="2865"/>
                        </a:xfrm>
                      </wpg:grpSpPr>
                      <wps:wsp>
                        <wps:cNvPr id="621" name="docshape935"/>
                        <wps:cNvSpPr>
                          <a:spLocks/>
                        </wps:cNvSpPr>
                        <wps:spPr bwMode="auto">
                          <a:xfrm>
                            <a:off x="176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2" name="docshape936"/>
                        <wps:cNvSpPr>
                          <a:spLocks/>
                        </wps:cNvSpPr>
                        <wps:spPr bwMode="auto">
                          <a:xfrm>
                            <a:off x="1764" y="143"/>
                            <a:ext cx="7992" cy="2865"/>
                          </a:xfrm>
                          <a:custGeom>
                            <a:avLst/>
                            <a:gdLst>
                              <a:gd name="T0" fmla="+- 0 9756 1764"/>
                              <a:gd name="T1" fmla="*/ T0 w 7992"/>
                              <a:gd name="T2" fmla="+- 0 2988 144"/>
                              <a:gd name="T3" fmla="*/ 2988 h 2865"/>
                              <a:gd name="T4" fmla="+- 0 1764 1764"/>
                              <a:gd name="T5" fmla="*/ T4 w 7992"/>
                              <a:gd name="T6" fmla="+- 0 2988 144"/>
                              <a:gd name="T7" fmla="*/ 2988 h 2865"/>
                              <a:gd name="T8" fmla="+- 0 1764 1764"/>
                              <a:gd name="T9" fmla="*/ T8 w 7992"/>
                              <a:gd name="T10" fmla="+- 0 3008 144"/>
                              <a:gd name="T11" fmla="*/ 3008 h 2865"/>
                              <a:gd name="T12" fmla="+- 0 9756 1764"/>
                              <a:gd name="T13" fmla="*/ T12 w 7992"/>
                              <a:gd name="T14" fmla="+- 0 3008 144"/>
                              <a:gd name="T15" fmla="*/ 3008 h 2865"/>
                              <a:gd name="T16" fmla="+- 0 9756 1764"/>
                              <a:gd name="T17" fmla="*/ T16 w 7992"/>
                              <a:gd name="T18" fmla="+- 0 2988 144"/>
                              <a:gd name="T19" fmla="*/ 2988 h 2865"/>
                              <a:gd name="T20" fmla="+- 0 9756 1764"/>
                              <a:gd name="T21" fmla="*/ T20 w 7992"/>
                              <a:gd name="T22" fmla="+- 0 144 144"/>
                              <a:gd name="T23" fmla="*/ 144 h 2865"/>
                              <a:gd name="T24" fmla="+- 0 1764 1764"/>
                              <a:gd name="T25" fmla="*/ T24 w 7992"/>
                              <a:gd name="T26" fmla="+- 0 144 144"/>
                              <a:gd name="T27" fmla="*/ 144 h 2865"/>
                              <a:gd name="T28" fmla="+- 0 1764 1764"/>
                              <a:gd name="T29" fmla="*/ T28 w 7992"/>
                              <a:gd name="T30" fmla="+- 0 164 144"/>
                              <a:gd name="T31" fmla="*/ 164 h 2865"/>
                              <a:gd name="T32" fmla="+- 0 9756 1764"/>
                              <a:gd name="T33" fmla="*/ T32 w 7992"/>
                              <a:gd name="T34" fmla="+- 0 164 144"/>
                              <a:gd name="T35" fmla="*/ 164 h 2865"/>
                              <a:gd name="T36" fmla="+- 0 9756 176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3" name="docshape937"/>
                        <wps:cNvSpPr txBox="1">
                          <a:spLocks/>
                        </wps:cNvSpPr>
                        <wps:spPr bwMode="auto">
                          <a:xfrm>
                            <a:off x="176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7540A" w14:textId="77777777" w:rsidR="003D76C2" w:rsidRDefault="00000000">
                              <w:pPr>
                                <w:spacing w:before="40"/>
                                <w:ind w:left="1317"/>
                                <w:rPr>
                                  <w:rFonts w:ascii="Courier New"/>
                                  <w:sz w:val="18"/>
                                </w:rPr>
                              </w:pPr>
                              <w:r>
                                <w:rPr>
                                  <w:rFonts w:ascii="Courier New"/>
                                  <w:spacing w:val="-2"/>
                                  <w:sz w:val="18"/>
                                </w:rPr>
                                <w:t>&lt;provider</w:t>
                              </w:r>
                            </w:p>
                            <w:p w14:paraId="4FBFC81E" w14:textId="77777777" w:rsidR="003D76C2" w:rsidRDefault="00000000">
                              <w:pPr>
                                <w:spacing w:line="280" w:lineRule="atLeast"/>
                                <w:ind w:left="1749"/>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androidx.core.content.FileProvider</w:t>
                              </w:r>
                              <w:proofErr w:type="spellEnd"/>
                              <w:r>
                                <w:rPr>
                                  <w:rFonts w:ascii="Courier New"/>
                                  <w:spacing w:val="-2"/>
                                  <w:sz w:val="18"/>
                                </w:rPr>
                                <w:t xml:space="preserve">" </w:t>
                              </w:r>
                              <w:proofErr w:type="spellStart"/>
                              <w:r>
                                <w:rPr>
                                  <w:rFonts w:ascii="Courier New"/>
                                  <w:spacing w:val="-2"/>
                                  <w:sz w:val="18"/>
                                </w:rPr>
                                <w:t>android:authorities</w:t>
                              </w:r>
                              <w:proofErr w:type="spellEnd"/>
                              <w:r>
                                <w:rPr>
                                  <w:rFonts w:ascii="Courier New"/>
                                  <w:spacing w:val="-2"/>
                                  <w:sz w:val="18"/>
                                </w:rPr>
                                <w:t>="</w:t>
                              </w:r>
                              <w:proofErr w:type="spellStart"/>
                              <w:r>
                                <w:rPr>
                                  <w:rFonts w:ascii="Courier New"/>
                                  <w:spacing w:val="-2"/>
                                  <w:sz w:val="18"/>
                                </w:rPr>
                                <w:t>com.android.testable</w:t>
                              </w:r>
                              <w:proofErr w:type="spellEnd"/>
                            </w:p>
                            <w:p w14:paraId="0B6D017E" w14:textId="77777777" w:rsidR="003D76C2" w:rsidRDefault="00000000">
                              <w:pPr>
                                <w:spacing w:line="259" w:lineRule="auto"/>
                                <w:ind w:left="1749" w:right="1274" w:firstLine="216"/>
                                <w:rPr>
                                  <w:rFonts w:ascii="Courier New"/>
                                  <w:sz w:val="18"/>
                                </w:rPr>
                              </w:pPr>
                              <w:r>
                                <w:rPr>
                                  <w:rFonts w:ascii="Courier New"/>
                                  <w:spacing w:val="-2"/>
                                  <w:sz w:val="18"/>
                                </w:rPr>
                                <w:t>.</w:t>
                              </w:r>
                              <w:proofErr w:type="spellStart"/>
                              <w:r>
                                <w:rPr>
                                  <w:rFonts w:ascii="Courier New"/>
                                  <w:spacing w:val="-2"/>
                                  <w:sz w:val="18"/>
                                </w:rPr>
                                <w:t>remote_media_provider</w:t>
                              </w:r>
                              <w:proofErr w:type="spellEnd"/>
                              <w:r>
                                <w:rPr>
                                  <w:rFonts w:ascii="Courier New"/>
                                  <w:spacing w:val="-2"/>
                                  <w:sz w:val="18"/>
                                </w:rPr>
                                <w:t xml:space="preserve">" </w:t>
                              </w:r>
                              <w:proofErr w:type="spellStart"/>
                              <w:r>
                                <w:rPr>
                                  <w:rFonts w:ascii="Courier New"/>
                                  <w:spacing w:val="-2"/>
                                  <w:sz w:val="18"/>
                                </w:rPr>
                                <w:t>android:exported</w:t>
                              </w:r>
                              <w:proofErr w:type="spellEnd"/>
                              <w:r>
                                <w:rPr>
                                  <w:rFonts w:ascii="Courier New"/>
                                  <w:spacing w:val="-2"/>
                                  <w:sz w:val="18"/>
                                </w:rPr>
                                <w:t>="false"</w:t>
                              </w:r>
                            </w:p>
                            <w:p w14:paraId="6FDEE309" w14:textId="77777777" w:rsidR="003D76C2" w:rsidRDefault="00000000">
                              <w:pPr>
                                <w:spacing w:before="56"/>
                                <w:ind w:left="1749"/>
                                <w:rPr>
                                  <w:rFonts w:ascii="Courier New"/>
                                  <w:sz w:val="18"/>
                                </w:rPr>
                              </w:pPr>
                              <w:proofErr w:type="spellStart"/>
                              <w:r>
                                <w:rPr>
                                  <w:rFonts w:ascii="Courier New"/>
                                  <w:spacing w:val="-2"/>
                                  <w:sz w:val="18"/>
                                </w:rPr>
                                <w:t>android:grantUriPermissions</w:t>
                              </w:r>
                              <w:proofErr w:type="spellEnd"/>
                              <w:r>
                                <w:rPr>
                                  <w:rFonts w:ascii="Courier New"/>
                                  <w:spacing w:val="-2"/>
                                  <w:sz w:val="18"/>
                                </w:rPr>
                                <w:t>="true"&gt;</w:t>
                              </w:r>
                            </w:p>
                            <w:p w14:paraId="54B8CD2D" w14:textId="77777777" w:rsidR="003D76C2" w:rsidRDefault="00000000">
                              <w:pPr>
                                <w:spacing w:before="76"/>
                                <w:ind w:left="1749"/>
                                <w:rPr>
                                  <w:rFonts w:ascii="Courier New"/>
                                  <w:sz w:val="18"/>
                                </w:rPr>
                              </w:pPr>
                              <w:r>
                                <w:rPr>
                                  <w:rFonts w:ascii="Courier New"/>
                                  <w:spacing w:val="-2"/>
                                  <w:sz w:val="18"/>
                                </w:rPr>
                                <w:t>&lt;meta-</w:t>
                              </w:r>
                              <w:r>
                                <w:rPr>
                                  <w:rFonts w:ascii="Courier New"/>
                                  <w:spacing w:val="-4"/>
                                  <w:sz w:val="18"/>
                                </w:rPr>
                                <w:t>data</w:t>
                              </w:r>
                            </w:p>
                            <w:p w14:paraId="50A40965" w14:textId="77777777" w:rsidR="003D76C2" w:rsidRDefault="00000000">
                              <w:pPr>
                                <w:spacing w:before="76" w:line="202" w:lineRule="exact"/>
                                <w:ind w:left="2181"/>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android.support</w:t>
                              </w:r>
                              <w:proofErr w:type="spellEnd"/>
                            </w:p>
                            <w:p w14:paraId="40093D8F" w14:textId="77777777" w:rsidR="003D76C2" w:rsidRDefault="00000000">
                              <w:pPr>
                                <w:spacing w:line="202" w:lineRule="exact"/>
                                <w:ind w:left="2397"/>
                                <w:rPr>
                                  <w:rFonts w:ascii="Courier New"/>
                                  <w:sz w:val="18"/>
                                </w:rPr>
                              </w:pPr>
                              <w:r>
                                <w:rPr>
                                  <w:rFonts w:ascii="Courier New"/>
                                  <w:spacing w:val="-2"/>
                                  <w:sz w:val="18"/>
                                </w:rPr>
                                <w:t>.FILE_PROVIDER_PATHS"</w:t>
                              </w:r>
                            </w:p>
                            <w:p w14:paraId="3D8B76EF" w14:textId="77777777" w:rsidR="003D76C2" w:rsidRDefault="00000000">
                              <w:pPr>
                                <w:spacing w:before="16"/>
                                <w:ind w:left="2181"/>
                                <w:rPr>
                                  <w:rFonts w:ascii="Courier New"/>
                                  <w:sz w:val="18"/>
                                </w:rPr>
                              </w:pPr>
                              <w:proofErr w:type="spellStart"/>
                              <w:r>
                                <w:rPr>
                                  <w:rFonts w:ascii="Courier New"/>
                                  <w:spacing w:val="-2"/>
                                  <w:sz w:val="18"/>
                                </w:rPr>
                                <w:t>android:resource</w:t>
                              </w:r>
                              <w:proofErr w:type="spellEnd"/>
                              <w:r>
                                <w:rPr>
                                  <w:rFonts w:ascii="Courier New"/>
                                  <w:spacing w:val="-2"/>
                                  <w:sz w:val="18"/>
                                </w:rPr>
                                <w:t>="@xml/</w:t>
                              </w:r>
                              <w:proofErr w:type="spellStart"/>
                              <w:r>
                                <w:rPr>
                                  <w:rFonts w:ascii="Courier New"/>
                                  <w:spacing w:val="-2"/>
                                  <w:sz w:val="18"/>
                                </w:rPr>
                                <w:t>provider_paths</w:t>
                              </w:r>
                              <w:proofErr w:type="spellEnd"/>
                              <w:r>
                                <w:rPr>
                                  <w:rFonts w:ascii="Courier New"/>
                                  <w:spacing w:val="-2"/>
                                  <w:sz w:val="18"/>
                                </w:rPr>
                                <w:t>"</w:t>
                              </w:r>
                              <w:r>
                                <w:rPr>
                                  <w:rFonts w:ascii="Courier New"/>
                                  <w:spacing w:val="36"/>
                                  <w:sz w:val="18"/>
                                </w:rPr>
                                <w:t xml:space="preserve"> </w:t>
                              </w:r>
                              <w:r>
                                <w:rPr>
                                  <w:rFonts w:ascii="Courier New"/>
                                  <w:spacing w:val="-5"/>
                                  <w:sz w:val="18"/>
                                </w:rPr>
                                <w:t>/&gt;</w:t>
                              </w:r>
                            </w:p>
                            <w:p w14:paraId="2A5E7C74" w14:textId="77777777" w:rsidR="003D76C2" w:rsidRDefault="00000000">
                              <w:pPr>
                                <w:spacing w:before="76"/>
                                <w:ind w:left="1317"/>
                                <w:rPr>
                                  <w:rFonts w:ascii="Courier New"/>
                                  <w:sz w:val="18"/>
                                </w:rPr>
                              </w:pPr>
                              <w:r>
                                <w:rPr>
                                  <w:rFonts w:ascii="Courier New"/>
                                  <w:spacing w:val="-2"/>
                                  <w:sz w:val="18"/>
                                </w:rPr>
                                <w:t>&lt;/provider&gt;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14676B" id="docshapegroup934" o:spid="_x0000_s1825" style="position:absolute;margin-left:88.2pt;margin-top:7.2pt;width:399.6pt;height:143.25pt;z-index:-15597568;mso-wrap-distance-left:0;mso-wrap-distance-right:0;mso-position-horizontal-relative:page;mso-position-vertical-relative:text" coordorigin="176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">
                <v:rect id="docshape935" o:spid="_x0000_s1826" style="position:absolute;left:176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" fillcolor="#f6f6f6" stroked="f">
                  <v:path arrowok="t"/>
                </v:rect>
                <v:shape id="docshape936" o:spid="_x0000_s1827" style="position:absolute;left:176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" path="m7992,2844l,2844r,20l7992,2864r,-20xm7992,l,,,20r7992,l7992,xe" fillcolor="#dadada" stroked="f">
                  <v:path arrowok="t" o:connecttype="custom" o:connectlocs="7992,2988;0,2988;0,3008;7992,3008;7992,2988;7992,144;0,144;0,164;7992,164;7992,144" o:connectangles="0,0,0,0,0,0,0,0,0,0"/>
                </v:shape>
                <v:shape id="docshape937" o:spid="_x0000_s1828" type="#_x0000_t202" style="position:absolute;left:176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" filled="f" stroked="f">
                  <v:path arrowok="t"/>
                  <v:textbox inset="0,0,0,0">
                    <w:txbxContent>
                      <w:p w14:paraId="30D7540A" w14:textId="77777777" w:rsidR="003D76C2" w:rsidRDefault="00000000">
                        <w:pPr>
                          <w:spacing w:before="40"/>
                          <w:ind w:left="1317"/>
                          <w:rPr>
                            <w:rFonts w:ascii="Courier New"/>
                            <w:sz w:val="18"/>
                          </w:rPr>
                        </w:pPr>
                        <w:r>
                          <w:rPr>
                            <w:rFonts w:ascii="Courier New"/>
                            <w:spacing w:val="-2"/>
                            <w:sz w:val="18"/>
                          </w:rPr>
                          <w:t>&lt;provider</w:t>
                        </w:r>
                      </w:p>
                      <w:p w14:paraId="4FBFC81E" w14:textId="77777777" w:rsidR="003D76C2" w:rsidRDefault="00000000">
                        <w:pPr>
                          <w:spacing w:line="280" w:lineRule="atLeast"/>
                          <w:ind w:left="1749"/>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androidx.core.content.FileProvider</w:t>
                        </w:r>
                        <w:proofErr w:type="spellEnd"/>
                        <w:r>
                          <w:rPr>
                            <w:rFonts w:ascii="Courier New"/>
                            <w:spacing w:val="-2"/>
                            <w:sz w:val="18"/>
                          </w:rPr>
                          <w:t xml:space="preserve">" </w:t>
                        </w:r>
                        <w:proofErr w:type="spellStart"/>
                        <w:r>
                          <w:rPr>
                            <w:rFonts w:ascii="Courier New"/>
                            <w:spacing w:val="-2"/>
                            <w:sz w:val="18"/>
                          </w:rPr>
                          <w:t>android:authorities</w:t>
                        </w:r>
                        <w:proofErr w:type="spellEnd"/>
                        <w:r>
                          <w:rPr>
                            <w:rFonts w:ascii="Courier New"/>
                            <w:spacing w:val="-2"/>
                            <w:sz w:val="18"/>
                          </w:rPr>
                          <w:t>="</w:t>
                        </w:r>
                        <w:proofErr w:type="spellStart"/>
                        <w:r>
                          <w:rPr>
                            <w:rFonts w:ascii="Courier New"/>
                            <w:spacing w:val="-2"/>
                            <w:sz w:val="18"/>
                          </w:rPr>
                          <w:t>com.android.testable</w:t>
                        </w:r>
                        <w:proofErr w:type="spellEnd"/>
                      </w:p>
                      <w:p w14:paraId="0B6D017E" w14:textId="77777777" w:rsidR="003D76C2" w:rsidRDefault="00000000">
                        <w:pPr>
                          <w:spacing w:line="259" w:lineRule="auto"/>
                          <w:ind w:left="1749" w:right="1274" w:firstLine="216"/>
                          <w:rPr>
                            <w:rFonts w:ascii="Courier New"/>
                            <w:sz w:val="18"/>
                          </w:rPr>
                        </w:pPr>
                        <w:r>
                          <w:rPr>
                            <w:rFonts w:ascii="Courier New"/>
                            <w:spacing w:val="-2"/>
                            <w:sz w:val="18"/>
                          </w:rPr>
                          <w:t>.</w:t>
                        </w:r>
                        <w:proofErr w:type="spellStart"/>
                        <w:r>
                          <w:rPr>
                            <w:rFonts w:ascii="Courier New"/>
                            <w:spacing w:val="-2"/>
                            <w:sz w:val="18"/>
                          </w:rPr>
                          <w:t>remote_media_provider</w:t>
                        </w:r>
                        <w:proofErr w:type="spellEnd"/>
                        <w:r>
                          <w:rPr>
                            <w:rFonts w:ascii="Courier New"/>
                            <w:spacing w:val="-2"/>
                            <w:sz w:val="18"/>
                          </w:rPr>
                          <w:t xml:space="preserve">" </w:t>
                        </w:r>
                        <w:proofErr w:type="spellStart"/>
                        <w:r>
                          <w:rPr>
                            <w:rFonts w:ascii="Courier New"/>
                            <w:spacing w:val="-2"/>
                            <w:sz w:val="18"/>
                          </w:rPr>
                          <w:t>android:exported</w:t>
                        </w:r>
                        <w:proofErr w:type="spellEnd"/>
                        <w:r>
                          <w:rPr>
                            <w:rFonts w:ascii="Courier New"/>
                            <w:spacing w:val="-2"/>
                            <w:sz w:val="18"/>
                          </w:rPr>
                          <w:t>="false"</w:t>
                        </w:r>
                      </w:p>
                      <w:p w14:paraId="6FDEE309" w14:textId="77777777" w:rsidR="003D76C2" w:rsidRDefault="00000000">
                        <w:pPr>
                          <w:spacing w:before="56"/>
                          <w:ind w:left="1749"/>
                          <w:rPr>
                            <w:rFonts w:ascii="Courier New"/>
                            <w:sz w:val="18"/>
                          </w:rPr>
                        </w:pPr>
                        <w:proofErr w:type="spellStart"/>
                        <w:r>
                          <w:rPr>
                            <w:rFonts w:ascii="Courier New"/>
                            <w:spacing w:val="-2"/>
                            <w:sz w:val="18"/>
                          </w:rPr>
                          <w:t>android:grantUriPermissions</w:t>
                        </w:r>
                        <w:proofErr w:type="spellEnd"/>
                        <w:r>
                          <w:rPr>
                            <w:rFonts w:ascii="Courier New"/>
                            <w:spacing w:val="-2"/>
                            <w:sz w:val="18"/>
                          </w:rPr>
                          <w:t>="true"&gt;</w:t>
                        </w:r>
                      </w:p>
                      <w:p w14:paraId="54B8CD2D" w14:textId="77777777" w:rsidR="003D76C2" w:rsidRDefault="00000000">
                        <w:pPr>
                          <w:spacing w:before="76"/>
                          <w:ind w:left="1749"/>
                          <w:rPr>
                            <w:rFonts w:ascii="Courier New"/>
                            <w:sz w:val="18"/>
                          </w:rPr>
                        </w:pPr>
                        <w:r>
                          <w:rPr>
                            <w:rFonts w:ascii="Courier New"/>
                            <w:spacing w:val="-2"/>
                            <w:sz w:val="18"/>
                          </w:rPr>
                          <w:t>&lt;meta-</w:t>
                        </w:r>
                        <w:r>
                          <w:rPr>
                            <w:rFonts w:ascii="Courier New"/>
                            <w:spacing w:val="-4"/>
                            <w:sz w:val="18"/>
                          </w:rPr>
                          <w:t>data</w:t>
                        </w:r>
                      </w:p>
                      <w:p w14:paraId="50A40965" w14:textId="77777777" w:rsidR="003D76C2" w:rsidRDefault="00000000">
                        <w:pPr>
                          <w:spacing w:before="76" w:line="202" w:lineRule="exact"/>
                          <w:ind w:left="2181"/>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android.support</w:t>
                        </w:r>
                        <w:proofErr w:type="spellEnd"/>
                      </w:p>
                      <w:p w14:paraId="40093D8F" w14:textId="77777777" w:rsidR="003D76C2" w:rsidRDefault="00000000">
                        <w:pPr>
                          <w:spacing w:line="202" w:lineRule="exact"/>
                          <w:ind w:left="2397"/>
                          <w:rPr>
                            <w:rFonts w:ascii="Courier New"/>
                            <w:sz w:val="18"/>
                          </w:rPr>
                        </w:pPr>
                        <w:r>
                          <w:rPr>
                            <w:rFonts w:ascii="Courier New"/>
                            <w:spacing w:val="-2"/>
                            <w:sz w:val="18"/>
                          </w:rPr>
                          <w:t>.FILE_PROVIDER_PATHS"</w:t>
                        </w:r>
                      </w:p>
                      <w:p w14:paraId="3D8B76EF" w14:textId="77777777" w:rsidR="003D76C2" w:rsidRDefault="00000000">
                        <w:pPr>
                          <w:spacing w:before="16"/>
                          <w:ind w:left="2181"/>
                          <w:rPr>
                            <w:rFonts w:ascii="Courier New"/>
                            <w:sz w:val="18"/>
                          </w:rPr>
                        </w:pPr>
                        <w:proofErr w:type="spellStart"/>
                        <w:r>
                          <w:rPr>
                            <w:rFonts w:ascii="Courier New"/>
                            <w:spacing w:val="-2"/>
                            <w:sz w:val="18"/>
                          </w:rPr>
                          <w:t>android:resource</w:t>
                        </w:r>
                        <w:proofErr w:type="spellEnd"/>
                        <w:r>
                          <w:rPr>
                            <w:rFonts w:ascii="Courier New"/>
                            <w:spacing w:val="-2"/>
                            <w:sz w:val="18"/>
                          </w:rPr>
                          <w:t>="@xml/</w:t>
                        </w:r>
                        <w:proofErr w:type="spellStart"/>
                        <w:r>
                          <w:rPr>
                            <w:rFonts w:ascii="Courier New"/>
                            <w:spacing w:val="-2"/>
                            <w:sz w:val="18"/>
                          </w:rPr>
                          <w:t>provider_paths</w:t>
                        </w:r>
                        <w:proofErr w:type="spellEnd"/>
                        <w:r>
                          <w:rPr>
                            <w:rFonts w:ascii="Courier New"/>
                            <w:spacing w:val="-2"/>
                            <w:sz w:val="18"/>
                          </w:rPr>
                          <w:t>"</w:t>
                        </w:r>
                        <w:r>
                          <w:rPr>
                            <w:rFonts w:ascii="Courier New"/>
                            <w:spacing w:val="36"/>
                            <w:sz w:val="18"/>
                          </w:rPr>
                          <w:t xml:space="preserve"> </w:t>
                        </w:r>
                        <w:r>
                          <w:rPr>
                            <w:rFonts w:ascii="Courier New"/>
                            <w:spacing w:val="-5"/>
                            <w:sz w:val="18"/>
                          </w:rPr>
                          <w:t>/&gt;</w:t>
                        </w:r>
                      </w:p>
                      <w:p w14:paraId="2A5E7C74" w14:textId="77777777" w:rsidR="003D76C2" w:rsidRDefault="00000000">
                        <w:pPr>
                          <w:spacing w:before="76"/>
                          <w:ind w:left="1317"/>
                          <w:rPr>
                            <w:rFonts w:ascii="Courier New"/>
                            <w:sz w:val="18"/>
                          </w:rPr>
                        </w:pPr>
                        <w:r>
                          <w:rPr>
                            <w:rFonts w:ascii="Courier New"/>
                            <w:spacing w:val="-2"/>
                            <w:sz w:val="18"/>
                          </w:rPr>
                          <w:t>&lt;/provider&gt;</w:t>
                        </w:r>
                      </w:p>
                    </w:txbxContent>
                  </v:textbox>
                </v:shape>
                <w10:wrap type="topAndBottom" anchorx="page"/>
              </v:group>
            </w:pict>
          </mc:Fallback>
        </mc:AlternateContent>
      </w:r>
    </w:p>
    <w:p w14:paraId="53EFE925" w14:textId="77777777" w:rsidR="003D76C2" w:rsidRDefault="00000000">
      <w:pPr>
        <w:spacing w:before="72"/>
        <w:ind w:left="1274"/>
        <w:rPr>
          <w:sz w:val="20"/>
        </w:rPr>
      </w:pPr>
      <w:r>
        <w:rPr>
          <w:sz w:val="20"/>
        </w:rPr>
        <w:t>Make</w:t>
      </w:r>
      <w:r>
        <w:rPr>
          <w:spacing w:val="-4"/>
          <w:sz w:val="20"/>
        </w:rPr>
        <w:t xml:space="preserve"> </w:t>
      </w:r>
      <w:r>
        <w:rPr>
          <w:sz w:val="20"/>
        </w:rPr>
        <w:t>sure</w:t>
      </w:r>
      <w:r>
        <w:rPr>
          <w:spacing w:val="-2"/>
          <w:sz w:val="20"/>
        </w:rPr>
        <w:t xml:space="preserve"> </w:t>
      </w:r>
      <w:r>
        <w:rPr>
          <w:sz w:val="20"/>
        </w:rPr>
        <w:t>to</w:t>
      </w:r>
      <w:r>
        <w:rPr>
          <w:spacing w:val="-2"/>
          <w:sz w:val="20"/>
        </w:rPr>
        <w:t xml:space="preserve"> </w:t>
      </w:r>
      <w:r>
        <w:rPr>
          <w:sz w:val="20"/>
        </w:rPr>
        <w:t>set</w:t>
      </w:r>
      <w:r>
        <w:rPr>
          <w:spacing w:val="-1"/>
          <w:sz w:val="20"/>
        </w:rPr>
        <w:t xml:space="preserve"> </w:t>
      </w:r>
      <w:r>
        <w:rPr>
          <w:sz w:val="20"/>
        </w:rPr>
        <w:t>the</w:t>
      </w:r>
      <w:r>
        <w:rPr>
          <w:spacing w:val="-2"/>
          <w:sz w:val="20"/>
        </w:rPr>
        <w:t xml:space="preserve"> </w:t>
      </w:r>
      <w:r>
        <w:rPr>
          <w:sz w:val="20"/>
        </w:rPr>
        <w:t>same</w:t>
      </w:r>
      <w:r>
        <w:rPr>
          <w:spacing w:val="-2"/>
          <w:sz w:val="20"/>
        </w:rPr>
        <w:t xml:space="preserve"> </w:t>
      </w:r>
      <w:r>
        <w:rPr>
          <w:sz w:val="20"/>
        </w:rPr>
        <w:t>authority</w:t>
      </w:r>
      <w:r>
        <w:rPr>
          <w:spacing w:val="-2"/>
          <w:sz w:val="20"/>
        </w:rPr>
        <w:t xml:space="preserve"> </w:t>
      </w:r>
      <w:r>
        <w:rPr>
          <w:sz w:val="20"/>
        </w:rPr>
        <w:t>here</w:t>
      </w:r>
      <w:r>
        <w:rPr>
          <w:spacing w:val="-2"/>
          <w:sz w:val="20"/>
        </w:rPr>
        <w:t xml:space="preserve"> </w:t>
      </w:r>
      <w:r>
        <w:rPr>
          <w:sz w:val="20"/>
        </w:rPr>
        <w:t>as</w:t>
      </w:r>
      <w:r>
        <w:rPr>
          <w:spacing w:val="-2"/>
          <w:sz w:val="20"/>
        </w:rPr>
        <w:t xml:space="preserve"> </w:t>
      </w:r>
      <w:r>
        <w:rPr>
          <w:sz w:val="20"/>
        </w:rPr>
        <w:t>you</w:t>
      </w:r>
      <w:r>
        <w:rPr>
          <w:spacing w:val="-2"/>
          <w:sz w:val="20"/>
        </w:rPr>
        <w:t xml:space="preserve"> </w:t>
      </w:r>
      <w:r>
        <w:rPr>
          <w:sz w:val="20"/>
        </w:rPr>
        <w:t>did</w:t>
      </w:r>
      <w:r>
        <w:rPr>
          <w:spacing w:val="-2"/>
          <w:sz w:val="20"/>
        </w:rPr>
        <w:t xml:space="preserve"> </w:t>
      </w:r>
      <w:r>
        <w:rPr>
          <w:sz w:val="20"/>
        </w:rPr>
        <w:t>in</w:t>
      </w:r>
      <w:r>
        <w:rPr>
          <w:spacing w:val="-2"/>
          <w:sz w:val="20"/>
        </w:rPr>
        <w:t xml:space="preserve"> </w:t>
      </w:r>
      <w:proofErr w:type="spellStart"/>
      <w:r>
        <w:rPr>
          <w:rFonts w:ascii="Courier New"/>
          <w:b/>
          <w:spacing w:val="-2"/>
        </w:rPr>
        <w:t>FileToUriMapper</w:t>
      </w:r>
      <w:proofErr w:type="spellEnd"/>
      <w:r>
        <w:rPr>
          <w:spacing w:val="-2"/>
          <w:sz w:val="20"/>
        </w:rPr>
        <w:t>.</w:t>
      </w:r>
    </w:p>
    <w:p w14:paraId="35D0015D" w14:textId="77777777" w:rsidR="003D76C2" w:rsidRDefault="00000000">
      <w:pPr>
        <w:pStyle w:val="ListParagraph"/>
        <w:numPr>
          <w:ilvl w:val="0"/>
          <w:numId w:val="7"/>
        </w:numPr>
        <w:tabs>
          <w:tab w:val="left" w:pos="1274"/>
        </w:tabs>
        <w:spacing w:before="140"/>
        <w:ind w:left="1274" w:right="327"/>
        <w:jc w:val="left"/>
        <w:rPr>
          <w:sz w:val="20"/>
        </w:rPr>
      </w:pPr>
      <w:r>
        <w:rPr>
          <w:sz w:val="20"/>
        </w:rPr>
        <w:t>Create</w:t>
      </w:r>
      <w:r>
        <w:rPr>
          <w:spacing w:val="-10"/>
          <w:sz w:val="20"/>
        </w:rPr>
        <w:t xml:space="preserve"> </w:t>
      </w:r>
      <w:r>
        <w:rPr>
          <w:sz w:val="20"/>
        </w:rPr>
        <w:t>a</w:t>
      </w:r>
      <w:r>
        <w:rPr>
          <w:spacing w:val="-5"/>
          <w:sz w:val="20"/>
        </w:rPr>
        <w:t xml:space="preserve"> </w:t>
      </w:r>
      <w:r>
        <w:rPr>
          <w:rFonts w:ascii="Courier New"/>
          <w:b/>
        </w:rPr>
        <w:t>preferences.xml</w:t>
      </w:r>
      <w:r>
        <w:rPr>
          <w:rFonts w:ascii="Courier New"/>
          <w:b/>
          <w:spacing w:val="-80"/>
        </w:rPr>
        <w:t xml:space="preserve"> </w:t>
      </w:r>
      <w:r>
        <w:rPr>
          <w:sz w:val="20"/>
        </w:rPr>
        <w:t>file</w:t>
      </w:r>
      <w:r>
        <w:rPr>
          <w:spacing w:val="-4"/>
          <w:sz w:val="20"/>
        </w:rPr>
        <w:t xml:space="preserve"> </w:t>
      </w:r>
      <w:r>
        <w:rPr>
          <w:sz w:val="20"/>
        </w:rPr>
        <w:t>in</w:t>
      </w:r>
      <w:r>
        <w:rPr>
          <w:spacing w:val="-5"/>
          <w:sz w:val="20"/>
        </w:rPr>
        <w:t xml:space="preserve"> </w:t>
      </w:r>
      <w:r>
        <w:rPr>
          <w:rFonts w:ascii="Courier New"/>
          <w:b/>
        </w:rPr>
        <w:t>res/values</w:t>
      </w:r>
      <w:r>
        <w:rPr>
          <w:rFonts w:ascii="Courier New"/>
          <w:b/>
          <w:spacing w:val="-80"/>
        </w:rPr>
        <w:t xml:space="preserve"> </w:t>
      </w:r>
      <w:r>
        <w:rPr>
          <w:sz w:val="20"/>
        </w:rPr>
        <w:t>where</w:t>
      </w:r>
      <w:r>
        <w:rPr>
          <w:spacing w:val="-4"/>
          <w:sz w:val="20"/>
        </w:rPr>
        <w:t xml:space="preserve"> </w:t>
      </w:r>
      <w:r>
        <w:rPr>
          <w:sz w:val="20"/>
        </w:rPr>
        <w:t>we</w:t>
      </w:r>
      <w:r>
        <w:rPr>
          <w:spacing w:val="-4"/>
          <w:sz w:val="20"/>
        </w:rPr>
        <w:t xml:space="preserve"> </w:t>
      </w:r>
      <w:r>
        <w:rPr>
          <w:sz w:val="20"/>
        </w:rPr>
        <w:t>will</w:t>
      </w:r>
      <w:r>
        <w:rPr>
          <w:spacing w:val="-4"/>
          <w:sz w:val="20"/>
        </w:rPr>
        <w:t xml:space="preserve"> </w:t>
      </w:r>
      <w:r>
        <w:rPr>
          <w:sz w:val="20"/>
        </w:rPr>
        <w:t>store</w:t>
      </w:r>
      <w:r>
        <w:rPr>
          <w:spacing w:val="-4"/>
          <w:sz w:val="20"/>
        </w:rPr>
        <w:t xml:space="preserve"> </w:t>
      </w:r>
      <w:r>
        <w:rPr>
          <w:sz w:val="20"/>
        </w:rPr>
        <w:t>our</w:t>
      </w:r>
      <w:r>
        <w:rPr>
          <w:spacing w:val="-4"/>
          <w:sz w:val="20"/>
        </w:rPr>
        <w:t xml:space="preserve"> </w:t>
      </w:r>
      <w:r>
        <w:rPr>
          <w:sz w:val="20"/>
        </w:rPr>
        <w:t xml:space="preserve">key for </w:t>
      </w:r>
      <w:proofErr w:type="spellStart"/>
      <w:r>
        <w:rPr>
          <w:rFonts w:ascii="Courier New"/>
          <w:b/>
        </w:rPr>
        <w:t>SharedPreferences</w:t>
      </w:r>
      <w:proofErr w:type="spellEnd"/>
      <w:r>
        <w:rPr>
          <w:rFonts w:ascii="Courier New"/>
          <w:b/>
          <w:spacing w:val="-52"/>
        </w:rPr>
        <w:t xml:space="preserve"> </w:t>
      </w:r>
      <w:r>
        <w:rPr>
          <w:sz w:val="20"/>
        </w:rPr>
        <w:t>and define our key:</w:t>
      </w:r>
    </w:p>
    <w:p w14:paraId="07D12D39" w14:textId="77777777" w:rsidR="003D76C2" w:rsidRDefault="00D51F7C">
      <w:pPr>
        <w:pStyle w:val="BodyText"/>
        <w:spacing w:before="11"/>
        <w:rPr>
          <w:sz w:val="8"/>
        </w:rPr>
      </w:pPr>
      <w:r>
        <w:rPr>
          <w:noProof/>
        </w:rPr>
        <mc:AlternateContent>
          <mc:Choice Requires="wpg">
            <w:drawing>
              <wp:anchor distT="0" distB="0" distL="0" distR="0" simplePos="0" relativeHeight="487719424" behindDoc="1" locked="0" layoutInCell="1" allowOverlap="1" wp14:anchorId="6454AC17" wp14:editId="1F5AE7F7">
                <wp:simplePos x="0" y="0"/>
                <wp:positionH relativeFrom="page">
                  <wp:posOffset>1120140</wp:posOffset>
                </wp:positionH>
                <wp:positionV relativeFrom="paragraph">
                  <wp:posOffset>91440</wp:posOffset>
                </wp:positionV>
                <wp:extent cx="5074920" cy="841375"/>
                <wp:effectExtent l="0" t="0" r="5080" b="0"/>
                <wp:wrapTopAndBottom/>
                <wp:docPr id="616" name="docshapegroup9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1764" y="144"/>
                          <a:chExt cx="7992" cy="1325"/>
                        </a:xfrm>
                      </wpg:grpSpPr>
                      <wps:wsp>
                        <wps:cNvPr id="617" name="docshape939"/>
                        <wps:cNvSpPr>
                          <a:spLocks/>
                        </wps:cNvSpPr>
                        <wps:spPr bwMode="auto">
                          <a:xfrm>
                            <a:off x="1764" y="153"/>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8" name="docshape940"/>
                        <wps:cNvSpPr>
                          <a:spLocks/>
                        </wps:cNvSpPr>
                        <wps:spPr bwMode="auto">
                          <a:xfrm>
                            <a:off x="1764" y="143"/>
                            <a:ext cx="7992" cy="1325"/>
                          </a:xfrm>
                          <a:custGeom>
                            <a:avLst/>
                            <a:gdLst>
                              <a:gd name="T0" fmla="+- 0 9756 1764"/>
                              <a:gd name="T1" fmla="*/ T0 w 7992"/>
                              <a:gd name="T2" fmla="+- 0 1448 144"/>
                              <a:gd name="T3" fmla="*/ 1448 h 1325"/>
                              <a:gd name="T4" fmla="+- 0 1764 1764"/>
                              <a:gd name="T5" fmla="*/ T4 w 7992"/>
                              <a:gd name="T6" fmla="+- 0 1448 144"/>
                              <a:gd name="T7" fmla="*/ 1448 h 1325"/>
                              <a:gd name="T8" fmla="+- 0 1764 1764"/>
                              <a:gd name="T9" fmla="*/ T8 w 7992"/>
                              <a:gd name="T10" fmla="+- 0 1468 144"/>
                              <a:gd name="T11" fmla="*/ 1468 h 1325"/>
                              <a:gd name="T12" fmla="+- 0 9756 1764"/>
                              <a:gd name="T13" fmla="*/ T12 w 7992"/>
                              <a:gd name="T14" fmla="+- 0 1468 144"/>
                              <a:gd name="T15" fmla="*/ 1468 h 1325"/>
                              <a:gd name="T16" fmla="+- 0 9756 1764"/>
                              <a:gd name="T17" fmla="*/ T16 w 7992"/>
                              <a:gd name="T18" fmla="+- 0 1448 144"/>
                              <a:gd name="T19" fmla="*/ 1448 h 1325"/>
                              <a:gd name="T20" fmla="+- 0 9756 1764"/>
                              <a:gd name="T21" fmla="*/ T20 w 7992"/>
                              <a:gd name="T22" fmla="+- 0 144 144"/>
                              <a:gd name="T23" fmla="*/ 144 h 1325"/>
                              <a:gd name="T24" fmla="+- 0 1764 1764"/>
                              <a:gd name="T25" fmla="*/ T24 w 7992"/>
                              <a:gd name="T26" fmla="+- 0 144 144"/>
                              <a:gd name="T27" fmla="*/ 144 h 1325"/>
                              <a:gd name="T28" fmla="+- 0 1764 1764"/>
                              <a:gd name="T29" fmla="*/ T28 w 7992"/>
                              <a:gd name="T30" fmla="+- 0 164 144"/>
                              <a:gd name="T31" fmla="*/ 164 h 1325"/>
                              <a:gd name="T32" fmla="+- 0 9756 1764"/>
                              <a:gd name="T33" fmla="*/ T32 w 7992"/>
                              <a:gd name="T34" fmla="+- 0 164 144"/>
                              <a:gd name="T35" fmla="*/ 164 h 1325"/>
                              <a:gd name="T36" fmla="+- 0 9756 1764"/>
                              <a:gd name="T37" fmla="*/ T36 w 7992"/>
                              <a:gd name="T38" fmla="+- 0 144 144"/>
                              <a:gd name="T39" fmla="*/ 144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9" name="docshape941"/>
                        <wps:cNvSpPr txBox="1">
                          <a:spLocks/>
                        </wps:cNvSpPr>
                        <wps:spPr bwMode="auto">
                          <a:xfrm>
                            <a:off x="1764" y="163"/>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3F02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0751A5E0" w14:textId="77777777" w:rsidR="003D76C2" w:rsidRDefault="00000000">
                              <w:pPr>
                                <w:spacing w:before="76"/>
                                <w:ind w:left="453"/>
                                <w:rPr>
                                  <w:rFonts w:ascii="Courier New"/>
                                  <w:sz w:val="18"/>
                                </w:rPr>
                              </w:pPr>
                              <w:r>
                                <w:rPr>
                                  <w:rFonts w:ascii="Courier New"/>
                                  <w:spacing w:val="-2"/>
                                  <w:sz w:val="18"/>
                                </w:rPr>
                                <w:t>&lt;resources&gt;</w:t>
                              </w:r>
                            </w:p>
                            <w:p w14:paraId="6255266A" w14:textId="77777777" w:rsidR="003D76C2" w:rsidRDefault="00000000">
                              <w:pPr>
                                <w:spacing w:before="79" w:line="235" w:lineRule="auto"/>
                                <w:ind w:left="1101" w:hanging="216"/>
                                <w:rPr>
                                  <w:rFonts w:ascii="Courier New"/>
                                  <w:sz w:val="18"/>
                                </w:rPr>
                              </w:pPr>
                              <w:r>
                                <w:rPr>
                                  <w:rFonts w:ascii="Courier New"/>
                                  <w:sz w:val="18"/>
                                </w:rPr>
                                <w:t>&lt;string name="</w:t>
                              </w:r>
                              <w:proofErr w:type="spellStart"/>
                              <w:r>
                                <w:rPr>
                                  <w:rFonts w:ascii="Courier New"/>
                                  <w:sz w:val="18"/>
                                </w:rPr>
                                <w:t>preference_key_nr_results</w:t>
                              </w:r>
                              <w:proofErr w:type="spellEnd"/>
                              <w:r>
                                <w:rPr>
                                  <w:rFonts w:ascii="Courier New"/>
                                  <w:sz w:val="18"/>
                                </w:rPr>
                                <w:t xml:space="preserve">" </w:t>
                              </w:r>
                              <w:r>
                                <w:rPr>
                                  <w:rFonts w:ascii="Courier New"/>
                                  <w:spacing w:val="-2"/>
                                  <w:sz w:val="18"/>
                                </w:rPr>
                                <w:t>translatable="false"&gt;</w:t>
                              </w:r>
                              <w:proofErr w:type="spellStart"/>
                              <w:r>
                                <w:rPr>
                                  <w:rFonts w:ascii="Courier New"/>
                                  <w:spacing w:val="-2"/>
                                  <w:sz w:val="18"/>
                                </w:rPr>
                                <w:t>preference_key_nr_results</w:t>
                              </w:r>
                              <w:proofErr w:type="spellEnd"/>
                              <w:r>
                                <w:rPr>
                                  <w:rFonts w:ascii="Courier New"/>
                                  <w:spacing w:val="-2"/>
                                  <w:sz w:val="18"/>
                                </w:rPr>
                                <w:t>&lt;/string&gt;</w:t>
                              </w:r>
                            </w:p>
                            <w:p w14:paraId="77AF9881" w14:textId="77777777" w:rsidR="003D76C2" w:rsidRDefault="00000000">
                              <w:pPr>
                                <w:spacing w:before="18"/>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54AC17" id="docshapegroup938" o:spid="_x0000_s1829" style="position:absolute;margin-left:88.2pt;margin-top:7.2pt;width:399.6pt;height:66.25pt;z-index:-15597056;mso-wrap-distance-left:0;mso-wrap-distance-right:0;mso-position-horizontal-relative:page;mso-position-vertical-relative:text" coordorigin="1764,144"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">
                <v:rect id="docshape939" o:spid="_x0000_s1830" style="position:absolute;left:1764;top:153;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" fillcolor="#f6f6f6" stroked="f">
                  <v:path arrowok="t"/>
                </v:rect>
                <v:shape id="docshape940" o:spid="_x0000_s1831" style="position:absolute;left:1764;top:143;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" path="m7992,1304l,1304r,20l7992,1324r,-20xm7992,l,,,20r7992,l7992,xe" fillcolor="#dadada" stroked="f">
                  <v:path arrowok="t" o:connecttype="custom" o:connectlocs="7992,1448;0,1448;0,1468;7992,1468;7992,1448;7992,144;0,144;0,164;7992,164;7992,144" o:connectangles="0,0,0,0,0,0,0,0,0,0"/>
                </v:shape>
                <v:shape id="docshape941" o:spid="_x0000_s1832" type="#_x0000_t202" style="position:absolute;left:1764;top:163;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" filled="f" stroked="f">
                  <v:path arrowok="t"/>
                  <v:textbox inset="0,0,0,0">
                    <w:txbxContent>
                      <w:p w14:paraId="76F3F02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0751A5E0" w14:textId="77777777" w:rsidR="003D76C2" w:rsidRDefault="00000000">
                        <w:pPr>
                          <w:spacing w:before="76"/>
                          <w:ind w:left="453"/>
                          <w:rPr>
                            <w:rFonts w:ascii="Courier New"/>
                            <w:sz w:val="18"/>
                          </w:rPr>
                        </w:pPr>
                        <w:r>
                          <w:rPr>
                            <w:rFonts w:ascii="Courier New"/>
                            <w:spacing w:val="-2"/>
                            <w:sz w:val="18"/>
                          </w:rPr>
                          <w:t>&lt;resources&gt;</w:t>
                        </w:r>
                      </w:p>
                      <w:p w14:paraId="6255266A" w14:textId="77777777" w:rsidR="003D76C2" w:rsidRDefault="00000000">
                        <w:pPr>
                          <w:spacing w:before="79" w:line="235" w:lineRule="auto"/>
                          <w:ind w:left="1101" w:hanging="216"/>
                          <w:rPr>
                            <w:rFonts w:ascii="Courier New"/>
                            <w:sz w:val="18"/>
                          </w:rPr>
                        </w:pPr>
                        <w:r>
                          <w:rPr>
                            <w:rFonts w:ascii="Courier New"/>
                            <w:sz w:val="18"/>
                          </w:rPr>
                          <w:t>&lt;string name="</w:t>
                        </w:r>
                        <w:proofErr w:type="spellStart"/>
                        <w:r>
                          <w:rPr>
                            <w:rFonts w:ascii="Courier New"/>
                            <w:sz w:val="18"/>
                          </w:rPr>
                          <w:t>preference_key_nr_results</w:t>
                        </w:r>
                        <w:proofErr w:type="spellEnd"/>
                        <w:r>
                          <w:rPr>
                            <w:rFonts w:ascii="Courier New"/>
                            <w:sz w:val="18"/>
                          </w:rPr>
                          <w:t xml:space="preserve">" </w:t>
                        </w:r>
                        <w:r>
                          <w:rPr>
                            <w:rFonts w:ascii="Courier New"/>
                            <w:spacing w:val="-2"/>
                            <w:sz w:val="18"/>
                          </w:rPr>
                          <w:t>translatable="false"&gt;</w:t>
                        </w:r>
                        <w:proofErr w:type="spellStart"/>
                        <w:r>
                          <w:rPr>
                            <w:rFonts w:ascii="Courier New"/>
                            <w:spacing w:val="-2"/>
                            <w:sz w:val="18"/>
                          </w:rPr>
                          <w:t>preference_key_nr_results</w:t>
                        </w:r>
                        <w:proofErr w:type="spellEnd"/>
                        <w:r>
                          <w:rPr>
                            <w:rFonts w:ascii="Courier New"/>
                            <w:spacing w:val="-2"/>
                            <w:sz w:val="18"/>
                          </w:rPr>
                          <w:t>&lt;/string&gt;</w:t>
                        </w:r>
                      </w:p>
                      <w:p w14:paraId="77AF9881" w14:textId="77777777" w:rsidR="003D76C2" w:rsidRDefault="00000000">
                        <w:pPr>
                          <w:spacing w:before="18"/>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7EC08E6A" w14:textId="77777777" w:rsidR="003D76C2" w:rsidRDefault="003D76C2">
      <w:pPr>
        <w:rPr>
          <w:sz w:val="8"/>
        </w:rPr>
        <w:sectPr w:rsidR="003D76C2">
          <w:pgSz w:w="10800" w:h="13320"/>
          <w:pgMar w:top="1120" w:right="920" w:bottom="280" w:left="940" w:header="695" w:footer="0" w:gutter="0"/>
          <w:cols w:space="720"/>
        </w:sectPr>
      </w:pPr>
    </w:p>
    <w:p w14:paraId="3C2466E1" w14:textId="77777777" w:rsidR="003D76C2" w:rsidRDefault="003D76C2">
      <w:pPr>
        <w:pStyle w:val="BodyText"/>
        <w:spacing w:before="12"/>
        <w:rPr>
          <w:sz w:val="7"/>
        </w:rPr>
      </w:pPr>
    </w:p>
    <w:p w14:paraId="5B8B8EA4" w14:textId="77777777" w:rsidR="003D76C2" w:rsidRDefault="00000000">
      <w:pPr>
        <w:pStyle w:val="ListParagraph"/>
        <w:numPr>
          <w:ilvl w:val="0"/>
          <w:numId w:val="7"/>
        </w:numPr>
        <w:tabs>
          <w:tab w:val="left" w:pos="554"/>
        </w:tabs>
        <w:spacing w:before="101"/>
        <w:jc w:val="left"/>
        <w:rPr>
          <w:sz w:val="20"/>
        </w:rPr>
      </w:pPr>
      <w:r>
        <w:rPr>
          <w:sz w:val="20"/>
        </w:rPr>
        <w:t>Create</w:t>
      </w:r>
      <w:r>
        <w:rPr>
          <w:spacing w:val="-7"/>
          <w:sz w:val="20"/>
        </w:rPr>
        <w:t xml:space="preserve"> </w:t>
      </w:r>
      <w:r>
        <w:rPr>
          <w:sz w:val="20"/>
        </w:rPr>
        <w:t>a</w:t>
      </w:r>
      <w:r>
        <w:rPr>
          <w:spacing w:val="-3"/>
          <w:sz w:val="20"/>
        </w:rPr>
        <w:t xml:space="preserve"> </w:t>
      </w:r>
      <w:r>
        <w:rPr>
          <w:sz w:val="20"/>
        </w:rPr>
        <w:t>package</w:t>
      </w:r>
      <w:r>
        <w:rPr>
          <w:spacing w:val="-2"/>
          <w:sz w:val="20"/>
        </w:rPr>
        <w:t xml:space="preserve"> </w:t>
      </w:r>
      <w:r>
        <w:rPr>
          <w:sz w:val="20"/>
        </w:rPr>
        <w:t>named</w:t>
      </w:r>
      <w:r>
        <w:rPr>
          <w:spacing w:val="-4"/>
          <w:sz w:val="20"/>
        </w:rPr>
        <w:t xml:space="preserve"> </w:t>
      </w:r>
      <w:r>
        <w:rPr>
          <w:rFonts w:ascii="Courier New"/>
          <w:b/>
        </w:rPr>
        <w:t>preference</w:t>
      </w:r>
      <w:r>
        <w:rPr>
          <w:rFonts w:ascii="Courier New"/>
          <w:b/>
          <w:spacing w:val="-80"/>
        </w:rPr>
        <w:t xml:space="preserve"> </w:t>
      </w:r>
      <w:r>
        <w:rPr>
          <w:sz w:val="20"/>
        </w:rPr>
        <w:t>in</w:t>
      </w:r>
      <w:r>
        <w:rPr>
          <w:spacing w:val="-2"/>
          <w:sz w:val="20"/>
        </w:rPr>
        <w:t xml:space="preserve"> </w:t>
      </w:r>
      <w:r>
        <w:rPr>
          <w:sz w:val="20"/>
        </w:rPr>
        <w:t>the</w:t>
      </w:r>
      <w:r>
        <w:rPr>
          <w:spacing w:val="-3"/>
          <w:sz w:val="20"/>
        </w:rPr>
        <w:t xml:space="preserve"> </w:t>
      </w:r>
      <w:r>
        <w:rPr>
          <w:rFonts w:ascii="Courier New"/>
          <w:b/>
        </w:rPr>
        <w:t>storage</w:t>
      </w:r>
      <w:r>
        <w:rPr>
          <w:rFonts w:ascii="Courier New"/>
          <w:b/>
          <w:spacing w:val="-80"/>
        </w:rPr>
        <w:t xml:space="preserve"> </w:t>
      </w:r>
      <w:r>
        <w:rPr>
          <w:spacing w:val="-2"/>
          <w:sz w:val="20"/>
        </w:rPr>
        <w:t>package.</w:t>
      </w:r>
    </w:p>
    <w:p w14:paraId="13EC1FAB" w14:textId="77777777" w:rsidR="003D76C2" w:rsidRDefault="00000000">
      <w:pPr>
        <w:pStyle w:val="ListParagraph"/>
        <w:numPr>
          <w:ilvl w:val="0"/>
          <w:numId w:val="7"/>
        </w:numPr>
        <w:tabs>
          <w:tab w:val="left" w:pos="554"/>
        </w:tabs>
        <w:spacing w:before="140" w:line="242" w:lineRule="auto"/>
        <w:ind w:right="926"/>
        <w:jc w:val="left"/>
        <w:rPr>
          <w:sz w:val="20"/>
        </w:rPr>
      </w:pPr>
      <w:r>
        <w:rPr>
          <w:sz w:val="20"/>
        </w:rPr>
        <w:t xml:space="preserve">In the </w:t>
      </w:r>
      <w:r>
        <w:rPr>
          <w:rFonts w:ascii="Courier New"/>
          <w:b/>
        </w:rPr>
        <w:t>preference</w:t>
      </w:r>
      <w:r>
        <w:rPr>
          <w:rFonts w:ascii="Courier New"/>
          <w:b/>
          <w:spacing w:val="-57"/>
        </w:rPr>
        <w:t xml:space="preserve"> </w:t>
      </w:r>
      <w:r>
        <w:rPr>
          <w:sz w:val="20"/>
        </w:rPr>
        <w:t xml:space="preserve">package, create </w:t>
      </w:r>
      <w:proofErr w:type="spellStart"/>
      <w:r>
        <w:rPr>
          <w:rFonts w:ascii="Courier New"/>
          <w:b/>
        </w:rPr>
        <w:t>DownloadPreferencesWrapper</w:t>
      </w:r>
      <w:proofErr w:type="spellEnd"/>
      <w:r>
        <w:rPr>
          <w:sz w:val="20"/>
        </w:rPr>
        <w:t>, which</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responsible</w:t>
      </w:r>
      <w:r>
        <w:rPr>
          <w:spacing w:val="-4"/>
          <w:sz w:val="20"/>
        </w:rPr>
        <w:t xml:space="preserve"> </w:t>
      </w:r>
      <w:r>
        <w:rPr>
          <w:sz w:val="20"/>
        </w:rPr>
        <w:t>for</w:t>
      </w:r>
      <w:r>
        <w:rPr>
          <w:spacing w:val="-3"/>
          <w:sz w:val="20"/>
        </w:rPr>
        <w:t xml:space="preserve"> </w:t>
      </w:r>
      <w:r>
        <w:rPr>
          <w:sz w:val="20"/>
        </w:rPr>
        <w:t>retrieving</w:t>
      </w:r>
      <w:r>
        <w:rPr>
          <w:spacing w:val="-4"/>
          <w:sz w:val="20"/>
        </w:rPr>
        <w:t xml:space="preserve"> </w:t>
      </w:r>
      <w:r>
        <w:rPr>
          <w:sz w:val="20"/>
        </w:rPr>
        <w:t>the</w:t>
      </w:r>
      <w:r>
        <w:rPr>
          <w:spacing w:val="-3"/>
          <w:sz w:val="20"/>
        </w:rPr>
        <w:t xml:space="preserve"> </w:t>
      </w:r>
      <w:r>
        <w:rPr>
          <w:sz w:val="20"/>
        </w:rPr>
        <w:t>number</w:t>
      </w:r>
      <w:r>
        <w:rPr>
          <w:spacing w:val="-3"/>
          <w:sz w:val="20"/>
        </w:rPr>
        <w:t xml:space="preserve"> </w:t>
      </w:r>
      <w:r>
        <w:rPr>
          <w:sz w:val="20"/>
        </w:rPr>
        <w:t>of</w:t>
      </w:r>
      <w:r>
        <w:rPr>
          <w:spacing w:val="-3"/>
          <w:sz w:val="20"/>
        </w:rPr>
        <w:t xml:space="preserve"> </w:t>
      </w:r>
      <w:r>
        <w:rPr>
          <w:sz w:val="20"/>
        </w:rPr>
        <w:t>results</w:t>
      </w:r>
      <w:r>
        <w:rPr>
          <w:spacing w:val="-4"/>
          <w:sz w:val="20"/>
        </w:rPr>
        <w:t xml:space="preserve"> </w:t>
      </w:r>
      <w:r>
        <w:rPr>
          <w:sz w:val="20"/>
        </w:rPr>
        <w:t>we</w:t>
      </w:r>
      <w:r>
        <w:rPr>
          <w:spacing w:val="-3"/>
          <w:sz w:val="20"/>
        </w:rPr>
        <w:t xml:space="preserve"> </w:t>
      </w:r>
      <w:r>
        <w:rPr>
          <w:sz w:val="20"/>
        </w:rPr>
        <w:t>want</w:t>
      </w:r>
      <w:r>
        <w:rPr>
          <w:spacing w:val="-3"/>
          <w:sz w:val="20"/>
        </w:rPr>
        <w:t xml:space="preserve"> </w:t>
      </w:r>
      <w:r>
        <w:rPr>
          <w:sz w:val="20"/>
        </w:rPr>
        <w:t>to</w:t>
      </w:r>
      <w:r>
        <w:rPr>
          <w:spacing w:val="-3"/>
          <w:sz w:val="20"/>
        </w:rPr>
        <w:t xml:space="preserve"> </w:t>
      </w:r>
      <w:r>
        <w:rPr>
          <w:sz w:val="20"/>
        </w:rPr>
        <w:t>display on the screen. In case there is no value saved, we will default to 10 results:</w:t>
      </w:r>
    </w:p>
    <w:p w14:paraId="6487A0C9" w14:textId="77777777" w:rsidR="003D76C2" w:rsidRDefault="00D51F7C">
      <w:pPr>
        <w:pStyle w:val="BodyText"/>
        <w:spacing w:before="4"/>
        <w:rPr>
          <w:sz w:val="9"/>
        </w:rPr>
      </w:pPr>
      <w:r>
        <w:rPr>
          <w:noProof/>
        </w:rPr>
        <mc:AlternateContent>
          <mc:Choice Requires="wpg">
            <w:drawing>
              <wp:anchor distT="0" distB="0" distL="0" distR="0" simplePos="0" relativeHeight="487719936" behindDoc="1" locked="0" layoutInCell="1" allowOverlap="1" wp14:anchorId="7D81C100" wp14:editId="75D607C5">
                <wp:simplePos x="0" y="0"/>
                <wp:positionH relativeFrom="page">
                  <wp:posOffset>662940</wp:posOffset>
                </wp:positionH>
                <wp:positionV relativeFrom="paragraph">
                  <wp:posOffset>95885</wp:posOffset>
                </wp:positionV>
                <wp:extent cx="5074920" cy="2619375"/>
                <wp:effectExtent l="0" t="0" r="5080" b="0"/>
                <wp:wrapTopAndBottom/>
                <wp:docPr id="612" name="docshapegroup9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1044" y="151"/>
                          <a:chExt cx="7992" cy="4125"/>
                        </a:xfrm>
                      </wpg:grpSpPr>
                      <wps:wsp>
                        <wps:cNvPr id="613" name="docshape943"/>
                        <wps:cNvSpPr>
                          <a:spLocks/>
                        </wps:cNvSpPr>
                        <wps:spPr bwMode="auto">
                          <a:xfrm>
                            <a:off x="1044" y="160"/>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4" name="docshape944"/>
                        <wps:cNvSpPr>
                          <a:spLocks/>
                        </wps:cNvSpPr>
                        <wps:spPr bwMode="auto">
                          <a:xfrm>
                            <a:off x="1044" y="150"/>
                            <a:ext cx="7992" cy="4125"/>
                          </a:xfrm>
                          <a:custGeom>
                            <a:avLst/>
                            <a:gdLst>
                              <a:gd name="T0" fmla="+- 0 9036 1044"/>
                              <a:gd name="T1" fmla="*/ T0 w 7992"/>
                              <a:gd name="T2" fmla="+- 0 4255 151"/>
                              <a:gd name="T3" fmla="*/ 4255 h 4125"/>
                              <a:gd name="T4" fmla="+- 0 1044 1044"/>
                              <a:gd name="T5" fmla="*/ T4 w 7992"/>
                              <a:gd name="T6" fmla="+- 0 4255 151"/>
                              <a:gd name="T7" fmla="*/ 4255 h 4125"/>
                              <a:gd name="T8" fmla="+- 0 1044 1044"/>
                              <a:gd name="T9" fmla="*/ T8 w 7992"/>
                              <a:gd name="T10" fmla="+- 0 4275 151"/>
                              <a:gd name="T11" fmla="*/ 4275 h 4125"/>
                              <a:gd name="T12" fmla="+- 0 9036 1044"/>
                              <a:gd name="T13" fmla="*/ T12 w 7992"/>
                              <a:gd name="T14" fmla="+- 0 4275 151"/>
                              <a:gd name="T15" fmla="*/ 4275 h 4125"/>
                              <a:gd name="T16" fmla="+- 0 9036 1044"/>
                              <a:gd name="T17" fmla="*/ T16 w 7992"/>
                              <a:gd name="T18" fmla="+- 0 4255 151"/>
                              <a:gd name="T19" fmla="*/ 4255 h 4125"/>
                              <a:gd name="T20" fmla="+- 0 9036 1044"/>
                              <a:gd name="T21" fmla="*/ T20 w 7992"/>
                              <a:gd name="T22" fmla="+- 0 151 151"/>
                              <a:gd name="T23" fmla="*/ 151 h 4125"/>
                              <a:gd name="T24" fmla="+- 0 1044 1044"/>
                              <a:gd name="T25" fmla="*/ T24 w 7992"/>
                              <a:gd name="T26" fmla="+- 0 151 151"/>
                              <a:gd name="T27" fmla="*/ 151 h 4125"/>
                              <a:gd name="T28" fmla="+- 0 1044 1044"/>
                              <a:gd name="T29" fmla="*/ T28 w 7992"/>
                              <a:gd name="T30" fmla="+- 0 171 151"/>
                              <a:gd name="T31" fmla="*/ 171 h 4125"/>
                              <a:gd name="T32" fmla="+- 0 9036 1044"/>
                              <a:gd name="T33" fmla="*/ T32 w 7992"/>
                              <a:gd name="T34" fmla="+- 0 171 151"/>
                              <a:gd name="T35" fmla="*/ 171 h 4125"/>
                              <a:gd name="T36" fmla="+- 0 9036 1044"/>
                              <a:gd name="T37" fmla="*/ T36 w 7992"/>
                              <a:gd name="T38" fmla="+- 0 151 151"/>
                              <a:gd name="T39" fmla="*/ 151 h 4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5" name="docshape945"/>
                        <wps:cNvSpPr txBox="1">
                          <a:spLocks/>
                        </wps:cNvSpPr>
                        <wps:spPr bwMode="auto">
                          <a:xfrm>
                            <a:off x="1044" y="170"/>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2F0F2A" w14:textId="77777777" w:rsidR="003D76C2" w:rsidRDefault="00000000">
                              <w:pPr>
                                <w:spacing w:before="40"/>
                                <w:ind w:left="453"/>
                                <w:rPr>
                                  <w:rFonts w:ascii="Courier New"/>
                                  <w:sz w:val="18"/>
                                </w:rPr>
                              </w:pPr>
                              <w:r>
                                <w:rPr>
                                  <w:rFonts w:ascii="Courier New"/>
                                  <w:sz w:val="18"/>
                                </w:rPr>
                                <w:t>const</w:t>
                              </w:r>
                              <w:r>
                                <w:rPr>
                                  <w:rFonts w:ascii="Courier New"/>
                                  <w:spacing w:val="-8"/>
                                  <w:sz w:val="18"/>
                                </w:rPr>
                                <w:t xml:space="preserve"> </w:t>
                              </w:r>
                              <w:proofErr w:type="spellStart"/>
                              <w:r>
                                <w:rPr>
                                  <w:rFonts w:ascii="Courier New"/>
                                  <w:sz w:val="18"/>
                                </w:rPr>
                                <w:t>val</w:t>
                              </w:r>
                              <w:proofErr w:type="spellEnd"/>
                              <w:r>
                                <w:rPr>
                                  <w:rFonts w:ascii="Courier New"/>
                                  <w:spacing w:val="-7"/>
                                  <w:sz w:val="18"/>
                                </w:rPr>
                                <w:t xml:space="preserve"> </w:t>
                              </w:r>
                              <w:r>
                                <w:rPr>
                                  <w:rFonts w:ascii="Courier New"/>
                                  <w:sz w:val="18"/>
                                </w:rPr>
                                <w:t>DEFAULT_NO_OF_RESULTS</w:t>
                              </w:r>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5"/>
                                  <w:sz w:val="18"/>
                                </w:rPr>
                                <w:t>10</w:t>
                              </w:r>
                            </w:p>
                            <w:p w14:paraId="73658D87" w14:textId="77777777" w:rsidR="003D76C2" w:rsidRDefault="003D76C2">
                              <w:pPr>
                                <w:rPr>
                                  <w:rFonts w:ascii="Courier New"/>
                                  <w:sz w:val="20"/>
                                </w:rPr>
                              </w:pPr>
                            </w:p>
                            <w:p w14:paraId="19F37AFE" w14:textId="77777777" w:rsidR="003D76C2" w:rsidRDefault="00000000">
                              <w:pPr>
                                <w:spacing w:before="130" w:line="328" w:lineRule="auto"/>
                                <w:ind w:left="885" w:right="3699" w:hanging="432"/>
                                <w:rPr>
                                  <w:rFonts w:ascii="Courier New"/>
                                  <w:sz w:val="18"/>
                                </w:rPr>
                              </w:pPr>
                              <w:r>
                                <w:rPr>
                                  <w:rFonts w:ascii="Courier New"/>
                                  <w:sz w:val="18"/>
                                </w:rPr>
                                <w:t>class</w:t>
                              </w:r>
                              <w:r>
                                <w:rPr>
                                  <w:rFonts w:ascii="Courier New"/>
                                  <w:spacing w:val="-29"/>
                                  <w:sz w:val="18"/>
                                </w:rPr>
                                <w:t xml:space="preserve"> </w:t>
                              </w:r>
                              <w:proofErr w:type="spellStart"/>
                              <w:r>
                                <w:rPr>
                                  <w:rFonts w:ascii="Courier New"/>
                                  <w:sz w:val="18"/>
                                </w:rPr>
                                <w:t>DownloadPreferencesWrapper</w:t>
                              </w:r>
                              <w:proofErr w:type="spellEnd"/>
                              <w:r>
                                <w:rPr>
                                  <w:rFonts w:ascii="Courier New"/>
                                  <w:sz w:val="18"/>
                                </w:rPr>
                                <w:t>( private</w:t>
                              </w:r>
                              <w:r>
                                <w:rPr>
                                  <w:rFonts w:ascii="Courier New"/>
                                  <w:spacing w:val="-8"/>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context:</w:t>
                              </w:r>
                              <w:r>
                                <w:rPr>
                                  <w:rFonts w:ascii="Courier New"/>
                                  <w:spacing w:val="-6"/>
                                  <w:sz w:val="18"/>
                                </w:rPr>
                                <w:t xml:space="preserve"> </w:t>
                              </w:r>
                              <w:r>
                                <w:rPr>
                                  <w:rFonts w:ascii="Courier New"/>
                                  <w:spacing w:val="-2"/>
                                  <w:sz w:val="18"/>
                                </w:rPr>
                                <w:t>Context,</w:t>
                              </w:r>
                            </w:p>
                            <w:p w14:paraId="2CC21AFF" w14:textId="77777777" w:rsidR="003D76C2" w:rsidRDefault="00000000">
                              <w:pPr>
                                <w:spacing w:before="1"/>
                                <w:ind w:left="88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sharedPreferences</w:t>
                              </w:r>
                              <w:proofErr w:type="spellEnd"/>
                              <w:r>
                                <w:rPr>
                                  <w:rFonts w:ascii="Courier New"/>
                                  <w:sz w:val="18"/>
                                </w:rPr>
                                <w:t>:</w:t>
                              </w:r>
                              <w:r>
                                <w:rPr>
                                  <w:rFonts w:ascii="Courier New"/>
                                  <w:spacing w:val="-9"/>
                                  <w:sz w:val="18"/>
                                </w:rPr>
                                <w:t xml:space="preserve"> </w:t>
                              </w:r>
                              <w:proofErr w:type="spellStart"/>
                              <w:r>
                                <w:rPr>
                                  <w:rFonts w:ascii="Courier New"/>
                                  <w:spacing w:val="-2"/>
                                  <w:sz w:val="18"/>
                                </w:rPr>
                                <w:t>SharedPreferences</w:t>
                              </w:r>
                              <w:proofErr w:type="spellEnd"/>
                            </w:p>
                            <w:p w14:paraId="2D926F5F"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65C754F8" w14:textId="77777777" w:rsidR="003D76C2" w:rsidRDefault="003D76C2">
                              <w:pPr>
                                <w:rPr>
                                  <w:rFonts w:ascii="Courier New"/>
                                  <w:sz w:val="20"/>
                                </w:rPr>
                              </w:pPr>
                            </w:p>
                            <w:p w14:paraId="2B13968C" w14:textId="77777777" w:rsidR="003D76C2" w:rsidRDefault="00000000">
                              <w:pPr>
                                <w:spacing w:before="130"/>
                                <w:ind w:left="885"/>
                                <w:rPr>
                                  <w:rFonts w:ascii="Courier New"/>
                                  <w:sz w:val="18"/>
                                </w:rPr>
                              </w:pPr>
                              <w:r>
                                <w:rPr>
                                  <w:rFonts w:ascii="Courier New"/>
                                  <w:sz w:val="18"/>
                                </w:rPr>
                                <w:t>fun</w:t>
                              </w:r>
                              <w:r>
                                <w:rPr>
                                  <w:rFonts w:ascii="Courier New"/>
                                  <w:spacing w:val="-9"/>
                                  <w:sz w:val="18"/>
                                </w:rPr>
                                <w:t xml:space="preserve"> </w:t>
                              </w:r>
                              <w:proofErr w:type="spellStart"/>
                              <w:r>
                                <w:rPr>
                                  <w:rFonts w:ascii="Courier New"/>
                                  <w:sz w:val="18"/>
                                </w:rPr>
                                <w:t>getNumberOfResults</w:t>
                              </w:r>
                              <w:proofErr w:type="spellEnd"/>
                              <w:r>
                                <w:rPr>
                                  <w:rFonts w:ascii="Courier New"/>
                                  <w:sz w:val="18"/>
                                </w:rPr>
                                <w:t>():</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10"/>
                                  <w:sz w:val="18"/>
                                </w:rPr>
                                <w:t>{</w:t>
                              </w:r>
                            </w:p>
                            <w:p w14:paraId="29833447" w14:textId="77777777" w:rsidR="003D76C2" w:rsidRDefault="00000000">
                              <w:pPr>
                                <w:spacing w:line="280" w:lineRule="atLeast"/>
                                <w:ind w:left="1749" w:right="1274" w:hanging="432"/>
                                <w:rPr>
                                  <w:rFonts w:ascii="Courier New"/>
                                  <w:sz w:val="18"/>
                                </w:rPr>
                              </w:pPr>
                              <w:r>
                                <w:rPr>
                                  <w:rFonts w:ascii="Courier New"/>
                                  <w:sz w:val="18"/>
                                </w:rPr>
                                <w:t>return</w:t>
                              </w:r>
                              <w:r>
                                <w:rPr>
                                  <w:rFonts w:ascii="Courier New"/>
                                  <w:spacing w:val="-29"/>
                                  <w:sz w:val="18"/>
                                </w:rPr>
                                <w:t xml:space="preserve"> </w:t>
                              </w:r>
                              <w:proofErr w:type="spellStart"/>
                              <w:r>
                                <w:rPr>
                                  <w:rFonts w:ascii="Courier New"/>
                                  <w:sz w:val="18"/>
                                </w:rPr>
                                <w:t>sharedPreferences.getString</w:t>
                              </w:r>
                              <w:proofErr w:type="spellEnd"/>
                              <w:r>
                                <w:rPr>
                                  <w:rFonts w:ascii="Courier New"/>
                                  <w:sz w:val="18"/>
                                </w:rPr>
                                <w:t xml:space="preserve">( </w:t>
                              </w:r>
                              <w:proofErr w:type="spellStart"/>
                              <w:r>
                                <w:rPr>
                                  <w:rFonts w:ascii="Courier New"/>
                                  <w:spacing w:val="-2"/>
                                  <w:sz w:val="18"/>
                                </w:rPr>
                                <w:t>context.getString</w:t>
                              </w:r>
                              <w:proofErr w:type="spellEnd"/>
                            </w:p>
                            <w:p w14:paraId="29796335" w14:textId="77777777" w:rsidR="003D76C2" w:rsidRDefault="00000000">
                              <w:pPr>
                                <w:spacing w:line="259" w:lineRule="auto"/>
                                <w:ind w:left="1749" w:firstLine="216"/>
                                <w:rPr>
                                  <w:rFonts w:ascii="Courier New"/>
                                  <w:sz w:val="18"/>
                                </w:rPr>
                              </w:pPr>
                              <w:r>
                                <w:rPr>
                                  <w:rFonts w:ascii="Courier New"/>
                                  <w:spacing w:val="-2"/>
                                  <w:sz w:val="18"/>
                                </w:rPr>
                                <w:t>(</w:t>
                              </w:r>
                              <w:proofErr w:type="spellStart"/>
                              <w:r>
                                <w:rPr>
                                  <w:rFonts w:ascii="Courier New"/>
                                  <w:spacing w:val="-2"/>
                                  <w:sz w:val="18"/>
                                </w:rPr>
                                <w:t>R.string.preference_key_nr_results</w:t>
                              </w:r>
                              <w:proofErr w:type="spellEnd"/>
                              <w:r>
                                <w:rPr>
                                  <w:rFonts w:ascii="Courier New"/>
                                  <w:spacing w:val="-2"/>
                                  <w:sz w:val="18"/>
                                </w:rPr>
                                <w:t xml:space="preserve">), </w:t>
                              </w:r>
                              <w:proofErr w:type="spellStart"/>
                              <w:r>
                                <w:rPr>
                                  <w:rFonts w:ascii="Courier New"/>
                                  <w:spacing w:val="-2"/>
                                  <w:sz w:val="18"/>
                                </w:rPr>
                                <w:t>DEFAULT_NO_OF_RESULTS.toString</w:t>
                              </w:r>
                              <w:proofErr w:type="spellEnd"/>
                              <w:r>
                                <w:rPr>
                                  <w:rFonts w:ascii="Courier New"/>
                                  <w:spacing w:val="-2"/>
                                  <w:sz w:val="18"/>
                                </w:rPr>
                                <w:t>()</w:t>
                              </w:r>
                            </w:p>
                            <w:p w14:paraId="30DFB2CF" w14:textId="77777777" w:rsidR="003D76C2" w:rsidRDefault="00000000">
                              <w:pPr>
                                <w:spacing w:before="55"/>
                                <w:ind w:left="1317"/>
                                <w:rPr>
                                  <w:rFonts w:ascii="Courier New"/>
                                  <w:sz w:val="18"/>
                                </w:rPr>
                              </w:pPr>
                              <w:r>
                                <w:rPr>
                                  <w:rFonts w:ascii="Courier New"/>
                                  <w:sz w:val="18"/>
                                </w:rPr>
                                <w:t>).</w:t>
                              </w:r>
                              <w:proofErr w:type="spellStart"/>
                              <w:r>
                                <w:rPr>
                                  <w:rFonts w:ascii="Courier New"/>
                                  <w:sz w:val="18"/>
                                </w:rPr>
                                <w:t>orEmpty</w:t>
                              </w:r>
                              <w:proofErr w:type="spellEnd"/>
                              <w:r>
                                <w:rPr>
                                  <w:rFonts w:ascii="Courier New"/>
                                  <w:sz w:val="18"/>
                                </w:rPr>
                                <w:t>().</w:t>
                              </w:r>
                              <w:proofErr w:type="spellStart"/>
                              <w:r>
                                <w:rPr>
                                  <w:rFonts w:ascii="Courier New"/>
                                  <w:sz w:val="18"/>
                                </w:rPr>
                                <w:t>toIntOrNull</w:t>
                              </w:r>
                              <w:proofErr w:type="spellEnd"/>
                              <w:r>
                                <w:rPr>
                                  <w:rFonts w:ascii="Courier New"/>
                                  <w:sz w:val="18"/>
                                </w:rPr>
                                <w:t>()</w:t>
                              </w:r>
                              <w:r>
                                <w:rPr>
                                  <w:rFonts w:ascii="Courier New"/>
                                  <w:spacing w:val="-14"/>
                                  <w:sz w:val="18"/>
                                </w:rPr>
                                <w:t xml:space="preserve"> </w:t>
                              </w:r>
                              <w:r>
                                <w:rPr>
                                  <w:rFonts w:ascii="Courier New"/>
                                  <w:sz w:val="18"/>
                                </w:rPr>
                                <w:t>?:</w:t>
                              </w:r>
                              <w:r>
                                <w:rPr>
                                  <w:rFonts w:ascii="Courier New"/>
                                  <w:spacing w:val="-13"/>
                                  <w:sz w:val="18"/>
                                </w:rPr>
                                <w:t xml:space="preserve"> </w:t>
                              </w:r>
                              <w:r>
                                <w:rPr>
                                  <w:rFonts w:ascii="Courier New"/>
                                  <w:spacing w:val="-2"/>
                                  <w:sz w:val="18"/>
                                </w:rPr>
                                <w:t>DEFAULT_NO_OF_RESULTS</w:t>
                              </w:r>
                            </w:p>
                            <w:p w14:paraId="10DB7EC7" w14:textId="77777777" w:rsidR="003D76C2" w:rsidRDefault="00000000">
                              <w:pPr>
                                <w:spacing w:before="76"/>
                                <w:ind w:left="885"/>
                                <w:rPr>
                                  <w:rFonts w:ascii="Courier New"/>
                                  <w:sz w:val="18"/>
                                </w:rPr>
                              </w:pPr>
                              <w:r>
                                <w:rPr>
                                  <w:rFonts w:ascii="Courier New"/>
                                  <w:sz w:val="18"/>
                                </w:rPr>
                                <w:t>}</w:t>
                              </w:r>
                            </w:p>
                            <w:p w14:paraId="4F9B480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81C100" id="docshapegroup942" o:spid="_x0000_s1833" style="position:absolute;margin-left:52.2pt;margin-top:7.55pt;width:399.6pt;height:206.25pt;z-index:-15596544;mso-wrap-distance-left:0;mso-wrap-distance-right:0;mso-position-horizontal-relative:page;mso-position-vertical-relative:text" coordorigin="1044,151"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">
                <v:rect id="docshape943" o:spid="_x0000_s1834" style="position:absolute;left:1044;top:160;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" fillcolor="#f6f6f6" stroked="f">
                  <v:path arrowok="t"/>
                </v:rect>
                <v:shape id="docshape944" o:spid="_x0000_s1835" style="position:absolute;left:1044;top:150;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" path="m7992,4104l,4104r,20l7992,4124r,-20xm7992,l,,,20r7992,l7992,xe" fillcolor="#dadada" stroked="f">
                  <v:path arrowok="t" o:connecttype="custom" o:connectlocs="7992,4255;0,4255;0,4275;7992,4275;7992,4255;7992,151;0,151;0,171;7992,171;7992,151" o:connectangles="0,0,0,0,0,0,0,0,0,0"/>
                </v:shape>
                <v:shape id="docshape945" o:spid="_x0000_s1836" type="#_x0000_t202" style="position:absolute;left:1044;top:170;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" filled="f" stroked="f">
                  <v:path arrowok="t"/>
                  <v:textbox inset="0,0,0,0">
                    <w:txbxContent>
                      <w:p w14:paraId="472F0F2A" w14:textId="77777777" w:rsidR="003D76C2" w:rsidRDefault="00000000">
                        <w:pPr>
                          <w:spacing w:before="40"/>
                          <w:ind w:left="453"/>
                          <w:rPr>
                            <w:rFonts w:ascii="Courier New"/>
                            <w:sz w:val="18"/>
                          </w:rPr>
                        </w:pPr>
                        <w:r>
                          <w:rPr>
                            <w:rFonts w:ascii="Courier New"/>
                            <w:sz w:val="18"/>
                          </w:rPr>
                          <w:t>const</w:t>
                        </w:r>
                        <w:r>
                          <w:rPr>
                            <w:rFonts w:ascii="Courier New"/>
                            <w:spacing w:val="-8"/>
                            <w:sz w:val="18"/>
                          </w:rPr>
                          <w:t xml:space="preserve"> </w:t>
                        </w:r>
                        <w:proofErr w:type="spellStart"/>
                        <w:r>
                          <w:rPr>
                            <w:rFonts w:ascii="Courier New"/>
                            <w:sz w:val="18"/>
                          </w:rPr>
                          <w:t>val</w:t>
                        </w:r>
                        <w:proofErr w:type="spellEnd"/>
                        <w:r>
                          <w:rPr>
                            <w:rFonts w:ascii="Courier New"/>
                            <w:spacing w:val="-7"/>
                            <w:sz w:val="18"/>
                          </w:rPr>
                          <w:t xml:space="preserve"> </w:t>
                        </w:r>
                        <w:r>
                          <w:rPr>
                            <w:rFonts w:ascii="Courier New"/>
                            <w:sz w:val="18"/>
                          </w:rPr>
                          <w:t>DEFAULT_NO_OF_RESULTS</w:t>
                        </w:r>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5"/>
                            <w:sz w:val="18"/>
                          </w:rPr>
                          <w:t>10</w:t>
                        </w:r>
                      </w:p>
                      <w:p w14:paraId="73658D87" w14:textId="77777777" w:rsidR="003D76C2" w:rsidRDefault="003D76C2">
                        <w:pPr>
                          <w:rPr>
                            <w:rFonts w:ascii="Courier New"/>
                            <w:sz w:val="20"/>
                          </w:rPr>
                        </w:pPr>
                      </w:p>
                      <w:p w14:paraId="19F37AFE" w14:textId="77777777" w:rsidR="003D76C2" w:rsidRDefault="00000000">
                        <w:pPr>
                          <w:spacing w:before="130" w:line="328" w:lineRule="auto"/>
                          <w:ind w:left="885" w:right="3699" w:hanging="432"/>
                          <w:rPr>
                            <w:rFonts w:ascii="Courier New"/>
                            <w:sz w:val="18"/>
                          </w:rPr>
                        </w:pPr>
                        <w:r>
                          <w:rPr>
                            <w:rFonts w:ascii="Courier New"/>
                            <w:sz w:val="18"/>
                          </w:rPr>
                          <w:t>class</w:t>
                        </w:r>
                        <w:r>
                          <w:rPr>
                            <w:rFonts w:ascii="Courier New"/>
                            <w:spacing w:val="-29"/>
                            <w:sz w:val="18"/>
                          </w:rPr>
                          <w:t xml:space="preserve"> </w:t>
                        </w:r>
                        <w:proofErr w:type="spellStart"/>
                        <w:r>
                          <w:rPr>
                            <w:rFonts w:ascii="Courier New"/>
                            <w:sz w:val="18"/>
                          </w:rPr>
                          <w:t>DownloadPreferencesWrapper</w:t>
                        </w:r>
                        <w:proofErr w:type="spellEnd"/>
                        <w:r>
                          <w:rPr>
                            <w:rFonts w:ascii="Courier New"/>
                            <w:sz w:val="18"/>
                          </w:rPr>
                          <w:t>( private</w:t>
                        </w:r>
                        <w:r>
                          <w:rPr>
                            <w:rFonts w:ascii="Courier New"/>
                            <w:spacing w:val="-8"/>
                            <w:sz w:val="18"/>
                          </w:rPr>
                          <w:t xml:space="preserve"> </w:t>
                        </w:r>
                        <w:proofErr w:type="spellStart"/>
                        <w:r>
                          <w:rPr>
                            <w:rFonts w:ascii="Courier New"/>
                            <w:sz w:val="18"/>
                          </w:rPr>
                          <w:t>val</w:t>
                        </w:r>
                        <w:proofErr w:type="spellEnd"/>
                        <w:r>
                          <w:rPr>
                            <w:rFonts w:ascii="Courier New"/>
                            <w:spacing w:val="-6"/>
                            <w:sz w:val="18"/>
                          </w:rPr>
                          <w:t xml:space="preserve"> </w:t>
                        </w:r>
                        <w:r>
                          <w:rPr>
                            <w:rFonts w:ascii="Courier New"/>
                            <w:sz w:val="18"/>
                          </w:rPr>
                          <w:t>context:</w:t>
                        </w:r>
                        <w:r>
                          <w:rPr>
                            <w:rFonts w:ascii="Courier New"/>
                            <w:spacing w:val="-6"/>
                            <w:sz w:val="18"/>
                          </w:rPr>
                          <w:t xml:space="preserve"> </w:t>
                        </w:r>
                        <w:r>
                          <w:rPr>
                            <w:rFonts w:ascii="Courier New"/>
                            <w:spacing w:val="-2"/>
                            <w:sz w:val="18"/>
                          </w:rPr>
                          <w:t>Context,</w:t>
                        </w:r>
                      </w:p>
                      <w:p w14:paraId="2CC21AFF" w14:textId="77777777" w:rsidR="003D76C2" w:rsidRDefault="00000000">
                        <w:pPr>
                          <w:spacing w:before="1"/>
                          <w:ind w:left="88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sharedPreferences</w:t>
                        </w:r>
                        <w:proofErr w:type="spellEnd"/>
                        <w:r>
                          <w:rPr>
                            <w:rFonts w:ascii="Courier New"/>
                            <w:sz w:val="18"/>
                          </w:rPr>
                          <w:t>:</w:t>
                        </w:r>
                        <w:r>
                          <w:rPr>
                            <w:rFonts w:ascii="Courier New"/>
                            <w:spacing w:val="-9"/>
                            <w:sz w:val="18"/>
                          </w:rPr>
                          <w:t xml:space="preserve"> </w:t>
                        </w:r>
                        <w:proofErr w:type="spellStart"/>
                        <w:r>
                          <w:rPr>
                            <w:rFonts w:ascii="Courier New"/>
                            <w:spacing w:val="-2"/>
                            <w:sz w:val="18"/>
                          </w:rPr>
                          <w:t>SharedPreferences</w:t>
                        </w:r>
                        <w:proofErr w:type="spellEnd"/>
                      </w:p>
                      <w:p w14:paraId="2D926F5F"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65C754F8" w14:textId="77777777" w:rsidR="003D76C2" w:rsidRDefault="003D76C2">
                        <w:pPr>
                          <w:rPr>
                            <w:rFonts w:ascii="Courier New"/>
                            <w:sz w:val="20"/>
                          </w:rPr>
                        </w:pPr>
                      </w:p>
                      <w:p w14:paraId="2B13968C" w14:textId="77777777" w:rsidR="003D76C2" w:rsidRDefault="00000000">
                        <w:pPr>
                          <w:spacing w:before="130"/>
                          <w:ind w:left="885"/>
                          <w:rPr>
                            <w:rFonts w:ascii="Courier New"/>
                            <w:sz w:val="18"/>
                          </w:rPr>
                        </w:pPr>
                        <w:r>
                          <w:rPr>
                            <w:rFonts w:ascii="Courier New"/>
                            <w:sz w:val="18"/>
                          </w:rPr>
                          <w:t>fun</w:t>
                        </w:r>
                        <w:r>
                          <w:rPr>
                            <w:rFonts w:ascii="Courier New"/>
                            <w:spacing w:val="-9"/>
                            <w:sz w:val="18"/>
                          </w:rPr>
                          <w:t xml:space="preserve"> </w:t>
                        </w:r>
                        <w:proofErr w:type="spellStart"/>
                        <w:r>
                          <w:rPr>
                            <w:rFonts w:ascii="Courier New"/>
                            <w:sz w:val="18"/>
                          </w:rPr>
                          <w:t>getNumberOfResults</w:t>
                        </w:r>
                        <w:proofErr w:type="spellEnd"/>
                        <w:r>
                          <w:rPr>
                            <w:rFonts w:ascii="Courier New"/>
                            <w:sz w:val="18"/>
                          </w:rPr>
                          <w:t>():</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10"/>
                            <w:sz w:val="18"/>
                          </w:rPr>
                          <w:t>{</w:t>
                        </w:r>
                      </w:p>
                      <w:p w14:paraId="29833447" w14:textId="77777777" w:rsidR="003D76C2" w:rsidRDefault="00000000">
                        <w:pPr>
                          <w:spacing w:line="280" w:lineRule="atLeast"/>
                          <w:ind w:left="1749" w:right="1274" w:hanging="432"/>
                          <w:rPr>
                            <w:rFonts w:ascii="Courier New"/>
                            <w:sz w:val="18"/>
                          </w:rPr>
                        </w:pPr>
                        <w:r>
                          <w:rPr>
                            <w:rFonts w:ascii="Courier New"/>
                            <w:sz w:val="18"/>
                          </w:rPr>
                          <w:t>return</w:t>
                        </w:r>
                        <w:r>
                          <w:rPr>
                            <w:rFonts w:ascii="Courier New"/>
                            <w:spacing w:val="-29"/>
                            <w:sz w:val="18"/>
                          </w:rPr>
                          <w:t xml:space="preserve"> </w:t>
                        </w:r>
                        <w:proofErr w:type="spellStart"/>
                        <w:r>
                          <w:rPr>
                            <w:rFonts w:ascii="Courier New"/>
                            <w:sz w:val="18"/>
                          </w:rPr>
                          <w:t>sharedPreferences.getString</w:t>
                        </w:r>
                        <w:proofErr w:type="spellEnd"/>
                        <w:r>
                          <w:rPr>
                            <w:rFonts w:ascii="Courier New"/>
                            <w:sz w:val="18"/>
                          </w:rPr>
                          <w:t xml:space="preserve">( </w:t>
                        </w:r>
                        <w:proofErr w:type="spellStart"/>
                        <w:r>
                          <w:rPr>
                            <w:rFonts w:ascii="Courier New"/>
                            <w:spacing w:val="-2"/>
                            <w:sz w:val="18"/>
                          </w:rPr>
                          <w:t>context.getString</w:t>
                        </w:r>
                        <w:proofErr w:type="spellEnd"/>
                      </w:p>
                      <w:p w14:paraId="29796335" w14:textId="77777777" w:rsidR="003D76C2" w:rsidRDefault="00000000">
                        <w:pPr>
                          <w:spacing w:line="259" w:lineRule="auto"/>
                          <w:ind w:left="1749" w:firstLine="216"/>
                          <w:rPr>
                            <w:rFonts w:ascii="Courier New"/>
                            <w:sz w:val="18"/>
                          </w:rPr>
                        </w:pPr>
                        <w:r>
                          <w:rPr>
                            <w:rFonts w:ascii="Courier New"/>
                            <w:spacing w:val="-2"/>
                            <w:sz w:val="18"/>
                          </w:rPr>
                          <w:t>(</w:t>
                        </w:r>
                        <w:proofErr w:type="spellStart"/>
                        <w:r>
                          <w:rPr>
                            <w:rFonts w:ascii="Courier New"/>
                            <w:spacing w:val="-2"/>
                            <w:sz w:val="18"/>
                          </w:rPr>
                          <w:t>R.string.preference_key_nr_results</w:t>
                        </w:r>
                        <w:proofErr w:type="spellEnd"/>
                        <w:r>
                          <w:rPr>
                            <w:rFonts w:ascii="Courier New"/>
                            <w:spacing w:val="-2"/>
                            <w:sz w:val="18"/>
                          </w:rPr>
                          <w:t xml:space="preserve">), </w:t>
                        </w:r>
                        <w:proofErr w:type="spellStart"/>
                        <w:r>
                          <w:rPr>
                            <w:rFonts w:ascii="Courier New"/>
                            <w:spacing w:val="-2"/>
                            <w:sz w:val="18"/>
                          </w:rPr>
                          <w:t>DEFAULT_NO_OF_RESULTS.toString</w:t>
                        </w:r>
                        <w:proofErr w:type="spellEnd"/>
                        <w:r>
                          <w:rPr>
                            <w:rFonts w:ascii="Courier New"/>
                            <w:spacing w:val="-2"/>
                            <w:sz w:val="18"/>
                          </w:rPr>
                          <w:t>()</w:t>
                        </w:r>
                      </w:p>
                      <w:p w14:paraId="30DFB2CF" w14:textId="77777777" w:rsidR="003D76C2" w:rsidRDefault="00000000">
                        <w:pPr>
                          <w:spacing w:before="55"/>
                          <w:ind w:left="1317"/>
                          <w:rPr>
                            <w:rFonts w:ascii="Courier New"/>
                            <w:sz w:val="18"/>
                          </w:rPr>
                        </w:pPr>
                        <w:r>
                          <w:rPr>
                            <w:rFonts w:ascii="Courier New"/>
                            <w:sz w:val="18"/>
                          </w:rPr>
                          <w:t>).</w:t>
                        </w:r>
                        <w:proofErr w:type="spellStart"/>
                        <w:r>
                          <w:rPr>
                            <w:rFonts w:ascii="Courier New"/>
                            <w:sz w:val="18"/>
                          </w:rPr>
                          <w:t>orEmpty</w:t>
                        </w:r>
                        <w:proofErr w:type="spellEnd"/>
                        <w:r>
                          <w:rPr>
                            <w:rFonts w:ascii="Courier New"/>
                            <w:sz w:val="18"/>
                          </w:rPr>
                          <w:t>().</w:t>
                        </w:r>
                        <w:proofErr w:type="spellStart"/>
                        <w:r>
                          <w:rPr>
                            <w:rFonts w:ascii="Courier New"/>
                            <w:sz w:val="18"/>
                          </w:rPr>
                          <w:t>toIntOrNull</w:t>
                        </w:r>
                        <w:proofErr w:type="spellEnd"/>
                        <w:r>
                          <w:rPr>
                            <w:rFonts w:ascii="Courier New"/>
                            <w:sz w:val="18"/>
                          </w:rPr>
                          <w:t>()</w:t>
                        </w:r>
                        <w:r>
                          <w:rPr>
                            <w:rFonts w:ascii="Courier New"/>
                            <w:spacing w:val="-14"/>
                            <w:sz w:val="18"/>
                          </w:rPr>
                          <w:t xml:space="preserve"> </w:t>
                        </w:r>
                        <w:r>
                          <w:rPr>
                            <w:rFonts w:ascii="Courier New"/>
                            <w:sz w:val="18"/>
                          </w:rPr>
                          <w:t>?:</w:t>
                        </w:r>
                        <w:r>
                          <w:rPr>
                            <w:rFonts w:ascii="Courier New"/>
                            <w:spacing w:val="-13"/>
                            <w:sz w:val="18"/>
                          </w:rPr>
                          <w:t xml:space="preserve"> </w:t>
                        </w:r>
                        <w:r>
                          <w:rPr>
                            <w:rFonts w:ascii="Courier New"/>
                            <w:spacing w:val="-2"/>
                            <w:sz w:val="18"/>
                          </w:rPr>
                          <w:t>DEFAULT_NO_OF_RESULTS</w:t>
                        </w:r>
                      </w:p>
                      <w:p w14:paraId="10DB7EC7" w14:textId="77777777" w:rsidR="003D76C2" w:rsidRDefault="00000000">
                        <w:pPr>
                          <w:spacing w:before="76"/>
                          <w:ind w:left="885"/>
                          <w:rPr>
                            <w:rFonts w:ascii="Courier New"/>
                            <w:sz w:val="18"/>
                          </w:rPr>
                        </w:pPr>
                        <w:r>
                          <w:rPr>
                            <w:rFonts w:ascii="Courier New"/>
                            <w:sz w:val="18"/>
                          </w:rPr>
                          <w:t>}</w:t>
                        </w:r>
                      </w:p>
                      <w:p w14:paraId="4F9B480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2302BAA" w14:textId="77777777" w:rsidR="003D76C2" w:rsidRDefault="00000000">
      <w:pPr>
        <w:pStyle w:val="ListParagraph"/>
        <w:numPr>
          <w:ilvl w:val="0"/>
          <w:numId w:val="7"/>
        </w:numPr>
        <w:tabs>
          <w:tab w:val="left" w:pos="554"/>
        </w:tabs>
        <w:jc w:val="left"/>
        <w:rPr>
          <w:sz w:val="20"/>
        </w:rPr>
      </w:pPr>
      <w:r>
        <w:rPr>
          <w:sz w:val="20"/>
        </w:rPr>
        <w:t>Now,</w:t>
      </w:r>
      <w:r>
        <w:rPr>
          <w:spacing w:val="-5"/>
          <w:sz w:val="20"/>
        </w:rPr>
        <w:t xml:space="preserve"> </w:t>
      </w:r>
      <w:r>
        <w:rPr>
          <w:sz w:val="20"/>
        </w:rPr>
        <w:t>move</w:t>
      </w:r>
      <w:r>
        <w:rPr>
          <w:spacing w:val="-4"/>
          <w:sz w:val="20"/>
        </w:rPr>
        <w:t xml:space="preserve"> </w:t>
      </w:r>
      <w:r>
        <w:rPr>
          <w:sz w:val="20"/>
        </w:rPr>
        <w:t>on</w:t>
      </w:r>
      <w:r>
        <w:rPr>
          <w:spacing w:val="-2"/>
          <w:sz w:val="20"/>
        </w:rPr>
        <w:t xml:space="preserve"> </w:t>
      </w:r>
      <w:r>
        <w:rPr>
          <w:sz w:val="20"/>
        </w:rPr>
        <w:t>to</w:t>
      </w:r>
      <w:r>
        <w:rPr>
          <w:spacing w:val="-3"/>
          <w:sz w:val="20"/>
        </w:rPr>
        <w:t xml:space="preserve"> </w:t>
      </w:r>
      <w:r>
        <w:rPr>
          <w:sz w:val="20"/>
        </w:rPr>
        <w:t>the</w:t>
      </w:r>
      <w:r>
        <w:rPr>
          <w:spacing w:val="-3"/>
          <w:sz w:val="20"/>
        </w:rPr>
        <w:t xml:space="preserve"> </w:t>
      </w:r>
      <w:r>
        <w:rPr>
          <w:rFonts w:ascii="Courier New"/>
          <w:b/>
        </w:rPr>
        <w:t>Repository</w:t>
      </w:r>
      <w:r>
        <w:rPr>
          <w:rFonts w:ascii="Courier New"/>
          <w:b/>
          <w:spacing w:val="-80"/>
        </w:rPr>
        <w:t xml:space="preserve"> </w:t>
      </w:r>
      <w:r>
        <w:rPr>
          <w:sz w:val="20"/>
        </w:rPr>
        <w:t>aspect</w:t>
      </w:r>
      <w:r>
        <w:rPr>
          <w:spacing w:val="-4"/>
          <w:sz w:val="20"/>
        </w:rPr>
        <w:t xml:space="preserve"> </w:t>
      </w:r>
      <w:r>
        <w:rPr>
          <w:sz w:val="20"/>
        </w:rPr>
        <w:t>and</w:t>
      </w:r>
      <w:r>
        <w:rPr>
          <w:spacing w:val="-3"/>
          <w:sz w:val="20"/>
        </w:rPr>
        <w:t xml:space="preserve"> </w:t>
      </w:r>
      <w:r>
        <w:rPr>
          <w:sz w:val="20"/>
        </w:rPr>
        <w:t>create</w:t>
      </w:r>
      <w:r>
        <w:rPr>
          <w:spacing w:val="-3"/>
          <w:sz w:val="20"/>
        </w:rPr>
        <w:t xml:space="preserve"> </w:t>
      </w:r>
      <w:r>
        <w:rPr>
          <w:sz w:val="20"/>
        </w:rPr>
        <w:t>a</w:t>
      </w:r>
      <w:r>
        <w:rPr>
          <w:spacing w:val="-3"/>
          <w:sz w:val="20"/>
        </w:rPr>
        <w:t xml:space="preserve"> </w:t>
      </w:r>
      <w:r>
        <w:rPr>
          <w:sz w:val="20"/>
        </w:rPr>
        <w:t>new</w:t>
      </w:r>
      <w:r>
        <w:rPr>
          <w:spacing w:val="-2"/>
          <w:sz w:val="20"/>
        </w:rPr>
        <w:t xml:space="preserve"> package</w:t>
      </w:r>
    </w:p>
    <w:p w14:paraId="4D080122" w14:textId="77777777" w:rsidR="003D76C2" w:rsidRDefault="00000000">
      <w:pPr>
        <w:ind w:left="554"/>
        <w:rPr>
          <w:sz w:val="20"/>
        </w:rPr>
      </w:pPr>
      <w:r>
        <w:rPr>
          <w:sz w:val="20"/>
        </w:rPr>
        <w:t>called</w:t>
      </w:r>
      <w:r>
        <w:rPr>
          <w:spacing w:val="-5"/>
          <w:sz w:val="20"/>
        </w:rPr>
        <w:t xml:space="preserve"> </w:t>
      </w:r>
      <w:r>
        <w:rPr>
          <w:rFonts w:ascii="Courier New"/>
          <w:b/>
          <w:spacing w:val="-2"/>
        </w:rPr>
        <w:t>repository</w:t>
      </w:r>
      <w:r>
        <w:rPr>
          <w:spacing w:val="-2"/>
          <w:sz w:val="20"/>
        </w:rPr>
        <w:t>.</w:t>
      </w:r>
    </w:p>
    <w:p w14:paraId="4720502A" w14:textId="77777777" w:rsidR="003D76C2" w:rsidRDefault="00000000">
      <w:pPr>
        <w:pStyle w:val="ListParagraph"/>
        <w:numPr>
          <w:ilvl w:val="0"/>
          <w:numId w:val="7"/>
        </w:numPr>
        <w:tabs>
          <w:tab w:val="left" w:pos="554"/>
        </w:tabs>
        <w:spacing w:before="140"/>
        <w:ind w:right="1643"/>
        <w:jc w:val="left"/>
        <w:rPr>
          <w:sz w:val="20"/>
        </w:rPr>
      </w:pPr>
      <w:r>
        <w:rPr>
          <w:sz w:val="20"/>
        </w:rPr>
        <w:t>Create</w:t>
      </w:r>
      <w:r>
        <w:rPr>
          <w:spacing w:val="-4"/>
          <w:sz w:val="20"/>
        </w:rPr>
        <w:t xml:space="preserve"> </w:t>
      </w:r>
      <w:r>
        <w:rPr>
          <w:sz w:val="20"/>
        </w:rPr>
        <w:t>a</w:t>
      </w:r>
      <w:r>
        <w:rPr>
          <w:spacing w:val="-5"/>
          <w:sz w:val="20"/>
        </w:rPr>
        <w:t xml:space="preserve"> </w:t>
      </w:r>
      <w:r>
        <w:rPr>
          <w:sz w:val="20"/>
        </w:rPr>
        <w:t>class</w:t>
      </w:r>
      <w:r>
        <w:rPr>
          <w:spacing w:val="-4"/>
          <w:sz w:val="20"/>
        </w:rPr>
        <w:t xml:space="preserve"> </w:t>
      </w:r>
      <w:r>
        <w:rPr>
          <w:sz w:val="20"/>
        </w:rPr>
        <w:t>named</w:t>
      </w:r>
      <w:r>
        <w:rPr>
          <w:spacing w:val="-5"/>
          <w:sz w:val="20"/>
        </w:rPr>
        <w:t xml:space="preserve"> </w:t>
      </w:r>
      <w:r>
        <w:rPr>
          <w:rFonts w:ascii="Courier New"/>
          <w:b/>
        </w:rPr>
        <w:t>Result</w:t>
      </w:r>
      <w:r>
        <w:rPr>
          <w:sz w:val="20"/>
        </w:rPr>
        <w:t>,</w:t>
      </w:r>
      <w:r>
        <w:rPr>
          <w:spacing w:val="-4"/>
          <w:sz w:val="20"/>
        </w:rPr>
        <w:t xml:space="preserve"> </w:t>
      </w:r>
      <w:r>
        <w:rPr>
          <w:sz w:val="20"/>
        </w:rPr>
        <w:t>which</w:t>
      </w:r>
      <w:r>
        <w:rPr>
          <w:spacing w:val="-4"/>
          <w:sz w:val="20"/>
        </w:rPr>
        <w:t xml:space="preserve"> </w:t>
      </w:r>
      <w:r>
        <w:rPr>
          <w:sz w:val="20"/>
        </w:rPr>
        <w:t>will</w:t>
      </w:r>
      <w:r>
        <w:rPr>
          <w:spacing w:val="-4"/>
          <w:sz w:val="20"/>
        </w:rPr>
        <w:t xml:space="preserve"> </w:t>
      </w:r>
      <w:r>
        <w:rPr>
          <w:sz w:val="20"/>
        </w:rPr>
        <w:t>have</w:t>
      </w:r>
      <w:r>
        <w:rPr>
          <w:spacing w:val="-4"/>
          <w:sz w:val="20"/>
        </w:rPr>
        <w:t xml:space="preserve"> </w:t>
      </w:r>
      <w:r>
        <w:rPr>
          <w:sz w:val="20"/>
        </w:rPr>
        <w:t>three</w:t>
      </w:r>
      <w:r>
        <w:rPr>
          <w:spacing w:val="-4"/>
          <w:sz w:val="20"/>
        </w:rPr>
        <w:t xml:space="preserve"> </w:t>
      </w:r>
      <w:r>
        <w:rPr>
          <w:sz w:val="20"/>
        </w:rPr>
        <w:t>outputs:</w:t>
      </w:r>
      <w:r>
        <w:rPr>
          <w:spacing w:val="-6"/>
          <w:sz w:val="20"/>
        </w:rPr>
        <w:t xml:space="preserve"> </w:t>
      </w:r>
      <w:r>
        <w:rPr>
          <w:rFonts w:ascii="Courier New"/>
          <w:b/>
        </w:rPr>
        <w:t>Loading</w:t>
      </w:r>
      <w:r>
        <w:rPr>
          <w:sz w:val="20"/>
        </w:rPr>
        <w:t xml:space="preserve">, </w:t>
      </w:r>
      <w:r>
        <w:rPr>
          <w:rFonts w:ascii="Courier New"/>
          <w:b/>
        </w:rPr>
        <w:t>Success</w:t>
      </w:r>
      <w:r>
        <w:rPr>
          <w:sz w:val="20"/>
        </w:rPr>
        <w:t xml:space="preserve">, and </w:t>
      </w:r>
      <w:r>
        <w:rPr>
          <w:rFonts w:ascii="Courier New"/>
          <w:b/>
        </w:rPr>
        <w:t>Error</w:t>
      </w:r>
      <w:r>
        <w:rPr>
          <w:sz w:val="20"/>
        </w:rPr>
        <w:t xml:space="preserve">. We can achieve this through the Kotlin </w:t>
      </w:r>
      <w:r>
        <w:rPr>
          <w:rFonts w:ascii="Courier New"/>
          <w:b/>
        </w:rPr>
        <w:t xml:space="preserve">sealed </w:t>
      </w:r>
      <w:r>
        <w:rPr>
          <w:sz w:val="20"/>
        </w:rPr>
        <w:t>class feature:</w:t>
      </w:r>
    </w:p>
    <w:p w14:paraId="3DB03ACB" w14:textId="77777777" w:rsidR="003D76C2" w:rsidRDefault="00D51F7C">
      <w:pPr>
        <w:pStyle w:val="BodyText"/>
        <w:spacing w:before="5"/>
        <w:rPr>
          <w:sz w:val="9"/>
        </w:rPr>
      </w:pPr>
      <w:r>
        <w:rPr>
          <w:noProof/>
        </w:rPr>
        <mc:AlternateContent>
          <mc:Choice Requires="wpg">
            <w:drawing>
              <wp:anchor distT="0" distB="0" distL="0" distR="0" simplePos="0" relativeHeight="487720448" behindDoc="1" locked="0" layoutInCell="1" allowOverlap="1" wp14:anchorId="2EF50AA0" wp14:editId="09A571EC">
                <wp:simplePos x="0" y="0"/>
                <wp:positionH relativeFrom="page">
                  <wp:posOffset>662940</wp:posOffset>
                </wp:positionH>
                <wp:positionV relativeFrom="paragraph">
                  <wp:posOffset>96520</wp:posOffset>
                </wp:positionV>
                <wp:extent cx="5074920" cy="1108075"/>
                <wp:effectExtent l="0" t="0" r="5080" b="0"/>
                <wp:wrapTopAndBottom/>
                <wp:docPr id="608" name="docshapegroup9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52"/>
                          <a:chExt cx="7992" cy="1745"/>
                        </a:xfrm>
                      </wpg:grpSpPr>
                      <wps:wsp>
                        <wps:cNvPr id="609" name="docshape947"/>
                        <wps:cNvSpPr>
                          <a:spLocks/>
                        </wps:cNvSpPr>
                        <wps:spPr bwMode="auto">
                          <a:xfrm>
                            <a:off x="1044" y="162"/>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0" name="docshape948"/>
                        <wps:cNvSpPr>
                          <a:spLocks/>
                        </wps:cNvSpPr>
                        <wps:spPr bwMode="auto">
                          <a:xfrm>
                            <a:off x="1044" y="152"/>
                            <a:ext cx="7992" cy="1745"/>
                          </a:xfrm>
                          <a:custGeom>
                            <a:avLst/>
                            <a:gdLst>
                              <a:gd name="T0" fmla="+- 0 9036 1044"/>
                              <a:gd name="T1" fmla="*/ T0 w 7992"/>
                              <a:gd name="T2" fmla="+- 0 1876 152"/>
                              <a:gd name="T3" fmla="*/ 1876 h 1745"/>
                              <a:gd name="T4" fmla="+- 0 1044 1044"/>
                              <a:gd name="T5" fmla="*/ T4 w 7992"/>
                              <a:gd name="T6" fmla="+- 0 1876 152"/>
                              <a:gd name="T7" fmla="*/ 1876 h 1745"/>
                              <a:gd name="T8" fmla="+- 0 1044 1044"/>
                              <a:gd name="T9" fmla="*/ T8 w 7992"/>
                              <a:gd name="T10" fmla="+- 0 1896 152"/>
                              <a:gd name="T11" fmla="*/ 1896 h 1745"/>
                              <a:gd name="T12" fmla="+- 0 9036 1044"/>
                              <a:gd name="T13" fmla="*/ T12 w 7992"/>
                              <a:gd name="T14" fmla="+- 0 1896 152"/>
                              <a:gd name="T15" fmla="*/ 1896 h 1745"/>
                              <a:gd name="T16" fmla="+- 0 9036 1044"/>
                              <a:gd name="T17" fmla="*/ T16 w 7992"/>
                              <a:gd name="T18" fmla="+- 0 1876 152"/>
                              <a:gd name="T19" fmla="*/ 1876 h 1745"/>
                              <a:gd name="T20" fmla="+- 0 9036 1044"/>
                              <a:gd name="T21" fmla="*/ T20 w 7992"/>
                              <a:gd name="T22" fmla="+- 0 152 152"/>
                              <a:gd name="T23" fmla="*/ 152 h 1745"/>
                              <a:gd name="T24" fmla="+- 0 1044 1044"/>
                              <a:gd name="T25" fmla="*/ T24 w 7992"/>
                              <a:gd name="T26" fmla="+- 0 152 152"/>
                              <a:gd name="T27" fmla="*/ 152 h 1745"/>
                              <a:gd name="T28" fmla="+- 0 1044 1044"/>
                              <a:gd name="T29" fmla="*/ T28 w 7992"/>
                              <a:gd name="T30" fmla="+- 0 172 152"/>
                              <a:gd name="T31" fmla="*/ 172 h 1745"/>
                              <a:gd name="T32" fmla="+- 0 9036 1044"/>
                              <a:gd name="T33" fmla="*/ T32 w 7992"/>
                              <a:gd name="T34" fmla="+- 0 172 152"/>
                              <a:gd name="T35" fmla="*/ 172 h 1745"/>
                              <a:gd name="T36" fmla="+- 0 9036 1044"/>
                              <a:gd name="T37" fmla="*/ T36 w 7992"/>
                              <a:gd name="T38" fmla="+- 0 152 152"/>
                              <a:gd name="T39" fmla="*/ 152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1" name="docshape949"/>
                        <wps:cNvSpPr txBox="1">
                          <a:spLocks/>
                        </wps:cNvSpPr>
                        <wps:spPr bwMode="auto">
                          <a:xfrm>
                            <a:off x="1044" y="172"/>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DCD04" w14:textId="77777777" w:rsidR="003D76C2" w:rsidRDefault="00000000">
                              <w:pPr>
                                <w:spacing w:before="40"/>
                                <w:ind w:left="453"/>
                                <w:rPr>
                                  <w:rFonts w:ascii="Courier New"/>
                                  <w:sz w:val="18"/>
                                </w:rPr>
                              </w:pPr>
                              <w:r>
                                <w:rPr>
                                  <w:rFonts w:ascii="Courier New"/>
                                  <w:sz w:val="18"/>
                                </w:rPr>
                                <w:t>sealed</w:t>
                              </w:r>
                              <w:r>
                                <w:rPr>
                                  <w:rFonts w:ascii="Courier New"/>
                                  <w:spacing w:val="-7"/>
                                  <w:sz w:val="18"/>
                                </w:rPr>
                                <w:t xml:space="preserve"> </w:t>
                              </w:r>
                              <w:r>
                                <w:rPr>
                                  <w:rFonts w:ascii="Courier New"/>
                                  <w:sz w:val="18"/>
                                </w:rPr>
                                <w:t>class</w:t>
                              </w:r>
                              <w:r>
                                <w:rPr>
                                  <w:rFonts w:ascii="Courier New"/>
                                  <w:spacing w:val="-7"/>
                                  <w:sz w:val="18"/>
                                </w:rPr>
                                <w:t xml:space="preserve"> </w:t>
                              </w:r>
                              <w:r>
                                <w:rPr>
                                  <w:rFonts w:ascii="Courier New"/>
                                  <w:sz w:val="18"/>
                                </w:rPr>
                                <w:t>Result&lt;T&gt;</w:t>
                              </w:r>
                              <w:r>
                                <w:rPr>
                                  <w:rFonts w:ascii="Courier New"/>
                                  <w:spacing w:val="-6"/>
                                  <w:sz w:val="18"/>
                                </w:rPr>
                                <w:t xml:space="preserve"> </w:t>
                              </w:r>
                              <w:r>
                                <w:rPr>
                                  <w:rFonts w:ascii="Courier New"/>
                                  <w:spacing w:val="-10"/>
                                  <w:sz w:val="18"/>
                                </w:rPr>
                                <w:t>{</w:t>
                              </w:r>
                            </w:p>
                            <w:p w14:paraId="41DEF44F" w14:textId="77777777" w:rsidR="003D76C2" w:rsidRDefault="003D76C2">
                              <w:pPr>
                                <w:rPr>
                                  <w:rFonts w:ascii="Courier New"/>
                                  <w:sz w:val="20"/>
                                </w:rPr>
                              </w:pPr>
                            </w:p>
                            <w:p w14:paraId="214F5D15" w14:textId="77777777" w:rsidR="003D76C2" w:rsidRDefault="00000000">
                              <w:pPr>
                                <w:spacing w:before="130"/>
                                <w:ind w:left="885"/>
                                <w:rPr>
                                  <w:rFonts w:ascii="Courier New"/>
                                  <w:sz w:val="18"/>
                                </w:rPr>
                              </w:pPr>
                              <w:r>
                                <w:rPr>
                                  <w:rFonts w:ascii="Courier New"/>
                                  <w:sz w:val="18"/>
                                </w:rPr>
                                <w:t>class</w:t>
                              </w:r>
                              <w:r>
                                <w:rPr>
                                  <w:rFonts w:ascii="Courier New"/>
                                  <w:spacing w:val="-6"/>
                                  <w:sz w:val="18"/>
                                </w:rPr>
                                <w:t xml:space="preserve"> </w:t>
                              </w:r>
                              <w:r>
                                <w:rPr>
                                  <w:rFonts w:ascii="Courier New"/>
                                  <w:sz w:val="18"/>
                                </w:rPr>
                                <w:t>Loading&lt;T&gt;</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Result&lt;T&gt;()</w:t>
                              </w:r>
                            </w:p>
                            <w:p w14:paraId="7CB2B50F" w14:textId="77777777" w:rsidR="003D76C2" w:rsidRDefault="00000000">
                              <w:pPr>
                                <w:spacing w:before="76" w:line="328" w:lineRule="auto"/>
                                <w:ind w:left="885" w:right="1766"/>
                                <w:rPr>
                                  <w:rFonts w:ascii="Courier New"/>
                                  <w:sz w:val="18"/>
                                </w:rPr>
                              </w:pPr>
                              <w:r>
                                <w:rPr>
                                  <w:rFonts w:ascii="Courier New"/>
                                  <w:sz w:val="18"/>
                                </w:rPr>
                                <w:t>data</w:t>
                              </w:r>
                              <w:r>
                                <w:rPr>
                                  <w:rFonts w:ascii="Courier New"/>
                                  <w:spacing w:val="-7"/>
                                  <w:sz w:val="18"/>
                                </w:rPr>
                                <w:t xml:space="preserve"> </w:t>
                              </w:r>
                              <w:r>
                                <w:rPr>
                                  <w:rFonts w:ascii="Courier New"/>
                                  <w:sz w:val="18"/>
                                </w:rPr>
                                <w:t>class</w:t>
                              </w:r>
                              <w:r>
                                <w:rPr>
                                  <w:rFonts w:ascii="Courier New"/>
                                  <w:spacing w:val="-7"/>
                                  <w:sz w:val="18"/>
                                </w:rPr>
                                <w:t xml:space="preserve"> </w:t>
                              </w:r>
                              <w:r>
                                <w:rPr>
                                  <w:rFonts w:ascii="Courier New"/>
                                  <w:sz w:val="18"/>
                                </w:rPr>
                                <w:t>Success&lt;T&gt;(</w:t>
                              </w:r>
                              <w:proofErr w:type="spellStart"/>
                              <w:r>
                                <w:rPr>
                                  <w:rFonts w:ascii="Courier New"/>
                                  <w:sz w:val="18"/>
                                </w:rPr>
                                <w:t>val</w:t>
                              </w:r>
                              <w:proofErr w:type="spellEnd"/>
                              <w:r>
                                <w:rPr>
                                  <w:rFonts w:ascii="Courier New"/>
                                  <w:spacing w:val="-7"/>
                                  <w:sz w:val="18"/>
                                </w:rPr>
                                <w:t xml:space="preserve"> </w:t>
                              </w:r>
                              <w:r>
                                <w:rPr>
                                  <w:rFonts w:ascii="Courier New"/>
                                  <w:sz w:val="18"/>
                                </w:rPr>
                                <w:t>data:</w:t>
                              </w:r>
                              <w:r>
                                <w:rPr>
                                  <w:rFonts w:ascii="Courier New"/>
                                  <w:spacing w:val="-7"/>
                                  <w:sz w:val="18"/>
                                </w:rPr>
                                <w:t xml:space="preserve"> </w:t>
                              </w:r>
                              <w:r>
                                <w:rPr>
                                  <w:rFonts w:ascii="Courier New"/>
                                  <w:sz w:val="18"/>
                                </w:rPr>
                                <w:t>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Result&lt;T&gt;() class Error&lt;T&gt; : Result&lt;T&gt;()</w:t>
                              </w:r>
                            </w:p>
                            <w:p w14:paraId="6ED8F6C2"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F50AA0" id="docshapegroup946" o:spid="_x0000_s1837" style="position:absolute;margin-left:52.2pt;margin-top:7.6pt;width:399.6pt;height:87.25pt;z-index:-15596032;mso-wrap-distance-left:0;mso-wrap-distance-right:0;mso-position-horizontal-relative:page;mso-position-vertical-relative:text" coordorigin="1044,152"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">
                <v:rect id="docshape947" o:spid="_x0000_s1838" style="position:absolute;left:1044;top:162;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" fillcolor="#f6f6f6" stroked="f">
                  <v:path arrowok="t"/>
                </v:rect>
                <v:shape id="docshape948" o:spid="_x0000_s1839" style="position:absolute;left:1044;top:152;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" path="m7992,1724l,1724r,20l7992,1744r,-20xm7992,l,,,20r7992,l7992,xe" fillcolor="#dadada" stroked="f">
                  <v:path arrowok="t" o:connecttype="custom" o:connectlocs="7992,1876;0,1876;0,1896;7992,1896;7992,1876;7992,152;0,152;0,172;7992,172;7992,152" o:connectangles="0,0,0,0,0,0,0,0,0,0"/>
                </v:shape>
                <v:shape id="docshape949" o:spid="_x0000_s1840" type="#_x0000_t202" style="position:absolute;left:1044;top:172;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" filled="f" stroked="f">
                  <v:path arrowok="t"/>
                  <v:textbox inset="0,0,0,0">
                    <w:txbxContent>
                      <w:p w14:paraId="54EDCD04" w14:textId="77777777" w:rsidR="003D76C2" w:rsidRDefault="00000000">
                        <w:pPr>
                          <w:spacing w:before="40"/>
                          <w:ind w:left="453"/>
                          <w:rPr>
                            <w:rFonts w:ascii="Courier New"/>
                            <w:sz w:val="18"/>
                          </w:rPr>
                        </w:pPr>
                        <w:r>
                          <w:rPr>
                            <w:rFonts w:ascii="Courier New"/>
                            <w:sz w:val="18"/>
                          </w:rPr>
                          <w:t>sealed</w:t>
                        </w:r>
                        <w:r>
                          <w:rPr>
                            <w:rFonts w:ascii="Courier New"/>
                            <w:spacing w:val="-7"/>
                            <w:sz w:val="18"/>
                          </w:rPr>
                          <w:t xml:space="preserve"> </w:t>
                        </w:r>
                        <w:r>
                          <w:rPr>
                            <w:rFonts w:ascii="Courier New"/>
                            <w:sz w:val="18"/>
                          </w:rPr>
                          <w:t>class</w:t>
                        </w:r>
                        <w:r>
                          <w:rPr>
                            <w:rFonts w:ascii="Courier New"/>
                            <w:spacing w:val="-7"/>
                            <w:sz w:val="18"/>
                          </w:rPr>
                          <w:t xml:space="preserve"> </w:t>
                        </w:r>
                        <w:r>
                          <w:rPr>
                            <w:rFonts w:ascii="Courier New"/>
                            <w:sz w:val="18"/>
                          </w:rPr>
                          <w:t>Result&lt;T&gt;</w:t>
                        </w:r>
                        <w:r>
                          <w:rPr>
                            <w:rFonts w:ascii="Courier New"/>
                            <w:spacing w:val="-6"/>
                            <w:sz w:val="18"/>
                          </w:rPr>
                          <w:t xml:space="preserve"> </w:t>
                        </w:r>
                        <w:r>
                          <w:rPr>
                            <w:rFonts w:ascii="Courier New"/>
                            <w:spacing w:val="-10"/>
                            <w:sz w:val="18"/>
                          </w:rPr>
                          <w:t>{</w:t>
                        </w:r>
                      </w:p>
                      <w:p w14:paraId="41DEF44F" w14:textId="77777777" w:rsidR="003D76C2" w:rsidRDefault="003D76C2">
                        <w:pPr>
                          <w:rPr>
                            <w:rFonts w:ascii="Courier New"/>
                            <w:sz w:val="20"/>
                          </w:rPr>
                        </w:pPr>
                      </w:p>
                      <w:p w14:paraId="214F5D15" w14:textId="77777777" w:rsidR="003D76C2" w:rsidRDefault="00000000">
                        <w:pPr>
                          <w:spacing w:before="130"/>
                          <w:ind w:left="885"/>
                          <w:rPr>
                            <w:rFonts w:ascii="Courier New"/>
                            <w:sz w:val="18"/>
                          </w:rPr>
                        </w:pPr>
                        <w:r>
                          <w:rPr>
                            <w:rFonts w:ascii="Courier New"/>
                            <w:sz w:val="18"/>
                          </w:rPr>
                          <w:t>class</w:t>
                        </w:r>
                        <w:r>
                          <w:rPr>
                            <w:rFonts w:ascii="Courier New"/>
                            <w:spacing w:val="-6"/>
                            <w:sz w:val="18"/>
                          </w:rPr>
                          <w:t xml:space="preserve"> </w:t>
                        </w:r>
                        <w:r>
                          <w:rPr>
                            <w:rFonts w:ascii="Courier New"/>
                            <w:sz w:val="18"/>
                          </w:rPr>
                          <w:t>Loading&lt;T&gt;</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Result&lt;T&gt;()</w:t>
                        </w:r>
                      </w:p>
                      <w:p w14:paraId="7CB2B50F" w14:textId="77777777" w:rsidR="003D76C2" w:rsidRDefault="00000000">
                        <w:pPr>
                          <w:spacing w:before="76" w:line="328" w:lineRule="auto"/>
                          <w:ind w:left="885" w:right="1766"/>
                          <w:rPr>
                            <w:rFonts w:ascii="Courier New"/>
                            <w:sz w:val="18"/>
                          </w:rPr>
                        </w:pPr>
                        <w:r>
                          <w:rPr>
                            <w:rFonts w:ascii="Courier New"/>
                            <w:sz w:val="18"/>
                          </w:rPr>
                          <w:t>data</w:t>
                        </w:r>
                        <w:r>
                          <w:rPr>
                            <w:rFonts w:ascii="Courier New"/>
                            <w:spacing w:val="-7"/>
                            <w:sz w:val="18"/>
                          </w:rPr>
                          <w:t xml:space="preserve"> </w:t>
                        </w:r>
                        <w:r>
                          <w:rPr>
                            <w:rFonts w:ascii="Courier New"/>
                            <w:sz w:val="18"/>
                          </w:rPr>
                          <w:t>class</w:t>
                        </w:r>
                        <w:r>
                          <w:rPr>
                            <w:rFonts w:ascii="Courier New"/>
                            <w:spacing w:val="-7"/>
                            <w:sz w:val="18"/>
                          </w:rPr>
                          <w:t xml:space="preserve"> </w:t>
                        </w:r>
                        <w:r>
                          <w:rPr>
                            <w:rFonts w:ascii="Courier New"/>
                            <w:sz w:val="18"/>
                          </w:rPr>
                          <w:t>Success&lt;T&gt;(</w:t>
                        </w:r>
                        <w:proofErr w:type="spellStart"/>
                        <w:r>
                          <w:rPr>
                            <w:rFonts w:ascii="Courier New"/>
                            <w:sz w:val="18"/>
                          </w:rPr>
                          <w:t>val</w:t>
                        </w:r>
                        <w:proofErr w:type="spellEnd"/>
                        <w:r>
                          <w:rPr>
                            <w:rFonts w:ascii="Courier New"/>
                            <w:spacing w:val="-7"/>
                            <w:sz w:val="18"/>
                          </w:rPr>
                          <w:t xml:space="preserve"> </w:t>
                        </w:r>
                        <w:r>
                          <w:rPr>
                            <w:rFonts w:ascii="Courier New"/>
                            <w:sz w:val="18"/>
                          </w:rPr>
                          <w:t>data:</w:t>
                        </w:r>
                        <w:r>
                          <w:rPr>
                            <w:rFonts w:ascii="Courier New"/>
                            <w:spacing w:val="-7"/>
                            <w:sz w:val="18"/>
                          </w:rPr>
                          <w:t xml:space="preserve"> </w:t>
                        </w:r>
                        <w:r>
                          <w:rPr>
                            <w:rFonts w:ascii="Courier New"/>
                            <w:sz w:val="18"/>
                          </w:rPr>
                          <w:t>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Result&lt;T&gt;() class Error&lt;T&gt; : Result&lt;T&gt;()</w:t>
                        </w:r>
                      </w:p>
                      <w:p w14:paraId="6ED8F6C2"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2CCC47ED" w14:textId="77777777" w:rsidR="003D76C2" w:rsidRDefault="00000000">
      <w:pPr>
        <w:pStyle w:val="ListParagraph"/>
        <w:numPr>
          <w:ilvl w:val="0"/>
          <w:numId w:val="7"/>
        </w:numPr>
        <w:tabs>
          <w:tab w:val="left" w:pos="554"/>
        </w:tabs>
        <w:jc w:val="left"/>
        <w:rPr>
          <w:sz w:val="20"/>
        </w:rPr>
      </w:pPr>
      <w:r>
        <w:rPr>
          <w:sz w:val="20"/>
        </w:rPr>
        <w:t>Define</w:t>
      </w:r>
      <w:r>
        <w:rPr>
          <w:spacing w:val="-1"/>
          <w:sz w:val="20"/>
        </w:rPr>
        <w:t xml:space="preserve"> </w:t>
      </w:r>
      <w:r>
        <w:rPr>
          <w:sz w:val="20"/>
        </w:rPr>
        <w:t>a</w:t>
      </w:r>
      <w:r>
        <w:rPr>
          <w:spacing w:val="-2"/>
          <w:sz w:val="20"/>
        </w:rPr>
        <w:t xml:space="preserve"> </w:t>
      </w:r>
      <w:r>
        <w:rPr>
          <w:sz w:val="20"/>
        </w:rPr>
        <w:t>model</w:t>
      </w:r>
      <w:r>
        <w:rPr>
          <w:spacing w:val="-2"/>
          <w:sz w:val="20"/>
        </w:rPr>
        <w:t xml:space="preserve"> </w:t>
      </w:r>
      <w:r>
        <w:rPr>
          <w:sz w:val="20"/>
        </w:rPr>
        <w:t>that</w:t>
      </w:r>
      <w:r>
        <w:rPr>
          <w:spacing w:val="-1"/>
          <w:sz w:val="20"/>
        </w:rPr>
        <w:t xml:space="preserve"> </w:t>
      </w:r>
      <w:r>
        <w:rPr>
          <w:sz w:val="20"/>
        </w:rPr>
        <w:t>will be</w:t>
      </w:r>
      <w:r>
        <w:rPr>
          <w:spacing w:val="-1"/>
          <w:sz w:val="20"/>
        </w:rPr>
        <w:t xml:space="preserve"> </w:t>
      </w:r>
      <w:r>
        <w:rPr>
          <w:sz w:val="20"/>
        </w:rPr>
        <w:t>used</w:t>
      </w:r>
      <w:r>
        <w:rPr>
          <w:spacing w:val="-1"/>
          <w:sz w:val="20"/>
        </w:rPr>
        <w:t xml:space="preserve"> </w:t>
      </w:r>
      <w:r>
        <w:rPr>
          <w:sz w:val="20"/>
        </w:rPr>
        <w:t>by</w:t>
      </w:r>
      <w:r>
        <w:rPr>
          <w:spacing w:val="-1"/>
          <w:sz w:val="20"/>
        </w:rPr>
        <w:t xml:space="preserve"> </w:t>
      </w:r>
      <w:r>
        <w:rPr>
          <w:sz w:val="20"/>
        </w:rPr>
        <w:t>our</w:t>
      </w:r>
      <w:r>
        <w:rPr>
          <w:spacing w:val="-1"/>
          <w:sz w:val="20"/>
        </w:rPr>
        <w:t xml:space="preserve"> </w:t>
      </w:r>
      <w:r>
        <w:rPr>
          <w:sz w:val="20"/>
        </w:rPr>
        <w:t xml:space="preserve">UI </w:t>
      </w:r>
      <w:r>
        <w:rPr>
          <w:spacing w:val="-2"/>
          <w:sz w:val="20"/>
        </w:rPr>
        <w:t>layer:</w:t>
      </w:r>
    </w:p>
    <w:p w14:paraId="33F02232" w14:textId="77777777" w:rsidR="003D76C2" w:rsidRDefault="00D51F7C">
      <w:pPr>
        <w:pStyle w:val="BodyText"/>
        <w:spacing w:before="4"/>
        <w:rPr>
          <w:sz w:val="9"/>
        </w:rPr>
      </w:pPr>
      <w:r>
        <w:rPr>
          <w:noProof/>
        </w:rPr>
        <mc:AlternateContent>
          <mc:Choice Requires="wpg">
            <w:drawing>
              <wp:anchor distT="0" distB="0" distL="0" distR="0" simplePos="0" relativeHeight="487720960" behindDoc="1" locked="0" layoutInCell="1" allowOverlap="1" wp14:anchorId="2B101D63" wp14:editId="244430B7">
                <wp:simplePos x="0" y="0"/>
                <wp:positionH relativeFrom="page">
                  <wp:posOffset>662940</wp:posOffset>
                </wp:positionH>
                <wp:positionV relativeFrom="paragraph">
                  <wp:posOffset>95885</wp:posOffset>
                </wp:positionV>
                <wp:extent cx="5074920" cy="219075"/>
                <wp:effectExtent l="0" t="0" r="5080" b="0"/>
                <wp:wrapTopAndBottom/>
                <wp:docPr id="604" name="docshapegroup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51"/>
                          <a:chExt cx="7992" cy="345"/>
                        </a:xfrm>
                      </wpg:grpSpPr>
                      <wps:wsp>
                        <wps:cNvPr id="605" name="docshape951"/>
                        <wps:cNvSpPr>
                          <a:spLocks/>
                        </wps:cNvSpPr>
                        <wps:spPr bwMode="auto">
                          <a:xfrm>
                            <a:off x="1044" y="160"/>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6" name="docshape952"/>
                        <wps:cNvSpPr>
                          <a:spLocks/>
                        </wps:cNvSpPr>
                        <wps:spPr bwMode="auto">
                          <a:xfrm>
                            <a:off x="1044" y="150"/>
                            <a:ext cx="7992" cy="345"/>
                          </a:xfrm>
                          <a:custGeom>
                            <a:avLst/>
                            <a:gdLst>
                              <a:gd name="T0" fmla="+- 0 9036 1044"/>
                              <a:gd name="T1" fmla="*/ T0 w 7992"/>
                              <a:gd name="T2" fmla="+- 0 475 151"/>
                              <a:gd name="T3" fmla="*/ 475 h 345"/>
                              <a:gd name="T4" fmla="+- 0 1044 1044"/>
                              <a:gd name="T5" fmla="*/ T4 w 7992"/>
                              <a:gd name="T6" fmla="+- 0 475 151"/>
                              <a:gd name="T7" fmla="*/ 475 h 345"/>
                              <a:gd name="T8" fmla="+- 0 1044 1044"/>
                              <a:gd name="T9" fmla="*/ T8 w 7992"/>
                              <a:gd name="T10" fmla="+- 0 495 151"/>
                              <a:gd name="T11" fmla="*/ 495 h 345"/>
                              <a:gd name="T12" fmla="+- 0 9036 1044"/>
                              <a:gd name="T13" fmla="*/ T12 w 7992"/>
                              <a:gd name="T14" fmla="+- 0 495 151"/>
                              <a:gd name="T15" fmla="*/ 495 h 345"/>
                              <a:gd name="T16" fmla="+- 0 9036 1044"/>
                              <a:gd name="T17" fmla="*/ T16 w 7992"/>
                              <a:gd name="T18" fmla="+- 0 475 151"/>
                              <a:gd name="T19" fmla="*/ 475 h 345"/>
                              <a:gd name="T20" fmla="+- 0 9036 1044"/>
                              <a:gd name="T21" fmla="*/ T20 w 7992"/>
                              <a:gd name="T22" fmla="+- 0 151 151"/>
                              <a:gd name="T23" fmla="*/ 151 h 345"/>
                              <a:gd name="T24" fmla="+- 0 1044 1044"/>
                              <a:gd name="T25" fmla="*/ T24 w 7992"/>
                              <a:gd name="T26" fmla="+- 0 151 151"/>
                              <a:gd name="T27" fmla="*/ 151 h 345"/>
                              <a:gd name="T28" fmla="+- 0 1044 1044"/>
                              <a:gd name="T29" fmla="*/ T28 w 7992"/>
                              <a:gd name="T30" fmla="+- 0 171 151"/>
                              <a:gd name="T31" fmla="*/ 171 h 345"/>
                              <a:gd name="T32" fmla="+- 0 9036 1044"/>
                              <a:gd name="T33" fmla="*/ T32 w 7992"/>
                              <a:gd name="T34" fmla="+- 0 171 151"/>
                              <a:gd name="T35" fmla="*/ 171 h 345"/>
                              <a:gd name="T36" fmla="+- 0 9036 1044"/>
                              <a:gd name="T37" fmla="*/ T36 w 7992"/>
                              <a:gd name="T38" fmla="+- 0 151 151"/>
                              <a:gd name="T39" fmla="*/ 151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7" name="docshape953"/>
                        <wps:cNvSpPr txBox="1">
                          <a:spLocks/>
                        </wps:cNvSpPr>
                        <wps:spPr bwMode="auto">
                          <a:xfrm>
                            <a:off x="1044" y="170"/>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EA15F" w14:textId="77777777" w:rsidR="003D76C2" w:rsidRDefault="00000000">
                              <w:pPr>
                                <w:spacing w:before="40"/>
                                <w:ind w:left="453"/>
                                <w:rPr>
                                  <w:rFonts w:ascii="Courier New"/>
                                  <w:sz w:val="18"/>
                                </w:rPr>
                              </w:pPr>
                              <w:r>
                                <w:rPr>
                                  <w:rFonts w:ascii="Courier New"/>
                                  <w:sz w:val="18"/>
                                </w:rPr>
                                <w:t>data</w:t>
                              </w:r>
                              <w:r>
                                <w:rPr>
                                  <w:rFonts w:ascii="Courier New"/>
                                  <w:spacing w:val="-6"/>
                                  <w:sz w:val="18"/>
                                </w:rPr>
                                <w:t xml:space="preserve"> </w:t>
                              </w:r>
                              <w:r>
                                <w:rPr>
                                  <w:rFonts w:ascii="Courier New"/>
                                  <w:sz w:val="18"/>
                                </w:rPr>
                                <w:t>class</w:t>
                              </w:r>
                              <w:r>
                                <w:rPr>
                                  <w:rFonts w:ascii="Courier New"/>
                                  <w:spacing w:val="-5"/>
                                  <w:sz w:val="18"/>
                                </w:rPr>
                                <w:t xml:space="preserve"> </w:t>
                              </w:r>
                              <w:proofErr w:type="spellStart"/>
                              <w:r>
                                <w:rPr>
                                  <w:rFonts w:ascii="Courier New"/>
                                  <w:sz w:val="18"/>
                                </w:rPr>
                                <w:t>DogUi</w:t>
                              </w:r>
                              <w:proofErr w:type="spellEnd"/>
                              <w:r>
                                <w:rPr>
                                  <w:rFonts w:ascii="Courier New"/>
                                  <w:sz w:val="18"/>
                                </w:rPr>
                                <w:t>(</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url</w:t>
                              </w:r>
                              <w:proofErr w:type="spellEnd"/>
                              <w:r>
                                <w:rPr>
                                  <w:rFonts w:ascii="Courier New"/>
                                  <w:sz w:val="18"/>
                                </w:rPr>
                                <w:t>:</w:t>
                              </w:r>
                              <w:r>
                                <w:rPr>
                                  <w:rFonts w:ascii="Courier New"/>
                                  <w:spacing w:val="-5"/>
                                  <w:sz w:val="18"/>
                                </w:rPr>
                                <w:t xml:space="preserve"> </w:t>
                              </w:r>
                              <w:r>
                                <w:rPr>
                                  <w:rFonts w:ascii="Courier New"/>
                                  <w:spacing w:val="-2"/>
                                  <w:sz w:val="18"/>
                                </w:rPr>
                                <w:t>String)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101D63" id="docshapegroup950" o:spid="_x0000_s1841" style="position:absolute;margin-left:52.2pt;margin-top:7.55pt;width:399.6pt;height:17.25pt;z-index:-15595520;mso-wrap-distance-left:0;mso-wrap-distance-right:0;mso-position-horizontal-relative:page;mso-position-vertical-relative:text" coordorigin="1044,151"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">
                <v:rect id="docshape951" o:spid="_x0000_s1842" style="position:absolute;left:1044;top:160;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" fillcolor="#f6f6f6" stroked="f">
                  <v:path arrowok="t"/>
                </v:rect>
                <v:shape id="docshape952" o:spid="_x0000_s1843" style="position:absolute;left:1044;top:150;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" path="m7992,324l,324r,20l7992,344r,-20xm7992,l,,,20r7992,l7992,xe" fillcolor="#dadada" stroked="f">
                  <v:path arrowok="t" o:connecttype="custom" o:connectlocs="7992,475;0,475;0,495;7992,495;7992,475;7992,151;0,151;0,171;7992,171;7992,151" o:connectangles="0,0,0,0,0,0,0,0,0,0"/>
                </v:shape>
                <v:shape id="docshape953" o:spid="_x0000_s1844" type="#_x0000_t202" style="position:absolute;left:1044;top:170;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" filled="f" stroked="f">
                  <v:path arrowok="t"/>
                  <v:textbox inset="0,0,0,0">
                    <w:txbxContent>
                      <w:p w14:paraId="76FEA15F" w14:textId="77777777" w:rsidR="003D76C2" w:rsidRDefault="00000000">
                        <w:pPr>
                          <w:spacing w:before="40"/>
                          <w:ind w:left="453"/>
                          <w:rPr>
                            <w:rFonts w:ascii="Courier New"/>
                            <w:sz w:val="18"/>
                          </w:rPr>
                        </w:pPr>
                        <w:r>
                          <w:rPr>
                            <w:rFonts w:ascii="Courier New"/>
                            <w:sz w:val="18"/>
                          </w:rPr>
                          <w:t>data</w:t>
                        </w:r>
                        <w:r>
                          <w:rPr>
                            <w:rFonts w:ascii="Courier New"/>
                            <w:spacing w:val="-6"/>
                            <w:sz w:val="18"/>
                          </w:rPr>
                          <w:t xml:space="preserve"> </w:t>
                        </w:r>
                        <w:r>
                          <w:rPr>
                            <w:rFonts w:ascii="Courier New"/>
                            <w:sz w:val="18"/>
                          </w:rPr>
                          <w:t>class</w:t>
                        </w:r>
                        <w:r>
                          <w:rPr>
                            <w:rFonts w:ascii="Courier New"/>
                            <w:spacing w:val="-5"/>
                            <w:sz w:val="18"/>
                          </w:rPr>
                          <w:t xml:space="preserve"> </w:t>
                        </w:r>
                        <w:proofErr w:type="spellStart"/>
                        <w:r>
                          <w:rPr>
                            <w:rFonts w:ascii="Courier New"/>
                            <w:sz w:val="18"/>
                          </w:rPr>
                          <w:t>DogUi</w:t>
                        </w:r>
                        <w:proofErr w:type="spellEnd"/>
                        <w:r>
                          <w:rPr>
                            <w:rFonts w:ascii="Courier New"/>
                            <w:sz w:val="18"/>
                          </w:rPr>
                          <w:t>(</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url</w:t>
                        </w:r>
                        <w:proofErr w:type="spellEnd"/>
                        <w:r>
                          <w:rPr>
                            <w:rFonts w:ascii="Courier New"/>
                            <w:sz w:val="18"/>
                          </w:rPr>
                          <w:t>:</w:t>
                        </w:r>
                        <w:r>
                          <w:rPr>
                            <w:rFonts w:ascii="Courier New"/>
                            <w:spacing w:val="-5"/>
                            <w:sz w:val="18"/>
                          </w:rPr>
                          <w:t xml:space="preserve"> </w:t>
                        </w:r>
                        <w:r>
                          <w:rPr>
                            <w:rFonts w:ascii="Courier New"/>
                            <w:spacing w:val="-2"/>
                            <w:sz w:val="18"/>
                          </w:rPr>
                          <w:t>String)</w:t>
                        </w:r>
                      </w:p>
                    </w:txbxContent>
                  </v:textbox>
                </v:shape>
                <w10:wrap type="topAndBottom" anchorx="page"/>
              </v:group>
            </w:pict>
          </mc:Fallback>
        </mc:AlternateContent>
      </w:r>
    </w:p>
    <w:p w14:paraId="1E5C9C80" w14:textId="77777777" w:rsidR="003D76C2" w:rsidRDefault="003D76C2">
      <w:pPr>
        <w:rPr>
          <w:sz w:val="9"/>
        </w:rPr>
        <w:sectPr w:rsidR="003D76C2">
          <w:pgSz w:w="10800" w:h="13320"/>
          <w:pgMar w:top="1120" w:right="920" w:bottom="280" w:left="940" w:header="695" w:footer="0" w:gutter="0"/>
          <w:cols w:space="720"/>
        </w:sectPr>
      </w:pPr>
    </w:p>
    <w:p w14:paraId="61ECA726" w14:textId="77777777" w:rsidR="003D76C2" w:rsidRDefault="003D76C2">
      <w:pPr>
        <w:pStyle w:val="BodyText"/>
        <w:spacing w:before="12"/>
        <w:rPr>
          <w:sz w:val="7"/>
        </w:rPr>
      </w:pPr>
    </w:p>
    <w:p w14:paraId="4ED5560A" w14:textId="77777777" w:rsidR="003D76C2" w:rsidRDefault="00000000">
      <w:pPr>
        <w:pStyle w:val="ListParagraph"/>
        <w:numPr>
          <w:ilvl w:val="0"/>
          <w:numId w:val="7"/>
        </w:numPr>
        <w:tabs>
          <w:tab w:val="left" w:pos="1274"/>
        </w:tabs>
        <w:spacing w:before="101"/>
        <w:ind w:left="1274"/>
        <w:jc w:val="left"/>
        <w:rPr>
          <w:sz w:val="20"/>
        </w:rPr>
      </w:pPr>
      <w:r>
        <w:rPr>
          <w:sz w:val="20"/>
        </w:rPr>
        <w:t>Define</w:t>
      </w:r>
      <w:r>
        <w:rPr>
          <w:spacing w:val="-5"/>
          <w:sz w:val="20"/>
        </w:rPr>
        <w:t xml:space="preserve"> </w:t>
      </w:r>
      <w:r>
        <w:rPr>
          <w:sz w:val="20"/>
        </w:rPr>
        <w:t>a</w:t>
      </w:r>
      <w:r>
        <w:rPr>
          <w:spacing w:val="-3"/>
          <w:sz w:val="20"/>
        </w:rPr>
        <w:t xml:space="preserve"> </w:t>
      </w:r>
      <w:r>
        <w:rPr>
          <w:sz w:val="20"/>
        </w:rPr>
        <w:t>mapper</w:t>
      </w:r>
      <w:r>
        <w:rPr>
          <w:spacing w:val="-3"/>
          <w:sz w:val="20"/>
        </w:rPr>
        <w:t xml:space="preserve"> </w:t>
      </w:r>
      <w:r>
        <w:rPr>
          <w:sz w:val="20"/>
        </w:rPr>
        <w:t>class</w:t>
      </w:r>
      <w:r>
        <w:rPr>
          <w:spacing w:val="-2"/>
          <w:sz w:val="20"/>
        </w:rPr>
        <w:t xml:space="preserve"> </w:t>
      </w:r>
      <w:r>
        <w:rPr>
          <w:sz w:val="20"/>
        </w:rPr>
        <w:t>that</w:t>
      </w:r>
      <w:r>
        <w:rPr>
          <w:spacing w:val="-2"/>
          <w:sz w:val="20"/>
        </w:rPr>
        <w:t xml:space="preserve"> </w:t>
      </w:r>
      <w:r>
        <w:rPr>
          <w:sz w:val="20"/>
        </w:rPr>
        <w:t>will</w:t>
      </w:r>
      <w:r>
        <w:rPr>
          <w:spacing w:val="-2"/>
          <w:sz w:val="20"/>
        </w:rPr>
        <w:t xml:space="preserve"> </w:t>
      </w:r>
      <w:r>
        <w:rPr>
          <w:sz w:val="20"/>
        </w:rPr>
        <w:t>convert</w:t>
      </w:r>
      <w:r>
        <w:rPr>
          <w:spacing w:val="-2"/>
          <w:sz w:val="20"/>
        </w:rPr>
        <w:t xml:space="preserve"> </w:t>
      </w:r>
      <w:r>
        <w:rPr>
          <w:sz w:val="20"/>
        </w:rPr>
        <w:t>one</w:t>
      </w:r>
      <w:r>
        <w:rPr>
          <w:spacing w:val="-2"/>
          <w:sz w:val="20"/>
        </w:rPr>
        <w:t xml:space="preserve"> </w:t>
      </w:r>
      <w:r>
        <w:rPr>
          <w:sz w:val="20"/>
        </w:rPr>
        <w:t>type</w:t>
      </w:r>
      <w:r>
        <w:rPr>
          <w:spacing w:val="-2"/>
          <w:sz w:val="20"/>
        </w:rPr>
        <w:t xml:space="preserve"> </w:t>
      </w:r>
      <w:r>
        <w:rPr>
          <w:sz w:val="20"/>
        </w:rPr>
        <w:t>of</w:t>
      </w:r>
      <w:r>
        <w:rPr>
          <w:spacing w:val="-2"/>
          <w:sz w:val="20"/>
        </w:rPr>
        <w:t xml:space="preserve"> </w:t>
      </w:r>
      <w:r>
        <w:rPr>
          <w:sz w:val="20"/>
        </w:rPr>
        <w:t>model</w:t>
      </w:r>
      <w:r>
        <w:rPr>
          <w:spacing w:val="-3"/>
          <w:sz w:val="20"/>
        </w:rPr>
        <w:t xml:space="preserve"> </w:t>
      </w:r>
      <w:r>
        <w:rPr>
          <w:sz w:val="20"/>
        </w:rPr>
        <w:t>into</w:t>
      </w:r>
      <w:r>
        <w:rPr>
          <w:spacing w:val="-2"/>
          <w:sz w:val="20"/>
        </w:rPr>
        <w:t xml:space="preserve"> another:</w:t>
      </w:r>
    </w:p>
    <w:p w14:paraId="6952936C" w14:textId="77777777" w:rsidR="003D76C2" w:rsidRDefault="00D51F7C">
      <w:pPr>
        <w:pStyle w:val="BodyText"/>
        <w:spacing w:before="4"/>
        <w:rPr>
          <w:sz w:val="9"/>
        </w:rPr>
      </w:pPr>
      <w:r>
        <w:rPr>
          <w:noProof/>
        </w:rPr>
        <mc:AlternateContent>
          <mc:Choice Requires="wpg">
            <w:drawing>
              <wp:anchor distT="0" distB="0" distL="0" distR="0" simplePos="0" relativeHeight="487721472" behindDoc="1" locked="0" layoutInCell="1" allowOverlap="1" wp14:anchorId="670D9679" wp14:editId="0F52906D">
                <wp:simplePos x="0" y="0"/>
                <wp:positionH relativeFrom="page">
                  <wp:posOffset>1120140</wp:posOffset>
                </wp:positionH>
                <wp:positionV relativeFrom="paragraph">
                  <wp:posOffset>95885</wp:posOffset>
                </wp:positionV>
                <wp:extent cx="5074920" cy="1641475"/>
                <wp:effectExtent l="0" t="0" r="5080" b="0"/>
                <wp:wrapTopAndBottom/>
                <wp:docPr id="600" name="docshapegroup9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764" y="151"/>
                          <a:chExt cx="7992" cy="2585"/>
                        </a:xfrm>
                      </wpg:grpSpPr>
                      <wps:wsp>
                        <wps:cNvPr id="601" name="docshape955"/>
                        <wps:cNvSpPr>
                          <a:spLocks/>
                        </wps:cNvSpPr>
                        <wps:spPr bwMode="auto">
                          <a:xfrm>
                            <a:off x="1764" y="160"/>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2" name="docshape956"/>
                        <wps:cNvSpPr>
                          <a:spLocks/>
                        </wps:cNvSpPr>
                        <wps:spPr bwMode="auto">
                          <a:xfrm>
                            <a:off x="1764" y="150"/>
                            <a:ext cx="7992" cy="2585"/>
                          </a:xfrm>
                          <a:custGeom>
                            <a:avLst/>
                            <a:gdLst>
                              <a:gd name="T0" fmla="+- 0 9756 1764"/>
                              <a:gd name="T1" fmla="*/ T0 w 7992"/>
                              <a:gd name="T2" fmla="+- 0 2715 151"/>
                              <a:gd name="T3" fmla="*/ 2715 h 2585"/>
                              <a:gd name="T4" fmla="+- 0 1764 1764"/>
                              <a:gd name="T5" fmla="*/ T4 w 7992"/>
                              <a:gd name="T6" fmla="+- 0 2715 151"/>
                              <a:gd name="T7" fmla="*/ 2715 h 2585"/>
                              <a:gd name="T8" fmla="+- 0 1764 1764"/>
                              <a:gd name="T9" fmla="*/ T8 w 7992"/>
                              <a:gd name="T10" fmla="+- 0 2735 151"/>
                              <a:gd name="T11" fmla="*/ 2735 h 2585"/>
                              <a:gd name="T12" fmla="+- 0 9756 1764"/>
                              <a:gd name="T13" fmla="*/ T12 w 7992"/>
                              <a:gd name="T14" fmla="+- 0 2735 151"/>
                              <a:gd name="T15" fmla="*/ 2735 h 2585"/>
                              <a:gd name="T16" fmla="+- 0 9756 1764"/>
                              <a:gd name="T17" fmla="*/ T16 w 7992"/>
                              <a:gd name="T18" fmla="+- 0 2715 151"/>
                              <a:gd name="T19" fmla="*/ 2715 h 2585"/>
                              <a:gd name="T20" fmla="+- 0 9756 1764"/>
                              <a:gd name="T21" fmla="*/ T20 w 7992"/>
                              <a:gd name="T22" fmla="+- 0 151 151"/>
                              <a:gd name="T23" fmla="*/ 151 h 2585"/>
                              <a:gd name="T24" fmla="+- 0 1764 1764"/>
                              <a:gd name="T25" fmla="*/ T24 w 7992"/>
                              <a:gd name="T26" fmla="+- 0 151 151"/>
                              <a:gd name="T27" fmla="*/ 151 h 2585"/>
                              <a:gd name="T28" fmla="+- 0 1764 1764"/>
                              <a:gd name="T29" fmla="*/ T28 w 7992"/>
                              <a:gd name="T30" fmla="+- 0 171 151"/>
                              <a:gd name="T31" fmla="*/ 171 h 2585"/>
                              <a:gd name="T32" fmla="+- 0 9756 1764"/>
                              <a:gd name="T33" fmla="*/ T32 w 7992"/>
                              <a:gd name="T34" fmla="+- 0 171 151"/>
                              <a:gd name="T35" fmla="*/ 171 h 2585"/>
                              <a:gd name="T36" fmla="+- 0 9756 1764"/>
                              <a:gd name="T37" fmla="*/ T36 w 7992"/>
                              <a:gd name="T38" fmla="+- 0 151 151"/>
                              <a:gd name="T39" fmla="*/ 151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3" name="docshape957"/>
                        <wps:cNvSpPr txBox="1">
                          <a:spLocks/>
                        </wps:cNvSpPr>
                        <wps:spPr bwMode="auto">
                          <a:xfrm>
                            <a:off x="1764" y="170"/>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4B594" w14:textId="77777777" w:rsidR="003D76C2" w:rsidRDefault="00000000">
                              <w:pPr>
                                <w:spacing w:before="40"/>
                                <w:ind w:left="453"/>
                                <w:rPr>
                                  <w:rFonts w:ascii="Courier New"/>
                                  <w:sz w:val="18"/>
                                </w:rPr>
                              </w:pPr>
                              <w:r>
                                <w:rPr>
                                  <w:rFonts w:ascii="Courier New"/>
                                  <w:sz w:val="18"/>
                                </w:rPr>
                                <w:t>class</w:t>
                              </w:r>
                              <w:r>
                                <w:rPr>
                                  <w:rFonts w:ascii="Courier New"/>
                                  <w:spacing w:val="-7"/>
                                  <w:sz w:val="18"/>
                                </w:rPr>
                                <w:t xml:space="preserve"> </w:t>
                              </w:r>
                              <w:proofErr w:type="spellStart"/>
                              <w:r>
                                <w:rPr>
                                  <w:rFonts w:ascii="Courier New"/>
                                  <w:sz w:val="18"/>
                                </w:rPr>
                                <w:t>DogMapper</w:t>
                              </w:r>
                              <w:proofErr w:type="spellEnd"/>
                              <w:r>
                                <w:rPr>
                                  <w:rFonts w:ascii="Courier New"/>
                                  <w:spacing w:val="-7"/>
                                  <w:sz w:val="18"/>
                                </w:rPr>
                                <w:t xml:space="preserve"> </w:t>
                              </w:r>
                              <w:r>
                                <w:rPr>
                                  <w:rFonts w:ascii="Courier New"/>
                                  <w:spacing w:val="-10"/>
                                  <w:sz w:val="18"/>
                                </w:rPr>
                                <w:t>{</w:t>
                              </w:r>
                            </w:p>
                            <w:p w14:paraId="66769B45" w14:textId="77777777" w:rsidR="003D76C2" w:rsidRDefault="003D76C2">
                              <w:pPr>
                                <w:rPr>
                                  <w:rFonts w:ascii="Courier New"/>
                                  <w:sz w:val="20"/>
                                </w:rPr>
                              </w:pPr>
                            </w:p>
                            <w:p w14:paraId="6F2FA238" w14:textId="77777777" w:rsidR="003D76C2" w:rsidRDefault="00000000">
                              <w:pPr>
                                <w:spacing w:before="133" w:line="235" w:lineRule="auto"/>
                                <w:ind w:left="1101" w:right="1185" w:hanging="216"/>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mapServiceToEntity</w:t>
                              </w:r>
                              <w:proofErr w:type="spellEnd"/>
                              <w:r>
                                <w:rPr>
                                  <w:rFonts w:ascii="Courier New"/>
                                  <w:sz w:val="18"/>
                                </w:rPr>
                                <w:t>(dog:</w:t>
                              </w:r>
                              <w:r>
                                <w:rPr>
                                  <w:rFonts w:ascii="Courier New"/>
                                  <w:spacing w:val="-10"/>
                                  <w:sz w:val="18"/>
                                </w:rPr>
                                <w:t xml:space="preserve"> </w:t>
                              </w:r>
                              <w:r>
                                <w:rPr>
                                  <w:rFonts w:ascii="Courier New"/>
                                  <w:sz w:val="18"/>
                                </w:rPr>
                                <w:t>Dog):</w:t>
                              </w:r>
                              <w:r>
                                <w:rPr>
                                  <w:rFonts w:ascii="Courier New"/>
                                  <w:spacing w:val="-10"/>
                                  <w:sz w:val="18"/>
                                </w:rPr>
                                <w:t xml:space="preserve"> </w:t>
                              </w:r>
                              <w:r>
                                <w:rPr>
                                  <w:rFonts w:ascii="Courier New"/>
                                  <w:sz w:val="18"/>
                                </w:rPr>
                                <w:t>List&lt;</w:t>
                              </w:r>
                              <w:proofErr w:type="spellStart"/>
                              <w:r>
                                <w:rPr>
                                  <w:rFonts w:ascii="Courier New"/>
                                  <w:sz w:val="18"/>
                                </w:rPr>
                                <w:t>DogEntity</w:t>
                              </w:r>
                              <w:proofErr w:type="spellEnd"/>
                              <w:r>
                                <w:rPr>
                                  <w:rFonts w:ascii="Courier New"/>
                                  <w:sz w:val="18"/>
                                </w:rPr>
                                <w:t>&gt;</w:t>
                              </w:r>
                              <w:r>
                                <w:rPr>
                                  <w:rFonts w:ascii="Courier New"/>
                                  <w:spacing w:val="-10"/>
                                  <w:sz w:val="18"/>
                                </w:rPr>
                                <w:t xml:space="preserve"> </w:t>
                              </w:r>
                              <w:r>
                                <w:rPr>
                                  <w:rFonts w:ascii="Courier New"/>
                                  <w:sz w:val="18"/>
                                </w:rPr>
                                <w:t xml:space="preserve">= </w:t>
                              </w:r>
                              <w:proofErr w:type="spellStart"/>
                              <w:r>
                                <w:rPr>
                                  <w:rFonts w:ascii="Courier New"/>
                                  <w:sz w:val="18"/>
                                </w:rPr>
                                <w:t>dog.urls.map</w:t>
                              </w:r>
                              <w:proofErr w:type="spellEnd"/>
                              <w:r>
                                <w:rPr>
                                  <w:rFonts w:ascii="Courier New"/>
                                  <w:sz w:val="18"/>
                                </w:rPr>
                                <w:t xml:space="preserve"> {</w:t>
                              </w:r>
                            </w:p>
                            <w:p w14:paraId="116F3DBA" w14:textId="77777777" w:rsidR="003D76C2" w:rsidRDefault="00000000">
                              <w:pPr>
                                <w:spacing w:before="17"/>
                                <w:ind w:left="1317"/>
                                <w:rPr>
                                  <w:rFonts w:ascii="Courier New"/>
                                  <w:sz w:val="18"/>
                                </w:rPr>
                              </w:pPr>
                              <w:proofErr w:type="spellStart"/>
                              <w:r>
                                <w:rPr>
                                  <w:rFonts w:ascii="Courier New"/>
                                  <w:sz w:val="18"/>
                                </w:rPr>
                                <w:t>DogEntity</w:t>
                              </w:r>
                              <w:proofErr w:type="spellEnd"/>
                              <w:r>
                                <w:rPr>
                                  <w:rFonts w:ascii="Courier New"/>
                                  <w:sz w:val="18"/>
                                </w:rPr>
                                <w:t>(0,</w:t>
                              </w:r>
                              <w:r>
                                <w:rPr>
                                  <w:rFonts w:ascii="Courier New"/>
                                  <w:spacing w:val="-12"/>
                                  <w:sz w:val="18"/>
                                </w:rPr>
                                <w:t xml:space="preserve"> </w:t>
                              </w:r>
                              <w:r>
                                <w:rPr>
                                  <w:rFonts w:ascii="Courier New"/>
                                  <w:spacing w:val="-5"/>
                                  <w:sz w:val="18"/>
                                </w:rPr>
                                <w:t>it)</w:t>
                              </w:r>
                            </w:p>
                            <w:p w14:paraId="739FB3F3" w14:textId="77777777" w:rsidR="003D76C2" w:rsidRDefault="00000000">
                              <w:pPr>
                                <w:spacing w:before="76"/>
                                <w:ind w:left="885"/>
                                <w:rPr>
                                  <w:rFonts w:ascii="Courier New"/>
                                  <w:sz w:val="18"/>
                                </w:rPr>
                              </w:pPr>
                              <w:r>
                                <w:rPr>
                                  <w:rFonts w:ascii="Courier New"/>
                                  <w:sz w:val="18"/>
                                </w:rPr>
                                <w:t>}</w:t>
                              </w:r>
                            </w:p>
                            <w:p w14:paraId="50C777FF" w14:textId="77777777" w:rsidR="003D76C2" w:rsidRDefault="003D76C2">
                              <w:pPr>
                                <w:rPr>
                                  <w:rFonts w:ascii="Courier New"/>
                                  <w:sz w:val="20"/>
                                </w:rPr>
                              </w:pPr>
                            </w:p>
                            <w:p w14:paraId="0F536242" w14:textId="77777777" w:rsidR="003D76C2" w:rsidRDefault="00000000">
                              <w:pPr>
                                <w:spacing w:before="133" w:line="235" w:lineRule="auto"/>
                                <w:ind w:left="1101" w:hanging="216"/>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mapEntityToUi</w:t>
                              </w:r>
                              <w:proofErr w:type="spellEnd"/>
                              <w:r>
                                <w:rPr>
                                  <w:rFonts w:ascii="Courier New"/>
                                  <w:sz w:val="18"/>
                                </w:rPr>
                                <w:t>(</w:t>
                              </w:r>
                              <w:proofErr w:type="spellStart"/>
                              <w:r>
                                <w:rPr>
                                  <w:rFonts w:ascii="Courier New"/>
                                  <w:sz w:val="18"/>
                                </w:rPr>
                                <w:t>dogEntity</w:t>
                              </w:r>
                              <w:proofErr w:type="spellEnd"/>
                              <w:r>
                                <w:rPr>
                                  <w:rFonts w:ascii="Courier New"/>
                                  <w:sz w:val="18"/>
                                </w:rPr>
                                <w:t>:</w:t>
                              </w:r>
                              <w:r>
                                <w:rPr>
                                  <w:rFonts w:ascii="Courier New"/>
                                  <w:spacing w:val="-10"/>
                                  <w:sz w:val="18"/>
                                </w:rPr>
                                <w:t xml:space="preserve"> </w:t>
                              </w:r>
                              <w:proofErr w:type="spellStart"/>
                              <w:r>
                                <w:rPr>
                                  <w:rFonts w:ascii="Courier New"/>
                                  <w:sz w:val="18"/>
                                </w:rPr>
                                <w:t>DogEntity</w:t>
                              </w:r>
                              <w:proofErr w:type="spellEnd"/>
                              <w:r>
                                <w:rPr>
                                  <w:rFonts w:ascii="Courier New"/>
                                  <w:sz w:val="18"/>
                                </w:rPr>
                                <w:t>):</w:t>
                              </w:r>
                              <w:r>
                                <w:rPr>
                                  <w:rFonts w:ascii="Courier New"/>
                                  <w:spacing w:val="-10"/>
                                  <w:sz w:val="18"/>
                                </w:rPr>
                                <w:t xml:space="preserve"> </w:t>
                              </w:r>
                              <w:proofErr w:type="spellStart"/>
                              <w:r>
                                <w:rPr>
                                  <w:rFonts w:ascii="Courier New"/>
                                  <w:sz w:val="18"/>
                                </w:rPr>
                                <w:t>DogUi</w:t>
                              </w:r>
                              <w:proofErr w:type="spellEnd"/>
                              <w:r>
                                <w:rPr>
                                  <w:rFonts w:ascii="Courier New"/>
                                  <w:spacing w:val="-10"/>
                                  <w:sz w:val="18"/>
                                </w:rPr>
                                <w:t xml:space="preserve"> </w:t>
                              </w:r>
                              <w:r>
                                <w:rPr>
                                  <w:rFonts w:ascii="Courier New"/>
                                  <w:sz w:val="18"/>
                                </w:rPr>
                                <w:t xml:space="preserve">= </w:t>
                              </w:r>
                              <w:proofErr w:type="spellStart"/>
                              <w:r>
                                <w:rPr>
                                  <w:rFonts w:ascii="Courier New"/>
                                  <w:spacing w:val="-2"/>
                                  <w:sz w:val="18"/>
                                </w:rPr>
                                <w:t>DogUi</w:t>
                              </w:r>
                              <w:proofErr w:type="spellEnd"/>
                              <w:r>
                                <w:rPr>
                                  <w:rFonts w:ascii="Courier New"/>
                                  <w:spacing w:val="-2"/>
                                  <w:sz w:val="18"/>
                                </w:rPr>
                                <w:t>(dogEntity.url)</w:t>
                              </w:r>
                            </w:p>
                            <w:p w14:paraId="0CED31AE" w14:textId="77777777" w:rsidR="003D76C2" w:rsidRDefault="00000000">
                              <w:pPr>
                                <w:spacing w:before="1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0D9679" id="docshapegroup954" o:spid="_x0000_s1845" style="position:absolute;margin-left:88.2pt;margin-top:7.55pt;width:399.6pt;height:129.25pt;z-index:-15595008;mso-wrap-distance-left:0;mso-wrap-distance-right:0;mso-position-horizontal-relative:page;mso-position-vertical-relative:text" coordorigin="1764,151"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">
                <v:rect id="docshape955" o:spid="_x0000_s1846" style="position:absolute;left:1764;top:160;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" fillcolor="#f6f6f6" stroked="f">
                  <v:path arrowok="t"/>
                </v:rect>
                <v:shape id="docshape956" o:spid="_x0000_s1847" style="position:absolute;left:1764;top:150;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" path="m7992,2564l,2564r,20l7992,2584r,-20xm7992,l,,,20r7992,l7992,xe" fillcolor="#dadada" stroked="f">
                  <v:path arrowok="t" o:connecttype="custom" o:connectlocs="7992,2715;0,2715;0,2735;7992,2735;7992,2715;7992,151;0,151;0,171;7992,171;7992,151" o:connectangles="0,0,0,0,0,0,0,0,0,0"/>
                </v:shape>
                <v:shape id="docshape957" o:spid="_x0000_s1848" type="#_x0000_t202" style="position:absolute;left:1764;top:170;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" filled="f" stroked="f">
                  <v:path arrowok="t"/>
                  <v:textbox inset="0,0,0,0">
                    <w:txbxContent>
                      <w:p w14:paraId="05C4B594" w14:textId="77777777" w:rsidR="003D76C2" w:rsidRDefault="00000000">
                        <w:pPr>
                          <w:spacing w:before="40"/>
                          <w:ind w:left="453"/>
                          <w:rPr>
                            <w:rFonts w:ascii="Courier New"/>
                            <w:sz w:val="18"/>
                          </w:rPr>
                        </w:pPr>
                        <w:r>
                          <w:rPr>
                            <w:rFonts w:ascii="Courier New"/>
                            <w:sz w:val="18"/>
                          </w:rPr>
                          <w:t>class</w:t>
                        </w:r>
                        <w:r>
                          <w:rPr>
                            <w:rFonts w:ascii="Courier New"/>
                            <w:spacing w:val="-7"/>
                            <w:sz w:val="18"/>
                          </w:rPr>
                          <w:t xml:space="preserve"> </w:t>
                        </w:r>
                        <w:proofErr w:type="spellStart"/>
                        <w:r>
                          <w:rPr>
                            <w:rFonts w:ascii="Courier New"/>
                            <w:sz w:val="18"/>
                          </w:rPr>
                          <w:t>DogMapper</w:t>
                        </w:r>
                        <w:proofErr w:type="spellEnd"/>
                        <w:r>
                          <w:rPr>
                            <w:rFonts w:ascii="Courier New"/>
                            <w:spacing w:val="-7"/>
                            <w:sz w:val="18"/>
                          </w:rPr>
                          <w:t xml:space="preserve"> </w:t>
                        </w:r>
                        <w:r>
                          <w:rPr>
                            <w:rFonts w:ascii="Courier New"/>
                            <w:spacing w:val="-10"/>
                            <w:sz w:val="18"/>
                          </w:rPr>
                          <w:t>{</w:t>
                        </w:r>
                      </w:p>
                      <w:p w14:paraId="66769B45" w14:textId="77777777" w:rsidR="003D76C2" w:rsidRDefault="003D76C2">
                        <w:pPr>
                          <w:rPr>
                            <w:rFonts w:ascii="Courier New"/>
                            <w:sz w:val="20"/>
                          </w:rPr>
                        </w:pPr>
                      </w:p>
                      <w:p w14:paraId="6F2FA238" w14:textId="77777777" w:rsidR="003D76C2" w:rsidRDefault="00000000">
                        <w:pPr>
                          <w:spacing w:before="133" w:line="235" w:lineRule="auto"/>
                          <w:ind w:left="1101" w:right="1185" w:hanging="216"/>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mapServiceToEntity</w:t>
                        </w:r>
                        <w:proofErr w:type="spellEnd"/>
                        <w:r>
                          <w:rPr>
                            <w:rFonts w:ascii="Courier New"/>
                            <w:sz w:val="18"/>
                          </w:rPr>
                          <w:t>(dog:</w:t>
                        </w:r>
                        <w:r>
                          <w:rPr>
                            <w:rFonts w:ascii="Courier New"/>
                            <w:spacing w:val="-10"/>
                            <w:sz w:val="18"/>
                          </w:rPr>
                          <w:t xml:space="preserve"> </w:t>
                        </w:r>
                        <w:r>
                          <w:rPr>
                            <w:rFonts w:ascii="Courier New"/>
                            <w:sz w:val="18"/>
                          </w:rPr>
                          <w:t>Dog):</w:t>
                        </w:r>
                        <w:r>
                          <w:rPr>
                            <w:rFonts w:ascii="Courier New"/>
                            <w:spacing w:val="-10"/>
                            <w:sz w:val="18"/>
                          </w:rPr>
                          <w:t xml:space="preserve"> </w:t>
                        </w:r>
                        <w:r>
                          <w:rPr>
                            <w:rFonts w:ascii="Courier New"/>
                            <w:sz w:val="18"/>
                          </w:rPr>
                          <w:t>List&lt;</w:t>
                        </w:r>
                        <w:proofErr w:type="spellStart"/>
                        <w:r>
                          <w:rPr>
                            <w:rFonts w:ascii="Courier New"/>
                            <w:sz w:val="18"/>
                          </w:rPr>
                          <w:t>DogEntity</w:t>
                        </w:r>
                        <w:proofErr w:type="spellEnd"/>
                        <w:r>
                          <w:rPr>
                            <w:rFonts w:ascii="Courier New"/>
                            <w:sz w:val="18"/>
                          </w:rPr>
                          <w:t>&gt;</w:t>
                        </w:r>
                        <w:r>
                          <w:rPr>
                            <w:rFonts w:ascii="Courier New"/>
                            <w:spacing w:val="-10"/>
                            <w:sz w:val="18"/>
                          </w:rPr>
                          <w:t xml:space="preserve"> </w:t>
                        </w:r>
                        <w:r>
                          <w:rPr>
                            <w:rFonts w:ascii="Courier New"/>
                            <w:sz w:val="18"/>
                          </w:rPr>
                          <w:t xml:space="preserve">= </w:t>
                        </w:r>
                        <w:proofErr w:type="spellStart"/>
                        <w:r>
                          <w:rPr>
                            <w:rFonts w:ascii="Courier New"/>
                            <w:sz w:val="18"/>
                          </w:rPr>
                          <w:t>dog.urls.map</w:t>
                        </w:r>
                        <w:proofErr w:type="spellEnd"/>
                        <w:r>
                          <w:rPr>
                            <w:rFonts w:ascii="Courier New"/>
                            <w:sz w:val="18"/>
                          </w:rPr>
                          <w:t xml:space="preserve"> {</w:t>
                        </w:r>
                      </w:p>
                      <w:p w14:paraId="116F3DBA" w14:textId="77777777" w:rsidR="003D76C2" w:rsidRDefault="00000000">
                        <w:pPr>
                          <w:spacing w:before="17"/>
                          <w:ind w:left="1317"/>
                          <w:rPr>
                            <w:rFonts w:ascii="Courier New"/>
                            <w:sz w:val="18"/>
                          </w:rPr>
                        </w:pPr>
                        <w:proofErr w:type="spellStart"/>
                        <w:r>
                          <w:rPr>
                            <w:rFonts w:ascii="Courier New"/>
                            <w:sz w:val="18"/>
                          </w:rPr>
                          <w:t>DogEntity</w:t>
                        </w:r>
                        <w:proofErr w:type="spellEnd"/>
                        <w:r>
                          <w:rPr>
                            <w:rFonts w:ascii="Courier New"/>
                            <w:sz w:val="18"/>
                          </w:rPr>
                          <w:t>(0,</w:t>
                        </w:r>
                        <w:r>
                          <w:rPr>
                            <w:rFonts w:ascii="Courier New"/>
                            <w:spacing w:val="-12"/>
                            <w:sz w:val="18"/>
                          </w:rPr>
                          <w:t xml:space="preserve"> </w:t>
                        </w:r>
                        <w:r>
                          <w:rPr>
                            <w:rFonts w:ascii="Courier New"/>
                            <w:spacing w:val="-5"/>
                            <w:sz w:val="18"/>
                          </w:rPr>
                          <w:t>it)</w:t>
                        </w:r>
                      </w:p>
                      <w:p w14:paraId="739FB3F3" w14:textId="77777777" w:rsidR="003D76C2" w:rsidRDefault="00000000">
                        <w:pPr>
                          <w:spacing w:before="76"/>
                          <w:ind w:left="885"/>
                          <w:rPr>
                            <w:rFonts w:ascii="Courier New"/>
                            <w:sz w:val="18"/>
                          </w:rPr>
                        </w:pPr>
                        <w:r>
                          <w:rPr>
                            <w:rFonts w:ascii="Courier New"/>
                            <w:sz w:val="18"/>
                          </w:rPr>
                          <w:t>}</w:t>
                        </w:r>
                      </w:p>
                      <w:p w14:paraId="50C777FF" w14:textId="77777777" w:rsidR="003D76C2" w:rsidRDefault="003D76C2">
                        <w:pPr>
                          <w:rPr>
                            <w:rFonts w:ascii="Courier New"/>
                            <w:sz w:val="20"/>
                          </w:rPr>
                        </w:pPr>
                      </w:p>
                      <w:p w14:paraId="0F536242" w14:textId="77777777" w:rsidR="003D76C2" w:rsidRDefault="00000000">
                        <w:pPr>
                          <w:spacing w:before="133" w:line="235" w:lineRule="auto"/>
                          <w:ind w:left="1101" w:hanging="216"/>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mapEntityToUi</w:t>
                        </w:r>
                        <w:proofErr w:type="spellEnd"/>
                        <w:r>
                          <w:rPr>
                            <w:rFonts w:ascii="Courier New"/>
                            <w:sz w:val="18"/>
                          </w:rPr>
                          <w:t>(</w:t>
                        </w:r>
                        <w:proofErr w:type="spellStart"/>
                        <w:r>
                          <w:rPr>
                            <w:rFonts w:ascii="Courier New"/>
                            <w:sz w:val="18"/>
                          </w:rPr>
                          <w:t>dogEntity</w:t>
                        </w:r>
                        <w:proofErr w:type="spellEnd"/>
                        <w:r>
                          <w:rPr>
                            <w:rFonts w:ascii="Courier New"/>
                            <w:sz w:val="18"/>
                          </w:rPr>
                          <w:t>:</w:t>
                        </w:r>
                        <w:r>
                          <w:rPr>
                            <w:rFonts w:ascii="Courier New"/>
                            <w:spacing w:val="-10"/>
                            <w:sz w:val="18"/>
                          </w:rPr>
                          <w:t xml:space="preserve"> </w:t>
                        </w:r>
                        <w:proofErr w:type="spellStart"/>
                        <w:r>
                          <w:rPr>
                            <w:rFonts w:ascii="Courier New"/>
                            <w:sz w:val="18"/>
                          </w:rPr>
                          <w:t>DogEntity</w:t>
                        </w:r>
                        <w:proofErr w:type="spellEnd"/>
                        <w:r>
                          <w:rPr>
                            <w:rFonts w:ascii="Courier New"/>
                            <w:sz w:val="18"/>
                          </w:rPr>
                          <w:t>):</w:t>
                        </w:r>
                        <w:r>
                          <w:rPr>
                            <w:rFonts w:ascii="Courier New"/>
                            <w:spacing w:val="-10"/>
                            <w:sz w:val="18"/>
                          </w:rPr>
                          <w:t xml:space="preserve"> </w:t>
                        </w:r>
                        <w:proofErr w:type="spellStart"/>
                        <w:r>
                          <w:rPr>
                            <w:rFonts w:ascii="Courier New"/>
                            <w:sz w:val="18"/>
                          </w:rPr>
                          <w:t>DogUi</w:t>
                        </w:r>
                        <w:proofErr w:type="spellEnd"/>
                        <w:r>
                          <w:rPr>
                            <w:rFonts w:ascii="Courier New"/>
                            <w:spacing w:val="-10"/>
                            <w:sz w:val="18"/>
                          </w:rPr>
                          <w:t xml:space="preserve"> </w:t>
                        </w:r>
                        <w:r>
                          <w:rPr>
                            <w:rFonts w:ascii="Courier New"/>
                            <w:sz w:val="18"/>
                          </w:rPr>
                          <w:t xml:space="preserve">= </w:t>
                        </w:r>
                        <w:proofErr w:type="spellStart"/>
                        <w:r>
                          <w:rPr>
                            <w:rFonts w:ascii="Courier New"/>
                            <w:spacing w:val="-2"/>
                            <w:sz w:val="18"/>
                          </w:rPr>
                          <w:t>DogUi</w:t>
                        </w:r>
                        <w:proofErr w:type="spellEnd"/>
                        <w:r>
                          <w:rPr>
                            <w:rFonts w:ascii="Courier New"/>
                            <w:spacing w:val="-2"/>
                            <w:sz w:val="18"/>
                          </w:rPr>
                          <w:t>(dogEntity.url)</w:t>
                        </w:r>
                      </w:p>
                      <w:p w14:paraId="0CED31AE" w14:textId="77777777" w:rsidR="003D76C2" w:rsidRDefault="00000000">
                        <w:pPr>
                          <w:spacing w:before="17"/>
                          <w:ind w:left="453"/>
                          <w:rPr>
                            <w:rFonts w:ascii="Courier New"/>
                            <w:sz w:val="18"/>
                          </w:rPr>
                        </w:pPr>
                        <w:r>
                          <w:rPr>
                            <w:rFonts w:ascii="Courier New"/>
                            <w:sz w:val="18"/>
                          </w:rPr>
                          <w:t>}</w:t>
                        </w:r>
                      </w:p>
                    </w:txbxContent>
                  </v:textbox>
                </v:shape>
                <w10:wrap type="topAndBottom" anchorx="page"/>
              </v:group>
            </w:pict>
          </mc:Fallback>
        </mc:AlternateContent>
      </w:r>
    </w:p>
    <w:p w14:paraId="1FEE959D" w14:textId="77777777" w:rsidR="003D76C2" w:rsidRDefault="00000000">
      <w:pPr>
        <w:pStyle w:val="ListParagraph"/>
        <w:numPr>
          <w:ilvl w:val="0"/>
          <w:numId w:val="7"/>
        </w:numPr>
        <w:tabs>
          <w:tab w:val="left" w:pos="1274"/>
        </w:tabs>
        <w:ind w:left="1274"/>
        <w:jc w:val="left"/>
        <w:rPr>
          <w:sz w:val="20"/>
        </w:rPr>
      </w:pPr>
      <w:r>
        <w:rPr>
          <w:sz w:val="20"/>
        </w:rPr>
        <w:t>Next,</w:t>
      </w:r>
      <w:r>
        <w:rPr>
          <w:spacing w:val="-4"/>
          <w:sz w:val="20"/>
        </w:rPr>
        <w:t xml:space="preserve"> </w:t>
      </w:r>
      <w:r>
        <w:rPr>
          <w:sz w:val="20"/>
        </w:rPr>
        <w:t>define</w:t>
      </w:r>
      <w:r>
        <w:rPr>
          <w:spacing w:val="-1"/>
          <w:sz w:val="20"/>
        </w:rPr>
        <w:t xml:space="preserve"> </w:t>
      </w:r>
      <w:r>
        <w:rPr>
          <w:sz w:val="20"/>
        </w:rPr>
        <w:t>our</w:t>
      </w:r>
      <w:r>
        <w:rPr>
          <w:spacing w:val="-2"/>
          <w:sz w:val="20"/>
        </w:rPr>
        <w:t xml:space="preserve"> </w:t>
      </w:r>
      <w:r>
        <w:rPr>
          <w:sz w:val="20"/>
        </w:rPr>
        <w:t>repository</w:t>
      </w:r>
      <w:r>
        <w:rPr>
          <w:spacing w:val="-2"/>
          <w:sz w:val="20"/>
        </w:rPr>
        <w:t xml:space="preserve"> </w:t>
      </w:r>
      <w:r>
        <w:rPr>
          <w:sz w:val="20"/>
        </w:rPr>
        <w:t>interface</w:t>
      </w:r>
      <w:r>
        <w:rPr>
          <w:spacing w:val="-1"/>
          <w:sz w:val="20"/>
        </w:rPr>
        <w:t xml:space="preserve"> </w:t>
      </w:r>
      <w:r>
        <w:rPr>
          <w:sz w:val="20"/>
        </w:rPr>
        <w:t>and</w:t>
      </w:r>
      <w:r>
        <w:rPr>
          <w:spacing w:val="-3"/>
          <w:sz w:val="20"/>
        </w:rPr>
        <w:t xml:space="preserve"> </w:t>
      </w:r>
      <w:r>
        <w:rPr>
          <w:sz w:val="20"/>
        </w:rPr>
        <w:t>name</w:t>
      </w:r>
      <w:r>
        <w:rPr>
          <w:spacing w:val="-1"/>
          <w:sz w:val="20"/>
        </w:rPr>
        <w:t xml:space="preserve"> </w:t>
      </w:r>
      <w:r>
        <w:rPr>
          <w:sz w:val="20"/>
        </w:rPr>
        <w:t>it</w:t>
      </w:r>
      <w:r>
        <w:rPr>
          <w:spacing w:val="-2"/>
          <w:sz w:val="20"/>
        </w:rPr>
        <w:t xml:space="preserve"> </w:t>
      </w:r>
      <w:proofErr w:type="spellStart"/>
      <w:r>
        <w:rPr>
          <w:rFonts w:ascii="Courier New"/>
          <w:b/>
          <w:spacing w:val="-2"/>
        </w:rPr>
        <w:t>DownloadRepository</w:t>
      </w:r>
      <w:proofErr w:type="spellEnd"/>
      <w:r>
        <w:rPr>
          <w:spacing w:val="-2"/>
          <w:sz w:val="20"/>
        </w:rPr>
        <w:t>:</w:t>
      </w:r>
    </w:p>
    <w:p w14:paraId="1EEE79C9" w14:textId="77777777" w:rsidR="003D76C2" w:rsidRDefault="00D51F7C">
      <w:pPr>
        <w:pStyle w:val="BodyText"/>
        <w:spacing w:before="11"/>
        <w:rPr>
          <w:sz w:val="8"/>
        </w:rPr>
      </w:pPr>
      <w:r>
        <w:rPr>
          <w:noProof/>
        </w:rPr>
        <mc:AlternateContent>
          <mc:Choice Requires="wpg">
            <w:drawing>
              <wp:anchor distT="0" distB="0" distL="0" distR="0" simplePos="0" relativeHeight="487721984" behindDoc="1" locked="0" layoutInCell="1" allowOverlap="1" wp14:anchorId="6D7B71B9" wp14:editId="33C6B507">
                <wp:simplePos x="0" y="0"/>
                <wp:positionH relativeFrom="page">
                  <wp:posOffset>1120140</wp:posOffset>
                </wp:positionH>
                <wp:positionV relativeFrom="paragraph">
                  <wp:posOffset>91440</wp:posOffset>
                </wp:positionV>
                <wp:extent cx="5074920" cy="1108075"/>
                <wp:effectExtent l="0" t="0" r="5080" b="0"/>
                <wp:wrapTopAndBottom/>
                <wp:docPr id="596" name="docshapegroup9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597" name="docshape959"/>
                        <wps:cNvSpPr>
                          <a:spLocks/>
                        </wps:cNvSpPr>
                        <wps:spPr bwMode="auto">
                          <a:xfrm>
                            <a:off x="176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8" name="docshape960"/>
                        <wps:cNvSpPr>
                          <a:spLocks/>
                        </wps:cNvSpPr>
                        <wps:spPr bwMode="auto">
                          <a:xfrm>
                            <a:off x="1764" y="143"/>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9" name="docshape961"/>
                        <wps:cNvSpPr txBox="1">
                          <a:spLocks/>
                        </wps:cNvSpPr>
                        <wps:spPr bwMode="auto">
                          <a:xfrm>
                            <a:off x="176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242A1" w14:textId="77777777" w:rsidR="003D76C2" w:rsidRDefault="00000000">
                              <w:pPr>
                                <w:spacing w:before="40"/>
                                <w:ind w:left="453"/>
                                <w:rPr>
                                  <w:rFonts w:ascii="Courier New"/>
                                  <w:sz w:val="18"/>
                                </w:rPr>
                              </w:pPr>
                              <w:r>
                                <w:rPr>
                                  <w:rFonts w:ascii="Courier New"/>
                                  <w:sz w:val="18"/>
                                </w:rPr>
                                <w:t>interface</w:t>
                              </w:r>
                              <w:r>
                                <w:rPr>
                                  <w:rFonts w:ascii="Courier New"/>
                                  <w:spacing w:val="-14"/>
                                  <w:sz w:val="18"/>
                                </w:rPr>
                                <w:t xml:space="preserve"> </w:t>
                              </w:r>
                              <w:proofErr w:type="spellStart"/>
                              <w:r>
                                <w:rPr>
                                  <w:rFonts w:ascii="Courier New"/>
                                  <w:sz w:val="18"/>
                                </w:rPr>
                                <w:t>DownloadRepository</w:t>
                              </w:r>
                              <w:proofErr w:type="spellEnd"/>
                              <w:r>
                                <w:rPr>
                                  <w:rFonts w:ascii="Courier New"/>
                                  <w:spacing w:val="-13"/>
                                  <w:sz w:val="18"/>
                                </w:rPr>
                                <w:t xml:space="preserve"> </w:t>
                              </w:r>
                              <w:r>
                                <w:rPr>
                                  <w:rFonts w:ascii="Courier New"/>
                                  <w:spacing w:val="-10"/>
                                  <w:sz w:val="18"/>
                                </w:rPr>
                                <w:t>{</w:t>
                              </w:r>
                            </w:p>
                            <w:p w14:paraId="21F2C37B" w14:textId="77777777" w:rsidR="003D76C2" w:rsidRDefault="003D76C2">
                              <w:pPr>
                                <w:rPr>
                                  <w:rFonts w:ascii="Courier New"/>
                                  <w:sz w:val="20"/>
                                </w:rPr>
                              </w:pPr>
                            </w:p>
                            <w:p w14:paraId="7941F782" w14:textId="77777777" w:rsidR="003D76C2" w:rsidRDefault="00000000">
                              <w:pPr>
                                <w:spacing w:before="130"/>
                                <w:ind w:left="885"/>
                                <w:rPr>
                                  <w:rFonts w:ascii="Courier New"/>
                                  <w:sz w:val="18"/>
                                </w:rPr>
                              </w:pPr>
                              <w:r>
                                <w:rPr>
                                  <w:rFonts w:ascii="Courier New"/>
                                  <w:sz w:val="18"/>
                                </w:rPr>
                                <w:t>fun</w:t>
                              </w:r>
                              <w:r>
                                <w:rPr>
                                  <w:rFonts w:ascii="Courier New"/>
                                  <w:spacing w:val="-9"/>
                                  <w:sz w:val="18"/>
                                </w:rPr>
                                <w:t xml:space="preserve"> </w:t>
                              </w:r>
                              <w:proofErr w:type="spellStart"/>
                              <w:r>
                                <w:rPr>
                                  <w:rFonts w:ascii="Courier New"/>
                                  <w:sz w:val="18"/>
                                </w:rPr>
                                <w:t>loadDogList</w:t>
                              </w:r>
                              <w:proofErr w:type="spellEnd"/>
                              <w:r>
                                <w:rPr>
                                  <w:rFonts w:ascii="Courier New"/>
                                  <w:sz w:val="18"/>
                                </w:rPr>
                                <w:t>():</w:t>
                              </w:r>
                              <w:r>
                                <w:rPr>
                                  <w:rFonts w:ascii="Courier New"/>
                                  <w:spacing w:val="-8"/>
                                  <w:sz w:val="18"/>
                                </w:rPr>
                                <w:t xml:space="preserve"> </w:t>
                              </w:r>
                              <w:proofErr w:type="spellStart"/>
                              <w:r>
                                <w:rPr>
                                  <w:rFonts w:ascii="Courier New"/>
                                  <w:spacing w:val="-2"/>
                                  <w:sz w:val="18"/>
                                </w:rPr>
                                <w:t>LiveData</w:t>
                              </w:r>
                              <w:proofErr w:type="spellEnd"/>
                              <w:r>
                                <w:rPr>
                                  <w:rFonts w:ascii="Courier New"/>
                                  <w:spacing w:val="-2"/>
                                  <w:sz w:val="18"/>
                                </w:rPr>
                                <w:t>&lt;Result&lt;List&lt;</w:t>
                              </w:r>
                              <w:proofErr w:type="spellStart"/>
                              <w:r>
                                <w:rPr>
                                  <w:rFonts w:ascii="Courier New"/>
                                  <w:spacing w:val="-2"/>
                                  <w:sz w:val="18"/>
                                </w:rPr>
                                <w:t>DogUi</w:t>
                              </w:r>
                              <w:proofErr w:type="spellEnd"/>
                              <w:r>
                                <w:rPr>
                                  <w:rFonts w:ascii="Courier New"/>
                                  <w:spacing w:val="-2"/>
                                  <w:sz w:val="18"/>
                                </w:rPr>
                                <w:t>&gt;&gt;&gt;</w:t>
                              </w:r>
                            </w:p>
                            <w:p w14:paraId="72C12E69" w14:textId="77777777" w:rsidR="003D76C2" w:rsidRDefault="003D76C2">
                              <w:pPr>
                                <w:rPr>
                                  <w:rFonts w:ascii="Courier New"/>
                                  <w:sz w:val="20"/>
                                </w:rPr>
                              </w:pPr>
                            </w:p>
                            <w:p w14:paraId="781E5978" w14:textId="77777777" w:rsidR="003D76C2" w:rsidRDefault="00000000">
                              <w:pPr>
                                <w:spacing w:before="129"/>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w:t>
                              </w:r>
                              <w:r>
                                <w:rPr>
                                  <w:rFonts w:ascii="Courier New"/>
                                  <w:spacing w:val="-9"/>
                                  <w:sz w:val="18"/>
                                </w:rPr>
                                <w:t xml:space="preserve"> </w:t>
                              </w:r>
                              <w:r>
                                <w:rPr>
                                  <w:rFonts w:ascii="Courier New"/>
                                  <w:sz w:val="18"/>
                                </w:rPr>
                                <w:t>String):</w:t>
                              </w:r>
                              <w:r>
                                <w:rPr>
                                  <w:rFonts w:ascii="Courier New"/>
                                  <w:spacing w:val="-9"/>
                                  <w:sz w:val="18"/>
                                </w:rPr>
                                <w:t xml:space="preserve"> </w:t>
                              </w:r>
                              <w:proofErr w:type="spellStart"/>
                              <w:r>
                                <w:rPr>
                                  <w:rFonts w:ascii="Courier New"/>
                                  <w:spacing w:val="-2"/>
                                  <w:sz w:val="18"/>
                                </w:rPr>
                                <w:t>LiveData</w:t>
                              </w:r>
                              <w:proofErr w:type="spellEnd"/>
                              <w:r>
                                <w:rPr>
                                  <w:rFonts w:ascii="Courier New"/>
                                  <w:spacing w:val="-2"/>
                                  <w:sz w:val="18"/>
                                </w:rPr>
                                <w:t>&lt;Result&lt;Unit&gt;&gt;</w:t>
                              </w:r>
                            </w:p>
                            <w:p w14:paraId="3F5B3D0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7B71B9" id="docshapegroup958" o:spid="_x0000_s1849" style="position:absolute;margin-left:88.2pt;margin-top:7.2pt;width:399.6pt;height:87.25pt;z-index:-15594496;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">
                <v:rect id="docshape959" o:spid="_x0000_s1850" style="position:absolute;left:176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" fillcolor="#f6f6f6" stroked="f">
                  <v:path arrowok="t"/>
                </v:rect>
                <v:shape id="docshape960" o:spid="_x0000_s1851" style="position:absolute;left:176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" path="m7992,1724l,1724r,20l7992,1744r,-20xm7992,l,,,20r7992,l7992,xe" fillcolor="#dadada" stroked="f">
                  <v:path arrowok="t" o:connecttype="custom" o:connectlocs="7992,1868;0,1868;0,1888;7992,1888;7992,1868;7992,144;0,144;0,164;7992,164;7992,144" o:connectangles="0,0,0,0,0,0,0,0,0,0"/>
                </v:shape>
                <v:shape id="docshape961" o:spid="_x0000_s1852" type="#_x0000_t202" style="position:absolute;left:176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" filled="f" stroked="f">
                  <v:path arrowok="t"/>
                  <v:textbox inset="0,0,0,0">
                    <w:txbxContent>
                      <w:p w14:paraId="0DF242A1" w14:textId="77777777" w:rsidR="003D76C2" w:rsidRDefault="00000000">
                        <w:pPr>
                          <w:spacing w:before="40"/>
                          <w:ind w:left="453"/>
                          <w:rPr>
                            <w:rFonts w:ascii="Courier New"/>
                            <w:sz w:val="18"/>
                          </w:rPr>
                        </w:pPr>
                        <w:r>
                          <w:rPr>
                            <w:rFonts w:ascii="Courier New"/>
                            <w:sz w:val="18"/>
                          </w:rPr>
                          <w:t>interface</w:t>
                        </w:r>
                        <w:r>
                          <w:rPr>
                            <w:rFonts w:ascii="Courier New"/>
                            <w:spacing w:val="-14"/>
                            <w:sz w:val="18"/>
                          </w:rPr>
                          <w:t xml:space="preserve"> </w:t>
                        </w:r>
                        <w:proofErr w:type="spellStart"/>
                        <w:r>
                          <w:rPr>
                            <w:rFonts w:ascii="Courier New"/>
                            <w:sz w:val="18"/>
                          </w:rPr>
                          <w:t>DownloadRepository</w:t>
                        </w:r>
                        <w:proofErr w:type="spellEnd"/>
                        <w:r>
                          <w:rPr>
                            <w:rFonts w:ascii="Courier New"/>
                            <w:spacing w:val="-13"/>
                            <w:sz w:val="18"/>
                          </w:rPr>
                          <w:t xml:space="preserve"> </w:t>
                        </w:r>
                        <w:r>
                          <w:rPr>
                            <w:rFonts w:ascii="Courier New"/>
                            <w:spacing w:val="-10"/>
                            <w:sz w:val="18"/>
                          </w:rPr>
                          <w:t>{</w:t>
                        </w:r>
                      </w:p>
                      <w:p w14:paraId="21F2C37B" w14:textId="77777777" w:rsidR="003D76C2" w:rsidRDefault="003D76C2">
                        <w:pPr>
                          <w:rPr>
                            <w:rFonts w:ascii="Courier New"/>
                            <w:sz w:val="20"/>
                          </w:rPr>
                        </w:pPr>
                      </w:p>
                      <w:p w14:paraId="7941F782" w14:textId="77777777" w:rsidR="003D76C2" w:rsidRDefault="00000000">
                        <w:pPr>
                          <w:spacing w:before="130"/>
                          <w:ind w:left="885"/>
                          <w:rPr>
                            <w:rFonts w:ascii="Courier New"/>
                            <w:sz w:val="18"/>
                          </w:rPr>
                        </w:pPr>
                        <w:r>
                          <w:rPr>
                            <w:rFonts w:ascii="Courier New"/>
                            <w:sz w:val="18"/>
                          </w:rPr>
                          <w:t>fun</w:t>
                        </w:r>
                        <w:r>
                          <w:rPr>
                            <w:rFonts w:ascii="Courier New"/>
                            <w:spacing w:val="-9"/>
                            <w:sz w:val="18"/>
                          </w:rPr>
                          <w:t xml:space="preserve"> </w:t>
                        </w:r>
                        <w:proofErr w:type="spellStart"/>
                        <w:r>
                          <w:rPr>
                            <w:rFonts w:ascii="Courier New"/>
                            <w:sz w:val="18"/>
                          </w:rPr>
                          <w:t>loadDogList</w:t>
                        </w:r>
                        <w:proofErr w:type="spellEnd"/>
                        <w:r>
                          <w:rPr>
                            <w:rFonts w:ascii="Courier New"/>
                            <w:sz w:val="18"/>
                          </w:rPr>
                          <w:t>():</w:t>
                        </w:r>
                        <w:r>
                          <w:rPr>
                            <w:rFonts w:ascii="Courier New"/>
                            <w:spacing w:val="-8"/>
                            <w:sz w:val="18"/>
                          </w:rPr>
                          <w:t xml:space="preserve"> </w:t>
                        </w:r>
                        <w:proofErr w:type="spellStart"/>
                        <w:r>
                          <w:rPr>
                            <w:rFonts w:ascii="Courier New"/>
                            <w:spacing w:val="-2"/>
                            <w:sz w:val="18"/>
                          </w:rPr>
                          <w:t>LiveData</w:t>
                        </w:r>
                        <w:proofErr w:type="spellEnd"/>
                        <w:r>
                          <w:rPr>
                            <w:rFonts w:ascii="Courier New"/>
                            <w:spacing w:val="-2"/>
                            <w:sz w:val="18"/>
                          </w:rPr>
                          <w:t>&lt;Result&lt;List&lt;</w:t>
                        </w:r>
                        <w:proofErr w:type="spellStart"/>
                        <w:r>
                          <w:rPr>
                            <w:rFonts w:ascii="Courier New"/>
                            <w:spacing w:val="-2"/>
                            <w:sz w:val="18"/>
                          </w:rPr>
                          <w:t>DogUi</w:t>
                        </w:r>
                        <w:proofErr w:type="spellEnd"/>
                        <w:r>
                          <w:rPr>
                            <w:rFonts w:ascii="Courier New"/>
                            <w:spacing w:val="-2"/>
                            <w:sz w:val="18"/>
                          </w:rPr>
                          <w:t>&gt;&gt;&gt;</w:t>
                        </w:r>
                      </w:p>
                      <w:p w14:paraId="72C12E69" w14:textId="77777777" w:rsidR="003D76C2" w:rsidRDefault="003D76C2">
                        <w:pPr>
                          <w:rPr>
                            <w:rFonts w:ascii="Courier New"/>
                            <w:sz w:val="20"/>
                          </w:rPr>
                        </w:pPr>
                      </w:p>
                      <w:p w14:paraId="781E5978" w14:textId="77777777" w:rsidR="003D76C2" w:rsidRDefault="00000000">
                        <w:pPr>
                          <w:spacing w:before="129"/>
                          <w:ind w:left="885"/>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w:t>
                        </w:r>
                        <w:r>
                          <w:rPr>
                            <w:rFonts w:ascii="Courier New"/>
                            <w:spacing w:val="-9"/>
                            <w:sz w:val="18"/>
                          </w:rPr>
                          <w:t xml:space="preserve"> </w:t>
                        </w:r>
                        <w:r>
                          <w:rPr>
                            <w:rFonts w:ascii="Courier New"/>
                            <w:sz w:val="18"/>
                          </w:rPr>
                          <w:t>String):</w:t>
                        </w:r>
                        <w:r>
                          <w:rPr>
                            <w:rFonts w:ascii="Courier New"/>
                            <w:spacing w:val="-9"/>
                            <w:sz w:val="18"/>
                          </w:rPr>
                          <w:t xml:space="preserve"> </w:t>
                        </w:r>
                        <w:proofErr w:type="spellStart"/>
                        <w:r>
                          <w:rPr>
                            <w:rFonts w:ascii="Courier New"/>
                            <w:spacing w:val="-2"/>
                            <w:sz w:val="18"/>
                          </w:rPr>
                          <w:t>LiveData</w:t>
                        </w:r>
                        <w:proofErr w:type="spellEnd"/>
                        <w:r>
                          <w:rPr>
                            <w:rFonts w:ascii="Courier New"/>
                            <w:spacing w:val="-2"/>
                            <w:sz w:val="18"/>
                          </w:rPr>
                          <w:t>&lt;Result&lt;Unit&gt;&gt;</w:t>
                        </w:r>
                      </w:p>
                      <w:p w14:paraId="3F5B3D0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DC2CE04" w14:textId="77777777" w:rsidR="003D76C2" w:rsidRDefault="00000000">
      <w:pPr>
        <w:pStyle w:val="ListParagraph"/>
        <w:numPr>
          <w:ilvl w:val="0"/>
          <w:numId w:val="7"/>
        </w:numPr>
        <w:tabs>
          <w:tab w:val="left" w:pos="1274"/>
        </w:tabs>
        <w:spacing w:line="242" w:lineRule="auto"/>
        <w:ind w:left="1274" w:right="420"/>
        <w:jc w:val="left"/>
        <w:rPr>
          <w:sz w:val="20"/>
        </w:rPr>
      </w:pPr>
      <w:r>
        <w:rPr>
          <w:sz w:val="20"/>
        </w:rPr>
        <w:t xml:space="preserve">Provide the implementation for the repository. The implementation for retrieving the list of URLs will set the </w:t>
      </w:r>
      <w:r>
        <w:rPr>
          <w:rFonts w:ascii="Courier New"/>
          <w:b/>
        </w:rPr>
        <w:t>Loading</w:t>
      </w:r>
      <w:r>
        <w:rPr>
          <w:rFonts w:ascii="Courier New"/>
          <w:b/>
          <w:spacing w:val="-71"/>
        </w:rPr>
        <w:t xml:space="preserve"> </w:t>
      </w:r>
      <w:r>
        <w:rPr>
          <w:sz w:val="20"/>
        </w:rPr>
        <w:t>state first, and then it will monitor</w:t>
      </w:r>
      <w:r>
        <w:rPr>
          <w:spacing w:val="-4"/>
          <w:sz w:val="20"/>
        </w:rPr>
        <w:t xml:space="preserve"> </w:t>
      </w:r>
      <w:r>
        <w:rPr>
          <w:sz w:val="20"/>
        </w:rPr>
        <w:t>any</w:t>
      </w:r>
      <w:r>
        <w:rPr>
          <w:spacing w:val="-4"/>
          <w:sz w:val="20"/>
        </w:rPr>
        <w:t xml:space="preserve"> </w:t>
      </w:r>
      <w:r>
        <w:rPr>
          <w:sz w:val="20"/>
        </w:rPr>
        <w:t>changes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database</w:t>
      </w:r>
      <w:r>
        <w:rPr>
          <w:spacing w:val="-3"/>
          <w:sz w:val="20"/>
        </w:rPr>
        <w:t xml:space="preserve"> </w:t>
      </w:r>
      <w:r>
        <w:rPr>
          <w:sz w:val="20"/>
        </w:rPr>
        <w:t>and</w:t>
      </w:r>
      <w:r>
        <w:rPr>
          <w:spacing w:val="-4"/>
          <w:sz w:val="20"/>
        </w:rPr>
        <w:t xml:space="preserve"> </w:t>
      </w:r>
      <w:r>
        <w:rPr>
          <w:sz w:val="20"/>
        </w:rPr>
        <w:t>start</w:t>
      </w:r>
      <w:r>
        <w:rPr>
          <w:spacing w:val="-3"/>
          <w:sz w:val="20"/>
        </w:rPr>
        <w:t xml:space="preserve"> </w:t>
      </w:r>
      <w:r>
        <w:rPr>
          <w:sz w:val="20"/>
        </w:rPr>
        <w:t>the</w:t>
      </w:r>
      <w:r>
        <w:rPr>
          <w:spacing w:val="-3"/>
          <w:sz w:val="20"/>
        </w:rPr>
        <w:t xml:space="preserve"> </w:t>
      </w:r>
      <w:r>
        <w:rPr>
          <w:sz w:val="20"/>
        </w:rPr>
        <w:t>request.</w:t>
      </w:r>
      <w:r>
        <w:rPr>
          <w:spacing w:val="-4"/>
          <w:sz w:val="20"/>
        </w:rPr>
        <w:t xml:space="preserve"> </w:t>
      </w:r>
      <w:r>
        <w:rPr>
          <w:sz w:val="20"/>
        </w:rPr>
        <w:t>When</w:t>
      </w:r>
      <w:r>
        <w:rPr>
          <w:spacing w:val="-3"/>
          <w:sz w:val="20"/>
        </w:rPr>
        <w:t xml:space="preserve"> </w:t>
      </w:r>
      <w:r>
        <w:rPr>
          <w:sz w:val="20"/>
        </w:rPr>
        <w:t>the</w:t>
      </w:r>
      <w:r>
        <w:rPr>
          <w:spacing w:val="-3"/>
          <w:sz w:val="20"/>
        </w:rPr>
        <w:t xml:space="preserve"> </w:t>
      </w:r>
      <w:r>
        <w:rPr>
          <w:sz w:val="20"/>
        </w:rPr>
        <w:t xml:space="preserve">request finishes, it inserts the data in the </w:t>
      </w:r>
      <w:r>
        <w:rPr>
          <w:rFonts w:ascii="Courier New"/>
          <w:b/>
        </w:rPr>
        <w:t>Database</w:t>
      </w:r>
      <w:r>
        <w:rPr>
          <w:sz w:val="20"/>
        </w:rPr>
        <w:t>, which should then provide notification regarding the changes to the data model:</w:t>
      </w:r>
    </w:p>
    <w:p w14:paraId="7566398E" w14:textId="77777777" w:rsidR="003D76C2" w:rsidRDefault="00000000">
      <w:pPr>
        <w:spacing w:before="214"/>
        <w:ind w:left="824"/>
        <w:rPr>
          <w:rFonts w:ascii="Courier New"/>
          <w:b/>
          <w:sz w:val="18"/>
        </w:rPr>
      </w:pPr>
      <w:proofErr w:type="spellStart"/>
      <w:r>
        <w:rPr>
          <w:rFonts w:ascii="Courier New"/>
          <w:b/>
          <w:spacing w:val="-2"/>
          <w:sz w:val="18"/>
        </w:rPr>
        <w:t>DownloadRepositoryImpl.kt</w:t>
      </w:r>
      <w:proofErr w:type="spellEnd"/>
    </w:p>
    <w:p w14:paraId="6DBAEF13" w14:textId="77777777" w:rsidR="003D76C2" w:rsidRDefault="00D51F7C">
      <w:pPr>
        <w:pStyle w:val="BodyText"/>
        <w:spacing w:before="2"/>
        <w:rPr>
          <w:rFonts w:ascii="Courier New"/>
          <w:b/>
          <w:sz w:val="5"/>
        </w:rPr>
      </w:pPr>
      <w:r>
        <w:rPr>
          <w:noProof/>
        </w:rPr>
        <mc:AlternateContent>
          <mc:Choice Requires="wpg">
            <w:drawing>
              <wp:anchor distT="0" distB="0" distL="0" distR="0" simplePos="0" relativeHeight="487722496" behindDoc="1" locked="0" layoutInCell="1" allowOverlap="1" wp14:anchorId="691B99E5" wp14:editId="62EBC38D">
                <wp:simplePos x="0" y="0"/>
                <wp:positionH relativeFrom="page">
                  <wp:posOffset>1120140</wp:posOffset>
                </wp:positionH>
                <wp:positionV relativeFrom="paragraph">
                  <wp:posOffset>52705</wp:posOffset>
                </wp:positionV>
                <wp:extent cx="5074920" cy="2624455"/>
                <wp:effectExtent l="0" t="0" r="5080" b="4445"/>
                <wp:wrapTopAndBottom/>
                <wp:docPr id="592" name="docshapegroup9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24455"/>
                          <a:chOff x="1764" y="83"/>
                          <a:chExt cx="7992" cy="4133"/>
                        </a:xfrm>
                      </wpg:grpSpPr>
                      <wps:wsp>
                        <wps:cNvPr id="593" name="docshape963"/>
                        <wps:cNvSpPr>
                          <a:spLocks/>
                        </wps:cNvSpPr>
                        <wps:spPr bwMode="auto">
                          <a:xfrm>
                            <a:off x="1764" y="92"/>
                            <a:ext cx="7992" cy="4113"/>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4" name="docshape964"/>
                        <wps:cNvSpPr>
                          <a:spLocks/>
                        </wps:cNvSpPr>
                        <wps:spPr bwMode="auto">
                          <a:xfrm>
                            <a:off x="1764" y="82"/>
                            <a:ext cx="7992" cy="4133"/>
                          </a:xfrm>
                          <a:custGeom>
                            <a:avLst/>
                            <a:gdLst>
                              <a:gd name="T0" fmla="+- 0 9756 1764"/>
                              <a:gd name="T1" fmla="*/ T0 w 7992"/>
                              <a:gd name="T2" fmla="+- 0 4195 83"/>
                              <a:gd name="T3" fmla="*/ 4195 h 4133"/>
                              <a:gd name="T4" fmla="+- 0 1764 1764"/>
                              <a:gd name="T5" fmla="*/ T4 w 7992"/>
                              <a:gd name="T6" fmla="+- 0 4195 83"/>
                              <a:gd name="T7" fmla="*/ 4195 h 4133"/>
                              <a:gd name="T8" fmla="+- 0 1764 1764"/>
                              <a:gd name="T9" fmla="*/ T8 w 7992"/>
                              <a:gd name="T10" fmla="+- 0 4215 83"/>
                              <a:gd name="T11" fmla="*/ 4215 h 4133"/>
                              <a:gd name="T12" fmla="+- 0 9756 1764"/>
                              <a:gd name="T13" fmla="*/ T12 w 7992"/>
                              <a:gd name="T14" fmla="+- 0 4215 83"/>
                              <a:gd name="T15" fmla="*/ 4215 h 4133"/>
                              <a:gd name="T16" fmla="+- 0 9756 1764"/>
                              <a:gd name="T17" fmla="*/ T16 w 7992"/>
                              <a:gd name="T18" fmla="+- 0 4195 83"/>
                              <a:gd name="T19" fmla="*/ 4195 h 4133"/>
                              <a:gd name="T20" fmla="+- 0 9756 1764"/>
                              <a:gd name="T21" fmla="*/ T20 w 7992"/>
                              <a:gd name="T22" fmla="+- 0 83 83"/>
                              <a:gd name="T23" fmla="*/ 83 h 4133"/>
                              <a:gd name="T24" fmla="+- 0 1764 1764"/>
                              <a:gd name="T25" fmla="*/ T24 w 7992"/>
                              <a:gd name="T26" fmla="+- 0 83 83"/>
                              <a:gd name="T27" fmla="*/ 83 h 4133"/>
                              <a:gd name="T28" fmla="+- 0 1764 1764"/>
                              <a:gd name="T29" fmla="*/ T28 w 7992"/>
                              <a:gd name="T30" fmla="+- 0 103 83"/>
                              <a:gd name="T31" fmla="*/ 103 h 4133"/>
                              <a:gd name="T32" fmla="+- 0 9756 1764"/>
                              <a:gd name="T33" fmla="*/ T32 w 7992"/>
                              <a:gd name="T34" fmla="+- 0 103 83"/>
                              <a:gd name="T35" fmla="*/ 103 h 4133"/>
                              <a:gd name="T36" fmla="+- 0 9756 1764"/>
                              <a:gd name="T37" fmla="*/ T36 w 7992"/>
                              <a:gd name="T38" fmla="+- 0 83 83"/>
                              <a:gd name="T39" fmla="*/ 83 h 4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33">
                                <a:moveTo>
                                  <a:pt x="7992" y="4112"/>
                                </a:moveTo>
                                <a:lnTo>
                                  <a:pt x="0" y="4112"/>
                                </a:lnTo>
                                <a:lnTo>
                                  <a:pt x="0" y="4132"/>
                                </a:lnTo>
                                <a:lnTo>
                                  <a:pt x="7992" y="4132"/>
                                </a:lnTo>
                                <a:lnTo>
                                  <a:pt x="7992" y="4112"/>
                                </a:lnTo>
                                <a:close/>
                                <a:moveTo>
                                  <a:pt x="7992" y="0"/>
                                </a:moveTo>
                                <a:lnTo>
                                  <a:pt x="0" y="0"/>
                                </a:lnTo>
                                <a:lnTo>
                                  <a:pt x="0" y="20"/>
                                </a:lnTo>
                                <a:lnTo>
                                  <a:pt x="7992" y="20"/>
                                </a:lnTo>
                                <a:lnTo>
                                  <a:pt x="7992" y="0"/>
                                </a:lnTo>
                                <a:close/>
                              </a:path>
                            </a:pathLst>
                          </a:custGeom>
                          <a:solidFill>
                            <a:srgbClr val="57575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5" name="docshape965"/>
                        <wps:cNvSpPr txBox="1">
                          <a:spLocks/>
                        </wps:cNvSpPr>
                        <wps:spPr bwMode="auto">
                          <a:xfrm>
                            <a:off x="1764" y="102"/>
                            <a:ext cx="7992" cy="40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745C9" w14:textId="77777777" w:rsidR="003D76C2" w:rsidRDefault="00000000">
                              <w:pPr>
                                <w:numPr>
                                  <w:ilvl w:val="0"/>
                                  <w:numId w:val="6"/>
                                </w:numPr>
                                <w:tabs>
                                  <w:tab w:val="left" w:pos="665"/>
                                  <w:tab w:val="left" w:pos="666"/>
                                </w:tabs>
                                <w:spacing w:before="69" w:line="181" w:lineRule="exact"/>
                                <w:rPr>
                                  <w:rFonts w:ascii="Courier New"/>
                                  <w:sz w:val="16"/>
                                </w:rPr>
                              </w:pPr>
                              <w:r>
                                <w:rPr>
                                  <w:rFonts w:ascii="Courier New"/>
                                  <w:sz w:val="16"/>
                                </w:rPr>
                                <w:t>override</w:t>
                              </w:r>
                              <w:r>
                                <w:rPr>
                                  <w:rFonts w:ascii="Courier New"/>
                                  <w:spacing w:val="-16"/>
                                  <w:sz w:val="16"/>
                                </w:rPr>
                                <w:t xml:space="preserve"> </w:t>
                              </w:r>
                              <w:r>
                                <w:rPr>
                                  <w:rFonts w:ascii="Courier New"/>
                                  <w:sz w:val="16"/>
                                </w:rPr>
                                <w:t>fun</w:t>
                              </w:r>
                              <w:r>
                                <w:rPr>
                                  <w:rFonts w:ascii="Courier New"/>
                                  <w:spacing w:val="-13"/>
                                  <w:sz w:val="16"/>
                                </w:rPr>
                                <w:t xml:space="preserve"> </w:t>
                              </w:r>
                              <w:proofErr w:type="spellStart"/>
                              <w:r>
                                <w:rPr>
                                  <w:rFonts w:ascii="Courier New"/>
                                  <w:sz w:val="16"/>
                                </w:rPr>
                                <w:t>loadDogList</w:t>
                              </w:r>
                              <w:proofErr w:type="spellEnd"/>
                              <w:r>
                                <w:rPr>
                                  <w:rFonts w:ascii="Courier New"/>
                                  <w:sz w:val="16"/>
                                </w:rPr>
                                <w:t>():</w:t>
                              </w:r>
                              <w:r>
                                <w:rPr>
                                  <w:rFonts w:ascii="Courier New"/>
                                  <w:spacing w:val="-14"/>
                                  <w:sz w:val="16"/>
                                </w:rPr>
                                <w:t xml:space="preserve"> </w:t>
                              </w:r>
                              <w:proofErr w:type="spellStart"/>
                              <w:r>
                                <w:rPr>
                                  <w:rFonts w:ascii="Courier New"/>
                                  <w:sz w:val="16"/>
                                </w:rPr>
                                <w:t>LiveData</w:t>
                              </w:r>
                              <w:proofErr w:type="spellEnd"/>
                              <w:r>
                                <w:rPr>
                                  <w:rFonts w:ascii="Courier New"/>
                                  <w:sz w:val="16"/>
                                </w:rPr>
                                <w:t>&lt;Result&lt;List&lt;</w:t>
                              </w:r>
                              <w:proofErr w:type="spellStart"/>
                              <w:r>
                                <w:rPr>
                                  <w:rFonts w:ascii="Courier New"/>
                                  <w:sz w:val="16"/>
                                </w:rPr>
                                <w:t>DogUi</w:t>
                              </w:r>
                              <w:proofErr w:type="spellEnd"/>
                              <w:r>
                                <w:rPr>
                                  <w:rFonts w:ascii="Courier New"/>
                                  <w:sz w:val="16"/>
                                </w:rPr>
                                <w:t>&gt;&gt;&gt;</w:t>
                              </w:r>
                              <w:r>
                                <w:rPr>
                                  <w:rFonts w:ascii="Courier New"/>
                                  <w:spacing w:val="-13"/>
                                  <w:sz w:val="16"/>
                                </w:rPr>
                                <w:t xml:space="preserve"> </w:t>
                              </w:r>
                              <w:r>
                                <w:rPr>
                                  <w:rFonts w:ascii="Courier New"/>
                                  <w:spacing w:val="-10"/>
                                  <w:sz w:val="16"/>
                                </w:rPr>
                                <w:t>{</w:t>
                              </w:r>
                            </w:p>
                            <w:p w14:paraId="19CCE3F3" w14:textId="77777777" w:rsidR="003D76C2" w:rsidRDefault="00000000">
                              <w:pPr>
                                <w:numPr>
                                  <w:ilvl w:val="0"/>
                                  <w:numId w:val="6"/>
                                </w:numPr>
                                <w:tabs>
                                  <w:tab w:val="left" w:pos="1049"/>
                                  <w:tab w:val="left" w:pos="1050"/>
                                </w:tabs>
                                <w:spacing w:line="180" w:lineRule="exact"/>
                                <w:ind w:left="1050" w:hanging="960"/>
                                <w:rPr>
                                  <w:rFonts w:ascii="Courier New"/>
                                  <w:sz w:val="16"/>
                                </w:rPr>
                              </w:pPr>
                              <w:proofErr w:type="spellStart"/>
                              <w:r>
                                <w:rPr>
                                  <w:rFonts w:ascii="Courier New"/>
                                  <w:sz w:val="16"/>
                                </w:rPr>
                                <w:t>val</w:t>
                              </w:r>
                              <w:proofErr w:type="spellEnd"/>
                              <w:r>
                                <w:rPr>
                                  <w:rFonts w:ascii="Courier New"/>
                                  <w:spacing w:val="-4"/>
                                  <w:sz w:val="16"/>
                                </w:rPr>
                                <w:t xml:space="preserve"> </w:t>
                              </w:r>
                              <w:r>
                                <w:rPr>
                                  <w:rFonts w:ascii="Courier New"/>
                                  <w:sz w:val="16"/>
                                </w:rPr>
                                <w:t>result</w:t>
                              </w:r>
                              <w:r>
                                <w:rPr>
                                  <w:rFonts w:ascii="Courier New"/>
                                  <w:spacing w:val="-3"/>
                                  <w:sz w:val="16"/>
                                </w:rPr>
                                <w:t xml:space="preserve"> </w:t>
                              </w:r>
                              <w:r>
                                <w:rPr>
                                  <w:rFonts w:ascii="Courier New"/>
                                  <w:sz w:val="16"/>
                                </w:rPr>
                                <w:t>=</w:t>
                              </w:r>
                              <w:r>
                                <w:rPr>
                                  <w:rFonts w:ascii="Courier New"/>
                                  <w:spacing w:val="-3"/>
                                  <w:sz w:val="16"/>
                                </w:rPr>
                                <w:t xml:space="preserve"> </w:t>
                              </w:r>
                              <w:proofErr w:type="spellStart"/>
                              <w:r>
                                <w:rPr>
                                  <w:rFonts w:ascii="Courier New"/>
                                  <w:spacing w:val="-2"/>
                                  <w:sz w:val="16"/>
                                </w:rPr>
                                <w:t>MediatorLiveData</w:t>
                              </w:r>
                              <w:proofErr w:type="spellEnd"/>
                              <w:r>
                                <w:rPr>
                                  <w:rFonts w:ascii="Courier New"/>
                                  <w:spacing w:val="-2"/>
                                  <w:sz w:val="16"/>
                                </w:rPr>
                                <w:t>&lt;Result&lt;List&lt;</w:t>
                              </w:r>
                              <w:proofErr w:type="spellStart"/>
                              <w:r>
                                <w:rPr>
                                  <w:rFonts w:ascii="Courier New"/>
                                  <w:spacing w:val="-2"/>
                                  <w:sz w:val="16"/>
                                </w:rPr>
                                <w:t>DogUi</w:t>
                              </w:r>
                              <w:proofErr w:type="spellEnd"/>
                              <w:r>
                                <w:rPr>
                                  <w:rFonts w:ascii="Courier New"/>
                                  <w:spacing w:val="-2"/>
                                  <w:sz w:val="16"/>
                                </w:rPr>
                                <w:t>&gt;&gt;&gt;()</w:t>
                              </w:r>
                            </w:p>
                            <w:p w14:paraId="64519008" w14:textId="77777777" w:rsidR="003D76C2" w:rsidRDefault="00000000">
                              <w:pPr>
                                <w:numPr>
                                  <w:ilvl w:val="0"/>
                                  <w:numId w:val="6"/>
                                </w:numPr>
                                <w:tabs>
                                  <w:tab w:val="left" w:pos="1049"/>
                                  <w:tab w:val="left" w:pos="1050"/>
                                </w:tabs>
                                <w:spacing w:line="180" w:lineRule="exact"/>
                                <w:ind w:left="1050" w:hanging="960"/>
                                <w:rPr>
                                  <w:rFonts w:ascii="Courier New"/>
                                  <w:sz w:val="16"/>
                                </w:rPr>
                              </w:pPr>
                              <w:proofErr w:type="spellStart"/>
                              <w:r>
                                <w:rPr>
                                  <w:rFonts w:ascii="Courier New"/>
                                  <w:spacing w:val="-2"/>
                                  <w:sz w:val="16"/>
                                </w:rPr>
                                <w:t>result.postValue</w:t>
                              </w:r>
                              <w:proofErr w:type="spellEnd"/>
                              <w:r>
                                <w:rPr>
                                  <w:rFonts w:ascii="Courier New"/>
                                  <w:spacing w:val="-2"/>
                                  <w:sz w:val="16"/>
                                </w:rPr>
                                <w:t>(</w:t>
                              </w:r>
                              <w:proofErr w:type="spellStart"/>
                              <w:r>
                                <w:rPr>
                                  <w:rFonts w:ascii="Courier New"/>
                                  <w:spacing w:val="-2"/>
                                  <w:sz w:val="16"/>
                                </w:rPr>
                                <w:t>Result.Loading</w:t>
                              </w:r>
                              <w:proofErr w:type="spellEnd"/>
                              <w:r>
                                <w:rPr>
                                  <w:rFonts w:ascii="Courier New"/>
                                  <w:spacing w:val="-2"/>
                                  <w:sz w:val="16"/>
                                </w:rPr>
                                <w:t>())</w:t>
                              </w:r>
                            </w:p>
                            <w:p w14:paraId="280F69EF" w14:textId="77777777" w:rsidR="003D76C2" w:rsidRDefault="00000000">
                              <w:pPr>
                                <w:numPr>
                                  <w:ilvl w:val="0"/>
                                  <w:numId w:val="6"/>
                                </w:numPr>
                                <w:tabs>
                                  <w:tab w:val="left" w:pos="1049"/>
                                  <w:tab w:val="left" w:pos="1050"/>
                                </w:tabs>
                                <w:spacing w:line="180" w:lineRule="exact"/>
                                <w:ind w:left="1050" w:hanging="960"/>
                                <w:rPr>
                                  <w:rFonts w:ascii="Courier New"/>
                                  <w:sz w:val="16"/>
                                </w:rPr>
                              </w:pPr>
                              <w:proofErr w:type="spellStart"/>
                              <w:r>
                                <w:rPr>
                                  <w:rFonts w:ascii="Courier New"/>
                                  <w:sz w:val="16"/>
                                </w:rPr>
                                <w:t>result.addSource</w:t>
                              </w:r>
                              <w:proofErr w:type="spellEnd"/>
                              <w:r>
                                <w:rPr>
                                  <w:rFonts w:ascii="Courier New"/>
                                  <w:sz w:val="16"/>
                                </w:rPr>
                                <w:t>(</w:t>
                              </w:r>
                              <w:proofErr w:type="spellStart"/>
                              <w:r>
                                <w:rPr>
                                  <w:rFonts w:ascii="Courier New"/>
                                  <w:sz w:val="16"/>
                                </w:rPr>
                                <w:t>dogDao.loadDogs</w:t>
                              </w:r>
                              <w:proofErr w:type="spellEnd"/>
                              <w:r>
                                <w:rPr>
                                  <w:rFonts w:ascii="Courier New"/>
                                  <w:sz w:val="16"/>
                                </w:rPr>
                                <w:t>())</w:t>
                              </w:r>
                              <w:r>
                                <w:rPr>
                                  <w:rFonts w:ascii="Courier New"/>
                                  <w:spacing w:val="-18"/>
                                  <w:sz w:val="16"/>
                                </w:rPr>
                                <w:t xml:space="preserve"> </w:t>
                              </w:r>
                              <w:r>
                                <w:rPr>
                                  <w:rFonts w:ascii="Courier New"/>
                                  <w:sz w:val="16"/>
                                </w:rPr>
                                <w:t>{</w:t>
                              </w:r>
                              <w:r>
                                <w:rPr>
                                  <w:rFonts w:ascii="Courier New"/>
                                  <w:spacing w:val="-16"/>
                                  <w:sz w:val="16"/>
                                </w:rPr>
                                <w:t xml:space="preserve"> </w:t>
                              </w:r>
                              <w:proofErr w:type="spellStart"/>
                              <w:r>
                                <w:rPr>
                                  <w:rFonts w:ascii="Courier New"/>
                                  <w:sz w:val="16"/>
                                </w:rPr>
                                <w:t>dogEntities</w:t>
                              </w:r>
                              <w:proofErr w:type="spellEnd"/>
                              <w:r>
                                <w:rPr>
                                  <w:rFonts w:ascii="Courier New"/>
                                  <w:spacing w:val="-16"/>
                                  <w:sz w:val="16"/>
                                </w:rPr>
                                <w:t xml:space="preserve"> </w:t>
                              </w:r>
                              <w:r>
                                <w:rPr>
                                  <w:rFonts w:ascii="Courier New"/>
                                  <w:sz w:val="16"/>
                                </w:rPr>
                                <w:t>-</w:t>
                              </w:r>
                              <w:r>
                                <w:rPr>
                                  <w:rFonts w:ascii="Courier New"/>
                                  <w:spacing w:val="-10"/>
                                  <w:sz w:val="16"/>
                                </w:rPr>
                                <w:t>&gt;</w:t>
                              </w:r>
                            </w:p>
                            <w:p w14:paraId="725FC64B" w14:textId="77777777" w:rsidR="003D76C2" w:rsidRDefault="00000000">
                              <w:pPr>
                                <w:numPr>
                                  <w:ilvl w:val="0"/>
                                  <w:numId w:val="6"/>
                                </w:numPr>
                                <w:tabs>
                                  <w:tab w:val="left" w:pos="1433"/>
                                  <w:tab w:val="left" w:pos="1434"/>
                                </w:tabs>
                                <w:ind w:left="1626" w:right="3484" w:hanging="1536"/>
                                <w:rPr>
                                  <w:rFonts w:ascii="Courier New"/>
                                  <w:sz w:val="16"/>
                                </w:rPr>
                              </w:pPr>
                              <w:proofErr w:type="spellStart"/>
                              <w:r>
                                <w:rPr>
                                  <w:rFonts w:ascii="Courier New"/>
                                  <w:sz w:val="16"/>
                                </w:rPr>
                                <w:t>Result.Success</w:t>
                              </w:r>
                              <w:proofErr w:type="spellEnd"/>
                              <w:r>
                                <w:rPr>
                                  <w:rFonts w:ascii="Courier New"/>
                                  <w:sz w:val="16"/>
                                </w:rPr>
                                <w:t>(</w:t>
                              </w:r>
                              <w:proofErr w:type="spellStart"/>
                              <w:r>
                                <w:rPr>
                                  <w:rFonts w:ascii="Courier New"/>
                                  <w:sz w:val="16"/>
                                </w:rPr>
                                <w:t>dogEntities.map</w:t>
                              </w:r>
                              <w:proofErr w:type="spellEnd"/>
                              <w:r>
                                <w:rPr>
                                  <w:rFonts w:ascii="Courier New"/>
                                  <w:spacing w:val="-26"/>
                                  <w:sz w:val="16"/>
                                </w:rPr>
                                <w:t xml:space="preserve"> </w:t>
                              </w:r>
                              <w:r>
                                <w:rPr>
                                  <w:rFonts w:ascii="Courier New"/>
                                  <w:sz w:val="16"/>
                                </w:rPr>
                                <w:t xml:space="preserve">{ </w:t>
                              </w:r>
                              <w:proofErr w:type="spellStart"/>
                              <w:r>
                                <w:rPr>
                                  <w:rFonts w:ascii="Courier New"/>
                                  <w:sz w:val="16"/>
                                </w:rPr>
                                <w:t>dogMapper.mapEntityToUi</w:t>
                              </w:r>
                              <w:proofErr w:type="spellEnd"/>
                              <w:r>
                                <w:rPr>
                                  <w:rFonts w:ascii="Courier New"/>
                                  <w:sz w:val="16"/>
                                </w:rPr>
                                <w:t>(it)</w:t>
                              </w:r>
                              <w:r>
                                <w:rPr>
                                  <w:rFonts w:ascii="Courier New"/>
                                  <w:spacing w:val="-26"/>
                                  <w:sz w:val="16"/>
                                </w:rPr>
                                <w:t xml:space="preserve"> </w:t>
                              </w:r>
                              <w:r>
                                <w:rPr>
                                  <w:rFonts w:ascii="Courier New"/>
                                  <w:sz w:val="16"/>
                                </w:rPr>
                                <w:t>})</w:t>
                              </w:r>
                            </w:p>
                            <w:p w14:paraId="5F472E98" w14:textId="77777777" w:rsidR="003D76C2" w:rsidRDefault="00000000">
                              <w:pPr>
                                <w:tabs>
                                  <w:tab w:val="left" w:pos="1049"/>
                                </w:tabs>
                                <w:spacing w:line="178" w:lineRule="exact"/>
                                <w:ind w:left="90"/>
                                <w:rPr>
                                  <w:rFonts w:ascii="Courier New"/>
                                  <w:sz w:val="16"/>
                                </w:rPr>
                              </w:pPr>
                              <w:r>
                                <w:rPr>
                                  <w:rFonts w:ascii="Courier New"/>
                                  <w:spacing w:val="-5"/>
                                  <w:sz w:val="16"/>
                                </w:rPr>
                                <w:t>31</w:t>
                              </w:r>
                              <w:r>
                                <w:rPr>
                                  <w:rFonts w:ascii="Courier New"/>
                                  <w:sz w:val="16"/>
                                </w:rPr>
                                <w:tab/>
                              </w:r>
                              <w:r>
                                <w:rPr>
                                  <w:rFonts w:ascii="Courier New"/>
                                  <w:spacing w:val="-10"/>
                                  <w:sz w:val="16"/>
                                </w:rPr>
                                <w:t>}</w:t>
                              </w:r>
                            </w:p>
                            <w:p w14:paraId="48D36718" w14:textId="77777777" w:rsidR="003D76C2" w:rsidRDefault="00000000">
                              <w:pPr>
                                <w:numPr>
                                  <w:ilvl w:val="0"/>
                                  <w:numId w:val="5"/>
                                </w:numPr>
                                <w:tabs>
                                  <w:tab w:val="left" w:pos="1049"/>
                                  <w:tab w:val="left" w:pos="1050"/>
                                </w:tabs>
                                <w:spacing w:line="180" w:lineRule="exact"/>
                                <w:rPr>
                                  <w:rFonts w:ascii="Courier New"/>
                                  <w:sz w:val="16"/>
                                </w:rPr>
                              </w:pPr>
                              <w:proofErr w:type="spellStart"/>
                              <w:r>
                                <w:rPr>
                                  <w:rFonts w:ascii="Courier New"/>
                                  <w:spacing w:val="-2"/>
                                  <w:sz w:val="16"/>
                                </w:rPr>
                                <w:t>downloadService.getDogs</w:t>
                              </w:r>
                              <w:proofErr w:type="spellEnd"/>
                              <w:r>
                                <w:rPr>
                                  <w:rFonts w:ascii="Courier New"/>
                                  <w:spacing w:val="-2"/>
                                  <w:sz w:val="16"/>
                                </w:rPr>
                                <w:t>(</w:t>
                              </w:r>
                              <w:proofErr w:type="spellStart"/>
                              <w:r>
                                <w:rPr>
                                  <w:rFonts w:ascii="Courier New"/>
                                  <w:spacing w:val="-2"/>
                                  <w:sz w:val="16"/>
                                </w:rPr>
                                <w:t>downloadPreferencesWrapper</w:t>
                              </w:r>
                              <w:proofErr w:type="spellEnd"/>
                            </w:p>
                            <w:p w14:paraId="7126D071" w14:textId="77777777" w:rsidR="003D76C2" w:rsidRDefault="00000000">
                              <w:pPr>
                                <w:spacing w:line="180" w:lineRule="exact"/>
                                <w:ind w:left="1242"/>
                                <w:rPr>
                                  <w:rFonts w:ascii="Courier New"/>
                                  <w:sz w:val="16"/>
                                </w:rPr>
                              </w:pPr>
                              <w:r>
                                <w:rPr>
                                  <w:rFonts w:ascii="Courier New"/>
                                  <w:spacing w:val="-2"/>
                                  <w:sz w:val="16"/>
                                </w:rPr>
                                <w:t>.</w:t>
                              </w:r>
                              <w:proofErr w:type="spellStart"/>
                              <w:r>
                                <w:rPr>
                                  <w:rFonts w:ascii="Courier New"/>
                                  <w:spacing w:val="-2"/>
                                  <w:sz w:val="16"/>
                                </w:rPr>
                                <w:t>getNumberOfResults</w:t>
                              </w:r>
                              <w:proofErr w:type="spellEnd"/>
                              <w:r>
                                <w:rPr>
                                  <w:rFonts w:ascii="Courier New"/>
                                  <w:spacing w:val="-2"/>
                                  <w:sz w:val="16"/>
                                </w:rPr>
                                <w:t>())</w:t>
                              </w:r>
                            </w:p>
                            <w:p w14:paraId="79177F40" w14:textId="77777777" w:rsidR="003D76C2" w:rsidRDefault="00000000">
                              <w:pPr>
                                <w:numPr>
                                  <w:ilvl w:val="0"/>
                                  <w:numId w:val="5"/>
                                </w:numPr>
                                <w:tabs>
                                  <w:tab w:val="left" w:pos="1433"/>
                                  <w:tab w:val="left" w:pos="1434"/>
                                </w:tabs>
                                <w:spacing w:line="180" w:lineRule="exact"/>
                                <w:ind w:left="1434" w:hanging="1344"/>
                                <w:rPr>
                                  <w:rFonts w:ascii="Courier New"/>
                                  <w:sz w:val="16"/>
                                </w:rPr>
                              </w:pPr>
                              <w:r>
                                <w:rPr>
                                  <w:rFonts w:ascii="Courier New"/>
                                  <w:sz w:val="16"/>
                                </w:rPr>
                                <w:t>.enqueue(object</w:t>
                              </w:r>
                              <w:r>
                                <w:rPr>
                                  <w:rFonts w:ascii="Courier New"/>
                                  <w:spacing w:val="-10"/>
                                  <w:sz w:val="16"/>
                                </w:rPr>
                                <w:t xml:space="preserve"> </w:t>
                              </w:r>
                              <w:r>
                                <w:rPr>
                                  <w:rFonts w:ascii="Courier New"/>
                                  <w:sz w:val="16"/>
                                </w:rPr>
                                <w:t>:</w:t>
                              </w:r>
                              <w:r>
                                <w:rPr>
                                  <w:rFonts w:ascii="Courier New"/>
                                  <w:spacing w:val="-10"/>
                                  <w:sz w:val="16"/>
                                </w:rPr>
                                <w:t xml:space="preserve"> </w:t>
                              </w:r>
                              <w:r>
                                <w:rPr>
                                  <w:rFonts w:ascii="Courier New"/>
                                  <w:sz w:val="16"/>
                                </w:rPr>
                                <w:t>Callback&lt;Dog&gt;</w:t>
                              </w:r>
                              <w:r>
                                <w:rPr>
                                  <w:rFonts w:ascii="Courier New"/>
                                  <w:spacing w:val="-9"/>
                                  <w:sz w:val="16"/>
                                </w:rPr>
                                <w:t xml:space="preserve"> </w:t>
                              </w:r>
                              <w:r>
                                <w:rPr>
                                  <w:rFonts w:ascii="Courier New"/>
                                  <w:spacing w:val="-10"/>
                                  <w:sz w:val="16"/>
                                </w:rPr>
                                <w:t>{</w:t>
                              </w:r>
                            </w:p>
                            <w:p w14:paraId="1579B25D" w14:textId="77777777" w:rsidR="003D76C2" w:rsidRDefault="00000000">
                              <w:pPr>
                                <w:numPr>
                                  <w:ilvl w:val="0"/>
                                  <w:numId w:val="5"/>
                                </w:numPr>
                                <w:tabs>
                                  <w:tab w:val="left" w:pos="1817"/>
                                  <w:tab w:val="left" w:pos="1818"/>
                                </w:tabs>
                                <w:ind w:left="2010" w:right="2332" w:hanging="1920"/>
                                <w:rPr>
                                  <w:rFonts w:ascii="Courier New"/>
                                  <w:sz w:val="16"/>
                                </w:rPr>
                              </w:pPr>
                              <w:r>
                                <w:rPr>
                                  <w:rFonts w:ascii="Courier New"/>
                                  <w:sz w:val="16"/>
                                </w:rPr>
                                <w:t>override</w:t>
                              </w:r>
                              <w:r>
                                <w:rPr>
                                  <w:rFonts w:ascii="Courier New"/>
                                  <w:spacing w:val="-13"/>
                                  <w:sz w:val="16"/>
                                </w:rPr>
                                <w:t xml:space="preserve"> </w:t>
                              </w:r>
                              <w:r>
                                <w:rPr>
                                  <w:rFonts w:ascii="Courier New"/>
                                  <w:sz w:val="16"/>
                                </w:rPr>
                                <w:t>fun</w:t>
                              </w:r>
                              <w:r>
                                <w:rPr>
                                  <w:rFonts w:ascii="Courier New"/>
                                  <w:spacing w:val="-13"/>
                                  <w:sz w:val="16"/>
                                </w:rPr>
                                <w:t xml:space="preserve"> </w:t>
                              </w:r>
                              <w:proofErr w:type="spellStart"/>
                              <w:r>
                                <w:rPr>
                                  <w:rFonts w:ascii="Courier New"/>
                                  <w:sz w:val="16"/>
                                </w:rPr>
                                <w:t>onResponse</w:t>
                              </w:r>
                              <w:proofErr w:type="spellEnd"/>
                              <w:r>
                                <w:rPr>
                                  <w:rFonts w:ascii="Courier New"/>
                                  <w:sz w:val="16"/>
                                </w:rPr>
                                <w:t>(call:</w:t>
                              </w:r>
                              <w:r>
                                <w:rPr>
                                  <w:rFonts w:ascii="Courier New"/>
                                  <w:spacing w:val="-13"/>
                                  <w:sz w:val="16"/>
                                </w:rPr>
                                <w:t xml:space="preserve"> </w:t>
                              </w:r>
                              <w:r>
                                <w:rPr>
                                  <w:rFonts w:ascii="Courier New"/>
                                  <w:sz w:val="16"/>
                                </w:rPr>
                                <w:t>Call&lt;Dog&gt;, response: Response&lt;Dog&gt;) {</w:t>
                              </w:r>
                            </w:p>
                            <w:p w14:paraId="78BC53DA" w14:textId="77777777" w:rsidR="003D76C2" w:rsidRDefault="00000000">
                              <w:pPr>
                                <w:numPr>
                                  <w:ilvl w:val="0"/>
                                  <w:numId w:val="5"/>
                                </w:numPr>
                                <w:tabs>
                                  <w:tab w:val="left" w:pos="2201"/>
                                  <w:tab w:val="left" w:pos="2202"/>
                                </w:tabs>
                                <w:spacing w:line="178" w:lineRule="exact"/>
                                <w:ind w:left="2202" w:hanging="2112"/>
                                <w:rPr>
                                  <w:rFonts w:ascii="Courier New"/>
                                  <w:sz w:val="16"/>
                                </w:rPr>
                              </w:pPr>
                              <w:r>
                                <w:rPr>
                                  <w:rFonts w:ascii="Courier New"/>
                                  <w:sz w:val="16"/>
                                </w:rPr>
                                <w:t>if</w:t>
                              </w:r>
                              <w:r>
                                <w:rPr>
                                  <w:rFonts w:ascii="Courier New"/>
                                  <w:spacing w:val="-13"/>
                                  <w:sz w:val="16"/>
                                </w:rPr>
                                <w:t xml:space="preserve"> </w:t>
                              </w:r>
                              <w:r>
                                <w:rPr>
                                  <w:rFonts w:ascii="Courier New"/>
                                  <w:sz w:val="16"/>
                                </w:rPr>
                                <w:t>(</w:t>
                              </w:r>
                              <w:proofErr w:type="spellStart"/>
                              <w:r>
                                <w:rPr>
                                  <w:rFonts w:ascii="Courier New"/>
                                  <w:sz w:val="16"/>
                                </w:rPr>
                                <w:t>response.isSuccessful</w:t>
                              </w:r>
                              <w:proofErr w:type="spellEnd"/>
                              <w:r>
                                <w:rPr>
                                  <w:rFonts w:ascii="Courier New"/>
                                  <w:sz w:val="16"/>
                                </w:rPr>
                                <w:t>)</w:t>
                              </w:r>
                              <w:r>
                                <w:rPr>
                                  <w:rFonts w:ascii="Courier New"/>
                                  <w:spacing w:val="-12"/>
                                  <w:sz w:val="16"/>
                                </w:rPr>
                                <w:t xml:space="preserve"> </w:t>
                              </w:r>
                              <w:r>
                                <w:rPr>
                                  <w:rFonts w:ascii="Courier New"/>
                                  <w:spacing w:val="-10"/>
                                  <w:sz w:val="16"/>
                                </w:rPr>
                                <w:t>{</w:t>
                              </w:r>
                            </w:p>
                            <w:p w14:paraId="6BE9C9A1" w14:textId="77777777" w:rsidR="003D76C2" w:rsidRDefault="00000000">
                              <w:pPr>
                                <w:numPr>
                                  <w:ilvl w:val="0"/>
                                  <w:numId w:val="5"/>
                                </w:numPr>
                                <w:tabs>
                                  <w:tab w:val="left" w:pos="2585"/>
                                  <w:tab w:val="left" w:pos="2586"/>
                                </w:tabs>
                                <w:spacing w:line="180" w:lineRule="exact"/>
                                <w:ind w:left="2586" w:hanging="2496"/>
                                <w:rPr>
                                  <w:rFonts w:ascii="Courier New"/>
                                  <w:sz w:val="16"/>
                                </w:rPr>
                              </w:pPr>
                              <w:proofErr w:type="spellStart"/>
                              <w:r>
                                <w:rPr>
                                  <w:rFonts w:ascii="Courier New"/>
                                  <w:sz w:val="16"/>
                                </w:rPr>
                                <w:t>executor.execute</w:t>
                              </w:r>
                              <w:proofErr w:type="spellEnd"/>
                              <w:r>
                                <w:rPr>
                                  <w:rFonts w:ascii="Courier New"/>
                                  <w:spacing w:val="-16"/>
                                  <w:sz w:val="16"/>
                                </w:rPr>
                                <w:t xml:space="preserve"> </w:t>
                              </w:r>
                              <w:r>
                                <w:rPr>
                                  <w:rFonts w:ascii="Courier New"/>
                                  <w:spacing w:val="-10"/>
                                  <w:sz w:val="16"/>
                                </w:rPr>
                                <w:t>{</w:t>
                              </w:r>
                            </w:p>
                            <w:p w14:paraId="02E91403" w14:textId="77777777" w:rsidR="003D76C2" w:rsidRDefault="00000000">
                              <w:pPr>
                                <w:numPr>
                                  <w:ilvl w:val="0"/>
                                  <w:numId w:val="5"/>
                                </w:numPr>
                                <w:tabs>
                                  <w:tab w:val="left" w:pos="2969"/>
                                  <w:tab w:val="left" w:pos="2970"/>
                                </w:tabs>
                                <w:spacing w:line="180" w:lineRule="exact"/>
                                <w:ind w:left="2970" w:hanging="2880"/>
                                <w:rPr>
                                  <w:rFonts w:ascii="Courier New"/>
                                  <w:sz w:val="16"/>
                                </w:rPr>
                              </w:pPr>
                              <w:proofErr w:type="spellStart"/>
                              <w:r>
                                <w:rPr>
                                  <w:rFonts w:ascii="Courier New"/>
                                  <w:spacing w:val="-2"/>
                                  <w:sz w:val="16"/>
                                </w:rPr>
                                <w:t>dogDao.deleteAll</w:t>
                              </w:r>
                              <w:proofErr w:type="spellEnd"/>
                              <w:r>
                                <w:rPr>
                                  <w:rFonts w:ascii="Courier New"/>
                                  <w:spacing w:val="-2"/>
                                  <w:sz w:val="16"/>
                                </w:rPr>
                                <w:t>()</w:t>
                              </w:r>
                            </w:p>
                            <w:p w14:paraId="42B16792" w14:textId="77777777" w:rsidR="003D76C2" w:rsidRDefault="00000000">
                              <w:pPr>
                                <w:numPr>
                                  <w:ilvl w:val="0"/>
                                  <w:numId w:val="5"/>
                                </w:numPr>
                                <w:tabs>
                                  <w:tab w:val="left" w:pos="2969"/>
                                  <w:tab w:val="left" w:pos="2970"/>
                                </w:tabs>
                                <w:spacing w:line="180" w:lineRule="exact"/>
                                <w:ind w:left="2970" w:hanging="2880"/>
                                <w:rPr>
                                  <w:rFonts w:ascii="Courier New"/>
                                  <w:sz w:val="16"/>
                                </w:rPr>
                              </w:pPr>
                              <w:proofErr w:type="spellStart"/>
                              <w:r>
                                <w:rPr>
                                  <w:rFonts w:ascii="Courier New"/>
                                  <w:spacing w:val="-2"/>
                                  <w:sz w:val="16"/>
                                </w:rPr>
                                <w:t>dogDao.insertDogs</w:t>
                              </w:r>
                              <w:proofErr w:type="spellEnd"/>
                              <w:r>
                                <w:rPr>
                                  <w:rFonts w:ascii="Courier New"/>
                                  <w:spacing w:val="-2"/>
                                  <w:sz w:val="16"/>
                                </w:rPr>
                                <w:t>(</w:t>
                              </w:r>
                              <w:proofErr w:type="spellStart"/>
                              <w:r>
                                <w:rPr>
                                  <w:rFonts w:ascii="Courier New"/>
                                  <w:spacing w:val="-2"/>
                                  <w:sz w:val="16"/>
                                </w:rPr>
                                <w:t>dogMapper</w:t>
                              </w:r>
                              <w:proofErr w:type="spellEnd"/>
                            </w:p>
                            <w:p w14:paraId="2ADF1386" w14:textId="77777777" w:rsidR="003D76C2" w:rsidRDefault="00000000">
                              <w:pPr>
                                <w:ind w:left="3162" w:right="1274"/>
                                <w:rPr>
                                  <w:rFonts w:ascii="Courier New"/>
                                  <w:sz w:val="16"/>
                                </w:rPr>
                              </w:pPr>
                              <w:r>
                                <w:rPr>
                                  <w:rFonts w:ascii="Courier New"/>
                                  <w:spacing w:val="-2"/>
                                  <w:sz w:val="16"/>
                                </w:rPr>
                                <w:t>.</w:t>
                              </w:r>
                              <w:proofErr w:type="spellStart"/>
                              <w:r>
                                <w:rPr>
                                  <w:rFonts w:ascii="Courier New"/>
                                  <w:spacing w:val="-2"/>
                                  <w:sz w:val="16"/>
                                </w:rPr>
                                <w:t>mapServiceToEntity</w:t>
                              </w:r>
                              <w:proofErr w:type="spellEnd"/>
                              <w:r>
                                <w:rPr>
                                  <w:rFonts w:ascii="Courier New"/>
                                  <w:spacing w:val="-2"/>
                                  <w:sz w:val="16"/>
                                </w:rPr>
                                <w:t xml:space="preserve"> (</w:t>
                              </w:r>
                              <w:proofErr w:type="spellStart"/>
                              <w:r>
                                <w:rPr>
                                  <w:rFonts w:ascii="Courier New"/>
                                  <w:spacing w:val="-2"/>
                                  <w:sz w:val="16"/>
                                </w:rPr>
                                <w:t>response.body</w:t>
                              </w:r>
                              <w:proofErr w:type="spellEnd"/>
                              <w:r>
                                <w:rPr>
                                  <w:rFonts w:ascii="Courier New"/>
                                  <w:spacing w:val="-2"/>
                                  <w:sz w:val="16"/>
                                </w:rPr>
                                <w:t>()!!))</w:t>
                              </w:r>
                            </w:p>
                            <w:p w14:paraId="4AFCD119" w14:textId="77777777" w:rsidR="003D76C2" w:rsidRDefault="00000000">
                              <w:pPr>
                                <w:tabs>
                                  <w:tab w:val="left" w:pos="2585"/>
                                </w:tabs>
                                <w:spacing w:line="178" w:lineRule="exact"/>
                                <w:ind w:left="90"/>
                                <w:rPr>
                                  <w:rFonts w:ascii="Courier New"/>
                                  <w:sz w:val="16"/>
                                </w:rPr>
                              </w:pPr>
                              <w:r>
                                <w:rPr>
                                  <w:rFonts w:ascii="Courier New"/>
                                  <w:spacing w:val="-5"/>
                                  <w:sz w:val="16"/>
                                </w:rPr>
                                <w:t>39</w:t>
                              </w:r>
                              <w:r>
                                <w:rPr>
                                  <w:rFonts w:ascii="Courier New"/>
                                  <w:sz w:val="16"/>
                                </w:rPr>
                                <w:tab/>
                              </w:r>
                              <w:r>
                                <w:rPr>
                                  <w:rFonts w:ascii="Courier New"/>
                                  <w:spacing w:val="-10"/>
                                  <w:sz w:val="16"/>
                                </w:rPr>
                                <w:t>}</w:t>
                              </w:r>
                            </w:p>
                            <w:p w14:paraId="5FEE889E" w14:textId="77777777" w:rsidR="003D76C2" w:rsidRDefault="00000000">
                              <w:pPr>
                                <w:tabs>
                                  <w:tab w:val="left" w:pos="2201"/>
                                </w:tabs>
                                <w:spacing w:line="180" w:lineRule="exact"/>
                                <w:ind w:left="90"/>
                                <w:rPr>
                                  <w:rFonts w:ascii="Courier New"/>
                                  <w:sz w:val="16"/>
                                </w:rPr>
                              </w:pPr>
                              <w:r>
                                <w:rPr>
                                  <w:rFonts w:ascii="Courier New"/>
                                  <w:spacing w:val="-5"/>
                                  <w:sz w:val="16"/>
                                </w:rPr>
                                <w:t>40</w:t>
                              </w:r>
                              <w:r>
                                <w:rPr>
                                  <w:rFonts w:ascii="Courier New"/>
                                  <w:sz w:val="16"/>
                                </w:rPr>
                                <w:tab/>
                                <w:t>}</w:t>
                              </w:r>
                              <w:r>
                                <w:rPr>
                                  <w:rFonts w:ascii="Courier New"/>
                                  <w:spacing w:val="-5"/>
                                  <w:sz w:val="16"/>
                                </w:rPr>
                                <w:t xml:space="preserve"> </w:t>
                              </w:r>
                              <w:r>
                                <w:rPr>
                                  <w:rFonts w:ascii="Courier New"/>
                                  <w:sz w:val="16"/>
                                </w:rPr>
                                <w:t>else</w:t>
                              </w:r>
                              <w:r>
                                <w:rPr>
                                  <w:rFonts w:ascii="Courier New"/>
                                  <w:spacing w:val="-2"/>
                                  <w:sz w:val="16"/>
                                </w:rPr>
                                <w:t xml:space="preserve"> </w:t>
                              </w:r>
                              <w:r>
                                <w:rPr>
                                  <w:rFonts w:ascii="Courier New"/>
                                  <w:spacing w:val="-10"/>
                                  <w:sz w:val="16"/>
                                </w:rPr>
                                <w:t>{</w:t>
                              </w:r>
                            </w:p>
                            <w:p w14:paraId="5CFBFBC0" w14:textId="77777777" w:rsidR="003D76C2" w:rsidRDefault="00000000">
                              <w:pPr>
                                <w:tabs>
                                  <w:tab w:val="left" w:pos="2585"/>
                                </w:tabs>
                                <w:spacing w:line="180" w:lineRule="exact"/>
                                <w:ind w:left="90"/>
                                <w:rPr>
                                  <w:rFonts w:ascii="Courier New"/>
                                  <w:sz w:val="16"/>
                                </w:rPr>
                              </w:pPr>
                              <w:r>
                                <w:rPr>
                                  <w:rFonts w:ascii="Courier New"/>
                                  <w:spacing w:val="-5"/>
                                  <w:sz w:val="16"/>
                                </w:rPr>
                                <w:t>41</w:t>
                              </w:r>
                              <w:r>
                                <w:rPr>
                                  <w:rFonts w:ascii="Courier New"/>
                                  <w:sz w:val="16"/>
                                </w:rPr>
                                <w:tab/>
                              </w:r>
                              <w:proofErr w:type="spellStart"/>
                              <w:r>
                                <w:rPr>
                                  <w:rFonts w:ascii="Courier New"/>
                                  <w:spacing w:val="-2"/>
                                  <w:sz w:val="16"/>
                                </w:rPr>
                                <w:t>result.postValue</w:t>
                              </w:r>
                              <w:proofErr w:type="spellEnd"/>
                              <w:r>
                                <w:rPr>
                                  <w:rFonts w:ascii="Courier New"/>
                                  <w:spacing w:val="-2"/>
                                  <w:sz w:val="16"/>
                                </w:rPr>
                                <w:t>(</w:t>
                              </w:r>
                              <w:proofErr w:type="spellStart"/>
                              <w:r>
                                <w:rPr>
                                  <w:rFonts w:ascii="Courier New"/>
                                  <w:spacing w:val="-2"/>
                                  <w:sz w:val="16"/>
                                </w:rPr>
                                <w:t>Result.Error</w:t>
                              </w:r>
                              <w:proofErr w:type="spellEnd"/>
                              <w:r>
                                <w:rPr>
                                  <w:rFonts w:ascii="Courier New"/>
                                  <w:spacing w:val="-2"/>
                                  <w:sz w:val="16"/>
                                </w:rPr>
                                <w:t>())</w:t>
                              </w:r>
                            </w:p>
                            <w:p w14:paraId="49F5D33C" w14:textId="77777777" w:rsidR="003D76C2" w:rsidRDefault="00000000">
                              <w:pPr>
                                <w:tabs>
                                  <w:tab w:val="left" w:pos="2201"/>
                                </w:tabs>
                                <w:spacing w:line="181" w:lineRule="exact"/>
                                <w:ind w:left="90"/>
                                <w:rPr>
                                  <w:rFonts w:ascii="Courier New"/>
                                  <w:sz w:val="16"/>
                                </w:rPr>
                              </w:pPr>
                              <w:r>
                                <w:rPr>
                                  <w:rFonts w:ascii="Courier New"/>
                                  <w:spacing w:val="-5"/>
                                  <w:sz w:val="16"/>
                                </w:rPr>
                                <w:t>42</w:t>
                              </w:r>
                              <w:r>
                                <w:rPr>
                                  <w:rFonts w:ascii="Courier New"/>
                                  <w:sz w:val="16"/>
                                </w:rPr>
                                <w:tab/>
                              </w:r>
                              <w:r>
                                <w:rPr>
                                  <w:rFonts w:ascii="Courier New"/>
                                  <w:spacing w:val="-10"/>
                                  <w:sz w:val="16"/>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1B99E5" id="docshapegroup962" o:spid="_x0000_s1853" style="position:absolute;margin-left:88.2pt;margin-top:4.15pt;width:399.6pt;height:206.65pt;z-index:-15593984;mso-wrap-distance-left:0;mso-wrap-distance-right:0;mso-position-horizontal-relative:page;mso-position-vertical-relative:text" coordorigin="1764,83" coordsize="7992,41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">
                <v:rect id="docshape963" o:spid="_x0000_s1854" style="position:absolute;left:1764;top:92;width:7992;height:4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" fillcolor="#f6f6f6" stroked="f">
                  <v:path arrowok="t"/>
                </v:rect>
                <v:shape id="docshape964" o:spid="_x0000_s1855" style="position:absolute;left:1764;top:82;width:7992;height:4133;visibility:visible;mso-wrap-style:square;v-text-anchor:top" coordsize="7992,41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" path="m7992,4112l,4112r,20l7992,4132r,-20xm7992,l,,,20r7992,l7992,xe" fillcolor="#575756" stroked="f">
                  <v:path arrowok="t" o:connecttype="custom" o:connectlocs="7992,4195;0,4195;0,4215;7992,4215;7992,4195;7992,83;0,83;0,103;7992,103;7992,83" o:connectangles="0,0,0,0,0,0,0,0,0,0"/>
                </v:shape>
                <v:shape id="docshape965" o:spid="_x0000_s1856" type="#_x0000_t202" style="position:absolute;left:1764;top:102;width:7992;height:40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" filled="f" stroked="f">
                  <v:path arrowok="t"/>
                  <v:textbox inset="0,0,0,0">
                    <w:txbxContent>
                      <w:p w14:paraId="0AC745C9" w14:textId="77777777" w:rsidR="003D76C2" w:rsidRDefault="00000000">
                        <w:pPr>
                          <w:numPr>
                            <w:ilvl w:val="0"/>
                            <w:numId w:val="6"/>
                          </w:numPr>
                          <w:tabs>
                            <w:tab w:val="left" w:pos="665"/>
                            <w:tab w:val="left" w:pos="666"/>
                          </w:tabs>
                          <w:spacing w:before="69" w:line="181" w:lineRule="exact"/>
                          <w:rPr>
                            <w:rFonts w:ascii="Courier New"/>
                            <w:sz w:val="16"/>
                          </w:rPr>
                        </w:pPr>
                        <w:r>
                          <w:rPr>
                            <w:rFonts w:ascii="Courier New"/>
                            <w:sz w:val="16"/>
                          </w:rPr>
                          <w:t>override</w:t>
                        </w:r>
                        <w:r>
                          <w:rPr>
                            <w:rFonts w:ascii="Courier New"/>
                            <w:spacing w:val="-16"/>
                            <w:sz w:val="16"/>
                          </w:rPr>
                          <w:t xml:space="preserve"> </w:t>
                        </w:r>
                        <w:r>
                          <w:rPr>
                            <w:rFonts w:ascii="Courier New"/>
                            <w:sz w:val="16"/>
                          </w:rPr>
                          <w:t>fun</w:t>
                        </w:r>
                        <w:r>
                          <w:rPr>
                            <w:rFonts w:ascii="Courier New"/>
                            <w:spacing w:val="-13"/>
                            <w:sz w:val="16"/>
                          </w:rPr>
                          <w:t xml:space="preserve"> </w:t>
                        </w:r>
                        <w:proofErr w:type="spellStart"/>
                        <w:r>
                          <w:rPr>
                            <w:rFonts w:ascii="Courier New"/>
                            <w:sz w:val="16"/>
                          </w:rPr>
                          <w:t>loadDogList</w:t>
                        </w:r>
                        <w:proofErr w:type="spellEnd"/>
                        <w:r>
                          <w:rPr>
                            <w:rFonts w:ascii="Courier New"/>
                            <w:sz w:val="16"/>
                          </w:rPr>
                          <w:t>():</w:t>
                        </w:r>
                        <w:r>
                          <w:rPr>
                            <w:rFonts w:ascii="Courier New"/>
                            <w:spacing w:val="-14"/>
                            <w:sz w:val="16"/>
                          </w:rPr>
                          <w:t xml:space="preserve"> </w:t>
                        </w:r>
                        <w:proofErr w:type="spellStart"/>
                        <w:r>
                          <w:rPr>
                            <w:rFonts w:ascii="Courier New"/>
                            <w:sz w:val="16"/>
                          </w:rPr>
                          <w:t>LiveData</w:t>
                        </w:r>
                        <w:proofErr w:type="spellEnd"/>
                        <w:r>
                          <w:rPr>
                            <w:rFonts w:ascii="Courier New"/>
                            <w:sz w:val="16"/>
                          </w:rPr>
                          <w:t>&lt;Result&lt;List&lt;</w:t>
                        </w:r>
                        <w:proofErr w:type="spellStart"/>
                        <w:r>
                          <w:rPr>
                            <w:rFonts w:ascii="Courier New"/>
                            <w:sz w:val="16"/>
                          </w:rPr>
                          <w:t>DogUi</w:t>
                        </w:r>
                        <w:proofErr w:type="spellEnd"/>
                        <w:r>
                          <w:rPr>
                            <w:rFonts w:ascii="Courier New"/>
                            <w:sz w:val="16"/>
                          </w:rPr>
                          <w:t>&gt;&gt;&gt;</w:t>
                        </w:r>
                        <w:r>
                          <w:rPr>
                            <w:rFonts w:ascii="Courier New"/>
                            <w:spacing w:val="-13"/>
                            <w:sz w:val="16"/>
                          </w:rPr>
                          <w:t xml:space="preserve"> </w:t>
                        </w:r>
                        <w:r>
                          <w:rPr>
                            <w:rFonts w:ascii="Courier New"/>
                            <w:spacing w:val="-10"/>
                            <w:sz w:val="16"/>
                          </w:rPr>
                          <w:t>{</w:t>
                        </w:r>
                      </w:p>
                      <w:p w14:paraId="19CCE3F3" w14:textId="77777777" w:rsidR="003D76C2" w:rsidRDefault="00000000">
                        <w:pPr>
                          <w:numPr>
                            <w:ilvl w:val="0"/>
                            <w:numId w:val="6"/>
                          </w:numPr>
                          <w:tabs>
                            <w:tab w:val="left" w:pos="1049"/>
                            <w:tab w:val="left" w:pos="1050"/>
                          </w:tabs>
                          <w:spacing w:line="180" w:lineRule="exact"/>
                          <w:ind w:left="1050" w:hanging="960"/>
                          <w:rPr>
                            <w:rFonts w:ascii="Courier New"/>
                            <w:sz w:val="16"/>
                          </w:rPr>
                        </w:pPr>
                        <w:proofErr w:type="spellStart"/>
                        <w:r>
                          <w:rPr>
                            <w:rFonts w:ascii="Courier New"/>
                            <w:sz w:val="16"/>
                          </w:rPr>
                          <w:t>val</w:t>
                        </w:r>
                        <w:proofErr w:type="spellEnd"/>
                        <w:r>
                          <w:rPr>
                            <w:rFonts w:ascii="Courier New"/>
                            <w:spacing w:val="-4"/>
                            <w:sz w:val="16"/>
                          </w:rPr>
                          <w:t xml:space="preserve"> </w:t>
                        </w:r>
                        <w:r>
                          <w:rPr>
                            <w:rFonts w:ascii="Courier New"/>
                            <w:sz w:val="16"/>
                          </w:rPr>
                          <w:t>result</w:t>
                        </w:r>
                        <w:r>
                          <w:rPr>
                            <w:rFonts w:ascii="Courier New"/>
                            <w:spacing w:val="-3"/>
                            <w:sz w:val="16"/>
                          </w:rPr>
                          <w:t xml:space="preserve"> </w:t>
                        </w:r>
                        <w:r>
                          <w:rPr>
                            <w:rFonts w:ascii="Courier New"/>
                            <w:sz w:val="16"/>
                          </w:rPr>
                          <w:t>=</w:t>
                        </w:r>
                        <w:r>
                          <w:rPr>
                            <w:rFonts w:ascii="Courier New"/>
                            <w:spacing w:val="-3"/>
                            <w:sz w:val="16"/>
                          </w:rPr>
                          <w:t xml:space="preserve"> </w:t>
                        </w:r>
                        <w:proofErr w:type="spellStart"/>
                        <w:r>
                          <w:rPr>
                            <w:rFonts w:ascii="Courier New"/>
                            <w:spacing w:val="-2"/>
                            <w:sz w:val="16"/>
                          </w:rPr>
                          <w:t>MediatorLiveData</w:t>
                        </w:r>
                        <w:proofErr w:type="spellEnd"/>
                        <w:r>
                          <w:rPr>
                            <w:rFonts w:ascii="Courier New"/>
                            <w:spacing w:val="-2"/>
                            <w:sz w:val="16"/>
                          </w:rPr>
                          <w:t>&lt;Result&lt;List&lt;</w:t>
                        </w:r>
                        <w:proofErr w:type="spellStart"/>
                        <w:r>
                          <w:rPr>
                            <w:rFonts w:ascii="Courier New"/>
                            <w:spacing w:val="-2"/>
                            <w:sz w:val="16"/>
                          </w:rPr>
                          <w:t>DogUi</w:t>
                        </w:r>
                        <w:proofErr w:type="spellEnd"/>
                        <w:r>
                          <w:rPr>
                            <w:rFonts w:ascii="Courier New"/>
                            <w:spacing w:val="-2"/>
                            <w:sz w:val="16"/>
                          </w:rPr>
                          <w:t>&gt;&gt;&gt;()</w:t>
                        </w:r>
                      </w:p>
                      <w:p w14:paraId="64519008" w14:textId="77777777" w:rsidR="003D76C2" w:rsidRDefault="00000000">
                        <w:pPr>
                          <w:numPr>
                            <w:ilvl w:val="0"/>
                            <w:numId w:val="6"/>
                          </w:numPr>
                          <w:tabs>
                            <w:tab w:val="left" w:pos="1049"/>
                            <w:tab w:val="left" w:pos="1050"/>
                          </w:tabs>
                          <w:spacing w:line="180" w:lineRule="exact"/>
                          <w:ind w:left="1050" w:hanging="960"/>
                          <w:rPr>
                            <w:rFonts w:ascii="Courier New"/>
                            <w:sz w:val="16"/>
                          </w:rPr>
                        </w:pPr>
                        <w:proofErr w:type="spellStart"/>
                        <w:r>
                          <w:rPr>
                            <w:rFonts w:ascii="Courier New"/>
                            <w:spacing w:val="-2"/>
                            <w:sz w:val="16"/>
                          </w:rPr>
                          <w:t>result.postValue</w:t>
                        </w:r>
                        <w:proofErr w:type="spellEnd"/>
                        <w:r>
                          <w:rPr>
                            <w:rFonts w:ascii="Courier New"/>
                            <w:spacing w:val="-2"/>
                            <w:sz w:val="16"/>
                          </w:rPr>
                          <w:t>(</w:t>
                        </w:r>
                        <w:proofErr w:type="spellStart"/>
                        <w:r>
                          <w:rPr>
                            <w:rFonts w:ascii="Courier New"/>
                            <w:spacing w:val="-2"/>
                            <w:sz w:val="16"/>
                          </w:rPr>
                          <w:t>Result.Loading</w:t>
                        </w:r>
                        <w:proofErr w:type="spellEnd"/>
                        <w:r>
                          <w:rPr>
                            <w:rFonts w:ascii="Courier New"/>
                            <w:spacing w:val="-2"/>
                            <w:sz w:val="16"/>
                          </w:rPr>
                          <w:t>())</w:t>
                        </w:r>
                      </w:p>
                      <w:p w14:paraId="280F69EF" w14:textId="77777777" w:rsidR="003D76C2" w:rsidRDefault="00000000">
                        <w:pPr>
                          <w:numPr>
                            <w:ilvl w:val="0"/>
                            <w:numId w:val="6"/>
                          </w:numPr>
                          <w:tabs>
                            <w:tab w:val="left" w:pos="1049"/>
                            <w:tab w:val="left" w:pos="1050"/>
                          </w:tabs>
                          <w:spacing w:line="180" w:lineRule="exact"/>
                          <w:ind w:left="1050" w:hanging="960"/>
                          <w:rPr>
                            <w:rFonts w:ascii="Courier New"/>
                            <w:sz w:val="16"/>
                          </w:rPr>
                        </w:pPr>
                        <w:proofErr w:type="spellStart"/>
                        <w:r>
                          <w:rPr>
                            <w:rFonts w:ascii="Courier New"/>
                            <w:sz w:val="16"/>
                          </w:rPr>
                          <w:t>result.addSource</w:t>
                        </w:r>
                        <w:proofErr w:type="spellEnd"/>
                        <w:r>
                          <w:rPr>
                            <w:rFonts w:ascii="Courier New"/>
                            <w:sz w:val="16"/>
                          </w:rPr>
                          <w:t>(</w:t>
                        </w:r>
                        <w:proofErr w:type="spellStart"/>
                        <w:r>
                          <w:rPr>
                            <w:rFonts w:ascii="Courier New"/>
                            <w:sz w:val="16"/>
                          </w:rPr>
                          <w:t>dogDao.loadDogs</w:t>
                        </w:r>
                        <w:proofErr w:type="spellEnd"/>
                        <w:r>
                          <w:rPr>
                            <w:rFonts w:ascii="Courier New"/>
                            <w:sz w:val="16"/>
                          </w:rPr>
                          <w:t>())</w:t>
                        </w:r>
                        <w:r>
                          <w:rPr>
                            <w:rFonts w:ascii="Courier New"/>
                            <w:spacing w:val="-18"/>
                            <w:sz w:val="16"/>
                          </w:rPr>
                          <w:t xml:space="preserve"> </w:t>
                        </w:r>
                        <w:r>
                          <w:rPr>
                            <w:rFonts w:ascii="Courier New"/>
                            <w:sz w:val="16"/>
                          </w:rPr>
                          <w:t>{</w:t>
                        </w:r>
                        <w:r>
                          <w:rPr>
                            <w:rFonts w:ascii="Courier New"/>
                            <w:spacing w:val="-16"/>
                            <w:sz w:val="16"/>
                          </w:rPr>
                          <w:t xml:space="preserve"> </w:t>
                        </w:r>
                        <w:proofErr w:type="spellStart"/>
                        <w:r>
                          <w:rPr>
                            <w:rFonts w:ascii="Courier New"/>
                            <w:sz w:val="16"/>
                          </w:rPr>
                          <w:t>dogEntities</w:t>
                        </w:r>
                        <w:proofErr w:type="spellEnd"/>
                        <w:r>
                          <w:rPr>
                            <w:rFonts w:ascii="Courier New"/>
                            <w:spacing w:val="-16"/>
                            <w:sz w:val="16"/>
                          </w:rPr>
                          <w:t xml:space="preserve"> </w:t>
                        </w:r>
                        <w:r>
                          <w:rPr>
                            <w:rFonts w:ascii="Courier New"/>
                            <w:sz w:val="16"/>
                          </w:rPr>
                          <w:t>-</w:t>
                        </w:r>
                        <w:r>
                          <w:rPr>
                            <w:rFonts w:ascii="Courier New"/>
                            <w:spacing w:val="-10"/>
                            <w:sz w:val="16"/>
                          </w:rPr>
                          <w:t>&gt;</w:t>
                        </w:r>
                      </w:p>
                      <w:p w14:paraId="725FC64B" w14:textId="77777777" w:rsidR="003D76C2" w:rsidRDefault="00000000">
                        <w:pPr>
                          <w:numPr>
                            <w:ilvl w:val="0"/>
                            <w:numId w:val="6"/>
                          </w:numPr>
                          <w:tabs>
                            <w:tab w:val="left" w:pos="1433"/>
                            <w:tab w:val="left" w:pos="1434"/>
                          </w:tabs>
                          <w:ind w:left="1626" w:right="3484" w:hanging="1536"/>
                          <w:rPr>
                            <w:rFonts w:ascii="Courier New"/>
                            <w:sz w:val="16"/>
                          </w:rPr>
                        </w:pPr>
                        <w:proofErr w:type="spellStart"/>
                        <w:r>
                          <w:rPr>
                            <w:rFonts w:ascii="Courier New"/>
                            <w:sz w:val="16"/>
                          </w:rPr>
                          <w:t>Result.Success</w:t>
                        </w:r>
                        <w:proofErr w:type="spellEnd"/>
                        <w:r>
                          <w:rPr>
                            <w:rFonts w:ascii="Courier New"/>
                            <w:sz w:val="16"/>
                          </w:rPr>
                          <w:t>(</w:t>
                        </w:r>
                        <w:proofErr w:type="spellStart"/>
                        <w:r>
                          <w:rPr>
                            <w:rFonts w:ascii="Courier New"/>
                            <w:sz w:val="16"/>
                          </w:rPr>
                          <w:t>dogEntities.map</w:t>
                        </w:r>
                        <w:proofErr w:type="spellEnd"/>
                        <w:r>
                          <w:rPr>
                            <w:rFonts w:ascii="Courier New"/>
                            <w:spacing w:val="-26"/>
                            <w:sz w:val="16"/>
                          </w:rPr>
                          <w:t xml:space="preserve"> </w:t>
                        </w:r>
                        <w:r>
                          <w:rPr>
                            <w:rFonts w:ascii="Courier New"/>
                            <w:sz w:val="16"/>
                          </w:rPr>
                          <w:t xml:space="preserve">{ </w:t>
                        </w:r>
                        <w:proofErr w:type="spellStart"/>
                        <w:r>
                          <w:rPr>
                            <w:rFonts w:ascii="Courier New"/>
                            <w:sz w:val="16"/>
                          </w:rPr>
                          <w:t>dogMapper.mapEntityToUi</w:t>
                        </w:r>
                        <w:proofErr w:type="spellEnd"/>
                        <w:r>
                          <w:rPr>
                            <w:rFonts w:ascii="Courier New"/>
                            <w:sz w:val="16"/>
                          </w:rPr>
                          <w:t>(it)</w:t>
                        </w:r>
                        <w:r>
                          <w:rPr>
                            <w:rFonts w:ascii="Courier New"/>
                            <w:spacing w:val="-26"/>
                            <w:sz w:val="16"/>
                          </w:rPr>
                          <w:t xml:space="preserve"> </w:t>
                        </w:r>
                        <w:r>
                          <w:rPr>
                            <w:rFonts w:ascii="Courier New"/>
                            <w:sz w:val="16"/>
                          </w:rPr>
                          <w:t>})</w:t>
                        </w:r>
                      </w:p>
                      <w:p w14:paraId="5F472E98" w14:textId="77777777" w:rsidR="003D76C2" w:rsidRDefault="00000000">
                        <w:pPr>
                          <w:tabs>
                            <w:tab w:val="left" w:pos="1049"/>
                          </w:tabs>
                          <w:spacing w:line="178" w:lineRule="exact"/>
                          <w:ind w:left="90"/>
                          <w:rPr>
                            <w:rFonts w:ascii="Courier New"/>
                            <w:sz w:val="16"/>
                          </w:rPr>
                        </w:pPr>
                        <w:r>
                          <w:rPr>
                            <w:rFonts w:ascii="Courier New"/>
                            <w:spacing w:val="-5"/>
                            <w:sz w:val="16"/>
                          </w:rPr>
                          <w:t>31</w:t>
                        </w:r>
                        <w:r>
                          <w:rPr>
                            <w:rFonts w:ascii="Courier New"/>
                            <w:sz w:val="16"/>
                          </w:rPr>
                          <w:tab/>
                        </w:r>
                        <w:r>
                          <w:rPr>
                            <w:rFonts w:ascii="Courier New"/>
                            <w:spacing w:val="-10"/>
                            <w:sz w:val="16"/>
                          </w:rPr>
                          <w:t>}</w:t>
                        </w:r>
                      </w:p>
                      <w:p w14:paraId="48D36718" w14:textId="77777777" w:rsidR="003D76C2" w:rsidRDefault="00000000">
                        <w:pPr>
                          <w:numPr>
                            <w:ilvl w:val="0"/>
                            <w:numId w:val="5"/>
                          </w:numPr>
                          <w:tabs>
                            <w:tab w:val="left" w:pos="1049"/>
                            <w:tab w:val="left" w:pos="1050"/>
                          </w:tabs>
                          <w:spacing w:line="180" w:lineRule="exact"/>
                          <w:rPr>
                            <w:rFonts w:ascii="Courier New"/>
                            <w:sz w:val="16"/>
                          </w:rPr>
                        </w:pPr>
                        <w:proofErr w:type="spellStart"/>
                        <w:r>
                          <w:rPr>
                            <w:rFonts w:ascii="Courier New"/>
                            <w:spacing w:val="-2"/>
                            <w:sz w:val="16"/>
                          </w:rPr>
                          <w:t>downloadService.getDogs</w:t>
                        </w:r>
                        <w:proofErr w:type="spellEnd"/>
                        <w:r>
                          <w:rPr>
                            <w:rFonts w:ascii="Courier New"/>
                            <w:spacing w:val="-2"/>
                            <w:sz w:val="16"/>
                          </w:rPr>
                          <w:t>(</w:t>
                        </w:r>
                        <w:proofErr w:type="spellStart"/>
                        <w:r>
                          <w:rPr>
                            <w:rFonts w:ascii="Courier New"/>
                            <w:spacing w:val="-2"/>
                            <w:sz w:val="16"/>
                          </w:rPr>
                          <w:t>downloadPreferencesWrapper</w:t>
                        </w:r>
                        <w:proofErr w:type="spellEnd"/>
                      </w:p>
                      <w:p w14:paraId="7126D071" w14:textId="77777777" w:rsidR="003D76C2" w:rsidRDefault="00000000">
                        <w:pPr>
                          <w:spacing w:line="180" w:lineRule="exact"/>
                          <w:ind w:left="1242"/>
                          <w:rPr>
                            <w:rFonts w:ascii="Courier New"/>
                            <w:sz w:val="16"/>
                          </w:rPr>
                        </w:pPr>
                        <w:r>
                          <w:rPr>
                            <w:rFonts w:ascii="Courier New"/>
                            <w:spacing w:val="-2"/>
                            <w:sz w:val="16"/>
                          </w:rPr>
                          <w:t>.</w:t>
                        </w:r>
                        <w:proofErr w:type="spellStart"/>
                        <w:r>
                          <w:rPr>
                            <w:rFonts w:ascii="Courier New"/>
                            <w:spacing w:val="-2"/>
                            <w:sz w:val="16"/>
                          </w:rPr>
                          <w:t>getNumberOfResults</w:t>
                        </w:r>
                        <w:proofErr w:type="spellEnd"/>
                        <w:r>
                          <w:rPr>
                            <w:rFonts w:ascii="Courier New"/>
                            <w:spacing w:val="-2"/>
                            <w:sz w:val="16"/>
                          </w:rPr>
                          <w:t>())</w:t>
                        </w:r>
                      </w:p>
                      <w:p w14:paraId="79177F40" w14:textId="77777777" w:rsidR="003D76C2" w:rsidRDefault="00000000">
                        <w:pPr>
                          <w:numPr>
                            <w:ilvl w:val="0"/>
                            <w:numId w:val="5"/>
                          </w:numPr>
                          <w:tabs>
                            <w:tab w:val="left" w:pos="1433"/>
                            <w:tab w:val="left" w:pos="1434"/>
                          </w:tabs>
                          <w:spacing w:line="180" w:lineRule="exact"/>
                          <w:ind w:left="1434" w:hanging="1344"/>
                          <w:rPr>
                            <w:rFonts w:ascii="Courier New"/>
                            <w:sz w:val="16"/>
                          </w:rPr>
                        </w:pPr>
                        <w:r>
                          <w:rPr>
                            <w:rFonts w:ascii="Courier New"/>
                            <w:sz w:val="16"/>
                          </w:rPr>
                          <w:t>.enqueue(object</w:t>
                        </w:r>
                        <w:r>
                          <w:rPr>
                            <w:rFonts w:ascii="Courier New"/>
                            <w:spacing w:val="-10"/>
                            <w:sz w:val="16"/>
                          </w:rPr>
                          <w:t xml:space="preserve"> </w:t>
                        </w:r>
                        <w:r>
                          <w:rPr>
                            <w:rFonts w:ascii="Courier New"/>
                            <w:sz w:val="16"/>
                          </w:rPr>
                          <w:t>:</w:t>
                        </w:r>
                        <w:r>
                          <w:rPr>
                            <w:rFonts w:ascii="Courier New"/>
                            <w:spacing w:val="-10"/>
                            <w:sz w:val="16"/>
                          </w:rPr>
                          <w:t xml:space="preserve"> </w:t>
                        </w:r>
                        <w:r>
                          <w:rPr>
                            <w:rFonts w:ascii="Courier New"/>
                            <w:sz w:val="16"/>
                          </w:rPr>
                          <w:t>Callback&lt;Dog&gt;</w:t>
                        </w:r>
                        <w:r>
                          <w:rPr>
                            <w:rFonts w:ascii="Courier New"/>
                            <w:spacing w:val="-9"/>
                            <w:sz w:val="16"/>
                          </w:rPr>
                          <w:t xml:space="preserve"> </w:t>
                        </w:r>
                        <w:r>
                          <w:rPr>
                            <w:rFonts w:ascii="Courier New"/>
                            <w:spacing w:val="-10"/>
                            <w:sz w:val="16"/>
                          </w:rPr>
                          <w:t>{</w:t>
                        </w:r>
                      </w:p>
                      <w:p w14:paraId="1579B25D" w14:textId="77777777" w:rsidR="003D76C2" w:rsidRDefault="00000000">
                        <w:pPr>
                          <w:numPr>
                            <w:ilvl w:val="0"/>
                            <w:numId w:val="5"/>
                          </w:numPr>
                          <w:tabs>
                            <w:tab w:val="left" w:pos="1817"/>
                            <w:tab w:val="left" w:pos="1818"/>
                          </w:tabs>
                          <w:ind w:left="2010" w:right="2332" w:hanging="1920"/>
                          <w:rPr>
                            <w:rFonts w:ascii="Courier New"/>
                            <w:sz w:val="16"/>
                          </w:rPr>
                        </w:pPr>
                        <w:r>
                          <w:rPr>
                            <w:rFonts w:ascii="Courier New"/>
                            <w:sz w:val="16"/>
                          </w:rPr>
                          <w:t>override</w:t>
                        </w:r>
                        <w:r>
                          <w:rPr>
                            <w:rFonts w:ascii="Courier New"/>
                            <w:spacing w:val="-13"/>
                            <w:sz w:val="16"/>
                          </w:rPr>
                          <w:t xml:space="preserve"> </w:t>
                        </w:r>
                        <w:r>
                          <w:rPr>
                            <w:rFonts w:ascii="Courier New"/>
                            <w:sz w:val="16"/>
                          </w:rPr>
                          <w:t>fun</w:t>
                        </w:r>
                        <w:r>
                          <w:rPr>
                            <w:rFonts w:ascii="Courier New"/>
                            <w:spacing w:val="-13"/>
                            <w:sz w:val="16"/>
                          </w:rPr>
                          <w:t xml:space="preserve"> </w:t>
                        </w:r>
                        <w:proofErr w:type="spellStart"/>
                        <w:r>
                          <w:rPr>
                            <w:rFonts w:ascii="Courier New"/>
                            <w:sz w:val="16"/>
                          </w:rPr>
                          <w:t>onResponse</w:t>
                        </w:r>
                        <w:proofErr w:type="spellEnd"/>
                        <w:r>
                          <w:rPr>
                            <w:rFonts w:ascii="Courier New"/>
                            <w:sz w:val="16"/>
                          </w:rPr>
                          <w:t>(call:</w:t>
                        </w:r>
                        <w:r>
                          <w:rPr>
                            <w:rFonts w:ascii="Courier New"/>
                            <w:spacing w:val="-13"/>
                            <w:sz w:val="16"/>
                          </w:rPr>
                          <w:t xml:space="preserve"> </w:t>
                        </w:r>
                        <w:r>
                          <w:rPr>
                            <w:rFonts w:ascii="Courier New"/>
                            <w:sz w:val="16"/>
                          </w:rPr>
                          <w:t>Call&lt;Dog&gt;, response: Response&lt;Dog&gt;) {</w:t>
                        </w:r>
                      </w:p>
                      <w:p w14:paraId="78BC53DA" w14:textId="77777777" w:rsidR="003D76C2" w:rsidRDefault="00000000">
                        <w:pPr>
                          <w:numPr>
                            <w:ilvl w:val="0"/>
                            <w:numId w:val="5"/>
                          </w:numPr>
                          <w:tabs>
                            <w:tab w:val="left" w:pos="2201"/>
                            <w:tab w:val="left" w:pos="2202"/>
                          </w:tabs>
                          <w:spacing w:line="178" w:lineRule="exact"/>
                          <w:ind w:left="2202" w:hanging="2112"/>
                          <w:rPr>
                            <w:rFonts w:ascii="Courier New"/>
                            <w:sz w:val="16"/>
                          </w:rPr>
                        </w:pPr>
                        <w:r>
                          <w:rPr>
                            <w:rFonts w:ascii="Courier New"/>
                            <w:sz w:val="16"/>
                          </w:rPr>
                          <w:t>if</w:t>
                        </w:r>
                        <w:r>
                          <w:rPr>
                            <w:rFonts w:ascii="Courier New"/>
                            <w:spacing w:val="-13"/>
                            <w:sz w:val="16"/>
                          </w:rPr>
                          <w:t xml:space="preserve"> </w:t>
                        </w:r>
                        <w:r>
                          <w:rPr>
                            <w:rFonts w:ascii="Courier New"/>
                            <w:sz w:val="16"/>
                          </w:rPr>
                          <w:t>(</w:t>
                        </w:r>
                        <w:proofErr w:type="spellStart"/>
                        <w:r>
                          <w:rPr>
                            <w:rFonts w:ascii="Courier New"/>
                            <w:sz w:val="16"/>
                          </w:rPr>
                          <w:t>response.isSuccessful</w:t>
                        </w:r>
                        <w:proofErr w:type="spellEnd"/>
                        <w:r>
                          <w:rPr>
                            <w:rFonts w:ascii="Courier New"/>
                            <w:sz w:val="16"/>
                          </w:rPr>
                          <w:t>)</w:t>
                        </w:r>
                        <w:r>
                          <w:rPr>
                            <w:rFonts w:ascii="Courier New"/>
                            <w:spacing w:val="-12"/>
                            <w:sz w:val="16"/>
                          </w:rPr>
                          <w:t xml:space="preserve"> </w:t>
                        </w:r>
                        <w:r>
                          <w:rPr>
                            <w:rFonts w:ascii="Courier New"/>
                            <w:spacing w:val="-10"/>
                            <w:sz w:val="16"/>
                          </w:rPr>
                          <w:t>{</w:t>
                        </w:r>
                      </w:p>
                      <w:p w14:paraId="6BE9C9A1" w14:textId="77777777" w:rsidR="003D76C2" w:rsidRDefault="00000000">
                        <w:pPr>
                          <w:numPr>
                            <w:ilvl w:val="0"/>
                            <w:numId w:val="5"/>
                          </w:numPr>
                          <w:tabs>
                            <w:tab w:val="left" w:pos="2585"/>
                            <w:tab w:val="left" w:pos="2586"/>
                          </w:tabs>
                          <w:spacing w:line="180" w:lineRule="exact"/>
                          <w:ind w:left="2586" w:hanging="2496"/>
                          <w:rPr>
                            <w:rFonts w:ascii="Courier New"/>
                            <w:sz w:val="16"/>
                          </w:rPr>
                        </w:pPr>
                        <w:proofErr w:type="spellStart"/>
                        <w:r>
                          <w:rPr>
                            <w:rFonts w:ascii="Courier New"/>
                            <w:sz w:val="16"/>
                          </w:rPr>
                          <w:t>executor.execute</w:t>
                        </w:r>
                        <w:proofErr w:type="spellEnd"/>
                        <w:r>
                          <w:rPr>
                            <w:rFonts w:ascii="Courier New"/>
                            <w:spacing w:val="-16"/>
                            <w:sz w:val="16"/>
                          </w:rPr>
                          <w:t xml:space="preserve"> </w:t>
                        </w:r>
                        <w:r>
                          <w:rPr>
                            <w:rFonts w:ascii="Courier New"/>
                            <w:spacing w:val="-10"/>
                            <w:sz w:val="16"/>
                          </w:rPr>
                          <w:t>{</w:t>
                        </w:r>
                      </w:p>
                      <w:p w14:paraId="02E91403" w14:textId="77777777" w:rsidR="003D76C2" w:rsidRDefault="00000000">
                        <w:pPr>
                          <w:numPr>
                            <w:ilvl w:val="0"/>
                            <w:numId w:val="5"/>
                          </w:numPr>
                          <w:tabs>
                            <w:tab w:val="left" w:pos="2969"/>
                            <w:tab w:val="left" w:pos="2970"/>
                          </w:tabs>
                          <w:spacing w:line="180" w:lineRule="exact"/>
                          <w:ind w:left="2970" w:hanging="2880"/>
                          <w:rPr>
                            <w:rFonts w:ascii="Courier New"/>
                            <w:sz w:val="16"/>
                          </w:rPr>
                        </w:pPr>
                        <w:proofErr w:type="spellStart"/>
                        <w:r>
                          <w:rPr>
                            <w:rFonts w:ascii="Courier New"/>
                            <w:spacing w:val="-2"/>
                            <w:sz w:val="16"/>
                          </w:rPr>
                          <w:t>dogDao.deleteAll</w:t>
                        </w:r>
                        <w:proofErr w:type="spellEnd"/>
                        <w:r>
                          <w:rPr>
                            <w:rFonts w:ascii="Courier New"/>
                            <w:spacing w:val="-2"/>
                            <w:sz w:val="16"/>
                          </w:rPr>
                          <w:t>()</w:t>
                        </w:r>
                      </w:p>
                      <w:p w14:paraId="42B16792" w14:textId="77777777" w:rsidR="003D76C2" w:rsidRDefault="00000000">
                        <w:pPr>
                          <w:numPr>
                            <w:ilvl w:val="0"/>
                            <w:numId w:val="5"/>
                          </w:numPr>
                          <w:tabs>
                            <w:tab w:val="left" w:pos="2969"/>
                            <w:tab w:val="left" w:pos="2970"/>
                          </w:tabs>
                          <w:spacing w:line="180" w:lineRule="exact"/>
                          <w:ind w:left="2970" w:hanging="2880"/>
                          <w:rPr>
                            <w:rFonts w:ascii="Courier New"/>
                            <w:sz w:val="16"/>
                          </w:rPr>
                        </w:pPr>
                        <w:proofErr w:type="spellStart"/>
                        <w:r>
                          <w:rPr>
                            <w:rFonts w:ascii="Courier New"/>
                            <w:spacing w:val="-2"/>
                            <w:sz w:val="16"/>
                          </w:rPr>
                          <w:t>dogDao.insertDogs</w:t>
                        </w:r>
                        <w:proofErr w:type="spellEnd"/>
                        <w:r>
                          <w:rPr>
                            <w:rFonts w:ascii="Courier New"/>
                            <w:spacing w:val="-2"/>
                            <w:sz w:val="16"/>
                          </w:rPr>
                          <w:t>(</w:t>
                        </w:r>
                        <w:proofErr w:type="spellStart"/>
                        <w:r>
                          <w:rPr>
                            <w:rFonts w:ascii="Courier New"/>
                            <w:spacing w:val="-2"/>
                            <w:sz w:val="16"/>
                          </w:rPr>
                          <w:t>dogMapper</w:t>
                        </w:r>
                        <w:proofErr w:type="spellEnd"/>
                      </w:p>
                      <w:p w14:paraId="2ADF1386" w14:textId="77777777" w:rsidR="003D76C2" w:rsidRDefault="00000000">
                        <w:pPr>
                          <w:ind w:left="3162" w:right="1274"/>
                          <w:rPr>
                            <w:rFonts w:ascii="Courier New"/>
                            <w:sz w:val="16"/>
                          </w:rPr>
                        </w:pPr>
                        <w:r>
                          <w:rPr>
                            <w:rFonts w:ascii="Courier New"/>
                            <w:spacing w:val="-2"/>
                            <w:sz w:val="16"/>
                          </w:rPr>
                          <w:t>.</w:t>
                        </w:r>
                        <w:proofErr w:type="spellStart"/>
                        <w:r>
                          <w:rPr>
                            <w:rFonts w:ascii="Courier New"/>
                            <w:spacing w:val="-2"/>
                            <w:sz w:val="16"/>
                          </w:rPr>
                          <w:t>mapServiceToEntity</w:t>
                        </w:r>
                        <w:proofErr w:type="spellEnd"/>
                        <w:r>
                          <w:rPr>
                            <w:rFonts w:ascii="Courier New"/>
                            <w:spacing w:val="-2"/>
                            <w:sz w:val="16"/>
                          </w:rPr>
                          <w:t xml:space="preserve"> (</w:t>
                        </w:r>
                        <w:proofErr w:type="spellStart"/>
                        <w:r>
                          <w:rPr>
                            <w:rFonts w:ascii="Courier New"/>
                            <w:spacing w:val="-2"/>
                            <w:sz w:val="16"/>
                          </w:rPr>
                          <w:t>response.body</w:t>
                        </w:r>
                        <w:proofErr w:type="spellEnd"/>
                        <w:r>
                          <w:rPr>
                            <w:rFonts w:ascii="Courier New"/>
                            <w:spacing w:val="-2"/>
                            <w:sz w:val="16"/>
                          </w:rPr>
                          <w:t>()!!))</w:t>
                        </w:r>
                      </w:p>
                      <w:p w14:paraId="4AFCD119" w14:textId="77777777" w:rsidR="003D76C2" w:rsidRDefault="00000000">
                        <w:pPr>
                          <w:tabs>
                            <w:tab w:val="left" w:pos="2585"/>
                          </w:tabs>
                          <w:spacing w:line="178" w:lineRule="exact"/>
                          <w:ind w:left="90"/>
                          <w:rPr>
                            <w:rFonts w:ascii="Courier New"/>
                            <w:sz w:val="16"/>
                          </w:rPr>
                        </w:pPr>
                        <w:r>
                          <w:rPr>
                            <w:rFonts w:ascii="Courier New"/>
                            <w:spacing w:val="-5"/>
                            <w:sz w:val="16"/>
                          </w:rPr>
                          <w:t>39</w:t>
                        </w:r>
                        <w:r>
                          <w:rPr>
                            <w:rFonts w:ascii="Courier New"/>
                            <w:sz w:val="16"/>
                          </w:rPr>
                          <w:tab/>
                        </w:r>
                        <w:r>
                          <w:rPr>
                            <w:rFonts w:ascii="Courier New"/>
                            <w:spacing w:val="-10"/>
                            <w:sz w:val="16"/>
                          </w:rPr>
                          <w:t>}</w:t>
                        </w:r>
                      </w:p>
                      <w:p w14:paraId="5FEE889E" w14:textId="77777777" w:rsidR="003D76C2" w:rsidRDefault="00000000">
                        <w:pPr>
                          <w:tabs>
                            <w:tab w:val="left" w:pos="2201"/>
                          </w:tabs>
                          <w:spacing w:line="180" w:lineRule="exact"/>
                          <w:ind w:left="90"/>
                          <w:rPr>
                            <w:rFonts w:ascii="Courier New"/>
                            <w:sz w:val="16"/>
                          </w:rPr>
                        </w:pPr>
                        <w:r>
                          <w:rPr>
                            <w:rFonts w:ascii="Courier New"/>
                            <w:spacing w:val="-5"/>
                            <w:sz w:val="16"/>
                          </w:rPr>
                          <w:t>40</w:t>
                        </w:r>
                        <w:r>
                          <w:rPr>
                            <w:rFonts w:ascii="Courier New"/>
                            <w:sz w:val="16"/>
                          </w:rPr>
                          <w:tab/>
                          <w:t>}</w:t>
                        </w:r>
                        <w:r>
                          <w:rPr>
                            <w:rFonts w:ascii="Courier New"/>
                            <w:spacing w:val="-5"/>
                            <w:sz w:val="16"/>
                          </w:rPr>
                          <w:t xml:space="preserve"> </w:t>
                        </w:r>
                        <w:r>
                          <w:rPr>
                            <w:rFonts w:ascii="Courier New"/>
                            <w:sz w:val="16"/>
                          </w:rPr>
                          <w:t>else</w:t>
                        </w:r>
                        <w:r>
                          <w:rPr>
                            <w:rFonts w:ascii="Courier New"/>
                            <w:spacing w:val="-2"/>
                            <w:sz w:val="16"/>
                          </w:rPr>
                          <w:t xml:space="preserve"> </w:t>
                        </w:r>
                        <w:r>
                          <w:rPr>
                            <w:rFonts w:ascii="Courier New"/>
                            <w:spacing w:val="-10"/>
                            <w:sz w:val="16"/>
                          </w:rPr>
                          <w:t>{</w:t>
                        </w:r>
                      </w:p>
                      <w:p w14:paraId="5CFBFBC0" w14:textId="77777777" w:rsidR="003D76C2" w:rsidRDefault="00000000">
                        <w:pPr>
                          <w:tabs>
                            <w:tab w:val="left" w:pos="2585"/>
                          </w:tabs>
                          <w:spacing w:line="180" w:lineRule="exact"/>
                          <w:ind w:left="90"/>
                          <w:rPr>
                            <w:rFonts w:ascii="Courier New"/>
                            <w:sz w:val="16"/>
                          </w:rPr>
                        </w:pPr>
                        <w:r>
                          <w:rPr>
                            <w:rFonts w:ascii="Courier New"/>
                            <w:spacing w:val="-5"/>
                            <w:sz w:val="16"/>
                          </w:rPr>
                          <w:t>41</w:t>
                        </w:r>
                        <w:r>
                          <w:rPr>
                            <w:rFonts w:ascii="Courier New"/>
                            <w:sz w:val="16"/>
                          </w:rPr>
                          <w:tab/>
                        </w:r>
                        <w:proofErr w:type="spellStart"/>
                        <w:r>
                          <w:rPr>
                            <w:rFonts w:ascii="Courier New"/>
                            <w:spacing w:val="-2"/>
                            <w:sz w:val="16"/>
                          </w:rPr>
                          <w:t>result.postValue</w:t>
                        </w:r>
                        <w:proofErr w:type="spellEnd"/>
                        <w:r>
                          <w:rPr>
                            <w:rFonts w:ascii="Courier New"/>
                            <w:spacing w:val="-2"/>
                            <w:sz w:val="16"/>
                          </w:rPr>
                          <w:t>(</w:t>
                        </w:r>
                        <w:proofErr w:type="spellStart"/>
                        <w:r>
                          <w:rPr>
                            <w:rFonts w:ascii="Courier New"/>
                            <w:spacing w:val="-2"/>
                            <w:sz w:val="16"/>
                          </w:rPr>
                          <w:t>Result.Error</w:t>
                        </w:r>
                        <w:proofErr w:type="spellEnd"/>
                        <w:r>
                          <w:rPr>
                            <w:rFonts w:ascii="Courier New"/>
                            <w:spacing w:val="-2"/>
                            <w:sz w:val="16"/>
                          </w:rPr>
                          <w:t>())</w:t>
                        </w:r>
                      </w:p>
                      <w:p w14:paraId="49F5D33C" w14:textId="77777777" w:rsidR="003D76C2" w:rsidRDefault="00000000">
                        <w:pPr>
                          <w:tabs>
                            <w:tab w:val="left" w:pos="2201"/>
                          </w:tabs>
                          <w:spacing w:line="181" w:lineRule="exact"/>
                          <w:ind w:left="90"/>
                          <w:rPr>
                            <w:rFonts w:ascii="Courier New"/>
                            <w:sz w:val="16"/>
                          </w:rPr>
                        </w:pPr>
                        <w:r>
                          <w:rPr>
                            <w:rFonts w:ascii="Courier New"/>
                            <w:spacing w:val="-5"/>
                            <w:sz w:val="16"/>
                          </w:rPr>
                          <w:t>42</w:t>
                        </w:r>
                        <w:r>
                          <w:rPr>
                            <w:rFonts w:ascii="Courier New"/>
                            <w:sz w:val="16"/>
                          </w:rPr>
                          <w:tab/>
                        </w:r>
                        <w:r>
                          <w:rPr>
                            <w:rFonts w:ascii="Courier New"/>
                            <w:spacing w:val="-10"/>
                            <w:sz w:val="16"/>
                          </w:rPr>
                          <w:t>}</w:t>
                        </w:r>
                      </w:p>
                    </w:txbxContent>
                  </v:textbox>
                </v:shape>
                <w10:wrap type="topAndBottom" anchorx="page"/>
              </v:group>
            </w:pict>
          </mc:Fallback>
        </mc:AlternateContent>
      </w:r>
    </w:p>
    <w:p w14:paraId="37729AB9" w14:textId="77777777" w:rsidR="003D76C2" w:rsidRDefault="003D76C2">
      <w:pPr>
        <w:rPr>
          <w:rFonts w:ascii="Courier New"/>
          <w:sz w:val="5"/>
        </w:rPr>
        <w:sectPr w:rsidR="003D76C2">
          <w:pgSz w:w="10800" w:h="13320"/>
          <w:pgMar w:top="1120" w:right="920" w:bottom="280" w:left="940" w:header="695" w:footer="0" w:gutter="0"/>
          <w:cols w:space="720"/>
        </w:sectPr>
      </w:pPr>
    </w:p>
    <w:p w14:paraId="42A6778F" w14:textId="77777777" w:rsidR="003D76C2" w:rsidRDefault="00D51F7C">
      <w:pPr>
        <w:pStyle w:val="BodyText"/>
        <w:ind w:left="104"/>
        <w:rPr>
          <w:rFonts w:ascii="Courier New"/>
        </w:rPr>
      </w:pPr>
      <w:r>
        <w:rPr>
          <w:rFonts w:ascii="Courier New"/>
          <w:noProof/>
        </w:rPr>
        <w:lastRenderedPageBreak/>
        <mc:AlternateContent>
          <mc:Choice Requires="wpg">
            <w:drawing>
              <wp:inline distT="0" distB="0" distL="0" distR="0" wp14:anchorId="09B9DE81" wp14:editId="3A99AC04">
                <wp:extent cx="5074920" cy="1252855"/>
                <wp:effectExtent l="0" t="0" r="5080" b="4445"/>
                <wp:docPr id="584" name="docshapegroup9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52855"/>
                          <a:chOff x="0" y="0"/>
                          <a:chExt cx="7992" cy="1973"/>
                        </a:xfrm>
                      </wpg:grpSpPr>
                      <wps:wsp>
                        <wps:cNvPr id="585" name="docshape967"/>
                        <wps:cNvSpPr>
                          <a:spLocks/>
                        </wps:cNvSpPr>
                        <wps:spPr bwMode="auto">
                          <a:xfrm>
                            <a:off x="0" y="9"/>
                            <a:ext cx="7992" cy="1953"/>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6" name="docshape968"/>
                        <wps:cNvSpPr>
                          <a:spLocks/>
                        </wps:cNvSpPr>
                        <wps:spPr bwMode="auto">
                          <a:xfrm>
                            <a:off x="0" y="0"/>
                            <a:ext cx="7992" cy="1973"/>
                          </a:xfrm>
                          <a:custGeom>
                            <a:avLst/>
                            <a:gdLst>
                              <a:gd name="T0" fmla="*/ 7992 w 7992"/>
                              <a:gd name="T1" fmla="*/ 1953 h 1973"/>
                              <a:gd name="T2" fmla="*/ 0 w 7992"/>
                              <a:gd name="T3" fmla="*/ 1953 h 1973"/>
                              <a:gd name="T4" fmla="*/ 0 w 7992"/>
                              <a:gd name="T5" fmla="*/ 1973 h 1973"/>
                              <a:gd name="T6" fmla="*/ 7992 w 7992"/>
                              <a:gd name="T7" fmla="*/ 1973 h 1973"/>
                              <a:gd name="T8" fmla="*/ 7992 w 7992"/>
                              <a:gd name="T9" fmla="*/ 1953 h 1973"/>
                              <a:gd name="T10" fmla="*/ 7992 w 7992"/>
                              <a:gd name="T11" fmla="*/ 0 h 1973"/>
                              <a:gd name="T12" fmla="*/ 0 w 7992"/>
                              <a:gd name="T13" fmla="*/ 0 h 1973"/>
                              <a:gd name="T14" fmla="*/ 0 w 7992"/>
                              <a:gd name="T15" fmla="*/ 20 h 1973"/>
                              <a:gd name="T16" fmla="*/ 7992 w 7992"/>
                              <a:gd name="T17" fmla="*/ 20 h 1973"/>
                              <a:gd name="T18" fmla="*/ 7992 w 7992"/>
                              <a:gd name="T19" fmla="*/ 0 h 19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973">
                                <a:moveTo>
                                  <a:pt x="7992" y="1953"/>
                                </a:moveTo>
                                <a:lnTo>
                                  <a:pt x="0" y="1953"/>
                                </a:lnTo>
                                <a:lnTo>
                                  <a:pt x="0" y="1973"/>
                                </a:lnTo>
                                <a:lnTo>
                                  <a:pt x="7992" y="1973"/>
                                </a:lnTo>
                                <a:lnTo>
                                  <a:pt x="7992" y="1953"/>
                                </a:lnTo>
                                <a:close/>
                                <a:moveTo>
                                  <a:pt x="7992" y="0"/>
                                </a:moveTo>
                                <a:lnTo>
                                  <a:pt x="0" y="0"/>
                                </a:lnTo>
                                <a:lnTo>
                                  <a:pt x="0" y="20"/>
                                </a:lnTo>
                                <a:lnTo>
                                  <a:pt x="7992" y="20"/>
                                </a:lnTo>
                                <a:lnTo>
                                  <a:pt x="7992" y="0"/>
                                </a:lnTo>
                                <a:close/>
                              </a:path>
                            </a:pathLst>
                          </a:custGeom>
                          <a:solidFill>
                            <a:srgbClr val="57575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7" name="docshape969"/>
                        <wps:cNvSpPr txBox="1">
                          <a:spLocks/>
                        </wps:cNvSpPr>
                        <wps:spPr bwMode="auto">
                          <a:xfrm>
                            <a:off x="90" y="89"/>
                            <a:ext cx="212" cy="5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FE1A8" w14:textId="77777777" w:rsidR="003D76C2" w:rsidRDefault="00000000">
                              <w:pPr>
                                <w:spacing w:line="181" w:lineRule="exact"/>
                                <w:rPr>
                                  <w:rFonts w:ascii="Courier New"/>
                                  <w:sz w:val="16"/>
                                </w:rPr>
                              </w:pPr>
                              <w:r>
                                <w:rPr>
                                  <w:rFonts w:ascii="Courier New"/>
                                  <w:spacing w:val="-5"/>
                                  <w:sz w:val="16"/>
                                </w:rPr>
                                <w:t>43</w:t>
                              </w:r>
                            </w:p>
                            <w:p w14:paraId="7850A931" w14:textId="77777777" w:rsidR="003D76C2" w:rsidRDefault="00000000">
                              <w:pPr>
                                <w:spacing w:line="180" w:lineRule="exact"/>
                                <w:rPr>
                                  <w:rFonts w:ascii="Courier New"/>
                                  <w:sz w:val="16"/>
                                </w:rPr>
                              </w:pPr>
                              <w:r>
                                <w:rPr>
                                  <w:rFonts w:ascii="Courier New"/>
                                  <w:spacing w:val="-5"/>
                                  <w:sz w:val="16"/>
                                </w:rPr>
                                <w:t>44</w:t>
                              </w:r>
                            </w:p>
                            <w:p w14:paraId="4977C1B9" w14:textId="77777777" w:rsidR="003D76C2" w:rsidRDefault="00000000">
                              <w:pPr>
                                <w:spacing w:line="181" w:lineRule="exact"/>
                                <w:rPr>
                                  <w:rFonts w:ascii="Courier New"/>
                                  <w:sz w:val="16"/>
                                </w:rPr>
                              </w:pPr>
                              <w:r>
                                <w:rPr>
                                  <w:rFonts w:ascii="Courier New"/>
                                  <w:spacing w:val="-5"/>
                                  <w:sz w:val="16"/>
                                </w:rPr>
                                <w:t>45</w:t>
                              </w:r>
                            </w:p>
                          </w:txbxContent>
                        </wps:txbx>
                        <wps:bodyPr rot="0" vert="horz" wrap="square" lIns="0" tIns="0" rIns="0" bIns="0" anchor="t" anchorCtr="0" upright="1">
                          <a:noAutofit/>
                        </wps:bodyPr>
                      </wps:wsp>
                      <wps:wsp>
                        <wps:cNvPr id="588" name="docshape970"/>
                        <wps:cNvSpPr txBox="1">
                          <a:spLocks/>
                        </wps:cNvSpPr>
                        <wps:spPr bwMode="auto">
                          <a:xfrm>
                            <a:off x="1818" y="89"/>
                            <a:ext cx="117"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A7E84" w14:textId="77777777" w:rsidR="003D76C2" w:rsidRDefault="00000000">
                              <w:pPr>
                                <w:rPr>
                                  <w:rFonts w:ascii="Courier New"/>
                                  <w:sz w:val="16"/>
                                </w:rPr>
                              </w:pPr>
                              <w:r>
                                <w:rPr>
                                  <w:rFonts w:ascii="Courier New"/>
                                  <w:sz w:val="16"/>
                                </w:rPr>
                                <w:t>}</w:t>
                              </w:r>
                            </w:p>
                          </w:txbxContent>
                        </wps:txbx>
                        <wps:bodyPr rot="0" vert="horz" wrap="square" lIns="0" tIns="0" rIns="0" bIns="0" anchor="t" anchorCtr="0" upright="1">
                          <a:noAutofit/>
                        </wps:bodyPr>
                      </wps:wsp>
                      <wps:wsp>
                        <wps:cNvPr id="589" name="docshape971"/>
                        <wps:cNvSpPr txBox="1">
                          <a:spLocks/>
                        </wps:cNvSpPr>
                        <wps:spPr bwMode="auto">
                          <a:xfrm>
                            <a:off x="90" y="809"/>
                            <a:ext cx="212" cy="10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EEA42B" w14:textId="77777777" w:rsidR="003D76C2" w:rsidRDefault="00000000">
                              <w:pPr>
                                <w:spacing w:line="181" w:lineRule="exact"/>
                                <w:rPr>
                                  <w:rFonts w:ascii="Courier New"/>
                                  <w:sz w:val="16"/>
                                </w:rPr>
                              </w:pPr>
                              <w:r>
                                <w:rPr>
                                  <w:rFonts w:ascii="Courier New"/>
                                  <w:spacing w:val="-5"/>
                                  <w:sz w:val="16"/>
                                </w:rPr>
                                <w:t>46</w:t>
                              </w:r>
                            </w:p>
                            <w:p w14:paraId="661CD0C6" w14:textId="77777777" w:rsidR="003D76C2" w:rsidRDefault="00000000">
                              <w:pPr>
                                <w:spacing w:line="180" w:lineRule="exact"/>
                                <w:rPr>
                                  <w:rFonts w:ascii="Courier New"/>
                                  <w:sz w:val="16"/>
                                </w:rPr>
                              </w:pPr>
                              <w:r>
                                <w:rPr>
                                  <w:rFonts w:ascii="Courier New"/>
                                  <w:spacing w:val="-5"/>
                                  <w:sz w:val="16"/>
                                </w:rPr>
                                <w:t>47</w:t>
                              </w:r>
                            </w:p>
                            <w:p w14:paraId="7A821CE2" w14:textId="77777777" w:rsidR="003D76C2" w:rsidRDefault="00000000">
                              <w:pPr>
                                <w:spacing w:line="180" w:lineRule="exact"/>
                                <w:rPr>
                                  <w:rFonts w:ascii="Courier New"/>
                                  <w:sz w:val="16"/>
                                </w:rPr>
                              </w:pPr>
                              <w:r>
                                <w:rPr>
                                  <w:rFonts w:ascii="Courier New"/>
                                  <w:spacing w:val="-5"/>
                                  <w:sz w:val="16"/>
                                </w:rPr>
                                <w:t>48</w:t>
                              </w:r>
                            </w:p>
                            <w:p w14:paraId="6C9B0BF3" w14:textId="77777777" w:rsidR="003D76C2" w:rsidRDefault="00000000">
                              <w:pPr>
                                <w:spacing w:line="180" w:lineRule="exact"/>
                                <w:rPr>
                                  <w:rFonts w:ascii="Courier New"/>
                                  <w:sz w:val="16"/>
                                </w:rPr>
                              </w:pPr>
                              <w:r>
                                <w:rPr>
                                  <w:rFonts w:ascii="Courier New"/>
                                  <w:spacing w:val="-5"/>
                                  <w:sz w:val="16"/>
                                </w:rPr>
                                <w:t>49</w:t>
                              </w:r>
                            </w:p>
                            <w:p w14:paraId="1326613E" w14:textId="77777777" w:rsidR="003D76C2" w:rsidRDefault="00000000">
                              <w:pPr>
                                <w:spacing w:line="180" w:lineRule="exact"/>
                                <w:rPr>
                                  <w:rFonts w:ascii="Courier New"/>
                                  <w:sz w:val="16"/>
                                </w:rPr>
                              </w:pPr>
                              <w:r>
                                <w:rPr>
                                  <w:rFonts w:ascii="Courier New"/>
                                  <w:spacing w:val="-5"/>
                                  <w:sz w:val="16"/>
                                </w:rPr>
                                <w:t>50</w:t>
                              </w:r>
                            </w:p>
                            <w:p w14:paraId="426D33A8" w14:textId="77777777" w:rsidR="003D76C2" w:rsidRDefault="00000000">
                              <w:pPr>
                                <w:spacing w:line="181" w:lineRule="exact"/>
                                <w:rPr>
                                  <w:rFonts w:ascii="Courier New"/>
                                  <w:sz w:val="16"/>
                                </w:rPr>
                              </w:pPr>
                              <w:r>
                                <w:rPr>
                                  <w:rFonts w:ascii="Courier New"/>
                                  <w:spacing w:val="-5"/>
                                  <w:sz w:val="16"/>
                                </w:rPr>
                                <w:t>51</w:t>
                              </w:r>
                            </w:p>
                          </w:txbxContent>
                        </wps:txbx>
                        <wps:bodyPr rot="0" vert="horz" wrap="square" lIns="0" tIns="0" rIns="0" bIns="0" anchor="t" anchorCtr="0" upright="1">
                          <a:noAutofit/>
                        </wps:bodyPr>
                      </wps:wsp>
                      <wps:wsp>
                        <wps:cNvPr id="590" name="docshape972"/>
                        <wps:cNvSpPr txBox="1">
                          <a:spLocks/>
                        </wps:cNvSpPr>
                        <wps:spPr bwMode="auto">
                          <a:xfrm>
                            <a:off x="1050" y="449"/>
                            <a:ext cx="4532" cy="1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25696" w14:textId="77777777" w:rsidR="003D76C2" w:rsidRDefault="00000000">
                              <w:pPr>
                                <w:ind w:left="960" w:hanging="192"/>
                                <w:rPr>
                                  <w:rFonts w:ascii="Courier New"/>
                                  <w:sz w:val="16"/>
                                </w:rPr>
                              </w:pPr>
                              <w:r>
                                <w:rPr>
                                  <w:rFonts w:ascii="Courier New"/>
                                  <w:sz w:val="16"/>
                                </w:rPr>
                                <w:t>override</w:t>
                              </w:r>
                              <w:r>
                                <w:rPr>
                                  <w:rFonts w:ascii="Courier New"/>
                                  <w:spacing w:val="-13"/>
                                  <w:sz w:val="16"/>
                                </w:rPr>
                                <w:t xml:space="preserve"> </w:t>
                              </w:r>
                              <w:r>
                                <w:rPr>
                                  <w:rFonts w:ascii="Courier New"/>
                                  <w:sz w:val="16"/>
                                </w:rPr>
                                <w:t>fun</w:t>
                              </w:r>
                              <w:r>
                                <w:rPr>
                                  <w:rFonts w:ascii="Courier New"/>
                                  <w:spacing w:val="-13"/>
                                  <w:sz w:val="16"/>
                                </w:rPr>
                                <w:t xml:space="preserve"> </w:t>
                              </w:r>
                              <w:proofErr w:type="spellStart"/>
                              <w:r>
                                <w:rPr>
                                  <w:rFonts w:ascii="Courier New"/>
                                  <w:sz w:val="16"/>
                                </w:rPr>
                                <w:t>onFailure</w:t>
                              </w:r>
                              <w:proofErr w:type="spellEnd"/>
                              <w:r>
                                <w:rPr>
                                  <w:rFonts w:ascii="Courier New"/>
                                  <w:sz w:val="16"/>
                                </w:rPr>
                                <w:t>(call:</w:t>
                              </w:r>
                              <w:r>
                                <w:rPr>
                                  <w:rFonts w:ascii="Courier New"/>
                                  <w:spacing w:val="-13"/>
                                  <w:sz w:val="16"/>
                                </w:rPr>
                                <w:t xml:space="preserve"> </w:t>
                              </w:r>
                              <w:r>
                                <w:rPr>
                                  <w:rFonts w:ascii="Courier New"/>
                                  <w:sz w:val="16"/>
                                </w:rPr>
                                <w:t>Call&lt;Dog&gt;, t: Throwable) {</w:t>
                              </w:r>
                            </w:p>
                            <w:p w14:paraId="5630AECE" w14:textId="77777777" w:rsidR="003D76C2" w:rsidRDefault="00000000">
                              <w:pPr>
                                <w:spacing w:line="178" w:lineRule="exact"/>
                                <w:ind w:left="1152"/>
                                <w:rPr>
                                  <w:rFonts w:ascii="Courier New"/>
                                  <w:sz w:val="16"/>
                                </w:rPr>
                              </w:pPr>
                              <w:proofErr w:type="spellStart"/>
                              <w:r>
                                <w:rPr>
                                  <w:rFonts w:ascii="Courier New"/>
                                  <w:spacing w:val="-2"/>
                                  <w:sz w:val="16"/>
                                </w:rPr>
                                <w:t>result.postValue</w:t>
                              </w:r>
                              <w:proofErr w:type="spellEnd"/>
                              <w:r>
                                <w:rPr>
                                  <w:rFonts w:ascii="Courier New"/>
                                  <w:spacing w:val="-2"/>
                                  <w:sz w:val="16"/>
                                </w:rPr>
                                <w:t>(</w:t>
                              </w:r>
                              <w:proofErr w:type="spellStart"/>
                              <w:r>
                                <w:rPr>
                                  <w:rFonts w:ascii="Courier New"/>
                                  <w:spacing w:val="-2"/>
                                  <w:sz w:val="16"/>
                                </w:rPr>
                                <w:t>Result.Error</w:t>
                              </w:r>
                              <w:proofErr w:type="spellEnd"/>
                              <w:r>
                                <w:rPr>
                                  <w:rFonts w:ascii="Courier New"/>
                                  <w:spacing w:val="-2"/>
                                  <w:sz w:val="16"/>
                                </w:rPr>
                                <w:t>())</w:t>
                              </w:r>
                            </w:p>
                            <w:p w14:paraId="24AEE77C" w14:textId="77777777" w:rsidR="003D76C2" w:rsidRDefault="00000000">
                              <w:pPr>
                                <w:spacing w:line="181" w:lineRule="exact"/>
                                <w:ind w:left="768"/>
                                <w:rPr>
                                  <w:rFonts w:ascii="Courier New"/>
                                  <w:sz w:val="16"/>
                                </w:rPr>
                              </w:pPr>
                              <w:r>
                                <w:rPr>
                                  <w:rFonts w:ascii="Courier New"/>
                                  <w:sz w:val="16"/>
                                </w:rPr>
                                <w:t>}</w:t>
                              </w:r>
                            </w:p>
                            <w:p w14:paraId="64F340EF" w14:textId="77777777" w:rsidR="003D76C2" w:rsidRDefault="003D76C2">
                              <w:pPr>
                                <w:spacing w:before="8"/>
                                <w:rPr>
                                  <w:rFonts w:ascii="Courier New"/>
                                  <w:sz w:val="15"/>
                                </w:rPr>
                              </w:pPr>
                            </w:p>
                            <w:p w14:paraId="630EF633" w14:textId="77777777" w:rsidR="003D76C2" w:rsidRDefault="00000000">
                              <w:pPr>
                                <w:spacing w:before="1" w:line="181" w:lineRule="exact"/>
                                <w:ind w:left="384"/>
                                <w:rPr>
                                  <w:rFonts w:ascii="Courier New"/>
                                  <w:sz w:val="16"/>
                                </w:rPr>
                              </w:pPr>
                              <w:r>
                                <w:rPr>
                                  <w:rFonts w:ascii="Courier New"/>
                                  <w:spacing w:val="-5"/>
                                  <w:sz w:val="16"/>
                                </w:rPr>
                                <w:t>})</w:t>
                              </w:r>
                            </w:p>
                            <w:p w14:paraId="5007F983" w14:textId="77777777" w:rsidR="003D76C2" w:rsidRDefault="00000000">
                              <w:pPr>
                                <w:spacing w:line="181" w:lineRule="exact"/>
                                <w:rPr>
                                  <w:rFonts w:ascii="Courier New"/>
                                  <w:sz w:val="16"/>
                                </w:rPr>
                              </w:pPr>
                              <w:r>
                                <w:rPr>
                                  <w:rFonts w:ascii="Courier New"/>
                                  <w:sz w:val="16"/>
                                </w:rPr>
                                <w:t>return</w:t>
                              </w:r>
                              <w:r>
                                <w:rPr>
                                  <w:rFonts w:ascii="Courier New"/>
                                  <w:spacing w:val="-6"/>
                                  <w:sz w:val="16"/>
                                </w:rPr>
                                <w:t xml:space="preserve"> </w:t>
                              </w:r>
                              <w:r>
                                <w:rPr>
                                  <w:rFonts w:ascii="Courier New"/>
                                  <w:spacing w:val="-2"/>
                                  <w:sz w:val="16"/>
                                </w:rPr>
                                <w:t>result</w:t>
                              </w:r>
                            </w:p>
                          </w:txbxContent>
                        </wps:txbx>
                        <wps:bodyPr rot="0" vert="horz" wrap="square" lIns="0" tIns="0" rIns="0" bIns="0" anchor="t" anchorCtr="0" upright="1">
                          <a:noAutofit/>
                        </wps:bodyPr>
                      </wps:wsp>
                      <wps:wsp>
                        <wps:cNvPr id="591" name="docshape973"/>
                        <wps:cNvSpPr txBox="1">
                          <a:spLocks/>
                        </wps:cNvSpPr>
                        <wps:spPr bwMode="auto">
                          <a:xfrm>
                            <a:off x="666" y="1709"/>
                            <a:ext cx="117"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2E025" w14:textId="77777777" w:rsidR="003D76C2" w:rsidRDefault="00000000">
                              <w:pPr>
                                <w:rPr>
                                  <w:rFonts w:ascii="Courier New"/>
                                  <w:sz w:val="16"/>
                                </w:rPr>
                              </w:pPr>
                              <w:r>
                                <w:rPr>
                                  <w:rFonts w:ascii="Courier New"/>
                                  <w:sz w:val="16"/>
                                </w:rPr>
                                <w:t>}</w:t>
                              </w:r>
                            </w:p>
                          </w:txbxContent>
                        </wps:txbx>
                        <wps:bodyPr rot="0" vert="horz" wrap="square" lIns="0" tIns="0" rIns="0" bIns="0" anchor="t" anchorCtr="0" upright="1">
                          <a:noAutofit/>
                        </wps:bodyPr>
                      </wps:wsp>
                    </wpg:wgp>
                  </a:graphicData>
                </a:graphic>
              </wp:inline>
            </w:drawing>
          </mc:Choice>
          <mc:Fallback>
            <w:pict>
              <v:group w14:anchorId="09B9DE81" id="docshapegroup966" o:spid="_x0000_s1857" style="width:399.6pt;height:98.65pt;mso-position-horizontal-relative:char;mso-position-vertical-relative:line" coordsize="7992,19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">
                <v:rect id="docshape967" o:spid="_x0000_s1858" style="position:absolute;top:9;width:7992;height:1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" fillcolor="#f6f6f6" stroked="f">
                  <v:path arrowok="t"/>
                </v:rect>
                <v:shape id="docshape968" o:spid="_x0000_s1859" style="position:absolute;width:7992;height:1973;visibility:visible;mso-wrap-style:square;v-text-anchor:top" coordsize="7992,1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" path="m7992,1953l,1953r,20l7992,1973r,-20xm7992,l,,,20r7992,l7992,xe" fillcolor="#575756" stroked="f">
                  <v:path arrowok="t" o:connecttype="custom" o:connectlocs="7992,1953;0,1953;0,1973;7992,1973;7992,1953;7992,0;0,0;0,20;7992,20;7992,0" o:connectangles="0,0,0,0,0,0,0,0,0,0"/>
                </v:shape>
                <v:shape id="docshape969" o:spid="_x0000_s1860" type="#_x0000_t202" style="position:absolute;left:90;top:89;width:212;height:5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" filled="f" stroked="f">
                  <v:path arrowok="t"/>
                  <v:textbox inset="0,0,0,0">
                    <w:txbxContent>
                      <w:p w14:paraId="2C0FE1A8" w14:textId="77777777" w:rsidR="003D76C2" w:rsidRDefault="00000000">
                        <w:pPr>
                          <w:spacing w:line="181" w:lineRule="exact"/>
                          <w:rPr>
                            <w:rFonts w:ascii="Courier New"/>
                            <w:sz w:val="16"/>
                          </w:rPr>
                        </w:pPr>
                        <w:r>
                          <w:rPr>
                            <w:rFonts w:ascii="Courier New"/>
                            <w:spacing w:val="-5"/>
                            <w:sz w:val="16"/>
                          </w:rPr>
                          <w:t>43</w:t>
                        </w:r>
                      </w:p>
                      <w:p w14:paraId="7850A931" w14:textId="77777777" w:rsidR="003D76C2" w:rsidRDefault="00000000">
                        <w:pPr>
                          <w:spacing w:line="180" w:lineRule="exact"/>
                          <w:rPr>
                            <w:rFonts w:ascii="Courier New"/>
                            <w:sz w:val="16"/>
                          </w:rPr>
                        </w:pPr>
                        <w:r>
                          <w:rPr>
                            <w:rFonts w:ascii="Courier New"/>
                            <w:spacing w:val="-5"/>
                            <w:sz w:val="16"/>
                          </w:rPr>
                          <w:t>44</w:t>
                        </w:r>
                      </w:p>
                      <w:p w14:paraId="4977C1B9" w14:textId="77777777" w:rsidR="003D76C2" w:rsidRDefault="00000000">
                        <w:pPr>
                          <w:spacing w:line="181" w:lineRule="exact"/>
                          <w:rPr>
                            <w:rFonts w:ascii="Courier New"/>
                            <w:sz w:val="16"/>
                          </w:rPr>
                        </w:pPr>
                        <w:r>
                          <w:rPr>
                            <w:rFonts w:ascii="Courier New"/>
                            <w:spacing w:val="-5"/>
                            <w:sz w:val="16"/>
                          </w:rPr>
                          <w:t>45</w:t>
                        </w:r>
                      </w:p>
                    </w:txbxContent>
                  </v:textbox>
                </v:shape>
                <v:shape id="docshape970" o:spid="_x0000_s1861" type="#_x0000_t202" style="position:absolute;left:1818;top:89;width:117;height: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" filled="f" stroked="f">
                  <v:path arrowok="t"/>
                  <v:textbox inset="0,0,0,0">
                    <w:txbxContent>
                      <w:p w14:paraId="177A7E84" w14:textId="77777777" w:rsidR="003D76C2" w:rsidRDefault="00000000">
                        <w:pPr>
                          <w:rPr>
                            <w:rFonts w:ascii="Courier New"/>
                            <w:sz w:val="16"/>
                          </w:rPr>
                        </w:pPr>
                        <w:r>
                          <w:rPr>
                            <w:rFonts w:ascii="Courier New"/>
                            <w:sz w:val="16"/>
                          </w:rPr>
                          <w:t>}</w:t>
                        </w:r>
                      </w:p>
                    </w:txbxContent>
                  </v:textbox>
                </v:shape>
                <v:shape id="docshape971" o:spid="_x0000_s1862" type="#_x0000_t202" style="position:absolute;left:90;top:809;width:212;height:1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" filled="f" stroked="f">
                  <v:path arrowok="t"/>
                  <v:textbox inset="0,0,0,0">
                    <w:txbxContent>
                      <w:p w14:paraId="28EEA42B" w14:textId="77777777" w:rsidR="003D76C2" w:rsidRDefault="00000000">
                        <w:pPr>
                          <w:spacing w:line="181" w:lineRule="exact"/>
                          <w:rPr>
                            <w:rFonts w:ascii="Courier New"/>
                            <w:sz w:val="16"/>
                          </w:rPr>
                        </w:pPr>
                        <w:r>
                          <w:rPr>
                            <w:rFonts w:ascii="Courier New"/>
                            <w:spacing w:val="-5"/>
                            <w:sz w:val="16"/>
                          </w:rPr>
                          <w:t>46</w:t>
                        </w:r>
                      </w:p>
                      <w:p w14:paraId="661CD0C6" w14:textId="77777777" w:rsidR="003D76C2" w:rsidRDefault="00000000">
                        <w:pPr>
                          <w:spacing w:line="180" w:lineRule="exact"/>
                          <w:rPr>
                            <w:rFonts w:ascii="Courier New"/>
                            <w:sz w:val="16"/>
                          </w:rPr>
                        </w:pPr>
                        <w:r>
                          <w:rPr>
                            <w:rFonts w:ascii="Courier New"/>
                            <w:spacing w:val="-5"/>
                            <w:sz w:val="16"/>
                          </w:rPr>
                          <w:t>47</w:t>
                        </w:r>
                      </w:p>
                      <w:p w14:paraId="7A821CE2" w14:textId="77777777" w:rsidR="003D76C2" w:rsidRDefault="00000000">
                        <w:pPr>
                          <w:spacing w:line="180" w:lineRule="exact"/>
                          <w:rPr>
                            <w:rFonts w:ascii="Courier New"/>
                            <w:sz w:val="16"/>
                          </w:rPr>
                        </w:pPr>
                        <w:r>
                          <w:rPr>
                            <w:rFonts w:ascii="Courier New"/>
                            <w:spacing w:val="-5"/>
                            <w:sz w:val="16"/>
                          </w:rPr>
                          <w:t>48</w:t>
                        </w:r>
                      </w:p>
                      <w:p w14:paraId="6C9B0BF3" w14:textId="77777777" w:rsidR="003D76C2" w:rsidRDefault="00000000">
                        <w:pPr>
                          <w:spacing w:line="180" w:lineRule="exact"/>
                          <w:rPr>
                            <w:rFonts w:ascii="Courier New"/>
                            <w:sz w:val="16"/>
                          </w:rPr>
                        </w:pPr>
                        <w:r>
                          <w:rPr>
                            <w:rFonts w:ascii="Courier New"/>
                            <w:spacing w:val="-5"/>
                            <w:sz w:val="16"/>
                          </w:rPr>
                          <w:t>49</w:t>
                        </w:r>
                      </w:p>
                      <w:p w14:paraId="1326613E" w14:textId="77777777" w:rsidR="003D76C2" w:rsidRDefault="00000000">
                        <w:pPr>
                          <w:spacing w:line="180" w:lineRule="exact"/>
                          <w:rPr>
                            <w:rFonts w:ascii="Courier New"/>
                            <w:sz w:val="16"/>
                          </w:rPr>
                        </w:pPr>
                        <w:r>
                          <w:rPr>
                            <w:rFonts w:ascii="Courier New"/>
                            <w:spacing w:val="-5"/>
                            <w:sz w:val="16"/>
                          </w:rPr>
                          <w:t>50</w:t>
                        </w:r>
                      </w:p>
                      <w:p w14:paraId="426D33A8" w14:textId="77777777" w:rsidR="003D76C2" w:rsidRDefault="00000000">
                        <w:pPr>
                          <w:spacing w:line="181" w:lineRule="exact"/>
                          <w:rPr>
                            <w:rFonts w:ascii="Courier New"/>
                            <w:sz w:val="16"/>
                          </w:rPr>
                        </w:pPr>
                        <w:r>
                          <w:rPr>
                            <w:rFonts w:ascii="Courier New"/>
                            <w:spacing w:val="-5"/>
                            <w:sz w:val="16"/>
                          </w:rPr>
                          <w:t>51</w:t>
                        </w:r>
                      </w:p>
                    </w:txbxContent>
                  </v:textbox>
                </v:shape>
                <v:shape id="docshape972" o:spid="_x0000_s1863" type="#_x0000_t202" style="position:absolute;left:1050;top:449;width:4532;height:1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" filled="f" stroked="f">
                  <v:path arrowok="t"/>
                  <v:textbox inset="0,0,0,0">
                    <w:txbxContent>
                      <w:p w14:paraId="70325696" w14:textId="77777777" w:rsidR="003D76C2" w:rsidRDefault="00000000">
                        <w:pPr>
                          <w:ind w:left="960" w:hanging="192"/>
                          <w:rPr>
                            <w:rFonts w:ascii="Courier New"/>
                            <w:sz w:val="16"/>
                          </w:rPr>
                        </w:pPr>
                        <w:r>
                          <w:rPr>
                            <w:rFonts w:ascii="Courier New"/>
                            <w:sz w:val="16"/>
                          </w:rPr>
                          <w:t>override</w:t>
                        </w:r>
                        <w:r>
                          <w:rPr>
                            <w:rFonts w:ascii="Courier New"/>
                            <w:spacing w:val="-13"/>
                            <w:sz w:val="16"/>
                          </w:rPr>
                          <w:t xml:space="preserve"> </w:t>
                        </w:r>
                        <w:r>
                          <w:rPr>
                            <w:rFonts w:ascii="Courier New"/>
                            <w:sz w:val="16"/>
                          </w:rPr>
                          <w:t>fun</w:t>
                        </w:r>
                        <w:r>
                          <w:rPr>
                            <w:rFonts w:ascii="Courier New"/>
                            <w:spacing w:val="-13"/>
                            <w:sz w:val="16"/>
                          </w:rPr>
                          <w:t xml:space="preserve"> </w:t>
                        </w:r>
                        <w:proofErr w:type="spellStart"/>
                        <w:r>
                          <w:rPr>
                            <w:rFonts w:ascii="Courier New"/>
                            <w:sz w:val="16"/>
                          </w:rPr>
                          <w:t>onFailure</w:t>
                        </w:r>
                        <w:proofErr w:type="spellEnd"/>
                        <w:r>
                          <w:rPr>
                            <w:rFonts w:ascii="Courier New"/>
                            <w:sz w:val="16"/>
                          </w:rPr>
                          <w:t>(call:</w:t>
                        </w:r>
                        <w:r>
                          <w:rPr>
                            <w:rFonts w:ascii="Courier New"/>
                            <w:spacing w:val="-13"/>
                            <w:sz w:val="16"/>
                          </w:rPr>
                          <w:t xml:space="preserve"> </w:t>
                        </w:r>
                        <w:r>
                          <w:rPr>
                            <w:rFonts w:ascii="Courier New"/>
                            <w:sz w:val="16"/>
                          </w:rPr>
                          <w:t>Call&lt;Dog&gt;, t: Throwable) {</w:t>
                        </w:r>
                      </w:p>
                      <w:p w14:paraId="5630AECE" w14:textId="77777777" w:rsidR="003D76C2" w:rsidRDefault="00000000">
                        <w:pPr>
                          <w:spacing w:line="178" w:lineRule="exact"/>
                          <w:ind w:left="1152"/>
                          <w:rPr>
                            <w:rFonts w:ascii="Courier New"/>
                            <w:sz w:val="16"/>
                          </w:rPr>
                        </w:pPr>
                        <w:proofErr w:type="spellStart"/>
                        <w:r>
                          <w:rPr>
                            <w:rFonts w:ascii="Courier New"/>
                            <w:spacing w:val="-2"/>
                            <w:sz w:val="16"/>
                          </w:rPr>
                          <w:t>result.postValue</w:t>
                        </w:r>
                        <w:proofErr w:type="spellEnd"/>
                        <w:r>
                          <w:rPr>
                            <w:rFonts w:ascii="Courier New"/>
                            <w:spacing w:val="-2"/>
                            <w:sz w:val="16"/>
                          </w:rPr>
                          <w:t>(</w:t>
                        </w:r>
                        <w:proofErr w:type="spellStart"/>
                        <w:r>
                          <w:rPr>
                            <w:rFonts w:ascii="Courier New"/>
                            <w:spacing w:val="-2"/>
                            <w:sz w:val="16"/>
                          </w:rPr>
                          <w:t>Result.Error</w:t>
                        </w:r>
                        <w:proofErr w:type="spellEnd"/>
                        <w:r>
                          <w:rPr>
                            <w:rFonts w:ascii="Courier New"/>
                            <w:spacing w:val="-2"/>
                            <w:sz w:val="16"/>
                          </w:rPr>
                          <w:t>())</w:t>
                        </w:r>
                      </w:p>
                      <w:p w14:paraId="24AEE77C" w14:textId="77777777" w:rsidR="003D76C2" w:rsidRDefault="00000000">
                        <w:pPr>
                          <w:spacing w:line="181" w:lineRule="exact"/>
                          <w:ind w:left="768"/>
                          <w:rPr>
                            <w:rFonts w:ascii="Courier New"/>
                            <w:sz w:val="16"/>
                          </w:rPr>
                        </w:pPr>
                        <w:r>
                          <w:rPr>
                            <w:rFonts w:ascii="Courier New"/>
                            <w:sz w:val="16"/>
                          </w:rPr>
                          <w:t>}</w:t>
                        </w:r>
                      </w:p>
                      <w:p w14:paraId="64F340EF" w14:textId="77777777" w:rsidR="003D76C2" w:rsidRDefault="003D76C2">
                        <w:pPr>
                          <w:spacing w:before="8"/>
                          <w:rPr>
                            <w:rFonts w:ascii="Courier New"/>
                            <w:sz w:val="15"/>
                          </w:rPr>
                        </w:pPr>
                      </w:p>
                      <w:p w14:paraId="630EF633" w14:textId="77777777" w:rsidR="003D76C2" w:rsidRDefault="00000000">
                        <w:pPr>
                          <w:spacing w:before="1" w:line="181" w:lineRule="exact"/>
                          <w:ind w:left="384"/>
                          <w:rPr>
                            <w:rFonts w:ascii="Courier New"/>
                            <w:sz w:val="16"/>
                          </w:rPr>
                        </w:pPr>
                        <w:r>
                          <w:rPr>
                            <w:rFonts w:ascii="Courier New"/>
                            <w:spacing w:val="-5"/>
                            <w:sz w:val="16"/>
                          </w:rPr>
                          <w:t>})</w:t>
                        </w:r>
                      </w:p>
                      <w:p w14:paraId="5007F983" w14:textId="77777777" w:rsidR="003D76C2" w:rsidRDefault="00000000">
                        <w:pPr>
                          <w:spacing w:line="181" w:lineRule="exact"/>
                          <w:rPr>
                            <w:rFonts w:ascii="Courier New"/>
                            <w:sz w:val="16"/>
                          </w:rPr>
                        </w:pPr>
                        <w:r>
                          <w:rPr>
                            <w:rFonts w:ascii="Courier New"/>
                            <w:sz w:val="16"/>
                          </w:rPr>
                          <w:t>return</w:t>
                        </w:r>
                        <w:r>
                          <w:rPr>
                            <w:rFonts w:ascii="Courier New"/>
                            <w:spacing w:val="-6"/>
                            <w:sz w:val="16"/>
                          </w:rPr>
                          <w:t xml:space="preserve"> </w:t>
                        </w:r>
                        <w:r>
                          <w:rPr>
                            <w:rFonts w:ascii="Courier New"/>
                            <w:spacing w:val="-2"/>
                            <w:sz w:val="16"/>
                          </w:rPr>
                          <w:t>result</w:t>
                        </w:r>
                      </w:p>
                    </w:txbxContent>
                  </v:textbox>
                </v:shape>
                <v:shape id="docshape973" o:spid="_x0000_s1864" type="#_x0000_t202" style="position:absolute;left:666;top:1709;width:117;height: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" filled="f" stroked="f">
                  <v:path arrowok="t"/>
                  <v:textbox inset="0,0,0,0">
                    <w:txbxContent>
                      <w:p w14:paraId="4AD2E025" w14:textId="77777777" w:rsidR="003D76C2" w:rsidRDefault="00000000">
                        <w:pPr>
                          <w:rPr>
                            <w:rFonts w:ascii="Courier New"/>
                            <w:sz w:val="16"/>
                          </w:rPr>
                        </w:pPr>
                        <w:r>
                          <w:rPr>
                            <w:rFonts w:ascii="Courier New"/>
                            <w:sz w:val="16"/>
                          </w:rPr>
                          <w:t>}</w:t>
                        </w:r>
                      </w:p>
                    </w:txbxContent>
                  </v:textbox>
                </v:shape>
                <w10:anchorlock/>
              </v:group>
            </w:pict>
          </mc:Fallback>
        </mc:AlternateContent>
      </w:r>
    </w:p>
    <w:p w14:paraId="07458650" w14:textId="77777777" w:rsidR="003D76C2" w:rsidRDefault="00000000">
      <w:pPr>
        <w:spacing w:line="204" w:lineRule="exact"/>
        <w:ind w:left="104"/>
        <w:rPr>
          <w:rFonts w:ascii="Courier New"/>
          <w:b/>
          <w:sz w:val="16"/>
        </w:rPr>
      </w:pPr>
      <w:r>
        <w:rPr>
          <w:rFonts w:ascii="Courier New"/>
          <w:b/>
          <w:sz w:val="16"/>
        </w:rPr>
        <w:t>The</w:t>
      </w:r>
      <w:r>
        <w:rPr>
          <w:rFonts w:ascii="Courier New"/>
          <w:b/>
          <w:spacing w:val="-6"/>
          <w:sz w:val="16"/>
        </w:rPr>
        <w:t xml:space="preserve"> </w:t>
      </w:r>
      <w:r>
        <w:rPr>
          <w:rFonts w:ascii="Courier New"/>
          <w:b/>
          <w:sz w:val="16"/>
        </w:rPr>
        <w:t>complete</w:t>
      </w:r>
      <w:r>
        <w:rPr>
          <w:rFonts w:ascii="Courier New"/>
          <w:b/>
          <w:spacing w:val="-4"/>
          <w:sz w:val="16"/>
        </w:rPr>
        <w:t xml:space="preserve"> </w:t>
      </w:r>
      <w:r>
        <w:rPr>
          <w:rFonts w:ascii="Courier New"/>
          <w:b/>
          <w:sz w:val="16"/>
        </w:rPr>
        <w:t>code</w:t>
      </w:r>
      <w:r>
        <w:rPr>
          <w:rFonts w:ascii="Courier New"/>
          <w:b/>
          <w:spacing w:val="-4"/>
          <w:sz w:val="16"/>
        </w:rPr>
        <w:t xml:space="preserve"> </w:t>
      </w:r>
      <w:r>
        <w:rPr>
          <w:rFonts w:ascii="Courier New"/>
          <w:b/>
          <w:sz w:val="16"/>
        </w:rPr>
        <w:t>for</w:t>
      </w:r>
      <w:r>
        <w:rPr>
          <w:rFonts w:ascii="Courier New"/>
          <w:b/>
          <w:spacing w:val="-4"/>
          <w:sz w:val="16"/>
        </w:rPr>
        <w:t xml:space="preserve"> </w:t>
      </w:r>
      <w:r>
        <w:rPr>
          <w:rFonts w:ascii="Courier New"/>
          <w:b/>
          <w:sz w:val="16"/>
        </w:rPr>
        <w:t>this</w:t>
      </w:r>
      <w:r>
        <w:rPr>
          <w:rFonts w:ascii="Courier New"/>
          <w:b/>
          <w:spacing w:val="-3"/>
          <w:sz w:val="16"/>
        </w:rPr>
        <w:t xml:space="preserve"> </w:t>
      </w:r>
      <w:r>
        <w:rPr>
          <w:rFonts w:ascii="Courier New"/>
          <w:b/>
          <w:sz w:val="16"/>
        </w:rPr>
        <w:t>step</w:t>
      </w:r>
      <w:r>
        <w:rPr>
          <w:rFonts w:ascii="Courier New"/>
          <w:b/>
          <w:spacing w:val="-4"/>
          <w:sz w:val="16"/>
        </w:rPr>
        <w:t xml:space="preserve"> </w:t>
      </w:r>
      <w:r>
        <w:rPr>
          <w:rFonts w:ascii="Courier New"/>
          <w:b/>
          <w:sz w:val="16"/>
        </w:rPr>
        <w:t>can</w:t>
      </w:r>
      <w:r>
        <w:rPr>
          <w:rFonts w:ascii="Courier New"/>
          <w:b/>
          <w:spacing w:val="-4"/>
          <w:sz w:val="16"/>
        </w:rPr>
        <w:t xml:space="preserve"> </w:t>
      </w:r>
      <w:r>
        <w:rPr>
          <w:rFonts w:ascii="Courier New"/>
          <w:b/>
          <w:sz w:val="16"/>
        </w:rPr>
        <w:t>be</w:t>
      </w:r>
      <w:r>
        <w:rPr>
          <w:rFonts w:ascii="Courier New"/>
          <w:b/>
          <w:spacing w:val="-4"/>
          <w:sz w:val="16"/>
        </w:rPr>
        <w:t xml:space="preserve"> </w:t>
      </w:r>
      <w:r>
        <w:rPr>
          <w:rFonts w:ascii="Courier New"/>
          <w:b/>
          <w:sz w:val="16"/>
        </w:rPr>
        <w:t>found</w:t>
      </w:r>
      <w:r>
        <w:rPr>
          <w:rFonts w:ascii="Courier New"/>
          <w:b/>
          <w:spacing w:val="-4"/>
          <w:sz w:val="16"/>
        </w:rPr>
        <w:t xml:space="preserve"> </w:t>
      </w:r>
      <w:r>
        <w:rPr>
          <w:rFonts w:ascii="Courier New"/>
          <w:b/>
          <w:sz w:val="16"/>
        </w:rPr>
        <w:t>at</w:t>
      </w:r>
      <w:r>
        <w:rPr>
          <w:rFonts w:ascii="Courier New"/>
          <w:b/>
          <w:spacing w:val="-1"/>
          <w:sz w:val="16"/>
        </w:rPr>
        <w:t xml:space="preserve"> </w:t>
      </w:r>
      <w:hyperlink r:id="rId128">
        <w:r>
          <w:rPr>
            <w:color w:val="275B9B"/>
            <w:spacing w:val="-2"/>
            <w:sz w:val="18"/>
            <w:u w:val="single" w:color="275B9B"/>
          </w:rPr>
          <w:t>http://packt.live/2LRdtMz</w:t>
        </w:r>
      </w:hyperlink>
      <w:r>
        <w:rPr>
          <w:rFonts w:ascii="Courier New"/>
          <w:b/>
          <w:spacing w:val="-2"/>
          <w:sz w:val="16"/>
        </w:rPr>
        <w:t>.</w:t>
      </w:r>
    </w:p>
    <w:p w14:paraId="113E6AFB" w14:textId="77777777" w:rsidR="003D76C2" w:rsidRDefault="003D76C2">
      <w:pPr>
        <w:pStyle w:val="BodyText"/>
        <w:spacing w:before="1"/>
        <w:rPr>
          <w:rFonts w:ascii="Courier New"/>
          <w:b/>
          <w:sz w:val="21"/>
        </w:rPr>
      </w:pPr>
    </w:p>
    <w:p w14:paraId="229AD057" w14:textId="77777777" w:rsidR="003D76C2" w:rsidRDefault="00000000">
      <w:pPr>
        <w:pStyle w:val="BodyText"/>
        <w:spacing w:line="242" w:lineRule="auto"/>
        <w:ind w:left="554" w:right="845"/>
      </w:pPr>
      <w:r>
        <w:t xml:space="preserve">The implementation for downloading a file will set the </w:t>
      </w:r>
      <w:r>
        <w:rPr>
          <w:rFonts w:ascii="Courier New"/>
          <w:b/>
          <w:sz w:val="22"/>
        </w:rPr>
        <w:t>Loading</w:t>
      </w:r>
      <w:r>
        <w:rPr>
          <w:rFonts w:ascii="Courier New"/>
          <w:b/>
          <w:spacing w:val="-75"/>
          <w:sz w:val="22"/>
        </w:rPr>
        <w:t xml:space="preserve"> </w:t>
      </w:r>
      <w:r>
        <w:t>state when the download</w:t>
      </w:r>
      <w:r>
        <w:rPr>
          <w:spacing w:val="-3"/>
        </w:rPr>
        <w:t xml:space="preserve"> </w:t>
      </w:r>
      <w:r>
        <w:t>is</w:t>
      </w:r>
      <w:r>
        <w:rPr>
          <w:spacing w:val="-3"/>
        </w:rPr>
        <w:t xml:space="preserve"> </w:t>
      </w:r>
      <w:r>
        <w:t>started.</w:t>
      </w:r>
      <w:r>
        <w:rPr>
          <w:spacing w:val="-3"/>
        </w:rPr>
        <w:t xml:space="preserve"> </w:t>
      </w:r>
      <w:r>
        <w:t>Then,</w:t>
      </w:r>
      <w:r>
        <w:rPr>
          <w:spacing w:val="-4"/>
        </w:rPr>
        <w:t xml:space="preserve"> </w:t>
      </w:r>
      <w:r>
        <w:t>if</w:t>
      </w:r>
      <w:r>
        <w:rPr>
          <w:spacing w:val="-3"/>
        </w:rPr>
        <w:t xml:space="preserve"> </w:t>
      </w:r>
      <w:r>
        <w:t>the</w:t>
      </w:r>
      <w:r>
        <w:rPr>
          <w:spacing w:val="-3"/>
        </w:rPr>
        <w:t xml:space="preserve"> </w:t>
      </w:r>
      <w:r>
        <w:t>connection</w:t>
      </w:r>
      <w:r>
        <w:rPr>
          <w:spacing w:val="-3"/>
        </w:rPr>
        <w:t xml:space="preserve"> </w:t>
      </w:r>
      <w:r>
        <w:t>to</w:t>
      </w:r>
      <w:r>
        <w:rPr>
          <w:spacing w:val="-3"/>
        </w:rPr>
        <w:t xml:space="preserve"> </w:t>
      </w:r>
      <w:r>
        <w:t>the</w:t>
      </w:r>
      <w:r>
        <w:rPr>
          <w:spacing w:val="-3"/>
        </w:rPr>
        <w:t xml:space="preserve"> </w:t>
      </w:r>
      <w:r>
        <w:t>server</w:t>
      </w:r>
      <w:r>
        <w:rPr>
          <w:spacing w:val="-3"/>
        </w:rPr>
        <w:t xml:space="preserve"> </w:t>
      </w:r>
      <w:r>
        <w:t>isn't</w:t>
      </w:r>
      <w:r>
        <w:rPr>
          <w:spacing w:val="-3"/>
        </w:rPr>
        <w:t xml:space="preserve"> </w:t>
      </w:r>
      <w:r>
        <w:t>established,</w:t>
      </w:r>
      <w:r>
        <w:rPr>
          <w:spacing w:val="-3"/>
        </w:rPr>
        <w:t xml:space="preserve"> </w:t>
      </w:r>
      <w:r>
        <w:t>or</w:t>
      </w:r>
      <w:r>
        <w:rPr>
          <w:spacing w:val="-3"/>
        </w:rPr>
        <w:t xml:space="preserve"> </w:t>
      </w:r>
      <w:r>
        <w:t xml:space="preserve">the server replies with an error or the download cannot be performed, it will set the state to </w:t>
      </w:r>
      <w:r>
        <w:rPr>
          <w:rFonts w:ascii="Courier New"/>
          <w:b/>
          <w:sz w:val="22"/>
        </w:rPr>
        <w:t>Error</w:t>
      </w:r>
      <w:r>
        <w:t xml:space="preserve">. If the download is completed successfully, it will show a success </w:t>
      </w:r>
      <w:r>
        <w:rPr>
          <w:spacing w:val="-2"/>
        </w:rPr>
        <w:t>message:</w:t>
      </w:r>
    </w:p>
    <w:p w14:paraId="28375314" w14:textId="77777777" w:rsidR="003D76C2" w:rsidRDefault="00000000">
      <w:pPr>
        <w:spacing w:before="213"/>
        <w:ind w:left="104"/>
        <w:rPr>
          <w:rFonts w:ascii="Courier New"/>
          <w:b/>
          <w:sz w:val="18"/>
        </w:rPr>
      </w:pPr>
      <w:proofErr w:type="spellStart"/>
      <w:r>
        <w:rPr>
          <w:rFonts w:ascii="Courier New"/>
          <w:b/>
          <w:spacing w:val="-2"/>
          <w:sz w:val="18"/>
        </w:rPr>
        <w:t>DownloadRepositoryImpl.kt</w:t>
      </w:r>
      <w:proofErr w:type="spellEnd"/>
    </w:p>
    <w:p w14:paraId="6D7AE5F4"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723520" behindDoc="1" locked="0" layoutInCell="1" allowOverlap="1" wp14:anchorId="3468F54A" wp14:editId="3996D793">
                <wp:simplePos x="0" y="0"/>
                <wp:positionH relativeFrom="page">
                  <wp:posOffset>662940</wp:posOffset>
                </wp:positionH>
                <wp:positionV relativeFrom="paragraph">
                  <wp:posOffset>99060</wp:posOffset>
                </wp:positionV>
                <wp:extent cx="5074920" cy="4486275"/>
                <wp:effectExtent l="0" t="0" r="5080" b="0"/>
                <wp:wrapTopAndBottom/>
                <wp:docPr id="580" name="docshapegroup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486275"/>
                          <a:chOff x="1044" y="156"/>
                          <a:chExt cx="7992" cy="7065"/>
                        </a:xfrm>
                      </wpg:grpSpPr>
                      <wps:wsp>
                        <wps:cNvPr id="581" name="docshape975"/>
                        <wps:cNvSpPr>
                          <a:spLocks/>
                        </wps:cNvSpPr>
                        <wps:spPr bwMode="auto">
                          <a:xfrm>
                            <a:off x="1044" y="165"/>
                            <a:ext cx="7992" cy="70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2" name="docshape976"/>
                        <wps:cNvSpPr>
                          <a:spLocks/>
                        </wps:cNvSpPr>
                        <wps:spPr bwMode="auto">
                          <a:xfrm>
                            <a:off x="1044" y="155"/>
                            <a:ext cx="7992" cy="7065"/>
                          </a:xfrm>
                          <a:custGeom>
                            <a:avLst/>
                            <a:gdLst>
                              <a:gd name="T0" fmla="+- 0 9036 1044"/>
                              <a:gd name="T1" fmla="*/ T0 w 7992"/>
                              <a:gd name="T2" fmla="+- 0 7200 156"/>
                              <a:gd name="T3" fmla="*/ 7200 h 7065"/>
                              <a:gd name="T4" fmla="+- 0 1044 1044"/>
                              <a:gd name="T5" fmla="*/ T4 w 7992"/>
                              <a:gd name="T6" fmla="+- 0 7200 156"/>
                              <a:gd name="T7" fmla="*/ 7200 h 7065"/>
                              <a:gd name="T8" fmla="+- 0 1044 1044"/>
                              <a:gd name="T9" fmla="*/ T8 w 7992"/>
                              <a:gd name="T10" fmla="+- 0 7220 156"/>
                              <a:gd name="T11" fmla="*/ 7220 h 7065"/>
                              <a:gd name="T12" fmla="+- 0 9036 1044"/>
                              <a:gd name="T13" fmla="*/ T12 w 7992"/>
                              <a:gd name="T14" fmla="+- 0 7220 156"/>
                              <a:gd name="T15" fmla="*/ 7220 h 7065"/>
                              <a:gd name="T16" fmla="+- 0 9036 1044"/>
                              <a:gd name="T17" fmla="*/ T16 w 7992"/>
                              <a:gd name="T18" fmla="+- 0 7200 156"/>
                              <a:gd name="T19" fmla="*/ 7200 h 7065"/>
                              <a:gd name="T20" fmla="+- 0 9036 1044"/>
                              <a:gd name="T21" fmla="*/ T20 w 7992"/>
                              <a:gd name="T22" fmla="+- 0 156 156"/>
                              <a:gd name="T23" fmla="*/ 156 h 7065"/>
                              <a:gd name="T24" fmla="+- 0 1044 1044"/>
                              <a:gd name="T25" fmla="*/ T24 w 7992"/>
                              <a:gd name="T26" fmla="+- 0 156 156"/>
                              <a:gd name="T27" fmla="*/ 156 h 7065"/>
                              <a:gd name="T28" fmla="+- 0 1044 1044"/>
                              <a:gd name="T29" fmla="*/ T28 w 7992"/>
                              <a:gd name="T30" fmla="+- 0 176 156"/>
                              <a:gd name="T31" fmla="*/ 176 h 7065"/>
                              <a:gd name="T32" fmla="+- 0 9036 1044"/>
                              <a:gd name="T33" fmla="*/ T32 w 7992"/>
                              <a:gd name="T34" fmla="+- 0 176 156"/>
                              <a:gd name="T35" fmla="*/ 176 h 7065"/>
                              <a:gd name="T36" fmla="+- 0 9036 1044"/>
                              <a:gd name="T37" fmla="*/ T36 w 7992"/>
                              <a:gd name="T38" fmla="+- 0 156 156"/>
                              <a:gd name="T39" fmla="*/ 156 h 70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065">
                                <a:moveTo>
                                  <a:pt x="7992" y="7044"/>
                                </a:moveTo>
                                <a:lnTo>
                                  <a:pt x="0" y="7044"/>
                                </a:lnTo>
                                <a:lnTo>
                                  <a:pt x="0" y="7064"/>
                                </a:lnTo>
                                <a:lnTo>
                                  <a:pt x="7992" y="7064"/>
                                </a:lnTo>
                                <a:lnTo>
                                  <a:pt x="7992" y="70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3" name="docshape977"/>
                        <wps:cNvSpPr txBox="1">
                          <a:spLocks/>
                        </wps:cNvSpPr>
                        <wps:spPr bwMode="auto">
                          <a:xfrm>
                            <a:off x="1044" y="175"/>
                            <a:ext cx="7992" cy="7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04BFB" w14:textId="77777777" w:rsidR="003D76C2" w:rsidRDefault="00000000">
                              <w:pPr>
                                <w:spacing w:before="43" w:line="235" w:lineRule="auto"/>
                                <w:ind w:left="1533" w:right="840"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w:t>
                              </w:r>
                              <w:r>
                                <w:rPr>
                                  <w:rFonts w:ascii="Courier New"/>
                                  <w:spacing w:val="-13"/>
                                  <w:sz w:val="18"/>
                                </w:rPr>
                                <w:t xml:space="preserve"> </w:t>
                              </w:r>
                              <w:r>
                                <w:rPr>
                                  <w:rFonts w:ascii="Courier New"/>
                                  <w:sz w:val="18"/>
                                </w:rPr>
                                <w:t xml:space="preserve">String): </w:t>
                              </w:r>
                              <w:proofErr w:type="spellStart"/>
                              <w:r>
                                <w:rPr>
                                  <w:rFonts w:ascii="Courier New"/>
                                  <w:sz w:val="18"/>
                                </w:rPr>
                                <w:t>LiveData</w:t>
                              </w:r>
                              <w:proofErr w:type="spellEnd"/>
                              <w:r>
                                <w:rPr>
                                  <w:rFonts w:ascii="Courier New"/>
                                  <w:sz w:val="18"/>
                                </w:rPr>
                                <w:t>&lt;Result&lt;Unit&gt;&gt; {</w:t>
                              </w:r>
                            </w:p>
                            <w:p w14:paraId="63BFAAA2" w14:textId="77777777" w:rsidR="003D76C2" w:rsidRDefault="00000000">
                              <w:pPr>
                                <w:spacing w:before="17" w:line="328" w:lineRule="auto"/>
                                <w:ind w:left="1749"/>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MutableLiveData</w:t>
                              </w:r>
                              <w:proofErr w:type="spellEnd"/>
                              <w:r>
                                <w:rPr>
                                  <w:rFonts w:ascii="Courier New"/>
                                  <w:sz w:val="18"/>
                                </w:rPr>
                                <w:t xml:space="preserve">&lt;Result&lt;Unit&gt;&gt;() </w:t>
                              </w: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Result.Loading</w:t>
                              </w:r>
                              <w:proofErr w:type="spellEnd"/>
                              <w:r>
                                <w:rPr>
                                  <w:rFonts w:ascii="Courier New"/>
                                  <w:spacing w:val="-2"/>
                                  <w:sz w:val="18"/>
                                </w:rPr>
                                <w:t xml:space="preserve">()) </w:t>
                              </w:r>
                              <w:proofErr w:type="spellStart"/>
                              <w:r>
                                <w:rPr>
                                  <w:rFonts w:ascii="Courier New"/>
                                  <w:spacing w:val="-2"/>
                                  <w:sz w:val="18"/>
                                </w:rPr>
                                <w:t>downloadService.downloadFile</w:t>
                              </w:r>
                              <w:proofErr w:type="spellEnd"/>
                              <w:r>
                                <w:rPr>
                                  <w:rFonts w:ascii="Courier New"/>
                                  <w:spacing w:val="-2"/>
                                  <w:sz w:val="18"/>
                                </w:rPr>
                                <w:t>(</w:t>
                              </w:r>
                              <w:proofErr w:type="spellStart"/>
                              <w:r>
                                <w:rPr>
                                  <w:rFonts w:ascii="Courier New"/>
                                  <w:spacing w:val="-2"/>
                                  <w:sz w:val="18"/>
                                </w:rPr>
                                <w:t>url</w:t>
                              </w:r>
                              <w:proofErr w:type="spellEnd"/>
                              <w:r>
                                <w:rPr>
                                  <w:rFonts w:ascii="Courier New"/>
                                  <w:spacing w:val="-2"/>
                                  <w:sz w:val="18"/>
                                </w:rPr>
                                <w:t>)</w:t>
                              </w:r>
                            </w:p>
                            <w:p w14:paraId="4B01E982" w14:textId="77777777" w:rsidR="003D76C2" w:rsidRDefault="00000000">
                              <w:pPr>
                                <w:spacing w:before="2"/>
                                <w:ind w:left="1749"/>
                                <w:rPr>
                                  <w:rFonts w:ascii="Courier New"/>
                                  <w:sz w:val="18"/>
                                </w:rPr>
                              </w:pPr>
                              <w:r>
                                <w:rPr>
                                  <w:rFonts w:ascii="Courier New"/>
                                  <w:sz w:val="18"/>
                                </w:rPr>
                                <w:t>.enqueue(object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Callback&lt;</w:t>
                              </w:r>
                              <w:proofErr w:type="spellStart"/>
                              <w:r>
                                <w:rPr>
                                  <w:rFonts w:ascii="Courier New"/>
                                  <w:sz w:val="18"/>
                                </w:rPr>
                                <w:t>ResponseBody</w:t>
                              </w:r>
                              <w:proofErr w:type="spellEnd"/>
                              <w:r>
                                <w:rPr>
                                  <w:rFonts w:ascii="Courier New"/>
                                  <w:sz w:val="18"/>
                                </w:rPr>
                                <w:t>&gt;</w:t>
                              </w:r>
                              <w:r>
                                <w:rPr>
                                  <w:rFonts w:ascii="Courier New"/>
                                  <w:spacing w:val="-12"/>
                                  <w:sz w:val="18"/>
                                </w:rPr>
                                <w:t xml:space="preserve"> </w:t>
                              </w:r>
                              <w:r>
                                <w:rPr>
                                  <w:rFonts w:ascii="Courier New"/>
                                  <w:spacing w:val="-10"/>
                                  <w:sz w:val="18"/>
                                </w:rPr>
                                <w:t>{</w:t>
                              </w:r>
                            </w:p>
                            <w:p w14:paraId="23680635" w14:textId="77777777" w:rsidR="003D76C2" w:rsidRDefault="003D76C2">
                              <w:pPr>
                                <w:rPr>
                                  <w:rFonts w:ascii="Courier New"/>
                                  <w:sz w:val="20"/>
                                </w:rPr>
                              </w:pPr>
                            </w:p>
                            <w:p w14:paraId="68C2DAE5" w14:textId="77777777" w:rsidR="003D76C2" w:rsidRDefault="003D76C2">
                              <w:pPr>
                                <w:rPr>
                                  <w:rFonts w:ascii="Courier New"/>
                                  <w:sz w:val="20"/>
                                </w:rPr>
                              </w:pPr>
                            </w:p>
                            <w:p w14:paraId="16547383" w14:textId="77777777" w:rsidR="003D76C2" w:rsidRDefault="003D76C2">
                              <w:pPr>
                                <w:spacing w:before="5"/>
                                <w:rPr>
                                  <w:rFonts w:ascii="Courier New"/>
                                  <w:sz w:val="16"/>
                                </w:rPr>
                              </w:pPr>
                            </w:p>
                            <w:p w14:paraId="40E026C8" w14:textId="77777777" w:rsidR="003D76C2" w:rsidRDefault="00000000">
                              <w:pPr>
                                <w:spacing w:line="235" w:lineRule="auto"/>
                                <w:ind w:left="2397" w:right="472"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onFailure</w:t>
                              </w:r>
                              <w:proofErr w:type="spellEnd"/>
                              <w:r>
                                <w:rPr>
                                  <w:rFonts w:ascii="Courier New"/>
                                  <w:sz w:val="18"/>
                                </w:rPr>
                                <w:t>(call:</w:t>
                              </w:r>
                              <w:r>
                                <w:rPr>
                                  <w:rFonts w:ascii="Courier New"/>
                                  <w:spacing w:val="-14"/>
                                  <w:sz w:val="18"/>
                                </w:rPr>
                                <w:t xml:space="preserve"> </w:t>
                              </w:r>
                              <w:r>
                                <w:rPr>
                                  <w:rFonts w:ascii="Courier New"/>
                                  <w:sz w:val="18"/>
                                </w:rPr>
                                <w:t>Call&lt;</w:t>
                              </w:r>
                              <w:proofErr w:type="spellStart"/>
                              <w:r>
                                <w:rPr>
                                  <w:rFonts w:ascii="Courier New"/>
                                  <w:sz w:val="18"/>
                                </w:rPr>
                                <w:t>ResponseBody</w:t>
                              </w:r>
                              <w:proofErr w:type="spellEnd"/>
                              <w:r>
                                <w:rPr>
                                  <w:rFonts w:ascii="Courier New"/>
                                  <w:sz w:val="18"/>
                                </w:rPr>
                                <w:t>&gt;, t: Throwable) {</w:t>
                              </w:r>
                            </w:p>
                            <w:p w14:paraId="723C975A" w14:textId="77777777" w:rsidR="003D76C2" w:rsidRDefault="00000000">
                              <w:pPr>
                                <w:spacing w:before="18" w:line="328" w:lineRule="auto"/>
                                <w:ind w:left="2613"/>
                                <w:rPr>
                                  <w:rFonts w:ascii="Courier New"/>
                                  <w:sz w:val="18"/>
                                </w:rPr>
                              </w:pP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Result.Error</w:t>
                              </w:r>
                              <w:proofErr w:type="spellEnd"/>
                              <w:r>
                                <w:rPr>
                                  <w:rFonts w:ascii="Courier New"/>
                                  <w:spacing w:val="-2"/>
                                  <w:sz w:val="18"/>
                                </w:rPr>
                                <w:t xml:space="preserve">()) </w:t>
                              </w:r>
                              <w:proofErr w:type="spellStart"/>
                              <w:r>
                                <w:rPr>
                                  <w:rFonts w:ascii="Courier New"/>
                                  <w:spacing w:val="-2"/>
                                  <w:sz w:val="18"/>
                                </w:rPr>
                                <w:t>t.printStackTrace</w:t>
                              </w:r>
                              <w:proofErr w:type="spellEnd"/>
                              <w:r>
                                <w:rPr>
                                  <w:rFonts w:ascii="Courier New"/>
                                  <w:spacing w:val="-2"/>
                                  <w:sz w:val="18"/>
                                </w:rPr>
                                <w:t>()</w:t>
                              </w:r>
                            </w:p>
                            <w:p w14:paraId="19874997" w14:textId="77777777" w:rsidR="003D76C2" w:rsidRDefault="00000000">
                              <w:pPr>
                                <w:spacing w:before="1"/>
                                <w:ind w:left="2181"/>
                                <w:rPr>
                                  <w:rFonts w:ascii="Courier New"/>
                                  <w:sz w:val="18"/>
                                </w:rPr>
                              </w:pPr>
                              <w:r>
                                <w:rPr>
                                  <w:rFonts w:ascii="Courier New"/>
                                  <w:sz w:val="18"/>
                                </w:rPr>
                                <w:t>}</w:t>
                              </w:r>
                            </w:p>
                            <w:p w14:paraId="761EDCED" w14:textId="77777777" w:rsidR="003D76C2" w:rsidRDefault="003D76C2">
                              <w:pPr>
                                <w:rPr>
                                  <w:rFonts w:ascii="Courier New"/>
                                  <w:sz w:val="20"/>
                                </w:rPr>
                              </w:pPr>
                            </w:p>
                            <w:p w14:paraId="190E5D59" w14:textId="77777777" w:rsidR="003D76C2" w:rsidRDefault="003D76C2">
                              <w:pPr>
                                <w:rPr>
                                  <w:rFonts w:ascii="Courier New"/>
                                  <w:sz w:val="20"/>
                                </w:rPr>
                              </w:pPr>
                            </w:p>
                            <w:p w14:paraId="571FCC83" w14:textId="77777777" w:rsidR="003D76C2" w:rsidRDefault="003D76C2">
                              <w:pPr>
                                <w:spacing w:before="1"/>
                                <w:rPr>
                                  <w:rFonts w:ascii="Courier New"/>
                                  <w:sz w:val="16"/>
                                </w:rPr>
                              </w:pPr>
                            </w:p>
                            <w:p w14:paraId="79F5ABBB" w14:textId="77777777" w:rsidR="003D76C2" w:rsidRDefault="00000000">
                              <w:pPr>
                                <w:spacing w:before="1" w:line="328" w:lineRule="auto"/>
                                <w:ind w:left="2613" w:right="2676" w:hanging="432"/>
                                <w:rPr>
                                  <w:rFonts w:ascii="Courier New"/>
                                  <w:sz w:val="18"/>
                                </w:rPr>
                              </w:pPr>
                              <w:r>
                                <w:rPr>
                                  <w:rFonts w:ascii="Courier New"/>
                                  <w:sz w:val="18"/>
                                </w:rPr>
                                <w:t xml:space="preserve">override fun </w:t>
                              </w:r>
                              <w:proofErr w:type="spellStart"/>
                              <w:r>
                                <w:rPr>
                                  <w:rFonts w:ascii="Courier New"/>
                                  <w:sz w:val="18"/>
                                </w:rPr>
                                <w:t>onResponse</w:t>
                              </w:r>
                              <w:proofErr w:type="spellEnd"/>
                              <w:r>
                                <w:rPr>
                                  <w:rFonts w:ascii="Courier New"/>
                                  <w:sz w:val="18"/>
                                </w:rPr>
                                <w:t>( call:</w:t>
                              </w:r>
                              <w:r>
                                <w:rPr>
                                  <w:rFonts w:ascii="Courier New"/>
                                  <w:spacing w:val="-29"/>
                                  <w:sz w:val="18"/>
                                </w:rPr>
                                <w:t xml:space="preserve"> </w:t>
                              </w:r>
                              <w:r>
                                <w:rPr>
                                  <w:rFonts w:ascii="Courier New"/>
                                  <w:sz w:val="18"/>
                                </w:rPr>
                                <w:t>Call&lt;</w:t>
                              </w:r>
                              <w:proofErr w:type="spellStart"/>
                              <w:r>
                                <w:rPr>
                                  <w:rFonts w:ascii="Courier New"/>
                                  <w:sz w:val="18"/>
                                </w:rPr>
                                <w:t>ResponseBody</w:t>
                              </w:r>
                              <w:proofErr w:type="spellEnd"/>
                              <w:r>
                                <w:rPr>
                                  <w:rFonts w:ascii="Courier New"/>
                                  <w:sz w:val="18"/>
                                </w:rPr>
                                <w:t>&gt;,</w:t>
                              </w:r>
                            </w:p>
                            <w:p w14:paraId="60CA2595" w14:textId="77777777" w:rsidR="003D76C2" w:rsidRDefault="00000000">
                              <w:pPr>
                                <w:spacing w:before="1"/>
                                <w:ind w:left="2613"/>
                                <w:rPr>
                                  <w:rFonts w:ascii="Courier New"/>
                                  <w:sz w:val="18"/>
                                </w:rPr>
                              </w:pPr>
                              <w:r>
                                <w:rPr>
                                  <w:rFonts w:ascii="Courier New"/>
                                  <w:sz w:val="18"/>
                                </w:rPr>
                                <w:t>response:</w:t>
                              </w:r>
                              <w:r>
                                <w:rPr>
                                  <w:rFonts w:ascii="Courier New"/>
                                  <w:spacing w:val="-9"/>
                                  <w:sz w:val="18"/>
                                </w:rPr>
                                <w:t xml:space="preserve"> </w:t>
                              </w:r>
                              <w:r>
                                <w:rPr>
                                  <w:rFonts w:ascii="Courier New"/>
                                  <w:spacing w:val="-2"/>
                                  <w:sz w:val="18"/>
                                </w:rPr>
                                <w:t>Response&lt;</w:t>
                              </w:r>
                              <w:proofErr w:type="spellStart"/>
                              <w:r>
                                <w:rPr>
                                  <w:rFonts w:ascii="Courier New"/>
                                  <w:spacing w:val="-2"/>
                                  <w:sz w:val="18"/>
                                </w:rPr>
                                <w:t>ResponseBody</w:t>
                              </w:r>
                              <w:proofErr w:type="spellEnd"/>
                              <w:r>
                                <w:rPr>
                                  <w:rFonts w:ascii="Courier New"/>
                                  <w:spacing w:val="-2"/>
                                  <w:sz w:val="18"/>
                                </w:rPr>
                                <w:t>&gt;</w:t>
                              </w:r>
                            </w:p>
                            <w:p w14:paraId="4610C0B0" w14:textId="77777777" w:rsidR="003D76C2" w:rsidRDefault="00000000">
                              <w:pPr>
                                <w:spacing w:before="76"/>
                                <w:ind w:left="2181"/>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0BBCE793" w14:textId="77777777" w:rsidR="003D76C2" w:rsidRDefault="00000000">
                              <w:pPr>
                                <w:spacing w:before="76" w:line="328" w:lineRule="auto"/>
                                <w:ind w:left="2613" w:right="1185"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response.isSuccessful</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executor.execute</w:t>
                              </w:r>
                              <w:proofErr w:type="spellEnd"/>
                              <w:r>
                                <w:rPr>
                                  <w:rFonts w:ascii="Courier New"/>
                                  <w:sz w:val="18"/>
                                </w:rPr>
                                <w:t xml:space="preserve"> {</w:t>
                              </w:r>
                            </w:p>
                            <w:p w14:paraId="690C9864" w14:textId="77777777" w:rsidR="003D76C2" w:rsidRDefault="00000000">
                              <w:pPr>
                                <w:spacing w:before="1"/>
                                <w:ind w:left="3045"/>
                                <w:rPr>
                                  <w:rFonts w:ascii="Courier New"/>
                                  <w:sz w:val="18"/>
                                </w:rPr>
                              </w:pPr>
                              <w:r>
                                <w:rPr>
                                  <w:rFonts w:ascii="Courier New"/>
                                  <w:sz w:val="18"/>
                                </w:rPr>
                                <w:t>try</w:t>
                              </w:r>
                              <w:r>
                                <w:rPr>
                                  <w:rFonts w:ascii="Courier New"/>
                                  <w:spacing w:val="-5"/>
                                  <w:sz w:val="18"/>
                                </w:rPr>
                                <w:t xml:space="preserve"> </w:t>
                              </w:r>
                              <w:r>
                                <w:rPr>
                                  <w:rFonts w:ascii="Courier New"/>
                                  <w:spacing w:val="-10"/>
                                  <w:sz w:val="18"/>
                                </w:rPr>
                                <w:t>{</w:t>
                              </w:r>
                            </w:p>
                            <w:p w14:paraId="233F11B1" w14:textId="77777777" w:rsidR="003D76C2" w:rsidRDefault="00000000">
                              <w:pPr>
                                <w:spacing w:before="76"/>
                                <w:ind w:left="3477"/>
                                <w:rPr>
                                  <w:rFonts w:ascii="Courier New"/>
                                  <w:sz w:val="18"/>
                                </w:rPr>
                              </w:pPr>
                              <w:proofErr w:type="spellStart"/>
                              <w:r>
                                <w:rPr>
                                  <w:rFonts w:ascii="Courier New"/>
                                  <w:sz w:val="18"/>
                                </w:rPr>
                                <w:t>response.body</w:t>
                              </w:r>
                              <w:proofErr w:type="spellEnd"/>
                              <w:r>
                                <w:rPr>
                                  <w:rFonts w:ascii="Courier New"/>
                                  <w:sz w:val="18"/>
                                </w:rPr>
                                <w:t>()?.let</w:t>
                              </w:r>
                              <w:r>
                                <w:rPr>
                                  <w:rFonts w:ascii="Courier New"/>
                                  <w:spacing w:val="-20"/>
                                  <w:sz w:val="18"/>
                                </w:rPr>
                                <w:t xml:space="preserve"> </w:t>
                              </w:r>
                              <w:r>
                                <w:rPr>
                                  <w:rFonts w:ascii="Courier New"/>
                                  <w:spacing w:val="-10"/>
                                  <w:sz w:val="18"/>
                                </w:rPr>
                                <w:t>{</w:t>
                              </w:r>
                            </w:p>
                            <w:p w14:paraId="45967337" w14:textId="77777777" w:rsidR="003D76C2" w:rsidRDefault="00000000">
                              <w:pPr>
                                <w:spacing w:before="76" w:line="328" w:lineRule="auto"/>
                                <w:ind w:left="4125" w:hanging="216"/>
                                <w:rPr>
                                  <w:rFonts w:ascii="Courier New"/>
                                  <w:sz w:val="18"/>
                                </w:rPr>
                              </w:pPr>
                              <w:proofErr w:type="spellStart"/>
                              <w:r>
                                <w:rPr>
                                  <w:rFonts w:ascii="Courier New"/>
                                  <w:sz w:val="18"/>
                                </w:rPr>
                                <w:t>val</w:t>
                              </w:r>
                              <w:proofErr w:type="spellEnd"/>
                              <w:r>
                                <w:rPr>
                                  <w:rFonts w:ascii="Courier New"/>
                                  <w:sz w:val="18"/>
                                </w:rPr>
                                <w:t xml:space="preserve"> name = </w:t>
                              </w:r>
                              <w:proofErr w:type="spellStart"/>
                              <w:r>
                                <w:rPr>
                                  <w:rFonts w:ascii="Courier New"/>
                                  <w:sz w:val="18"/>
                                </w:rPr>
                                <w:t>url.substring</w:t>
                              </w:r>
                              <w:proofErr w:type="spellEnd"/>
                              <w:r>
                                <w:rPr>
                                  <w:rFonts w:ascii="Courier New"/>
                                  <w:sz w:val="18"/>
                                </w:rPr>
                                <w:t xml:space="preserve"> (</w:t>
                              </w:r>
                              <w:proofErr w:type="spellStart"/>
                              <w:r>
                                <w:rPr>
                                  <w:rFonts w:ascii="Courier New"/>
                                  <w:sz w:val="18"/>
                                </w:rPr>
                                <w:t>url.lastIndexOf</w:t>
                              </w:r>
                              <w:proofErr w:type="spellEnd"/>
                              <w:r>
                                <w:rPr>
                                  <w:rFonts w:ascii="Courier New"/>
                                  <w:sz w:val="18"/>
                                </w:rPr>
                                <w: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1)</w:t>
                              </w:r>
                            </w:p>
                            <w:p w14:paraId="37CEDC7F" w14:textId="77777777" w:rsidR="003D76C2" w:rsidRDefault="00000000">
                              <w:pPr>
                                <w:spacing w:before="2"/>
                                <w:ind w:left="3909"/>
                                <w:rPr>
                                  <w:rFonts w:ascii="Courier New"/>
                                  <w:sz w:val="18"/>
                                </w:rPr>
                              </w:pPr>
                              <w:proofErr w:type="spellStart"/>
                              <w:r>
                                <w:rPr>
                                  <w:rFonts w:ascii="Courier New"/>
                                  <w:spacing w:val="-2"/>
                                  <w:sz w:val="18"/>
                                </w:rPr>
                                <w:t>providerFileHandler.writeStream</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68F54A" id="docshapegroup974" o:spid="_x0000_s1865" style="position:absolute;margin-left:52.2pt;margin-top:7.8pt;width:399.6pt;height:353.25pt;z-index:-15592960;mso-wrap-distance-left:0;mso-wrap-distance-right:0;mso-position-horizontal-relative:page;mso-position-vertical-relative:text" coordorigin="1044,156" coordsize="7992,70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">
                <v:rect id="docshape975" o:spid="_x0000_s1866" style="position:absolute;left:1044;top:165;width:7992;height:7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" fillcolor="#f6f6f6" stroked="f">
                  <v:path arrowok="t"/>
                </v:rect>
                <v:shape id="docshape976" o:spid="_x0000_s1867" style="position:absolute;left:1044;top:155;width:7992;height:7065;visibility:visible;mso-wrap-style:square;v-text-anchor:top" coordsize="7992,7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" path="m7992,7044l,7044r,20l7992,7064r,-20xm7992,l,,,20r7992,l7992,xe" fillcolor="#dadada" stroked="f">
                  <v:path arrowok="t" o:connecttype="custom" o:connectlocs="7992,7200;0,7200;0,7220;7992,7220;7992,7200;7992,156;0,156;0,176;7992,176;7992,156" o:connectangles="0,0,0,0,0,0,0,0,0,0"/>
                </v:shape>
                <v:shape id="docshape977" o:spid="_x0000_s1868" type="#_x0000_t202" style="position:absolute;left:1044;top:175;width:7992;height:7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" filled="f" stroked="f">
                  <v:path arrowok="t"/>
                  <v:textbox inset="0,0,0,0">
                    <w:txbxContent>
                      <w:p w14:paraId="3D904BFB" w14:textId="77777777" w:rsidR="003D76C2" w:rsidRDefault="00000000">
                        <w:pPr>
                          <w:spacing w:before="43" w:line="235" w:lineRule="auto"/>
                          <w:ind w:left="1533" w:right="840"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w:t>
                        </w:r>
                        <w:r>
                          <w:rPr>
                            <w:rFonts w:ascii="Courier New"/>
                            <w:spacing w:val="-13"/>
                            <w:sz w:val="18"/>
                          </w:rPr>
                          <w:t xml:space="preserve"> </w:t>
                        </w:r>
                        <w:r>
                          <w:rPr>
                            <w:rFonts w:ascii="Courier New"/>
                            <w:sz w:val="18"/>
                          </w:rPr>
                          <w:t xml:space="preserve">String): </w:t>
                        </w:r>
                        <w:proofErr w:type="spellStart"/>
                        <w:r>
                          <w:rPr>
                            <w:rFonts w:ascii="Courier New"/>
                            <w:sz w:val="18"/>
                          </w:rPr>
                          <w:t>LiveData</w:t>
                        </w:r>
                        <w:proofErr w:type="spellEnd"/>
                        <w:r>
                          <w:rPr>
                            <w:rFonts w:ascii="Courier New"/>
                            <w:sz w:val="18"/>
                          </w:rPr>
                          <w:t>&lt;Result&lt;Unit&gt;&gt; {</w:t>
                        </w:r>
                      </w:p>
                      <w:p w14:paraId="63BFAAA2" w14:textId="77777777" w:rsidR="003D76C2" w:rsidRDefault="00000000">
                        <w:pPr>
                          <w:spacing w:before="17" w:line="328" w:lineRule="auto"/>
                          <w:ind w:left="1749"/>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MutableLiveData</w:t>
                        </w:r>
                        <w:proofErr w:type="spellEnd"/>
                        <w:r>
                          <w:rPr>
                            <w:rFonts w:ascii="Courier New"/>
                            <w:sz w:val="18"/>
                          </w:rPr>
                          <w:t xml:space="preserve">&lt;Result&lt;Unit&gt;&gt;() </w:t>
                        </w: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Result.Loading</w:t>
                        </w:r>
                        <w:proofErr w:type="spellEnd"/>
                        <w:r>
                          <w:rPr>
                            <w:rFonts w:ascii="Courier New"/>
                            <w:spacing w:val="-2"/>
                            <w:sz w:val="18"/>
                          </w:rPr>
                          <w:t xml:space="preserve">()) </w:t>
                        </w:r>
                        <w:proofErr w:type="spellStart"/>
                        <w:r>
                          <w:rPr>
                            <w:rFonts w:ascii="Courier New"/>
                            <w:spacing w:val="-2"/>
                            <w:sz w:val="18"/>
                          </w:rPr>
                          <w:t>downloadService.downloadFile</w:t>
                        </w:r>
                        <w:proofErr w:type="spellEnd"/>
                        <w:r>
                          <w:rPr>
                            <w:rFonts w:ascii="Courier New"/>
                            <w:spacing w:val="-2"/>
                            <w:sz w:val="18"/>
                          </w:rPr>
                          <w:t>(</w:t>
                        </w:r>
                        <w:proofErr w:type="spellStart"/>
                        <w:r>
                          <w:rPr>
                            <w:rFonts w:ascii="Courier New"/>
                            <w:spacing w:val="-2"/>
                            <w:sz w:val="18"/>
                          </w:rPr>
                          <w:t>url</w:t>
                        </w:r>
                        <w:proofErr w:type="spellEnd"/>
                        <w:r>
                          <w:rPr>
                            <w:rFonts w:ascii="Courier New"/>
                            <w:spacing w:val="-2"/>
                            <w:sz w:val="18"/>
                          </w:rPr>
                          <w:t>)</w:t>
                        </w:r>
                      </w:p>
                      <w:p w14:paraId="4B01E982" w14:textId="77777777" w:rsidR="003D76C2" w:rsidRDefault="00000000">
                        <w:pPr>
                          <w:spacing w:before="2"/>
                          <w:ind w:left="1749"/>
                          <w:rPr>
                            <w:rFonts w:ascii="Courier New"/>
                            <w:sz w:val="18"/>
                          </w:rPr>
                        </w:pPr>
                        <w:r>
                          <w:rPr>
                            <w:rFonts w:ascii="Courier New"/>
                            <w:sz w:val="18"/>
                          </w:rPr>
                          <w:t>.enqueue(object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Callback&lt;</w:t>
                        </w:r>
                        <w:proofErr w:type="spellStart"/>
                        <w:r>
                          <w:rPr>
                            <w:rFonts w:ascii="Courier New"/>
                            <w:sz w:val="18"/>
                          </w:rPr>
                          <w:t>ResponseBody</w:t>
                        </w:r>
                        <w:proofErr w:type="spellEnd"/>
                        <w:r>
                          <w:rPr>
                            <w:rFonts w:ascii="Courier New"/>
                            <w:sz w:val="18"/>
                          </w:rPr>
                          <w:t>&gt;</w:t>
                        </w:r>
                        <w:r>
                          <w:rPr>
                            <w:rFonts w:ascii="Courier New"/>
                            <w:spacing w:val="-12"/>
                            <w:sz w:val="18"/>
                          </w:rPr>
                          <w:t xml:space="preserve"> </w:t>
                        </w:r>
                        <w:r>
                          <w:rPr>
                            <w:rFonts w:ascii="Courier New"/>
                            <w:spacing w:val="-10"/>
                            <w:sz w:val="18"/>
                          </w:rPr>
                          <w:t>{</w:t>
                        </w:r>
                      </w:p>
                      <w:p w14:paraId="23680635" w14:textId="77777777" w:rsidR="003D76C2" w:rsidRDefault="003D76C2">
                        <w:pPr>
                          <w:rPr>
                            <w:rFonts w:ascii="Courier New"/>
                            <w:sz w:val="20"/>
                          </w:rPr>
                        </w:pPr>
                      </w:p>
                      <w:p w14:paraId="68C2DAE5" w14:textId="77777777" w:rsidR="003D76C2" w:rsidRDefault="003D76C2">
                        <w:pPr>
                          <w:rPr>
                            <w:rFonts w:ascii="Courier New"/>
                            <w:sz w:val="20"/>
                          </w:rPr>
                        </w:pPr>
                      </w:p>
                      <w:p w14:paraId="16547383" w14:textId="77777777" w:rsidR="003D76C2" w:rsidRDefault="003D76C2">
                        <w:pPr>
                          <w:spacing w:before="5"/>
                          <w:rPr>
                            <w:rFonts w:ascii="Courier New"/>
                            <w:sz w:val="16"/>
                          </w:rPr>
                        </w:pPr>
                      </w:p>
                      <w:p w14:paraId="40E026C8" w14:textId="77777777" w:rsidR="003D76C2" w:rsidRDefault="00000000">
                        <w:pPr>
                          <w:spacing w:line="235" w:lineRule="auto"/>
                          <w:ind w:left="2397" w:right="472"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onFailure</w:t>
                        </w:r>
                        <w:proofErr w:type="spellEnd"/>
                        <w:r>
                          <w:rPr>
                            <w:rFonts w:ascii="Courier New"/>
                            <w:sz w:val="18"/>
                          </w:rPr>
                          <w:t>(call:</w:t>
                        </w:r>
                        <w:r>
                          <w:rPr>
                            <w:rFonts w:ascii="Courier New"/>
                            <w:spacing w:val="-14"/>
                            <w:sz w:val="18"/>
                          </w:rPr>
                          <w:t xml:space="preserve"> </w:t>
                        </w:r>
                        <w:r>
                          <w:rPr>
                            <w:rFonts w:ascii="Courier New"/>
                            <w:sz w:val="18"/>
                          </w:rPr>
                          <w:t>Call&lt;</w:t>
                        </w:r>
                        <w:proofErr w:type="spellStart"/>
                        <w:r>
                          <w:rPr>
                            <w:rFonts w:ascii="Courier New"/>
                            <w:sz w:val="18"/>
                          </w:rPr>
                          <w:t>ResponseBody</w:t>
                        </w:r>
                        <w:proofErr w:type="spellEnd"/>
                        <w:r>
                          <w:rPr>
                            <w:rFonts w:ascii="Courier New"/>
                            <w:sz w:val="18"/>
                          </w:rPr>
                          <w:t>&gt;, t: Throwable) {</w:t>
                        </w:r>
                      </w:p>
                      <w:p w14:paraId="723C975A" w14:textId="77777777" w:rsidR="003D76C2" w:rsidRDefault="00000000">
                        <w:pPr>
                          <w:spacing w:before="18" w:line="328" w:lineRule="auto"/>
                          <w:ind w:left="2613"/>
                          <w:rPr>
                            <w:rFonts w:ascii="Courier New"/>
                            <w:sz w:val="18"/>
                          </w:rPr>
                        </w:pP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Result.Error</w:t>
                        </w:r>
                        <w:proofErr w:type="spellEnd"/>
                        <w:r>
                          <w:rPr>
                            <w:rFonts w:ascii="Courier New"/>
                            <w:spacing w:val="-2"/>
                            <w:sz w:val="18"/>
                          </w:rPr>
                          <w:t xml:space="preserve">()) </w:t>
                        </w:r>
                        <w:proofErr w:type="spellStart"/>
                        <w:r>
                          <w:rPr>
                            <w:rFonts w:ascii="Courier New"/>
                            <w:spacing w:val="-2"/>
                            <w:sz w:val="18"/>
                          </w:rPr>
                          <w:t>t.printStackTrace</w:t>
                        </w:r>
                        <w:proofErr w:type="spellEnd"/>
                        <w:r>
                          <w:rPr>
                            <w:rFonts w:ascii="Courier New"/>
                            <w:spacing w:val="-2"/>
                            <w:sz w:val="18"/>
                          </w:rPr>
                          <w:t>()</w:t>
                        </w:r>
                      </w:p>
                      <w:p w14:paraId="19874997" w14:textId="77777777" w:rsidR="003D76C2" w:rsidRDefault="00000000">
                        <w:pPr>
                          <w:spacing w:before="1"/>
                          <w:ind w:left="2181"/>
                          <w:rPr>
                            <w:rFonts w:ascii="Courier New"/>
                            <w:sz w:val="18"/>
                          </w:rPr>
                        </w:pPr>
                        <w:r>
                          <w:rPr>
                            <w:rFonts w:ascii="Courier New"/>
                            <w:sz w:val="18"/>
                          </w:rPr>
                          <w:t>}</w:t>
                        </w:r>
                      </w:p>
                      <w:p w14:paraId="761EDCED" w14:textId="77777777" w:rsidR="003D76C2" w:rsidRDefault="003D76C2">
                        <w:pPr>
                          <w:rPr>
                            <w:rFonts w:ascii="Courier New"/>
                            <w:sz w:val="20"/>
                          </w:rPr>
                        </w:pPr>
                      </w:p>
                      <w:p w14:paraId="190E5D59" w14:textId="77777777" w:rsidR="003D76C2" w:rsidRDefault="003D76C2">
                        <w:pPr>
                          <w:rPr>
                            <w:rFonts w:ascii="Courier New"/>
                            <w:sz w:val="20"/>
                          </w:rPr>
                        </w:pPr>
                      </w:p>
                      <w:p w14:paraId="571FCC83" w14:textId="77777777" w:rsidR="003D76C2" w:rsidRDefault="003D76C2">
                        <w:pPr>
                          <w:spacing w:before="1"/>
                          <w:rPr>
                            <w:rFonts w:ascii="Courier New"/>
                            <w:sz w:val="16"/>
                          </w:rPr>
                        </w:pPr>
                      </w:p>
                      <w:p w14:paraId="79F5ABBB" w14:textId="77777777" w:rsidR="003D76C2" w:rsidRDefault="00000000">
                        <w:pPr>
                          <w:spacing w:before="1" w:line="328" w:lineRule="auto"/>
                          <w:ind w:left="2613" w:right="2676" w:hanging="432"/>
                          <w:rPr>
                            <w:rFonts w:ascii="Courier New"/>
                            <w:sz w:val="18"/>
                          </w:rPr>
                        </w:pPr>
                        <w:r>
                          <w:rPr>
                            <w:rFonts w:ascii="Courier New"/>
                            <w:sz w:val="18"/>
                          </w:rPr>
                          <w:t xml:space="preserve">override fun </w:t>
                        </w:r>
                        <w:proofErr w:type="spellStart"/>
                        <w:r>
                          <w:rPr>
                            <w:rFonts w:ascii="Courier New"/>
                            <w:sz w:val="18"/>
                          </w:rPr>
                          <w:t>onResponse</w:t>
                        </w:r>
                        <w:proofErr w:type="spellEnd"/>
                        <w:r>
                          <w:rPr>
                            <w:rFonts w:ascii="Courier New"/>
                            <w:sz w:val="18"/>
                          </w:rPr>
                          <w:t>( call:</w:t>
                        </w:r>
                        <w:r>
                          <w:rPr>
                            <w:rFonts w:ascii="Courier New"/>
                            <w:spacing w:val="-29"/>
                            <w:sz w:val="18"/>
                          </w:rPr>
                          <w:t xml:space="preserve"> </w:t>
                        </w:r>
                        <w:r>
                          <w:rPr>
                            <w:rFonts w:ascii="Courier New"/>
                            <w:sz w:val="18"/>
                          </w:rPr>
                          <w:t>Call&lt;</w:t>
                        </w:r>
                        <w:proofErr w:type="spellStart"/>
                        <w:r>
                          <w:rPr>
                            <w:rFonts w:ascii="Courier New"/>
                            <w:sz w:val="18"/>
                          </w:rPr>
                          <w:t>ResponseBody</w:t>
                        </w:r>
                        <w:proofErr w:type="spellEnd"/>
                        <w:r>
                          <w:rPr>
                            <w:rFonts w:ascii="Courier New"/>
                            <w:sz w:val="18"/>
                          </w:rPr>
                          <w:t>&gt;,</w:t>
                        </w:r>
                      </w:p>
                      <w:p w14:paraId="60CA2595" w14:textId="77777777" w:rsidR="003D76C2" w:rsidRDefault="00000000">
                        <w:pPr>
                          <w:spacing w:before="1"/>
                          <w:ind w:left="2613"/>
                          <w:rPr>
                            <w:rFonts w:ascii="Courier New"/>
                            <w:sz w:val="18"/>
                          </w:rPr>
                        </w:pPr>
                        <w:r>
                          <w:rPr>
                            <w:rFonts w:ascii="Courier New"/>
                            <w:sz w:val="18"/>
                          </w:rPr>
                          <w:t>response:</w:t>
                        </w:r>
                        <w:r>
                          <w:rPr>
                            <w:rFonts w:ascii="Courier New"/>
                            <w:spacing w:val="-9"/>
                            <w:sz w:val="18"/>
                          </w:rPr>
                          <w:t xml:space="preserve"> </w:t>
                        </w:r>
                        <w:r>
                          <w:rPr>
                            <w:rFonts w:ascii="Courier New"/>
                            <w:spacing w:val="-2"/>
                            <w:sz w:val="18"/>
                          </w:rPr>
                          <w:t>Response&lt;</w:t>
                        </w:r>
                        <w:proofErr w:type="spellStart"/>
                        <w:r>
                          <w:rPr>
                            <w:rFonts w:ascii="Courier New"/>
                            <w:spacing w:val="-2"/>
                            <w:sz w:val="18"/>
                          </w:rPr>
                          <w:t>ResponseBody</w:t>
                        </w:r>
                        <w:proofErr w:type="spellEnd"/>
                        <w:r>
                          <w:rPr>
                            <w:rFonts w:ascii="Courier New"/>
                            <w:spacing w:val="-2"/>
                            <w:sz w:val="18"/>
                          </w:rPr>
                          <w:t>&gt;</w:t>
                        </w:r>
                      </w:p>
                      <w:p w14:paraId="4610C0B0" w14:textId="77777777" w:rsidR="003D76C2" w:rsidRDefault="00000000">
                        <w:pPr>
                          <w:spacing w:before="76"/>
                          <w:ind w:left="2181"/>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0BBCE793" w14:textId="77777777" w:rsidR="003D76C2" w:rsidRDefault="00000000">
                        <w:pPr>
                          <w:spacing w:before="76" w:line="328" w:lineRule="auto"/>
                          <w:ind w:left="2613" w:right="1185"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response.isSuccessful</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executor.execute</w:t>
                        </w:r>
                        <w:proofErr w:type="spellEnd"/>
                        <w:r>
                          <w:rPr>
                            <w:rFonts w:ascii="Courier New"/>
                            <w:sz w:val="18"/>
                          </w:rPr>
                          <w:t xml:space="preserve"> {</w:t>
                        </w:r>
                      </w:p>
                      <w:p w14:paraId="690C9864" w14:textId="77777777" w:rsidR="003D76C2" w:rsidRDefault="00000000">
                        <w:pPr>
                          <w:spacing w:before="1"/>
                          <w:ind w:left="3045"/>
                          <w:rPr>
                            <w:rFonts w:ascii="Courier New"/>
                            <w:sz w:val="18"/>
                          </w:rPr>
                        </w:pPr>
                        <w:r>
                          <w:rPr>
                            <w:rFonts w:ascii="Courier New"/>
                            <w:sz w:val="18"/>
                          </w:rPr>
                          <w:t>try</w:t>
                        </w:r>
                        <w:r>
                          <w:rPr>
                            <w:rFonts w:ascii="Courier New"/>
                            <w:spacing w:val="-5"/>
                            <w:sz w:val="18"/>
                          </w:rPr>
                          <w:t xml:space="preserve"> </w:t>
                        </w:r>
                        <w:r>
                          <w:rPr>
                            <w:rFonts w:ascii="Courier New"/>
                            <w:spacing w:val="-10"/>
                            <w:sz w:val="18"/>
                          </w:rPr>
                          <w:t>{</w:t>
                        </w:r>
                      </w:p>
                      <w:p w14:paraId="233F11B1" w14:textId="77777777" w:rsidR="003D76C2" w:rsidRDefault="00000000">
                        <w:pPr>
                          <w:spacing w:before="76"/>
                          <w:ind w:left="3477"/>
                          <w:rPr>
                            <w:rFonts w:ascii="Courier New"/>
                            <w:sz w:val="18"/>
                          </w:rPr>
                        </w:pPr>
                        <w:proofErr w:type="spellStart"/>
                        <w:r>
                          <w:rPr>
                            <w:rFonts w:ascii="Courier New"/>
                            <w:sz w:val="18"/>
                          </w:rPr>
                          <w:t>response.body</w:t>
                        </w:r>
                        <w:proofErr w:type="spellEnd"/>
                        <w:r>
                          <w:rPr>
                            <w:rFonts w:ascii="Courier New"/>
                            <w:sz w:val="18"/>
                          </w:rPr>
                          <w:t>()?.let</w:t>
                        </w:r>
                        <w:r>
                          <w:rPr>
                            <w:rFonts w:ascii="Courier New"/>
                            <w:spacing w:val="-20"/>
                            <w:sz w:val="18"/>
                          </w:rPr>
                          <w:t xml:space="preserve"> </w:t>
                        </w:r>
                        <w:r>
                          <w:rPr>
                            <w:rFonts w:ascii="Courier New"/>
                            <w:spacing w:val="-10"/>
                            <w:sz w:val="18"/>
                          </w:rPr>
                          <w:t>{</w:t>
                        </w:r>
                      </w:p>
                      <w:p w14:paraId="45967337" w14:textId="77777777" w:rsidR="003D76C2" w:rsidRDefault="00000000">
                        <w:pPr>
                          <w:spacing w:before="76" w:line="328" w:lineRule="auto"/>
                          <w:ind w:left="4125" w:hanging="216"/>
                          <w:rPr>
                            <w:rFonts w:ascii="Courier New"/>
                            <w:sz w:val="18"/>
                          </w:rPr>
                        </w:pPr>
                        <w:proofErr w:type="spellStart"/>
                        <w:r>
                          <w:rPr>
                            <w:rFonts w:ascii="Courier New"/>
                            <w:sz w:val="18"/>
                          </w:rPr>
                          <w:t>val</w:t>
                        </w:r>
                        <w:proofErr w:type="spellEnd"/>
                        <w:r>
                          <w:rPr>
                            <w:rFonts w:ascii="Courier New"/>
                            <w:sz w:val="18"/>
                          </w:rPr>
                          <w:t xml:space="preserve"> name = </w:t>
                        </w:r>
                        <w:proofErr w:type="spellStart"/>
                        <w:r>
                          <w:rPr>
                            <w:rFonts w:ascii="Courier New"/>
                            <w:sz w:val="18"/>
                          </w:rPr>
                          <w:t>url.substring</w:t>
                        </w:r>
                        <w:proofErr w:type="spellEnd"/>
                        <w:r>
                          <w:rPr>
                            <w:rFonts w:ascii="Courier New"/>
                            <w:sz w:val="18"/>
                          </w:rPr>
                          <w:t xml:space="preserve"> (</w:t>
                        </w:r>
                        <w:proofErr w:type="spellStart"/>
                        <w:r>
                          <w:rPr>
                            <w:rFonts w:ascii="Courier New"/>
                            <w:sz w:val="18"/>
                          </w:rPr>
                          <w:t>url.lastIndexOf</w:t>
                        </w:r>
                        <w:proofErr w:type="spellEnd"/>
                        <w:r>
                          <w:rPr>
                            <w:rFonts w:ascii="Courier New"/>
                            <w:sz w:val="18"/>
                          </w:rPr>
                          <w: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1)</w:t>
                        </w:r>
                      </w:p>
                      <w:p w14:paraId="37CEDC7F" w14:textId="77777777" w:rsidR="003D76C2" w:rsidRDefault="00000000">
                        <w:pPr>
                          <w:spacing w:before="2"/>
                          <w:ind w:left="3909"/>
                          <w:rPr>
                            <w:rFonts w:ascii="Courier New"/>
                            <w:sz w:val="18"/>
                          </w:rPr>
                        </w:pPr>
                        <w:proofErr w:type="spellStart"/>
                        <w:r>
                          <w:rPr>
                            <w:rFonts w:ascii="Courier New"/>
                            <w:spacing w:val="-2"/>
                            <w:sz w:val="18"/>
                          </w:rPr>
                          <w:t>providerFileHandler.writeStream</w:t>
                        </w:r>
                        <w:proofErr w:type="spellEnd"/>
                        <w:r>
                          <w:rPr>
                            <w:rFonts w:ascii="Courier New"/>
                            <w:spacing w:val="-2"/>
                            <w:sz w:val="18"/>
                          </w:rPr>
                          <w:t>(</w:t>
                        </w:r>
                      </w:p>
                    </w:txbxContent>
                  </v:textbox>
                </v:shape>
                <w10:wrap type="topAndBottom" anchorx="page"/>
              </v:group>
            </w:pict>
          </mc:Fallback>
        </mc:AlternateContent>
      </w:r>
    </w:p>
    <w:p w14:paraId="1ED4AA9E" w14:textId="77777777" w:rsidR="003D76C2" w:rsidRDefault="003D76C2">
      <w:pPr>
        <w:rPr>
          <w:rFonts w:ascii="Courier New"/>
          <w:sz w:val="11"/>
        </w:rPr>
        <w:sectPr w:rsidR="003D76C2">
          <w:pgSz w:w="10800" w:h="13320"/>
          <w:pgMar w:top="1120" w:right="920" w:bottom="280" w:left="940" w:header="695" w:footer="0" w:gutter="0"/>
          <w:cols w:space="720"/>
        </w:sectPr>
      </w:pPr>
    </w:p>
    <w:p w14:paraId="5FA2354E" w14:textId="77777777" w:rsidR="003D76C2" w:rsidRDefault="003D76C2">
      <w:pPr>
        <w:pStyle w:val="BodyText"/>
        <w:rPr>
          <w:rFonts w:ascii="Courier New"/>
          <w:b/>
        </w:rPr>
      </w:pPr>
    </w:p>
    <w:p w14:paraId="6CE3DD3B" w14:textId="77777777" w:rsidR="003D76C2" w:rsidRDefault="003D76C2">
      <w:pPr>
        <w:pStyle w:val="BodyText"/>
        <w:rPr>
          <w:rFonts w:ascii="Courier New"/>
          <w:b/>
        </w:rPr>
      </w:pPr>
    </w:p>
    <w:p w14:paraId="7CAB0FD9" w14:textId="77777777" w:rsidR="003D76C2" w:rsidRDefault="003D76C2">
      <w:pPr>
        <w:pStyle w:val="BodyText"/>
        <w:rPr>
          <w:rFonts w:ascii="Courier New"/>
          <w:b/>
        </w:rPr>
      </w:pPr>
    </w:p>
    <w:p w14:paraId="498BFBEE" w14:textId="77777777" w:rsidR="003D76C2" w:rsidRDefault="003D76C2">
      <w:pPr>
        <w:pStyle w:val="BodyText"/>
        <w:rPr>
          <w:rFonts w:ascii="Courier New"/>
          <w:b/>
        </w:rPr>
      </w:pPr>
    </w:p>
    <w:p w14:paraId="1A4CBC4B" w14:textId="77777777" w:rsidR="003D76C2" w:rsidRDefault="003D76C2">
      <w:pPr>
        <w:pStyle w:val="BodyText"/>
        <w:rPr>
          <w:rFonts w:ascii="Courier New"/>
          <w:b/>
        </w:rPr>
      </w:pPr>
    </w:p>
    <w:p w14:paraId="0CE05321" w14:textId="77777777" w:rsidR="003D76C2" w:rsidRDefault="003D76C2">
      <w:pPr>
        <w:pStyle w:val="BodyText"/>
        <w:rPr>
          <w:rFonts w:ascii="Courier New"/>
          <w:b/>
        </w:rPr>
      </w:pPr>
    </w:p>
    <w:p w14:paraId="14E1D037" w14:textId="77777777" w:rsidR="003D76C2" w:rsidRDefault="003D76C2">
      <w:pPr>
        <w:pStyle w:val="BodyText"/>
        <w:rPr>
          <w:rFonts w:ascii="Courier New"/>
          <w:b/>
        </w:rPr>
      </w:pPr>
    </w:p>
    <w:p w14:paraId="35FD7C70" w14:textId="77777777" w:rsidR="003D76C2" w:rsidRDefault="003D76C2">
      <w:pPr>
        <w:pStyle w:val="BodyText"/>
        <w:rPr>
          <w:rFonts w:ascii="Courier New"/>
          <w:b/>
        </w:rPr>
      </w:pPr>
    </w:p>
    <w:p w14:paraId="589B9FD7" w14:textId="77777777" w:rsidR="003D76C2" w:rsidRDefault="003D76C2">
      <w:pPr>
        <w:pStyle w:val="BodyText"/>
        <w:rPr>
          <w:rFonts w:ascii="Courier New"/>
          <w:b/>
        </w:rPr>
      </w:pPr>
    </w:p>
    <w:p w14:paraId="654FDC10" w14:textId="77777777" w:rsidR="003D76C2" w:rsidRDefault="003D76C2">
      <w:pPr>
        <w:pStyle w:val="BodyText"/>
        <w:rPr>
          <w:rFonts w:ascii="Courier New"/>
          <w:b/>
        </w:rPr>
      </w:pPr>
    </w:p>
    <w:p w14:paraId="43BA2D4D" w14:textId="77777777" w:rsidR="003D76C2" w:rsidRDefault="003D76C2">
      <w:pPr>
        <w:pStyle w:val="BodyText"/>
        <w:rPr>
          <w:rFonts w:ascii="Courier New"/>
          <w:b/>
        </w:rPr>
      </w:pPr>
    </w:p>
    <w:p w14:paraId="5868B47E" w14:textId="77777777" w:rsidR="003D76C2" w:rsidRDefault="003D76C2">
      <w:pPr>
        <w:pStyle w:val="BodyText"/>
        <w:rPr>
          <w:rFonts w:ascii="Courier New"/>
          <w:b/>
        </w:rPr>
      </w:pPr>
    </w:p>
    <w:p w14:paraId="43E13797" w14:textId="77777777" w:rsidR="003D76C2" w:rsidRDefault="003D76C2">
      <w:pPr>
        <w:pStyle w:val="BodyText"/>
        <w:rPr>
          <w:rFonts w:ascii="Courier New"/>
          <w:b/>
        </w:rPr>
      </w:pPr>
    </w:p>
    <w:p w14:paraId="321E7253" w14:textId="77777777" w:rsidR="003D76C2" w:rsidRDefault="003D76C2">
      <w:pPr>
        <w:pStyle w:val="BodyText"/>
        <w:rPr>
          <w:rFonts w:ascii="Courier New"/>
          <w:b/>
        </w:rPr>
      </w:pPr>
    </w:p>
    <w:p w14:paraId="5514A528" w14:textId="77777777" w:rsidR="003D76C2" w:rsidRDefault="003D76C2">
      <w:pPr>
        <w:pStyle w:val="BodyText"/>
        <w:rPr>
          <w:rFonts w:ascii="Courier New"/>
          <w:b/>
        </w:rPr>
      </w:pPr>
    </w:p>
    <w:p w14:paraId="1410C28E" w14:textId="77777777" w:rsidR="003D76C2" w:rsidRDefault="003D76C2">
      <w:pPr>
        <w:pStyle w:val="BodyText"/>
        <w:rPr>
          <w:rFonts w:ascii="Courier New"/>
          <w:b/>
        </w:rPr>
      </w:pPr>
    </w:p>
    <w:p w14:paraId="62047EF3" w14:textId="77777777" w:rsidR="003D76C2" w:rsidRDefault="003D76C2">
      <w:pPr>
        <w:pStyle w:val="BodyText"/>
        <w:rPr>
          <w:rFonts w:ascii="Courier New"/>
          <w:b/>
        </w:rPr>
      </w:pPr>
    </w:p>
    <w:p w14:paraId="61872769" w14:textId="77777777" w:rsidR="003D76C2" w:rsidRDefault="003D76C2">
      <w:pPr>
        <w:pStyle w:val="BodyText"/>
        <w:rPr>
          <w:rFonts w:ascii="Courier New"/>
          <w:b/>
        </w:rPr>
      </w:pPr>
    </w:p>
    <w:p w14:paraId="18FFE002" w14:textId="77777777" w:rsidR="003D76C2" w:rsidRDefault="003D76C2">
      <w:pPr>
        <w:pStyle w:val="BodyText"/>
        <w:rPr>
          <w:rFonts w:ascii="Courier New"/>
          <w:b/>
        </w:rPr>
      </w:pPr>
    </w:p>
    <w:p w14:paraId="2B415FAE" w14:textId="77777777" w:rsidR="003D76C2" w:rsidRDefault="003D76C2">
      <w:pPr>
        <w:pStyle w:val="BodyText"/>
        <w:rPr>
          <w:rFonts w:ascii="Courier New"/>
          <w:b/>
        </w:rPr>
      </w:pPr>
    </w:p>
    <w:p w14:paraId="06005D79" w14:textId="77777777" w:rsidR="003D76C2" w:rsidRDefault="003D76C2">
      <w:pPr>
        <w:pStyle w:val="BodyText"/>
        <w:rPr>
          <w:rFonts w:ascii="Courier New"/>
          <w:b/>
        </w:rPr>
      </w:pPr>
    </w:p>
    <w:p w14:paraId="570E9477" w14:textId="77777777" w:rsidR="003D76C2" w:rsidRDefault="003D76C2">
      <w:pPr>
        <w:pStyle w:val="BodyText"/>
        <w:rPr>
          <w:rFonts w:ascii="Courier New"/>
          <w:b/>
        </w:rPr>
      </w:pPr>
    </w:p>
    <w:p w14:paraId="65628B32" w14:textId="77777777" w:rsidR="003D76C2" w:rsidRDefault="003D76C2">
      <w:pPr>
        <w:pStyle w:val="BodyText"/>
        <w:rPr>
          <w:rFonts w:ascii="Courier New"/>
          <w:b/>
        </w:rPr>
      </w:pPr>
    </w:p>
    <w:p w14:paraId="1082E192" w14:textId="77777777" w:rsidR="003D76C2" w:rsidRDefault="003D76C2">
      <w:pPr>
        <w:pStyle w:val="BodyText"/>
        <w:rPr>
          <w:rFonts w:ascii="Courier New"/>
          <w:b/>
        </w:rPr>
      </w:pPr>
    </w:p>
    <w:p w14:paraId="081460CE" w14:textId="77777777" w:rsidR="003D76C2" w:rsidRDefault="003D76C2">
      <w:pPr>
        <w:pStyle w:val="BodyText"/>
        <w:rPr>
          <w:rFonts w:ascii="Courier New"/>
          <w:b/>
        </w:rPr>
      </w:pPr>
    </w:p>
    <w:p w14:paraId="10D26C3F" w14:textId="77777777" w:rsidR="003D76C2" w:rsidRDefault="003D76C2">
      <w:pPr>
        <w:pStyle w:val="BodyText"/>
        <w:rPr>
          <w:rFonts w:ascii="Courier New"/>
          <w:b/>
        </w:rPr>
      </w:pPr>
    </w:p>
    <w:p w14:paraId="738F6335" w14:textId="77777777" w:rsidR="003D76C2" w:rsidRDefault="003D76C2">
      <w:pPr>
        <w:pStyle w:val="BodyText"/>
        <w:spacing w:before="11"/>
        <w:rPr>
          <w:rFonts w:ascii="Courier New"/>
          <w:b/>
          <w:sz w:val="24"/>
        </w:rPr>
      </w:pPr>
    </w:p>
    <w:p w14:paraId="5EDDDC8B" w14:textId="77777777" w:rsidR="003D76C2" w:rsidRDefault="00D51F7C">
      <w:pPr>
        <w:spacing w:before="100"/>
        <w:ind w:left="824"/>
        <w:rPr>
          <w:rFonts w:ascii="Courier New"/>
          <w:b/>
          <w:sz w:val="16"/>
        </w:rPr>
      </w:pPr>
      <w:r>
        <w:rPr>
          <w:noProof/>
        </w:rPr>
        <mc:AlternateContent>
          <mc:Choice Requires="wpg">
            <w:drawing>
              <wp:anchor distT="0" distB="0" distL="114300" distR="114300" simplePos="0" relativeHeight="15865344" behindDoc="0" locked="0" layoutInCell="1" allowOverlap="1" wp14:anchorId="6AD8E503" wp14:editId="1DD6904A">
                <wp:simplePos x="0" y="0"/>
                <wp:positionH relativeFrom="page">
                  <wp:posOffset>1120140</wp:posOffset>
                </wp:positionH>
                <wp:positionV relativeFrom="paragraph">
                  <wp:posOffset>-3874770</wp:posOffset>
                </wp:positionV>
                <wp:extent cx="5074920" cy="3952875"/>
                <wp:effectExtent l="0" t="0" r="5080" b="0"/>
                <wp:wrapNone/>
                <wp:docPr id="576" name="docshapegroup9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1764" y="-6102"/>
                          <a:chExt cx="7992" cy="6225"/>
                        </a:xfrm>
                      </wpg:grpSpPr>
                      <wps:wsp>
                        <wps:cNvPr id="577" name="docshape979"/>
                        <wps:cNvSpPr>
                          <a:spLocks/>
                        </wps:cNvSpPr>
                        <wps:spPr bwMode="auto">
                          <a:xfrm>
                            <a:off x="1764" y="-6092"/>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8" name="docshape980"/>
                        <wps:cNvSpPr>
                          <a:spLocks/>
                        </wps:cNvSpPr>
                        <wps:spPr bwMode="auto">
                          <a:xfrm>
                            <a:off x="1764" y="-6102"/>
                            <a:ext cx="7992" cy="6225"/>
                          </a:xfrm>
                          <a:custGeom>
                            <a:avLst/>
                            <a:gdLst>
                              <a:gd name="T0" fmla="+- 0 9756 1764"/>
                              <a:gd name="T1" fmla="*/ T0 w 7992"/>
                              <a:gd name="T2" fmla="+- 0 102 -6102"/>
                              <a:gd name="T3" fmla="*/ 102 h 6225"/>
                              <a:gd name="T4" fmla="+- 0 1764 1764"/>
                              <a:gd name="T5" fmla="*/ T4 w 7992"/>
                              <a:gd name="T6" fmla="+- 0 102 -6102"/>
                              <a:gd name="T7" fmla="*/ 102 h 6225"/>
                              <a:gd name="T8" fmla="+- 0 1764 1764"/>
                              <a:gd name="T9" fmla="*/ T8 w 7992"/>
                              <a:gd name="T10" fmla="+- 0 122 -6102"/>
                              <a:gd name="T11" fmla="*/ 122 h 6225"/>
                              <a:gd name="T12" fmla="+- 0 9756 1764"/>
                              <a:gd name="T13" fmla="*/ T12 w 7992"/>
                              <a:gd name="T14" fmla="+- 0 122 -6102"/>
                              <a:gd name="T15" fmla="*/ 122 h 6225"/>
                              <a:gd name="T16" fmla="+- 0 9756 1764"/>
                              <a:gd name="T17" fmla="*/ T16 w 7992"/>
                              <a:gd name="T18" fmla="+- 0 102 -6102"/>
                              <a:gd name="T19" fmla="*/ 102 h 6225"/>
                              <a:gd name="T20" fmla="+- 0 9756 1764"/>
                              <a:gd name="T21" fmla="*/ T20 w 7992"/>
                              <a:gd name="T22" fmla="+- 0 -6102 -6102"/>
                              <a:gd name="T23" fmla="*/ -6102 h 6225"/>
                              <a:gd name="T24" fmla="+- 0 1764 1764"/>
                              <a:gd name="T25" fmla="*/ T24 w 7992"/>
                              <a:gd name="T26" fmla="+- 0 -6102 -6102"/>
                              <a:gd name="T27" fmla="*/ -6102 h 6225"/>
                              <a:gd name="T28" fmla="+- 0 1764 1764"/>
                              <a:gd name="T29" fmla="*/ T28 w 7992"/>
                              <a:gd name="T30" fmla="+- 0 -6082 -6102"/>
                              <a:gd name="T31" fmla="*/ -6082 h 6225"/>
                              <a:gd name="T32" fmla="+- 0 9756 1764"/>
                              <a:gd name="T33" fmla="*/ T32 w 7992"/>
                              <a:gd name="T34" fmla="+- 0 -6082 -6102"/>
                              <a:gd name="T35" fmla="*/ -6082 h 6225"/>
                              <a:gd name="T36" fmla="+- 0 9756 1764"/>
                              <a:gd name="T37" fmla="*/ T36 w 7992"/>
                              <a:gd name="T38" fmla="+- 0 -6102 -6102"/>
                              <a:gd name="T39" fmla="*/ -6102 h 6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9" name="docshape981"/>
                        <wps:cNvSpPr txBox="1">
                          <a:spLocks/>
                        </wps:cNvSpPr>
                        <wps:spPr bwMode="auto">
                          <a:xfrm>
                            <a:off x="1764" y="-6082"/>
                            <a:ext cx="7992" cy="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9B725" w14:textId="77777777" w:rsidR="003D76C2" w:rsidRDefault="00000000">
                              <w:pPr>
                                <w:spacing w:before="40"/>
                                <w:ind w:left="4341"/>
                                <w:rPr>
                                  <w:rFonts w:ascii="Courier New"/>
                                  <w:sz w:val="18"/>
                                </w:rPr>
                              </w:pPr>
                              <w:r>
                                <w:rPr>
                                  <w:rFonts w:ascii="Courier New"/>
                                  <w:spacing w:val="-2"/>
                                  <w:sz w:val="18"/>
                                </w:rPr>
                                <w:t>name,</w:t>
                              </w:r>
                            </w:p>
                            <w:p w14:paraId="2423EF6B" w14:textId="77777777" w:rsidR="003D76C2" w:rsidRDefault="00000000">
                              <w:pPr>
                                <w:spacing w:before="76" w:line="202" w:lineRule="exact"/>
                                <w:ind w:left="4341"/>
                                <w:rPr>
                                  <w:rFonts w:ascii="Courier New"/>
                                  <w:sz w:val="18"/>
                                </w:rPr>
                              </w:pPr>
                              <w:proofErr w:type="spellStart"/>
                              <w:r>
                                <w:rPr>
                                  <w:rFonts w:ascii="Courier New"/>
                                  <w:spacing w:val="-2"/>
                                  <w:sz w:val="18"/>
                                </w:rPr>
                                <w:t>response.body</w:t>
                              </w:r>
                              <w:proofErr w:type="spellEnd"/>
                              <w:r>
                                <w:rPr>
                                  <w:rFonts w:ascii="Courier New"/>
                                  <w:spacing w:val="-2"/>
                                  <w:sz w:val="18"/>
                                </w:rPr>
                                <w:t>()</w:t>
                              </w:r>
                            </w:p>
                            <w:p w14:paraId="11A4A1B5" w14:textId="77777777" w:rsidR="003D76C2" w:rsidRDefault="00000000">
                              <w:pPr>
                                <w:spacing w:line="202" w:lineRule="exact"/>
                                <w:ind w:left="4557"/>
                                <w:rPr>
                                  <w:rFonts w:ascii="Courier New"/>
                                  <w:sz w:val="18"/>
                                </w:rPr>
                              </w:pPr>
                              <w:r>
                                <w:rPr>
                                  <w:rFonts w:ascii="Courier New"/>
                                  <w:spacing w:val="-2"/>
                                  <w:sz w:val="18"/>
                                </w:rPr>
                                <w:t>!!.</w:t>
                              </w:r>
                              <w:proofErr w:type="spellStart"/>
                              <w:r>
                                <w:rPr>
                                  <w:rFonts w:ascii="Courier New"/>
                                  <w:spacing w:val="-2"/>
                                  <w:sz w:val="18"/>
                                </w:rPr>
                                <w:t>byteStream</w:t>
                              </w:r>
                              <w:proofErr w:type="spellEnd"/>
                              <w:r>
                                <w:rPr>
                                  <w:rFonts w:ascii="Courier New"/>
                                  <w:spacing w:val="-2"/>
                                  <w:sz w:val="18"/>
                                </w:rPr>
                                <w:t>()</w:t>
                              </w:r>
                            </w:p>
                            <w:p w14:paraId="73DC5B51" w14:textId="77777777" w:rsidR="003D76C2" w:rsidRDefault="00000000">
                              <w:pPr>
                                <w:spacing w:before="16"/>
                                <w:ind w:left="3909"/>
                                <w:rPr>
                                  <w:rFonts w:ascii="Courier New"/>
                                  <w:sz w:val="18"/>
                                </w:rPr>
                              </w:pPr>
                              <w:r>
                                <w:rPr>
                                  <w:rFonts w:ascii="Courier New"/>
                                  <w:sz w:val="18"/>
                                </w:rPr>
                                <w:t>)</w:t>
                              </w:r>
                            </w:p>
                            <w:p w14:paraId="67A825F7" w14:textId="77777777" w:rsidR="003D76C2" w:rsidRDefault="00000000">
                              <w:pPr>
                                <w:spacing w:before="79" w:line="235" w:lineRule="auto"/>
                                <w:ind w:left="4125" w:right="840" w:hanging="216"/>
                                <w:rPr>
                                  <w:rFonts w:ascii="Courier New"/>
                                  <w:sz w:val="18"/>
                                </w:rPr>
                              </w:pPr>
                              <w:proofErr w:type="spellStart"/>
                              <w:r>
                                <w:rPr>
                                  <w:rFonts w:ascii="Courier New"/>
                                  <w:spacing w:val="-2"/>
                                  <w:sz w:val="18"/>
                                </w:rPr>
                                <w:t>result.postValue</w:t>
                              </w:r>
                              <w:proofErr w:type="spellEnd"/>
                              <w:r>
                                <w:rPr>
                                  <w:rFonts w:ascii="Courier New"/>
                                  <w:spacing w:val="-2"/>
                                  <w:sz w:val="18"/>
                                </w:rPr>
                                <w:t xml:space="preserve"> (</w:t>
                              </w:r>
                              <w:proofErr w:type="spellStart"/>
                              <w:r>
                                <w:rPr>
                                  <w:rFonts w:ascii="Courier New"/>
                                  <w:spacing w:val="-2"/>
                                  <w:sz w:val="18"/>
                                </w:rPr>
                                <w:t>Result.Success</w:t>
                              </w:r>
                              <w:proofErr w:type="spellEnd"/>
                              <w:r>
                                <w:rPr>
                                  <w:rFonts w:ascii="Courier New"/>
                                  <w:spacing w:val="-2"/>
                                  <w:sz w:val="18"/>
                                </w:rPr>
                                <w:t>(Unit))</w:t>
                              </w:r>
                            </w:p>
                            <w:p w14:paraId="38C5522B" w14:textId="77777777" w:rsidR="003D76C2" w:rsidRDefault="00000000">
                              <w:pPr>
                                <w:spacing w:before="18"/>
                                <w:ind w:left="3477"/>
                                <w:rPr>
                                  <w:rFonts w:ascii="Courier New"/>
                                  <w:sz w:val="18"/>
                                </w:rPr>
                              </w:pPr>
                              <w:r>
                                <w:rPr>
                                  <w:rFonts w:ascii="Courier New"/>
                                  <w:sz w:val="18"/>
                                </w:rPr>
                                <w:t>}</w:t>
                              </w:r>
                            </w:p>
                            <w:p w14:paraId="04EE0282" w14:textId="77777777" w:rsidR="003D76C2" w:rsidRDefault="00000000">
                              <w:pPr>
                                <w:spacing w:before="76" w:line="328" w:lineRule="auto"/>
                                <w:ind w:left="3045" w:right="840"/>
                                <w:rPr>
                                  <w:rFonts w:ascii="Courier New"/>
                                  <w:sz w:val="18"/>
                                </w:rPr>
                              </w:pPr>
                              <w:r>
                                <w:rPr>
                                  <w:rFonts w:ascii="Courier New"/>
                                  <w:sz w:val="18"/>
                                </w:rPr>
                                <w:t xml:space="preserve">} catch (e: Exception) { </w:t>
                              </w:r>
                              <w:proofErr w:type="spellStart"/>
                              <w:r>
                                <w:rPr>
                                  <w:rFonts w:ascii="Courier New"/>
                                  <w:spacing w:val="-2"/>
                                  <w:sz w:val="18"/>
                                </w:rPr>
                                <w:t>e.printStackTrace</w:t>
                              </w:r>
                              <w:proofErr w:type="spellEnd"/>
                              <w:r>
                                <w:rPr>
                                  <w:rFonts w:ascii="Courier New"/>
                                  <w:spacing w:val="-2"/>
                                  <w:sz w:val="18"/>
                                </w:rPr>
                                <w:t xml:space="preserve">() </w:t>
                              </w: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Result.Error</w:t>
                              </w:r>
                              <w:proofErr w:type="spellEnd"/>
                              <w:r>
                                <w:rPr>
                                  <w:rFonts w:ascii="Courier New"/>
                                  <w:spacing w:val="-2"/>
                                  <w:sz w:val="18"/>
                                </w:rPr>
                                <w:t>())</w:t>
                              </w:r>
                            </w:p>
                            <w:p w14:paraId="39E2E242" w14:textId="77777777" w:rsidR="003D76C2" w:rsidRDefault="00000000">
                              <w:pPr>
                                <w:spacing w:before="2"/>
                                <w:ind w:left="2613"/>
                                <w:rPr>
                                  <w:rFonts w:ascii="Courier New"/>
                                  <w:sz w:val="18"/>
                                </w:rPr>
                              </w:pPr>
                              <w:r>
                                <w:rPr>
                                  <w:rFonts w:ascii="Courier New"/>
                                  <w:sz w:val="18"/>
                                </w:rPr>
                                <w:t>}</w:t>
                              </w:r>
                            </w:p>
                            <w:p w14:paraId="500EDE2F" w14:textId="77777777" w:rsidR="003D76C2" w:rsidRDefault="003D76C2">
                              <w:pPr>
                                <w:rPr>
                                  <w:rFonts w:ascii="Courier New"/>
                                  <w:sz w:val="20"/>
                                </w:rPr>
                              </w:pPr>
                            </w:p>
                            <w:p w14:paraId="656E939A" w14:textId="77777777" w:rsidR="003D76C2" w:rsidRDefault="003D76C2">
                              <w:pPr>
                                <w:rPr>
                                  <w:rFonts w:ascii="Courier New"/>
                                  <w:sz w:val="20"/>
                                </w:rPr>
                              </w:pPr>
                            </w:p>
                            <w:p w14:paraId="5E2175AD" w14:textId="77777777" w:rsidR="003D76C2" w:rsidRDefault="003D76C2">
                              <w:pPr>
                                <w:spacing w:before="1"/>
                                <w:rPr>
                                  <w:rFonts w:ascii="Courier New"/>
                                  <w:sz w:val="16"/>
                                </w:rPr>
                              </w:pPr>
                            </w:p>
                            <w:p w14:paraId="44AC5BEB" w14:textId="77777777" w:rsidR="003D76C2" w:rsidRDefault="00000000">
                              <w:pPr>
                                <w:spacing w:before="1"/>
                                <w:ind w:left="2181"/>
                                <w:rPr>
                                  <w:rFonts w:ascii="Courier New"/>
                                  <w:sz w:val="18"/>
                                </w:rPr>
                              </w:pPr>
                              <w:r>
                                <w:rPr>
                                  <w:rFonts w:ascii="Courier New"/>
                                  <w:sz w:val="18"/>
                                </w:rPr>
                                <w:t>}</w:t>
                              </w:r>
                            </w:p>
                            <w:p w14:paraId="234F19B2" w14:textId="77777777" w:rsidR="003D76C2" w:rsidRDefault="00000000">
                              <w:pPr>
                                <w:spacing w:before="76"/>
                                <w:ind w:left="1749"/>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C99748B" w14:textId="77777777" w:rsidR="003D76C2" w:rsidRDefault="00000000">
                              <w:pPr>
                                <w:spacing w:before="76"/>
                                <w:ind w:left="2181"/>
                                <w:rPr>
                                  <w:rFonts w:ascii="Courier New"/>
                                  <w:sz w:val="18"/>
                                </w:rPr>
                              </w:pP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Result.Error</w:t>
                              </w:r>
                              <w:proofErr w:type="spellEnd"/>
                              <w:r>
                                <w:rPr>
                                  <w:rFonts w:ascii="Courier New"/>
                                  <w:spacing w:val="-2"/>
                                  <w:sz w:val="18"/>
                                </w:rPr>
                                <w:t>())</w:t>
                              </w:r>
                            </w:p>
                            <w:p w14:paraId="1618B8CA" w14:textId="77777777" w:rsidR="003D76C2" w:rsidRDefault="00000000">
                              <w:pPr>
                                <w:spacing w:before="76"/>
                                <w:ind w:left="1749"/>
                                <w:rPr>
                                  <w:rFonts w:ascii="Courier New"/>
                                  <w:sz w:val="18"/>
                                </w:rPr>
                              </w:pPr>
                              <w:r>
                                <w:rPr>
                                  <w:rFonts w:ascii="Courier New"/>
                                  <w:sz w:val="18"/>
                                </w:rPr>
                                <w:t>}</w:t>
                              </w:r>
                            </w:p>
                            <w:p w14:paraId="4D75CB03" w14:textId="77777777" w:rsidR="003D76C2" w:rsidRDefault="00000000">
                              <w:pPr>
                                <w:spacing w:before="76"/>
                                <w:ind w:left="1317"/>
                                <w:rPr>
                                  <w:rFonts w:ascii="Courier New"/>
                                  <w:sz w:val="18"/>
                                </w:rPr>
                              </w:pPr>
                              <w:r>
                                <w:rPr>
                                  <w:rFonts w:ascii="Courier New"/>
                                  <w:sz w:val="18"/>
                                </w:rPr>
                                <w:t>}</w:t>
                              </w:r>
                            </w:p>
                            <w:p w14:paraId="3AFA23AF" w14:textId="77777777" w:rsidR="003D76C2" w:rsidRDefault="003D76C2">
                              <w:pPr>
                                <w:rPr>
                                  <w:rFonts w:ascii="Courier New"/>
                                  <w:sz w:val="20"/>
                                </w:rPr>
                              </w:pPr>
                            </w:p>
                            <w:p w14:paraId="2937B223" w14:textId="77777777" w:rsidR="003D76C2" w:rsidRDefault="003D76C2">
                              <w:pPr>
                                <w:rPr>
                                  <w:rFonts w:ascii="Courier New"/>
                                  <w:sz w:val="20"/>
                                </w:rPr>
                              </w:pPr>
                            </w:p>
                            <w:p w14:paraId="58B9C014" w14:textId="77777777" w:rsidR="003D76C2" w:rsidRDefault="003D76C2">
                              <w:pPr>
                                <w:spacing w:before="1"/>
                                <w:rPr>
                                  <w:rFonts w:ascii="Courier New"/>
                                  <w:sz w:val="16"/>
                                </w:rPr>
                              </w:pPr>
                            </w:p>
                            <w:p w14:paraId="690AB786" w14:textId="77777777" w:rsidR="003D76C2" w:rsidRDefault="00000000">
                              <w:pPr>
                                <w:spacing w:before="1"/>
                                <w:ind w:left="885"/>
                                <w:rPr>
                                  <w:rFonts w:ascii="Courier New"/>
                                  <w:sz w:val="18"/>
                                </w:rPr>
                              </w:pPr>
                              <w:r>
                                <w:rPr>
                                  <w:rFonts w:ascii="Courier New"/>
                                  <w:spacing w:val="-5"/>
                                  <w:sz w:val="18"/>
                                </w:rPr>
                                <w:t>})</w:t>
                              </w:r>
                            </w:p>
                            <w:p w14:paraId="5B2F7DF9" w14:textId="77777777" w:rsidR="003D76C2" w:rsidRDefault="00000000">
                              <w:pPr>
                                <w:spacing w:before="76"/>
                                <w:ind w:left="885"/>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4800A1AF"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D8E503" id="docshapegroup978" o:spid="_x0000_s1869" style="position:absolute;left:0;text-align:left;margin-left:88.2pt;margin-top:-305.1pt;width:399.6pt;height:311.25pt;z-index:15865344;mso-position-horizontal-relative:page;mso-position-vertical-relative:text" coordorigin="1764,-6102"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">
                <v:rect id="docshape979" o:spid="_x0000_s1870" style="position:absolute;left:1764;top:-6092;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" fillcolor="#f6f6f6" stroked="f">
                  <v:path arrowok="t"/>
                </v:rect>
                <v:shape id="docshape980" o:spid="_x0000_s1871" style="position:absolute;left:1764;top:-6102;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" path="m7992,6204l,6204r,20l7992,6224r,-20xm7992,l,,,20r7992,l7992,xe" fillcolor="#dadada" stroked="f">
                  <v:path arrowok="t" o:connecttype="custom" o:connectlocs="7992,102;0,102;0,122;7992,122;7992,102;7992,-6102;0,-6102;0,-6082;7992,-6082;7992,-6102" o:connectangles="0,0,0,0,0,0,0,0,0,0"/>
                </v:shape>
                <v:shape id="docshape981" o:spid="_x0000_s1872" type="#_x0000_t202" style="position:absolute;left:1764;top:-6082;width:7992;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" filled="f" stroked="f">
                  <v:path arrowok="t"/>
                  <v:textbox inset="0,0,0,0">
                    <w:txbxContent>
                      <w:p w14:paraId="5FE9B725" w14:textId="77777777" w:rsidR="003D76C2" w:rsidRDefault="00000000">
                        <w:pPr>
                          <w:spacing w:before="40"/>
                          <w:ind w:left="4341"/>
                          <w:rPr>
                            <w:rFonts w:ascii="Courier New"/>
                            <w:sz w:val="18"/>
                          </w:rPr>
                        </w:pPr>
                        <w:r>
                          <w:rPr>
                            <w:rFonts w:ascii="Courier New"/>
                            <w:spacing w:val="-2"/>
                            <w:sz w:val="18"/>
                          </w:rPr>
                          <w:t>name,</w:t>
                        </w:r>
                      </w:p>
                      <w:p w14:paraId="2423EF6B" w14:textId="77777777" w:rsidR="003D76C2" w:rsidRDefault="00000000">
                        <w:pPr>
                          <w:spacing w:before="76" w:line="202" w:lineRule="exact"/>
                          <w:ind w:left="4341"/>
                          <w:rPr>
                            <w:rFonts w:ascii="Courier New"/>
                            <w:sz w:val="18"/>
                          </w:rPr>
                        </w:pPr>
                        <w:proofErr w:type="spellStart"/>
                        <w:r>
                          <w:rPr>
                            <w:rFonts w:ascii="Courier New"/>
                            <w:spacing w:val="-2"/>
                            <w:sz w:val="18"/>
                          </w:rPr>
                          <w:t>response.body</w:t>
                        </w:r>
                        <w:proofErr w:type="spellEnd"/>
                        <w:r>
                          <w:rPr>
                            <w:rFonts w:ascii="Courier New"/>
                            <w:spacing w:val="-2"/>
                            <w:sz w:val="18"/>
                          </w:rPr>
                          <w:t>()</w:t>
                        </w:r>
                      </w:p>
                      <w:p w14:paraId="11A4A1B5" w14:textId="77777777" w:rsidR="003D76C2" w:rsidRDefault="00000000">
                        <w:pPr>
                          <w:spacing w:line="202" w:lineRule="exact"/>
                          <w:ind w:left="4557"/>
                          <w:rPr>
                            <w:rFonts w:ascii="Courier New"/>
                            <w:sz w:val="18"/>
                          </w:rPr>
                        </w:pPr>
                        <w:r>
                          <w:rPr>
                            <w:rFonts w:ascii="Courier New"/>
                            <w:spacing w:val="-2"/>
                            <w:sz w:val="18"/>
                          </w:rPr>
                          <w:t>!!.</w:t>
                        </w:r>
                        <w:proofErr w:type="spellStart"/>
                        <w:r>
                          <w:rPr>
                            <w:rFonts w:ascii="Courier New"/>
                            <w:spacing w:val="-2"/>
                            <w:sz w:val="18"/>
                          </w:rPr>
                          <w:t>byteStream</w:t>
                        </w:r>
                        <w:proofErr w:type="spellEnd"/>
                        <w:r>
                          <w:rPr>
                            <w:rFonts w:ascii="Courier New"/>
                            <w:spacing w:val="-2"/>
                            <w:sz w:val="18"/>
                          </w:rPr>
                          <w:t>()</w:t>
                        </w:r>
                      </w:p>
                      <w:p w14:paraId="73DC5B51" w14:textId="77777777" w:rsidR="003D76C2" w:rsidRDefault="00000000">
                        <w:pPr>
                          <w:spacing w:before="16"/>
                          <w:ind w:left="3909"/>
                          <w:rPr>
                            <w:rFonts w:ascii="Courier New"/>
                            <w:sz w:val="18"/>
                          </w:rPr>
                        </w:pPr>
                        <w:r>
                          <w:rPr>
                            <w:rFonts w:ascii="Courier New"/>
                            <w:sz w:val="18"/>
                          </w:rPr>
                          <w:t>)</w:t>
                        </w:r>
                      </w:p>
                      <w:p w14:paraId="67A825F7" w14:textId="77777777" w:rsidR="003D76C2" w:rsidRDefault="00000000">
                        <w:pPr>
                          <w:spacing w:before="79" w:line="235" w:lineRule="auto"/>
                          <w:ind w:left="4125" w:right="840" w:hanging="216"/>
                          <w:rPr>
                            <w:rFonts w:ascii="Courier New"/>
                            <w:sz w:val="18"/>
                          </w:rPr>
                        </w:pPr>
                        <w:proofErr w:type="spellStart"/>
                        <w:r>
                          <w:rPr>
                            <w:rFonts w:ascii="Courier New"/>
                            <w:spacing w:val="-2"/>
                            <w:sz w:val="18"/>
                          </w:rPr>
                          <w:t>result.postValue</w:t>
                        </w:r>
                        <w:proofErr w:type="spellEnd"/>
                        <w:r>
                          <w:rPr>
                            <w:rFonts w:ascii="Courier New"/>
                            <w:spacing w:val="-2"/>
                            <w:sz w:val="18"/>
                          </w:rPr>
                          <w:t xml:space="preserve"> (</w:t>
                        </w:r>
                        <w:proofErr w:type="spellStart"/>
                        <w:r>
                          <w:rPr>
                            <w:rFonts w:ascii="Courier New"/>
                            <w:spacing w:val="-2"/>
                            <w:sz w:val="18"/>
                          </w:rPr>
                          <w:t>Result.Success</w:t>
                        </w:r>
                        <w:proofErr w:type="spellEnd"/>
                        <w:r>
                          <w:rPr>
                            <w:rFonts w:ascii="Courier New"/>
                            <w:spacing w:val="-2"/>
                            <w:sz w:val="18"/>
                          </w:rPr>
                          <w:t>(Unit))</w:t>
                        </w:r>
                      </w:p>
                      <w:p w14:paraId="38C5522B" w14:textId="77777777" w:rsidR="003D76C2" w:rsidRDefault="00000000">
                        <w:pPr>
                          <w:spacing w:before="18"/>
                          <w:ind w:left="3477"/>
                          <w:rPr>
                            <w:rFonts w:ascii="Courier New"/>
                            <w:sz w:val="18"/>
                          </w:rPr>
                        </w:pPr>
                        <w:r>
                          <w:rPr>
                            <w:rFonts w:ascii="Courier New"/>
                            <w:sz w:val="18"/>
                          </w:rPr>
                          <w:t>}</w:t>
                        </w:r>
                      </w:p>
                      <w:p w14:paraId="04EE0282" w14:textId="77777777" w:rsidR="003D76C2" w:rsidRDefault="00000000">
                        <w:pPr>
                          <w:spacing w:before="76" w:line="328" w:lineRule="auto"/>
                          <w:ind w:left="3045" w:right="840"/>
                          <w:rPr>
                            <w:rFonts w:ascii="Courier New"/>
                            <w:sz w:val="18"/>
                          </w:rPr>
                        </w:pPr>
                        <w:r>
                          <w:rPr>
                            <w:rFonts w:ascii="Courier New"/>
                            <w:sz w:val="18"/>
                          </w:rPr>
                          <w:t xml:space="preserve">} catch (e: Exception) { </w:t>
                        </w:r>
                        <w:proofErr w:type="spellStart"/>
                        <w:r>
                          <w:rPr>
                            <w:rFonts w:ascii="Courier New"/>
                            <w:spacing w:val="-2"/>
                            <w:sz w:val="18"/>
                          </w:rPr>
                          <w:t>e.printStackTrace</w:t>
                        </w:r>
                        <w:proofErr w:type="spellEnd"/>
                        <w:r>
                          <w:rPr>
                            <w:rFonts w:ascii="Courier New"/>
                            <w:spacing w:val="-2"/>
                            <w:sz w:val="18"/>
                          </w:rPr>
                          <w:t xml:space="preserve">() </w:t>
                        </w: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Result.Error</w:t>
                        </w:r>
                        <w:proofErr w:type="spellEnd"/>
                        <w:r>
                          <w:rPr>
                            <w:rFonts w:ascii="Courier New"/>
                            <w:spacing w:val="-2"/>
                            <w:sz w:val="18"/>
                          </w:rPr>
                          <w:t>())</w:t>
                        </w:r>
                      </w:p>
                      <w:p w14:paraId="39E2E242" w14:textId="77777777" w:rsidR="003D76C2" w:rsidRDefault="00000000">
                        <w:pPr>
                          <w:spacing w:before="2"/>
                          <w:ind w:left="2613"/>
                          <w:rPr>
                            <w:rFonts w:ascii="Courier New"/>
                            <w:sz w:val="18"/>
                          </w:rPr>
                        </w:pPr>
                        <w:r>
                          <w:rPr>
                            <w:rFonts w:ascii="Courier New"/>
                            <w:sz w:val="18"/>
                          </w:rPr>
                          <w:t>}</w:t>
                        </w:r>
                      </w:p>
                      <w:p w14:paraId="500EDE2F" w14:textId="77777777" w:rsidR="003D76C2" w:rsidRDefault="003D76C2">
                        <w:pPr>
                          <w:rPr>
                            <w:rFonts w:ascii="Courier New"/>
                            <w:sz w:val="20"/>
                          </w:rPr>
                        </w:pPr>
                      </w:p>
                      <w:p w14:paraId="656E939A" w14:textId="77777777" w:rsidR="003D76C2" w:rsidRDefault="003D76C2">
                        <w:pPr>
                          <w:rPr>
                            <w:rFonts w:ascii="Courier New"/>
                            <w:sz w:val="20"/>
                          </w:rPr>
                        </w:pPr>
                      </w:p>
                      <w:p w14:paraId="5E2175AD" w14:textId="77777777" w:rsidR="003D76C2" w:rsidRDefault="003D76C2">
                        <w:pPr>
                          <w:spacing w:before="1"/>
                          <w:rPr>
                            <w:rFonts w:ascii="Courier New"/>
                            <w:sz w:val="16"/>
                          </w:rPr>
                        </w:pPr>
                      </w:p>
                      <w:p w14:paraId="44AC5BEB" w14:textId="77777777" w:rsidR="003D76C2" w:rsidRDefault="00000000">
                        <w:pPr>
                          <w:spacing w:before="1"/>
                          <w:ind w:left="2181"/>
                          <w:rPr>
                            <w:rFonts w:ascii="Courier New"/>
                            <w:sz w:val="18"/>
                          </w:rPr>
                        </w:pPr>
                        <w:r>
                          <w:rPr>
                            <w:rFonts w:ascii="Courier New"/>
                            <w:sz w:val="18"/>
                          </w:rPr>
                          <w:t>}</w:t>
                        </w:r>
                      </w:p>
                      <w:p w14:paraId="234F19B2" w14:textId="77777777" w:rsidR="003D76C2" w:rsidRDefault="00000000">
                        <w:pPr>
                          <w:spacing w:before="76"/>
                          <w:ind w:left="1749"/>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C99748B" w14:textId="77777777" w:rsidR="003D76C2" w:rsidRDefault="00000000">
                        <w:pPr>
                          <w:spacing w:before="76"/>
                          <w:ind w:left="2181"/>
                          <w:rPr>
                            <w:rFonts w:ascii="Courier New"/>
                            <w:sz w:val="18"/>
                          </w:rPr>
                        </w:pP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Result.Error</w:t>
                        </w:r>
                        <w:proofErr w:type="spellEnd"/>
                        <w:r>
                          <w:rPr>
                            <w:rFonts w:ascii="Courier New"/>
                            <w:spacing w:val="-2"/>
                            <w:sz w:val="18"/>
                          </w:rPr>
                          <w:t>())</w:t>
                        </w:r>
                      </w:p>
                      <w:p w14:paraId="1618B8CA" w14:textId="77777777" w:rsidR="003D76C2" w:rsidRDefault="00000000">
                        <w:pPr>
                          <w:spacing w:before="76"/>
                          <w:ind w:left="1749"/>
                          <w:rPr>
                            <w:rFonts w:ascii="Courier New"/>
                            <w:sz w:val="18"/>
                          </w:rPr>
                        </w:pPr>
                        <w:r>
                          <w:rPr>
                            <w:rFonts w:ascii="Courier New"/>
                            <w:sz w:val="18"/>
                          </w:rPr>
                          <w:t>}</w:t>
                        </w:r>
                      </w:p>
                      <w:p w14:paraId="4D75CB03" w14:textId="77777777" w:rsidR="003D76C2" w:rsidRDefault="00000000">
                        <w:pPr>
                          <w:spacing w:before="76"/>
                          <w:ind w:left="1317"/>
                          <w:rPr>
                            <w:rFonts w:ascii="Courier New"/>
                            <w:sz w:val="18"/>
                          </w:rPr>
                        </w:pPr>
                        <w:r>
                          <w:rPr>
                            <w:rFonts w:ascii="Courier New"/>
                            <w:sz w:val="18"/>
                          </w:rPr>
                          <w:t>}</w:t>
                        </w:r>
                      </w:p>
                      <w:p w14:paraId="3AFA23AF" w14:textId="77777777" w:rsidR="003D76C2" w:rsidRDefault="003D76C2">
                        <w:pPr>
                          <w:rPr>
                            <w:rFonts w:ascii="Courier New"/>
                            <w:sz w:val="20"/>
                          </w:rPr>
                        </w:pPr>
                      </w:p>
                      <w:p w14:paraId="2937B223" w14:textId="77777777" w:rsidR="003D76C2" w:rsidRDefault="003D76C2">
                        <w:pPr>
                          <w:rPr>
                            <w:rFonts w:ascii="Courier New"/>
                            <w:sz w:val="20"/>
                          </w:rPr>
                        </w:pPr>
                      </w:p>
                      <w:p w14:paraId="58B9C014" w14:textId="77777777" w:rsidR="003D76C2" w:rsidRDefault="003D76C2">
                        <w:pPr>
                          <w:spacing w:before="1"/>
                          <w:rPr>
                            <w:rFonts w:ascii="Courier New"/>
                            <w:sz w:val="16"/>
                          </w:rPr>
                        </w:pPr>
                      </w:p>
                      <w:p w14:paraId="690AB786" w14:textId="77777777" w:rsidR="003D76C2" w:rsidRDefault="00000000">
                        <w:pPr>
                          <w:spacing w:before="1"/>
                          <w:ind w:left="885"/>
                          <w:rPr>
                            <w:rFonts w:ascii="Courier New"/>
                            <w:sz w:val="18"/>
                          </w:rPr>
                        </w:pPr>
                        <w:r>
                          <w:rPr>
                            <w:rFonts w:ascii="Courier New"/>
                            <w:spacing w:val="-5"/>
                            <w:sz w:val="18"/>
                          </w:rPr>
                          <w:t>})</w:t>
                        </w:r>
                      </w:p>
                      <w:p w14:paraId="5B2F7DF9" w14:textId="77777777" w:rsidR="003D76C2" w:rsidRDefault="00000000">
                        <w:pPr>
                          <w:spacing w:before="76"/>
                          <w:ind w:left="885"/>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4800A1AF" w14:textId="77777777" w:rsidR="003D76C2" w:rsidRDefault="00000000">
                        <w:pPr>
                          <w:spacing w:before="76"/>
                          <w:ind w:left="453"/>
                          <w:rPr>
                            <w:rFonts w:ascii="Courier New"/>
                            <w:sz w:val="18"/>
                          </w:rPr>
                        </w:pPr>
                        <w:r>
                          <w:rPr>
                            <w:rFonts w:ascii="Courier New"/>
                            <w:sz w:val="18"/>
                          </w:rPr>
                          <w:t>}</w:t>
                        </w:r>
                      </w:p>
                    </w:txbxContent>
                  </v:textbox>
                </v:shape>
                <w10:wrap anchorx="page"/>
              </v:group>
            </w:pict>
          </mc:Fallback>
        </mc:AlternateContent>
      </w:r>
      <w:r w:rsidR="00CC7617">
        <w:rPr>
          <w:rFonts w:ascii="Courier New"/>
          <w:b/>
          <w:sz w:val="16"/>
        </w:rPr>
        <w:t>The</w:t>
      </w:r>
      <w:r w:rsidR="00CC7617">
        <w:rPr>
          <w:rFonts w:ascii="Courier New"/>
          <w:b/>
          <w:spacing w:val="-6"/>
          <w:sz w:val="16"/>
        </w:rPr>
        <w:t xml:space="preserve"> </w:t>
      </w:r>
      <w:r w:rsidR="00CC7617">
        <w:rPr>
          <w:rFonts w:ascii="Courier New"/>
          <w:b/>
          <w:sz w:val="16"/>
        </w:rPr>
        <w:t>complete</w:t>
      </w:r>
      <w:r w:rsidR="00CC7617">
        <w:rPr>
          <w:rFonts w:ascii="Courier New"/>
          <w:b/>
          <w:spacing w:val="-4"/>
          <w:sz w:val="16"/>
        </w:rPr>
        <w:t xml:space="preserve"> </w:t>
      </w:r>
      <w:r w:rsidR="00CC7617">
        <w:rPr>
          <w:rFonts w:ascii="Courier New"/>
          <w:b/>
          <w:sz w:val="16"/>
        </w:rPr>
        <w:t>code</w:t>
      </w:r>
      <w:r w:rsidR="00CC7617">
        <w:rPr>
          <w:rFonts w:ascii="Courier New"/>
          <w:b/>
          <w:spacing w:val="-4"/>
          <w:sz w:val="16"/>
        </w:rPr>
        <w:t xml:space="preserve"> </w:t>
      </w:r>
      <w:r w:rsidR="00CC7617">
        <w:rPr>
          <w:rFonts w:ascii="Courier New"/>
          <w:b/>
          <w:sz w:val="16"/>
        </w:rPr>
        <w:t>for</w:t>
      </w:r>
      <w:r w:rsidR="00CC7617">
        <w:rPr>
          <w:rFonts w:ascii="Courier New"/>
          <w:b/>
          <w:spacing w:val="-4"/>
          <w:sz w:val="16"/>
        </w:rPr>
        <w:t xml:space="preserve"> </w:t>
      </w:r>
      <w:r w:rsidR="00CC7617">
        <w:rPr>
          <w:rFonts w:ascii="Courier New"/>
          <w:b/>
          <w:sz w:val="16"/>
        </w:rPr>
        <w:t>this</w:t>
      </w:r>
      <w:r w:rsidR="00CC7617">
        <w:rPr>
          <w:rFonts w:ascii="Courier New"/>
          <w:b/>
          <w:spacing w:val="-3"/>
          <w:sz w:val="16"/>
        </w:rPr>
        <w:t xml:space="preserve"> </w:t>
      </w:r>
      <w:r w:rsidR="00CC7617">
        <w:rPr>
          <w:rFonts w:ascii="Courier New"/>
          <w:b/>
          <w:sz w:val="16"/>
        </w:rPr>
        <w:t>step</w:t>
      </w:r>
      <w:r w:rsidR="00CC7617">
        <w:rPr>
          <w:rFonts w:ascii="Courier New"/>
          <w:b/>
          <w:spacing w:val="-4"/>
          <w:sz w:val="16"/>
        </w:rPr>
        <w:t xml:space="preserve"> </w:t>
      </w:r>
      <w:r w:rsidR="00CC7617">
        <w:rPr>
          <w:rFonts w:ascii="Courier New"/>
          <w:b/>
          <w:sz w:val="16"/>
        </w:rPr>
        <w:t>can</w:t>
      </w:r>
      <w:r w:rsidR="00CC7617">
        <w:rPr>
          <w:rFonts w:ascii="Courier New"/>
          <w:b/>
          <w:spacing w:val="-4"/>
          <w:sz w:val="16"/>
        </w:rPr>
        <w:t xml:space="preserve"> </w:t>
      </w:r>
      <w:r w:rsidR="00CC7617">
        <w:rPr>
          <w:rFonts w:ascii="Courier New"/>
          <w:b/>
          <w:sz w:val="16"/>
        </w:rPr>
        <w:t>be</w:t>
      </w:r>
      <w:r w:rsidR="00CC7617">
        <w:rPr>
          <w:rFonts w:ascii="Courier New"/>
          <w:b/>
          <w:spacing w:val="-4"/>
          <w:sz w:val="16"/>
        </w:rPr>
        <w:t xml:space="preserve"> </w:t>
      </w:r>
      <w:r w:rsidR="00CC7617">
        <w:rPr>
          <w:rFonts w:ascii="Courier New"/>
          <w:b/>
          <w:sz w:val="16"/>
        </w:rPr>
        <w:t>found</w:t>
      </w:r>
      <w:r w:rsidR="00CC7617">
        <w:rPr>
          <w:rFonts w:ascii="Courier New"/>
          <w:b/>
          <w:spacing w:val="-4"/>
          <w:sz w:val="16"/>
        </w:rPr>
        <w:t xml:space="preserve"> </w:t>
      </w:r>
      <w:r w:rsidR="00CC7617">
        <w:rPr>
          <w:rFonts w:ascii="Courier New"/>
          <w:b/>
          <w:sz w:val="16"/>
        </w:rPr>
        <w:t>at</w:t>
      </w:r>
      <w:r w:rsidR="00CC7617">
        <w:rPr>
          <w:rFonts w:ascii="Courier New"/>
          <w:b/>
          <w:spacing w:val="-1"/>
          <w:sz w:val="16"/>
        </w:rPr>
        <w:t xml:space="preserve"> </w:t>
      </w:r>
      <w:hyperlink r:id="rId129">
        <w:r w:rsidR="00CC7617">
          <w:rPr>
            <w:color w:val="275B9B"/>
            <w:spacing w:val="-2"/>
            <w:sz w:val="18"/>
            <w:u w:val="single" w:color="275B9B"/>
          </w:rPr>
          <w:t>http://packt.live/39RFbAF</w:t>
        </w:r>
      </w:hyperlink>
      <w:r w:rsidR="00CC7617">
        <w:rPr>
          <w:rFonts w:ascii="Courier New"/>
          <w:b/>
          <w:spacing w:val="-2"/>
          <w:sz w:val="16"/>
        </w:rPr>
        <w:t>.</w:t>
      </w:r>
    </w:p>
    <w:p w14:paraId="006296BE" w14:textId="77777777" w:rsidR="003D76C2" w:rsidRDefault="00000000">
      <w:pPr>
        <w:pStyle w:val="ListParagraph"/>
        <w:numPr>
          <w:ilvl w:val="0"/>
          <w:numId w:val="7"/>
        </w:numPr>
        <w:tabs>
          <w:tab w:val="left" w:pos="1274"/>
        </w:tabs>
        <w:spacing w:before="129"/>
        <w:ind w:left="1274" w:right="444"/>
        <w:jc w:val="left"/>
        <w:rPr>
          <w:sz w:val="20"/>
        </w:rPr>
      </w:pPr>
      <w:r>
        <w:rPr>
          <w:sz w:val="20"/>
        </w:rPr>
        <w:t xml:space="preserve">Now, create the </w:t>
      </w:r>
      <w:r>
        <w:rPr>
          <w:rFonts w:ascii="Courier New"/>
          <w:b/>
        </w:rPr>
        <w:t>Application</w:t>
      </w:r>
      <w:r>
        <w:rPr>
          <w:rFonts w:ascii="Courier New"/>
          <w:b/>
          <w:spacing w:val="-69"/>
        </w:rPr>
        <w:t xml:space="preserve"> </w:t>
      </w:r>
      <w:r>
        <w:rPr>
          <w:sz w:val="20"/>
        </w:rPr>
        <w:t xml:space="preserve">class, which will initialize all of the required instances and provide access to the </w:t>
      </w:r>
      <w:r>
        <w:rPr>
          <w:rFonts w:ascii="Courier New"/>
          <w:b/>
        </w:rPr>
        <w:t>Repository</w:t>
      </w:r>
      <w:r>
        <w:rPr>
          <w:rFonts w:ascii="Courier New"/>
          <w:b/>
          <w:spacing w:val="-75"/>
        </w:rPr>
        <w:t xml:space="preserve"> </w:t>
      </w:r>
      <w:r>
        <w:rPr>
          <w:sz w:val="20"/>
        </w:rPr>
        <w:t>instance to the rest of the app.</w:t>
      </w:r>
      <w:r>
        <w:rPr>
          <w:spacing w:val="-9"/>
          <w:sz w:val="20"/>
        </w:rPr>
        <w:t xml:space="preserve"> </w:t>
      </w:r>
      <w:r>
        <w:rPr>
          <w:sz w:val="20"/>
        </w:rPr>
        <w:t>Make</w:t>
      </w:r>
      <w:r>
        <w:rPr>
          <w:spacing w:val="-4"/>
          <w:sz w:val="20"/>
        </w:rPr>
        <w:t xml:space="preserve"> </w:t>
      </w:r>
      <w:r>
        <w:rPr>
          <w:sz w:val="20"/>
        </w:rPr>
        <w:t>sure</w:t>
      </w:r>
      <w:r>
        <w:rPr>
          <w:spacing w:val="-4"/>
          <w:sz w:val="20"/>
        </w:rPr>
        <w:t xml:space="preserve"> </w:t>
      </w:r>
      <w:r>
        <w:rPr>
          <w:sz w:val="20"/>
        </w:rPr>
        <w:t>to</w:t>
      </w:r>
      <w:r>
        <w:rPr>
          <w:spacing w:val="-4"/>
          <w:sz w:val="20"/>
        </w:rPr>
        <w:t xml:space="preserve"> </w:t>
      </w:r>
      <w:r>
        <w:rPr>
          <w:sz w:val="20"/>
        </w:rPr>
        <w:t>add</w:t>
      </w:r>
      <w:r>
        <w:rPr>
          <w:spacing w:val="-5"/>
          <w:sz w:val="20"/>
        </w:rPr>
        <w:t xml:space="preserve"> </w:t>
      </w:r>
      <w:r>
        <w:rPr>
          <w:sz w:val="20"/>
        </w:rPr>
        <w:t>the</w:t>
      </w:r>
      <w:r>
        <w:rPr>
          <w:spacing w:val="-4"/>
          <w:sz w:val="20"/>
        </w:rPr>
        <w:t xml:space="preserve"> </w:t>
      </w:r>
      <w:proofErr w:type="spellStart"/>
      <w:r>
        <w:rPr>
          <w:rFonts w:ascii="Courier New"/>
          <w:b/>
        </w:rPr>
        <w:t>android:name</w:t>
      </w:r>
      <w:proofErr w:type="spellEnd"/>
      <w:r>
        <w:rPr>
          <w:rFonts w:ascii="Courier New"/>
          <w:b/>
          <w:spacing w:val="-80"/>
        </w:rPr>
        <w:t xml:space="preserve"> </w:t>
      </w:r>
      <w:r>
        <w:rPr>
          <w:sz w:val="20"/>
        </w:rPr>
        <w:t>attribute</w:t>
      </w:r>
      <w:r>
        <w:rPr>
          <w:spacing w:val="-5"/>
          <w:sz w:val="20"/>
        </w:rPr>
        <w:t xml:space="preserve"> </w:t>
      </w:r>
      <w:r>
        <w:rPr>
          <w:sz w:val="20"/>
        </w:rPr>
        <w:t>to</w:t>
      </w:r>
      <w:r>
        <w:rPr>
          <w:spacing w:val="-4"/>
          <w:sz w:val="20"/>
        </w:rPr>
        <w:t xml:space="preserve"> </w:t>
      </w:r>
      <w:proofErr w:type="spellStart"/>
      <w:r>
        <w:rPr>
          <w:rFonts w:ascii="Courier New"/>
          <w:b/>
        </w:rPr>
        <w:t>AndroidManifest</w:t>
      </w:r>
      <w:proofErr w:type="spellEnd"/>
      <w:r>
        <w:rPr>
          <w:rFonts w:ascii="Courier New"/>
          <w:b/>
        </w:rPr>
        <w:t xml:space="preserve"> </w:t>
      </w:r>
      <w:r>
        <w:rPr>
          <w:sz w:val="20"/>
        </w:rPr>
        <w:t xml:space="preserve">and to the </w:t>
      </w:r>
      <w:r>
        <w:rPr>
          <w:rFonts w:ascii="Courier New"/>
          <w:b/>
        </w:rPr>
        <w:t>application</w:t>
      </w:r>
      <w:r>
        <w:rPr>
          <w:rFonts w:ascii="Courier New"/>
          <w:b/>
          <w:spacing w:val="-45"/>
        </w:rPr>
        <w:t xml:space="preserve"> </w:t>
      </w:r>
      <w:r>
        <w:rPr>
          <w:sz w:val="20"/>
        </w:rPr>
        <w:t>tag:</w:t>
      </w:r>
    </w:p>
    <w:p w14:paraId="613DAD1F" w14:textId="77777777" w:rsidR="003D76C2" w:rsidRDefault="00D51F7C">
      <w:pPr>
        <w:pStyle w:val="BodyText"/>
        <w:spacing w:before="11"/>
        <w:rPr>
          <w:sz w:val="8"/>
        </w:rPr>
      </w:pPr>
      <w:r>
        <w:rPr>
          <w:noProof/>
        </w:rPr>
        <mc:AlternateContent>
          <mc:Choice Requires="wpg">
            <w:drawing>
              <wp:anchor distT="0" distB="0" distL="0" distR="0" simplePos="0" relativeHeight="487724032" behindDoc="1" locked="0" layoutInCell="1" allowOverlap="1" wp14:anchorId="4B6A2573" wp14:editId="422B79F4">
                <wp:simplePos x="0" y="0"/>
                <wp:positionH relativeFrom="page">
                  <wp:posOffset>1120140</wp:posOffset>
                </wp:positionH>
                <wp:positionV relativeFrom="paragraph">
                  <wp:posOffset>91440</wp:posOffset>
                </wp:positionV>
                <wp:extent cx="5074920" cy="2174875"/>
                <wp:effectExtent l="0" t="0" r="5080" b="0"/>
                <wp:wrapTopAndBottom/>
                <wp:docPr id="572" name="docshapegroup9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573" name="docshape983"/>
                        <wps:cNvSpPr>
                          <a:spLocks/>
                        </wps:cNvSpPr>
                        <wps:spPr bwMode="auto">
                          <a:xfrm>
                            <a:off x="1764" y="153"/>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4" name="docshape984"/>
                        <wps:cNvSpPr>
                          <a:spLocks/>
                        </wps:cNvSpPr>
                        <wps:spPr bwMode="auto">
                          <a:xfrm>
                            <a:off x="1764" y="143"/>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5" name="docshape985"/>
                        <wps:cNvSpPr txBox="1">
                          <a:spLocks/>
                        </wps:cNvSpPr>
                        <wps:spPr bwMode="auto">
                          <a:xfrm>
                            <a:off x="1764" y="163"/>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ABA8D"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RemoteProviderApplication</w:t>
                              </w:r>
                              <w:proofErr w:type="spellEnd"/>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Application()</w:t>
                              </w:r>
                              <w:r>
                                <w:rPr>
                                  <w:rFonts w:ascii="Courier New"/>
                                  <w:spacing w:val="-11"/>
                                  <w:sz w:val="18"/>
                                </w:rPr>
                                <w:t xml:space="preserve"> </w:t>
                              </w:r>
                              <w:r>
                                <w:rPr>
                                  <w:rFonts w:ascii="Courier New"/>
                                  <w:spacing w:val="-10"/>
                                  <w:sz w:val="18"/>
                                </w:rPr>
                                <w:t>{</w:t>
                              </w:r>
                            </w:p>
                            <w:p w14:paraId="2223A305" w14:textId="77777777" w:rsidR="003D76C2" w:rsidRDefault="003D76C2">
                              <w:pPr>
                                <w:rPr>
                                  <w:rFonts w:ascii="Courier New"/>
                                  <w:sz w:val="20"/>
                                </w:rPr>
                              </w:pPr>
                            </w:p>
                            <w:p w14:paraId="4C31AA97" w14:textId="77777777" w:rsidR="003D76C2" w:rsidRDefault="00000000">
                              <w:pPr>
                                <w:spacing w:before="130" w:line="328" w:lineRule="auto"/>
                                <w:ind w:left="885" w:right="732"/>
                                <w:rPr>
                                  <w:rFonts w:ascii="Courier New"/>
                                  <w:sz w:val="18"/>
                                </w:rPr>
                              </w:pPr>
                              <w:proofErr w:type="spellStart"/>
                              <w:r>
                                <w:rPr>
                                  <w:rFonts w:ascii="Courier New"/>
                                  <w:sz w:val="18"/>
                                </w:rPr>
                                <w:t>lateinit</w:t>
                              </w:r>
                              <w:proofErr w:type="spellEnd"/>
                              <w:r>
                                <w:rPr>
                                  <w:rFonts w:ascii="Courier New"/>
                                  <w:sz w:val="18"/>
                                </w:rPr>
                                <w:t xml:space="preserve"> var </w:t>
                              </w:r>
                              <w:proofErr w:type="spellStart"/>
                              <w:r>
                                <w:rPr>
                                  <w:rFonts w:ascii="Courier New"/>
                                  <w:sz w:val="18"/>
                                </w:rPr>
                                <w:t>downloadRepository</w:t>
                              </w:r>
                              <w:proofErr w:type="spellEnd"/>
                              <w:r>
                                <w:rPr>
                                  <w:rFonts w:ascii="Courier New"/>
                                  <w:sz w:val="18"/>
                                </w:rPr>
                                <w:t xml:space="preserve">: </w:t>
                              </w:r>
                              <w:proofErr w:type="spellStart"/>
                              <w:r>
                                <w:rPr>
                                  <w:rFonts w:ascii="Courier New"/>
                                  <w:sz w:val="18"/>
                                </w:rPr>
                                <w:t>DownloadRepository</w:t>
                              </w:r>
                              <w:proofErr w:type="spellEnd"/>
                              <w:r>
                                <w:rPr>
                                  <w:rFonts w:ascii="Courier New"/>
                                  <w:sz w:val="18"/>
                                </w:rPr>
                                <w:t xml:space="preserve"> </w:t>
                              </w: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preferencesWrapper</w:t>
                              </w:r>
                              <w:proofErr w:type="spellEnd"/>
                              <w:r>
                                <w:rPr>
                                  <w:rFonts w:ascii="Courier New"/>
                                  <w:sz w:val="18"/>
                                </w:rPr>
                                <w:t>:</w:t>
                              </w:r>
                              <w:r>
                                <w:rPr>
                                  <w:rFonts w:ascii="Courier New"/>
                                  <w:spacing w:val="-13"/>
                                  <w:sz w:val="18"/>
                                </w:rPr>
                                <w:t xml:space="preserve"> </w:t>
                              </w:r>
                              <w:proofErr w:type="spellStart"/>
                              <w:r>
                                <w:rPr>
                                  <w:rFonts w:ascii="Courier New"/>
                                  <w:sz w:val="18"/>
                                </w:rPr>
                                <w:t>DownloadPreferencesWrapper</w:t>
                              </w:r>
                              <w:proofErr w:type="spellEnd"/>
                            </w:p>
                            <w:p w14:paraId="286A5067" w14:textId="77777777" w:rsidR="003D76C2" w:rsidRDefault="003D76C2">
                              <w:pPr>
                                <w:spacing w:before="9"/>
                                <w:rPr>
                                  <w:rFonts w:ascii="Courier New"/>
                                  <w:sz w:val="24"/>
                                </w:rPr>
                              </w:pPr>
                            </w:p>
                            <w:p w14:paraId="119B4854"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0D3267E1" w14:textId="77777777" w:rsidR="003D76C2" w:rsidRDefault="003D76C2">
                              <w:pPr>
                                <w:spacing w:before="9"/>
                                <w:rPr>
                                  <w:rFonts w:ascii="Courier New"/>
                                  <w:sz w:val="24"/>
                                </w:rPr>
                              </w:pPr>
                            </w:p>
                            <w:p w14:paraId="61C7E067" w14:textId="77777777" w:rsidR="003D76C2" w:rsidRDefault="00000000">
                              <w:pPr>
                                <w:spacing w:before="1"/>
                                <w:ind w:left="1317"/>
                                <w:rPr>
                                  <w:rFonts w:ascii="Courier New"/>
                                  <w:sz w:val="18"/>
                                </w:rPr>
                              </w:pPr>
                              <w:proofErr w:type="spellStart"/>
                              <w:r>
                                <w:rPr>
                                  <w:rFonts w:ascii="Courier New"/>
                                  <w:spacing w:val="-6"/>
                                  <w:sz w:val="18"/>
                                </w:rPr>
                                <w:t>val</w:t>
                              </w:r>
                              <w:proofErr w:type="spellEnd"/>
                              <w:r>
                                <w:rPr>
                                  <w:rFonts w:ascii="Courier New"/>
                                  <w:spacing w:val="-18"/>
                                  <w:sz w:val="18"/>
                                </w:rPr>
                                <w:t xml:space="preserve"> </w:t>
                              </w:r>
                              <w:r>
                                <w:rPr>
                                  <w:rFonts w:ascii="Courier New"/>
                                  <w:spacing w:val="-6"/>
                                  <w:sz w:val="18"/>
                                </w:rPr>
                                <w:t>retrofit</w:t>
                              </w:r>
                              <w:r>
                                <w:rPr>
                                  <w:rFonts w:ascii="Courier New"/>
                                  <w:spacing w:val="-17"/>
                                  <w:sz w:val="18"/>
                                </w:rPr>
                                <w:t xml:space="preserve"> </w:t>
                              </w:r>
                              <w:r>
                                <w:rPr>
                                  <w:rFonts w:ascii="Courier New"/>
                                  <w:spacing w:val="-6"/>
                                  <w:sz w:val="18"/>
                                </w:rPr>
                                <w:t>=</w:t>
                              </w:r>
                              <w:r>
                                <w:rPr>
                                  <w:rFonts w:ascii="Courier New"/>
                                  <w:spacing w:val="-18"/>
                                  <w:sz w:val="18"/>
                                </w:rPr>
                                <w:t xml:space="preserve"> </w:t>
                              </w:r>
                              <w:proofErr w:type="spellStart"/>
                              <w:r>
                                <w:rPr>
                                  <w:rFonts w:ascii="Courier New"/>
                                  <w:spacing w:val="-6"/>
                                  <w:sz w:val="18"/>
                                </w:rPr>
                                <w:t>Retrofit.Builder</w:t>
                              </w:r>
                              <w:proofErr w:type="spellEnd"/>
                              <w:r>
                                <w:rPr>
                                  <w:rFonts w:ascii="Courier New"/>
                                  <w:spacing w:val="-6"/>
                                  <w:sz w:val="18"/>
                                </w:rPr>
                                <w:t>()</w:t>
                              </w:r>
                            </w:p>
                            <w:p w14:paraId="4BF8BC10"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w:t>
                              </w:r>
                              <w:proofErr w:type="spellStart"/>
                              <w:r>
                                <w:rPr>
                                  <w:rFonts w:ascii="Courier New"/>
                                  <w:spacing w:val="-2"/>
                                  <w:sz w:val="18"/>
                                </w:rPr>
                                <w:t>dog.ceo</w:t>
                              </w:r>
                              <w:proofErr w:type="spellEnd"/>
                              <w:r>
                                <w:rPr>
                                  <w:rFonts w:ascii="Courier New"/>
                                  <w:spacing w:val="-2"/>
                                  <w:sz w:val="18"/>
                                </w:rPr>
                                <w:t>/</w:t>
                              </w:r>
                              <w:proofErr w:type="spellStart"/>
                              <w:r>
                                <w:rPr>
                                  <w:rFonts w:ascii="Courier New"/>
                                  <w:spacing w:val="-2"/>
                                  <w:sz w:val="18"/>
                                </w:rPr>
                                <w:t>api</w:t>
                              </w:r>
                              <w:proofErr w:type="spellEnd"/>
                              <w:r>
                                <w:rPr>
                                  <w:rFonts w:ascii="Courier New"/>
                                  <w:spacing w:val="-2"/>
                                  <w:sz w:val="18"/>
                                </w:rPr>
                                <w:t>/")</w:t>
                              </w:r>
                            </w:p>
                            <w:p w14:paraId="20539A31"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GsonConverterFactory.create</w:t>
                              </w:r>
                              <w:proofErr w:type="spellEnd"/>
                              <w:r>
                                <w:rPr>
                                  <w:rFonts w:ascii="Courier New"/>
                                  <w:spacing w:val="-2"/>
                                  <w:sz w:val="18"/>
                                </w:rPr>
                                <w:t>())</w:t>
                              </w:r>
                            </w:p>
                            <w:p w14:paraId="424EFE40" w14:textId="77777777" w:rsidR="003D76C2" w:rsidRDefault="00000000">
                              <w:pPr>
                                <w:spacing w:before="76"/>
                                <w:ind w:left="1749"/>
                                <w:rPr>
                                  <w:rFonts w:ascii="Courier New"/>
                                  <w:sz w:val="18"/>
                                </w:rPr>
                              </w:pPr>
                              <w:r>
                                <w:rPr>
                                  <w:rFonts w:ascii="Courier New"/>
                                  <w:spacing w:val="-2"/>
                                  <w:sz w:val="18"/>
                                </w:rPr>
                                <w:t>.build()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6A2573" id="docshapegroup982" o:spid="_x0000_s1873" style="position:absolute;margin-left:88.2pt;margin-top:7.2pt;width:399.6pt;height:171.25pt;z-index:-15592448;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">
                <v:rect id="docshape983" o:spid="_x0000_s1874" style="position:absolute;left:1764;top:153;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" fillcolor="#f6f6f6" stroked="f">
                  <v:path arrowok="t"/>
                </v:rect>
                <v:shape id="docshape984" o:spid="_x0000_s1875" style="position:absolute;left:1764;top:143;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" path="m7992,3404l,3404r,20l7992,3424r,-20xm7992,l,,,20r7992,l7992,xe" fillcolor="#dadada" stroked="f">
                  <v:path arrowok="t" o:connecttype="custom" o:connectlocs="7992,3548;0,3548;0,3568;7992,3568;7992,3548;7992,144;0,144;0,164;7992,164;7992,144" o:connectangles="0,0,0,0,0,0,0,0,0,0"/>
                </v:shape>
                <v:shape id="docshape985" o:spid="_x0000_s1876" type="#_x0000_t202" style="position:absolute;left:1764;top:163;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" filled="f" stroked="f">
                  <v:path arrowok="t"/>
                  <v:textbox inset="0,0,0,0">
                    <w:txbxContent>
                      <w:p w14:paraId="618ABA8D"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RemoteProviderApplication</w:t>
                        </w:r>
                        <w:proofErr w:type="spellEnd"/>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Application()</w:t>
                        </w:r>
                        <w:r>
                          <w:rPr>
                            <w:rFonts w:ascii="Courier New"/>
                            <w:spacing w:val="-11"/>
                            <w:sz w:val="18"/>
                          </w:rPr>
                          <w:t xml:space="preserve"> </w:t>
                        </w:r>
                        <w:r>
                          <w:rPr>
                            <w:rFonts w:ascii="Courier New"/>
                            <w:spacing w:val="-10"/>
                            <w:sz w:val="18"/>
                          </w:rPr>
                          <w:t>{</w:t>
                        </w:r>
                      </w:p>
                      <w:p w14:paraId="2223A305" w14:textId="77777777" w:rsidR="003D76C2" w:rsidRDefault="003D76C2">
                        <w:pPr>
                          <w:rPr>
                            <w:rFonts w:ascii="Courier New"/>
                            <w:sz w:val="20"/>
                          </w:rPr>
                        </w:pPr>
                      </w:p>
                      <w:p w14:paraId="4C31AA97" w14:textId="77777777" w:rsidR="003D76C2" w:rsidRDefault="00000000">
                        <w:pPr>
                          <w:spacing w:before="130" w:line="328" w:lineRule="auto"/>
                          <w:ind w:left="885" w:right="732"/>
                          <w:rPr>
                            <w:rFonts w:ascii="Courier New"/>
                            <w:sz w:val="18"/>
                          </w:rPr>
                        </w:pPr>
                        <w:proofErr w:type="spellStart"/>
                        <w:r>
                          <w:rPr>
                            <w:rFonts w:ascii="Courier New"/>
                            <w:sz w:val="18"/>
                          </w:rPr>
                          <w:t>lateinit</w:t>
                        </w:r>
                        <w:proofErr w:type="spellEnd"/>
                        <w:r>
                          <w:rPr>
                            <w:rFonts w:ascii="Courier New"/>
                            <w:sz w:val="18"/>
                          </w:rPr>
                          <w:t xml:space="preserve"> var </w:t>
                        </w:r>
                        <w:proofErr w:type="spellStart"/>
                        <w:r>
                          <w:rPr>
                            <w:rFonts w:ascii="Courier New"/>
                            <w:sz w:val="18"/>
                          </w:rPr>
                          <w:t>downloadRepository</w:t>
                        </w:r>
                        <w:proofErr w:type="spellEnd"/>
                        <w:r>
                          <w:rPr>
                            <w:rFonts w:ascii="Courier New"/>
                            <w:sz w:val="18"/>
                          </w:rPr>
                          <w:t xml:space="preserve">: </w:t>
                        </w:r>
                        <w:proofErr w:type="spellStart"/>
                        <w:r>
                          <w:rPr>
                            <w:rFonts w:ascii="Courier New"/>
                            <w:sz w:val="18"/>
                          </w:rPr>
                          <w:t>DownloadRepository</w:t>
                        </w:r>
                        <w:proofErr w:type="spellEnd"/>
                        <w:r>
                          <w:rPr>
                            <w:rFonts w:ascii="Courier New"/>
                            <w:sz w:val="18"/>
                          </w:rPr>
                          <w:t xml:space="preserve"> </w:t>
                        </w: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preferencesWrapper</w:t>
                        </w:r>
                        <w:proofErr w:type="spellEnd"/>
                        <w:r>
                          <w:rPr>
                            <w:rFonts w:ascii="Courier New"/>
                            <w:sz w:val="18"/>
                          </w:rPr>
                          <w:t>:</w:t>
                        </w:r>
                        <w:r>
                          <w:rPr>
                            <w:rFonts w:ascii="Courier New"/>
                            <w:spacing w:val="-13"/>
                            <w:sz w:val="18"/>
                          </w:rPr>
                          <w:t xml:space="preserve"> </w:t>
                        </w:r>
                        <w:proofErr w:type="spellStart"/>
                        <w:r>
                          <w:rPr>
                            <w:rFonts w:ascii="Courier New"/>
                            <w:sz w:val="18"/>
                          </w:rPr>
                          <w:t>DownloadPreferencesWrapper</w:t>
                        </w:r>
                        <w:proofErr w:type="spellEnd"/>
                      </w:p>
                      <w:p w14:paraId="286A5067" w14:textId="77777777" w:rsidR="003D76C2" w:rsidRDefault="003D76C2">
                        <w:pPr>
                          <w:spacing w:before="9"/>
                          <w:rPr>
                            <w:rFonts w:ascii="Courier New"/>
                            <w:sz w:val="24"/>
                          </w:rPr>
                        </w:pPr>
                      </w:p>
                      <w:p w14:paraId="119B4854"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0D3267E1" w14:textId="77777777" w:rsidR="003D76C2" w:rsidRDefault="003D76C2">
                        <w:pPr>
                          <w:spacing w:before="9"/>
                          <w:rPr>
                            <w:rFonts w:ascii="Courier New"/>
                            <w:sz w:val="24"/>
                          </w:rPr>
                        </w:pPr>
                      </w:p>
                      <w:p w14:paraId="61C7E067" w14:textId="77777777" w:rsidR="003D76C2" w:rsidRDefault="00000000">
                        <w:pPr>
                          <w:spacing w:before="1"/>
                          <w:ind w:left="1317"/>
                          <w:rPr>
                            <w:rFonts w:ascii="Courier New"/>
                            <w:sz w:val="18"/>
                          </w:rPr>
                        </w:pPr>
                        <w:proofErr w:type="spellStart"/>
                        <w:r>
                          <w:rPr>
                            <w:rFonts w:ascii="Courier New"/>
                            <w:spacing w:val="-6"/>
                            <w:sz w:val="18"/>
                          </w:rPr>
                          <w:t>val</w:t>
                        </w:r>
                        <w:proofErr w:type="spellEnd"/>
                        <w:r>
                          <w:rPr>
                            <w:rFonts w:ascii="Courier New"/>
                            <w:spacing w:val="-18"/>
                            <w:sz w:val="18"/>
                          </w:rPr>
                          <w:t xml:space="preserve"> </w:t>
                        </w:r>
                        <w:r>
                          <w:rPr>
                            <w:rFonts w:ascii="Courier New"/>
                            <w:spacing w:val="-6"/>
                            <w:sz w:val="18"/>
                          </w:rPr>
                          <w:t>retrofit</w:t>
                        </w:r>
                        <w:r>
                          <w:rPr>
                            <w:rFonts w:ascii="Courier New"/>
                            <w:spacing w:val="-17"/>
                            <w:sz w:val="18"/>
                          </w:rPr>
                          <w:t xml:space="preserve"> </w:t>
                        </w:r>
                        <w:r>
                          <w:rPr>
                            <w:rFonts w:ascii="Courier New"/>
                            <w:spacing w:val="-6"/>
                            <w:sz w:val="18"/>
                          </w:rPr>
                          <w:t>=</w:t>
                        </w:r>
                        <w:r>
                          <w:rPr>
                            <w:rFonts w:ascii="Courier New"/>
                            <w:spacing w:val="-18"/>
                            <w:sz w:val="18"/>
                          </w:rPr>
                          <w:t xml:space="preserve"> </w:t>
                        </w:r>
                        <w:proofErr w:type="spellStart"/>
                        <w:r>
                          <w:rPr>
                            <w:rFonts w:ascii="Courier New"/>
                            <w:spacing w:val="-6"/>
                            <w:sz w:val="18"/>
                          </w:rPr>
                          <w:t>Retrofit.Builder</w:t>
                        </w:r>
                        <w:proofErr w:type="spellEnd"/>
                        <w:r>
                          <w:rPr>
                            <w:rFonts w:ascii="Courier New"/>
                            <w:spacing w:val="-6"/>
                            <w:sz w:val="18"/>
                          </w:rPr>
                          <w:t>()</w:t>
                        </w:r>
                      </w:p>
                      <w:p w14:paraId="4BF8BC10"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w:t>
                        </w:r>
                        <w:proofErr w:type="spellStart"/>
                        <w:r>
                          <w:rPr>
                            <w:rFonts w:ascii="Courier New"/>
                            <w:spacing w:val="-2"/>
                            <w:sz w:val="18"/>
                          </w:rPr>
                          <w:t>dog.ceo</w:t>
                        </w:r>
                        <w:proofErr w:type="spellEnd"/>
                        <w:r>
                          <w:rPr>
                            <w:rFonts w:ascii="Courier New"/>
                            <w:spacing w:val="-2"/>
                            <w:sz w:val="18"/>
                          </w:rPr>
                          <w:t>/</w:t>
                        </w:r>
                        <w:proofErr w:type="spellStart"/>
                        <w:r>
                          <w:rPr>
                            <w:rFonts w:ascii="Courier New"/>
                            <w:spacing w:val="-2"/>
                            <w:sz w:val="18"/>
                          </w:rPr>
                          <w:t>api</w:t>
                        </w:r>
                        <w:proofErr w:type="spellEnd"/>
                        <w:r>
                          <w:rPr>
                            <w:rFonts w:ascii="Courier New"/>
                            <w:spacing w:val="-2"/>
                            <w:sz w:val="18"/>
                          </w:rPr>
                          <w:t>/")</w:t>
                        </w:r>
                      </w:p>
                      <w:p w14:paraId="20539A31"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GsonConverterFactory.create</w:t>
                        </w:r>
                        <w:proofErr w:type="spellEnd"/>
                        <w:r>
                          <w:rPr>
                            <w:rFonts w:ascii="Courier New"/>
                            <w:spacing w:val="-2"/>
                            <w:sz w:val="18"/>
                          </w:rPr>
                          <w:t>())</w:t>
                        </w:r>
                      </w:p>
                      <w:p w14:paraId="424EFE40" w14:textId="77777777" w:rsidR="003D76C2" w:rsidRDefault="00000000">
                        <w:pPr>
                          <w:spacing w:before="76"/>
                          <w:ind w:left="1749"/>
                          <w:rPr>
                            <w:rFonts w:ascii="Courier New"/>
                            <w:sz w:val="18"/>
                          </w:rPr>
                        </w:pPr>
                        <w:r>
                          <w:rPr>
                            <w:rFonts w:ascii="Courier New"/>
                            <w:spacing w:val="-2"/>
                            <w:sz w:val="18"/>
                          </w:rPr>
                          <w:t>.build()</w:t>
                        </w:r>
                      </w:p>
                    </w:txbxContent>
                  </v:textbox>
                </v:shape>
                <w10:wrap type="topAndBottom" anchorx="page"/>
              </v:group>
            </w:pict>
          </mc:Fallback>
        </mc:AlternateContent>
      </w:r>
    </w:p>
    <w:p w14:paraId="16275DA6" w14:textId="77777777" w:rsidR="003D76C2" w:rsidRDefault="003D76C2">
      <w:pPr>
        <w:rPr>
          <w:sz w:val="8"/>
        </w:rPr>
        <w:sectPr w:rsidR="003D76C2">
          <w:pgSz w:w="10800" w:h="13320"/>
          <w:pgMar w:top="1120" w:right="920" w:bottom="280" w:left="940" w:header="695" w:footer="0" w:gutter="0"/>
          <w:cols w:space="720"/>
        </w:sectPr>
      </w:pPr>
    </w:p>
    <w:p w14:paraId="7F4073EE" w14:textId="77777777" w:rsidR="003D76C2" w:rsidRDefault="003D76C2">
      <w:pPr>
        <w:pStyle w:val="BodyText"/>
        <w:spacing w:before="3"/>
        <w:rPr>
          <w:sz w:val="5"/>
        </w:rPr>
      </w:pPr>
    </w:p>
    <w:p w14:paraId="66AC6E5D" w14:textId="77777777" w:rsidR="003D76C2" w:rsidRDefault="00D51F7C">
      <w:pPr>
        <w:pStyle w:val="BodyText"/>
        <w:ind w:left="104"/>
      </w:pPr>
      <w:r>
        <w:rPr>
          <w:noProof/>
        </w:rPr>
        <mc:AlternateContent>
          <mc:Choice Requires="wpg">
            <w:drawing>
              <wp:inline distT="0" distB="0" distL="0" distR="0" wp14:anchorId="18F262EE" wp14:editId="25C9FD69">
                <wp:extent cx="5074920" cy="4130675"/>
                <wp:effectExtent l="0" t="0" r="5080" b="0"/>
                <wp:docPr id="568" name="docshapegroup9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0" y="0"/>
                          <a:chExt cx="7992" cy="6505"/>
                        </a:xfrm>
                      </wpg:grpSpPr>
                      <wps:wsp>
                        <wps:cNvPr id="569" name="docshape987"/>
                        <wps:cNvSpPr>
                          <a:spLocks/>
                        </wps:cNvSpPr>
                        <wps:spPr bwMode="auto">
                          <a:xfrm>
                            <a:off x="0" y="10"/>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0" name="docshape988"/>
                        <wps:cNvSpPr>
                          <a:spLocks/>
                        </wps:cNvSpPr>
                        <wps:spPr bwMode="auto">
                          <a:xfrm>
                            <a:off x="0" y="0"/>
                            <a:ext cx="7992" cy="6505"/>
                          </a:xfrm>
                          <a:custGeom>
                            <a:avLst/>
                            <a:gdLst>
                              <a:gd name="T0" fmla="*/ 7992 w 7992"/>
                              <a:gd name="T1" fmla="*/ 6484 h 6505"/>
                              <a:gd name="T2" fmla="*/ 0 w 7992"/>
                              <a:gd name="T3" fmla="*/ 6484 h 6505"/>
                              <a:gd name="T4" fmla="*/ 0 w 7992"/>
                              <a:gd name="T5" fmla="*/ 6504 h 6505"/>
                              <a:gd name="T6" fmla="*/ 7992 w 7992"/>
                              <a:gd name="T7" fmla="*/ 6504 h 6505"/>
                              <a:gd name="T8" fmla="*/ 7992 w 7992"/>
                              <a:gd name="T9" fmla="*/ 6484 h 6505"/>
                              <a:gd name="T10" fmla="*/ 7992 w 7992"/>
                              <a:gd name="T11" fmla="*/ 0 h 6505"/>
                              <a:gd name="T12" fmla="*/ 0 w 7992"/>
                              <a:gd name="T13" fmla="*/ 0 h 6505"/>
                              <a:gd name="T14" fmla="*/ 0 w 7992"/>
                              <a:gd name="T15" fmla="*/ 20 h 6505"/>
                              <a:gd name="T16" fmla="*/ 7992 w 7992"/>
                              <a:gd name="T17" fmla="*/ 20 h 6505"/>
                              <a:gd name="T18" fmla="*/ 7992 w 7992"/>
                              <a:gd name="T19" fmla="*/ 0 h 65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 name="docshape989"/>
                        <wps:cNvSpPr txBox="1">
                          <a:spLocks/>
                        </wps:cNvSpPr>
                        <wps:spPr bwMode="auto">
                          <a:xfrm>
                            <a:off x="0" y="20"/>
                            <a:ext cx="7992" cy="6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33533" w14:textId="77777777" w:rsidR="003D76C2" w:rsidRDefault="00000000">
                              <w:pPr>
                                <w:spacing w:before="40" w:line="202" w:lineRule="exact"/>
                                <w:ind w:left="1317"/>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downloadService</w:t>
                              </w:r>
                              <w:proofErr w:type="spellEnd"/>
                              <w:r>
                                <w:rPr>
                                  <w:rFonts w:ascii="Courier New"/>
                                  <w:spacing w:val="-9"/>
                                  <w:sz w:val="18"/>
                                </w:rPr>
                                <w:t xml:space="preserve"> </w:t>
                              </w:r>
                              <w:r>
                                <w:rPr>
                                  <w:rFonts w:ascii="Courier New"/>
                                  <w:spacing w:val="-10"/>
                                  <w:sz w:val="18"/>
                                </w:rPr>
                                <w:t>=</w:t>
                              </w:r>
                            </w:p>
                            <w:p w14:paraId="17FCB8C7" w14:textId="77777777" w:rsidR="003D76C2" w:rsidRDefault="00000000">
                              <w:pPr>
                                <w:spacing w:line="200" w:lineRule="exact"/>
                                <w:ind w:left="1533"/>
                                <w:rPr>
                                  <w:rFonts w:ascii="Courier New"/>
                                  <w:sz w:val="18"/>
                                </w:rPr>
                              </w:pPr>
                              <w:proofErr w:type="spellStart"/>
                              <w:r>
                                <w:rPr>
                                  <w:rFonts w:ascii="Courier New"/>
                                  <w:spacing w:val="-2"/>
                                  <w:sz w:val="18"/>
                                </w:rPr>
                                <w:t>retrofit.create</w:t>
                              </w:r>
                              <w:proofErr w:type="spellEnd"/>
                              <w:r>
                                <w:rPr>
                                  <w:rFonts w:ascii="Courier New"/>
                                  <w:spacing w:val="-2"/>
                                  <w:sz w:val="18"/>
                                </w:rPr>
                                <w:t>&lt;</w:t>
                              </w:r>
                              <w:proofErr w:type="spellStart"/>
                              <w:r>
                                <w:rPr>
                                  <w:rFonts w:ascii="Courier New"/>
                                  <w:spacing w:val="-2"/>
                                  <w:sz w:val="18"/>
                                </w:rPr>
                                <w:t>DownloadService</w:t>
                              </w:r>
                              <w:proofErr w:type="spellEnd"/>
                              <w:r>
                                <w:rPr>
                                  <w:rFonts w:ascii="Courier New"/>
                                  <w:spacing w:val="-2"/>
                                  <w:sz w:val="18"/>
                                </w:rPr>
                                <w:t>&gt;</w:t>
                              </w:r>
                            </w:p>
                            <w:p w14:paraId="55495633" w14:textId="77777777" w:rsidR="003D76C2" w:rsidRDefault="00000000">
                              <w:pPr>
                                <w:spacing w:line="352" w:lineRule="auto"/>
                                <w:ind w:left="1317" w:right="3062" w:firstLine="432"/>
                                <w:rPr>
                                  <w:rFonts w:ascii="Courier New"/>
                                  <w:sz w:val="18"/>
                                </w:rPr>
                              </w:pPr>
                              <w:r>
                                <w:rPr>
                                  <w:rFonts w:ascii="Courier New"/>
                                  <w:spacing w:val="-2"/>
                                  <w:sz w:val="18"/>
                                </w:rPr>
                                <w:t>(</w:t>
                              </w:r>
                              <w:proofErr w:type="spellStart"/>
                              <w:r>
                                <w:rPr>
                                  <w:rFonts w:ascii="Courier New"/>
                                  <w:spacing w:val="-2"/>
                                  <w:sz w:val="18"/>
                                </w:rPr>
                                <w:t>DownloadService</w:t>
                              </w:r>
                              <w:proofErr w:type="spellEnd"/>
                              <w:r>
                                <w:rPr>
                                  <w:rFonts w:ascii="Courier New"/>
                                  <w:spacing w:val="-2"/>
                                  <w:sz w:val="18"/>
                                </w:rPr>
                                <w:t xml:space="preserve">::class.java) </w:t>
                              </w:r>
                              <w:proofErr w:type="spellStart"/>
                              <w:r>
                                <w:rPr>
                                  <w:rFonts w:ascii="Courier New"/>
                                  <w:sz w:val="18"/>
                                </w:rPr>
                                <w:t>val</w:t>
                              </w:r>
                              <w:proofErr w:type="spellEnd"/>
                              <w:r>
                                <w:rPr>
                                  <w:rFonts w:ascii="Courier New"/>
                                  <w:sz w:val="18"/>
                                </w:rPr>
                                <w:t xml:space="preserve"> database =</w:t>
                              </w:r>
                            </w:p>
                            <w:p w14:paraId="797CCD4C" w14:textId="77777777" w:rsidR="003D76C2" w:rsidRDefault="00000000">
                              <w:pPr>
                                <w:spacing w:line="182" w:lineRule="exact"/>
                                <w:ind w:left="1749"/>
                                <w:rPr>
                                  <w:rFonts w:ascii="Courier New"/>
                                  <w:sz w:val="18"/>
                                </w:rPr>
                              </w:pPr>
                              <w:proofErr w:type="spellStart"/>
                              <w:r>
                                <w:rPr>
                                  <w:rFonts w:ascii="Courier New"/>
                                  <w:spacing w:val="-2"/>
                                  <w:sz w:val="18"/>
                                </w:rPr>
                                <w:t>Room.databaseBuilder</w:t>
                              </w:r>
                              <w:proofErr w:type="spellEnd"/>
                              <w:r>
                                <w:rPr>
                                  <w:rFonts w:ascii="Courier New"/>
                                  <w:spacing w:val="-2"/>
                                  <w:sz w:val="18"/>
                                </w:rPr>
                                <w:t>(</w:t>
                              </w:r>
                              <w:proofErr w:type="spellStart"/>
                              <w:r>
                                <w:rPr>
                                  <w:rFonts w:ascii="Courier New"/>
                                  <w:spacing w:val="-2"/>
                                  <w:sz w:val="18"/>
                                </w:rPr>
                                <w:t>applicationContext</w:t>
                              </w:r>
                              <w:proofErr w:type="spellEnd"/>
                              <w:r>
                                <w:rPr>
                                  <w:rFonts w:ascii="Courier New"/>
                                  <w:spacing w:val="-2"/>
                                  <w:sz w:val="18"/>
                                </w:rPr>
                                <w:t>,</w:t>
                              </w:r>
                            </w:p>
                            <w:p w14:paraId="43DCD698" w14:textId="77777777" w:rsidR="003D76C2" w:rsidRDefault="00000000">
                              <w:pPr>
                                <w:spacing w:line="202" w:lineRule="exact"/>
                                <w:ind w:left="1965"/>
                                <w:rPr>
                                  <w:rFonts w:ascii="Courier New"/>
                                  <w:sz w:val="18"/>
                                </w:rPr>
                              </w:pPr>
                              <w:proofErr w:type="spellStart"/>
                              <w:r>
                                <w:rPr>
                                  <w:rFonts w:ascii="Courier New"/>
                                  <w:spacing w:val="-2"/>
                                  <w:sz w:val="18"/>
                                </w:rPr>
                                <w:t>DogDatabase</w:t>
                              </w:r>
                              <w:proofErr w:type="spellEnd"/>
                              <w:r>
                                <w:rPr>
                                  <w:rFonts w:ascii="Courier New"/>
                                  <w:spacing w:val="-2"/>
                                  <w:sz w:val="18"/>
                                </w:rPr>
                                <w:t>::class.java,</w:t>
                              </w:r>
                              <w:r>
                                <w:rPr>
                                  <w:rFonts w:ascii="Courier New"/>
                                  <w:spacing w:val="29"/>
                                  <w:sz w:val="18"/>
                                </w:rPr>
                                <w:t xml:space="preserve"> </w:t>
                              </w:r>
                              <w:r>
                                <w:rPr>
                                  <w:rFonts w:ascii="Courier New"/>
                                  <w:spacing w:val="-2"/>
                                  <w:sz w:val="18"/>
                                </w:rPr>
                                <w:t>"dog-</w:t>
                              </w:r>
                              <w:proofErr w:type="spellStart"/>
                              <w:r>
                                <w:rPr>
                                  <w:rFonts w:ascii="Courier New"/>
                                  <w:spacing w:val="-4"/>
                                  <w:sz w:val="18"/>
                                </w:rPr>
                                <w:t>db</w:t>
                              </w:r>
                              <w:proofErr w:type="spellEnd"/>
                              <w:r>
                                <w:rPr>
                                  <w:rFonts w:ascii="Courier New"/>
                                  <w:spacing w:val="-4"/>
                                  <w:sz w:val="18"/>
                                </w:rPr>
                                <w:t>")</w:t>
                              </w:r>
                            </w:p>
                            <w:p w14:paraId="0A2153F9" w14:textId="77777777" w:rsidR="003D76C2" w:rsidRDefault="00000000">
                              <w:pPr>
                                <w:spacing w:before="14"/>
                                <w:ind w:left="2181"/>
                                <w:rPr>
                                  <w:rFonts w:ascii="Courier New"/>
                                  <w:sz w:val="18"/>
                                </w:rPr>
                              </w:pPr>
                              <w:r>
                                <w:rPr>
                                  <w:rFonts w:ascii="Courier New"/>
                                  <w:spacing w:val="-2"/>
                                  <w:sz w:val="18"/>
                                </w:rPr>
                                <w:t>.build()</w:t>
                              </w:r>
                            </w:p>
                            <w:p w14:paraId="3B9F2743" w14:textId="77777777" w:rsidR="003D76C2" w:rsidRDefault="00000000">
                              <w:pPr>
                                <w:spacing w:before="76" w:line="328" w:lineRule="auto"/>
                                <w:ind w:left="1749" w:right="1274" w:hanging="432"/>
                                <w:rPr>
                                  <w:rFonts w:ascii="Courier New"/>
                                  <w:sz w:val="18"/>
                                </w:rPr>
                              </w:pPr>
                              <w:proofErr w:type="spellStart"/>
                              <w:r>
                                <w:rPr>
                                  <w:rFonts w:ascii="Courier New"/>
                                  <w:sz w:val="18"/>
                                </w:rPr>
                                <w:t>preferencesWrapper</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DownloadPreferencesWrapper</w:t>
                              </w:r>
                              <w:proofErr w:type="spellEnd"/>
                              <w:r>
                                <w:rPr>
                                  <w:rFonts w:ascii="Courier New"/>
                                  <w:sz w:val="18"/>
                                </w:rPr>
                                <w:t xml:space="preserve">( </w:t>
                              </w:r>
                              <w:r>
                                <w:rPr>
                                  <w:rFonts w:ascii="Courier New"/>
                                  <w:spacing w:val="-2"/>
                                  <w:sz w:val="18"/>
                                </w:rPr>
                                <w:t>this,</w:t>
                              </w:r>
                            </w:p>
                            <w:p w14:paraId="63B20AD5" w14:textId="77777777" w:rsidR="003D76C2" w:rsidRDefault="00000000">
                              <w:pPr>
                                <w:spacing w:before="2"/>
                                <w:ind w:left="1749"/>
                                <w:rPr>
                                  <w:rFonts w:ascii="Courier New"/>
                                  <w:sz w:val="18"/>
                                </w:rPr>
                              </w:pPr>
                              <w:proofErr w:type="spellStart"/>
                              <w:r>
                                <w:rPr>
                                  <w:rFonts w:ascii="Courier New"/>
                                  <w:spacing w:val="-2"/>
                                  <w:sz w:val="18"/>
                                </w:rPr>
                                <w:t>PreferenceManager.getDefaultSharedPreferences</w:t>
                              </w:r>
                              <w:proofErr w:type="spellEnd"/>
                              <w:r>
                                <w:rPr>
                                  <w:rFonts w:ascii="Courier New"/>
                                  <w:spacing w:val="-2"/>
                                  <w:sz w:val="18"/>
                                </w:rPr>
                                <w:t>(this)</w:t>
                              </w:r>
                            </w:p>
                            <w:p w14:paraId="405670E2" w14:textId="77777777" w:rsidR="003D76C2" w:rsidRDefault="00000000">
                              <w:pPr>
                                <w:spacing w:before="76"/>
                                <w:ind w:left="1317"/>
                                <w:rPr>
                                  <w:rFonts w:ascii="Courier New"/>
                                  <w:sz w:val="18"/>
                                </w:rPr>
                              </w:pPr>
                              <w:r>
                                <w:rPr>
                                  <w:rFonts w:ascii="Courier New"/>
                                  <w:sz w:val="18"/>
                                </w:rPr>
                                <w:t>)</w:t>
                              </w:r>
                            </w:p>
                            <w:p w14:paraId="4F357055" w14:textId="77777777" w:rsidR="003D76C2" w:rsidRDefault="00000000">
                              <w:pPr>
                                <w:spacing w:before="76" w:line="328" w:lineRule="auto"/>
                                <w:ind w:left="1749" w:right="1940" w:hanging="432"/>
                                <w:rPr>
                                  <w:rFonts w:ascii="Courier New"/>
                                  <w:sz w:val="18"/>
                                </w:rPr>
                              </w:pPr>
                              <w:proofErr w:type="spellStart"/>
                              <w:r>
                                <w:rPr>
                                  <w:rFonts w:ascii="Courier New"/>
                                  <w:sz w:val="18"/>
                                </w:rPr>
                                <w:t>downloadRepository</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DownloadRepositoryImpl</w:t>
                              </w:r>
                              <w:proofErr w:type="spellEnd"/>
                              <w:r>
                                <w:rPr>
                                  <w:rFonts w:ascii="Courier New"/>
                                  <w:sz w:val="18"/>
                                </w:rPr>
                                <w:t xml:space="preserve">( </w:t>
                              </w:r>
                              <w:proofErr w:type="spellStart"/>
                              <w:r>
                                <w:rPr>
                                  <w:rFonts w:ascii="Courier New"/>
                                  <w:spacing w:val="-2"/>
                                  <w:sz w:val="18"/>
                                </w:rPr>
                                <w:t>preferencesWrapper</w:t>
                              </w:r>
                              <w:proofErr w:type="spellEnd"/>
                              <w:r>
                                <w:rPr>
                                  <w:rFonts w:ascii="Courier New"/>
                                  <w:spacing w:val="-2"/>
                                  <w:sz w:val="18"/>
                                </w:rPr>
                                <w:t>,</w:t>
                              </w:r>
                              <w:r>
                                <w:rPr>
                                  <w:rFonts w:ascii="Courier New"/>
                                  <w:spacing w:val="80"/>
                                  <w:w w:val="150"/>
                                  <w:sz w:val="18"/>
                                </w:rPr>
                                <w:t xml:space="preserve"> </w:t>
                              </w:r>
                              <w:proofErr w:type="spellStart"/>
                              <w:r>
                                <w:rPr>
                                  <w:rFonts w:ascii="Courier New"/>
                                  <w:spacing w:val="-2"/>
                                  <w:sz w:val="18"/>
                                </w:rPr>
                                <w:t>ProviderFileHandler</w:t>
                              </w:r>
                              <w:proofErr w:type="spellEnd"/>
                              <w:r>
                                <w:rPr>
                                  <w:rFonts w:ascii="Courier New"/>
                                  <w:spacing w:val="-2"/>
                                  <w:sz w:val="18"/>
                                </w:rPr>
                                <w:t>(</w:t>
                              </w:r>
                            </w:p>
                            <w:p w14:paraId="50234BBD" w14:textId="77777777" w:rsidR="003D76C2" w:rsidRDefault="00000000">
                              <w:pPr>
                                <w:spacing w:before="2" w:line="328" w:lineRule="auto"/>
                                <w:ind w:left="2181" w:right="3699"/>
                                <w:rPr>
                                  <w:rFonts w:ascii="Courier New"/>
                                  <w:sz w:val="18"/>
                                </w:rPr>
                              </w:pPr>
                              <w:r>
                                <w:rPr>
                                  <w:rFonts w:ascii="Courier New"/>
                                  <w:spacing w:val="-2"/>
                                  <w:sz w:val="18"/>
                                </w:rPr>
                                <w:t xml:space="preserve">this, </w:t>
                              </w:r>
                              <w:proofErr w:type="spellStart"/>
                              <w:r>
                                <w:rPr>
                                  <w:rFonts w:ascii="Courier New"/>
                                  <w:spacing w:val="-2"/>
                                  <w:sz w:val="18"/>
                                </w:rPr>
                                <w:t>FileToUriMapper</w:t>
                              </w:r>
                              <w:proofErr w:type="spellEnd"/>
                              <w:r>
                                <w:rPr>
                                  <w:rFonts w:ascii="Courier New"/>
                                  <w:spacing w:val="-2"/>
                                  <w:sz w:val="18"/>
                                </w:rPr>
                                <w:t>()</w:t>
                              </w:r>
                            </w:p>
                            <w:p w14:paraId="751D69D9" w14:textId="77777777" w:rsidR="003D76C2" w:rsidRDefault="00000000">
                              <w:pPr>
                                <w:spacing w:before="1"/>
                                <w:ind w:left="1749"/>
                                <w:rPr>
                                  <w:rFonts w:ascii="Courier New"/>
                                  <w:sz w:val="18"/>
                                </w:rPr>
                              </w:pPr>
                              <w:r>
                                <w:rPr>
                                  <w:rFonts w:ascii="Courier New"/>
                                  <w:spacing w:val="-5"/>
                                  <w:sz w:val="18"/>
                                </w:rPr>
                                <w:t>),</w:t>
                              </w:r>
                            </w:p>
                            <w:p w14:paraId="0472A205" w14:textId="77777777" w:rsidR="003D76C2" w:rsidRDefault="00000000">
                              <w:pPr>
                                <w:spacing w:before="76" w:line="328" w:lineRule="auto"/>
                                <w:ind w:left="1749" w:right="3699"/>
                                <w:rPr>
                                  <w:rFonts w:ascii="Courier New"/>
                                  <w:sz w:val="18"/>
                                </w:rPr>
                              </w:pPr>
                              <w:proofErr w:type="spellStart"/>
                              <w:r>
                                <w:rPr>
                                  <w:rFonts w:ascii="Courier New"/>
                                  <w:spacing w:val="-2"/>
                                  <w:sz w:val="18"/>
                                </w:rPr>
                                <w:t>downloadService</w:t>
                              </w:r>
                              <w:proofErr w:type="spellEnd"/>
                              <w:r>
                                <w:rPr>
                                  <w:rFonts w:ascii="Courier New"/>
                                  <w:spacing w:val="-2"/>
                                  <w:sz w:val="18"/>
                                </w:rPr>
                                <w:t xml:space="preserve">, </w:t>
                              </w:r>
                              <w:proofErr w:type="spellStart"/>
                              <w:r>
                                <w:rPr>
                                  <w:rFonts w:ascii="Courier New"/>
                                  <w:spacing w:val="-2"/>
                                  <w:sz w:val="18"/>
                                </w:rPr>
                                <w:t>database.dogDao</w:t>
                              </w:r>
                              <w:proofErr w:type="spellEnd"/>
                              <w:r>
                                <w:rPr>
                                  <w:rFonts w:ascii="Courier New"/>
                                  <w:spacing w:val="-2"/>
                                  <w:sz w:val="18"/>
                                </w:rPr>
                                <w:t xml:space="preserve">(), </w:t>
                              </w:r>
                              <w:proofErr w:type="spellStart"/>
                              <w:r>
                                <w:rPr>
                                  <w:rFonts w:ascii="Courier New"/>
                                  <w:spacing w:val="-2"/>
                                  <w:sz w:val="18"/>
                                </w:rPr>
                                <w:t>DogMapper</w:t>
                              </w:r>
                              <w:proofErr w:type="spellEnd"/>
                              <w:r>
                                <w:rPr>
                                  <w:rFonts w:ascii="Courier New"/>
                                  <w:spacing w:val="-2"/>
                                  <w:sz w:val="18"/>
                                </w:rPr>
                                <w:t>(),</w:t>
                              </w:r>
                            </w:p>
                            <w:p w14:paraId="3CBE5AC8" w14:textId="77777777" w:rsidR="003D76C2" w:rsidRDefault="00000000">
                              <w:pPr>
                                <w:spacing w:before="2"/>
                                <w:ind w:left="1749"/>
                                <w:rPr>
                                  <w:rFonts w:ascii="Courier New"/>
                                  <w:sz w:val="18"/>
                                </w:rPr>
                              </w:pPr>
                              <w:proofErr w:type="spellStart"/>
                              <w:r>
                                <w:rPr>
                                  <w:rFonts w:ascii="Courier New"/>
                                  <w:spacing w:val="-2"/>
                                  <w:sz w:val="18"/>
                                </w:rPr>
                                <w:t>Executors.newSingleThreadExecutor</w:t>
                              </w:r>
                              <w:proofErr w:type="spellEnd"/>
                              <w:r>
                                <w:rPr>
                                  <w:rFonts w:ascii="Courier New"/>
                                  <w:spacing w:val="-2"/>
                                  <w:sz w:val="18"/>
                                </w:rPr>
                                <w:t>()</w:t>
                              </w:r>
                            </w:p>
                            <w:p w14:paraId="6DAD70A3" w14:textId="77777777" w:rsidR="003D76C2" w:rsidRDefault="00000000">
                              <w:pPr>
                                <w:spacing w:before="76"/>
                                <w:ind w:left="1317"/>
                                <w:rPr>
                                  <w:rFonts w:ascii="Courier New"/>
                                  <w:sz w:val="18"/>
                                </w:rPr>
                              </w:pPr>
                              <w:r>
                                <w:rPr>
                                  <w:rFonts w:ascii="Courier New"/>
                                  <w:sz w:val="18"/>
                                </w:rPr>
                                <w:t>)</w:t>
                              </w:r>
                            </w:p>
                            <w:p w14:paraId="31C71015" w14:textId="77777777" w:rsidR="003D76C2" w:rsidRDefault="00000000">
                              <w:pPr>
                                <w:spacing w:before="76"/>
                                <w:ind w:left="885"/>
                                <w:rPr>
                                  <w:rFonts w:ascii="Courier New"/>
                                  <w:sz w:val="18"/>
                                </w:rPr>
                              </w:pPr>
                              <w:r>
                                <w:rPr>
                                  <w:rFonts w:ascii="Courier New"/>
                                  <w:sz w:val="18"/>
                                </w:rPr>
                                <w:t>}</w:t>
                              </w:r>
                            </w:p>
                            <w:p w14:paraId="3CC0BAA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8F262EE" id="docshapegroup986" o:spid="_x0000_s1877" style="width:399.6pt;height:325.25pt;mso-position-horizontal-relative:char;mso-position-vertical-relative:line"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">
                <v:rect id="docshape987" o:spid="_x0000_s1878" style="position:absolute;top:10;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" fillcolor="#f6f6f6" stroked="f">
                  <v:path arrowok="t"/>
                </v:rect>
                <v:shape id="docshape988" o:spid="_x0000_s1879" style="position:absolute;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" path="m7992,6484l,6484r,20l7992,6504r,-20xm7992,l,,,20r7992,l7992,xe" fillcolor="#dadada" stroked="f">
                  <v:path arrowok="t" o:connecttype="custom" o:connectlocs="7992,6484;0,6484;0,6504;7992,6504;7992,6484;7992,0;0,0;0,20;7992,20;7992,0" o:connectangles="0,0,0,0,0,0,0,0,0,0"/>
                </v:shape>
                <v:shape id="docshape989" o:spid="_x0000_s1880" type="#_x0000_t202" style="position:absolute;top:20;width:7992;height:6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" filled="f" stroked="f">
                  <v:path arrowok="t"/>
                  <v:textbox inset="0,0,0,0">
                    <w:txbxContent>
                      <w:p w14:paraId="2B633533" w14:textId="77777777" w:rsidR="003D76C2" w:rsidRDefault="00000000">
                        <w:pPr>
                          <w:spacing w:before="40" w:line="202" w:lineRule="exact"/>
                          <w:ind w:left="1317"/>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downloadService</w:t>
                        </w:r>
                        <w:proofErr w:type="spellEnd"/>
                        <w:r>
                          <w:rPr>
                            <w:rFonts w:ascii="Courier New"/>
                            <w:spacing w:val="-9"/>
                            <w:sz w:val="18"/>
                          </w:rPr>
                          <w:t xml:space="preserve"> </w:t>
                        </w:r>
                        <w:r>
                          <w:rPr>
                            <w:rFonts w:ascii="Courier New"/>
                            <w:spacing w:val="-10"/>
                            <w:sz w:val="18"/>
                          </w:rPr>
                          <w:t>=</w:t>
                        </w:r>
                      </w:p>
                      <w:p w14:paraId="17FCB8C7" w14:textId="77777777" w:rsidR="003D76C2" w:rsidRDefault="00000000">
                        <w:pPr>
                          <w:spacing w:line="200" w:lineRule="exact"/>
                          <w:ind w:left="1533"/>
                          <w:rPr>
                            <w:rFonts w:ascii="Courier New"/>
                            <w:sz w:val="18"/>
                          </w:rPr>
                        </w:pPr>
                        <w:proofErr w:type="spellStart"/>
                        <w:r>
                          <w:rPr>
                            <w:rFonts w:ascii="Courier New"/>
                            <w:spacing w:val="-2"/>
                            <w:sz w:val="18"/>
                          </w:rPr>
                          <w:t>retrofit.create</w:t>
                        </w:r>
                        <w:proofErr w:type="spellEnd"/>
                        <w:r>
                          <w:rPr>
                            <w:rFonts w:ascii="Courier New"/>
                            <w:spacing w:val="-2"/>
                            <w:sz w:val="18"/>
                          </w:rPr>
                          <w:t>&lt;</w:t>
                        </w:r>
                        <w:proofErr w:type="spellStart"/>
                        <w:r>
                          <w:rPr>
                            <w:rFonts w:ascii="Courier New"/>
                            <w:spacing w:val="-2"/>
                            <w:sz w:val="18"/>
                          </w:rPr>
                          <w:t>DownloadService</w:t>
                        </w:r>
                        <w:proofErr w:type="spellEnd"/>
                        <w:r>
                          <w:rPr>
                            <w:rFonts w:ascii="Courier New"/>
                            <w:spacing w:val="-2"/>
                            <w:sz w:val="18"/>
                          </w:rPr>
                          <w:t>&gt;</w:t>
                        </w:r>
                      </w:p>
                      <w:p w14:paraId="55495633" w14:textId="77777777" w:rsidR="003D76C2" w:rsidRDefault="00000000">
                        <w:pPr>
                          <w:spacing w:line="352" w:lineRule="auto"/>
                          <w:ind w:left="1317" w:right="3062" w:firstLine="432"/>
                          <w:rPr>
                            <w:rFonts w:ascii="Courier New"/>
                            <w:sz w:val="18"/>
                          </w:rPr>
                        </w:pPr>
                        <w:r>
                          <w:rPr>
                            <w:rFonts w:ascii="Courier New"/>
                            <w:spacing w:val="-2"/>
                            <w:sz w:val="18"/>
                          </w:rPr>
                          <w:t>(</w:t>
                        </w:r>
                        <w:proofErr w:type="spellStart"/>
                        <w:r>
                          <w:rPr>
                            <w:rFonts w:ascii="Courier New"/>
                            <w:spacing w:val="-2"/>
                            <w:sz w:val="18"/>
                          </w:rPr>
                          <w:t>DownloadService</w:t>
                        </w:r>
                        <w:proofErr w:type="spellEnd"/>
                        <w:r>
                          <w:rPr>
                            <w:rFonts w:ascii="Courier New"/>
                            <w:spacing w:val="-2"/>
                            <w:sz w:val="18"/>
                          </w:rPr>
                          <w:t xml:space="preserve">::class.java) </w:t>
                        </w:r>
                        <w:proofErr w:type="spellStart"/>
                        <w:r>
                          <w:rPr>
                            <w:rFonts w:ascii="Courier New"/>
                            <w:sz w:val="18"/>
                          </w:rPr>
                          <w:t>val</w:t>
                        </w:r>
                        <w:proofErr w:type="spellEnd"/>
                        <w:r>
                          <w:rPr>
                            <w:rFonts w:ascii="Courier New"/>
                            <w:sz w:val="18"/>
                          </w:rPr>
                          <w:t xml:space="preserve"> database =</w:t>
                        </w:r>
                      </w:p>
                      <w:p w14:paraId="797CCD4C" w14:textId="77777777" w:rsidR="003D76C2" w:rsidRDefault="00000000">
                        <w:pPr>
                          <w:spacing w:line="182" w:lineRule="exact"/>
                          <w:ind w:left="1749"/>
                          <w:rPr>
                            <w:rFonts w:ascii="Courier New"/>
                            <w:sz w:val="18"/>
                          </w:rPr>
                        </w:pPr>
                        <w:proofErr w:type="spellStart"/>
                        <w:r>
                          <w:rPr>
                            <w:rFonts w:ascii="Courier New"/>
                            <w:spacing w:val="-2"/>
                            <w:sz w:val="18"/>
                          </w:rPr>
                          <w:t>Room.databaseBuilder</w:t>
                        </w:r>
                        <w:proofErr w:type="spellEnd"/>
                        <w:r>
                          <w:rPr>
                            <w:rFonts w:ascii="Courier New"/>
                            <w:spacing w:val="-2"/>
                            <w:sz w:val="18"/>
                          </w:rPr>
                          <w:t>(</w:t>
                        </w:r>
                        <w:proofErr w:type="spellStart"/>
                        <w:r>
                          <w:rPr>
                            <w:rFonts w:ascii="Courier New"/>
                            <w:spacing w:val="-2"/>
                            <w:sz w:val="18"/>
                          </w:rPr>
                          <w:t>applicationContext</w:t>
                        </w:r>
                        <w:proofErr w:type="spellEnd"/>
                        <w:r>
                          <w:rPr>
                            <w:rFonts w:ascii="Courier New"/>
                            <w:spacing w:val="-2"/>
                            <w:sz w:val="18"/>
                          </w:rPr>
                          <w:t>,</w:t>
                        </w:r>
                      </w:p>
                      <w:p w14:paraId="43DCD698" w14:textId="77777777" w:rsidR="003D76C2" w:rsidRDefault="00000000">
                        <w:pPr>
                          <w:spacing w:line="202" w:lineRule="exact"/>
                          <w:ind w:left="1965"/>
                          <w:rPr>
                            <w:rFonts w:ascii="Courier New"/>
                            <w:sz w:val="18"/>
                          </w:rPr>
                        </w:pPr>
                        <w:proofErr w:type="spellStart"/>
                        <w:r>
                          <w:rPr>
                            <w:rFonts w:ascii="Courier New"/>
                            <w:spacing w:val="-2"/>
                            <w:sz w:val="18"/>
                          </w:rPr>
                          <w:t>DogDatabase</w:t>
                        </w:r>
                        <w:proofErr w:type="spellEnd"/>
                        <w:r>
                          <w:rPr>
                            <w:rFonts w:ascii="Courier New"/>
                            <w:spacing w:val="-2"/>
                            <w:sz w:val="18"/>
                          </w:rPr>
                          <w:t>::class.java,</w:t>
                        </w:r>
                        <w:r>
                          <w:rPr>
                            <w:rFonts w:ascii="Courier New"/>
                            <w:spacing w:val="29"/>
                            <w:sz w:val="18"/>
                          </w:rPr>
                          <w:t xml:space="preserve"> </w:t>
                        </w:r>
                        <w:r>
                          <w:rPr>
                            <w:rFonts w:ascii="Courier New"/>
                            <w:spacing w:val="-2"/>
                            <w:sz w:val="18"/>
                          </w:rPr>
                          <w:t>"dog-</w:t>
                        </w:r>
                        <w:proofErr w:type="spellStart"/>
                        <w:r>
                          <w:rPr>
                            <w:rFonts w:ascii="Courier New"/>
                            <w:spacing w:val="-4"/>
                            <w:sz w:val="18"/>
                          </w:rPr>
                          <w:t>db</w:t>
                        </w:r>
                        <w:proofErr w:type="spellEnd"/>
                        <w:r>
                          <w:rPr>
                            <w:rFonts w:ascii="Courier New"/>
                            <w:spacing w:val="-4"/>
                            <w:sz w:val="18"/>
                          </w:rPr>
                          <w:t>")</w:t>
                        </w:r>
                      </w:p>
                      <w:p w14:paraId="0A2153F9" w14:textId="77777777" w:rsidR="003D76C2" w:rsidRDefault="00000000">
                        <w:pPr>
                          <w:spacing w:before="14"/>
                          <w:ind w:left="2181"/>
                          <w:rPr>
                            <w:rFonts w:ascii="Courier New"/>
                            <w:sz w:val="18"/>
                          </w:rPr>
                        </w:pPr>
                        <w:r>
                          <w:rPr>
                            <w:rFonts w:ascii="Courier New"/>
                            <w:spacing w:val="-2"/>
                            <w:sz w:val="18"/>
                          </w:rPr>
                          <w:t>.build()</w:t>
                        </w:r>
                      </w:p>
                      <w:p w14:paraId="3B9F2743" w14:textId="77777777" w:rsidR="003D76C2" w:rsidRDefault="00000000">
                        <w:pPr>
                          <w:spacing w:before="76" w:line="328" w:lineRule="auto"/>
                          <w:ind w:left="1749" w:right="1274" w:hanging="432"/>
                          <w:rPr>
                            <w:rFonts w:ascii="Courier New"/>
                            <w:sz w:val="18"/>
                          </w:rPr>
                        </w:pPr>
                        <w:proofErr w:type="spellStart"/>
                        <w:r>
                          <w:rPr>
                            <w:rFonts w:ascii="Courier New"/>
                            <w:sz w:val="18"/>
                          </w:rPr>
                          <w:t>preferencesWrapper</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DownloadPreferencesWrapper</w:t>
                        </w:r>
                        <w:proofErr w:type="spellEnd"/>
                        <w:r>
                          <w:rPr>
                            <w:rFonts w:ascii="Courier New"/>
                            <w:sz w:val="18"/>
                          </w:rPr>
                          <w:t xml:space="preserve">( </w:t>
                        </w:r>
                        <w:r>
                          <w:rPr>
                            <w:rFonts w:ascii="Courier New"/>
                            <w:spacing w:val="-2"/>
                            <w:sz w:val="18"/>
                          </w:rPr>
                          <w:t>this,</w:t>
                        </w:r>
                      </w:p>
                      <w:p w14:paraId="63B20AD5" w14:textId="77777777" w:rsidR="003D76C2" w:rsidRDefault="00000000">
                        <w:pPr>
                          <w:spacing w:before="2"/>
                          <w:ind w:left="1749"/>
                          <w:rPr>
                            <w:rFonts w:ascii="Courier New"/>
                            <w:sz w:val="18"/>
                          </w:rPr>
                        </w:pPr>
                        <w:proofErr w:type="spellStart"/>
                        <w:r>
                          <w:rPr>
                            <w:rFonts w:ascii="Courier New"/>
                            <w:spacing w:val="-2"/>
                            <w:sz w:val="18"/>
                          </w:rPr>
                          <w:t>PreferenceManager.getDefaultSharedPreferences</w:t>
                        </w:r>
                        <w:proofErr w:type="spellEnd"/>
                        <w:r>
                          <w:rPr>
                            <w:rFonts w:ascii="Courier New"/>
                            <w:spacing w:val="-2"/>
                            <w:sz w:val="18"/>
                          </w:rPr>
                          <w:t>(this)</w:t>
                        </w:r>
                      </w:p>
                      <w:p w14:paraId="405670E2" w14:textId="77777777" w:rsidR="003D76C2" w:rsidRDefault="00000000">
                        <w:pPr>
                          <w:spacing w:before="76"/>
                          <w:ind w:left="1317"/>
                          <w:rPr>
                            <w:rFonts w:ascii="Courier New"/>
                            <w:sz w:val="18"/>
                          </w:rPr>
                        </w:pPr>
                        <w:r>
                          <w:rPr>
                            <w:rFonts w:ascii="Courier New"/>
                            <w:sz w:val="18"/>
                          </w:rPr>
                          <w:t>)</w:t>
                        </w:r>
                      </w:p>
                      <w:p w14:paraId="4F357055" w14:textId="77777777" w:rsidR="003D76C2" w:rsidRDefault="00000000">
                        <w:pPr>
                          <w:spacing w:before="76" w:line="328" w:lineRule="auto"/>
                          <w:ind w:left="1749" w:right="1940" w:hanging="432"/>
                          <w:rPr>
                            <w:rFonts w:ascii="Courier New"/>
                            <w:sz w:val="18"/>
                          </w:rPr>
                        </w:pPr>
                        <w:proofErr w:type="spellStart"/>
                        <w:r>
                          <w:rPr>
                            <w:rFonts w:ascii="Courier New"/>
                            <w:sz w:val="18"/>
                          </w:rPr>
                          <w:t>downloadRepository</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DownloadRepositoryImpl</w:t>
                        </w:r>
                        <w:proofErr w:type="spellEnd"/>
                        <w:r>
                          <w:rPr>
                            <w:rFonts w:ascii="Courier New"/>
                            <w:sz w:val="18"/>
                          </w:rPr>
                          <w:t xml:space="preserve">( </w:t>
                        </w:r>
                        <w:proofErr w:type="spellStart"/>
                        <w:r>
                          <w:rPr>
                            <w:rFonts w:ascii="Courier New"/>
                            <w:spacing w:val="-2"/>
                            <w:sz w:val="18"/>
                          </w:rPr>
                          <w:t>preferencesWrapper</w:t>
                        </w:r>
                        <w:proofErr w:type="spellEnd"/>
                        <w:r>
                          <w:rPr>
                            <w:rFonts w:ascii="Courier New"/>
                            <w:spacing w:val="-2"/>
                            <w:sz w:val="18"/>
                          </w:rPr>
                          <w:t>,</w:t>
                        </w:r>
                        <w:r>
                          <w:rPr>
                            <w:rFonts w:ascii="Courier New"/>
                            <w:spacing w:val="80"/>
                            <w:w w:val="150"/>
                            <w:sz w:val="18"/>
                          </w:rPr>
                          <w:t xml:space="preserve"> </w:t>
                        </w:r>
                        <w:proofErr w:type="spellStart"/>
                        <w:r>
                          <w:rPr>
                            <w:rFonts w:ascii="Courier New"/>
                            <w:spacing w:val="-2"/>
                            <w:sz w:val="18"/>
                          </w:rPr>
                          <w:t>ProviderFileHandler</w:t>
                        </w:r>
                        <w:proofErr w:type="spellEnd"/>
                        <w:r>
                          <w:rPr>
                            <w:rFonts w:ascii="Courier New"/>
                            <w:spacing w:val="-2"/>
                            <w:sz w:val="18"/>
                          </w:rPr>
                          <w:t>(</w:t>
                        </w:r>
                      </w:p>
                      <w:p w14:paraId="50234BBD" w14:textId="77777777" w:rsidR="003D76C2" w:rsidRDefault="00000000">
                        <w:pPr>
                          <w:spacing w:before="2" w:line="328" w:lineRule="auto"/>
                          <w:ind w:left="2181" w:right="3699"/>
                          <w:rPr>
                            <w:rFonts w:ascii="Courier New"/>
                            <w:sz w:val="18"/>
                          </w:rPr>
                        </w:pPr>
                        <w:r>
                          <w:rPr>
                            <w:rFonts w:ascii="Courier New"/>
                            <w:spacing w:val="-2"/>
                            <w:sz w:val="18"/>
                          </w:rPr>
                          <w:t xml:space="preserve">this, </w:t>
                        </w:r>
                        <w:proofErr w:type="spellStart"/>
                        <w:r>
                          <w:rPr>
                            <w:rFonts w:ascii="Courier New"/>
                            <w:spacing w:val="-2"/>
                            <w:sz w:val="18"/>
                          </w:rPr>
                          <w:t>FileToUriMapper</w:t>
                        </w:r>
                        <w:proofErr w:type="spellEnd"/>
                        <w:r>
                          <w:rPr>
                            <w:rFonts w:ascii="Courier New"/>
                            <w:spacing w:val="-2"/>
                            <w:sz w:val="18"/>
                          </w:rPr>
                          <w:t>()</w:t>
                        </w:r>
                      </w:p>
                      <w:p w14:paraId="751D69D9" w14:textId="77777777" w:rsidR="003D76C2" w:rsidRDefault="00000000">
                        <w:pPr>
                          <w:spacing w:before="1"/>
                          <w:ind w:left="1749"/>
                          <w:rPr>
                            <w:rFonts w:ascii="Courier New"/>
                            <w:sz w:val="18"/>
                          </w:rPr>
                        </w:pPr>
                        <w:r>
                          <w:rPr>
                            <w:rFonts w:ascii="Courier New"/>
                            <w:spacing w:val="-5"/>
                            <w:sz w:val="18"/>
                          </w:rPr>
                          <w:t>),</w:t>
                        </w:r>
                      </w:p>
                      <w:p w14:paraId="0472A205" w14:textId="77777777" w:rsidR="003D76C2" w:rsidRDefault="00000000">
                        <w:pPr>
                          <w:spacing w:before="76" w:line="328" w:lineRule="auto"/>
                          <w:ind w:left="1749" w:right="3699"/>
                          <w:rPr>
                            <w:rFonts w:ascii="Courier New"/>
                            <w:sz w:val="18"/>
                          </w:rPr>
                        </w:pPr>
                        <w:proofErr w:type="spellStart"/>
                        <w:r>
                          <w:rPr>
                            <w:rFonts w:ascii="Courier New"/>
                            <w:spacing w:val="-2"/>
                            <w:sz w:val="18"/>
                          </w:rPr>
                          <w:t>downloadService</w:t>
                        </w:r>
                        <w:proofErr w:type="spellEnd"/>
                        <w:r>
                          <w:rPr>
                            <w:rFonts w:ascii="Courier New"/>
                            <w:spacing w:val="-2"/>
                            <w:sz w:val="18"/>
                          </w:rPr>
                          <w:t xml:space="preserve">, </w:t>
                        </w:r>
                        <w:proofErr w:type="spellStart"/>
                        <w:r>
                          <w:rPr>
                            <w:rFonts w:ascii="Courier New"/>
                            <w:spacing w:val="-2"/>
                            <w:sz w:val="18"/>
                          </w:rPr>
                          <w:t>database.dogDao</w:t>
                        </w:r>
                        <w:proofErr w:type="spellEnd"/>
                        <w:r>
                          <w:rPr>
                            <w:rFonts w:ascii="Courier New"/>
                            <w:spacing w:val="-2"/>
                            <w:sz w:val="18"/>
                          </w:rPr>
                          <w:t xml:space="preserve">(), </w:t>
                        </w:r>
                        <w:proofErr w:type="spellStart"/>
                        <w:r>
                          <w:rPr>
                            <w:rFonts w:ascii="Courier New"/>
                            <w:spacing w:val="-2"/>
                            <w:sz w:val="18"/>
                          </w:rPr>
                          <w:t>DogMapper</w:t>
                        </w:r>
                        <w:proofErr w:type="spellEnd"/>
                        <w:r>
                          <w:rPr>
                            <w:rFonts w:ascii="Courier New"/>
                            <w:spacing w:val="-2"/>
                            <w:sz w:val="18"/>
                          </w:rPr>
                          <w:t>(),</w:t>
                        </w:r>
                      </w:p>
                      <w:p w14:paraId="3CBE5AC8" w14:textId="77777777" w:rsidR="003D76C2" w:rsidRDefault="00000000">
                        <w:pPr>
                          <w:spacing w:before="2"/>
                          <w:ind w:left="1749"/>
                          <w:rPr>
                            <w:rFonts w:ascii="Courier New"/>
                            <w:sz w:val="18"/>
                          </w:rPr>
                        </w:pPr>
                        <w:proofErr w:type="spellStart"/>
                        <w:r>
                          <w:rPr>
                            <w:rFonts w:ascii="Courier New"/>
                            <w:spacing w:val="-2"/>
                            <w:sz w:val="18"/>
                          </w:rPr>
                          <w:t>Executors.newSingleThreadExecutor</w:t>
                        </w:r>
                        <w:proofErr w:type="spellEnd"/>
                        <w:r>
                          <w:rPr>
                            <w:rFonts w:ascii="Courier New"/>
                            <w:spacing w:val="-2"/>
                            <w:sz w:val="18"/>
                          </w:rPr>
                          <w:t>()</w:t>
                        </w:r>
                      </w:p>
                      <w:p w14:paraId="6DAD70A3" w14:textId="77777777" w:rsidR="003D76C2" w:rsidRDefault="00000000">
                        <w:pPr>
                          <w:spacing w:before="76"/>
                          <w:ind w:left="1317"/>
                          <w:rPr>
                            <w:rFonts w:ascii="Courier New"/>
                            <w:sz w:val="18"/>
                          </w:rPr>
                        </w:pPr>
                        <w:r>
                          <w:rPr>
                            <w:rFonts w:ascii="Courier New"/>
                            <w:sz w:val="18"/>
                          </w:rPr>
                          <w:t>)</w:t>
                        </w:r>
                      </w:p>
                      <w:p w14:paraId="31C71015" w14:textId="77777777" w:rsidR="003D76C2" w:rsidRDefault="00000000">
                        <w:pPr>
                          <w:spacing w:before="76"/>
                          <w:ind w:left="885"/>
                          <w:rPr>
                            <w:rFonts w:ascii="Courier New"/>
                            <w:sz w:val="18"/>
                          </w:rPr>
                        </w:pPr>
                        <w:r>
                          <w:rPr>
                            <w:rFonts w:ascii="Courier New"/>
                            <w:sz w:val="18"/>
                          </w:rPr>
                          <w:t>}</w:t>
                        </w:r>
                      </w:p>
                      <w:p w14:paraId="3CC0BAA3"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0012DE33" w14:textId="77777777" w:rsidR="003D76C2" w:rsidRDefault="00000000">
      <w:pPr>
        <w:pStyle w:val="ListParagraph"/>
        <w:numPr>
          <w:ilvl w:val="0"/>
          <w:numId w:val="7"/>
        </w:numPr>
        <w:tabs>
          <w:tab w:val="left" w:pos="554"/>
        </w:tabs>
        <w:spacing w:before="42" w:line="242" w:lineRule="auto"/>
        <w:ind w:right="992"/>
        <w:jc w:val="left"/>
        <w:rPr>
          <w:sz w:val="20"/>
        </w:rPr>
      </w:pPr>
      <w:r>
        <w:rPr>
          <w:sz w:val="20"/>
        </w:rPr>
        <w:t xml:space="preserve">Move on to </w:t>
      </w:r>
      <w:proofErr w:type="spellStart"/>
      <w:r>
        <w:rPr>
          <w:rFonts w:ascii="Courier New"/>
          <w:b/>
        </w:rPr>
        <w:t>MainViewModel</w:t>
      </w:r>
      <w:proofErr w:type="spellEnd"/>
      <w:r>
        <w:rPr>
          <w:sz w:val="20"/>
        </w:rPr>
        <w:t xml:space="preserve">, which will have a reference to </w:t>
      </w:r>
      <w:r>
        <w:rPr>
          <w:rFonts w:ascii="Courier New"/>
          <w:b/>
        </w:rPr>
        <w:t xml:space="preserve">Repository </w:t>
      </w:r>
      <w:r>
        <w:rPr>
          <w:sz w:val="20"/>
        </w:rPr>
        <w:t xml:space="preserve">and will use </w:t>
      </w:r>
      <w:proofErr w:type="spellStart"/>
      <w:r>
        <w:rPr>
          <w:rFonts w:ascii="Courier New"/>
          <w:b/>
        </w:rPr>
        <w:t>MediatorLiveData</w:t>
      </w:r>
      <w:proofErr w:type="spellEnd"/>
      <w:r>
        <w:rPr>
          <w:rFonts w:ascii="Courier New"/>
          <w:b/>
          <w:spacing w:val="-69"/>
        </w:rPr>
        <w:t xml:space="preserve"> </w:t>
      </w:r>
      <w:r>
        <w:rPr>
          <w:sz w:val="20"/>
        </w:rPr>
        <w:t xml:space="preserve">to connect to the </w:t>
      </w:r>
      <w:proofErr w:type="spellStart"/>
      <w:r>
        <w:rPr>
          <w:sz w:val="20"/>
        </w:rPr>
        <w:t>LiveData</w:t>
      </w:r>
      <w:proofErr w:type="spellEnd"/>
      <w:r>
        <w:rPr>
          <w:sz w:val="20"/>
        </w:rPr>
        <w:t xml:space="preserve"> repository and that</w:t>
      </w:r>
      <w:r>
        <w:rPr>
          <w:spacing w:val="-3"/>
          <w:sz w:val="20"/>
        </w:rPr>
        <w:t xml:space="preserve"> </w:t>
      </w:r>
      <w:r>
        <w:rPr>
          <w:sz w:val="20"/>
        </w:rPr>
        <w:t>will</w:t>
      </w:r>
      <w:r>
        <w:rPr>
          <w:spacing w:val="-3"/>
          <w:sz w:val="20"/>
        </w:rPr>
        <w:t xml:space="preserve"> </w:t>
      </w:r>
      <w:r>
        <w:rPr>
          <w:sz w:val="20"/>
        </w:rPr>
        <w:t>allow</w:t>
      </w:r>
      <w:r>
        <w:rPr>
          <w:spacing w:val="-4"/>
          <w:sz w:val="20"/>
        </w:rPr>
        <w:t xml:space="preserve"> </w:t>
      </w:r>
      <w:r>
        <w:rPr>
          <w:sz w:val="20"/>
        </w:rPr>
        <w:t>the</w:t>
      </w:r>
      <w:r>
        <w:rPr>
          <w:spacing w:val="-3"/>
          <w:sz w:val="20"/>
        </w:rPr>
        <w:t xml:space="preserve"> </w:t>
      </w:r>
      <w:r>
        <w:rPr>
          <w:sz w:val="20"/>
        </w:rPr>
        <w:t>UI</w:t>
      </w:r>
      <w:r>
        <w:rPr>
          <w:spacing w:val="-3"/>
          <w:sz w:val="20"/>
        </w:rPr>
        <w:t xml:space="preserve"> </w:t>
      </w:r>
      <w:r>
        <w:rPr>
          <w:sz w:val="20"/>
        </w:rPr>
        <w:t>to</w:t>
      </w:r>
      <w:r>
        <w:rPr>
          <w:spacing w:val="-3"/>
          <w:sz w:val="20"/>
        </w:rPr>
        <w:t xml:space="preserve"> </w:t>
      </w:r>
      <w:r>
        <w:rPr>
          <w:sz w:val="20"/>
        </w:rPr>
        <w:t>observe</w:t>
      </w:r>
      <w:r>
        <w:rPr>
          <w:spacing w:val="-3"/>
          <w:sz w:val="20"/>
        </w:rPr>
        <w:t xml:space="preserve"> </w:t>
      </w:r>
      <w:r>
        <w:rPr>
          <w:sz w:val="20"/>
        </w:rPr>
        <w:t>only</w:t>
      </w:r>
      <w:r>
        <w:rPr>
          <w:spacing w:val="-3"/>
          <w:sz w:val="20"/>
        </w:rPr>
        <w:t xml:space="preserve"> </w:t>
      </w:r>
      <w:r>
        <w:rPr>
          <w:sz w:val="20"/>
        </w:rPr>
        <w:t>once,</w:t>
      </w:r>
      <w:r>
        <w:rPr>
          <w:spacing w:val="-3"/>
          <w:sz w:val="20"/>
        </w:rPr>
        <w:t xml:space="preserve"> </w:t>
      </w:r>
      <w:r>
        <w:rPr>
          <w:sz w:val="20"/>
        </w:rPr>
        <w:t>but</w:t>
      </w:r>
      <w:r>
        <w:rPr>
          <w:spacing w:val="-3"/>
          <w:sz w:val="20"/>
        </w:rPr>
        <w:t xml:space="preserve"> </w:t>
      </w:r>
      <w:r>
        <w:rPr>
          <w:sz w:val="20"/>
        </w:rPr>
        <w:t>to</w:t>
      </w:r>
      <w:r>
        <w:rPr>
          <w:spacing w:val="-3"/>
          <w:sz w:val="20"/>
        </w:rPr>
        <w:t xml:space="preserve"> </w:t>
      </w:r>
      <w:r>
        <w:rPr>
          <w:sz w:val="20"/>
        </w:rPr>
        <w:t>make</w:t>
      </w:r>
      <w:r>
        <w:rPr>
          <w:spacing w:val="-4"/>
          <w:sz w:val="20"/>
        </w:rPr>
        <w:t xml:space="preserve"> </w:t>
      </w:r>
      <w:r>
        <w:rPr>
          <w:sz w:val="20"/>
        </w:rPr>
        <w:t>multiple</w:t>
      </w:r>
      <w:r>
        <w:rPr>
          <w:spacing w:val="-4"/>
          <w:sz w:val="20"/>
        </w:rPr>
        <w:t xml:space="preserve"> </w:t>
      </w:r>
      <w:r>
        <w:rPr>
          <w:sz w:val="20"/>
        </w:rPr>
        <w:t>calls</w:t>
      </w:r>
      <w:r>
        <w:rPr>
          <w:spacing w:val="-3"/>
          <w:sz w:val="20"/>
        </w:rPr>
        <w:t xml:space="preserve"> </w:t>
      </w:r>
      <w:r>
        <w:rPr>
          <w:sz w:val="20"/>
        </w:rPr>
        <w:t>to</w:t>
      </w:r>
      <w:r>
        <w:rPr>
          <w:spacing w:val="-3"/>
          <w:sz w:val="20"/>
        </w:rPr>
        <w:t xml:space="preserve"> </w:t>
      </w:r>
      <w:r>
        <w:rPr>
          <w:sz w:val="20"/>
        </w:rPr>
        <w:t>retrieve the data from the repository:</w:t>
      </w:r>
    </w:p>
    <w:p w14:paraId="6EE2FA08" w14:textId="77777777" w:rsidR="003D76C2" w:rsidRDefault="00D51F7C">
      <w:pPr>
        <w:pStyle w:val="BodyText"/>
        <w:spacing w:before="1"/>
        <w:rPr>
          <w:sz w:val="9"/>
        </w:rPr>
      </w:pPr>
      <w:r>
        <w:rPr>
          <w:noProof/>
        </w:rPr>
        <mc:AlternateContent>
          <mc:Choice Requires="wpg">
            <w:drawing>
              <wp:anchor distT="0" distB="0" distL="0" distR="0" simplePos="0" relativeHeight="487725568" behindDoc="1" locked="0" layoutInCell="1" allowOverlap="1" wp14:anchorId="510B5A6B" wp14:editId="3B989A55">
                <wp:simplePos x="0" y="0"/>
                <wp:positionH relativeFrom="page">
                  <wp:posOffset>662940</wp:posOffset>
                </wp:positionH>
                <wp:positionV relativeFrom="paragraph">
                  <wp:posOffset>93980</wp:posOffset>
                </wp:positionV>
                <wp:extent cx="5074920" cy="2263775"/>
                <wp:effectExtent l="0" t="0" r="5080" b="0"/>
                <wp:wrapTopAndBottom/>
                <wp:docPr id="564" name="docshapegroup9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044" y="148"/>
                          <a:chExt cx="7992" cy="3565"/>
                        </a:xfrm>
                      </wpg:grpSpPr>
                      <wps:wsp>
                        <wps:cNvPr id="565" name="docshape991"/>
                        <wps:cNvSpPr>
                          <a:spLocks/>
                        </wps:cNvSpPr>
                        <wps:spPr bwMode="auto">
                          <a:xfrm>
                            <a:off x="1044" y="157"/>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6" name="docshape992"/>
                        <wps:cNvSpPr>
                          <a:spLocks/>
                        </wps:cNvSpPr>
                        <wps:spPr bwMode="auto">
                          <a:xfrm>
                            <a:off x="1044" y="147"/>
                            <a:ext cx="7992" cy="3565"/>
                          </a:xfrm>
                          <a:custGeom>
                            <a:avLst/>
                            <a:gdLst>
                              <a:gd name="T0" fmla="+- 0 9036 1044"/>
                              <a:gd name="T1" fmla="*/ T0 w 7992"/>
                              <a:gd name="T2" fmla="+- 0 3692 148"/>
                              <a:gd name="T3" fmla="*/ 3692 h 3565"/>
                              <a:gd name="T4" fmla="+- 0 1044 1044"/>
                              <a:gd name="T5" fmla="*/ T4 w 7992"/>
                              <a:gd name="T6" fmla="+- 0 3692 148"/>
                              <a:gd name="T7" fmla="*/ 3692 h 3565"/>
                              <a:gd name="T8" fmla="+- 0 1044 1044"/>
                              <a:gd name="T9" fmla="*/ T8 w 7992"/>
                              <a:gd name="T10" fmla="+- 0 3712 148"/>
                              <a:gd name="T11" fmla="*/ 3712 h 3565"/>
                              <a:gd name="T12" fmla="+- 0 9036 1044"/>
                              <a:gd name="T13" fmla="*/ T12 w 7992"/>
                              <a:gd name="T14" fmla="+- 0 3712 148"/>
                              <a:gd name="T15" fmla="*/ 3712 h 3565"/>
                              <a:gd name="T16" fmla="+- 0 9036 1044"/>
                              <a:gd name="T17" fmla="*/ T16 w 7992"/>
                              <a:gd name="T18" fmla="+- 0 3692 148"/>
                              <a:gd name="T19" fmla="*/ 3692 h 3565"/>
                              <a:gd name="T20" fmla="+- 0 9036 1044"/>
                              <a:gd name="T21" fmla="*/ T20 w 7992"/>
                              <a:gd name="T22" fmla="+- 0 148 148"/>
                              <a:gd name="T23" fmla="*/ 148 h 3565"/>
                              <a:gd name="T24" fmla="+- 0 1044 1044"/>
                              <a:gd name="T25" fmla="*/ T24 w 7992"/>
                              <a:gd name="T26" fmla="+- 0 148 148"/>
                              <a:gd name="T27" fmla="*/ 148 h 3565"/>
                              <a:gd name="T28" fmla="+- 0 1044 1044"/>
                              <a:gd name="T29" fmla="*/ T28 w 7992"/>
                              <a:gd name="T30" fmla="+- 0 168 148"/>
                              <a:gd name="T31" fmla="*/ 168 h 3565"/>
                              <a:gd name="T32" fmla="+- 0 9036 1044"/>
                              <a:gd name="T33" fmla="*/ T32 w 7992"/>
                              <a:gd name="T34" fmla="+- 0 168 148"/>
                              <a:gd name="T35" fmla="*/ 168 h 3565"/>
                              <a:gd name="T36" fmla="+- 0 9036 1044"/>
                              <a:gd name="T37" fmla="*/ T36 w 7992"/>
                              <a:gd name="T38" fmla="+- 0 148 148"/>
                              <a:gd name="T39" fmla="*/ 148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7" name="docshape993"/>
                        <wps:cNvSpPr txBox="1">
                          <a:spLocks/>
                        </wps:cNvSpPr>
                        <wps:spPr bwMode="auto">
                          <a:xfrm>
                            <a:off x="1044" y="167"/>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40C7D" w14:textId="77777777" w:rsidR="003D76C2" w:rsidRDefault="00000000">
                              <w:pPr>
                                <w:spacing w:before="43" w:line="235" w:lineRule="auto"/>
                                <w:ind w:left="453" w:right="840"/>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MainViewModel</w:t>
                              </w:r>
                              <w:proofErr w:type="spellEnd"/>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downloadRepository</w:t>
                              </w:r>
                              <w:proofErr w:type="spellEnd"/>
                              <w:r>
                                <w:rPr>
                                  <w:rFonts w:ascii="Courier New"/>
                                  <w:sz w:val="18"/>
                                </w:rPr>
                                <w:t xml:space="preserve">: </w:t>
                              </w:r>
                              <w:proofErr w:type="spellStart"/>
                              <w:r>
                                <w:rPr>
                                  <w:rFonts w:ascii="Courier New"/>
                                  <w:sz w:val="18"/>
                                </w:rPr>
                                <w:t>DownloadRepository</w:t>
                              </w:r>
                              <w:proofErr w:type="spellEnd"/>
                              <w:r>
                                <w:rPr>
                                  <w:rFonts w:ascii="Courier New"/>
                                  <w:sz w:val="18"/>
                                </w:rPr>
                                <w:t xml:space="preserve">) : </w:t>
                              </w:r>
                              <w:proofErr w:type="spellStart"/>
                              <w:r>
                                <w:rPr>
                                  <w:rFonts w:ascii="Courier New"/>
                                  <w:sz w:val="18"/>
                                </w:rPr>
                                <w:t>ViewModel</w:t>
                              </w:r>
                              <w:proofErr w:type="spellEnd"/>
                              <w:r>
                                <w:rPr>
                                  <w:rFonts w:ascii="Courier New"/>
                                  <w:sz w:val="18"/>
                                </w:rPr>
                                <w:t>() {</w:t>
                              </w:r>
                            </w:p>
                            <w:p w14:paraId="330FF093" w14:textId="77777777" w:rsidR="003D76C2" w:rsidRDefault="003D76C2">
                              <w:pPr>
                                <w:spacing w:before="6"/>
                                <w:rPr>
                                  <w:rFonts w:ascii="Courier New"/>
                                  <w:sz w:val="26"/>
                                </w:rPr>
                              </w:pPr>
                            </w:p>
                            <w:p w14:paraId="058D1717" w14:textId="77777777" w:rsidR="003D76C2" w:rsidRDefault="00000000">
                              <w:pPr>
                                <w:spacing w:line="235" w:lineRule="auto"/>
                                <w:ind w:left="1101" w:right="840"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dogsLiveData</w:t>
                              </w:r>
                              <w:proofErr w:type="spellEnd"/>
                              <w:r>
                                <w:rPr>
                                  <w:rFonts w:ascii="Courier New"/>
                                  <w:sz w:val="18"/>
                                </w:rPr>
                                <w:t xml:space="preserve">: </w:t>
                              </w:r>
                              <w:proofErr w:type="spellStart"/>
                              <w:r>
                                <w:rPr>
                                  <w:rFonts w:ascii="Courier New"/>
                                  <w:sz w:val="18"/>
                                </w:rPr>
                                <w:t>MediatorLiveData</w:t>
                              </w:r>
                              <w:proofErr w:type="spellEnd"/>
                              <w:r>
                                <w:rPr>
                                  <w:rFonts w:ascii="Courier New"/>
                                  <w:sz w:val="18"/>
                                </w:rPr>
                                <w:t>&lt;Result&lt;List&lt;</w:t>
                              </w:r>
                              <w:proofErr w:type="spellStart"/>
                              <w:r>
                                <w:rPr>
                                  <w:rFonts w:ascii="Courier New"/>
                                  <w:sz w:val="18"/>
                                </w:rPr>
                                <w:t>DogUi</w:t>
                              </w:r>
                              <w:proofErr w:type="spellEnd"/>
                              <w:r>
                                <w:rPr>
                                  <w:rFonts w:ascii="Courier New"/>
                                  <w:sz w:val="18"/>
                                </w:rPr>
                                <w:t>&gt;&gt;&gt;</w:t>
                              </w:r>
                              <w:r>
                                <w:rPr>
                                  <w:rFonts w:ascii="Courier New"/>
                                  <w:spacing w:val="-13"/>
                                  <w:sz w:val="18"/>
                                </w:rPr>
                                <w:t xml:space="preserve"> </w:t>
                              </w:r>
                              <w:r>
                                <w:rPr>
                                  <w:rFonts w:ascii="Courier New"/>
                                  <w:sz w:val="18"/>
                                </w:rPr>
                                <w:t>by</w:t>
                              </w:r>
                              <w:r>
                                <w:rPr>
                                  <w:rFonts w:ascii="Courier New"/>
                                  <w:spacing w:val="-14"/>
                                  <w:sz w:val="18"/>
                                </w:rPr>
                                <w:t xml:space="preserve"> </w:t>
                              </w:r>
                              <w:r>
                                <w:rPr>
                                  <w:rFonts w:ascii="Courier New"/>
                                  <w:sz w:val="18"/>
                                </w:rPr>
                                <w:t>lazy</w:t>
                              </w:r>
                              <w:r>
                                <w:rPr>
                                  <w:rFonts w:ascii="Courier New"/>
                                  <w:spacing w:val="-13"/>
                                  <w:sz w:val="18"/>
                                </w:rPr>
                                <w:t xml:space="preserve"> </w:t>
                              </w:r>
                              <w:r>
                                <w:rPr>
                                  <w:rFonts w:ascii="Courier New"/>
                                  <w:sz w:val="18"/>
                                </w:rPr>
                                <w:t>{</w:t>
                              </w:r>
                            </w:p>
                            <w:p w14:paraId="10BB7F1C" w14:textId="77777777" w:rsidR="003D76C2" w:rsidRDefault="00000000">
                              <w:pPr>
                                <w:spacing w:before="17"/>
                                <w:ind w:left="1317"/>
                                <w:rPr>
                                  <w:rFonts w:ascii="Courier New"/>
                                  <w:sz w:val="18"/>
                                </w:rPr>
                              </w:pPr>
                              <w:proofErr w:type="spellStart"/>
                              <w:r>
                                <w:rPr>
                                  <w:rFonts w:ascii="Courier New"/>
                                  <w:spacing w:val="-2"/>
                                  <w:sz w:val="18"/>
                                </w:rPr>
                                <w:t>MediatorLiveData</w:t>
                              </w:r>
                              <w:proofErr w:type="spellEnd"/>
                              <w:r>
                                <w:rPr>
                                  <w:rFonts w:ascii="Courier New"/>
                                  <w:spacing w:val="-2"/>
                                  <w:sz w:val="18"/>
                                </w:rPr>
                                <w:t>&lt;Result&lt;List&lt;</w:t>
                              </w:r>
                              <w:proofErr w:type="spellStart"/>
                              <w:r>
                                <w:rPr>
                                  <w:rFonts w:ascii="Courier New"/>
                                  <w:spacing w:val="-2"/>
                                  <w:sz w:val="18"/>
                                </w:rPr>
                                <w:t>DogUi</w:t>
                              </w:r>
                              <w:proofErr w:type="spellEnd"/>
                              <w:r>
                                <w:rPr>
                                  <w:rFonts w:ascii="Courier New"/>
                                  <w:spacing w:val="-2"/>
                                  <w:sz w:val="18"/>
                                </w:rPr>
                                <w:t>&gt;&gt;&gt;()</w:t>
                              </w:r>
                            </w:p>
                            <w:p w14:paraId="04082007" w14:textId="77777777" w:rsidR="003D76C2" w:rsidRDefault="00000000">
                              <w:pPr>
                                <w:spacing w:before="76"/>
                                <w:ind w:left="885"/>
                                <w:rPr>
                                  <w:rFonts w:ascii="Courier New"/>
                                  <w:sz w:val="18"/>
                                </w:rPr>
                              </w:pPr>
                              <w:r>
                                <w:rPr>
                                  <w:rFonts w:ascii="Courier New"/>
                                  <w:sz w:val="18"/>
                                </w:rPr>
                                <w:t>}</w:t>
                              </w:r>
                            </w:p>
                            <w:p w14:paraId="46C171A0" w14:textId="77777777" w:rsidR="003D76C2" w:rsidRDefault="003D76C2">
                              <w:pPr>
                                <w:rPr>
                                  <w:rFonts w:ascii="Courier New"/>
                                  <w:sz w:val="20"/>
                                </w:rPr>
                              </w:pPr>
                            </w:p>
                            <w:p w14:paraId="0630F31A" w14:textId="77777777" w:rsidR="003D76C2" w:rsidRDefault="00000000">
                              <w:pPr>
                                <w:spacing w:before="133" w:line="235" w:lineRule="auto"/>
                                <w:ind w:left="1101" w:right="840" w:hanging="216"/>
                                <w:rPr>
                                  <w:rFonts w:ascii="Courier New"/>
                                  <w:sz w:val="18"/>
                                </w:rPr>
                              </w:pPr>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downloadResult</w:t>
                              </w:r>
                              <w:proofErr w:type="spellEnd"/>
                              <w:r>
                                <w:rPr>
                                  <w:rFonts w:ascii="Courier New"/>
                                  <w:sz w:val="18"/>
                                </w:rPr>
                                <w:t>:</w:t>
                              </w:r>
                              <w:r>
                                <w:rPr>
                                  <w:rFonts w:ascii="Courier New"/>
                                  <w:spacing w:val="-14"/>
                                  <w:sz w:val="18"/>
                                </w:rPr>
                                <w:t xml:space="preserve"> </w:t>
                              </w:r>
                              <w:proofErr w:type="spellStart"/>
                              <w:r>
                                <w:rPr>
                                  <w:rFonts w:ascii="Courier New"/>
                                  <w:sz w:val="18"/>
                                </w:rPr>
                                <w:t>MediatorLiveData</w:t>
                              </w:r>
                              <w:proofErr w:type="spellEnd"/>
                              <w:r>
                                <w:rPr>
                                  <w:rFonts w:ascii="Courier New"/>
                                  <w:sz w:val="18"/>
                                </w:rPr>
                                <w:t>&lt;Result&lt;Unit&gt;&gt; by lazy {</w:t>
                              </w:r>
                            </w:p>
                            <w:p w14:paraId="1EEAD61C" w14:textId="77777777" w:rsidR="003D76C2" w:rsidRDefault="00000000">
                              <w:pPr>
                                <w:spacing w:before="17"/>
                                <w:ind w:left="1317"/>
                                <w:rPr>
                                  <w:rFonts w:ascii="Courier New"/>
                                  <w:sz w:val="18"/>
                                </w:rPr>
                              </w:pPr>
                              <w:proofErr w:type="spellStart"/>
                              <w:r>
                                <w:rPr>
                                  <w:rFonts w:ascii="Courier New"/>
                                  <w:spacing w:val="-2"/>
                                  <w:sz w:val="18"/>
                                </w:rPr>
                                <w:t>MediatorLiveData</w:t>
                              </w:r>
                              <w:proofErr w:type="spellEnd"/>
                              <w:r>
                                <w:rPr>
                                  <w:rFonts w:ascii="Courier New"/>
                                  <w:spacing w:val="-2"/>
                                  <w:sz w:val="18"/>
                                </w:rPr>
                                <w:t>&lt;Result&lt;Unit&gt;&gt;()</w:t>
                              </w:r>
                            </w:p>
                            <w:p w14:paraId="3224A359" w14:textId="77777777" w:rsidR="003D76C2" w:rsidRDefault="00000000">
                              <w:pPr>
                                <w:spacing w:before="76"/>
                                <w:ind w:left="885"/>
                                <w:rPr>
                                  <w:rFonts w:ascii="Courier New"/>
                                  <w:sz w:val="18"/>
                                </w:rPr>
                              </w:pPr>
                              <w:r>
                                <w:rPr>
                                  <w:rFonts w:ascii="Courier New"/>
                                  <w:sz w:val="18"/>
                                </w:rPr>
                                <w:t>}</w:t>
                              </w:r>
                            </w:p>
                            <w:p w14:paraId="429B697E" w14:textId="77777777" w:rsidR="003D76C2" w:rsidRDefault="003D76C2">
                              <w:pPr>
                                <w:rPr>
                                  <w:rFonts w:ascii="Courier New"/>
                                  <w:sz w:val="20"/>
                                </w:rPr>
                              </w:pPr>
                            </w:p>
                            <w:p w14:paraId="5F2AF0A5" w14:textId="77777777" w:rsidR="003D76C2" w:rsidRDefault="00000000">
                              <w:pPr>
                                <w:spacing w:before="130"/>
                                <w:ind w:left="885"/>
                                <w:rPr>
                                  <w:rFonts w:ascii="Courier New"/>
                                  <w:sz w:val="18"/>
                                </w:rPr>
                              </w:pPr>
                              <w:r>
                                <w:rPr>
                                  <w:rFonts w:ascii="Courier New"/>
                                  <w:sz w:val="18"/>
                                </w:rPr>
                                <w:t>fun</w:t>
                              </w:r>
                              <w:r>
                                <w:rPr>
                                  <w:rFonts w:ascii="Courier New"/>
                                  <w:spacing w:val="-6"/>
                                  <w:sz w:val="18"/>
                                </w:rPr>
                                <w:t xml:space="preserve"> </w:t>
                              </w:r>
                              <w:proofErr w:type="spellStart"/>
                              <w:r>
                                <w:rPr>
                                  <w:rFonts w:ascii="Courier New"/>
                                  <w:sz w:val="18"/>
                                </w:rPr>
                                <w:t>getDogs</w:t>
                              </w:r>
                              <w:proofErr w:type="spellEnd"/>
                              <w:r>
                                <w:rPr>
                                  <w:rFonts w:ascii="Courier New"/>
                                  <w:sz w:val="18"/>
                                </w:rPr>
                                <w:t>()</w:t>
                              </w:r>
                              <w:r>
                                <w:rPr>
                                  <w:rFonts w:ascii="Courier New"/>
                                  <w:spacing w:val="-6"/>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0B5A6B" id="docshapegroup990" o:spid="_x0000_s1881" style="position:absolute;margin-left:52.2pt;margin-top:7.4pt;width:399.6pt;height:178.25pt;z-index:-15590912;mso-wrap-distance-left:0;mso-wrap-distance-right:0;mso-position-horizontal-relative:page;mso-position-vertical-relative:text" coordorigin="1044,148"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">
                <v:rect id="docshape991" o:spid="_x0000_s1882" style="position:absolute;left:1044;top:157;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" fillcolor="#f6f6f6" stroked="f">
                  <v:path arrowok="t"/>
                </v:rect>
                <v:shape id="docshape992" o:spid="_x0000_s1883" style="position:absolute;left:1044;top:147;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" path="m7992,3544l,3544r,20l7992,3564r,-20xm7992,l,,,20r7992,l7992,xe" fillcolor="#dadada" stroked="f">
                  <v:path arrowok="t" o:connecttype="custom" o:connectlocs="7992,3692;0,3692;0,3712;7992,3712;7992,3692;7992,148;0,148;0,168;7992,168;7992,148" o:connectangles="0,0,0,0,0,0,0,0,0,0"/>
                </v:shape>
                <v:shape id="docshape993" o:spid="_x0000_s1884" type="#_x0000_t202" style="position:absolute;left:1044;top:167;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" filled="f" stroked="f">
                  <v:path arrowok="t"/>
                  <v:textbox inset="0,0,0,0">
                    <w:txbxContent>
                      <w:p w14:paraId="44740C7D" w14:textId="77777777" w:rsidR="003D76C2" w:rsidRDefault="00000000">
                        <w:pPr>
                          <w:spacing w:before="43" w:line="235" w:lineRule="auto"/>
                          <w:ind w:left="453" w:right="840"/>
                          <w:rPr>
                            <w:rFonts w:ascii="Courier New"/>
                            <w:sz w:val="18"/>
                          </w:rPr>
                        </w:pPr>
                        <w:r>
                          <w:rPr>
                            <w:rFonts w:ascii="Courier New"/>
                            <w:sz w:val="18"/>
                          </w:rPr>
                          <w:t>class</w:t>
                        </w:r>
                        <w:r>
                          <w:rPr>
                            <w:rFonts w:ascii="Courier New"/>
                            <w:spacing w:val="-14"/>
                            <w:sz w:val="18"/>
                          </w:rPr>
                          <w:t xml:space="preserve"> </w:t>
                        </w:r>
                        <w:proofErr w:type="spellStart"/>
                        <w:r>
                          <w:rPr>
                            <w:rFonts w:ascii="Courier New"/>
                            <w:sz w:val="18"/>
                          </w:rPr>
                          <w:t>MainViewModel</w:t>
                        </w:r>
                        <w:proofErr w:type="spellEnd"/>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downloadRepository</w:t>
                        </w:r>
                        <w:proofErr w:type="spellEnd"/>
                        <w:r>
                          <w:rPr>
                            <w:rFonts w:ascii="Courier New"/>
                            <w:sz w:val="18"/>
                          </w:rPr>
                          <w:t xml:space="preserve">: </w:t>
                        </w:r>
                        <w:proofErr w:type="spellStart"/>
                        <w:r>
                          <w:rPr>
                            <w:rFonts w:ascii="Courier New"/>
                            <w:sz w:val="18"/>
                          </w:rPr>
                          <w:t>DownloadRepository</w:t>
                        </w:r>
                        <w:proofErr w:type="spellEnd"/>
                        <w:r>
                          <w:rPr>
                            <w:rFonts w:ascii="Courier New"/>
                            <w:sz w:val="18"/>
                          </w:rPr>
                          <w:t xml:space="preserve">) : </w:t>
                        </w:r>
                        <w:proofErr w:type="spellStart"/>
                        <w:r>
                          <w:rPr>
                            <w:rFonts w:ascii="Courier New"/>
                            <w:sz w:val="18"/>
                          </w:rPr>
                          <w:t>ViewModel</w:t>
                        </w:r>
                        <w:proofErr w:type="spellEnd"/>
                        <w:r>
                          <w:rPr>
                            <w:rFonts w:ascii="Courier New"/>
                            <w:sz w:val="18"/>
                          </w:rPr>
                          <w:t>() {</w:t>
                        </w:r>
                      </w:p>
                      <w:p w14:paraId="330FF093" w14:textId="77777777" w:rsidR="003D76C2" w:rsidRDefault="003D76C2">
                        <w:pPr>
                          <w:spacing w:before="6"/>
                          <w:rPr>
                            <w:rFonts w:ascii="Courier New"/>
                            <w:sz w:val="26"/>
                          </w:rPr>
                        </w:pPr>
                      </w:p>
                      <w:p w14:paraId="058D1717" w14:textId="77777777" w:rsidR="003D76C2" w:rsidRDefault="00000000">
                        <w:pPr>
                          <w:spacing w:line="235" w:lineRule="auto"/>
                          <w:ind w:left="1101" w:right="840" w:hanging="216"/>
                          <w:rPr>
                            <w:rFonts w:ascii="Courier New"/>
                            <w:sz w:val="18"/>
                          </w:rPr>
                        </w:pPr>
                        <w:r>
                          <w:rPr>
                            <w:rFonts w:ascii="Courier New"/>
                            <w:sz w:val="18"/>
                          </w:rPr>
                          <w:t xml:space="preserve">private </w:t>
                        </w:r>
                        <w:proofErr w:type="spellStart"/>
                        <w:r>
                          <w:rPr>
                            <w:rFonts w:ascii="Courier New"/>
                            <w:sz w:val="18"/>
                          </w:rPr>
                          <w:t>val</w:t>
                        </w:r>
                        <w:proofErr w:type="spellEnd"/>
                        <w:r>
                          <w:rPr>
                            <w:rFonts w:ascii="Courier New"/>
                            <w:sz w:val="18"/>
                          </w:rPr>
                          <w:t xml:space="preserve"> </w:t>
                        </w:r>
                        <w:proofErr w:type="spellStart"/>
                        <w:r>
                          <w:rPr>
                            <w:rFonts w:ascii="Courier New"/>
                            <w:sz w:val="18"/>
                          </w:rPr>
                          <w:t>dogsLiveData</w:t>
                        </w:r>
                        <w:proofErr w:type="spellEnd"/>
                        <w:r>
                          <w:rPr>
                            <w:rFonts w:ascii="Courier New"/>
                            <w:sz w:val="18"/>
                          </w:rPr>
                          <w:t xml:space="preserve">: </w:t>
                        </w:r>
                        <w:proofErr w:type="spellStart"/>
                        <w:r>
                          <w:rPr>
                            <w:rFonts w:ascii="Courier New"/>
                            <w:sz w:val="18"/>
                          </w:rPr>
                          <w:t>MediatorLiveData</w:t>
                        </w:r>
                        <w:proofErr w:type="spellEnd"/>
                        <w:r>
                          <w:rPr>
                            <w:rFonts w:ascii="Courier New"/>
                            <w:sz w:val="18"/>
                          </w:rPr>
                          <w:t>&lt;Result&lt;List&lt;</w:t>
                        </w:r>
                        <w:proofErr w:type="spellStart"/>
                        <w:r>
                          <w:rPr>
                            <w:rFonts w:ascii="Courier New"/>
                            <w:sz w:val="18"/>
                          </w:rPr>
                          <w:t>DogUi</w:t>
                        </w:r>
                        <w:proofErr w:type="spellEnd"/>
                        <w:r>
                          <w:rPr>
                            <w:rFonts w:ascii="Courier New"/>
                            <w:sz w:val="18"/>
                          </w:rPr>
                          <w:t>&gt;&gt;&gt;</w:t>
                        </w:r>
                        <w:r>
                          <w:rPr>
                            <w:rFonts w:ascii="Courier New"/>
                            <w:spacing w:val="-13"/>
                            <w:sz w:val="18"/>
                          </w:rPr>
                          <w:t xml:space="preserve"> </w:t>
                        </w:r>
                        <w:r>
                          <w:rPr>
                            <w:rFonts w:ascii="Courier New"/>
                            <w:sz w:val="18"/>
                          </w:rPr>
                          <w:t>by</w:t>
                        </w:r>
                        <w:r>
                          <w:rPr>
                            <w:rFonts w:ascii="Courier New"/>
                            <w:spacing w:val="-14"/>
                            <w:sz w:val="18"/>
                          </w:rPr>
                          <w:t xml:space="preserve"> </w:t>
                        </w:r>
                        <w:r>
                          <w:rPr>
                            <w:rFonts w:ascii="Courier New"/>
                            <w:sz w:val="18"/>
                          </w:rPr>
                          <w:t>lazy</w:t>
                        </w:r>
                        <w:r>
                          <w:rPr>
                            <w:rFonts w:ascii="Courier New"/>
                            <w:spacing w:val="-13"/>
                            <w:sz w:val="18"/>
                          </w:rPr>
                          <w:t xml:space="preserve"> </w:t>
                        </w:r>
                        <w:r>
                          <w:rPr>
                            <w:rFonts w:ascii="Courier New"/>
                            <w:sz w:val="18"/>
                          </w:rPr>
                          <w:t>{</w:t>
                        </w:r>
                      </w:p>
                      <w:p w14:paraId="10BB7F1C" w14:textId="77777777" w:rsidR="003D76C2" w:rsidRDefault="00000000">
                        <w:pPr>
                          <w:spacing w:before="17"/>
                          <w:ind w:left="1317"/>
                          <w:rPr>
                            <w:rFonts w:ascii="Courier New"/>
                            <w:sz w:val="18"/>
                          </w:rPr>
                        </w:pPr>
                        <w:proofErr w:type="spellStart"/>
                        <w:r>
                          <w:rPr>
                            <w:rFonts w:ascii="Courier New"/>
                            <w:spacing w:val="-2"/>
                            <w:sz w:val="18"/>
                          </w:rPr>
                          <w:t>MediatorLiveData</w:t>
                        </w:r>
                        <w:proofErr w:type="spellEnd"/>
                        <w:r>
                          <w:rPr>
                            <w:rFonts w:ascii="Courier New"/>
                            <w:spacing w:val="-2"/>
                            <w:sz w:val="18"/>
                          </w:rPr>
                          <w:t>&lt;Result&lt;List&lt;</w:t>
                        </w:r>
                        <w:proofErr w:type="spellStart"/>
                        <w:r>
                          <w:rPr>
                            <w:rFonts w:ascii="Courier New"/>
                            <w:spacing w:val="-2"/>
                            <w:sz w:val="18"/>
                          </w:rPr>
                          <w:t>DogUi</w:t>
                        </w:r>
                        <w:proofErr w:type="spellEnd"/>
                        <w:r>
                          <w:rPr>
                            <w:rFonts w:ascii="Courier New"/>
                            <w:spacing w:val="-2"/>
                            <w:sz w:val="18"/>
                          </w:rPr>
                          <w:t>&gt;&gt;&gt;()</w:t>
                        </w:r>
                      </w:p>
                      <w:p w14:paraId="04082007" w14:textId="77777777" w:rsidR="003D76C2" w:rsidRDefault="00000000">
                        <w:pPr>
                          <w:spacing w:before="76"/>
                          <w:ind w:left="885"/>
                          <w:rPr>
                            <w:rFonts w:ascii="Courier New"/>
                            <w:sz w:val="18"/>
                          </w:rPr>
                        </w:pPr>
                        <w:r>
                          <w:rPr>
                            <w:rFonts w:ascii="Courier New"/>
                            <w:sz w:val="18"/>
                          </w:rPr>
                          <w:t>}</w:t>
                        </w:r>
                      </w:p>
                      <w:p w14:paraId="46C171A0" w14:textId="77777777" w:rsidR="003D76C2" w:rsidRDefault="003D76C2">
                        <w:pPr>
                          <w:rPr>
                            <w:rFonts w:ascii="Courier New"/>
                            <w:sz w:val="20"/>
                          </w:rPr>
                        </w:pPr>
                      </w:p>
                      <w:p w14:paraId="0630F31A" w14:textId="77777777" w:rsidR="003D76C2" w:rsidRDefault="00000000">
                        <w:pPr>
                          <w:spacing w:before="133" w:line="235" w:lineRule="auto"/>
                          <w:ind w:left="1101" w:right="840" w:hanging="216"/>
                          <w:rPr>
                            <w:rFonts w:ascii="Courier New"/>
                            <w:sz w:val="18"/>
                          </w:rPr>
                        </w:pPr>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4"/>
                            <w:sz w:val="18"/>
                          </w:rPr>
                          <w:t xml:space="preserve"> </w:t>
                        </w:r>
                        <w:proofErr w:type="spellStart"/>
                        <w:r>
                          <w:rPr>
                            <w:rFonts w:ascii="Courier New"/>
                            <w:sz w:val="18"/>
                          </w:rPr>
                          <w:t>downloadResult</w:t>
                        </w:r>
                        <w:proofErr w:type="spellEnd"/>
                        <w:r>
                          <w:rPr>
                            <w:rFonts w:ascii="Courier New"/>
                            <w:sz w:val="18"/>
                          </w:rPr>
                          <w:t>:</w:t>
                        </w:r>
                        <w:r>
                          <w:rPr>
                            <w:rFonts w:ascii="Courier New"/>
                            <w:spacing w:val="-14"/>
                            <w:sz w:val="18"/>
                          </w:rPr>
                          <w:t xml:space="preserve"> </w:t>
                        </w:r>
                        <w:proofErr w:type="spellStart"/>
                        <w:r>
                          <w:rPr>
                            <w:rFonts w:ascii="Courier New"/>
                            <w:sz w:val="18"/>
                          </w:rPr>
                          <w:t>MediatorLiveData</w:t>
                        </w:r>
                        <w:proofErr w:type="spellEnd"/>
                        <w:r>
                          <w:rPr>
                            <w:rFonts w:ascii="Courier New"/>
                            <w:sz w:val="18"/>
                          </w:rPr>
                          <w:t>&lt;Result&lt;Unit&gt;&gt; by lazy {</w:t>
                        </w:r>
                      </w:p>
                      <w:p w14:paraId="1EEAD61C" w14:textId="77777777" w:rsidR="003D76C2" w:rsidRDefault="00000000">
                        <w:pPr>
                          <w:spacing w:before="17"/>
                          <w:ind w:left="1317"/>
                          <w:rPr>
                            <w:rFonts w:ascii="Courier New"/>
                            <w:sz w:val="18"/>
                          </w:rPr>
                        </w:pPr>
                        <w:proofErr w:type="spellStart"/>
                        <w:r>
                          <w:rPr>
                            <w:rFonts w:ascii="Courier New"/>
                            <w:spacing w:val="-2"/>
                            <w:sz w:val="18"/>
                          </w:rPr>
                          <w:t>MediatorLiveData</w:t>
                        </w:r>
                        <w:proofErr w:type="spellEnd"/>
                        <w:r>
                          <w:rPr>
                            <w:rFonts w:ascii="Courier New"/>
                            <w:spacing w:val="-2"/>
                            <w:sz w:val="18"/>
                          </w:rPr>
                          <w:t>&lt;Result&lt;Unit&gt;&gt;()</w:t>
                        </w:r>
                      </w:p>
                      <w:p w14:paraId="3224A359" w14:textId="77777777" w:rsidR="003D76C2" w:rsidRDefault="00000000">
                        <w:pPr>
                          <w:spacing w:before="76"/>
                          <w:ind w:left="885"/>
                          <w:rPr>
                            <w:rFonts w:ascii="Courier New"/>
                            <w:sz w:val="18"/>
                          </w:rPr>
                        </w:pPr>
                        <w:r>
                          <w:rPr>
                            <w:rFonts w:ascii="Courier New"/>
                            <w:sz w:val="18"/>
                          </w:rPr>
                          <w:t>}</w:t>
                        </w:r>
                      </w:p>
                      <w:p w14:paraId="429B697E" w14:textId="77777777" w:rsidR="003D76C2" w:rsidRDefault="003D76C2">
                        <w:pPr>
                          <w:rPr>
                            <w:rFonts w:ascii="Courier New"/>
                            <w:sz w:val="20"/>
                          </w:rPr>
                        </w:pPr>
                      </w:p>
                      <w:p w14:paraId="5F2AF0A5" w14:textId="77777777" w:rsidR="003D76C2" w:rsidRDefault="00000000">
                        <w:pPr>
                          <w:spacing w:before="130"/>
                          <w:ind w:left="885"/>
                          <w:rPr>
                            <w:rFonts w:ascii="Courier New"/>
                            <w:sz w:val="18"/>
                          </w:rPr>
                        </w:pPr>
                        <w:r>
                          <w:rPr>
                            <w:rFonts w:ascii="Courier New"/>
                            <w:sz w:val="18"/>
                          </w:rPr>
                          <w:t>fun</w:t>
                        </w:r>
                        <w:r>
                          <w:rPr>
                            <w:rFonts w:ascii="Courier New"/>
                            <w:spacing w:val="-6"/>
                            <w:sz w:val="18"/>
                          </w:rPr>
                          <w:t xml:space="preserve"> </w:t>
                        </w:r>
                        <w:proofErr w:type="spellStart"/>
                        <w:r>
                          <w:rPr>
                            <w:rFonts w:ascii="Courier New"/>
                            <w:sz w:val="18"/>
                          </w:rPr>
                          <w:t>getDogs</w:t>
                        </w:r>
                        <w:proofErr w:type="spellEnd"/>
                        <w:r>
                          <w:rPr>
                            <w:rFonts w:ascii="Courier New"/>
                            <w:sz w:val="18"/>
                          </w:rPr>
                          <w:t>()</w:t>
                        </w:r>
                        <w:r>
                          <w:rPr>
                            <w:rFonts w:ascii="Courier New"/>
                            <w:spacing w:val="-6"/>
                            <w:sz w:val="18"/>
                          </w:rPr>
                          <w:t xml:space="preserve"> </w:t>
                        </w:r>
                        <w:r>
                          <w:rPr>
                            <w:rFonts w:ascii="Courier New"/>
                            <w:spacing w:val="-10"/>
                            <w:sz w:val="18"/>
                          </w:rPr>
                          <w:t>{</w:t>
                        </w:r>
                      </w:p>
                    </w:txbxContent>
                  </v:textbox>
                </v:shape>
                <w10:wrap type="topAndBottom" anchorx="page"/>
              </v:group>
            </w:pict>
          </mc:Fallback>
        </mc:AlternateContent>
      </w:r>
    </w:p>
    <w:p w14:paraId="149EE4E5" w14:textId="77777777" w:rsidR="003D76C2" w:rsidRDefault="003D76C2">
      <w:pPr>
        <w:rPr>
          <w:sz w:val="9"/>
        </w:rPr>
        <w:sectPr w:rsidR="003D76C2">
          <w:pgSz w:w="10800" w:h="13320"/>
          <w:pgMar w:top="1120" w:right="920" w:bottom="280" w:left="940" w:header="695" w:footer="0" w:gutter="0"/>
          <w:cols w:space="720"/>
        </w:sectPr>
      </w:pPr>
    </w:p>
    <w:p w14:paraId="2EBFDA2B" w14:textId="77777777" w:rsidR="003D76C2" w:rsidRDefault="003D76C2">
      <w:pPr>
        <w:pStyle w:val="BodyText"/>
        <w:spacing w:before="3"/>
        <w:rPr>
          <w:sz w:val="5"/>
        </w:rPr>
      </w:pPr>
    </w:p>
    <w:p w14:paraId="11216736" w14:textId="77777777" w:rsidR="003D76C2" w:rsidRDefault="00D51F7C">
      <w:pPr>
        <w:pStyle w:val="BodyText"/>
        <w:ind w:left="824"/>
      </w:pPr>
      <w:r>
        <w:rPr>
          <w:noProof/>
        </w:rPr>
        <mc:AlternateContent>
          <mc:Choice Requires="wpg">
            <w:drawing>
              <wp:inline distT="0" distB="0" distL="0" distR="0" wp14:anchorId="68657216" wp14:editId="16D6B393">
                <wp:extent cx="5074920" cy="3508375"/>
                <wp:effectExtent l="0" t="0" r="5080" b="0"/>
                <wp:docPr id="560" name="docshapegroup9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08375"/>
                          <a:chOff x="0" y="0"/>
                          <a:chExt cx="7992" cy="5525"/>
                        </a:xfrm>
                      </wpg:grpSpPr>
                      <wps:wsp>
                        <wps:cNvPr id="561" name="docshape995"/>
                        <wps:cNvSpPr>
                          <a:spLocks/>
                        </wps:cNvSpPr>
                        <wps:spPr bwMode="auto">
                          <a:xfrm>
                            <a:off x="0" y="10"/>
                            <a:ext cx="7992" cy="55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2" name="docshape996"/>
                        <wps:cNvSpPr>
                          <a:spLocks/>
                        </wps:cNvSpPr>
                        <wps:spPr bwMode="auto">
                          <a:xfrm>
                            <a:off x="0" y="0"/>
                            <a:ext cx="7992" cy="5525"/>
                          </a:xfrm>
                          <a:custGeom>
                            <a:avLst/>
                            <a:gdLst>
                              <a:gd name="T0" fmla="*/ 7992 w 7992"/>
                              <a:gd name="T1" fmla="*/ 5504 h 5525"/>
                              <a:gd name="T2" fmla="*/ 0 w 7992"/>
                              <a:gd name="T3" fmla="*/ 5504 h 5525"/>
                              <a:gd name="T4" fmla="*/ 0 w 7992"/>
                              <a:gd name="T5" fmla="*/ 5524 h 5525"/>
                              <a:gd name="T6" fmla="*/ 7992 w 7992"/>
                              <a:gd name="T7" fmla="*/ 5524 h 5525"/>
                              <a:gd name="T8" fmla="*/ 7992 w 7992"/>
                              <a:gd name="T9" fmla="*/ 5504 h 5525"/>
                              <a:gd name="T10" fmla="*/ 7992 w 7992"/>
                              <a:gd name="T11" fmla="*/ 0 h 5525"/>
                              <a:gd name="T12" fmla="*/ 0 w 7992"/>
                              <a:gd name="T13" fmla="*/ 0 h 5525"/>
                              <a:gd name="T14" fmla="*/ 0 w 7992"/>
                              <a:gd name="T15" fmla="*/ 20 h 5525"/>
                              <a:gd name="T16" fmla="*/ 7992 w 7992"/>
                              <a:gd name="T17" fmla="*/ 20 h 5525"/>
                              <a:gd name="T18" fmla="*/ 7992 w 7992"/>
                              <a:gd name="T19" fmla="*/ 0 h 5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525">
                                <a:moveTo>
                                  <a:pt x="7992" y="5504"/>
                                </a:moveTo>
                                <a:lnTo>
                                  <a:pt x="0" y="5504"/>
                                </a:lnTo>
                                <a:lnTo>
                                  <a:pt x="0" y="5524"/>
                                </a:lnTo>
                                <a:lnTo>
                                  <a:pt x="7992" y="5524"/>
                                </a:lnTo>
                                <a:lnTo>
                                  <a:pt x="7992" y="55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 name="docshape997"/>
                        <wps:cNvSpPr txBox="1">
                          <a:spLocks/>
                        </wps:cNvSpPr>
                        <wps:spPr bwMode="auto">
                          <a:xfrm>
                            <a:off x="0" y="20"/>
                            <a:ext cx="7992" cy="5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5255C0" w14:textId="77777777" w:rsidR="003D76C2" w:rsidRDefault="00000000">
                              <w:pPr>
                                <w:spacing w:before="40" w:line="202" w:lineRule="exact"/>
                                <w:ind w:left="1317"/>
                                <w:rPr>
                                  <w:rFonts w:ascii="Courier New"/>
                                  <w:sz w:val="18"/>
                                </w:rPr>
                              </w:pPr>
                              <w:proofErr w:type="spellStart"/>
                              <w:r>
                                <w:rPr>
                                  <w:rFonts w:ascii="Courier New"/>
                                  <w:spacing w:val="-2"/>
                                  <w:sz w:val="18"/>
                                </w:rPr>
                                <w:t>dogsLiveData.addSource</w:t>
                              </w:r>
                              <w:proofErr w:type="spellEnd"/>
                              <w:r>
                                <w:rPr>
                                  <w:rFonts w:ascii="Courier New"/>
                                  <w:spacing w:val="-2"/>
                                  <w:sz w:val="18"/>
                                </w:rPr>
                                <w:t>(</w:t>
                              </w:r>
                              <w:proofErr w:type="spellStart"/>
                              <w:r>
                                <w:rPr>
                                  <w:rFonts w:ascii="Courier New"/>
                                  <w:spacing w:val="-2"/>
                                  <w:sz w:val="18"/>
                                </w:rPr>
                                <w:t>downloadRepository.loadDogList</w:t>
                              </w:r>
                              <w:proofErr w:type="spellEnd"/>
                              <w:r>
                                <w:rPr>
                                  <w:rFonts w:ascii="Courier New"/>
                                  <w:spacing w:val="-2"/>
                                  <w:sz w:val="18"/>
                                </w:rPr>
                                <w:t>())</w:t>
                              </w:r>
                            </w:p>
                            <w:p w14:paraId="70B0520E" w14:textId="77777777" w:rsidR="003D76C2" w:rsidRDefault="00000000">
                              <w:pPr>
                                <w:spacing w:line="202" w:lineRule="exact"/>
                                <w:ind w:left="1533"/>
                                <w:rPr>
                                  <w:rFonts w:ascii="Courier New"/>
                                  <w:sz w:val="18"/>
                                </w:rPr>
                              </w:pPr>
                              <w:r>
                                <w:rPr>
                                  <w:rFonts w:ascii="Courier New"/>
                                  <w:sz w:val="18"/>
                                </w:rPr>
                                <w:t>{</w:t>
                              </w:r>
                            </w:p>
                            <w:p w14:paraId="3748E2D7" w14:textId="77777777" w:rsidR="003D76C2" w:rsidRDefault="00000000">
                              <w:pPr>
                                <w:spacing w:before="16"/>
                                <w:ind w:left="1749"/>
                                <w:rPr>
                                  <w:rFonts w:ascii="Courier New"/>
                                  <w:sz w:val="18"/>
                                </w:rPr>
                              </w:pPr>
                              <w:proofErr w:type="spellStart"/>
                              <w:r>
                                <w:rPr>
                                  <w:rFonts w:ascii="Courier New"/>
                                  <w:spacing w:val="-2"/>
                                  <w:sz w:val="18"/>
                                </w:rPr>
                                <w:t>dogsLiveData.postValue</w:t>
                              </w:r>
                              <w:proofErr w:type="spellEnd"/>
                              <w:r>
                                <w:rPr>
                                  <w:rFonts w:ascii="Courier New"/>
                                  <w:spacing w:val="-2"/>
                                  <w:sz w:val="18"/>
                                </w:rPr>
                                <w:t>(it)</w:t>
                              </w:r>
                            </w:p>
                            <w:p w14:paraId="02332069" w14:textId="77777777" w:rsidR="003D76C2" w:rsidRDefault="00000000">
                              <w:pPr>
                                <w:spacing w:before="76"/>
                                <w:ind w:left="1317"/>
                                <w:rPr>
                                  <w:rFonts w:ascii="Courier New"/>
                                  <w:sz w:val="18"/>
                                </w:rPr>
                              </w:pPr>
                              <w:r>
                                <w:rPr>
                                  <w:rFonts w:ascii="Courier New"/>
                                  <w:sz w:val="18"/>
                                </w:rPr>
                                <w:t>}</w:t>
                              </w:r>
                            </w:p>
                            <w:p w14:paraId="7E6F0880" w14:textId="77777777" w:rsidR="003D76C2" w:rsidRDefault="00000000">
                              <w:pPr>
                                <w:spacing w:before="76"/>
                                <w:ind w:left="885"/>
                                <w:rPr>
                                  <w:rFonts w:ascii="Courier New"/>
                                  <w:sz w:val="18"/>
                                </w:rPr>
                              </w:pPr>
                              <w:r>
                                <w:rPr>
                                  <w:rFonts w:ascii="Courier New"/>
                                  <w:sz w:val="18"/>
                                </w:rPr>
                                <w:t>}</w:t>
                              </w:r>
                            </w:p>
                            <w:p w14:paraId="04A604BA" w14:textId="77777777" w:rsidR="003D76C2" w:rsidRDefault="003D76C2">
                              <w:pPr>
                                <w:rPr>
                                  <w:rFonts w:ascii="Courier New"/>
                                  <w:sz w:val="20"/>
                                </w:rPr>
                              </w:pPr>
                            </w:p>
                            <w:p w14:paraId="700FFF1A" w14:textId="77777777" w:rsidR="003D76C2" w:rsidRDefault="00000000">
                              <w:pPr>
                                <w:spacing w:before="130" w:line="328" w:lineRule="auto"/>
                                <w:ind w:left="1317" w:right="840" w:hanging="432"/>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getDogsLiveData</w:t>
                              </w:r>
                              <w:proofErr w:type="spellEnd"/>
                              <w:r>
                                <w:rPr>
                                  <w:rFonts w:ascii="Courier New"/>
                                  <w:sz w:val="18"/>
                                </w:rPr>
                                <w:t>():</w:t>
                              </w:r>
                              <w:r>
                                <w:rPr>
                                  <w:rFonts w:ascii="Courier New"/>
                                  <w:spacing w:val="-14"/>
                                  <w:sz w:val="18"/>
                                </w:rPr>
                                <w:t xml:space="preserve"> </w:t>
                              </w:r>
                              <w:proofErr w:type="spellStart"/>
                              <w:r>
                                <w:rPr>
                                  <w:rFonts w:ascii="Courier New"/>
                                  <w:sz w:val="18"/>
                                </w:rPr>
                                <w:t>LiveData</w:t>
                              </w:r>
                              <w:proofErr w:type="spellEnd"/>
                              <w:r>
                                <w:rPr>
                                  <w:rFonts w:ascii="Courier New"/>
                                  <w:sz w:val="18"/>
                                </w:rPr>
                                <w:t>&lt;Result&lt;List&lt;</w:t>
                              </w:r>
                              <w:proofErr w:type="spellStart"/>
                              <w:r>
                                <w:rPr>
                                  <w:rFonts w:ascii="Courier New"/>
                                  <w:sz w:val="18"/>
                                </w:rPr>
                                <w:t>DogUi</w:t>
                              </w:r>
                              <w:proofErr w:type="spellEnd"/>
                              <w:r>
                                <w:rPr>
                                  <w:rFonts w:ascii="Courier New"/>
                                  <w:sz w:val="18"/>
                                </w:rPr>
                                <w:t>&gt;&gt;&gt;</w:t>
                              </w:r>
                              <w:r>
                                <w:rPr>
                                  <w:rFonts w:ascii="Courier New"/>
                                  <w:spacing w:val="-14"/>
                                  <w:sz w:val="18"/>
                                </w:rPr>
                                <w:t xml:space="preserve"> </w:t>
                              </w:r>
                              <w:r>
                                <w:rPr>
                                  <w:rFonts w:ascii="Courier New"/>
                                  <w:sz w:val="18"/>
                                </w:rPr>
                                <w:t xml:space="preserve">{ return </w:t>
                              </w:r>
                              <w:proofErr w:type="spellStart"/>
                              <w:r>
                                <w:rPr>
                                  <w:rFonts w:ascii="Courier New"/>
                                  <w:sz w:val="18"/>
                                </w:rPr>
                                <w:t>dogsLiveData</w:t>
                              </w:r>
                              <w:proofErr w:type="spellEnd"/>
                            </w:p>
                            <w:p w14:paraId="30BA76BE" w14:textId="77777777" w:rsidR="003D76C2" w:rsidRDefault="00000000">
                              <w:pPr>
                                <w:spacing w:before="1"/>
                                <w:ind w:left="885"/>
                                <w:rPr>
                                  <w:rFonts w:ascii="Courier New"/>
                                  <w:sz w:val="18"/>
                                </w:rPr>
                              </w:pPr>
                              <w:r>
                                <w:rPr>
                                  <w:rFonts w:ascii="Courier New"/>
                                  <w:sz w:val="18"/>
                                </w:rPr>
                                <w:t>}</w:t>
                              </w:r>
                            </w:p>
                            <w:p w14:paraId="7C6A18E2" w14:textId="77777777" w:rsidR="003D76C2" w:rsidRDefault="003D76C2">
                              <w:pPr>
                                <w:spacing w:before="8"/>
                                <w:rPr>
                                  <w:rFonts w:ascii="Courier New"/>
                                  <w:sz w:val="24"/>
                                </w:rPr>
                              </w:pPr>
                            </w:p>
                            <w:p w14:paraId="0D498958" w14:textId="77777777" w:rsidR="003D76C2" w:rsidRDefault="00000000">
                              <w:pPr>
                                <w:spacing w:line="280" w:lineRule="atLeast"/>
                                <w:ind w:left="1317" w:hanging="432"/>
                                <w:rPr>
                                  <w:rFonts w:ascii="Courier New"/>
                                  <w:sz w:val="18"/>
                                </w:rPr>
                              </w:pPr>
                              <w:r>
                                <w:rPr>
                                  <w:rFonts w:ascii="Courier New"/>
                                  <w:sz w:val="18"/>
                                </w:rPr>
                                <w:t xml:space="preserve">fun </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 xml:space="preserve">: String) { </w:t>
                              </w:r>
                              <w:proofErr w:type="spellStart"/>
                              <w:r>
                                <w:rPr>
                                  <w:rFonts w:ascii="Courier New"/>
                                  <w:spacing w:val="-2"/>
                                  <w:sz w:val="18"/>
                                </w:rPr>
                                <w:t>downloadResult.addSource</w:t>
                              </w:r>
                              <w:proofErr w:type="spellEnd"/>
                              <w:r>
                                <w:rPr>
                                  <w:rFonts w:ascii="Courier New"/>
                                  <w:spacing w:val="-2"/>
                                  <w:sz w:val="18"/>
                                </w:rPr>
                                <w:t>(</w:t>
                              </w:r>
                              <w:proofErr w:type="spellStart"/>
                              <w:r>
                                <w:rPr>
                                  <w:rFonts w:ascii="Courier New"/>
                                  <w:spacing w:val="-2"/>
                                  <w:sz w:val="18"/>
                                </w:rPr>
                                <w:t>downloadRepository</w:t>
                              </w:r>
                              <w:proofErr w:type="spellEnd"/>
                            </w:p>
                            <w:p w14:paraId="5926B688" w14:textId="77777777" w:rsidR="003D76C2" w:rsidRDefault="00000000">
                              <w:pPr>
                                <w:spacing w:line="259" w:lineRule="auto"/>
                                <w:ind w:left="1749" w:right="1274" w:hanging="216"/>
                                <w:rPr>
                                  <w:rFonts w:ascii="Courier New"/>
                                  <w:sz w:val="18"/>
                                </w:rPr>
                              </w:pPr>
                              <w:r>
                                <w:rPr>
                                  <w:rFonts w:ascii="Courier New"/>
                                  <w:sz w:val="18"/>
                                </w:rPr>
                                <w:t>.</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 xml:space="preserve">)) { </w:t>
                              </w:r>
                              <w:proofErr w:type="spellStart"/>
                              <w:r>
                                <w:rPr>
                                  <w:rFonts w:ascii="Courier New"/>
                                  <w:spacing w:val="-2"/>
                                  <w:sz w:val="18"/>
                                </w:rPr>
                                <w:t>downloadResult.postValue</w:t>
                              </w:r>
                              <w:proofErr w:type="spellEnd"/>
                              <w:r>
                                <w:rPr>
                                  <w:rFonts w:ascii="Courier New"/>
                                  <w:spacing w:val="-2"/>
                                  <w:sz w:val="18"/>
                                </w:rPr>
                                <w:t>(it)</w:t>
                              </w:r>
                            </w:p>
                            <w:p w14:paraId="3D3556C6" w14:textId="77777777" w:rsidR="003D76C2" w:rsidRDefault="00000000">
                              <w:pPr>
                                <w:spacing w:before="56"/>
                                <w:ind w:left="1317"/>
                                <w:rPr>
                                  <w:rFonts w:ascii="Courier New"/>
                                  <w:sz w:val="18"/>
                                </w:rPr>
                              </w:pPr>
                              <w:r>
                                <w:rPr>
                                  <w:rFonts w:ascii="Courier New"/>
                                  <w:sz w:val="18"/>
                                </w:rPr>
                                <w:t>}</w:t>
                              </w:r>
                            </w:p>
                            <w:p w14:paraId="424EBBD4" w14:textId="77777777" w:rsidR="003D76C2" w:rsidRDefault="00000000">
                              <w:pPr>
                                <w:spacing w:before="76"/>
                                <w:ind w:left="885"/>
                                <w:rPr>
                                  <w:rFonts w:ascii="Courier New"/>
                                  <w:sz w:val="18"/>
                                </w:rPr>
                              </w:pPr>
                              <w:r>
                                <w:rPr>
                                  <w:rFonts w:ascii="Courier New"/>
                                  <w:sz w:val="18"/>
                                </w:rPr>
                                <w:t>}</w:t>
                              </w:r>
                            </w:p>
                            <w:p w14:paraId="61887BF2" w14:textId="77777777" w:rsidR="003D76C2" w:rsidRDefault="003D76C2">
                              <w:pPr>
                                <w:rPr>
                                  <w:rFonts w:ascii="Courier New"/>
                                  <w:sz w:val="20"/>
                                </w:rPr>
                              </w:pPr>
                            </w:p>
                            <w:p w14:paraId="4C07DB24" w14:textId="77777777" w:rsidR="003D76C2" w:rsidRDefault="00000000">
                              <w:pPr>
                                <w:spacing w:before="133" w:line="235" w:lineRule="auto"/>
                                <w:ind w:left="1101" w:right="1185"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getDownloadLiveData</w:t>
                              </w:r>
                              <w:proofErr w:type="spellEnd"/>
                              <w:r>
                                <w:rPr>
                                  <w:rFonts w:ascii="Courier New"/>
                                  <w:sz w:val="18"/>
                                </w:rPr>
                                <w:t>():</w:t>
                              </w:r>
                              <w:r>
                                <w:rPr>
                                  <w:rFonts w:ascii="Courier New"/>
                                  <w:spacing w:val="-14"/>
                                  <w:sz w:val="18"/>
                                </w:rPr>
                                <w:t xml:space="preserve"> </w:t>
                              </w:r>
                              <w:proofErr w:type="spellStart"/>
                              <w:r>
                                <w:rPr>
                                  <w:rFonts w:ascii="Courier New"/>
                                  <w:sz w:val="18"/>
                                </w:rPr>
                                <w:t>LiveData</w:t>
                              </w:r>
                              <w:proofErr w:type="spellEnd"/>
                              <w:r>
                                <w:rPr>
                                  <w:rFonts w:ascii="Courier New"/>
                                  <w:sz w:val="18"/>
                                </w:rPr>
                                <w:t>&lt;Result&lt;Unit&gt;&gt;</w:t>
                              </w:r>
                              <w:r>
                                <w:rPr>
                                  <w:rFonts w:ascii="Courier New"/>
                                  <w:spacing w:val="-14"/>
                                  <w:sz w:val="18"/>
                                </w:rPr>
                                <w:t xml:space="preserve"> </w:t>
                              </w:r>
                              <w:r>
                                <w:rPr>
                                  <w:rFonts w:ascii="Courier New"/>
                                  <w:sz w:val="18"/>
                                </w:rPr>
                                <w:t xml:space="preserve">= </w:t>
                              </w:r>
                              <w:proofErr w:type="spellStart"/>
                              <w:r>
                                <w:rPr>
                                  <w:rFonts w:ascii="Courier New"/>
                                  <w:spacing w:val="-2"/>
                                  <w:sz w:val="18"/>
                                </w:rPr>
                                <w:t>downloadResult</w:t>
                              </w:r>
                              <w:proofErr w:type="spellEnd"/>
                            </w:p>
                            <w:p w14:paraId="646EC0F4" w14:textId="77777777" w:rsidR="003D76C2" w:rsidRDefault="003D76C2">
                              <w:pPr>
                                <w:spacing w:before="2"/>
                                <w:rPr>
                                  <w:rFonts w:ascii="Courier New"/>
                                  <w:sz w:val="26"/>
                                </w:rPr>
                              </w:pPr>
                            </w:p>
                            <w:p w14:paraId="07ED386C" w14:textId="77777777" w:rsidR="003D76C2" w:rsidRDefault="00000000">
                              <w:pPr>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8657216" id="docshapegroup994" o:spid="_x0000_s1885" style="width:399.6pt;height:276.25pt;mso-position-horizontal-relative:char;mso-position-vertical-relative:line" coordsize="7992,5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">
                <v:rect id="docshape995" o:spid="_x0000_s1886" style="position:absolute;top:10;width:7992;height:5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" fillcolor="#f6f6f6" stroked="f">
                  <v:path arrowok="t"/>
                </v:rect>
                <v:shape id="docshape996" o:spid="_x0000_s1887" style="position:absolute;width:7992;height:5525;visibility:visible;mso-wrap-style:square;v-text-anchor:top" coordsize="7992,5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" path="m7992,5504l,5504r,20l7992,5524r,-20xm7992,l,,,20r7992,l7992,xe" fillcolor="#dadada" stroked="f">
                  <v:path arrowok="t" o:connecttype="custom" o:connectlocs="7992,5504;0,5504;0,5524;7992,5524;7992,5504;7992,0;0,0;0,20;7992,20;7992,0" o:connectangles="0,0,0,0,0,0,0,0,0,0"/>
                </v:shape>
                <v:shape id="docshape997" o:spid="_x0000_s1888" type="#_x0000_t202" style="position:absolute;top:20;width:7992;height:5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" filled="f" stroked="f">
                  <v:path arrowok="t"/>
                  <v:textbox inset="0,0,0,0">
                    <w:txbxContent>
                      <w:p w14:paraId="0B5255C0" w14:textId="77777777" w:rsidR="003D76C2" w:rsidRDefault="00000000">
                        <w:pPr>
                          <w:spacing w:before="40" w:line="202" w:lineRule="exact"/>
                          <w:ind w:left="1317"/>
                          <w:rPr>
                            <w:rFonts w:ascii="Courier New"/>
                            <w:sz w:val="18"/>
                          </w:rPr>
                        </w:pPr>
                        <w:proofErr w:type="spellStart"/>
                        <w:r>
                          <w:rPr>
                            <w:rFonts w:ascii="Courier New"/>
                            <w:spacing w:val="-2"/>
                            <w:sz w:val="18"/>
                          </w:rPr>
                          <w:t>dogsLiveData.addSource</w:t>
                        </w:r>
                        <w:proofErr w:type="spellEnd"/>
                        <w:r>
                          <w:rPr>
                            <w:rFonts w:ascii="Courier New"/>
                            <w:spacing w:val="-2"/>
                            <w:sz w:val="18"/>
                          </w:rPr>
                          <w:t>(</w:t>
                        </w:r>
                        <w:proofErr w:type="spellStart"/>
                        <w:r>
                          <w:rPr>
                            <w:rFonts w:ascii="Courier New"/>
                            <w:spacing w:val="-2"/>
                            <w:sz w:val="18"/>
                          </w:rPr>
                          <w:t>downloadRepository.loadDogList</w:t>
                        </w:r>
                        <w:proofErr w:type="spellEnd"/>
                        <w:r>
                          <w:rPr>
                            <w:rFonts w:ascii="Courier New"/>
                            <w:spacing w:val="-2"/>
                            <w:sz w:val="18"/>
                          </w:rPr>
                          <w:t>())</w:t>
                        </w:r>
                      </w:p>
                      <w:p w14:paraId="70B0520E" w14:textId="77777777" w:rsidR="003D76C2" w:rsidRDefault="00000000">
                        <w:pPr>
                          <w:spacing w:line="202" w:lineRule="exact"/>
                          <w:ind w:left="1533"/>
                          <w:rPr>
                            <w:rFonts w:ascii="Courier New"/>
                            <w:sz w:val="18"/>
                          </w:rPr>
                        </w:pPr>
                        <w:r>
                          <w:rPr>
                            <w:rFonts w:ascii="Courier New"/>
                            <w:sz w:val="18"/>
                          </w:rPr>
                          <w:t>{</w:t>
                        </w:r>
                      </w:p>
                      <w:p w14:paraId="3748E2D7" w14:textId="77777777" w:rsidR="003D76C2" w:rsidRDefault="00000000">
                        <w:pPr>
                          <w:spacing w:before="16"/>
                          <w:ind w:left="1749"/>
                          <w:rPr>
                            <w:rFonts w:ascii="Courier New"/>
                            <w:sz w:val="18"/>
                          </w:rPr>
                        </w:pPr>
                        <w:proofErr w:type="spellStart"/>
                        <w:r>
                          <w:rPr>
                            <w:rFonts w:ascii="Courier New"/>
                            <w:spacing w:val="-2"/>
                            <w:sz w:val="18"/>
                          </w:rPr>
                          <w:t>dogsLiveData.postValue</w:t>
                        </w:r>
                        <w:proofErr w:type="spellEnd"/>
                        <w:r>
                          <w:rPr>
                            <w:rFonts w:ascii="Courier New"/>
                            <w:spacing w:val="-2"/>
                            <w:sz w:val="18"/>
                          </w:rPr>
                          <w:t>(it)</w:t>
                        </w:r>
                      </w:p>
                      <w:p w14:paraId="02332069" w14:textId="77777777" w:rsidR="003D76C2" w:rsidRDefault="00000000">
                        <w:pPr>
                          <w:spacing w:before="76"/>
                          <w:ind w:left="1317"/>
                          <w:rPr>
                            <w:rFonts w:ascii="Courier New"/>
                            <w:sz w:val="18"/>
                          </w:rPr>
                        </w:pPr>
                        <w:r>
                          <w:rPr>
                            <w:rFonts w:ascii="Courier New"/>
                            <w:sz w:val="18"/>
                          </w:rPr>
                          <w:t>}</w:t>
                        </w:r>
                      </w:p>
                      <w:p w14:paraId="7E6F0880" w14:textId="77777777" w:rsidR="003D76C2" w:rsidRDefault="00000000">
                        <w:pPr>
                          <w:spacing w:before="76"/>
                          <w:ind w:left="885"/>
                          <w:rPr>
                            <w:rFonts w:ascii="Courier New"/>
                            <w:sz w:val="18"/>
                          </w:rPr>
                        </w:pPr>
                        <w:r>
                          <w:rPr>
                            <w:rFonts w:ascii="Courier New"/>
                            <w:sz w:val="18"/>
                          </w:rPr>
                          <w:t>}</w:t>
                        </w:r>
                      </w:p>
                      <w:p w14:paraId="04A604BA" w14:textId="77777777" w:rsidR="003D76C2" w:rsidRDefault="003D76C2">
                        <w:pPr>
                          <w:rPr>
                            <w:rFonts w:ascii="Courier New"/>
                            <w:sz w:val="20"/>
                          </w:rPr>
                        </w:pPr>
                      </w:p>
                      <w:p w14:paraId="700FFF1A" w14:textId="77777777" w:rsidR="003D76C2" w:rsidRDefault="00000000">
                        <w:pPr>
                          <w:spacing w:before="130" w:line="328" w:lineRule="auto"/>
                          <w:ind w:left="1317" w:right="840" w:hanging="432"/>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getDogsLiveData</w:t>
                        </w:r>
                        <w:proofErr w:type="spellEnd"/>
                        <w:r>
                          <w:rPr>
                            <w:rFonts w:ascii="Courier New"/>
                            <w:sz w:val="18"/>
                          </w:rPr>
                          <w:t>():</w:t>
                        </w:r>
                        <w:r>
                          <w:rPr>
                            <w:rFonts w:ascii="Courier New"/>
                            <w:spacing w:val="-14"/>
                            <w:sz w:val="18"/>
                          </w:rPr>
                          <w:t xml:space="preserve"> </w:t>
                        </w:r>
                        <w:proofErr w:type="spellStart"/>
                        <w:r>
                          <w:rPr>
                            <w:rFonts w:ascii="Courier New"/>
                            <w:sz w:val="18"/>
                          </w:rPr>
                          <w:t>LiveData</w:t>
                        </w:r>
                        <w:proofErr w:type="spellEnd"/>
                        <w:r>
                          <w:rPr>
                            <w:rFonts w:ascii="Courier New"/>
                            <w:sz w:val="18"/>
                          </w:rPr>
                          <w:t>&lt;Result&lt;List&lt;</w:t>
                        </w:r>
                        <w:proofErr w:type="spellStart"/>
                        <w:r>
                          <w:rPr>
                            <w:rFonts w:ascii="Courier New"/>
                            <w:sz w:val="18"/>
                          </w:rPr>
                          <w:t>DogUi</w:t>
                        </w:r>
                        <w:proofErr w:type="spellEnd"/>
                        <w:r>
                          <w:rPr>
                            <w:rFonts w:ascii="Courier New"/>
                            <w:sz w:val="18"/>
                          </w:rPr>
                          <w:t>&gt;&gt;&gt;</w:t>
                        </w:r>
                        <w:r>
                          <w:rPr>
                            <w:rFonts w:ascii="Courier New"/>
                            <w:spacing w:val="-14"/>
                            <w:sz w:val="18"/>
                          </w:rPr>
                          <w:t xml:space="preserve"> </w:t>
                        </w:r>
                        <w:r>
                          <w:rPr>
                            <w:rFonts w:ascii="Courier New"/>
                            <w:sz w:val="18"/>
                          </w:rPr>
                          <w:t xml:space="preserve">{ return </w:t>
                        </w:r>
                        <w:proofErr w:type="spellStart"/>
                        <w:r>
                          <w:rPr>
                            <w:rFonts w:ascii="Courier New"/>
                            <w:sz w:val="18"/>
                          </w:rPr>
                          <w:t>dogsLiveData</w:t>
                        </w:r>
                        <w:proofErr w:type="spellEnd"/>
                      </w:p>
                      <w:p w14:paraId="30BA76BE" w14:textId="77777777" w:rsidR="003D76C2" w:rsidRDefault="00000000">
                        <w:pPr>
                          <w:spacing w:before="1"/>
                          <w:ind w:left="885"/>
                          <w:rPr>
                            <w:rFonts w:ascii="Courier New"/>
                            <w:sz w:val="18"/>
                          </w:rPr>
                        </w:pPr>
                        <w:r>
                          <w:rPr>
                            <w:rFonts w:ascii="Courier New"/>
                            <w:sz w:val="18"/>
                          </w:rPr>
                          <w:t>}</w:t>
                        </w:r>
                      </w:p>
                      <w:p w14:paraId="7C6A18E2" w14:textId="77777777" w:rsidR="003D76C2" w:rsidRDefault="003D76C2">
                        <w:pPr>
                          <w:spacing w:before="8"/>
                          <w:rPr>
                            <w:rFonts w:ascii="Courier New"/>
                            <w:sz w:val="24"/>
                          </w:rPr>
                        </w:pPr>
                      </w:p>
                      <w:p w14:paraId="0D498958" w14:textId="77777777" w:rsidR="003D76C2" w:rsidRDefault="00000000">
                        <w:pPr>
                          <w:spacing w:line="280" w:lineRule="atLeast"/>
                          <w:ind w:left="1317" w:hanging="432"/>
                          <w:rPr>
                            <w:rFonts w:ascii="Courier New"/>
                            <w:sz w:val="18"/>
                          </w:rPr>
                        </w:pPr>
                        <w:r>
                          <w:rPr>
                            <w:rFonts w:ascii="Courier New"/>
                            <w:sz w:val="18"/>
                          </w:rPr>
                          <w:t xml:space="preserve">fun </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 xml:space="preserve">: String) { </w:t>
                        </w:r>
                        <w:proofErr w:type="spellStart"/>
                        <w:r>
                          <w:rPr>
                            <w:rFonts w:ascii="Courier New"/>
                            <w:spacing w:val="-2"/>
                            <w:sz w:val="18"/>
                          </w:rPr>
                          <w:t>downloadResult.addSource</w:t>
                        </w:r>
                        <w:proofErr w:type="spellEnd"/>
                        <w:r>
                          <w:rPr>
                            <w:rFonts w:ascii="Courier New"/>
                            <w:spacing w:val="-2"/>
                            <w:sz w:val="18"/>
                          </w:rPr>
                          <w:t>(</w:t>
                        </w:r>
                        <w:proofErr w:type="spellStart"/>
                        <w:r>
                          <w:rPr>
                            <w:rFonts w:ascii="Courier New"/>
                            <w:spacing w:val="-2"/>
                            <w:sz w:val="18"/>
                          </w:rPr>
                          <w:t>downloadRepository</w:t>
                        </w:r>
                        <w:proofErr w:type="spellEnd"/>
                      </w:p>
                      <w:p w14:paraId="5926B688" w14:textId="77777777" w:rsidR="003D76C2" w:rsidRDefault="00000000">
                        <w:pPr>
                          <w:spacing w:line="259" w:lineRule="auto"/>
                          <w:ind w:left="1749" w:right="1274" w:hanging="216"/>
                          <w:rPr>
                            <w:rFonts w:ascii="Courier New"/>
                            <w:sz w:val="18"/>
                          </w:rPr>
                        </w:pPr>
                        <w:r>
                          <w:rPr>
                            <w:rFonts w:ascii="Courier New"/>
                            <w:sz w:val="18"/>
                          </w:rPr>
                          <w:t>.</w:t>
                        </w:r>
                        <w:proofErr w:type="spellStart"/>
                        <w:r>
                          <w:rPr>
                            <w:rFonts w:ascii="Courier New"/>
                            <w:sz w:val="18"/>
                          </w:rPr>
                          <w:t>downloadFile</w:t>
                        </w:r>
                        <w:proofErr w:type="spellEnd"/>
                        <w:r>
                          <w:rPr>
                            <w:rFonts w:ascii="Courier New"/>
                            <w:sz w:val="18"/>
                          </w:rPr>
                          <w:t>(</w:t>
                        </w:r>
                        <w:proofErr w:type="spellStart"/>
                        <w:r>
                          <w:rPr>
                            <w:rFonts w:ascii="Courier New"/>
                            <w:sz w:val="18"/>
                          </w:rPr>
                          <w:t>url</w:t>
                        </w:r>
                        <w:proofErr w:type="spellEnd"/>
                        <w:r>
                          <w:rPr>
                            <w:rFonts w:ascii="Courier New"/>
                            <w:sz w:val="18"/>
                          </w:rPr>
                          <w:t xml:space="preserve">)) { </w:t>
                        </w:r>
                        <w:proofErr w:type="spellStart"/>
                        <w:r>
                          <w:rPr>
                            <w:rFonts w:ascii="Courier New"/>
                            <w:spacing w:val="-2"/>
                            <w:sz w:val="18"/>
                          </w:rPr>
                          <w:t>downloadResult.postValue</w:t>
                        </w:r>
                        <w:proofErr w:type="spellEnd"/>
                        <w:r>
                          <w:rPr>
                            <w:rFonts w:ascii="Courier New"/>
                            <w:spacing w:val="-2"/>
                            <w:sz w:val="18"/>
                          </w:rPr>
                          <w:t>(it)</w:t>
                        </w:r>
                      </w:p>
                      <w:p w14:paraId="3D3556C6" w14:textId="77777777" w:rsidR="003D76C2" w:rsidRDefault="00000000">
                        <w:pPr>
                          <w:spacing w:before="56"/>
                          <w:ind w:left="1317"/>
                          <w:rPr>
                            <w:rFonts w:ascii="Courier New"/>
                            <w:sz w:val="18"/>
                          </w:rPr>
                        </w:pPr>
                        <w:r>
                          <w:rPr>
                            <w:rFonts w:ascii="Courier New"/>
                            <w:sz w:val="18"/>
                          </w:rPr>
                          <w:t>}</w:t>
                        </w:r>
                      </w:p>
                      <w:p w14:paraId="424EBBD4" w14:textId="77777777" w:rsidR="003D76C2" w:rsidRDefault="00000000">
                        <w:pPr>
                          <w:spacing w:before="76"/>
                          <w:ind w:left="885"/>
                          <w:rPr>
                            <w:rFonts w:ascii="Courier New"/>
                            <w:sz w:val="18"/>
                          </w:rPr>
                        </w:pPr>
                        <w:r>
                          <w:rPr>
                            <w:rFonts w:ascii="Courier New"/>
                            <w:sz w:val="18"/>
                          </w:rPr>
                          <w:t>}</w:t>
                        </w:r>
                      </w:p>
                      <w:p w14:paraId="61887BF2" w14:textId="77777777" w:rsidR="003D76C2" w:rsidRDefault="003D76C2">
                        <w:pPr>
                          <w:rPr>
                            <w:rFonts w:ascii="Courier New"/>
                            <w:sz w:val="20"/>
                          </w:rPr>
                        </w:pPr>
                      </w:p>
                      <w:p w14:paraId="4C07DB24" w14:textId="77777777" w:rsidR="003D76C2" w:rsidRDefault="00000000">
                        <w:pPr>
                          <w:spacing w:before="133" w:line="235" w:lineRule="auto"/>
                          <w:ind w:left="1101" w:right="1185" w:hanging="216"/>
                          <w:rPr>
                            <w:rFonts w:ascii="Courier New"/>
                            <w:sz w:val="18"/>
                          </w:rPr>
                        </w:pPr>
                        <w:r>
                          <w:rPr>
                            <w:rFonts w:ascii="Courier New"/>
                            <w:sz w:val="18"/>
                          </w:rPr>
                          <w:t>fun</w:t>
                        </w:r>
                        <w:r>
                          <w:rPr>
                            <w:rFonts w:ascii="Courier New"/>
                            <w:spacing w:val="-14"/>
                            <w:sz w:val="18"/>
                          </w:rPr>
                          <w:t xml:space="preserve"> </w:t>
                        </w:r>
                        <w:proofErr w:type="spellStart"/>
                        <w:r>
                          <w:rPr>
                            <w:rFonts w:ascii="Courier New"/>
                            <w:sz w:val="18"/>
                          </w:rPr>
                          <w:t>getDownloadLiveData</w:t>
                        </w:r>
                        <w:proofErr w:type="spellEnd"/>
                        <w:r>
                          <w:rPr>
                            <w:rFonts w:ascii="Courier New"/>
                            <w:sz w:val="18"/>
                          </w:rPr>
                          <w:t>():</w:t>
                        </w:r>
                        <w:r>
                          <w:rPr>
                            <w:rFonts w:ascii="Courier New"/>
                            <w:spacing w:val="-14"/>
                            <w:sz w:val="18"/>
                          </w:rPr>
                          <w:t xml:space="preserve"> </w:t>
                        </w:r>
                        <w:proofErr w:type="spellStart"/>
                        <w:r>
                          <w:rPr>
                            <w:rFonts w:ascii="Courier New"/>
                            <w:sz w:val="18"/>
                          </w:rPr>
                          <w:t>LiveData</w:t>
                        </w:r>
                        <w:proofErr w:type="spellEnd"/>
                        <w:r>
                          <w:rPr>
                            <w:rFonts w:ascii="Courier New"/>
                            <w:sz w:val="18"/>
                          </w:rPr>
                          <w:t>&lt;Result&lt;Unit&gt;&gt;</w:t>
                        </w:r>
                        <w:r>
                          <w:rPr>
                            <w:rFonts w:ascii="Courier New"/>
                            <w:spacing w:val="-14"/>
                            <w:sz w:val="18"/>
                          </w:rPr>
                          <w:t xml:space="preserve"> </w:t>
                        </w:r>
                        <w:r>
                          <w:rPr>
                            <w:rFonts w:ascii="Courier New"/>
                            <w:sz w:val="18"/>
                          </w:rPr>
                          <w:t xml:space="preserve">= </w:t>
                        </w:r>
                        <w:proofErr w:type="spellStart"/>
                        <w:r>
                          <w:rPr>
                            <w:rFonts w:ascii="Courier New"/>
                            <w:spacing w:val="-2"/>
                            <w:sz w:val="18"/>
                          </w:rPr>
                          <w:t>downloadResult</w:t>
                        </w:r>
                        <w:proofErr w:type="spellEnd"/>
                      </w:p>
                      <w:p w14:paraId="646EC0F4" w14:textId="77777777" w:rsidR="003D76C2" w:rsidRDefault="003D76C2">
                        <w:pPr>
                          <w:spacing w:before="2"/>
                          <w:rPr>
                            <w:rFonts w:ascii="Courier New"/>
                            <w:sz w:val="26"/>
                          </w:rPr>
                        </w:pPr>
                      </w:p>
                      <w:p w14:paraId="07ED386C" w14:textId="77777777" w:rsidR="003D76C2" w:rsidRDefault="00000000">
                        <w:pPr>
                          <w:ind w:left="453"/>
                          <w:rPr>
                            <w:rFonts w:ascii="Courier New"/>
                            <w:sz w:val="18"/>
                          </w:rPr>
                        </w:pPr>
                        <w:r>
                          <w:rPr>
                            <w:rFonts w:ascii="Courier New"/>
                            <w:sz w:val="18"/>
                          </w:rPr>
                          <w:t>}</w:t>
                        </w:r>
                      </w:p>
                    </w:txbxContent>
                  </v:textbox>
                </v:shape>
                <w10:anchorlock/>
              </v:group>
            </w:pict>
          </mc:Fallback>
        </mc:AlternateContent>
      </w:r>
    </w:p>
    <w:p w14:paraId="49812FF3" w14:textId="77777777" w:rsidR="003D76C2" w:rsidRDefault="00000000">
      <w:pPr>
        <w:pStyle w:val="ListParagraph"/>
        <w:numPr>
          <w:ilvl w:val="0"/>
          <w:numId w:val="7"/>
        </w:numPr>
        <w:tabs>
          <w:tab w:val="left" w:pos="1274"/>
        </w:tabs>
        <w:spacing w:before="37"/>
        <w:ind w:left="1274" w:right="265"/>
        <w:jc w:val="both"/>
        <w:rPr>
          <w:sz w:val="20"/>
        </w:rPr>
      </w:pPr>
      <w:r>
        <w:rPr>
          <w:sz w:val="20"/>
        </w:rPr>
        <w:t>Now,</w:t>
      </w:r>
      <w:r>
        <w:rPr>
          <w:spacing w:val="-13"/>
          <w:sz w:val="20"/>
        </w:rPr>
        <w:t xml:space="preserve"> </w:t>
      </w:r>
      <w:r>
        <w:rPr>
          <w:sz w:val="20"/>
        </w:rPr>
        <w:t>build</w:t>
      </w:r>
      <w:r>
        <w:rPr>
          <w:spacing w:val="-13"/>
          <w:sz w:val="20"/>
        </w:rPr>
        <w:t xml:space="preserve"> </w:t>
      </w:r>
      <w:r>
        <w:rPr>
          <w:sz w:val="20"/>
        </w:rPr>
        <w:t>the</w:t>
      </w:r>
      <w:r>
        <w:rPr>
          <w:spacing w:val="-13"/>
          <w:sz w:val="20"/>
        </w:rPr>
        <w:t xml:space="preserve"> </w:t>
      </w:r>
      <w:r>
        <w:rPr>
          <w:sz w:val="20"/>
        </w:rPr>
        <w:t>UI.</w:t>
      </w:r>
      <w:r>
        <w:rPr>
          <w:spacing w:val="-13"/>
          <w:sz w:val="20"/>
        </w:rPr>
        <w:t xml:space="preserve"> </w:t>
      </w:r>
      <w:r>
        <w:rPr>
          <w:sz w:val="20"/>
        </w:rPr>
        <w:t>Create</w:t>
      </w:r>
      <w:r>
        <w:rPr>
          <w:spacing w:val="-13"/>
          <w:sz w:val="20"/>
        </w:rPr>
        <w:t xml:space="preserve"> </w:t>
      </w:r>
      <w:r>
        <w:rPr>
          <w:sz w:val="20"/>
        </w:rPr>
        <w:t>the</w:t>
      </w:r>
      <w:r>
        <w:rPr>
          <w:spacing w:val="-13"/>
          <w:sz w:val="20"/>
        </w:rPr>
        <w:t xml:space="preserve"> </w:t>
      </w:r>
      <w:r>
        <w:rPr>
          <w:rFonts w:ascii="Courier New"/>
          <w:b/>
        </w:rPr>
        <w:t>activity_main.xml</w:t>
      </w:r>
      <w:r>
        <w:rPr>
          <w:rFonts w:ascii="Courier New"/>
          <w:b/>
          <w:spacing w:val="-33"/>
        </w:rPr>
        <w:t xml:space="preserve"> </w:t>
      </w:r>
      <w:r>
        <w:rPr>
          <w:sz w:val="20"/>
        </w:rPr>
        <w:t>file</w:t>
      </w:r>
      <w:r>
        <w:rPr>
          <w:spacing w:val="-13"/>
          <w:sz w:val="20"/>
        </w:rPr>
        <w:t xml:space="preserve"> </w:t>
      </w:r>
      <w:r>
        <w:rPr>
          <w:sz w:val="20"/>
        </w:rPr>
        <w:t>in</w:t>
      </w:r>
      <w:r>
        <w:rPr>
          <w:spacing w:val="-13"/>
          <w:sz w:val="20"/>
        </w:rPr>
        <w:t xml:space="preserve"> </w:t>
      </w:r>
      <w:r>
        <w:rPr>
          <w:sz w:val="20"/>
        </w:rPr>
        <w:t>the</w:t>
      </w:r>
      <w:r>
        <w:rPr>
          <w:spacing w:val="-13"/>
          <w:sz w:val="20"/>
        </w:rPr>
        <w:t xml:space="preserve"> </w:t>
      </w:r>
      <w:r>
        <w:rPr>
          <w:rFonts w:ascii="Courier New"/>
          <w:b/>
        </w:rPr>
        <w:t>layout</w:t>
      </w:r>
      <w:r>
        <w:rPr>
          <w:rFonts w:ascii="Courier New"/>
          <w:b/>
          <w:spacing w:val="-33"/>
        </w:rPr>
        <w:t xml:space="preserve"> </w:t>
      </w:r>
      <w:r>
        <w:rPr>
          <w:sz w:val="20"/>
        </w:rPr>
        <w:t>folder, which</w:t>
      </w:r>
      <w:r>
        <w:rPr>
          <w:spacing w:val="-13"/>
          <w:sz w:val="20"/>
        </w:rPr>
        <w:t xml:space="preserve"> </w:t>
      </w:r>
      <w:r>
        <w:rPr>
          <w:sz w:val="20"/>
        </w:rPr>
        <w:t>will</w:t>
      </w:r>
      <w:r>
        <w:rPr>
          <w:spacing w:val="-13"/>
          <w:sz w:val="20"/>
        </w:rPr>
        <w:t xml:space="preserve"> </w:t>
      </w:r>
      <w:r>
        <w:rPr>
          <w:sz w:val="20"/>
        </w:rPr>
        <w:t>contain</w:t>
      </w:r>
      <w:r>
        <w:rPr>
          <w:spacing w:val="-13"/>
          <w:sz w:val="20"/>
        </w:rPr>
        <w:t xml:space="preserve"> </w:t>
      </w:r>
      <w:proofErr w:type="spellStart"/>
      <w:r>
        <w:rPr>
          <w:rFonts w:ascii="Courier New"/>
          <w:b/>
        </w:rPr>
        <w:t>RecyclerView</w:t>
      </w:r>
      <w:proofErr w:type="spellEnd"/>
      <w:r>
        <w:rPr>
          <w:rFonts w:ascii="Courier New"/>
          <w:b/>
          <w:spacing w:val="-33"/>
        </w:rPr>
        <w:t xml:space="preserve"> </w:t>
      </w:r>
      <w:r>
        <w:rPr>
          <w:sz w:val="20"/>
        </w:rPr>
        <w:t>and</w:t>
      </w:r>
      <w:r>
        <w:rPr>
          <w:spacing w:val="-13"/>
          <w:sz w:val="20"/>
        </w:rPr>
        <w:t xml:space="preserve"> </w:t>
      </w:r>
      <w:proofErr w:type="spellStart"/>
      <w:r>
        <w:rPr>
          <w:rFonts w:ascii="Courier New"/>
          <w:b/>
        </w:rPr>
        <w:t>ProgressBar</w:t>
      </w:r>
      <w:proofErr w:type="spellEnd"/>
      <w:r>
        <w:rPr>
          <w:sz w:val="20"/>
        </w:rPr>
        <w:t>,</w:t>
      </w:r>
      <w:r>
        <w:rPr>
          <w:spacing w:val="-13"/>
          <w:sz w:val="20"/>
        </w:rPr>
        <w:t xml:space="preserve"> </w:t>
      </w:r>
      <w:r>
        <w:rPr>
          <w:sz w:val="20"/>
        </w:rPr>
        <w:t>which</w:t>
      </w:r>
      <w:r>
        <w:rPr>
          <w:spacing w:val="-5"/>
          <w:sz w:val="20"/>
        </w:rPr>
        <w:t xml:space="preserve"> </w:t>
      </w:r>
      <w:r>
        <w:rPr>
          <w:sz w:val="20"/>
        </w:rPr>
        <w:t>is</w:t>
      </w:r>
      <w:r>
        <w:rPr>
          <w:spacing w:val="-4"/>
          <w:sz w:val="20"/>
        </w:rPr>
        <w:t xml:space="preserve"> </w:t>
      </w:r>
      <w:r>
        <w:rPr>
          <w:sz w:val="20"/>
        </w:rPr>
        <w:t>indefinite</w:t>
      </w:r>
      <w:r>
        <w:rPr>
          <w:spacing w:val="-4"/>
          <w:sz w:val="20"/>
        </w:rPr>
        <w:t xml:space="preserve"> </w:t>
      </w:r>
      <w:r>
        <w:rPr>
          <w:sz w:val="20"/>
        </w:rPr>
        <w:t>and can be used to show the status of the download request:</w:t>
      </w:r>
    </w:p>
    <w:p w14:paraId="7C1952FE" w14:textId="77777777" w:rsidR="003D76C2" w:rsidRDefault="00000000">
      <w:pPr>
        <w:spacing w:before="212"/>
        <w:ind w:left="824"/>
        <w:rPr>
          <w:rFonts w:ascii="Courier New"/>
          <w:b/>
          <w:sz w:val="18"/>
        </w:rPr>
      </w:pPr>
      <w:r>
        <w:rPr>
          <w:rFonts w:ascii="Courier New"/>
          <w:b/>
          <w:spacing w:val="-2"/>
          <w:sz w:val="18"/>
        </w:rPr>
        <w:t>activity_main.xml</w:t>
      </w:r>
    </w:p>
    <w:p w14:paraId="7291D2AE" w14:textId="77777777" w:rsidR="003D76C2" w:rsidRDefault="00D51F7C">
      <w:pPr>
        <w:pStyle w:val="BodyText"/>
        <w:spacing w:before="2"/>
        <w:rPr>
          <w:rFonts w:ascii="Courier New"/>
          <w:b/>
          <w:sz w:val="5"/>
        </w:rPr>
      </w:pPr>
      <w:r>
        <w:rPr>
          <w:noProof/>
        </w:rPr>
        <mc:AlternateContent>
          <mc:Choice Requires="wpg">
            <w:drawing>
              <wp:anchor distT="0" distB="0" distL="0" distR="0" simplePos="0" relativeHeight="487726592" behindDoc="1" locked="0" layoutInCell="1" allowOverlap="1" wp14:anchorId="45B3D25D" wp14:editId="1E9A09F6">
                <wp:simplePos x="0" y="0"/>
                <wp:positionH relativeFrom="page">
                  <wp:posOffset>1120140</wp:posOffset>
                </wp:positionH>
                <wp:positionV relativeFrom="paragraph">
                  <wp:posOffset>52705</wp:posOffset>
                </wp:positionV>
                <wp:extent cx="5074920" cy="2624455"/>
                <wp:effectExtent l="0" t="0" r="5080" b="4445"/>
                <wp:wrapTopAndBottom/>
                <wp:docPr id="554" name="docshapegroup9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24455"/>
                          <a:chOff x="1764" y="83"/>
                          <a:chExt cx="7992" cy="4133"/>
                        </a:xfrm>
                      </wpg:grpSpPr>
                      <wps:wsp>
                        <wps:cNvPr id="555" name="docshape999"/>
                        <wps:cNvSpPr>
                          <a:spLocks/>
                        </wps:cNvSpPr>
                        <wps:spPr bwMode="auto">
                          <a:xfrm>
                            <a:off x="1764" y="92"/>
                            <a:ext cx="7992" cy="4113"/>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6" name="docshape1000"/>
                        <wps:cNvSpPr>
                          <a:spLocks/>
                        </wps:cNvSpPr>
                        <wps:spPr bwMode="auto">
                          <a:xfrm>
                            <a:off x="1764" y="82"/>
                            <a:ext cx="7992" cy="4133"/>
                          </a:xfrm>
                          <a:custGeom>
                            <a:avLst/>
                            <a:gdLst>
                              <a:gd name="T0" fmla="+- 0 9756 1764"/>
                              <a:gd name="T1" fmla="*/ T0 w 7992"/>
                              <a:gd name="T2" fmla="+- 0 4195 83"/>
                              <a:gd name="T3" fmla="*/ 4195 h 4133"/>
                              <a:gd name="T4" fmla="+- 0 1764 1764"/>
                              <a:gd name="T5" fmla="*/ T4 w 7992"/>
                              <a:gd name="T6" fmla="+- 0 4195 83"/>
                              <a:gd name="T7" fmla="*/ 4195 h 4133"/>
                              <a:gd name="T8" fmla="+- 0 1764 1764"/>
                              <a:gd name="T9" fmla="*/ T8 w 7992"/>
                              <a:gd name="T10" fmla="+- 0 4215 83"/>
                              <a:gd name="T11" fmla="*/ 4215 h 4133"/>
                              <a:gd name="T12" fmla="+- 0 9756 1764"/>
                              <a:gd name="T13" fmla="*/ T12 w 7992"/>
                              <a:gd name="T14" fmla="+- 0 4215 83"/>
                              <a:gd name="T15" fmla="*/ 4215 h 4133"/>
                              <a:gd name="T16" fmla="+- 0 9756 1764"/>
                              <a:gd name="T17" fmla="*/ T16 w 7992"/>
                              <a:gd name="T18" fmla="+- 0 4195 83"/>
                              <a:gd name="T19" fmla="*/ 4195 h 4133"/>
                              <a:gd name="T20" fmla="+- 0 9756 1764"/>
                              <a:gd name="T21" fmla="*/ T20 w 7992"/>
                              <a:gd name="T22" fmla="+- 0 83 83"/>
                              <a:gd name="T23" fmla="*/ 83 h 4133"/>
                              <a:gd name="T24" fmla="+- 0 1764 1764"/>
                              <a:gd name="T25" fmla="*/ T24 w 7992"/>
                              <a:gd name="T26" fmla="+- 0 83 83"/>
                              <a:gd name="T27" fmla="*/ 83 h 4133"/>
                              <a:gd name="T28" fmla="+- 0 1764 1764"/>
                              <a:gd name="T29" fmla="*/ T28 w 7992"/>
                              <a:gd name="T30" fmla="+- 0 103 83"/>
                              <a:gd name="T31" fmla="*/ 103 h 4133"/>
                              <a:gd name="T32" fmla="+- 0 9756 1764"/>
                              <a:gd name="T33" fmla="*/ T32 w 7992"/>
                              <a:gd name="T34" fmla="+- 0 103 83"/>
                              <a:gd name="T35" fmla="*/ 103 h 4133"/>
                              <a:gd name="T36" fmla="+- 0 9756 1764"/>
                              <a:gd name="T37" fmla="*/ T36 w 7992"/>
                              <a:gd name="T38" fmla="+- 0 83 83"/>
                              <a:gd name="T39" fmla="*/ 83 h 4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33">
                                <a:moveTo>
                                  <a:pt x="7992" y="4112"/>
                                </a:moveTo>
                                <a:lnTo>
                                  <a:pt x="0" y="4112"/>
                                </a:lnTo>
                                <a:lnTo>
                                  <a:pt x="0" y="4132"/>
                                </a:lnTo>
                                <a:lnTo>
                                  <a:pt x="7992" y="4132"/>
                                </a:lnTo>
                                <a:lnTo>
                                  <a:pt x="7992" y="4112"/>
                                </a:lnTo>
                                <a:close/>
                                <a:moveTo>
                                  <a:pt x="7992" y="0"/>
                                </a:moveTo>
                                <a:lnTo>
                                  <a:pt x="0" y="0"/>
                                </a:lnTo>
                                <a:lnTo>
                                  <a:pt x="0" y="20"/>
                                </a:lnTo>
                                <a:lnTo>
                                  <a:pt x="7992" y="20"/>
                                </a:lnTo>
                                <a:lnTo>
                                  <a:pt x="7992" y="0"/>
                                </a:lnTo>
                                <a:close/>
                              </a:path>
                            </a:pathLst>
                          </a:custGeom>
                          <a:solidFill>
                            <a:srgbClr val="57575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 name="docshape1001"/>
                        <wps:cNvSpPr txBox="1">
                          <a:spLocks/>
                        </wps:cNvSpPr>
                        <wps:spPr bwMode="auto">
                          <a:xfrm>
                            <a:off x="1854" y="171"/>
                            <a:ext cx="212" cy="39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55A61C" w14:textId="77777777" w:rsidR="003D76C2" w:rsidRDefault="00000000">
                              <w:pPr>
                                <w:spacing w:line="181" w:lineRule="exact"/>
                                <w:rPr>
                                  <w:rFonts w:ascii="Courier New"/>
                                  <w:sz w:val="16"/>
                                </w:rPr>
                              </w:pPr>
                              <w:r>
                                <w:rPr>
                                  <w:rFonts w:ascii="Courier New"/>
                                  <w:sz w:val="16"/>
                                </w:rPr>
                                <w:t>9</w:t>
                              </w:r>
                            </w:p>
                            <w:p w14:paraId="73D26DB7" w14:textId="77777777" w:rsidR="003D76C2" w:rsidRDefault="00000000">
                              <w:pPr>
                                <w:spacing w:line="180" w:lineRule="exact"/>
                                <w:rPr>
                                  <w:rFonts w:ascii="Courier New"/>
                                  <w:sz w:val="16"/>
                                </w:rPr>
                              </w:pPr>
                              <w:r>
                                <w:rPr>
                                  <w:rFonts w:ascii="Courier New"/>
                                  <w:spacing w:val="-5"/>
                                  <w:sz w:val="16"/>
                                </w:rPr>
                                <w:t>10</w:t>
                              </w:r>
                            </w:p>
                            <w:p w14:paraId="6AC7F4BF" w14:textId="77777777" w:rsidR="003D76C2" w:rsidRDefault="00000000">
                              <w:pPr>
                                <w:spacing w:line="180" w:lineRule="exact"/>
                                <w:rPr>
                                  <w:rFonts w:ascii="Courier New"/>
                                  <w:sz w:val="16"/>
                                </w:rPr>
                              </w:pPr>
                              <w:r>
                                <w:rPr>
                                  <w:rFonts w:ascii="Courier New"/>
                                  <w:spacing w:val="-5"/>
                                  <w:sz w:val="16"/>
                                </w:rPr>
                                <w:t>11</w:t>
                              </w:r>
                            </w:p>
                            <w:p w14:paraId="1405398D" w14:textId="77777777" w:rsidR="003D76C2" w:rsidRDefault="00000000">
                              <w:pPr>
                                <w:spacing w:line="180" w:lineRule="exact"/>
                                <w:rPr>
                                  <w:rFonts w:ascii="Courier New"/>
                                  <w:sz w:val="16"/>
                                </w:rPr>
                              </w:pPr>
                              <w:r>
                                <w:rPr>
                                  <w:rFonts w:ascii="Courier New"/>
                                  <w:spacing w:val="-5"/>
                                  <w:sz w:val="16"/>
                                </w:rPr>
                                <w:t>12</w:t>
                              </w:r>
                            </w:p>
                            <w:p w14:paraId="277D9AEF" w14:textId="77777777" w:rsidR="003D76C2" w:rsidRDefault="00000000">
                              <w:pPr>
                                <w:spacing w:line="180" w:lineRule="exact"/>
                                <w:rPr>
                                  <w:rFonts w:ascii="Courier New"/>
                                  <w:sz w:val="16"/>
                                </w:rPr>
                              </w:pPr>
                              <w:r>
                                <w:rPr>
                                  <w:rFonts w:ascii="Courier New"/>
                                  <w:spacing w:val="-5"/>
                                  <w:sz w:val="16"/>
                                </w:rPr>
                                <w:t>13</w:t>
                              </w:r>
                            </w:p>
                            <w:p w14:paraId="18AD8BF5" w14:textId="77777777" w:rsidR="003D76C2" w:rsidRDefault="00000000">
                              <w:pPr>
                                <w:spacing w:line="180" w:lineRule="exact"/>
                                <w:rPr>
                                  <w:rFonts w:ascii="Courier New"/>
                                  <w:sz w:val="16"/>
                                </w:rPr>
                              </w:pPr>
                              <w:r>
                                <w:rPr>
                                  <w:rFonts w:ascii="Courier New"/>
                                  <w:spacing w:val="-5"/>
                                  <w:sz w:val="16"/>
                                </w:rPr>
                                <w:t>14</w:t>
                              </w:r>
                            </w:p>
                            <w:p w14:paraId="54DEF445" w14:textId="77777777" w:rsidR="003D76C2" w:rsidRDefault="00000000">
                              <w:pPr>
                                <w:spacing w:line="180" w:lineRule="exact"/>
                                <w:rPr>
                                  <w:rFonts w:ascii="Courier New"/>
                                  <w:sz w:val="16"/>
                                </w:rPr>
                              </w:pPr>
                              <w:r>
                                <w:rPr>
                                  <w:rFonts w:ascii="Courier New"/>
                                  <w:spacing w:val="-5"/>
                                  <w:sz w:val="16"/>
                                </w:rPr>
                                <w:t>15</w:t>
                              </w:r>
                            </w:p>
                            <w:p w14:paraId="084DD2BC" w14:textId="77777777" w:rsidR="003D76C2" w:rsidRDefault="00000000">
                              <w:pPr>
                                <w:spacing w:line="180" w:lineRule="exact"/>
                                <w:rPr>
                                  <w:rFonts w:ascii="Courier New"/>
                                  <w:sz w:val="16"/>
                                </w:rPr>
                              </w:pPr>
                              <w:r>
                                <w:rPr>
                                  <w:rFonts w:ascii="Courier New"/>
                                  <w:spacing w:val="-5"/>
                                  <w:sz w:val="16"/>
                                </w:rPr>
                                <w:t>16</w:t>
                              </w:r>
                            </w:p>
                            <w:p w14:paraId="2C9A3DB4" w14:textId="77777777" w:rsidR="003D76C2" w:rsidRDefault="00000000">
                              <w:pPr>
                                <w:spacing w:line="180" w:lineRule="exact"/>
                                <w:rPr>
                                  <w:rFonts w:ascii="Courier New"/>
                                  <w:sz w:val="16"/>
                                </w:rPr>
                              </w:pPr>
                              <w:r>
                                <w:rPr>
                                  <w:rFonts w:ascii="Courier New"/>
                                  <w:spacing w:val="-5"/>
                                  <w:sz w:val="16"/>
                                </w:rPr>
                                <w:t>17</w:t>
                              </w:r>
                            </w:p>
                            <w:p w14:paraId="343E0034" w14:textId="77777777" w:rsidR="003D76C2" w:rsidRDefault="00000000">
                              <w:pPr>
                                <w:spacing w:line="180" w:lineRule="exact"/>
                                <w:rPr>
                                  <w:rFonts w:ascii="Courier New"/>
                                  <w:sz w:val="16"/>
                                </w:rPr>
                              </w:pPr>
                              <w:r>
                                <w:rPr>
                                  <w:rFonts w:ascii="Courier New"/>
                                  <w:spacing w:val="-5"/>
                                  <w:sz w:val="16"/>
                                </w:rPr>
                                <w:t>18</w:t>
                              </w:r>
                            </w:p>
                            <w:p w14:paraId="499A8E40" w14:textId="77777777" w:rsidR="003D76C2" w:rsidRDefault="00000000">
                              <w:pPr>
                                <w:spacing w:line="180" w:lineRule="exact"/>
                                <w:rPr>
                                  <w:rFonts w:ascii="Courier New"/>
                                  <w:sz w:val="16"/>
                                </w:rPr>
                              </w:pPr>
                              <w:r>
                                <w:rPr>
                                  <w:rFonts w:ascii="Courier New"/>
                                  <w:spacing w:val="-5"/>
                                  <w:sz w:val="16"/>
                                </w:rPr>
                                <w:t>19</w:t>
                              </w:r>
                            </w:p>
                            <w:p w14:paraId="49501267" w14:textId="77777777" w:rsidR="003D76C2" w:rsidRDefault="00000000">
                              <w:pPr>
                                <w:spacing w:line="180" w:lineRule="exact"/>
                                <w:rPr>
                                  <w:rFonts w:ascii="Courier New"/>
                                  <w:sz w:val="16"/>
                                </w:rPr>
                              </w:pPr>
                              <w:r>
                                <w:rPr>
                                  <w:rFonts w:ascii="Courier New"/>
                                  <w:spacing w:val="-5"/>
                                  <w:sz w:val="16"/>
                                </w:rPr>
                                <w:t>20</w:t>
                              </w:r>
                            </w:p>
                            <w:p w14:paraId="1FDEDB80" w14:textId="77777777" w:rsidR="003D76C2" w:rsidRDefault="00000000">
                              <w:pPr>
                                <w:spacing w:line="180" w:lineRule="exact"/>
                                <w:rPr>
                                  <w:rFonts w:ascii="Courier New"/>
                                  <w:sz w:val="16"/>
                                </w:rPr>
                              </w:pPr>
                              <w:r>
                                <w:rPr>
                                  <w:rFonts w:ascii="Courier New"/>
                                  <w:spacing w:val="-5"/>
                                  <w:sz w:val="16"/>
                                </w:rPr>
                                <w:t>21</w:t>
                              </w:r>
                            </w:p>
                            <w:p w14:paraId="43978E6C" w14:textId="77777777" w:rsidR="003D76C2" w:rsidRDefault="00000000">
                              <w:pPr>
                                <w:spacing w:line="180" w:lineRule="exact"/>
                                <w:rPr>
                                  <w:rFonts w:ascii="Courier New"/>
                                  <w:sz w:val="16"/>
                                </w:rPr>
                              </w:pPr>
                              <w:r>
                                <w:rPr>
                                  <w:rFonts w:ascii="Courier New"/>
                                  <w:spacing w:val="-5"/>
                                  <w:sz w:val="16"/>
                                </w:rPr>
                                <w:t>22</w:t>
                              </w:r>
                            </w:p>
                            <w:p w14:paraId="283FA5AB" w14:textId="77777777" w:rsidR="003D76C2" w:rsidRDefault="00000000">
                              <w:pPr>
                                <w:spacing w:line="180" w:lineRule="exact"/>
                                <w:rPr>
                                  <w:rFonts w:ascii="Courier New"/>
                                  <w:sz w:val="16"/>
                                </w:rPr>
                              </w:pPr>
                              <w:r>
                                <w:rPr>
                                  <w:rFonts w:ascii="Courier New"/>
                                  <w:spacing w:val="-5"/>
                                  <w:sz w:val="16"/>
                                </w:rPr>
                                <w:t>23</w:t>
                              </w:r>
                            </w:p>
                            <w:p w14:paraId="2CC36232" w14:textId="77777777" w:rsidR="003D76C2" w:rsidRDefault="00000000">
                              <w:pPr>
                                <w:spacing w:line="180" w:lineRule="exact"/>
                                <w:rPr>
                                  <w:rFonts w:ascii="Courier New"/>
                                  <w:sz w:val="16"/>
                                </w:rPr>
                              </w:pPr>
                              <w:r>
                                <w:rPr>
                                  <w:rFonts w:ascii="Courier New"/>
                                  <w:spacing w:val="-5"/>
                                  <w:sz w:val="16"/>
                                </w:rPr>
                                <w:t>24</w:t>
                              </w:r>
                            </w:p>
                            <w:p w14:paraId="5E9AE02B" w14:textId="77777777" w:rsidR="003D76C2" w:rsidRDefault="00000000">
                              <w:pPr>
                                <w:spacing w:line="180" w:lineRule="exact"/>
                                <w:rPr>
                                  <w:rFonts w:ascii="Courier New"/>
                                  <w:sz w:val="16"/>
                                </w:rPr>
                              </w:pPr>
                              <w:r>
                                <w:rPr>
                                  <w:rFonts w:ascii="Courier New"/>
                                  <w:spacing w:val="-5"/>
                                  <w:sz w:val="16"/>
                                </w:rPr>
                                <w:t>25</w:t>
                              </w:r>
                            </w:p>
                            <w:p w14:paraId="7696C0D0" w14:textId="77777777" w:rsidR="003D76C2" w:rsidRDefault="00000000">
                              <w:pPr>
                                <w:spacing w:line="180" w:lineRule="exact"/>
                                <w:rPr>
                                  <w:rFonts w:ascii="Courier New"/>
                                  <w:sz w:val="16"/>
                                </w:rPr>
                              </w:pPr>
                              <w:r>
                                <w:rPr>
                                  <w:rFonts w:ascii="Courier New"/>
                                  <w:spacing w:val="-5"/>
                                  <w:sz w:val="16"/>
                                </w:rPr>
                                <w:t>26</w:t>
                              </w:r>
                            </w:p>
                            <w:p w14:paraId="106FDAAF" w14:textId="77777777" w:rsidR="003D76C2" w:rsidRDefault="00000000">
                              <w:pPr>
                                <w:spacing w:line="180" w:lineRule="exact"/>
                                <w:rPr>
                                  <w:rFonts w:ascii="Courier New"/>
                                  <w:sz w:val="16"/>
                                </w:rPr>
                              </w:pPr>
                              <w:r>
                                <w:rPr>
                                  <w:rFonts w:ascii="Courier New"/>
                                  <w:spacing w:val="-5"/>
                                  <w:sz w:val="16"/>
                                </w:rPr>
                                <w:t>27</w:t>
                              </w:r>
                            </w:p>
                            <w:p w14:paraId="2E252D70" w14:textId="77777777" w:rsidR="003D76C2" w:rsidRDefault="00000000">
                              <w:pPr>
                                <w:spacing w:line="180" w:lineRule="exact"/>
                                <w:rPr>
                                  <w:rFonts w:ascii="Courier New"/>
                                  <w:sz w:val="16"/>
                                </w:rPr>
                              </w:pPr>
                              <w:r>
                                <w:rPr>
                                  <w:rFonts w:ascii="Courier New"/>
                                  <w:spacing w:val="-5"/>
                                  <w:sz w:val="16"/>
                                </w:rPr>
                                <w:t>28</w:t>
                              </w:r>
                            </w:p>
                            <w:p w14:paraId="634CEE90" w14:textId="77777777" w:rsidR="003D76C2" w:rsidRDefault="00000000">
                              <w:pPr>
                                <w:spacing w:line="180" w:lineRule="exact"/>
                                <w:rPr>
                                  <w:rFonts w:ascii="Courier New"/>
                                  <w:sz w:val="16"/>
                                </w:rPr>
                              </w:pPr>
                              <w:r>
                                <w:rPr>
                                  <w:rFonts w:ascii="Courier New"/>
                                  <w:spacing w:val="-5"/>
                                  <w:sz w:val="16"/>
                                </w:rPr>
                                <w:t>29</w:t>
                              </w:r>
                            </w:p>
                            <w:p w14:paraId="1968F217" w14:textId="77777777" w:rsidR="003D76C2" w:rsidRDefault="00000000">
                              <w:pPr>
                                <w:spacing w:line="181" w:lineRule="exact"/>
                                <w:rPr>
                                  <w:rFonts w:ascii="Courier New"/>
                                  <w:sz w:val="16"/>
                                </w:rPr>
                              </w:pPr>
                              <w:r>
                                <w:rPr>
                                  <w:rFonts w:ascii="Courier New"/>
                                  <w:spacing w:val="-5"/>
                                  <w:sz w:val="16"/>
                                </w:rPr>
                                <w:t>30</w:t>
                              </w:r>
                            </w:p>
                          </w:txbxContent>
                        </wps:txbx>
                        <wps:bodyPr rot="0" vert="horz" wrap="square" lIns="0" tIns="0" rIns="0" bIns="0" anchor="t" anchorCtr="0" upright="1">
                          <a:noAutofit/>
                        </wps:bodyPr>
                      </wps:wsp>
                      <wps:wsp>
                        <wps:cNvPr id="558" name="docshape1002"/>
                        <wps:cNvSpPr txBox="1">
                          <a:spLocks/>
                        </wps:cNvSpPr>
                        <wps:spPr bwMode="auto">
                          <a:xfrm>
                            <a:off x="2334" y="171"/>
                            <a:ext cx="5012" cy="1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26A28" w14:textId="77777777" w:rsidR="003D76C2" w:rsidRDefault="00000000">
                              <w:pPr>
                                <w:ind w:left="480" w:hanging="480"/>
                                <w:rPr>
                                  <w:rFonts w:ascii="Courier New"/>
                                  <w:sz w:val="16"/>
                                </w:rPr>
                              </w:pPr>
                              <w:r>
                                <w:rPr>
                                  <w:rFonts w:ascii="Courier New"/>
                                  <w:spacing w:val="-2"/>
                                  <w:sz w:val="16"/>
                                </w:rPr>
                                <w:t>&lt;</w:t>
                              </w:r>
                              <w:proofErr w:type="spellStart"/>
                              <w:r>
                                <w:rPr>
                                  <w:rFonts w:ascii="Courier New"/>
                                  <w:spacing w:val="-2"/>
                                  <w:sz w:val="16"/>
                                </w:rPr>
                                <w:t>androidx.recyclerview.widget.RecyclerView</w:t>
                              </w:r>
                              <w:proofErr w:type="spellEnd"/>
                              <w:r>
                                <w:rPr>
                                  <w:rFonts w:ascii="Courier New"/>
                                  <w:spacing w:val="-2"/>
                                  <w:sz w:val="16"/>
                                </w:rPr>
                                <w:t xml:space="preserve"> </w:t>
                              </w:r>
                              <w:proofErr w:type="spellStart"/>
                              <w:r>
                                <w:rPr>
                                  <w:rFonts w:ascii="Courier New"/>
                                  <w:spacing w:val="-2"/>
                                  <w:sz w:val="16"/>
                                </w:rPr>
                                <w:t>android:id</w:t>
                              </w:r>
                              <w:proofErr w:type="spellEnd"/>
                              <w:r>
                                <w:rPr>
                                  <w:rFonts w:ascii="Courier New"/>
                                  <w:spacing w:val="-2"/>
                                  <w:sz w:val="16"/>
                                </w:rPr>
                                <w:t>="@+id/</w:t>
                              </w:r>
                              <w:proofErr w:type="spellStart"/>
                              <w:r>
                                <w:rPr>
                                  <w:rFonts w:ascii="Courier New"/>
                                  <w:spacing w:val="-2"/>
                                  <w:sz w:val="16"/>
                                </w:rPr>
                                <w:t>activity_main_recycler_view</w:t>
                              </w:r>
                              <w:proofErr w:type="spellEnd"/>
                              <w:r>
                                <w:rPr>
                                  <w:rFonts w:ascii="Courier New"/>
                                  <w:spacing w:val="-2"/>
                                  <w:sz w:val="16"/>
                                </w:rPr>
                                <w:t xml:space="preserve">" </w:t>
                              </w:r>
                              <w:proofErr w:type="spellStart"/>
                              <w:r>
                                <w:rPr>
                                  <w:rFonts w:ascii="Courier New"/>
                                  <w:spacing w:val="-2"/>
                                  <w:sz w:val="16"/>
                                </w:rPr>
                                <w:t>android:layout_width</w:t>
                              </w:r>
                              <w:proofErr w:type="spellEnd"/>
                              <w:r>
                                <w:rPr>
                                  <w:rFonts w:ascii="Courier New"/>
                                  <w:spacing w:val="-2"/>
                                  <w:sz w:val="16"/>
                                </w:rPr>
                                <w:t xml:space="preserve">="0dp" </w:t>
                              </w:r>
                              <w:proofErr w:type="spellStart"/>
                              <w:r>
                                <w:rPr>
                                  <w:rFonts w:ascii="Courier New"/>
                                  <w:spacing w:val="-2"/>
                                  <w:sz w:val="16"/>
                                </w:rPr>
                                <w:t>android:layout_height</w:t>
                              </w:r>
                              <w:proofErr w:type="spellEnd"/>
                              <w:r>
                                <w:rPr>
                                  <w:rFonts w:ascii="Courier New"/>
                                  <w:spacing w:val="-2"/>
                                  <w:sz w:val="16"/>
                                </w:rPr>
                                <w:t xml:space="preserve">="0dp" </w:t>
                              </w:r>
                              <w:proofErr w:type="spellStart"/>
                              <w:r>
                                <w:rPr>
                                  <w:rFonts w:ascii="Courier New"/>
                                  <w:spacing w:val="-2"/>
                                  <w:sz w:val="16"/>
                                </w:rPr>
                                <w:t>app:layout_constraintBottom_toBottomOf</w:t>
                              </w:r>
                              <w:proofErr w:type="spellEnd"/>
                              <w:r>
                                <w:rPr>
                                  <w:rFonts w:ascii="Courier New"/>
                                  <w:spacing w:val="-2"/>
                                  <w:sz w:val="16"/>
                                </w:rPr>
                                <w:t xml:space="preserve">="parent" </w:t>
                              </w:r>
                              <w:proofErr w:type="spellStart"/>
                              <w:r>
                                <w:rPr>
                                  <w:rFonts w:ascii="Courier New"/>
                                  <w:spacing w:val="-2"/>
                                  <w:sz w:val="16"/>
                                </w:rPr>
                                <w:t>app:layout_constraintLeft_toLeftOf</w:t>
                              </w:r>
                              <w:proofErr w:type="spellEnd"/>
                              <w:r>
                                <w:rPr>
                                  <w:rFonts w:ascii="Courier New"/>
                                  <w:spacing w:val="-2"/>
                                  <w:sz w:val="16"/>
                                </w:rPr>
                                <w:t xml:space="preserve">="parent" </w:t>
                              </w:r>
                              <w:proofErr w:type="spellStart"/>
                              <w:r>
                                <w:rPr>
                                  <w:rFonts w:ascii="Courier New"/>
                                  <w:spacing w:val="-2"/>
                                  <w:sz w:val="16"/>
                                </w:rPr>
                                <w:t>app:layout_constraintRight_toRightOf</w:t>
                              </w:r>
                              <w:proofErr w:type="spellEnd"/>
                              <w:r>
                                <w:rPr>
                                  <w:rFonts w:ascii="Courier New"/>
                                  <w:spacing w:val="-2"/>
                                  <w:sz w:val="16"/>
                                </w:rPr>
                                <w:t xml:space="preserve">="parent" </w:t>
                              </w:r>
                              <w:proofErr w:type="spellStart"/>
                              <w:r>
                                <w:rPr>
                                  <w:rFonts w:ascii="Courier New"/>
                                  <w:sz w:val="16"/>
                                </w:rPr>
                                <w:t>app:layout_constraintTop_toTopOf</w:t>
                              </w:r>
                              <w:proofErr w:type="spellEnd"/>
                              <w:r>
                                <w:rPr>
                                  <w:rFonts w:ascii="Courier New"/>
                                  <w:sz w:val="16"/>
                                </w:rPr>
                                <w:t>="parent" /&gt;</w:t>
                              </w:r>
                            </w:p>
                          </w:txbxContent>
                        </wps:txbx>
                        <wps:bodyPr rot="0" vert="horz" wrap="square" lIns="0" tIns="0" rIns="0" bIns="0" anchor="t" anchorCtr="0" upright="1">
                          <a:noAutofit/>
                        </wps:bodyPr>
                      </wps:wsp>
                      <wps:wsp>
                        <wps:cNvPr id="559" name="docshape1003"/>
                        <wps:cNvSpPr txBox="1">
                          <a:spLocks/>
                        </wps:cNvSpPr>
                        <wps:spPr bwMode="auto">
                          <a:xfrm>
                            <a:off x="2430" y="1791"/>
                            <a:ext cx="5012" cy="2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EBE2C" w14:textId="77777777" w:rsidR="003D76C2" w:rsidRDefault="00000000">
                              <w:pPr>
                                <w:spacing w:line="181" w:lineRule="exact"/>
                                <w:rPr>
                                  <w:rFonts w:ascii="Courier New"/>
                                  <w:sz w:val="16"/>
                                </w:rPr>
                              </w:pPr>
                              <w:r>
                                <w:rPr>
                                  <w:rFonts w:ascii="Courier New"/>
                                  <w:spacing w:val="-2"/>
                                  <w:sz w:val="16"/>
                                </w:rPr>
                                <w:t>&lt;</w:t>
                              </w:r>
                              <w:proofErr w:type="spellStart"/>
                              <w:r>
                                <w:rPr>
                                  <w:rFonts w:ascii="Courier New"/>
                                  <w:spacing w:val="-2"/>
                                  <w:sz w:val="16"/>
                                </w:rPr>
                                <w:t>ProgressBar</w:t>
                              </w:r>
                              <w:proofErr w:type="spellEnd"/>
                            </w:p>
                            <w:p w14:paraId="7ED26DB4" w14:textId="77777777" w:rsidR="003D76C2" w:rsidRDefault="00000000">
                              <w:pPr>
                                <w:ind w:left="384"/>
                                <w:rPr>
                                  <w:rFonts w:ascii="Courier New"/>
                                  <w:sz w:val="16"/>
                                </w:rPr>
                              </w:pPr>
                              <w:proofErr w:type="spellStart"/>
                              <w:r>
                                <w:rPr>
                                  <w:rFonts w:ascii="Courier New"/>
                                  <w:spacing w:val="-2"/>
                                  <w:sz w:val="16"/>
                                </w:rPr>
                                <w:t>android:id</w:t>
                              </w:r>
                              <w:proofErr w:type="spellEnd"/>
                              <w:r>
                                <w:rPr>
                                  <w:rFonts w:ascii="Courier New"/>
                                  <w:spacing w:val="-2"/>
                                  <w:sz w:val="16"/>
                                </w:rPr>
                                <w:t>="@+id/</w:t>
                              </w:r>
                              <w:proofErr w:type="spellStart"/>
                              <w:r>
                                <w:rPr>
                                  <w:rFonts w:ascii="Courier New"/>
                                  <w:spacing w:val="-2"/>
                                  <w:sz w:val="16"/>
                                </w:rPr>
                                <w:t>activity_main_progress_bar</w:t>
                              </w:r>
                              <w:proofErr w:type="spellEnd"/>
                              <w:r>
                                <w:rPr>
                                  <w:rFonts w:ascii="Courier New"/>
                                  <w:spacing w:val="-2"/>
                                  <w:sz w:val="16"/>
                                </w:rPr>
                                <w:t xml:space="preserve">" </w:t>
                              </w:r>
                              <w:proofErr w:type="spellStart"/>
                              <w:r>
                                <w:rPr>
                                  <w:rFonts w:ascii="Courier New"/>
                                  <w:spacing w:val="-2"/>
                                  <w:sz w:val="16"/>
                                </w:rPr>
                                <w:t>android:layout_width</w:t>
                              </w:r>
                              <w:proofErr w:type="spellEnd"/>
                              <w:r>
                                <w:rPr>
                                  <w:rFonts w:ascii="Courier New"/>
                                  <w:spacing w:val="-2"/>
                                  <w:sz w:val="16"/>
                                </w:rPr>
                                <w:t>="</w:t>
                              </w:r>
                              <w:proofErr w:type="spellStart"/>
                              <w:r>
                                <w:rPr>
                                  <w:rFonts w:ascii="Courier New"/>
                                  <w:spacing w:val="-2"/>
                                  <w:sz w:val="16"/>
                                </w:rPr>
                                <w:t>wrap_content</w:t>
                              </w:r>
                              <w:proofErr w:type="spellEnd"/>
                              <w:r>
                                <w:rPr>
                                  <w:rFonts w:ascii="Courier New"/>
                                  <w:spacing w:val="-2"/>
                                  <w:sz w:val="16"/>
                                </w:rPr>
                                <w:t xml:space="preserve">" </w:t>
                              </w:r>
                              <w:proofErr w:type="spellStart"/>
                              <w:r>
                                <w:rPr>
                                  <w:rFonts w:ascii="Courier New"/>
                                  <w:spacing w:val="-2"/>
                                  <w:sz w:val="16"/>
                                </w:rPr>
                                <w:t>android:layout_height</w:t>
                              </w:r>
                              <w:proofErr w:type="spellEnd"/>
                              <w:r>
                                <w:rPr>
                                  <w:rFonts w:ascii="Courier New"/>
                                  <w:spacing w:val="-2"/>
                                  <w:sz w:val="16"/>
                                </w:rPr>
                                <w:t>="</w:t>
                              </w:r>
                              <w:proofErr w:type="spellStart"/>
                              <w:r>
                                <w:rPr>
                                  <w:rFonts w:ascii="Courier New"/>
                                  <w:spacing w:val="-2"/>
                                  <w:sz w:val="16"/>
                                </w:rPr>
                                <w:t>wrap_content</w:t>
                              </w:r>
                              <w:proofErr w:type="spellEnd"/>
                              <w:r>
                                <w:rPr>
                                  <w:rFonts w:ascii="Courier New"/>
                                  <w:spacing w:val="-2"/>
                                  <w:sz w:val="16"/>
                                </w:rPr>
                                <w:t xml:space="preserve">" </w:t>
                              </w:r>
                              <w:proofErr w:type="spellStart"/>
                              <w:r>
                                <w:rPr>
                                  <w:rFonts w:ascii="Courier New"/>
                                  <w:spacing w:val="-2"/>
                                  <w:sz w:val="16"/>
                                </w:rPr>
                                <w:t>android:elevation</w:t>
                              </w:r>
                              <w:proofErr w:type="spellEnd"/>
                              <w:r>
                                <w:rPr>
                                  <w:rFonts w:ascii="Courier New"/>
                                  <w:spacing w:val="-2"/>
                                  <w:sz w:val="16"/>
                                </w:rPr>
                                <w:t xml:space="preserve">="5dp" </w:t>
                              </w:r>
                              <w:proofErr w:type="spellStart"/>
                              <w:r>
                                <w:rPr>
                                  <w:rFonts w:ascii="Courier New"/>
                                  <w:spacing w:val="-2"/>
                                  <w:sz w:val="16"/>
                                </w:rPr>
                                <w:t>android:indeterminate</w:t>
                              </w:r>
                              <w:proofErr w:type="spellEnd"/>
                              <w:r>
                                <w:rPr>
                                  <w:rFonts w:ascii="Courier New"/>
                                  <w:spacing w:val="-2"/>
                                  <w:sz w:val="16"/>
                                </w:rPr>
                                <w:t xml:space="preserve">="true" </w:t>
                              </w:r>
                              <w:proofErr w:type="spellStart"/>
                              <w:r>
                                <w:rPr>
                                  <w:rFonts w:ascii="Courier New"/>
                                  <w:spacing w:val="-2"/>
                                  <w:sz w:val="16"/>
                                </w:rPr>
                                <w:t>android:visibility</w:t>
                              </w:r>
                              <w:proofErr w:type="spellEnd"/>
                              <w:r>
                                <w:rPr>
                                  <w:rFonts w:ascii="Courier New"/>
                                  <w:spacing w:val="-2"/>
                                  <w:sz w:val="16"/>
                                </w:rPr>
                                <w:t xml:space="preserve">="gone" </w:t>
                              </w:r>
                              <w:proofErr w:type="spellStart"/>
                              <w:r>
                                <w:rPr>
                                  <w:rFonts w:ascii="Courier New"/>
                                  <w:spacing w:val="-2"/>
                                  <w:sz w:val="16"/>
                                </w:rPr>
                                <w:t>app:layout_constraintBottom_toBottomOf</w:t>
                              </w:r>
                              <w:proofErr w:type="spellEnd"/>
                              <w:r>
                                <w:rPr>
                                  <w:rFonts w:ascii="Courier New"/>
                                  <w:spacing w:val="-2"/>
                                  <w:sz w:val="16"/>
                                </w:rPr>
                                <w:t xml:space="preserve">="parent" </w:t>
                              </w:r>
                              <w:proofErr w:type="spellStart"/>
                              <w:r>
                                <w:rPr>
                                  <w:rFonts w:ascii="Courier New"/>
                                  <w:spacing w:val="-2"/>
                                  <w:sz w:val="16"/>
                                </w:rPr>
                                <w:t>app:layout_constraintLeft_toLeftOf</w:t>
                              </w:r>
                              <w:proofErr w:type="spellEnd"/>
                              <w:r>
                                <w:rPr>
                                  <w:rFonts w:ascii="Courier New"/>
                                  <w:spacing w:val="-2"/>
                                  <w:sz w:val="16"/>
                                </w:rPr>
                                <w:t xml:space="preserve">="parent" </w:t>
                              </w:r>
                              <w:proofErr w:type="spellStart"/>
                              <w:r>
                                <w:rPr>
                                  <w:rFonts w:ascii="Courier New"/>
                                  <w:spacing w:val="-2"/>
                                  <w:sz w:val="16"/>
                                </w:rPr>
                                <w:t>app:layout_constraintRight_toRightOf</w:t>
                              </w:r>
                              <w:proofErr w:type="spellEnd"/>
                              <w:r>
                                <w:rPr>
                                  <w:rFonts w:ascii="Courier New"/>
                                  <w:spacing w:val="-2"/>
                                  <w:sz w:val="16"/>
                                </w:rPr>
                                <w:t xml:space="preserve">="parent" </w:t>
                              </w:r>
                              <w:proofErr w:type="spellStart"/>
                              <w:r>
                                <w:rPr>
                                  <w:rFonts w:ascii="Courier New"/>
                                  <w:sz w:val="16"/>
                                </w:rPr>
                                <w:t>app:layout_constraintTop_toTopOf</w:t>
                              </w:r>
                              <w:proofErr w:type="spellEnd"/>
                              <w:r>
                                <w:rPr>
                                  <w:rFonts w:ascii="Courier New"/>
                                  <w:sz w:val="16"/>
                                </w:rPr>
                                <w:t>="parent" /&gt;</w:t>
                              </w:r>
                            </w:p>
                            <w:p w14:paraId="69C79CC8" w14:textId="77777777" w:rsidR="003D76C2" w:rsidRDefault="003D76C2">
                              <w:pPr>
                                <w:spacing w:before="8"/>
                                <w:rPr>
                                  <w:rFonts w:ascii="Courier New"/>
                                  <w:sz w:val="14"/>
                                </w:rPr>
                              </w:pPr>
                            </w:p>
                            <w:p w14:paraId="29D69161" w14:textId="77777777" w:rsidR="003D76C2" w:rsidRDefault="00000000">
                              <w:pPr>
                                <w:rPr>
                                  <w:rFonts w:ascii="Courier New"/>
                                  <w:sz w:val="16"/>
                                </w:rPr>
                              </w:pPr>
                              <w:r>
                                <w:rPr>
                                  <w:rFonts w:ascii="Courier New"/>
                                  <w:spacing w:val="-2"/>
                                  <w:sz w:val="16"/>
                                </w:rPr>
                                <w:t>&lt;/</w:t>
                              </w:r>
                              <w:proofErr w:type="spellStart"/>
                              <w:r>
                                <w:rPr>
                                  <w:rFonts w:ascii="Courier New"/>
                                  <w:spacing w:val="-2"/>
                                  <w:sz w:val="16"/>
                                </w:rPr>
                                <w:t>androidx.constraintlayout.widget.ConstraintLayout</w:t>
                              </w:r>
                              <w:proofErr w:type="spellEnd"/>
                              <w:r>
                                <w:rPr>
                                  <w:rFonts w:ascii="Courier New"/>
                                  <w:spacing w:val="-2"/>
                                  <w:sz w:val="16"/>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B3D25D" id="docshapegroup998" o:spid="_x0000_s1889" style="position:absolute;margin-left:88.2pt;margin-top:4.15pt;width:399.6pt;height:206.65pt;z-index:-15589888;mso-wrap-distance-left:0;mso-wrap-distance-right:0;mso-position-horizontal-relative:page;mso-position-vertical-relative:text" coordorigin="1764,83" coordsize="7992,41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">
                <v:rect id="docshape999" o:spid="_x0000_s1890" style="position:absolute;left:1764;top:92;width:7992;height:4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" fillcolor="#f6f6f6" stroked="f">
                  <v:path arrowok="t"/>
                </v:rect>
                <v:shape id="docshape1000" o:spid="_x0000_s1891" style="position:absolute;left:1764;top:82;width:7992;height:4133;visibility:visible;mso-wrap-style:square;v-text-anchor:top" coordsize="7992,41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" path="m7992,4112l,4112r,20l7992,4132r,-20xm7992,l,,,20r7992,l7992,xe" fillcolor="#575756" stroked="f">
                  <v:path arrowok="t" o:connecttype="custom" o:connectlocs="7992,4195;0,4195;0,4215;7992,4215;7992,4195;7992,83;0,83;0,103;7992,103;7992,83" o:connectangles="0,0,0,0,0,0,0,0,0,0"/>
                </v:shape>
                <v:shape id="docshape1001" o:spid="_x0000_s1892" type="#_x0000_t202" style="position:absolute;left:1854;top:171;width:212;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" filled="f" stroked="f">
                  <v:path arrowok="t"/>
                  <v:textbox inset="0,0,0,0">
                    <w:txbxContent>
                      <w:p w14:paraId="5F55A61C" w14:textId="77777777" w:rsidR="003D76C2" w:rsidRDefault="00000000">
                        <w:pPr>
                          <w:spacing w:line="181" w:lineRule="exact"/>
                          <w:rPr>
                            <w:rFonts w:ascii="Courier New"/>
                            <w:sz w:val="16"/>
                          </w:rPr>
                        </w:pPr>
                        <w:r>
                          <w:rPr>
                            <w:rFonts w:ascii="Courier New"/>
                            <w:sz w:val="16"/>
                          </w:rPr>
                          <w:t>9</w:t>
                        </w:r>
                      </w:p>
                      <w:p w14:paraId="73D26DB7" w14:textId="77777777" w:rsidR="003D76C2" w:rsidRDefault="00000000">
                        <w:pPr>
                          <w:spacing w:line="180" w:lineRule="exact"/>
                          <w:rPr>
                            <w:rFonts w:ascii="Courier New"/>
                            <w:sz w:val="16"/>
                          </w:rPr>
                        </w:pPr>
                        <w:r>
                          <w:rPr>
                            <w:rFonts w:ascii="Courier New"/>
                            <w:spacing w:val="-5"/>
                            <w:sz w:val="16"/>
                          </w:rPr>
                          <w:t>10</w:t>
                        </w:r>
                      </w:p>
                      <w:p w14:paraId="6AC7F4BF" w14:textId="77777777" w:rsidR="003D76C2" w:rsidRDefault="00000000">
                        <w:pPr>
                          <w:spacing w:line="180" w:lineRule="exact"/>
                          <w:rPr>
                            <w:rFonts w:ascii="Courier New"/>
                            <w:sz w:val="16"/>
                          </w:rPr>
                        </w:pPr>
                        <w:r>
                          <w:rPr>
                            <w:rFonts w:ascii="Courier New"/>
                            <w:spacing w:val="-5"/>
                            <w:sz w:val="16"/>
                          </w:rPr>
                          <w:t>11</w:t>
                        </w:r>
                      </w:p>
                      <w:p w14:paraId="1405398D" w14:textId="77777777" w:rsidR="003D76C2" w:rsidRDefault="00000000">
                        <w:pPr>
                          <w:spacing w:line="180" w:lineRule="exact"/>
                          <w:rPr>
                            <w:rFonts w:ascii="Courier New"/>
                            <w:sz w:val="16"/>
                          </w:rPr>
                        </w:pPr>
                        <w:r>
                          <w:rPr>
                            <w:rFonts w:ascii="Courier New"/>
                            <w:spacing w:val="-5"/>
                            <w:sz w:val="16"/>
                          </w:rPr>
                          <w:t>12</w:t>
                        </w:r>
                      </w:p>
                      <w:p w14:paraId="277D9AEF" w14:textId="77777777" w:rsidR="003D76C2" w:rsidRDefault="00000000">
                        <w:pPr>
                          <w:spacing w:line="180" w:lineRule="exact"/>
                          <w:rPr>
                            <w:rFonts w:ascii="Courier New"/>
                            <w:sz w:val="16"/>
                          </w:rPr>
                        </w:pPr>
                        <w:r>
                          <w:rPr>
                            <w:rFonts w:ascii="Courier New"/>
                            <w:spacing w:val="-5"/>
                            <w:sz w:val="16"/>
                          </w:rPr>
                          <w:t>13</w:t>
                        </w:r>
                      </w:p>
                      <w:p w14:paraId="18AD8BF5" w14:textId="77777777" w:rsidR="003D76C2" w:rsidRDefault="00000000">
                        <w:pPr>
                          <w:spacing w:line="180" w:lineRule="exact"/>
                          <w:rPr>
                            <w:rFonts w:ascii="Courier New"/>
                            <w:sz w:val="16"/>
                          </w:rPr>
                        </w:pPr>
                        <w:r>
                          <w:rPr>
                            <w:rFonts w:ascii="Courier New"/>
                            <w:spacing w:val="-5"/>
                            <w:sz w:val="16"/>
                          </w:rPr>
                          <w:t>14</w:t>
                        </w:r>
                      </w:p>
                      <w:p w14:paraId="54DEF445" w14:textId="77777777" w:rsidR="003D76C2" w:rsidRDefault="00000000">
                        <w:pPr>
                          <w:spacing w:line="180" w:lineRule="exact"/>
                          <w:rPr>
                            <w:rFonts w:ascii="Courier New"/>
                            <w:sz w:val="16"/>
                          </w:rPr>
                        </w:pPr>
                        <w:r>
                          <w:rPr>
                            <w:rFonts w:ascii="Courier New"/>
                            <w:spacing w:val="-5"/>
                            <w:sz w:val="16"/>
                          </w:rPr>
                          <w:t>15</w:t>
                        </w:r>
                      </w:p>
                      <w:p w14:paraId="084DD2BC" w14:textId="77777777" w:rsidR="003D76C2" w:rsidRDefault="00000000">
                        <w:pPr>
                          <w:spacing w:line="180" w:lineRule="exact"/>
                          <w:rPr>
                            <w:rFonts w:ascii="Courier New"/>
                            <w:sz w:val="16"/>
                          </w:rPr>
                        </w:pPr>
                        <w:r>
                          <w:rPr>
                            <w:rFonts w:ascii="Courier New"/>
                            <w:spacing w:val="-5"/>
                            <w:sz w:val="16"/>
                          </w:rPr>
                          <w:t>16</w:t>
                        </w:r>
                      </w:p>
                      <w:p w14:paraId="2C9A3DB4" w14:textId="77777777" w:rsidR="003D76C2" w:rsidRDefault="00000000">
                        <w:pPr>
                          <w:spacing w:line="180" w:lineRule="exact"/>
                          <w:rPr>
                            <w:rFonts w:ascii="Courier New"/>
                            <w:sz w:val="16"/>
                          </w:rPr>
                        </w:pPr>
                        <w:r>
                          <w:rPr>
                            <w:rFonts w:ascii="Courier New"/>
                            <w:spacing w:val="-5"/>
                            <w:sz w:val="16"/>
                          </w:rPr>
                          <w:t>17</w:t>
                        </w:r>
                      </w:p>
                      <w:p w14:paraId="343E0034" w14:textId="77777777" w:rsidR="003D76C2" w:rsidRDefault="00000000">
                        <w:pPr>
                          <w:spacing w:line="180" w:lineRule="exact"/>
                          <w:rPr>
                            <w:rFonts w:ascii="Courier New"/>
                            <w:sz w:val="16"/>
                          </w:rPr>
                        </w:pPr>
                        <w:r>
                          <w:rPr>
                            <w:rFonts w:ascii="Courier New"/>
                            <w:spacing w:val="-5"/>
                            <w:sz w:val="16"/>
                          </w:rPr>
                          <w:t>18</w:t>
                        </w:r>
                      </w:p>
                      <w:p w14:paraId="499A8E40" w14:textId="77777777" w:rsidR="003D76C2" w:rsidRDefault="00000000">
                        <w:pPr>
                          <w:spacing w:line="180" w:lineRule="exact"/>
                          <w:rPr>
                            <w:rFonts w:ascii="Courier New"/>
                            <w:sz w:val="16"/>
                          </w:rPr>
                        </w:pPr>
                        <w:r>
                          <w:rPr>
                            <w:rFonts w:ascii="Courier New"/>
                            <w:spacing w:val="-5"/>
                            <w:sz w:val="16"/>
                          </w:rPr>
                          <w:t>19</w:t>
                        </w:r>
                      </w:p>
                      <w:p w14:paraId="49501267" w14:textId="77777777" w:rsidR="003D76C2" w:rsidRDefault="00000000">
                        <w:pPr>
                          <w:spacing w:line="180" w:lineRule="exact"/>
                          <w:rPr>
                            <w:rFonts w:ascii="Courier New"/>
                            <w:sz w:val="16"/>
                          </w:rPr>
                        </w:pPr>
                        <w:r>
                          <w:rPr>
                            <w:rFonts w:ascii="Courier New"/>
                            <w:spacing w:val="-5"/>
                            <w:sz w:val="16"/>
                          </w:rPr>
                          <w:t>20</w:t>
                        </w:r>
                      </w:p>
                      <w:p w14:paraId="1FDEDB80" w14:textId="77777777" w:rsidR="003D76C2" w:rsidRDefault="00000000">
                        <w:pPr>
                          <w:spacing w:line="180" w:lineRule="exact"/>
                          <w:rPr>
                            <w:rFonts w:ascii="Courier New"/>
                            <w:sz w:val="16"/>
                          </w:rPr>
                        </w:pPr>
                        <w:r>
                          <w:rPr>
                            <w:rFonts w:ascii="Courier New"/>
                            <w:spacing w:val="-5"/>
                            <w:sz w:val="16"/>
                          </w:rPr>
                          <w:t>21</w:t>
                        </w:r>
                      </w:p>
                      <w:p w14:paraId="43978E6C" w14:textId="77777777" w:rsidR="003D76C2" w:rsidRDefault="00000000">
                        <w:pPr>
                          <w:spacing w:line="180" w:lineRule="exact"/>
                          <w:rPr>
                            <w:rFonts w:ascii="Courier New"/>
                            <w:sz w:val="16"/>
                          </w:rPr>
                        </w:pPr>
                        <w:r>
                          <w:rPr>
                            <w:rFonts w:ascii="Courier New"/>
                            <w:spacing w:val="-5"/>
                            <w:sz w:val="16"/>
                          </w:rPr>
                          <w:t>22</w:t>
                        </w:r>
                      </w:p>
                      <w:p w14:paraId="283FA5AB" w14:textId="77777777" w:rsidR="003D76C2" w:rsidRDefault="00000000">
                        <w:pPr>
                          <w:spacing w:line="180" w:lineRule="exact"/>
                          <w:rPr>
                            <w:rFonts w:ascii="Courier New"/>
                            <w:sz w:val="16"/>
                          </w:rPr>
                        </w:pPr>
                        <w:r>
                          <w:rPr>
                            <w:rFonts w:ascii="Courier New"/>
                            <w:spacing w:val="-5"/>
                            <w:sz w:val="16"/>
                          </w:rPr>
                          <w:t>23</w:t>
                        </w:r>
                      </w:p>
                      <w:p w14:paraId="2CC36232" w14:textId="77777777" w:rsidR="003D76C2" w:rsidRDefault="00000000">
                        <w:pPr>
                          <w:spacing w:line="180" w:lineRule="exact"/>
                          <w:rPr>
                            <w:rFonts w:ascii="Courier New"/>
                            <w:sz w:val="16"/>
                          </w:rPr>
                        </w:pPr>
                        <w:r>
                          <w:rPr>
                            <w:rFonts w:ascii="Courier New"/>
                            <w:spacing w:val="-5"/>
                            <w:sz w:val="16"/>
                          </w:rPr>
                          <w:t>24</w:t>
                        </w:r>
                      </w:p>
                      <w:p w14:paraId="5E9AE02B" w14:textId="77777777" w:rsidR="003D76C2" w:rsidRDefault="00000000">
                        <w:pPr>
                          <w:spacing w:line="180" w:lineRule="exact"/>
                          <w:rPr>
                            <w:rFonts w:ascii="Courier New"/>
                            <w:sz w:val="16"/>
                          </w:rPr>
                        </w:pPr>
                        <w:r>
                          <w:rPr>
                            <w:rFonts w:ascii="Courier New"/>
                            <w:spacing w:val="-5"/>
                            <w:sz w:val="16"/>
                          </w:rPr>
                          <w:t>25</w:t>
                        </w:r>
                      </w:p>
                      <w:p w14:paraId="7696C0D0" w14:textId="77777777" w:rsidR="003D76C2" w:rsidRDefault="00000000">
                        <w:pPr>
                          <w:spacing w:line="180" w:lineRule="exact"/>
                          <w:rPr>
                            <w:rFonts w:ascii="Courier New"/>
                            <w:sz w:val="16"/>
                          </w:rPr>
                        </w:pPr>
                        <w:r>
                          <w:rPr>
                            <w:rFonts w:ascii="Courier New"/>
                            <w:spacing w:val="-5"/>
                            <w:sz w:val="16"/>
                          </w:rPr>
                          <w:t>26</w:t>
                        </w:r>
                      </w:p>
                      <w:p w14:paraId="106FDAAF" w14:textId="77777777" w:rsidR="003D76C2" w:rsidRDefault="00000000">
                        <w:pPr>
                          <w:spacing w:line="180" w:lineRule="exact"/>
                          <w:rPr>
                            <w:rFonts w:ascii="Courier New"/>
                            <w:sz w:val="16"/>
                          </w:rPr>
                        </w:pPr>
                        <w:r>
                          <w:rPr>
                            <w:rFonts w:ascii="Courier New"/>
                            <w:spacing w:val="-5"/>
                            <w:sz w:val="16"/>
                          </w:rPr>
                          <w:t>27</w:t>
                        </w:r>
                      </w:p>
                      <w:p w14:paraId="2E252D70" w14:textId="77777777" w:rsidR="003D76C2" w:rsidRDefault="00000000">
                        <w:pPr>
                          <w:spacing w:line="180" w:lineRule="exact"/>
                          <w:rPr>
                            <w:rFonts w:ascii="Courier New"/>
                            <w:sz w:val="16"/>
                          </w:rPr>
                        </w:pPr>
                        <w:r>
                          <w:rPr>
                            <w:rFonts w:ascii="Courier New"/>
                            <w:spacing w:val="-5"/>
                            <w:sz w:val="16"/>
                          </w:rPr>
                          <w:t>28</w:t>
                        </w:r>
                      </w:p>
                      <w:p w14:paraId="634CEE90" w14:textId="77777777" w:rsidR="003D76C2" w:rsidRDefault="00000000">
                        <w:pPr>
                          <w:spacing w:line="180" w:lineRule="exact"/>
                          <w:rPr>
                            <w:rFonts w:ascii="Courier New"/>
                            <w:sz w:val="16"/>
                          </w:rPr>
                        </w:pPr>
                        <w:r>
                          <w:rPr>
                            <w:rFonts w:ascii="Courier New"/>
                            <w:spacing w:val="-5"/>
                            <w:sz w:val="16"/>
                          </w:rPr>
                          <w:t>29</w:t>
                        </w:r>
                      </w:p>
                      <w:p w14:paraId="1968F217" w14:textId="77777777" w:rsidR="003D76C2" w:rsidRDefault="00000000">
                        <w:pPr>
                          <w:spacing w:line="181" w:lineRule="exact"/>
                          <w:rPr>
                            <w:rFonts w:ascii="Courier New"/>
                            <w:sz w:val="16"/>
                          </w:rPr>
                        </w:pPr>
                        <w:r>
                          <w:rPr>
                            <w:rFonts w:ascii="Courier New"/>
                            <w:spacing w:val="-5"/>
                            <w:sz w:val="16"/>
                          </w:rPr>
                          <w:t>30</w:t>
                        </w:r>
                      </w:p>
                    </w:txbxContent>
                  </v:textbox>
                </v:shape>
                <v:shape id="docshape1002" o:spid="_x0000_s1893" type="#_x0000_t202" style="position:absolute;left:2334;top:171;width:5012;height:14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" filled="f" stroked="f">
                  <v:path arrowok="t"/>
                  <v:textbox inset="0,0,0,0">
                    <w:txbxContent>
                      <w:p w14:paraId="54E26A28" w14:textId="77777777" w:rsidR="003D76C2" w:rsidRDefault="00000000">
                        <w:pPr>
                          <w:ind w:left="480" w:hanging="480"/>
                          <w:rPr>
                            <w:rFonts w:ascii="Courier New"/>
                            <w:sz w:val="16"/>
                          </w:rPr>
                        </w:pPr>
                        <w:r>
                          <w:rPr>
                            <w:rFonts w:ascii="Courier New"/>
                            <w:spacing w:val="-2"/>
                            <w:sz w:val="16"/>
                          </w:rPr>
                          <w:t>&lt;</w:t>
                        </w:r>
                        <w:proofErr w:type="spellStart"/>
                        <w:r>
                          <w:rPr>
                            <w:rFonts w:ascii="Courier New"/>
                            <w:spacing w:val="-2"/>
                            <w:sz w:val="16"/>
                          </w:rPr>
                          <w:t>androidx.recyclerview.widget.RecyclerView</w:t>
                        </w:r>
                        <w:proofErr w:type="spellEnd"/>
                        <w:r>
                          <w:rPr>
                            <w:rFonts w:ascii="Courier New"/>
                            <w:spacing w:val="-2"/>
                            <w:sz w:val="16"/>
                          </w:rPr>
                          <w:t xml:space="preserve"> </w:t>
                        </w:r>
                        <w:proofErr w:type="spellStart"/>
                        <w:r>
                          <w:rPr>
                            <w:rFonts w:ascii="Courier New"/>
                            <w:spacing w:val="-2"/>
                            <w:sz w:val="16"/>
                          </w:rPr>
                          <w:t>android:id</w:t>
                        </w:r>
                        <w:proofErr w:type="spellEnd"/>
                        <w:r>
                          <w:rPr>
                            <w:rFonts w:ascii="Courier New"/>
                            <w:spacing w:val="-2"/>
                            <w:sz w:val="16"/>
                          </w:rPr>
                          <w:t>="@+id/</w:t>
                        </w:r>
                        <w:proofErr w:type="spellStart"/>
                        <w:r>
                          <w:rPr>
                            <w:rFonts w:ascii="Courier New"/>
                            <w:spacing w:val="-2"/>
                            <w:sz w:val="16"/>
                          </w:rPr>
                          <w:t>activity_main_recycler_view</w:t>
                        </w:r>
                        <w:proofErr w:type="spellEnd"/>
                        <w:r>
                          <w:rPr>
                            <w:rFonts w:ascii="Courier New"/>
                            <w:spacing w:val="-2"/>
                            <w:sz w:val="16"/>
                          </w:rPr>
                          <w:t xml:space="preserve">" </w:t>
                        </w:r>
                        <w:proofErr w:type="spellStart"/>
                        <w:r>
                          <w:rPr>
                            <w:rFonts w:ascii="Courier New"/>
                            <w:spacing w:val="-2"/>
                            <w:sz w:val="16"/>
                          </w:rPr>
                          <w:t>android:layout_width</w:t>
                        </w:r>
                        <w:proofErr w:type="spellEnd"/>
                        <w:r>
                          <w:rPr>
                            <w:rFonts w:ascii="Courier New"/>
                            <w:spacing w:val="-2"/>
                            <w:sz w:val="16"/>
                          </w:rPr>
                          <w:t xml:space="preserve">="0dp" </w:t>
                        </w:r>
                        <w:proofErr w:type="spellStart"/>
                        <w:r>
                          <w:rPr>
                            <w:rFonts w:ascii="Courier New"/>
                            <w:spacing w:val="-2"/>
                            <w:sz w:val="16"/>
                          </w:rPr>
                          <w:t>android:layout_height</w:t>
                        </w:r>
                        <w:proofErr w:type="spellEnd"/>
                        <w:r>
                          <w:rPr>
                            <w:rFonts w:ascii="Courier New"/>
                            <w:spacing w:val="-2"/>
                            <w:sz w:val="16"/>
                          </w:rPr>
                          <w:t xml:space="preserve">="0dp" </w:t>
                        </w:r>
                        <w:proofErr w:type="spellStart"/>
                        <w:r>
                          <w:rPr>
                            <w:rFonts w:ascii="Courier New"/>
                            <w:spacing w:val="-2"/>
                            <w:sz w:val="16"/>
                          </w:rPr>
                          <w:t>app:layout_constraintBottom_toBottomOf</w:t>
                        </w:r>
                        <w:proofErr w:type="spellEnd"/>
                        <w:r>
                          <w:rPr>
                            <w:rFonts w:ascii="Courier New"/>
                            <w:spacing w:val="-2"/>
                            <w:sz w:val="16"/>
                          </w:rPr>
                          <w:t xml:space="preserve">="parent" </w:t>
                        </w:r>
                        <w:proofErr w:type="spellStart"/>
                        <w:r>
                          <w:rPr>
                            <w:rFonts w:ascii="Courier New"/>
                            <w:spacing w:val="-2"/>
                            <w:sz w:val="16"/>
                          </w:rPr>
                          <w:t>app:layout_constraintLeft_toLeftOf</w:t>
                        </w:r>
                        <w:proofErr w:type="spellEnd"/>
                        <w:r>
                          <w:rPr>
                            <w:rFonts w:ascii="Courier New"/>
                            <w:spacing w:val="-2"/>
                            <w:sz w:val="16"/>
                          </w:rPr>
                          <w:t xml:space="preserve">="parent" </w:t>
                        </w:r>
                        <w:proofErr w:type="spellStart"/>
                        <w:r>
                          <w:rPr>
                            <w:rFonts w:ascii="Courier New"/>
                            <w:spacing w:val="-2"/>
                            <w:sz w:val="16"/>
                          </w:rPr>
                          <w:t>app:layout_constraintRight_toRightOf</w:t>
                        </w:r>
                        <w:proofErr w:type="spellEnd"/>
                        <w:r>
                          <w:rPr>
                            <w:rFonts w:ascii="Courier New"/>
                            <w:spacing w:val="-2"/>
                            <w:sz w:val="16"/>
                          </w:rPr>
                          <w:t xml:space="preserve">="parent" </w:t>
                        </w:r>
                        <w:proofErr w:type="spellStart"/>
                        <w:r>
                          <w:rPr>
                            <w:rFonts w:ascii="Courier New"/>
                            <w:sz w:val="16"/>
                          </w:rPr>
                          <w:t>app:layout_constraintTop_toTopOf</w:t>
                        </w:r>
                        <w:proofErr w:type="spellEnd"/>
                        <w:r>
                          <w:rPr>
                            <w:rFonts w:ascii="Courier New"/>
                            <w:sz w:val="16"/>
                          </w:rPr>
                          <w:t>="parent" /&gt;</w:t>
                        </w:r>
                      </w:p>
                    </w:txbxContent>
                  </v:textbox>
                </v:shape>
                <v:shape id="docshape1003" o:spid="_x0000_s1894" type="#_x0000_t202" style="position:absolute;left:2430;top:1791;width:5012;height:23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" filled="f" stroked="f">
                  <v:path arrowok="t"/>
                  <v:textbox inset="0,0,0,0">
                    <w:txbxContent>
                      <w:p w14:paraId="23FEBE2C" w14:textId="77777777" w:rsidR="003D76C2" w:rsidRDefault="00000000">
                        <w:pPr>
                          <w:spacing w:line="181" w:lineRule="exact"/>
                          <w:rPr>
                            <w:rFonts w:ascii="Courier New"/>
                            <w:sz w:val="16"/>
                          </w:rPr>
                        </w:pPr>
                        <w:r>
                          <w:rPr>
                            <w:rFonts w:ascii="Courier New"/>
                            <w:spacing w:val="-2"/>
                            <w:sz w:val="16"/>
                          </w:rPr>
                          <w:t>&lt;</w:t>
                        </w:r>
                        <w:proofErr w:type="spellStart"/>
                        <w:r>
                          <w:rPr>
                            <w:rFonts w:ascii="Courier New"/>
                            <w:spacing w:val="-2"/>
                            <w:sz w:val="16"/>
                          </w:rPr>
                          <w:t>ProgressBar</w:t>
                        </w:r>
                        <w:proofErr w:type="spellEnd"/>
                      </w:p>
                      <w:p w14:paraId="7ED26DB4" w14:textId="77777777" w:rsidR="003D76C2" w:rsidRDefault="00000000">
                        <w:pPr>
                          <w:ind w:left="384"/>
                          <w:rPr>
                            <w:rFonts w:ascii="Courier New"/>
                            <w:sz w:val="16"/>
                          </w:rPr>
                        </w:pPr>
                        <w:proofErr w:type="spellStart"/>
                        <w:r>
                          <w:rPr>
                            <w:rFonts w:ascii="Courier New"/>
                            <w:spacing w:val="-2"/>
                            <w:sz w:val="16"/>
                          </w:rPr>
                          <w:t>android:id</w:t>
                        </w:r>
                        <w:proofErr w:type="spellEnd"/>
                        <w:r>
                          <w:rPr>
                            <w:rFonts w:ascii="Courier New"/>
                            <w:spacing w:val="-2"/>
                            <w:sz w:val="16"/>
                          </w:rPr>
                          <w:t>="@+id/</w:t>
                        </w:r>
                        <w:proofErr w:type="spellStart"/>
                        <w:r>
                          <w:rPr>
                            <w:rFonts w:ascii="Courier New"/>
                            <w:spacing w:val="-2"/>
                            <w:sz w:val="16"/>
                          </w:rPr>
                          <w:t>activity_main_progress_bar</w:t>
                        </w:r>
                        <w:proofErr w:type="spellEnd"/>
                        <w:r>
                          <w:rPr>
                            <w:rFonts w:ascii="Courier New"/>
                            <w:spacing w:val="-2"/>
                            <w:sz w:val="16"/>
                          </w:rPr>
                          <w:t xml:space="preserve">" </w:t>
                        </w:r>
                        <w:proofErr w:type="spellStart"/>
                        <w:r>
                          <w:rPr>
                            <w:rFonts w:ascii="Courier New"/>
                            <w:spacing w:val="-2"/>
                            <w:sz w:val="16"/>
                          </w:rPr>
                          <w:t>android:layout_width</w:t>
                        </w:r>
                        <w:proofErr w:type="spellEnd"/>
                        <w:r>
                          <w:rPr>
                            <w:rFonts w:ascii="Courier New"/>
                            <w:spacing w:val="-2"/>
                            <w:sz w:val="16"/>
                          </w:rPr>
                          <w:t>="</w:t>
                        </w:r>
                        <w:proofErr w:type="spellStart"/>
                        <w:r>
                          <w:rPr>
                            <w:rFonts w:ascii="Courier New"/>
                            <w:spacing w:val="-2"/>
                            <w:sz w:val="16"/>
                          </w:rPr>
                          <w:t>wrap_content</w:t>
                        </w:r>
                        <w:proofErr w:type="spellEnd"/>
                        <w:r>
                          <w:rPr>
                            <w:rFonts w:ascii="Courier New"/>
                            <w:spacing w:val="-2"/>
                            <w:sz w:val="16"/>
                          </w:rPr>
                          <w:t xml:space="preserve">" </w:t>
                        </w:r>
                        <w:proofErr w:type="spellStart"/>
                        <w:r>
                          <w:rPr>
                            <w:rFonts w:ascii="Courier New"/>
                            <w:spacing w:val="-2"/>
                            <w:sz w:val="16"/>
                          </w:rPr>
                          <w:t>android:layout_height</w:t>
                        </w:r>
                        <w:proofErr w:type="spellEnd"/>
                        <w:r>
                          <w:rPr>
                            <w:rFonts w:ascii="Courier New"/>
                            <w:spacing w:val="-2"/>
                            <w:sz w:val="16"/>
                          </w:rPr>
                          <w:t>="</w:t>
                        </w:r>
                        <w:proofErr w:type="spellStart"/>
                        <w:r>
                          <w:rPr>
                            <w:rFonts w:ascii="Courier New"/>
                            <w:spacing w:val="-2"/>
                            <w:sz w:val="16"/>
                          </w:rPr>
                          <w:t>wrap_content</w:t>
                        </w:r>
                        <w:proofErr w:type="spellEnd"/>
                        <w:r>
                          <w:rPr>
                            <w:rFonts w:ascii="Courier New"/>
                            <w:spacing w:val="-2"/>
                            <w:sz w:val="16"/>
                          </w:rPr>
                          <w:t xml:space="preserve">" </w:t>
                        </w:r>
                        <w:proofErr w:type="spellStart"/>
                        <w:r>
                          <w:rPr>
                            <w:rFonts w:ascii="Courier New"/>
                            <w:spacing w:val="-2"/>
                            <w:sz w:val="16"/>
                          </w:rPr>
                          <w:t>android:elevation</w:t>
                        </w:r>
                        <w:proofErr w:type="spellEnd"/>
                        <w:r>
                          <w:rPr>
                            <w:rFonts w:ascii="Courier New"/>
                            <w:spacing w:val="-2"/>
                            <w:sz w:val="16"/>
                          </w:rPr>
                          <w:t xml:space="preserve">="5dp" </w:t>
                        </w:r>
                        <w:proofErr w:type="spellStart"/>
                        <w:r>
                          <w:rPr>
                            <w:rFonts w:ascii="Courier New"/>
                            <w:spacing w:val="-2"/>
                            <w:sz w:val="16"/>
                          </w:rPr>
                          <w:t>android:indeterminate</w:t>
                        </w:r>
                        <w:proofErr w:type="spellEnd"/>
                        <w:r>
                          <w:rPr>
                            <w:rFonts w:ascii="Courier New"/>
                            <w:spacing w:val="-2"/>
                            <w:sz w:val="16"/>
                          </w:rPr>
                          <w:t xml:space="preserve">="true" </w:t>
                        </w:r>
                        <w:proofErr w:type="spellStart"/>
                        <w:r>
                          <w:rPr>
                            <w:rFonts w:ascii="Courier New"/>
                            <w:spacing w:val="-2"/>
                            <w:sz w:val="16"/>
                          </w:rPr>
                          <w:t>android:visibility</w:t>
                        </w:r>
                        <w:proofErr w:type="spellEnd"/>
                        <w:r>
                          <w:rPr>
                            <w:rFonts w:ascii="Courier New"/>
                            <w:spacing w:val="-2"/>
                            <w:sz w:val="16"/>
                          </w:rPr>
                          <w:t xml:space="preserve">="gone" </w:t>
                        </w:r>
                        <w:proofErr w:type="spellStart"/>
                        <w:r>
                          <w:rPr>
                            <w:rFonts w:ascii="Courier New"/>
                            <w:spacing w:val="-2"/>
                            <w:sz w:val="16"/>
                          </w:rPr>
                          <w:t>app:layout_constraintBottom_toBottomOf</w:t>
                        </w:r>
                        <w:proofErr w:type="spellEnd"/>
                        <w:r>
                          <w:rPr>
                            <w:rFonts w:ascii="Courier New"/>
                            <w:spacing w:val="-2"/>
                            <w:sz w:val="16"/>
                          </w:rPr>
                          <w:t xml:space="preserve">="parent" </w:t>
                        </w:r>
                        <w:proofErr w:type="spellStart"/>
                        <w:r>
                          <w:rPr>
                            <w:rFonts w:ascii="Courier New"/>
                            <w:spacing w:val="-2"/>
                            <w:sz w:val="16"/>
                          </w:rPr>
                          <w:t>app:layout_constraintLeft_toLeftOf</w:t>
                        </w:r>
                        <w:proofErr w:type="spellEnd"/>
                        <w:r>
                          <w:rPr>
                            <w:rFonts w:ascii="Courier New"/>
                            <w:spacing w:val="-2"/>
                            <w:sz w:val="16"/>
                          </w:rPr>
                          <w:t xml:space="preserve">="parent" </w:t>
                        </w:r>
                        <w:proofErr w:type="spellStart"/>
                        <w:r>
                          <w:rPr>
                            <w:rFonts w:ascii="Courier New"/>
                            <w:spacing w:val="-2"/>
                            <w:sz w:val="16"/>
                          </w:rPr>
                          <w:t>app:layout_constraintRight_toRightOf</w:t>
                        </w:r>
                        <w:proofErr w:type="spellEnd"/>
                        <w:r>
                          <w:rPr>
                            <w:rFonts w:ascii="Courier New"/>
                            <w:spacing w:val="-2"/>
                            <w:sz w:val="16"/>
                          </w:rPr>
                          <w:t xml:space="preserve">="parent" </w:t>
                        </w:r>
                        <w:proofErr w:type="spellStart"/>
                        <w:r>
                          <w:rPr>
                            <w:rFonts w:ascii="Courier New"/>
                            <w:sz w:val="16"/>
                          </w:rPr>
                          <w:t>app:layout_constraintTop_toTopOf</w:t>
                        </w:r>
                        <w:proofErr w:type="spellEnd"/>
                        <w:r>
                          <w:rPr>
                            <w:rFonts w:ascii="Courier New"/>
                            <w:sz w:val="16"/>
                          </w:rPr>
                          <w:t>="parent" /&gt;</w:t>
                        </w:r>
                      </w:p>
                      <w:p w14:paraId="69C79CC8" w14:textId="77777777" w:rsidR="003D76C2" w:rsidRDefault="003D76C2">
                        <w:pPr>
                          <w:spacing w:before="8"/>
                          <w:rPr>
                            <w:rFonts w:ascii="Courier New"/>
                            <w:sz w:val="14"/>
                          </w:rPr>
                        </w:pPr>
                      </w:p>
                      <w:p w14:paraId="29D69161" w14:textId="77777777" w:rsidR="003D76C2" w:rsidRDefault="00000000">
                        <w:pPr>
                          <w:rPr>
                            <w:rFonts w:ascii="Courier New"/>
                            <w:sz w:val="16"/>
                          </w:rPr>
                        </w:pPr>
                        <w:r>
                          <w:rPr>
                            <w:rFonts w:ascii="Courier New"/>
                            <w:spacing w:val="-2"/>
                            <w:sz w:val="16"/>
                          </w:rPr>
                          <w:t>&lt;/</w:t>
                        </w:r>
                        <w:proofErr w:type="spellStart"/>
                        <w:r>
                          <w:rPr>
                            <w:rFonts w:ascii="Courier New"/>
                            <w:spacing w:val="-2"/>
                            <w:sz w:val="16"/>
                          </w:rPr>
                          <w:t>androidx.constraintlayout.widget.ConstraintLayout</w:t>
                        </w:r>
                        <w:proofErr w:type="spellEnd"/>
                        <w:r>
                          <w:rPr>
                            <w:rFonts w:ascii="Courier New"/>
                            <w:spacing w:val="-2"/>
                            <w:sz w:val="16"/>
                          </w:rPr>
                          <w:t>&gt;</w:t>
                        </w:r>
                      </w:p>
                    </w:txbxContent>
                  </v:textbox>
                </v:shape>
                <w10:wrap type="topAndBottom" anchorx="page"/>
              </v:group>
            </w:pict>
          </mc:Fallback>
        </mc:AlternateContent>
      </w:r>
    </w:p>
    <w:p w14:paraId="5F4C5984" w14:textId="77777777" w:rsidR="003D76C2" w:rsidRDefault="00000000">
      <w:pPr>
        <w:spacing w:line="227" w:lineRule="exact"/>
        <w:ind w:left="824"/>
        <w:rPr>
          <w:rFonts w:ascii="Courier New"/>
          <w:b/>
          <w:sz w:val="16"/>
        </w:rPr>
      </w:pPr>
      <w:r>
        <w:rPr>
          <w:rFonts w:ascii="Courier New"/>
          <w:b/>
          <w:sz w:val="16"/>
        </w:rPr>
        <w:t>The</w:t>
      </w:r>
      <w:r>
        <w:rPr>
          <w:rFonts w:ascii="Courier New"/>
          <w:b/>
          <w:spacing w:val="-6"/>
          <w:sz w:val="16"/>
        </w:rPr>
        <w:t xml:space="preserve"> </w:t>
      </w:r>
      <w:r>
        <w:rPr>
          <w:rFonts w:ascii="Courier New"/>
          <w:b/>
          <w:sz w:val="16"/>
        </w:rPr>
        <w:t>complete</w:t>
      </w:r>
      <w:r>
        <w:rPr>
          <w:rFonts w:ascii="Courier New"/>
          <w:b/>
          <w:spacing w:val="-4"/>
          <w:sz w:val="16"/>
        </w:rPr>
        <w:t xml:space="preserve"> </w:t>
      </w:r>
      <w:r>
        <w:rPr>
          <w:rFonts w:ascii="Courier New"/>
          <w:b/>
          <w:sz w:val="16"/>
        </w:rPr>
        <w:t>code</w:t>
      </w:r>
      <w:r>
        <w:rPr>
          <w:rFonts w:ascii="Courier New"/>
          <w:b/>
          <w:spacing w:val="-4"/>
          <w:sz w:val="16"/>
        </w:rPr>
        <w:t xml:space="preserve"> </w:t>
      </w:r>
      <w:r>
        <w:rPr>
          <w:rFonts w:ascii="Courier New"/>
          <w:b/>
          <w:sz w:val="16"/>
        </w:rPr>
        <w:t>for</w:t>
      </w:r>
      <w:r>
        <w:rPr>
          <w:rFonts w:ascii="Courier New"/>
          <w:b/>
          <w:spacing w:val="-4"/>
          <w:sz w:val="16"/>
        </w:rPr>
        <w:t xml:space="preserve"> </w:t>
      </w:r>
      <w:r>
        <w:rPr>
          <w:rFonts w:ascii="Courier New"/>
          <w:b/>
          <w:sz w:val="16"/>
        </w:rPr>
        <w:t>this</w:t>
      </w:r>
      <w:r>
        <w:rPr>
          <w:rFonts w:ascii="Courier New"/>
          <w:b/>
          <w:spacing w:val="-3"/>
          <w:sz w:val="16"/>
        </w:rPr>
        <w:t xml:space="preserve"> </w:t>
      </w:r>
      <w:r>
        <w:rPr>
          <w:rFonts w:ascii="Courier New"/>
          <w:b/>
          <w:sz w:val="16"/>
        </w:rPr>
        <w:t>step</w:t>
      </w:r>
      <w:r>
        <w:rPr>
          <w:rFonts w:ascii="Courier New"/>
          <w:b/>
          <w:spacing w:val="-4"/>
          <w:sz w:val="16"/>
        </w:rPr>
        <w:t xml:space="preserve"> </w:t>
      </w:r>
      <w:r>
        <w:rPr>
          <w:rFonts w:ascii="Courier New"/>
          <w:b/>
          <w:sz w:val="16"/>
        </w:rPr>
        <w:t>can</w:t>
      </w:r>
      <w:r>
        <w:rPr>
          <w:rFonts w:ascii="Courier New"/>
          <w:b/>
          <w:spacing w:val="-4"/>
          <w:sz w:val="16"/>
        </w:rPr>
        <w:t xml:space="preserve"> </w:t>
      </w:r>
      <w:r>
        <w:rPr>
          <w:rFonts w:ascii="Courier New"/>
          <w:b/>
          <w:sz w:val="16"/>
        </w:rPr>
        <w:t>be</w:t>
      </w:r>
      <w:r>
        <w:rPr>
          <w:rFonts w:ascii="Courier New"/>
          <w:b/>
          <w:spacing w:val="-4"/>
          <w:sz w:val="16"/>
        </w:rPr>
        <w:t xml:space="preserve"> </w:t>
      </w:r>
      <w:r>
        <w:rPr>
          <w:rFonts w:ascii="Courier New"/>
          <w:b/>
          <w:sz w:val="16"/>
        </w:rPr>
        <w:t>found</w:t>
      </w:r>
      <w:r>
        <w:rPr>
          <w:rFonts w:ascii="Courier New"/>
          <w:b/>
          <w:spacing w:val="-4"/>
          <w:sz w:val="16"/>
        </w:rPr>
        <w:t xml:space="preserve"> </w:t>
      </w:r>
      <w:r>
        <w:rPr>
          <w:rFonts w:ascii="Courier New"/>
          <w:b/>
          <w:sz w:val="16"/>
        </w:rPr>
        <w:t>at</w:t>
      </w:r>
      <w:r>
        <w:rPr>
          <w:rFonts w:ascii="Courier New"/>
          <w:b/>
          <w:spacing w:val="-1"/>
          <w:sz w:val="16"/>
        </w:rPr>
        <w:t xml:space="preserve"> </w:t>
      </w:r>
      <w:hyperlink r:id="rId130">
        <w:r>
          <w:rPr>
            <w:color w:val="275B9B"/>
            <w:spacing w:val="-2"/>
            <w:sz w:val="18"/>
            <w:u w:val="single" w:color="275B9B"/>
          </w:rPr>
          <w:t>http://packt.live/3c4nXmF</w:t>
        </w:r>
      </w:hyperlink>
      <w:r>
        <w:rPr>
          <w:rFonts w:ascii="Courier New"/>
          <w:b/>
          <w:spacing w:val="-2"/>
          <w:sz w:val="16"/>
        </w:rPr>
        <w:t>.</w:t>
      </w:r>
    </w:p>
    <w:p w14:paraId="0F1303FC" w14:textId="77777777" w:rsidR="003D76C2" w:rsidRDefault="003D76C2">
      <w:pPr>
        <w:spacing w:line="227" w:lineRule="exact"/>
        <w:rPr>
          <w:rFonts w:ascii="Courier New"/>
          <w:sz w:val="16"/>
        </w:rPr>
        <w:sectPr w:rsidR="003D76C2">
          <w:pgSz w:w="10800" w:h="13320"/>
          <w:pgMar w:top="1120" w:right="920" w:bottom="280" w:left="940" w:header="695" w:footer="0" w:gutter="0"/>
          <w:cols w:space="720"/>
        </w:sectPr>
      </w:pPr>
    </w:p>
    <w:p w14:paraId="678C84A8" w14:textId="77777777" w:rsidR="003D76C2" w:rsidRDefault="003D76C2">
      <w:pPr>
        <w:pStyle w:val="BodyText"/>
        <w:spacing w:before="6"/>
        <w:rPr>
          <w:rFonts w:ascii="Courier New"/>
          <w:b/>
          <w:sz w:val="9"/>
        </w:rPr>
      </w:pPr>
    </w:p>
    <w:p w14:paraId="14C9FE05" w14:textId="77777777" w:rsidR="003D76C2" w:rsidRDefault="00000000">
      <w:pPr>
        <w:pStyle w:val="ListParagraph"/>
        <w:numPr>
          <w:ilvl w:val="0"/>
          <w:numId w:val="7"/>
        </w:numPr>
        <w:tabs>
          <w:tab w:val="left" w:pos="554"/>
        </w:tabs>
        <w:spacing w:before="100"/>
        <w:ind w:right="1625"/>
        <w:jc w:val="left"/>
        <w:rPr>
          <w:sz w:val="20"/>
        </w:rPr>
      </w:pPr>
      <w:r>
        <w:rPr>
          <w:sz w:val="20"/>
        </w:rPr>
        <w:t>Create</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rows,</w:t>
      </w:r>
      <w:r>
        <w:rPr>
          <w:spacing w:val="-4"/>
          <w:sz w:val="20"/>
        </w:rPr>
        <w:t xml:space="preserve"> </w:t>
      </w:r>
      <w:r>
        <w:rPr>
          <w:sz w:val="20"/>
        </w:rPr>
        <w:t>which</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one</w:t>
      </w:r>
      <w:r>
        <w:rPr>
          <w:spacing w:val="-5"/>
          <w:sz w:val="20"/>
        </w:rPr>
        <w:t xml:space="preserve"> </w:t>
      </w:r>
      <w:proofErr w:type="spellStart"/>
      <w:r>
        <w:rPr>
          <w:rFonts w:ascii="Courier New"/>
          <w:b/>
        </w:rPr>
        <w:t>TextView</w:t>
      </w:r>
      <w:proofErr w:type="spellEnd"/>
      <w:r>
        <w:rPr>
          <w:sz w:val="20"/>
        </w:rPr>
        <w:t>,</w:t>
      </w:r>
      <w:r>
        <w:rPr>
          <w:spacing w:val="-3"/>
          <w:sz w:val="20"/>
        </w:rPr>
        <w:t xml:space="preserve"> </w:t>
      </w:r>
      <w:r>
        <w:rPr>
          <w:sz w:val="20"/>
        </w:rPr>
        <w:t>and</w:t>
      </w:r>
      <w:r>
        <w:rPr>
          <w:spacing w:val="-4"/>
          <w:sz w:val="20"/>
        </w:rPr>
        <w:t xml:space="preserve"> </w:t>
      </w:r>
      <w:r>
        <w:rPr>
          <w:sz w:val="20"/>
        </w:rPr>
        <w:t>display the URL:</w:t>
      </w:r>
    </w:p>
    <w:p w14:paraId="2422C941" w14:textId="77777777" w:rsidR="003D76C2" w:rsidRDefault="00000000">
      <w:pPr>
        <w:spacing w:before="212"/>
        <w:ind w:left="104"/>
        <w:rPr>
          <w:rFonts w:ascii="Courier New"/>
          <w:b/>
          <w:sz w:val="18"/>
        </w:rPr>
      </w:pPr>
      <w:r>
        <w:rPr>
          <w:rFonts w:ascii="Courier New"/>
          <w:b/>
          <w:spacing w:val="-2"/>
          <w:sz w:val="18"/>
        </w:rPr>
        <w:t>view_dog_item.xml</w:t>
      </w:r>
    </w:p>
    <w:p w14:paraId="658F885F"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727104" behindDoc="1" locked="0" layoutInCell="1" allowOverlap="1" wp14:anchorId="167CE37C" wp14:editId="502FB99A">
                <wp:simplePos x="0" y="0"/>
                <wp:positionH relativeFrom="page">
                  <wp:posOffset>662940</wp:posOffset>
                </wp:positionH>
                <wp:positionV relativeFrom="paragraph">
                  <wp:posOffset>99060</wp:posOffset>
                </wp:positionV>
                <wp:extent cx="5074920" cy="1196975"/>
                <wp:effectExtent l="0" t="0" r="5080" b="0"/>
                <wp:wrapTopAndBottom/>
                <wp:docPr id="550" name="docshapegroup10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044" y="156"/>
                          <a:chExt cx="7992" cy="1885"/>
                        </a:xfrm>
                      </wpg:grpSpPr>
                      <wps:wsp>
                        <wps:cNvPr id="551" name="docshape1005"/>
                        <wps:cNvSpPr>
                          <a:spLocks/>
                        </wps:cNvSpPr>
                        <wps:spPr bwMode="auto">
                          <a:xfrm>
                            <a:off x="1044" y="165"/>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2" name="docshape1006"/>
                        <wps:cNvSpPr>
                          <a:spLocks/>
                        </wps:cNvSpPr>
                        <wps:spPr bwMode="auto">
                          <a:xfrm>
                            <a:off x="1044" y="155"/>
                            <a:ext cx="7992" cy="1885"/>
                          </a:xfrm>
                          <a:custGeom>
                            <a:avLst/>
                            <a:gdLst>
                              <a:gd name="T0" fmla="+- 0 9036 1044"/>
                              <a:gd name="T1" fmla="*/ T0 w 7992"/>
                              <a:gd name="T2" fmla="+- 0 2020 156"/>
                              <a:gd name="T3" fmla="*/ 2020 h 1885"/>
                              <a:gd name="T4" fmla="+- 0 1044 1044"/>
                              <a:gd name="T5" fmla="*/ T4 w 7992"/>
                              <a:gd name="T6" fmla="+- 0 2020 156"/>
                              <a:gd name="T7" fmla="*/ 2020 h 1885"/>
                              <a:gd name="T8" fmla="+- 0 1044 1044"/>
                              <a:gd name="T9" fmla="*/ T8 w 7992"/>
                              <a:gd name="T10" fmla="+- 0 2040 156"/>
                              <a:gd name="T11" fmla="*/ 2040 h 1885"/>
                              <a:gd name="T12" fmla="+- 0 9036 1044"/>
                              <a:gd name="T13" fmla="*/ T12 w 7992"/>
                              <a:gd name="T14" fmla="+- 0 2040 156"/>
                              <a:gd name="T15" fmla="*/ 2040 h 1885"/>
                              <a:gd name="T16" fmla="+- 0 9036 1044"/>
                              <a:gd name="T17" fmla="*/ T16 w 7992"/>
                              <a:gd name="T18" fmla="+- 0 2020 156"/>
                              <a:gd name="T19" fmla="*/ 2020 h 1885"/>
                              <a:gd name="T20" fmla="+- 0 9036 1044"/>
                              <a:gd name="T21" fmla="*/ T20 w 7992"/>
                              <a:gd name="T22" fmla="+- 0 156 156"/>
                              <a:gd name="T23" fmla="*/ 156 h 1885"/>
                              <a:gd name="T24" fmla="+- 0 1044 1044"/>
                              <a:gd name="T25" fmla="*/ T24 w 7992"/>
                              <a:gd name="T26" fmla="+- 0 156 156"/>
                              <a:gd name="T27" fmla="*/ 156 h 1885"/>
                              <a:gd name="T28" fmla="+- 0 1044 1044"/>
                              <a:gd name="T29" fmla="*/ T28 w 7992"/>
                              <a:gd name="T30" fmla="+- 0 176 156"/>
                              <a:gd name="T31" fmla="*/ 176 h 1885"/>
                              <a:gd name="T32" fmla="+- 0 9036 1044"/>
                              <a:gd name="T33" fmla="*/ T32 w 7992"/>
                              <a:gd name="T34" fmla="+- 0 176 156"/>
                              <a:gd name="T35" fmla="*/ 176 h 1885"/>
                              <a:gd name="T36" fmla="+- 0 9036 1044"/>
                              <a:gd name="T37" fmla="*/ T36 w 7992"/>
                              <a:gd name="T38" fmla="+- 0 156 156"/>
                              <a:gd name="T39" fmla="*/ 156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3" name="docshape1007"/>
                        <wps:cNvSpPr txBox="1">
                          <a:spLocks/>
                        </wps:cNvSpPr>
                        <wps:spPr bwMode="auto">
                          <a:xfrm>
                            <a:off x="1044" y="175"/>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2DE0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FFCDF2E" w14:textId="77777777" w:rsidR="003D76C2" w:rsidRDefault="00000000">
                              <w:pPr>
                                <w:spacing w:before="76" w:line="202" w:lineRule="exact"/>
                                <w:ind w:left="453"/>
                                <w:rPr>
                                  <w:rFonts w:ascii="Courier New"/>
                                  <w:sz w:val="18"/>
                                </w:rPr>
                              </w:pPr>
                              <w:r>
                                <w:rPr>
                                  <w:rFonts w:ascii="Courier New"/>
                                  <w:sz w:val="18"/>
                                </w:rPr>
                                <w:t>&lt;</w:t>
                              </w:r>
                              <w:proofErr w:type="spellStart"/>
                              <w:r>
                                <w:rPr>
                                  <w:rFonts w:ascii="Courier New"/>
                                  <w:sz w:val="18"/>
                                </w:rPr>
                                <w:t>TextView</w:t>
                              </w:r>
                              <w:proofErr w:type="spellEnd"/>
                              <w:r>
                                <w:rPr>
                                  <w:rFonts w:ascii="Courier New"/>
                                  <w:spacing w:val="-9"/>
                                  <w:sz w:val="18"/>
                                </w:rPr>
                                <w:t xml:space="preserve"> </w:t>
                              </w:r>
                              <w:hyperlink r:id="rId131">
                                <w:proofErr w:type="spellStart"/>
                                <w:r>
                                  <w:rPr>
                                    <w:rFonts w:ascii="Courier New"/>
                                    <w:spacing w:val="-2"/>
                                    <w:sz w:val="18"/>
                                  </w:rPr>
                                  <w:t>xmlns:android</w:t>
                                </w:r>
                                <w:proofErr w:type="spellEnd"/>
                                <w:r>
                                  <w:rPr>
                                    <w:rFonts w:ascii="Courier New"/>
                                    <w:spacing w:val="-2"/>
                                    <w:sz w:val="18"/>
                                  </w:rPr>
                                  <w:t>="http://schemas.android.com</w:t>
                                </w:r>
                              </w:hyperlink>
                            </w:p>
                            <w:p w14:paraId="130AAE5F" w14:textId="77777777" w:rsidR="003D76C2" w:rsidRDefault="00000000">
                              <w:pPr>
                                <w:spacing w:line="259" w:lineRule="auto"/>
                                <w:ind w:left="885" w:right="840" w:hanging="216"/>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 xml:space="preserve">/res/android"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view_dog_item_url_text_view</w:t>
                              </w:r>
                              <w:proofErr w:type="spellEnd"/>
                              <w:r>
                                <w:rPr>
                                  <w:rFonts w:ascii="Courier New"/>
                                  <w:spacing w:val="-2"/>
                                  <w:sz w:val="18"/>
                                </w:rPr>
                                <w:t>"</w:t>
                              </w:r>
                            </w:p>
                            <w:p w14:paraId="1BD03101" w14:textId="77777777" w:rsidR="003D76C2" w:rsidRDefault="00000000">
                              <w:pPr>
                                <w:spacing w:before="52" w:line="328" w:lineRule="auto"/>
                                <w:ind w:left="885" w:right="1274"/>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android:padding</w:t>
                              </w:r>
                              <w:proofErr w:type="spellEnd"/>
                              <w:r>
                                <w:rPr>
                                  <w:rFonts w:ascii="Courier New"/>
                                  <w:sz w:val="18"/>
                                </w:rPr>
                                <w:t>="10dp" /&gt;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7CE37C" id="docshapegroup1004" o:spid="_x0000_s1895" style="position:absolute;margin-left:52.2pt;margin-top:7.8pt;width:399.6pt;height:94.25pt;z-index:-15589376;mso-wrap-distance-left:0;mso-wrap-distance-right:0;mso-position-horizontal-relative:page;mso-position-vertical-relative:text" coordorigin="1044,156"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">
                <v:rect id="docshape1005" o:spid="_x0000_s1896" style="position:absolute;left:1044;top:165;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" fillcolor="#f6f6f6" stroked="f">
                  <v:path arrowok="t"/>
                </v:rect>
                <v:shape id="docshape1006" o:spid="_x0000_s1897" style="position:absolute;left:1044;top:155;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" path="m7992,1864l,1864r,20l7992,1884r,-20xm7992,l,,,20r7992,l7992,xe" fillcolor="#dadada" stroked="f">
                  <v:path arrowok="t" o:connecttype="custom" o:connectlocs="7992,2020;0,2020;0,2040;7992,2040;7992,2020;7992,156;0,156;0,176;7992,176;7992,156" o:connectangles="0,0,0,0,0,0,0,0,0,0"/>
                </v:shape>
                <v:shape id="docshape1007" o:spid="_x0000_s1898" type="#_x0000_t202" style="position:absolute;left:1044;top:175;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" filled="f" stroked="f">
                  <v:path arrowok="t"/>
                  <v:textbox inset="0,0,0,0">
                    <w:txbxContent>
                      <w:p w14:paraId="73B2DE0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FFCDF2E" w14:textId="77777777" w:rsidR="003D76C2" w:rsidRDefault="00000000">
                        <w:pPr>
                          <w:spacing w:before="76" w:line="202" w:lineRule="exact"/>
                          <w:ind w:left="453"/>
                          <w:rPr>
                            <w:rFonts w:ascii="Courier New"/>
                            <w:sz w:val="18"/>
                          </w:rPr>
                        </w:pPr>
                        <w:r>
                          <w:rPr>
                            <w:rFonts w:ascii="Courier New"/>
                            <w:sz w:val="18"/>
                          </w:rPr>
                          <w:t>&lt;</w:t>
                        </w:r>
                        <w:proofErr w:type="spellStart"/>
                        <w:r>
                          <w:rPr>
                            <w:rFonts w:ascii="Courier New"/>
                            <w:sz w:val="18"/>
                          </w:rPr>
                          <w:t>TextView</w:t>
                        </w:r>
                        <w:proofErr w:type="spellEnd"/>
                        <w:r>
                          <w:rPr>
                            <w:rFonts w:ascii="Courier New"/>
                            <w:spacing w:val="-9"/>
                            <w:sz w:val="18"/>
                          </w:rPr>
                          <w:t xml:space="preserve"> </w:t>
                        </w:r>
                        <w:hyperlink r:id="rId132">
                          <w:proofErr w:type="spellStart"/>
                          <w:r>
                            <w:rPr>
                              <w:rFonts w:ascii="Courier New"/>
                              <w:spacing w:val="-2"/>
                              <w:sz w:val="18"/>
                            </w:rPr>
                            <w:t>xmlns:android</w:t>
                          </w:r>
                          <w:proofErr w:type="spellEnd"/>
                          <w:r>
                            <w:rPr>
                              <w:rFonts w:ascii="Courier New"/>
                              <w:spacing w:val="-2"/>
                              <w:sz w:val="18"/>
                            </w:rPr>
                            <w:t>="http://schemas.android.com</w:t>
                          </w:r>
                        </w:hyperlink>
                      </w:p>
                      <w:p w14:paraId="130AAE5F" w14:textId="77777777" w:rsidR="003D76C2" w:rsidRDefault="00000000">
                        <w:pPr>
                          <w:spacing w:line="259" w:lineRule="auto"/>
                          <w:ind w:left="885" w:right="840" w:hanging="216"/>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 xml:space="preserve">/res/android"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view_dog_item_url_text_view</w:t>
                        </w:r>
                        <w:proofErr w:type="spellEnd"/>
                        <w:r>
                          <w:rPr>
                            <w:rFonts w:ascii="Courier New"/>
                            <w:spacing w:val="-2"/>
                            <w:sz w:val="18"/>
                          </w:rPr>
                          <w:t>"</w:t>
                        </w:r>
                      </w:p>
                      <w:p w14:paraId="1BD03101" w14:textId="77777777" w:rsidR="003D76C2" w:rsidRDefault="00000000">
                        <w:pPr>
                          <w:spacing w:before="52" w:line="328" w:lineRule="auto"/>
                          <w:ind w:left="885" w:right="1274"/>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z w:val="18"/>
                          </w:rPr>
                          <w:t>android:padding</w:t>
                        </w:r>
                        <w:proofErr w:type="spellEnd"/>
                        <w:r>
                          <w:rPr>
                            <w:rFonts w:ascii="Courier New"/>
                            <w:sz w:val="18"/>
                          </w:rPr>
                          <w:t>="10dp" /&gt;</w:t>
                        </w:r>
                      </w:p>
                    </w:txbxContent>
                  </v:textbox>
                </v:shape>
                <w10:wrap type="topAndBottom" anchorx="page"/>
              </v:group>
            </w:pict>
          </mc:Fallback>
        </mc:AlternateContent>
      </w:r>
    </w:p>
    <w:p w14:paraId="4E6F8279" w14:textId="77777777" w:rsidR="003D76C2" w:rsidRDefault="00000000">
      <w:pPr>
        <w:pStyle w:val="ListParagraph"/>
        <w:numPr>
          <w:ilvl w:val="0"/>
          <w:numId w:val="7"/>
        </w:numPr>
        <w:tabs>
          <w:tab w:val="left" w:pos="554"/>
        </w:tabs>
        <w:spacing w:line="247" w:lineRule="auto"/>
        <w:ind w:right="1212"/>
        <w:jc w:val="left"/>
        <w:rPr>
          <w:sz w:val="20"/>
        </w:rPr>
      </w:pPr>
      <w:r>
        <w:rPr>
          <w:sz w:val="20"/>
        </w:rPr>
        <w:t>Create</w:t>
      </w:r>
      <w:r>
        <w:rPr>
          <w:spacing w:val="-3"/>
          <w:sz w:val="20"/>
        </w:rPr>
        <w:t xml:space="preserve"> </w:t>
      </w:r>
      <w:r>
        <w:rPr>
          <w:sz w:val="20"/>
        </w:rPr>
        <w:t>an</w:t>
      </w:r>
      <w:r>
        <w:rPr>
          <w:spacing w:val="-4"/>
          <w:sz w:val="20"/>
        </w:rPr>
        <w:t xml:space="preserve"> </w:t>
      </w:r>
      <w:r>
        <w:rPr>
          <w:sz w:val="20"/>
        </w:rPr>
        <w:t>adapter,</w:t>
      </w:r>
      <w:r>
        <w:rPr>
          <w:spacing w:val="-4"/>
          <w:sz w:val="20"/>
        </w:rPr>
        <w:t xml:space="preserve"> </w:t>
      </w:r>
      <w:r>
        <w:rPr>
          <w:sz w:val="20"/>
        </w:rPr>
        <w:t>which</w:t>
      </w:r>
      <w:r>
        <w:rPr>
          <w:spacing w:val="-3"/>
          <w:sz w:val="20"/>
        </w:rPr>
        <w:t xml:space="preserve"> </w:t>
      </w:r>
      <w:r>
        <w:rPr>
          <w:sz w:val="20"/>
        </w:rPr>
        <w:t>will</w:t>
      </w:r>
      <w:r>
        <w:rPr>
          <w:spacing w:val="-3"/>
          <w:sz w:val="20"/>
        </w:rPr>
        <w:t xml:space="preserve"> </w:t>
      </w:r>
      <w:r>
        <w:rPr>
          <w:sz w:val="20"/>
        </w:rPr>
        <w:t>handle</w:t>
      </w:r>
      <w:r>
        <w:rPr>
          <w:spacing w:val="-3"/>
          <w:sz w:val="20"/>
        </w:rPr>
        <w:t xml:space="preserve"> </w:t>
      </w:r>
      <w:r>
        <w:rPr>
          <w:sz w:val="20"/>
        </w:rPr>
        <w:t>the</w:t>
      </w:r>
      <w:r>
        <w:rPr>
          <w:spacing w:val="-3"/>
          <w:sz w:val="20"/>
        </w:rPr>
        <w:t xml:space="preserve"> </w:t>
      </w:r>
      <w:r>
        <w:rPr>
          <w:sz w:val="20"/>
        </w:rPr>
        <w:t>display</w:t>
      </w:r>
      <w:r>
        <w:rPr>
          <w:spacing w:val="-3"/>
          <w:sz w:val="20"/>
        </w:rPr>
        <w:t xml:space="preserve"> </w:t>
      </w:r>
      <w:r>
        <w:rPr>
          <w:sz w:val="20"/>
        </w:rPr>
        <w:t>for</w:t>
      </w:r>
      <w:r>
        <w:rPr>
          <w:spacing w:val="-3"/>
          <w:sz w:val="20"/>
        </w:rPr>
        <w:t xml:space="preserve"> </w:t>
      </w:r>
      <w:r>
        <w:rPr>
          <w:sz w:val="20"/>
        </w:rPr>
        <w:t>every</w:t>
      </w:r>
      <w:r>
        <w:rPr>
          <w:spacing w:val="-3"/>
          <w:sz w:val="20"/>
        </w:rPr>
        <w:t xml:space="preserve"> </w:t>
      </w:r>
      <w:r>
        <w:rPr>
          <w:sz w:val="20"/>
        </w:rPr>
        <w:t>row</w:t>
      </w:r>
      <w:r>
        <w:rPr>
          <w:spacing w:val="-4"/>
          <w:sz w:val="20"/>
        </w:rPr>
        <w:t xml:space="preserve"> </w:t>
      </w:r>
      <w:r>
        <w:rPr>
          <w:sz w:val="20"/>
        </w:rPr>
        <w:t>and</w:t>
      </w:r>
      <w:r>
        <w:rPr>
          <w:spacing w:val="-4"/>
          <w:sz w:val="20"/>
        </w:rPr>
        <w:t xml:space="preserve"> </w:t>
      </w:r>
      <w:r>
        <w:rPr>
          <w:sz w:val="20"/>
        </w:rPr>
        <w:t>will</w:t>
      </w:r>
      <w:r>
        <w:rPr>
          <w:spacing w:val="-3"/>
          <w:sz w:val="20"/>
        </w:rPr>
        <w:t xml:space="preserve"> </w:t>
      </w:r>
      <w:r>
        <w:rPr>
          <w:sz w:val="20"/>
        </w:rPr>
        <w:t>have</w:t>
      </w:r>
      <w:r>
        <w:rPr>
          <w:spacing w:val="-3"/>
          <w:sz w:val="20"/>
        </w:rPr>
        <w:t xml:space="preserve"> </w:t>
      </w:r>
      <w:r>
        <w:rPr>
          <w:sz w:val="20"/>
        </w:rPr>
        <w:t>a reference to a lambda that will be invoked when a row is clicked:</w:t>
      </w:r>
    </w:p>
    <w:p w14:paraId="26ED2D42" w14:textId="77777777" w:rsidR="003D76C2" w:rsidRDefault="00D51F7C">
      <w:pPr>
        <w:pStyle w:val="BodyText"/>
        <w:spacing w:before="9"/>
        <w:rPr>
          <w:sz w:val="8"/>
        </w:rPr>
      </w:pPr>
      <w:r>
        <w:rPr>
          <w:noProof/>
        </w:rPr>
        <mc:AlternateContent>
          <mc:Choice Requires="wpg">
            <w:drawing>
              <wp:anchor distT="0" distB="0" distL="0" distR="0" simplePos="0" relativeHeight="487727616" behindDoc="1" locked="0" layoutInCell="1" allowOverlap="1" wp14:anchorId="51F03391" wp14:editId="06F72DBA">
                <wp:simplePos x="0" y="0"/>
                <wp:positionH relativeFrom="page">
                  <wp:posOffset>662940</wp:posOffset>
                </wp:positionH>
                <wp:positionV relativeFrom="paragraph">
                  <wp:posOffset>90170</wp:posOffset>
                </wp:positionV>
                <wp:extent cx="5074920" cy="4752975"/>
                <wp:effectExtent l="0" t="0" r="5080" b="0"/>
                <wp:wrapTopAndBottom/>
                <wp:docPr id="546" name="docshapegroup10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752975"/>
                          <a:chOff x="1044" y="142"/>
                          <a:chExt cx="7992" cy="7485"/>
                        </a:xfrm>
                      </wpg:grpSpPr>
                      <wps:wsp>
                        <wps:cNvPr id="547" name="docshape1009"/>
                        <wps:cNvSpPr>
                          <a:spLocks/>
                        </wps:cNvSpPr>
                        <wps:spPr bwMode="auto">
                          <a:xfrm>
                            <a:off x="1044" y="151"/>
                            <a:ext cx="7992" cy="74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8" name="docshape1010"/>
                        <wps:cNvSpPr>
                          <a:spLocks/>
                        </wps:cNvSpPr>
                        <wps:spPr bwMode="auto">
                          <a:xfrm>
                            <a:off x="1044" y="141"/>
                            <a:ext cx="7992" cy="7485"/>
                          </a:xfrm>
                          <a:custGeom>
                            <a:avLst/>
                            <a:gdLst>
                              <a:gd name="T0" fmla="+- 0 9036 1044"/>
                              <a:gd name="T1" fmla="*/ T0 w 7992"/>
                              <a:gd name="T2" fmla="+- 0 7606 142"/>
                              <a:gd name="T3" fmla="*/ 7606 h 7485"/>
                              <a:gd name="T4" fmla="+- 0 1044 1044"/>
                              <a:gd name="T5" fmla="*/ T4 w 7992"/>
                              <a:gd name="T6" fmla="+- 0 7606 142"/>
                              <a:gd name="T7" fmla="*/ 7606 h 7485"/>
                              <a:gd name="T8" fmla="+- 0 1044 1044"/>
                              <a:gd name="T9" fmla="*/ T8 w 7992"/>
                              <a:gd name="T10" fmla="+- 0 7626 142"/>
                              <a:gd name="T11" fmla="*/ 7626 h 7485"/>
                              <a:gd name="T12" fmla="+- 0 9036 1044"/>
                              <a:gd name="T13" fmla="*/ T12 w 7992"/>
                              <a:gd name="T14" fmla="+- 0 7626 142"/>
                              <a:gd name="T15" fmla="*/ 7626 h 7485"/>
                              <a:gd name="T16" fmla="+- 0 9036 1044"/>
                              <a:gd name="T17" fmla="*/ T16 w 7992"/>
                              <a:gd name="T18" fmla="+- 0 7606 142"/>
                              <a:gd name="T19" fmla="*/ 7606 h 7485"/>
                              <a:gd name="T20" fmla="+- 0 9036 1044"/>
                              <a:gd name="T21" fmla="*/ T20 w 7992"/>
                              <a:gd name="T22" fmla="+- 0 142 142"/>
                              <a:gd name="T23" fmla="*/ 142 h 7485"/>
                              <a:gd name="T24" fmla="+- 0 1044 1044"/>
                              <a:gd name="T25" fmla="*/ T24 w 7992"/>
                              <a:gd name="T26" fmla="+- 0 142 142"/>
                              <a:gd name="T27" fmla="*/ 142 h 7485"/>
                              <a:gd name="T28" fmla="+- 0 1044 1044"/>
                              <a:gd name="T29" fmla="*/ T28 w 7992"/>
                              <a:gd name="T30" fmla="+- 0 162 142"/>
                              <a:gd name="T31" fmla="*/ 162 h 7485"/>
                              <a:gd name="T32" fmla="+- 0 9036 1044"/>
                              <a:gd name="T33" fmla="*/ T32 w 7992"/>
                              <a:gd name="T34" fmla="+- 0 162 142"/>
                              <a:gd name="T35" fmla="*/ 162 h 7485"/>
                              <a:gd name="T36" fmla="+- 0 9036 1044"/>
                              <a:gd name="T37" fmla="*/ T36 w 7992"/>
                              <a:gd name="T38" fmla="+- 0 142 142"/>
                              <a:gd name="T39" fmla="*/ 142 h 74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485">
                                <a:moveTo>
                                  <a:pt x="7992" y="7464"/>
                                </a:moveTo>
                                <a:lnTo>
                                  <a:pt x="0" y="7464"/>
                                </a:lnTo>
                                <a:lnTo>
                                  <a:pt x="0" y="7484"/>
                                </a:lnTo>
                                <a:lnTo>
                                  <a:pt x="7992" y="7484"/>
                                </a:lnTo>
                                <a:lnTo>
                                  <a:pt x="7992" y="74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9" name="docshape1011"/>
                        <wps:cNvSpPr txBox="1">
                          <a:spLocks/>
                        </wps:cNvSpPr>
                        <wps:spPr bwMode="auto">
                          <a:xfrm>
                            <a:off x="1044" y="161"/>
                            <a:ext cx="7992" cy="7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FF771"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MainAdapter</w:t>
                              </w:r>
                              <w:proofErr w:type="spellEnd"/>
                              <w:r>
                                <w:rPr>
                                  <w:rFonts w:ascii="Courier New"/>
                                  <w:spacing w:val="-2"/>
                                  <w:sz w:val="18"/>
                                </w:rPr>
                                <w:t>(</w:t>
                              </w:r>
                            </w:p>
                            <w:p w14:paraId="0F44AF5A" w14:textId="77777777" w:rsidR="003D76C2" w:rsidRDefault="00000000">
                              <w:pPr>
                                <w:spacing w:before="76"/>
                                <w:ind w:left="885"/>
                                <w:rPr>
                                  <w:rFonts w:ascii="Courier New"/>
                                  <w:sz w:val="18"/>
                                </w:rPr>
                              </w:pPr>
                              <w:r>
                                <w:rPr>
                                  <w:rFonts w:ascii="Courier New"/>
                                  <w:spacing w:val="-4"/>
                                  <w:sz w:val="18"/>
                                </w:rPr>
                                <w:t>private</w:t>
                              </w:r>
                              <w:r>
                                <w:rPr>
                                  <w:rFonts w:ascii="Courier New"/>
                                  <w:spacing w:val="-13"/>
                                  <w:sz w:val="18"/>
                                </w:rPr>
                                <w:t xml:space="preserve"> </w:t>
                              </w:r>
                              <w:proofErr w:type="spellStart"/>
                              <w:r>
                                <w:rPr>
                                  <w:rFonts w:ascii="Courier New"/>
                                  <w:spacing w:val="-4"/>
                                  <w:sz w:val="18"/>
                                </w:rPr>
                                <w:t>val</w:t>
                              </w:r>
                              <w:proofErr w:type="spellEnd"/>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p>
                            <w:p w14:paraId="5907C891" w14:textId="77777777" w:rsidR="003D76C2" w:rsidRDefault="00000000">
                              <w:pPr>
                                <w:spacing w:before="76"/>
                                <w:ind w:left="88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onRowClickListener</w:t>
                              </w:r>
                              <w:proofErr w:type="spellEnd"/>
                              <w:r>
                                <w:rPr>
                                  <w:rFonts w:ascii="Courier New"/>
                                  <w:sz w:val="18"/>
                                </w:rPr>
                                <w:t>:</w:t>
                              </w:r>
                              <w:r>
                                <w:rPr>
                                  <w:rFonts w:ascii="Courier New"/>
                                  <w:spacing w:val="-7"/>
                                  <w:sz w:val="18"/>
                                </w:rPr>
                                <w:t xml:space="preserve"> </w:t>
                              </w:r>
                              <w:r>
                                <w:rPr>
                                  <w:rFonts w:ascii="Courier New"/>
                                  <w:sz w:val="18"/>
                                </w:rPr>
                                <w:t>(</w:t>
                              </w:r>
                              <w:proofErr w:type="spellStart"/>
                              <w:r>
                                <w:rPr>
                                  <w:rFonts w:ascii="Courier New"/>
                                  <w:sz w:val="18"/>
                                </w:rPr>
                                <w:t>DogUi</w:t>
                              </w:r>
                              <w:proofErr w:type="spellEnd"/>
                              <w:r>
                                <w:rPr>
                                  <w:rFonts w:ascii="Courier New"/>
                                  <w:sz w:val="18"/>
                                </w:rPr>
                                <w:t>)</w:t>
                              </w:r>
                              <w:r>
                                <w:rPr>
                                  <w:rFonts w:ascii="Courier New"/>
                                  <w:spacing w:val="-8"/>
                                  <w:sz w:val="18"/>
                                </w:rPr>
                                <w:t xml:space="preserve"> </w:t>
                              </w:r>
                              <w:r>
                                <w:rPr>
                                  <w:rFonts w:ascii="Courier New"/>
                                  <w:sz w:val="18"/>
                                </w:rPr>
                                <w:t>-&gt;</w:t>
                              </w:r>
                              <w:r>
                                <w:rPr>
                                  <w:rFonts w:ascii="Courier New"/>
                                  <w:spacing w:val="-7"/>
                                  <w:sz w:val="18"/>
                                </w:rPr>
                                <w:t xml:space="preserve"> </w:t>
                              </w:r>
                              <w:r>
                                <w:rPr>
                                  <w:rFonts w:ascii="Courier New"/>
                                  <w:spacing w:val="-4"/>
                                  <w:sz w:val="18"/>
                                </w:rPr>
                                <w:t>Unit</w:t>
                              </w:r>
                            </w:p>
                            <w:p w14:paraId="1AA63759" w14:textId="77777777" w:rsidR="003D76C2" w:rsidRDefault="00000000">
                              <w:pPr>
                                <w:spacing w:before="76" w:line="660" w:lineRule="auto"/>
                                <w:ind w:left="885" w:right="1274" w:hanging="432"/>
                                <w:rPr>
                                  <w:rFonts w:ascii="Courier New"/>
                                  <w:sz w:val="18"/>
                                </w:rPr>
                              </w:pPr>
                              <w:r>
                                <w:rPr>
                                  <w:rFonts w:ascii="Courier New"/>
                                  <w:sz w:val="18"/>
                                </w:rPr>
                                <w: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MainAdapter.DogViewHolder</w:t>
                              </w:r>
                              <w:proofErr w:type="spellEnd"/>
                              <w:r>
                                <w:rPr>
                                  <w:rFonts w:ascii="Courier New"/>
                                  <w:sz w:val="18"/>
                                </w:rPr>
                                <w:t>&gt;()</w:t>
                              </w:r>
                              <w:r>
                                <w:rPr>
                                  <w:rFonts w:ascii="Courier New"/>
                                  <w:spacing w:val="-14"/>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dogs = </w:t>
                              </w:r>
                              <w:proofErr w:type="spellStart"/>
                              <w:r>
                                <w:rPr>
                                  <w:rFonts w:ascii="Courier New"/>
                                  <w:sz w:val="18"/>
                                </w:rPr>
                                <w:t>mutableListOf</w:t>
                              </w:r>
                              <w:proofErr w:type="spellEnd"/>
                              <w:r>
                                <w:rPr>
                                  <w:rFonts w:ascii="Courier New"/>
                                  <w:sz w:val="18"/>
                                </w:rPr>
                                <w:t>&lt;</w:t>
                              </w:r>
                              <w:proofErr w:type="spellStart"/>
                              <w:r>
                                <w:rPr>
                                  <w:rFonts w:ascii="Courier New"/>
                                  <w:sz w:val="18"/>
                                </w:rPr>
                                <w:t>DogUi</w:t>
                              </w:r>
                              <w:proofErr w:type="spellEnd"/>
                              <w:r>
                                <w:rPr>
                                  <w:rFonts w:ascii="Courier New"/>
                                  <w:sz w:val="18"/>
                                </w:rPr>
                                <w:t>&gt;()</w:t>
                              </w:r>
                            </w:p>
                            <w:p w14:paraId="75A60E8C" w14:textId="77777777" w:rsidR="003D76C2" w:rsidRDefault="00000000">
                              <w:pPr>
                                <w:spacing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DogViewHolder</w:t>
                              </w:r>
                              <w:proofErr w:type="spellEnd"/>
                              <w:r>
                                <w:rPr>
                                  <w:rFonts w:ascii="Courier New"/>
                                  <w:sz w:val="18"/>
                                </w:rPr>
                                <w:t xml:space="preserve"> =</w:t>
                              </w:r>
                            </w:p>
                            <w:p w14:paraId="7E88FA0E" w14:textId="77777777" w:rsidR="003D76C2" w:rsidRDefault="00000000">
                              <w:pPr>
                                <w:ind w:left="1317"/>
                                <w:rPr>
                                  <w:rFonts w:ascii="Courier New"/>
                                  <w:sz w:val="18"/>
                                </w:rPr>
                              </w:pPr>
                              <w:proofErr w:type="spellStart"/>
                              <w:r>
                                <w:rPr>
                                  <w:rFonts w:ascii="Courier New"/>
                                  <w:spacing w:val="-2"/>
                                  <w:sz w:val="18"/>
                                </w:rPr>
                                <w:t>DogViewHolder</w:t>
                              </w:r>
                              <w:proofErr w:type="spellEnd"/>
                              <w:r>
                                <w:rPr>
                                  <w:rFonts w:ascii="Courier New"/>
                                  <w:spacing w:val="-2"/>
                                  <w:sz w:val="18"/>
                                </w:rPr>
                                <w:t>(</w:t>
                              </w:r>
                              <w:proofErr w:type="spellStart"/>
                              <w:r>
                                <w:rPr>
                                  <w:rFonts w:ascii="Courier New"/>
                                  <w:spacing w:val="-2"/>
                                  <w:sz w:val="18"/>
                                </w:rPr>
                                <w:t>layoutInflater.inflate</w:t>
                              </w:r>
                              <w:proofErr w:type="spellEnd"/>
                              <w:r>
                                <w:rPr>
                                  <w:rFonts w:ascii="Courier New"/>
                                  <w:spacing w:val="-2"/>
                                  <w:sz w:val="18"/>
                                </w:rPr>
                                <w:t>(</w:t>
                              </w:r>
                              <w:proofErr w:type="spellStart"/>
                              <w:r>
                                <w:rPr>
                                  <w:rFonts w:ascii="Courier New"/>
                                  <w:spacing w:val="-2"/>
                                  <w:sz w:val="18"/>
                                </w:rPr>
                                <w:t>R.layout.view_dog_item</w:t>
                              </w:r>
                              <w:proofErr w:type="spellEnd"/>
                              <w:r>
                                <w:rPr>
                                  <w:rFonts w:ascii="Courier New"/>
                                  <w:spacing w:val="-2"/>
                                  <w:sz w:val="18"/>
                                </w:rPr>
                                <w:t>,</w:t>
                              </w:r>
                            </w:p>
                            <w:p w14:paraId="67EDEC2F" w14:textId="77777777" w:rsidR="003D76C2" w:rsidRDefault="00000000">
                              <w:pPr>
                                <w:spacing w:before="76"/>
                                <w:ind w:left="1533"/>
                                <w:rPr>
                                  <w:rFonts w:ascii="Courier New"/>
                                  <w:sz w:val="18"/>
                                </w:rPr>
                              </w:pPr>
                              <w:r>
                                <w:rPr>
                                  <w:rFonts w:ascii="Courier New"/>
                                  <w:sz w:val="18"/>
                                </w:rPr>
                                <w:t>parent,</w:t>
                              </w:r>
                              <w:r>
                                <w:rPr>
                                  <w:rFonts w:ascii="Courier New"/>
                                  <w:spacing w:val="-7"/>
                                  <w:sz w:val="18"/>
                                </w:rPr>
                                <w:t xml:space="preserve"> </w:t>
                              </w:r>
                              <w:r>
                                <w:rPr>
                                  <w:rFonts w:ascii="Courier New"/>
                                  <w:spacing w:val="-2"/>
                                  <w:sz w:val="18"/>
                                </w:rPr>
                                <w:t>false))</w:t>
                              </w:r>
                            </w:p>
                            <w:p w14:paraId="2D8AC614" w14:textId="77777777" w:rsidR="003D76C2" w:rsidRDefault="00000000">
                              <w:pPr>
                                <w:spacing w:line="560" w:lineRule="atLeast"/>
                                <w:ind w:left="885" w:right="1490"/>
                                <w:rPr>
                                  <w:rFonts w:ascii="Courier New"/>
                                  <w:sz w:val="18"/>
                                </w:rPr>
                              </w:pPr>
                              <w:r>
                                <w:rPr>
                                  <w:rFonts w:ascii="Courier New"/>
                                  <w:sz w:val="18"/>
                                </w:rPr>
                                <w:t xml:space="preserve">override fun </w:t>
                              </w:r>
                              <w:proofErr w:type="spellStart"/>
                              <w:r>
                                <w:rPr>
                                  <w:rFonts w:ascii="Courier New"/>
                                  <w:sz w:val="18"/>
                                </w:rPr>
                                <w:t>getItemCount</w:t>
                              </w:r>
                              <w:proofErr w:type="spellEnd"/>
                              <w:r>
                                <w:rPr>
                                  <w:rFonts w:ascii="Courier New"/>
                                  <w:sz w:val="18"/>
                                </w:rPr>
                                <w:t xml:space="preserve">(): Int = </w:t>
                              </w:r>
                              <w:proofErr w:type="spellStart"/>
                              <w:r>
                                <w:rPr>
                                  <w:rFonts w:ascii="Courier New"/>
                                  <w:sz w:val="18"/>
                                </w:rPr>
                                <w:t>dogs.size</w:t>
                              </w:r>
                              <w:proofErr w:type="spellEnd"/>
                              <w:r>
                                <w:rPr>
                                  <w:rFonts w:ascii="Courier New"/>
                                  <w:sz w:val="18"/>
                                </w:rPr>
                                <w:t xml:space="preserve"> 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DogViewHolder</w:t>
                              </w:r>
                              <w:proofErr w:type="spellEnd"/>
                              <w:r>
                                <w:rPr>
                                  <w:rFonts w:ascii="Courier New"/>
                                  <w:sz w:val="18"/>
                                </w:rPr>
                                <w:t>,</w:t>
                              </w:r>
                            </w:p>
                            <w:p w14:paraId="3FDDC289" w14:textId="77777777" w:rsidR="003D76C2" w:rsidRDefault="00000000">
                              <w:pPr>
                                <w:spacing w:line="259" w:lineRule="auto"/>
                                <w:ind w:left="1317" w:right="2755" w:hanging="216"/>
                                <w:rPr>
                                  <w:rFonts w:ascii="Courier New"/>
                                  <w:sz w:val="18"/>
                                </w:rPr>
                              </w:pPr>
                              <w:r>
                                <w:rPr>
                                  <w:rFonts w:ascii="Courier New"/>
                                  <w:sz w:val="18"/>
                                </w:rPr>
                                <w:t xml:space="preserve">position: Int) { </w:t>
                              </w:r>
                              <w:proofErr w:type="spellStart"/>
                              <w:r>
                                <w:rPr>
                                  <w:rFonts w:ascii="Courier New"/>
                                  <w:spacing w:val="-2"/>
                                  <w:sz w:val="18"/>
                                </w:rPr>
                                <w:t>holder.bind</w:t>
                              </w:r>
                              <w:proofErr w:type="spellEnd"/>
                              <w:r>
                                <w:rPr>
                                  <w:rFonts w:ascii="Courier New"/>
                                  <w:spacing w:val="-2"/>
                                  <w:sz w:val="18"/>
                                </w:rPr>
                                <w:t>(dogs[position])</w:t>
                              </w:r>
                            </w:p>
                            <w:p w14:paraId="397CD05F" w14:textId="77777777" w:rsidR="003D76C2" w:rsidRDefault="00000000">
                              <w:pPr>
                                <w:spacing w:before="56"/>
                                <w:ind w:left="885"/>
                                <w:rPr>
                                  <w:rFonts w:ascii="Courier New"/>
                                  <w:sz w:val="18"/>
                                </w:rPr>
                              </w:pPr>
                              <w:r>
                                <w:rPr>
                                  <w:rFonts w:ascii="Courier New"/>
                                  <w:sz w:val="18"/>
                                </w:rPr>
                                <w:t>}</w:t>
                              </w:r>
                            </w:p>
                            <w:p w14:paraId="045294BF" w14:textId="77777777" w:rsidR="003D76C2" w:rsidRDefault="003D76C2">
                              <w:pPr>
                                <w:rPr>
                                  <w:rFonts w:ascii="Courier New"/>
                                  <w:sz w:val="20"/>
                                </w:rPr>
                              </w:pPr>
                            </w:p>
                            <w:p w14:paraId="6F211AC2" w14:textId="77777777" w:rsidR="003D76C2" w:rsidRDefault="00000000">
                              <w:pPr>
                                <w:spacing w:before="130" w:line="328" w:lineRule="auto"/>
                                <w:ind w:left="1317" w:right="2755" w:hanging="432"/>
                                <w:rPr>
                                  <w:rFonts w:ascii="Courier New"/>
                                  <w:sz w:val="18"/>
                                </w:rPr>
                              </w:pPr>
                              <w:r>
                                <w:rPr>
                                  <w:rFonts w:ascii="Courier New"/>
                                  <w:sz w:val="18"/>
                                </w:rPr>
                                <w:t>fun</w:t>
                              </w:r>
                              <w:r>
                                <w:rPr>
                                  <w:rFonts w:ascii="Courier New"/>
                                  <w:spacing w:val="80"/>
                                  <w:sz w:val="18"/>
                                </w:rPr>
                                <w:t xml:space="preserve"> </w:t>
                              </w:r>
                              <w:proofErr w:type="spellStart"/>
                              <w:r>
                                <w:rPr>
                                  <w:rFonts w:ascii="Courier New"/>
                                  <w:sz w:val="18"/>
                                </w:rPr>
                                <w:t>updateDogs</w:t>
                              </w:r>
                              <w:proofErr w:type="spellEnd"/>
                              <w:r>
                                <w:rPr>
                                  <w:rFonts w:ascii="Courier New"/>
                                  <w:sz w:val="18"/>
                                </w:rPr>
                                <w:t>(dogs:</w:t>
                              </w:r>
                              <w:r>
                                <w:rPr>
                                  <w:rFonts w:ascii="Courier New"/>
                                  <w:spacing w:val="-10"/>
                                  <w:sz w:val="18"/>
                                </w:rPr>
                                <w:t xml:space="preserve"> </w:t>
                              </w:r>
                              <w:r>
                                <w:rPr>
                                  <w:rFonts w:ascii="Courier New"/>
                                  <w:sz w:val="18"/>
                                </w:rPr>
                                <w:t>List&lt;</w:t>
                              </w:r>
                              <w:proofErr w:type="spellStart"/>
                              <w:r>
                                <w:rPr>
                                  <w:rFonts w:ascii="Courier New"/>
                                  <w:sz w:val="18"/>
                                </w:rPr>
                                <w:t>DogUi</w:t>
                              </w:r>
                              <w:proofErr w:type="spellEnd"/>
                              <w:r>
                                <w:rPr>
                                  <w:rFonts w:ascii="Courier New"/>
                                  <w:sz w:val="18"/>
                                </w:rPr>
                                <w:t>&gt;)</w:t>
                              </w:r>
                              <w:r>
                                <w:rPr>
                                  <w:rFonts w:ascii="Courier New"/>
                                  <w:spacing w:val="-10"/>
                                  <w:sz w:val="18"/>
                                </w:rPr>
                                <w:t xml:space="preserve"> </w:t>
                              </w:r>
                              <w:r>
                                <w:rPr>
                                  <w:rFonts w:ascii="Courier New"/>
                                  <w:sz w:val="18"/>
                                </w:rPr>
                                <w:t xml:space="preserve">{ </w:t>
                              </w:r>
                              <w:proofErr w:type="spellStart"/>
                              <w:r>
                                <w:rPr>
                                  <w:rFonts w:ascii="Courier New"/>
                                  <w:spacing w:val="-2"/>
                                  <w:sz w:val="18"/>
                                </w:rPr>
                                <w:t>this.dogs.clear</w:t>
                              </w:r>
                              <w:proofErr w:type="spellEnd"/>
                              <w:r>
                                <w:rPr>
                                  <w:rFonts w:ascii="Courier New"/>
                                  <w:spacing w:val="-2"/>
                                  <w:sz w:val="18"/>
                                </w:rPr>
                                <w:t xml:space="preserve">() </w:t>
                              </w:r>
                              <w:proofErr w:type="spellStart"/>
                              <w:r>
                                <w:rPr>
                                  <w:rFonts w:ascii="Courier New"/>
                                  <w:spacing w:val="-2"/>
                                  <w:sz w:val="18"/>
                                </w:rPr>
                                <w:t>this.dogs.addAll</w:t>
                              </w:r>
                              <w:proofErr w:type="spellEnd"/>
                              <w:r>
                                <w:rPr>
                                  <w:rFonts w:ascii="Courier New"/>
                                  <w:spacing w:val="-2"/>
                                  <w:sz w:val="18"/>
                                </w:rPr>
                                <w:t xml:space="preserve">(dogs) </w:t>
                              </w:r>
                              <w:proofErr w:type="spellStart"/>
                              <w:r>
                                <w:rPr>
                                  <w:rFonts w:ascii="Courier New"/>
                                  <w:spacing w:val="-2"/>
                                  <w:sz w:val="18"/>
                                </w:rPr>
                                <w:t>this.notifyDataSetChanged</w:t>
                              </w:r>
                              <w:proofErr w:type="spellEnd"/>
                              <w:r>
                                <w:rPr>
                                  <w:rFonts w:ascii="Courier New"/>
                                  <w:spacing w:val="-2"/>
                                  <w:sz w:val="18"/>
                                </w:rPr>
                                <w:t>()</w:t>
                              </w:r>
                            </w:p>
                            <w:p w14:paraId="640C673B" w14:textId="77777777" w:rsidR="003D76C2" w:rsidRDefault="00000000">
                              <w:pPr>
                                <w:spacing w:before="2"/>
                                <w:ind w:left="885"/>
                                <w:rPr>
                                  <w:rFonts w:ascii="Courier New"/>
                                  <w:sz w:val="18"/>
                                </w:rPr>
                              </w:pPr>
                              <w:r>
                                <w:rPr>
                                  <w:rFonts w:ascii="Courier New"/>
                                  <w:sz w:val="18"/>
                                </w:rPr>
                                <w:t>}</w:t>
                              </w:r>
                            </w:p>
                            <w:p w14:paraId="4AE12BDB" w14:textId="77777777" w:rsidR="003D76C2" w:rsidRDefault="003D76C2">
                              <w:pPr>
                                <w:rPr>
                                  <w:rFonts w:ascii="Courier New"/>
                                  <w:sz w:val="20"/>
                                </w:rPr>
                              </w:pPr>
                            </w:p>
                            <w:p w14:paraId="3B5C6034" w14:textId="77777777" w:rsidR="003D76C2" w:rsidRDefault="00000000">
                              <w:pPr>
                                <w:spacing w:before="124" w:line="328" w:lineRule="auto"/>
                                <w:ind w:left="1317" w:right="1185" w:hanging="432"/>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DogViewHolder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F03391" id="docshapegroup1008" o:spid="_x0000_s1899" style="position:absolute;margin-left:52.2pt;margin-top:7.1pt;width:399.6pt;height:374.25pt;z-index:-15588864;mso-wrap-distance-left:0;mso-wrap-distance-right:0;mso-position-horizontal-relative:page;mso-position-vertical-relative:text" coordorigin="1044,142" coordsize="7992,74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">
                <v:rect id="docshape1009" o:spid="_x0000_s1900" style="position:absolute;left:1044;top:151;width:7992;height:7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" fillcolor="#f6f6f6" stroked="f">
                  <v:path arrowok="t"/>
                </v:rect>
                <v:shape id="docshape1010" o:spid="_x0000_s1901" style="position:absolute;left:1044;top:141;width:7992;height:7485;visibility:visible;mso-wrap-style:square;v-text-anchor:top" coordsize="7992,7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" path="m7992,7464l,7464r,20l7992,7484r,-20xm7992,l,,,20r7992,l7992,xe" fillcolor="#dadada" stroked="f">
                  <v:path arrowok="t" o:connecttype="custom" o:connectlocs="7992,7606;0,7606;0,7626;7992,7626;7992,7606;7992,142;0,142;0,162;7992,162;7992,142" o:connectangles="0,0,0,0,0,0,0,0,0,0"/>
                </v:shape>
                <v:shape id="docshape1011" o:spid="_x0000_s1902" type="#_x0000_t202" style="position:absolute;left:1044;top:161;width:7992;height:7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" filled="f" stroked="f">
                  <v:path arrowok="t"/>
                  <v:textbox inset="0,0,0,0">
                    <w:txbxContent>
                      <w:p w14:paraId="737FF771"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proofErr w:type="spellStart"/>
                        <w:r>
                          <w:rPr>
                            <w:rFonts w:ascii="Courier New"/>
                            <w:spacing w:val="-2"/>
                            <w:sz w:val="18"/>
                          </w:rPr>
                          <w:t>MainAdapter</w:t>
                        </w:r>
                        <w:proofErr w:type="spellEnd"/>
                        <w:r>
                          <w:rPr>
                            <w:rFonts w:ascii="Courier New"/>
                            <w:spacing w:val="-2"/>
                            <w:sz w:val="18"/>
                          </w:rPr>
                          <w:t>(</w:t>
                        </w:r>
                      </w:p>
                      <w:p w14:paraId="0F44AF5A" w14:textId="77777777" w:rsidR="003D76C2" w:rsidRDefault="00000000">
                        <w:pPr>
                          <w:spacing w:before="76"/>
                          <w:ind w:left="885"/>
                          <w:rPr>
                            <w:rFonts w:ascii="Courier New"/>
                            <w:sz w:val="18"/>
                          </w:rPr>
                        </w:pPr>
                        <w:r>
                          <w:rPr>
                            <w:rFonts w:ascii="Courier New"/>
                            <w:spacing w:val="-4"/>
                            <w:sz w:val="18"/>
                          </w:rPr>
                          <w:t>private</w:t>
                        </w:r>
                        <w:r>
                          <w:rPr>
                            <w:rFonts w:ascii="Courier New"/>
                            <w:spacing w:val="-13"/>
                            <w:sz w:val="18"/>
                          </w:rPr>
                          <w:t xml:space="preserve"> </w:t>
                        </w:r>
                        <w:proofErr w:type="spellStart"/>
                        <w:r>
                          <w:rPr>
                            <w:rFonts w:ascii="Courier New"/>
                            <w:spacing w:val="-4"/>
                            <w:sz w:val="18"/>
                          </w:rPr>
                          <w:t>val</w:t>
                        </w:r>
                        <w:proofErr w:type="spellEnd"/>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3"/>
                            <w:sz w:val="18"/>
                          </w:rPr>
                          <w:t xml:space="preserve"> </w:t>
                        </w:r>
                        <w:proofErr w:type="spellStart"/>
                        <w:r>
                          <w:rPr>
                            <w:rFonts w:ascii="Courier New"/>
                            <w:spacing w:val="-4"/>
                            <w:sz w:val="18"/>
                          </w:rPr>
                          <w:t>LayoutInflater</w:t>
                        </w:r>
                        <w:proofErr w:type="spellEnd"/>
                        <w:r>
                          <w:rPr>
                            <w:rFonts w:ascii="Courier New"/>
                            <w:spacing w:val="-4"/>
                            <w:sz w:val="18"/>
                          </w:rPr>
                          <w:t>,</w:t>
                        </w:r>
                      </w:p>
                      <w:p w14:paraId="5907C891" w14:textId="77777777" w:rsidR="003D76C2" w:rsidRDefault="00000000">
                        <w:pPr>
                          <w:spacing w:before="76"/>
                          <w:ind w:left="885"/>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onRowClickListener</w:t>
                        </w:r>
                        <w:proofErr w:type="spellEnd"/>
                        <w:r>
                          <w:rPr>
                            <w:rFonts w:ascii="Courier New"/>
                            <w:sz w:val="18"/>
                          </w:rPr>
                          <w:t>:</w:t>
                        </w:r>
                        <w:r>
                          <w:rPr>
                            <w:rFonts w:ascii="Courier New"/>
                            <w:spacing w:val="-7"/>
                            <w:sz w:val="18"/>
                          </w:rPr>
                          <w:t xml:space="preserve"> </w:t>
                        </w:r>
                        <w:r>
                          <w:rPr>
                            <w:rFonts w:ascii="Courier New"/>
                            <w:sz w:val="18"/>
                          </w:rPr>
                          <w:t>(</w:t>
                        </w:r>
                        <w:proofErr w:type="spellStart"/>
                        <w:r>
                          <w:rPr>
                            <w:rFonts w:ascii="Courier New"/>
                            <w:sz w:val="18"/>
                          </w:rPr>
                          <w:t>DogUi</w:t>
                        </w:r>
                        <w:proofErr w:type="spellEnd"/>
                        <w:r>
                          <w:rPr>
                            <w:rFonts w:ascii="Courier New"/>
                            <w:sz w:val="18"/>
                          </w:rPr>
                          <w:t>)</w:t>
                        </w:r>
                        <w:r>
                          <w:rPr>
                            <w:rFonts w:ascii="Courier New"/>
                            <w:spacing w:val="-8"/>
                            <w:sz w:val="18"/>
                          </w:rPr>
                          <w:t xml:space="preserve"> </w:t>
                        </w:r>
                        <w:r>
                          <w:rPr>
                            <w:rFonts w:ascii="Courier New"/>
                            <w:sz w:val="18"/>
                          </w:rPr>
                          <w:t>-&gt;</w:t>
                        </w:r>
                        <w:r>
                          <w:rPr>
                            <w:rFonts w:ascii="Courier New"/>
                            <w:spacing w:val="-7"/>
                            <w:sz w:val="18"/>
                          </w:rPr>
                          <w:t xml:space="preserve"> </w:t>
                        </w:r>
                        <w:r>
                          <w:rPr>
                            <w:rFonts w:ascii="Courier New"/>
                            <w:spacing w:val="-4"/>
                            <w:sz w:val="18"/>
                          </w:rPr>
                          <w:t>Unit</w:t>
                        </w:r>
                      </w:p>
                      <w:p w14:paraId="1AA63759" w14:textId="77777777" w:rsidR="003D76C2" w:rsidRDefault="00000000">
                        <w:pPr>
                          <w:spacing w:before="76" w:line="660" w:lineRule="auto"/>
                          <w:ind w:left="885" w:right="1274" w:hanging="432"/>
                          <w:rPr>
                            <w:rFonts w:ascii="Courier New"/>
                            <w:sz w:val="18"/>
                          </w:rPr>
                        </w:pPr>
                        <w:r>
                          <w:rPr>
                            <w:rFonts w:ascii="Courier New"/>
                            <w:sz w:val="18"/>
                          </w:rPr>
                          <w: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MainAdapter.DogViewHolder</w:t>
                        </w:r>
                        <w:proofErr w:type="spellEnd"/>
                        <w:r>
                          <w:rPr>
                            <w:rFonts w:ascii="Courier New"/>
                            <w:sz w:val="18"/>
                          </w:rPr>
                          <w:t>&gt;()</w:t>
                        </w:r>
                        <w:r>
                          <w:rPr>
                            <w:rFonts w:ascii="Courier New"/>
                            <w:spacing w:val="-14"/>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dogs = </w:t>
                        </w:r>
                        <w:proofErr w:type="spellStart"/>
                        <w:r>
                          <w:rPr>
                            <w:rFonts w:ascii="Courier New"/>
                            <w:sz w:val="18"/>
                          </w:rPr>
                          <w:t>mutableListOf</w:t>
                        </w:r>
                        <w:proofErr w:type="spellEnd"/>
                        <w:r>
                          <w:rPr>
                            <w:rFonts w:ascii="Courier New"/>
                            <w:sz w:val="18"/>
                          </w:rPr>
                          <w:t>&lt;</w:t>
                        </w:r>
                        <w:proofErr w:type="spellStart"/>
                        <w:r>
                          <w:rPr>
                            <w:rFonts w:ascii="Courier New"/>
                            <w:sz w:val="18"/>
                          </w:rPr>
                          <w:t>DogUi</w:t>
                        </w:r>
                        <w:proofErr w:type="spellEnd"/>
                        <w:r>
                          <w:rPr>
                            <w:rFonts w:ascii="Courier New"/>
                            <w:sz w:val="18"/>
                          </w:rPr>
                          <w:t>&gt;()</w:t>
                        </w:r>
                      </w:p>
                      <w:p w14:paraId="75A60E8C" w14:textId="77777777" w:rsidR="003D76C2" w:rsidRDefault="00000000">
                        <w:pPr>
                          <w:spacing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DogViewHolder</w:t>
                        </w:r>
                        <w:proofErr w:type="spellEnd"/>
                        <w:r>
                          <w:rPr>
                            <w:rFonts w:ascii="Courier New"/>
                            <w:sz w:val="18"/>
                          </w:rPr>
                          <w:t xml:space="preserve"> =</w:t>
                        </w:r>
                      </w:p>
                      <w:p w14:paraId="7E88FA0E" w14:textId="77777777" w:rsidR="003D76C2" w:rsidRDefault="00000000">
                        <w:pPr>
                          <w:ind w:left="1317"/>
                          <w:rPr>
                            <w:rFonts w:ascii="Courier New"/>
                            <w:sz w:val="18"/>
                          </w:rPr>
                        </w:pPr>
                        <w:proofErr w:type="spellStart"/>
                        <w:r>
                          <w:rPr>
                            <w:rFonts w:ascii="Courier New"/>
                            <w:spacing w:val="-2"/>
                            <w:sz w:val="18"/>
                          </w:rPr>
                          <w:t>DogViewHolder</w:t>
                        </w:r>
                        <w:proofErr w:type="spellEnd"/>
                        <w:r>
                          <w:rPr>
                            <w:rFonts w:ascii="Courier New"/>
                            <w:spacing w:val="-2"/>
                            <w:sz w:val="18"/>
                          </w:rPr>
                          <w:t>(</w:t>
                        </w:r>
                        <w:proofErr w:type="spellStart"/>
                        <w:r>
                          <w:rPr>
                            <w:rFonts w:ascii="Courier New"/>
                            <w:spacing w:val="-2"/>
                            <w:sz w:val="18"/>
                          </w:rPr>
                          <w:t>layoutInflater.inflate</w:t>
                        </w:r>
                        <w:proofErr w:type="spellEnd"/>
                        <w:r>
                          <w:rPr>
                            <w:rFonts w:ascii="Courier New"/>
                            <w:spacing w:val="-2"/>
                            <w:sz w:val="18"/>
                          </w:rPr>
                          <w:t>(</w:t>
                        </w:r>
                        <w:proofErr w:type="spellStart"/>
                        <w:r>
                          <w:rPr>
                            <w:rFonts w:ascii="Courier New"/>
                            <w:spacing w:val="-2"/>
                            <w:sz w:val="18"/>
                          </w:rPr>
                          <w:t>R.layout.view_dog_item</w:t>
                        </w:r>
                        <w:proofErr w:type="spellEnd"/>
                        <w:r>
                          <w:rPr>
                            <w:rFonts w:ascii="Courier New"/>
                            <w:spacing w:val="-2"/>
                            <w:sz w:val="18"/>
                          </w:rPr>
                          <w:t>,</w:t>
                        </w:r>
                      </w:p>
                      <w:p w14:paraId="67EDEC2F" w14:textId="77777777" w:rsidR="003D76C2" w:rsidRDefault="00000000">
                        <w:pPr>
                          <w:spacing w:before="76"/>
                          <w:ind w:left="1533"/>
                          <w:rPr>
                            <w:rFonts w:ascii="Courier New"/>
                            <w:sz w:val="18"/>
                          </w:rPr>
                        </w:pPr>
                        <w:r>
                          <w:rPr>
                            <w:rFonts w:ascii="Courier New"/>
                            <w:sz w:val="18"/>
                          </w:rPr>
                          <w:t>parent,</w:t>
                        </w:r>
                        <w:r>
                          <w:rPr>
                            <w:rFonts w:ascii="Courier New"/>
                            <w:spacing w:val="-7"/>
                            <w:sz w:val="18"/>
                          </w:rPr>
                          <w:t xml:space="preserve"> </w:t>
                        </w:r>
                        <w:r>
                          <w:rPr>
                            <w:rFonts w:ascii="Courier New"/>
                            <w:spacing w:val="-2"/>
                            <w:sz w:val="18"/>
                          </w:rPr>
                          <w:t>false))</w:t>
                        </w:r>
                      </w:p>
                      <w:p w14:paraId="2D8AC614" w14:textId="77777777" w:rsidR="003D76C2" w:rsidRDefault="00000000">
                        <w:pPr>
                          <w:spacing w:line="560" w:lineRule="atLeast"/>
                          <w:ind w:left="885" w:right="1490"/>
                          <w:rPr>
                            <w:rFonts w:ascii="Courier New"/>
                            <w:sz w:val="18"/>
                          </w:rPr>
                        </w:pPr>
                        <w:r>
                          <w:rPr>
                            <w:rFonts w:ascii="Courier New"/>
                            <w:sz w:val="18"/>
                          </w:rPr>
                          <w:t xml:space="preserve">override fun </w:t>
                        </w:r>
                        <w:proofErr w:type="spellStart"/>
                        <w:r>
                          <w:rPr>
                            <w:rFonts w:ascii="Courier New"/>
                            <w:sz w:val="18"/>
                          </w:rPr>
                          <w:t>getItemCount</w:t>
                        </w:r>
                        <w:proofErr w:type="spellEnd"/>
                        <w:r>
                          <w:rPr>
                            <w:rFonts w:ascii="Courier New"/>
                            <w:sz w:val="18"/>
                          </w:rPr>
                          <w:t xml:space="preserve">(): Int = </w:t>
                        </w:r>
                        <w:proofErr w:type="spellStart"/>
                        <w:r>
                          <w:rPr>
                            <w:rFonts w:ascii="Courier New"/>
                            <w:sz w:val="18"/>
                          </w:rPr>
                          <w:t>dogs.size</w:t>
                        </w:r>
                        <w:proofErr w:type="spellEnd"/>
                        <w:r>
                          <w:rPr>
                            <w:rFonts w:ascii="Courier New"/>
                            <w:sz w:val="18"/>
                          </w:rPr>
                          <w:t xml:space="preserve"> 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DogViewHolder</w:t>
                        </w:r>
                        <w:proofErr w:type="spellEnd"/>
                        <w:r>
                          <w:rPr>
                            <w:rFonts w:ascii="Courier New"/>
                            <w:sz w:val="18"/>
                          </w:rPr>
                          <w:t>,</w:t>
                        </w:r>
                      </w:p>
                      <w:p w14:paraId="3FDDC289" w14:textId="77777777" w:rsidR="003D76C2" w:rsidRDefault="00000000">
                        <w:pPr>
                          <w:spacing w:line="259" w:lineRule="auto"/>
                          <w:ind w:left="1317" w:right="2755" w:hanging="216"/>
                          <w:rPr>
                            <w:rFonts w:ascii="Courier New"/>
                            <w:sz w:val="18"/>
                          </w:rPr>
                        </w:pPr>
                        <w:r>
                          <w:rPr>
                            <w:rFonts w:ascii="Courier New"/>
                            <w:sz w:val="18"/>
                          </w:rPr>
                          <w:t xml:space="preserve">position: Int) { </w:t>
                        </w:r>
                        <w:proofErr w:type="spellStart"/>
                        <w:r>
                          <w:rPr>
                            <w:rFonts w:ascii="Courier New"/>
                            <w:spacing w:val="-2"/>
                            <w:sz w:val="18"/>
                          </w:rPr>
                          <w:t>holder.bind</w:t>
                        </w:r>
                        <w:proofErr w:type="spellEnd"/>
                        <w:r>
                          <w:rPr>
                            <w:rFonts w:ascii="Courier New"/>
                            <w:spacing w:val="-2"/>
                            <w:sz w:val="18"/>
                          </w:rPr>
                          <w:t>(dogs[position])</w:t>
                        </w:r>
                      </w:p>
                      <w:p w14:paraId="397CD05F" w14:textId="77777777" w:rsidR="003D76C2" w:rsidRDefault="00000000">
                        <w:pPr>
                          <w:spacing w:before="56"/>
                          <w:ind w:left="885"/>
                          <w:rPr>
                            <w:rFonts w:ascii="Courier New"/>
                            <w:sz w:val="18"/>
                          </w:rPr>
                        </w:pPr>
                        <w:r>
                          <w:rPr>
                            <w:rFonts w:ascii="Courier New"/>
                            <w:sz w:val="18"/>
                          </w:rPr>
                          <w:t>}</w:t>
                        </w:r>
                      </w:p>
                      <w:p w14:paraId="045294BF" w14:textId="77777777" w:rsidR="003D76C2" w:rsidRDefault="003D76C2">
                        <w:pPr>
                          <w:rPr>
                            <w:rFonts w:ascii="Courier New"/>
                            <w:sz w:val="20"/>
                          </w:rPr>
                        </w:pPr>
                      </w:p>
                      <w:p w14:paraId="6F211AC2" w14:textId="77777777" w:rsidR="003D76C2" w:rsidRDefault="00000000">
                        <w:pPr>
                          <w:spacing w:before="130" w:line="328" w:lineRule="auto"/>
                          <w:ind w:left="1317" w:right="2755" w:hanging="432"/>
                          <w:rPr>
                            <w:rFonts w:ascii="Courier New"/>
                            <w:sz w:val="18"/>
                          </w:rPr>
                        </w:pPr>
                        <w:r>
                          <w:rPr>
                            <w:rFonts w:ascii="Courier New"/>
                            <w:sz w:val="18"/>
                          </w:rPr>
                          <w:t>fun</w:t>
                        </w:r>
                        <w:r>
                          <w:rPr>
                            <w:rFonts w:ascii="Courier New"/>
                            <w:spacing w:val="80"/>
                            <w:sz w:val="18"/>
                          </w:rPr>
                          <w:t xml:space="preserve"> </w:t>
                        </w:r>
                        <w:proofErr w:type="spellStart"/>
                        <w:r>
                          <w:rPr>
                            <w:rFonts w:ascii="Courier New"/>
                            <w:sz w:val="18"/>
                          </w:rPr>
                          <w:t>updateDogs</w:t>
                        </w:r>
                        <w:proofErr w:type="spellEnd"/>
                        <w:r>
                          <w:rPr>
                            <w:rFonts w:ascii="Courier New"/>
                            <w:sz w:val="18"/>
                          </w:rPr>
                          <w:t>(dogs:</w:t>
                        </w:r>
                        <w:r>
                          <w:rPr>
                            <w:rFonts w:ascii="Courier New"/>
                            <w:spacing w:val="-10"/>
                            <w:sz w:val="18"/>
                          </w:rPr>
                          <w:t xml:space="preserve"> </w:t>
                        </w:r>
                        <w:r>
                          <w:rPr>
                            <w:rFonts w:ascii="Courier New"/>
                            <w:sz w:val="18"/>
                          </w:rPr>
                          <w:t>List&lt;</w:t>
                        </w:r>
                        <w:proofErr w:type="spellStart"/>
                        <w:r>
                          <w:rPr>
                            <w:rFonts w:ascii="Courier New"/>
                            <w:sz w:val="18"/>
                          </w:rPr>
                          <w:t>DogUi</w:t>
                        </w:r>
                        <w:proofErr w:type="spellEnd"/>
                        <w:r>
                          <w:rPr>
                            <w:rFonts w:ascii="Courier New"/>
                            <w:sz w:val="18"/>
                          </w:rPr>
                          <w:t>&gt;)</w:t>
                        </w:r>
                        <w:r>
                          <w:rPr>
                            <w:rFonts w:ascii="Courier New"/>
                            <w:spacing w:val="-10"/>
                            <w:sz w:val="18"/>
                          </w:rPr>
                          <w:t xml:space="preserve"> </w:t>
                        </w:r>
                        <w:r>
                          <w:rPr>
                            <w:rFonts w:ascii="Courier New"/>
                            <w:sz w:val="18"/>
                          </w:rPr>
                          <w:t xml:space="preserve">{ </w:t>
                        </w:r>
                        <w:proofErr w:type="spellStart"/>
                        <w:r>
                          <w:rPr>
                            <w:rFonts w:ascii="Courier New"/>
                            <w:spacing w:val="-2"/>
                            <w:sz w:val="18"/>
                          </w:rPr>
                          <w:t>this.dogs.clear</w:t>
                        </w:r>
                        <w:proofErr w:type="spellEnd"/>
                        <w:r>
                          <w:rPr>
                            <w:rFonts w:ascii="Courier New"/>
                            <w:spacing w:val="-2"/>
                            <w:sz w:val="18"/>
                          </w:rPr>
                          <w:t xml:space="preserve">() </w:t>
                        </w:r>
                        <w:proofErr w:type="spellStart"/>
                        <w:r>
                          <w:rPr>
                            <w:rFonts w:ascii="Courier New"/>
                            <w:spacing w:val="-2"/>
                            <w:sz w:val="18"/>
                          </w:rPr>
                          <w:t>this.dogs.addAll</w:t>
                        </w:r>
                        <w:proofErr w:type="spellEnd"/>
                        <w:r>
                          <w:rPr>
                            <w:rFonts w:ascii="Courier New"/>
                            <w:spacing w:val="-2"/>
                            <w:sz w:val="18"/>
                          </w:rPr>
                          <w:t xml:space="preserve">(dogs) </w:t>
                        </w:r>
                        <w:proofErr w:type="spellStart"/>
                        <w:r>
                          <w:rPr>
                            <w:rFonts w:ascii="Courier New"/>
                            <w:spacing w:val="-2"/>
                            <w:sz w:val="18"/>
                          </w:rPr>
                          <w:t>this.notifyDataSetChanged</w:t>
                        </w:r>
                        <w:proofErr w:type="spellEnd"/>
                        <w:r>
                          <w:rPr>
                            <w:rFonts w:ascii="Courier New"/>
                            <w:spacing w:val="-2"/>
                            <w:sz w:val="18"/>
                          </w:rPr>
                          <w:t>()</w:t>
                        </w:r>
                      </w:p>
                      <w:p w14:paraId="640C673B" w14:textId="77777777" w:rsidR="003D76C2" w:rsidRDefault="00000000">
                        <w:pPr>
                          <w:spacing w:before="2"/>
                          <w:ind w:left="885"/>
                          <w:rPr>
                            <w:rFonts w:ascii="Courier New"/>
                            <w:sz w:val="18"/>
                          </w:rPr>
                        </w:pPr>
                        <w:r>
                          <w:rPr>
                            <w:rFonts w:ascii="Courier New"/>
                            <w:sz w:val="18"/>
                          </w:rPr>
                          <w:t>}</w:t>
                        </w:r>
                      </w:p>
                      <w:p w14:paraId="4AE12BDB" w14:textId="77777777" w:rsidR="003D76C2" w:rsidRDefault="003D76C2">
                        <w:pPr>
                          <w:rPr>
                            <w:rFonts w:ascii="Courier New"/>
                            <w:sz w:val="20"/>
                          </w:rPr>
                        </w:pPr>
                      </w:p>
                      <w:p w14:paraId="3B5C6034" w14:textId="77777777" w:rsidR="003D76C2" w:rsidRDefault="00000000">
                        <w:pPr>
                          <w:spacing w:before="124" w:line="328" w:lineRule="auto"/>
                          <w:ind w:left="1317" w:right="1185" w:hanging="432"/>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DogViewHolder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txbxContent>
                  </v:textbox>
                </v:shape>
                <w10:wrap type="topAndBottom" anchorx="page"/>
              </v:group>
            </w:pict>
          </mc:Fallback>
        </mc:AlternateContent>
      </w:r>
    </w:p>
    <w:p w14:paraId="73EDF386" w14:textId="77777777" w:rsidR="003D76C2" w:rsidRDefault="003D76C2">
      <w:pPr>
        <w:rPr>
          <w:sz w:val="8"/>
        </w:rPr>
        <w:sectPr w:rsidR="003D76C2">
          <w:pgSz w:w="10800" w:h="13320"/>
          <w:pgMar w:top="1120" w:right="920" w:bottom="280" w:left="940" w:header="695" w:footer="0" w:gutter="0"/>
          <w:cols w:space="720"/>
        </w:sectPr>
      </w:pPr>
    </w:p>
    <w:p w14:paraId="0AA43E84" w14:textId="77777777" w:rsidR="003D76C2" w:rsidRDefault="003D76C2">
      <w:pPr>
        <w:pStyle w:val="BodyText"/>
        <w:spacing w:before="3"/>
        <w:rPr>
          <w:sz w:val="5"/>
        </w:rPr>
      </w:pPr>
    </w:p>
    <w:p w14:paraId="59FEF18B" w14:textId="77777777" w:rsidR="003D76C2" w:rsidRDefault="00D51F7C">
      <w:pPr>
        <w:pStyle w:val="BodyText"/>
        <w:ind w:left="824"/>
      </w:pPr>
      <w:r>
        <w:rPr>
          <w:noProof/>
        </w:rPr>
        <mc:AlternateContent>
          <mc:Choice Requires="wpg">
            <w:drawing>
              <wp:inline distT="0" distB="0" distL="0" distR="0" wp14:anchorId="53A1E933" wp14:editId="057C1EF3">
                <wp:extent cx="5074920" cy="3330575"/>
                <wp:effectExtent l="0" t="0" r="5080" b="0"/>
                <wp:docPr id="542" name="docshapegroup10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0" y="0"/>
                          <a:chExt cx="7992" cy="5245"/>
                        </a:xfrm>
                      </wpg:grpSpPr>
                      <wps:wsp>
                        <wps:cNvPr id="543" name="docshape1013"/>
                        <wps:cNvSpPr>
                          <a:spLocks/>
                        </wps:cNvSpPr>
                        <wps:spPr bwMode="auto">
                          <a:xfrm>
                            <a:off x="0" y="10"/>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4" name="docshape1014"/>
                        <wps:cNvSpPr>
                          <a:spLocks/>
                        </wps:cNvSpPr>
                        <wps:spPr bwMode="auto">
                          <a:xfrm>
                            <a:off x="0" y="0"/>
                            <a:ext cx="7992" cy="5245"/>
                          </a:xfrm>
                          <a:custGeom>
                            <a:avLst/>
                            <a:gdLst>
                              <a:gd name="T0" fmla="*/ 7992 w 7992"/>
                              <a:gd name="T1" fmla="*/ 5224 h 5245"/>
                              <a:gd name="T2" fmla="*/ 0 w 7992"/>
                              <a:gd name="T3" fmla="*/ 5224 h 5245"/>
                              <a:gd name="T4" fmla="*/ 0 w 7992"/>
                              <a:gd name="T5" fmla="*/ 5244 h 5245"/>
                              <a:gd name="T6" fmla="*/ 7992 w 7992"/>
                              <a:gd name="T7" fmla="*/ 5244 h 5245"/>
                              <a:gd name="T8" fmla="*/ 7992 w 7992"/>
                              <a:gd name="T9" fmla="*/ 5224 h 5245"/>
                              <a:gd name="T10" fmla="*/ 7992 w 7992"/>
                              <a:gd name="T11" fmla="*/ 0 h 5245"/>
                              <a:gd name="T12" fmla="*/ 0 w 7992"/>
                              <a:gd name="T13" fmla="*/ 0 h 5245"/>
                              <a:gd name="T14" fmla="*/ 0 w 7992"/>
                              <a:gd name="T15" fmla="*/ 20 h 5245"/>
                              <a:gd name="T16" fmla="*/ 7992 w 7992"/>
                              <a:gd name="T17" fmla="*/ 20 h 5245"/>
                              <a:gd name="T18" fmla="*/ 7992 w 7992"/>
                              <a:gd name="T19" fmla="*/ 0 h 52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245">
                                <a:moveTo>
                                  <a:pt x="7992" y="5224"/>
                                </a:moveTo>
                                <a:lnTo>
                                  <a:pt x="0" y="5224"/>
                                </a:lnTo>
                                <a:lnTo>
                                  <a:pt x="0" y="5244"/>
                                </a:lnTo>
                                <a:lnTo>
                                  <a:pt x="7992" y="5244"/>
                                </a:lnTo>
                                <a:lnTo>
                                  <a:pt x="7992" y="52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 name="docshape1015"/>
                        <wps:cNvSpPr txBox="1">
                          <a:spLocks/>
                        </wps:cNvSpPr>
                        <wps:spPr bwMode="auto">
                          <a:xfrm>
                            <a:off x="0" y="20"/>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CA324" w14:textId="77777777" w:rsidR="003D76C2" w:rsidRDefault="003D76C2">
                              <w:pPr>
                                <w:spacing w:before="7"/>
                                <w:rPr>
                                  <w:sz w:val="23"/>
                                </w:rPr>
                              </w:pPr>
                            </w:p>
                            <w:p w14:paraId="72EB8A98" w14:textId="77777777" w:rsidR="003D76C2" w:rsidRDefault="00000000">
                              <w:pPr>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urlTextView</w:t>
                              </w:r>
                              <w:proofErr w:type="spellEnd"/>
                              <w:r>
                                <w:rPr>
                                  <w:rFonts w:ascii="Courier New"/>
                                  <w:sz w:val="18"/>
                                </w:rPr>
                                <w:t>:</w:t>
                              </w:r>
                              <w:r>
                                <w:rPr>
                                  <w:rFonts w:ascii="Courier New"/>
                                  <w:spacing w:val="-8"/>
                                  <w:sz w:val="18"/>
                                </w:rPr>
                                <w:t xml:space="preserve"> </w:t>
                              </w:r>
                              <w:proofErr w:type="spellStart"/>
                              <w:r>
                                <w:rPr>
                                  <w:rFonts w:ascii="Courier New"/>
                                  <w:sz w:val="18"/>
                                </w:rPr>
                                <w:t>TextView</w:t>
                              </w:r>
                              <w:proofErr w:type="spellEnd"/>
                              <w:r>
                                <w:rPr>
                                  <w:rFonts w:ascii="Courier New"/>
                                  <w:spacing w:val="-7"/>
                                  <w:sz w:val="18"/>
                                </w:rPr>
                                <w:t xml:space="preserve"> </w:t>
                              </w:r>
                              <w:r>
                                <w:rPr>
                                  <w:rFonts w:ascii="Courier New"/>
                                  <w:spacing w:val="-10"/>
                                  <w:sz w:val="18"/>
                                </w:rPr>
                                <w:t>=</w:t>
                              </w:r>
                            </w:p>
                            <w:p w14:paraId="5130E66C" w14:textId="77777777" w:rsidR="003D76C2" w:rsidRDefault="00000000">
                              <w:pPr>
                                <w:spacing w:before="76" w:line="202" w:lineRule="exact"/>
                                <w:ind w:left="1749"/>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5C04AB27"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R.id.view_dog_item_url_text_view</w:t>
                              </w:r>
                              <w:proofErr w:type="spellEnd"/>
                              <w:r>
                                <w:rPr>
                                  <w:rFonts w:ascii="Courier New"/>
                                  <w:spacing w:val="-2"/>
                                  <w:sz w:val="18"/>
                                </w:rPr>
                                <w:t>)</w:t>
                              </w:r>
                            </w:p>
                            <w:p w14:paraId="3A26E2EA" w14:textId="77777777" w:rsidR="003D76C2" w:rsidRDefault="003D76C2">
                              <w:pPr>
                                <w:spacing w:before="1"/>
                                <w:rPr>
                                  <w:rFonts w:ascii="Courier New"/>
                                  <w:sz w:val="26"/>
                                </w:rPr>
                              </w:pPr>
                            </w:p>
                            <w:p w14:paraId="00DC0C7E" w14:textId="77777777" w:rsidR="003D76C2" w:rsidRDefault="00000000">
                              <w:pPr>
                                <w:spacing w:before="1"/>
                                <w:ind w:left="1749"/>
                                <w:rPr>
                                  <w:rFonts w:ascii="Courier New"/>
                                  <w:sz w:val="18"/>
                                </w:rPr>
                              </w:pPr>
                              <w:proofErr w:type="spellStart"/>
                              <w:r>
                                <w:rPr>
                                  <w:rFonts w:ascii="Courier New"/>
                                  <w:sz w:val="18"/>
                                </w:rPr>
                                <w:t>init</w:t>
                              </w:r>
                              <w:proofErr w:type="spellEnd"/>
                              <w:r>
                                <w:rPr>
                                  <w:rFonts w:ascii="Courier New"/>
                                  <w:spacing w:val="-6"/>
                                  <w:sz w:val="18"/>
                                </w:rPr>
                                <w:t xml:space="preserve"> </w:t>
                              </w:r>
                              <w:r>
                                <w:rPr>
                                  <w:rFonts w:ascii="Courier New"/>
                                  <w:spacing w:val="-10"/>
                                  <w:sz w:val="18"/>
                                </w:rPr>
                                <w:t>{</w:t>
                              </w:r>
                            </w:p>
                            <w:p w14:paraId="14D7FD51" w14:textId="77777777" w:rsidR="003D76C2" w:rsidRDefault="00000000">
                              <w:pPr>
                                <w:spacing w:before="76" w:line="328" w:lineRule="auto"/>
                                <w:ind w:left="2181" w:right="2128"/>
                                <w:rPr>
                                  <w:rFonts w:ascii="Courier New"/>
                                  <w:sz w:val="18"/>
                                </w:rPr>
                              </w:pPr>
                              <w:proofErr w:type="spellStart"/>
                              <w:r>
                                <w:rPr>
                                  <w:rFonts w:ascii="Courier New"/>
                                  <w:sz w:val="18"/>
                                </w:rPr>
                                <w:t>containerView.setOnClickListener</w:t>
                              </w:r>
                              <w:proofErr w:type="spellEnd"/>
                              <w:r>
                                <w:rPr>
                                  <w:rFonts w:ascii="Courier New"/>
                                  <w:spacing w:val="-2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position = </w:t>
                              </w:r>
                              <w:proofErr w:type="spellStart"/>
                              <w:r>
                                <w:rPr>
                                  <w:rFonts w:ascii="Courier New"/>
                                  <w:sz w:val="18"/>
                                </w:rPr>
                                <w:t>adapterPosition</w:t>
                              </w:r>
                              <w:proofErr w:type="spellEnd"/>
                            </w:p>
                            <w:p w14:paraId="3D1DC11A" w14:textId="77777777" w:rsidR="003D76C2" w:rsidRDefault="00000000">
                              <w:pPr>
                                <w:spacing w:before="1" w:line="328" w:lineRule="auto"/>
                                <w:ind w:left="2613" w:hanging="432"/>
                                <w:rPr>
                                  <w:rFonts w:ascii="Courier New"/>
                                  <w:sz w:val="18"/>
                                </w:rPr>
                              </w:pPr>
                              <w:r>
                                <w:rPr>
                                  <w:rFonts w:ascii="Courier New"/>
                                  <w:sz w:val="18"/>
                                </w:rPr>
                                <w:t xml:space="preserve">if (position &gt; </w:t>
                              </w:r>
                              <w:proofErr w:type="spellStart"/>
                              <w:r>
                                <w:rPr>
                                  <w:rFonts w:ascii="Courier New"/>
                                  <w:sz w:val="18"/>
                                </w:rPr>
                                <w:t>RecyclerView.NO_POSITION</w:t>
                              </w:r>
                              <w:proofErr w:type="spellEnd"/>
                              <w:r>
                                <w:rPr>
                                  <w:rFonts w:ascii="Courier New"/>
                                  <w:sz w:val="18"/>
                                </w:rPr>
                                <w:t xml:space="preserve">) { </w:t>
                              </w:r>
                              <w:proofErr w:type="spellStart"/>
                              <w:r>
                                <w:rPr>
                                  <w:rFonts w:ascii="Courier New"/>
                                  <w:spacing w:val="-2"/>
                                  <w:sz w:val="18"/>
                                </w:rPr>
                                <w:t>onRowClickListener.invoke</w:t>
                              </w:r>
                              <w:proofErr w:type="spellEnd"/>
                              <w:r>
                                <w:rPr>
                                  <w:rFonts w:ascii="Courier New"/>
                                  <w:spacing w:val="-2"/>
                                  <w:sz w:val="18"/>
                                </w:rPr>
                                <w:t>(dogs[position])</w:t>
                              </w:r>
                            </w:p>
                            <w:p w14:paraId="3985DC06" w14:textId="77777777" w:rsidR="003D76C2" w:rsidRDefault="00000000">
                              <w:pPr>
                                <w:spacing w:before="1"/>
                                <w:ind w:left="2181"/>
                                <w:rPr>
                                  <w:rFonts w:ascii="Courier New"/>
                                  <w:sz w:val="18"/>
                                </w:rPr>
                              </w:pPr>
                              <w:r>
                                <w:rPr>
                                  <w:rFonts w:ascii="Courier New"/>
                                  <w:sz w:val="18"/>
                                </w:rPr>
                                <w:t>}</w:t>
                              </w:r>
                            </w:p>
                            <w:p w14:paraId="5F569E9B" w14:textId="77777777" w:rsidR="003D76C2" w:rsidRDefault="00000000">
                              <w:pPr>
                                <w:spacing w:before="76"/>
                                <w:ind w:left="1749"/>
                                <w:rPr>
                                  <w:rFonts w:ascii="Courier New"/>
                                  <w:sz w:val="18"/>
                                </w:rPr>
                              </w:pPr>
                              <w:r>
                                <w:rPr>
                                  <w:rFonts w:ascii="Courier New"/>
                                  <w:sz w:val="18"/>
                                </w:rPr>
                                <w:t>}</w:t>
                              </w:r>
                            </w:p>
                            <w:p w14:paraId="190F84A4" w14:textId="77777777" w:rsidR="003D76C2" w:rsidRDefault="00000000">
                              <w:pPr>
                                <w:spacing w:before="76"/>
                                <w:ind w:left="1317"/>
                                <w:rPr>
                                  <w:rFonts w:ascii="Courier New"/>
                                  <w:sz w:val="18"/>
                                </w:rPr>
                              </w:pPr>
                              <w:r>
                                <w:rPr>
                                  <w:rFonts w:ascii="Courier New"/>
                                  <w:sz w:val="18"/>
                                </w:rPr>
                                <w:t>}</w:t>
                              </w:r>
                            </w:p>
                            <w:p w14:paraId="03604360" w14:textId="77777777" w:rsidR="003D76C2" w:rsidRDefault="003D76C2">
                              <w:pPr>
                                <w:rPr>
                                  <w:rFonts w:ascii="Courier New"/>
                                  <w:sz w:val="20"/>
                                </w:rPr>
                              </w:pPr>
                            </w:p>
                            <w:p w14:paraId="1F056B68" w14:textId="77777777" w:rsidR="003D76C2" w:rsidRDefault="00000000">
                              <w:pPr>
                                <w:spacing w:before="130" w:line="328" w:lineRule="auto"/>
                                <w:ind w:left="1749" w:right="3062" w:hanging="432"/>
                                <w:rPr>
                                  <w:rFonts w:ascii="Courier New"/>
                                  <w:sz w:val="18"/>
                                </w:rPr>
                              </w:pPr>
                              <w:r>
                                <w:rPr>
                                  <w:rFonts w:ascii="Courier New"/>
                                  <w:sz w:val="18"/>
                                </w:rPr>
                                <w:t xml:space="preserve">fun bind(dog: </w:t>
                              </w:r>
                              <w:proofErr w:type="spellStart"/>
                              <w:r>
                                <w:rPr>
                                  <w:rFonts w:ascii="Courier New"/>
                                  <w:sz w:val="18"/>
                                </w:rPr>
                                <w:t>DogUi</w:t>
                              </w:r>
                              <w:proofErr w:type="spellEnd"/>
                              <w:r>
                                <w:rPr>
                                  <w:rFonts w:ascii="Courier New"/>
                                  <w:sz w:val="18"/>
                                </w:rPr>
                                <w:t xml:space="preserve">) { </w:t>
                              </w:r>
                              <w:proofErr w:type="spellStart"/>
                              <w:r>
                                <w:rPr>
                                  <w:rFonts w:ascii="Courier New"/>
                                  <w:sz w:val="18"/>
                                </w:rPr>
                                <w:t>urlTextView.text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dog.url</w:t>
                              </w:r>
                            </w:p>
                            <w:p w14:paraId="2DF62ABB" w14:textId="77777777" w:rsidR="003D76C2" w:rsidRDefault="00000000">
                              <w:pPr>
                                <w:spacing w:before="1"/>
                                <w:ind w:left="1317"/>
                                <w:rPr>
                                  <w:rFonts w:ascii="Courier New"/>
                                  <w:sz w:val="18"/>
                                </w:rPr>
                              </w:pPr>
                              <w:r>
                                <w:rPr>
                                  <w:rFonts w:ascii="Courier New"/>
                                  <w:sz w:val="18"/>
                                </w:rPr>
                                <w:t>}</w:t>
                              </w:r>
                            </w:p>
                            <w:p w14:paraId="57D21961" w14:textId="77777777" w:rsidR="003D76C2" w:rsidRDefault="00000000">
                              <w:pPr>
                                <w:spacing w:before="76"/>
                                <w:ind w:left="885"/>
                                <w:rPr>
                                  <w:rFonts w:ascii="Courier New"/>
                                  <w:sz w:val="18"/>
                                </w:rPr>
                              </w:pPr>
                              <w:r>
                                <w:rPr>
                                  <w:rFonts w:ascii="Courier New"/>
                                  <w:sz w:val="18"/>
                                </w:rPr>
                                <w:t>}</w:t>
                              </w:r>
                            </w:p>
                            <w:p w14:paraId="3224891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3A1E933" id="docshapegroup1012" o:spid="_x0000_s1903" style="width:399.6pt;height:262.25pt;mso-position-horizontal-relative:char;mso-position-vertical-relative:line"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">
                <v:rect id="docshape1013" o:spid="_x0000_s1904" style="position:absolute;top:10;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" fillcolor="#f6f6f6" stroked="f">
                  <v:path arrowok="t"/>
                </v:rect>
                <v:shape id="docshape1014" o:spid="_x0000_s1905" style="position:absolute;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" path="m7992,5224l,5224r,20l7992,5244r,-20xm7992,l,,,20r7992,l7992,xe" fillcolor="#dadada" stroked="f">
                  <v:path arrowok="t" o:connecttype="custom" o:connectlocs="7992,5224;0,5224;0,5244;7992,5244;7992,5224;7992,0;0,0;0,20;7992,20;7992,0" o:connectangles="0,0,0,0,0,0,0,0,0,0"/>
                </v:shape>
                <v:shape id="docshape1015" o:spid="_x0000_s1906" type="#_x0000_t202" style="position:absolute;top:20;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" filled="f" stroked="f">
                  <v:path arrowok="t"/>
                  <v:textbox inset="0,0,0,0">
                    <w:txbxContent>
                      <w:p w14:paraId="6E5CA324" w14:textId="77777777" w:rsidR="003D76C2" w:rsidRDefault="003D76C2">
                        <w:pPr>
                          <w:spacing w:before="7"/>
                          <w:rPr>
                            <w:sz w:val="23"/>
                          </w:rPr>
                        </w:pPr>
                      </w:p>
                      <w:p w14:paraId="72EB8A98" w14:textId="77777777" w:rsidR="003D76C2" w:rsidRDefault="00000000">
                        <w:pPr>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7"/>
                            <w:sz w:val="18"/>
                          </w:rPr>
                          <w:t xml:space="preserve"> </w:t>
                        </w:r>
                        <w:proofErr w:type="spellStart"/>
                        <w:r>
                          <w:rPr>
                            <w:rFonts w:ascii="Courier New"/>
                            <w:sz w:val="18"/>
                          </w:rPr>
                          <w:t>urlTextView</w:t>
                        </w:r>
                        <w:proofErr w:type="spellEnd"/>
                        <w:r>
                          <w:rPr>
                            <w:rFonts w:ascii="Courier New"/>
                            <w:sz w:val="18"/>
                          </w:rPr>
                          <w:t>:</w:t>
                        </w:r>
                        <w:r>
                          <w:rPr>
                            <w:rFonts w:ascii="Courier New"/>
                            <w:spacing w:val="-8"/>
                            <w:sz w:val="18"/>
                          </w:rPr>
                          <w:t xml:space="preserve"> </w:t>
                        </w:r>
                        <w:proofErr w:type="spellStart"/>
                        <w:r>
                          <w:rPr>
                            <w:rFonts w:ascii="Courier New"/>
                            <w:sz w:val="18"/>
                          </w:rPr>
                          <w:t>TextView</w:t>
                        </w:r>
                        <w:proofErr w:type="spellEnd"/>
                        <w:r>
                          <w:rPr>
                            <w:rFonts w:ascii="Courier New"/>
                            <w:spacing w:val="-7"/>
                            <w:sz w:val="18"/>
                          </w:rPr>
                          <w:t xml:space="preserve"> </w:t>
                        </w:r>
                        <w:r>
                          <w:rPr>
                            <w:rFonts w:ascii="Courier New"/>
                            <w:spacing w:val="-10"/>
                            <w:sz w:val="18"/>
                          </w:rPr>
                          <w:t>=</w:t>
                        </w:r>
                      </w:p>
                      <w:p w14:paraId="5130E66C" w14:textId="77777777" w:rsidR="003D76C2" w:rsidRDefault="00000000">
                        <w:pPr>
                          <w:spacing w:before="76" w:line="202" w:lineRule="exact"/>
                          <w:ind w:left="1749"/>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5C04AB27"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R.id.view_dog_item_url_text_view</w:t>
                        </w:r>
                        <w:proofErr w:type="spellEnd"/>
                        <w:r>
                          <w:rPr>
                            <w:rFonts w:ascii="Courier New"/>
                            <w:spacing w:val="-2"/>
                            <w:sz w:val="18"/>
                          </w:rPr>
                          <w:t>)</w:t>
                        </w:r>
                      </w:p>
                      <w:p w14:paraId="3A26E2EA" w14:textId="77777777" w:rsidR="003D76C2" w:rsidRDefault="003D76C2">
                        <w:pPr>
                          <w:spacing w:before="1"/>
                          <w:rPr>
                            <w:rFonts w:ascii="Courier New"/>
                            <w:sz w:val="26"/>
                          </w:rPr>
                        </w:pPr>
                      </w:p>
                      <w:p w14:paraId="00DC0C7E" w14:textId="77777777" w:rsidR="003D76C2" w:rsidRDefault="00000000">
                        <w:pPr>
                          <w:spacing w:before="1"/>
                          <w:ind w:left="1749"/>
                          <w:rPr>
                            <w:rFonts w:ascii="Courier New"/>
                            <w:sz w:val="18"/>
                          </w:rPr>
                        </w:pPr>
                        <w:proofErr w:type="spellStart"/>
                        <w:r>
                          <w:rPr>
                            <w:rFonts w:ascii="Courier New"/>
                            <w:sz w:val="18"/>
                          </w:rPr>
                          <w:t>init</w:t>
                        </w:r>
                        <w:proofErr w:type="spellEnd"/>
                        <w:r>
                          <w:rPr>
                            <w:rFonts w:ascii="Courier New"/>
                            <w:spacing w:val="-6"/>
                            <w:sz w:val="18"/>
                          </w:rPr>
                          <w:t xml:space="preserve"> </w:t>
                        </w:r>
                        <w:r>
                          <w:rPr>
                            <w:rFonts w:ascii="Courier New"/>
                            <w:spacing w:val="-10"/>
                            <w:sz w:val="18"/>
                          </w:rPr>
                          <w:t>{</w:t>
                        </w:r>
                      </w:p>
                      <w:p w14:paraId="14D7FD51" w14:textId="77777777" w:rsidR="003D76C2" w:rsidRDefault="00000000">
                        <w:pPr>
                          <w:spacing w:before="76" w:line="328" w:lineRule="auto"/>
                          <w:ind w:left="2181" w:right="2128"/>
                          <w:rPr>
                            <w:rFonts w:ascii="Courier New"/>
                            <w:sz w:val="18"/>
                          </w:rPr>
                        </w:pPr>
                        <w:proofErr w:type="spellStart"/>
                        <w:r>
                          <w:rPr>
                            <w:rFonts w:ascii="Courier New"/>
                            <w:sz w:val="18"/>
                          </w:rPr>
                          <w:t>containerView.setOnClickListener</w:t>
                        </w:r>
                        <w:proofErr w:type="spellEnd"/>
                        <w:r>
                          <w:rPr>
                            <w:rFonts w:ascii="Courier New"/>
                            <w:spacing w:val="-2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position = </w:t>
                        </w:r>
                        <w:proofErr w:type="spellStart"/>
                        <w:r>
                          <w:rPr>
                            <w:rFonts w:ascii="Courier New"/>
                            <w:sz w:val="18"/>
                          </w:rPr>
                          <w:t>adapterPosition</w:t>
                        </w:r>
                        <w:proofErr w:type="spellEnd"/>
                      </w:p>
                      <w:p w14:paraId="3D1DC11A" w14:textId="77777777" w:rsidR="003D76C2" w:rsidRDefault="00000000">
                        <w:pPr>
                          <w:spacing w:before="1" w:line="328" w:lineRule="auto"/>
                          <w:ind w:left="2613" w:hanging="432"/>
                          <w:rPr>
                            <w:rFonts w:ascii="Courier New"/>
                            <w:sz w:val="18"/>
                          </w:rPr>
                        </w:pPr>
                        <w:r>
                          <w:rPr>
                            <w:rFonts w:ascii="Courier New"/>
                            <w:sz w:val="18"/>
                          </w:rPr>
                          <w:t xml:space="preserve">if (position &gt; </w:t>
                        </w:r>
                        <w:proofErr w:type="spellStart"/>
                        <w:r>
                          <w:rPr>
                            <w:rFonts w:ascii="Courier New"/>
                            <w:sz w:val="18"/>
                          </w:rPr>
                          <w:t>RecyclerView.NO_POSITION</w:t>
                        </w:r>
                        <w:proofErr w:type="spellEnd"/>
                        <w:r>
                          <w:rPr>
                            <w:rFonts w:ascii="Courier New"/>
                            <w:sz w:val="18"/>
                          </w:rPr>
                          <w:t xml:space="preserve">) { </w:t>
                        </w:r>
                        <w:proofErr w:type="spellStart"/>
                        <w:r>
                          <w:rPr>
                            <w:rFonts w:ascii="Courier New"/>
                            <w:spacing w:val="-2"/>
                            <w:sz w:val="18"/>
                          </w:rPr>
                          <w:t>onRowClickListener.invoke</w:t>
                        </w:r>
                        <w:proofErr w:type="spellEnd"/>
                        <w:r>
                          <w:rPr>
                            <w:rFonts w:ascii="Courier New"/>
                            <w:spacing w:val="-2"/>
                            <w:sz w:val="18"/>
                          </w:rPr>
                          <w:t>(dogs[position])</w:t>
                        </w:r>
                      </w:p>
                      <w:p w14:paraId="3985DC06" w14:textId="77777777" w:rsidR="003D76C2" w:rsidRDefault="00000000">
                        <w:pPr>
                          <w:spacing w:before="1"/>
                          <w:ind w:left="2181"/>
                          <w:rPr>
                            <w:rFonts w:ascii="Courier New"/>
                            <w:sz w:val="18"/>
                          </w:rPr>
                        </w:pPr>
                        <w:r>
                          <w:rPr>
                            <w:rFonts w:ascii="Courier New"/>
                            <w:sz w:val="18"/>
                          </w:rPr>
                          <w:t>}</w:t>
                        </w:r>
                      </w:p>
                      <w:p w14:paraId="5F569E9B" w14:textId="77777777" w:rsidR="003D76C2" w:rsidRDefault="00000000">
                        <w:pPr>
                          <w:spacing w:before="76"/>
                          <w:ind w:left="1749"/>
                          <w:rPr>
                            <w:rFonts w:ascii="Courier New"/>
                            <w:sz w:val="18"/>
                          </w:rPr>
                        </w:pPr>
                        <w:r>
                          <w:rPr>
                            <w:rFonts w:ascii="Courier New"/>
                            <w:sz w:val="18"/>
                          </w:rPr>
                          <w:t>}</w:t>
                        </w:r>
                      </w:p>
                      <w:p w14:paraId="190F84A4" w14:textId="77777777" w:rsidR="003D76C2" w:rsidRDefault="00000000">
                        <w:pPr>
                          <w:spacing w:before="76"/>
                          <w:ind w:left="1317"/>
                          <w:rPr>
                            <w:rFonts w:ascii="Courier New"/>
                            <w:sz w:val="18"/>
                          </w:rPr>
                        </w:pPr>
                        <w:r>
                          <w:rPr>
                            <w:rFonts w:ascii="Courier New"/>
                            <w:sz w:val="18"/>
                          </w:rPr>
                          <w:t>}</w:t>
                        </w:r>
                      </w:p>
                      <w:p w14:paraId="03604360" w14:textId="77777777" w:rsidR="003D76C2" w:rsidRDefault="003D76C2">
                        <w:pPr>
                          <w:rPr>
                            <w:rFonts w:ascii="Courier New"/>
                            <w:sz w:val="20"/>
                          </w:rPr>
                        </w:pPr>
                      </w:p>
                      <w:p w14:paraId="1F056B68" w14:textId="77777777" w:rsidR="003D76C2" w:rsidRDefault="00000000">
                        <w:pPr>
                          <w:spacing w:before="130" w:line="328" w:lineRule="auto"/>
                          <w:ind w:left="1749" w:right="3062" w:hanging="432"/>
                          <w:rPr>
                            <w:rFonts w:ascii="Courier New"/>
                            <w:sz w:val="18"/>
                          </w:rPr>
                        </w:pPr>
                        <w:r>
                          <w:rPr>
                            <w:rFonts w:ascii="Courier New"/>
                            <w:sz w:val="18"/>
                          </w:rPr>
                          <w:t xml:space="preserve">fun bind(dog: </w:t>
                        </w:r>
                        <w:proofErr w:type="spellStart"/>
                        <w:r>
                          <w:rPr>
                            <w:rFonts w:ascii="Courier New"/>
                            <w:sz w:val="18"/>
                          </w:rPr>
                          <w:t>DogUi</w:t>
                        </w:r>
                        <w:proofErr w:type="spellEnd"/>
                        <w:r>
                          <w:rPr>
                            <w:rFonts w:ascii="Courier New"/>
                            <w:sz w:val="18"/>
                          </w:rPr>
                          <w:t xml:space="preserve">) { </w:t>
                        </w:r>
                        <w:proofErr w:type="spellStart"/>
                        <w:r>
                          <w:rPr>
                            <w:rFonts w:ascii="Courier New"/>
                            <w:sz w:val="18"/>
                          </w:rPr>
                          <w:t>urlTextView.text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dog.url</w:t>
                        </w:r>
                      </w:p>
                      <w:p w14:paraId="2DF62ABB" w14:textId="77777777" w:rsidR="003D76C2" w:rsidRDefault="00000000">
                        <w:pPr>
                          <w:spacing w:before="1"/>
                          <w:ind w:left="1317"/>
                          <w:rPr>
                            <w:rFonts w:ascii="Courier New"/>
                            <w:sz w:val="18"/>
                          </w:rPr>
                        </w:pPr>
                        <w:r>
                          <w:rPr>
                            <w:rFonts w:ascii="Courier New"/>
                            <w:sz w:val="18"/>
                          </w:rPr>
                          <w:t>}</w:t>
                        </w:r>
                      </w:p>
                      <w:p w14:paraId="57D21961" w14:textId="77777777" w:rsidR="003D76C2" w:rsidRDefault="00000000">
                        <w:pPr>
                          <w:spacing w:before="76"/>
                          <w:ind w:left="885"/>
                          <w:rPr>
                            <w:rFonts w:ascii="Courier New"/>
                            <w:sz w:val="18"/>
                          </w:rPr>
                        </w:pPr>
                        <w:r>
                          <w:rPr>
                            <w:rFonts w:ascii="Courier New"/>
                            <w:sz w:val="18"/>
                          </w:rPr>
                          <w:t>}</w:t>
                        </w:r>
                      </w:p>
                      <w:p w14:paraId="32248916"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2485460D" w14:textId="77777777" w:rsidR="003D76C2" w:rsidRDefault="00000000">
      <w:pPr>
        <w:pStyle w:val="ListParagraph"/>
        <w:numPr>
          <w:ilvl w:val="0"/>
          <w:numId w:val="7"/>
        </w:numPr>
        <w:tabs>
          <w:tab w:val="left" w:pos="1274"/>
        </w:tabs>
        <w:spacing w:before="42"/>
        <w:ind w:left="1274"/>
        <w:jc w:val="left"/>
        <w:rPr>
          <w:sz w:val="20"/>
        </w:rPr>
      </w:pPr>
      <w:r>
        <w:rPr>
          <w:sz w:val="20"/>
        </w:rPr>
        <w:t>Finally,</w:t>
      </w:r>
      <w:r>
        <w:rPr>
          <w:spacing w:val="-13"/>
          <w:sz w:val="20"/>
        </w:rPr>
        <w:t xml:space="preserve"> </w:t>
      </w:r>
      <w:r>
        <w:rPr>
          <w:sz w:val="20"/>
        </w:rPr>
        <w:t>add</w:t>
      </w:r>
      <w:r>
        <w:rPr>
          <w:spacing w:val="-9"/>
          <w:sz w:val="20"/>
        </w:rPr>
        <w:t xml:space="preserve"> </w:t>
      </w:r>
      <w:proofErr w:type="spellStart"/>
      <w:r>
        <w:rPr>
          <w:rFonts w:ascii="Courier New"/>
          <w:b/>
        </w:rPr>
        <w:t>ViewModel</w:t>
      </w:r>
      <w:proofErr w:type="spellEnd"/>
      <w:r>
        <w:rPr>
          <w:rFonts w:ascii="Courier New"/>
          <w:b/>
          <w:spacing w:val="-80"/>
        </w:rPr>
        <w:t xml:space="preserve"> </w:t>
      </w:r>
      <w:r>
        <w:rPr>
          <w:sz w:val="20"/>
        </w:rPr>
        <w:t>and</w:t>
      </w:r>
      <w:r>
        <w:rPr>
          <w:spacing w:val="-5"/>
          <w:sz w:val="20"/>
        </w:rPr>
        <w:t xml:space="preserve"> </w:t>
      </w:r>
      <w:r>
        <w:rPr>
          <w:rFonts w:ascii="Courier New"/>
          <w:b/>
        </w:rPr>
        <w:t>Adapter</w:t>
      </w:r>
      <w:r>
        <w:rPr>
          <w:rFonts w:ascii="Courier New"/>
          <w:b/>
          <w:spacing w:val="-80"/>
        </w:rPr>
        <w:t xml:space="preserve"> </w:t>
      </w:r>
      <w:r>
        <w:rPr>
          <w:sz w:val="20"/>
        </w:rPr>
        <w:t>to</w:t>
      </w:r>
      <w:r>
        <w:rPr>
          <w:spacing w:val="-5"/>
          <w:sz w:val="20"/>
        </w:rPr>
        <w:t xml:space="preserve"> </w:t>
      </w:r>
      <w:proofErr w:type="spellStart"/>
      <w:r>
        <w:rPr>
          <w:rFonts w:ascii="Courier New"/>
          <w:b/>
        </w:rPr>
        <w:t>MainActivity</w:t>
      </w:r>
      <w:proofErr w:type="spellEnd"/>
      <w:r>
        <w:rPr>
          <w:rFonts w:ascii="Courier New"/>
          <w:b/>
          <w:spacing w:val="-80"/>
        </w:rPr>
        <w:t xml:space="preserve"> </w:t>
      </w:r>
      <w:r>
        <w:rPr>
          <w:sz w:val="20"/>
        </w:rPr>
        <w:t>and</w:t>
      </w:r>
      <w:r>
        <w:rPr>
          <w:spacing w:val="-5"/>
          <w:sz w:val="20"/>
        </w:rPr>
        <w:t xml:space="preserve"> </w:t>
      </w:r>
      <w:r>
        <w:rPr>
          <w:sz w:val="20"/>
        </w:rPr>
        <w:t>implement</w:t>
      </w:r>
      <w:r>
        <w:rPr>
          <w:spacing w:val="-4"/>
          <w:sz w:val="20"/>
        </w:rPr>
        <w:t xml:space="preserve"> </w:t>
      </w:r>
      <w:r>
        <w:rPr>
          <w:spacing w:val="-5"/>
          <w:sz w:val="20"/>
        </w:rPr>
        <w:t>the</w:t>
      </w:r>
    </w:p>
    <w:p w14:paraId="27DD316C" w14:textId="77777777" w:rsidR="003D76C2" w:rsidRDefault="00000000">
      <w:pPr>
        <w:ind w:left="1274"/>
        <w:rPr>
          <w:sz w:val="20"/>
        </w:rPr>
      </w:pPr>
      <w:r>
        <w:rPr>
          <w:rFonts w:ascii="Courier New"/>
          <w:b/>
          <w:spacing w:val="-2"/>
        </w:rPr>
        <w:t>download</w:t>
      </w:r>
      <w:r>
        <w:rPr>
          <w:rFonts w:ascii="Courier New"/>
          <w:b/>
          <w:spacing w:val="-71"/>
        </w:rPr>
        <w:t xml:space="preserve"> </w:t>
      </w:r>
      <w:r>
        <w:rPr>
          <w:spacing w:val="-2"/>
          <w:sz w:val="20"/>
        </w:rPr>
        <w:t>function:</w:t>
      </w:r>
    </w:p>
    <w:p w14:paraId="6BBDC7C2" w14:textId="77777777" w:rsidR="003D76C2" w:rsidRDefault="00000000">
      <w:pPr>
        <w:spacing w:before="204"/>
        <w:ind w:left="824"/>
        <w:rPr>
          <w:rFonts w:ascii="Courier New"/>
          <w:b/>
          <w:sz w:val="18"/>
        </w:rPr>
      </w:pPr>
      <w:proofErr w:type="spellStart"/>
      <w:r>
        <w:rPr>
          <w:rFonts w:ascii="Courier New"/>
          <w:b/>
          <w:spacing w:val="-2"/>
          <w:sz w:val="18"/>
        </w:rPr>
        <w:t>MainActivity.kt</w:t>
      </w:r>
      <w:proofErr w:type="spellEnd"/>
    </w:p>
    <w:p w14:paraId="6AA56146"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728640" behindDoc="1" locked="0" layoutInCell="1" allowOverlap="1" wp14:anchorId="05BC0674" wp14:editId="19505022">
                <wp:simplePos x="0" y="0"/>
                <wp:positionH relativeFrom="page">
                  <wp:posOffset>1120140</wp:posOffset>
                </wp:positionH>
                <wp:positionV relativeFrom="paragraph">
                  <wp:posOffset>99060</wp:posOffset>
                </wp:positionV>
                <wp:extent cx="5074920" cy="3152775"/>
                <wp:effectExtent l="0" t="0" r="5080" b="0"/>
                <wp:wrapTopAndBottom/>
                <wp:docPr id="538" name="docshapegroup10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52775"/>
                          <a:chOff x="1764" y="156"/>
                          <a:chExt cx="7992" cy="4965"/>
                        </a:xfrm>
                      </wpg:grpSpPr>
                      <wps:wsp>
                        <wps:cNvPr id="539" name="docshape1017"/>
                        <wps:cNvSpPr>
                          <a:spLocks/>
                        </wps:cNvSpPr>
                        <wps:spPr bwMode="auto">
                          <a:xfrm>
                            <a:off x="1764" y="165"/>
                            <a:ext cx="7992" cy="49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0" name="docshape1018"/>
                        <wps:cNvSpPr>
                          <a:spLocks/>
                        </wps:cNvSpPr>
                        <wps:spPr bwMode="auto">
                          <a:xfrm>
                            <a:off x="1764" y="155"/>
                            <a:ext cx="7992" cy="4965"/>
                          </a:xfrm>
                          <a:custGeom>
                            <a:avLst/>
                            <a:gdLst>
                              <a:gd name="T0" fmla="+- 0 9756 1764"/>
                              <a:gd name="T1" fmla="*/ T0 w 7992"/>
                              <a:gd name="T2" fmla="+- 0 5100 156"/>
                              <a:gd name="T3" fmla="*/ 5100 h 4965"/>
                              <a:gd name="T4" fmla="+- 0 1764 1764"/>
                              <a:gd name="T5" fmla="*/ T4 w 7992"/>
                              <a:gd name="T6" fmla="+- 0 5100 156"/>
                              <a:gd name="T7" fmla="*/ 5100 h 4965"/>
                              <a:gd name="T8" fmla="+- 0 1764 1764"/>
                              <a:gd name="T9" fmla="*/ T8 w 7992"/>
                              <a:gd name="T10" fmla="+- 0 5120 156"/>
                              <a:gd name="T11" fmla="*/ 5120 h 4965"/>
                              <a:gd name="T12" fmla="+- 0 9756 1764"/>
                              <a:gd name="T13" fmla="*/ T12 w 7992"/>
                              <a:gd name="T14" fmla="+- 0 5120 156"/>
                              <a:gd name="T15" fmla="*/ 5120 h 4965"/>
                              <a:gd name="T16" fmla="+- 0 9756 1764"/>
                              <a:gd name="T17" fmla="*/ T16 w 7992"/>
                              <a:gd name="T18" fmla="+- 0 5100 156"/>
                              <a:gd name="T19" fmla="*/ 5100 h 4965"/>
                              <a:gd name="T20" fmla="+- 0 9756 1764"/>
                              <a:gd name="T21" fmla="*/ T20 w 7992"/>
                              <a:gd name="T22" fmla="+- 0 156 156"/>
                              <a:gd name="T23" fmla="*/ 156 h 4965"/>
                              <a:gd name="T24" fmla="+- 0 1764 1764"/>
                              <a:gd name="T25" fmla="*/ T24 w 7992"/>
                              <a:gd name="T26" fmla="+- 0 156 156"/>
                              <a:gd name="T27" fmla="*/ 156 h 4965"/>
                              <a:gd name="T28" fmla="+- 0 1764 1764"/>
                              <a:gd name="T29" fmla="*/ T28 w 7992"/>
                              <a:gd name="T30" fmla="+- 0 176 156"/>
                              <a:gd name="T31" fmla="*/ 176 h 4965"/>
                              <a:gd name="T32" fmla="+- 0 9756 1764"/>
                              <a:gd name="T33" fmla="*/ T32 w 7992"/>
                              <a:gd name="T34" fmla="+- 0 176 156"/>
                              <a:gd name="T35" fmla="*/ 176 h 4965"/>
                              <a:gd name="T36" fmla="+- 0 9756 1764"/>
                              <a:gd name="T37" fmla="*/ T36 w 7992"/>
                              <a:gd name="T38" fmla="+- 0 156 156"/>
                              <a:gd name="T39" fmla="*/ 156 h 49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965">
                                <a:moveTo>
                                  <a:pt x="7992" y="4944"/>
                                </a:moveTo>
                                <a:lnTo>
                                  <a:pt x="0" y="4944"/>
                                </a:lnTo>
                                <a:lnTo>
                                  <a:pt x="0" y="4964"/>
                                </a:lnTo>
                                <a:lnTo>
                                  <a:pt x="7992" y="4964"/>
                                </a:lnTo>
                                <a:lnTo>
                                  <a:pt x="7992" y="49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 name="docshape1019"/>
                        <wps:cNvSpPr txBox="1">
                          <a:spLocks/>
                        </wps:cNvSpPr>
                        <wps:spPr bwMode="auto">
                          <a:xfrm>
                            <a:off x="1764" y="175"/>
                            <a:ext cx="7992" cy="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97DC1" w14:textId="77777777" w:rsidR="003D76C2" w:rsidRDefault="00000000">
                              <w:pPr>
                                <w:spacing w:before="40" w:line="328" w:lineRule="auto"/>
                                <w:ind w:left="1101"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downloadRepository</w:t>
                              </w:r>
                              <w:proofErr w:type="spellEnd"/>
                              <w:r>
                                <w:rPr>
                                  <w:rFonts w:ascii="Courier New"/>
                                  <w:sz w:val="18"/>
                                </w:rPr>
                                <w:t xml:space="preserve"> = (application as </w:t>
                              </w:r>
                              <w:proofErr w:type="spellStart"/>
                              <w:r>
                                <w:rPr>
                                  <w:rFonts w:ascii="Courier New"/>
                                  <w:spacing w:val="-2"/>
                                  <w:sz w:val="18"/>
                                </w:rPr>
                                <w:t>RemoteProviderApplication</w:t>
                              </w:r>
                              <w:proofErr w:type="spellEnd"/>
                              <w:r>
                                <w:rPr>
                                  <w:rFonts w:ascii="Courier New"/>
                                  <w:spacing w:val="-2"/>
                                  <w:sz w:val="18"/>
                                </w:rPr>
                                <w:t>).</w:t>
                              </w:r>
                              <w:proofErr w:type="spellStart"/>
                              <w:r>
                                <w:rPr>
                                  <w:rFonts w:ascii="Courier New"/>
                                  <w:spacing w:val="-2"/>
                                  <w:sz w:val="18"/>
                                </w:rPr>
                                <w:t>downloadRepository</w:t>
                              </w:r>
                              <w:proofErr w:type="spellEnd"/>
                            </w:p>
                            <w:p w14:paraId="23DA5205" w14:textId="77777777" w:rsidR="003D76C2" w:rsidRDefault="00000000">
                              <w:pPr>
                                <w:spacing w:before="4" w:line="235" w:lineRule="auto"/>
                                <w:ind w:left="1533" w:hanging="216"/>
                                <w:rPr>
                                  <w:rFonts w:ascii="Courier New"/>
                                  <w:sz w:val="18"/>
                                </w:rPr>
                              </w:pPr>
                              <w:proofErr w:type="spellStart"/>
                              <w:r>
                                <w:rPr>
                                  <w:rFonts w:ascii="Courier New"/>
                                  <w:sz w:val="18"/>
                                </w:rPr>
                                <w:t>mainViewModel</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ViewModelProvider</w:t>
                              </w:r>
                              <w:proofErr w:type="spellEnd"/>
                              <w:r>
                                <w:rPr>
                                  <w:rFonts w:ascii="Courier New"/>
                                  <w:sz w:val="18"/>
                                </w:rPr>
                                <w:t>(this,</w:t>
                              </w:r>
                              <w:r>
                                <w:rPr>
                                  <w:rFonts w:ascii="Courier New"/>
                                  <w:spacing w:val="-10"/>
                                  <w:sz w:val="18"/>
                                </w:rPr>
                                <w:t xml:space="preserve"> </w:t>
                              </w:r>
                              <w:r>
                                <w:rPr>
                                  <w:rFonts w:ascii="Courier New"/>
                                  <w:sz w:val="18"/>
                                </w:rPr>
                                <w:t>object</w:t>
                              </w:r>
                              <w:r>
                                <w:rPr>
                                  <w:rFonts w:ascii="Courier New"/>
                                  <w:spacing w:val="-10"/>
                                  <w:sz w:val="18"/>
                                </w:rPr>
                                <w:t xml:space="preserve"> </w:t>
                              </w:r>
                              <w:r>
                                <w:rPr>
                                  <w:rFonts w:ascii="Courier New"/>
                                  <w:sz w:val="18"/>
                                </w:rPr>
                                <w:t xml:space="preserve">: </w:t>
                              </w:r>
                              <w:proofErr w:type="spellStart"/>
                              <w:r>
                                <w:rPr>
                                  <w:rFonts w:ascii="Courier New"/>
                                  <w:sz w:val="18"/>
                                </w:rPr>
                                <w:t>ViewModelProvider.Factory</w:t>
                              </w:r>
                              <w:proofErr w:type="spellEnd"/>
                              <w:r>
                                <w:rPr>
                                  <w:rFonts w:ascii="Courier New"/>
                                  <w:sz w:val="18"/>
                                </w:rPr>
                                <w:t xml:space="preserve"> {</w:t>
                              </w:r>
                            </w:p>
                            <w:p w14:paraId="09895BCB" w14:textId="77777777" w:rsidR="003D76C2" w:rsidRDefault="00000000">
                              <w:pPr>
                                <w:spacing w:before="21" w:line="235" w:lineRule="auto"/>
                                <w:ind w:left="1965" w:right="840" w:hanging="216"/>
                                <w:rPr>
                                  <w:rFonts w:ascii="Courier New"/>
                                  <w:sz w:val="18"/>
                                </w:rPr>
                              </w:pPr>
                              <w:r>
                                <w:rPr>
                                  <w:rFonts w:ascii="Courier New"/>
                                  <w:sz w:val="18"/>
                                </w:rPr>
                                <w:t>override</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&lt;T</w:t>
                              </w:r>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ViewModel</w:t>
                              </w:r>
                              <w:proofErr w:type="spellEnd"/>
                              <w:r>
                                <w:rPr>
                                  <w:rFonts w:ascii="Courier New"/>
                                  <w:sz w:val="18"/>
                                </w:rPr>
                                <w:t>?&gt;</w:t>
                              </w:r>
                              <w:r>
                                <w:rPr>
                                  <w:rFonts w:ascii="Courier New"/>
                                  <w:spacing w:val="-8"/>
                                  <w:sz w:val="18"/>
                                </w:rPr>
                                <w:t xml:space="preserve"> </w:t>
                              </w:r>
                              <w:r>
                                <w:rPr>
                                  <w:rFonts w:ascii="Courier New"/>
                                  <w:sz w:val="18"/>
                                </w:rPr>
                                <w:t>create(</w:t>
                              </w:r>
                              <w:proofErr w:type="spellStart"/>
                              <w:r>
                                <w:rPr>
                                  <w:rFonts w:ascii="Courier New"/>
                                  <w:sz w:val="18"/>
                                </w:rPr>
                                <w:t>modelClass</w:t>
                              </w:r>
                              <w:proofErr w:type="spellEnd"/>
                              <w:r>
                                <w:rPr>
                                  <w:rFonts w:ascii="Courier New"/>
                                  <w:sz w:val="18"/>
                                </w:rPr>
                                <w:t>: Class&lt;T&gt;): T {</w:t>
                              </w:r>
                            </w:p>
                            <w:p w14:paraId="75932348" w14:textId="77777777" w:rsidR="003D76C2" w:rsidRDefault="00000000">
                              <w:pPr>
                                <w:spacing w:before="17"/>
                                <w:ind w:left="2181"/>
                                <w:rPr>
                                  <w:rFonts w:ascii="Courier New"/>
                                  <w:sz w:val="18"/>
                                </w:rPr>
                              </w:pPr>
                              <w:r>
                                <w:rPr>
                                  <w:rFonts w:ascii="Courier New"/>
                                  <w:sz w:val="18"/>
                                </w:rPr>
                                <w:t>return</w:t>
                              </w:r>
                              <w:r>
                                <w:rPr>
                                  <w:rFonts w:ascii="Courier New"/>
                                  <w:spacing w:val="-16"/>
                                  <w:sz w:val="18"/>
                                </w:rPr>
                                <w:t xml:space="preserve"> </w:t>
                              </w:r>
                              <w:proofErr w:type="spellStart"/>
                              <w:r>
                                <w:rPr>
                                  <w:rFonts w:ascii="Courier New"/>
                                  <w:sz w:val="18"/>
                                </w:rPr>
                                <w:t>MainViewModel</w:t>
                              </w:r>
                              <w:proofErr w:type="spellEnd"/>
                              <w:r>
                                <w:rPr>
                                  <w:rFonts w:ascii="Courier New"/>
                                  <w:sz w:val="18"/>
                                </w:rPr>
                                <w:t>(</w:t>
                              </w:r>
                              <w:proofErr w:type="spellStart"/>
                              <w:r>
                                <w:rPr>
                                  <w:rFonts w:ascii="Courier New"/>
                                  <w:sz w:val="18"/>
                                </w:rPr>
                                <w:t>downloadRepository</w:t>
                              </w:r>
                              <w:proofErr w:type="spellEnd"/>
                              <w:r>
                                <w:rPr>
                                  <w:rFonts w:ascii="Courier New"/>
                                  <w:sz w:val="18"/>
                                </w:rPr>
                                <w:t>)</w:t>
                              </w:r>
                              <w:r>
                                <w:rPr>
                                  <w:rFonts w:ascii="Courier New"/>
                                  <w:spacing w:val="-14"/>
                                  <w:sz w:val="18"/>
                                </w:rPr>
                                <w:t xml:space="preserve"> </w:t>
                              </w:r>
                              <w:r>
                                <w:rPr>
                                  <w:rFonts w:ascii="Courier New"/>
                                  <w:sz w:val="18"/>
                                </w:rPr>
                                <w:t>as</w:t>
                              </w:r>
                              <w:r>
                                <w:rPr>
                                  <w:rFonts w:ascii="Courier New"/>
                                  <w:spacing w:val="-13"/>
                                  <w:sz w:val="18"/>
                                </w:rPr>
                                <w:t xml:space="preserve"> </w:t>
                              </w:r>
                              <w:r>
                                <w:rPr>
                                  <w:rFonts w:ascii="Courier New"/>
                                  <w:spacing w:val="-10"/>
                                  <w:sz w:val="18"/>
                                </w:rPr>
                                <w:t>T</w:t>
                              </w:r>
                            </w:p>
                            <w:p w14:paraId="28BD6543" w14:textId="77777777" w:rsidR="003D76C2" w:rsidRDefault="00000000">
                              <w:pPr>
                                <w:spacing w:before="76"/>
                                <w:ind w:left="1749"/>
                                <w:rPr>
                                  <w:rFonts w:ascii="Courier New"/>
                                  <w:sz w:val="18"/>
                                </w:rPr>
                              </w:pPr>
                              <w:r>
                                <w:rPr>
                                  <w:rFonts w:ascii="Courier New"/>
                                  <w:sz w:val="18"/>
                                </w:rPr>
                                <w:t>}</w:t>
                              </w:r>
                            </w:p>
                            <w:p w14:paraId="04E28898" w14:textId="77777777" w:rsidR="003D76C2" w:rsidRDefault="00000000">
                              <w:pPr>
                                <w:spacing w:before="76"/>
                                <w:ind w:left="1317"/>
                                <w:rPr>
                                  <w:rFonts w:ascii="Courier New"/>
                                  <w:sz w:val="18"/>
                                </w:rPr>
                              </w:pPr>
                              <w:r>
                                <w:rPr>
                                  <w:rFonts w:ascii="Courier New"/>
                                  <w:spacing w:val="-2"/>
                                  <w:sz w:val="18"/>
                                </w:rPr>
                                <w:t>}).get(</w:t>
                              </w:r>
                              <w:proofErr w:type="spellStart"/>
                              <w:r>
                                <w:rPr>
                                  <w:rFonts w:ascii="Courier New"/>
                                  <w:spacing w:val="-2"/>
                                  <w:sz w:val="18"/>
                                </w:rPr>
                                <w:t>MainViewModel</w:t>
                              </w:r>
                              <w:proofErr w:type="spellEnd"/>
                              <w:r>
                                <w:rPr>
                                  <w:rFonts w:ascii="Courier New"/>
                                  <w:spacing w:val="-2"/>
                                  <w:sz w:val="18"/>
                                </w:rPr>
                                <w:t>::class.java)</w:t>
                              </w:r>
                            </w:p>
                            <w:p w14:paraId="019EED1D" w14:textId="77777777" w:rsidR="003D76C2" w:rsidRDefault="003D76C2">
                              <w:pPr>
                                <w:rPr>
                                  <w:rFonts w:ascii="Courier New"/>
                                  <w:sz w:val="20"/>
                                </w:rPr>
                              </w:pPr>
                            </w:p>
                            <w:p w14:paraId="48FB265C" w14:textId="77777777" w:rsidR="003D76C2" w:rsidRDefault="00000000">
                              <w:pPr>
                                <w:spacing w:before="130"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progressBar</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ProgressBar</w:t>
                              </w:r>
                              <w:proofErr w:type="spellEnd"/>
                              <w:r>
                                <w:rPr>
                                  <w:rFonts w:ascii="Courier New"/>
                                  <w:spacing w:val="-2"/>
                                  <w:sz w:val="18"/>
                                </w:rPr>
                                <w:t>&gt;</w:t>
                              </w:r>
                            </w:p>
                            <w:p w14:paraId="65FB736F"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R.id.activity_main_progress_bar</w:t>
                              </w:r>
                              <w:proofErr w:type="spellEnd"/>
                              <w:r>
                                <w:rPr>
                                  <w:rFonts w:ascii="Courier New"/>
                                  <w:spacing w:val="-2"/>
                                  <w:sz w:val="18"/>
                                </w:rPr>
                                <w:t xml:space="preserve">) </w:t>
                              </w:r>
                              <w:proofErr w:type="spellStart"/>
                              <w:r>
                                <w:rPr>
                                  <w:rFonts w:ascii="Courier New"/>
                                  <w:spacing w:val="-2"/>
                                  <w:sz w:val="18"/>
                                </w:rPr>
                                <w:t>mainViewModel.getDownloadLiveData</w:t>
                              </w:r>
                              <w:proofErr w:type="spellEnd"/>
                              <w:r>
                                <w:rPr>
                                  <w:rFonts w:ascii="Courier New"/>
                                  <w:spacing w:val="-2"/>
                                  <w:sz w:val="18"/>
                                </w:rPr>
                                <w:t>()</w:t>
                              </w:r>
                            </w:p>
                            <w:p w14:paraId="7A8850B9" w14:textId="77777777" w:rsidR="003D76C2" w:rsidRDefault="00000000">
                              <w:pPr>
                                <w:spacing w:before="57" w:line="328" w:lineRule="auto"/>
                                <w:ind w:left="1317" w:right="2784"/>
                                <w:rPr>
                                  <w:rFonts w:ascii="Courier New"/>
                                  <w:sz w:val="18"/>
                                </w:rPr>
                              </w:pPr>
                              <w:r>
                                <w:rPr>
                                  <w:rFonts w:ascii="Courier New"/>
                                  <w:sz w:val="18"/>
                                </w:rPr>
                                <w:t>.observe(this,</w:t>
                              </w:r>
                              <w:r>
                                <w:rPr>
                                  <w:rFonts w:ascii="Courier New"/>
                                  <w:spacing w:val="-10"/>
                                  <w:sz w:val="18"/>
                                </w:rPr>
                                <w:t xml:space="preserve"> </w:t>
                              </w:r>
                              <w:r>
                                <w:rPr>
                                  <w:rFonts w:ascii="Courier New"/>
                                  <w:sz w:val="18"/>
                                </w:rPr>
                                <w:t>Observer</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result</w:t>
                              </w:r>
                              <w:r>
                                <w:rPr>
                                  <w:rFonts w:ascii="Courier New"/>
                                  <w:spacing w:val="-10"/>
                                  <w:sz w:val="18"/>
                                </w:rPr>
                                <w:t xml:space="preserve"> </w:t>
                              </w:r>
                              <w:r>
                                <w:rPr>
                                  <w:rFonts w:ascii="Courier New"/>
                                  <w:sz w:val="18"/>
                                </w:rPr>
                                <w:t>-&gt; when (result) {</w:t>
                              </w:r>
                            </w:p>
                            <w:p w14:paraId="5A8DBC85" w14:textId="77777777" w:rsidR="003D76C2" w:rsidRDefault="00000000">
                              <w:pPr>
                                <w:spacing w:before="2" w:line="328" w:lineRule="auto"/>
                                <w:ind w:left="2181" w:right="1766" w:hanging="432"/>
                                <w:rPr>
                                  <w:rFonts w:ascii="Courier New"/>
                                  <w:sz w:val="18"/>
                                </w:rPr>
                              </w:pPr>
                              <w:r>
                                <w:rPr>
                                  <w:rFonts w:ascii="Courier New"/>
                                  <w:sz w:val="18"/>
                                </w:rPr>
                                <w:t xml:space="preserve">is </w:t>
                              </w:r>
                              <w:proofErr w:type="spellStart"/>
                              <w:r>
                                <w:rPr>
                                  <w:rFonts w:ascii="Courier New"/>
                                  <w:sz w:val="18"/>
                                </w:rPr>
                                <w:t>Result.Loading</w:t>
                              </w:r>
                              <w:proofErr w:type="spellEnd"/>
                              <w:r>
                                <w:rPr>
                                  <w:rFonts w:ascii="Courier New"/>
                                  <w:sz w:val="18"/>
                                </w:rPr>
                                <w:t xml:space="preserve"> -&gt; { </w:t>
                              </w:r>
                              <w:proofErr w:type="spellStart"/>
                              <w:r>
                                <w:rPr>
                                  <w:rFonts w:ascii="Courier New"/>
                                  <w:sz w:val="18"/>
                                </w:rPr>
                                <w:t>progressBar.visibility</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View.VISIBLE</w:t>
                              </w:r>
                              <w:proofErr w:type="spellEnd"/>
                            </w:p>
                            <w:p w14:paraId="0A862924" w14:textId="77777777" w:rsidR="003D76C2" w:rsidRDefault="00000000">
                              <w:pPr>
                                <w:spacing w:before="1"/>
                                <w:ind w:left="1749"/>
                                <w:rPr>
                                  <w:rFonts w:ascii="Courier New"/>
                                  <w:sz w:val="18"/>
                                </w:rPr>
                              </w:pPr>
                              <w:r>
                                <w:rPr>
                                  <w:rFonts w:ascii="Courier New"/>
                                  <w:sz w:val="18"/>
                                </w:rPr>
                                <w:t>}</w:t>
                              </w:r>
                            </w:p>
                            <w:p w14:paraId="57E4EFFE" w14:textId="77777777" w:rsidR="003D76C2" w:rsidRDefault="00000000">
                              <w:pPr>
                                <w:spacing w:before="76"/>
                                <w:ind w:left="1749"/>
                                <w:rPr>
                                  <w:rFonts w:ascii="Courier New"/>
                                  <w:sz w:val="18"/>
                                </w:rPr>
                              </w:pPr>
                              <w:r>
                                <w:rPr>
                                  <w:rFonts w:ascii="Courier New"/>
                                  <w:sz w:val="18"/>
                                </w:rPr>
                                <w:t>is</w:t>
                              </w:r>
                              <w:r>
                                <w:rPr>
                                  <w:rFonts w:ascii="Courier New"/>
                                  <w:spacing w:val="-6"/>
                                  <w:sz w:val="18"/>
                                </w:rPr>
                                <w:t xml:space="preserve"> </w:t>
                              </w:r>
                              <w:proofErr w:type="spellStart"/>
                              <w:r>
                                <w:rPr>
                                  <w:rFonts w:ascii="Courier New"/>
                                  <w:sz w:val="18"/>
                                </w:rPr>
                                <w:t>Result.Success</w:t>
                              </w:r>
                              <w:proofErr w:type="spellEnd"/>
                              <w:r>
                                <w:rPr>
                                  <w:rFonts w:ascii="Courier New"/>
                                  <w:spacing w:val="-6"/>
                                  <w:sz w:val="18"/>
                                </w:rPr>
                                <w:t xml:space="preserve"> </w:t>
                              </w:r>
                              <w:r>
                                <w:rPr>
                                  <w:rFonts w:ascii="Courier New"/>
                                  <w:sz w:val="18"/>
                                </w:rPr>
                                <w:t>-&gt;</w:t>
                              </w:r>
                              <w:r>
                                <w:rPr>
                                  <w:rFonts w:ascii="Courier New"/>
                                  <w:spacing w:val="-6"/>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BC0674" id="docshapegroup1016" o:spid="_x0000_s1907" style="position:absolute;margin-left:88.2pt;margin-top:7.8pt;width:399.6pt;height:248.25pt;z-index:-15587840;mso-wrap-distance-left:0;mso-wrap-distance-right:0;mso-position-horizontal-relative:page;mso-position-vertical-relative:text" coordorigin="1764,156" coordsize="7992,49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">
                <v:rect id="docshape1017" o:spid="_x0000_s1908" style="position:absolute;left:1764;top:165;width:7992;height:4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" fillcolor="#f6f6f6" stroked="f">
                  <v:path arrowok="t"/>
                </v:rect>
                <v:shape id="docshape1018" o:spid="_x0000_s1909" style="position:absolute;left:1764;top:155;width:7992;height:4965;visibility:visible;mso-wrap-style:square;v-text-anchor:top" coordsize="7992,4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" path="m7992,4944l,4944r,20l7992,4964r,-20xm7992,l,,,20r7992,l7992,xe" fillcolor="#dadada" stroked="f">
                  <v:path arrowok="t" o:connecttype="custom" o:connectlocs="7992,5100;0,5100;0,5120;7992,5120;7992,5100;7992,156;0,156;0,176;7992,176;7992,156" o:connectangles="0,0,0,0,0,0,0,0,0,0"/>
                </v:shape>
                <v:shape id="docshape1019" o:spid="_x0000_s1910" type="#_x0000_t202" style="position:absolute;left:1764;top:175;width:7992;height:4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" filled="f" stroked="f">
                  <v:path arrowok="t"/>
                  <v:textbox inset="0,0,0,0">
                    <w:txbxContent>
                      <w:p w14:paraId="64797DC1" w14:textId="77777777" w:rsidR="003D76C2" w:rsidRDefault="00000000">
                        <w:pPr>
                          <w:spacing w:before="40" w:line="328" w:lineRule="auto"/>
                          <w:ind w:left="1101" w:hanging="216"/>
                          <w:rPr>
                            <w:rFonts w:ascii="Courier New"/>
                            <w:sz w:val="18"/>
                          </w:rPr>
                        </w:pPr>
                        <w:proofErr w:type="spellStart"/>
                        <w:r>
                          <w:rPr>
                            <w:rFonts w:ascii="Courier New"/>
                            <w:sz w:val="18"/>
                          </w:rPr>
                          <w:t>val</w:t>
                        </w:r>
                        <w:proofErr w:type="spellEnd"/>
                        <w:r>
                          <w:rPr>
                            <w:rFonts w:ascii="Courier New"/>
                            <w:sz w:val="18"/>
                          </w:rPr>
                          <w:t xml:space="preserve"> </w:t>
                        </w:r>
                        <w:proofErr w:type="spellStart"/>
                        <w:r>
                          <w:rPr>
                            <w:rFonts w:ascii="Courier New"/>
                            <w:sz w:val="18"/>
                          </w:rPr>
                          <w:t>downloadRepository</w:t>
                        </w:r>
                        <w:proofErr w:type="spellEnd"/>
                        <w:r>
                          <w:rPr>
                            <w:rFonts w:ascii="Courier New"/>
                            <w:sz w:val="18"/>
                          </w:rPr>
                          <w:t xml:space="preserve"> = (application as </w:t>
                        </w:r>
                        <w:proofErr w:type="spellStart"/>
                        <w:r>
                          <w:rPr>
                            <w:rFonts w:ascii="Courier New"/>
                            <w:spacing w:val="-2"/>
                            <w:sz w:val="18"/>
                          </w:rPr>
                          <w:t>RemoteProviderApplication</w:t>
                        </w:r>
                        <w:proofErr w:type="spellEnd"/>
                        <w:r>
                          <w:rPr>
                            <w:rFonts w:ascii="Courier New"/>
                            <w:spacing w:val="-2"/>
                            <w:sz w:val="18"/>
                          </w:rPr>
                          <w:t>).</w:t>
                        </w:r>
                        <w:proofErr w:type="spellStart"/>
                        <w:r>
                          <w:rPr>
                            <w:rFonts w:ascii="Courier New"/>
                            <w:spacing w:val="-2"/>
                            <w:sz w:val="18"/>
                          </w:rPr>
                          <w:t>downloadRepository</w:t>
                        </w:r>
                        <w:proofErr w:type="spellEnd"/>
                      </w:p>
                      <w:p w14:paraId="23DA5205" w14:textId="77777777" w:rsidR="003D76C2" w:rsidRDefault="00000000">
                        <w:pPr>
                          <w:spacing w:before="4" w:line="235" w:lineRule="auto"/>
                          <w:ind w:left="1533" w:hanging="216"/>
                          <w:rPr>
                            <w:rFonts w:ascii="Courier New"/>
                            <w:sz w:val="18"/>
                          </w:rPr>
                        </w:pPr>
                        <w:proofErr w:type="spellStart"/>
                        <w:r>
                          <w:rPr>
                            <w:rFonts w:ascii="Courier New"/>
                            <w:sz w:val="18"/>
                          </w:rPr>
                          <w:t>mainViewModel</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ViewModelProvider</w:t>
                        </w:r>
                        <w:proofErr w:type="spellEnd"/>
                        <w:r>
                          <w:rPr>
                            <w:rFonts w:ascii="Courier New"/>
                            <w:sz w:val="18"/>
                          </w:rPr>
                          <w:t>(this,</w:t>
                        </w:r>
                        <w:r>
                          <w:rPr>
                            <w:rFonts w:ascii="Courier New"/>
                            <w:spacing w:val="-10"/>
                            <w:sz w:val="18"/>
                          </w:rPr>
                          <w:t xml:space="preserve"> </w:t>
                        </w:r>
                        <w:r>
                          <w:rPr>
                            <w:rFonts w:ascii="Courier New"/>
                            <w:sz w:val="18"/>
                          </w:rPr>
                          <w:t>object</w:t>
                        </w:r>
                        <w:r>
                          <w:rPr>
                            <w:rFonts w:ascii="Courier New"/>
                            <w:spacing w:val="-10"/>
                            <w:sz w:val="18"/>
                          </w:rPr>
                          <w:t xml:space="preserve"> </w:t>
                        </w:r>
                        <w:r>
                          <w:rPr>
                            <w:rFonts w:ascii="Courier New"/>
                            <w:sz w:val="18"/>
                          </w:rPr>
                          <w:t xml:space="preserve">: </w:t>
                        </w:r>
                        <w:proofErr w:type="spellStart"/>
                        <w:r>
                          <w:rPr>
                            <w:rFonts w:ascii="Courier New"/>
                            <w:sz w:val="18"/>
                          </w:rPr>
                          <w:t>ViewModelProvider.Factory</w:t>
                        </w:r>
                        <w:proofErr w:type="spellEnd"/>
                        <w:r>
                          <w:rPr>
                            <w:rFonts w:ascii="Courier New"/>
                            <w:sz w:val="18"/>
                          </w:rPr>
                          <w:t xml:space="preserve"> {</w:t>
                        </w:r>
                      </w:p>
                      <w:p w14:paraId="09895BCB" w14:textId="77777777" w:rsidR="003D76C2" w:rsidRDefault="00000000">
                        <w:pPr>
                          <w:spacing w:before="21" w:line="235" w:lineRule="auto"/>
                          <w:ind w:left="1965" w:right="840" w:hanging="216"/>
                          <w:rPr>
                            <w:rFonts w:ascii="Courier New"/>
                            <w:sz w:val="18"/>
                          </w:rPr>
                        </w:pPr>
                        <w:r>
                          <w:rPr>
                            <w:rFonts w:ascii="Courier New"/>
                            <w:sz w:val="18"/>
                          </w:rPr>
                          <w:t>override</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&lt;T</w:t>
                        </w:r>
                        <w:r>
                          <w:rPr>
                            <w:rFonts w:ascii="Courier New"/>
                            <w:spacing w:val="-8"/>
                            <w:sz w:val="18"/>
                          </w:rPr>
                          <w:t xml:space="preserve"> </w:t>
                        </w:r>
                        <w:r>
                          <w:rPr>
                            <w:rFonts w:ascii="Courier New"/>
                            <w:sz w:val="18"/>
                          </w:rPr>
                          <w:t>:</w:t>
                        </w:r>
                        <w:r>
                          <w:rPr>
                            <w:rFonts w:ascii="Courier New"/>
                            <w:spacing w:val="-8"/>
                            <w:sz w:val="18"/>
                          </w:rPr>
                          <w:t xml:space="preserve"> </w:t>
                        </w:r>
                        <w:proofErr w:type="spellStart"/>
                        <w:r>
                          <w:rPr>
                            <w:rFonts w:ascii="Courier New"/>
                            <w:sz w:val="18"/>
                          </w:rPr>
                          <w:t>ViewModel</w:t>
                        </w:r>
                        <w:proofErr w:type="spellEnd"/>
                        <w:r>
                          <w:rPr>
                            <w:rFonts w:ascii="Courier New"/>
                            <w:sz w:val="18"/>
                          </w:rPr>
                          <w:t>?&gt;</w:t>
                        </w:r>
                        <w:r>
                          <w:rPr>
                            <w:rFonts w:ascii="Courier New"/>
                            <w:spacing w:val="-8"/>
                            <w:sz w:val="18"/>
                          </w:rPr>
                          <w:t xml:space="preserve"> </w:t>
                        </w:r>
                        <w:r>
                          <w:rPr>
                            <w:rFonts w:ascii="Courier New"/>
                            <w:sz w:val="18"/>
                          </w:rPr>
                          <w:t>create(</w:t>
                        </w:r>
                        <w:proofErr w:type="spellStart"/>
                        <w:r>
                          <w:rPr>
                            <w:rFonts w:ascii="Courier New"/>
                            <w:sz w:val="18"/>
                          </w:rPr>
                          <w:t>modelClass</w:t>
                        </w:r>
                        <w:proofErr w:type="spellEnd"/>
                        <w:r>
                          <w:rPr>
                            <w:rFonts w:ascii="Courier New"/>
                            <w:sz w:val="18"/>
                          </w:rPr>
                          <w:t>: Class&lt;T&gt;): T {</w:t>
                        </w:r>
                      </w:p>
                      <w:p w14:paraId="75932348" w14:textId="77777777" w:rsidR="003D76C2" w:rsidRDefault="00000000">
                        <w:pPr>
                          <w:spacing w:before="17"/>
                          <w:ind w:left="2181"/>
                          <w:rPr>
                            <w:rFonts w:ascii="Courier New"/>
                            <w:sz w:val="18"/>
                          </w:rPr>
                        </w:pPr>
                        <w:r>
                          <w:rPr>
                            <w:rFonts w:ascii="Courier New"/>
                            <w:sz w:val="18"/>
                          </w:rPr>
                          <w:t>return</w:t>
                        </w:r>
                        <w:r>
                          <w:rPr>
                            <w:rFonts w:ascii="Courier New"/>
                            <w:spacing w:val="-16"/>
                            <w:sz w:val="18"/>
                          </w:rPr>
                          <w:t xml:space="preserve"> </w:t>
                        </w:r>
                        <w:proofErr w:type="spellStart"/>
                        <w:r>
                          <w:rPr>
                            <w:rFonts w:ascii="Courier New"/>
                            <w:sz w:val="18"/>
                          </w:rPr>
                          <w:t>MainViewModel</w:t>
                        </w:r>
                        <w:proofErr w:type="spellEnd"/>
                        <w:r>
                          <w:rPr>
                            <w:rFonts w:ascii="Courier New"/>
                            <w:sz w:val="18"/>
                          </w:rPr>
                          <w:t>(</w:t>
                        </w:r>
                        <w:proofErr w:type="spellStart"/>
                        <w:r>
                          <w:rPr>
                            <w:rFonts w:ascii="Courier New"/>
                            <w:sz w:val="18"/>
                          </w:rPr>
                          <w:t>downloadRepository</w:t>
                        </w:r>
                        <w:proofErr w:type="spellEnd"/>
                        <w:r>
                          <w:rPr>
                            <w:rFonts w:ascii="Courier New"/>
                            <w:sz w:val="18"/>
                          </w:rPr>
                          <w:t>)</w:t>
                        </w:r>
                        <w:r>
                          <w:rPr>
                            <w:rFonts w:ascii="Courier New"/>
                            <w:spacing w:val="-14"/>
                            <w:sz w:val="18"/>
                          </w:rPr>
                          <w:t xml:space="preserve"> </w:t>
                        </w:r>
                        <w:r>
                          <w:rPr>
                            <w:rFonts w:ascii="Courier New"/>
                            <w:sz w:val="18"/>
                          </w:rPr>
                          <w:t>as</w:t>
                        </w:r>
                        <w:r>
                          <w:rPr>
                            <w:rFonts w:ascii="Courier New"/>
                            <w:spacing w:val="-13"/>
                            <w:sz w:val="18"/>
                          </w:rPr>
                          <w:t xml:space="preserve"> </w:t>
                        </w:r>
                        <w:r>
                          <w:rPr>
                            <w:rFonts w:ascii="Courier New"/>
                            <w:spacing w:val="-10"/>
                            <w:sz w:val="18"/>
                          </w:rPr>
                          <w:t>T</w:t>
                        </w:r>
                      </w:p>
                      <w:p w14:paraId="28BD6543" w14:textId="77777777" w:rsidR="003D76C2" w:rsidRDefault="00000000">
                        <w:pPr>
                          <w:spacing w:before="76"/>
                          <w:ind w:left="1749"/>
                          <w:rPr>
                            <w:rFonts w:ascii="Courier New"/>
                            <w:sz w:val="18"/>
                          </w:rPr>
                        </w:pPr>
                        <w:r>
                          <w:rPr>
                            <w:rFonts w:ascii="Courier New"/>
                            <w:sz w:val="18"/>
                          </w:rPr>
                          <w:t>}</w:t>
                        </w:r>
                      </w:p>
                      <w:p w14:paraId="04E28898" w14:textId="77777777" w:rsidR="003D76C2" w:rsidRDefault="00000000">
                        <w:pPr>
                          <w:spacing w:before="76"/>
                          <w:ind w:left="1317"/>
                          <w:rPr>
                            <w:rFonts w:ascii="Courier New"/>
                            <w:sz w:val="18"/>
                          </w:rPr>
                        </w:pPr>
                        <w:r>
                          <w:rPr>
                            <w:rFonts w:ascii="Courier New"/>
                            <w:spacing w:val="-2"/>
                            <w:sz w:val="18"/>
                          </w:rPr>
                          <w:t>}).get(</w:t>
                        </w:r>
                        <w:proofErr w:type="spellStart"/>
                        <w:r>
                          <w:rPr>
                            <w:rFonts w:ascii="Courier New"/>
                            <w:spacing w:val="-2"/>
                            <w:sz w:val="18"/>
                          </w:rPr>
                          <w:t>MainViewModel</w:t>
                        </w:r>
                        <w:proofErr w:type="spellEnd"/>
                        <w:r>
                          <w:rPr>
                            <w:rFonts w:ascii="Courier New"/>
                            <w:spacing w:val="-2"/>
                            <w:sz w:val="18"/>
                          </w:rPr>
                          <w:t>::class.java)</w:t>
                        </w:r>
                      </w:p>
                      <w:p w14:paraId="019EED1D" w14:textId="77777777" w:rsidR="003D76C2" w:rsidRDefault="003D76C2">
                        <w:pPr>
                          <w:rPr>
                            <w:rFonts w:ascii="Courier New"/>
                            <w:sz w:val="20"/>
                          </w:rPr>
                        </w:pPr>
                      </w:p>
                      <w:p w14:paraId="48FB265C" w14:textId="77777777" w:rsidR="003D76C2" w:rsidRDefault="00000000">
                        <w:pPr>
                          <w:spacing w:before="130"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progressBar</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ProgressBar</w:t>
                        </w:r>
                        <w:proofErr w:type="spellEnd"/>
                        <w:r>
                          <w:rPr>
                            <w:rFonts w:ascii="Courier New"/>
                            <w:spacing w:val="-2"/>
                            <w:sz w:val="18"/>
                          </w:rPr>
                          <w:t>&gt;</w:t>
                        </w:r>
                      </w:p>
                      <w:p w14:paraId="65FB736F"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R.id.activity_main_progress_bar</w:t>
                        </w:r>
                        <w:proofErr w:type="spellEnd"/>
                        <w:r>
                          <w:rPr>
                            <w:rFonts w:ascii="Courier New"/>
                            <w:spacing w:val="-2"/>
                            <w:sz w:val="18"/>
                          </w:rPr>
                          <w:t xml:space="preserve">) </w:t>
                        </w:r>
                        <w:proofErr w:type="spellStart"/>
                        <w:r>
                          <w:rPr>
                            <w:rFonts w:ascii="Courier New"/>
                            <w:spacing w:val="-2"/>
                            <w:sz w:val="18"/>
                          </w:rPr>
                          <w:t>mainViewModel.getDownloadLiveData</w:t>
                        </w:r>
                        <w:proofErr w:type="spellEnd"/>
                        <w:r>
                          <w:rPr>
                            <w:rFonts w:ascii="Courier New"/>
                            <w:spacing w:val="-2"/>
                            <w:sz w:val="18"/>
                          </w:rPr>
                          <w:t>()</w:t>
                        </w:r>
                      </w:p>
                      <w:p w14:paraId="7A8850B9" w14:textId="77777777" w:rsidR="003D76C2" w:rsidRDefault="00000000">
                        <w:pPr>
                          <w:spacing w:before="57" w:line="328" w:lineRule="auto"/>
                          <w:ind w:left="1317" w:right="2784"/>
                          <w:rPr>
                            <w:rFonts w:ascii="Courier New"/>
                            <w:sz w:val="18"/>
                          </w:rPr>
                        </w:pPr>
                        <w:r>
                          <w:rPr>
                            <w:rFonts w:ascii="Courier New"/>
                            <w:sz w:val="18"/>
                          </w:rPr>
                          <w:t>.observe(this,</w:t>
                        </w:r>
                        <w:r>
                          <w:rPr>
                            <w:rFonts w:ascii="Courier New"/>
                            <w:spacing w:val="-10"/>
                            <w:sz w:val="18"/>
                          </w:rPr>
                          <w:t xml:space="preserve"> </w:t>
                        </w:r>
                        <w:r>
                          <w:rPr>
                            <w:rFonts w:ascii="Courier New"/>
                            <w:sz w:val="18"/>
                          </w:rPr>
                          <w:t>Observer</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result</w:t>
                        </w:r>
                        <w:r>
                          <w:rPr>
                            <w:rFonts w:ascii="Courier New"/>
                            <w:spacing w:val="-10"/>
                            <w:sz w:val="18"/>
                          </w:rPr>
                          <w:t xml:space="preserve"> </w:t>
                        </w:r>
                        <w:r>
                          <w:rPr>
                            <w:rFonts w:ascii="Courier New"/>
                            <w:sz w:val="18"/>
                          </w:rPr>
                          <w:t>-&gt; when (result) {</w:t>
                        </w:r>
                      </w:p>
                      <w:p w14:paraId="5A8DBC85" w14:textId="77777777" w:rsidR="003D76C2" w:rsidRDefault="00000000">
                        <w:pPr>
                          <w:spacing w:before="2" w:line="328" w:lineRule="auto"/>
                          <w:ind w:left="2181" w:right="1766" w:hanging="432"/>
                          <w:rPr>
                            <w:rFonts w:ascii="Courier New"/>
                            <w:sz w:val="18"/>
                          </w:rPr>
                        </w:pPr>
                        <w:r>
                          <w:rPr>
                            <w:rFonts w:ascii="Courier New"/>
                            <w:sz w:val="18"/>
                          </w:rPr>
                          <w:t xml:space="preserve">is </w:t>
                        </w:r>
                        <w:proofErr w:type="spellStart"/>
                        <w:r>
                          <w:rPr>
                            <w:rFonts w:ascii="Courier New"/>
                            <w:sz w:val="18"/>
                          </w:rPr>
                          <w:t>Result.Loading</w:t>
                        </w:r>
                        <w:proofErr w:type="spellEnd"/>
                        <w:r>
                          <w:rPr>
                            <w:rFonts w:ascii="Courier New"/>
                            <w:sz w:val="18"/>
                          </w:rPr>
                          <w:t xml:space="preserve"> -&gt; { </w:t>
                        </w:r>
                        <w:proofErr w:type="spellStart"/>
                        <w:r>
                          <w:rPr>
                            <w:rFonts w:ascii="Courier New"/>
                            <w:sz w:val="18"/>
                          </w:rPr>
                          <w:t>progressBar.visibility</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View.VISIBLE</w:t>
                        </w:r>
                        <w:proofErr w:type="spellEnd"/>
                      </w:p>
                      <w:p w14:paraId="0A862924" w14:textId="77777777" w:rsidR="003D76C2" w:rsidRDefault="00000000">
                        <w:pPr>
                          <w:spacing w:before="1"/>
                          <w:ind w:left="1749"/>
                          <w:rPr>
                            <w:rFonts w:ascii="Courier New"/>
                            <w:sz w:val="18"/>
                          </w:rPr>
                        </w:pPr>
                        <w:r>
                          <w:rPr>
                            <w:rFonts w:ascii="Courier New"/>
                            <w:sz w:val="18"/>
                          </w:rPr>
                          <w:t>}</w:t>
                        </w:r>
                      </w:p>
                      <w:p w14:paraId="57E4EFFE" w14:textId="77777777" w:rsidR="003D76C2" w:rsidRDefault="00000000">
                        <w:pPr>
                          <w:spacing w:before="76"/>
                          <w:ind w:left="1749"/>
                          <w:rPr>
                            <w:rFonts w:ascii="Courier New"/>
                            <w:sz w:val="18"/>
                          </w:rPr>
                        </w:pPr>
                        <w:r>
                          <w:rPr>
                            <w:rFonts w:ascii="Courier New"/>
                            <w:sz w:val="18"/>
                          </w:rPr>
                          <w:t>is</w:t>
                        </w:r>
                        <w:r>
                          <w:rPr>
                            <w:rFonts w:ascii="Courier New"/>
                            <w:spacing w:val="-6"/>
                            <w:sz w:val="18"/>
                          </w:rPr>
                          <w:t xml:space="preserve"> </w:t>
                        </w:r>
                        <w:proofErr w:type="spellStart"/>
                        <w:r>
                          <w:rPr>
                            <w:rFonts w:ascii="Courier New"/>
                            <w:sz w:val="18"/>
                          </w:rPr>
                          <w:t>Result.Success</w:t>
                        </w:r>
                        <w:proofErr w:type="spellEnd"/>
                        <w:r>
                          <w:rPr>
                            <w:rFonts w:ascii="Courier New"/>
                            <w:spacing w:val="-6"/>
                            <w:sz w:val="18"/>
                          </w:rPr>
                          <w:t xml:space="preserve"> </w:t>
                        </w:r>
                        <w:r>
                          <w:rPr>
                            <w:rFonts w:ascii="Courier New"/>
                            <w:sz w:val="18"/>
                          </w:rPr>
                          <w:t>-&gt;</w:t>
                        </w:r>
                        <w:r>
                          <w:rPr>
                            <w:rFonts w:ascii="Courier New"/>
                            <w:spacing w:val="-6"/>
                            <w:sz w:val="18"/>
                          </w:rPr>
                          <w:t xml:space="preserve"> </w:t>
                        </w:r>
                        <w:r>
                          <w:rPr>
                            <w:rFonts w:ascii="Courier New"/>
                            <w:spacing w:val="-10"/>
                            <w:sz w:val="18"/>
                          </w:rPr>
                          <w:t>{</w:t>
                        </w:r>
                      </w:p>
                    </w:txbxContent>
                  </v:textbox>
                </v:shape>
                <w10:wrap type="topAndBottom" anchorx="page"/>
              </v:group>
            </w:pict>
          </mc:Fallback>
        </mc:AlternateContent>
      </w:r>
    </w:p>
    <w:p w14:paraId="6591A7C0" w14:textId="77777777" w:rsidR="003D76C2" w:rsidRDefault="003D76C2">
      <w:pPr>
        <w:rPr>
          <w:rFonts w:ascii="Courier New"/>
          <w:sz w:val="11"/>
        </w:rPr>
        <w:sectPr w:rsidR="003D76C2">
          <w:pgSz w:w="10800" w:h="13320"/>
          <w:pgMar w:top="1120" w:right="920" w:bottom="280" w:left="940" w:header="695" w:footer="0" w:gutter="0"/>
          <w:cols w:space="720"/>
        </w:sectPr>
      </w:pPr>
    </w:p>
    <w:p w14:paraId="1FDD4B1E" w14:textId="77777777" w:rsidR="003D76C2" w:rsidRDefault="003D76C2">
      <w:pPr>
        <w:pStyle w:val="BodyText"/>
        <w:rPr>
          <w:rFonts w:ascii="Courier New"/>
          <w:b/>
        </w:rPr>
      </w:pPr>
    </w:p>
    <w:p w14:paraId="079773A0" w14:textId="77777777" w:rsidR="003D76C2" w:rsidRDefault="003D76C2">
      <w:pPr>
        <w:pStyle w:val="BodyText"/>
        <w:rPr>
          <w:rFonts w:ascii="Courier New"/>
          <w:b/>
        </w:rPr>
      </w:pPr>
    </w:p>
    <w:p w14:paraId="583B7DAA" w14:textId="77777777" w:rsidR="003D76C2" w:rsidRDefault="003D76C2">
      <w:pPr>
        <w:pStyle w:val="BodyText"/>
        <w:rPr>
          <w:rFonts w:ascii="Courier New"/>
          <w:b/>
        </w:rPr>
      </w:pPr>
    </w:p>
    <w:p w14:paraId="7D50D9F7" w14:textId="77777777" w:rsidR="003D76C2" w:rsidRDefault="003D76C2">
      <w:pPr>
        <w:pStyle w:val="BodyText"/>
        <w:rPr>
          <w:rFonts w:ascii="Courier New"/>
          <w:b/>
        </w:rPr>
      </w:pPr>
    </w:p>
    <w:p w14:paraId="21C6D88F" w14:textId="77777777" w:rsidR="003D76C2" w:rsidRDefault="003D76C2">
      <w:pPr>
        <w:pStyle w:val="BodyText"/>
        <w:rPr>
          <w:rFonts w:ascii="Courier New"/>
          <w:b/>
        </w:rPr>
      </w:pPr>
    </w:p>
    <w:p w14:paraId="646EBB4A" w14:textId="77777777" w:rsidR="003D76C2" w:rsidRDefault="003D76C2">
      <w:pPr>
        <w:pStyle w:val="BodyText"/>
        <w:rPr>
          <w:rFonts w:ascii="Courier New"/>
          <w:b/>
        </w:rPr>
      </w:pPr>
    </w:p>
    <w:p w14:paraId="071401D1" w14:textId="77777777" w:rsidR="003D76C2" w:rsidRDefault="003D76C2">
      <w:pPr>
        <w:pStyle w:val="BodyText"/>
        <w:rPr>
          <w:rFonts w:ascii="Courier New"/>
          <w:b/>
        </w:rPr>
      </w:pPr>
    </w:p>
    <w:p w14:paraId="2596730A" w14:textId="77777777" w:rsidR="003D76C2" w:rsidRDefault="003D76C2">
      <w:pPr>
        <w:pStyle w:val="BodyText"/>
        <w:rPr>
          <w:rFonts w:ascii="Courier New"/>
          <w:b/>
        </w:rPr>
      </w:pPr>
    </w:p>
    <w:p w14:paraId="17C7FE62" w14:textId="77777777" w:rsidR="003D76C2" w:rsidRDefault="003D76C2">
      <w:pPr>
        <w:pStyle w:val="BodyText"/>
        <w:rPr>
          <w:rFonts w:ascii="Courier New"/>
          <w:b/>
        </w:rPr>
      </w:pPr>
    </w:p>
    <w:p w14:paraId="6E76AE78" w14:textId="77777777" w:rsidR="003D76C2" w:rsidRDefault="003D76C2">
      <w:pPr>
        <w:pStyle w:val="BodyText"/>
        <w:rPr>
          <w:rFonts w:ascii="Courier New"/>
          <w:b/>
        </w:rPr>
      </w:pPr>
    </w:p>
    <w:p w14:paraId="5A102CA0" w14:textId="77777777" w:rsidR="003D76C2" w:rsidRDefault="003D76C2">
      <w:pPr>
        <w:pStyle w:val="BodyText"/>
        <w:rPr>
          <w:rFonts w:ascii="Courier New"/>
          <w:b/>
        </w:rPr>
      </w:pPr>
    </w:p>
    <w:p w14:paraId="398CD9DB" w14:textId="77777777" w:rsidR="003D76C2" w:rsidRDefault="003D76C2">
      <w:pPr>
        <w:pStyle w:val="BodyText"/>
        <w:rPr>
          <w:rFonts w:ascii="Courier New"/>
          <w:b/>
        </w:rPr>
      </w:pPr>
    </w:p>
    <w:p w14:paraId="6B8E7754" w14:textId="77777777" w:rsidR="003D76C2" w:rsidRDefault="003D76C2">
      <w:pPr>
        <w:pStyle w:val="BodyText"/>
        <w:rPr>
          <w:rFonts w:ascii="Courier New"/>
          <w:b/>
        </w:rPr>
      </w:pPr>
    </w:p>
    <w:p w14:paraId="5384CA60" w14:textId="77777777" w:rsidR="003D76C2" w:rsidRDefault="003D76C2">
      <w:pPr>
        <w:pStyle w:val="BodyText"/>
        <w:rPr>
          <w:rFonts w:ascii="Courier New"/>
          <w:b/>
        </w:rPr>
      </w:pPr>
    </w:p>
    <w:p w14:paraId="28549E44" w14:textId="77777777" w:rsidR="003D76C2" w:rsidRDefault="003D76C2">
      <w:pPr>
        <w:pStyle w:val="BodyText"/>
        <w:spacing w:before="9"/>
        <w:rPr>
          <w:rFonts w:ascii="Courier New"/>
          <w:b/>
          <w:sz w:val="17"/>
        </w:rPr>
      </w:pPr>
    </w:p>
    <w:p w14:paraId="514864ED" w14:textId="77777777" w:rsidR="003D76C2" w:rsidRDefault="00D51F7C">
      <w:pPr>
        <w:spacing w:before="100"/>
        <w:ind w:left="104"/>
        <w:rPr>
          <w:rFonts w:ascii="Courier New"/>
          <w:b/>
          <w:sz w:val="16"/>
        </w:rPr>
      </w:pPr>
      <w:r>
        <w:rPr>
          <w:noProof/>
        </w:rPr>
        <mc:AlternateContent>
          <mc:Choice Requires="wpg">
            <w:drawing>
              <wp:anchor distT="0" distB="0" distL="114300" distR="114300" simplePos="0" relativeHeight="15870464" behindDoc="0" locked="0" layoutInCell="1" allowOverlap="1" wp14:anchorId="391EE079" wp14:editId="70965DAB">
                <wp:simplePos x="0" y="0"/>
                <wp:positionH relativeFrom="page">
                  <wp:posOffset>662940</wp:posOffset>
                </wp:positionH>
                <wp:positionV relativeFrom="paragraph">
                  <wp:posOffset>-2096770</wp:posOffset>
                </wp:positionV>
                <wp:extent cx="5074920" cy="2174875"/>
                <wp:effectExtent l="0" t="0" r="5080" b="0"/>
                <wp:wrapNone/>
                <wp:docPr id="534" name="docshapegroup10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044" y="-3302"/>
                          <a:chExt cx="7992" cy="3425"/>
                        </a:xfrm>
                      </wpg:grpSpPr>
                      <wps:wsp>
                        <wps:cNvPr id="535" name="docshape1021"/>
                        <wps:cNvSpPr>
                          <a:spLocks/>
                        </wps:cNvSpPr>
                        <wps:spPr bwMode="auto">
                          <a:xfrm>
                            <a:off x="1044" y="-3292"/>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6" name="docshape1022"/>
                        <wps:cNvSpPr>
                          <a:spLocks/>
                        </wps:cNvSpPr>
                        <wps:spPr bwMode="auto">
                          <a:xfrm>
                            <a:off x="1044" y="-3302"/>
                            <a:ext cx="7992" cy="3425"/>
                          </a:xfrm>
                          <a:custGeom>
                            <a:avLst/>
                            <a:gdLst>
                              <a:gd name="T0" fmla="+- 0 9036 1044"/>
                              <a:gd name="T1" fmla="*/ T0 w 7992"/>
                              <a:gd name="T2" fmla="+- 0 102 -3302"/>
                              <a:gd name="T3" fmla="*/ 102 h 3425"/>
                              <a:gd name="T4" fmla="+- 0 1044 1044"/>
                              <a:gd name="T5" fmla="*/ T4 w 7992"/>
                              <a:gd name="T6" fmla="+- 0 102 -3302"/>
                              <a:gd name="T7" fmla="*/ 102 h 3425"/>
                              <a:gd name="T8" fmla="+- 0 1044 1044"/>
                              <a:gd name="T9" fmla="*/ T8 w 7992"/>
                              <a:gd name="T10" fmla="+- 0 122 -3302"/>
                              <a:gd name="T11" fmla="*/ 122 h 3425"/>
                              <a:gd name="T12" fmla="+- 0 9036 1044"/>
                              <a:gd name="T13" fmla="*/ T12 w 7992"/>
                              <a:gd name="T14" fmla="+- 0 122 -3302"/>
                              <a:gd name="T15" fmla="*/ 122 h 3425"/>
                              <a:gd name="T16" fmla="+- 0 9036 1044"/>
                              <a:gd name="T17" fmla="*/ T16 w 7992"/>
                              <a:gd name="T18" fmla="+- 0 102 -3302"/>
                              <a:gd name="T19" fmla="*/ 102 h 3425"/>
                              <a:gd name="T20" fmla="+- 0 9036 1044"/>
                              <a:gd name="T21" fmla="*/ T20 w 7992"/>
                              <a:gd name="T22" fmla="+- 0 -3302 -3302"/>
                              <a:gd name="T23" fmla="*/ -3302 h 3425"/>
                              <a:gd name="T24" fmla="+- 0 1044 1044"/>
                              <a:gd name="T25" fmla="*/ T24 w 7992"/>
                              <a:gd name="T26" fmla="+- 0 -3302 -3302"/>
                              <a:gd name="T27" fmla="*/ -3302 h 3425"/>
                              <a:gd name="T28" fmla="+- 0 1044 1044"/>
                              <a:gd name="T29" fmla="*/ T28 w 7992"/>
                              <a:gd name="T30" fmla="+- 0 -3282 -3302"/>
                              <a:gd name="T31" fmla="*/ -3282 h 3425"/>
                              <a:gd name="T32" fmla="+- 0 9036 1044"/>
                              <a:gd name="T33" fmla="*/ T32 w 7992"/>
                              <a:gd name="T34" fmla="+- 0 -3282 -3302"/>
                              <a:gd name="T35" fmla="*/ -3282 h 3425"/>
                              <a:gd name="T36" fmla="+- 0 9036 1044"/>
                              <a:gd name="T37" fmla="*/ T36 w 7992"/>
                              <a:gd name="T38" fmla="+- 0 -3302 -3302"/>
                              <a:gd name="T39" fmla="*/ -3302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7" name="docshape1023"/>
                        <wps:cNvSpPr txBox="1">
                          <a:spLocks/>
                        </wps:cNvSpPr>
                        <wps:spPr bwMode="auto">
                          <a:xfrm>
                            <a:off x="1044" y="-3282"/>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A9927" w14:textId="77777777" w:rsidR="003D76C2" w:rsidRDefault="00000000">
                              <w:pPr>
                                <w:spacing w:before="40"/>
                                <w:ind w:left="2181"/>
                                <w:rPr>
                                  <w:rFonts w:ascii="Courier New"/>
                                  <w:sz w:val="18"/>
                                </w:rPr>
                              </w:pPr>
                              <w:proofErr w:type="spellStart"/>
                              <w:r>
                                <w:rPr>
                                  <w:rFonts w:ascii="Courier New"/>
                                  <w:sz w:val="18"/>
                                </w:rPr>
                                <w:t>progressBar.visibility</w:t>
                              </w:r>
                              <w:proofErr w:type="spellEnd"/>
                              <w:r>
                                <w:rPr>
                                  <w:rFonts w:ascii="Courier New"/>
                                  <w:spacing w:val="-12"/>
                                  <w:sz w:val="18"/>
                                </w:rPr>
                                <w:t xml:space="preserve"> </w:t>
                              </w:r>
                              <w:r>
                                <w:rPr>
                                  <w:rFonts w:ascii="Courier New"/>
                                  <w:sz w:val="18"/>
                                </w:rPr>
                                <w:t>=</w:t>
                              </w:r>
                              <w:r>
                                <w:rPr>
                                  <w:rFonts w:ascii="Courier New"/>
                                  <w:spacing w:val="-11"/>
                                  <w:sz w:val="18"/>
                                </w:rPr>
                                <w:t xml:space="preserve"> </w:t>
                              </w:r>
                              <w:proofErr w:type="spellStart"/>
                              <w:r>
                                <w:rPr>
                                  <w:rFonts w:ascii="Courier New"/>
                                  <w:spacing w:val="-2"/>
                                  <w:sz w:val="18"/>
                                </w:rPr>
                                <w:t>View.GONE</w:t>
                              </w:r>
                              <w:proofErr w:type="spellEnd"/>
                            </w:p>
                            <w:p w14:paraId="42D26AAC" w14:textId="77777777" w:rsidR="003D76C2" w:rsidRDefault="00000000">
                              <w:pPr>
                                <w:spacing w:before="79" w:line="235" w:lineRule="auto"/>
                                <w:ind w:left="2397" w:hanging="216"/>
                                <w:rPr>
                                  <w:rFonts w:ascii="Courier New"/>
                                  <w:sz w:val="18"/>
                                </w:rPr>
                              </w:pPr>
                              <w:proofErr w:type="spellStart"/>
                              <w:r>
                                <w:rPr>
                                  <w:rFonts w:ascii="Courier New"/>
                                  <w:sz w:val="18"/>
                                </w:rPr>
                                <w:t>Toast.makeText</w:t>
                              </w:r>
                              <w:proofErr w:type="spellEnd"/>
                              <w:r>
                                <w:rPr>
                                  <w:rFonts w:ascii="Courier New"/>
                                  <w:sz w:val="18"/>
                                </w:rPr>
                                <w:t>(this,</w:t>
                              </w:r>
                              <w:r>
                                <w:rPr>
                                  <w:rFonts w:ascii="Courier New"/>
                                  <w:spacing w:val="-29"/>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R.string.success</w:t>
                              </w:r>
                              <w:proofErr w:type="spellEnd"/>
                              <w:r>
                                <w:rPr>
                                  <w:rFonts w:ascii="Courier New"/>
                                  <w:sz w:val="18"/>
                                </w:rPr>
                                <w:t xml:space="preserve">), </w:t>
                              </w:r>
                              <w:proofErr w:type="spellStart"/>
                              <w:r>
                                <w:rPr>
                                  <w:rFonts w:ascii="Courier New"/>
                                  <w:spacing w:val="-2"/>
                                  <w:sz w:val="18"/>
                                </w:rPr>
                                <w:t>Toast.LENGTH_LONG</w:t>
                              </w:r>
                              <w:proofErr w:type="spellEnd"/>
                              <w:r>
                                <w:rPr>
                                  <w:rFonts w:ascii="Courier New"/>
                                  <w:spacing w:val="-2"/>
                                  <w:sz w:val="18"/>
                                </w:rPr>
                                <w:t>)</w:t>
                              </w:r>
                            </w:p>
                            <w:p w14:paraId="1D532BD7" w14:textId="77777777" w:rsidR="003D76C2" w:rsidRDefault="00000000">
                              <w:pPr>
                                <w:spacing w:before="18"/>
                                <w:ind w:left="2181"/>
                                <w:rPr>
                                  <w:rFonts w:ascii="Courier New"/>
                                  <w:sz w:val="18"/>
                                </w:rPr>
                              </w:pPr>
                              <w:r>
                                <w:rPr>
                                  <w:rFonts w:ascii="Courier New"/>
                                  <w:spacing w:val="-2"/>
                                  <w:sz w:val="18"/>
                                </w:rPr>
                                <w:t>.show()</w:t>
                              </w:r>
                            </w:p>
                            <w:p w14:paraId="1AC5AB67" w14:textId="77777777" w:rsidR="003D76C2" w:rsidRDefault="00000000">
                              <w:pPr>
                                <w:spacing w:before="76"/>
                                <w:ind w:left="1749"/>
                                <w:rPr>
                                  <w:rFonts w:ascii="Courier New"/>
                                  <w:sz w:val="18"/>
                                </w:rPr>
                              </w:pPr>
                              <w:r>
                                <w:rPr>
                                  <w:rFonts w:ascii="Courier New"/>
                                  <w:sz w:val="18"/>
                                </w:rPr>
                                <w:t>}</w:t>
                              </w:r>
                            </w:p>
                            <w:p w14:paraId="2C4D4F28" w14:textId="77777777" w:rsidR="003D76C2" w:rsidRDefault="00000000">
                              <w:pPr>
                                <w:spacing w:before="76" w:line="328" w:lineRule="auto"/>
                                <w:ind w:left="2181" w:right="2128" w:hanging="432"/>
                                <w:rPr>
                                  <w:rFonts w:ascii="Courier New"/>
                                  <w:sz w:val="18"/>
                                </w:rPr>
                              </w:pPr>
                              <w:r>
                                <w:rPr>
                                  <w:rFonts w:ascii="Courier New"/>
                                  <w:sz w:val="18"/>
                                </w:rPr>
                                <w:t xml:space="preserve">is </w:t>
                              </w:r>
                              <w:proofErr w:type="spellStart"/>
                              <w:r>
                                <w:rPr>
                                  <w:rFonts w:ascii="Courier New"/>
                                  <w:sz w:val="18"/>
                                </w:rPr>
                                <w:t>Result.Error</w:t>
                              </w:r>
                              <w:proofErr w:type="spellEnd"/>
                              <w:r>
                                <w:rPr>
                                  <w:rFonts w:ascii="Courier New"/>
                                  <w:sz w:val="18"/>
                                </w:rPr>
                                <w:t xml:space="preserve"> -&gt; { </w:t>
                              </w:r>
                              <w:proofErr w:type="spellStart"/>
                              <w:r>
                                <w:rPr>
                                  <w:rFonts w:ascii="Courier New"/>
                                  <w:sz w:val="18"/>
                                </w:rPr>
                                <w:t>progressBar.visibility</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View.GONE</w:t>
                              </w:r>
                              <w:proofErr w:type="spellEnd"/>
                            </w:p>
                            <w:p w14:paraId="2CE288F9" w14:textId="77777777" w:rsidR="003D76C2" w:rsidRDefault="00000000">
                              <w:pPr>
                                <w:spacing w:before="4" w:line="235" w:lineRule="auto"/>
                                <w:ind w:left="2397" w:right="686" w:hanging="216"/>
                                <w:rPr>
                                  <w:rFonts w:ascii="Courier New"/>
                                  <w:sz w:val="18"/>
                                </w:rPr>
                              </w:pPr>
                              <w:proofErr w:type="spellStart"/>
                              <w:r>
                                <w:rPr>
                                  <w:rFonts w:ascii="Courier New"/>
                                  <w:sz w:val="18"/>
                                </w:rPr>
                                <w:t>Toast.makeText</w:t>
                              </w:r>
                              <w:proofErr w:type="spellEnd"/>
                              <w:r>
                                <w:rPr>
                                  <w:rFonts w:ascii="Courier New"/>
                                  <w:sz w:val="18"/>
                                </w:rPr>
                                <w:t>(this,</w:t>
                              </w:r>
                              <w:r>
                                <w:rPr>
                                  <w:rFonts w:ascii="Courier New"/>
                                  <w:spacing w:val="-29"/>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R.string.error</w:t>
                              </w:r>
                              <w:proofErr w:type="spellEnd"/>
                              <w:r>
                                <w:rPr>
                                  <w:rFonts w:ascii="Courier New"/>
                                  <w:sz w:val="18"/>
                                </w:rPr>
                                <w:t xml:space="preserve">), </w:t>
                              </w:r>
                              <w:proofErr w:type="spellStart"/>
                              <w:r>
                                <w:rPr>
                                  <w:rFonts w:ascii="Courier New"/>
                                  <w:spacing w:val="-2"/>
                                  <w:sz w:val="18"/>
                                </w:rPr>
                                <w:t>Toast.LENGTH_LONG</w:t>
                              </w:r>
                              <w:proofErr w:type="spellEnd"/>
                              <w:r>
                                <w:rPr>
                                  <w:rFonts w:ascii="Courier New"/>
                                  <w:spacing w:val="-2"/>
                                  <w:sz w:val="18"/>
                                </w:rPr>
                                <w:t>)</w:t>
                              </w:r>
                            </w:p>
                            <w:p w14:paraId="09AD9153" w14:textId="77777777" w:rsidR="003D76C2" w:rsidRDefault="00000000">
                              <w:pPr>
                                <w:spacing w:before="17"/>
                                <w:ind w:left="2181"/>
                                <w:rPr>
                                  <w:rFonts w:ascii="Courier New"/>
                                  <w:sz w:val="18"/>
                                </w:rPr>
                              </w:pPr>
                              <w:r>
                                <w:rPr>
                                  <w:rFonts w:ascii="Courier New"/>
                                  <w:spacing w:val="-2"/>
                                  <w:sz w:val="18"/>
                                </w:rPr>
                                <w:t>.show()</w:t>
                              </w:r>
                            </w:p>
                            <w:p w14:paraId="62ACE0F6" w14:textId="77777777" w:rsidR="003D76C2" w:rsidRDefault="00000000">
                              <w:pPr>
                                <w:spacing w:before="77"/>
                                <w:ind w:left="1749"/>
                                <w:rPr>
                                  <w:rFonts w:ascii="Courier New"/>
                                  <w:sz w:val="18"/>
                                </w:rPr>
                              </w:pPr>
                              <w:r>
                                <w:rPr>
                                  <w:rFonts w:ascii="Courier New"/>
                                  <w:sz w:val="18"/>
                                </w:rPr>
                                <w:t>}</w:t>
                              </w:r>
                            </w:p>
                            <w:p w14:paraId="1D3F25F8" w14:textId="77777777" w:rsidR="003D76C2" w:rsidRDefault="00000000">
                              <w:pPr>
                                <w:spacing w:before="76"/>
                                <w:ind w:left="1317"/>
                                <w:rPr>
                                  <w:rFonts w:ascii="Courier New"/>
                                  <w:sz w:val="18"/>
                                </w:rPr>
                              </w:pPr>
                              <w:r>
                                <w:rPr>
                                  <w:rFonts w:ascii="Courier New"/>
                                  <w:sz w:val="18"/>
                                </w:rPr>
                                <w:t>}</w:t>
                              </w:r>
                            </w:p>
                            <w:p w14:paraId="1AA06473" w14:textId="77777777" w:rsidR="003D76C2" w:rsidRDefault="00000000">
                              <w:pPr>
                                <w:spacing w:before="76"/>
                                <w:ind w:left="885"/>
                                <w:rPr>
                                  <w:rFonts w:ascii="Courier New"/>
                                  <w:sz w:val="18"/>
                                </w:rPr>
                              </w:pPr>
                              <w:r>
                                <w:rPr>
                                  <w:rFonts w:ascii="Courier New"/>
                                  <w:spacing w:val="-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1EE079" id="docshapegroup1020" o:spid="_x0000_s1911" style="position:absolute;left:0;text-align:left;margin-left:52.2pt;margin-top:-165.1pt;width:399.6pt;height:171.25pt;z-index:15870464;mso-position-horizontal-relative:page;mso-position-vertical-relative:text" coordorigin="1044,-3302"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">
                <v:rect id="docshape1021" o:spid="_x0000_s1912" style="position:absolute;left:1044;top:-3292;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" fillcolor="#f6f6f6" stroked="f">
                  <v:path arrowok="t"/>
                </v:rect>
                <v:shape id="docshape1022" o:spid="_x0000_s1913" style="position:absolute;left:1044;top:-3302;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" path="m7992,3404l,3404r,20l7992,3424r,-20xm7992,l,,,20r7992,l7992,xe" fillcolor="#dadada" stroked="f">
                  <v:path arrowok="t" o:connecttype="custom" o:connectlocs="7992,102;0,102;0,122;7992,122;7992,102;7992,-3302;0,-3302;0,-3282;7992,-3282;7992,-3302" o:connectangles="0,0,0,0,0,0,0,0,0,0"/>
                </v:shape>
                <v:shape id="docshape1023" o:spid="_x0000_s1914" type="#_x0000_t202" style="position:absolute;left:1044;top:-3282;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" filled="f" stroked="f">
                  <v:path arrowok="t"/>
                  <v:textbox inset="0,0,0,0">
                    <w:txbxContent>
                      <w:p w14:paraId="62FA9927" w14:textId="77777777" w:rsidR="003D76C2" w:rsidRDefault="00000000">
                        <w:pPr>
                          <w:spacing w:before="40"/>
                          <w:ind w:left="2181"/>
                          <w:rPr>
                            <w:rFonts w:ascii="Courier New"/>
                            <w:sz w:val="18"/>
                          </w:rPr>
                        </w:pPr>
                        <w:proofErr w:type="spellStart"/>
                        <w:r>
                          <w:rPr>
                            <w:rFonts w:ascii="Courier New"/>
                            <w:sz w:val="18"/>
                          </w:rPr>
                          <w:t>progressBar.visibility</w:t>
                        </w:r>
                        <w:proofErr w:type="spellEnd"/>
                        <w:r>
                          <w:rPr>
                            <w:rFonts w:ascii="Courier New"/>
                            <w:spacing w:val="-12"/>
                            <w:sz w:val="18"/>
                          </w:rPr>
                          <w:t xml:space="preserve"> </w:t>
                        </w:r>
                        <w:r>
                          <w:rPr>
                            <w:rFonts w:ascii="Courier New"/>
                            <w:sz w:val="18"/>
                          </w:rPr>
                          <w:t>=</w:t>
                        </w:r>
                        <w:r>
                          <w:rPr>
                            <w:rFonts w:ascii="Courier New"/>
                            <w:spacing w:val="-11"/>
                            <w:sz w:val="18"/>
                          </w:rPr>
                          <w:t xml:space="preserve"> </w:t>
                        </w:r>
                        <w:proofErr w:type="spellStart"/>
                        <w:r>
                          <w:rPr>
                            <w:rFonts w:ascii="Courier New"/>
                            <w:spacing w:val="-2"/>
                            <w:sz w:val="18"/>
                          </w:rPr>
                          <w:t>View.GONE</w:t>
                        </w:r>
                        <w:proofErr w:type="spellEnd"/>
                      </w:p>
                      <w:p w14:paraId="42D26AAC" w14:textId="77777777" w:rsidR="003D76C2" w:rsidRDefault="00000000">
                        <w:pPr>
                          <w:spacing w:before="79" w:line="235" w:lineRule="auto"/>
                          <w:ind w:left="2397" w:hanging="216"/>
                          <w:rPr>
                            <w:rFonts w:ascii="Courier New"/>
                            <w:sz w:val="18"/>
                          </w:rPr>
                        </w:pPr>
                        <w:proofErr w:type="spellStart"/>
                        <w:r>
                          <w:rPr>
                            <w:rFonts w:ascii="Courier New"/>
                            <w:sz w:val="18"/>
                          </w:rPr>
                          <w:t>Toast.makeText</w:t>
                        </w:r>
                        <w:proofErr w:type="spellEnd"/>
                        <w:r>
                          <w:rPr>
                            <w:rFonts w:ascii="Courier New"/>
                            <w:sz w:val="18"/>
                          </w:rPr>
                          <w:t>(this,</w:t>
                        </w:r>
                        <w:r>
                          <w:rPr>
                            <w:rFonts w:ascii="Courier New"/>
                            <w:spacing w:val="-29"/>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R.string.success</w:t>
                        </w:r>
                        <w:proofErr w:type="spellEnd"/>
                        <w:r>
                          <w:rPr>
                            <w:rFonts w:ascii="Courier New"/>
                            <w:sz w:val="18"/>
                          </w:rPr>
                          <w:t xml:space="preserve">), </w:t>
                        </w:r>
                        <w:proofErr w:type="spellStart"/>
                        <w:r>
                          <w:rPr>
                            <w:rFonts w:ascii="Courier New"/>
                            <w:spacing w:val="-2"/>
                            <w:sz w:val="18"/>
                          </w:rPr>
                          <w:t>Toast.LENGTH_LONG</w:t>
                        </w:r>
                        <w:proofErr w:type="spellEnd"/>
                        <w:r>
                          <w:rPr>
                            <w:rFonts w:ascii="Courier New"/>
                            <w:spacing w:val="-2"/>
                            <w:sz w:val="18"/>
                          </w:rPr>
                          <w:t>)</w:t>
                        </w:r>
                      </w:p>
                      <w:p w14:paraId="1D532BD7" w14:textId="77777777" w:rsidR="003D76C2" w:rsidRDefault="00000000">
                        <w:pPr>
                          <w:spacing w:before="18"/>
                          <w:ind w:left="2181"/>
                          <w:rPr>
                            <w:rFonts w:ascii="Courier New"/>
                            <w:sz w:val="18"/>
                          </w:rPr>
                        </w:pPr>
                        <w:r>
                          <w:rPr>
                            <w:rFonts w:ascii="Courier New"/>
                            <w:spacing w:val="-2"/>
                            <w:sz w:val="18"/>
                          </w:rPr>
                          <w:t>.show()</w:t>
                        </w:r>
                      </w:p>
                      <w:p w14:paraId="1AC5AB67" w14:textId="77777777" w:rsidR="003D76C2" w:rsidRDefault="00000000">
                        <w:pPr>
                          <w:spacing w:before="76"/>
                          <w:ind w:left="1749"/>
                          <w:rPr>
                            <w:rFonts w:ascii="Courier New"/>
                            <w:sz w:val="18"/>
                          </w:rPr>
                        </w:pPr>
                        <w:r>
                          <w:rPr>
                            <w:rFonts w:ascii="Courier New"/>
                            <w:sz w:val="18"/>
                          </w:rPr>
                          <w:t>}</w:t>
                        </w:r>
                      </w:p>
                      <w:p w14:paraId="2C4D4F28" w14:textId="77777777" w:rsidR="003D76C2" w:rsidRDefault="00000000">
                        <w:pPr>
                          <w:spacing w:before="76" w:line="328" w:lineRule="auto"/>
                          <w:ind w:left="2181" w:right="2128" w:hanging="432"/>
                          <w:rPr>
                            <w:rFonts w:ascii="Courier New"/>
                            <w:sz w:val="18"/>
                          </w:rPr>
                        </w:pPr>
                        <w:r>
                          <w:rPr>
                            <w:rFonts w:ascii="Courier New"/>
                            <w:sz w:val="18"/>
                          </w:rPr>
                          <w:t xml:space="preserve">is </w:t>
                        </w:r>
                        <w:proofErr w:type="spellStart"/>
                        <w:r>
                          <w:rPr>
                            <w:rFonts w:ascii="Courier New"/>
                            <w:sz w:val="18"/>
                          </w:rPr>
                          <w:t>Result.Error</w:t>
                        </w:r>
                        <w:proofErr w:type="spellEnd"/>
                        <w:r>
                          <w:rPr>
                            <w:rFonts w:ascii="Courier New"/>
                            <w:sz w:val="18"/>
                          </w:rPr>
                          <w:t xml:space="preserve"> -&gt; { </w:t>
                        </w:r>
                        <w:proofErr w:type="spellStart"/>
                        <w:r>
                          <w:rPr>
                            <w:rFonts w:ascii="Courier New"/>
                            <w:sz w:val="18"/>
                          </w:rPr>
                          <w:t>progressBar.visibility</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View.GONE</w:t>
                        </w:r>
                        <w:proofErr w:type="spellEnd"/>
                      </w:p>
                      <w:p w14:paraId="2CE288F9" w14:textId="77777777" w:rsidR="003D76C2" w:rsidRDefault="00000000">
                        <w:pPr>
                          <w:spacing w:before="4" w:line="235" w:lineRule="auto"/>
                          <w:ind w:left="2397" w:right="686" w:hanging="216"/>
                          <w:rPr>
                            <w:rFonts w:ascii="Courier New"/>
                            <w:sz w:val="18"/>
                          </w:rPr>
                        </w:pPr>
                        <w:proofErr w:type="spellStart"/>
                        <w:r>
                          <w:rPr>
                            <w:rFonts w:ascii="Courier New"/>
                            <w:sz w:val="18"/>
                          </w:rPr>
                          <w:t>Toast.makeText</w:t>
                        </w:r>
                        <w:proofErr w:type="spellEnd"/>
                        <w:r>
                          <w:rPr>
                            <w:rFonts w:ascii="Courier New"/>
                            <w:sz w:val="18"/>
                          </w:rPr>
                          <w:t>(this,</w:t>
                        </w:r>
                        <w:r>
                          <w:rPr>
                            <w:rFonts w:ascii="Courier New"/>
                            <w:spacing w:val="-29"/>
                            <w:sz w:val="18"/>
                          </w:rPr>
                          <w:t xml:space="preserve"> </w:t>
                        </w:r>
                        <w:proofErr w:type="spellStart"/>
                        <w:r>
                          <w:rPr>
                            <w:rFonts w:ascii="Courier New"/>
                            <w:sz w:val="18"/>
                          </w:rPr>
                          <w:t>getString</w:t>
                        </w:r>
                        <w:proofErr w:type="spellEnd"/>
                        <w:r>
                          <w:rPr>
                            <w:rFonts w:ascii="Courier New"/>
                            <w:sz w:val="18"/>
                          </w:rPr>
                          <w:t>(</w:t>
                        </w:r>
                        <w:proofErr w:type="spellStart"/>
                        <w:r>
                          <w:rPr>
                            <w:rFonts w:ascii="Courier New"/>
                            <w:sz w:val="18"/>
                          </w:rPr>
                          <w:t>R.string.error</w:t>
                        </w:r>
                        <w:proofErr w:type="spellEnd"/>
                        <w:r>
                          <w:rPr>
                            <w:rFonts w:ascii="Courier New"/>
                            <w:sz w:val="18"/>
                          </w:rPr>
                          <w:t xml:space="preserve">), </w:t>
                        </w:r>
                        <w:proofErr w:type="spellStart"/>
                        <w:r>
                          <w:rPr>
                            <w:rFonts w:ascii="Courier New"/>
                            <w:spacing w:val="-2"/>
                            <w:sz w:val="18"/>
                          </w:rPr>
                          <w:t>Toast.LENGTH_LONG</w:t>
                        </w:r>
                        <w:proofErr w:type="spellEnd"/>
                        <w:r>
                          <w:rPr>
                            <w:rFonts w:ascii="Courier New"/>
                            <w:spacing w:val="-2"/>
                            <w:sz w:val="18"/>
                          </w:rPr>
                          <w:t>)</w:t>
                        </w:r>
                      </w:p>
                      <w:p w14:paraId="09AD9153" w14:textId="77777777" w:rsidR="003D76C2" w:rsidRDefault="00000000">
                        <w:pPr>
                          <w:spacing w:before="17"/>
                          <w:ind w:left="2181"/>
                          <w:rPr>
                            <w:rFonts w:ascii="Courier New"/>
                            <w:sz w:val="18"/>
                          </w:rPr>
                        </w:pPr>
                        <w:r>
                          <w:rPr>
                            <w:rFonts w:ascii="Courier New"/>
                            <w:spacing w:val="-2"/>
                            <w:sz w:val="18"/>
                          </w:rPr>
                          <w:t>.show()</w:t>
                        </w:r>
                      </w:p>
                      <w:p w14:paraId="62ACE0F6" w14:textId="77777777" w:rsidR="003D76C2" w:rsidRDefault="00000000">
                        <w:pPr>
                          <w:spacing w:before="77"/>
                          <w:ind w:left="1749"/>
                          <w:rPr>
                            <w:rFonts w:ascii="Courier New"/>
                            <w:sz w:val="18"/>
                          </w:rPr>
                        </w:pPr>
                        <w:r>
                          <w:rPr>
                            <w:rFonts w:ascii="Courier New"/>
                            <w:sz w:val="18"/>
                          </w:rPr>
                          <w:t>}</w:t>
                        </w:r>
                      </w:p>
                      <w:p w14:paraId="1D3F25F8" w14:textId="77777777" w:rsidR="003D76C2" w:rsidRDefault="00000000">
                        <w:pPr>
                          <w:spacing w:before="76"/>
                          <w:ind w:left="1317"/>
                          <w:rPr>
                            <w:rFonts w:ascii="Courier New"/>
                            <w:sz w:val="18"/>
                          </w:rPr>
                        </w:pPr>
                        <w:r>
                          <w:rPr>
                            <w:rFonts w:ascii="Courier New"/>
                            <w:sz w:val="18"/>
                          </w:rPr>
                          <w:t>}</w:t>
                        </w:r>
                      </w:p>
                      <w:p w14:paraId="1AA06473" w14:textId="77777777" w:rsidR="003D76C2" w:rsidRDefault="00000000">
                        <w:pPr>
                          <w:spacing w:before="76"/>
                          <w:ind w:left="885"/>
                          <w:rPr>
                            <w:rFonts w:ascii="Courier New"/>
                            <w:sz w:val="18"/>
                          </w:rPr>
                        </w:pPr>
                        <w:r>
                          <w:rPr>
                            <w:rFonts w:ascii="Courier New"/>
                            <w:spacing w:val="-5"/>
                            <w:sz w:val="18"/>
                          </w:rPr>
                          <w:t>})</w:t>
                        </w:r>
                      </w:p>
                    </w:txbxContent>
                  </v:textbox>
                </v:shape>
                <w10:wrap anchorx="page"/>
              </v:group>
            </w:pict>
          </mc:Fallback>
        </mc:AlternateContent>
      </w:r>
      <w:r w:rsidR="00CC7617">
        <w:rPr>
          <w:rFonts w:ascii="Courier New"/>
          <w:b/>
          <w:sz w:val="16"/>
        </w:rPr>
        <w:t>The</w:t>
      </w:r>
      <w:r w:rsidR="00CC7617">
        <w:rPr>
          <w:rFonts w:ascii="Courier New"/>
          <w:b/>
          <w:spacing w:val="-6"/>
          <w:sz w:val="16"/>
        </w:rPr>
        <w:t xml:space="preserve"> </w:t>
      </w:r>
      <w:r w:rsidR="00CC7617">
        <w:rPr>
          <w:rFonts w:ascii="Courier New"/>
          <w:b/>
          <w:sz w:val="16"/>
        </w:rPr>
        <w:t>complete</w:t>
      </w:r>
      <w:r w:rsidR="00CC7617">
        <w:rPr>
          <w:rFonts w:ascii="Courier New"/>
          <w:b/>
          <w:spacing w:val="-4"/>
          <w:sz w:val="16"/>
        </w:rPr>
        <w:t xml:space="preserve"> </w:t>
      </w:r>
      <w:r w:rsidR="00CC7617">
        <w:rPr>
          <w:rFonts w:ascii="Courier New"/>
          <w:b/>
          <w:sz w:val="16"/>
        </w:rPr>
        <w:t>code</w:t>
      </w:r>
      <w:r w:rsidR="00CC7617">
        <w:rPr>
          <w:rFonts w:ascii="Courier New"/>
          <w:b/>
          <w:spacing w:val="-4"/>
          <w:sz w:val="16"/>
        </w:rPr>
        <w:t xml:space="preserve"> </w:t>
      </w:r>
      <w:r w:rsidR="00CC7617">
        <w:rPr>
          <w:rFonts w:ascii="Courier New"/>
          <w:b/>
          <w:sz w:val="16"/>
        </w:rPr>
        <w:t>for</w:t>
      </w:r>
      <w:r w:rsidR="00CC7617">
        <w:rPr>
          <w:rFonts w:ascii="Courier New"/>
          <w:b/>
          <w:spacing w:val="-4"/>
          <w:sz w:val="16"/>
        </w:rPr>
        <w:t xml:space="preserve"> </w:t>
      </w:r>
      <w:r w:rsidR="00CC7617">
        <w:rPr>
          <w:rFonts w:ascii="Courier New"/>
          <w:b/>
          <w:sz w:val="16"/>
        </w:rPr>
        <w:t>this</w:t>
      </w:r>
      <w:r w:rsidR="00CC7617">
        <w:rPr>
          <w:rFonts w:ascii="Courier New"/>
          <w:b/>
          <w:spacing w:val="-3"/>
          <w:sz w:val="16"/>
        </w:rPr>
        <w:t xml:space="preserve"> </w:t>
      </w:r>
      <w:r w:rsidR="00CC7617">
        <w:rPr>
          <w:rFonts w:ascii="Courier New"/>
          <w:b/>
          <w:sz w:val="16"/>
        </w:rPr>
        <w:t>step</w:t>
      </w:r>
      <w:r w:rsidR="00CC7617">
        <w:rPr>
          <w:rFonts w:ascii="Courier New"/>
          <w:b/>
          <w:spacing w:val="-4"/>
          <w:sz w:val="16"/>
        </w:rPr>
        <w:t xml:space="preserve"> </w:t>
      </w:r>
      <w:r w:rsidR="00CC7617">
        <w:rPr>
          <w:rFonts w:ascii="Courier New"/>
          <w:b/>
          <w:sz w:val="16"/>
        </w:rPr>
        <w:t>can</w:t>
      </w:r>
      <w:r w:rsidR="00CC7617">
        <w:rPr>
          <w:rFonts w:ascii="Courier New"/>
          <w:b/>
          <w:spacing w:val="-4"/>
          <w:sz w:val="16"/>
        </w:rPr>
        <w:t xml:space="preserve"> </w:t>
      </w:r>
      <w:r w:rsidR="00CC7617">
        <w:rPr>
          <w:rFonts w:ascii="Courier New"/>
          <w:b/>
          <w:sz w:val="16"/>
        </w:rPr>
        <w:t>be</w:t>
      </w:r>
      <w:r w:rsidR="00CC7617">
        <w:rPr>
          <w:rFonts w:ascii="Courier New"/>
          <w:b/>
          <w:spacing w:val="-4"/>
          <w:sz w:val="16"/>
        </w:rPr>
        <w:t xml:space="preserve"> </w:t>
      </w:r>
      <w:r w:rsidR="00CC7617">
        <w:rPr>
          <w:rFonts w:ascii="Courier New"/>
          <w:b/>
          <w:sz w:val="16"/>
        </w:rPr>
        <w:t>found</w:t>
      </w:r>
      <w:r w:rsidR="00CC7617">
        <w:rPr>
          <w:rFonts w:ascii="Courier New"/>
          <w:b/>
          <w:spacing w:val="-4"/>
          <w:sz w:val="16"/>
        </w:rPr>
        <w:t xml:space="preserve"> </w:t>
      </w:r>
      <w:r w:rsidR="00CC7617">
        <w:rPr>
          <w:rFonts w:ascii="Courier New"/>
          <w:b/>
          <w:sz w:val="16"/>
        </w:rPr>
        <w:t>at</w:t>
      </w:r>
      <w:r w:rsidR="00CC7617">
        <w:rPr>
          <w:rFonts w:ascii="Courier New"/>
          <w:b/>
          <w:spacing w:val="-1"/>
          <w:sz w:val="16"/>
        </w:rPr>
        <w:t xml:space="preserve"> </w:t>
      </w:r>
      <w:hyperlink r:id="rId133">
        <w:r w:rsidR="00CC7617">
          <w:rPr>
            <w:color w:val="275B9B"/>
            <w:spacing w:val="-2"/>
            <w:sz w:val="18"/>
            <w:u w:val="single" w:color="275B9B"/>
          </w:rPr>
          <w:t>http://packt.live/3qEEjq1</w:t>
        </w:r>
      </w:hyperlink>
      <w:r w:rsidR="00CC7617">
        <w:rPr>
          <w:rFonts w:ascii="Courier New"/>
          <w:b/>
          <w:spacing w:val="-2"/>
          <w:sz w:val="16"/>
        </w:rPr>
        <w:t>.</w:t>
      </w:r>
    </w:p>
    <w:p w14:paraId="6154CA36" w14:textId="77777777" w:rsidR="003D76C2" w:rsidRDefault="00000000">
      <w:pPr>
        <w:pStyle w:val="BodyText"/>
        <w:spacing w:before="129"/>
        <w:ind w:left="554"/>
      </w:pPr>
      <w:r>
        <w:t>If</w:t>
      </w:r>
      <w:r>
        <w:rPr>
          <w:spacing w:val="-2"/>
        </w:rPr>
        <w:t xml:space="preserve"> </w:t>
      </w:r>
      <w:r>
        <w:t>you</w:t>
      </w:r>
      <w:r>
        <w:rPr>
          <w:spacing w:val="-1"/>
        </w:rPr>
        <w:t xml:space="preserve"> </w:t>
      </w:r>
      <w:r>
        <w:t>run</w:t>
      </w:r>
      <w:r>
        <w:rPr>
          <w:spacing w:val="-2"/>
        </w:rPr>
        <w:t xml:space="preserve"> </w:t>
      </w:r>
      <w:r>
        <w:t>the</w:t>
      </w:r>
      <w:r>
        <w:rPr>
          <w:spacing w:val="-1"/>
        </w:rPr>
        <w:t xml:space="preserve"> </w:t>
      </w:r>
      <w:r>
        <w:t>code,</w:t>
      </w:r>
      <w:r>
        <w:rPr>
          <w:spacing w:val="-1"/>
        </w:rPr>
        <w:t xml:space="preserve"> </w:t>
      </w:r>
      <w:r>
        <w:t>you</w:t>
      </w:r>
      <w:r>
        <w:rPr>
          <w:spacing w:val="-2"/>
        </w:rPr>
        <w:t xml:space="preserve"> </w:t>
      </w:r>
      <w:r>
        <w:t>will</w:t>
      </w:r>
      <w:r>
        <w:rPr>
          <w:spacing w:val="-1"/>
        </w:rPr>
        <w:t xml:space="preserve"> </w:t>
      </w:r>
      <w:r>
        <w:t>see</w:t>
      </w:r>
      <w:r>
        <w:rPr>
          <w:spacing w:val="-1"/>
        </w:rPr>
        <w:t xml:space="preserve"> </w:t>
      </w:r>
      <w:r>
        <w:t>the</w:t>
      </w:r>
      <w:r>
        <w:rPr>
          <w:spacing w:val="-1"/>
        </w:rPr>
        <w:t xml:space="preserve"> </w:t>
      </w:r>
      <w:r>
        <w:t>following</w:t>
      </w:r>
      <w:r>
        <w:rPr>
          <w:spacing w:val="-1"/>
        </w:rPr>
        <w:t xml:space="preserve"> </w:t>
      </w:r>
      <w:r>
        <w:rPr>
          <w:spacing w:val="-2"/>
        </w:rPr>
        <w:t>output:</w:t>
      </w:r>
    </w:p>
    <w:p w14:paraId="0CDE6BF6" w14:textId="77777777" w:rsidR="003D76C2" w:rsidRDefault="00000000">
      <w:pPr>
        <w:pStyle w:val="BodyText"/>
        <w:spacing w:before="4"/>
        <w:rPr>
          <w:sz w:val="14"/>
        </w:rPr>
      </w:pPr>
      <w:r>
        <w:rPr>
          <w:noProof/>
        </w:rPr>
        <w:drawing>
          <wp:anchor distT="0" distB="0" distL="0" distR="0" simplePos="0" relativeHeight="276" behindDoc="0" locked="0" layoutInCell="1" allowOverlap="1" wp14:anchorId="53944F8C" wp14:editId="7BBC9362">
            <wp:simplePos x="0" y="0"/>
            <wp:positionH relativeFrom="page">
              <wp:posOffset>2016470</wp:posOffset>
            </wp:positionH>
            <wp:positionV relativeFrom="paragraph">
              <wp:posOffset>139224</wp:posOffset>
            </wp:positionV>
            <wp:extent cx="2366010" cy="4206240"/>
            <wp:effectExtent l="0" t="0" r="0" b="0"/>
            <wp:wrapTopAndBottom/>
            <wp:docPr id="33" name="image16.jpeg" descr="Figure 11.12: Output of the activity's main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134" cstate="print"/>
                    <a:stretch>
                      <a:fillRect/>
                    </a:stretch>
                  </pic:blipFill>
                  <pic:spPr>
                    <a:xfrm>
                      <a:off x="0" y="0"/>
                      <a:ext cx="2366010" cy="4206240"/>
                    </a:xfrm>
                    <a:prstGeom prst="rect">
                      <a:avLst/>
                    </a:prstGeom>
                  </pic:spPr>
                </pic:pic>
              </a:graphicData>
            </a:graphic>
          </wp:anchor>
        </w:drawing>
      </w:r>
    </w:p>
    <w:p w14:paraId="4BE076E3" w14:textId="77777777" w:rsidR="003D76C2" w:rsidRDefault="00000000">
      <w:pPr>
        <w:spacing w:before="186"/>
        <w:ind w:left="1978"/>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11.12:</w:t>
      </w:r>
      <w:r>
        <w:rPr>
          <w:rFonts w:ascii="Open Sans SemiBold"/>
          <w:b/>
          <w:spacing w:val="-3"/>
          <w:sz w:val="18"/>
        </w:rPr>
        <w:t xml:space="preserve"> </w:t>
      </w:r>
      <w:r>
        <w:rPr>
          <w:rFonts w:ascii="Open Sans SemiBold"/>
          <w:b/>
          <w:sz w:val="18"/>
        </w:rPr>
        <w:t>Output</w:t>
      </w:r>
      <w:r>
        <w:rPr>
          <w:rFonts w:ascii="Open Sans SemiBold"/>
          <w:b/>
          <w:spacing w:val="-4"/>
          <w:sz w:val="18"/>
        </w:rPr>
        <w:t xml:space="preserve"> </w:t>
      </w:r>
      <w:r>
        <w:rPr>
          <w:rFonts w:ascii="Open Sans SemiBold"/>
          <w:b/>
          <w:sz w:val="18"/>
        </w:rPr>
        <w:t>of</w:t>
      </w:r>
      <w:r>
        <w:rPr>
          <w:rFonts w:ascii="Open Sans SemiBold"/>
          <w:b/>
          <w:spacing w:val="-3"/>
          <w:sz w:val="18"/>
        </w:rPr>
        <w:t xml:space="preserve"> </w:t>
      </w:r>
      <w:r>
        <w:rPr>
          <w:rFonts w:ascii="Open Sans SemiBold"/>
          <w:b/>
          <w:sz w:val="18"/>
        </w:rPr>
        <w:t>the</w:t>
      </w:r>
      <w:r>
        <w:rPr>
          <w:rFonts w:ascii="Open Sans SemiBold"/>
          <w:b/>
          <w:spacing w:val="-4"/>
          <w:sz w:val="18"/>
        </w:rPr>
        <w:t xml:space="preserve"> </w:t>
      </w:r>
      <w:r>
        <w:rPr>
          <w:rFonts w:ascii="Open Sans SemiBold"/>
          <w:b/>
          <w:sz w:val="18"/>
        </w:rPr>
        <w:t>activity's</w:t>
      </w:r>
      <w:r>
        <w:rPr>
          <w:rFonts w:ascii="Open Sans SemiBold"/>
          <w:b/>
          <w:spacing w:val="-3"/>
          <w:sz w:val="18"/>
        </w:rPr>
        <w:t xml:space="preserve"> </w:t>
      </w:r>
      <w:r>
        <w:rPr>
          <w:rFonts w:ascii="Open Sans SemiBold"/>
          <w:b/>
          <w:sz w:val="18"/>
        </w:rPr>
        <w:t>main</w:t>
      </w:r>
      <w:r>
        <w:rPr>
          <w:rFonts w:ascii="Open Sans SemiBold"/>
          <w:b/>
          <w:spacing w:val="-3"/>
          <w:sz w:val="18"/>
        </w:rPr>
        <w:t xml:space="preserve"> </w:t>
      </w:r>
      <w:r>
        <w:rPr>
          <w:rFonts w:ascii="Open Sans SemiBold"/>
          <w:b/>
          <w:spacing w:val="-2"/>
          <w:sz w:val="18"/>
        </w:rPr>
        <w:t>screen</w:t>
      </w:r>
    </w:p>
    <w:p w14:paraId="7D3DB6FB" w14:textId="77777777" w:rsidR="003D76C2" w:rsidRDefault="003D76C2">
      <w:pPr>
        <w:rPr>
          <w:rFonts w:ascii="Open Sans SemiBold"/>
          <w:sz w:val="18"/>
        </w:rPr>
        <w:sectPr w:rsidR="003D76C2">
          <w:pgSz w:w="10800" w:h="13320"/>
          <w:pgMar w:top="1120" w:right="920" w:bottom="280" w:left="940" w:header="695" w:footer="0" w:gutter="0"/>
          <w:cols w:space="720"/>
        </w:sectPr>
      </w:pPr>
    </w:p>
    <w:p w14:paraId="43A1B731" w14:textId="77777777" w:rsidR="003D76C2" w:rsidRDefault="003D76C2">
      <w:pPr>
        <w:pStyle w:val="BodyText"/>
        <w:spacing w:before="12"/>
        <w:rPr>
          <w:rFonts w:ascii="Open Sans SemiBold"/>
          <w:b/>
          <w:sz w:val="7"/>
        </w:rPr>
      </w:pPr>
    </w:p>
    <w:p w14:paraId="2DFD9DF5" w14:textId="77777777" w:rsidR="003D76C2" w:rsidRDefault="00000000">
      <w:pPr>
        <w:pStyle w:val="ListParagraph"/>
        <w:numPr>
          <w:ilvl w:val="0"/>
          <w:numId w:val="7"/>
        </w:numPr>
        <w:tabs>
          <w:tab w:val="left" w:pos="1274"/>
        </w:tabs>
        <w:spacing w:before="101"/>
        <w:ind w:left="1274"/>
        <w:jc w:val="left"/>
        <w:rPr>
          <w:sz w:val="20"/>
        </w:rPr>
      </w:pPr>
      <w:r>
        <w:rPr>
          <w:sz w:val="20"/>
        </w:rPr>
        <w:t>Clicking</w:t>
      </w:r>
      <w:r>
        <w:rPr>
          <w:spacing w:val="-2"/>
          <w:sz w:val="20"/>
        </w:rPr>
        <w:t xml:space="preserve"> </w:t>
      </w:r>
      <w:r>
        <w:rPr>
          <w:sz w:val="20"/>
        </w:rPr>
        <w:t>the</w:t>
      </w:r>
      <w:r>
        <w:rPr>
          <w:spacing w:val="-1"/>
          <w:sz w:val="20"/>
        </w:rPr>
        <w:t xml:space="preserve"> </w:t>
      </w:r>
      <w:r>
        <w:rPr>
          <w:sz w:val="20"/>
        </w:rPr>
        <w:t>items</w:t>
      </w:r>
      <w:r>
        <w:rPr>
          <w:spacing w:val="-1"/>
          <w:sz w:val="20"/>
        </w:rPr>
        <w:t xml:space="preserve"> </w:t>
      </w:r>
      <w:r>
        <w:rPr>
          <w:sz w:val="20"/>
        </w:rPr>
        <w:t>will</w:t>
      </w:r>
      <w:r>
        <w:rPr>
          <w:spacing w:val="-1"/>
          <w:sz w:val="20"/>
        </w:rPr>
        <w:t xml:space="preserve"> </w:t>
      </w:r>
      <w:r>
        <w:rPr>
          <w:sz w:val="20"/>
        </w:rPr>
        <w:t>trigger</w:t>
      </w:r>
      <w:r>
        <w:rPr>
          <w:spacing w:val="-2"/>
          <w:sz w:val="20"/>
        </w:rPr>
        <w:t xml:space="preserve"> </w:t>
      </w:r>
      <w:r>
        <w:rPr>
          <w:sz w:val="20"/>
        </w:rPr>
        <w:t>the</w:t>
      </w:r>
      <w:r>
        <w:rPr>
          <w:spacing w:val="-1"/>
          <w:sz w:val="20"/>
        </w:rPr>
        <w:t xml:space="preserve"> </w:t>
      </w:r>
      <w:r>
        <w:rPr>
          <w:sz w:val="20"/>
        </w:rPr>
        <w:t>download</w:t>
      </w:r>
      <w:r>
        <w:rPr>
          <w:spacing w:val="-1"/>
          <w:sz w:val="20"/>
        </w:rPr>
        <w:t xml:space="preserve"> </w:t>
      </w:r>
      <w:r>
        <w:rPr>
          <w:sz w:val="20"/>
        </w:rPr>
        <w:t>for</w:t>
      </w:r>
      <w:r>
        <w:rPr>
          <w:spacing w:val="-1"/>
          <w:sz w:val="20"/>
        </w:rPr>
        <w:t xml:space="preserve"> </w:t>
      </w:r>
      <w:r>
        <w:rPr>
          <w:sz w:val="20"/>
        </w:rPr>
        <w:t>each</w:t>
      </w:r>
      <w:r>
        <w:rPr>
          <w:spacing w:val="-2"/>
          <w:sz w:val="20"/>
        </w:rPr>
        <w:t xml:space="preserve"> </w:t>
      </w:r>
      <w:r>
        <w:rPr>
          <w:sz w:val="20"/>
        </w:rPr>
        <w:t>individual</w:t>
      </w:r>
      <w:r>
        <w:rPr>
          <w:spacing w:val="-1"/>
          <w:sz w:val="20"/>
        </w:rPr>
        <w:t xml:space="preserve"> </w:t>
      </w:r>
      <w:r>
        <w:rPr>
          <w:sz w:val="20"/>
        </w:rPr>
        <w:t>item.</w:t>
      </w:r>
      <w:r>
        <w:rPr>
          <w:spacing w:val="-1"/>
          <w:sz w:val="20"/>
        </w:rPr>
        <w:t xml:space="preserve"> </w:t>
      </w:r>
      <w:r>
        <w:rPr>
          <w:sz w:val="20"/>
        </w:rPr>
        <w:t>You</w:t>
      </w:r>
      <w:r>
        <w:rPr>
          <w:spacing w:val="-1"/>
          <w:sz w:val="20"/>
        </w:rPr>
        <w:t xml:space="preserve"> </w:t>
      </w:r>
      <w:r>
        <w:rPr>
          <w:spacing w:val="-5"/>
          <w:sz w:val="20"/>
        </w:rPr>
        <w:t>can</w:t>
      </w:r>
    </w:p>
    <w:p w14:paraId="75A17A98" w14:textId="77777777" w:rsidR="003D76C2" w:rsidRDefault="00000000">
      <w:pPr>
        <w:spacing w:before="7"/>
        <w:ind w:left="1274"/>
        <w:rPr>
          <w:sz w:val="20"/>
        </w:rPr>
      </w:pPr>
      <w:r>
        <w:rPr>
          <w:sz w:val="20"/>
        </w:rPr>
        <w:t>view</w:t>
      </w:r>
      <w:r>
        <w:rPr>
          <w:spacing w:val="-2"/>
          <w:sz w:val="20"/>
        </w:rPr>
        <w:t xml:space="preserve"> </w:t>
      </w:r>
      <w:r>
        <w:rPr>
          <w:sz w:val="20"/>
        </w:rPr>
        <w:t>the</w:t>
      </w:r>
      <w:r>
        <w:rPr>
          <w:spacing w:val="-1"/>
          <w:sz w:val="20"/>
        </w:rPr>
        <w:t xml:space="preserve"> </w:t>
      </w:r>
      <w:r>
        <w:rPr>
          <w:sz w:val="20"/>
        </w:rPr>
        <w:t>files</w:t>
      </w:r>
      <w:r>
        <w:rPr>
          <w:spacing w:val="-1"/>
          <w:sz w:val="20"/>
        </w:rPr>
        <w:t xml:space="preserve"> </w:t>
      </w:r>
      <w:r>
        <w:rPr>
          <w:sz w:val="20"/>
        </w:rPr>
        <w:t>using</w:t>
      </w:r>
      <w:r>
        <w:rPr>
          <w:spacing w:val="-2"/>
          <w:sz w:val="20"/>
        </w:rPr>
        <w:t xml:space="preserve"> </w:t>
      </w:r>
      <w:r>
        <w:rPr>
          <w:rFonts w:ascii="Courier New"/>
          <w:b/>
        </w:rPr>
        <w:t>Device</w:t>
      </w:r>
      <w:r>
        <w:rPr>
          <w:rFonts w:ascii="Courier New"/>
          <w:b/>
          <w:spacing w:val="-4"/>
        </w:rPr>
        <w:t xml:space="preserve"> </w:t>
      </w:r>
      <w:r>
        <w:rPr>
          <w:rFonts w:ascii="Courier New"/>
          <w:b/>
        </w:rPr>
        <w:t>File</w:t>
      </w:r>
      <w:r>
        <w:rPr>
          <w:rFonts w:ascii="Courier New"/>
          <w:b/>
          <w:spacing w:val="-3"/>
        </w:rPr>
        <w:t xml:space="preserve"> </w:t>
      </w:r>
      <w:r>
        <w:rPr>
          <w:rFonts w:ascii="Courier New"/>
          <w:b/>
          <w:spacing w:val="-2"/>
        </w:rPr>
        <w:t>Explorer</w:t>
      </w:r>
      <w:r>
        <w:rPr>
          <w:spacing w:val="-2"/>
          <w:sz w:val="20"/>
        </w:rPr>
        <w:t>:</w:t>
      </w:r>
    </w:p>
    <w:p w14:paraId="4EE91B12" w14:textId="77777777" w:rsidR="003D76C2" w:rsidRDefault="00000000">
      <w:pPr>
        <w:pStyle w:val="BodyText"/>
        <w:spacing w:before="10"/>
        <w:rPr>
          <w:sz w:val="13"/>
        </w:rPr>
      </w:pPr>
      <w:r>
        <w:rPr>
          <w:noProof/>
        </w:rPr>
        <w:drawing>
          <wp:anchor distT="0" distB="0" distL="0" distR="0" simplePos="0" relativeHeight="278" behindDoc="0" locked="0" layoutInCell="1" allowOverlap="1" wp14:anchorId="0C6F1B87" wp14:editId="1D7FC683">
            <wp:simplePos x="0" y="0"/>
            <wp:positionH relativeFrom="page">
              <wp:posOffset>1353441</wp:posOffset>
            </wp:positionH>
            <wp:positionV relativeFrom="paragraph">
              <wp:posOffset>134419</wp:posOffset>
            </wp:positionV>
            <wp:extent cx="4591440" cy="4286821"/>
            <wp:effectExtent l="0" t="0" r="0" b="0"/>
            <wp:wrapTopAndBottom/>
            <wp:docPr id="35" name="image17.png" descr="Figure 11.13: Viewing downloaded files through Device File Explor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135" cstate="print"/>
                    <a:stretch>
                      <a:fillRect/>
                    </a:stretch>
                  </pic:blipFill>
                  <pic:spPr>
                    <a:xfrm>
                      <a:off x="0" y="0"/>
                      <a:ext cx="4591440" cy="4286821"/>
                    </a:xfrm>
                    <a:prstGeom prst="rect">
                      <a:avLst/>
                    </a:prstGeom>
                  </pic:spPr>
                </pic:pic>
              </a:graphicData>
            </a:graphic>
          </wp:anchor>
        </w:drawing>
      </w:r>
    </w:p>
    <w:p w14:paraId="5FC05322" w14:textId="77777777" w:rsidR="003D76C2" w:rsidRDefault="00000000">
      <w:pPr>
        <w:spacing w:before="199"/>
        <w:ind w:left="1898"/>
        <w:rPr>
          <w:rFonts w:ascii="Open Sans SemiBold"/>
          <w:b/>
          <w:sz w:val="18"/>
        </w:rPr>
      </w:pPr>
      <w:r>
        <w:rPr>
          <w:rFonts w:ascii="Open Sans SemiBold"/>
          <w:b/>
          <w:sz w:val="18"/>
        </w:rPr>
        <w:t>Figure</w:t>
      </w:r>
      <w:r>
        <w:rPr>
          <w:rFonts w:ascii="Open Sans SemiBold"/>
          <w:b/>
          <w:spacing w:val="-8"/>
          <w:sz w:val="18"/>
        </w:rPr>
        <w:t xml:space="preserve"> </w:t>
      </w:r>
      <w:r>
        <w:rPr>
          <w:rFonts w:ascii="Open Sans SemiBold"/>
          <w:b/>
          <w:sz w:val="18"/>
        </w:rPr>
        <w:t>11.13:</w:t>
      </w:r>
      <w:r>
        <w:rPr>
          <w:rFonts w:ascii="Open Sans SemiBold"/>
          <w:b/>
          <w:spacing w:val="-4"/>
          <w:sz w:val="18"/>
        </w:rPr>
        <w:t xml:space="preserve"> </w:t>
      </w:r>
      <w:r>
        <w:rPr>
          <w:rFonts w:ascii="Open Sans SemiBold"/>
          <w:b/>
          <w:sz w:val="18"/>
        </w:rPr>
        <w:t>Viewing</w:t>
      </w:r>
      <w:r>
        <w:rPr>
          <w:rFonts w:ascii="Open Sans SemiBold"/>
          <w:b/>
          <w:spacing w:val="-4"/>
          <w:sz w:val="18"/>
        </w:rPr>
        <w:t xml:space="preserve"> </w:t>
      </w:r>
      <w:r>
        <w:rPr>
          <w:rFonts w:ascii="Open Sans SemiBold"/>
          <w:b/>
          <w:sz w:val="18"/>
        </w:rPr>
        <w:t>downloaded</w:t>
      </w:r>
      <w:r>
        <w:rPr>
          <w:rFonts w:ascii="Open Sans SemiBold"/>
          <w:b/>
          <w:spacing w:val="-4"/>
          <w:sz w:val="18"/>
        </w:rPr>
        <w:t xml:space="preserve"> </w:t>
      </w:r>
      <w:r>
        <w:rPr>
          <w:rFonts w:ascii="Open Sans SemiBold"/>
          <w:b/>
          <w:sz w:val="18"/>
        </w:rPr>
        <w:t>files</w:t>
      </w:r>
      <w:r>
        <w:rPr>
          <w:rFonts w:ascii="Open Sans SemiBold"/>
          <w:b/>
          <w:spacing w:val="-4"/>
          <w:sz w:val="18"/>
        </w:rPr>
        <w:t xml:space="preserve"> </w:t>
      </w:r>
      <w:r>
        <w:rPr>
          <w:rFonts w:ascii="Open Sans SemiBold"/>
          <w:b/>
          <w:sz w:val="18"/>
        </w:rPr>
        <w:t>through</w:t>
      </w:r>
      <w:r>
        <w:rPr>
          <w:rFonts w:ascii="Open Sans SemiBold"/>
          <w:b/>
          <w:spacing w:val="-4"/>
          <w:sz w:val="18"/>
        </w:rPr>
        <w:t xml:space="preserve"> </w:t>
      </w:r>
      <w:r>
        <w:rPr>
          <w:rFonts w:ascii="Open Sans SemiBold"/>
          <w:b/>
          <w:sz w:val="18"/>
        </w:rPr>
        <w:t>Device</w:t>
      </w:r>
      <w:r>
        <w:rPr>
          <w:rFonts w:ascii="Open Sans SemiBold"/>
          <w:b/>
          <w:spacing w:val="-4"/>
          <w:sz w:val="18"/>
        </w:rPr>
        <w:t xml:space="preserve"> </w:t>
      </w:r>
      <w:r>
        <w:rPr>
          <w:rFonts w:ascii="Open Sans SemiBold"/>
          <w:b/>
          <w:sz w:val="18"/>
        </w:rPr>
        <w:t>File</w:t>
      </w:r>
      <w:r>
        <w:rPr>
          <w:rFonts w:ascii="Open Sans SemiBold"/>
          <w:b/>
          <w:spacing w:val="-5"/>
          <w:sz w:val="18"/>
        </w:rPr>
        <w:t xml:space="preserve"> </w:t>
      </w:r>
      <w:r>
        <w:rPr>
          <w:rFonts w:ascii="Open Sans SemiBold"/>
          <w:b/>
          <w:spacing w:val="-2"/>
          <w:sz w:val="18"/>
        </w:rPr>
        <w:t>Explorer</w:t>
      </w:r>
    </w:p>
    <w:p w14:paraId="70423822" w14:textId="77777777" w:rsidR="003D76C2" w:rsidRDefault="00000000">
      <w:pPr>
        <w:pStyle w:val="ListParagraph"/>
        <w:numPr>
          <w:ilvl w:val="0"/>
          <w:numId w:val="7"/>
        </w:numPr>
        <w:tabs>
          <w:tab w:val="left" w:pos="1274"/>
        </w:tabs>
        <w:spacing w:before="154"/>
        <w:ind w:left="1274" w:right="260"/>
        <w:jc w:val="left"/>
        <w:rPr>
          <w:sz w:val="20"/>
        </w:rPr>
      </w:pPr>
      <w:r>
        <w:rPr>
          <w:sz w:val="20"/>
        </w:rPr>
        <w:t xml:space="preserve">Now, define the menu for the main activity, but first we need a </w:t>
      </w:r>
      <w:r>
        <w:rPr>
          <w:rFonts w:ascii="Courier New"/>
          <w:b/>
        </w:rPr>
        <w:t xml:space="preserve">Settings </w:t>
      </w:r>
      <w:r>
        <w:rPr>
          <w:sz w:val="20"/>
        </w:rPr>
        <w:t>icon.</w:t>
      </w:r>
      <w:r>
        <w:rPr>
          <w:spacing w:val="-8"/>
          <w:sz w:val="20"/>
        </w:rPr>
        <w:t xml:space="preserve"> </w:t>
      </w:r>
      <w:r>
        <w:rPr>
          <w:sz w:val="20"/>
        </w:rPr>
        <w:t>We</w:t>
      </w:r>
      <w:r>
        <w:rPr>
          <w:spacing w:val="-3"/>
          <w:sz w:val="20"/>
        </w:rPr>
        <w:t xml:space="preserve"> </w:t>
      </w:r>
      <w:r>
        <w:rPr>
          <w:sz w:val="20"/>
        </w:rPr>
        <w:t>can</w:t>
      </w:r>
      <w:r>
        <w:rPr>
          <w:spacing w:val="-3"/>
          <w:sz w:val="20"/>
        </w:rPr>
        <w:t xml:space="preserve"> </w:t>
      </w:r>
      <w:r>
        <w:rPr>
          <w:sz w:val="20"/>
        </w:rPr>
        <w:t>extract</w:t>
      </w:r>
      <w:r>
        <w:rPr>
          <w:spacing w:val="-3"/>
          <w:sz w:val="20"/>
        </w:rPr>
        <w:t xml:space="preserve"> </w:t>
      </w:r>
      <w:r>
        <w:rPr>
          <w:sz w:val="20"/>
        </w:rPr>
        <w:t>that</w:t>
      </w:r>
      <w:r>
        <w:rPr>
          <w:spacing w:val="-3"/>
          <w:sz w:val="20"/>
        </w:rPr>
        <w:t xml:space="preserve"> </w:t>
      </w:r>
      <w:r>
        <w:rPr>
          <w:sz w:val="20"/>
        </w:rPr>
        <w:t>by</w:t>
      </w:r>
      <w:r>
        <w:rPr>
          <w:spacing w:val="-3"/>
          <w:sz w:val="20"/>
        </w:rPr>
        <w:t xml:space="preserve"> </w:t>
      </w:r>
      <w:r>
        <w:rPr>
          <w:sz w:val="20"/>
        </w:rPr>
        <w:t>right-clicking</w:t>
      </w:r>
      <w:r>
        <w:rPr>
          <w:spacing w:val="-4"/>
          <w:sz w:val="20"/>
        </w:rPr>
        <w:t xml:space="preserve"> </w:t>
      </w:r>
      <w:r>
        <w:rPr>
          <w:sz w:val="20"/>
        </w:rPr>
        <w:t>on</w:t>
      </w:r>
      <w:r>
        <w:rPr>
          <w:spacing w:val="-3"/>
          <w:sz w:val="20"/>
        </w:rPr>
        <w:t xml:space="preserve"> </w:t>
      </w:r>
      <w:r>
        <w:rPr>
          <w:sz w:val="20"/>
        </w:rPr>
        <w:t>the</w:t>
      </w:r>
      <w:r>
        <w:rPr>
          <w:spacing w:val="-3"/>
          <w:sz w:val="20"/>
        </w:rPr>
        <w:t xml:space="preserve"> </w:t>
      </w:r>
      <w:r>
        <w:rPr>
          <w:rFonts w:ascii="Courier New"/>
          <w:b/>
        </w:rPr>
        <w:t>res</w:t>
      </w:r>
      <w:r>
        <w:rPr>
          <w:rFonts w:ascii="Courier New"/>
          <w:b/>
          <w:spacing w:val="-80"/>
        </w:rPr>
        <w:t xml:space="preserve"> </w:t>
      </w:r>
      <w:r>
        <w:rPr>
          <w:sz w:val="20"/>
        </w:rPr>
        <w:t>folder</w:t>
      </w:r>
      <w:r>
        <w:rPr>
          <w:spacing w:val="-3"/>
          <w:sz w:val="20"/>
        </w:rPr>
        <w:t xml:space="preserve"> </w:t>
      </w:r>
      <w:r>
        <w:rPr>
          <w:sz w:val="20"/>
        </w:rPr>
        <w:t>and</w:t>
      </w:r>
      <w:r>
        <w:rPr>
          <w:spacing w:val="-4"/>
          <w:sz w:val="20"/>
        </w:rPr>
        <w:t xml:space="preserve"> </w:t>
      </w:r>
      <w:r>
        <w:rPr>
          <w:sz w:val="20"/>
        </w:rPr>
        <w:t>selecting</w:t>
      </w:r>
      <w:r>
        <w:rPr>
          <w:spacing w:val="-4"/>
          <w:sz w:val="20"/>
        </w:rPr>
        <w:t xml:space="preserve"> </w:t>
      </w:r>
      <w:r>
        <w:rPr>
          <w:rFonts w:ascii="Courier New"/>
          <w:b/>
        </w:rPr>
        <w:t>New</w:t>
      </w:r>
      <w:r>
        <w:rPr>
          <w:rFonts w:ascii="Courier New"/>
          <w:b/>
          <w:spacing w:val="-80"/>
        </w:rPr>
        <w:t xml:space="preserve"> </w:t>
      </w:r>
      <w:r>
        <w:rPr>
          <w:sz w:val="20"/>
        </w:rPr>
        <w:t xml:space="preserve">| </w:t>
      </w:r>
      <w:r>
        <w:rPr>
          <w:rFonts w:ascii="Courier New"/>
          <w:b/>
        </w:rPr>
        <w:t>Vector Asset</w:t>
      </w:r>
      <w:r>
        <w:rPr>
          <w:sz w:val="20"/>
        </w:rPr>
        <w:t xml:space="preserve">. Select a Settings icon from that list and save it as </w:t>
      </w:r>
      <w:proofErr w:type="spellStart"/>
      <w:r>
        <w:rPr>
          <w:rFonts w:ascii="Courier New"/>
          <w:b/>
          <w:spacing w:val="-2"/>
        </w:rPr>
        <w:t>ic_settings</w:t>
      </w:r>
      <w:proofErr w:type="spellEnd"/>
      <w:r>
        <w:rPr>
          <w:spacing w:val="-2"/>
          <w:sz w:val="20"/>
        </w:rPr>
        <w:t>.</w:t>
      </w:r>
    </w:p>
    <w:p w14:paraId="37706910" w14:textId="77777777" w:rsidR="003D76C2" w:rsidRDefault="00000000">
      <w:pPr>
        <w:pStyle w:val="ListParagraph"/>
        <w:numPr>
          <w:ilvl w:val="0"/>
          <w:numId w:val="7"/>
        </w:numPr>
        <w:tabs>
          <w:tab w:val="left" w:pos="1274"/>
        </w:tabs>
        <w:spacing w:before="140"/>
        <w:ind w:left="1274" w:right="465"/>
        <w:jc w:val="left"/>
        <w:rPr>
          <w:sz w:val="20"/>
        </w:rPr>
      </w:pPr>
      <w:r>
        <w:rPr>
          <w:sz w:val="20"/>
        </w:rPr>
        <w:t>Now,</w:t>
      </w:r>
      <w:r>
        <w:rPr>
          <w:spacing w:val="-7"/>
          <w:sz w:val="20"/>
        </w:rPr>
        <w:t xml:space="preserve"> </w:t>
      </w:r>
      <w:r>
        <w:rPr>
          <w:sz w:val="20"/>
        </w:rPr>
        <w:t>we</w:t>
      </w:r>
      <w:r>
        <w:rPr>
          <w:spacing w:val="-3"/>
          <w:sz w:val="20"/>
        </w:rPr>
        <w:t xml:space="preserve"> </w:t>
      </w:r>
      <w:r>
        <w:rPr>
          <w:sz w:val="20"/>
        </w:rPr>
        <w:t>can</w:t>
      </w:r>
      <w:r>
        <w:rPr>
          <w:spacing w:val="-3"/>
          <w:sz w:val="20"/>
        </w:rPr>
        <w:t xml:space="preserve"> </w:t>
      </w:r>
      <w:r>
        <w:rPr>
          <w:sz w:val="20"/>
        </w:rPr>
        <w:t>create</w:t>
      </w:r>
      <w:r>
        <w:rPr>
          <w:spacing w:val="-3"/>
          <w:sz w:val="20"/>
        </w:rPr>
        <w:t xml:space="preserve"> </w:t>
      </w:r>
      <w:r>
        <w:rPr>
          <w:sz w:val="20"/>
        </w:rPr>
        <w:t>a</w:t>
      </w:r>
      <w:r>
        <w:rPr>
          <w:spacing w:val="-4"/>
          <w:sz w:val="20"/>
        </w:rPr>
        <w:t xml:space="preserve"> </w:t>
      </w:r>
      <w:r>
        <w:rPr>
          <w:rFonts w:ascii="Courier New"/>
          <w:b/>
        </w:rPr>
        <w:t>menu</w:t>
      </w:r>
      <w:r>
        <w:rPr>
          <w:rFonts w:ascii="Courier New"/>
          <w:b/>
          <w:spacing w:val="-80"/>
        </w:rPr>
        <w:t xml:space="preserve"> </w:t>
      </w:r>
      <w:r>
        <w:rPr>
          <w:sz w:val="20"/>
        </w:rPr>
        <w:t>folder</w:t>
      </w:r>
      <w:r>
        <w:rPr>
          <w:spacing w:val="-3"/>
          <w:sz w:val="20"/>
        </w:rPr>
        <w:t xml:space="preserve"> </w:t>
      </w:r>
      <w:r>
        <w:rPr>
          <w:sz w:val="20"/>
        </w:rPr>
        <w:t>in</w:t>
      </w:r>
      <w:r>
        <w:rPr>
          <w:spacing w:val="-3"/>
          <w:sz w:val="20"/>
        </w:rPr>
        <w:t xml:space="preserve"> </w:t>
      </w:r>
      <w:r>
        <w:rPr>
          <w:sz w:val="20"/>
        </w:rPr>
        <w:t>the</w:t>
      </w:r>
      <w:r>
        <w:rPr>
          <w:spacing w:val="-4"/>
          <w:sz w:val="20"/>
        </w:rPr>
        <w:t xml:space="preserve"> </w:t>
      </w:r>
      <w:r>
        <w:rPr>
          <w:rFonts w:ascii="Courier New"/>
          <w:b/>
        </w:rPr>
        <w:t>res</w:t>
      </w:r>
      <w:r>
        <w:rPr>
          <w:rFonts w:ascii="Courier New"/>
          <w:b/>
          <w:spacing w:val="-80"/>
        </w:rPr>
        <w:t xml:space="preserve"> </w:t>
      </w:r>
      <w:r>
        <w:rPr>
          <w:sz w:val="20"/>
        </w:rPr>
        <w:t>folder</w:t>
      </w:r>
      <w:r>
        <w:rPr>
          <w:spacing w:val="-3"/>
          <w:sz w:val="20"/>
        </w:rPr>
        <w:t xml:space="preserve"> </w:t>
      </w:r>
      <w:r>
        <w:rPr>
          <w:sz w:val="20"/>
        </w:rPr>
        <w:t>and</w:t>
      </w:r>
      <w:r>
        <w:rPr>
          <w:spacing w:val="-4"/>
          <w:sz w:val="20"/>
        </w:rPr>
        <w:t xml:space="preserve"> </w:t>
      </w:r>
      <w:r>
        <w:rPr>
          <w:sz w:val="20"/>
        </w:rPr>
        <w:t>inside</w:t>
      </w:r>
      <w:r>
        <w:rPr>
          <w:spacing w:val="-3"/>
          <w:sz w:val="20"/>
        </w:rPr>
        <w:t xml:space="preserve"> </w:t>
      </w:r>
      <w:r>
        <w:rPr>
          <w:sz w:val="20"/>
        </w:rPr>
        <w:t>that</w:t>
      </w:r>
      <w:r>
        <w:rPr>
          <w:spacing w:val="-3"/>
          <w:sz w:val="20"/>
        </w:rPr>
        <w:t xml:space="preserve"> </w:t>
      </w:r>
      <w:r>
        <w:rPr>
          <w:sz w:val="20"/>
        </w:rPr>
        <w:t>we</w:t>
      </w:r>
      <w:r>
        <w:rPr>
          <w:spacing w:val="-3"/>
          <w:sz w:val="20"/>
        </w:rPr>
        <w:t xml:space="preserve"> </w:t>
      </w:r>
      <w:r>
        <w:rPr>
          <w:sz w:val="20"/>
        </w:rPr>
        <w:t xml:space="preserve">create the </w:t>
      </w:r>
      <w:r>
        <w:rPr>
          <w:rFonts w:ascii="Courier New"/>
          <w:b/>
        </w:rPr>
        <w:t>menu_main.xml</w:t>
      </w:r>
      <w:r>
        <w:rPr>
          <w:rFonts w:ascii="Courier New"/>
          <w:b/>
          <w:spacing w:val="-59"/>
        </w:rPr>
        <w:t xml:space="preserve"> </w:t>
      </w:r>
      <w:r>
        <w:rPr>
          <w:sz w:val="20"/>
        </w:rPr>
        <w:t>file with the following specifications:</w:t>
      </w:r>
    </w:p>
    <w:p w14:paraId="6E7B5643" w14:textId="77777777" w:rsidR="003D76C2" w:rsidRDefault="00D51F7C">
      <w:pPr>
        <w:pStyle w:val="BodyText"/>
        <w:spacing w:before="11"/>
        <w:rPr>
          <w:sz w:val="8"/>
        </w:rPr>
      </w:pPr>
      <w:r>
        <w:rPr>
          <w:noProof/>
        </w:rPr>
        <mc:AlternateContent>
          <mc:Choice Requires="wpg">
            <w:drawing>
              <wp:anchor distT="0" distB="0" distL="0" distR="0" simplePos="0" relativeHeight="487730688" behindDoc="1" locked="0" layoutInCell="1" allowOverlap="1" wp14:anchorId="49EF5978" wp14:editId="7E482E2D">
                <wp:simplePos x="0" y="0"/>
                <wp:positionH relativeFrom="page">
                  <wp:posOffset>1120140</wp:posOffset>
                </wp:positionH>
                <wp:positionV relativeFrom="paragraph">
                  <wp:posOffset>91440</wp:posOffset>
                </wp:positionV>
                <wp:extent cx="5074920" cy="663575"/>
                <wp:effectExtent l="0" t="0" r="5080" b="0"/>
                <wp:wrapTopAndBottom/>
                <wp:docPr id="530" name="docshapegroup10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3575"/>
                          <a:chOff x="1764" y="144"/>
                          <a:chExt cx="7992" cy="1045"/>
                        </a:xfrm>
                      </wpg:grpSpPr>
                      <wps:wsp>
                        <wps:cNvPr id="531" name="docshape1025"/>
                        <wps:cNvSpPr>
                          <a:spLocks/>
                        </wps:cNvSpPr>
                        <wps:spPr bwMode="auto">
                          <a:xfrm>
                            <a:off x="1764" y="153"/>
                            <a:ext cx="7992" cy="10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2" name="docshape1026"/>
                        <wps:cNvSpPr>
                          <a:spLocks/>
                        </wps:cNvSpPr>
                        <wps:spPr bwMode="auto">
                          <a:xfrm>
                            <a:off x="1764" y="143"/>
                            <a:ext cx="7992" cy="1045"/>
                          </a:xfrm>
                          <a:custGeom>
                            <a:avLst/>
                            <a:gdLst>
                              <a:gd name="T0" fmla="+- 0 9756 1764"/>
                              <a:gd name="T1" fmla="*/ T0 w 7992"/>
                              <a:gd name="T2" fmla="+- 0 1168 144"/>
                              <a:gd name="T3" fmla="*/ 1168 h 1045"/>
                              <a:gd name="T4" fmla="+- 0 1764 1764"/>
                              <a:gd name="T5" fmla="*/ T4 w 7992"/>
                              <a:gd name="T6" fmla="+- 0 1168 144"/>
                              <a:gd name="T7" fmla="*/ 1168 h 1045"/>
                              <a:gd name="T8" fmla="+- 0 1764 1764"/>
                              <a:gd name="T9" fmla="*/ T8 w 7992"/>
                              <a:gd name="T10" fmla="+- 0 1188 144"/>
                              <a:gd name="T11" fmla="*/ 1188 h 1045"/>
                              <a:gd name="T12" fmla="+- 0 9756 1764"/>
                              <a:gd name="T13" fmla="*/ T12 w 7992"/>
                              <a:gd name="T14" fmla="+- 0 1188 144"/>
                              <a:gd name="T15" fmla="*/ 1188 h 1045"/>
                              <a:gd name="T16" fmla="+- 0 9756 1764"/>
                              <a:gd name="T17" fmla="*/ T16 w 7992"/>
                              <a:gd name="T18" fmla="+- 0 1168 144"/>
                              <a:gd name="T19" fmla="*/ 1168 h 1045"/>
                              <a:gd name="T20" fmla="+- 0 9756 1764"/>
                              <a:gd name="T21" fmla="*/ T20 w 7992"/>
                              <a:gd name="T22" fmla="+- 0 144 144"/>
                              <a:gd name="T23" fmla="*/ 144 h 1045"/>
                              <a:gd name="T24" fmla="+- 0 1764 1764"/>
                              <a:gd name="T25" fmla="*/ T24 w 7992"/>
                              <a:gd name="T26" fmla="+- 0 144 144"/>
                              <a:gd name="T27" fmla="*/ 144 h 1045"/>
                              <a:gd name="T28" fmla="+- 0 1764 1764"/>
                              <a:gd name="T29" fmla="*/ T28 w 7992"/>
                              <a:gd name="T30" fmla="+- 0 164 144"/>
                              <a:gd name="T31" fmla="*/ 164 h 1045"/>
                              <a:gd name="T32" fmla="+- 0 9756 1764"/>
                              <a:gd name="T33" fmla="*/ T32 w 7992"/>
                              <a:gd name="T34" fmla="+- 0 164 144"/>
                              <a:gd name="T35" fmla="*/ 164 h 1045"/>
                              <a:gd name="T36" fmla="+- 0 9756 1764"/>
                              <a:gd name="T37" fmla="*/ T36 w 7992"/>
                              <a:gd name="T38" fmla="+- 0 144 144"/>
                              <a:gd name="T39" fmla="*/ 144 h 10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5">
                                <a:moveTo>
                                  <a:pt x="7992" y="1024"/>
                                </a:moveTo>
                                <a:lnTo>
                                  <a:pt x="0" y="1024"/>
                                </a:lnTo>
                                <a:lnTo>
                                  <a:pt x="0" y="1044"/>
                                </a:lnTo>
                                <a:lnTo>
                                  <a:pt x="7992" y="1044"/>
                                </a:lnTo>
                                <a:lnTo>
                                  <a:pt x="7992" y="10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3" name="docshape1027"/>
                        <wps:cNvSpPr txBox="1">
                          <a:spLocks/>
                        </wps:cNvSpPr>
                        <wps:spPr bwMode="auto">
                          <a:xfrm>
                            <a:off x="1764" y="163"/>
                            <a:ext cx="7992" cy="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2CF94"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6124FA8" w14:textId="77777777" w:rsidR="003D76C2" w:rsidRDefault="00000000">
                              <w:pPr>
                                <w:spacing w:before="76" w:line="202" w:lineRule="exact"/>
                                <w:ind w:left="453"/>
                                <w:rPr>
                                  <w:rFonts w:ascii="Courier New"/>
                                  <w:sz w:val="18"/>
                                </w:rPr>
                              </w:pPr>
                              <w:r>
                                <w:rPr>
                                  <w:rFonts w:ascii="Courier New"/>
                                  <w:sz w:val="18"/>
                                </w:rPr>
                                <w:t>&lt;menu</w:t>
                              </w:r>
                              <w:r>
                                <w:rPr>
                                  <w:rFonts w:ascii="Courier New"/>
                                  <w:spacing w:val="-5"/>
                                  <w:sz w:val="18"/>
                                </w:rPr>
                                <w:t xml:space="preserve"> </w:t>
                              </w:r>
                              <w:hyperlink r:id="rId136">
                                <w:proofErr w:type="spellStart"/>
                                <w:r>
                                  <w:rPr>
                                    <w:rFonts w:ascii="Courier New"/>
                                    <w:spacing w:val="-2"/>
                                    <w:sz w:val="18"/>
                                  </w:rPr>
                                  <w:t>xmlns:android</w:t>
                                </w:r>
                                <w:proofErr w:type="spellEnd"/>
                                <w:r>
                                  <w:rPr>
                                    <w:rFonts w:ascii="Courier New"/>
                                    <w:spacing w:val="-2"/>
                                    <w:sz w:val="18"/>
                                  </w:rPr>
                                  <w:t>="http://schemas.android.com</w:t>
                                </w:r>
                              </w:hyperlink>
                            </w:p>
                            <w:p w14:paraId="3786D9A4" w14:textId="77777777" w:rsidR="003D76C2" w:rsidRDefault="00000000">
                              <w:pPr>
                                <w:spacing w:line="202" w:lineRule="exact"/>
                                <w:ind w:left="669"/>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/res/android"&gt;</w:t>
                              </w:r>
                            </w:p>
                            <w:p w14:paraId="4B583AED" w14:textId="77777777" w:rsidR="003D76C2" w:rsidRDefault="00000000">
                              <w:pPr>
                                <w:spacing w:before="16"/>
                                <w:ind w:left="885"/>
                                <w:rPr>
                                  <w:rFonts w:ascii="Courier New"/>
                                  <w:sz w:val="18"/>
                                </w:rPr>
                              </w:pPr>
                              <w:r>
                                <w:rPr>
                                  <w:rFonts w:ascii="Courier New"/>
                                  <w:spacing w:val="-2"/>
                                  <w:sz w:val="18"/>
                                </w:rPr>
                                <w:t>&lt;item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EF5978" id="docshapegroup1024" o:spid="_x0000_s1915" style="position:absolute;margin-left:88.2pt;margin-top:7.2pt;width:399.6pt;height:52.25pt;z-index:-15585792;mso-wrap-distance-left:0;mso-wrap-distance-right:0;mso-position-horizontal-relative:page;mso-position-vertical-relative:text" coordorigin="1764,144" coordsize="7992,1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">
                <v:rect id="docshape1025" o:spid="_x0000_s1916" style="position:absolute;left:1764;top:153;width:7992;height:1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" fillcolor="#f6f6f6" stroked="f">
                  <v:path arrowok="t"/>
                </v:rect>
                <v:shape id="docshape1026" o:spid="_x0000_s1917" style="position:absolute;left:1764;top:143;width:7992;height:1045;visibility:visible;mso-wrap-style:square;v-text-anchor:top" coordsize="7992,1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" path="m7992,1024l,1024r,20l7992,1044r,-20xm7992,l,,,20r7992,l7992,xe" fillcolor="#dadada" stroked="f">
                  <v:path arrowok="t" o:connecttype="custom" o:connectlocs="7992,1168;0,1168;0,1188;7992,1188;7992,1168;7992,144;0,144;0,164;7992,164;7992,144" o:connectangles="0,0,0,0,0,0,0,0,0,0"/>
                </v:shape>
                <v:shape id="docshape1027" o:spid="_x0000_s1918" type="#_x0000_t202" style="position:absolute;left:1764;top:163;width:7992;height:1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" filled="f" stroked="f">
                  <v:path arrowok="t"/>
                  <v:textbox inset="0,0,0,0">
                    <w:txbxContent>
                      <w:p w14:paraId="58F2CF94"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6124FA8" w14:textId="77777777" w:rsidR="003D76C2" w:rsidRDefault="00000000">
                        <w:pPr>
                          <w:spacing w:before="76" w:line="202" w:lineRule="exact"/>
                          <w:ind w:left="453"/>
                          <w:rPr>
                            <w:rFonts w:ascii="Courier New"/>
                            <w:sz w:val="18"/>
                          </w:rPr>
                        </w:pPr>
                        <w:r>
                          <w:rPr>
                            <w:rFonts w:ascii="Courier New"/>
                            <w:sz w:val="18"/>
                          </w:rPr>
                          <w:t>&lt;menu</w:t>
                        </w:r>
                        <w:r>
                          <w:rPr>
                            <w:rFonts w:ascii="Courier New"/>
                            <w:spacing w:val="-5"/>
                            <w:sz w:val="18"/>
                          </w:rPr>
                          <w:t xml:space="preserve"> </w:t>
                        </w:r>
                        <w:hyperlink r:id="rId137">
                          <w:proofErr w:type="spellStart"/>
                          <w:r>
                            <w:rPr>
                              <w:rFonts w:ascii="Courier New"/>
                              <w:spacing w:val="-2"/>
                              <w:sz w:val="18"/>
                            </w:rPr>
                            <w:t>xmlns:android</w:t>
                          </w:r>
                          <w:proofErr w:type="spellEnd"/>
                          <w:r>
                            <w:rPr>
                              <w:rFonts w:ascii="Courier New"/>
                              <w:spacing w:val="-2"/>
                              <w:sz w:val="18"/>
                            </w:rPr>
                            <w:t>="http://schemas.android.com</w:t>
                          </w:r>
                        </w:hyperlink>
                      </w:p>
                      <w:p w14:paraId="3786D9A4" w14:textId="77777777" w:rsidR="003D76C2" w:rsidRDefault="00000000">
                        <w:pPr>
                          <w:spacing w:line="202" w:lineRule="exact"/>
                          <w:ind w:left="669"/>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/res/android"&gt;</w:t>
                        </w:r>
                      </w:p>
                      <w:p w14:paraId="4B583AED" w14:textId="77777777" w:rsidR="003D76C2" w:rsidRDefault="00000000">
                        <w:pPr>
                          <w:spacing w:before="16"/>
                          <w:ind w:left="885"/>
                          <w:rPr>
                            <w:rFonts w:ascii="Courier New"/>
                            <w:sz w:val="18"/>
                          </w:rPr>
                        </w:pPr>
                        <w:r>
                          <w:rPr>
                            <w:rFonts w:ascii="Courier New"/>
                            <w:spacing w:val="-2"/>
                            <w:sz w:val="18"/>
                          </w:rPr>
                          <w:t>&lt;item</w:t>
                        </w:r>
                      </w:p>
                    </w:txbxContent>
                  </v:textbox>
                </v:shape>
                <w10:wrap type="topAndBottom" anchorx="page"/>
              </v:group>
            </w:pict>
          </mc:Fallback>
        </mc:AlternateContent>
      </w:r>
    </w:p>
    <w:p w14:paraId="0CA9452D" w14:textId="77777777" w:rsidR="003D76C2" w:rsidRDefault="003D76C2">
      <w:pPr>
        <w:rPr>
          <w:sz w:val="8"/>
        </w:rPr>
        <w:sectPr w:rsidR="003D76C2">
          <w:pgSz w:w="10800" w:h="13320"/>
          <w:pgMar w:top="1120" w:right="920" w:bottom="280" w:left="940" w:header="695" w:footer="0" w:gutter="0"/>
          <w:cols w:space="720"/>
        </w:sectPr>
      </w:pPr>
    </w:p>
    <w:p w14:paraId="54CF7423" w14:textId="77777777" w:rsidR="003D76C2" w:rsidRDefault="003D76C2">
      <w:pPr>
        <w:pStyle w:val="BodyText"/>
        <w:spacing w:before="3"/>
        <w:rPr>
          <w:sz w:val="5"/>
        </w:rPr>
      </w:pPr>
    </w:p>
    <w:p w14:paraId="35A743AC" w14:textId="77777777" w:rsidR="003D76C2" w:rsidRDefault="00D51F7C">
      <w:pPr>
        <w:pStyle w:val="BodyText"/>
        <w:ind w:left="104"/>
      </w:pPr>
      <w:r>
        <w:rPr>
          <w:noProof/>
        </w:rPr>
        <mc:AlternateContent>
          <mc:Choice Requires="wpg">
            <w:drawing>
              <wp:inline distT="0" distB="0" distL="0" distR="0" wp14:anchorId="32206F88" wp14:editId="21637F90">
                <wp:extent cx="5074920" cy="752475"/>
                <wp:effectExtent l="0" t="0" r="5080" b="0"/>
                <wp:docPr id="526" name="docshapegroup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527" name="docshape1029"/>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8" name="docshape1030"/>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9" name="docshape1031"/>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D54D2" w14:textId="77777777" w:rsidR="003D76C2" w:rsidRDefault="00000000">
                              <w:pPr>
                                <w:spacing w:before="40" w:line="328" w:lineRule="auto"/>
                                <w:ind w:left="1317" w:right="2784"/>
                                <w:jc w:val="both"/>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menu_item_settings</w:t>
                              </w:r>
                              <w:proofErr w:type="spellEnd"/>
                              <w:r>
                                <w:rPr>
                                  <w:rFonts w:ascii="Courier New"/>
                                  <w:spacing w:val="-2"/>
                                  <w:sz w:val="18"/>
                                </w:rPr>
                                <w:t xml:space="preserve">" </w:t>
                              </w:r>
                              <w:proofErr w:type="spellStart"/>
                              <w:r>
                                <w:rPr>
                                  <w:rFonts w:ascii="Courier New"/>
                                  <w:spacing w:val="-2"/>
                                  <w:sz w:val="18"/>
                                </w:rPr>
                                <w:t>android:icon</w:t>
                              </w:r>
                              <w:proofErr w:type="spellEnd"/>
                              <w:r>
                                <w:rPr>
                                  <w:rFonts w:ascii="Courier New"/>
                                  <w:spacing w:val="-2"/>
                                  <w:sz w:val="18"/>
                                </w:rPr>
                                <w:t>="@drawable/</w:t>
                              </w:r>
                              <w:proofErr w:type="spellStart"/>
                              <w:r>
                                <w:rPr>
                                  <w:rFonts w:ascii="Courier New"/>
                                  <w:spacing w:val="-2"/>
                                  <w:sz w:val="18"/>
                                </w:rPr>
                                <w:t>ic_settings</w:t>
                              </w:r>
                              <w:proofErr w:type="spellEnd"/>
                              <w:r>
                                <w:rPr>
                                  <w:rFonts w:ascii="Courier New"/>
                                  <w:spacing w:val="-2"/>
                                  <w:sz w:val="18"/>
                                </w:rPr>
                                <w:t xml:space="preserve">" </w:t>
                              </w:r>
                              <w:proofErr w:type="spellStart"/>
                              <w:r>
                                <w:rPr>
                                  <w:rFonts w:ascii="Courier New"/>
                                  <w:sz w:val="18"/>
                                </w:rPr>
                                <w:t>android:title</w:t>
                              </w:r>
                              <w:proofErr w:type="spellEnd"/>
                              <w:r>
                                <w:rPr>
                                  <w:rFonts w:ascii="Courier New"/>
                                  <w:sz w:val="18"/>
                                </w:rPr>
                                <w:t xml:space="preserve">="@string/settings" </w:t>
                              </w:r>
                              <w:r>
                                <w:rPr>
                                  <w:rFonts w:ascii="Courier New"/>
                                  <w:spacing w:val="-5"/>
                                  <w:sz w:val="18"/>
                                </w:rPr>
                                <w:t>/&gt;</w:t>
                              </w:r>
                            </w:p>
                            <w:p w14:paraId="3B2BCB6A" w14:textId="77777777" w:rsidR="003D76C2" w:rsidRDefault="00000000">
                              <w:pPr>
                                <w:spacing w:before="2"/>
                                <w:ind w:left="453"/>
                                <w:rPr>
                                  <w:rFonts w:ascii="Courier New"/>
                                  <w:sz w:val="18"/>
                                </w:rPr>
                              </w:pPr>
                              <w:r>
                                <w:rPr>
                                  <w:rFonts w:ascii="Courier New"/>
                                  <w:spacing w:val="-2"/>
                                  <w:sz w:val="18"/>
                                </w:rPr>
                                <w:t>&lt;/menu&gt;</w:t>
                              </w:r>
                            </w:p>
                          </w:txbxContent>
                        </wps:txbx>
                        <wps:bodyPr rot="0" vert="horz" wrap="square" lIns="0" tIns="0" rIns="0" bIns="0" anchor="t" anchorCtr="0" upright="1">
                          <a:noAutofit/>
                        </wps:bodyPr>
                      </wps:wsp>
                    </wpg:wgp>
                  </a:graphicData>
                </a:graphic>
              </wp:inline>
            </w:drawing>
          </mc:Choice>
          <mc:Fallback>
            <w:pict>
              <v:group w14:anchorId="32206F88" id="docshapegroup1028" o:spid="_x0000_s1919"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">
                <v:rect id="docshape1029" o:spid="_x0000_s1920"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" fillcolor="#f6f6f6" stroked="f">
                  <v:path arrowok="t"/>
                </v:rect>
                <v:shape id="docshape1030" o:spid="_x0000_s1921"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" path="m7992,1164l,1164r,20l7992,1184r,-20xm7992,l,,,20r7992,l7992,xe" fillcolor="#dadada" stroked="f">
                  <v:path arrowok="t" o:connecttype="custom" o:connectlocs="7992,1164;0,1164;0,1184;7992,1184;7992,1164;7992,0;0,0;0,20;7992,20;7992,0" o:connectangles="0,0,0,0,0,0,0,0,0,0"/>
                </v:shape>
                <v:shape id="docshape1031" o:spid="_x0000_s1922"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" filled="f" stroked="f">
                  <v:path arrowok="t"/>
                  <v:textbox inset="0,0,0,0">
                    <w:txbxContent>
                      <w:p w14:paraId="387D54D2" w14:textId="77777777" w:rsidR="003D76C2" w:rsidRDefault="00000000">
                        <w:pPr>
                          <w:spacing w:before="40" w:line="328" w:lineRule="auto"/>
                          <w:ind w:left="1317" w:right="2784"/>
                          <w:jc w:val="both"/>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menu_item_settings</w:t>
                        </w:r>
                        <w:proofErr w:type="spellEnd"/>
                        <w:r>
                          <w:rPr>
                            <w:rFonts w:ascii="Courier New"/>
                            <w:spacing w:val="-2"/>
                            <w:sz w:val="18"/>
                          </w:rPr>
                          <w:t xml:space="preserve">" </w:t>
                        </w:r>
                        <w:proofErr w:type="spellStart"/>
                        <w:r>
                          <w:rPr>
                            <w:rFonts w:ascii="Courier New"/>
                            <w:spacing w:val="-2"/>
                            <w:sz w:val="18"/>
                          </w:rPr>
                          <w:t>android:icon</w:t>
                        </w:r>
                        <w:proofErr w:type="spellEnd"/>
                        <w:r>
                          <w:rPr>
                            <w:rFonts w:ascii="Courier New"/>
                            <w:spacing w:val="-2"/>
                            <w:sz w:val="18"/>
                          </w:rPr>
                          <w:t>="@drawable/</w:t>
                        </w:r>
                        <w:proofErr w:type="spellStart"/>
                        <w:r>
                          <w:rPr>
                            <w:rFonts w:ascii="Courier New"/>
                            <w:spacing w:val="-2"/>
                            <w:sz w:val="18"/>
                          </w:rPr>
                          <w:t>ic_settings</w:t>
                        </w:r>
                        <w:proofErr w:type="spellEnd"/>
                        <w:r>
                          <w:rPr>
                            <w:rFonts w:ascii="Courier New"/>
                            <w:spacing w:val="-2"/>
                            <w:sz w:val="18"/>
                          </w:rPr>
                          <w:t xml:space="preserve">" </w:t>
                        </w:r>
                        <w:proofErr w:type="spellStart"/>
                        <w:r>
                          <w:rPr>
                            <w:rFonts w:ascii="Courier New"/>
                            <w:sz w:val="18"/>
                          </w:rPr>
                          <w:t>android:title</w:t>
                        </w:r>
                        <w:proofErr w:type="spellEnd"/>
                        <w:r>
                          <w:rPr>
                            <w:rFonts w:ascii="Courier New"/>
                            <w:sz w:val="18"/>
                          </w:rPr>
                          <w:t xml:space="preserve">="@string/settings" </w:t>
                        </w:r>
                        <w:r>
                          <w:rPr>
                            <w:rFonts w:ascii="Courier New"/>
                            <w:spacing w:val="-5"/>
                            <w:sz w:val="18"/>
                          </w:rPr>
                          <w:t>/&gt;</w:t>
                        </w:r>
                      </w:p>
                      <w:p w14:paraId="3B2BCB6A" w14:textId="77777777" w:rsidR="003D76C2" w:rsidRDefault="00000000">
                        <w:pPr>
                          <w:spacing w:before="2"/>
                          <w:ind w:left="453"/>
                          <w:rPr>
                            <w:rFonts w:ascii="Courier New"/>
                            <w:sz w:val="18"/>
                          </w:rPr>
                        </w:pPr>
                        <w:r>
                          <w:rPr>
                            <w:rFonts w:ascii="Courier New"/>
                            <w:spacing w:val="-2"/>
                            <w:sz w:val="18"/>
                          </w:rPr>
                          <w:t>&lt;/menu&gt;</w:t>
                        </w:r>
                      </w:p>
                    </w:txbxContent>
                  </v:textbox>
                </v:shape>
                <w10:anchorlock/>
              </v:group>
            </w:pict>
          </mc:Fallback>
        </mc:AlternateContent>
      </w:r>
    </w:p>
    <w:p w14:paraId="6CDBF8F8" w14:textId="77777777" w:rsidR="003D76C2" w:rsidRDefault="00000000">
      <w:pPr>
        <w:pStyle w:val="ListParagraph"/>
        <w:numPr>
          <w:ilvl w:val="0"/>
          <w:numId w:val="7"/>
        </w:numPr>
        <w:tabs>
          <w:tab w:val="left" w:pos="554"/>
        </w:tabs>
        <w:spacing w:before="47"/>
        <w:jc w:val="left"/>
        <w:rPr>
          <w:sz w:val="20"/>
        </w:rPr>
      </w:pPr>
      <w:r>
        <w:rPr>
          <w:sz w:val="20"/>
        </w:rPr>
        <w:t>Define</w:t>
      </w:r>
      <w:r>
        <w:rPr>
          <w:spacing w:val="-12"/>
          <w:sz w:val="20"/>
        </w:rPr>
        <w:t xml:space="preserve"> </w:t>
      </w:r>
      <w:r>
        <w:rPr>
          <w:sz w:val="20"/>
        </w:rPr>
        <w:t>the</w:t>
      </w:r>
      <w:r>
        <w:rPr>
          <w:spacing w:val="-6"/>
          <w:sz w:val="20"/>
        </w:rPr>
        <w:t xml:space="preserve"> </w:t>
      </w:r>
      <w:r>
        <w:rPr>
          <w:rFonts w:ascii="Courier New"/>
          <w:b/>
        </w:rPr>
        <w:t>preference_settings.xml</w:t>
      </w:r>
      <w:r>
        <w:rPr>
          <w:rFonts w:ascii="Courier New"/>
          <w:b/>
          <w:spacing w:val="-80"/>
        </w:rPr>
        <w:t xml:space="preserve"> </w:t>
      </w:r>
      <w:r>
        <w:rPr>
          <w:sz w:val="20"/>
        </w:rPr>
        <w:t>file</w:t>
      </w:r>
      <w:r>
        <w:rPr>
          <w:spacing w:val="-5"/>
          <w:sz w:val="20"/>
        </w:rPr>
        <w:t xml:space="preserve"> </w:t>
      </w:r>
      <w:r>
        <w:rPr>
          <w:sz w:val="20"/>
        </w:rPr>
        <w:t>inside</w:t>
      </w:r>
      <w:r>
        <w:rPr>
          <w:spacing w:val="-5"/>
          <w:sz w:val="20"/>
        </w:rPr>
        <w:t xml:space="preserve"> </w:t>
      </w:r>
      <w:r>
        <w:rPr>
          <w:rFonts w:ascii="Courier New"/>
          <w:b/>
          <w:spacing w:val="-2"/>
        </w:rPr>
        <w:t>res/xml</w:t>
      </w:r>
      <w:r>
        <w:rPr>
          <w:spacing w:val="-2"/>
          <w:sz w:val="20"/>
        </w:rPr>
        <w:t>:</w:t>
      </w:r>
    </w:p>
    <w:p w14:paraId="4DEB39FA" w14:textId="77777777" w:rsidR="003D76C2" w:rsidRDefault="00D51F7C">
      <w:pPr>
        <w:pStyle w:val="BodyText"/>
        <w:spacing w:before="10"/>
        <w:rPr>
          <w:sz w:val="8"/>
        </w:rPr>
      </w:pPr>
      <w:r>
        <w:rPr>
          <w:noProof/>
        </w:rPr>
        <mc:AlternateContent>
          <mc:Choice Requires="wpg">
            <w:drawing>
              <wp:anchor distT="0" distB="0" distL="0" distR="0" simplePos="0" relativeHeight="487731712" behindDoc="1" locked="0" layoutInCell="1" allowOverlap="1" wp14:anchorId="012171E9" wp14:editId="7B1BACC4">
                <wp:simplePos x="0" y="0"/>
                <wp:positionH relativeFrom="page">
                  <wp:posOffset>662940</wp:posOffset>
                </wp:positionH>
                <wp:positionV relativeFrom="paragraph">
                  <wp:posOffset>91440</wp:posOffset>
                </wp:positionV>
                <wp:extent cx="5074920" cy="1552575"/>
                <wp:effectExtent l="0" t="0" r="5080" b="0"/>
                <wp:wrapTopAndBottom/>
                <wp:docPr id="522" name="docshapegroup10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52575"/>
                          <a:chOff x="1044" y="144"/>
                          <a:chExt cx="7992" cy="2445"/>
                        </a:xfrm>
                      </wpg:grpSpPr>
                      <wps:wsp>
                        <wps:cNvPr id="523" name="docshape1033"/>
                        <wps:cNvSpPr>
                          <a:spLocks/>
                        </wps:cNvSpPr>
                        <wps:spPr bwMode="auto">
                          <a:xfrm>
                            <a:off x="1044" y="153"/>
                            <a:ext cx="7992" cy="24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4" name="docshape1034"/>
                        <wps:cNvSpPr>
                          <a:spLocks/>
                        </wps:cNvSpPr>
                        <wps:spPr bwMode="auto">
                          <a:xfrm>
                            <a:off x="1044" y="143"/>
                            <a:ext cx="7992" cy="2445"/>
                          </a:xfrm>
                          <a:custGeom>
                            <a:avLst/>
                            <a:gdLst>
                              <a:gd name="T0" fmla="+- 0 9036 1044"/>
                              <a:gd name="T1" fmla="*/ T0 w 7992"/>
                              <a:gd name="T2" fmla="+- 0 2568 144"/>
                              <a:gd name="T3" fmla="*/ 2568 h 2445"/>
                              <a:gd name="T4" fmla="+- 0 1044 1044"/>
                              <a:gd name="T5" fmla="*/ T4 w 7992"/>
                              <a:gd name="T6" fmla="+- 0 2568 144"/>
                              <a:gd name="T7" fmla="*/ 2568 h 2445"/>
                              <a:gd name="T8" fmla="+- 0 1044 1044"/>
                              <a:gd name="T9" fmla="*/ T8 w 7992"/>
                              <a:gd name="T10" fmla="+- 0 2588 144"/>
                              <a:gd name="T11" fmla="*/ 2588 h 2445"/>
                              <a:gd name="T12" fmla="+- 0 9036 1044"/>
                              <a:gd name="T13" fmla="*/ T12 w 7992"/>
                              <a:gd name="T14" fmla="+- 0 2588 144"/>
                              <a:gd name="T15" fmla="*/ 2588 h 2445"/>
                              <a:gd name="T16" fmla="+- 0 9036 1044"/>
                              <a:gd name="T17" fmla="*/ T16 w 7992"/>
                              <a:gd name="T18" fmla="+- 0 2568 144"/>
                              <a:gd name="T19" fmla="*/ 2568 h 2445"/>
                              <a:gd name="T20" fmla="+- 0 9036 1044"/>
                              <a:gd name="T21" fmla="*/ T20 w 7992"/>
                              <a:gd name="T22" fmla="+- 0 144 144"/>
                              <a:gd name="T23" fmla="*/ 144 h 2445"/>
                              <a:gd name="T24" fmla="+- 0 1044 1044"/>
                              <a:gd name="T25" fmla="*/ T24 w 7992"/>
                              <a:gd name="T26" fmla="+- 0 144 144"/>
                              <a:gd name="T27" fmla="*/ 144 h 2445"/>
                              <a:gd name="T28" fmla="+- 0 1044 1044"/>
                              <a:gd name="T29" fmla="*/ T28 w 7992"/>
                              <a:gd name="T30" fmla="+- 0 164 144"/>
                              <a:gd name="T31" fmla="*/ 164 h 2445"/>
                              <a:gd name="T32" fmla="+- 0 9036 1044"/>
                              <a:gd name="T33" fmla="*/ T32 w 7992"/>
                              <a:gd name="T34" fmla="+- 0 164 144"/>
                              <a:gd name="T35" fmla="*/ 164 h 2445"/>
                              <a:gd name="T36" fmla="+- 0 9036 1044"/>
                              <a:gd name="T37" fmla="*/ T36 w 7992"/>
                              <a:gd name="T38" fmla="+- 0 144 144"/>
                              <a:gd name="T39" fmla="*/ 144 h 2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445">
                                <a:moveTo>
                                  <a:pt x="7992" y="2424"/>
                                </a:moveTo>
                                <a:lnTo>
                                  <a:pt x="0" y="2424"/>
                                </a:lnTo>
                                <a:lnTo>
                                  <a:pt x="0" y="2444"/>
                                </a:lnTo>
                                <a:lnTo>
                                  <a:pt x="7992" y="2444"/>
                                </a:lnTo>
                                <a:lnTo>
                                  <a:pt x="7992" y="24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5" name="docshape1035"/>
                        <wps:cNvSpPr txBox="1">
                          <a:spLocks/>
                        </wps:cNvSpPr>
                        <wps:spPr bwMode="auto">
                          <a:xfrm>
                            <a:off x="1044" y="163"/>
                            <a:ext cx="7992" cy="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FE36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EE4653F" w14:textId="77777777" w:rsidR="003D76C2" w:rsidRDefault="00000000">
                              <w:pPr>
                                <w:spacing w:before="76" w:line="202" w:lineRule="exact"/>
                                <w:ind w:left="453"/>
                                <w:rPr>
                                  <w:rFonts w:ascii="Courier New"/>
                                  <w:sz w:val="18"/>
                                </w:rPr>
                              </w:pPr>
                              <w:r>
                                <w:rPr>
                                  <w:rFonts w:ascii="Courier New"/>
                                  <w:sz w:val="18"/>
                                </w:rPr>
                                <w:t>&lt;</w:t>
                              </w:r>
                              <w:proofErr w:type="spellStart"/>
                              <w:r>
                                <w:rPr>
                                  <w:rFonts w:ascii="Courier New"/>
                                  <w:sz w:val="18"/>
                                </w:rPr>
                                <w:t>PreferenceScreen</w:t>
                              </w:r>
                              <w:proofErr w:type="spellEnd"/>
                              <w:r>
                                <w:rPr>
                                  <w:rFonts w:ascii="Courier New"/>
                                  <w:spacing w:val="-17"/>
                                  <w:sz w:val="18"/>
                                </w:rPr>
                                <w:t xml:space="preserve"> </w:t>
                              </w:r>
                              <w:hyperlink r:id="rId138">
                                <w:proofErr w:type="spellStart"/>
                                <w:r>
                                  <w:rPr>
                                    <w:rFonts w:ascii="Courier New"/>
                                    <w:spacing w:val="-2"/>
                                    <w:sz w:val="18"/>
                                  </w:rPr>
                                  <w:t>xmlns:app</w:t>
                                </w:r>
                                <w:proofErr w:type="spellEnd"/>
                                <w:r>
                                  <w:rPr>
                                    <w:rFonts w:ascii="Courier New"/>
                                    <w:spacing w:val="-2"/>
                                    <w:sz w:val="18"/>
                                  </w:rPr>
                                  <w:t>="http://schemas.android.com</w:t>
                                </w:r>
                              </w:hyperlink>
                            </w:p>
                            <w:p w14:paraId="4B0D18F3" w14:textId="77777777" w:rsidR="003D76C2" w:rsidRDefault="00000000">
                              <w:pPr>
                                <w:spacing w:line="202" w:lineRule="exact"/>
                                <w:ind w:left="669"/>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/res-auto"&gt;</w:t>
                              </w:r>
                            </w:p>
                            <w:p w14:paraId="5082EDE1" w14:textId="77777777" w:rsidR="003D76C2" w:rsidRDefault="003D76C2">
                              <w:pPr>
                                <w:spacing w:before="2"/>
                                <w:rPr>
                                  <w:rFonts w:ascii="Courier New"/>
                                  <w:sz w:val="26"/>
                                </w:rPr>
                              </w:pPr>
                            </w:p>
                            <w:p w14:paraId="49ECB524" w14:textId="77777777" w:rsidR="003D76C2" w:rsidRDefault="00000000">
                              <w:pPr>
                                <w:spacing w:line="328" w:lineRule="auto"/>
                                <w:ind w:left="1317" w:right="840" w:hanging="432"/>
                                <w:rPr>
                                  <w:rFonts w:ascii="Courier New"/>
                                  <w:sz w:val="18"/>
                                </w:rPr>
                              </w:pPr>
                              <w:r>
                                <w:rPr>
                                  <w:rFonts w:ascii="Courier New"/>
                                  <w:spacing w:val="-2"/>
                                  <w:sz w:val="18"/>
                                </w:rPr>
                                <w:t>&lt;</w:t>
                              </w:r>
                              <w:proofErr w:type="spellStart"/>
                              <w:r>
                                <w:rPr>
                                  <w:rFonts w:ascii="Courier New"/>
                                  <w:spacing w:val="-2"/>
                                  <w:sz w:val="18"/>
                                </w:rPr>
                                <w:t>EditTextPreference</w:t>
                              </w:r>
                              <w:proofErr w:type="spellEnd"/>
                              <w:r>
                                <w:rPr>
                                  <w:rFonts w:ascii="Courier New"/>
                                  <w:spacing w:val="-2"/>
                                  <w:sz w:val="18"/>
                                </w:rPr>
                                <w:t xml:space="preserve"> </w:t>
                              </w:r>
                              <w:proofErr w:type="spellStart"/>
                              <w:r>
                                <w:rPr>
                                  <w:rFonts w:ascii="Courier New"/>
                                  <w:spacing w:val="-2"/>
                                  <w:sz w:val="18"/>
                                </w:rPr>
                                <w:t>app:key</w:t>
                              </w:r>
                              <w:proofErr w:type="spellEnd"/>
                              <w:r>
                                <w:rPr>
                                  <w:rFonts w:ascii="Courier New"/>
                                  <w:spacing w:val="-2"/>
                                  <w:sz w:val="18"/>
                                </w:rPr>
                                <w:t>="@string/</w:t>
                              </w:r>
                              <w:proofErr w:type="spellStart"/>
                              <w:r>
                                <w:rPr>
                                  <w:rFonts w:ascii="Courier New"/>
                                  <w:spacing w:val="-2"/>
                                  <w:sz w:val="18"/>
                                </w:rPr>
                                <w:t>preference_key_nr_results</w:t>
                              </w:r>
                              <w:proofErr w:type="spellEnd"/>
                              <w:r>
                                <w:rPr>
                                  <w:rFonts w:ascii="Courier New"/>
                                  <w:spacing w:val="-2"/>
                                  <w:sz w:val="18"/>
                                </w:rPr>
                                <w:t xml:space="preserve">" </w:t>
                              </w:r>
                              <w:proofErr w:type="spellStart"/>
                              <w:r>
                                <w:rPr>
                                  <w:rFonts w:ascii="Courier New"/>
                                  <w:sz w:val="18"/>
                                </w:rPr>
                                <w:t>app:title</w:t>
                              </w:r>
                              <w:proofErr w:type="spellEnd"/>
                              <w:r>
                                <w:rPr>
                                  <w:rFonts w:ascii="Courier New"/>
                                  <w:sz w:val="18"/>
                                </w:rPr>
                                <w:t>="@string/</w:t>
                              </w:r>
                              <w:proofErr w:type="spellStart"/>
                              <w:r>
                                <w:rPr>
                                  <w:rFonts w:ascii="Courier New"/>
                                  <w:sz w:val="18"/>
                                </w:rPr>
                                <w:t>number_of_items</w:t>
                              </w:r>
                              <w:proofErr w:type="spellEnd"/>
                              <w:r>
                                <w:rPr>
                                  <w:rFonts w:ascii="Courier New"/>
                                  <w:sz w:val="18"/>
                                </w:rPr>
                                <w:t>" /&gt;</w:t>
                              </w:r>
                            </w:p>
                            <w:p w14:paraId="18EE0F35" w14:textId="77777777" w:rsidR="003D76C2" w:rsidRDefault="003D76C2">
                              <w:pPr>
                                <w:spacing w:before="10"/>
                                <w:rPr>
                                  <w:rFonts w:ascii="Courier New"/>
                                  <w:sz w:val="24"/>
                                </w:rPr>
                              </w:pPr>
                            </w:p>
                            <w:p w14:paraId="7FCA11A8"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PreferenceScreen</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2171E9" id="docshapegroup1032" o:spid="_x0000_s1923" style="position:absolute;margin-left:52.2pt;margin-top:7.2pt;width:399.6pt;height:122.25pt;z-index:-15584768;mso-wrap-distance-left:0;mso-wrap-distance-right:0;mso-position-horizontal-relative:page;mso-position-vertical-relative:text" coordorigin="1044,144" coordsize="7992,24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">
                <v:rect id="docshape1033" o:spid="_x0000_s1924" style="position:absolute;left:1044;top:153;width:7992;height:2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" fillcolor="#f6f6f6" stroked="f">
                  <v:path arrowok="t"/>
                </v:rect>
                <v:shape id="docshape1034" o:spid="_x0000_s1925" style="position:absolute;left:1044;top:143;width:7992;height:2445;visibility:visible;mso-wrap-style:square;v-text-anchor:top" coordsize="7992,2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" path="m7992,2424l,2424r,20l7992,2444r,-20xm7992,l,,,20r7992,l7992,xe" fillcolor="#dadada" stroked="f">
                  <v:path arrowok="t" o:connecttype="custom" o:connectlocs="7992,2568;0,2568;0,2588;7992,2588;7992,2568;7992,144;0,144;0,164;7992,164;7992,144" o:connectangles="0,0,0,0,0,0,0,0,0,0"/>
                </v:shape>
                <v:shape id="docshape1035" o:spid="_x0000_s1926" type="#_x0000_t202" style="position:absolute;left:1044;top:163;width:7992;height:2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" filled="f" stroked="f">
                  <v:path arrowok="t"/>
                  <v:textbox inset="0,0,0,0">
                    <w:txbxContent>
                      <w:p w14:paraId="769FE36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EE4653F" w14:textId="77777777" w:rsidR="003D76C2" w:rsidRDefault="00000000">
                        <w:pPr>
                          <w:spacing w:before="76" w:line="202" w:lineRule="exact"/>
                          <w:ind w:left="453"/>
                          <w:rPr>
                            <w:rFonts w:ascii="Courier New"/>
                            <w:sz w:val="18"/>
                          </w:rPr>
                        </w:pPr>
                        <w:r>
                          <w:rPr>
                            <w:rFonts w:ascii="Courier New"/>
                            <w:sz w:val="18"/>
                          </w:rPr>
                          <w:t>&lt;</w:t>
                        </w:r>
                        <w:proofErr w:type="spellStart"/>
                        <w:r>
                          <w:rPr>
                            <w:rFonts w:ascii="Courier New"/>
                            <w:sz w:val="18"/>
                          </w:rPr>
                          <w:t>PreferenceScreen</w:t>
                        </w:r>
                        <w:proofErr w:type="spellEnd"/>
                        <w:r>
                          <w:rPr>
                            <w:rFonts w:ascii="Courier New"/>
                            <w:spacing w:val="-17"/>
                            <w:sz w:val="18"/>
                          </w:rPr>
                          <w:t xml:space="preserve"> </w:t>
                        </w:r>
                        <w:hyperlink r:id="rId139">
                          <w:proofErr w:type="spellStart"/>
                          <w:r>
                            <w:rPr>
                              <w:rFonts w:ascii="Courier New"/>
                              <w:spacing w:val="-2"/>
                              <w:sz w:val="18"/>
                            </w:rPr>
                            <w:t>xmlns:app</w:t>
                          </w:r>
                          <w:proofErr w:type="spellEnd"/>
                          <w:r>
                            <w:rPr>
                              <w:rFonts w:ascii="Courier New"/>
                              <w:spacing w:val="-2"/>
                              <w:sz w:val="18"/>
                            </w:rPr>
                            <w:t>="http://schemas.android.com</w:t>
                          </w:r>
                        </w:hyperlink>
                      </w:p>
                      <w:p w14:paraId="4B0D18F3" w14:textId="77777777" w:rsidR="003D76C2" w:rsidRDefault="00000000">
                        <w:pPr>
                          <w:spacing w:line="202" w:lineRule="exact"/>
                          <w:ind w:left="669"/>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/res-auto"&gt;</w:t>
                        </w:r>
                      </w:p>
                      <w:p w14:paraId="5082EDE1" w14:textId="77777777" w:rsidR="003D76C2" w:rsidRDefault="003D76C2">
                        <w:pPr>
                          <w:spacing w:before="2"/>
                          <w:rPr>
                            <w:rFonts w:ascii="Courier New"/>
                            <w:sz w:val="26"/>
                          </w:rPr>
                        </w:pPr>
                      </w:p>
                      <w:p w14:paraId="49ECB524" w14:textId="77777777" w:rsidR="003D76C2" w:rsidRDefault="00000000">
                        <w:pPr>
                          <w:spacing w:line="328" w:lineRule="auto"/>
                          <w:ind w:left="1317" w:right="840" w:hanging="432"/>
                          <w:rPr>
                            <w:rFonts w:ascii="Courier New"/>
                            <w:sz w:val="18"/>
                          </w:rPr>
                        </w:pPr>
                        <w:r>
                          <w:rPr>
                            <w:rFonts w:ascii="Courier New"/>
                            <w:spacing w:val="-2"/>
                            <w:sz w:val="18"/>
                          </w:rPr>
                          <w:t>&lt;</w:t>
                        </w:r>
                        <w:proofErr w:type="spellStart"/>
                        <w:r>
                          <w:rPr>
                            <w:rFonts w:ascii="Courier New"/>
                            <w:spacing w:val="-2"/>
                            <w:sz w:val="18"/>
                          </w:rPr>
                          <w:t>EditTextPreference</w:t>
                        </w:r>
                        <w:proofErr w:type="spellEnd"/>
                        <w:r>
                          <w:rPr>
                            <w:rFonts w:ascii="Courier New"/>
                            <w:spacing w:val="-2"/>
                            <w:sz w:val="18"/>
                          </w:rPr>
                          <w:t xml:space="preserve"> </w:t>
                        </w:r>
                        <w:proofErr w:type="spellStart"/>
                        <w:r>
                          <w:rPr>
                            <w:rFonts w:ascii="Courier New"/>
                            <w:spacing w:val="-2"/>
                            <w:sz w:val="18"/>
                          </w:rPr>
                          <w:t>app:key</w:t>
                        </w:r>
                        <w:proofErr w:type="spellEnd"/>
                        <w:r>
                          <w:rPr>
                            <w:rFonts w:ascii="Courier New"/>
                            <w:spacing w:val="-2"/>
                            <w:sz w:val="18"/>
                          </w:rPr>
                          <w:t>="@string/</w:t>
                        </w:r>
                        <w:proofErr w:type="spellStart"/>
                        <w:r>
                          <w:rPr>
                            <w:rFonts w:ascii="Courier New"/>
                            <w:spacing w:val="-2"/>
                            <w:sz w:val="18"/>
                          </w:rPr>
                          <w:t>preference_key_nr_results</w:t>
                        </w:r>
                        <w:proofErr w:type="spellEnd"/>
                        <w:r>
                          <w:rPr>
                            <w:rFonts w:ascii="Courier New"/>
                            <w:spacing w:val="-2"/>
                            <w:sz w:val="18"/>
                          </w:rPr>
                          <w:t xml:space="preserve">" </w:t>
                        </w:r>
                        <w:proofErr w:type="spellStart"/>
                        <w:r>
                          <w:rPr>
                            <w:rFonts w:ascii="Courier New"/>
                            <w:sz w:val="18"/>
                          </w:rPr>
                          <w:t>app:title</w:t>
                        </w:r>
                        <w:proofErr w:type="spellEnd"/>
                        <w:r>
                          <w:rPr>
                            <w:rFonts w:ascii="Courier New"/>
                            <w:sz w:val="18"/>
                          </w:rPr>
                          <w:t>="@string/</w:t>
                        </w:r>
                        <w:proofErr w:type="spellStart"/>
                        <w:r>
                          <w:rPr>
                            <w:rFonts w:ascii="Courier New"/>
                            <w:sz w:val="18"/>
                          </w:rPr>
                          <w:t>number_of_items</w:t>
                        </w:r>
                        <w:proofErr w:type="spellEnd"/>
                        <w:r>
                          <w:rPr>
                            <w:rFonts w:ascii="Courier New"/>
                            <w:sz w:val="18"/>
                          </w:rPr>
                          <w:t>" /&gt;</w:t>
                        </w:r>
                      </w:p>
                      <w:p w14:paraId="18EE0F35" w14:textId="77777777" w:rsidR="003D76C2" w:rsidRDefault="003D76C2">
                        <w:pPr>
                          <w:spacing w:before="10"/>
                          <w:rPr>
                            <w:rFonts w:ascii="Courier New"/>
                            <w:sz w:val="24"/>
                          </w:rPr>
                        </w:pPr>
                      </w:p>
                      <w:p w14:paraId="7FCA11A8"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PreferenceScreen</w:t>
                        </w:r>
                        <w:proofErr w:type="spellEnd"/>
                        <w:r>
                          <w:rPr>
                            <w:rFonts w:ascii="Courier New"/>
                            <w:spacing w:val="-2"/>
                            <w:sz w:val="18"/>
                          </w:rPr>
                          <w:t>&gt;</w:t>
                        </w:r>
                      </w:p>
                    </w:txbxContent>
                  </v:textbox>
                </v:shape>
                <w10:wrap type="topAndBottom" anchorx="page"/>
              </v:group>
            </w:pict>
          </mc:Fallback>
        </mc:AlternateContent>
      </w:r>
    </w:p>
    <w:p w14:paraId="541C1DA3" w14:textId="77777777" w:rsidR="003D76C2" w:rsidRDefault="00000000">
      <w:pPr>
        <w:pStyle w:val="ListParagraph"/>
        <w:numPr>
          <w:ilvl w:val="0"/>
          <w:numId w:val="7"/>
        </w:numPr>
        <w:tabs>
          <w:tab w:val="left" w:pos="554"/>
        </w:tabs>
        <w:spacing w:line="242" w:lineRule="auto"/>
        <w:ind w:right="2076"/>
        <w:jc w:val="left"/>
        <w:rPr>
          <w:sz w:val="20"/>
        </w:rPr>
      </w:pPr>
      <w:r>
        <w:rPr>
          <w:sz w:val="20"/>
        </w:rPr>
        <w:t xml:space="preserve">Also, define </w:t>
      </w:r>
      <w:proofErr w:type="spellStart"/>
      <w:r>
        <w:rPr>
          <w:rFonts w:ascii="Courier New"/>
          <w:b/>
        </w:rPr>
        <w:t>SettingsFragment</w:t>
      </w:r>
      <w:proofErr w:type="spellEnd"/>
      <w:r>
        <w:rPr>
          <w:sz w:val="20"/>
        </w:rPr>
        <w:t>, which will display just the one preference</w:t>
      </w:r>
      <w:r>
        <w:rPr>
          <w:spacing w:val="-4"/>
          <w:sz w:val="20"/>
        </w:rPr>
        <w:t xml:space="preserve"> </w:t>
      </w:r>
      <w:r>
        <w:rPr>
          <w:sz w:val="20"/>
        </w:rPr>
        <w:t>and,</w:t>
      </w:r>
      <w:r>
        <w:rPr>
          <w:spacing w:val="-4"/>
          <w:sz w:val="20"/>
        </w:rPr>
        <w:t xml:space="preserve"> </w:t>
      </w:r>
      <w:r>
        <w:rPr>
          <w:sz w:val="20"/>
        </w:rPr>
        <w:t>as</w:t>
      </w:r>
      <w:r>
        <w:rPr>
          <w:spacing w:val="-4"/>
          <w:sz w:val="20"/>
        </w:rPr>
        <w:t xml:space="preserve"> </w:t>
      </w:r>
      <w:r>
        <w:rPr>
          <w:sz w:val="20"/>
        </w:rPr>
        <w:t>a</w:t>
      </w:r>
      <w:r>
        <w:rPr>
          <w:spacing w:val="-4"/>
          <w:sz w:val="20"/>
        </w:rPr>
        <w:t xml:space="preserve"> </w:t>
      </w:r>
      <w:r>
        <w:rPr>
          <w:sz w:val="20"/>
        </w:rPr>
        <w:t>summary,</w:t>
      </w:r>
      <w:r>
        <w:rPr>
          <w:spacing w:val="-4"/>
          <w:sz w:val="20"/>
        </w:rPr>
        <w:t xml:space="preserve"> </w:t>
      </w:r>
      <w:r>
        <w:rPr>
          <w:sz w:val="20"/>
        </w:rPr>
        <w:t>it</w:t>
      </w:r>
      <w:r>
        <w:rPr>
          <w:spacing w:val="-4"/>
          <w:sz w:val="20"/>
        </w:rPr>
        <w:t xml:space="preserve"> </w:t>
      </w:r>
      <w:r>
        <w:rPr>
          <w:sz w:val="20"/>
        </w:rPr>
        <w:t>will</w:t>
      </w:r>
      <w:r>
        <w:rPr>
          <w:spacing w:val="-4"/>
          <w:sz w:val="20"/>
        </w:rPr>
        <w:t xml:space="preserve"> </w:t>
      </w:r>
      <w:r>
        <w:rPr>
          <w:sz w:val="20"/>
        </w:rPr>
        <w:t>display</w:t>
      </w:r>
      <w:r>
        <w:rPr>
          <w:spacing w:val="-4"/>
          <w:sz w:val="20"/>
        </w:rPr>
        <w:t xml:space="preserve"> </w:t>
      </w:r>
      <w:r>
        <w:rPr>
          <w:sz w:val="20"/>
        </w:rPr>
        <w:t>the</w:t>
      </w:r>
      <w:r>
        <w:rPr>
          <w:spacing w:val="-4"/>
          <w:sz w:val="20"/>
        </w:rPr>
        <w:t xml:space="preserve"> </w:t>
      </w:r>
      <w:r>
        <w:rPr>
          <w:sz w:val="20"/>
        </w:rPr>
        <w:t>existing</w:t>
      </w:r>
      <w:r>
        <w:rPr>
          <w:spacing w:val="-4"/>
          <w:sz w:val="20"/>
        </w:rPr>
        <w:t xml:space="preserve"> </w:t>
      </w:r>
      <w:r>
        <w:rPr>
          <w:sz w:val="20"/>
        </w:rPr>
        <w:t>value</w:t>
      </w:r>
      <w:r>
        <w:rPr>
          <w:spacing w:val="-4"/>
          <w:sz w:val="20"/>
        </w:rPr>
        <w:t xml:space="preserve"> </w:t>
      </w:r>
      <w:r>
        <w:rPr>
          <w:sz w:val="20"/>
        </w:rPr>
        <w:t xml:space="preserve">from </w:t>
      </w:r>
      <w:proofErr w:type="spellStart"/>
      <w:r>
        <w:rPr>
          <w:rFonts w:ascii="Courier New"/>
          <w:b/>
          <w:spacing w:val="-2"/>
        </w:rPr>
        <w:t>SharedPreferences</w:t>
      </w:r>
      <w:proofErr w:type="spellEnd"/>
      <w:r>
        <w:rPr>
          <w:spacing w:val="-2"/>
          <w:sz w:val="20"/>
        </w:rPr>
        <w:t>:</w:t>
      </w:r>
    </w:p>
    <w:p w14:paraId="55A9CCAE" w14:textId="77777777" w:rsidR="003D76C2" w:rsidRDefault="00D51F7C">
      <w:pPr>
        <w:pStyle w:val="BodyText"/>
        <w:spacing w:before="10"/>
        <w:rPr>
          <w:sz w:val="8"/>
        </w:rPr>
      </w:pPr>
      <w:r>
        <w:rPr>
          <w:noProof/>
        </w:rPr>
        <mc:AlternateContent>
          <mc:Choice Requires="wpg">
            <w:drawing>
              <wp:anchor distT="0" distB="0" distL="0" distR="0" simplePos="0" relativeHeight="487732224" behindDoc="1" locked="0" layoutInCell="1" allowOverlap="1" wp14:anchorId="6FBFD316" wp14:editId="2D11F059">
                <wp:simplePos x="0" y="0"/>
                <wp:positionH relativeFrom="page">
                  <wp:posOffset>662940</wp:posOffset>
                </wp:positionH>
                <wp:positionV relativeFrom="paragraph">
                  <wp:posOffset>90805</wp:posOffset>
                </wp:positionV>
                <wp:extent cx="5074920" cy="3419475"/>
                <wp:effectExtent l="0" t="0" r="5080" b="0"/>
                <wp:wrapTopAndBottom/>
                <wp:docPr id="518" name="docshapegroup10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19475"/>
                          <a:chOff x="1044" y="143"/>
                          <a:chExt cx="7992" cy="5385"/>
                        </a:xfrm>
                      </wpg:grpSpPr>
                      <wps:wsp>
                        <wps:cNvPr id="519" name="docshape1037"/>
                        <wps:cNvSpPr>
                          <a:spLocks/>
                        </wps:cNvSpPr>
                        <wps:spPr bwMode="auto">
                          <a:xfrm>
                            <a:off x="1044" y="152"/>
                            <a:ext cx="7992" cy="5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0" name="docshape1038"/>
                        <wps:cNvSpPr>
                          <a:spLocks/>
                        </wps:cNvSpPr>
                        <wps:spPr bwMode="auto">
                          <a:xfrm>
                            <a:off x="1044" y="142"/>
                            <a:ext cx="7992" cy="5385"/>
                          </a:xfrm>
                          <a:custGeom>
                            <a:avLst/>
                            <a:gdLst>
                              <a:gd name="T0" fmla="+- 0 9036 1044"/>
                              <a:gd name="T1" fmla="*/ T0 w 7992"/>
                              <a:gd name="T2" fmla="+- 0 5507 143"/>
                              <a:gd name="T3" fmla="*/ 5507 h 5385"/>
                              <a:gd name="T4" fmla="+- 0 1044 1044"/>
                              <a:gd name="T5" fmla="*/ T4 w 7992"/>
                              <a:gd name="T6" fmla="+- 0 5507 143"/>
                              <a:gd name="T7" fmla="*/ 5507 h 5385"/>
                              <a:gd name="T8" fmla="+- 0 1044 1044"/>
                              <a:gd name="T9" fmla="*/ T8 w 7992"/>
                              <a:gd name="T10" fmla="+- 0 5527 143"/>
                              <a:gd name="T11" fmla="*/ 5527 h 5385"/>
                              <a:gd name="T12" fmla="+- 0 9036 1044"/>
                              <a:gd name="T13" fmla="*/ T12 w 7992"/>
                              <a:gd name="T14" fmla="+- 0 5527 143"/>
                              <a:gd name="T15" fmla="*/ 5527 h 5385"/>
                              <a:gd name="T16" fmla="+- 0 9036 1044"/>
                              <a:gd name="T17" fmla="*/ T16 w 7992"/>
                              <a:gd name="T18" fmla="+- 0 5507 143"/>
                              <a:gd name="T19" fmla="*/ 5507 h 5385"/>
                              <a:gd name="T20" fmla="+- 0 9036 1044"/>
                              <a:gd name="T21" fmla="*/ T20 w 7992"/>
                              <a:gd name="T22" fmla="+- 0 143 143"/>
                              <a:gd name="T23" fmla="*/ 143 h 5385"/>
                              <a:gd name="T24" fmla="+- 0 1044 1044"/>
                              <a:gd name="T25" fmla="*/ T24 w 7992"/>
                              <a:gd name="T26" fmla="+- 0 143 143"/>
                              <a:gd name="T27" fmla="*/ 143 h 5385"/>
                              <a:gd name="T28" fmla="+- 0 1044 1044"/>
                              <a:gd name="T29" fmla="*/ T28 w 7992"/>
                              <a:gd name="T30" fmla="+- 0 163 143"/>
                              <a:gd name="T31" fmla="*/ 163 h 5385"/>
                              <a:gd name="T32" fmla="+- 0 9036 1044"/>
                              <a:gd name="T33" fmla="*/ T32 w 7992"/>
                              <a:gd name="T34" fmla="+- 0 163 143"/>
                              <a:gd name="T35" fmla="*/ 163 h 5385"/>
                              <a:gd name="T36" fmla="+- 0 9036 1044"/>
                              <a:gd name="T37" fmla="*/ T36 w 7992"/>
                              <a:gd name="T38" fmla="+- 0 143 143"/>
                              <a:gd name="T39" fmla="*/ 143 h 53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385">
                                <a:moveTo>
                                  <a:pt x="7992" y="5364"/>
                                </a:moveTo>
                                <a:lnTo>
                                  <a:pt x="0" y="5364"/>
                                </a:lnTo>
                                <a:lnTo>
                                  <a:pt x="0" y="5384"/>
                                </a:lnTo>
                                <a:lnTo>
                                  <a:pt x="7992" y="5384"/>
                                </a:lnTo>
                                <a:lnTo>
                                  <a:pt x="7992" y="53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1" name="docshape1039"/>
                        <wps:cNvSpPr txBox="1">
                          <a:spLocks/>
                        </wps:cNvSpPr>
                        <wps:spPr bwMode="auto">
                          <a:xfrm>
                            <a:off x="1044" y="162"/>
                            <a:ext cx="7992" cy="5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3BCA1"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SettingsFragment</w:t>
                              </w:r>
                              <w:proofErr w:type="spellEnd"/>
                              <w:r>
                                <w:rPr>
                                  <w:rFonts w:ascii="Courier New"/>
                                  <w:spacing w:val="-12"/>
                                  <w:sz w:val="18"/>
                                </w:rPr>
                                <w:t xml:space="preserve"> </w:t>
                              </w:r>
                              <w:r>
                                <w:rPr>
                                  <w:rFonts w:ascii="Courier New"/>
                                  <w:sz w:val="18"/>
                                </w:rPr>
                                <w:t>:</w:t>
                              </w:r>
                              <w:r>
                                <w:rPr>
                                  <w:rFonts w:ascii="Courier New"/>
                                  <w:spacing w:val="-12"/>
                                  <w:sz w:val="18"/>
                                </w:rPr>
                                <w:t xml:space="preserve"> </w:t>
                              </w:r>
                              <w:proofErr w:type="spellStart"/>
                              <w:r>
                                <w:rPr>
                                  <w:rFonts w:ascii="Courier New"/>
                                  <w:sz w:val="18"/>
                                </w:rPr>
                                <w:t>PreferenceFragmentCompat</w:t>
                              </w:r>
                              <w:proofErr w:type="spellEnd"/>
                              <w:r>
                                <w:rPr>
                                  <w:rFonts w:ascii="Courier New"/>
                                  <w:sz w:val="18"/>
                                </w:rPr>
                                <w:t>()</w:t>
                              </w:r>
                              <w:r>
                                <w:rPr>
                                  <w:rFonts w:ascii="Courier New"/>
                                  <w:spacing w:val="-12"/>
                                  <w:sz w:val="18"/>
                                </w:rPr>
                                <w:t xml:space="preserve"> </w:t>
                              </w:r>
                              <w:r>
                                <w:rPr>
                                  <w:rFonts w:ascii="Courier New"/>
                                  <w:spacing w:val="-10"/>
                                  <w:sz w:val="18"/>
                                </w:rPr>
                                <w:t>{</w:t>
                              </w:r>
                            </w:p>
                            <w:p w14:paraId="7FA849B2" w14:textId="77777777" w:rsidR="003D76C2" w:rsidRDefault="00000000">
                              <w:pPr>
                                <w:spacing w:before="79"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onCreatePreferences</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4"/>
                                  <w:sz w:val="18"/>
                                </w:rPr>
                                <w:t xml:space="preserve"> </w:t>
                              </w:r>
                              <w:r>
                                <w:rPr>
                                  <w:rFonts w:ascii="Courier New"/>
                                  <w:sz w:val="18"/>
                                </w:rPr>
                                <w:t xml:space="preserve">Bundle?, </w:t>
                              </w:r>
                              <w:proofErr w:type="spellStart"/>
                              <w:r>
                                <w:rPr>
                                  <w:rFonts w:ascii="Courier New"/>
                                  <w:sz w:val="18"/>
                                </w:rPr>
                                <w:t>rootKey</w:t>
                              </w:r>
                              <w:proofErr w:type="spellEnd"/>
                              <w:r>
                                <w:rPr>
                                  <w:rFonts w:ascii="Courier New"/>
                                  <w:sz w:val="18"/>
                                </w:rPr>
                                <w:t>: String?) {</w:t>
                              </w:r>
                            </w:p>
                            <w:p w14:paraId="7620305D" w14:textId="77777777" w:rsidR="003D76C2" w:rsidRDefault="00000000">
                              <w:pPr>
                                <w:spacing w:before="21" w:line="235" w:lineRule="auto"/>
                                <w:ind w:left="1533" w:right="840" w:hanging="216"/>
                                <w:rPr>
                                  <w:rFonts w:ascii="Courier New"/>
                                  <w:sz w:val="18"/>
                                </w:rPr>
                              </w:pPr>
                              <w:proofErr w:type="spellStart"/>
                              <w:r>
                                <w:rPr>
                                  <w:rFonts w:ascii="Courier New"/>
                                  <w:spacing w:val="-2"/>
                                  <w:sz w:val="18"/>
                                </w:rPr>
                                <w:t>setPreferencesFromResource</w:t>
                              </w:r>
                              <w:proofErr w:type="spellEnd"/>
                              <w:r>
                                <w:rPr>
                                  <w:rFonts w:ascii="Courier New"/>
                                  <w:spacing w:val="-2"/>
                                  <w:sz w:val="18"/>
                                </w:rPr>
                                <w:t>(</w:t>
                              </w:r>
                              <w:proofErr w:type="spellStart"/>
                              <w:r>
                                <w:rPr>
                                  <w:rFonts w:ascii="Courier New"/>
                                  <w:spacing w:val="-2"/>
                                  <w:sz w:val="18"/>
                                </w:rPr>
                                <w:t>R.xml.preferences_settings</w:t>
                              </w:r>
                              <w:proofErr w:type="spellEnd"/>
                              <w:r>
                                <w:rPr>
                                  <w:rFonts w:ascii="Courier New"/>
                                  <w:spacing w:val="-2"/>
                                  <w:sz w:val="18"/>
                                </w:rPr>
                                <w:t xml:space="preserve">, </w:t>
                              </w:r>
                              <w:proofErr w:type="spellStart"/>
                              <w:r>
                                <w:rPr>
                                  <w:rFonts w:ascii="Courier New"/>
                                  <w:spacing w:val="-2"/>
                                  <w:sz w:val="18"/>
                                </w:rPr>
                                <w:t>rootKey</w:t>
                              </w:r>
                              <w:proofErr w:type="spellEnd"/>
                              <w:r>
                                <w:rPr>
                                  <w:rFonts w:ascii="Courier New"/>
                                  <w:spacing w:val="-2"/>
                                  <w:sz w:val="18"/>
                                </w:rPr>
                                <w:t>)</w:t>
                              </w:r>
                            </w:p>
                            <w:p w14:paraId="4BEC65FB" w14:textId="77777777" w:rsidR="003D76C2" w:rsidRDefault="00000000">
                              <w:pPr>
                                <w:spacing w:before="17"/>
                                <w:ind w:left="1317"/>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resultsPreference</w:t>
                              </w:r>
                              <w:proofErr w:type="spellEnd"/>
                              <w:r>
                                <w:rPr>
                                  <w:rFonts w:ascii="Courier New"/>
                                  <w:spacing w:val="-10"/>
                                  <w:sz w:val="18"/>
                                </w:rPr>
                                <w:t xml:space="preserve"> =</w:t>
                              </w:r>
                            </w:p>
                            <w:p w14:paraId="47113450" w14:textId="77777777" w:rsidR="003D76C2" w:rsidRDefault="00000000">
                              <w:pPr>
                                <w:spacing w:before="76" w:line="202" w:lineRule="exact"/>
                                <w:ind w:left="1749"/>
                                <w:rPr>
                                  <w:rFonts w:ascii="Courier New"/>
                                  <w:sz w:val="18"/>
                                </w:rPr>
                              </w:pPr>
                              <w:proofErr w:type="spellStart"/>
                              <w:r>
                                <w:rPr>
                                  <w:rFonts w:ascii="Courier New"/>
                                  <w:spacing w:val="-2"/>
                                  <w:sz w:val="18"/>
                                </w:rPr>
                                <w:t>findPreference</w:t>
                              </w:r>
                              <w:proofErr w:type="spellEnd"/>
                              <w:r>
                                <w:rPr>
                                  <w:rFonts w:ascii="Courier New"/>
                                  <w:spacing w:val="-2"/>
                                  <w:sz w:val="18"/>
                                </w:rPr>
                                <w:t>&lt;</w:t>
                              </w:r>
                              <w:proofErr w:type="spellStart"/>
                              <w:r>
                                <w:rPr>
                                  <w:rFonts w:ascii="Courier New"/>
                                  <w:spacing w:val="-2"/>
                                  <w:sz w:val="18"/>
                                </w:rPr>
                                <w:t>EditTextPreference</w:t>
                              </w:r>
                              <w:proofErr w:type="spellEnd"/>
                              <w:r>
                                <w:rPr>
                                  <w:rFonts w:ascii="Courier New"/>
                                  <w:spacing w:val="-2"/>
                                  <w:sz w:val="18"/>
                                </w:rPr>
                                <w:t>&gt;</w:t>
                              </w:r>
                            </w:p>
                            <w:p w14:paraId="7A10AAA4" w14:textId="77777777" w:rsidR="003D76C2" w:rsidRDefault="00000000">
                              <w:pPr>
                                <w:spacing w:line="259" w:lineRule="auto"/>
                                <w:ind w:left="1317" w:right="840" w:firstLine="648"/>
                                <w:rPr>
                                  <w:rFonts w:ascii="Courier New"/>
                                  <w:sz w:val="18"/>
                                </w:rPr>
                              </w:pPr>
                              <w:r>
                                <w:rPr>
                                  <w:rFonts w:ascii="Courier New"/>
                                  <w:spacing w:val="-2"/>
                                  <w:sz w:val="18"/>
                                </w:rPr>
                                <w:t>(</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R.string.preference_key_nr_results</w:t>
                              </w:r>
                              <w:proofErr w:type="spellEnd"/>
                              <w:r>
                                <w:rPr>
                                  <w:rFonts w:ascii="Courier New"/>
                                  <w:spacing w:val="-2"/>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preferencesWrapper</w:t>
                              </w:r>
                              <w:proofErr w:type="spellEnd"/>
                              <w:r>
                                <w:rPr>
                                  <w:rFonts w:ascii="Courier New"/>
                                  <w:sz w:val="18"/>
                                </w:rPr>
                                <w:t xml:space="preserve"> =</w:t>
                              </w:r>
                            </w:p>
                            <w:p w14:paraId="6C6F3DA7" w14:textId="77777777" w:rsidR="003D76C2" w:rsidRDefault="00000000">
                              <w:pPr>
                                <w:spacing w:before="61" w:line="235" w:lineRule="auto"/>
                                <w:ind w:left="2073" w:hanging="324"/>
                                <w:rPr>
                                  <w:rFonts w:ascii="Courier New"/>
                                  <w:sz w:val="18"/>
                                </w:rPr>
                              </w:pPr>
                              <w:r>
                                <w:rPr>
                                  <w:rFonts w:ascii="Courier New"/>
                                  <w:sz w:val="18"/>
                                </w:rPr>
                                <w:t>(</w:t>
                              </w:r>
                              <w:proofErr w:type="spellStart"/>
                              <w:r>
                                <w:rPr>
                                  <w:rFonts w:ascii="Courier New"/>
                                  <w:sz w:val="18"/>
                                </w:rPr>
                                <w:t>requireActivity</w:t>
                              </w:r>
                              <w:proofErr w:type="spellEnd"/>
                              <w:r>
                                <w:rPr>
                                  <w:rFonts w:ascii="Courier New"/>
                                  <w:sz w:val="18"/>
                                </w:rPr>
                                <w:t xml:space="preserve">().application as </w:t>
                              </w:r>
                              <w:proofErr w:type="spellStart"/>
                              <w:r>
                                <w:rPr>
                                  <w:rFonts w:ascii="Courier New"/>
                                  <w:spacing w:val="-2"/>
                                  <w:sz w:val="18"/>
                                </w:rPr>
                                <w:t>RemoteProviderApplication</w:t>
                              </w:r>
                              <w:proofErr w:type="spellEnd"/>
                              <w:r>
                                <w:rPr>
                                  <w:rFonts w:ascii="Courier New"/>
                                  <w:spacing w:val="-2"/>
                                  <w:sz w:val="18"/>
                                </w:rPr>
                                <w:t>).</w:t>
                              </w:r>
                              <w:proofErr w:type="spellStart"/>
                              <w:r>
                                <w:rPr>
                                  <w:rFonts w:ascii="Courier New"/>
                                  <w:spacing w:val="-2"/>
                                  <w:sz w:val="18"/>
                                </w:rPr>
                                <w:t>preferencesWrapper</w:t>
                              </w:r>
                              <w:proofErr w:type="spellEnd"/>
                            </w:p>
                            <w:p w14:paraId="029D150D" w14:textId="77777777" w:rsidR="003D76C2" w:rsidRDefault="00000000">
                              <w:pPr>
                                <w:spacing w:before="20" w:line="235" w:lineRule="auto"/>
                                <w:ind w:left="1533" w:hanging="216"/>
                                <w:rPr>
                                  <w:rFonts w:ascii="Courier New"/>
                                  <w:sz w:val="18"/>
                                </w:rPr>
                              </w:pPr>
                              <w:proofErr w:type="spellStart"/>
                              <w:r>
                                <w:rPr>
                                  <w:rFonts w:ascii="Courier New"/>
                                  <w:sz w:val="18"/>
                                </w:rPr>
                                <w:t>resultsPreference</w:t>
                              </w:r>
                              <w:proofErr w:type="spellEnd"/>
                              <w:r>
                                <w:rPr>
                                  <w:rFonts w:ascii="Courier New"/>
                                  <w:sz w:val="18"/>
                                </w:rPr>
                                <w:t xml:space="preserve">?.summary = </w:t>
                              </w:r>
                              <w:proofErr w:type="spellStart"/>
                              <w:r>
                                <w:rPr>
                                  <w:rFonts w:ascii="Courier New"/>
                                  <w:spacing w:val="-2"/>
                                  <w:sz w:val="18"/>
                                </w:rPr>
                                <w:t>preferencesWrapper.getNumberOfResults</w:t>
                              </w:r>
                              <w:proofErr w:type="spellEnd"/>
                              <w:r>
                                <w:rPr>
                                  <w:rFonts w:ascii="Courier New"/>
                                  <w:spacing w:val="-2"/>
                                  <w:sz w:val="18"/>
                                </w:rPr>
                                <w:t>().</w:t>
                              </w:r>
                              <w:proofErr w:type="spellStart"/>
                              <w:r>
                                <w:rPr>
                                  <w:rFonts w:ascii="Courier New"/>
                                  <w:spacing w:val="-2"/>
                                  <w:sz w:val="18"/>
                                </w:rPr>
                                <w:t>toString</w:t>
                              </w:r>
                              <w:proofErr w:type="spellEnd"/>
                              <w:r>
                                <w:rPr>
                                  <w:rFonts w:ascii="Courier New"/>
                                  <w:spacing w:val="-2"/>
                                  <w:sz w:val="18"/>
                                </w:rPr>
                                <w:t>()</w:t>
                              </w:r>
                            </w:p>
                            <w:p w14:paraId="5F3D3E0E" w14:textId="77777777" w:rsidR="003D76C2" w:rsidRDefault="003D76C2">
                              <w:pPr>
                                <w:spacing w:before="6"/>
                                <w:rPr>
                                  <w:rFonts w:ascii="Courier New"/>
                                  <w:sz w:val="19"/>
                                </w:rPr>
                              </w:pPr>
                            </w:p>
                            <w:p w14:paraId="4B8290FB" w14:textId="77777777" w:rsidR="003D76C2" w:rsidRDefault="00000000">
                              <w:pPr>
                                <w:spacing w:line="280" w:lineRule="atLeast"/>
                                <w:ind w:left="1749" w:right="686" w:hanging="432"/>
                                <w:rPr>
                                  <w:rFonts w:ascii="Courier New"/>
                                  <w:sz w:val="18"/>
                                </w:rPr>
                              </w:pPr>
                              <w:proofErr w:type="spellStart"/>
                              <w:r>
                                <w:rPr>
                                  <w:rFonts w:ascii="Courier New"/>
                                  <w:sz w:val="18"/>
                                </w:rPr>
                                <w:t>resultsPreference</w:t>
                              </w:r>
                              <w:proofErr w:type="spellEnd"/>
                              <w:r>
                                <w:rPr>
                                  <w:rFonts w:ascii="Courier New"/>
                                  <w:sz w:val="18"/>
                                </w:rPr>
                                <w:t>?.</w:t>
                              </w:r>
                              <w:proofErr w:type="spellStart"/>
                              <w:r>
                                <w:rPr>
                                  <w:rFonts w:ascii="Courier New"/>
                                  <w:sz w:val="18"/>
                                </w:rPr>
                                <w:t>onPreferenceChangeListener</w:t>
                              </w:r>
                              <w:proofErr w:type="spellEnd"/>
                              <w:r>
                                <w:rPr>
                                  <w:rFonts w:ascii="Courier New"/>
                                  <w:sz w:val="18"/>
                                </w:rPr>
                                <w:t xml:space="preserve"> = </w:t>
                              </w:r>
                              <w:proofErr w:type="spellStart"/>
                              <w:r>
                                <w:rPr>
                                  <w:rFonts w:ascii="Courier New"/>
                                  <w:sz w:val="18"/>
                                </w:rPr>
                                <w:t>Preference.OnPreferenceChangeListener</w:t>
                              </w:r>
                              <w:proofErr w:type="spellEnd"/>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_,</w:t>
                              </w:r>
                              <w:r>
                                <w:rPr>
                                  <w:rFonts w:ascii="Courier New"/>
                                  <w:spacing w:val="-14"/>
                                  <w:sz w:val="18"/>
                                </w:rPr>
                                <w:t xml:space="preserve"> </w:t>
                              </w:r>
                              <w:proofErr w:type="spellStart"/>
                              <w:r>
                                <w:rPr>
                                  <w:rFonts w:ascii="Courier New"/>
                                  <w:sz w:val="18"/>
                                </w:rPr>
                                <w:t>newValue</w:t>
                              </w:r>
                              <w:proofErr w:type="spellEnd"/>
                            </w:p>
                            <w:p w14:paraId="6B00BB42" w14:textId="77777777" w:rsidR="003D76C2" w:rsidRDefault="00000000">
                              <w:pPr>
                                <w:spacing w:line="200" w:lineRule="exact"/>
                                <w:ind w:left="1965"/>
                                <w:rPr>
                                  <w:rFonts w:ascii="Courier New"/>
                                  <w:sz w:val="18"/>
                                </w:rPr>
                              </w:pPr>
                              <w:r>
                                <w:rPr>
                                  <w:rFonts w:ascii="Courier New"/>
                                  <w:spacing w:val="-2"/>
                                  <w:sz w:val="18"/>
                                </w:rPr>
                                <w:t>-</w:t>
                              </w:r>
                              <w:r>
                                <w:rPr>
                                  <w:rFonts w:ascii="Courier New"/>
                                  <w:spacing w:val="-10"/>
                                  <w:sz w:val="18"/>
                                </w:rPr>
                                <w:t>&gt;</w:t>
                              </w:r>
                            </w:p>
                            <w:p w14:paraId="161CB729" w14:textId="77777777" w:rsidR="003D76C2" w:rsidRDefault="00000000">
                              <w:pPr>
                                <w:spacing w:before="16" w:line="328" w:lineRule="auto"/>
                                <w:ind w:left="2181" w:right="255"/>
                                <w:rPr>
                                  <w:rFonts w:ascii="Courier New"/>
                                  <w:sz w:val="18"/>
                                </w:rPr>
                              </w:pPr>
                              <w:proofErr w:type="spellStart"/>
                              <w:r>
                                <w:rPr>
                                  <w:rFonts w:ascii="Courier New"/>
                                  <w:sz w:val="18"/>
                                </w:rPr>
                                <w:t>resultsPreference</w:t>
                              </w:r>
                              <w:proofErr w:type="spellEnd"/>
                              <w:r>
                                <w:rPr>
                                  <w:rFonts w:ascii="Courier New"/>
                                  <w:sz w:val="18"/>
                                </w:rPr>
                                <w:t>?.summary</w:t>
                              </w:r>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newValue</w:t>
                              </w:r>
                              <w:proofErr w:type="spellEnd"/>
                              <w:r>
                                <w:rPr>
                                  <w:rFonts w:ascii="Courier New"/>
                                  <w:sz w:val="18"/>
                                </w:rPr>
                                <w:t>?.</w:t>
                              </w:r>
                              <w:proofErr w:type="spellStart"/>
                              <w:r>
                                <w:rPr>
                                  <w:rFonts w:ascii="Courier New"/>
                                  <w:sz w:val="18"/>
                                </w:rPr>
                                <w:t>toString</w:t>
                              </w:r>
                              <w:proofErr w:type="spellEnd"/>
                              <w:r>
                                <w:rPr>
                                  <w:rFonts w:ascii="Courier New"/>
                                  <w:sz w:val="18"/>
                                </w:rPr>
                                <w:t xml:space="preserve">() </w:t>
                              </w:r>
                              <w:r>
                                <w:rPr>
                                  <w:rFonts w:ascii="Courier New"/>
                                  <w:spacing w:val="-4"/>
                                  <w:sz w:val="18"/>
                                </w:rPr>
                                <w:t>true</w:t>
                              </w:r>
                            </w:p>
                            <w:p w14:paraId="66AB4DD3" w14:textId="77777777" w:rsidR="003D76C2" w:rsidRDefault="00000000">
                              <w:pPr>
                                <w:spacing w:before="1"/>
                                <w:ind w:left="1749"/>
                                <w:rPr>
                                  <w:rFonts w:ascii="Courier New"/>
                                  <w:sz w:val="18"/>
                                </w:rPr>
                              </w:pPr>
                              <w:r>
                                <w:rPr>
                                  <w:rFonts w:ascii="Courier New"/>
                                  <w:sz w:val="18"/>
                                </w:rPr>
                                <w:t>}</w:t>
                              </w:r>
                            </w:p>
                            <w:p w14:paraId="54D57EC1" w14:textId="77777777" w:rsidR="003D76C2" w:rsidRDefault="00000000">
                              <w:pPr>
                                <w:spacing w:before="76"/>
                                <w:ind w:left="885"/>
                                <w:rPr>
                                  <w:rFonts w:ascii="Courier New"/>
                                  <w:sz w:val="18"/>
                                </w:rPr>
                              </w:pPr>
                              <w:r>
                                <w:rPr>
                                  <w:rFonts w:ascii="Courier New"/>
                                  <w:sz w:val="18"/>
                                </w:rPr>
                                <w:t>}</w:t>
                              </w:r>
                            </w:p>
                            <w:p w14:paraId="1D6C898F"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BFD316" id="docshapegroup1036" o:spid="_x0000_s1927" style="position:absolute;margin-left:52.2pt;margin-top:7.15pt;width:399.6pt;height:269.25pt;z-index:-15584256;mso-wrap-distance-left:0;mso-wrap-distance-right:0;mso-position-horizontal-relative:page;mso-position-vertical-relative:text" coordorigin="1044,143" coordsize="7992,5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">
                <v:rect id="docshape1037" o:spid="_x0000_s1928" style="position:absolute;left:1044;top:152;width:7992;height:5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" fillcolor="#f6f6f6" stroked="f">
                  <v:path arrowok="t"/>
                </v:rect>
                <v:shape id="docshape1038" o:spid="_x0000_s1929" style="position:absolute;left:1044;top:142;width:7992;height:5385;visibility:visible;mso-wrap-style:square;v-text-anchor:top" coordsize="7992,5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" path="m7992,5364l,5364r,20l7992,5384r,-20xm7992,l,,,20r7992,l7992,xe" fillcolor="#dadada" stroked="f">
                  <v:path arrowok="t" o:connecttype="custom" o:connectlocs="7992,5507;0,5507;0,5527;7992,5527;7992,5507;7992,143;0,143;0,163;7992,163;7992,143" o:connectangles="0,0,0,0,0,0,0,0,0,0"/>
                </v:shape>
                <v:shape id="docshape1039" o:spid="_x0000_s1930" type="#_x0000_t202" style="position:absolute;left:1044;top:162;width:7992;height:5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" filled="f" stroked="f">
                  <v:path arrowok="t"/>
                  <v:textbox inset="0,0,0,0">
                    <w:txbxContent>
                      <w:p w14:paraId="5643BCA1"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SettingsFragment</w:t>
                        </w:r>
                        <w:proofErr w:type="spellEnd"/>
                        <w:r>
                          <w:rPr>
                            <w:rFonts w:ascii="Courier New"/>
                            <w:spacing w:val="-12"/>
                            <w:sz w:val="18"/>
                          </w:rPr>
                          <w:t xml:space="preserve"> </w:t>
                        </w:r>
                        <w:r>
                          <w:rPr>
                            <w:rFonts w:ascii="Courier New"/>
                            <w:sz w:val="18"/>
                          </w:rPr>
                          <w:t>:</w:t>
                        </w:r>
                        <w:r>
                          <w:rPr>
                            <w:rFonts w:ascii="Courier New"/>
                            <w:spacing w:val="-12"/>
                            <w:sz w:val="18"/>
                          </w:rPr>
                          <w:t xml:space="preserve"> </w:t>
                        </w:r>
                        <w:proofErr w:type="spellStart"/>
                        <w:r>
                          <w:rPr>
                            <w:rFonts w:ascii="Courier New"/>
                            <w:sz w:val="18"/>
                          </w:rPr>
                          <w:t>PreferenceFragmentCompat</w:t>
                        </w:r>
                        <w:proofErr w:type="spellEnd"/>
                        <w:r>
                          <w:rPr>
                            <w:rFonts w:ascii="Courier New"/>
                            <w:sz w:val="18"/>
                          </w:rPr>
                          <w:t>()</w:t>
                        </w:r>
                        <w:r>
                          <w:rPr>
                            <w:rFonts w:ascii="Courier New"/>
                            <w:spacing w:val="-12"/>
                            <w:sz w:val="18"/>
                          </w:rPr>
                          <w:t xml:space="preserve"> </w:t>
                        </w:r>
                        <w:r>
                          <w:rPr>
                            <w:rFonts w:ascii="Courier New"/>
                            <w:spacing w:val="-10"/>
                            <w:sz w:val="18"/>
                          </w:rPr>
                          <w:t>{</w:t>
                        </w:r>
                      </w:p>
                      <w:p w14:paraId="7FA849B2" w14:textId="77777777" w:rsidR="003D76C2" w:rsidRDefault="00000000">
                        <w:pPr>
                          <w:spacing w:before="79"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onCreatePreferences</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4"/>
                            <w:sz w:val="18"/>
                          </w:rPr>
                          <w:t xml:space="preserve"> </w:t>
                        </w:r>
                        <w:r>
                          <w:rPr>
                            <w:rFonts w:ascii="Courier New"/>
                            <w:sz w:val="18"/>
                          </w:rPr>
                          <w:t xml:space="preserve">Bundle?, </w:t>
                        </w:r>
                        <w:proofErr w:type="spellStart"/>
                        <w:r>
                          <w:rPr>
                            <w:rFonts w:ascii="Courier New"/>
                            <w:sz w:val="18"/>
                          </w:rPr>
                          <w:t>rootKey</w:t>
                        </w:r>
                        <w:proofErr w:type="spellEnd"/>
                        <w:r>
                          <w:rPr>
                            <w:rFonts w:ascii="Courier New"/>
                            <w:sz w:val="18"/>
                          </w:rPr>
                          <w:t>: String?) {</w:t>
                        </w:r>
                      </w:p>
                      <w:p w14:paraId="7620305D" w14:textId="77777777" w:rsidR="003D76C2" w:rsidRDefault="00000000">
                        <w:pPr>
                          <w:spacing w:before="21" w:line="235" w:lineRule="auto"/>
                          <w:ind w:left="1533" w:right="840" w:hanging="216"/>
                          <w:rPr>
                            <w:rFonts w:ascii="Courier New"/>
                            <w:sz w:val="18"/>
                          </w:rPr>
                        </w:pPr>
                        <w:proofErr w:type="spellStart"/>
                        <w:r>
                          <w:rPr>
                            <w:rFonts w:ascii="Courier New"/>
                            <w:spacing w:val="-2"/>
                            <w:sz w:val="18"/>
                          </w:rPr>
                          <w:t>setPreferencesFromResource</w:t>
                        </w:r>
                        <w:proofErr w:type="spellEnd"/>
                        <w:r>
                          <w:rPr>
                            <w:rFonts w:ascii="Courier New"/>
                            <w:spacing w:val="-2"/>
                            <w:sz w:val="18"/>
                          </w:rPr>
                          <w:t>(</w:t>
                        </w:r>
                        <w:proofErr w:type="spellStart"/>
                        <w:r>
                          <w:rPr>
                            <w:rFonts w:ascii="Courier New"/>
                            <w:spacing w:val="-2"/>
                            <w:sz w:val="18"/>
                          </w:rPr>
                          <w:t>R.xml.preferences_settings</w:t>
                        </w:r>
                        <w:proofErr w:type="spellEnd"/>
                        <w:r>
                          <w:rPr>
                            <w:rFonts w:ascii="Courier New"/>
                            <w:spacing w:val="-2"/>
                            <w:sz w:val="18"/>
                          </w:rPr>
                          <w:t xml:space="preserve">, </w:t>
                        </w:r>
                        <w:proofErr w:type="spellStart"/>
                        <w:r>
                          <w:rPr>
                            <w:rFonts w:ascii="Courier New"/>
                            <w:spacing w:val="-2"/>
                            <w:sz w:val="18"/>
                          </w:rPr>
                          <w:t>rootKey</w:t>
                        </w:r>
                        <w:proofErr w:type="spellEnd"/>
                        <w:r>
                          <w:rPr>
                            <w:rFonts w:ascii="Courier New"/>
                            <w:spacing w:val="-2"/>
                            <w:sz w:val="18"/>
                          </w:rPr>
                          <w:t>)</w:t>
                        </w:r>
                      </w:p>
                      <w:p w14:paraId="4BEC65FB" w14:textId="77777777" w:rsidR="003D76C2" w:rsidRDefault="00000000">
                        <w:pPr>
                          <w:spacing w:before="17"/>
                          <w:ind w:left="1317"/>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resultsPreference</w:t>
                        </w:r>
                        <w:proofErr w:type="spellEnd"/>
                        <w:r>
                          <w:rPr>
                            <w:rFonts w:ascii="Courier New"/>
                            <w:spacing w:val="-10"/>
                            <w:sz w:val="18"/>
                          </w:rPr>
                          <w:t xml:space="preserve"> =</w:t>
                        </w:r>
                      </w:p>
                      <w:p w14:paraId="47113450" w14:textId="77777777" w:rsidR="003D76C2" w:rsidRDefault="00000000">
                        <w:pPr>
                          <w:spacing w:before="76" w:line="202" w:lineRule="exact"/>
                          <w:ind w:left="1749"/>
                          <w:rPr>
                            <w:rFonts w:ascii="Courier New"/>
                            <w:sz w:val="18"/>
                          </w:rPr>
                        </w:pPr>
                        <w:proofErr w:type="spellStart"/>
                        <w:r>
                          <w:rPr>
                            <w:rFonts w:ascii="Courier New"/>
                            <w:spacing w:val="-2"/>
                            <w:sz w:val="18"/>
                          </w:rPr>
                          <w:t>findPreference</w:t>
                        </w:r>
                        <w:proofErr w:type="spellEnd"/>
                        <w:r>
                          <w:rPr>
                            <w:rFonts w:ascii="Courier New"/>
                            <w:spacing w:val="-2"/>
                            <w:sz w:val="18"/>
                          </w:rPr>
                          <w:t>&lt;</w:t>
                        </w:r>
                        <w:proofErr w:type="spellStart"/>
                        <w:r>
                          <w:rPr>
                            <w:rFonts w:ascii="Courier New"/>
                            <w:spacing w:val="-2"/>
                            <w:sz w:val="18"/>
                          </w:rPr>
                          <w:t>EditTextPreference</w:t>
                        </w:r>
                        <w:proofErr w:type="spellEnd"/>
                        <w:r>
                          <w:rPr>
                            <w:rFonts w:ascii="Courier New"/>
                            <w:spacing w:val="-2"/>
                            <w:sz w:val="18"/>
                          </w:rPr>
                          <w:t>&gt;</w:t>
                        </w:r>
                      </w:p>
                      <w:p w14:paraId="7A10AAA4" w14:textId="77777777" w:rsidR="003D76C2" w:rsidRDefault="00000000">
                        <w:pPr>
                          <w:spacing w:line="259" w:lineRule="auto"/>
                          <w:ind w:left="1317" w:right="840" w:firstLine="648"/>
                          <w:rPr>
                            <w:rFonts w:ascii="Courier New"/>
                            <w:sz w:val="18"/>
                          </w:rPr>
                        </w:pPr>
                        <w:r>
                          <w:rPr>
                            <w:rFonts w:ascii="Courier New"/>
                            <w:spacing w:val="-2"/>
                            <w:sz w:val="18"/>
                          </w:rPr>
                          <w:t>(</w:t>
                        </w:r>
                        <w:proofErr w:type="spellStart"/>
                        <w:r>
                          <w:rPr>
                            <w:rFonts w:ascii="Courier New"/>
                            <w:spacing w:val="-2"/>
                            <w:sz w:val="18"/>
                          </w:rPr>
                          <w:t>getString</w:t>
                        </w:r>
                        <w:proofErr w:type="spellEnd"/>
                        <w:r>
                          <w:rPr>
                            <w:rFonts w:ascii="Courier New"/>
                            <w:spacing w:val="-2"/>
                            <w:sz w:val="18"/>
                          </w:rPr>
                          <w:t>(</w:t>
                        </w:r>
                        <w:proofErr w:type="spellStart"/>
                        <w:r>
                          <w:rPr>
                            <w:rFonts w:ascii="Courier New"/>
                            <w:spacing w:val="-2"/>
                            <w:sz w:val="18"/>
                          </w:rPr>
                          <w:t>R.string.preference_key_nr_results</w:t>
                        </w:r>
                        <w:proofErr w:type="spellEnd"/>
                        <w:r>
                          <w:rPr>
                            <w:rFonts w:ascii="Courier New"/>
                            <w:spacing w:val="-2"/>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preferencesWrapper</w:t>
                        </w:r>
                        <w:proofErr w:type="spellEnd"/>
                        <w:r>
                          <w:rPr>
                            <w:rFonts w:ascii="Courier New"/>
                            <w:sz w:val="18"/>
                          </w:rPr>
                          <w:t xml:space="preserve"> =</w:t>
                        </w:r>
                      </w:p>
                      <w:p w14:paraId="6C6F3DA7" w14:textId="77777777" w:rsidR="003D76C2" w:rsidRDefault="00000000">
                        <w:pPr>
                          <w:spacing w:before="61" w:line="235" w:lineRule="auto"/>
                          <w:ind w:left="2073" w:hanging="324"/>
                          <w:rPr>
                            <w:rFonts w:ascii="Courier New"/>
                            <w:sz w:val="18"/>
                          </w:rPr>
                        </w:pPr>
                        <w:r>
                          <w:rPr>
                            <w:rFonts w:ascii="Courier New"/>
                            <w:sz w:val="18"/>
                          </w:rPr>
                          <w:t>(</w:t>
                        </w:r>
                        <w:proofErr w:type="spellStart"/>
                        <w:r>
                          <w:rPr>
                            <w:rFonts w:ascii="Courier New"/>
                            <w:sz w:val="18"/>
                          </w:rPr>
                          <w:t>requireActivity</w:t>
                        </w:r>
                        <w:proofErr w:type="spellEnd"/>
                        <w:r>
                          <w:rPr>
                            <w:rFonts w:ascii="Courier New"/>
                            <w:sz w:val="18"/>
                          </w:rPr>
                          <w:t xml:space="preserve">().application as </w:t>
                        </w:r>
                        <w:proofErr w:type="spellStart"/>
                        <w:r>
                          <w:rPr>
                            <w:rFonts w:ascii="Courier New"/>
                            <w:spacing w:val="-2"/>
                            <w:sz w:val="18"/>
                          </w:rPr>
                          <w:t>RemoteProviderApplication</w:t>
                        </w:r>
                        <w:proofErr w:type="spellEnd"/>
                        <w:r>
                          <w:rPr>
                            <w:rFonts w:ascii="Courier New"/>
                            <w:spacing w:val="-2"/>
                            <w:sz w:val="18"/>
                          </w:rPr>
                          <w:t>).</w:t>
                        </w:r>
                        <w:proofErr w:type="spellStart"/>
                        <w:r>
                          <w:rPr>
                            <w:rFonts w:ascii="Courier New"/>
                            <w:spacing w:val="-2"/>
                            <w:sz w:val="18"/>
                          </w:rPr>
                          <w:t>preferencesWrapper</w:t>
                        </w:r>
                        <w:proofErr w:type="spellEnd"/>
                      </w:p>
                      <w:p w14:paraId="029D150D" w14:textId="77777777" w:rsidR="003D76C2" w:rsidRDefault="00000000">
                        <w:pPr>
                          <w:spacing w:before="20" w:line="235" w:lineRule="auto"/>
                          <w:ind w:left="1533" w:hanging="216"/>
                          <w:rPr>
                            <w:rFonts w:ascii="Courier New"/>
                            <w:sz w:val="18"/>
                          </w:rPr>
                        </w:pPr>
                        <w:proofErr w:type="spellStart"/>
                        <w:r>
                          <w:rPr>
                            <w:rFonts w:ascii="Courier New"/>
                            <w:sz w:val="18"/>
                          </w:rPr>
                          <w:t>resultsPreference</w:t>
                        </w:r>
                        <w:proofErr w:type="spellEnd"/>
                        <w:r>
                          <w:rPr>
                            <w:rFonts w:ascii="Courier New"/>
                            <w:sz w:val="18"/>
                          </w:rPr>
                          <w:t xml:space="preserve">?.summary = </w:t>
                        </w:r>
                        <w:proofErr w:type="spellStart"/>
                        <w:r>
                          <w:rPr>
                            <w:rFonts w:ascii="Courier New"/>
                            <w:spacing w:val="-2"/>
                            <w:sz w:val="18"/>
                          </w:rPr>
                          <w:t>preferencesWrapper.getNumberOfResults</w:t>
                        </w:r>
                        <w:proofErr w:type="spellEnd"/>
                        <w:r>
                          <w:rPr>
                            <w:rFonts w:ascii="Courier New"/>
                            <w:spacing w:val="-2"/>
                            <w:sz w:val="18"/>
                          </w:rPr>
                          <w:t>().</w:t>
                        </w:r>
                        <w:proofErr w:type="spellStart"/>
                        <w:r>
                          <w:rPr>
                            <w:rFonts w:ascii="Courier New"/>
                            <w:spacing w:val="-2"/>
                            <w:sz w:val="18"/>
                          </w:rPr>
                          <w:t>toString</w:t>
                        </w:r>
                        <w:proofErr w:type="spellEnd"/>
                        <w:r>
                          <w:rPr>
                            <w:rFonts w:ascii="Courier New"/>
                            <w:spacing w:val="-2"/>
                            <w:sz w:val="18"/>
                          </w:rPr>
                          <w:t>()</w:t>
                        </w:r>
                      </w:p>
                      <w:p w14:paraId="5F3D3E0E" w14:textId="77777777" w:rsidR="003D76C2" w:rsidRDefault="003D76C2">
                        <w:pPr>
                          <w:spacing w:before="6"/>
                          <w:rPr>
                            <w:rFonts w:ascii="Courier New"/>
                            <w:sz w:val="19"/>
                          </w:rPr>
                        </w:pPr>
                      </w:p>
                      <w:p w14:paraId="4B8290FB" w14:textId="77777777" w:rsidR="003D76C2" w:rsidRDefault="00000000">
                        <w:pPr>
                          <w:spacing w:line="280" w:lineRule="atLeast"/>
                          <w:ind w:left="1749" w:right="686" w:hanging="432"/>
                          <w:rPr>
                            <w:rFonts w:ascii="Courier New"/>
                            <w:sz w:val="18"/>
                          </w:rPr>
                        </w:pPr>
                        <w:proofErr w:type="spellStart"/>
                        <w:r>
                          <w:rPr>
                            <w:rFonts w:ascii="Courier New"/>
                            <w:sz w:val="18"/>
                          </w:rPr>
                          <w:t>resultsPreference</w:t>
                        </w:r>
                        <w:proofErr w:type="spellEnd"/>
                        <w:r>
                          <w:rPr>
                            <w:rFonts w:ascii="Courier New"/>
                            <w:sz w:val="18"/>
                          </w:rPr>
                          <w:t>?.</w:t>
                        </w:r>
                        <w:proofErr w:type="spellStart"/>
                        <w:r>
                          <w:rPr>
                            <w:rFonts w:ascii="Courier New"/>
                            <w:sz w:val="18"/>
                          </w:rPr>
                          <w:t>onPreferenceChangeListener</w:t>
                        </w:r>
                        <w:proofErr w:type="spellEnd"/>
                        <w:r>
                          <w:rPr>
                            <w:rFonts w:ascii="Courier New"/>
                            <w:sz w:val="18"/>
                          </w:rPr>
                          <w:t xml:space="preserve"> = </w:t>
                        </w:r>
                        <w:proofErr w:type="spellStart"/>
                        <w:r>
                          <w:rPr>
                            <w:rFonts w:ascii="Courier New"/>
                            <w:sz w:val="18"/>
                          </w:rPr>
                          <w:t>Preference.OnPreferenceChangeListener</w:t>
                        </w:r>
                        <w:proofErr w:type="spellEnd"/>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_,</w:t>
                        </w:r>
                        <w:r>
                          <w:rPr>
                            <w:rFonts w:ascii="Courier New"/>
                            <w:spacing w:val="-14"/>
                            <w:sz w:val="18"/>
                          </w:rPr>
                          <w:t xml:space="preserve"> </w:t>
                        </w:r>
                        <w:proofErr w:type="spellStart"/>
                        <w:r>
                          <w:rPr>
                            <w:rFonts w:ascii="Courier New"/>
                            <w:sz w:val="18"/>
                          </w:rPr>
                          <w:t>newValue</w:t>
                        </w:r>
                        <w:proofErr w:type="spellEnd"/>
                      </w:p>
                      <w:p w14:paraId="6B00BB42" w14:textId="77777777" w:rsidR="003D76C2" w:rsidRDefault="00000000">
                        <w:pPr>
                          <w:spacing w:line="200" w:lineRule="exact"/>
                          <w:ind w:left="1965"/>
                          <w:rPr>
                            <w:rFonts w:ascii="Courier New"/>
                            <w:sz w:val="18"/>
                          </w:rPr>
                        </w:pPr>
                        <w:r>
                          <w:rPr>
                            <w:rFonts w:ascii="Courier New"/>
                            <w:spacing w:val="-2"/>
                            <w:sz w:val="18"/>
                          </w:rPr>
                          <w:t>-</w:t>
                        </w:r>
                        <w:r>
                          <w:rPr>
                            <w:rFonts w:ascii="Courier New"/>
                            <w:spacing w:val="-10"/>
                            <w:sz w:val="18"/>
                          </w:rPr>
                          <w:t>&gt;</w:t>
                        </w:r>
                      </w:p>
                      <w:p w14:paraId="161CB729" w14:textId="77777777" w:rsidR="003D76C2" w:rsidRDefault="00000000">
                        <w:pPr>
                          <w:spacing w:before="16" w:line="328" w:lineRule="auto"/>
                          <w:ind w:left="2181" w:right="255"/>
                          <w:rPr>
                            <w:rFonts w:ascii="Courier New"/>
                            <w:sz w:val="18"/>
                          </w:rPr>
                        </w:pPr>
                        <w:proofErr w:type="spellStart"/>
                        <w:r>
                          <w:rPr>
                            <w:rFonts w:ascii="Courier New"/>
                            <w:sz w:val="18"/>
                          </w:rPr>
                          <w:t>resultsPreference</w:t>
                        </w:r>
                        <w:proofErr w:type="spellEnd"/>
                        <w:r>
                          <w:rPr>
                            <w:rFonts w:ascii="Courier New"/>
                            <w:sz w:val="18"/>
                          </w:rPr>
                          <w:t>?.summary</w:t>
                        </w:r>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newValue</w:t>
                        </w:r>
                        <w:proofErr w:type="spellEnd"/>
                        <w:r>
                          <w:rPr>
                            <w:rFonts w:ascii="Courier New"/>
                            <w:sz w:val="18"/>
                          </w:rPr>
                          <w:t>?.</w:t>
                        </w:r>
                        <w:proofErr w:type="spellStart"/>
                        <w:r>
                          <w:rPr>
                            <w:rFonts w:ascii="Courier New"/>
                            <w:sz w:val="18"/>
                          </w:rPr>
                          <w:t>toString</w:t>
                        </w:r>
                        <w:proofErr w:type="spellEnd"/>
                        <w:r>
                          <w:rPr>
                            <w:rFonts w:ascii="Courier New"/>
                            <w:sz w:val="18"/>
                          </w:rPr>
                          <w:t xml:space="preserve">() </w:t>
                        </w:r>
                        <w:r>
                          <w:rPr>
                            <w:rFonts w:ascii="Courier New"/>
                            <w:spacing w:val="-4"/>
                            <w:sz w:val="18"/>
                          </w:rPr>
                          <w:t>true</w:t>
                        </w:r>
                      </w:p>
                      <w:p w14:paraId="66AB4DD3" w14:textId="77777777" w:rsidR="003D76C2" w:rsidRDefault="00000000">
                        <w:pPr>
                          <w:spacing w:before="1"/>
                          <w:ind w:left="1749"/>
                          <w:rPr>
                            <w:rFonts w:ascii="Courier New"/>
                            <w:sz w:val="18"/>
                          </w:rPr>
                        </w:pPr>
                        <w:r>
                          <w:rPr>
                            <w:rFonts w:ascii="Courier New"/>
                            <w:sz w:val="18"/>
                          </w:rPr>
                          <w:t>}</w:t>
                        </w:r>
                      </w:p>
                      <w:p w14:paraId="54D57EC1" w14:textId="77777777" w:rsidR="003D76C2" w:rsidRDefault="00000000">
                        <w:pPr>
                          <w:spacing w:before="76"/>
                          <w:ind w:left="885"/>
                          <w:rPr>
                            <w:rFonts w:ascii="Courier New"/>
                            <w:sz w:val="18"/>
                          </w:rPr>
                        </w:pPr>
                        <w:r>
                          <w:rPr>
                            <w:rFonts w:ascii="Courier New"/>
                            <w:sz w:val="18"/>
                          </w:rPr>
                          <w:t>}</w:t>
                        </w:r>
                      </w:p>
                      <w:p w14:paraId="1D6C898F"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6E1E2093" w14:textId="77777777" w:rsidR="003D76C2" w:rsidRDefault="003D76C2">
      <w:pPr>
        <w:rPr>
          <w:sz w:val="8"/>
        </w:rPr>
        <w:sectPr w:rsidR="003D76C2">
          <w:pgSz w:w="10800" w:h="13320"/>
          <w:pgMar w:top="1120" w:right="920" w:bottom="280" w:left="940" w:header="695" w:footer="0" w:gutter="0"/>
          <w:cols w:space="720"/>
        </w:sectPr>
      </w:pPr>
    </w:p>
    <w:p w14:paraId="14D4A0CA" w14:textId="77777777" w:rsidR="003D76C2" w:rsidRDefault="003D76C2">
      <w:pPr>
        <w:pStyle w:val="BodyText"/>
        <w:spacing w:before="12"/>
        <w:rPr>
          <w:sz w:val="7"/>
        </w:rPr>
      </w:pPr>
    </w:p>
    <w:p w14:paraId="3C2922C0" w14:textId="77777777" w:rsidR="003D76C2" w:rsidRDefault="00000000">
      <w:pPr>
        <w:pStyle w:val="ListParagraph"/>
        <w:numPr>
          <w:ilvl w:val="0"/>
          <w:numId w:val="7"/>
        </w:numPr>
        <w:tabs>
          <w:tab w:val="left" w:pos="1274"/>
        </w:tabs>
        <w:spacing w:before="101"/>
        <w:ind w:left="1274"/>
        <w:jc w:val="left"/>
        <w:rPr>
          <w:sz w:val="20"/>
        </w:rPr>
      </w:pPr>
      <w:r>
        <w:rPr>
          <w:sz w:val="20"/>
        </w:rPr>
        <w:t>Insert</w:t>
      </w:r>
      <w:r>
        <w:rPr>
          <w:spacing w:val="-3"/>
          <w:sz w:val="20"/>
        </w:rPr>
        <w:t xml:space="preserve"> </w:t>
      </w:r>
      <w:r>
        <w:rPr>
          <w:sz w:val="20"/>
        </w:rPr>
        <w:t>the</w:t>
      </w:r>
      <w:r>
        <w:rPr>
          <w:spacing w:val="-3"/>
          <w:sz w:val="20"/>
        </w:rPr>
        <w:t xml:space="preserve"> </w:t>
      </w:r>
      <w:r>
        <w:rPr>
          <w:sz w:val="20"/>
        </w:rPr>
        <w:t>fragment</w:t>
      </w:r>
      <w:r>
        <w:rPr>
          <w:spacing w:val="-3"/>
          <w:sz w:val="20"/>
        </w:rPr>
        <w:t xml:space="preserve"> </w:t>
      </w:r>
      <w:r>
        <w:rPr>
          <w:sz w:val="20"/>
        </w:rPr>
        <w:t>in</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activity</w:t>
      </w:r>
      <w:r>
        <w:rPr>
          <w:spacing w:val="-4"/>
          <w:sz w:val="20"/>
        </w:rPr>
        <w:t xml:space="preserve"> </w:t>
      </w:r>
      <w:r>
        <w:rPr>
          <w:sz w:val="20"/>
        </w:rPr>
        <w:t>called</w:t>
      </w:r>
      <w:r>
        <w:rPr>
          <w:spacing w:val="-4"/>
          <w:sz w:val="20"/>
        </w:rPr>
        <w:t xml:space="preserve"> </w:t>
      </w:r>
      <w:proofErr w:type="spellStart"/>
      <w:r>
        <w:rPr>
          <w:rFonts w:ascii="Courier New"/>
          <w:b/>
        </w:rPr>
        <w:t>SettingsActivity</w:t>
      </w:r>
      <w:proofErr w:type="spellEnd"/>
      <w:r>
        <w:rPr>
          <w:sz w:val="20"/>
        </w:rPr>
        <w:t>,</w:t>
      </w:r>
      <w:r>
        <w:rPr>
          <w:spacing w:val="-3"/>
          <w:sz w:val="20"/>
        </w:rPr>
        <w:t xml:space="preserve"> </w:t>
      </w:r>
      <w:r>
        <w:rPr>
          <w:sz w:val="20"/>
        </w:rPr>
        <w:t>which</w:t>
      </w:r>
      <w:r>
        <w:rPr>
          <w:spacing w:val="-2"/>
          <w:sz w:val="20"/>
        </w:rPr>
        <w:t xml:space="preserve"> </w:t>
      </w:r>
      <w:r>
        <w:rPr>
          <w:spacing w:val="-4"/>
          <w:sz w:val="20"/>
        </w:rPr>
        <w:t>will</w:t>
      </w:r>
    </w:p>
    <w:p w14:paraId="1126F087" w14:textId="77777777" w:rsidR="003D76C2" w:rsidRDefault="00000000">
      <w:pPr>
        <w:ind w:left="1274"/>
        <w:rPr>
          <w:sz w:val="20"/>
        </w:rPr>
      </w:pPr>
      <w:r>
        <w:rPr>
          <w:sz w:val="20"/>
        </w:rPr>
        <w:t>have</w:t>
      </w:r>
      <w:r>
        <w:rPr>
          <w:spacing w:val="-13"/>
          <w:sz w:val="20"/>
        </w:rPr>
        <w:t xml:space="preserve"> </w:t>
      </w:r>
      <w:r>
        <w:rPr>
          <w:rFonts w:ascii="Courier New"/>
          <w:b/>
        </w:rPr>
        <w:t>activity_settings.xml</w:t>
      </w:r>
      <w:r>
        <w:rPr>
          <w:rFonts w:ascii="Courier New"/>
          <w:b/>
          <w:spacing w:val="-80"/>
        </w:rPr>
        <w:t xml:space="preserve"> </w:t>
      </w:r>
      <w:r>
        <w:rPr>
          <w:sz w:val="20"/>
        </w:rPr>
        <w:t>as</w:t>
      </w:r>
      <w:r>
        <w:rPr>
          <w:spacing w:val="-7"/>
          <w:sz w:val="20"/>
        </w:rPr>
        <w:t xml:space="preserve"> </w:t>
      </w:r>
      <w:r>
        <w:rPr>
          <w:sz w:val="20"/>
        </w:rPr>
        <w:t>the</w:t>
      </w:r>
      <w:r>
        <w:rPr>
          <w:spacing w:val="-5"/>
          <w:sz w:val="20"/>
        </w:rPr>
        <w:t xml:space="preserve"> </w:t>
      </w:r>
      <w:r>
        <w:rPr>
          <w:spacing w:val="-2"/>
          <w:sz w:val="20"/>
        </w:rPr>
        <w:t>layout:</w:t>
      </w:r>
    </w:p>
    <w:p w14:paraId="1DE6172E" w14:textId="77777777" w:rsidR="003D76C2" w:rsidRDefault="00D51F7C">
      <w:pPr>
        <w:pStyle w:val="BodyText"/>
        <w:spacing w:before="10"/>
        <w:rPr>
          <w:sz w:val="8"/>
        </w:rPr>
      </w:pPr>
      <w:r>
        <w:rPr>
          <w:noProof/>
        </w:rPr>
        <mc:AlternateContent>
          <mc:Choice Requires="wpg">
            <w:drawing>
              <wp:anchor distT="0" distB="0" distL="0" distR="0" simplePos="0" relativeHeight="487732736" behindDoc="1" locked="0" layoutInCell="1" allowOverlap="1" wp14:anchorId="243E5BD4" wp14:editId="07559129">
                <wp:simplePos x="0" y="0"/>
                <wp:positionH relativeFrom="page">
                  <wp:posOffset>1120140</wp:posOffset>
                </wp:positionH>
                <wp:positionV relativeFrom="paragraph">
                  <wp:posOffset>91440</wp:posOffset>
                </wp:positionV>
                <wp:extent cx="5074920" cy="1285875"/>
                <wp:effectExtent l="0" t="0" r="5080" b="0"/>
                <wp:wrapTopAndBottom/>
                <wp:docPr id="514" name="docshapegroup10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4"/>
                          <a:chExt cx="7992" cy="2025"/>
                        </a:xfrm>
                      </wpg:grpSpPr>
                      <wps:wsp>
                        <wps:cNvPr id="515" name="docshape1041"/>
                        <wps:cNvSpPr>
                          <a:spLocks/>
                        </wps:cNvSpPr>
                        <wps:spPr bwMode="auto">
                          <a:xfrm>
                            <a:off x="176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 name="docshape1042"/>
                        <wps:cNvSpPr>
                          <a:spLocks/>
                        </wps:cNvSpPr>
                        <wps:spPr bwMode="auto">
                          <a:xfrm>
                            <a:off x="1764" y="143"/>
                            <a:ext cx="7992" cy="2025"/>
                          </a:xfrm>
                          <a:custGeom>
                            <a:avLst/>
                            <a:gdLst>
                              <a:gd name="T0" fmla="+- 0 9756 1764"/>
                              <a:gd name="T1" fmla="*/ T0 w 7992"/>
                              <a:gd name="T2" fmla="+- 0 2148 144"/>
                              <a:gd name="T3" fmla="*/ 2148 h 2025"/>
                              <a:gd name="T4" fmla="+- 0 1764 1764"/>
                              <a:gd name="T5" fmla="*/ T4 w 7992"/>
                              <a:gd name="T6" fmla="+- 0 2148 144"/>
                              <a:gd name="T7" fmla="*/ 2148 h 2025"/>
                              <a:gd name="T8" fmla="+- 0 1764 1764"/>
                              <a:gd name="T9" fmla="*/ T8 w 7992"/>
                              <a:gd name="T10" fmla="+- 0 2168 144"/>
                              <a:gd name="T11" fmla="*/ 2168 h 2025"/>
                              <a:gd name="T12" fmla="+- 0 9756 1764"/>
                              <a:gd name="T13" fmla="*/ T12 w 7992"/>
                              <a:gd name="T14" fmla="+- 0 2168 144"/>
                              <a:gd name="T15" fmla="*/ 2168 h 2025"/>
                              <a:gd name="T16" fmla="+- 0 9756 1764"/>
                              <a:gd name="T17" fmla="*/ T16 w 7992"/>
                              <a:gd name="T18" fmla="+- 0 2148 144"/>
                              <a:gd name="T19" fmla="*/ 2148 h 2025"/>
                              <a:gd name="T20" fmla="+- 0 9756 1764"/>
                              <a:gd name="T21" fmla="*/ T20 w 7992"/>
                              <a:gd name="T22" fmla="+- 0 144 144"/>
                              <a:gd name="T23" fmla="*/ 144 h 2025"/>
                              <a:gd name="T24" fmla="+- 0 1764 1764"/>
                              <a:gd name="T25" fmla="*/ T24 w 7992"/>
                              <a:gd name="T26" fmla="+- 0 144 144"/>
                              <a:gd name="T27" fmla="*/ 144 h 2025"/>
                              <a:gd name="T28" fmla="+- 0 1764 1764"/>
                              <a:gd name="T29" fmla="*/ T28 w 7992"/>
                              <a:gd name="T30" fmla="+- 0 164 144"/>
                              <a:gd name="T31" fmla="*/ 164 h 2025"/>
                              <a:gd name="T32" fmla="+- 0 9756 1764"/>
                              <a:gd name="T33" fmla="*/ T32 w 7992"/>
                              <a:gd name="T34" fmla="+- 0 164 144"/>
                              <a:gd name="T35" fmla="*/ 164 h 2025"/>
                              <a:gd name="T36" fmla="+- 0 9756 1764"/>
                              <a:gd name="T37" fmla="*/ T36 w 7992"/>
                              <a:gd name="T38" fmla="+- 0 144 144"/>
                              <a:gd name="T39" fmla="*/ 144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7" name="docshape1043"/>
                        <wps:cNvSpPr txBox="1">
                          <a:spLocks/>
                        </wps:cNvSpPr>
                        <wps:spPr bwMode="auto">
                          <a:xfrm>
                            <a:off x="176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056F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73490E1" w14:textId="77777777" w:rsidR="003D76C2" w:rsidRDefault="00000000">
                              <w:pPr>
                                <w:spacing w:before="76" w:line="202" w:lineRule="exact"/>
                                <w:ind w:left="453"/>
                                <w:rPr>
                                  <w:rFonts w:ascii="Courier New"/>
                                  <w:sz w:val="18"/>
                                </w:rPr>
                              </w:pPr>
                              <w:r>
                                <w:rPr>
                                  <w:rFonts w:ascii="Courier New"/>
                                  <w:sz w:val="18"/>
                                </w:rPr>
                                <w:t>&lt;fragment</w:t>
                              </w:r>
                              <w:r>
                                <w:rPr>
                                  <w:rFonts w:ascii="Courier New"/>
                                  <w:spacing w:val="-9"/>
                                  <w:sz w:val="18"/>
                                </w:rPr>
                                <w:t xml:space="preserve"> </w:t>
                              </w:r>
                              <w:hyperlink r:id="rId140">
                                <w:proofErr w:type="spellStart"/>
                                <w:r>
                                  <w:rPr>
                                    <w:rFonts w:ascii="Courier New"/>
                                    <w:spacing w:val="-2"/>
                                    <w:sz w:val="18"/>
                                  </w:rPr>
                                  <w:t>xmlns:android</w:t>
                                </w:r>
                                <w:proofErr w:type="spellEnd"/>
                                <w:r>
                                  <w:rPr>
                                    <w:rFonts w:ascii="Courier New"/>
                                    <w:spacing w:val="-2"/>
                                    <w:sz w:val="18"/>
                                  </w:rPr>
                                  <w:t>="http://schemas.android.com</w:t>
                                </w:r>
                              </w:hyperlink>
                            </w:p>
                            <w:p w14:paraId="56A6D118" w14:textId="77777777" w:rsidR="003D76C2" w:rsidRDefault="00000000">
                              <w:pPr>
                                <w:spacing w:line="259" w:lineRule="auto"/>
                                <w:ind w:left="885" w:hanging="216"/>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 xml:space="preserve">/res/android"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activity_settings_fragment_container</w:t>
                              </w:r>
                              <w:proofErr w:type="spellEnd"/>
                              <w:r>
                                <w:rPr>
                                  <w:rFonts w:ascii="Courier New"/>
                                  <w:spacing w:val="-2"/>
                                  <w:sz w:val="18"/>
                                </w:rPr>
                                <w:t>"</w:t>
                              </w:r>
                            </w:p>
                            <w:p w14:paraId="58B058E3" w14:textId="77777777" w:rsidR="003D76C2" w:rsidRDefault="00000000">
                              <w:pPr>
                                <w:spacing w:before="58" w:line="202" w:lineRule="exact"/>
                                <w:ind w:left="885"/>
                                <w:rPr>
                                  <w:rFonts w:ascii="Courier New"/>
                                  <w:sz w:val="18"/>
                                </w:rPr>
                              </w:pPr>
                              <w:r>
                                <w:rPr>
                                  <w:rFonts w:ascii="Courier New"/>
                                  <w:spacing w:val="-2"/>
                                  <w:sz w:val="18"/>
                                </w:rPr>
                                <w:t>class="</w:t>
                              </w:r>
                              <w:proofErr w:type="spellStart"/>
                              <w:r>
                                <w:rPr>
                                  <w:rFonts w:ascii="Courier New"/>
                                  <w:spacing w:val="-2"/>
                                  <w:sz w:val="18"/>
                                </w:rPr>
                                <w:t>com.android.testable.remote_media_provider</w:t>
                              </w:r>
                              <w:proofErr w:type="spellEnd"/>
                            </w:p>
                            <w:p w14:paraId="004EEE23" w14:textId="77777777" w:rsidR="003D76C2" w:rsidRDefault="00000000">
                              <w:pPr>
                                <w:spacing w:line="259" w:lineRule="auto"/>
                                <w:ind w:left="885" w:right="2128" w:firstLine="216"/>
                                <w:rPr>
                                  <w:rFonts w:ascii="Courier New"/>
                                  <w:sz w:val="18"/>
                                </w:rPr>
                              </w:pPr>
                              <w:r>
                                <w:rPr>
                                  <w:rFonts w:ascii="Courier New"/>
                                  <w:spacing w:val="-2"/>
                                  <w:sz w:val="18"/>
                                </w:rPr>
                                <w:t>.</w:t>
                              </w:r>
                              <w:proofErr w:type="spellStart"/>
                              <w:r>
                                <w:rPr>
                                  <w:rFonts w:ascii="Courier New"/>
                                  <w:spacing w:val="-2"/>
                                  <w:sz w:val="18"/>
                                </w:rPr>
                                <w:t>SettingsFragment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6F1256E1" w14:textId="77777777" w:rsidR="003D76C2" w:rsidRDefault="00000000">
                              <w:pPr>
                                <w:spacing w:before="57"/>
                                <w:ind w:left="885"/>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r>
                                <w:rPr>
                                  <w:rFonts w:ascii="Courier New"/>
                                  <w:spacing w:val="34"/>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3E5BD4" id="docshapegroup1040" o:spid="_x0000_s1931" style="position:absolute;margin-left:88.2pt;margin-top:7.2pt;width:399.6pt;height:101.25pt;z-index:-15583744;mso-wrap-distance-left:0;mso-wrap-distance-right:0;mso-position-horizontal-relative:page;mso-position-vertical-relative:text" coordorigin="1764,144"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">
                <v:rect id="docshape1041" o:spid="_x0000_s1932" style="position:absolute;left:176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" fillcolor="#f6f6f6" stroked="f">
                  <v:path arrowok="t"/>
                </v:rect>
                <v:shape id="docshape1042" o:spid="_x0000_s1933" style="position:absolute;left:176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" path="m7992,2004l,2004r,20l7992,2024r,-20xm7992,l,,,20r7992,l7992,xe" fillcolor="#dadada" stroked="f">
                  <v:path arrowok="t" o:connecttype="custom" o:connectlocs="7992,2148;0,2148;0,2168;7992,2168;7992,2148;7992,144;0,144;0,164;7992,164;7992,144" o:connectangles="0,0,0,0,0,0,0,0,0,0"/>
                </v:shape>
                <v:shape id="docshape1043" o:spid="_x0000_s1934" type="#_x0000_t202" style="position:absolute;left:176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" filled="f" stroked="f">
                  <v:path arrowok="t"/>
                  <v:textbox inset="0,0,0,0">
                    <w:txbxContent>
                      <w:p w14:paraId="79A056F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73490E1" w14:textId="77777777" w:rsidR="003D76C2" w:rsidRDefault="00000000">
                        <w:pPr>
                          <w:spacing w:before="76" w:line="202" w:lineRule="exact"/>
                          <w:ind w:left="453"/>
                          <w:rPr>
                            <w:rFonts w:ascii="Courier New"/>
                            <w:sz w:val="18"/>
                          </w:rPr>
                        </w:pPr>
                        <w:r>
                          <w:rPr>
                            <w:rFonts w:ascii="Courier New"/>
                            <w:sz w:val="18"/>
                          </w:rPr>
                          <w:t>&lt;fragment</w:t>
                        </w:r>
                        <w:r>
                          <w:rPr>
                            <w:rFonts w:ascii="Courier New"/>
                            <w:spacing w:val="-9"/>
                            <w:sz w:val="18"/>
                          </w:rPr>
                          <w:t xml:space="preserve"> </w:t>
                        </w:r>
                        <w:hyperlink r:id="rId141">
                          <w:proofErr w:type="spellStart"/>
                          <w:r>
                            <w:rPr>
                              <w:rFonts w:ascii="Courier New"/>
                              <w:spacing w:val="-2"/>
                              <w:sz w:val="18"/>
                            </w:rPr>
                            <w:t>xmlns:android</w:t>
                          </w:r>
                          <w:proofErr w:type="spellEnd"/>
                          <w:r>
                            <w:rPr>
                              <w:rFonts w:ascii="Courier New"/>
                              <w:spacing w:val="-2"/>
                              <w:sz w:val="18"/>
                            </w:rPr>
                            <w:t>="http://schemas.android.com</w:t>
                          </w:r>
                        </w:hyperlink>
                      </w:p>
                      <w:p w14:paraId="56A6D118" w14:textId="77777777" w:rsidR="003D76C2" w:rsidRDefault="00000000">
                        <w:pPr>
                          <w:spacing w:line="259" w:lineRule="auto"/>
                          <w:ind w:left="885" w:hanging="216"/>
                          <w:rPr>
                            <w:rFonts w:ascii="Courier New"/>
                            <w:sz w:val="18"/>
                          </w:rPr>
                        </w:pPr>
                        <w:r>
                          <w:rPr>
                            <w:rFonts w:ascii="Courier New"/>
                            <w:spacing w:val="-2"/>
                            <w:sz w:val="18"/>
                          </w:rPr>
                          <w:t>/</w:t>
                        </w:r>
                        <w:proofErr w:type="spellStart"/>
                        <w:r>
                          <w:rPr>
                            <w:rFonts w:ascii="Courier New"/>
                            <w:spacing w:val="-2"/>
                            <w:sz w:val="18"/>
                          </w:rPr>
                          <w:t>apk</w:t>
                        </w:r>
                        <w:proofErr w:type="spellEnd"/>
                        <w:r>
                          <w:rPr>
                            <w:rFonts w:ascii="Courier New"/>
                            <w:spacing w:val="-2"/>
                            <w:sz w:val="18"/>
                          </w:rPr>
                          <w:t xml:space="preserve">/res/android"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activity_settings_fragment_container</w:t>
                        </w:r>
                        <w:proofErr w:type="spellEnd"/>
                        <w:r>
                          <w:rPr>
                            <w:rFonts w:ascii="Courier New"/>
                            <w:spacing w:val="-2"/>
                            <w:sz w:val="18"/>
                          </w:rPr>
                          <w:t>"</w:t>
                        </w:r>
                      </w:p>
                      <w:p w14:paraId="58B058E3" w14:textId="77777777" w:rsidR="003D76C2" w:rsidRDefault="00000000">
                        <w:pPr>
                          <w:spacing w:before="58" w:line="202" w:lineRule="exact"/>
                          <w:ind w:left="885"/>
                          <w:rPr>
                            <w:rFonts w:ascii="Courier New"/>
                            <w:sz w:val="18"/>
                          </w:rPr>
                        </w:pPr>
                        <w:r>
                          <w:rPr>
                            <w:rFonts w:ascii="Courier New"/>
                            <w:spacing w:val="-2"/>
                            <w:sz w:val="18"/>
                          </w:rPr>
                          <w:t>class="</w:t>
                        </w:r>
                        <w:proofErr w:type="spellStart"/>
                        <w:r>
                          <w:rPr>
                            <w:rFonts w:ascii="Courier New"/>
                            <w:spacing w:val="-2"/>
                            <w:sz w:val="18"/>
                          </w:rPr>
                          <w:t>com.android.testable.remote_media_provider</w:t>
                        </w:r>
                        <w:proofErr w:type="spellEnd"/>
                      </w:p>
                      <w:p w14:paraId="004EEE23" w14:textId="77777777" w:rsidR="003D76C2" w:rsidRDefault="00000000">
                        <w:pPr>
                          <w:spacing w:line="259" w:lineRule="auto"/>
                          <w:ind w:left="885" w:right="2128" w:firstLine="216"/>
                          <w:rPr>
                            <w:rFonts w:ascii="Courier New"/>
                            <w:sz w:val="18"/>
                          </w:rPr>
                        </w:pPr>
                        <w:r>
                          <w:rPr>
                            <w:rFonts w:ascii="Courier New"/>
                            <w:spacing w:val="-2"/>
                            <w:sz w:val="18"/>
                          </w:rPr>
                          <w:t>.</w:t>
                        </w:r>
                        <w:proofErr w:type="spellStart"/>
                        <w:r>
                          <w:rPr>
                            <w:rFonts w:ascii="Courier New"/>
                            <w:spacing w:val="-2"/>
                            <w:sz w:val="18"/>
                          </w:rPr>
                          <w:t>SettingsFragment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6F1256E1" w14:textId="77777777" w:rsidR="003D76C2" w:rsidRDefault="00000000">
                        <w:pPr>
                          <w:spacing w:before="57"/>
                          <w:ind w:left="885"/>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r>
                          <w:rPr>
                            <w:rFonts w:ascii="Courier New"/>
                            <w:spacing w:val="34"/>
                            <w:sz w:val="18"/>
                          </w:rPr>
                          <w:t xml:space="preserve"> </w:t>
                        </w:r>
                        <w:r>
                          <w:rPr>
                            <w:rFonts w:ascii="Courier New"/>
                            <w:spacing w:val="-5"/>
                            <w:sz w:val="18"/>
                          </w:rPr>
                          <w:t>/&gt;</w:t>
                        </w:r>
                      </w:p>
                    </w:txbxContent>
                  </v:textbox>
                </v:shape>
                <w10:wrap type="topAndBottom" anchorx="page"/>
              </v:group>
            </w:pict>
          </mc:Fallback>
        </mc:AlternateContent>
      </w:r>
    </w:p>
    <w:p w14:paraId="1F13F2AA" w14:textId="77777777" w:rsidR="003D76C2" w:rsidRDefault="00000000">
      <w:pPr>
        <w:pStyle w:val="ListParagraph"/>
        <w:numPr>
          <w:ilvl w:val="0"/>
          <w:numId w:val="7"/>
        </w:numPr>
        <w:tabs>
          <w:tab w:val="left" w:pos="1274"/>
        </w:tabs>
        <w:ind w:left="1274"/>
        <w:jc w:val="left"/>
        <w:rPr>
          <w:sz w:val="20"/>
        </w:rPr>
      </w:pPr>
      <w:r>
        <w:rPr>
          <w:sz w:val="20"/>
        </w:rPr>
        <w:t>The</w:t>
      </w:r>
      <w:r>
        <w:rPr>
          <w:spacing w:val="-7"/>
          <w:sz w:val="20"/>
        </w:rPr>
        <w:t xml:space="preserve"> </w:t>
      </w:r>
      <w:r>
        <w:rPr>
          <w:sz w:val="20"/>
        </w:rPr>
        <w:t>code</w:t>
      </w:r>
      <w:r>
        <w:rPr>
          <w:spacing w:val="-3"/>
          <w:sz w:val="20"/>
        </w:rPr>
        <w:t xml:space="preserve"> </w:t>
      </w:r>
      <w:r>
        <w:rPr>
          <w:sz w:val="20"/>
        </w:rPr>
        <w:t>inside</w:t>
      </w:r>
      <w:r>
        <w:rPr>
          <w:spacing w:val="-3"/>
          <w:sz w:val="20"/>
        </w:rPr>
        <w:t xml:space="preserve"> </w:t>
      </w:r>
      <w:proofErr w:type="spellStart"/>
      <w:r>
        <w:rPr>
          <w:rFonts w:ascii="Courier New"/>
          <w:b/>
        </w:rPr>
        <w:t>SettingsActivity</w:t>
      </w:r>
      <w:proofErr w:type="spellEnd"/>
      <w:r>
        <w:rPr>
          <w:rFonts w:ascii="Courier New"/>
          <w:b/>
          <w:spacing w:val="-80"/>
        </w:rPr>
        <w:t xml:space="preserve"> </w:t>
      </w:r>
      <w:r>
        <w:rPr>
          <w:sz w:val="20"/>
        </w:rPr>
        <w:t>will</w:t>
      </w:r>
      <w:r>
        <w:rPr>
          <w:spacing w:val="-4"/>
          <w:sz w:val="20"/>
        </w:rPr>
        <w:t xml:space="preserve"> </w:t>
      </w:r>
      <w:r>
        <w:rPr>
          <w:sz w:val="20"/>
        </w:rPr>
        <w:t>be</w:t>
      </w:r>
      <w:r>
        <w:rPr>
          <w:spacing w:val="-3"/>
          <w:sz w:val="20"/>
        </w:rPr>
        <w:t xml:space="preserve"> </w:t>
      </w:r>
      <w:r>
        <w:rPr>
          <w:sz w:val="20"/>
        </w:rPr>
        <w:t>as</w:t>
      </w:r>
      <w:r>
        <w:rPr>
          <w:spacing w:val="-3"/>
          <w:sz w:val="20"/>
        </w:rPr>
        <w:t xml:space="preserve"> </w:t>
      </w:r>
      <w:r>
        <w:rPr>
          <w:spacing w:val="-2"/>
          <w:sz w:val="20"/>
        </w:rPr>
        <w:t>follows:</w:t>
      </w:r>
    </w:p>
    <w:p w14:paraId="5B512B03" w14:textId="77777777" w:rsidR="003D76C2" w:rsidRDefault="00D51F7C">
      <w:pPr>
        <w:pStyle w:val="BodyText"/>
        <w:spacing w:before="11"/>
        <w:rPr>
          <w:sz w:val="8"/>
        </w:rPr>
      </w:pPr>
      <w:r>
        <w:rPr>
          <w:noProof/>
        </w:rPr>
        <mc:AlternateContent>
          <mc:Choice Requires="wpg">
            <w:drawing>
              <wp:anchor distT="0" distB="0" distL="0" distR="0" simplePos="0" relativeHeight="487733248" behindDoc="1" locked="0" layoutInCell="1" allowOverlap="1" wp14:anchorId="78AE8DC2" wp14:editId="5B8150B3">
                <wp:simplePos x="0" y="0"/>
                <wp:positionH relativeFrom="page">
                  <wp:posOffset>1120140</wp:posOffset>
                </wp:positionH>
                <wp:positionV relativeFrom="paragraph">
                  <wp:posOffset>91440</wp:posOffset>
                </wp:positionV>
                <wp:extent cx="5074920" cy="1285875"/>
                <wp:effectExtent l="0" t="0" r="5080" b="0"/>
                <wp:wrapTopAndBottom/>
                <wp:docPr id="510" name="docshapegroup1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4"/>
                          <a:chExt cx="7992" cy="2025"/>
                        </a:xfrm>
                      </wpg:grpSpPr>
                      <wps:wsp>
                        <wps:cNvPr id="511" name="docshape1045"/>
                        <wps:cNvSpPr>
                          <a:spLocks/>
                        </wps:cNvSpPr>
                        <wps:spPr bwMode="auto">
                          <a:xfrm>
                            <a:off x="176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 name="docshape1046"/>
                        <wps:cNvSpPr>
                          <a:spLocks/>
                        </wps:cNvSpPr>
                        <wps:spPr bwMode="auto">
                          <a:xfrm>
                            <a:off x="1764" y="143"/>
                            <a:ext cx="7992" cy="2025"/>
                          </a:xfrm>
                          <a:custGeom>
                            <a:avLst/>
                            <a:gdLst>
                              <a:gd name="T0" fmla="+- 0 9756 1764"/>
                              <a:gd name="T1" fmla="*/ T0 w 7992"/>
                              <a:gd name="T2" fmla="+- 0 2148 144"/>
                              <a:gd name="T3" fmla="*/ 2148 h 2025"/>
                              <a:gd name="T4" fmla="+- 0 1764 1764"/>
                              <a:gd name="T5" fmla="*/ T4 w 7992"/>
                              <a:gd name="T6" fmla="+- 0 2148 144"/>
                              <a:gd name="T7" fmla="*/ 2148 h 2025"/>
                              <a:gd name="T8" fmla="+- 0 1764 1764"/>
                              <a:gd name="T9" fmla="*/ T8 w 7992"/>
                              <a:gd name="T10" fmla="+- 0 2168 144"/>
                              <a:gd name="T11" fmla="*/ 2168 h 2025"/>
                              <a:gd name="T12" fmla="+- 0 9756 1764"/>
                              <a:gd name="T13" fmla="*/ T12 w 7992"/>
                              <a:gd name="T14" fmla="+- 0 2168 144"/>
                              <a:gd name="T15" fmla="*/ 2168 h 2025"/>
                              <a:gd name="T16" fmla="+- 0 9756 1764"/>
                              <a:gd name="T17" fmla="*/ T16 w 7992"/>
                              <a:gd name="T18" fmla="+- 0 2148 144"/>
                              <a:gd name="T19" fmla="*/ 2148 h 2025"/>
                              <a:gd name="T20" fmla="+- 0 9756 1764"/>
                              <a:gd name="T21" fmla="*/ T20 w 7992"/>
                              <a:gd name="T22" fmla="+- 0 144 144"/>
                              <a:gd name="T23" fmla="*/ 144 h 2025"/>
                              <a:gd name="T24" fmla="+- 0 1764 1764"/>
                              <a:gd name="T25" fmla="*/ T24 w 7992"/>
                              <a:gd name="T26" fmla="+- 0 144 144"/>
                              <a:gd name="T27" fmla="*/ 144 h 2025"/>
                              <a:gd name="T28" fmla="+- 0 1764 1764"/>
                              <a:gd name="T29" fmla="*/ T28 w 7992"/>
                              <a:gd name="T30" fmla="+- 0 164 144"/>
                              <a:gd name="T31" fmla="*/ 164 h 2025"/>
                              <a:gd name="T32" fmla="+- 0 9756 1764"/>
                              <a:gd name="T33" fmla="*/ T32 w 7992"/>
                              <a:gd name="T34" fmla="+- 0 164 144"/>
                              <a:gd name="T35" fmla="*/ 164 h 2025"/>
                              <a:gd name="T36" fmla="+- 0 9756 1764"/>
                              <a:gd name="T37" fmla="*/ T36 w 7992"/>
                              <a:gd name="T38" fmla="+- 0 144 144"/>
                              <a:gd name="T39" fmla="*/ 144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3" name="docshape1047"/>
                        <wps:cNvSpPr txBox="1">
                          <a:spLocks/>
                        </wps:cNvSpPr>
                        <wps:spPr bwMode="auto">
                          <a:xfrm>
                            <a:off x="176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A0A10"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SettingsActivity</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10"/>
                                  <w:sz w:val="18"/>
                                </w:rPr>
                                <w:t xml:space="preserve"> {</w:t>
                              </w:r>
                            </w:p>
                            <w:p w14:paraId="17A0F4C3" w14:textId="77777777" w:rsidR="003D76C2" w:rsidRDefault="003D76C2">
                              <w:pPr>
                                <w:rPr>
                                  <w:rFonts w:ascii="Courier New"/>
                                  <w:sz w:val="20"/>
                                </w:rPr>
                              </w:pPr>
                            </w:p>
                            <w:p w14:paraId="14DA945D"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R.layout.activity_settings</w:t>
                              </w:r>
                              <w:proofErr w:type="spellEnd"/>
                              <w:r>
                                <w:rPr>
                                  <w:rFonts w:ascii="Courier New"/>
                                  <w:spacing w:val="-2"/>
                                  <w:sz w:val="18"/>
                                </w:rPr>
                                <w:t>)</w:t>
                              </w:r>
                            </w:p>
                            <w:p w14:paraId="207A7E1E" w14:textId="77777777" w:rsidR="003D76C2" w:rsidRDefault="00000000">
                              <w:pPr>
                                <w:spacing w:before="2"/>
                                <w:ind w:left="885"/>
                                <w:rPr>
                                  <w:rFonts w:ascii="Courier New"/>
                                  <w:sz w:val="18"/>
                                </w:rPr>
                              </w:pPr>
                              <w:r>
                                <w:rPr>
                                  <w:rFonts w:ascii="Courier New"/>
                                  <w:sz w:val="18"/>
                                </w:rPr>
                                <w:t>}</w:t>
                              </w:r>
                            </w:p>
                            <w:p w14:paraId="1644FF9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AE8DC2" id="docshapegroup1044" o:spid="_x0000_s1935" style="position:absolute;margin-left:88.2pt;margin-top:7.2pt;width:399.6pt;height:101.25pt;z-index:-15583232;mso-wrap-distance-left:0;mso-wrap-distance-right:0;mso-position-horizontal-relative:page;mso-position-vertical-relative:text" coordorigin="1764,144"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">
                <v:rect id="docshape1045" o:spid="_x0000_s1936" style="position:absolute;left:176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" fillcolor="#f6f6f6" stroked="f">
                  <v:path arrowok="t"/>
                </v:rect>
                <v:shape id="docshape1046" o:spid="_x0000_s1937" style="position:absolute;left:176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" path="m7992,2004l,2004r,20l7992,2024r,-20xm7992,l,,,20r7992,l7992,xe" fillcolor="#dadada" stroked="f">
                  <v:path arrowok="t" o:connecttype="custom" o:connectlocs="7992,2148;0,2148;0,2168;7992,2168;7992,2148;7992,144;0,144;0,164;7992,164;7992,144" o:connectangles="0,0,0,0,0,0,0,0,0,0"/>
                </v:shape>
                <v:shape id="docshape1047" o:spid="_x0000_s1938" type="#_x0000_t202" style="position:absolute;left:176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" filled="f" stroked="f">
                  <v:path arrowok="t"/>
                  <v:textbox inset="0,0,0,0">
                    <w:txbxContent>
                      <w:p w14:paraId="523A0A10"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SettingsActivity</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AppCompatActivity</w:t>
                        </w:r>
                        <w:proofErr w:type="spellEnd"/>
                        <w:r>
                          <w:rPr>
                            <w:rFonts w:ascii="Courier New"/>
                            <w:sz w:val="18"/>
                          </w:rPr>
                          <w:t>()</w:t>
                        </w:r>
                        <w:r>
                          <w:rPr>
                            <w:rFonts w:ascii="Courier New"/>
                            <w:spacing w:val="-10"/>
                            <w:sz w:val="18"/>
                          </w:rPr>
                          <w:t xml:space="preserve"> {</w:t>
                        </w:r>
                      </w:p>
                      <w:p w14:paraId="17A0F4C3" w14:textId="77777777" w:rsidR="003D76C2" w:rsidRDefault="003D76C2">
                        <w:pPr>
                          <w:rPr>
                            <w:rFonts w:ascii="Courier New"/>
                            <w:sz w:val="20"/>
                          </w:rPr>
                        </w:pPr>
                      </w:p>
                      <w:p w14:paraId="14DA945D"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R.layout.activity_settings</w:t>
                        </w:r>
                        <w:proofErr w:type="spellEnd"/>
                        <w:r>
                          <w:rPr>
                            <w:rFonts w:ascii="Courier New"/>
                            <w:spacing w:val="-2"/>
                            <w:sz w:val="18"/>
                          </w:rPr>
                          <w:t>)</w:t>
                        </w:r>
                      </w:p>
                      <w:p w14:paraId="207A7E1E" w14:textId="77777777" w:rsidR="003D76C2" w:rsidRDefault="00000000">
                        <w:pPr>
                          <w:spacing w:before="2"/>
                          <w:ind w:left="885"/>
                          <w:rPr>
                            <w:rFonts w:ascii="Courier New"/>
                            <w:sz w:val="18"/>
                          </w:rPr>
                        </w:pPr>
                        <w:r>
                          <w:rPr>
                            <w:rFonts w:ascii="Courier New"/>
                            <w:sz w:val="18"/>
                          </w:rPr>
                          <w:t>}</w:t>
                        </w:r>
                      </w:p>
                      <w:p w14:paraId="1644FF9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3EC0853" w14:textId="77777777" w:rsidR="003D76C2" w:rsidRDefault="00000000">
      <w:pPr>
        <w:pStyle w:val="ListParagraph"/>
        <w:numPr>
          <w:ilvl w:val="0"/>
          <w:numId w:val="7"/>
        </w:numPr>
        <w:tabs>
          <w:tab w:val="left" w:pos="1274"/>
        </w:tabs>
        <w:ind w:left="1274"/>
        <w:jc w:val="left"/>
        <w:rPr>
          <w:sz w:val="20"/>
        </w:rPr>
      </w:pPr>
      <w:r>
        <w:rPr>
          <w:sz w:val="20"/>
        </w:rPr>
        <w:t>Add</w:t>
      </w:r>
      <w:r>
        <w:rPr>
          <w:spacing w:val="-11"/>
          <w:sz w:val="20"/>
        </w:rPr>
        <w:t xml:space="preserve"> </w:t>
      </w:r>
      <w:r>
        <w:rPr>
          <w:sz w:val="20"/>
        </w:rPr>
        <w:t>the</w:t>
      </w:r>
      <w:r>
        <w:rPr>
          <w:spacing w:val="-5"/>
          <w:sz w:val="20"/>
        </w:rPr>
        <w:t xml:space="preserve"> </w:t>
      </w:r>
      <w:r>
        <w:rPr>
          <w:sz w:val="20"/>
        </w:rPr>
        <w:t>activity</w:t>
      </w:r>
      <w:r>
        <w:rPr>
          <w:spacing w:val="-5"/>
          <w:sz w:val="20"/>
        </w:rPr>
        <w:t xml:space="preserve"> </w:t>
      </w:r>
      <w:r>
        <w:rPr>
          <w:sz w:val="20"/>
        </w:rPr>
        <w:t>to</w:t>
      </w:r>
      <w:r>
        <w:rPr>
          <w:spacing w:val="-5"/>
          <w:sz w:val="20"/>
        </w:rPr>
        <w:t xml:space="preserve"> </w:t>
      </w:r>
      <w:r>
        <w:rPr>
          <w:sz w:val="20"/>
        </w:rPr>
        <w:t>the</w:t>
      </w:r>
      <w:r>
        <w:rPr>
          <w:spacing w:val="-5"/>
          <w:sz w:val="20"/>
        </w:rPr>
        <w:t xml:space="preserve"> </w:t>
      </w:r>
      <w:r>
        <w:rPr>
          <w:rFonts w:ascii="Courier New"/>
          <w:b/>
        </w:rPr>
        <w:t>AndroidManifest.xml</w:t>
      </w:r>
      <w:r>
        <w:rPr>
          <w:rFonts w:ascii="Courier New"/>
          <w:b/>
          <w:spacing w:val="-80"/>
        </w:rPr>
        <w:t xml:space="preserve"> </w:t>
      </w:r>
      <w:r>
        <w:rPr>
          <w:spacing w:val="-4"/>
          <w:sz w:val="20"/>
        </w:rPr>
        <w:t>file:</w:t>
      </w:r>
    </w:p>
    <w:p w14:paraId="21084A1F" w14:textId="77777777" w:rsidR="003D76C2" w:rsidRDefault="00D51F7C">
      <w:pPr>
        <w:pStyle w:val="BodyText"/>
        <w:spacing w:before="11"/>
        <w:rPr>
          <w:sz w:val="8"/>
        </w:rPr>
      </w:pPr>
      <w:r>
        <w:rPr>
          <w:noProof/>
        </w:rPr>
        <mc:AlternateContent>
          <mc:Choice Requires="wpg">
            <w:drawing>
              <wp:anchor distT="0" distB="0" distL="0" distR="0" simplePos="0" relativeHeight="487733760" behindDoc="1" locked="0" layoutInCell="1" allowOverlap="1" wp14:anchorId="0B01BB5F" wp14:editId="5C7DE4E8">
                <wp:simplePos x="0" y="0"/>
                <wp:positionH relativeFrom="page">
                  <wp:posOffset>1120140</wp:posOffset>
                </wp:positionH>
                <wp:positionV relativeFrom="paragraph">
                  <wp:posOffset>91440</wp:posOffset>
                </wp:positionV>
                <wp:extent cx="5074920" cy="219075"/>
                <wp:effectExtent l="0" t="0" r="5080" b="0"/>
                <wp:wrapTopAndBottom/>
                <wp:docPr id="506" name="docshapegroup10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44"/>
                          <a:chExt cx="7992" cy="345"/>
                        </a:xfrm>
                      </wpg:grpSpPr>
                      <wps:wsp>
                        <wps:cNvPr id="507" name="docshape1049"/>
                        <wps:cNvSpPr>
                          <a:spLocks/>
                        </wps:cNvSpPr>
                        <wps:spPr bwMode="auto">
                          <a:xfrm>
                            <a:off x="176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 name="docshape1050"/>
                        <wps:cNvSpPr>
                          <a:spLocks/>
                        </wps:cNvSpPr>
                        <wps:spPr bwMode="auto">
                          <a:xfrm>
                            <a:off x="1764" y="143"/>
                            <a:ext cx="7992" cy="345"/>
                          </a:xfrm>
                          <a:custGeom>
                            <a:avLst/>
                            <a:gdLst>
                              <a:gd name="T0" fmla="+- 0 9756 1764"/>
                              <a:gd name="T1" fmla="*/ T0 w 7992"/>
                              <a:gd name="T2" fmla="+- 0 468 144"/>
                              <a:gd name="T3" fmla="*/ 468 h 345"/>
                              <a:gd name="T4" fmla="+- 0 1764 1764"/>
                              <a:gd name="T5" fmla="*/ T4 w 7992"/>
                              <a:gd name="T6" fmla="+- 0 468 144"/>
                              <a:gd name="T7" fmla="*/ 468 h 345"/>
                              <a:gd name="T8" fmla="+- 0 1764 1764"/>
                              <a:gd name="T9" fmla="*/ T8 w 7992"/>
                              <a:gd name="T10" fmla="+- 0 488 144"/>
                              <a:gd name="T11" fmla="*/ 488 h 345"/>
                              <a:gd name="T12" fmla="+- 0 9756 1764"/>
                              <a:gd name="T13" fmla="*/ T12 w 7992"/>
                              <a:gd name="T14" fmla="+- 0 488 144"/>
                              <a:gd name="T15" fmla="*/ 488 h 345"/>
                              <a:gd name="T16" fmla="+- 0 9756 1764"/>
                              <a:gd name="T17" fmla="*/ T16 w 7992"/>
                              <a:gd name="T18" fmla="+- 0 468 144"/>
                              <a:gd name="T19" fmla="*/ 468 h 345"/>
                              <a:gd name="T20" fmla="+- 0 9756 1764"/>
                              <a:gd name="T21" fmla="*/ T20 w 7992"/>
                              <a:gd name="T22" fmla="+- 0 144 144"/>
                              <a:gd name="T23" fmla="*/ 144 h 345"/>
                              <a:gd name="T24" fmla="+- 0 1764 1764"/>
                              <a:gd name="T25" fmla="*/ T24 w 7992"/>
                              <a:gd name="T26" fmla="+- 0 144 144"/>
                              <a:gd name="T27" fmla="*/ 144 h 345"/>
                              <a:gd name="T28" fmla="+- 0 1764 1764"/>
                              <a:gd name="T29" fmla="*/ T28 w 7992"/>
                              <a:gd name="T30" fmla="+- 0 164 144"/>
                              <a:gd name="T31" fmla="*/ 164 h 345"/>
                              <a:gd name="T32" fmla="+- 0 9756 1764"/>
                              <a:gd name="T33" fmla="*/ T32 w 7992"/>
                              <a:gd name="T34" fmla="+- 0 164 144"/>
                              <a:gd name="T35" fmla="*/ 164 h 345"/>
                              <a:gd name="T36" fmla="+- 0 9756 176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 name="docshape1051"/>
                        <wps:cNvSpPr txBox="1">
                          <a:spLocks/>
                        </wps:cNvSpPr>
                        <wps:spPr bwMode="auto">
                          <a:xfrm>
                            <a:off x="176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225C1" w14:textId="77777777" w:rsidR="003D76C2" w:rsidRDefault="00000000">
                              <w:pPr>
                                <w:spacing w:before="40"/>
                                <w:ind w:left="453"/>
                                <w:rPr>
                                  <w:rFonts w:ascii="Courier New"/>
                                  <w:sz w:val="18"/>
                                </w:rPr>
                              </w:pPr>
                              <w:r>
                                <w:rPr>
                                  <w:rFonts w:ascii="Courier New"/>
                                  <w:sz w:val="18"/>
                                </w:rPr>
                                <w:t>&lt;activity</w:t>
                              </w:r>
                              <w:r>
                                <w:rPr>
                                  <w:rFonts w:ascii="Courier New"/>
                                  <w:spacing w:val="-23"/>
                                  <w:sz w:val="18"/>
                                </w:rPr>
                                <w:t xml:space="preserve"> </w:t>
                              </w:r>
                              <w:proofErr w:type="spellStart"/>
                              <w:r>
                                <w:rPr>
                                  <w:rFonts w:ascii="Courier New"/>
                                  <w:sz w:val="18"/>
                                </w:rPr>
                                <w:t>android:name</w:t>
                              </w:r>
                              <w:proofErr w:type="spellEnd"/>
                              <w:r>
                                <w:rPr>
                                  <w:rFonts w:ascii="Courier New"/>
                                  <w:sz w:val="18"/>
                                </w:rPr>
                                <w:t>=".</w:t>
                              </w:r>
                              <w:proofErr w:type="spellStart"/>
                              <w:r>
                                <w:rPr>
                                  <w:rFonts w:ascii="Courier New"/>
                                  <w:sz w:val="18"/>
                                </w:rPr>
                                <w:t>SettingsActivity</w:t>
                              </w:r>
                              <w:proofErr w:type="spellEnd"/>
                              <w:r>
                                <w:rPr>
                                  <w:rFonts w:ascii="Courier New"/>
                                  <w:sz w:val="18"/>
                                </w:rPr>
                                <w:t>"</w:t>
                              </w:r>
                              <w:r>
                                <w:rPr>
                                  <w:rFonts w:ascii="Courier New"/>
                                  <w:spacing w:val="-20"/>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01BB5F" id="docshapegroup1048" o:spid="_x0000_s1939" style="position:absolute;margin-left:88.2pt;margin-top:7.2pt;width:399.6pt;height:17.25pt;z-index:-15582720;mso-wrap-distance-left:0;mso-wrap-distance-right:0;mso-position-horizontal-relative:page;mso-position-vertical-relative:text" coordorigin="176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">
                <v:rect id="docshape1049" o:spid="_x0000_s1940" style="position:absolute;left:176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" fillcolor="#f6f6f6" stroked="f">
                  <v:path arrowok="t"/>
                </v:rect>
                <v:shape id="docshape1050" o:spid="_x0000_s1941" style="position:absolute;left:176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1051" o:spid="_x0000_s1942" type="#_x0000_t202" style="position:absolute;left:176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" filled="f" stroked="f">
                  <v:path arrowok="t"/>
                  <v:textbox inset="0,0,0,0">
                    <w:txbxContent>
                      <w:p w14:paraId="476225C1" w14:textId="77777777" w:rsidR="003D76C2" w:rsidRDefault="00000000">
                        <w:pPr>
                          <w:spacing w:before="40"/>
                          <w:ind w:left="453"/>
                          <w:rPr>
                            <w:rFonts w:ascii="Courier New"/>
                            <w:sz w:val="18"/>
                          </w:rPr>
                        </w:pPr>
                        <w:r>
                          <w:rPr>
                            <w:rFonts w:ascii="Courier New"/>
                            <w:sz w:val="18"/>
                          </w:rPr>
                          <w:t>&lt;activity</w:t>
                        </w:r>
                        <w:r>
                          <w:rPr>
                            <w:rFonts w:ascii="Courier New"/>
                            <w:spacing w:val="-23"/>
                            <w:sz w:val="18"/>
                          </w:rPr>
                          <w:t xml:space="preserve"> </w:t>
                        </w:r>
                        <w:proofErr w:type="spellStart"/>
                        <w:r>
                          <w:rPr>
                            <w:rFonts w:ascii="Courier New"/>
                            <w:sz w:val="18"/>
                          </w:rPr>
                          <w:t>android:name</w:t>
                        </w:r>
                        <w:proofErr w:type="spellEnd"/>
                        <w:r>
                          <w:rPr>
                            <w:rFonts w:ascii="Courier New"/>
                            <w:sz w:val="18"/>
                          </w:rPr>
                          <w:t>=".</w:t>
                        </w:r>
                        <w:proofErr w:type="spellStart"/>
                        <w:r>
                          <w:rPr>
                            <w:rFonts w:ascii="Courier New"/>
                            <w:sz w:val="18"/>
                          </w:rPr>
                          <w:t>SettingsActivity</w:t>
                        </w:r>
                        <w:proofErr w:type="spellEnd"/>
                        <w:r>
                          <w:rPr>
                            <w:rFonts w:ascii="Courier New"/>
                            <w:sz w:val="18"/>
                          </w:rPr>
                          <w:t>"</w:t>
                        </w:r>
                        <w:r>
                          <w:rPr>
                            <w:rFonts w:ascii="Courier New"/>
                            <w:spacing w:val="-20"/>
                            <w:sz w:val="18"/>
                          </w:rPr>
                          <w:t xml:space="preserve"> </w:t>
                        </w:r>
                        <w:r>
                          <w:rPr>
                            <w:rFonts w:ascii="Courier New"/>
                            <w:spacing w:val="-5"/>
                            <w:sz w:val="18"/>
                          </w:rPr>
                          <w:t>/&gt;</w:t>
                        </w:r>
                      </w:p>
                    </w:txbxContent>
                  </v:textbox>
                </v:shape>
                <w10:wrap type="topAndBottom" anchorx="page"/>
              </v:group>
            </w:pict>
          </mc:Fallback>
        </mc:AlternateContent>
      </w:r>
    </w:p>
    <w:p w14:paraId="5610454D" w14:textId="77777777" w:rsidR="003D76C2" w:rsidRDefault="00000000">
      <w:pPr>
        <w:pStyle w:val="ListParagraph"/>
        <w:numPr>
          <w:ilvl w:val="0"/>
          <w:numId w:val="7"/>
        </w:numPr>
        <w:tabs>
          <w:tab w:val="left" w:pos="1274"/>
        </w:tabs>
        <w:ind w:left="1274"/>
        <w:jc w:val="left"/>
        <w:rPr>
          <w:sz w:val="20"/>
        </w:rPr>
      </w:pPr>
      <w:r>
        <w:rPr>
          <w:sz w:val="20"/>
        </w:rPr>
        <w:t>Finally,</w:t>
      </w:r>
      <w:r>
        <w:rPr>
          <w:spacing w:val="-10"/>
          <w:sz w:val="20"/>
        </w:rPr>
        <w:t xml:space="preserve"> </w:t>
      </w:r>
      <w:r>
        <w:rPr>
          <w:sz w:val="20"/>
        </w:rPr>
        <w:t>start</w:t>
      </w:r>
      <w:r>
        <w:rPr>
          <w:spacing w:val="-3"/>
          <w:sz w:val="20"/>
        </w:rPr>
        <w:t xml:space="preserve"> </w:t>
      </w:r>
      <w:r>
        <w:rPr>
          <w:sz w:val="20"/>
        </w:rPr>
        <w:t>it</w:t>
      </w:r>
      <w:r>
        <w:rPr>
          <w:spacing w:val="-3"/>
          <w:sz w:val="20"/>
        </w:rPr>
        <w:t xml:space="preserve"> </w:t>
      </w:r>
      <w:r>
        <w:rPr>
          <w:sz w:val="20"/>
        </w:rPr>
        <w:t>from</w:t>
      </w:r>
      <w:r>
        <w:rPr>
          <w:spacing w:val="-3"/>
          <w:sz w:val="20"/>
        </w:rPr>
        <w:t xml:space="preserve"> </w:t>
      </w:r>
      <w:proofErr w:type="spellStart"/>
      <w:r>
        <w:rPr>
          <w:rFonts w:ascii="Courier New"/>
          <w:b/>
        </w:rPr>
        <w:t>MainActivity</w:t>
      </w:r>
      <w:proofErr w:type="spellEnd"/>
      <w:r>
        <w:rPr>
          <w:rFonts w:ascii="Courier New"/>
          <w:b/>
          <w:spacing w:val="-80"/>
        </w:rPr>
        <w:t xml:space="preserve"> </w:t>
      </w:r>
      <w:r>
        <w:rPr>
          <w:sz w:val="20"/>
        </w:rPr>
        <w:t>when</w:t>
      </w:r>
      <w:r>
        <w:rPr>
          <w:spacing w:val="-3"/>
          <w:sz w:val="20"/>
        </w:rPr>
        <w:t xml:space="preserve"> </w:t>
      </w:r>
      <w:r>
        <w:rPr>
          <w:sz w:val="20"/>
        </w:rPr>
        <w:t>the</w:t>
      </w:r>
      <w:r>
        <w:rPr>
          <w:spacing w:val="-4"/>
          <w:sz w:val="20"/>
        </w:rPr>
        <w:t xml:space="preserve"> </w:t>
      </w:r>
      <w:r>
        <w:rPr>
          <w:rFonts w:ascii="Courier New"/>
          <w:b/>
        </w:rPr>
        <w:t>Settings</w:t>
      </w:r>
      <w:r>
        <w:rPr>
          <w:rFonts w:ascii="Courier New"/>
          <w:b/>
          <w:spacing w:val="-80"/>
        </w:rPr>
        <w:t xml:space="preserve"> </w:t>
      </w:r>
      <w:r>
        <w:rPr>
          <w:sz w:val="20"/>
        </w:rPr>
        <w:t>option</w:t>
      </w:r>
      <w:r>
        <w:rPr>
          <w:spacing w:val="-3"/>
          <w:sz w:val="20"/>
        </w:rPr>
        <w:t xml:space="preserve"> </w:t>
      </w:r>
      <w:r>
        <w:rPr>
          <w:sz w:val="20"/>
        </w:rPr>
        <w:t>is</w:t>
      </w:r>
      <w:r>
        <w:rPr>
          <w:spacing w:val="-3"/>
          <w:sz w:val="20"/>
        </w:rPr>
        <w:t xml:space="preserve"> </w:t>
      </w:r>
      <w:r>
        <w:rPr>
          <w:spacing w:val="-2"/>
          <w:sz w:val="20"/>
        </w:rPr>
        <w:t>selected:</w:t>
      </w:r>
    </w:p>
    <w:p w14:paraId="493F8419" w14:textId="77777777" w:rsidR="003D76C2" w:rsidRDefault="00D51F7C">
      <w:pPr>
        <w:pStyle w:val="BodyText"/>
        <w:spacing w:before="11"/>
        <w:rPr>
          <w:sz w:val="8"/>
        </w:rPr>
      </w:pPr>
      <w:r>
        <w:rPr>
          <w:noProof/>
        </w:rPr>
        <mc:AlternateContent>
          <mc:Choice Requires="wpg">
            <w:drawing>
              <wp:anchor distT="0" distB="0" distL="0" distR="0" simplePos="0" relativeHeight="487734272" behindDoc="1" locked="0" layoutInCell="1" allowOverlap="1" wp14:anchorId="64C3775D" wp14:editId="39C717E2">
                <wp:simplePos x="0" y="0"/>
                <wp:positionH relativeFrom="page">
                  <wp:posOffset>1120140</wp:posOffset>
                </wp:positionH>
                <wp:positionV relativeFrom="paragraph">
                  <wp:posOffset>91440</wp:posOffset>
                </wp:positionV>
                <wp:extent cx="5074920" cy="2441575"/>
                <wp:effectExtent l="0" t="0" r="5080" b="0"/>
                <wp:wrapTopAndBottom/>
                <wp:docPr id="502" name="docshapegroup10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1764" y="144"/>
                          <a:chExt cx="7992" cy="3845"/>
                        </a:xfrm>
                      </wpg:grpSpPr>
                      <wps:wsp>
                        <wps:cNvPr id="503" name="docshape1053"/>
                        <wps:cNvSpPr>
                          <a:spLocks/>
                        </wps:cNvSpPr>
                        <wps:spPr bwMode="auto">
                          <a:xfrm>
                            <a:off x="1764" y="153"/>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4" name="docshape1054"/>
                        <wps:cNvSpPr>
                          <a:spLocks/>
                        </wps:cNvSpPr>
                        <wps:spPr bwMode="auto">
                          <a:xfrm>
                            <a:off x="1764" y="143"/>
                            <a:ext cx="7992" cy="3845"/>
                          </a:xfrm>
                          <a:custGeom>
                            <a:avLst/>
                            <a:gdLst>
                              <a:gd name="T0" fmla="+- 0 9756 1764"/>
                              <a:gd name="T1" fmla="*/ T0 w 7992"/>
                              <a:gd name="T2" fmla="+- 0 3968 144"/>
                              <a:gd name="T3" fmla="*/ 3968 h 3845"/>
                              <a:gd name="T4" fmla="+- 0 1764 1764"/>
                              <a:gd name="T5" fmla="*/ T4 w 7992"/>
                              <a:gd name="T6" fmla="+- 0 3968 144"/>
                              <a:gd name="T7" fmla="*/ 3968 h 3845"/>
                              <a:gd name="T8" fmla="+- 0 1764 1764"/>
                              <a:gd name="T9" fmla="*/ T8 w 7992"/>
                              <a:gd name="T10" fmla="+- 0 3988 144"/>
                              <a:gd name="T11" fmla="*/ 3988 h 3845"/>
                              <a:gd name="T12" fmla="+- 0 9756 1764"/>
                              <a:gd name="T13" fmla="*/ T12 w 7992"/>
                              <a:gd name="T14" fmla="+- 0 3988 144"/>
                              <a:gd name="T15" fmla="*/ 3988 h 3845"/>
                              <a:gd name="T16" fmla="+- 0 9756 1764"/>
                              <a:gd name="T17" fmla="*/ T16 w 7992"/>
                              <a:gd name="T18" fmla="+- 0 3968 144"/>
                              <a:gd name="T19" fmla="*/ 3968 h 3845"/>
                              <a:gd name="T20" fmla="+- 0 9756 1764"/>
                              <a:gd name="T21" fmla="*/ T20 w 7992"/>
                              <a:gd name="T22" fmla="+- 0 144 144"/>
                              <a:gd name="T23" fmla="*/ 144 h 3845"/>
                              <a:gd name="T24" fmla="+- 0 1764 1764"/>
                              <a:gd name="T25" fmla="*/ T24 w 7992"/>
                              <a:gd name="T26" fmla="+- 0 144 144"/>
                              <a:gd name="T27" fmla="*/ 144 h 3845"/>
                              <a:gd name="T28" fmla="+- 0 1764 1764"/>
                              <a:gd name="T29" fmla="*/ T28 w 7992"/>
                              <a:gd name="T30" fmla="+- 0 164 144"/>
                              <a:gd name="T31" fmla="*/ 164 h 3845"/>
                              <a:gd name="T32" fmla="+- 0 9756 1764"/>
                              <a:gd name="T33" fmla="*/ T32 w 7992"/>
                              <a:gd name="T34" fmla="+- 0 164 144"/>
                              <a:gd name="T35" fmla="*/ 164 h 3845"/>
                              <a:gd name="T36" fmla="+- 0 9756 1764"/>
                              <a:gd name="T37" fmla="*/ T36 w 7992"/>
                              <a:gd name="T38" fmla="+- 0 144 144"/>
                              <a:gd name="T39" fmla="*/ 144 h 3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 name="docshape1055"/>
                        <wps:cNvSpPr txBox="1">
                          <a:spLocks/>
                        </wps:cNvSpPr>
                        <wps:spPr bwMode="auto">
                          <a:xfrm>
                            <a:off x="1764" y="163"/>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5585E" w14:textId="77777777" w:rsidR="003D76C2" w:rsidRDefault="00000000">
                              <w:pPr>
                                <w:spacing w:before="40"/>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onCreateOptionsMenu</w:t>
                              </w:r>
                              <w:proofErr w:type="spellEnd"/>
                              <w:r>
                                <w:rPr>
                                  <w:rFonts w:ascii="Courier New"/>
                                  <w:sz w:val="18"/>
                                </w:rPr>
                                <w:t>(menu:</w:t>
                              </w:r>
                              <w:r>
                                <w:rPr>
                                  <w:rFonts w:ascii="Courier New"/>
                                  <w:spacing w:val="-10"/>
                                  <w:sz w:val="18"/>
                                </w:rPr>
                                <w:t xml:space="preserve"> </w:t>
                              </w:r>
                              <w:r>
                                <w:rPr>
                                  <w:rFonts w:ascii="Courier New"/>
                                  <w:sz w:val="18"/>
                                </w:rPr>
                                <w:t>Menu?):</w:t>
                              </w:r>
                              <w:r>
                                <w:rPr>
                                  <w:rFonts w:ascii="Courier New"/>
                                  <w:spacing w:val="-10"/>
                                  <w:sz w:val="18"/>
                                </w:rPr>
                                <w:t xml:space="preserve"> </w:t>
                              </w:r>
                              <w:r>
                                <w:rPr>
                                  <w:rFonts w:ascii="Courier New"/>
                                  <w:sz w:val="18"/>
                                </w:rPr>
                                <w:t>Boolean</w:t>
                              </w:r>
                              <w:r>
                                <w:rPr>
                                  <w:rFonts w:ascii="Courier New"/>
                                  <w:spacing w:val="-10"/>
                                  <w:sz w:val="18"/>
                                </w:rPr>
                                <w:t xml:space="preserve"> {</w:t>
                              </w:r>
                            </w:p>
                            <w:p w14:paraId="677BE6C9" w14:textId="77777777" w:rsidR="003D76C2" w:rsidRDefault="00000000">
                              <w:pPr>
                                <w:spacing w:before="76"/>
                                <w:ind w:left="1317"/>
                                <w:rPr>
                                  <w:rFonts w:ascii="Courier New"/>
                                  <w:sz w:val="18"/>
                                </w:rPr>
                              </w:pPr>
                              <w:proofErr w:type="spellStart"/>
                              <w:r>
                                <w:rPr>
                                  <w:rFonts w:ascii="Courier New"/>
                                  <w:w w:val="90"/>
                                  <w:sz w:val="18"/>
                                </w:rPr>
                                <w:t>menuInflater.inflate</w:t>
                              </w:r>
                              <w:proofErr w:type="spellEnd"/>
                              <w:r>
                                <w:rPr>
                                  <w:rFonts w:ascii="Courier New"/>
                                  <w:w w:val="90"/>
                                  <w:sz w:val="18"/>
                                </w:rPr>
                                <w:t>(</w:t>
                              </w:r>
                              <w:proofErr w:type="spellStart"/>
                              <w:r>
                                <w:rPr>
                                  <w:rFonts w:ascii="Courier New"/>
                                  <w:w w:val="90"/>
                                  <w:sz w:val="18"/>
                                </w:rPr>
                                <w:t>R.menu.menu_main</w:t>
                              </w:r>
                              <w:proofErr w:type="spellEnd"/>
                              <w:r>
                                <w:rPr>
                                  <w:rFonts w:ascii="Courier New"/>
                                  <w:w w:val="90"/>
                                  <w:sz w:val="18"/>
                                </w:rPr>
                                <w:t>,</w:t>
                              </w:r>
                              <w:r>
                                <w:rPr>
                                  <w:rFonts w:ascii="Courier New"/>
                                  <w:spacing w:val="72"/>
                                  <w:w w:val="150"/>
                                  <w:sz w:val="18"/>
                                </w:rPr>
                                <w:t xml:space="preserve"> </w:t>
                              </w:r>
                              <w:r>
                                <w:rPr>
                                  <w:rFonts w:ascii="Courier New"/>
                                  <w:spacing w:val="-2"/>
                                  <w:sz w:val="18"/>
                                </w:rPr>
                                <w:t>menu)</w:t>
                              </w:r>
                            </w:p>
                            <w:p w14:paraId="1751A8A7"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true</w:t>
                              </w:r>
                            </w:p>
                            <w:p w14:paraId="32BFDD45" w14:textId="77777777" w:rsidR="003D76C2" w:rsidRDefault="00000000">
                              <w:pPr>
                                <w:spacing w:before="76"/>
                                <w:ind w:left="885"/>
                                <w:rPr>
                                  <w:rFonts w:ascii="Courier New"/>
                                  <w:sz w:val="18"/>
                                </w:rPr>
                              </w:pPr>
                              <w:r>
                                <w:rPr>
                                  <w:rFonts w:ascii="Courier New"/>
                                  <w:sz w:val="18"/>
                                </w:rPr>
                                <w:t>}</w:t>
                              </w:r>
                            </w:p>
                            <w:p w14:paraId="0598684D" w14:textId="77777777" w:rsidR="003D76C2" w:rsidRDefault="003D76C2">
                              <w:pPr>
                                <w:rPr>
                                  <w:rFonts w:ascii="Courier New"/>
                                  <w:sz w:val="20"/>
                                </w:rPr>
                              </w:pPr>
                            </w:p>
                            <w:p w14:paraId="42E60958" w14:textId="77777777" w:rsidR="003D76C2" w:rsidRDefault="00000000">
                              <w:pPr>
                                <w:spacing w:before="130" w:line="328" w:lineRule="auto"/>
                                <w:ind w:left="1317" w:hanging="432"/>
                                <w:rPr>
                                  <w:rFonts w:ascii="Courier New"/>
                                  <w:sz w:val="18"/>
                                </w:rPr>
                              </w:pPr>
                              <w:r>
                                <w:rPr>
                                  <w:rFonts w:ascii="Courier New"/>
                                  <w:sz w:val="18"/>
                                </w:rPr>
                                <w:t>override</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onOptionsItemSelected</w:t>
                              </w:r>
                              <w:proofErr w:type="spellEnd"/>
                              <w:r>
                                <w:rPr>
                                  <w:rFonts w:ascii="Courier New"/>
                                  <w:sz w:val="18"/>
                                </w:rPr>
                                <w:t>(item:</w:t>
                              </w:r>
                              <w:r>
                                <w:rPr>
                                  <w:rFonts w:ascii="Courier New"/>
                                  <w:spacing w:val="-8"/>
                                  <w:sz w:val="18"/>
                                </w:rPr>
                                <w:t xml:space="preserve"> </w:t>
                              </w:r>
                              <w:proofErr w:type="spellStart"/>
                              <w:r>
                                <w:rPr>
                                  <w:rFonts w:ascii="Courier New"/>
                                  <w:sz w:val="18"/>
                                </w:rPr>
                                <w:t>MenuItem</w:t>
                              </w:r>
                              <w:proofErr w:type="spellEnd"/>
                              <w:r>
                                <w:rPr>
                                  <w:rFonts w:ascii="Courier New"/>
                                  <w:sz w:val="18"/>
                                </w:rPr>
                                <w:t>):</w:t>
                              </w:r>
                              <w:r>
                                <w:rPr>
                                  <w:rFonts w:ascii="Courier New"/>
                                  <w:spacing w:val="-8"/>
                                  <w:sz w:val="18"/>
                                </w:rPr>
                                <w:t xml:space="preserve"> </w:t>
                              </w:r>
                              <w:r>
                                <w:rPr>
                                  <w:rFonts w:ascii="Courier New"/>
                                  <w:sz w:val="18"/>
                                </w:rPr>
                                <w:t>Boolean</w:t>
                              </w:r>
                              <w:r>
                                <w:rPr>
                                  <w:rFonts w:ascii="Courier New"/>
                                  <w:spacing w:val="-8"/>
                                  <w:sz w:val="18"/>
                                </w:rPr>
                                <w:t xml:space="preserve"> </w:t>
                              </w:r>
                              <w:r>
                                <w:rPr>
                                  <w:rFonts w:ascii="Courier New"/>
                                  <w:sz w:val="18"/>
                                </w:rPr>
                                <w:t>{ return when (</w:t>
                              </w:r>
                              <w:proofErr w:type="spellStart"/>
                              <w:r>
                                <w:rPr>
                                  <w:rFonts w:ascii="Courier New"/>
                                  <w:sz w:val="18"/>
                                </w:rPr>
                                <w:t>item.itemId</w:t>
                              </w:r>
                              <w:proofErr w:type="spellEnd"/>
                              <w:r>
                                <w:rPr>
                                  <w:rFonts w:ascii="Courier New"/>
                                  <w:sz w:val="18"/>
                                </w:rPr>
                                <w:t>) {</w:t>
                              </w:r>
                            </w:p>
                            <w:p w14:paraId="0E0157BA" w14:textId="77777777" w:rsidR="003D76C2" w:rsidRDefault="00000000">
                              <w:pPr>
                                <w:spacing w:before="1"/>
                                <w:ind w:left="1749"/>
                                <w:rPr>
                                  <w:rFonts w:ascii="Courier New"/>
                                  <w:sz w:val="18"/>
                                </w:rPr>
                              </w:pPr>
                              <w:proofErr w:type="spellStart"/>
                              <w:r>
                                <w:rPr>
                                  <w:rFonts w:ascii="Courier New"/>
                                  <w:sz w:val="18"/>
                                </w:rPr>
                                <w:t>R.id.menu_item_settings</w:t>
                              </w:r>
                              <w:proofErr w:type="spellEnd"/>
                              <w:r>
                                <w:rPr>
                                  <w:rFonts w:ascii="Courier New"/>
                                  <w:spacing w:val="-13"/>
                                  <w:sz w:val="18"/>
                                </w:rPr>
                                <w:t xml:space="preserve"> </w:t>
                              </w:r>
                              <w:r>
                                <w:rPr>
                                  <w:rFonts w:ascii="Courier New"/>
                                  <w:sz w:val="18"/>
                                </w:rPr>
                                <w:t>-&gt;</w:t>
                              </w:r>
                              <w:r>
                                <w:rPr>
                                  <w:rFonts w:ascii="Courier New"/>
                                  <w:spacing w:val="-12"/>
                                  <w:sz w:val="18"/>
                                </w:rPr>
                                <w:t xml:space="preserve"> </w:t>
                              </w:r>
                              <w:r>
                                <w:rPr>
                                  <w:rFonts w:ascii="Courier New"/>
                                  <w:spacing w:val="-10"/>
                                  <w:sz w:val="18"/>
                                </w:rPr>
                                <w:t>{</w:t>
                              </w:r>
                            </w:p>
                            <w:p w14:paraId="648F3D7B" w14:textId="77777777" w:rsidR="003D76C2" w:rsidRDefault="00000000">
                              <w:pPr>
                                <w:spacing w:before="79" w:line="235" w:lineRule="auto"/>
                                <w:ind w:left="2397" w:right="1185" w:hanging="216"/>
                                <w:rPr>
                                  <w:rFonts w:ascii="Courier New"/>
                                  <w:sz w:val="18"/>
                                </w:rPr>
                              </w:pPr>
                              <w:proofErr w:type="spellStart"/>
                              <w:r>
                                <w:rPr>
                                  <w:rFonts w:ascii="Courier New"/>
                                  <w:spacing w:val="-2"/>
                                  <w:sz w:val="18"/>
                                </w:rPr>
                                <w:t>startActivity</w:t>
                              </w:r>
                              <w:proofErr w:type="spellEnd"/>
                              <w:r>
                                <w:rPr>
                                  <w:rFonts w:ascii="Courier New"/>
                                  <w:spacing w:val="-2"/>
                                  <w:sz w:val="18"/>
                                </w:rPr>
                                <w:t xml:space="preserve">(Intent(this, </w:t>
                              </w:r>
                              <w:proofErr w:type="spellStart"/>
                              <w:r>
                                <w:rPr>
                                  <w:rFonts w:ascii="Courier New"/>
                                  <w:spacing w:val="-2"/>
                                  <w:sz w:val="18"/>
                                </w:rPr>
                                <w:t>SettingsActivity</w:t>
                              </w:r>
                              <w:proofErr w:type="spellEnd"/>
                              <w:r>
                                <w:rPr>
                                  <w:rFonts w:ascii="Courier New"/>
                                  <w:spacing w:val="-2"/>
                                  <w:sz w:val="18"/>
                                </w:rPr>
                                <w:t>::class.java))</w:t>
                              </w:r>
                            </w:p>
                            <w:p w14:paraId="66367963" w14:textId="77777777" w:rsidR="003D76C2" w:rsidRDefault="00000000">
                              <w:pPr>
                                <w:spacing w:before="18"/>
                                <w:ind w:left="2181"/>
                                <w:rPr>
                                  <w:rFonts w:ascii="Courier New"/>
                                  <w:sz w:val="18"/>
                                </w:rPr>
                              </w:pPr>
                              <w:r>
                                <w:rPr>
                                  <w:rFonts w:ascii="Courier New"/>
                                  <w:spacing w:val="-4"/>
                                  <w:sz w:val="18"/>
                                </w:rPr>
                                <w:t>true</w:t>
                              </w:r>
                            </w:p>
                            <w:p w14:paraId="52DBC5C6" w14:textId="77777777" w:rsidR="003D76C2" w:rsidRDefault="00000000">
                              <w:pPr>
                                <w:spacing w:before="76"/>
                                <w:ind w:left="1749"/>
                                <w:rPr>
                                  <w:rFonts w:ascii="Courier New"/>
                                  <w:sz w:val="18"/>
                                </w:rPr>
                              </w:pPr>
                              <w:r>
                                <w:rPr>
                                  <w:rFonts w:ascii="Courier New"/>
                                  <w:sz w:val="18"/>
                                </w:rPr>
                                <w:t>}</w:t>
                              </w:r>
                            </w:p>
                            <w:p w14:paraId="543F0B9A" w14:textId="77777777" w:rsidR="003D76C2" w:rsidRDefault="00000000">
                              <w:pPr>
                                <w:spacing w:before="76"/>
                                <w:ind w:left="1749"/>
                                <w:rPr>
                                  <w:rFonts w:ascii="Courier New"/>
                                  <w:sz w:val="18"/>
                                </w:rPr>
                              </w:pPr>
                              <w:r>
                                <w:rPr>
                                  <w:rFonts w:ascii="Courier New"/>
                                  <w:sz w:val="18"/>
                                </w:rPr>
                                <w:t>else</w:t>
                              </w:r>
                              <w:r>
                                <w:rPr>
                                  <w:rFonts w:ascii="Courier New"/>
                                  <w:spacing w:val="-3"/>
                                  <w:sz w:val="18"/>
                                </w:rPr>
                                <w:t xml:space="preserve"> </w:t>
                              </w:r>
                              <w:r>
                                <w:rPr>
                                  <w:rFonts w:ascii="Courier New"/>
                                  <w:sz w:val="18"/>
                                </w:rPr>
                                <w:t>-&gt;</w:t>
                              </w:r>
                              <w:r>
                                <w:rPr>
                                  <w:rFonts w:ascii="Courier New"/>
                                  <w:spacing w:val="-3"/>
                                  <w:sz w:val="18"/>
                                </w:rPr>
                                <w:t xml:space="preserve"> </w:t>
                              </w:r>
                              <w:r>
                                <w:rPr>
                                  <w:rFonts w:ascii="Courier New"/>
                                  <w:spacing w:val="-10"/>
                                  <w:sz w:val="18"/>
                                </w:rPr>
                                <w:t>{</w:t>
                              </w:r>
                            </w:p>
                            <w:p w14:paraId="11AD0883" w14:textId="77777777" w:rsidR="003D76C2" w:rsidRDefault="00000000">
                              <w:pPr>
                                <w:spacing w:before="76"/>
                                <w:ind w:left="2181"/>
                                <w:rPr>
                                  <w:rFonts w:ascii="Courier New"/>
                                  <w:sz w:val="18"/>
                                </w:rPr>
                              </w:pPr>
                              <w:proofErr w:type="spellStart"/>
                              <w:r>
                                <w:rPr>
                                  <w:rFonts w:ascii="Courier New"/>
                                  <w:spacing w:val="-2"/>
                                  <w:sz w:val="18"/>
                                </w:rPr>
                                <w:t>super.onOptionsItemSelected</w:t>
                              </w:r>
                              <w:proofErr w:type="spellEnd"/>
                              <w:r>
                                <w:rPr>
                                  <w:rFonts w:ascii="Courier New"/>
                                  <w:spacing w:val="-2"/>
                                  <w:sz w:val="18"/>
                                </w:rPr>
                                <w:t>(item)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C3775D" id="docshapegroup1052" o:spid="_x0000_s1943" style="position:absolute;margin-left:88.2pt;margin-top:7.2pt;width:399.6pt;height:192.25pt;z-index:-15582208;mso-wrap-distance-left:0;mso-wrap-distance-right:0;mso-position-horizontal-relative:page;mso-position-vertical-relative:text" coordorigin="1764,144"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">
                <v:rect id="docshape1053" o:spid="_x0000_s1944" style="position:absolute;left:1764;top:153;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" fillcolor="#f6f6f6" stroked="f">
                  <v:path arrowok="t"/>
                </v:rect>
                <v:shape id="docshape1054" o:spid="_x0000_s1945" style="position:absolute;left:1764;top:143;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" path="m7992,3824l,3824r,20l7992,3844r,-20xm7992,l,,,20r7992,l7992,xe" fillcolor="#dadada" stroked="f">
                  <v:path arrowok="t" o:connecttype="custom" o:connectlocs="7992,3968;0,3968;0,3988;7992,3988;7992,3968;7992,144;0,144;0,164;7992,164;7992,144" o:connectangles="0,0,0,0,0,0,0,0,0,0"/>
                </v:shape>
                <v:shape id="docshape1055" o:spid="_x0000_s1946" type="#_x0000_t202" style="position:absolute;left:1764;top:163;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" filled="f" stroked="f">
                  <v:path arrowok="t"/>
                  <v:textbox inset="0,0,0,0">
                    <w:txbxContent>
                      <w:p w14:paraId="46E5585E" w14:textId="77777777" w:rsidR="003D76C2" w:rsidRDefault="00000000">
                        <w:pPr>
                          <w:spacing w:before="40"/>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onCreateOptionsMenu</w:t>
                        </w:r>
                        <w:proofErr w:type="spellEnd"/>
                        <w:r>
                          <w:rPr>
                            <w:rFonts w:ascii="Courier New"/>
                            <w:sz w:val="18"/>
                          </w:rPr>
                          <w:t>(menu:</w:t>
                        </w:r>
                        <w:r>
                          <w:rPr>
                            <w:rFonts w:ascii="Courier New"/>
                            <w:spacing w:val="-10"/>
                            <w:sz w:val="18"/>
                          </w:rPr>
                          <w:t xml:space="preserve"> </w:t>
                        </w:r>
                        <w:r>
                          <w:rPr>
                            <w:rFonts w:ascii="Courier New"/>
                            <w:sz w:val="18"/>
                          </w:rPr>
                          <w:t>Menu?):</w:t>
                        </w:r>
                        <w:r>
                          <w:rPr>
                            <w:rFonts w:ascii="Courier New"/>
                            <w:spacing w:val="-10"/>
                            <w:sz w:val="18"/>
                          </w:rPr>
                          <w:t xml:space="preserve"> </w:t>
                        </w:r>
                        <w:r>
                          <w:rPr>
                            <w:rFonts w:ascii="Courier New"/>
                            <w:sz w:val="18"/>
                          </w:rPr>
                          <w:t>Boolean</w:t>
                        </w:r>
                        <w:r>
                          <w:rPr>
                            <w:rFonts w:ascii="Courier New"/>
                            <w:spacing w:val="-10"/>
                            <w:sz w:val="18"/>
                          </w:rPr>
                          <w:t xml:space="preserve"> {</w:t>
                        </w:r>
                      </w:p>
                      <w:p w14:paraId="677BE6C9" w14:textId="77777777" w:rsidR="003D76C2" w:rsidRDefault="00000000">
                        <w:pPr>
                          <w:spacing w:before="76"/>
                          <w:ind w:left="1317"/>
                          <w:rPr>
                            <w:rFonts w:ascii="Courier New"/>
                            <w:sz w:val="18"/>
                          </w:rPr>
                        </w:pPr>
                        <w:proofErr w:type="spellStart"/>
                        <w:r>
                          <w:rPr>
                            <w:rFonts w:ascii="Courier New"/>
                            <w:w w:val="90"/>
                            <w:sz w:val="18"/>
                          </w:rPr>
                          <w:t>menuInflater.inflate</w:t>
                        </w:r>
                        <w:proofErr w:type="spellEnd"/>
                        <w:r>
                          <w:rPr>
                            <w:rFonts w:ascii="Courier New"/>
                            <w:w w:val="90"/>
                            <w:sz w:val="18"/>
                          </w:rPr>
                          <w:t>(</w:t>
                        </w:r>
                        <w:proofErr w:type="spellStart"/>
                        <w:r>
                          <w:rPr>
                            <w:rFonts w:ascii="Courier New"/>
                            <w:w w:val="90"/>
                            <w:sz w:val="18"/>
                          </w:rPr>
                          <w:t>R.menu.menu_main</w:t>
                        </w:r>
                        <w:proofErr w:type="spellEnd"/>
                        <w:r>
                          <w:rPr>
                            <w:rFonts w:ascii="Courier New"/>
                            <w:w w:val="90"/>
                            <w:sz w:val="18"/>
                          </w:rPr>
                          <w:t>,</w:t>
                        </w:r>
                        <w:r>
                          <w:rPr>
                            <w:rFonts w:ascii="Courier New"/>
                            <w:spacing w:val="72"/>
                            <w:w w:val="150"/>
                            <w:sz w:val="18"/>
                          </w:rPr>
                          <w:t xml:space="preserve"> </w:t>
                        </w:r>
                        <w:r>
                          <w:rPr>
                            <w:rFonts w:ascii="Courier New"/>
                            <w:spacing w:val="-2"/>
                            <w:sz w:val="18"/>
                          </w:rPr>
                          <w:t>menu)</w:t>
                        </w:r>
                      </w:p>
                      <w:p w14:paraId="1751A8A7"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true</w:t>
                        </w:r>
                      </w:p>
                      <w:p w14:paraId="32BFDD45" w14:textId="77777777" w:rsidR="003D76C2" w:rsidRDefault="00000000">
                        <w:pPr>
                          <w:spacing w:before="76"/>
                          <w:ind w:left="885"/>
                          <w:rPr>
                            <w:rFonts w:ascii="Courier New"/>
                            <w:sz w:val="18"/>
                          </w:rPr>
                        </w:pPr>
                        <w:r>
                          <w:rPr>
                            <w:rFonts w:ascii="Courier New"/>
                            <w:sz w:val="18"/>
                          </w:rPr>
                          <w:t>}</w:t>
                        </w:r>
                      </w:p>
                      <w:p w14:paraId="0598684D" w14:textId="77777777" w:rsidR="003D76C2" w:rsidRDefault="003D76C2">
                        <w:pPr>
                          <w:rPr>
                            <w:rFonts w:ascii="Courier New"/>
                            <w:sz w:val="20"/>
                          </w:rPr>
                        </w:pPr>
                      </w:p>
                      <w:p w14:paraId="42E60958" w14:textId="77777777" w:rsidR="003D76C2" w:rsidRDefault="00000000">
                        <w:pPr>
                          <w:spacing w:before="130" w:line="328" w:lineRule="auto"/>
                          <w:ind w:left="1317" w:hanging="432"/>
                          <w:rPr>
                            <w:rFonts w:ascii="Courier New"/>
                            <w:sz w:val="18"/>
                          </w:rPr>
                        </w:pPr>
                        <w:r>
                          <w:rPr>
                            <w:rFonts w:ascii="Courier New"/>
                            <w:sz w:val="18"/>
                          </w:rPr>
                          <w:t>override</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onOptionsItemSelected</w:t>
                        </w:r>
                        <w:proofErr w:type="spellEnd"/>
                        <w:r>
                          <w:rPr>
                            <w:rFonts w:ascii="Courier New"/>
                            <w:sz w:val="18"/>
                          </w:rPr>
                          <w:t>(item:</w:t>
                        </w:r>
                        <w:r>
                          <w:rPr>
                            <w:rFonts w:ascii="Courier New"/>
                            <w:spacing w:val="-8"/>
                            <w:sz w:val="18"/>
                          </w:rPr>
                          <w:t xml:space="preserve"> </w:t>
                        </w:r>
                        <w:proofErr w:type="spellStart"/>
                        <w:r>
                          <w:rPr>
                            <w:rFonts w:ascii="Courier New"/>
                            <w:sz w:val="18"/>
                          </w:rPr>
                          <w:t>MenuItem</w:t>
                        </w:r>
                        <w:proofErr w:type="spellEnd"/>
                        <w:r>
                          <w:rPr>
                            <w:rFonts w:ascii="Courier New"/>
                            <w:sz w:val="18"/>
                          </w:rPr>
                          <w:t>):</w:t>
                        </w:r>
                        <w:r>
                          <w:rPr>
                            <w:rFonts w:ascii="Courier New"/>
                            <w:spacing w:val="-8"/>
                            <w:sz w:val="18"/>
                          </w:rPr>
                          <w:t xml:space="preserve"> </w:t>
                        </w:r>
                        <w:r>
                          <w:rPr>
                            <w:rFonts w:ascii="Courier New"/>
                            <w:sz w:val="18"/>
                          </w:rPr>
                          <w:t>Boolean</w:t>
                        </w:r>
                        <w:r>
                          <w:rPr>
                            <w:rFonts w:ascii="Courier New"/>
                            <w:spacing w:val="-8"/>
                            <w:sz w:val="18"/>
                          </w:rPr>
                          <w:t xml:space="preserve"> </w:t>
                        </w:r>
                        <w:r>
                          <w:rPr>
                            <w:rFonts w:ascii="Courier New"/>
                            <w:sz w:val="18"/>
                          </w:rPr>
                          <w:t>{ return when (</w:t>
                        </w:r>
                        <w:proofErr w:type="spellStart"/>
                        <w:r>
                          <w:rPr>
                            <w:rFonts w:ascii="Courier New"/>
                            <w:sz w:val="18"/>
                          </w:rPr>
                          <w:t>item.itemId</w:t>
                        </w:r>
                        <w:proofErr w:type="spellEnd"/>
                        <w:r>
                          <w:rPr>
                            <w:rFonts w:ascii="Courier New"/>
                            <w:sz w:val="18"/>
                          </w:rPr>
                          <w:t>) {</w:t>
                        </w:r>
                      </w:p>
                      <w:p w14:paraId="0E0157BA" w14:textId="77777777" w:rsidR="003D76C2" w:rsidRDefault="00000000">
                        <w:pPr>
                          <w:spacing w:before="1"/>
                          <w:ind w:left="1749"/>
                          <w:rPr>
                            <w:rFonts w:ascii="Courier New"/>
                            <w:sz w:val="18"/>
                          </w:rPr>
                        </w:pPr>
                        <w:proofErr w:type="spellStart"/>
                        <w:r>
                          <w:rPr>
                            <w:rFonts w:ascii="Courier New"/>
                            <w:sz w:val="18"/>
                          </w:rPr>
                          <w:t>R.id.menu_item_settings</w:t>
                        </w:r>
                        <w:proofErr w:type="spellEnd"/>
                        <w:r>
                          <w:rPr>
                            <w:rFonts w:ascii="Courier New"/>
                            <w:spacing w:val="-13"/>
                            <w:sz w:val="18"/>
                          </w:rPr>
                          <w:t xml:space="preserve"> </w:t>
                        </w:r>
                        <w:r>
                          <w:rPr>
                            <w:rFonts w:ascii="Courier New"/>
                            <w:sz w:val="18"/>
                          </w:rPr>
                          <w:t>-&gt;</w:t>
                        </w:r>
                        <w:r>
                          <w:rPr>
                            <w:rFonts w:ascii="Courier New"/>
                            <w:spacing w:val="-12"/>
                            <w:sz w:val="18"/>
                          </w:rPr>
                          <w:t xml:space="preserve"> </w:t>
                        </w:r>
                        <w:r>
                          <w:rPr>
                            <w:rFonts w:ascii="Courier New"/>
                            <w:spacing w:val="-10"/>
                            <w:sz w:val="18"/>
                          </w:rPr>
                          <w:t>{</w:t>
                        </w:r>
                      </w:p>
                      <w:p w14:paraId="648F3D7B" w14:textId="77777777" w:rsidR="003D76C2" w:rsidRDefault="00000000">
                        <w:pPr>
                          <w:spacing w:before="79" w:line="235" w:lineRule="auto"/>
                          <w:ind w:left="2397" w:right="1185" w:hanging="216"/>
                          <w:rPr>
                            <w:rFonts w:ascii="Courier New"/>
                            <w:sz w:val="18"/>
                          </w:rPr>
                        </w:pPr>
                        <w:proofErr w:type="spellStart"/>
                        <w:r>
                          <w:rPr>
                            <w:rFonts w:ascii="Courier New"/>
                            <w:spacing w:val="-2"/>
                            <w:sz w:val="18"/>
                          </w:rPr>
                          <w:t>startActivity</w:t>
                        </w:r>
                        <w:proofErr w:type="spellEnd"/>
                        <w:r>
                          <w:rPr>
                            <w:rFonts w:ascii="Courier New"/>
                            <w:spacing w:val="-2"/>
                            <w:sz w:val="18"/>
                          </w:rPr>
                          <w:t xml:space="preserve">(Intent(this, </w:t>
                        </w:r>
                        <w:proofErr w:type="spellStart"/>
                        <w:r>
                          <w:rPr>
                            <w:rFonts w:ascii="Courier New"/>
                            <w:spacing w:val="-2"/>
                            <w:sz w:val="18"/>
                          </w:rPr>
                          <w:t>SettingsActivity</w:t>
                        </w:r>
                        <w:proofErr w:type="spellEnd"/>
                        <w:r>
                          <w:rPr>
                            <w:rFonts w:ascii="Courier New"/>
                            <w:spacing w:val="-2"/>
                            <w:sz w:val="18"/>
                          </w:rPr>
                          <w:t>::class.java))</w:t>
                        </w:r>
                      </w:p>
                      <w:p w14:paraId="66367963" w14:textId="77777777" w:rsidR="003D76C2" w:rsidRDefault="00000000">
                        <w:pPr>
                          <w:spacing w:before="18"/>
                          <w:ind w:left="2181"/>
                          <w:rPr>
                            <w:rFonts w:ascii="Courier New"/>
                            <w:sz w:val="18"/>
                          </w:rPr>
                        </w:pPr>
                        <w:r>
                          <w:rPr>
                            <w:rFonts w:ascii="Courier New"/>
                            <w:spacing w:val="-4"/>
                            <w:sz w:val="18"/>
                          </w:rPr>
                          <w:t>true</w:t>
                        </w:r>
                      </w:p>
                      <w:p w14:paraId="52DBC5C6" w14:textId="77777777" w:rsidR="003D76C2" w:rsidRDefault="00000000">
                        <w:pPr>
                          <w:spacing w:before="76"/>
                          <w:ind w:left="1749"/>
                          <w:rPr>
                            <w:rFonts w:ascii="Courier New"/>
                            <w:sz w:val="18"/>
                          </w:rPr>
                        </w:pPr>
                        <w:r>
                          <w:rPr>
                            <w:rFonts w:ascii="Courier New"/>
                            <w:sz w:val="18"/>
                          </w:rPr>
                          <w:t>}</w:t>
                        </w:r>
                      </w:p>
                      <w:p w14:paraId="543F0B9A" w14:textId="77777777" w:rsidR="003D76C2" w:rsidRDefault="00000000">
                        <w:pPr>
                          <w:spacing w:before="76"/>
                          <w:ind w:left="1749"/>
                          <w:rPr>
                            <w:rFonts w:ascii="Courier New"/>
                            <w:sz w:val="18"/>
                          </w:rPr>
                        </w:pPr>
                        <w:r>
                          <w:rPr>
                            <w:rFonts w:ascii="Courier New"/>
                            <w:sz w:val="18"/>
                          </w:rPr>
                          <w:t>else</w:t>
                        </w:r>
                        <w:r>
                          <w:rPr>
                            <w:rFonts w:ascii="Courier New"/>
                            <w:spacing w:val="-3"/>
                            <w:sz w:val="18"/>
                          </w:rPr>
                          <w:t xml:space="preserve"> </w:t>
                        </w:r>
                        <w:r>
                          <w:rPr>
                            <w:rFonts w:ascii="Courier New"/>
                            <w:sz w:val="18"/>
                          </w:rPr>
                          <w:t>-&gt;</w:t>
                        </w:r>
                        <w:r>
                          <w:rPr>
                            <w:rFonts w:ascii="Courier New"/>
                            <w:spacing w:val="-3"/>
                            <w:sz w:val="18"/>
                          </w:rPr>
                          <w:t xml:space="preserve"> </w:t>
                        </w:r>
                        <w:r>
                          <w:rPr>
                            <w:rFonts w:ascii="Courier New"/>
                            <w:spacing w:val="-10"/>
                            <w:sz w:val="18"/>
                          </w:rPr>
                          <w:t>{</w:t>
                        </w:r>
                      </w:p>
                      <w:p w14:paraId="11AD0883" w14:textId="77777777" w:rsidR="003D76C2" w:rsidRDefault="00000000">
                        <w:pPr>
                          <w:spacing w:before="76"/>
                          <w:ind w:left="2181"/>
                          <w:rPr>
                            <w:rFonts w:ascii="Courier New"/>
                            <w:sz w:val="18"/>
                          </w:rPr>
                        </w:pPr>
                        <w:proofErr w:type="spellStart"/>
                        <w:r>
                          <w:rPr>
                            <w:rFonts w:ascii="Courier New"/>
                            <w:spacing w:val="-2"/>
                            <w:sz w:val="18"/>
                          </w:rPr>
                          <w:t>super.onOptionsItemSelected</w:t>
                        </w:r>
                        <w:proofErr w:type="spellEnd"/>
                        <w:r>
                          <w:rPr>
                            <w:rFonts w:ascii="Courier New"/>
                            <w:spacing w:val="-2"/>
                            <w:sz w:val="18"/>
                          </w:rPr>
                          <w:t>(item)</w:t>
                        </w:r>
                      </w:p>
                    </w:txbxContent>
                  </v:textbox>
                </v:shape>
                <w10:wrap type="topAndBottom" anchorx="page"/>
              </v:group>
            </w:pict>
          </mc:Fallback>
        </mc:AlternateContent>
      </w:r>
    </w:p>
    <w:p w14:paraId="24BB86DB" w14:textId="77777777" w:rsidR="003D76C2" w:rsidRDefault="003D76C2">
      <w:pPr>
        <w:rPr>
          <w:sz w:val="8"/>
        </w:rPr>
        <w:sectPr w:rsidR="003D76C2">
          <w:pgSz w:w="10800" w:h="13320"/>
          <w:pgMar w:top="1120" w:right="920" w:bottom="280" w:left="940" w:header="695" w:footer="0" w:gutter="0"/>
          <w:cols w:space="720"/>
        </w:sectPr>
      </w:pPr>
    </w:p>
    <w:p w14:paraId="493135E2" w14:textId="77777777" w:rsidR="003D76C2" w:rsidRDefault="003D76C2">
      <w:pPr>
        <w:pStyle w:val="BodyText"/>
        <w:spacing w:before="3"/>
        <w:rPr>
          <w:sz w:val="5"/>
        </w:rPr>
      </w:pPr>
    </w:p>
    <w:p w14:paraId="7FECED06" w14:textId="77777777" w:rsidR="003D76C2" w:rsidRDefault="00D51F7C">
      <w:pPr>
        <w:pStyle w:val="BodyText"/>
        <w:ind w:left="104"/>
      </w:pPr>
      <w:r>
        <w:rPr>
          <w:noProof/>
        </w:rPr>
        <mc:AlternateContent>
          <mc:Choice Requires="wpg">
            <w:drawing>
              <wp:inline distT="0" distB="0" distL="0" distR="0" wp14:anchorId="25EBFE90" wp14:editId="69919C66">
                <wp:extent cx="5074920" cy="752475"/>
                <wp:effectExtent l="0" t="0" r="5080" b="0"/>
                <wp:docPr id="498" name="docshapegroup1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499" name="docshape1057"/>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0" name="docshape1058"/>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docshape1059"/>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6E73C" w14:textId="77777777" w:rsidR="003D76C2" w:rsidRDefault="00000000">
                              <w:pPr>
                                <w:spacing w:before="40"/>
                                <w:ind w:left="1749"/>
                                <w:rPr>
                                  <w:rFonts w:ascii="Courier New"/>
                                  <w:sz w:val="18"/>
                                </w:rPr>
                              </w:pPr>
                              <w:r>
                                <w:rPr>
                                  <w:rFonts w:ascii="Courier New"/>
                                  <w:sz w:val="18"/>
                                </w:rPr>
                                <w:t>}</w:t>
                              </w:r>
                            </w:p>
                            <w:p w14:paraId="2181CE8D" w14:textId="77777777" w:rsidR="003D76C2" w:rsidRDefault="00000000">
                              <w:pPr>
                                <w:spacing w:before="76"/>
                                <w:ind w:left="1317"/>
                                <w:rPr>
                                  <w:rFonts w:ascii="Courier New"/>
                                  <w:sz w:val="18"/>
                                </w:rPr>
                              </w:pPr>
                              <w:r>
                                <w:rPr>
                                  <w:rFonts w:ascii="Courier New"/>
                                  <w:sz w:val="18"/>
                                </w:rPr>
                                <w:t>}</w:t>
                              </w:r>
                            </w:p>
                            <w:p w14:paraId="0BDDC454" w14:textId="77777777" w:rsidR="003D76C2" w:rsidRDefault="003D76C2">
                              <w:pPr>
                                <w:rPr>
                                  <w:rFonts w:ascii="Courier New"/>
                                  <w:sz w:val="20"/>
                                </w:rPr>
                              </w:pPr>
                            </w:p>
                            <w:p w14:paraId="55C17A78" w14:textId="77777777" w:rsidR="003D76C2" w:rsidRDefault="00000000">
                              <w:pPr>
                                <w:spacing w:before="130"/>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5EBFE90" id="docshapegroup1056" o:spid="_x0000_s1947"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">
                <v:rect id="docshape1057" o:spid="_x0000_s1948"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" fillcolor="#f6f6f6" stroked="f">
                  <v:path arrowok="t"/>
                </v:rect>
                <v:shape id="docshape1058" o:spid="_x0000_s1949"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" path="m7992,1164l,1164r,20l7992,1184r,-20xm7992,l,,,20r7992,l7992,xe" fillcolor="#dadada" stroked="f">
                  <v:path arrowok="t" o:connecttype="custom" o:connectlocs="7992,1164;0,1164;0,1184;7992,1184;7992,1164;7992,0;0,0;0,20;7992,20;7992,0" o:connectangles="0,0,0,0,0,0,0,0,0,0"/>
                </v:shape>
                <v:shape id="docshape1059" o:spid="_x0000_s1950"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" filled="f" stroked="f">
                  <v:path arrowok="t"/>
                  <v:textbox inset="0,0,0,0">
                    <w:txbxContent>
                      <w:p w14:paraId="5A26E73C" w14:textId="77777777" w:rsidR="003D76C2" w:rsidRDefault="00000000">
                        <w:pPr>
                          <w:spacing w:before="40"/>
                          <w:ind w:left="1749"/>
                          <w:rPr>
                            <w:rFonts w:ascii="Courier New"/>
                            <w:sz w:val="18"/>
                          </w:rPr>
                        </w:pPr>
                        <w:r>
                          <w:rPr>
                            <w:rFonts w:ascii="Courier New"/>
                            <w:sz w:val="18"/>
                          </w:rPr>
                          <w:t>}</w:t>
                        </w:r>
                      </w:p>
                      <w:p w14:paraId="2181CE8D" w14:textId="77777777" w:rsidR="003D76C2" w:rsidRDefault="00000000">
                        <w:pPr>
                          <w:spacing w:before="76"/>
                          <w:ind w:left="1317"/>
                          <w:rPr>
                            <w:rFonts w:ascii="Courier New"/>
                            <w:sz w:val="18"/>
                          </w:rPr>
                        </w:pPr>
                        <w:r>
                          <w:rPr>
                            <w:rFonts w:ascii="Courier New"/>
                            <w:sz w:val="18"/>
                          </w:rPr>
                          <w:t>}</w:t>
                        </w:r>
                      </w:p>
                      <w:p w14:paraId="0BDDC454" w14:textId="77777777" w:rsidR="003D76C2" w:rsidRDefault="003D76C2">
                        <w:pPr>
                          <w:rPr>
                            <w:rFonts w:ascii="Courier New"/>
                            <w:sz w:val="20"/>
                          </w:rPr>
                        </w:pPr>
                      </w:p>
                      <w:p w14:paraId="55C17A78" w14:textId="77777777" w:rsidR="003D76C2" w:rsidRDefault="00000000">
                        <w:pPr>
                          <w:spacing w:before="130"/>
                          <w:ind w:left="885"/>
                          <w:rPr>
                            <w:rFonts w:ascii="Courier New"/>
                            <w:sz w:val="18"/>
                          </w:rPr>
                        </w:pPr>
                        <w:r>
                          <w:rPr>
                            <w:rFonts w:ascii="Courier New"/>
                            <w:sz w:val="18"/>
                          </w:rPr>
                          <w:t>}</w:t>
                        </w:r>
                      </w:p>
                    </w:txbxContent>
                  </v:textbox>
                </v:shape>
                <w10:anchorlock/>
              </v:group>
            </w:pict>
          </mc:Fallback>
        </mc:AlternateContent>
      </w:r>
    </w:p>
    <w:p w14:paraId="3F4DFBC9" w14:textId="77777777" w:rsidR="003D76C2" w:rsidRDefault="00000000">
      <w:pPr>
        <w:pStyle w:val="BodyText"/>
        <w:spacing w:before="47" w:line="242" w:lineRule="auto"/>
        <w:ind w:left="554" w:right="1290"/>
      </w:pPr>
      <w:r>
        <w:t xml:space="preserve">Running this code and selecting the </w:t>
      </w:r>
      <w:r>
        <w:rPr>
          <w:rFonts w:ascii="Courier New"/>
          <w:b/>
          <w:sz w:val="22"/>
        </w:rPr>
        <w:t>Settings</w:t>
      </w:r>
      <w:r>
        <w:rPr>
          <w:rFonts w:ascii="Courier New"/>
          <w:b/>
          <w:spacing w:val="-69"/>
          <w:sz w:val="22"/>
        </w:rPr>
        <w:t xml:space="preserve"> </w:t>
      </w:r>
      <w:r>
        <w:t>option will give us the following</w:t>
      </w:r>
      <w:r>
        <w:rPr>
          <w:spacing w:val="-3"/>
        </w:rPr>
        <w:t xml:space="preserve"> </w:t>
      </w:r>
      <w:r>
        <w:t>screen.</w:t>
      </w:r>
      <w:r>
        <w:rPr>
          <w:spacing w:val="-3"/>
        </w:rPr>
        <w:t xml:space="preserve"> </w:t>
      </w:r>
      <w:r>
        <w:t>If</w:t>
      </w:r>
      <w:r>
        <w:rPr>
          <w:spacing w:val="-3"/>
        </w:rPr>
        <w:t xml:space="preserve"> </w:t>
      </w:r>
      <w:r>
        <w:t>you</w:t>
      </w:r>
      <w:r>
        <w:rPr>
          <w:spacing w:val="-3"/>
        </w:rPr>
        <w:t xml:space="preserve"> </w:t>
      </w:r>
      <w:r>
        <w:t>go</w:t>
      </w:r>
      <w:r>
        <w:rPr>
          <w:spacing w:val="-3"/>
        </w:rPr>
        <w:t xml:space="preserve"> </w:t>
      </w:r>
      <w:r>
        <w:t>and</w:t>
      </w:r>
      <w:r>
        <w:rPr>
          <w:spacing w:val="-4"/>
        </w:rPr>
        <w:t xml:space="preserve"> </w:t>
      </w:r>
      <w:r>
        <w:t>set</w:t>
      </w:r>
      <w:r>
        <w:rPr>
          <w:spacing w:val="-3"/>
        </w:rPr>
        <w:t xml:space="preserve"> </w:t>
      </w:r>
      <w:r>
        <w:t>a</w:t>
      </w:r>
      <w:r>
        <w:rPr>
          <w:spacing w:val="-4"/>
        </w:rPr>
        <w:t xml:space="preserve"> </w:t>
      </w:r>
      <w:r>
        <w:t>new</w:t>
      </w:r>
      <w:r>
        <w:rPr>
          <w:spacing w:val="-3"/>
        </w:rPr>
        <w:t xml:space="preserve"> </w:t>
      </w:r>
      <w:r>
        <w:t>numeric</w:t>
      </w:r>
      <w:r>
        <w:rPr>
          <w:spacing w:val="-3"/>
        </w:rPr>
        <w:t xml:space="preserve"> </w:t>
      </w:r>
      <w:r>
        <w:t>value,</w:t>
      </w:r>
      <w:r>
        <w:rPr>
          <w:spacing w:val="-3"/>
        </w:rPr>
        <w:t xml:space="preserve"> </w:t>
      </w:r>
      <w:r>
        <w:t>when</w:t>
      </w:r>
      <w:r>
        <w:rPr>
          <w:spacing w:val="-3"/>
        </w:rPr>
        <w:t xml:space="preserve"> </w:t>
      </w:r>
      <w:r>
        <w:t>you</w:t>
      </w:r>
      <w:r>
        <w:rPr>
          <w:spacing w:val="-3"/>
        </w:rPr>
        <w:t xml:space="preserve"> </w:t>
      </w:r>
      <w:r>
        <w:t>return</w:t>
      </w:r>
      <w:r>
        <w:rPr>
          <w:spacing w:val="-4"/>
        </w:rPr>
        <w:t xml:space="preserve"> </w:t>
      </w:r>
      <w:r>
        <w:t xml:space="preserve">to </w:t>
      </w:r>
      <w:proofErr w:type="spellStart"/>
      <w:r>
        <w:rPr>
          <w:rFonts w:ascii="Courier New"/>
          <w:b/>
          <w:sz w:val="22"/>
        </w:rPr>
        <w:t>MainActivity</w:t>
      </w:r>
      <w:proofErr w:type="spellEnd"/>
      <w:r>
        <w:t>, the list will refresh itself with the new number of items:</w:t>
      </w:r>
    </w:p>
    <w:p w14:paraId="2DC12A8F" w14:textId="77777777" w:rsidR="003D76C2" w:rsidRDefault="00000000">
      <w:pPr>
        <w:pStyle w:val="BodyText"/>
        <w:spacing w:before="9"/>
        <w:rPr>
          <w:sz w:val="13"/>
        </w:rPr>
      </w:pPr>
      <w:r>
        <w:rPr>
          <w:noProof/>
        </w:rPr>
        <w:drawing>
          <wp:anchor distT="0" distB="0" distL="0" distR="0" simplePos="0" relativeHeight="288" behindDoc="0" locked="0" layoutInCell="1" allowOverlap="1" wp14:anchorId="1229D6D7" wp14:editId="6A23AB27">
            <wp:simplePos x="0" y="0"/>
            <wp:positionH relativeFrom="page">
              <wp:posOffset>1687004</wp:posOffset>
            </wp:positionH>
            <wp:positionV relativeFrom="paragraph">
              <wp:posOffset>133372</wp:posOffset>
            </wp:positionV>
            <wp:extent cx="3086101" cy="5486400"/>
            <wp:effectExtent l="0" t="0" r="0" b="0"/>
            <wp:wrapTopAndBottom/>
            <wp:docPr id="37" name="image18.png" descr="Figure 11.14: The output of Settings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142" cstate="print"/>
                    <a:stretch>
                      <a:fillRect/>
                    </a:stretch>
                  </pic:blipFill>
                  <pic:spPr>
                    <a:xfrm>
                      <a:off x="0" y="0"/>
                      <a:ext cx="3086101" cy="5486400"/>
                    </a:xfrm>
                    <a:prstGeom prst="rect">
                      <a:avLst/>
                    </a:prstGeom>
                  </pic:spPr>
                </pic:pic>
              </a:graphicData>
            </a:graphic>
          </wp:anchor>
        </w:drawing>
      </w:r>
    </w:p>
    <w:p w14:paraId="668A6FF0" w14:textId="77777777" w:rsidR="003D76C2" w:rsidRDefault="00000000">
      <w:pPr>
        <w:ind w:left="2244"/>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11.14:</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output</w:t>
      </w:r>
      <w:r>
        <w:rPr>
          <w:rFonts w:ascii="Open Sans SemiBold"/>
          <w:b/>
          <w:spacing w:val="-1"/>
          <w:sz w:val="18"/>
        </w:rPr>
        <w:t xml:space="preserve"> </w:t>
      </w:r>
      <w:r>
        <w:rPr>
          <w:rFonts w:ascii="Open Sans SemiBold"/>
          <w:b/>
          <w:sz w:val="18"/>
        </w:rPr>
        <w:t>of</w:t>
      </w:r>
      <w:r>
        <w:rPr>
          <w:rFonts w:ascii="Open Sans SemiBold"/>
          <w:b/>
          <w:spacing w:val="-1"/>
          <w:sz w:val="18"/>
        </w:rPr>
        <w:t xml:space="preserve"> </w:t>
      </w:r>
      <w:proofErr w:type="spellStart"/>
      <w:r>
        <w:rPr>
          <w:rFonts w:ascii="Open Sans SemiBold"/>
          <w:b/>
          <w:spacing w:val="-2"/>
          <w:sz w:val="18"/>
        </w:rPr>
        <w:t>SettingsActivity</w:t>
      </w:r>
      <w:proofErr w:type="spellEnd"/>
    </w:p>
    <w:p w14:paraId="67F528AC" w14:textId="77777777" w:rsidR="003D76C2" w:rsidRDefault="003D76C2">
      <w:pPr>
        <w:rPr>
          <w:rFonts w:ascii="Open Sans SemiBold"/>
          <w:sz w:val="18"/>
        </w:rPr>
        <w:sectPr w:rsidR="003D76C2">
          <w:pgSz w:w="10800" w:h="13320"/>
          <w:pgMar w:top="1120" w:right="920" w:bottom="280" w:left="940" w:header="695" w:footer="0" w:gutter="0"/>
          <w:cols w:space="720"/>
        </w:sectPr>
      </w:pPr>
    </w:p>
    <w:p w14:paraId="43262A32" w14:textId="77777777" w:rsidR="003D76C2" w:rsidRDefault="00000000">
      <w:pPr>
        <w:pStyle w:val="Heading1"/>
      </w:pPr>
      <w:r>
        <w:lastRenderedPageBreak/>
        <w:t>Chapter</w:t>
      </w:r>
      <w:r>
        <w:rPr>
          <w:spacing w:val="-3"/>
        </w:rPr>
        <w:t xml:space="preserve"> </w:t>
      </w:r>
      <w:r>
        <w:t>12:</w:t>
      </w:r>
      <w:r>
        <w:rPr>
          <w:spacing w:val="-1"/>
        </w:rPr>
        <w:t xml:space="preserve"> </w:t>
      </w:r>
      <w:r>
        <w:t>Dependency</w:t>
      </w:r>
      <w:r>
        <w:rPr>
          <w:spacing w:val="-1"/>
        </w:rPr>
        <w:t xml:space="preserve"> </w:t>
      </w:r>
      <w:r>
        <w:t>Injection</w:t>
      </w:r>
      <w:r>
        <w:rPr>
          <w:spacing w:val="-1"/>
        </w:rPr>
        <w:t xml:space="preserve"> </w:t>
      </w:r>
      <w:r>
        <w:t>with</w:t>
      </w:r>
      <w:r>
        <w:rPr>
          <w:spacing w:val="-1"/>
        </w:rPr>
        <w:t xml:space="preserve"> </w:t>
      </w:r>
      <w:r>
        <w:t>Dagger</w:t>
      </w:r>
      <w:r>
        <w:rPr>
          <w:spacing w:val="-1"/>
        </w:rPr>
        <w:t xml:space="preserve"> </w:t>
      </w:r>
      <w:r>
        <w:t xml:space="preserve">and </w:t>
      </w:r>
      <w:r>
        <w:rPr>
          <w:spacing w:val="-4"/>
        </w:rPr>
        <w:t>Koin</w:t>
      </w:r>
    </w:p>
    <w:p w14:paraId="2A2DA698" w14:textId="77777777" w:rsidR="003D76C2" w:rsidRDefault="00000000">
      <w:pPr>
        <w:pStyle w:val="Heading2"/>
      </w:pPr>
      <w:r>
        <w:t>Activity</w:t>
      </w:r>
      <w:r>
        <w:rPr>
          <w:spacing w:val="-2"/>
        </w:rPr>
        <w:t xml:space="preserve"> </w:t>
      </w:r>
      <w:r>
        <w:t xml:space="preserve">12.01: Injected </w:t>
      </w:r>
      <w:r>
        <w:rPr>
          <w:spacing w:val="-2"/>
        </w:rPr>
        <w:t>Repositories</w:t>
      </w:r>
    </w:p>
    <w:p w14:paraId="345CD44F" w14:textId="77777777" w:rsidR="003D76C2" w:rsidRDefault="00000000">
      <w:pPr>
        <w:pStyle w:val="Heading3"/>
        <w:ind w:left="824"/>
        <w:rPr>
          <w:b w:val="0"/>
        </w:rPr>
      </w:pPr>
      <w:r>
        <w:rPr>
          <w:spacing w:val="-2"/>
        </w:rPr>
        <w:t>Solution</w:t>
      </w:r>
      <w:r>
        <w:rPr>
          <w:b w:val="0"/>
          <w:spacing w:val="-2"/>
        </w:rPr>
        <w:t>:</w:t>
      </w:r>
    </w:p>
    <w:p w14:paraId="6849B24A" w14:textId="77777777" w:rsidR="003D76C2" w:rsidRDefault="00000000">
      <w:pPr>
        <w:pStyle w:val="ListParagraph"/>
        <w:numPr>
          <w:ilvl w:val="0"/>
          <w:numId w:val="4"/>
        </w:numPr>
        <w:tabs>
          <w:tab w:val="left" w:pos="1274"/>
        </w:tabs>
        <w:spacing w:before="148"/>
        <w:jc w:val="left"/>
        <w:rPr>
          <w:sz w:val="20"/>
        </w:rPr>
      </w:pPr>
      <w:r>
        <w:rPr>
          <w:sz w:val="20"/>
        </w:rPr>
        <w:t>Start</w:t>
      </w:r>
      <w:r>
        <w:rPr>
          <w:spacing w:val="-7"/>
          <w:sz w:val="20"/>
        </w:rPr>
        <w:t xml:space="preserve"> </w:t>
      </w:r>
      <w:r>
        <w:rPr>
          <w:sz w:val="20"/>
        </w:rPr>
        <w:t>with</w:t>
      </w:r>
      <w:r>
        <w:rPr>
          <w:spacing w:val="-4"/>
          <w:sz w:val="20"/>
        </w:rPr>
        <w:t xml:space="preserve"> </w:t>
      </w:r>
      <w:r>
        <w:rPr>
          <w:sz w:val="20"/>
        </w:rPr>
        <w:t>the</w:t>
      </w:r>
      <w:r>
        <w:rPr>
          <w:spacing w:val="-4"/>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z w:val="20"/>
        </w:rPr>
        <w:t>dependency</w:t>
      </w:r>
      <w:r>
        <w:rPr>
          <w:spacing w:val="-3"/>
          <w:sz w:val="20"/>
        </w:rPr>
        <w:t xml:space="preserve"> </w:t>
      </w:r>
      <w:r>
        <w:rPr>
          <w:spacing w:val="-2"/>
          <w:sz w:val="20"/>
        </w:rPr>
        <w:t>configuration:</w:t>
      </w:r>
    </w:p>
    <w:p w14:paraId="6E49A7AF" w14:textId="77777777" w:rsidR="003D76C2" w:rsidRDefault="00D51F7C">
      <w:pPr>
        <w:pStyle w:val="BodyText"/>
        <w:spacing w:before="10"/>
        <w:rPr>
          <w:sz w:val="8"/>
        </w:rPr>
      </w:pPr>
      <w:r>
        <w:rPr>
          <w:noProof/>
        </w:rPr>
        <mc:AlternateContent>
          <mc:Choice Requires="wpg">
            <w:drawing>
              <wp:anchor distT="0" distB="0" distL="0" distR="0" simplePos="0" relativeHeight="487735808" behindDoc="1" locked="0" layoutInCell="1" allowOverlap="1" wp14:anchorId="7569E815" wp14:editId="7AF96390">
                <wp:simplePos x="0" y="0"/>
                <wp:positionH relativeFrom="page">
                  <wp:posOffset>1120140</wp:posOffset>
                </wp:positionH>
                <wp:positionV relativeFrom="paragraph">
                  <wp:posOffset>90805</wp:posOffset>
                </wp:positionV>
                <wp:extent cx="5074920" cy="3279775"/>
                <wp:effectExtent l="0" t="0" r="5080" b="0"/>
                <wp:wrapTopAndBottom/>
                <wp:docPr id="494" name="docshapegroup10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279775"/>
                          <a:chOff x="1764" y="143"/>
                          <a:chExt cx="7992" cy="5165"/>
                        </a:xfrm>
                      </wpg:grpSpPr>
                      <wps:wsp>
                        <wps:cNvPr id="495" name="docshape1063"/>
                        <wps:cNvSpPr>
                          <a:spLocks/>
                        </wps:cNvSpPr>
                        <wps:spPr bwMode="auto">
                          <a:xfrm>
                            <a:off x="1764" y="152"/>
                            <a:ext cx="7992" cy="5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docshape1064"/>
                        <wps:cNvSpPr>
                          <a:spLocks/>
                        </wps:cNvSpPr>
                        <wps:spPr bwMode="auto">
                          <a:xfrm>
                            <a:off x="1764" y="142"/>
                            <a:ext cx="7992" cy="5165"/>
                          </a:xfrm>
                          <a:custGeom>
                            <a:avLst/>
                            <a:gdLst>
                              <a:gd name="T0" fmla="+- 0 9756 1764"/>
                              <a:gd name="T1" fmla="*/ T0 w 7992"/>
                              <a:gd name="T2" fmla="+- 0 5287 143"/>
                              <a:gd name="T3" fmla="*/ 5287 h 5165"/>
                              <a:gd name="T4" fmla="+- 0 1764 1764"/>
                              <a:gd name="T5" fmla="*/ T4 w 7992"/>
                              <a:gd name="T6" fmla="+- 0 5287 143"/>
                              <a:gd name="T7" fmla="*/ 5287 h 5165"/>
                              <a:gd name="T8" fmla="+- 0 1764 1764"/>
                              <a:gd name="T9" fmla="*/ T8 w 7992"/>
                              <a:gd name="T10" fmla="+- 0 5307 143"/>
                              <a:gd name="T11" fmla="*/ 5307 h 5165"/>
                              <a:gd name="T12" fmla="+- 0 9756 1764"/>
                              <a:gd name="T13" fmla="*/ T12 w 7992"/>
                              <a:gd name="T14" fmla="+- 0 5307 143"/>
                              <a:gd name="T15" fmla="*/ 5307 h 5165"/>
                              <a:gd name="T16" fmla="+- 0 9756 1764"/>
                              <a:gd name="T17" fmla="*/ T16 w 7992"/>
                              <a:gd name="T18" fmla="+- 0 5287 143"/>
                              <a:gd name="T19" fmla="*/ 5287 h 5165"/>
                              <a:gd name="T20" fmla="+- 0 9756 1764"/>
                              <a:gd name="T21" fmla="*/ T20 w 7992"/>
                              <a:gd name="T22" fmla="+- 0 143 143"/>
                              <a:gd name="T23" fmla="*/ 143 h 5165"/>
                              <a:gd name="T24" fmla="+- 0 1764 1764"/>
                              <a:gd name="T25" fmla="*/ T24 w 7992"/>
                              <a:gd name="T26" fmla="+- 0 143 143"/>
                              <a:gd name="T27" fmla="*/ 143 h 5165"/>
                              <a:gd name="T28" fmla="+- 0 1764 1764"/>
                              <a:gd name="T29" fmla="*/ T28 w 7992"/>
                              <a:gd name="T30" fmla="+- 0 163 143"/>
                              <a:gd name="T31" fmla="*/ 163 h 5165"/>
                              <a:gd name="T32" fmla="+- 0 9756 1764"/>
                              <a:gd name="T33" fmla="*/ T32 w 7992"/>
                              <a:gd name="T34" fmla="+- 0 163 143"/>
                              <a:gd name="T35" fmla="*/ 163 h 5165"/>
                              <a:gd name="T36" fmla="+- 0 9756 1764"/>
                              <a:gd name="T37" fmla="*/ T36 w 7992"/>
                              <a:gd name="T38" fmla="+- 0 143 143"/>
                              <a:gd name="T39" fmla="*/ 143 h 5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165">
                                <a:moveTo>
                                  <a:pt x="7992" y="5144"/>
                                </a:moveTo>
                                <a:lnTo>
                                  <a:pt x="0" y="5144"/>
                                </a:lnTo>
                                <a:lnTo>
                                  <a:pt x="0" y="5164"/>
                                </a:lnTo>
                                <a:lnTo>
                                  <a:pt x="7992" y="5164"/>
                                </a:lnTo>
                                <a:lnTo>
                                  <a:pt x="7992" y="5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7" name="docshape1065"/>
                        <wps:cNvSpPr txBox="1">
                          <a:spLocks/>
                        </wps:cNvSpPr>
                        <wps:spPr bwMode="auto">
                          <a:xfrm>
                            <a:off x="1764" y="162"/>
                            <a:ext cx="7992" cy="5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98E71" w14:textId="77777777" w:rsidR="003D76C2" w:rsidRDefault="00000000">
                              <w:pPr>
                                <w:spacing w:before="43" w:line="235" w:lineRule="auto"/>
                                <w:ind w:left="1101" w:right="840" w:hanging="216"/>
                                <w:rPr>
                                  <w:rFonts w:ascii="Courier New"/>
                                  <w:sz w:val="18"/>
                                </w:rPr>
                              </w:pPr>
                              <w:r>
                                <w:rPr>
                                  <w:rFonts w:ascii="Courier New"/>
                                  <w:spacing w:val="-2"/>
                                  <w:sz w:val="18"/>
                                </w:rPr>
                                <w:t>implementation "androidx.constraintlayout:constraintlayout:2.0.4"</w:t>
                              </w:r>
                            </w:p>
                            <w:p w14:paraId="52BA682E" w14:textId="77777777" w:rsidR="003D76C2" w:rsidRDefault="00000000">
                              <w:pPr>
                                <w:spacing w:before="17"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'androidx.recyclerview:recyclerview:1.1.0' def </w:t>
                              </w:r>
                              <w:proofErr w:type="spellStart"/>
                              <w:r>
                                <w:rPr>
                                  <w:rFonts w:ascii="Courier New"/>
                                  <w:sz w:val="18"/>
                                </w:rPr>
                                <w:t>lifecycle_version</w:t>
                              </w:r>
                              <w:proofErr w:type="spellEnd"/>
                              <w:r>
                                <w:rPr>
                                  <w:rFonts w:ascii="Courier New"/>
                                  <w:sz w:val="18"/>
                                </w:rPr>
                                <w:t xml:space="preserve"> = "2.2.0"</w:t>
                              </w:r>
                            </w:p>
                            <w:p w14:paraId="543B9276"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androidx.lifecycle:lifecycle</w:t>
                              </w:r>
                              <w:proofErr w:type="spellEnd"/>
                              <w:r>
                                <w:rPr>
                                  <w:rFonts w:ascii="Courier New"/>
                                  <w:sz w:val="18"/>
                                </w:rPr>
                                <w:t xml:space="preserve">- </w:t>
                              </w:r>
                              <w:r>
                                <w:rPr>
                                  <w:rFonts w:ascii="Courier New"/>
                                  <w:spacing w:val="-2"/>
                                  <w:sz w:val="18"/>
                                </w:rPr>
                                <w:t>extensions:$</w:t>
                              </w:r>
                              <w:proofErr w:type="spellStart"/>
                              <w:r>
                                <w:rPr>
                                  <w:rFonts w:ascii="Courier New"/>
                                  <w:spacing w:val="-2"/>
                                  <w:sz w:val="18"/>
                                </w:rPr>
                                <w:t>lifecycle_version</w:t>
                              </w:r>
                              <w:proofErr w:type="spellEnd"/>
                              <w:r>
                                <w:rPr>
                                  <w:rFonts w:ascii="Courier New"/>
                                  <w:spacing w:val="-2"/>
                                  <w:sz w:val="18"/>
                                </w:rPr>
                                <w:t>"</w:t>
                              </w:r>
                            </w:p>
                            <w:p w14:paraId="0C6EAC56" w14:textId="77777777" w:rsidR="003D76C2" w:rsidRDefault="00000000">
                              <w:pPr>
                                <w:spacing w:before="17" w:line="328" w:lineRule="auto"/>
                                <w:ind w:left="885" w:right="468"/>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 implementation 'com.google.dagger:dagger:2.29.1'</w:t>
                              </w:r>
                            </w:p>
                            <w:p w14:paraId="0CD60F33" w14:textId="77777777" w:rsidR="003D76C2" w:rsidRDefault="00000000">
                              <w:pPr>
                                <w:spacing w:before="3" w:line="328" w:lineRule="auto"/>
                                <w:ind w:left="885" w:right="840"/>
                                <w:rPr>
                                  <w:rFonts w:ascii="Courier New"/>
                                  <w:sz w:val="18"/>
                                </w:rPr>
                              </w:pPr>
                              <w:proofErr w:type="spellStart"/>
                              <w:r>
                                <w:rPr>
                                  <w:rFonts w:ascii="Courier New"/>
                                  <w:sz w:val="18"/>
                                </w:rPr>
                                <w:t>kapt</w:t>
                              </w:r>
                              <w:proofErr w:type="spellEnd"/>
                              <w:r>
                                <w:rPr>
                                  <w:rFonts w:ascii="Courier New"/>
                                  <w:spacing w:val="-29"/>
                                  <w:sz w:val="18"/>
                                </w:rPr>
                                <w:t xml:space="preserve"> </w:t>
                              </w:r>
                              <w:r>
                                <w:rPr>
                                  <w:rFonts w:ascii="Courier New"/>
                                  <w:sz w:val="18"/>
                                </w:rPr>
                                <w:t xml:space="preserve">'com.google.dagger:dagger-compiler:2.29.1' </w:t>
                              </w:r>
                              <w:proofErr w:type="spellStart"/>
                              <w:r>
                                <w:rPr>
                                  <w:rFonts w:ascii="Courier New"/>
                                  <w:sz w:val="18"/>
                                </w:rPr>
                                <w:t>testImplementation</w:t>
                              </w:r>
                              <w:proofErr w:type="spellEnd"/>
                              <w:r>
                                <w:rPr>
                                  <w:rFonts w:ascii="Courier New"/>
                                  <w:sz w:val="18"/>
                                </w:rPr>
                                <w:t xml:space="preserve"> 'junit:junit:4.12'</w:t>
                              </w:r>
                            </w:p>
                            <w:p w14:paraId="0B11D499" w14:textId="77777777" w:rsidR="003D76C2" w:rsidRDefault="00000000">
                              <w:pPr>
                                <w:spacing w:before="1" w:line="328" w:lineRule="auto"/>
                                <w:ind w:left="885"/>
                                <w:rPr>
                                  <w:rFonts w:ascii="Courier New"/>
                                  <w:sz w:val="18"/>
                                </w:rPr>
                              </w:pPr>
                              <w:proofErr w:type="spellStart"/>
                              <w:r>
                                <w:rPr>
                                  <w:rFonts w:ascii="Courier New"/>
                                  <w:sz w:val="18"/>
                                </w:rPr>
                                <w:t>testImplementation</w:t>
                              </w:r>
                              <w:proofErr w:type="spellEnd"/>
                              <w:r>
                                <w:rPr>
                                  <w:rFonts w:ascii="Courier New"/>
                                  <w:spacing w:val="-29"/>
                                  <w:sz w:val="18"/>
                                </w:rPr>
                                <w:t xml:space="preserve"> </w:t>
                              </w:r>
                              <w:r>
                                <w:rPr>
                                  <w:rFonts w:ascii="Courier New"/>
                                  <w:sz w:val="18"/>
                                </w:rPr>
                                <w:t xml:space="preserve">'android.arch.core:core-testing:2.1.0' </w:t>
                              </w:r>
                              <w:proofErr w:type="spellStart"/>
                              <w:r>
                                <w:rPr>
                                  <w:rFonts w:ascii="Courier New"/>
                                  <w:sz w:val="18"/>
                                </w:rPr>
                                <w:t>testImplementation</w:t>
                              </w:r>
                              <w:proofErr w:type="spellEnd"/>
                              <w:r>
                                <w:rPr>
                                  <w:rFonts w:ascii="Courier New"/>
                                  <w:sz w:val="18"/>
                                </w:rPr>
                                <w:t xml:space="preserve"> 'org.mockito:mockito-core:3.2.4'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'androidx.test.ext:junit:1.1.2' </w:t>
                              </w:r>
                              <w:proofErr w:type="spellStart"/>
                              <w:r>
                                <w:rPr>
                                  <w:rFonts w:ascii="Courier New"/>
                                  <w:sz w:val="18"/>
                                </w:rPr>
                                <w:t>androidTestImplementation</w:t>
                              </w:r>
                              <w:proofErr w:type="spellEnd"/>
                              <w:r>
                                <w:rPr>
                                  <w:rFonts w:ascii="Courier New"/>
                                  <w:sz w:val="18"/>
                                </w:rPr>
                                <w:t xml:space="preserve"> 'androidx.test:rules:1.3.0'</w:t>
                              </w:r>
                            </w:p>
                            <w:p w14:paraId="4615A67B" w14:textId="77777777" w:rsidR="003D76C2" w:rsidRDefault="00000000">
                              <w:pPr>
                                <w:spacing w:before="3" w:line="202" w:lineRule="exact"/>
                                <w:ind w:left="885"/>
                                <w:rPr>
                                  <w:rFonts w:ascii="Courier New"/>
                                  <w:sz w:val="18"/>
                                </w:rPr>
                              </w:pPr>
                              <w:proofErr w:type="spellStart"/>
                              <w:r>
                                <w:rPr>
                                  <w:rFonts w:ascii="Courier New"/>
                                  <w:sz w:val="18"/>
                                </w:rPr>
                                <w:t>androidTestImplementation</w:t>
                              </w:r>
                              <w:proofErr w:type="spellEnd"/>
                              <w:r>
                                <w:rPr>
                                  <w:rFonts w:ascii="Courier New"/>
                                  <w:spacing w:val="-25"/>
                                  <w:sz w:val="18"/>
                                </w:rPr>
                                <w:t xml:space="preserve"> </w:t>
                              </w:r>
                              <w:r>
                                <w:rPr>
                                  <w:rFonts w:ascii="Courier New"/>
                                  <w:spacing w:val="-2"/>
                                  <w:sz w:val="18"/>
                                </w:rPr>
                                <w:t>'</w:t>
                              </w:r>
                              <w:proofErr w:type="spellStart"/>
                              <w:r>
                                <w:rPr>
                                  <w:rFonts w:ascii="Courier New"/>
                                  <w:spacing w:val="-2"/>
                                  <w:sz w:val="18"/>
                                </w:rPr>
                                <w:t>androidx.test</w:t>
                              </w:r>
                              <w:proofErr w:type="spellEnd"/>
                            </w:p>
                            <w:p w14:paraId="47A09FAA" w14:textId="77777777" w:rsidR="003D76C2" w:rsidRDefault="00000000">
                              <w:pPr>
                                <w:spacing w:line="259" w:lineRule="auto"/>
                                <w:ind w:left="885" w:right="1274" w:firstLine="216"/>
                                <w:rPr>
                                  <w:rFonts w:ascii="Courier New"/>
                                  <w:sz w:val="18"/>
                                </w:rPr>
                              </w:pPr>
                              <w:r>
                                <w:rPr>
                                  <w:rFonts w:ascii="Courier New"/>
                                  <w:spacing w:val="-2"/>
                                  <w:sz w:val="18"/>
                                </w:rPr>
                                <w:t xml:space="preserve">.espresso:espresso-core:3.3.0'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w:t>
                              </w:r>
                              <w:proofErr w:type="spellStart"/>
                              <w:r>
                                <w:rPr>
                                  <w:rFonts w:ascii="Courier New"/>
                                  <w:sz w:val="18"/>
                                </w:rPr>
                                <w:t>com.android.support.test</w:t>
                              </w:r>
                              <w:proofErr w:type="spellEnd"/>
                            </w:p>
                            <w:p w14:paraId="781A1492" w14:textId="77777777" w:rsidR="003D76C2" w:rsidRDefault="00000000">
                              <w:pPr>
                                <w:spacing w:line="183" w:lineRule="exact"/>
                                <w:ind w:left="1101"/>
                                <w:rPr>
                                  <w:rFonts w:ascii="Courier New"/>
                                  <w:sz w:val="18"/>
                                </w:rPr>
                              </w:pPr>
                              <w:r>
                                <w:rPr>
                                  <w:rFonts w:ascii="Courier New"/>
                                  <w:spacing w:val="-2"/>
                                  <w:sz w:val="18"/>
                                </w:rPr>
                                <w:t>.espresso:espresso-contrib:3.0.2'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69E815" id="docshapegroup1062" o:spid="_x0000_s1951" style="position:absolute;margin-left:88.2pt;margin-top:7.15pt;width:399.6pt;height:258.25pt;z-index:-15580672;mso-wrap-distance-left:0;mso-wrap-distance-right:0;mso-position-horizontal-relative:page;mso-position-vertical-relative:text" coordorigin="1764,143" coordsize="7992,5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">
                <v:rect id="docshape1063" o:spid="_x0000_s1952" style="position:absolute;left:1764;top:152;width:7992;height:5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" fillcolor="#f6f6f6" stroked="f">
                  <v:path arrowok="t"/>
                </v:rect>
                <v:shape id="docshape1064" o:spid="_x0000_s1953" style="position:absolute;left:1764;top:142;width:7992;height:5165;visibility:visible;mso-wrap-style:square;v-text-anchor:top" coordsize="7992,5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" path="m7992,5144l,5144r,20l7992,5164r,-20xm7992,l,,,20r7992,l7992,xe" fillcolor="#dadada" stroked="f">
                  <v:path arrowok="t" o:connecttype="custom" o:connectlocs="7992,5287;0,5287;0,5307;7992,5307;7992,5287;7992,143;0,143;0,163;7992,163;7992,143" o:connectangles="0,0,0,0,0,0,0,0,0,0"/>
                </v:shape>
                <v:shape id="docshape1065" o:spid="_x0000_s1954" type="#_x0000_t202" style="position:absolute;left:1764;top:162;width:7992;height:5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" filled="f" stroked="f">
                  <v:path arrowok="t"/>
                  <v:textbox inset="0,0,0,0">
                    <w:txbxContent>
                      <w:p w14:paraId="3C598E71" w14:textId="77777777" w:rsidR="003D76C2" w:rsidRDefault="00000000">
                        <w:pPr>
                          <w:spacing w:before="43" w:line="235" w:lineRule="auto"/>
                          <w:ind w:left="1101" w:right="840" w:hanging="216"/>
                          <w:rPr>
                            <w:rFonts w:ascii="Courier New"/>
                            <w:sz w:val="18"/>
                          </w:rPr>
                        </w:pPr>
                        <w:r>
                          <w:rPr>
                            <w:rFonts w:ascii="Courier New"/>
                            <w:spacing w:val="-2"/>
                            <w:sz w:val="18"/>
                          </w:rPr>
                          <w:t>implementation "androidx.constraintlayout:constraintlayout:2.0.4"</w:t>
                        </w:r>
                      </w:p>
                      <w:p w14:paraId="52BA682E" w14:textId="77777777" w:rsidR="003D76C2" w:rsidRDefault="00000000">
                        <w:pPr>
                          <w:spacing w:before="17"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'androidx.recyclerview:recyclerview:1.1.0' def </w:t>
                        </w:r>
                        <w:proofErr w:type="spellStart"/>
                        <w:r>
                          <w:rPr>
                            <w:rFonts w:ascii="Courier New"/>
                            <w:sz w:val="18"/>
                          </w:rPr>
                          <w:t>lifecycle_version</w:t>
                        </w:r>
                        <w:proofErr w:type="spellEnd"/>
                        <w:r>
                          <w:rPr>
                            <w:rFonts w:ascii="Courier New"/>
                            <w:sz w:val="18"/>
                          </w:rPr>
                          <w:t xml:space="preserve"> = "2.2.0"</w:t>
                        </w:r>
                      </w:p>
                      <w:p w14:paraId="543B9276"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androidx.lifecycle:lifecycle</w:t>
                        </w:r>
                        <w:proofErr w:type="spellEnd"/>
                        <w:r>
                          <w:rPr>
                            <w:rFonts w:ascii="Courier New"/>
                            <w:sz w:val="18"/>
                          </w:rPr>
                          <w:t xml:space="preserve">- </w:t>
                        </w:r>
                        <w:r>
                          <w:rPr>
                            <w:rFonts w:ascii="Courier New"/>
                            <w:spacing w:val="-2"/>
                            <w:sz w:val="18"/>
                          </w:rPr>
                          <w:t>extensions:$</w:t>
                        </w:r>
                        <w:proofErr w:type="spellStart"/>
                        <w:r>
                          <w:rPr>
                            <w:rFonts w:ascii="Courier New"/>
                            <w:spacing w:val="-2"/>
                            <w:sz w:val="18"/>
                          </w:rPr>
                          <w:t>lifecycle_version</w:t>
                        </w:r>
                        <w:proofErr w:type="spellEnd"/>
                        <w:r>
                          <w:rPr>
                            <w:rFonts w:ascii="Courier New"/>
                            <w:spacing w:val="-2"/>
                            <w:sz w:val="18"/>
                          </w:rPr>
                          <w:t>"</w:t>
                        </w:r>
                      </w:p>
                      <w:p w14:paraId="0C6EAC56" w14:textId="77777777" w:rsidR="003D76C2" w:rsidRDefault="00000000">
                        <w:pPr>
                          <w:spacing w:before="17" w:line="328" w:lineRule="auto"/>
                          <w:ind w:left="885" w:right="468"/>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 implementation 'com.google.dagger:dagger:2.29.1'</w:t>
                        </w:r>
                      </w:p>
                      <w:p w14:paraId="0CD60F33" w14:textId="77777777" w:rsidR="003D76C2" w:rsidRDefault="00000000">
                        <w:pPr>
                          <w:spacing w:before="3" w:line="328" w:lineRule="auto"/>
                          <w:ind w:left="885" w:right="840"/>
                          <w:rPr>
                            <w:rFonts w:ascii="Courier New"/>
                            <w:sz w:val="18"/>
                          </w:rPr>
                        </w:pPr>
                        <w:proofErr w:type="spellStart"/>
                        <w:r>
                          <w:rPr>
                            <w:rFonts w:ascii="Courier New"/>
                            <w:sz w:val="18"/>
                          </w:rPr>
                          <w:t>kapt</w:t>
                        </w:r>
                        <w:proofErr w:type="spellEnd"/>
                        <w:r>
                          <w:rPr>
                            <w:rFonts w:ascii="Courier New"/>
                            <w:spacing w:val="-29"/>
                            <w:sz w:val="18"/>
                          </w:rPr>
                          <w:t xml:space="preserve"> </w:t>
                        </w:r>
                        <w:r>
                          <w:rPr>
                            <w:rFonts w:ascii="Courier New"/>
                            <w:sz w:val="18"/>
                          </w:rPr>
                          <w:t xml:space="preserve">'com.google.dagger:dagger-compiler:2.29.1' </w:t>
                        </w:r>
                        <w:proofErr w:type="spellStart"/>
                        <w:r>
                          <w:rPr>
                            <w:rFonts w:ascii="Courier New"/>
                            <w:sz w:val="18"/>
                          </w:rPr>
                          <w:t>testImplementation</w:t>
                        </w:r>
                        <w:proofErr w:type="spellEnd"/>
                        <w:r>
                          <w:rPr>
                            <w:rFonts w:ascii="Courier New"/>
                            <w:sz w:val="18"/>
                          </w:rPr>
                          <w:t xml:space="preserve"> 'junit:junit:4.12'</w:t>
                        </w:r>
                      </w:p>
                      <w:p w14:paraId="0B11D499" w14:textId="77777777" w:rsidR="003D76C2" w:rsidRDefault="00000000">
                        <w:pPr>
                          <w:spacing w:before="1" w:line="328" w:lineRule="auto"/>
                          <w:ind w:left="885"/>
                          <w:rPr>
                            <w:rFonts w:ascii="Courier New"/>
                            <w:sz w:val="18"/>
                          </w:rPr>
                        </w:pPr>
                        <w:proofErr w:type="spellStart"/>
                        <w:r>
                          <w:rPr>
                            <w:rFonts w:ascii="Courier New"/>
                            <w:sz w:val="18"/>
                          </w:rPr>
                          <w:t>testImplementation</w:t>
                        </w:r>
                        <w:proofErr w:type="spellEnd"/>
                        <w:r>
                          <w:rPr>
                            <w:rFonts w:ascii="Courier New"/>
                            <w:spacing w:val="-29"/>
                            <w:sz w:val="18"/>
                          </w:rPr>
                          <w:t xml:space="preserve"> </w:t>
                        </w:r>
                        <w:r>
                          <w:rPr>
                            <w:rFonts w:ascii="Courier New"/>
                            <w:sz w:val="18"/>
                          </w:rPr>
                          <w:t xml:space="preserve">'android.arch.core:core-testing:2.1.0' </w:t>
                        </w:r>
                        <w:proofErr w:type="spellStart"/>
                        <w:r>
                          <w:rPr>
                            <w:rFonts w:ascii="Courier New"/>
                            <w:sz w:val="18"/>
                          </w:rPr>
                          <w:t>testImplementation</w:t>
                        </w:r>
                        <w:proofErr w:type="spellEnd"/>
                        <w:r>
                          <w:rPr>
                            <w:rFonts w:ascii="Courier New"/>
                            <w:sz w:val="18"/>
                          </w:rPr>
                          <w:t xml:space="preserve"> 'org.mockito:mockito-core:3.2.4'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'androidx.test.ext:junit:1.1.2' </w:t>
                        </w:r>
                        <w:proofErr w:type="spellStart"/>
                        <w:r>
                          <w:rPr>
                            <w:rFonts w:ascii="Courier New"/>
                            <w:sz w:val="18"/>
                          </w:rPr>
                          <w:t>androidTestImplementation</w:t>
                        </w:r>
                        <w:proofErr w:type="spellEnd"/>
                        <w:r>
                          <w:rPr>
                            <w:rFonts w:ascii="Courier New"/>
                            <w:sz w:val="18"/>
                          </w:rPr>
                          <w:t xml:space="preserve"> 'androidx.test:rules:1.3.0'</w:t>
                        </w:r>
                      </w:p>
                      <w:p w14:paraId="4615A67B" w14:textId="77777777" w:rsidR="003D76C2" w:rsidRDefault="00000000">
                        <w:pPr>
                          <w:spacing w:before="3" w:line="202" w:lineRule="exact"/>
                          <w:ind w:left="885"/>
                          <w:rPr>
                            <w:rFonts w:ascii="Courier New"/>
                            <w:sz w:val="18"/>
                          </w:rPr>
                        </w:pPr>
                        <w:proofErr w:type="spellStart"/>
                        <w:r>
                          <w:rPr>
                            <w:rFonts w:ascii="Courier New"/>
                            <w:sz w:val="18"/>
                          </w:rPr>
                          <w:t>androidTestImplementation</w:t>
                        </w:r>
                        <w:proofErr w:type="spellEnd"/>
                        <w:r>
                          <w:rPr>
                            <w:rFonts w:ascii="Courier New"/>
                            <w:spacing w:val="-25"/>
                            <w:sz w:val="18"/>
                          </w:rPr>
                          <w:t xml:space="preserve"> </w:t>
                        </w:r>
                        <w:r>
                          <w:rPr>
                            <w:rFonts w:ascii="Courier New"/>
                            <w:spacing w:val="-2"/>
                            <w:sz w:val="18"/>
                          </w:rPr>
                          <w:t>'</w:t>
                        </w:r>
                        <w:proofErr w:type="spellStart"/>
                        <w:r>
                          <w:rPr>
                            <w:rFonts w:ascii="Courier New"/>
                            <w:spacing w:val="-2"/>
                            <w:sz w:val="18"/>
                          </w:rPr>
                          <w:t>androidx.test</w:t>
                        </w:r>
                        <w:proofErr w:type="spellEnd"/>
                      </w:p>
                      <w:p w14:paraId="47A09FAA" w14:textId="77777777" w:rsidR="003D76C2" w:rsidRDefault="00000000">
                        <w:pPr>
                          <w:spacing w:line="259" w:lineRule="auto"/>
                          <w:ind w:left="885" w:right="1274" w:firstLine="216"/>
                          <w:rPr>
                            <w:rFonts w:ascii="Courier New"/>
                            <w:sz w:val="18"/>
                          </w:rPr>
                        </w:pPr>
                        <w:r>
                          <w:rPr>
                            <w:rFonts w:ascii="Courier New"/>
                            <w:spacing w:val="-2"/>
                            <w:sz w:val="18"/>
                          </w:rPr>
                          <w:t xml:space="preserve">.espresso:espresso-core:3.3.0'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w:t>
                        </w:r>
                        <w:proofErr w:type="spellStart"/>
                        <w:r>
                          <w:rPr>
                            <w:rFonts w:ascii="Courier New"/>
                            <w:sz w:val="18"/>
                          </w:rPr>
                          <w:t>com.android.support.test</w:t>
                        </w:r>
                        <w:proofErr w:type="spellEnd"/>
                      </w:p>
                      <w:p w14:paraId="781A1492" w14:textId="77777777" w:rsidR="003D76C2" w:rsidRDefault="00000000">
                        <w:pPr>
                          <w:spacing w:line="183" w:lineRule="exact"/>
                          <w:ind w:left="1101"/>
                          <w:rPr>
                            <w:rFonts w:ascii="Courier New"/>
                            <w:sz w:val="18"/>
                          </w:rPr>
                        </w:pPr>
                        <w:r>
                          <w:rPr>
                            <w:rFonts w:ascii="Courier New"/>
                            <w:spacing w:val="-2"/>
                            <w:sz w:val="18"/>
                          </w:rPr>
                          <w:t>.espresso:espresso-contrib:3.0.2'</w:t>
                        </w:r>
                      </w:p>
                    </w:txbxContent>
                  </v:textbox>
                </v:shape>
                <w10:wrap type="topAndBottom" anchorx="page"/>
              </v:group>
            </w:pict>
          </mc:Fallback>
        </mc:AlternateContent>
      </w:r>
    </w:p>
    <w:p w14:paraId="1AB2C682" w14:textId="77777777" w:rsidR="003D76C2" w:rsidRDefault="00000000">
      <w:pPr>
        <w:pStyle w:val="ListParagraph"/>
        <w:numPr>
          <w:ilvl w:val="0"/>
          <w:numId w:val="4"/>
        </w:numPr>
        <w:tabs>
          <w:tab w:val="left" w:pos="1274"/>
        </w:tabs>
        <w:spacing w:before="13"/>
        <w:jc w:val="left"/>
        <w:rPr>
          <w:sz w:val="20"/>
        </w:rPr>
      </w:pPr>
      <w:r>
        <w:rPr>
          <w:sz w:val="20"/>
        </w:rPr>
        <w:t>Add</w:t>
      </w:r>
      <w:r>
        <w:rPr>
          <w:spacing w:val="-7"/>
          <w:sz w:val="20"/>
        </w:rPr>
        <w:t xml:space="preserve"> </w:t>
      </w:r>
      <w:r>
        <w:rPr>
          <w:sz w:val="20"/>
        </w:rPr>
        <w:t>the</w:t>
      </w:r>
      <w:r>
        <w:rPr>
          <w:spacing w:val="-4"/>
          <w:sz w:val="20"/>
        </w:rPr>
        <w:t xml:space="preserve"> </w:t>
      </w:r>
      <w:r>
        <w:rPr>
          <w:sz w:val="20"/>
        </w:rPr>
        <w:t>Kotlin</w:t>
      </w:r>
      <w:r>
        <w:rPr>
          <w:spacing w:val="-3"/>
          <w:sz w:val="20"/>
        </w:rPr>
        <w:t xml:space="preserve"> </w:t>
      </w:r>
      <w:r>
        <w:rPr>
          <w:sz w:val="20"/>
        </w:rPr>
        <w:t>application</w:t>
      </w:r>
      <w:r>
        <w:rPr>
          <w:spacing w:val="-4"/>
          <w:sz w:val="20"/>
        </w:rPr>
        <w:t xml:space="preserve"> </w:t>
      </w:r>
      <w:r>
        <w:rPr>
          <w:sz w:val="20"/>
        </w:rPr>
        <w:t>processor</w:t>
      </w:r>
      <w:r>
        <w:rPr>
          <w:spacing w:val="-4"/>
          <w:sz w:val="20"/>
        </w:rPr>
        <w:t xml:space="preserve"> </w:t>
      </w:r>
      <w:r>
        <w:rPr>
          <w:sz w:val="20"/>
        </w:rPr>
        <w:t>plugin</w:t>
      </w:r>
      <w:r>
        <w:rPr>
          <w:spacing w:val="-3"/>
          <w:sz w:val="20"/>
        </w:rPr>
        <w:t xml:space="preserve"> </w:t>
      </w:r>
      <w:r>
        <w:rPr>
          <w:sz w:val="20"/>
        </w:rPr>
        <w:t>to</w:t>
      </w:r>
      <w:r>
        <w:rPr>
          <w:spacing w:val="-3"/>
          <w:sz w:val="20"/>
        </w:rPr>
        <w:t xml:space="preserve"> </w:t>
      </w:r>
      <w:r>
        <w:rPr>
          <w:sz w:val="20"/>
        </w:rPr>
        <w:t>the</w:t>
      </w:r>
      <w:r>
        <w:rPr>
          <w:spacing w:val="-5"/>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pacing w:val="-2"/>
          <w:sz w:val="20"/>
        </w:rPr>
        <w:t>file:</w:t>
      </w:r>
    </w:p>
    <w:p w14:paraId="57762C49" w14:textId="77777777" w:rsidR="003D76C2" w:rsidRDefault="00D51F7C">
      <w:pPr>
        <w:pStyle w:val="BodyText"/>
        <w:spacing w:before="10"/>
        <w:rPr>
          <w:sz w:val="8"/>
        </w:rPr>
      </w:pPr>
      <w:r>
        <w:rPr>
          <w:noProof/>
        </w:rPr>
        <mc:AlternateContent>
          <mc:Choice Requires="wpg">
            <w:drawing>
              <wp:anchor distT="0" distB="0" distL="0" distR="0" simplePos="0" relativeHeight="487736320" behindDoc="1" locked="0" layoutInCell="1" allowOverlap="1" wp14:anchorId="4C6D87EB" wp14:editId="21041EE9">
                <wp:simplePos x="0" y="0"/>
                <wp:positionH relativeFrom="page">
                  <wp:posOffset>1120140</wp:posOffset>
                </wp:positionH>
                <wp:positionV relativeFrom="paragraph">
                  <wp:posOffset>90805</wp:posOffset>
                </wp:positionV>
                <wp:extent cx="5074920" cy="219075"/>
                <wp:effectExtent l="0" t="0" r="5080" b="0"/>
                <wp:wrapTopAndBottom/>
                <wp:docPr id="490" name="docshapegroup10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43"/>
                          <a:chExt cx="7992" cy="345"/>
                        </a:xfrm>
                      </wpg:grpSpPr>
                      <wps:wsp>
                        <wps:cNvPr id="491" name="docshape1067"/>
                        <wps:cNvSpPr>
                          <a:spLocks/>
                        </wps:cNvSpPr>
                        <wps:spPr bwMode="auto">
                          <a:xfrm>
                            <a:off x="176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docshape1068"/>
                        <wps:cNvSpPr>
                          <a:spLocks/>
                        </wps:cNvSpPr>
                        <wps:spPr bwMode="auto">
                          <a:xfrm>
                            <a:off x="1764" y="143"/>
                            <a:ext cx="7992" cy="345"/>
                          </a:xfrm>
                          <a:custGeom>
                            <a:avLst/>
                            <a:gdLst>
                              <a:gd name="T0" fmla="+- 0 9756 1764"/>
                              <a:gd name="T1" fmla="*/ T0 w 7992"/>
                              <a:gd name="T2" fmla="+- 0 468 143"/>
                              <a:gd name="T3" fmla="*/ 468 h 345"/>
                              <a:gd name="T4" fmla="+- 0 1764 1764"/>
                              <a:gd name="T5" fmla="*/ T4 w 7992"/>
                              <a:gd name="T6" fmla="+- 0 468 143"/>
                              <a:gd name="T7" fmla="*/ 468 h 345"/>
                              <a:gd name="T8" fmla="+- 0 1764 1764"/>
                              <a:gd name="T9" fmla="*/ T8 w 7992"/>
                              <a:gd name="T10" fmla="+- 0 488 143"/>
                              <a:gd name="T11" fmla="*/ 488 h 345"/>
                              <a:gd name="T12" fmla="+- 0 9756 1764"/>
                              <a:gd name="T13" fmla="*/ T12 w 7992"/>
                              <a:gd name="T14" fmla="+- 0 488 143"/>
                              <a:gd name="T15" fmla="*/ 488 h 345"/>
                              <a:gd name="T16" fmla="+- 0 9756 1764"/>
                              <a:gd name="T17" fmla="*/ T16 w 7992"/>
                              <a:gd name="T18" fmla="+- 0 468 143"/>
                              <a:gd name="T19" fmla="*/ 468 h 345"/>
                              <a:gd name="T20" fmla="+- 0 9756 1764"/>
                              <a:gd name="T21" fmla="*/ T20 w 7992"/>
                              <a:gd name="T22" fmla="+- 0 143 143"/>
                              <a:gd name="T23" fmla="*/ 143 h 345"/>
                              <a:gd name="T24" fmla="+- 0 1764 1764"/>
                              <a:gd name="T25" fmla="*/ T24 w 7992"/>
                              <a:gd name="T26" fmla="+- 0 143 143"/>
                              <a:gd name="T27" fmla="*/ 143 h 345"/>
                              <a:gd name="T28" fmla="+- 0 1764 1764"/>
                              <a:gd name="T29" fmla="*/ T28 w 7992"/>
                              <a:gd name="T30" fmla="+- 0 163 143"/>
                              <a:gd name="T31" fmla="*/ 163 h 345"/>
                              <a:gd name="T32" fmla="+- 0 9756 1764"/>
                              <a:gd name="T33" fmla="*/ T32 w 7992"/>
                              <a:gd name="T34" fmla="+- 0 163 143"/>
                              <a:gd name="T35" fmla="*/ 163 h 345"/>
                              <a:gd name="T36" fmla="+- 0 9756 1764"/>
                              <a:gd name="T37" fmla="*/ T36 w 7992"/>
                              <a:gd name="T38" fmla="+- 0 143 143"/>
                              <a:gd name="T39" fmla="*/ 143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5"/>
                                </a:moveTo>
                                <a:lnTo>
                                  <a:pt x="0" y="325"/>
                                </a:lnTo>
                                <a:lnTo>
                                  <a:pt x="0" y="345"/>
                                </a:lnTo>
                                <a:lnTo>
                                  <a:pt x="7992" y="345"/>
                                </a:lnTo>
                                <a:lnTo>
                                  <a:pt x="7992" y="3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 name="docshape1069"/>
                        <wps:cNvSpPr txBox="1">
                          <a:spLocks/>
                        </wps:cNvSpPr>
                        <wps:spPr bwMode="auto">
                          <a:xfrm>
                            <a:off x="176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91508" w14:textId="77777777" w:rsidR="003D76C2" w:rsidRDefault="00000000">
                              <w:pPr>
                                <w:spacing w:before="40"/>
                                <w:ind w:left="453"/>
                                <w:rPr>
                                  <w:rFonts w:ascii="Courier New"/>
                                  <w:sz w:val="18"/>
                                </w:rPr>
                              </w:pPr>
                              <w:r>
                                <w:rPr>
                                  <w:rFonts w:ascii="Courier New"/>
                                  <w:sz w:val="18"/>
                                </w:rPr>
                                <w:t>apply</w:t>
                              </w:r>
                              <w:r>
                                <w:rPr>
                                  <w:rFonts w:ascii="Courier New"/>
                                  <w:spacing w:val="-10"/>
                                  <w:sz w:val="18"/>
                                </w:rPr>
                                <w:t xml:space="preserve"> </w:t>
                              </w:r>
                              <w:r>
                                <w:rPr>
                                  <w:rFonts w:ascii="Courier New"/>
                                  <w:sz w:val="18"/>
                                </w:rPr>
                                <w:t>plugin:</w:t>
                              </w:r>
                              <w:r>
                                <w:rPr>
                                  <w:rFonts w:ascii="Courier New"/>
                                  <w:spacing w:val="-10"/>
                                  <w:sz w:val="18"/>
                                </w:rPr>
                                <w:t xml:space="preserve"> </w:t>
                              </w:r>
                              <w:r>
                                <w:rPr>
                                  <w:rFonts w:ascii="Courier New"/>
                                  <w:sz w:val="18"/>
                                </w:rPr>
                                <w:t>'</w:t>
                              </w:r>
                              <w:proofErr w:type="spellStart"/>
                              <w:r>
                                <w:rPr>
                                  <w:rFonts w:ascii="Courier New"/>
                                  <w:sz w:val="18"/>
                                </w:rPr>
                                <w:t>kotlin-</w:t>
                              </w:r>
                              <w:r>
                                <w:rPr>
                                  <w:rFonts w:ascii="Courier New"/>
                                  <w:spacing w:val="-2"/>
                                  <w:sz w:val="18"/>
                                </w:rPr>
                                <w:t>kapt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6D87EB" id="docshapegroup1066" o:spid="_x0000_s1955" style="position:absolute;margin-left:88.2pt;margin-top:7.15pt;width:399.6pt;height:17.25pt;z-index:-15580160;mso-wrap-distance-left:0;mso-wrap-distance-right:0;mso-position-horizontal-relative:page;mso-position-vertical-relative:text" coordorigin="1764,143"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">
                <v:rect id="docshape1067" o:spid="_x0000_s1956" style="position:absolute;left:176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" fillcolor="#f6f6f6" stroked="f">
                  <v:path arrowok="t"/>
                </v:rect>
                <v:shape id="docshape1068" o:spid="_x0000_s1957" style="position:absolute;left:176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" path="m7992,325l,325r,20l7992,345r,-20xm7992,l,,,20r7992,l7992,xe" fillcolor="#dadada" stroked="f">
                  <v:path arrowok="t" o:connecttype="custom" o:connectlocs="7992,468;0,468;0,488;7992,488;7992,468;7992,143;0,143;0,163;7992,163;7992,143" o:connectangles="0,0,0,0,0,0,0,0,0,0"/>
                </v:shape>
                <v:shape id="docshape1069" o:spid="_x0000_s1958" type="#_x0000_t202" style="position:absolute;left:176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" filled="f" stroked="f">
                  <v:path arrowok="t"/>
                  <v:textbox inset="0,0,0,0">
                    <w:txbxContent>
                      <w:p w14:paraId="1CB91508" w14:textId="77777777" w:rsidR="003D76C2" w:rsidRDefault="00000000">
                        <w:pPr>
                          <w:spacing w:before="40"/>
                          <w:ind w:left="453"/>
                          <w:rPr>
                            <w:rFonts w:ascii="Courier New"/>
                            <w:sz w:val="18"/>
                          </w:rPr>
                        </w:pPr>
                        <w:r>
                          <w:rPr>
                            <w:rFonts w:ascii="Courier New"/>
                            <w:sz w:val="18"/>
                          </w:rPr>
                          <w:t>apply</w:t>
                        </w:r>
                        <w:r>
                          <w:rPr>
                            <w:rFonts w:ascii="Courier New"/>
                            <w:spacing w:val="-10"/>
                            <w:sz w:val="18"/>
                          </w:rPr>
                          <w:t xml:space="preserve"> </w:t>
                        </w:r>
                        <w:r>
                          <w:rPr>
                            <w:rFonts w:ascii="Courier New"/>
                            <w:sz w:val="18"/>
                          </w:rPr>
                          <w:t>plugin:</w:t>
                        </w:r>
                        <w:r>
                          <w:rPr>
                            <w:rFonts w:ascii="Courier New"/>
                            <w:spacing w:val="-10"/>
                            <w:sz w:val="18"/>
                          </w:rPr>
                          <w:t xml:space="preserve"> </w:t>
                        </w:r>
                        <w:r>
                          <w:rPr>
                            <w:rFonts w:ascii="Courier New"/>
                            <w:sz w:val="18"/>
                          </w:rPr>
                          <w:t>'</w:t>
                        </w:r>
                        <w:proofErr w:type="spellStart"/>
                        <w:r>
                          <w:rPr>
                            <w:rFonts w:ascii="Courier New"/>
                            <w:sz w:val="18"/>
                          </w:rPr>
                          <w:t>kotlin-</w:t>
                        </w:r>
                        <w:r>
                          <w:rPr>
                            <w:rFonts w:ascii="Courier New"/>
                            <w:spacing w:val="-2"/>
                            <w:sz w:val="18"/>
                          </w:rPr>
                          <w:t>kapt</w:t>
                        </w:r>
                        <w:proofErr w:type="spellEnd"/>
                        <w:r>
                          <w:rPr>
                            <w:rFonts w:ascii="Courier New"/>
                            <w:spacing w:val="-2"/>
                            <w:sz w:val="18"/>
                          </w:rPr>
                          <w:t>'</w:t>
                        </w:r>
                      </w:p>
                    </w:txbxContent>
                  </v:textbox>
                </v:shape>
                <w10:wrap type="topAndBottom" anchorx="page"/>
              </v:group>
            </w:pict>
          </mc:Fallback>
        </mc:AlternateContent>
      </w:r>
    </w:p>
    <w:p w14:paraId="6B8DDC29" w14:textId="77777777" w:rsidR="003D76C2" w:rsidRDefault="00000000">
      <w:pPr>
        <w:pStyle w:val="ListParagraph"/>
        <w:numPr>
          <w:ilvl w:val="0"/>
          <w:numId w:val="4"/>
        </w:numPr>
        <w:tabs>
          <w:tab w:val="left" w:pos="1274"/>
        </w:tabs>
        <w:jc w:val="left"/>
        <w:rPr>
          <w:sz w:val="20"/>
        </w:rPr>
      </w:pPr>
      <w:r>
        <w:rPr>
          <w:sz w:val="20"/>
        </w:rPr>
        <w:t>Create</w:t>
      </w:r>
      <w:r>
        <w:rPr>
          <w:spacing w:val="-3"/>
          <w:sz w:val="20"/>
        </w:rPr>
        <w:t xml:space="preserve"> </w:t>
      </w:r>
      <w:r>
        <w:rPr>
          <w:sz w:val="20"/>
        </w:rPr>
        <w:t>the</w:t>
      </w:r>
      <w:r>
        <w:rPr>
          <w:spacing w:val="-2"/>
          <w:sz w:val="20"/>
        </w:rPr>
        <w:t xml:space="preserve"> </w:t>
      </w:r>
      <w:proofErr w:type="spellStart"/>
      <w:r>
        <w:rPr>
          <w:rFonts w:ascii="Courier New"/>
          <w:b/>
        </w:rPr>
        <w:t>api</w:t>
      </w:r>
      <w:proofErr w:type="spellEnd"/>
      <w:r>
        <w:rPr>
          <w:rFonts w:ascii="Courier New"/>
          <w:b/>
          <w:spacing w:val="-80"/>
        </w:rPr>
        <w:t xml:space="preserve"> </w:t>
      </w:r>
      <w:r>
        <w:rPr>
          <w:spacing w:val="-2"/>
          <w:sz w:val="20"/>
        </w:rPr>
        <w:t>package.</w:t>
      </w:r>
    </w:p>
    <w:p w14:paraId="3C440376" w14:textId="77777777" w:rsidR="003D76C2" w:rsidRDefault="00000000">
      <w:pPr>
        <w:pStyle w:val="ListParagraph"/>
        <w:numPr>
          <w:ilvl w:val="0"/>
          <w:numId w:val="4"/>
        </w:numPr>
        <w:tabs>
          <w:tab w:val="left" w:pos="1274"/>
        </w:tabs>
        <w:spacing w:before="140"/>
        <w:jc w:val="left"/>
        <w:rPr>
          <w:sz w:val="20"/>
        </w:rPr>
      </w:pPr>
      <w:r>
        <w:rPr>
          <w:sz w:val="20"/>
        </w:rPr>
        <w:t>Add</w:t>
      </w:r>
      <w:r>
        <w:rPr>
          <w:spacing w:val="-4"/>
          <w:sz w:val="20"/>
        </w:rPr>
        <w:t xml:space="preserve"> </w:t>
      </w:r>
      <w:r>
        <w:rPr>
          <w:sz w:val="20"/>
        </w:rPr>
        <w:t>the</w:t>
      </w:r>
      <w:r>
        <w:rPr>
          <w:spacing w:val="-2"/>
          <w:sz w:val="20"/>
        </w:rPr>
        <w:t xml:space="preserve"> </w:t>
      </w:r>
      <w:r>
        <w:rPr>
          <w:sz w:val="20"/>
        </w:rPr>
        <w:t>model</w:t>
      </w:r>
      <w:r>
        <w:rPr>
          <w:spacing w:val="-2"/>
          <w:sz w:val="20"/>
        </w:rPr>
        <w:t xml:space="preserve"> </w:t>
      </w:r>
      <w:r>
        <w:rPr>
          <w:sz w:val="20"/>
        </w:rPr>
        <w:t>for</w:t>
      </w:r>
      <w:r>
        <w:rPr>
          <w:spacing w:val="-2"/>
          <w:sz w:val="20"/>
        </w:rPr>
        <w:t xml:space="preserve"> </w:t>
      </w:r>
      <w:proofErr w:type="spellStart"/>
      <w:r>
        <w:rPr>
          <w:rFonts w:ascii="Courier New"/>
          <w:b/>
          <w:spacing w:val="-4"/>
        </w:rPr>
        <w:t>api</w:t>
      </w:r>
      <w:proofErr w:type="spellEnd"/>
      <w:r>
        <w:rPr>
          <w:spacing w:val="-4"/>
          <w:sz w:val="20"/>
        </w:rPr>
        <w:t>:</w:t>
      </w:r>
    </w:p>
    <w:p w14:paraId="1845955E" w14:textId="77777777" w:rsidR="003D76C2" w:rsidRDefault="00D51F7C">
      <w:pPr>
        <w:pStyle w:val="BodyText"/>
        <w:spacing w:before="11"/>
        <w:rPr>
          <w:sz w:val="8"/>
        </w:rPr>
      </w:pPr>
      <w:r>
        <w:rPr>
          <w:noProof/>
        </w:rPr>
        <mc:AlternateContent>
          <mc:Choice Requires="wpg">
            <w:drawing>
              <wp:anchor distT="0" distB="0" distL="0" distR="0" simplePos="0" relativeHeight="487736832" behindDoc="1" locked="0" layoutInCell="1" allowOverlap="1" wp14:anchorId="362290A2" wp14:editId="67137556">
                <wp:simplePos x="0" y="0"/>
                <wp:positionH relativeFrom="page">
                  <wp:posOffset>1120140</wp:posOffset>
                </wp:positionH>
                <wp:positionV relativeFrom="paragraph">
                  <wp:posOffset>91440</wp:posOffset>
                </wp:positionV>
                <wp:extent cx="5074920" cy="1108075"/>
                <wp:effectExtent l="0" t="0" r="5080" b="0"/>
                <wp:wrapTopAndBottom/>
                <wp:docPr id="486" name="docshapegroup10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487" name="docshape1071"/>
                        <wps:cNvSpPr>
                          <a:spLocks/>
                        </wps:cNvSpPr>
                        <wps:spPr bwMode="auto">
                          <a:xfrm>
                            <a:off x="1764" y="154"/>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docshape1072"/>
                        <wps:cNvSpPr>
                          <a:spLocks/>
                        </wps:cNvSpPr>
                        <wps:spPr bwMode="auto">
                          <a:xfrm>
                            <a:off x="1764" y="144"/>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9" name="docshape1073"/>
                        <wps:cNvSpPr txBox="1">
                          <a:spLocks/>
                        </wps:cNvSpPr>
                        <wps:spPr bwMode="auto">
                          <a:xfrm>
                            <a:off x="1764" y="164"/>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80389" w14:textId="77777777" w:rsidR="003D76C2" w:rsidRDefault="00000000">
                              <w:pPr>
                                <w:spacing w:before="4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r>
                                <w:rPr>
                                  <w:rFonts w:ascii="Courier New"/>
                                  <w:spacing w:val="-2"/>
                                  <w:sz w:val="18"/>
                                </w:rPr>
                                <w:t>Post(</w:t>
                              </w:r>
                            </w:p>
                            <w:p w14:paraId="4B9C7E61" w14:textId="77777777" w:rsidR="003D76C2" w:rsidRDefault="00000000">
                              <w:pPr>
                                <w:spacing w:before="76" w:line="328" w:lineRule="auto"/>
                                <w:ind w:left="885" w:right="840"/>
                                <w:rPr>
                                  <w:rFonts w:ascii="Courier New"/>
                                  <w:sz w:val="18"/>
                                </w:rPr>
                              </w:pPr>
                              <w:r>
                                <w:rPr>
                                  <w:rFonts w:ascii="Courier New"/>
                                  <w:sz w:val="18"/>
                                </w:rPr>
                                <w:t xml:space="preserve">@SerializedName("id") </w:t>
                              </w:r>
                              <w:proofErr w:type="spellStart"/>
                              <w:r>
                                <w:rPr>
                                  <w:rFonts w:ascii="Courier New"/>
                                  <w:sz w:val="18"/>
                                </w:rPr>
                                <w:t>val</w:t>
                              </w:r>
                              <w:proofErr w:type="spellEnd"/>
                              <w:r>
                                <w:rPr>
                                  <w:rFonts w:ascii="Courier New"/>
                                  <w:sz w:val="18"/>
                                </w:rPr>
                                <w:t xml:space="preserve"> id: Long, @SerializedName("userId")</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userId</w:t>
                              </w:r>
                              <w:proofErr w:type="spellEnd"/>
                              <w:r>
                                <w:rPr>
                                  <w:rFonts w:ascii="Courier New"/>
                                  <w:sz w:val="18"/>
                                </w:rPr>
                                <w:t>:</w:t>
                              </w:r>
                              <w:r>
                                <w:rPr>
                                  <w:rFonts w:ascii="Courier New"/>
                                  <w:spacing w:val="-13"/>
                                  <w:sz w:val="18"/>
                                </w:rPr>
                                <w:t xml:space="preserve"> </w:t>
                              </w:r>
                              <w:r>
                                <w:rPr>
                                  <w:rFonts w:ascii="Courier New"/>
                                  <w:sz w:val="18"/>
                                </w:rPr>
                                <w:t>Long, @SerializedName("title")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title:</w:t>
                              </w:r>
                              <w:r>
                                <w:rPr>
                                  <w:rFonts w:ascii="Courier New"/>
                                  <w:spacing w:val="-13"/>
                                  <w:sz w:val="18"/>
                                </w:rPr>
                                <w:t xml:space="preserve"> </w:t>
                              </w:r>
                              <w:r>
                                <w:rPr>
                                  <w:rFonts w:ascii="Courier New"/>
                                  <w:sz w:val="18"/>
                                </w:rPr>
                                <w:t xml:space="preserve">String, @SerializedName("body") </w:t>
                              </w:r>
                              <w:proofErr w:type="spellStart"/>
                              <w:r>
                                <w:rPr>
                                  <w:rFonts w:ascii="Courier New"/>
                                  <w:sz w:val="18"/>
                                </w:rPr>
                                <w:t>val</w:t>
                              </w:r>
                              <w:proofErr w:type="spellEnd"/>
                              <w:r>
                                <w:rPr>
                                  <w:rFonts w:ascii="Courier New"/>
                                  <w:sz w:val="18"/>
                                </w:rPr>
                                <w:t xml:space="preserve"> body: String</w:t>
                              </w:r>
                            </w:p>
                            <w:p w14:paraId="4DA92063" w14:textId="77777777" w:rsidR="003D76C2" w:rsidRDefault="00000000">
                              <w:pPr>
                                <w:spacing w:before="3"/>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2290A2" id="docshapegroup1070" o:spid="_x0000_s1959" style="position:absolute;margin-left:88.2pt;margin-top:7.2pt;width:399.6pt;height:87.25pt;z-index:-15579648;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">
                <v:rect id="docshape1071" o:spid="_x0000_s1960" style="position:absolute;left:1764;top:154;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" fillcolor="#f6f6f6" stroked="f">
                  <v:path arrowok="t"/>
                </v:rect>
                <v:shape id="docshape1072" o:spid="_x0000_s1961" style="position:absolute;left:1764;top:144;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" path="m7992,1724l,1724r,20l7992,1744r,-20xm7992,l,,,20r7992,l7992,xe" fillcolor="#dadada" stroked="f">
                  <v:path arrowok="t" o:connecttype="custom" o:connectlocs="7992,1868;0,1868;0,1888;7992,1888;7992,1868;7992,144;0,144;0,164;7992,164;7992,144" o:connectangles="0,0,0,0,0,0,0,0,0,0"/>
                </v:shape>
                <v:shape id="docshape1073" o:spid="_x0000_s1962" type="#_x0000_t202" style="position:absolute;left:1764;top:164;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" filled="f" stroked="f">
                  <v:path arrowok="t"/>
                  <v:textbox inset="0,0,0,0">
                    <w:txbxContent>
                      <w:p w14:paraId="5FA80389" w14:textId="77777777" w:rsidR="003D76C2" w:rsidRDefault="00000000">
                        <w:pPr>
                          <w:spacing w:before="4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r>
                          <w:rPr>
                            <w:rFonts w:ascii="Courier New"/>
                            <w:spacing w:val="-2"/>
                            <w:sz w:val="18"/>
                          </w:rPr>
                          <w:t>Post(</w:t>
                        </w:r>
                      </w:p>
                      <w:p w14:paraId="4B9C7E61" w14:textId="77777777" w:rsidR="003D76C2" w:rsidRDefault="00000000">
                        <w:pPr>
                          <w:spacing w:before="76" w:line="328" w:lineRule="auto"/>
                          <w:ind w:left="885" w:right="840"/>
                          <w:rPr>
                            <w:rFonts w:ascii="Courier New"/>
                            <w:sz w:val="18"/>
                          </w:rPr>
                        </w:pPr>
                        <w:r>
                          <w:rPr>
                            <w:rFonts w:ascii="Courier New"/>
                            <w:sz w:val="18"/>
                          </w:rPr>
                          <w:t xml:space="preserve">@SerializedName("id") </w:t>
                        </w:r>
                        <w:proofErr w:type="spellStart"/>
                        <w:r>
                          <w:rPr>
                            <w:rFonts w:ascii="Courier New"/>
                            <w:sz w:val="18"/>
                          </w:rPr>
                          <w:t>val</w:t>
                        </w:r>
                        <w:proofErr w:type="spellEnd"/>
                        <w:r>
                          <w:rPr>
                            <w:rFonts w:ascii="Courier New"/>
                            <w:sz w:val="18"/>
                          </w:rPr>
                          <w:t xml:space="preserve"> id: Long, @SerializedName("userId")</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userId</w:t>
                        </w:r>
                        <w:proofErr w:type="spellEnd"/>
                        <w:r>
                          <w:rPr>
                            <w:rFonts w:ascii="Courier New"/>
                            <w:sz w:val="18"/>
                          </w:rPr>
                          <w:t>:</w:t>
                        </w:r>
                        <w:r>
                          <w:rPr>
                            <w:rFonts w:ascii="Courier New"/>
                            <w:spacing w:val="-13"/>
                            <w:sz w:val="18"/>
                          </w:rPr>
                          <w:t xml:space="preserve"> </w:t>
                        </w:r>
                        <w:r>
                          <w:rPr>
                            <w:rFonts w:ascii="Courier New"/>
                            <w:sz w:val="18"/>
                          </w:rPr>
                          <w:t>Long, @SerializedName("title")</w:t>
                        </w:r>
                        <w:r>
                          <w:rPr>
                            <w:rFonts w:ascii="Courier New"/>
                            <w:spacing w:val="-13"/>
                            <w:sz w:val="18"/>
                          </w:rPr>
                          <w:t xml:space="preserve"> </w:t>
                        </w:r>
                        <w:proofErr w:type="spellStart"/>
                        <w:r>
                          <w:rPr>
                            <w:rFonts w:ascii="Courier New"/>
                            <w:sz w:val="18"/>
                          </w:rPr>
                          <w:t>val</w:t>
                        </w:r>
                        <w:proofErr w:type="spellEnd"/>
                        <w:r>
                          <w:rPr>
                            <w:rFonts w:ascii="Courier New"/>
                            <w:spacing w:val="-13"/>
                            <w:sz w:val="18"/>
                          </w:rPr>
                          <w:t xml:space="preserve"> </w:t>
                        </w:r>
                        <w:r>
                          <w:rPr>
                            <w:rFonts w:ascii="Courier New"/>
                            <w:sz w:val="18"/>
                          </w:rPr>
                          <w:t>title:</w:t>
                        </w:r>
                        <w:r>
                          <w:rPr>
                            <w:rFonts w:ascii="Courier New"/>
                            <w:spacing w:val="-13"/>
                            <w:sz w:val="18"/>
                          </w:rPr>
                          <w:t xml:space="preserve"> </w:t>
                        </w:r>
                        <w:r>
                          <w:rPr>
                            <w:rFonts w:ascii="Courier New"/>
                            <w:sz w:val="18"/>
                          </w:rPr>
                          <w:t xml:space="preserve">String, @SerializedName("body") </w:t>
                        </w:r>
                        <w:proofErr w:type="spellStart"/>
                        <w:r>
                          <w:rPr>
                            <w:rFonts w:ascii="Courier New"/>
                            <w:sz w:val="18"/>
                          </w:rPr>
                          <w:t>val</w:t>
                        </w:r>
                        <w:proofErr w:type="spellEnd"/>
                        <w:r>
                          <w:rPr>
                            <w:rFonts w:ascii="Courier New"/>
                            <w:sz w:val="18"/>
                          </w:rPr>
                          <w:t xml:space="preserve"> body: String</w:t>
                        </w:r>
                      </w:p>
                      <w:p w14:paraId="4DA92063" w14:textId="77777777" w:rsidR="003D76C2" w:rsidRDefault="00000000">
                        <w:pPr>
                          <w:spacing w:before="3"/>
                          <w:ind w:left="453"/>
                          <w:rPr>
                            <w:rFonts w:ascii="Courier New"/>
                            <w:sz w:val="18"/>
                          </w:rPr>
                        </w:pPr>
                        <w:r>
                          <w:rPr>
                            <w:rFonts w:ascii="Courier New"/>
                            <w:sz w:val="18"/>
                          </w:rPr>
                          <w:t>)</w:t>
                        </w:r>
                      </w:p>
                    </w:txbxContent>
                  </v:textbox>
                </v:shape>
                <w10:wrap type="topAndBottom" anchorx="page"/>
              </v:group>
            </w:pict>
          </mc:Fallback>
        </mc:AlternateContent>
      </w:r>
    </w:p>
    <w:p w14:paraId="40800646" w14:textId="77777777" w:rsidR="003D76C2" w:rsidRDefault="003D76C2">
      <w:pPr>
        <w:rPr>
          <w:sz w:val="8"/>
        </w:rPr>
        <w:sectPr w:rsidR="003D76C2">
          <w:headerReference w:type="even" r:id="rId143"/>
          <w:headerReference w:type="default" r:id="rId144"/>
          <w:pgSz w:w="10800" w:h="13320"/>
          <w:pgMar w:top="1120" w:right="920" w:bottom="280" w:left="940" w:header="695" w:footer="0" w:gutter="0"/>
          <w:pgNumType w:start="141"/>
          <w:cols w:space="720"/>
        </w:sectPr>
      </w:pPr>
    </w:p>
    <w:p w14:paraId="0A7D7E14" w14:textId="77777777" w:rsidR="003D76C2" w:rsidRDefault="003D76C2">
      <w:pPr>
        <w:pStyle w:val="BodyText"/>
        <w:spacing w:before="12"/>
        <w:rPr>
          <w:sz w:val="7"/>
        </w:rPr>
      </w:pPr>
    </w:p>
    <w:p w14:paraId="0B5A8628" w14:textId="77777777" w:rsidR="003D76C2" w:rsidRDefault="00000000">
      <w:pPr>
        <w:pStyle w:val="ListParagraph"/>
        <w:numPr>
          <w:ilvl w:val="0"/>
          <w:numId w:val="4"/>
        </w:numPr>
        <w:tabs>
          <w:tab w:val="left" w:pos="554"/>
        </w:tabs>
        <w:spacing w:before="101"/>
        <w:ind w:left="554"/>
        <w:jc w:val="left"/>
        <w:rPr>
          <w:sz w:val="20"/>
        </w:rPr>
      </w:pPr>
      <w:r>
        <w:rPr>
          <w:sz w:val="20"/>
        </w:rPr>
        <w:t>Add</w:t>
      </w:r>
      <w:r>
        <w:rPr>
          <w:spacing w:val="-4"/>
          <w:sz w:val="20"/>
        </w:rPr>
        <w:t xml:space="preserve"> </w:t>
      </w:r>
      <w:r>
        <w:rPr>
          <w:sz w:val="20"/>
        </w:rPr>
        <w:t>the</w:t>
      </w:r>
      <w:r>
        <w:rPr>
          <w:spacing w:val="-3"/>
          <w:sz w:val="20"/>
        </w:rPr>
        <w:t xml:space="preserve"> </w:t>
      </w:r>
      <w:r>
        <w:rPr>
          <w:sz w:val="20"/>
        </w:rPr>
        <w:t>class</w:t>
      </w:r>
      <w:r>
        <w:rPr>
          <w:spacing w:val="-3"/>
          <w:sz w:val="20"/>
        </w:rPr>
        <w:t xml:space="preserve"> </w:t>
      </w:r>
      <w:r>
        <w:rPr>
          <w:sz w:val="20"/>
        </w:rPr>
        <w:t>responsible</w:t>
      </w:r>
      <w:r>
        <w:rPr>
          <w:spacing w:val="-3"/>
          <w:sz w:val="20"/>
        </w:rPr>
        <w:t xml:space="preserve"> </w:t>
      </w:r>
      <w:r>
        <w:rPr>
          <w:sz w:val="20"/>
        </w:rPr>
        <w:t>for</w:t>
      </w:r>
      <w:r>
        <w:rPr>
          <w:spacing w:val="-3"/>
          <w:sz w:val="20"/>
        </w:rPr>
        <w:t xml:space="preserve"> </w:t>
      </w:r>
      <w:r>
        <w:rPr>
          <w:sz w:val="20"/>
        </w:rPr>
        <w:t>retrieving</w:t>
      </w:r>
      <w:r>
        <w:rPr>
          <w:spacing w:val="-4"/>
          <w:sz w:val="20"/>
        </w:rPr>
        <w:t xml:space="preserve"> </w:t>
      </w:r>
      <w:r>
        <w:rPr>
          <w:sz w:val="20"/>
        </w:rPr>
        <w:t>the</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pacing w:val="-2"/>
          <w:sz w:val="20"/>
        </w:rPr>
        <w:t>posts:</w:t>
      </w:r>
    </w:p>
    <w:p w14:paraId="2AD96B8C" w14:textId="77777777" w:rsidR="003D76C2" w:rsidRDefault="00D51F7C">
      <w:pPr>
        <w:pStyle w:val="BodyText"/>
        <w:spacing w:before="4"/>
        <w:rPr>
          <w:sz w:val="9"/>
        </w:rPr>
      </w:pPr>
      <w:r>
        <w:rPr>
          <w:noProof/>
        </w:rPr>
        <mc:AlternateContent>
          <mc:Choice Requires="wpg">
            <w:drawing>
              <wp:anchor distT="0" distB="0" distL="0" distR="0" simplePos="0" relativeHeight="487737344" behindDoc="1" locked="0" layoutInCell="1" allowOverlap="1" wp14:anchorId="70893FF4" wp14:editId="5C675A11">
                <wp:simplePos x="0" y="0"/>
                <wp:positionH relativeFrom="page">
                  <wp:posOffset>662940</wp:posOffset>
                </wp:positionH>
                <wp:positionV relativeFrom="paragraph">
                  <wp:posOffset>95885</wp:posOffset>
                </wp:positionV>
                <wp:extent cx="5074920" cy="930275"/>
                <wp:effectExtent l="0" t="0" r="5080" b="0"/>
                <wp:wrapTopAndBottom/>
                <wp:docPr id="482" name="docshapegroup10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51"/>
                          <a:chExt cx="7992" cy="1465"/>
                        </a:xfrm>
                      </wpg:grpSpPr>
                      <wps:wsp>
                        <wps:cNvPr id="483" name="docshape1075"/>
                        <wps:cNvSpPr>
                          <a:spLocks/>
                        </wps:cNvSpPr>
                        <wps:spPr bwMode="auto">
                          <a:xfrm>
                            <a:off x="1044" y="16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docshape1076"/>
                        <wps:cNvSpPr>
                          <a:spLocks/>
                        </wps:cNvSpPr>
                        <wps:spPr bwMode="auto">
                          <a:xfrm>
                            <a:off x="1044" y="150"/>
                            <a:ext cx="7992" cy="1465"/>
                          </a:xfrm>
                          <a:custGeom>
                            <a:avLst/>
                            <a:gdLst>
                              <a:gd name="T0" fmla="+- 0 9036 1044"/>
                              <a:gd name="T1" fmla="*/ T0 w 7992"/>
                              <a:gd name="T2" fmla="+- 0 1595 151"/>
                              <a:gd name="T3" fmla="*/ 1595 h 1465"/>
                              <a:gd name="T4" fmla="+- 0 1044 1044"/>
                              <a:gd name="T5" fmla="*/ T4 w 7992"/>
                              <a:gd name="T6" fmla="+- 0 1595 151"/>
                              <a:gd name="T7" fmla="*/ 1595 h 1465"/>
                              <a:gd name="T8" fmla="+- 0 1044 1044"/>
                              <a:gd name="T9" fmla="*/ T8 w 7992"/>
                              <a:gd name="T10" fmla="+- 0 1615 151"/>
                              <a:gd name="T11" fmla="*/ 1615 h 1465"/>
                              <a:gd name="T12" fmla="+- 0 9036 1044"/>
                              <a:gd name="T13" fmla="*/ T12 w 7992"/>
                              <a:gd name="T14" fmla="+- 0 1615 151"/>
                              <a:gd name="T15" fmla="*/ 1615 h 1465"/>
                              <a:gd name="T16" fmla="+- 0 9036 1044"/>
                              <a:gd name="T17" fmla="*/ T16 w 7992"/>
                              <a:gd name="T18" fmla="+- 0 1595 151"/>
                              <a:gd name="T19" fmla="*/ 1595 h 1465"/>
                              <a:gd name="T20" fmla="+- 0 9036 1044"/>
                              <a:gd name="T21" fmla="*/ T20 w 7992"/>
                              <a:gd name="T22" fmla="+- 0 151 151"/>
                              <a:gd name="T23" fmla="*/ 151 h 1465"/>
                              <a:gd name="T24" fmla="+- 0 1044 1044"/>
                              <a:gd name="T25" fmla="*/ T24 w 7992"/>
                              <a:gd name="T26" fmla="+- 0 151 151"/>
                              <a:gd name="T27" fmla="*/ 151 h 1465"/>
                              <a:gd name="T28" fmla="+- 0 1044 1044"/>
                              <a:gd name="T29" fmla="*/ T28 w 7992"/>
                              <a:gd name="T30" fmla="+- 0 171 151"/>
                              <a:gd name="T31" fmla="*/ 171 h 1465"/>
                              <a:gd name="T32" fmla="+- 0 9036 1044"/>
                              <a:gd name="T33" fmla="*/ T32 w 7992"/>
                              <a:gd name="T34" fmla="+- 0 171 151"/>
                              <a:gd name="T35" fmla="*/ 171 h 1465"/>
                              <a:gd name="T36" fmla="+- 0 9036 1044"/>
                              <a:gd name="T37" fmla="*/ T36 w 7992"/>
                              <a:gd name="T38" fmla="+- 0 151 151"/>
                              <a:gd name="T39" fmla="*/ 151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5" name="docshape1077"/>
                        <wps:cNvSpPr txBox="1">
                          <a:spLocks/>
                        </wps:cNvSpPr>
                        <wps:spPr bwMode="auto">
                          <a:xfrm>
                            <a:off x="1044" y="17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D9643" w14:textId="77777777" w:rsidR="003D76C2" w:rsidRDefault="00000000">
                              <w:pPr>
                                <w:spacing w:before="40"/>
                                <w:ind w:left="453"/>
                                <w:rPr>
                                  <w:rFonts w:ascii="Courier New"/>
                                  <w:sz w:val="18"/>
                                </w:rPr>
                              </w:pPr>
                              <w:r>
                                <w:rPr>
                                  <w:rFonts w:ascii="Courier New"/>
                                  <w:sz w:val="18"/>
                                </w:rPr>
                                <w:t>interface</w:t>
                              </w:r>
                              <w:r>
                                <w:rPr>
                                  <w:rFonts w:ascii="Courier New"/>
                                  <w:spacing w:val="-10"/>
                                  <w:sz w:val="18"/>
                                </w:rPr>
                                <w:t xml:space="preserve"> </w:t>
                              </w:r>
                              <w:proofErr w:type="spellStart"/>
                              <w:r>
                                <w:rPr>
                                  <w:rFonts w:ascii="Courier New"/>
                                  <w:sz w:val="18"/>
                                </w:rPr>
                                <w:t>PostService</w:t>
                              </w:r>
                              <w:proofErr w:type="spellEnd"/>
                              <w:r>
                                <w:rPr>
                                  <w:rFonts w:ascii="Courier New"/>
                                  <w:spacing w:val="-10"/>
                                  <w:sz w:val="18"/>
                                </w:rPr>
                                <w:t xml:space="preserve"> {</w:t>
                              </w:r>
                            </w:p>
                            <w:p w14:paraId="4F7A518B" w14:textId="77777777" w:rsidR="003D76C2" w:rsidRDefault="003D76C2">
                              <w:pPr>
                                <w:rPr>
                                  <w:rFonts w:ascii="Courier New"/>
                                  <w:sz w:val="20"/>
                                </w:rPr>
                              </w:pPr>
                            </w:p>
                            <w:p w14:paraId="22972D18" w14:textId="77777777" w:rsidR="003D76C2" w:rsidRDefault="00000000">
                              <w:pPr>
                                <w:spacing w:before="130"/>
                                <w:ind w:left="885"/>
                                <w:rPr>
                                  <w:rFonts w:ascii="Courier New"/>
                                  <w:sz w:val="18"/>
                                </w:rPr>
                              </w:pPr>
                              <w:r>
                                <w:rPr>
                                  <w:rFonts w:ascii="Courier New"/>
                                  <w:spacing w:val="-2"/>
                                  <w:sz w:val="18"/>
                                </w:rPr>
                                <w:t>@GET("posts")</w:t>
                              </w:r>
                            </w:p>
                            <w:p w14:paraId="1CA9C544" w14:textId="77777777" w:rsidR="003D76C2" w:rsidRDefault="00000000">
                              <w:pPr>
                                <w:spacing w:before="76"/>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getPosts</w:t>
                              </w:r>
                              <w:proofErr w:type="spellEnd"/>
                              <w:r>
                                <w:rPr>
                                  <w:rFonts w:ascii="Courier New"/>
                                  <w:sz w:val="18"/>
                                </w:rPr>
                                <w:t>():</w:t>
                              </w:r>
                              <w:r>
                                <w:rPr>
                                  <w:rFonts w:ascii="Courier New"/>
                                  <w:spacing w:val="-7"/>
                                  <w:sz w:val="18"/>
                                </w:rPr>
                                <w:t xml:space="preserve"> </w:t>
                              </w:r>
                              <w:r>
                                <w:rPr>
                                  <w:rFonts w:ascii="Courier New"/>
                                  <w:spacing w:val="-2"/>
                                  <w:sz w:val="18"/>
                                </w:rPr>
                                <w:t>Call&lt;List&lt;Post&gt;&gt;</w:t>
                              </w:r>
                            </w:p>
                            <w:p w14:paraId="3801897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893FF4" id="docshapegroup1074" o:spid="_x0000_s1963" style="position:absolute;margin-left:52.2pt;margin-top:7.55pt;width:399.6pt;height:73.25pt;z-index:-15579136;mso-wrap-distance-left:0;mso-wrap-distance-right:0;mso-position-horizontal-relative:page;mso-position-vertical-relative:text" coordorigin="1044,151"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">
                <v:rect id="docshape1075" o:spid="_x0000_s1964" style="position:absolute;left:1044;top:16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" fillcolor="#f6f6f6" stroked="f">
                  <v:path arrowok="t"/>
                </v:rect>
                <v:shape id="docshape1076" o:spid="_x0000_s1965" style="position:absolute;left:1044;top:150;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" path="m7992,1444l,1444r,20l7992,1464r,-20xm7992,l,,,20r7992,l7992,xe" fillcolor="#dadada" stroked="f">
                  <v:path arrowok="t" o:connecttype="custom" o:connectlocs="7992,1595;0,1595;0,1615;7992,1615;7992,1595;7992,151;0,151;0,171;7992,171;7992,151" o:connectangles="0,0,0,0,0,0,0,0,0,0"/>
                </v:shape>
                <v:shape id="docshape1077" o:spid="_x0000_s1966" type="#_x0000_t202" style="position:absolute;left:1044;top:17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" filled="f" stroked="f">
                  <v:path arrowok="t"/>
                  <v:textbox inset="0,0,0,0">
                    <w:txbxContent>
                      <w:p w14:paraId="44FD9643" w14:textId="77777777" w:rsidR="003D76C2" w:rsidRDefault="00000000">
                        <w:pPr>
                          <w:spacing w:before="40"/>
                          <w:ind w:left="453"/>
                          <w:rPr>
                            <w:rFonts w:ascii="Courier New"/>
                            <w:sz w:val="18"/>
                          </w:rPr>
                        </w:pPr>
                        <w:r>
                          <w:rPr>
                            <w:rFonts w:ascii="Courier New"/>
                            <w:sz w:val="18"/>
                          </w:rPr>
                          <w:t>interface</w:t>
                        </w:r>
                        <w:r>
                          <w:rPr>
                            <w:rFonts w:ascii="Courier New"/>
                            <w:spacing w:val="-10"/>
                            <w:sz w:val="18"/>
                          </w:rPr>
                          <w:t xml:space="preserve"> </w:t>
                        </w:r>
                        <w:proofErr w:type="spellStart"/>
                        <w:r>
                          <w:rPr>
                            <w:rFonts w:ascii="Courier New"/>
                            <w:sz w:val="18"/>
                          </w:rPr>
                          <w:t>PostService</w:t>
                        </w:r>
                        <w:proofErr w:type="spellEnd"/>
                        <w:r>
                          <w:rPr>
                            <w:rFonts w:ascii="Courier New"/>
                            <w:spacing w:val="-10"/>
                            <w:sz w:val="18"/>
                          </w:rPr>
                          <w:t xml:space="preserve"> {</w:t>
                        </w:r>
                      </w:p>
                      <w:p w14:paraId="4F7A518B" w14:textId="77777777" w:rsidR="003D76C2" w:rsidRDefault="003D76C2">
                        <w:pPr>
                          <w:rPr>
                            <w:rFonts w:ascii="Courier New"/>
                            <w:sz w:val="20"/>
                          </w:rPr>
                        </w:pPr>
                      </w:p>
                      <w:p w14:paraId="22972D18" w14:textId="77777777" w:rsidR="003D76C2" w:rsidRDefault="00000000">
                        <w:pPr>
                          <w:spacing w:before="130"/>
                          <w:ind w:left="885"/>
                          <w:rPr>
                            <w:rFonts w:ascii="Courier New"/>
                            <w:sz w:val="18"/>
                          </w:rPr>
                        </w:pPr>
                        <w:r>
                          <w:rPr>
                            <w:rFonts w:ascii="Courier New"/>
                            <w:spacing w:val="-2"/>
                            <w:sz w:val="18"/>
                          </w:rPr>
                          <w:t>@GET("posts")</w:t>
                        </w:r>
                      </w:p>
                      <w:p w14:paraId="1CA9C544" w14:textId="77777777" w:rsidR="003D76C2" w:rsidRDefault="00000000">
                        <w:pPr>
                          <w:spacing w:before="76"/>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getPosts</w:t>
                        </w:r>
                        <w:proofErr w:type="spellEnd"/>
                        <w:r>
                          <w:rPr>
                            <w:rFonts w:ascii="Courier New"/>
                            <w:sz w:val="18"/>
                          </w:rPr>
                          <w:t>():</w:t>
                        </w:r>
                        <w:r>
                          <w:rPr>
                            <w:rFonts w:ascii="Courier New"/>
                            <w:spacing w:val="-7"/>
                            <w:sz w:val="18"/>
                          </w:rPr>
                          <w:t xml:space="preserve"> </w:t>
                        </w:r>
                        <w:r>
                          <w:rPr>
                            <w:rFonts w:ascii="Courier New"/>
                            <w:spacing w:val="-2"/>
                            <w:sz w:val="18"/>
                          </w:rPr>
                          <w:t>Call&lt;List&lt;Post&gt;&gt;</w:t>
                        </w:r>
                      </w:p>
                      <w:p w14:paraId="3801897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1FFAA7B" w14:textId="77777777" w:rsidR="003D76C2" w:rsidRDefault="00000000">
      <w:pPr>
        <w:pStyle w:val="ListParagraph"/>
        <w:numPr>
          <w:ilvl w:val="0"/>
          <w:numId w:val="4"/>
        </w:numPr>
        <w:tabs>
          <w:tab w:val="left" w:pos="554"/>
        </w:tabs>
        <w:ind w:left="554"/>
        <w:jc w:val="left"/>
        <w:rPr>
          <w:sz w:val="20"/>
        </w:rPr>
      </w:pPr>
      <w:r>
        <w:rPr>
          <w:sz w:val="20"/>
        </w:rPr>
        <w:t>Create</w:t>
      </w:r>
      <w:r>
        <w:rPr>
          <w:spacing w:val="-5"/>
          <w:sz w:val="20"/>
        </w:rPr>
        <w:t xml:space="preserve"> </w:t>
      </w:r>
      <w:r>
        <w:rPr>
          <w:sz w:val="20"/>
        </w:rPr>
        <w:t>the</w:t>
      </w:r>
      <w:r>
        <w:rPr>
          <w:spacing w:val="-3"/>
          <w:sz w:val="20"/>
        </w:rPr>
        <w:t xml:space="preserve"> </w:t>
      </w:r>
      <w:r>
        <w:rPr>
          <w:rFonts w:ascii="Courier New"/>
          <w:b/>
        </w:rPr>
        <w:t>repository</w:t>
      </w:r>
      <w:r>
        <w:rPr>
          <w:rFonts w:ascii="Courier New"/>
          <w:b/>
          <w:spacing w:val="-80"/>
        </w:rPr>
        <w:t xml:space="preserve"> </w:t>
      </w:r>
      <w:r>
        <w:rPr>
          <w:sz w:val="20"/>
        </w:rPr>
        <w:t>package</w:t>
      </w:r>
      <w:r>
        <w:rPr>
          <w:spacing w:val="-2"/>
          <w:sz w:val="20"/>
        </w:rPr>
        <w:t xml:space="preserve"> </w:t>
      </w:r>
      <w:r>
        <w:rPr>
          <w:sz w:val="20"/>
        </w:rPr>
        <w:t>and</w:t>
      </w:r>
      <w:r>
        <w:rPr>
          <w:spacing w:val="-3"/>
          <w:sz w:val="20"/>
        </w:rPr>
        <w:t xml:space="preserve"> </w:t>
      </w:r>
      <w:r>
        <w:rPr>
          <w:sz w:val="20"/>
        </w:rPr>
        <w:t>add</w:t>
      </w:r>
      <w:r>
        <w:rPr>
          <w:spacing w:val="-3"/>
          <w:sz w:val="20"/>
        </w:rPr>
        <w:t xml:space="preserve"> </w:t>
      </w:r>
      <w:r>
        <w:rPr>
          <w:sz w:val="20"/>
        </w:rPr>
        <w:t>the</w:t>
      </w:r>
      <w:r>
        <w:rPr>
          <w:spacing w:val="-2"/>
          <w:sz w:val="20"/>
        </w:rPr>
        <w:t xml:space="preserve"> </w:t>
      </w:r>
      <w:r>
        <w:rPr>
          <w:sz w:val="20"/>
        </w:rPr>
        <w:t>following</w:t>
      </w:r>
      <w:r>
        <w:rPr>
          <w:spacing w:val="-2"/>
          <w:sz w:val="20"/>
        </w:rPr>
        <w:t xml:space="preserve"> interface:</w:t>
      </w:r>
    </w:p>
    <w:p w14:paraId="783C1B9A" w14:textId="77777777" w:rsidR="003D76C2" w:rsidRDefault="00D51F7C">
      <w:pPr>
        <w:pStyle w:val="BodyText"/>
        <w:spacing w:before="11"/>
        <w:rPr>
          <w:sz w:val="8"/>
        </w:rPr>
      </w:pPr>
      <w:r>
        <w:rPr>
          <w:noProof/>
        </w:rPr>
        <mc:AlternateContent>
          <mc:Choice Requires="wpg">
            <w:drawing>
              <wp:anchor distT="0" distB="0" distL="0" distR="0" simplePos="0" relativeHeight="487737856" behindDoc="1" locked="0" layoutInCell="1" allowOverlap="1" wp14:anchorId="03F723B5" wp14:editId="3B218EF3">
                <wp:simplePos x="0" y="0"/>
                <wp:positionH relativeFrom="page">
                  <wp:posOffset>662940</wp:posOffset>
                </wp:positionH>
                <wp:positionV relativeFrom="paragraph">
                  <wp:posOffset>91440</wp:posOffset>
                </wp:positionV>
                <wp:extent cx="5074920" cy="752475"/>
                <wp:effectExtent l="0" t="0" r="5080" b="0"/>
                <wp:wrapTopAndBottom/>
                <wp:docPr id="478" name="docshapegroup10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44"/>
                          <a:chExt cx="7992" cy="1185"/>
                        </a:xfrm>
                      </wpg:grpSpPr>
                      <wps:wsp>
                        <wps:cNvPr id="479" name="docshape1079"/>
                        <wps:cNvSpPr>
                          <a:spLocks/>
                        </wps:cNvSpPr>
                        <wps:spPr bwMode="auto">
                          <a:xfrm>
                            <a:off x="1044" y="153"/>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docshape1080"/>
                        <wps:cNvSpPr>
                          <a:spLocks/>
                        </wps:cNvSpPr>
                        <wps:spPr bwMode="auto">
                          <a:xfrm>
                            <a:off x="1044" y="143"/>
                            <a:ext cx="7992" cy="1185"/>
                          </a:xfrm>
                          <a:custGeom>
                            <a:avLst/>
                            <a:gdLst>
                              <a:gd name="T0" fmla="+- 0 9036 1044"/>
                              <a:gd name="T1" fmla="*/ T0 w 7992"/>
                              <a:gd name="T2" fmla="+- 0 1308 144"/>
                              <a:gd name="T3" fmla="*/ 1308 h 1185"/>
                              <a:gd name="T4" fmla="+- 0 1044 1044"/>
                              <a:gd name="T5" fmla="*/ T4 w 7992"/>
                              <a:gd name="T6" fmla="+- 0 1308 144"/>
                              <a:gd name="T7" fmla="*/ 1308 h 1185"/>
                              <a:gd name="T8" fmla="+- 0 1044 1044"/>
                              <a:gd name="T9" fmla="*/ T8 w 7992"/>
                              <a:gd name="T10" fmla="+- 0 1328 144"/>
                              <a:gd name="T11" fmla="*/ 1328 h 1185"/>
                              <a:gd name="T12" fmla="+- 0 9036 1044"/>
                              <a:gd name="T13" fmla="*/ T12 w 7992"/>
                              <a:gd name="T14" fmla="+- 0 1328 144"/>
                              <a:gd name="T15" fmla="*/ 1328 h 1185"/>
                              <a:gd name="T16" fmla="+- 0 9036 1044"/>
                              <a:gd name="T17" fmla="*/ T16 w 7992"/>
                              <a:gd name="T18" fmla="+- 0 1308 144"/>
                              <a:gd name="T19" fmla="*/ 1308 h 1185"/>
                              <a:gd name="T20" fmla="+- 0 9036 1044"/>
                              <a:gd name="T21" fmla="*/ T20 w 7992"/>
                              <a:gd name="T22" fmla="+- 0 144 144"/>
                              <a:gd name="T23" fmla="*/ 144 h 1185"/>
                              <a:gd name="T24" fmla="+- 0 1044 1044"/>
                              <a:gd name="T25" fmla="*/ T24 w 7992"/>
                              <a:gd name="T26" fmla="+- 0 144 144"/>
                              <a:gd name="T27" fmla="*/ 144 h 1185"/>
                              <a:gd name="T28" fmla="+- 0 1044 1044"/>
                              <a:gd name="T29" fmla="*/ T28 w 7992"/>
                              <a:gd name="T30" fmla="+- 0 164 144"/>
                              <a:gd name="T31" fmla="*/ 164 h 1185"/>
                              <a:gd name="T32" fmla="+- 0 9036 1044"/>
                              <a:gd name="T33" fmla="*/ T32 w 7992"/>
                              <a:gd name="T34" fmla="+- 0 164 144"/>
                              <a:gd name="T35" fmla="*/ 164 h 1185"/>
                              <a:gd name="T36" fmla="+- 0 9036 1044"/>
                              <a:gd name="T37" fmla="*/ T36 w 7992"/>
                              <a:gd name="T38" fmla="+- 0 144 144"/>
                              <a:gd name="T39" fmla="*/ 144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 name="docshape1081"/>
                        <wps:cNvSpPr txBox="1">
                          <a:spLocks/>
                        </wps:cNvSpPr>
                        <wps:spPr bwMode="auto">
                          <a:xfrm>
                            <a:off x="1044" y="163"/>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89C5C"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PostRepository</w:t>
                              </w:r>
                              <w:proofErr w:type="spellEnd"/>
                              <w:r>
                                <w:rPr>
                                  <w:rFonts w:ascii="Courier New"/>
                                  <w:spacing w:val="-11"/>
                                  <w:sz w:val="18"/>
                                </w:rPr>
                                <w:t xml:space="preserve"> </w:t>
                              </w:r>
                              <w:r>
                                <w:rPr>
                                  <w:rFonts w:ascii="Courier New"/>
                                  <w:spacing w:val="-10"/>
                                  <w:sz w:val="18"/>
                                </w:rPr>
                                <w:t>{</w:t>
                              </w:r>
                            </w:p>
                            <w:p w14:paraId="4C735C73" w14:textId="77777777" w:rsidR="003D76C2" w:rsidRDefault="003D76C2">
                              <w:pPr>
                                <w:rPr>
                                  <w:rFonts w:ascii="Courier New"/>
                                  <w:sz w:val="20"/>
                                </w:rPr>
                              </w:pPr>
                            </w:p>
                            <w:p w14:paraId="00AE7854" w14:textId="77777777" w:rsidR="003D76C2" w:rsidRDefault="00000000">
                              <w:pPr>
                                <w:spacing w:before="130"/>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getPosts</w:t>
                              </w:r>
                              <w:proofErr w:type="spellEnd"/>
                              <w:r>
                                <w:rPr>
                                  <w:rFonts w:ascii="Courier New"/>
                                  <w:sz w:val="18"/>
                                </w:rPr>
                                <w:t>():</w:t>
                              </w:r>
                              <w:r>
                                <w:rPr>
                                  <w:rFonts w:ascii="Courier New"/>
                                  <w:spacing w:val="-7"/>
                                  <w:sz w:val="18"/>
                                </w:rPr>
                                <w:t xml:space="preserve"> </w:t>
                              </w:r>
                              <w:proofErr w:type="spellStart"/>
                              <w:r>
                                <w:rPr>
                                  <w:rFonts w:ascii="Courier New"/>
                                  <w:spacing w:val="-2"/>
                                  <w:sz w:val="18"/>
                                </w:rPr>
                                <w:t>LiveData</w:t>
                              </w:r>
                              <w:proofErr w:type="spellEnd"/>
                              <w:r>
                                <w:rPr>
                                  <w:rFonts w:ascii="Courier New"/>
                                  <w:spacing w:val="-2"/>
                                  <w:sz w:val="18"/>
                                </w:rPr>
                                <w:t>&lt;List&lt;Post&gt;&gt;</w:t>
                              </w:r>
                            </w:p>
                            <w:p w14:paraId="404AEC1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F723B5" id="docshapegroup1078" o:spid="_x0000_s1967" style="position:absolute;margin-left:52.2pt;margin-top:7.2pt;width:399.6pt;height:59.25pt;z-index:-15578624;mso-wrap-distance-left:0;mso-wrap-distance-right:0;mso-position-horizontal-relative:page;mso-position-vertical-relative:text" coordorigin="1044,144"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">
                <v:rect id="docshape1079" o:spid="_x0000_s1968" style="position:absolute;left:1044;top:153;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" fillcolor="#f6f6f6" stroked="f">
                  <v:path arrowok="t"/>
                </v:rect>
                <v:shape id="docshape1080" o:spid="_x0000_s1969" style="position:absolute;left:1044;top:143;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" path="m7992,1164l,1164r,20l7992,1184r,-20xm7992,l,,,20r7992,l7992,xe" fillcolor="#dadada" stroked="f">
                  <v:path arrowok="t" o:connecttype="custom" o:connectlocs="7992,1308;0,1308;0,1328;7992,1328;7992,1308;7992,144;0,144;0,164;7992,164;7992,144" o:connectangles="0,0,0,0,0,0,0,0,0,0"/>
                </v:shape>
                <v:shape id="docshape1081" o:spid="_x0000_s1970" type="#_x0000_t202" style="position:absolute;left:1044;top:163;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" filled="f" stroked="f">
                  <v:path arrowok="t"/>
                  <v:textbox inset="0,0,0,0">
                    <w:txbxContent>
                      <w:p w14:paraId="72589C5C"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PostRepository</w:t>
                        </w:r>
                        <w:proofErr w:type="spellEnd"/>
                        <w:r>
                          <w:rPr>
                            <w:rFonts w:ascii="Courier New"/>
                            <w:spacing w:val="-11"/>
                            <w:sz w:val="18"/>
                          </w:rPr>
                          <w:t xml:space="preserve"> </w:t>
                        </w:r>
                        <w:r>
                          <w:rPr>
                            <w:rFonts w:ascii="Courier New"/>
                            <w:spacing w:val="-10"/>
                            <w:sz w:val="18"/>
                          </w:rPr>
                          <w:t>{</w:t>
                        </w:r>
                      </w:p>
                      <w:p w14:paraId="4C735C73" w14:textId="77777777" w:rsidR="003D76C2" w:rsidRDefault="003D76C2">
                        <w:pPr>
                          <w:rPr>
                            <w:rFonts w:ascii="Courier New"/>
                            <w:sz w:val="20"/>
                          </w:rPr>
                        </w:pPr>
                      </w:p>
                      <w:p w14:paraId="00AE7854" w14:textId="77777777" w:rsidR="003D76C2" w:rsidRDefault="00000000">
                        <w:pPr>
                          <w:spacing w:before="130"/>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getPosts</w:t>
                        </w:r>
                        <w:proofErr w:type="spellEnd"/>
                        <w:r>
                          <w:rPr>
                            <w:rFonts w:ascii="Courier New"/>
                            <w:sz w:val="18"/>
                          </w:rPr>
                          <w:t>():</w:t>
                        </w:r>
                        <w:r>
                          <w:rPr>
                            <w:rFonts w:ascii="Courier New"/>
                            <w:spacing w:val="-7"/>
                            <w:sz w:val="18"/>
                          </w:rPr>
                          <w:t xml:space="preserve"> </w:t>
                        </w:r>
                        <w:proofErr w:type="spellStart"/>
                        <w:r>
                          <w:rPr>
                            <w:rFonts w:ascii="Courier New"/>
                            <w:spacing w:val="-2"/>
                            <w:sz w:val="18"/>
                          </w:rPr>
                          <w:t>LiveData</w:t>
                        </w:r>
                        <w:proofErr w:type="spellEnd"/>
                        <w:r>
                          <w:rPr>
                            <w:rFonts w:ascii="Courier New"/>
                            <w:spacing w:val="-2"/>
                            <w:sz w:val="18"/>
                          </w:rPr>
                          <w:t>&lt;List&lt;Post&gt;&gt;</w:t>
                        </w:r>
                      </w:p>
                      <w:p w14:paraId="404AEC1B"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4FBEAF1" w14:textId="77777777" w:rsidR="003D76C2" w:rsidRDefault="00000000">
      <w:pPr>
        <w:pStyle w:val="ListParagraph"/>
        <w:numPr>
          <w:ilvl w:val="0"/>
          <w:numId w:val="4"/>
        </w:numPr>
        <w:tabs>
          <w:tab w:val="left" w:pos="554"/>
        </w:tabs>
        <w:ind w:left="554"/>
        <w:jc w:val="left"/>
        <w:rPr>
          <w:sz w:val="20"/>
        </w:rPr>
      </w:pPr>
      <w:r>
        <w:rPr>
          <w:sz w:val="20"/>
        </w:rPr>
        <w:t>Create</w:t>
      </w:r>
      <w:r>
        <w:rPr>
          <w:spacing w:val="-2"/>
          <w:sz w:val="20"/>
        </w:rPr>
        <w:t xml:space="preserve"> </w:t>
      </w:r>
      <w:r>
        <w:rPr>
          <w:sz w:val="20"/>
        </w:rPr>
        <w:t>the</w:t>
      </w:r>
      <w:r>
        <w:rPr>
          <w:spacing w:val="-1"/>
          <w:sz w:val="20"/>
        </w:rPr>
        <w:t xml:space="preserve"> </w:t>
      </w:r>
      <w:r>
        <w:rPr>
          <w:sz w:val="20"/>
        </w:rPr>
        <w:t>implementation</w:t>
      </w:r>
      <w:r>
        <w:rPr>
          <w:spacing w:val="-1"/>
          <w:sz w:val="20"/>
        </w:rPr>
        <w:t xml:space="preserve"> </w:t>
      </w:r>
      <w:r>
        <w:rPr>
          <w:sz w:val="20"/>
        </w:rPr>
        <w:t>for</w:t>
      </w:r>
      <w:r>
        <w:rPr>
          <w:spacing w:val="-2"/>
          <w:sz w:val="20"/>
        </w:rPr>
        <w:t xml:space="preserve"> </w:t>
      </w:r>
      <w:r>
        <w:rPr>
          <w:sz w:val="20"/>
        </w:rPr>
        <w:t>the</w:t>
      </w:r>
      <w:r>
        <w:rPr>
          <w:spacing w:val="-1"/>
          <w:sz w:val="20"/>
        </w:rPr>
        <w:t xml:space="preserve"> </w:t>
      </w:r>
      <w:r>
        <w:rPr>
          <w:sz w:val="20"/>
        </w:rPr>
        <w:t>preceding</w:t>
      </w:r>
      <w:r>
        <w:rPr>
          <w:spacing w:val="-1"/>
          <w:sz w:val="20"/>
        </w:rPr>
        <w:t xml:space="preserve"> </w:t>
      </w:r>
      <w:r>
        <w:rPr>
          <w:sz w:val="20"/>
        </w:rPr>
        <w:t>class</w:t>
      </w:r>
      <w:r>
        <w:rPr>
          <w:spacing w:val="-1"/>
          <w:sz w:val="20"/>
        </w:rPr>
        <w:t xml:space="preserve"> </w:t>
      </w:r>
      <w:r>
        <w:rPr>
          <w:sz w:val="20"/>
        </w:rPr>
        <w:t>in</w:t>
      </w:r>
      <w:r>
        <w:rPr>
          <w:spacing w:val="-2"/>
          <w:sz w:val="20"/>
        </w:rPr>
        <w:t xml:space="preserve"> </w:t>
      </w:r>
      <w:r>
        <w:rPr>
          <w:sz w:val="20"/>
        </w:rPr>
        <w:t>which</w:t>
      </w:r>
      <w:r>
        <w:rPr>
          <w:spacing w:val="-1"/>
          <w:sz w:val="20"/>
        </w:rPr>
        <w:t xml:space="preserve"> </w:t>
      </w:r>
      <w:r>
        <w:rPr>
          <w:sz w:val="20"/>
        </w:rPr>
        <w:t>the</w:t>
      </w:r>
      <w:r>
        <w:rPr>
          <w:spacing w:val="-1"/>
          <w:sz w:val="20"/>
        </w:rPr>
        <w:t xml:space="preserve"> </w:t>
      </w:r>
      <w:r>
        <w:rPr>
          <w:sz w:val="20"/>
        </w:rPr>
        <w:t>error</w:t>
      </w:r>
      <w:r>
        <w:rPr>
          <w:spacing w:val="-1"/>
          <w:sz w:val="20"/>
        </w:rPr>
        <w:t xml:space="preserve"> </w:t>
      </w:r>
      <w:r>
        <w:rPr>
          <w:spacing w:val="-2"/>
          <w:sz w:val="20"/>
        </w:rPr>
        <w:t>scenarios</w:t>
      </w:r>
    </w:p>
    <w:p w14:paraId="3F70ED1A" w14:textId="77777777" w:rsidR="003D76C2" w:rsidRDefault="00000000">
      <w:pPr>
        <w:pStyle w:val="BodyText"/>
        <w:spacing w:before="8"/>
        <w:ind w:left="554"/>
      </w:pPr>
      <w:r>
        <w:t xml:space="preserve">will not be </w:t>
      </w:r>
      <w:r>
        <w:rPr>
          <w:spacing w:val="-2"/>
        </w:rPr>
        <w:t>handled:</w:t>
      </w:r>
    </w:p>
    <w:p w14:paraId="6A44D835" w14:textId="77777777" w:rsidR="003D76C2" w:rsidRDefault="00D51F7C">
      <w:pPr>
        <w:pStyle w:val="BodyText"/>
        <w:spacing w:before="4"/>
        <w:rPr>
          <w:sz w:val="9"/>
        </w:rPr>
      </w:pPr>
      <w:r>
        <w:rPr>
          <w:noProof/>
        </w:rPr>
        <mc:AlternateContent>
          <mc:Choice Requires="wpg">
            <w:drawing>
              <wp:anchor distT="0" distB="0" distL="0" distR="0" simplePos="0" relativeHeight="487738368" behindDoc="1" locked="0" layoutInCell="1" allowOverlap="1" wp14:anchorId="1175E2F6" wp14:editId="7290B34F">
                <wp:simplePos x="0" y="0"/>
                <wp:positionH relativeFrom="page">
                  <wp:posOffset>662940</wp:posOffset>
                </wp:positionH>
                <wp:positionV relativeFrom="paragraph">
                  <wp:posOffset>95885</wp:posOffset>
                </wp:positionV>
                <wp:extent cx="5074920" cy="3597275"/>
                <wp:effectExtent l="0" t="0" r="5080" b="0"/>
                <wp:wrapTopAndBottom/>
                <wp:docPr id="474" name="docshapegroup10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97275"/>
                          <a:chOff x="1044" y="151"/>
                          <a:chExt cx="7992" cy="5665"/>
                        </a:xfrm>
                      </wpg:grpSpPr>
                      <wps:wsp>
                        <wps:cNvPr id="475" name="docshape1083"/>
                        <wps:cNvSpPr>
                          <a:spLocks/>
                        </wps:cNvSpPr>
                        <wps:spPr bwMode="auto">
                          <a:xfrm>
                            <a:off x="1044" y="160"/>
                            <a:ext cx="7992" cy="56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docshape1084"/>
                        <wps:cNvSpPr>
                          <a:spLocks/>
                        </wps:cNvSpPr>
                        <wps:spPr bwMode="auto">
                          <a:xfrm>
                            <a:off x="1044" y="150"/>
                            <a:ext cx="7992" cy="5665"/>
                          </a:xfrm>
                          <a:custGeom>
                            <a:avLst/>
                            <a:gdLst>
                              <a:gd name="T0" fmla="+- 0 9036 1044"/>
                              <a:gd name="T1" fmla="*/ T0 w 7992"/>
                              <a:gd name="T2" fmla="+- 0 5795 151"/>
                              <a:gd name="T3" fmla="*/ 5795 h 5665"/>
                              <a:gd name="T4" fmla="+- 0 1044 1044"/>
                              <a:gd name="T5" fmla="*/ T4 w 7992"/>
                              <a:gd name="T6" fmla="+- 0 5795 151"/>
                              <a:gd name="T7" fmla="*/ 5795 h 5665"/>
                              <a:gd name="T8" fmla="+- 0 1044 1044"/>
                              <a:gd name="T9" fmla="*/ T8 w 7992"/>
                              <a:gd name="T10" fmla="+- 0 5815 151"/>
                              <a:gd name="T11" fmla="*/ 5815 h 5665"/>
                              <a:gd name="T12" fmla="+- 0 9036 1044"/>
                              <a:gd name="T13" fmla="*/ T12 w 7992"/>
                              <a:gd name="T14" fmla="+- 0 5815 151"/>
                              <a:gd name="T15" fmla="*/ 5815 h 5665"/>
                              <a:gd name="T16" fmla="+- 0 9036 1044"/>
                              <a:gd name="T17" fmla="*/ T16 w 7992"/>
                              <a:gd name="T18" fmla="+- 0 5795 151"/>
                              <a:gd name="T19" fmla="*/ 5795 h 5665"/>
                              <a:gd name="T20" fmla="+- 0 9036 1044"/>
                              <a:gd name="T21" fmla="*/ T20 w 7992"/>
                              <a:gd name="T22" fmla="+- 0 151 151"/>
                              <a:gd name="T23" fmla="*/ 151 h 5665"/>
                              <a:gd name="T24" fmla="+- 0 1044 1044"/>
                              <a:gd name="T25" fmla="*/ T24 w 7992"/>
                              <a:gd name="T26" fmla="+- 0 151 151"/>
                              <a:gd name="T27" fmla="*/ 151 h 5665"/>
                              <a:gd name="T28" fmla="+- 0 1044 1044"/>
                              <a:gd name="T29" fmla="*/ T28 w 7992"/>
                              <a:gd name="T30" fmla="+- 0 171 151"/>
                              <a:gd name="T31" fmla="*/ 171 h 5665"/>
                              <a:gd name="T32" fmla="+- 0 9036 1044"/>
                              <a:gd name="T33" fmla="*/ T32 w 7992"/>
                              <a:gd name="T34" fmla="+- 0 171 151"/>
                              <a:gd name="T35" fmla="*/ 171 h 5665"/>
                              <a:gd name="T36" fmla="+- 0 9036 1044"/>
                              <a:gd name="T37" fmla="*/ T36 w 7992"/>
                              <a:gd name="T38" fmla="+- 0 151 151"/>
                              <a:gd name="T39" fmla="*/ 151 h 5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665">
                                <a:moveTo>
                                  <a:pt x="7992" y="5644"/>
                                </a:moveTo>
                                <a:lnTo>
                                  <a:pt x="0" y="5644"/>
                                </a:lnTo>
                                <a:lnTo>
                                  <a:pt x="0" y="5664"/>
                                </a:lnTo>
                                <a:lnTo>
                                  <a:pt x="7992" y="5664"/>
                                </a:lnTo>
                                <a:lnTo>
                                  <a:pt x="7992" y="56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 name="docshape1085"/>
                        <wps:cNvSpPr txBox="1">
                          <a:spLocks/>
                        </wps:cNvSpPr>
                        <wps:spPr bwMode="auto">
                          <a:xfrm>
                            <a:off x="1044" y="170"/>
                            <a:ext cx="7992" cy="5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C6602"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PostRepositoryImpl</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postService</w:t>
                              </w:r>
                              <w:proofErr w:type="spellEnd"/>
                              <w:r>
                                <w:rPr>
                                  <w:rFonts w:ascii="Courier New"/>
                                  <w:sz w:val="18"/>
                                </w:rPr>
                                <w:t>:</w:t>
                              </w:r>
                              <w:r>
                                <w:rPr>
                                  <w:rFonts w:ascii="Courier New"/>
                                  <w:spacing w:val="-8"/>
                                  <w:sz w:val="18"/>
                                </w:rPr>
                                <w:t xml:space="preserve"> </w:t>
                              </w:r>
                              <w:proofErr w:type="spellStart"/>
                              <w:r>
                                <w:rPr>
                                  <w:rFonts w:ascii="Courier New"/>
                                  <w:sz w:val="18"/>
                                </w:rPr>
                                <w:t>PostService</w:t>
                              </w:r>
                              <w:proofErr w:type="spellEnd"/>
                              <w:r>
                                <w:rPr>
                                  <w:rFonts w:ascii="Courier New"/>
                                  <w:sz w:val="18"/>
                                </w:rPr>
                                <w:t>)</w:t>
                              </w:r>
                              <w:r>
                                <w:rPr>
                                  <w:rFonts w:ascii="Courier New"/>
                                  <w:spacing w:val="-8"/>
                                  <w:sz w:val="18"/>
                                </w:rPr>
                                <w:t xml:space="preserve"> </w:t>
                              </w:r>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03822D27" w14:textId="77777777" w:rsidR="003D76C2" w:rsidRDefault="003D76C2">
                              <w:pPr>
                                <w:spacing w:before="6"/>
                                <w:rPr>
                                  <w:rFonts w:ascii="Courier New"/>
                                  <w:sz w:val="19"/>
                                </w:rPr>
                              </w:pPr>
                            </w:p>
                            <w:p w14:paraId="340ADD27" w14:textId="77777777" w:rsidR="003D76C2" w:rsidRDefault="00000000">
                              <w:pPr>
                                <w:spacing w:line="280" w:lineRule="atLeast"/>
                                <w:ind w:left="1317" w:right="1766"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getPosts</w:t>
                              </w:r>
                              <w:proofErr w:type="spellEnd"/>
                              <w:r>
                                <w:rPr>
                                  <w:rFonts w:ascii="Courier New"/>
                                  <w:sz w:val="18"/>
                                </w:rPr>
                                <w:t>():</w:t>
                              </w:r>
                              <w:r>
                                <w:rPr>
                                  <w:rFonts w:ascii="Courier New"/>
                                  <w:spacing w:val="-10"/>
                                  <w:sz w:val="18"/>
                                </w:rPr>
                                <w:t xml:space="preserve"> </w:t>
                              </w:r>
                              <w:proofErr w:type="spellStart"/>
                              <w:r>
                                <w:rPr>
                                  <w:rFonts w:ascii="Courier New"/>
                                  <w:sz w:val="18"/>
                                </w:rPr>
                                <w:t>LiveData</w:t>
                              </w:r>
                              <w:proofErr w:type="spellEnd"/>
                              <w:r>
                                <w:rPr>
                                  <w:rFonts w:ascii="Courier New"/>
                                  <w:sz w:val="18"/>
                                </w:rPr>
                                <w:t>&lt;List&lt;Post&gt;&gt;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result = </w:t>
                              </w:r>
                              <w:proofErr w:type="spellStart"/>
                              <w:r>
                                <w:rPr>
                                  <w:rFonts w:ascii="Courier New"/>
                                  <w:sz w:val="18"/>
                                </w:rPr>
                                <w:t>MutableLiveData</w:t>
                              </w:r>
                              <w:proofErr w:type="spellEnd"/>
                              <w:r>
                                <w:rPr>
                                  <w:rFonts w:ascii="Courier New"/>
                                  <w:sz w:val="18"/>
                                </w:rPr>
                                <w:t xml:space="preserve">&lt;List&lt;Post&gt;&gt;() </w:t>
                              </w:r>
                              <w:proofErr w:type="spellStart"/>
                              <w:r>
                                <w:rPr>
                                  <w:rFonts w:ascii="Courier New"/>
                                  <w:sz w:val="18"/>
                                </w:rPr>
                                <w:t>postService.getPosts</w:t>
                              </w:r>
                              <w:proofErr w:type="spellEnd"/>
                              <w:r>
                                <w:rPr>
                                  <w:rFonts w:ascii="Courier New"/>
                                  <w:sz w:val="18"/>
                                </w:rPr>
                                <w:t>().enqueue(object :</w:t>
                              </w:r>
                            </w:p>
                            <w:p w14:paraId="1FD2EC8C" w14:textId="77777777" w:rsidR="003D76C2" w:rsidRDefault="00000000">
                              <w:pPr>
                                <w:spacing w:line="200" w:lineRule="exact"/>
                                <w:ind w:left="1533"/>
                                <w:rPr>
                                  <w:rFonts w:ascii="Courier New"/>
                                  <w:sz w:val="18"/>
                                </w:rPr>
                              </w:pPr>
                              <w:r>
                                <w:rPr>
                                  <w:rFonts w:ascii="Courier New"/>
                                  <w:sz w:val="18"/>
                                </w:rPr>
                                <w:t>Callback&lt;List&lt;Post&gt;&gt;</w:t>
                              </w:r>
                              <w:r>
                                <w:rPr>
                                  <w:rFonts w:ascii="Courier New"/>
                                  <w:spacing w:val="-20"/>
                                  <w:sz w:val="18"/>
                                </w:rPr>
                                <w:t xml:space="preserve"> </w:t>
                              </w:r>
                              <w:r>
                                <w:rPr>
                                  <w:rFonts w:ascii="Courier New"/>
                                  <w:spacing w:val="-10"/>
                                  <w:sz w:val="18"/>
                                </w:rPr>
                                <w:t>{</w:t>
                              </w:r>
                            </w:p>
                            <w:p w14:paraId="79C9865B" w14:textId="77777777" w:rsidR="003D76C2" w:rsidRDefault="003D76C2">
                              <w:pPr>
                                <w:spacing w:before="5"/>
                                <w:rPr>
                                  <w:rFonts w:ascii="Courier New"/>
                                  <w:sz w:val="26"/>
                                </w:rPr>
                              </w:pPr>
                            </w:p>
                            <w:p w14:paraId="4334468C" w14:textId="77777777" w:rsidR="003D76C2" w:rsidRDefault="00000000">
                              <w:pPr>
                                <w:spacing w:line="235" w:lineRule="auto"/>
                                <w:ind w:left="1965" w:right="1274" w:hanging="216"/>
                                <w:rPr>
                                  <w:rFonts w:ascii="Courier New"/>
                                  <w:sz w:val="18"/>
                                </w:rPr>
                              </w:pPr>
                              <w:r>
                                <w:rPr>
                                  <w:rFonts w:ascii="Courier New"/>
                                  <w:sz w:val="18"/>
                                </w:rPr>
                                <w:t>override</w:t>
                              </w:r>
                              <w:r>
                                <w:rPr>
                                  <w:rFonts w:ascii="Courier New"/>
                                  <w:spacing w:val="-15"/>
                                  <w:sz w:val="18"/>
                                </w:rPr>
                                <w:t xml:space="preserve"> </w:t>
                              </w:r>
                              <w:r>
                                <w:rPr>
                                  <w:rFonts w:ascii="Courier New"/>
                                  <w:sz w:val="18"/>
                                </w:rPr>
                                <w:t>fun</w:t>
                              </w:r>
                              <w:r>
                                <w:rPr>
                                  <w:rFonts w:ascii="Courier New"/>
                                  <w:spacing w:val="-13"/>
                                  <w:sz w:val="18"/>
                                </w:rPr>
                                <w:t xml:space="preserve"> </w:t>
                              </w:r>
                              <w:proofErr w:type="spellStart"/>
                              <w:r>
                                <w:rPr>
                                  <w:rFonts w:ascii="Courier New"/>
                                  <w:sz w:val="18"/>
                                </w:rPr>
                                <w:t>onFailure</w:t>
                              </w:r>
                              <w:proofErr w:type="spellEnd"/>
                              <w:r>
                                <w:rPr>
                                  <w:rFonts w:ascii="Courier New"/>
                                  <w:sz w:val="18"/>
                                </w:rPr>
                                <w:t>(call:</w:t>
                              </w:r>
                              <w:r>
                                <w:rPr>
                                  <w:rFonts w:ascii="Courier New"/>
                                  <w:spacing w:val="-13"/>
                                  <w:sz w:val="18"/>
                                </w:rPr>
                                <w:t xml:space="preserve"> </w:t>
                              </w:r>
                              <w:r>
                                <w:rPr>
                                  <w:rFonts w:ascii="Courier New"/>
                                  <w:sz w:val="18"/>
                                </w:rPr>
                                <w:t>Call&lt;List&lt;Post&gt;&gt;, t: Throwable) {</w:t>
                              </w:r>
                            </w:p>
                            <w:p w14:paraId="47833B81" w14:textId="77777777" w:rsidR="003D76C2" w:rsidRDefault="00000000">
                              <w:pPr>
                                <w:spacing w:before="17"/>
                                <w:ind w:left="1749"/>
                                <w:rPr>
                                  <w:rFonts w:ascii="Courier New"/>
                                  <w:sz w:val="18"/>
                                </w:rPr>
                              </w:pPr>
                              <w:r>
                                <w:rPr>
                                  <w:rFonts w:ascii="Courier New"/>
                                  <w:sz w:val="18"/>
                                </w:rPr>
                                <w:t>}</w:t>
                              </w:r>
                            </w:p>
                            <w:p w14:paraId="108EAB1E" w14:textId="77777777" w:rsidR="003D76C2" w:rsidRDefault="003D76C2">
                              <w:pPr>
                                <w:rPr>
                                  <w:rFonts w:ascii="Courier New"/>
                                  <w:sz w:val="20"/>
                                </w:rPr>
                              </w:pPr>
                            </w:p>
                            <w:p w14:paraId="4C475CEA" w14:textId="77777777" w:rsidR="003D76C2" w:rsidRDefault="00000000">
                              <w:pPr>
                                <w:spacing w:before="133" w:line="235" w:lineRule="auto"/>
                                <w:ind w:left="1965" w:right="840"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4"/>
                                  <w:sz w:val="18"/>
                                </w:rPr>
                                <w:t xml:space="preserve"> </w:t>
                              </w:r>
                              <w:proofErr w:type="spellStart"/>
                              <w:r>
                                <w:rPr>
                                  <w:rFonts w:ascii="Courier New"/>
                                  <w:sz w:val="18"/>
                                </w:rPr>
                                <w:t>onResponse</w:t>
                              </w:r>
                              <w:proofErr w:type="spellEnd"/>
                              <w:r>
                                <w:rPr>
                                  <w:rFonts w:ascii="Courier New"/>
                                  <w:sz w:val="18"/>
                                </w:rPr>
                                <w:t>(call:</w:t>
                              </w:r>
                              <w:r>
                                <w:rPr>
                                  <w:rFonts w:ascii="Courier New"/>
                                  <w:spacing w:val="-13"/>
                                  <w:sz w:val="18"/>
                                </w:rPr>
                                <w:t xml:space="preserve"> </w:t>
                              </w:r>
                              <w:r>
                                <w:rPr>
                                  <w:rFonts w:ascii="Courier New"/>
                                  <w:sz w:val="18"/>
                                </w:rPr>
                                <w:t>Call&lt;List&lt;Post&gt;&gt;, response: Response&lt;List&lt;Post&gt;&gt;) {</w:t>
                              </w:r>
                            </w:p>
                            <w:p w14:paraId="68C44DA1" w14:textId="77777777" w:rsidR="003D76C2" w:rsidRDefault="00000000">
                              <w:pPr>
                                <w:spacing w:before="17" w:line="328" w:lineRule="auto"/>
                                <w:ind w:left="2613" w:hanging="432"/>
                                <w:rPr>
                                  <w:rFonts w:ascii="Courier New"/>
                                  <w:sz w:val="18"/>
                                </w:rPr>
                              </w:pPr>
                              <w:r>
                                <w:rPr>
                                  <w:rFonts w:ascii="Courier New"/>
                                  <w:sz w:val="18"/>
                                </w:rPr>
                                <w:t>if (</w:t>
                              </w:r>
                              <w:proofErr w:type="spellStart"/>
                              <w:r>
                                <w:rPr>
                                  <w:rFonts w:ascii="Courier New"/>
                                  <w:sz w:val="18"/>
                                </w:rPr>
                                <w:t>response.isSuccessful</w:t>
                              </w:r>
                              <w:proofErr w:type="spellEnd"/>
                              <w:r>
                                <w:rPr>
                                  <w:rFonts w:ascii="Courier New"/>
                                  <w:sz w:val="18"/>
                                </w:rPr>
                                <w:t xml:space="preserve">) { </w:t>
                              </w: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response.body</w:t>
                              </w:r>
                              <w:proofErr w:type="spellEnd"/>
                              <w:r>
                                <w:rPr>
                                  <w:rFonts w:ascii="Courier New"/>
                                  <w:spacing w:val="-2"/>
                                  <w:sz w:val="18"/>
                                </w:rPr>
                                <w:t>())</w:t>
                              </w:r>
                            </w:p>
                            <w:p w14:paraId="4DE30469" w14:textId="77777777" w:rsidR="003D76C2" w:rsidRDefault="00000000">
                              <w:pPr>
                                <w:spacing w:before="1"/>
                                <w:ind w:left="2181"/>
                                <w:rPr>
                                  <w:rFonts w:ascii="Courier New"/>
                                  <w:sz w:val="18"/>
                                </w:rPr>
                              </w:pPr>
                              <w:r>
                                <w:rPr>
                                  <w:rFonts w:ascii="Courier New"/>
                                  <w:sz w:val="18"/>
                                </w:rPr>
                                <w:t>}</w:t>
                              </w:r>
                            </w:p>
                            <w:p w14:paraId="192D11B4" w14:textId="77777777" w:rsidR="003D76C2" w:rsidRDefault="00000000">
                              <w:pPr>
                                <w:spacing w:before="76"/>
                                <w:ind w:left="1749"/>
                                <w:rPr>
                                  <w:rFonts w:ascii="Courier New"/>
                                  <w:sz w:val="18"/>
                                </w:rPr>
                              </w:pPr>
                              <w:r>
                                <w:rPr>
                                  <w:rFonts w:ascii="Courier New"/>
                                  <w:sz w:val="18"/>
                                </w:rPr>
                                <w:t>}</w:t>
                              </w:r>
                            </w:p>
                            <w:p w14:paraId="710CECE5" w14:textId="77777777" w:rsidR="003D76C2" w:rsidRDefault="00000000">
                              <w:pPr>
                                <w:spacing w:before="76"/>
                                <w:ind w:left="1317"/>
                                <w:rPr>
                                  <w:rFonts w:ascii="Courier New"/>
                                  <w:sz w:val="18"/>
                                </w:rPr>
                              </w:pPr>
                              <w:r>
                                <w:rPr>
                                  <w:rFonts w:ascii="Courier New"/>
                                  <w:spacing w:val="-5"/>
                                  <w:sz w:val="18"/>
                                </w:rPr>
                                <w:t>})</w:t>
                              </w:r>
                            </w:p>
                            <w:p w14:paraId="17E90A79" w14:textId="77777777" w:rsidR="003D76C2" w:rsidRDefault="00000000">
                              <w:pPr>
                                <w:spacing w:before="77"/>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62439268" w14:textId="77777777" w:rsidR="003D76C2" w:rsidRDefault="00000000">
                              <w:pPr>
                                <w:spacing w:before="76"/>
                                <w:ind w:left="885"/>
                                <w:rPr>
                                  <w:rFonts w:ascii="Courier New"/>
                                  <w:sz w:val="18"/>
                                </w:rPr>
                              </w:pPr>
                              <w:r>
                                <w:rPr>
                                  <w:rFonts w:ascii="Courier New"/>
                                  <w:sz w:val="18"/>
                                </w:rPr>
                                <w:t>}</w:t>
                              </w:r>
                            </w:p>
                            <w:p w14:paraId="5554807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75E2F6" id="docshapegroup1082" o:spid="_x0000_s1971" style="position:absolute;margin-left:52.2pt;margin-top:7.55pt;width:399.6pt;height:283.25pt;z-index:-15578112;mso-wrap-distance-left:0;mso-wrap-distance-right:0;mso-position-horizontal-relative:page;mso-position-vertical-relative:text" coordorigin="1044,151" coordsize="7992,56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">
                <v:rect id="docshape1083" o:spid="_x0000_s1972" style="position:absolute;left:1044;top:160;width:7992;height:5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" fillcolor="#f6f6f6" stroked="f">
                  <v:path arrowok="t"/>
                </v:rect>
                <v:shape id="docshape1084" o:spid="_x0000_s1973" style="position:absolute;left:1044;top:150;width:7992;height:5665;visibility:visible;mso-wrap-style:square;v-text-anchor:top" coordsize="7992,5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" path="m7992,5644l,5644r,20l7992,5664r,-20xm7992,l,,,20r7992,l7992,xe" fillcolor="#dadada" stroked="f">
                  <v:path arrowok="t" o:connecttype="custom" o:connectlocs="7992,5795;0,5795;0,5815;7992,5815;7992,5795;7992,151;0,151;0,171;7992,171;7992,151" o:connectangles="0,0,0,0,0,0,0,0,0,0"/>
                </v:shape>
                <v:shape id="docshape1085" o:spid="_x0000_s1974" type="#_x0000_t202" style="position:absolute;left:1044;top:170;width:7992;height:5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" filled="f" stroked="f">
                  <v:path arrowok="t"/>
                  <v:textbox inset="0,0,0,0">
                    <w:txbxContent>
                      <w:p w14:paraId="531C6602"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PostRepositoryImpl</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postService</w:t>
                        </w:r>
                        <w:proofErr w:type="spellEnd"/>
                        <w:r>
                          <w:rPr>
                            <w:rFonts w:ascii="Courier New"/>
                            <w:sz w:val="18"/>
                          </w:rPr>
                          <w:t>:</w:t>
                        </w:r>
                        <w:r>
                          <w:rPr>
                            <w:rFonts w:ascii="Courier New"/>
                            <w:spacing w:val="-8"/>
                            <w:sz w:val="18"/>
                          </w:rPr>
                          <w:t xml:space="preserve"> </w:t>
                        </w:r>
                        <w:proofErr w:type="spellStart"/>
                        <w:r>
                          <w:rPr>
                            <w:rFonts w:ascii="Courier New"/>
                            <w:sz w:val="18"/>
                          </w:rPr>
                          <w:t>PostService</w:t>
                        </w:r>
                        <w:proofErr w:type="spellEnd"/>
                        <w:r>
                          <w:rPr>
                            <w:rFonts w:ascii="Courier New"/>
                            <w:sz w:val="18"/>
                          </w:rPr>
                          <w:t>)</w:t>
                        </w:r>
                        <w:r>
                          <w:rPr>
                            <w:rFonts w:ascii="Courier New"/>
                            <w:spacing w:val="-8"/>
                            <w:sz w:val="18"/>
                          </w:rPr>
                          <w:t xml:space="preserve"> </w:t>
                        </w:r>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03822D27" w14:textId="77777777" w:rsidR="003D76C2" w:rsidRDefault="003D76C2">
                        <w:pPr>
                          <w:spacing w:before="6"/>
                          <w:rPr>
                            <w:rFonts w:ascii="Courier New"/>
                            <w:sz w:val="19"/>
                          </w:rPr>
                        </w:pPr>
                      </w:p>
                      <w:p w14:paraId="340ADD27" w14:textId="77777777" w:rsidR="003D76C2" w:rsidRDefault="00000000">
                        <w:pPr>
                          <w:spacing w:line="280" w:lineRule="atLeast"/>
                          <w:ind w:left="1317" w:right="1766"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getPosts</w:t>
                        </w:r>
                        <w:proofErr w:type="spellEnd"/>
                        <w:r>
                          <w:rPr>
                            <w:rFonts w:ascii="Courier New"/>
                            <w:sz w:val="18"/>
                          </w:rPr>
                          <w:t>():</w:t>
                        </w:r>
                        <w:r>
                          <w:rPr>
                            <w:rFonts w:ascii="Courier New"/>
                            <w:spacing w:val="-10"/>
                            <w:sz w:val="18"/>
                          </w:rPr>
                          <w:t xml:space="preserve"> </w:t>
                        </w:r>
                        <w:proofErr w:type="spellStart"/>
                        <w:r>
                          <w:rPr>
                            <w:rFonts w:ascii="Courier New"/>
                            <w:sz w:val="18"/>
                          </w:rPr>
                          <w:t>LiveData</w:t>
                        </w:r>
                        <w:proofErr w:type="spellEnd"/>
                        <w:r>
                          <w:rPr>
                            <w:rFonts w:ascii="Courier New"/>
                            <w:sz w:val="18"/>
                          </w:rPr>
                          <w:t>&lt;List&lt;Post&gt;&gt;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result = </w:t>
                        </w:r>
                        <w:proofErr w:type="spellStart"/>
                        <w:r>
                          <w:rPr>
                            <w:rFonts w:ascii="Courier New"/>
                            <w:sz w:val="18"/>
                          </w:rPr>
                          <w:t>MutableLiveData</w:t>
                        </w:r>
                        <w:proofErr w:type="spellEnd"/>
                        <w:r>
                          <w:rPr>
                            <w:rFonts w:ascii="Courier New"/>
                            <w:sz w:val="18"/>
                          </w:rPr>
                          <w:t xml:space="preserve">&lt;List&lt;Post&gt;&gt;() </w:t>
                        </w:r>
                        <w:proofErr w:type="spellStart"/>
                        <w:r>
                          <w:rPr>
                            <w:rFonts w:ascii="Courier New"/>
                            <w:sz w:val="18"/>
                          </w:rPr>
                          <w:t>postService.getPosts</w:t>
                        </w:r>
                        <w:proofErr w:type="spellEnd"/>
                        <w:r>
                          <w:rPr>
                            <w:rFonts w:ascii="Courier New"/>
                            <w:sz w:val="18"/>
                          </w:rPr>
                          <w:t>().enqueue(object :</w:t>
                        </w:r>
                      </w:p>
                      <w:p w14:paraId="1FD2EC8C" w14:textId="77777777" w:rsidR="003D76C2" w:rsidRDefault="00000000">
                        <w:pPr>
                          <w:spacing w:line="200" w:lineRule="exact"/>
                          <w:ind w:left="1533"/>
                          <w:rPr>
                            <w:rFonts w:ascii="Courier New"/>
                            <w:sz w:val="18"/>
                          </w:rPr>
                        </w:pPr>
                        <w:r>
                          <w:rPr>
                            <w:rFonts w:ascii="Courier New"/>
                            <w:sz w:val="18"/>
                          </w:rPr>
                          <w:t>Callback&lt;List&lt;Post&gt;&gt;</w:t>
                        </w:r>
                        <w:r>
                          <w:rPr>
                            <w:rFonts w:ascii="Courier New"/>
                            <w:spacing w:val="-20"/>
                            <w:sz w:val="18"/>
                          </w:rPr>
                          <w:t xml:space="preserve"> </w:t>
                        </w:r>
                        <w:r>
                          <w:rPr>
                            <w:rFonts w:ascii="Courier New"/>
                            <w:spacing w:val="-10"/>
                            <w:sz w:val="18"/>
                          </w:rPr>
                          <w:t>{</w:t>
                        </w:r>
                      </w:p>
                      <w:p w14:paraId="79C9865B" w14:textId="77777777" w:rsidR="003D76C2" w:rsidRDefault="003D76C2">
                        <w:pPr>
                          <w:spacing w:before="5"/>
                          <w:rPr>
                            <w:rFonts w:ascii="Courier New"/>
                            <w:sz w:val="26"/>
                          </w:rPr>
                        </w:pPr>
                      </w:p>
                      <w:p w14:paraId="4334468C" w14:textId="77777777" w:rsidR="003D76C2" w:rsidRDefault="00000000">
                        <w:pPr>
                          <w:spacing w:line="235" w:lineRule="auto"/>
                          <w:ind w:left="1965" w:right="1274" w:hanging="216"/>
                          <w:rPr>
                            <w:rFonts w:ascii="Courier New"/>
                            <w:sz w:val="18"/>
                          </w:rPr>
                        </w:pPr>
                        <w:r>
                          <w:rPr>
                            <w:rFonts w:ascii="Courier New"/>
                            <w:sz w:val="18"/>
                          </w:rPr>
                          <w:t>override</w:t>
                        </w:r>
                        <w:r>
                          <w:rPr>
                            <w:rFonts w:ascii="Courier New"/>
                            <w:spacing w:val="-15"/>
                            <w:sz w:val="18"/>
                          </w:rPr>
                          <w:t xml:space="preserve"> </w:t>
                        </w:r>
                        <w:r>
                          <w:rPr>
                            <w:rFonts w:ascii="Courier New"/>
                            <w:sz w:val="18"/>
                          </w:rPr>
                          <w:t>fun</w:t>
                        </w:r>
                        <w:r>
                          <w:rPr>
                            <w:rFonts w:ascii="Courier New"/>
                            <w:spacing w:val="-13"/>
                            <w:sz w:val="18"/>
                          </w:rPr>
                          <w:t xml:space="preserve"> </w:t>
                        </w:r>
                        <w:proofErr w:type="spellStart"/>
                        <w:r>
                          <w:rPr>
                            <w:rFonts w:ascii="Courier New"/>
                            <w:sz w:val="18"/>
                          </w:rPr>
                          <w:t>onFailure</w:t>
                        </w:r>
                        <w:proofErr w:type="spellEnd"/>
                        <w:r>
                          <w:rPr>
                            <w:rFonts w:ascii="Courier New"/>
                            <w:sz w:val="18"/>
                          </w:rPr>
                          <w:t>(call:</w:t>
                        </w:r>
                        <w:r>
                          <w:rPr>
                            <w:rFonts w:ascii="Courier New"/>
                            <w:spacing w:val="-13"/>
                            <w:sz w:val="18"/>
                          </w:rPr>
                          <w:t xml:space="preserve"> </w:t>
                        </w:r>
                        <w:r>
                          <w:rPr>
                            <w:rFonts w:ascii="Courier New"/>
                            <w:sz w:val="18"/>
                          </w:rPr>
                          <w:t>Call&lt;List&lt;Post&gt;&gt;, t: Throwable) {</w:t>
                        </w:r>
                      </w:p>
                      <w:p w14:paraId="47833B81" w14:textId="77777777" w:rsidR="003D76C2" w:rsidRDefault="00000000">
                        <w:pPr>
                          <w:spacing w:before="17"/>
                          <w:ind w:left="1749"/>
                          <w:rPr>
                            <w:rFonts w:ascii="Courier New"/>
                            <w:sz w:val="18"/>
                          </w:rPr>
                        </w:pPr>
                        <w:r>
                          <w:rPr>
                            <w:rFonts w:ascii="Courier New"/>
                            <w:sz w:val="18"/>
                          </w:rPr>
                          <w:t>}</w:t>
                        </w:r>
                      </w:p>
                      <w:p w14:paraId="108EAB1E" w14:textId="77777777" w:rsidR="003D76C2" w:rsidRDefault="003D76C2">
                        <w:pPr>
                          <w:rPr>
                            <w:rFonts w:ascii="Courier New"/>
                            <w:sz w:val="20"/>
                          </w:rPr>
                        </w:pPr>
                      </w:p>
                      <w:p w14:paraId="4C475CEA" w14:textId="77777777" w:rsidR="003D76C2" w:rsidRDefault="00000000">
                        <w:pPr>
                          <w:spacing w:before="133" w:line="235" w:lineRule="auto"/>
                          <w:ind w:left="1965" w:right="840"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4"/>
                            <w:sz w:val="18"/>
                          </w:rPr>
                          <w:t xml:space="preserve"> </w:t>
                        </w:r>
                        <w:proofErr w:type="spellStart"/>
                        <w:r>
                          <w:rPr>
                            <w:rFonts w:ascii="Courier New"/>
                            <w:sz w:val="18"/>
                          </w:rPr>
                          <w:t>onResponse</w:t>
                        </w:r>
                        <w:proofErr w:type="spellEnd"/>
                        <w:r>
                          <w:rPr>
                            <w:rFonts w:ascii="Courier New"/>
                            <w:sz w:val="18"/>
                          </w:rPr>
                          <w:t>(call:</w:t>
                        </w:r>
                        <w:r>
                          <w:rPr>
                            <w:rFonts w:ascii="Courier New"/>
                            <w:spacing w:val="-13"/>
                            <w:sz w:val="18"/>
                          </w:rPr>
                          <w:t xml:space="preserve"> </w:t>
                        </w:r>
                        <w:r>
                          <w:rPr>
                            <w:rFonts w:ascii="Courier New"/>
                            <w:sz w:val="18"/>
                          </w:rPr>
                          <w:t>Call&lt;List&lt;Post&gt;&gt;, response: Response&lt;List&lt;Post&gt;&gt;) {</w:t>
                        </w:r>
                      </w:p>
                      <w:p w14:paraId="68C44DA1" w14:textId="77777777" w:rsidR="003D76C2" w:rsidRDefault="00000000">
                        <w:pPr>
                          <w:spacing w:before="17" w:line="328" w:lineRule="auto"/>
                          <w:ind w:left="2613" w:hanging="432"/>
                          <w:rPr>
                            <w:rFonts w:ascii="Courier New"/>
                            <w:sz w:val="18"/>
                          </w:rPr>
                        </w:pPr>
                        <w:r>
                          <w:rPr>
                            <w:rFonts w:ascii="Courier New"/>
                            <w:sz w:val="18"/>
                          </w:rPr>
                          <w:t>if (</w:t>
                        </w:r>
                        <w:proofErr w:type="spellStart"/>
                        <w:r>
                          <w:rPr>
                            <w:rFonts w:ascii="Courier New"/>
                            <w:sz w:val="18"/>
                          </w:rPr>
                          <w:t>response.isSuccessful</w:t>
                        </w:r>
                        <w:proofErr w:type="spellEnd"/>
                        <w:r>
                          <w:rPr>
                            <w:rFonts w:ascii="Courier New"/>
                            <w:sz w:val="18"/>
                          </w:rPr>
                          <w:t xml:space="preserve">) { </w:t>
                        </w:r>
                        <w:proofErr w:type="spellStart"/>
                        <w:r>
                          <w:rPr>
                            <w:rFonts w:ascii="Courier New"/>
                            <w:spacing w:val="-2"/>
                            <w:sz w:val="18"/>
                          </w:rPr>
                          <w:t>result.postValue</w:t>
                        </w:r>
                        <w:proofErr w:type="spellEnd"/>
                        <w:r>
                          <w:rPr>
                            <w:rFonts w:ascii="Courier New"/>
                            <w:spacing w:val="-2"/>
                            <w:sz w:val="18"/>
                          </w:rPr>
                          <w:t>(</w:t>
                        </w:r>
                        <w:proofErr w:type="spellStart"/>
                        <w:r>
                          <w:rPr>
                            <w:rFonts w:ascii="Courier New"/>
                            <w:spacing w:val="-2"/>
                            <w:sz w:val="18"/>
                          </w:rPr>
                          <w:t>response.body</w:t>
                        </w:r>
                        <w:proofErr w:type="spellEnd"/>
                        <w:r>
                          <w:rPr>
                            <w:rFonts w:ascii="Courier New"/>
                            <w:spacing w:val="-2"/>
                            <w:sz w:val="18"/>
                          </w:rPr>
                          <w:t>())</w:t>
                        </w:r>
                      </w:p>
                      <w:p w14:paraId="4DE30469" w14:textId="77777777" w:rsidR="003D76C2" w:rsidRDefault="00000000">
                        <w:pPr>
                          <w:spacing w:before="1"/>
                          <w:ind w:left="2181"/>
                          <w:rPr>
                            <w:rFonts w:ascii="Courier New"/>
                            <w:sz w:val="18"/>
                          </w:rPr>
                        </w:pPr>
                        <w:r>
                          <w:rPr>
                            <w:rFonts w:ascii="Courier New"/>
                            <w:sz w:val="18"/>
                          </w:rPr>
                          <w:t>}</w:t>
                        </w:r>
                      </w:p>
                      <w:p w14:paraId="192D11B4" w14:textId="77777777" w:rsidR="003D76C2" w:rsidRDefault="00000000">
                        <w:pPr>
                          <w:spacing w:before="76"/>
                          <w:ind w:left="1749"/>
                          <w:rPr>
                            <w:rFonts w:ascii="Courier New"/>
                            <w:sz w:val="18"/>
                          </w:rPr>
                        </w:pPr>
                        <w:r>
                          <w:rPr>
                            <w:rFonts w:ascii="Courier New"/>
                            <w:sz w:val="18"/>
                          </w:rPr>
                          <w:t>}</w:t>
                        </w:r>
                      </w:p>
                      <w:p w14:paraId="710CECE5" w14:textId="77777777" w:rsidR="003D76C2" w:rsidRDefault="00000000">
                        <w:pPr>
                          <w:spacing w:before="76"/>
                          <w:ind w:left="1317"/>
                          <w:rPr>
                            <w:rFonts w:ascii="Courier New"/>
                            <w:sz w:val="18"/>
                          </w:rPr>
                        </w:pPr>
                        <w:r>
                          <w:rPr>
                            <w:rFonts w:ascii="Courier New"/>
                            <w:spacing w:val="-5"/>
                            <w:sz w:val="18"/>
                          </w:rPr>
                          <w:t>})</w:t>
                        </w:r>
                      </w:p>
                      <w:p w14:paraId="17E90A79" w14:textId="77777777" w:rsidR="003D76C2" w:rsidRDefault="00000000">
                        <w:pPr>
                          <w:spacing w:before="77"/>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62439268" w14:textId="77777777" w:rsidR="003D76C2" w:rsidRDefault="00000000">
                        <w:pPr>
                          <w:spacing w:before="76"/>
                          <w:ind w:left="885"/>
                          <w:rPr>
                            <w:rFonts w:ascii="Courier New"/>
                            <w:sz w:val="18"/>
                          </w:rPr>
                        </w:pPr>
                        <w:r>
                          <w:rPr>
                            <w:rFonts w:ascii="Courier New"/>
                            <w:sz w:val="18"/>
                          </w:rPr>
                          <w:t>}</w:t>
                        </w:r>
                      </w:p>
                      <w:p w14:paraId="5554807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E275A51" w14:textId="77777777" w:rsidR="003D76C2" w:rsidRDefault="003D76C2">
      <w:pPr>
        <w:rPr>
          <w:sz w:val="9"/>
        </w:rPr>
        <w:sectPr w:rsidR="003D76C2">
          <w:pgSz w:w="10800" w:h="13320"/>
          <w:pgMar w:top="1120" w:right="920" w:bottom="280" w:left="940" w:header="695" w:footer="0" w:gutter="0"/>
          <w:cols w:space="720"/>
        </w:sectPr>
      </w:pPr>
    </w:p>
    <w:p w14:paraId="76C0D94C" w14:textId="77777777" w:rsidR="003D76C2" w:rsidRDefault="003D76C2">
      <w:pPr>
        <w:pStyle w:val="BodyText"/>
        <w:spacing w:before="12"/>
        <w:rPr>
          <w:sz w:val="7"/>
        </w:rPr>
      </w:pPr>
    </w:p>
    <w:p w14:paraId="5F5D2CD2" w14:textId="77777777" w:rsidR="003D76C2" w:rsidRDefault="00D51F7C">
      <w:pPr>
        <w:pStyle w:val="ListParagraph"/>
        <w:numPr>
          <w:ilvl w:val="0"/>
          <w:numId w:val="4"/>
        </w:numPr>
        <w:tabs>
          <w:tab w:val="left" w:pos="1274"/>
        </w:tabs>
        <w:spacing w:before="101"/>
        <w:jc w:val="left"/>
        <w:rPr>
          <w:sz w:val="20"/>
        </w:rPr>
      </w:pPr>
      <w:r>
        <w:rPr>
          <w:noProof/>
        </w:rPr>
        <mc:AlternateContent>
          <mc:Choice Requires="wpg">
            <w:drawing>
              <wp:anchor distT="0" distB="0" distL="114300" distR="114300" simplePos="0" relativeHeight="483780096" behindDoc="1" locked="0" layoutInCell="1" allowOverlap="1" wp14:anchorId="343BC387" wp14:editId="73C8E62F">
                <wp:simplePos x="0" y="0"/>
                <wp:positionH relativeFrom="page">
                  <wp:posOffset>1120140</wp:posOffset>
                </wp:positionH>
                <wp:positionV relativeFrom="paragraph">
                  <wp:posOffset>332740</wp:posOffset>
                </wp:positionV>
                <wp:extent cx="5074920" cy="5819775"/>
                <wp:effectExtent l="0" t="0" r="5080" b="0"/>
                <wp:wrapNone/>
                <wp:docPr id="471" name="docshapegroup10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819775"/>
                          <a:chOff x="1764" y="524"/>
                          <a:chExt cx="7992" cy="9165"/>
                        </a:xfrm>
                      </wpg:grpSpPr>
                      <wps:wsp>
                        <wps:cNvPr id="472" name="docshape1087"/>
                        <wps:cNvSpPr>
                          <a:spLocks/>
                        </wps:cNvSpPr>
                        <wps:spPr bwMode="auto">
                          <a:xfrm>
                            <a:off x="1764" y="534"/>
                            <a:ext cx="7992" cy="9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docshape1088"/>
                        <wps:cNvSpPr>
                          <a:spLocks/>
                        </wps:cNvSpPr>
                        <wps:spPr bwMode="auto">
                          <a:xfrm>
                            <a:off x="1764" y="524"/>
                            <a:ext cx="7992" cy="9165"/>
                          </a:xfrm>
                          <a:custGeom>
                            <a:avLst/>
                            <a:gdLst>
                              <a:gd name="T0" fmla="+- 0 9756 1764"/>
                              <a:gd name="T1" fmla="*/ T0 w 7992"/>
                              <a:gd name="T2" fmla="+- 0 9669 524"/>
                              <a:gd name="T3" fmla="*/ 9669 h 9165"/>
                              <a:gd name="T4" fmla="+- 0 1764 1764"/>
                              <a:gd name="T5" fmla="*/ T4 w 7992"/>
                              <a:gd name="T6" fmla="+- 0 9669 524"/>
                              <a:gd name="T7" fmla="*/ 9669 h 9165"/>
                              <a:gd name="T8" fmla="+- 0 1764 1764"/>
                              <a:gd name="T9" fmla="*/ T8 w 7992"/>
                              <a:gd name="T10" fmla="+- 0 9689 524"/>
                              <a:gd name="T11" fmla="*/ 9689 h 9165"/>
                              <a:gd name="T12" fmla="+- 0 9756 1764"/>
                              <a:gd name="T13" fmla="*/ T12 w 7992"/>
                              <a:gd name="T14" fmla="+- 0 9689 524"/>
                              <a:gd name="T15" fmla="*/ 9689 h 9165"/>
                              <a:gd name="T16" fmla="+- 0 9756 1764"/>
                              <a:gd name="T17" fmla="*/ T16 w 7992"/>
                              <a:gd name="T18" fmla="+- 0 9669 524"/>
                              <a:gd name="T19" fmla="*/ 9669 h 9165"/>
                              <a:gd name="T20" fmla="+- 0 9756 1764"/>
                              <a:gd name="T21" fmla="*/ T20 w 7992"/>
                              <a:gd name="T22" fmla="+- 0 524 524"/>
                              <a:gd name="T23" fmla="*/ 524 h 9165"/>
                              <a:gd name="T24" fmla="+- 0 1764 1764"/>
                              <a:gd name="T25" fmla="*/ T24 w 7992"/>
                              <a:gd name="T26" fmla="+- 0 524 524"/>
                              <a:gd name="T27" fmla="*/ 524 h 9165"/>
                              <a:gd name="T28" fmla="+- 0 1764 1764"/>
                              <a:gd name="T29" fmla="*/ T28 w 7992"/>
                              <a:gd name="T30" fmla="+- 0 544 524"/>
                              <a:gd name="T31" fmla="*/ 544 h 9165"/>
                              <a:gd name="T32" fmla="+- 0 9756 1764"/>
                              <a:gd name="T33" fmla="*/ T32 w 7992"/>
                              <a:gd name="T34" fmla="+- 0 544 524"/>
                              <a:gd name="T35" fmla="*/ 544 h 9165"/>
                              <a:gd name="T36" fmla="+- 0 9756 1764"/>
                              <a:gd name="T37" fmla="*/ T36 w 7992"/>
                              <a:gd name="T38" fmla="+- 0 524 524"/>
                              <a:gd name="T39" fmla="*/ 524 h 9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165">
                                <a:moveTo>
                                  <a:pt x="7992" y="9145"/>
                                </a:moveTo>
                                <a:lnTo>
                                  <a:pt x="0" y="9145"/>
                                </a:lnTo>
                                <a:lnTo>
                                  <a:pt x="0" y="9165"/>
                                </a:lnTo>
                                <a:lnTo>
                                  <a:pt x="7992" y="9165"/>
                                </a:lnTo>
                                <a:lnTo>
                                  <a:pt x="7992" y="914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3A5155" id="docshapegroup1086" o:spid="_x0000_s1026" style="position:absolute;margin-left:88.2pt;margin-top:26.2pt;width:399.6pt;height:458.25pt;z-index:-19536384;mso-position-horizontal-relative:page" coordorigin="1764,524" coordsize="7992,9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">
                <v:rect id="docshape1087" o:spid="_x0000_s1027" style="position:absolute;left:1764;top:534;width:7992;height:9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" fillcolor="#f6f6f6" stroked="f">
                  <v:path arrowok="t"/>
                </v:rect>
                <v:shape id="docshape1088" o:spid="_x0000_s1028" style="position:absolute;left:1764;top:524;width:7992;height:9165;visibility:visible;mso-wrap-style:square;v-text-anchor:top" coordsize="7992,9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" path="m7992,9145l,9145r,20l7992,9165r,-20xm7992,l,,,20r7992,l7992,xe" fillcolor="#dadada" stroked="f">
                  <v:path arrowok="t" o:connecttype="custom" o:connectlocs="7992,9669;0,9669;0,9689;7992,9689;7992,9669;7992,524;0,524;0,544;7992,544;7992,524" o:connectangles="0,0,0,0,0,0,0,0,0,0"/>
                </v:shape>
                <w10:wrap anchorx="page"/>
              </v:group>
            </w:pict>
          </mc:Fallback>
        </mc:AlternateContent>
      </w:r>
      <w:r w:rsidR="00CC7617">
        <w:rPr>
          <w:sz w:val="20"/>
        </w:rPr>
        <w:t>And</w:t>
      </w:r>
      <w:r w:rsidR="00CC7617">
        <w:rPr>
          <w:spacing w:val="-1"/>
          <w:sz w:val="20"/>
        </w:rPr>
        <w:t xml:space="preserve"> </w:t>
      </w:r>
      <w:r w:rsidR="00CC7617">
        <w:rPr>
          <w:sz w:val="20"/>
        </w:rPr>
        <w:t>now,</w:t>
      </w:r>
      <w:r w:rsidR="00CC7617">
        <w:rPr>
          <w:spacing w:val="-1"/>
          <w:sz w:val="20"/>
        </w:rPr>
        <w:t xml:space="preserve"> </w:t>
      </w:r>
      <w:r w:rsidR="00CC7617">
        <w:rPr>
          <w:sz w:val="20"/>
        </w:rPr>
        <w:t>let's</w:t>
      </w:r>
      <w:r w:rsidR="00CC7617">
        <w:rPr>
          <w:spacing w:val="-1"/>
          <w:sz w:val="20"/>
        </w:rPr>
        <w:t xml:space="preserve"> </w:t>
      </w:r>
      <w:r w:rsidR="00CC7617">
        <w:rPr>
          <w:sz w:val="20"/>
        </w:rPr>
        <w:t>write one</w:t>
      </w:r>
      <w:r w:rsidR="00CC7617">
        <w:rPr>
          <w:spacing w:val="-1"/>
          <w:sz w:val="20"/>
        </w:rPr>
        <w:t xml:space="preserve"> </w:t>
      </w:r>
      <w:r w:rsidR="00CC7617">
        <w:rPr>
          <w:sz w:val="20"/>
        </w:rPr>
        <w:t>test</w:t>
      </w:r>
      <w:r w:rsidR="00CC7617">
        <w:rPr>
          <w:spacing w:val="-1"/>
          <w:sz w:val="20"/>
        </w:rPr>
        <w:t xml:space="preserve"> </w:t>
      </w:r>
      <w:r w:rsidR="00CC7617">
        <w:rPr>
          <w:sz w:val="20"/>
        </w:rPr>
        <w:t>for</w:t>
      </w:r>
      <w:r w:rsidR="00CC7617">
        <w:rPr>
          <w:spacing w:val="-1"/>
          <w:sz w:val="20"/>
        </w:rPr>
        <w:t xml:space="preserve"> </w:t>
      </w:r>
      <w:r w:rsidR="00CC7617">
        <w:rPr>
          <w:sz w:val="20"/>
        </w:rPr>
        <w:t xml:space="preserve">this </w:t>
      </w:r>
      <w:r w:rsidR="00CC7617">
        <w:rPr>
          <w:spacing w:val="-2"/>
          <w:sz w:val="20"/>
        </w:rPr>
        <w:t>class:</w:t>
      </w:r>
    </w:p>
    <w:p w14:paraId="148D6A01" w14:textId="77777777" w:rsidR="003D76C2" w:rsidRDefault="00D51F7C">
      <w:pPr>
        <w:pStyle w:val="BodyText"/>
        <w:spacing w:before="10"/>
        <w:rPr>
          <w:sz w:val="10"/>
        </w:rPr>
      </w:pPr>
      <w:r>
        <w:rPr>
          <w:noProof/>
        </w:rPr>
        <mc:AlternateContent>
          <mc:Choice Requires="wps">
            <w:drawing>
              <wp:anchor distT="0" distB="0" distL="0" distR="0" simplePos="0" relativeHeight="487738880" behindDoc="1" locked="0" layoutInCell="1" allowOverlap="1" wp14:anchorId="7D339899" wp14:editId="3F722BC7">
                <wp:simplePos x="0" y="0"/>
                <wp:positionH relativeFrom="page">
                  <wp:posOffset>1120140</wp:posOffset>
                </wp:positionH>
                <wp:positionV relativeFrom="paragraph">
                  <wp:posOffset>108585</wp:posOffset>
                </wp:positionV>
                <wp:extent cx="5074920" cy="5794375"/>
                <wp:effectExtent l="0" t="0" r="5080" b="9525"/>
                <wp:wrapTopAndBottom/>
                <wp:docPr id="470" name="docshape10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79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B11C4"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PostRepositoryImplTest</w:t>
                            </w:r>
                            <w:proofErr w:type="spellEnd"/>
                            <w:r>
                              <w:rPr>
                                <w:rFonts w:ascii="Courier New"/>
                                <w:sz w:val="18"/>
                              </w:rPr>
                              <w:t xml:space="preserve"> {</w:t>
                            </w:r>
                          </w:p>
                          <w:p w14:paraId="5E055628" w14:textId="77777777" w:rsidR="003D76C2" w:rsidRDefault="003D76C2">
                            <w:pPr>
                              <w:pStyle w:val="BodyText"/>
                              <w:spacing w:before="9"/>
                              <w:rPr>
                                <w:rFonts w:ascii="Courier New"/>
                                <w:sz w:val="24"/>
                              </w:rPr>
                            </w:pPr>
                          </w:p>
                          <w:p w14:paraId="0DC72117" w14:textId="77777777" w:rsidR="003D76C2" w:rsidRDefault="00000000">
                            <w:pPr>
                              <w:spacing w:before="1"/>
                              <w:ind w:left="885"/>
                              <w:rPr>
                                <w:rFonts w:ascii="Courier New"/>
                                <w:sz w:val="18"/>
                              </w:rPr>
                            </w:pPr>
                            <w:r>
                              <w:rPr>
                                <w:rFonts w:ascii="Courier New"/>
                                <w:spacing w:val="-2"/>
                                <w:sz w:val="18"/>
                              </w:rPr>
                              <w:t>@get:Rule</w:t>
                            </w:r>
                          </w:p>
                          <w:p w14:paraId="2B4D19B1" w14:textId="77777777" w:rsidR="003D76C2" w:rsidRDefault="00000000">
                            <w:pPr>
                              <w:spacing w:before="76" w:line="328" w:lineRule="auto"/>
                              <w:ind w:left="885" w:right="2128"/>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rule</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InstantTaskExecutorRule</w:t>
                            </w:r>
                            <w:proofErr w:type="spellEnd"/>
                            <w:r>
                              <w:rPr>
                                <w:rFonts w:ascii="Courier New"/>
                                <w:sz w:val="18"/>
                              </w:rPr>
                              <w:t xml:space="preserve">() </w:t>
                            </w:r>
                            <w:r>
                              <w:rPr>
                                <w:rFonts w:ascii="Courier New"/>
                                <w:spacing w:val="-2"/>
                                <w:sz w:val="18"/>
                              </w:rPr>
                              <w:t>@InjectMocks</w:t>
                            </w:r>
                          </w:p>
                          <w:p w14:paraId="47DF66D4" w14:textId="77777777" w:rsidR="003D76C2" w:rsidRDefault="00000000">
                            <w:pPr>
                              <w:spacing w:before="1" w:line="328" w:lineRule="auto"/>
                              <w:ind w:left="885" w:right="1766"/>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postRepository</w:t>
                            </w:r>
                            <w:proofErr w:type="spellEnd"/>
                            <w:r>
                              <w:rPr>
                                <w:rFonts w:ascii="Courier New"/>
                                <w:sz w:val="18"/>
                              </w:rPr>
                              <w:t>:</w:t>
                            </w:r>
                            <w:r>
                              <w:rPr>
                                <w:rFonts w:ascii="Courier New"/>
                                <w:spacing w:val="-13"/>
                                <w:sz w:val="18"/>
                              </w:rPr>
                              <w:t xml:space="preserve"> </w:t>
                            </w:r>
                            <w:proofErr w:type="spellStart"/>
                            <w:r>
                              <w:rPr>
                                <w:rFonts w:ascii="Courier New"/>
                                <w:sz w:val="18"/>
                              </w:rPr>
                              <w:t>PostRepositoryImpl</w:t>
                            </w:r>
                            <w:proofErr w:type="spellEnd"/>
                            <w:r>
                              <w:rPr>
                                <w:rFonts w:ascii="Courier New"/>
                                <w:sz w:val="18"/>
                              </w:rPr>
                              <w:t xml:space="preserve"> </w:t>
                            </w:r>
                            <w:r>
                              <w:rPr>
                                <w:rFonts w:ascii="Courier New"/>
                                <w:spacing w:val="-2"/>
                                <w:sz w:val="18"/>
                              </w:rPr>
                              <w:t>@Mock</w:t>
                            </w:r>
                          </w:p>
                          <w:p w14:paraId="6078B073" w14:textId="77777777" w:rsidR="003D76C2" w:rsidRDefault="00000000">
                            <w:pPr>
                              <w:spacing w:before="1" w:line="328" w:lineRule="auto"/>
                              <w:ind w:left="885" w:right="3062"/>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postService</w:t>
                            </w:r>
                            <w:proofErr w:type="spellEnd"/>
                            <w:r>
                              <w:rPr>
                                <w:rFonts w:ascii="Courier New"/>
                                <w:sz w:val="18"/>
                              </w:rPr>
                              <w:t>:</w:t>
                            </w:r>
                            <w:r>
                              <w:rPr>
                                <w:rFonts w:ascii="Courier New"/>
                                <w:spacing w:val="-13"/>
                                <w:sz w:val="18"/>
                              </w:rPr>
                              <w:t xml:space="preserve"> </w:t>
                            </w:r>
                            <w:proofErr w:type="spellStart"/>
                            <w:r>
                              <w:rPr>
                                <w:rFonts w:ascii="Courier New"/>
                                <w:sz w:val="18"/>
                              </w:rPr>
                              <w:t>PostService</w:t>
                            </w:r>
                            <w:proofErr w:type="spellEnd"/>
                            <w:r>
                              <w:rPr>
                                <w:rFonts w:ascii="Courier New"/>
                                <w:sz w:val="18"/>
                              </w:rPr>
                              <w:t xml:space="preserve"> </w:t>
                            </w:r>
                            <w:r>
                              <w:rPr>
                                <w:rFonts w:ascii="Courier New"/>
                                <w:spacing w:val="-2"/>
                                <w:sz w:val="18"/>
                              </w:rPr>
                              <w:t>@Mock</w:t>
                            </w:r>
                          </w:p>
                          <w:p w14:paraId="11161907" w14:textId="77777777" w:rsidR="003D76C2" w:rsidRDefault="00000000">
                            <w:pPr>
                              <w:spacing w:before="2"/>
                              <w:ind w:left="885"/>
                              <w:rPr>
                                <w:rFonts w:ascii="Courier New"/>
                                <w:sz w:val="18"/>
                              </w:rPr>
                            </w:pPr>
                            <w:proofErr w:type="spellStart"/>
                            <w:r>
                              <w:rPr>
                                <w:rFonts w:ascii="Courier New"/>
                                <w:sz w:val="18"/>
                              </w:rPr>
                              <w:t>lateinit</w:t>
                            </w:r>
                            <w:proofErr w:type="spellEnd"/>
                            <w:r>
                              <w:rPr>
                                <w:rFonts w:ascii="Courier New"/>
                                <w:spacing w:val="-6"/>
                                <w:sz w:val="18"/>
                              </w:rPr>
                              <w:t xml:space="preserve"> </w:t>
                            </w:r>
                            <w:r>
                              <w:rPr>
                                <w:rFonts w:ascii="Courier New"/>
                                <w:sz w:val="18"/>
                              </w:rPr>
                              <w:t>var</w:t>
                            </w:r>
                            <w:r>
                              <w:rPr>
                                <w:rFonts w:ascii="Courier New"/>
                                <w:spacing w:val="-5"/>
                                <w:sz w:val="18"/>
                              </w:rPr>
                              <w:t xml:space="preserve"> </w:t>
                            </w:r>
                            <w:r>
                              <w:rPr>
                                <w:rFonts w:ascii="Courier New"/>
                                <w:sz w:val="18"/>
                              </w:rPr>
                              <w:t>call:</w:t>
                            </w:r>
                            <w:r>
                              <w:rPr>
                                <w:rFonts w:ascii="Courier New"/>
                                <w:spacing w:val="-5"/>
                                <w:sz w:val="18"/>
                              </w:rPr>
                              <w:t xml:space="preserve"> </w:t>
                            </w:r>
                            <w:r>
                              <w:rPr>
                                <w:rFonts w:ascii="Courier New"/>
                                <w:spacing w:val="-2"/>
                                <w:sz w:val="18"/>
                              </w:rPr>
                              <w:t>Call&lt;List&lt;Post&gt;&gt;</w:t>
                            </w:r>
                          </w:p>
                          <w:p w14:paraId="17CACE94" w14:textId="77777777" w:rsidR="003D76C2" w:rsidRDefault="003D76C2">
                            <w:pPr>
                              <w:pStyle w:val="BodyText"/>
                              <w:rPr>
                                <w:rFonts w:ascii="Courier New"/>
                              </w:rPr>
                            </w:pPr>
                          </w:p>
                          <w:p w14:paraId="5A63BD9C" w14:textId="77777777" w:rsidR="003D76C2" w:rsidRDefault="00000000">
                            <w:pPr>
                              <w:spacing w:before="129"/>
                              <w:ind w:left="885"/>
                              <w:rPr>
                                <w:rFonts w:ascii="Courier New"/>
                                <w:sz w:val="18"/>
                              </w:rPr>
                            </w:pPr>
                            <w:r>
                              <w:rPr>
                                <w:rFonts w:ascii="Courier New"/>
                                <w:spacing w:val="-2"/>
                                <w:sz w:val="18"/>
                              </w:rPr>
                              <w:t>@Before</w:t>
                            </w:r>
                          </w:p>
                          <w:p w14:paraId="3F6DEC34"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770B5B42" w14:textId="77777777" w:rsidR="003D76C2" w:rsidRDefault="00000000">
                            <w:pPr>
                              <w:spacing w:before="76"/>
                              <w:ind w:left="1317"/>
                              <w:rPr>
                                <w:rFonts w:ascii="Courier New"/>
                                <w:sz w:val="18"/>
                              </w:rPr>
                            </w:pP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postService.getPosts</w:t>
                            </w:r>
                            <w:proofErr w:type="spellEnd"/>
                            <w:r>
                              <w:rPr>
                                <w:rFonts w:ascii="Courier New"/>
                                <w:spacing w:val="-2"/>
                                <w:sz w:val="18"/>
                              </w:rPr>
                              <w:t>()).</w:t>
                            </w:r>
                            <w:proofErr w:type="spellStart"/>
                            <w:r>
                              <w:rPr>
                                <w:rFonts w:ascii="Courier New"/>
                                <w:spacing w:val="-2"/>
                                <w:sz w:val="18"/>
                              </w:rPr>
                              <w:t>thenReturn</w:t>
                            </w:r>
                            <w:proofErr w:type="spellEnd"/>
                            <w:r>
                              <w:rPr>
                                <w:rFonts w:ascii="Courier New"/>
                                <w:spacing w:val="-2"/>
                                <w:sz w:val="18"/>
                              </w:rPr>
                              <w:t>(call)</w:t>
                            </w:r>
                          </w:p>
                          <w:p w14:paraId="09B8E10D" w14:textId="77777777" w:rsidR="003D76C2" w:rsidRDefault="00000000">
                            <w:pPr>
                              <w:spacing w:before="76"/>
                              <w:ind w:left="885"/>
                              <w:rPr>
                                <w:rFonts w:ascii="Courier New"/>
                                <w:sz w:val="18"/>
                              </w:rPr>
                            </w:pPr>
                            <w:r>
                              <w:rPr>
                                <w:rFonts w:ascii="Courier New"/>
                                <w:sz w:val="18"/>
                              </w:rPr>
                              <w:t>}</w:t>
                            </w:r>
                          </w:p>
                          <w:p w14:paraId="149E5CC2" w14:textId="77777777" w:rsidR="003D76C2" w:rsidRDefault="003D76C2">
                            <w:pPr>
                              <w:pStyle w:val="BodyText"/>
                              <w:rPr>
                                <w:rFonts w:ascii="Courier New"/>
                              </w:rPr>
                            </w:pPr>
                          </w:p>
                          <w:p w14:paraId="1A593853" w14:textId="77777777" w:rsidR="003D76C2" w:rsidRDefault="00000000">
                            <w:pPr>
                              <w:spacing w:before="130"/>
                              <w:ind w:left="885"/>
                              <w:rPr>
                                <w:rFonts w:ascii="Courier New"/>
                                <w:sz w:val="18"/>
                              </w:rPr>
                            </w:pPr>
                            <w:r>
                              <w:rPr>
                                <w:rFonts w:ascii="Courier New"/>
                                <w:spacing w:val="-2"/>
                                <w:sz w:val="18"/>
                              </w:rPr>
                              <w:t>@Test</w:t>
                            </w:r>
                          </w:p>
                          <w:p w14:paraId="6BD28451" w14:textId="77777777" w:rsidR="003D76C2" w:rsidRDefault="00000000">
                            <w:pPr>
                              <w:spacing w:before="76" w:line="328" w:lineRule="auto"/>
                              <w:ind w:left="1317" w:right="4210" w:hanging="432"/>
                              <w:rPr>
                                <w:rFonts w:ascii="Courier New"/>
                                <w:sz w:val="18"/>
                              </w:rPr>
                            </w:pPr>
                            <w:r>
                              <w:rPr>
                                <w:rFonts w:ascii="Courier New"/>
                                <w:sz w:val="18"/>
                              </w:rPr>
                              <w:t xml:space="preserve">fun </w:t>
                            </w:r>
                            <w:proofErr w:type="spellStart"/>
                            <w:r>
                              <w:rPr>
                                <w:rFonts w:ascii="Courier New"/>
                                <w:sz w:val="18"/>
                              </w:rPr>
                              <w:t>getPosts_success</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postList</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listOf</w:t>
                            </w:r>
                            <w:proofErr w:type="spellEnd"/>
                            <w:r>
                              <w:rPr>
                                <w:rFonts w:ascii="Courier New"/>
                                <w:sz w:val="18"/>
                              </w:rPr>
                              <w:t>(</w:t>
                            </w:r>
                          </w:p>
                          <w:p w14:paraId="062B122A" w14:textId="77777777" w:rsidR="003D76C2" w:rsidRDefault="00000000">
                            <w:pPr>
                              <w:spacing w:before="1"/>
                              <w:ind w:left="1749"/>
                              <w:rPr>
                                <w:rFonts w:ascii="Courier New"/>
                                <w:sz w:val="18"/>
                              </w:rPr>
                            </w:pPr>
                            <w:r>
                              <w:rPr>
                                <w:rFonts w:ascii="Courier New"/>
                                <w:sz w:val="18"/>
                              </w:rPr>
                              <w:t>Post(1,</w:t>
                            </w:r>
                            <w:r>
                              <w:rPr>
                                <w:rFonts w:ascii="Courier New"/>
                                <w:spacing w:val="-6"/>
                                <w:sz w:val="18"/>
                              </w:rPr>
                              <w:t xml:space="preserve"> </w:t>
                            </w:r>
                            <w:r>
                              <w:rPr>
                                <w:rFonts w:ascii="Courier New"/>
                                <w:sz w:val="18"/>
                              </w:rPr>
                              <w:t>1,</w:t>
                            </w:r>
                            <w:r>
                              <w:rPr>
                                <w:rFonts w:ascii="Courier New"/>
                                <w:spacing w:val="-6"/>
                                <w:sz w:val="18"/>
                              </w:rPr>
                              <w:t xml:space="preserve"> </w:t>
                            </w:r>
                            <w:r>
                              <w:rPr>
                                <w:rFonts w:ascii="Courier New"/>
                                <w:sz w:val="18"/>
                              </w:rPr>
                              <w:t>"title1",</w:t>
                            </w:r>
                            <w:r>
                              <w:rPr>
                                <w:rFonts w:ascii="Courier New"/>
                                <w:spacing w:val="-6"/>
                                <w:sz w:val="18"/>
                              </w:rPr>
                              <w:t xml:space="preserve"> </w:t>
                            </w:r>
                            <w:r>
                              <w:rPr>
                                <w:rFonts w:ascii="Courier New"/>
                                <w:spacing w:val="-2"/>
                                <w:sz w:val="18"/>
                              </w:rPr>
                              <w:t>"body1"),</w:t>
                            </w:r>
                          </w:p>
                          <w:p w14:paraId="3D6476C0" w14:textId="77777777" w:rsidR="003D76C2" w:rsidRDefault="00000000">
                            <w:pPr>
                              <w:spacing w:before="76"/>
                              <w:ind w:left="1749"/>
                              <w:rPr>
                                <w:rFonts w:ascii="Courier New"/>
                                <w:sz w:val="18"/>
                              </w:rPr>
                            </w:pPr>
                            <w:r>
                              <w:rPr>
                                <w:rFonts w:ascii="Courier New"/>
                                <w:sz w:val="18"/>
                              </w:rPr>
                              <w:t>Post(2,</w:t>
                            </w:r>
                            <w:r>
                              <w:rPr>
                                <w:rFonts w:ascii="Courier New"/>
                                <w:spacing w:val="-6"/>
                                <w:sz w:val="18"/>
                              </w:rPr>
                              <w:t xml:space="preserve"> </w:t>
                            </w:r>
                            <w:r>
                              <w:rPr>
                                <w:rFonts w:ascii="Courier New"/>
                                <w:sz w:val="18"/>
                              </w:rPr>
                              <w:t>2,</w:t>
                            </w:r>
                            <w:r>
                              <w:rPr>
                                <w:rFonts w:ascii="Courier New"/>
                                <w:spacing w:val="-6"/>
                                <w:sz w:val="18"/>
                              </w:rPr>
                              <w:t xml:space="preserve"> </w:t>
                            </w:r>
                            <w:r>
                              <w:rPr>
                                <w:rFonts w:ascii="Courier New"/>
                                <w:sz w:val="18"/>
                              </w:rPr>
                              <w:t>"title2",</w:t>
                            </w:r>
                            <w:r>
                              <w:rPr>
                                <w:rFonts w:ascii="Courier New"/>
                                <w:spacing w:val="-6"/>
                                <w:sz w:val="18"/>
                              </w:rPr>
                              <w:t xml:space="preserve"> </w:t>
                            </w:r>
                            <w:r>
                              <w:rPr>
                                <w:rFonts w:ascii="Courier New"/>
                                <w:spacing w:val="-2"/>
                                <w:sz w:val="18"/>
                              </w:rPr>
                              <w:t>"body2")</w:t>
                            </w:r>
                          </w:p>
                          <w:p w14:paraId="522C8502" w14:textId="77777777" w:rsidR="003D76C2" w:rsidRDefault="00000000">
                            <w:pPr>
                              <w:spacing w:before="76"/>
                              <w:ind w:left="1317"/>
                              <w:rPr>
                                <w:rFonts w:ascii="Courier New"/>
                                <w:sz w:val="18"/>
                              </w:rPr>
                            </w:pPr>
                            <w:r>
                              <w:rPr>
                                <w:rFonts w:ascii="Courier New"/>
                                <w:sz w:val="18"/>
                              </w:rPr>
                              <w:t>)</w:t>
                            </w:r>
                          </w:p>
                          <w:p w14:paraId="10F76EBA" w14:textId="77777777" w:rsidR="003D76C2" w:rsidRDefault="00000000">
                            <w:pPr>
                              <w:spacing w:line="280" w:lineRule="atLeast"/>
                              <w:ind w:left="1749" w:hanging="432"/>
                              <w:rPr>
                                <w:rFonts w:ascii="Courier New"/>
                                <w:sz w:val="18"/>
                              </w:rPr>
                            </w:pPr>
                            <w:proofErr w:type="spellStart"/>
                            <w:r>
                              <w:rPr>
                                <w:rFonts w:ascii="Courier New"/>
                                <w:sz w:val="18"/>
                              </w:rPr>
                              <w:t>Mockito.'when</w:t>
                            </w:r>
                            <w:proofErr w:type="spellEnd"/>
                            <w:r>
                              <w:rPr>
                                <w:rFonts w:ascii="Courier New"/>
                                <w:sz w:val="18"/>
                              </w:rPr>
                              <w:t>'(</w:t>
                            </w:r>
                            <w:proofErr w:type="spellStart"/>
                            <w:r>
                              <w:rPr>
                                <w:rFonts w:ascii="Courier New"/>
                                <w:sz w:val="18"/>
                              </w:rPr>
                              <w:t>call.enqueue</w:t>
                            </w:r>
                            <w:proofErr w:type="spellEnd"/>
                            <w:r>
                              <w:rPr>
                                <w:rFonts w:ascii="Courier New"/>
                                <w:sz w:val="18"/>
                              </w:rPr>
                              <w:t>(</w:t>
                            </w:r>
                            <w:proofErr w:type="spellStart"/>
                            <w:r>
                              <w:rPr>
                                <w:rFonts w:ascii="Courier New"/>
                                <w:sz w:val="18"/>
                              </w:rPr>
                              <w:t>Mockito.any</w:t>
                            </w:r>
                            <w:proofErr w:type="spellEnd"/>
                            <w:r>
                              <w:rPr>
                                <w:rFonts w:ascii="Courier New"/>
                                <w:sz w:val="18"/>
                              </w:rPr>
                              <w:t>())).</w:t>
                            </w:r>
                            <w:proofErr w:type="spellStart"/>
                            <w:r>
                              <w:rPr>
                                <w:rFonts w:ascii="Courier New"/>
                                <w:sz w:val="18"/>
                              </w:rPr>
                              <w:t>thenAnswer</w:t>
                            </w:r>
                            <w:proofErr w:type="spellEnd"/>
                            <w:r>
                              <w:rPr>
                                <w:rFonts w:ascii="Courier New"/>
                                <w:spacing w:val="-29"/>
                                <w:sz w:val="18"/>
                              </w:rPr>
                              <w:t xml:space="preserve"> </w:t>
                            </w:r>
                            <w:r>
                              <w:rPr>
                                <w:rFonts w:ascii="Courier New"/>
                                <w:sz w:val="18"/>
                              </w:rPr>
                              <w:t>{ (</w:t>
                            </w:r>
                            <w:proofErr w:type="spellStart"/>
                            <w:r>
                              <w:rPr>
                                <w:rFonts w:ascii="Courier New"/>
                                <w:sz w:val="18"/>
                              </w:rPr>
                              <w:t>it.arguments</w:t>
                            </w:r>
                            <w:proofErr w:type="spellEnd"/>
                            <w:r>
                              <w:rPr>
                                <w:rFonts w:ascii="Courier New"/>
                                <w:sz w:val="18"/>
                              </w:rPr>
                              <w:t>[0] as Callback&lt;List&lt;Post&gt;&gt;)</w:t>
                            </w:r>
                          </w:p>
                          <w:p w14:paraId="7F5F969B" w14:textId="77777777" w:rsidR="003D76C2" w:rsidRDefault="00000000">
                            <w:pPr>
                              <w:spacing w:line="200" w:lineRule="exact"/>
                              <w:ind w:left="1965"/>
                              <w:rPr>
                                <w:rFonts w:ascii="Courier New"/>
                                <w:sz w:val="18"/>
                              </w:rPr>
                            </w:pPr>
                            <w:r>
                              <w:rPr>
                                <w:rFonts w:ascii="Courier New"/>
                                <w:sz w:val="18"/>
                              </w:rPr>
                              <w:t>.</w:t>
                            </w:r>
                            <w:proofErr w:type="spellStart"/>
                            <w:r>
                              <w:rPr>
                                <w:rFonts w:ascii="Courier New"/>
                                <w:sz w:val="18"/>
                              </w:rPr>
                              <w:t>onResponse</w:t>
                            </w:r>
                            <w:proofErr w:type="spellEnd"/>
                            <w:r>
                              <w:rPr>
                                <w:rFonts w:ascii="Courier New"/>
                                <w:sz w:val="18"/>
                              </w:rPr>
                              <w:t>(call,</w:t>
                            </w:r>
                            <w:r>
                              <w:rPr>
                                <w:rFonts w:ascii="Courier New"/>
                                <w:spacing w:val="-17"/>
                                <w:sz w:val="18"/>
                              </w:rPr>
                              <w:t xml:space="preserve"> </w:t>
                            </w:r>
                            <w:proofErr w:type="spellStart"/>
                            <w:r>
                              <w:rPr>
                                <w:rFonts w:ascii="Courier New"/>
                                <w:spacing w:val="-2"/>
                                <w:sz w:val="18"/>
                              </w:rPr>
                              <w:t>Response.success</w:t>
                            </w:r>
                            <w:proofErr w:type="spellEnd"/>
                            <w:r>
                              <w:rPr>
                                <w:rFonts w:ascii="Courier New"/>
                                <w:spacing w:val="-2"/>
                                <w:sz w:val="18"/>
                              </w:rPr>
                              <w:t>(</w:t>
                            </w:r>
                            <w:proofErr w:type="spellStart"/>
                            <w:r>
                              <w:rPr>
                                <w:rFonts w:ascii="Courier New"/>
                                <w:spacing w:val="-2"/>
                                <w:sz w:val="18"/>
                              </w:rPr>
                              <w:t>postList</w:t>
                            </w:r>
                            <w:proofErr w:type="spellEnd"/>
                            <w:r>
                              <w:rPr>
                                <w:rFonts w:ascii="Courier New"/>
                                <w:spacing w:val="-2"/>
                                <w:sz w:val="18"/>
                              </w:rPr>
                              <w:t>))</w:t>
                            </w:r>
                          </w:p>
                          <w:p w14:paraId="1121ABA0" w14:textId="77777777" w:rsidR="003D76C2" w:rsidRDefault="00000000">
                            <w:pPr>
                              <w:spacing w:before="17"/>
                              <w:ind w:left="1317"/>
                              <w:rPr>
                                <w:rFonts w:ascii="Courier New"/>
                                <w:sz w:val="18"/>
                              </w:rPr>
                            </w:pPr>
                            <w:r>
                              <w:rPr>
                                <w:rFonts w:ascii="Courier New"/>
                                <w:sz w:val="18"/>
                              </w:rPr>
                              <w:t>}</w:t>
                            </w:r>
                          </w:p>
                          <w:p w14:paraId="53C1E194" w14:textId="77777777" w:rsidR="003D76C2" w:rsidRDefault="00000000">
                            <w:pPr>
                              <w:spacing w:line="560" w:lineRule="atLeast"/>
                              <w:ind w:left="1317" w:right="840"/>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postRepository.getPosts</w:t>
                            </w:r>
                            <w:proofErr w:type="spellEnd"/>
                            <w:r>
                              <w:rPr>
                                <w:rFonts w:ascii="Courier New"/>
                                <w:sz w:val="18"/>
                              </w:rPr>
                              <w:t xml:space="preserve">() </w:t>
                            </w:r>
                            <w:proofErr w:type="spellStart"/>
                            <w:r>
                              <w:rPr>
                                <w:rFonts w:ascii="Courier New"/>
                                <w:sz w:val="18"/>
                              </w:rPr>
                              <w:t>assertEquals</w:t>
                            </w:r>
                            <w:proofErr w:type="spellEnd"/>
                            <w:r>
                              <w:rPr>
                                <w:rFonts w:ascii="Courier New"/>
                                <w:sz w:val="18"/>
                              </w:rPr>
                              <w:t>(</w:t>
                            </w:r>
                            <w:proofErr w:type="spellStart"/>
                            <w:r>
                              <w:rPr>
                                <w:rFonts w:ascii="Courier New"/>
                                <w:sz w:val="18"/>
                              </w:rPr>
                              <w:t>postList</w:t>
                            </w:r>
                            <w:proofErr w:type="spellEnd"/>
                            <w:r>
                              <w:rPr>
                                <w:rFonts w:ascii="Courier New"/>
                                <w:sz w:val="18"/>
                              </w:rPr>
                              <w:t xml:space="preserve">, </w:t>
                            </w:r>
                            <w:proofErr w:type="spellStart"/>
                            <w:r>
                              <w:rPr>
                                <w:rFonts w:ascii="Courier New"/>
                                <w:sz w:val="18"/>
                              </w:rPr>
                              <w:t>result.value</w:t>
                            </w:r>
                            <w:proofErr w:type="spellEnd"/>
                            <w:r>
                              <w:rPr>
                                <w:rFonts w:ascii="Courier New"/>
                                <w:sz w:val="18"/>
                              </w:rPr>
                              <w:t>)</w:t>
                            </w:r>
                          </w:p>
                          <w:p w14:paraId="4FF7DD68" w14:textId="77777777" w:rsidR="003D76C2" w:rsidRDefault="00000000">
                            <w:pPr>
                              <w:spacing w:before="76"/>
                              <w:ind w:left="885"/>
                              <w:rPr>
                                <w:rFonts w:ascii="Courier New"/>
                                <w:sz w:val="18"/>
                              </w:rPr>
                            </w:pPr>
                            <w:r>
                              <w:rPr>
                                <w:rFonts w:ascii="Courier New"/>
                                <w:sz w:val="18"/>
                              </w:rPr>
                              <w:t>}</w:t>
                            </w:r>
                          </w:p>
                          <w:p w14:paraId="72F5B52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339899" id="docshape1089" o:spid="_x0000_s1975" type="#_x0000_t202" style="position:absolute;margin-left:88.2pt;margin-top:8.55pt;width:399.6pt;height:456.25pt;z-index:-15577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" filled="f" stroked="f">
                <v:path arrowok="t"/>
                <v:textbox inset="0,0,0,0">
                  <w:txbxContent>
                    <w:p w14:paraId="3E9B11C4"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PostRepositoryImplTest</w:t>
                      </w:r>
                      <w:proofErr w:type="spellEnd"/>
                      <w:r>
                        <w:rPr>
                          <w:rFonts w:ascii="Courier New"/>
                          <w:sz w:val="18"/>
                        </w:rPr>
                        <w:t xml:space="preserve"> {</w:t>
                      </w:r>
                    </w:p>
                    <w:p w14:paraId="5E055628" w14:textId="77777777" w:rsidR="003D76C2" w:rsidRDefault="003D76C2">
                      <w:pPr>
                        <w:pStyle w:val="BodyText"/>
                        <w:spacing w:before="9"/>
                        <w:rPr>
                          <w:rFonts w:ascii="Courier New"/>
                          <w:sz w:val="24"/>
                        </w:rPr>
                      </w:pPr>
                    </w:p>
                    <w:p w14:paraId="0DC72117" w14:textId="77777777" w:rsidR="003D76C2" w:rsidRDefault="00000000">
                      <w:pPr>
                        <w:spacing w:before="1"/>
                        <w:ind w:left="885"/>
                        <w:rPr>
                          <w:rFonts w:ascii="Courier New"/>
                          <w:sz w:val="18"/>
                        </w:rPr>
                      </w:pPr>
                      <w:r>
                        <w:rPr>
                          <w:rFonts w:ascii="Courier New"/>
                          <w:spacing w:val="-2"/>
                          <w:sz w:val="18"/>
                        </w:rPr>
                        <w:t>@get:Rule</w:t>
                      </w:r>
                    </w:p>
                    <w:p w14:paraId="2B4D19B1" w14:textId="77777777" w:rsidR="003D76C2" w:rsidRDefault="00000000">
                      <w:pPr>
                        <w:spacing w:before="76" w:line="328" w:lineRule="auto"/>
                        <w:ind w:left="885" w:right="2128"/>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rule</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InstantTaskExecutorRule</w:t>
                      </w:r>
                      <w:proofErr w:type="spellEnd"/>
                      <w:r>
                        <w:rPr>
                          <w:rFonts w:ascii="Courier New"/>
                          <w:sz w:val="18"/>
                        </w:rPr>
                        <w:t xml:space="preserve">() </w:t>
                      </w:r>
                      <w:r>
                        <w:rPr>
                          <w:rFonts w:ascii="Courier New"/>
                          <w:spacing w:val="-2"/>
                          <w:sz w:val="18"/>
                        </w:rPr>
                        <w:t>@InjectMocks</w:t>
                      </w:r>
                    </w:p>
                    <w:p w14:paraId="47DF66D4" w14:textId="77777777" w:rsidR="003D76C2" w:rsidRDefault="00000000">
                      <w:pPr>
                        <w:spacing w:before="1" w:line="328" w:lineRule="auto"/>
                        <w:ind w:left="885" w:right="1766"/>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postRepository</w:t>
                      </w:r>
                      <w:proofErr w:type="spellEnd"/>
                      <w:r>
                        <w:rPr>
                          <w:rFonts w:ascii="Courier New"/>
                          <w:sz w:val="18"/>
                        </w:rPr>
                        <w:t>:</w:t>
                      </w:r>
                      <w:r>
                        <w:rPr>
                          <w:rFonts w:ascii="Courier New"/>
                          <w:spacing w:val="-13"/>
                          <w:sz w:val="18"/>
                        </w:rPr>
                        <w:t xml:space="preserve"> </w:t>
                      </w:r>
                      <w:proofErr w:type="spellStart"/>
                      <w:r>
                        <w:rPr>
                          <w:rFonts w:ascii="Courier New"/>
                          <w:sz w:val="18"/>
                        </w:rPr>
                        <w:t>PostRepositoryImpl</w:t>
                      </w:r>
                      <w:proofErr w:type="spellEnd"/>
                      <w:r>
                        <w:rPr>
                          <w:rFonts w:ascii="Courier New"/>
                          <w:sz w:val="18"/>
                        </w:rPr>
                        <w:t xml:space="preserve"> </w:t>
                      </w:r>
                      <w:r>
                        <w:rPr>
                          <w:rFonts w:ascii="Courier New"/>
                          <w:spacing w:val="-2"/>
                          <w:sz w:val="18"/>
                        </w:rPr>
                        <w:t>@Mock</w:t>
                      </w:r>
                    </w:p>
                    <w:p w14:paraId="6078B073" w14:textId="77777777" w:rsidR="003D76C2" w:rsidRDefault="00000000">
                      <w:pPr>
                        <w:spacing w:before="1" w:line="328" w:lineRule="auto"/>
                        <w:ind w:left="885" w:right="3062"/>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postService</w:t>
                      </w:r>
                      <w:proofErr w:type="spellEnd"/>
                      <w:r>
                        <w:rPr>
                          <w:rFonts w:ascii="Courier New"/>
                          <w:sz w:val="18"/>
                        </w:rPr>
                        <w:t>:</w:t>
                      </w:r>
                      <w:r>
                        <w:rPr>
                          <w:rFonts w:ascii="Courier New"/>
                          <w:spacing w:val="-13"/>
                          <w:sz w:val="18"/>
                        </w:rPr>
                        <w:t xml:space="preserve"> </w:t>
                      </w:r>
                      <w:proofErr w:type="spellStart"/>
                      <w:r>
                        <w:rPr>
                          <w:rFonts w:ascii="Courier New"/>
                          <w:sz w:val="18"/>
                        </w:rPr>
                        <w:t>PostService</w:t>
                      </w:r>
                      <w:proofErr w:type="spellEnd"/>
                      <w:r>
                        <w:rPr>
                          <w:rFonts w:ascii="Courier New"/>
                          <w:sz w:val="18"/>
                        </w:rPr>
                        <w:t xml:space="preserve"> </w:t>
                      </w:r>
                      <w:r>
                        <w:rPr>
                          <w:rFonts w:ascii="Courier New"/>
                          <w:spacing w:val="-2"/>
                          <w:sz w:val="18"/>
                        </w:rPr>
                        <w:t>@Mock</w:t>
                      </w:r>
                    </w:p>
                    <w:p w14:paraId="11161907" w14:textId="77777777" w:rsidR="003D76C2" w:rsidRDefault="00000000">
                      <w:pPr>
                        <w:spacing w:before="2"/>
                        <w:ind w:left="885"/>
                        <w:rPr>
                          <w:rFonts w:ascii="Courier New"/>
                          <w:sz w:val="18"/>
                        </w:rPr>
                      </w:pPr>
                      <w:proofErr w:type="spellStart"/>
                      <w:r>
                        <w:rPr>
                          <w:rFonts w:ascii="Courier New"/>
                          <w:sz w:val="18"/>
                        </w:rPr>
                        <w:t>lateinit</w:t>
                      </w:r>
                      <w:proofErr w:type="spellEnd"/>
                      <w:r>
                        <w:rPr>
                          <w:rFonts w:ascii="Courier New"/>
                          <w:spacing w:val="-6"/>
                          <w:sz w:val="18"/>
                        </w:rPr>
                        <w:t xml:space="preserve"> </w:t>
                      </w:r>
                      <w:r>
                        <w:rPr>
                          <w:rFonts w:ascii="Courier New"/>
                          <w:sz w:val="18"/>
                        </w:rPr>
                        <w:t>var</w:t>
                      </w:r>
                      <w:r>
                        <w:rPr>
                          <w:rFonts w:ascii="Courier New"/>
                          <w:spacing w:val="-5"/>
                          <w:sz w:val="18"/>
                        </w:rPr>
                        <w:t xml:space="preserve"> </w:t>
                      </w:r>
                      <w:r>
                        <w:rPr>
                          <w:rFonts w:ascii="Courier New"/>
                          <w:sz w:val="18"/>
                        </w:rPr>
                        <w:t>call:</w:t>
                      </w:r>
                      <w:r>
                        <w:rPr>
                          <w:rFonts w:ascii="Courier New"/>
                          <w:spacing w:val="-5"/>
                          <w:sz w:val="18"/>
                        </w:rPr>
                        <w:t xml:space="preserve"> </w:t>
                      </w:r>
                      <w:r>
                        <w:rPr>
                          <w:rFonts w:ascii="Courier New"/>
                          <w:spacing w:val="-2"/>
                          <w:sz w:val="18"/>
                        </w:rPr>
                        <w:t>Call&lt;List&lt;Post&gt;&gt;</w:t>
                      </w:r>
                    </w:p>
                    <w:p w14:paraId="17CACE94" w14:textId="77777777" w:rsidR="003D76C2" w:rsidRDefault="003D76C2">
                      <w:pPr>
                        <w:pStyle w:val="BodyText"/>
                        <w:rPr>
                          <w:rFonts w:ascii="Courier New"/>
                        </w:rPr>
                      </w:pPr>
                    </w:p>
                    <w:p w14:paraId="5A63BD9C" w14:textId="77777777" w:rsidR="003D76C2" w:rsidRDefault="00000000">
                      <w:pPr>
                        <w:spacing w:before="129"/>
                        <w:ind w:left="885"/>
                        <w:rPr>
                          <w:rFonts w:ascii="Courier New"/>
                          <w:sz w:val="18"/>
                        </w:rPr>
                      </w:pPr>
                      <w:r>
                        <w:rPr>
                          <w:rFonts w:ascii="Courier New"/>
                          <w:spacing w:val="-2"/>
                          <w:sz w:val="18"/>
                        </w:rPr>
                        <w:t>@Before</w:t>
                      </w:r>
                    </w:p>
                    <w:p w14:paraId="3F6DEC34"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proofErr w:type="spellStart"/>
                      <w:r>
                        <w:rPr>
                          <w:rFonts w:ascii="Courier New"/>
                          <w:sz w:val="18"/>
                        </w:rPr>
                        <w:t>setUp</w:t>
                      </w:r>
                      <w:proofErr w:type="spellEnd"/>
                      <w:r>
                        <w:rPr>
                          <w:rFonts w:ascii="Courier New"/>
                          <w:sz w:val="18"/>
                        </w:rPr>
                        <w:t>()</w:t>
                      </w:r>
                      <w:r>
                        <w:rPr>
                          <w:rFonts w:ascii="Courier New"/>
                          <w:spacing w:val="-5"/>
                          <w:sz w:val="18"/>
                        </w:rPr>
                        <w:t xml:space="preserve"> </w:t>
                      </w:r>
                      <w:r>
                        <w:rPr>
                          <w:rFonts w:ascii="Courier New"/>
                          <w:spacing w:val="-10"/>
                          <w:sz w:val="18"/>
                        </w:rPr>
                        <w:t>{</w:t>
                      </w:r>
                    </w:p>
                    <w:p w14:paraId="770B5B42" w14:textId="77777777" w:rsidR="003D76C2" w:rsidRDefault="00000000">
                      <w:pPr>
                        <w:spacing w:before="76"/>
                        <w:ind w:left="1317"/>
                        <w:rPr>
                          <w:rFonts w:ascii="Courier New"/>
                          <w:sz w:val="18"/>
                        </w:rPr>
                      </w:pP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postService.getPosts</w:t>
                      </w:r>
                      <w:proofErr w:type="spellEnd"/>
                      <w:r>
                        <w:rPr>
                          <w:rFonts w:ascii="Courier New"/>
                          <w:spacing w:val="-2"/>
                          <w:sz w:val="18"/>
                        </w:rPr>
                        <w:t>()).</w:t>
                      </w:r>
                      <w:proofErr w:type="spellStart"/>
                      <w:r>
                        <w:rPr>
                          <w:rFonts w:ascii="Courier New"/>
                          <w:spacing w:val="-2"/>
                          <w:sz w:val="18"/>
                        </w:rPr>
                        <w:t>thenReturn</w:t>
                      </w:r>
                      <w:proofErr w:type="spellEnd"/>
                      <w:r>
                        <w:rPr>
                          <w:rFonts w:ascii="Courier New"/>
                          <w:spacing w:val="-2"/>
                          <w:sz w:val="18"/>
                        </w:rPr>
                        <w:t>(call)</w:t>
                      </w:r>
                    </w:p>
                    <w:p w14:paraId="09B8E10D" w14:textId="77777777" w:rsidR="003D76C2" w:rsidRDefault="00000000">
                      <w:pPr>
                        <w:spacing w:before="76"/>
                        <w:ind w:left="885"/>
                        <w:rPr>
                          <w:rFonts w:ascii="Courier New"/>
                          <w:sz w:val="18"/>
                        </w:rPr>
                      </w:pPr>
                      <w:r>
                        <w:rPr>
                          <w:rFonts w:ascii="Courier New"/>
                          <w:sz w:val="18"/>
                        </w:rPr>
                        <w:t>}</w:t>
                      </w:r>
                    </w:p>
                    <w:p w14:paraId="149E5CC2" w14:textId="77777777" w:rsidR="003D76C2" w:rsidRDefault="003D76C2">
                      <w:pPr>
                        <w:pStyle w:val="BodyText"/>
                        <w:rPr>
                          <w:rFonts w:ascii="Courier New"/>
                        </w:rPr>
                      </w:pPr>
                    </w:p>
                    <w:p w14:paraId="1A593853" w14:textId="77777777" w:rsidR="003D76C2" w:rsidRDefault="00000000">
                      <w:pPr>
                        <w:spacing w:before="130"/>
                        <w:ind w:left="885"/>
                        <w:rPr>
                          <w:rFonts w:ascii="Courier New"/>
                          <w:sz w:val="18"/>
                        </w:rPr>
                      </w:pPr>
                      <w:r>
                        <w:rPr>
                          <w:rFonts w:ascii="Courier New"/>
                          <w:spacing w:val="-2"/>
                          <w:sz w:val="18"/>
                        </w:rPr>
                        <w:t>@Test</w:t>
                      </w:r>
                    </w:p>
                    <w:p w14:paraId="6BD28451" w14:textId="77777777" w:rsidR="003D76C2" w:rsidRDefault="00000000">
                      <w:pPr>
                        <w:spacing w:before="76" w:line="328" w:lineRule="auto"/>
                        <w:ind w:left="1317" w:right="4210" w:hanging="432"/>
                        <w:rPr>
                          <w:rFonts w:ascii="Courier New"/>
                          <w:sz w:val="18"/>
                        </w:rPr>
                      </w:pPr>
                      <w:r>
                        <w:rPr>
                          <w:rFonts w:ascii="Courier New"/>
                          <w:sz w:val="18"/>
                        </w:rPr>
                        <w:t xml:space="preserve">fun </w:t>
                      </w:r>
                      <w:proofErr w:type="spellStart"/>
                      <w:r>
                        <w:rPr>
                          <w:rFonts w:ascii="Courier New"/>
                          <w:sz w:val="18"/>
                        </w:rPr>
                        <w:t>getPosts_success</w:t>
                      </w:r>
                      <w:proofErr w:type="spellEnd"/>
                      <w:r>
                        <w:rPr>
                          <w:rFonts w:ascii="Courier New"/>
                          <w:sz w:val="18"/>
                        </w:rPr>
                        <w:t xml:space="preserve">()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postList</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listOf</w:t>
                      </w:r>
                      <w:proofErr w:type="spellEnd"/>
                      <w:r>
                        <w:rPr>
                          <w:rFonts w:ascii="Courier New"/>
                          <w:sz w:val="18"/>
                        </w:rPr>
                        <w:t>(</w:t>
                      </w:r>
                    </w:p>
                    <w:p w14:paraId="062B122A" w14:textId="77777777" w:rsidR="003D76C2" w:rsidRDefault="00000000">
                      <w:pPr>
                        <w:spacing w:before="1"/>
                        <w:ind w:left="1749"/>
                        <w:rPr>
                          <w:rFonts w:ascii="Courier New"/>
                          <w:sz w:val="18"/>
                        </w:rPr>
                      </w:pPr>
                      <w:r>
                        <w:rPr>
                          <w:rFonts w:ascii="Courier New"/>
                          <w:sz w:val="18"/>
                        </w:rPr>
                        <w:t>Post(1,</w:t>
                      </w:r>
                      <w:r>
                        <w:rPr>
                          <w:rFonts w:ascii="Courier New"/>
                          <w:spacing w:val="-6"/>
                          <w:sz w:val="18"/>
                        </w:rPr>
                        <w:t xml:space="preserve"> </w:t>
                      </w:r>
                      <w:r>
                        <w:rPr>
                          <w:rFonts w:ascii="Courier New"/>
                          <w:sz w:val="18"/>
                        </w:rPr>
                        <w:t>1,</w:t>
                      </w:r>
                      <w:r>
                        <w:rPr>
                          <w:rFonts w:ascii="Courier New"/>
                          <w:spacing w:val="-6"/>
                          <w:sz w:val="18"/>
                        </w:rPr>
                        <w:t xml:space="preserve"> </w:t>
                      </w:r>
                      <w:r>
                        <w:rPr>
                          <w:rFonts w:ascii="Courier New"/>
                          <w:sz w:val="18"/>
                        </w:rPr>
                        <w:t>"title1",</w:t>
                      </w:r>
                      <w:r>
                        <w:rPr>
                          <w:rFonts w:ascii="Courier New"/>
                          <w:spacing w:val="-6"/>
                          <w:sz w:val="18"/>
                        </w:rPr>
                        <w:t xml:space="preserve"> </w:t>
                      </w:r>
                      <w:r>
                        <w:rPr>
                          <w:rFonts w:ascii="Courier New"/>
                          <w:spacing w:val="-2"/>
                          <w:sz w:val="18"/>
                        </w:rPr>
                        <w:t>"body1"),</w:t>
                      </w:r>
                    </w:p>
                    <w:p w14:paraId="3D6476C0" w14:textId="77777777" w:rsidR="003D76C2" w:rsidRDefault="00000000">
                      <w:pPr>
                        <w:spacing w:before="76"/>
                        <w:ind w:left="1749"/>
                        <w:rPr>
                          <w:rFonts w:ascii="Courier New"/>
                          <w:sz w:val="18"/>
                        </w:rPr>
                      </w:pPr>
                      <w:r>
                        <w:rPr>
                          <w:rFonts w:ascii="Courier New"/>
                          <w:sz w:val="18"/>
                        </w:rPr>
                        <w:t>Post(2,</w:t>
                      </w:r>
                      <w:r>
                        <w:rPr>
                          <w:rFonts w:ascii="Courier New"/>
                          <w:spacing w:val="-6"/>
                          <w:sz w:val="18"/>
                        </w:rPr>
                        <w:t xml:space="preserve"> </w:t>
                      </w:r>
                      <w:r>
                        <w:rPr>
                          <w:rFonts w:ascii="Courier New"/>
                          <w:sz w:val="18"/>
                        </w:rPr>
                        <w:t>2,</w:t>
                      </w:r>
                      <w:r>
                        <w:rPr>
                          <w:rFonts w:ascii="Courier New"/>
                          <w:spacing w:val="-6"/>
                          <w:sz w:val="18"/>
                        </w:rPr>
                        <w:t xml:space="preserve"> </w:t>
                      </w:r>
                      <w:r>
                        <w:rPr>
                          <w:rFonts w:ascii="Courier New"/>
                          <w:sz w:val="18"/>
                        </w:rPr>
                        <w:t>"title2",</w:t>
                      </w:r>
                      <w:r>
                        <w:rPr>
                          <w:rFonts w:ascii="Courier New"/>
                          <w:spacing w:val="-6"/>
                          <w:sz w:val="18"/>
                        </w:rPr>
                        <w:t xml:space="preserve"> </w:t>
                      </w:r>
                      <w:r>
                        <w:rPr>
                          <w:rFonts w:ascii="Courier New"/>
                          <w:spacing w:val="-2"/>
                          <w:sz w:val="18"/>
                        </w:rPr>
                        <w:t>"body2")</w:t>
                      </w:r>
                    </w:p>
                    <w:p w14:paraId="522C8502" w14:textId="77777777" w:rsidR="003D76C2" w:rsidRDefault="00000000">
                      <w:pPr>
                        <w:spacing w:before="76"/>
                        <w:ind w:left="1317"/>
                        <w:rPr>
                          <w:rFonts w:ascii="Courier New"/>
                          <w:sz w:val="18"/>
                        </w:rPr>
                      </w:pPr>
                      <w:r>
                        <w:rPr>
                          <w:rFonts w:ascii="Courier New"/>
                          <w:sz w:val="18"/>
                        </w:rPr>
                        <w:t>)</w:t>
                      </w:r>
                    </w:p>
                    <w:p w14:paraId="10F76EBA" w14:textId="77777777" w:rsidR="003D76C2" w:rsidRDefault="00000000">
                      <w:pPr>
                        <w:spacing w:line="280" w:lineRule="atLeast"/>
                        <w:ind w:left="1749" w:hanging="432"/>
                        <w:rPr>
                          <w:rFonts w:ascii="Courier New"/>
                          <w:sz w:val="18"/>
                        </w:rPr>
                      </w:pPr>
                      <w:proofErr w:type="spellStart"/>
                      <w:r>
                        <w:rPr>
                          <w:rFonts w:ascii="Courier New"/>
                          <w:sz w:val="18"/>
                        </w:rPr>
                        <w:t>Mockito.'when</w:t>
                      </w:r>
                      <w:proofErr w:type="spellEnd"/>
                      <w:r>
                        <w:rPr>
                          <w:rFonts w:ascii="Courier New"/>
                          <w:sz w:val="18"/>
                        </w:rPr>
                        <w:t>'(</w:t>
                      </w:r>
                      <w:proofErr w:type="spellStart"/>
                      <w:r>
                        <w:rPr>
                          <w:rFonts w:ascii="Courier New"/>
                          <w:sz w:val="18"/>
                        </w:rPr>
                        <w:t>call.enqueue</w:t>
                      </w:r>
                      <w:proofErr w:type="spellEnd"/>
                      <w:r>
                        <w:rPr>
                          <w:rFonts w:ascii="Courier New"/>
                          <w:sz w:val="18"/>
                        </w:rPr>
                        <w:t>(</w:t>
                      </w:r>
                      <w:proofErr w:type="spellStart"/>
                      <w:r>
                        <w:rPr>
                          <w:rFonts w:ascii="Courier New"/>
                          <w:sz w:val="18"/>
                        </w:rPr>
                        <w:t>Mockito.any</w:t>
                      </w:r>
                      <w:proofErr w:type="spellEnd"/>
                      <w:r>
                        <w:rPr>
                          <w:rFonts w:ascii="Courier New"/>
                          <w:sz w:val="18"/>
                        </w:rPr>
                        <w:t>())).</w:t>
                      </w:r>
                      <w:proofErr w:type="spellStart"/>
                      <w:r>
                        <w:rPr>
                          <w:rFonts w:ascii="Courier New"/>
                          <w:sz w:val="18"/>
                        </w:rPr>
                        <w:t>thenAnswer</w:t>
                      </w:r>
                      <w:proofErr w:type="spellEnd"/>
                      <w:r>
                        <w:rPr>
                          <w:rFonts w:ascii="Courier New"/>
                          <w:spacing w:val="-29"/>
                          <w:sz w:val="18"/>
                        </w:rPr>
                        <w:t xml:space="preserve"> </w:t>
                      </w:r>
                      <w:r>
                        <w:rPr>
                          <w:rFonts w:ascii="Courier New"/>
                          <w:sz w:val="18"/>
                        </w:rPr>
                        <w:t>{ (</w:t>
                      </w:r>
                      <w:proofErr w:type="spellStart"/>
                      <w:r>
                        <w:rPr>
                          <w:rFonts w:ascii="Courier New"/>
                          <w:sz w:val="18"/>
                        </w:rPr>
                        <w:t>it.arguments</w:t>
                      </w:r>
                      <w:proofErr w:type="spellEnd"/>
                      <w:r>
                        <w:rPr>
                          <w:rFonts w:ascii="Courier New"/>
                          <w:sz w:val="18"/>
                        </w:rPr>
                        <w:t>[0] as Callback&lt;List&lt;Post&gt;&gt;)</w:t>
                      </w:r>
                    </w:p>
                    <w:p w14:paraId="7F5F969B" w14:textId="77777777" w:rsidR="003D76C2" w:rsidRDefault="00000000">
                      <w:pPr>
                        <w:spacing w:line="200" w:lineRule="exact"/>
                        <w:ind w:left="1965"/>
                        <w:rPr>
                          <w:rFonts w:ascii="Courier New"/>
                          <w:sz w:val="18"/>
                        </w:rPr>
                      </w:pPr>
                      <w:r>
                        <w:rPr>
                          <w:rFonts w:ascii="Courier New"/>
                          <w:sz w:val="18"/>
                        </w:rPr>
                        <w:t>.</w:t>
                      </w:r>
                      <w:proofErr w:type="spellStart"/>
                      <w:r>
                        <w:rPr>
                          <w:rFonts w:ascii="Courier New"/>
                          <w:sz w:val="18"/>
                        </w:rPr>
                        <w:t>onResponse</w:t>
                      </w:r>
                      <w:proofErr w:type="spellEnd"/>
                      <w:r>
                        <w:rPr>
                          <w:rFonts w:ascii="Courier New"/>
                          <w:sz w:val="18"/>
                        </w:rPr>
                        <w:t>(call,</w:t>
                      </w:r>
                      <w:r>
                        <w:rPr>
                          <w:rFonts w:ascii="Courier New"/>
                          <w:spacing w:val="-17"/>
                          <w:sz w:val="18"/>
                        </w:rPr>
                        <w:t xml:space="preserve"> </w:t>
                      </w:r>
                      <w:proofErr w:type="spellStart"/>
                      <w:r>
                        <w:rPr>
                          <w:rFonts w:ascii="Courier New"/>
                          <w:spacing w:val="-2"/>
                          <w:sz w:val="18"/>
                        </w:rPr>
                        <w:t>Response.success</w:t>
                      </w:r>
                      <w:proofErr w:type="spellEnd"/>
                      <w:r>
                        <w:rPr>
                          <w:rFonts w:ascii="Courier New"/>
                          <w:spacing w:val="-2"/>
                          <w:sz w:val="18"/>
                        </w:rPr>
                        <w:t>(</w:t>
                      </w:r>
                      <w:proofErr w:type="spellStart"/>
                      <w:r>
                        <w:rPr>
                          <w:rFonts w:ascii="Courier New"/>
                          <w:spacing w:val="-2"/>
                          <w:sz w:val="18"/>
                        </w:rPr>
                        <w:t>postList</w:t>
                      </w:r>
                      <w:proofErr w:type="spellEnd"/>
                      <w:r>
                        <w:rPr>
                          <w:rFonts w:ascii="Courier New"/>
                          <w:spacing w:val="-2"/>
                          <w:sz w:val="18"/>
                        </w:rPr>
                        <w:t>))</w:t>
                      </w:r>
                    </w:p>
                    <w:p w14:paraId="1121ABA0" w14:textId="77777777" w:rsidR="003D76C2" w:rsidRDefault="00000000">
                      <w:pPr>
                        <w:spacing w:before="17"/>
                        <w:ind w:left="1317"/>
                        <w:rPr>
                          <w:rFonts w:ascii="Courier New"/>
                          <w:sz w:val="18"/>
                        </w:rPr>
                      </w:pPr>
                      <w:r>
                        <w:rPr>
                          <w:rFonts w:ascii="Courier New"/>
                          <w:sz w:val="18"/>
                        </w:rPr>
                        <w:t>}</w:t>
                      </w:r>
                    </w:p>
                    <w:p w14:paraId="53C1E194" w14:textId="77777777" w:rsidR="003D76C2" w:rsidRDefault="00000000">
                      <w:pPr>
                        <w:spacing w:line="560" w:lineRule="atLeast"/>
                        <w:ind w:left="1317" w:right="840"/>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postRepository.getPosts</w:t>
                      </w:r>
                      <w:proofErr w:type="spellEnd"/>
                      <w:r>
                        <w:rPr>
                          <w:rFonts w:ascii="Courier New"/>
                          <w:sz w:val="18"/>
                        </w:rPr>
                        <w:t xml:space="preserve">() </w:t>
                      </w:r>
                      <w:proofErr w:type="spellStart"/>
                      <w:r>
                        <w:rPr>
                          <w:rFonts w:ascii="Courier New"/>
                          <w:sz w:val="18"/>
                        </w:rPr>
                        <w:t>assertEquals</w:t>
                      </w:r>
                      <w:proofErr w:type="spellEnd"/>
                      <w:r>
                        <w:rPr>
                          <w:rFonts w:ascii="Courier New"/>
                          <w:sz w:val="18"/>
                        </w:rPr>
                        <w:t>(</w:t>
                      </w:r>
                      <w:proofErr w:type="spellStart"/>
                      <w:r>
                        <w:rPr>
                          <w:rFonts w:ascii="Courier New"/>
                          <w:sz w:val="18"/>
                        </w:rPr>
                        <w:t>postList</w:t>
                      </w:r>
                      <w:proofErr w:type="spellEnd"/>
                      <w:r>
                        <w:rPr>
                          <w:rFonts w:ascii="Courier New"/>
                          <w:sz w:val="18"/>
                        </w:rPr>
                        <w:t xml:space="preserve">, </w:t>
                      </w:r>
                      <w:proofErr w:type="spellStart"/>
                      <w:r>
                        <w:rPr>
                          <w:rFonts w:ascii="Courier New"/>
                          <w:sz w:val="18"/>
                        </w:rPr>
                        <w:t>result.value</w:t>
                      </w:r>
                      <w:proofErr w:type="spellEnd"/>
                      <w:r>
                        <w:rPr>
                          <w:rFonts w:ascii="Courier New"/>
                          <w:sz w:val="18"/>
                        </w:rPr>
                        <w:t>)</w:t>
                      </w:r>
                    </w:p>
                    <w:p w14:paraId="4FF7DD68" w14:textId="77777777" w:rsidR="003D76C2" w:rsidRDefault="00000000">
                      <w:pPr>
                        <w:spacing w:before="76"/>
                        <w:ind w:left="885"/>
                        <w:rPr>
                          <w:rFonts w:ascii="Courier New"/>
                          <w:sz w:val="18"/>
                        </w:rPr>
                      </w:pPr>
                      <w:r>
                        <w:rPr>
                          <w:rFonts w:ascii="Courier New"/>
                          <w:sz w:val="18"/>
                        </w:rPr>
                        <w:t>}</w:t>
                      </w:r>
                    </w:p>
                    <w:p w14:paraId="72F5B52C" w14:textId="77777777" w:rsidR="003D76C2" w:rsidRDefault="00000000">
                      <w:pPr>
                        <w:spacing w:before="76"/>
                        <w:ind w:left="453"/>
                        <w:rPr>
                          <w:rFonts w:ascii="Courier New"/>
                          <w:sz w:val="18"/>
                        </w:rPr>
                      </w:pPr>
                      <w:r>
                        <w:rPr>
                          <w:rFonts w:ascii="Courier New"/>
                          <w:sz w:val="18"/>
                        </w:rPr>
                        <w:t>}</w:t>
                      </w:r>
                    </w:p>
                  </w:txbxContent>
                </v:textbox>
                <w10:wrap type="topAndBottom" anchorx="page"/>
              </v:shape>
            </w:pict>
          </mc:Fallback>
        </mc:AlternateContent>
      </w:r>
    </w:p>
    <w:p w14:paraId="1028698E" w14:textId="77777777" w:rsidR="003D76C2" w:rsidRDefault="003D76C2">
      <w:pPr>
        <w:rPr>
          <w:sz w:val="10"/>
        </w:rPr>
        <w:sectPr w:rsidR="003D76C2">
          <w:pgSz w:w="10800" w:h="13320"/>
          <w:pgMar w:top="1120" w:right="920" w:bottom="280" w:left="940" w:header="695" w:footer="0" w:gutter="0"/>
          <w:cols w:space="720"/>
        </w:sectPr>
      </w:pPr>
    </w:p>
    <w:p w14:paraId="7966211C" w14:textId="77777777" w:rsidR="003D76C2" w:rsidRDefault="003D76C2">
      <w:pPr>
        <w:pStyle w:val="BodyText"/>
        <w:spacing w:before="12"/>
        <w:rPr>
          <w:sz w:val="7"/>
        </w:rPr>
      </w:pPr>
    </w:p>
    <w:p w14:paraId="5E1115AC" w14:textId="77777777" w:rsidR="003D76C2" w:rsidRDefault="00000000">
      <w:pPr>
        <w:pStyle w:val="ListParagraph"/>
        <w:numPr>
          <w:ilvl w:val="0"/>
          <w:numId w:val="4"/>
        </w:numPr>
        <w:tabs>
          <w:tab w:val="left" w:pos="554"/>
        </w:tabs>
        <w:spacing w:before="101"/>
        <w:ind w:left="554"/>
        <w:jc w:val="left"/>
        <w:rPr>
          <w:sz w:val="20"/>
        </w:rPr>
      </w:pPr>
      <w:r>
        <w:rPr>
          <w:sz w:val="20"/>
        </w:rPr>
        <w:t>Next, let's define</w:t>
      </w:r>
      <w:r>
        <w:rPr>
          <w:spacing w:val="-1"/>
          <w:sz w:val="20"/>
        </w:rPr>
        <w:t xml:space="preserve"> </w:t>
      </w:r>
      <w:proofErr w:type="spellStart"/>
      <w:r>
        <w:rPr>
          <w:rFonts w:ascii="Courier New"/>
          <w:b/>
          <w:spacing w:val="-2"/>
        </w:rPr>
        <w:t>PostViewModel</w:t>
      </w:r>
      <w:proofErr w:type="spellEnd"/>
      <w:r>
        <w:rPr>
          <w:spacing w:val="-2"/>
          <w:sz w:val="20"/>
        </w:rPr>
        <w:t>:</w:t>
      </w:r>
    </w:p>
    <w:p w14:paraId="507953E8" w14:textId="77777777" w:rsidR="003D76C2" w:rsidRDefault="00D51F7C">
      <w:pPr>
        <w:pStyle w:val="BodyText"/>
        <w:spacing w:before="10"/>
        <w:rPr>
          <w:sz w:val="8"/>
        </w:rPr>
      </w:pPr>
      <w:r>
        <w:rPr>
          <w:noProof/>
        </w:rPr>
        <mc:AlternateContent>
          <mc:Choice Requires="wpg">
            <w:drawing>
              <wp:anchor distT="0" distB="0" distL="0" distR="0" simplePos="0" relativeHeight="487739904" behindDoc="1" locked="0" layoutInCell="1" allowOverlap="1" wp14:anchorId="1A06576C" wp14:editId="005493D1">
                <wp:simplePos x="0" y="0"/>
                <wp:positionH relativeFrom="page">
                  <wp:posOffset>662940</wp:posOffset>
                </wp:positionH>
                <wp:positionV relativeFrom="paragraph">
                  <wp:posOffset>91440</wp:posOffset>
                </wp:positionV>
                <wp:extent cx="5074920" cy="930275"/>
                <wp:effectExtent l="0" t="0" r="5080" b="0"/>
                <wp:wrapTopAndBottom/>
                <wp:docPr id="466" name="docshapegroup10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4"/>
                          <a:chExt cx="7992" cy="1465"/>
                        </a:xfrm>
                      </wpg:grpSpPr>
                      <wps:wsp>
                        <wps:cNvPr id="467" name="docshape1091"/>
                        <wps:cNvSpPr>
                          <a:spLocks/>
                        </wps:cNvSpPr>
                        <wps:spPr bwMode="auto">
                          <a:xfrm>
                            <a:off x="1044" y="153"/>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docshape1092"/>
                        <wps:cNvSpPr>
                          <a:spLocks/>
                        </wps:cNvSpPr>
                        <wps:spPr bwMode="auto">
                          <a:xfrm>
                            <a:off x="1044" y="143"/>
                            <a:ext cx="7992" cy="1465"/>
                          </a:xfrm>
                          <a:custGeom>
                            <a:avLst/>
                            <a:gdLst>
                              <a:gd name="T0" fmla="+- 0 9036 1044"/>
                              <a:gd name="T1" fmla="*/ T0 w 7992"/>
                              <a:gd name="T2" fmla="+- 0 1588 144"/>
                              <a:gd name="T3" fmla="*/ 1588 h 1465"/>
                              <a:gd name="T4" fmla="+- 0 1044 1044"/>
                              <a:gd name="T5" fmla="*/ T4 w 7992"/>
                              <a:gd name="T6" fmla="+- 0 1588 144"/>
                              <a:gd name="T7" fmla="*/ 1588 h 1465"/>
                              <a:gd name="T8" fmla="+- 0 1044 1044"/>
                              <a:gd name="T9" fmla="*/ T8 w 7992"/>
                              <a:gd name="T10" fmla="+- 0 1608 144"/>
                              <a:gd name="T11" fmla="*/ 1608 h 1465"/>
                              <a:gd name="T12" fmla="+- 0 9036 1044"/>
                              <a:gd name="T13" fmla="*/ T12 w 7992"/>
                              <a:gd name="T14" fmla="+- 0 1608 144"/>
                              <a:gd name="T15" fmla="*/ 1608 h 1465"/>
                              <a:gd name="T16" fmla="+- 0 9036 1044"/>
                              <a:gd name="T17" fmla="*/ T16 w 7992"/>
                              <a:gd name="T18" fmla="+- 0 1588 144"/>
                              <a:gd name="T19" fmla="*/ 1588 h 1465"/>
                              <a:gd name="T20" fmla="+- 0 9036 1044"/>
                              <a:gd name="T21" fmla="*/ T20 w 7992"/>
                              <a:gd name="T22" fmla="+- 0 144 144"/>
                              <a:gd name="T23" fmla="*/ 144 h 1465"/>
                              <a:gd name="T24" fmla="+- 0 1044 1044"/>
                              <a:gd name="T25" fmla="*/ T24 w 7992"/>
                              <a:gd name="T26" fmla="+- 0 144 144"/>
                              <a:gd name="T27" fmla="*/ 144 h 1465"/>
                              <a:gd name="T28" fmla="+- 0 1044 1044"/>
                              <a:gd name="T29" fmla="*/ T28 w 7992"/>
                              <a:gd name="T30" fmla="+- 0 164 144"/>
                              <a:gd name="T31" fmla="*/ 164 h 1465"/>
                              <a:gd name="T32" fmla="+- 0 9036 1044"/>
                              <a:gd name="T33" fmla="*/ T32 w 7992"/>
                              <a:gd name="T34" fmla="+- 0 164 144"/>
                              <a:gd name="T35" fmla="*/ 164 h 1465"/>
                              <a:gd name="T36" fmla="+- 0 9036 1044"/>
                              <a:gd name="T37" fmla="*/ T36 w 7992"/>
                              <a:gd name="T38" fmla="+- 0 144 144"/>
                              <a:gd name="T39" fmla="*/ 144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 name="docshape1093"/>
                        <wps:cNvSpPr txBox="1">
                          <a:spLocks/>
                        </wps:cNvSpPr>
                        <wps:spPr bwMode="auto">
                          <a:xfrm>
                            <a:off x="1044" y="163"/>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9DDBF" w14:textId="77777777" w:rsidR="003D76C2" w:rsidRDefault="00000000">
                              <w:pPr>
                                <w:spacing w:before="43" w:line="235" w:lineRule="auto"/>
                                <w:ind w:left="669" w:right="1274" w:hanging="216"/>
                                <w:rPr>
                                  <w:rFonts w:ascii="Courier New"/>
                                  <w:sz w:val="18"/>
                                </w:rPr>
                              </w:pPr>
                              <w:r>
                                <w:rPr>
                                  <w:rFonts w:ascii="Courier New"/>
                                  <w:sz w:val="18"/>
                                </w:rPr>
                                <w:t>class</w:t>
                              </w:r>
                              <w:r>
                                <w:rPr>
                                  <w:rFonts w:ascii="Courier New"/>
                                  <w:spacing w:val="-13"/>
                                  <w:sz w:val="18"/>
                                </w:rPr>
                                <w:t xml:space="preserve"> </w:t>
                              </w:r>
                              <w:proofErr w:type="spellStart"/>
                              <w:r>
                                <w:rPr>
                                  <w:rFonts w:ascii="Courier New"/>
                                  <w:sz w:val="18"/>
                                </w:rPr>
                                <w:t>PostViewModel</w:t>
                              </w:r>
                              <w:proofErr w:type="spellEnd"/>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postRepository</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 </w:t>
                              </w:r>
                              <w:proofErr w:type="spellStart"/>
                              <w:r>
                                <w:rPr>
                                  <w:rFonts w:ascii="Courier New"/>
                                  <w:sz w:val="18"/>
                                </w:rPr>
                                <w:t>ViewModel</w:t>
                              </w:r>
                              <w:proofErr w:type="spellEnd"/>
                              <w:r>
                                <w:rPr>
                                  <w:rFonts w:ascii="Courier New"/>
                                  <w:sz w:val="18"/>
                                </w:rPr>
                                <w:t>() {</w:t>
                              </w:r>
                            </w:p>
                            <w:p w14:paraId="148CA562" w14:textId="77777777" w:rsidR="003D76C2" w:rsidRDefault="003D76C2">
                              <w:pPr>
                                <w:spacing w:before="6"/>
                                <w:rPr>
                                  <w:rFonts w:ascii="Courier New"/>
                                  <w:sz w:val="26"/>
                                </w:rPr>
                              </w:pPr>
                            </w:p>
                            <w:p w14:paraId="72B14E88" w14:textId="77777777" w:rsidR="003D76C2" w:rsidRDefault="00000000">
                              <w:pPr>
                                <w:spacing w:line="235" w:lineRule="auto"/>
                                <w:ind w:left="1101" w:right="840" w:hanging="216"/>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getPosts</w:t>
                              </w:r>
                              <w:proofErr w:type="spellEnd"/>
                              <w:r>
                                <w:rPr>
                                  <w:rFonts w:ascii="Courier New"/>
                                  <w:sz w:val="18"/>
                                </w:rPr>
                                <w:t>():</w:t>
                              </w:r>
                              <w:r>
                                <w:rPr>
                                  <w:rFonts w:ascii="Courier New"/>
                                  <w:spacing w:val="-13"/>
                                  <w:sz w:val="18"/>
                                </w:rPr>
                                <w:t xml:space="preserve"> </w:t>
                              </w:r>
                              <w:proofErr w:type="spellStart"/>
                              <w:r>
                                <w:rPr>
                                  <w:rFonts w:ascii="Courier New"/>
                                  <w:sz w:val="18"/>
                                </w:rPr>
                                <w:t>LiveData</w:t>
                              </w:r>
                              <w:proofErr w:type="spellEnd"/>
                              <w:r>
                                <w:rPr>
                                  <w:rFonts w:ascii="Courier New"/>
                                  <w:sz w:val="18"/>
                                </w:rPr>
                                <w:t>&lt;List&lt;Post&gt;&gt;</w:t>
                              </w:r>
                              <w:r>
                                <w:rPr>
                                  <w:rFonts w:ascii="Courier New"/>
                                  <w:spacing w:val="-13"/>
                                  <w:sz w:val="18"/>
                                </w:rPr>
                                <w:t xml:space="preserve"> </w:t>
                              </w:r>
                              <w:r>
                                <w:rPr>
                                  <w:rFonts w:ascii="Courier New"/>
                                  <w:sz w:val="18"/>
                                </w:rPr>
                                <w:t xml:space="preserve">= </w:t>
                              </w:r>
                              <w:proofErr w:type="spellStart"/>
                              <w:r>
                                <w:rPr>
                                  <w:rFonts w:ascii="Courier New"/>
                                  <w:spacing w:val="-2"/>
                                  <w:sz w:val="18"/>
                                </w:rPr>
                                <w:t>postRepository.getPosts</w:t>
                              </w:r>
                              <w:proofErr w:type="spellEnd"/>
                              <w:r>
                                <w:rPr>
                                  <w:rFonts w:ascii="Courier New"/>
                                  <w:spacing w:val="-2"/>
                                  <w:sz w:val="18"/>
                                </w:rPr>
                                <w:t>()</w:t>
                              </w:r>
                            </w:p>
                            <w:p w14:paraId="171E9E83" w14:textId="77777777" w:rsidR="003D76C2" w:rsidRDefault="00000000">
                              <w:pPr>
                                <w:spacing w:before="1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06576C" id="docshapegroup1090" o:spid="_x0000_s1976" style="position:absolute;margin-left:52.2pt;margin-top:7.2pt;width:399.6pt;height:73.25pt;z-index:-15576576;mso-wrap-distance-left:0;mso-wrap-distance-right:0;mso-position-horizontal-relative:page;mso-position-vertical-relative:text" coordorigin="1044,144"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">
                <v:rect id="docshape1091" o:spid="_x0000_s1977" style="position:absolute;left:1044;top:153;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" fillcolor="#f6f6f6" stroked="f">
                  <v:path arrowok="t"/>
                </v:rect>
                <v:shape id="docshape1092" o:spid="_x0000_s1978" style="position:absolute;left:1044;top:143;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" path="m7992,1444l,1444r,20l7992,1464r,-20xm7992,l,,,20r7992,l7992,xe" fillcolor="#dadada" stroked="f">
                  <v:path arrowok="t" o:connecttype="custom" o:connectlocs="7992,1588;0,1588;0,1608;7992,1608;7992,1588;7992,144;0,144;0,164;7992,164;7992,144" o:connectangles="0,0,0,0,0,0,0,0,0,0"/>
                </v:shape>
                <v:shape id="docshape1093" o:spid="_x0000_s1979" type="#_x0000_t202" style="position:absolute;left:1044;top:163;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" filled="f" stroked="f">
                  <v:path arrowok="t"/>
                  <v:textbox inset="0,0,0,0">
                    <w:txbxContent>
                      <w:p w14:paraId="0B09DDBF" w14:textId="77777777" w:rsidR="003D76C2" w:rsidRDefault="00000000">
                        <w:pPr>
                          <w:spacing w:before="43" w:line="235" w:lineRule="auto"/>
                          <w:ind w:left="669" w:right="1274" w:hanging="216"/>
                          <w:rPr>
                            <w:rFonts w:ascii="Courier New"/>
                            <w:sz w:val="18"/>
                          </w:rPr>
                        </w:pPr>
                        <w:r>
                          <w:rPr>
                            <w:rFonts w:ascii="Courier New"/>
                            <w:sz w:val="18"/>
                          </w:rPr>
                          <w:t>class</w:t>
                        </w:r>
                        <w:r>
                          <w:rPr>
                            <w:rFonts w:ascii="Courier New"/>
                            <w:spacing w:val="-13"/>
                            <w:sz w:val="18"/>
                          </w:rPr>
                          <w:t xml:space="preserve"> </w:t>
                        </w:r>
                        <w:proofErr w:type="spellStart"/>
                        <w:r>
                          <w:rPr>
                            <w:rFonts w:ascii="Courier New"/>
                            <w:sz w:val="18"/>
                          </w:rPr>
                          <w:t>PostViewModel</w:t>
                        </w:r>
                        <w:proofErr w:type="spellEnd"/>
                        <w:r>
                          <w:rPr>
                            <w:rFonts w:ascii="Courier New"/>
                            <w:sz w:val="18"/>
                          </w:rPr>
                          <w:t>(private</w:t>
                        </w:r>
                        <w:r>
                          <w:rPr>
                            <w:rFonts w:ascii="Courier New"/>
                            <w:spacing w:val="-14"/>
                            <w:sz w:val="18"/>
                          </w:rPr>
                          <w:t xml:space="preserve">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postRepository</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 </w:t>
                        </w:r>
                        <w:proofErr w:type="spellStart"/>
                        <w:r>
                          <w:rPr>
                            <w:rFonts w:ascii="Courier New"/>
                            <w:sz w:val="18"/>
                          </w:rPr>
                          <w:t>ViewModel</w:t>
                        </w:r>
                        <w:proofErr w:type="spellEnd"/>
                        <w:r>
                          <w:rPr>
                            <w:rFonts w:ascii="Courier New"/>
                            <w:sz w:val="18"/>
                          </w:rPr>
                          <w:t>() {</w:t>
                        </w:r>
                      </w:p>
                      <w:p w14:paraId="148CA562" w14:textId="77777777" w:rsidR="003D76C2" w:rsidRDefault="003D76C2">
                        <w:pPr>
                          <w:spacing w:before="6"/>
                          <w:rPr>
                            <w:rFonts w:ascii="Courier New"/>
                            <w:sz w:val="26"/>
                          </w:rPr>
                        </w:pPr>
                      </w:p>
                      <w:p w14:paraId="72B14E88" w14:textId="77777777" w:rsidR="003D76C2" w:rsidRDefault="00000000">
                        <w:pPr>
                          <w:spacing w:line="235" w:lineRule="auto"/>
                          <w:ind w:left="1101" w:right="840" w:hanging="216"/>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getPosts</w:t>
                        </w:r>
                        <w:proofErr w:type="spellEnd"/>
                        <w:r>
                          <w:rPr>
                            <w:rFonts w:ascii="Courier New"/>
                            <w:sz w:val="18"/>
                          </w:rPr>
                          <w:t>():</w:t>
                        </w:r>
                        <w:r>
                          <w:rPr>
                            <w:rFonts w:ascii="Courier New"/>
                            <w:spacing w:val="-13"/>
                            <w:sz w:val="18"/>
                          </w:rPr>
                          <w:t xml:space="preserve"> </w:t>
                        </w:r>
                        <w:proofErr w:type="spellStart"/>
                        <w:r>
                          <w:rPr>
                            <w:rFonts w:ascii="Courier New"/>
                            <w:sz w:val="18"/>
                          </w:rPr>
                          <w:t>LiveData</w:t>
                        </w:r>
                        <w:proofErr w:type="spellEnd"/>
                        <w:r>
                          <w:rPr>
                            <w:rFonts w:ascii="Courier New"/>
                            <w:sz w:val="18"/>
                          </w:rPr>
                          <w:t>&lt;List&lt;Post&gt;&gt;</w:t>
                        </w:r>
                        <w:r>
                          <w:rPr>
                            <w:rFonts w:ascii="Courier New"/>
                            <w:spacing w:val="-13"/>
                            <w:sz w:val="18"/>
                          </w:rPr>
                          <w:t xml:space="preserve"> </w:t>
                        </w:r>
                        <w:r>
                          <w:rPr>
                            <w:rFonts w:ascii="Courier New"/>
                            <w:sz w:val="18"/>
                          </w:rPr>
                          <w:t xml:space="preserve">= </w:t>
                        </w:r>
                        <w:proofErr w:type="spellStart"/>
                        <w:r>
                          <w:rPr>
                            <w:rFonts w:ascii="Courier New"/>
                            <w:spacing w:val="-2"/>
                            <w:sz w:val="18"/>
                          </w:rPr>
                          <w:t>postRepository.getPosts</w:t>
                        </w:r>
                        <w:proofErr w:type="spellEnd"/>
                        <w:r>
                          <w:rPr>
                            <w:rFonts w:ascii="Courier New"/>
                            <w:spacing w:val="-2"/>
                            <w:sz w:val="18"/>
                          </w:rPr>
                          <w:t>()</w:t>
                        </w:r>
                      </w:p>
                      <w:p w14:paraId="171E9E83" w14:textId="77777777" w:rsidR="003D76C2" w:rsidRDefault="00000000">
                        <w:pPr>
                          <w:spacing w:before="17"/>
                          <w:ind w:left="453"/>
                          <w:rPr>
                            <w:rFonts w:ascii="Courier New"/>
                            <w:sz w:val="18"/>
                          </w:rPr>
                        </w:pPr>
                        <w:r>
                          <w:rPr>
                            <w:rFonts w:ascii="Courier New"/>
                            <w:sz w:val="18"/>
                          </w:rPr>
                          <w:t>}</w:t>
                        </w:r>
                      </w:p>
                    </w:txbxContent>
                  </v:textbox>
                </v:shape>
                <w10:wrap type="topAndBottom" anchorx="page"/>
              </v:group>
            </w:pict>
          </mc:Fallback>
        </mc:AlternateContent>
      </w:r>
    </w:p>
    <w:p w14:paraId="5994BEC0" w14:textId="77777777" w:rsidR="003D76C2" w:rsidRDefault="00000000">
      <w:pPr>
        <w:pStyle w:val="ListParagraph"/>
        <w:numPr>
          <w:ilvl w:val="0"/>
          <w:numId w:val="4"/>
        </w:numPr>
        <w:tabs>
          <w:tab w:val="left" w:pos="554"/>
        </w:tabs>
        <w:ind w:left="554"/>
        <w:jc w:val="left"/>
        <w:rPr>
          <w:sz w:val="20"/>
        </w:rPr>
      </w:pPr>
      <w:r>
        <w:rPr>
          <w:sz w:val="20"/>
        </w:rPr>
        <w:t>And</w:t>
      </w:r>
      <w:r>
        <w:rPr>
          <w:spacing w:val="-1"/>
          <w:sz w:val="20"/>
        </w:rPr>
        <w:t xml:space="preserve"> </w:t>
      </w:r>
      <w:r>
        <w:rPr>
          <w:sz w:val="20"/>
        </w:rPr>
        <w:t>now,</w:t>
      </w:r>
      <w:r>
        <w:rPr>
          <w:spacing w:val="-1"/>
          <w:sz w:val="20"/>
        </w:rPr>
        <w:t xml:space="preserve"> </w:t>
      </w:r>
      <w:r>
        <w:rPr>
          <w:sz w:val="20"/>
        </w:rPr>
        <w:t>let's</w:t>
      </w:r>
      <w:r>
        <w:rPr>
          <w:spacing w:val="-1"/>
          <w:sz w:val="20"/>
        </w:rPr>
        <w:t xml:space="preserve"> </w:t>
      </w:r>
      <w:r>
        <w:rPr>
          <w:sz w:val="20"/>
        </w:rPr>
        <w:t>write</w:t>
      </w:r>
      <w:r>
        <w:rPr>
          <w:spacing w:val="-1"/>
          <w:sz w:val="20"/>
        </w:rPr>
        <w:t xml:space="preserve"> </w:t>
      </w:r>
      <w:r>
        <w:rPr>
          <w:sz w:val="20"/>
        </w:rPr>
        <w:t>the</w:t>
      </w:r>
      <w:r>
        <w:rPr>
          <w:spacing w:val="-1"/>
          <w:sz w:val="20"/>
        </w:rPr>
        <w:t xml:space="preserve"> </w:t>
      </w:r>
      <w:r>
        <w:rPr>
          <w:sz w:val="20"/>
        </w:rPr>
        <w:t>test</w:t>
      </w:r>
      <w:r>
        <w:rPr>
          <w:spacing w:val="-1"/>
          <w:sz w:val="20"/>
        </w:rPr>
        <w:t xml:space="preserve"> </w:t>
      </w:r>
      <w:r>
        <w:rPr>
          <w:sz w:val="20"/>
        </w:rPr>
        <w:t>for</w:t>
      </w:r>
      <w:r>
        <w:rPr>
          <w:spacing w:val="-1"/>
          <w:sz w:val="20"/>
        </w:rPr>
        <w:t xml:space="preserve"> </w:t>
      </w:r>
      <w:r>
        <w:rPr>
          <w:sz w:val="20"/>
        </w:rPr>
        <w:t>this</w:t>
      </w:r>
      <w:r>
        <w:rPr>
          <w:spacing w:val="-1"/>
          <w:sz w:val="20"/>
        </w:rPr>
        <w:t xml:space="preserve"> </w:t>
      </w:r>
      <w:r>
        <w:rPr>
          <w:spacing w:val="-2"/>
          <w:sz w:val="20"/>
        </w:rPr>
        <w:t>class:</w:t>
      </w:r>
    </w:p>
    <w:p w14:paraId="3A66B2ED" w14:textId="77777777" w:rsidR="003D76C2" w:rsidRDefault="00D51F7C">
      <w:pPr>
        <w:pStyle w:val="BodyText"/>
        <w:spacing w:before="4"/>
        <w:rPr>
          <w:sz w:val="9"/>
        </w:rPr>
      </w:pPr>
      <w:r>
        <w:rPr>
          <w:noProof/>
        </w:rPr>
        <mc:AlternateContent>
          <mc:Choice Requires="wpg">
            <w:drawing>
              <wp:anchor distT="0" distB="0" distL="0" distR="0" simplePos="0" relativeHeight="487740416" behindDoc="1" locked="0" layoutInCell="1" allowOverlap="1" wp14:anchorId="47B77AA3" wp14:editId="64E8A484">
                <wp:simplePos x="0" y="0"/>
                <wp:positionH relativeFrom="page">
                  <wp:posOffset>662940</wp:posOffset>
                </wp:positionH>
                <wp:positionV relativeFrom="paragraph">
                  <wp:posOffset>95885</wp:posOffset>
                </wp:positionV>
                <wp:extent cx="5074920" cy="3419475"/>
                <wp:effectExtent l="0" t="0" r="5080" b="0"/>
                <wp:wrapTopAndBottom/>
                <wp:docPr id="462" name="docshapegroup10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19475"/>
                          <a:chOff x="1044" y="151"/>
                          <a:chExt cx="7992" cy="5385"/>
                        </a:xfrm>
                      </wpg:grpSpPr>
                      <wps:wsp>
                        <wps:cNvPr id="463" name="docshape1095"/>
                        <wps:cNvSpPr>
                          <a:spLocks/>
                        </wps:cNvSpPr>
                        <wps:spPr bwMode="auto">
                          <a:xfrm>
                            <a:off x="1044" y="161"/>
                            <a:ext cx="7992" cy="5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docshape1096"/>
                        <wps:cNvSpPr>
                          <a:spLocks/>
                        </wps:cNvSpPr>
                        <wps:spPr bwMode="auto">
                          <a:xfrm>
                            <a:off x="1044" y="151"/>
                            <a:ext cx="7992" cy="5385"/>
                          </a:xfrm>
                          <a:custGeom>
                            <a:avLst/>
                            <a:gdLst>
                              <a:gd name="T0" fmla="+- 0 9036 1044"/>
                              <a:gd name="T1" fmla="*/ T0 w 7992"/>
                              <a:gd name="T2" fmla="+- 0 5516 151"/>
                              <a:gd name="T3" fmla="*/ 5516 h 5385"/>
                              <a:gd name="T4" fmla="+- 0 1044 1044"/>
                              <a:gd name="T5" fmla="*/ T4 w 7992"/>
                              <a:gd name="T6" fmla="+- 0 5516 151"/>
                              <a:gd name="T7" fmla="*/ 5516 h 5385"/>
                              <a:gd name="T8" fmla="+- 0 1044 1044"/>
                              <a:gd name="T9" fmla="*/ T8 w 7992"/>
                              <a:gd name="T10" fmla="+- 0 5536 151"/>
                              <a:gd name="T11" fmla="*/ 5536 h 5385"/>
                              <a:gd name="T12" fmla="+- 0 9036 1044"/>
                              <a:gd name="T13" fmla="*/ T12 w 7992"/>
                              <a:gd name="T14" fmla="+- 0 5536 151"/>
                              <a:gd name="T15" fmla="*/ 5536 h 5385"/>
                              <a:gd name="T16" fmla="+- 0 9036 1044"/>
                              <a:gd name="T17" fmla="*/ T16 w 7992"/>
                              <a:gd name="T18" fmla="+- 0 5516 151"/>
                              <a:gd name="T19" fmla="*/ 5516 h 5385"/>
                              <a:gd name="T20" fmla="+- 0 9036 1044"/>
                              <a:gd name="T21" fmla="*/ T20 w 7992"/>
                              <a:gd name="T22" fmla="+- 0 151 151"/>
                              <a:gd name="T23" fmla="*/ 151 h 5385"/>
                              <a:gd name="T24" fmla="+- 0 1044 1044"/>
                              <a:gd name="T25" fmla="*/ T24 w 7992"/>
                              <a:gd name="T26" fmla="+- 0 151 151"/>
                              <a:gd name="T27" fmla="*/ 151 h 5385"/>
                              <a:gd name="T28" fmla="+- 0 1044 1044"/>
                              <a:gd name="T29" fmla="*/ T28 w 7992"/>
                              <a:gd name="T30" fmla="+- 0 171 151"/>
                              <a:gd name="T31" fmla="*/ 171 h 5385"/>
                              <a:gd name="T32" fmla="+- 0 9036 1044"/>
                              <a:gd name="T33" fmla="*/ T32 w 7992"/>
                              <a:gd name="T34" fmla="+- 0 171 151"/>
                              <a:gd name="T35" fmla="*/ 171 h 5385"/>
                              <a:gd name="T36" fmla="+- 0 9036 1044"/>
                              <a:gd name="T37" fmla="*/ T36 w 7992"/>
                              <a:gd name="T38" fmla="+- 0 151 151"/>
                              <a:gd name="T39" fmla="*/ 151 h 53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385">
                                <a:moveTo>
                                  <a:pt x="7992" y="5365"/>
                                </a:moveTo>
                                <a:lnTo>
                                  <a:pt x="0" y="5365"/>
                                </a:lnTo>
                                <a:lnTo>
                                  <a:pt x="0" y="5385"/>
                                </a:lnTo>
                                <a:lnTo>
                                  <a:pt x="7992" y="5385"/>
                                </a:lnTo>
                                <a:lnTo>
                                  <a:pt x="7992" y="53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 name="docshape1097"/>
                        <wps:cNvSpPr txBox="1">
                          <a:spLocks/>
                        </wps:cNvSpPr>
                        <wps:spPr bwMode="auto">
                          <a:xfrm>
                            <a:off x="1044" y="171"/>
                            <a:ext cx="7992" cy="5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C050FC"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PostViewModelTest</w:t>
                              </w:r>
                              <w:proofErr w:type="spellEnd"/>
                              <w:r>
                                <w:rPr>
                                  <w:rFonts w:ascii="Courier New"/>
                                  <w:sz w:val="18"/>
                                </w:rPr>
                                <w:t xml:space="preserve"> {</w:t>
                              </w:r>
                            </w:p>
                            <w:p w14:paraId="1DEFBDB9" w14:textId="77777777" w:rsidR="003D76C2" w:rsidRDefault="003D76C2">
                              <w:pPr>
                                <w:spacing w:before="9"/>
                                <w:rPr>
                                  <w:rFonts w:ascii="Courier New"/>
                                  <w:sz w:val="24"/>
                                </w:rPr>
                              </w:pPr>
                            </w:p>
                            <w:p w14:paraId="114E2472" w14:textId="77777777" w:rsidR="003D76C2" w:rsidRDefault="00000000">
                              <w:pPr>
                                <w:spacing w:before="1"/>
                                <w:ind w:left="885"/>
                                <w:rPr>
                                  <w:rFonts w:ascii="Courier New"/>
                                  <w:sz w:val="18"/>
                                </w:rPr>
                              </w:pPr>
                              <w:r>
                                <w:rPr>
                                  <w:rFonts w:ascii="Courier New"/>
                                  <w:spacing w:val="-2"/>
                                  <w:sz w:val="18"/>
                                </w:rPr>
                                <w:t>@InjectMocks</w:t>
                              </w:r>
                            </w:p>
                            <w:p w14:paraId="7DD8F2C4" w14:textId="77777777" w:rsidR="003D76C2" w:rsidRDefault="00000000">
                              <w:pPr>
                                <w:spacing w:before="76" w:line="328" w:lineRule="auto"/>
                                <w:ind w:left="885" w:right="2296"/>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postViewModel</w:t>
                              </w:r>
                              <w:proofErr w:type="spellEnd"/>
                              <w:r>
                                <w:rPr>
                                  <w:rFonts w:ascii="Courier New"/>
                                  <w:sz w:val="18"/>
                                </w:rPr>
                                <w:t>:</w:t>
                              </w:r>
                              <w:r>
                                <w:rPr>
                                  <w:rFonts w:ascii="Courier New"/>
                                  <w:spacing w:val="-13"/>
                                  <w:sz w:val="18"/>
                                </w:rPr>
                                <w:t xml:space="preserve"> </w:t>
                              </w:r>
                              <w:proofErr w:type="spellStart"/>
                              <w:r>
                                <w:rPr>
                                  <w:rFonts w:ascii="Courier New"/>
                                  <w:sz w:val="18"/>
                                </w:rPr>
                                <w:t>PostViewModel</w:t>
                              </w:r>
                              <w:proofErr w:type="spellEnd"/>
                              <w:r>
                                <w:rPr>
                                  <w:rFonts w:ascii="Courier New"/>
                                  <w:sz w:val="18"/>
                                </w:rPr>
                                <w:t xml:space="preserve"> </w:t>
                              </w:r>
                              <w:r>
                                <w:rPr>
                                  <w:rFonts w:ascii="Courier New"/>
                                  <w:spacing w:val="-2"/>
                                  <w:sz w:val="18"/>
                                </w:rPr>
                                <w:t>@Mock</w:t>
                              </w:r>
                            </w:p>
                            <w:p w14:paraId="06E642BE" w14:textId="77777777" w:rsidR="003D76C2" w:rsidRDefault="00000000">
                              <w:pPr>
                                <w:spacing w:before="1"/>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postRepository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PostRepository</w:t>
                              </w:r>
                              <w:proofErr w:type="spellEnd"/>
                            </w:p>
                            <w:p w14:paraId="4A9B181D" w14:textId="77777777" w:rsidR="003D76C2" w:rsidRDefault="003D76C2">
                              <w:pPr>
                                <w:rPr>
                                  <w:rFonts w:ascii="Courier New"/>
                                  <w:sz w:val="20"/>
                                </w:rPr>
                              </w:pPr>
                            </w:p>
                            <w:p w14:paraId="3AF8E701" w14:textId="77777777" w:rsidR="003D76C2" w:rsidRDefault="00000000">
                              <w:pPr>
                                <w:spacing w:before="129"/>
                                <w:ind w:left="885"/>
                                <w:rPr>
                                  <w:rFonts w:ascii="Courier New"/>
                                  <w:sz w:val="18"/>
                                </w:rPr>
                              </w:pPr>
                              <w:r>
                                <w:rPr>
                                  <w:rFonts w:ascii="Courier New"/>
                                  <w:spacing w:val="-2"/>
                                  <w:sz w:val="18"/>
                                </w:rPr>
                                <w:t>@Test</w:t>
                              </w:r>
                            </w:p>
                            <w:p w14:paraId="79C2DC5D" w14:textId="77777777" w:rsidR="003D76C2" w:rsidRDefault="00000000">
                              <w:pPr>
                                <w:spacing w:before="77"/>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getPosts</w:t>
                              </w:r>
                              <w:proofErr w:type="spellEnd"/>
                              <w:r>
                                <w:rPr>
                                  <w:rFonts w:ascii="Courier New"/>
                                  <w:sz w:val="18"/>
                                </w:rPr>
                                <w:t>()</w:t>
                              </w:r>
                              <w:r>
                                <w:rPr>
                                  <w:rFonts w:ascii="Courier New"/>
                                  <w:spacing w:val="-6"/>
                                  <w:sz w:val="18"/>
                                </w:rPr>
                                <w:t xml:space="preserve"> </w:t>
                              </w:r>
                              <w:r>
                                <w:rPr>
                                  <w:rFonts w:ascii="Courier New"/>
                                  <w:spacing w:val="-10"/>
                                  <w:sz w:val="18"/>
                                </w:rPr>
                                <w:t>{</w:t>
                              </w:r>
                            </w:p>
                            <w:p w14:paraId="438CD52B" w14:textId="77777777" w:rsidR="003D76C2" w:rsidRDefault="00000000">
                              <w:pPr>
                                <w:spacing w:before="76" w:line="328" w:lineRule="auto"/>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expected</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Mockito.mock</w:t>
                              </w:r>
                              <w:proofErr w:type="spellEnd"/>
                              <w:r>
                                <w:rPr>
                                  <w:rFonts w:ascii="Courier New"/>
                                  <w:sz w:val="18"/>
                                </w:rPr>
                                <w:t>(</w:t>
                              </w:r>
                              <w:proofErr w:type="spellStart"/>
                              <w:r>
                                <w:rPr>
                                  <w:rFonts w:ascii="Courier New"/>
                                  <w:sz w:val="18"/>
                                </w:rPr>
                                <w:t>LiveData</w:t>
                              </w:r>
                              <w:proofErr w:type="spellEnd"/>
                              <w:r>
                                <w:rPr>
                                  <w:rFonts w:ascii="Courier New"/>
                                  <w:sz w:val="18"/>
                                </w:rPr>
                                <w:t xml:space="preserve">::class.java) </w:t>
                              </w: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postRepository.getPosts</w:t>
                              </w:r>
                              <w:proofErr w:type="spellEnd"/>
                              <w:r>
                                <w:rPr>
                                  <w:rFonts w:ascii="Courier New"/>
                                  <w:spacing w:val="-2"/>
                                  <w:sz w:val="18"/>
                                </w:rPr>
                                <w:t>())</w:t>
                              </w:r>
                            </w:p>
                            <w:p w14:paraId="0CDAB65B" w14:textId="77777777" w:rsidR="003D76C2" w:rsidRDefault="00000000">
                              <w:pPr>
                                <w:spacing w:before="1" w:line="660" w:lineRule="auto"/>
                                <w:ind w:left="1317" w:right="1274" w:firstLine="432"/>
                                <w:rPr>
                                  <w:rFonts w:ascii="Courier New"/>
                                  <w:sz w:val="18"/>
                                </w:rPr>
                              </w:pPr>
                              <w:r>
                                <w:rPr>
                                  <w:rFonts w:ascii="Courier New"/>
                                  <w:sz w:val="18"/>
                                </w:rPr>
                                <w:t>.</w:t>
                              </w:r>
                              <w:proofErr w:type="spellStart"/>
                              <w:r>
                                <w:rPr>
                                  <w:rFonts w:ascii="Courier New"/>
                                  <w:sz w:val="18"/>
                                </w:rPr>
                                <w:t>thenReturn</w:t>
                              </w:r>
                              <w:proofErr w:type="spellEnd"/>
                              <w:r>
                                <w:rPr>
                                  <w:rFonts w:ascii="Courier New"/>
                                  <w:sz w:val="18"/>
                                </w:rPr>
                                <w:t>(expected</w:t>
                              </w:r>
                              <w:r>
                                <w:rPr>
                                  <w:rFonts w:ascii="Courier New"/>
                                  <w:spacing w:val="-21"/>
                                  <w:sz w:val="18"/>
                                </w:rPr>
                                <w:t xml:space="preserve"> </w:t>
                              </w:r>
                              <w:r>
                                <w:rPr>
                                  <w:rFonts w:ascii="Courier New"/>
                                  <w:sz w:val="18"/>
                                </w:rPr>
                                <w:t>as</w:t>
                              </w:r>
                              <w:r>
                                <w:rPr>
                                  <w:rFonts w:ascii="Courier New"/>
                                  <w:spacing w:val="-19"/>
                                  <w:sz w:val="18"/>
                                </w:rPr>
                                <w:t xml:space="preserve"> </w:t>
                              </w:r>
                              <w:proofErr w:type="spellStart"/>
                              <w:r>
                                <w:rPr>
                                  <w:rFonts w:ascii="Courier New"/>
                                  <w:sz w:val="18"/>
                                </w:rPr>
                                <w:t>LiveData</w:t>
                              </w:r>
                              <w:proofErr w:type="spellEnd"/>
                              <w:r>
                                <w:rPr>
                                  <w:rFonts w:ascii="Courier New"/>
                                  <w:sz w:val="18"/>
                                </w:rPr>
                                <w:t xml:space="preserve">&lt;List&lt;Post&gt;&gt;?) </w:t>
                              </w:r>
                              <w:proofErr w:type="spellStart"/>
                              <w:r>
                                <w:rPr>
                                  <w:rFonts w:ascii="Courier New"/>
                                  <w:sz w:val="18"/>
                                </w:rPr>
                                <w:t>val</w:t>
                              </w:r>
                              <w:proofErr w:type="spellEnd"/>
                              <w:r>
                                <w:rPr>
                                  <w:rFonts w:ascii="Courier New"/>
                                  <w:sz w:val="18"/>
                                </w:rPr>
                                <w:t xml:space="preserve"> result = </w:t>
                              </w:r>
                              <w:proofErr w:type="spellStart"/>
                              <w:r>
                                <w:rPr>
                                  <w:rFonts w:ascii="Courier New"/>
                                  <w:sz w:val="18"/>
                                </w:rPr>
                                <w:t>postViewModel.getPosts</w:t>
                              </w:r>
                              <w:proofErr w:type="spellEnd"/>
                              <w:r>
                                <w:rPr>
                                  <w:rFonts w:ascii="Courier New"/>
                                  <w:sz w:val="18"/>
                                </w:rPr>
                                <w:t>()</w:t>
                              </w:r>
                            </w:p>
                            <w:p w14:paraId="3D926B78" w14:textId="77777777" w:rsidR="003D76C2" w:rsidRDefault="00000000">
                              <w:pPr>
                                <w:spacing w:line="202" w:lineRule="exact"/>
                                <w:ind w:left="1317"/>
                                <w:rPr>
                                  <w:rFonts w:ascii="Courier New"/>
                                  <w:sz w:val="18"/>
                                </w:rPr>
                              </w:pPr>
                              <w:proofErr w:type="spellStart"/>
                              <w:r>
                                <w:rPr>
                                  <w:rFonts w:ascii="Courier New"/>
                                  <w:sz w:val="18"/>
                                </w:rPr>
                                <w:t>assertEquals</w:t>
                              </w:r>
                              <w:proofErr w:type="spellEnd"/>
                              <w:r>
                                <w:rPr>
                                  <w:rFonts w:ascii="Courier New"/>
                                  <w:sz w:val="18"/>
                                </w:rPr>
                                <w:t>(expected,</w:t>
                              </w:r>
                              <w:r>
                                <w:rPr>
                                  <w:rFonts w:ascii="Courier New"/>
                                  <w:spacing w:val="-22"/>
                                  <w:sz w:val="18"/>
                                </w:rPr>
                                <w:t xml:space="preserve"> </w:t>
                              </w:r>
                              <w:r>
                                <w:rPr>
                                  <w:rFonts w:ascii="Courier New"/>
                                  <w:spacing w:val="-2"/>
                                  <w:sz w:val="18"/>
                                </w:rPr>
                                <w:t>result)</w:t>
                              </w:r>
                            </w:p>
                            <w:p w14:paraId="3531AD17" w14:textId="77777777" w:rsidR="003D76C2" w:rsidRDefault="00000000">
                              <w:pPr>
                                <w:spacing w:before="76"/>
                                <w:ind w:left="885"/>
                                <w:rPr>
                                  <w:rFonts w:ascii="Courier New"/>
                                  <w:sz w:val="18"/>
                                </w:rPr>
                              </w:pPr>
                              <w:r>
                                <w:rPr>
                                  <w:rFonts w:ascii="Courier New"/>
                                  <w:sz w:val="18"/>
                                </w:rPr>
                                <w:t>}</w:t>
                              </w:r>
                            </w:p>
                            <w:p w14:paraId="4DCA24A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B77AA3" id="docshapegroup1094" o:spid="_x0000_s1980" style="position:absolute;margin-left:52.2pt;margin-top:7.55pt;width:399.6pt;height:269.25pt;z-index:-15576064;mso-wrap-distance-left:0;mso-wrap-distance-right:0;mso-position-horizontal-relative:page;mso-position-vertical-relative:text" coordorigin="1044,151" coordsize="7992,5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">
                <v:rect id="docshape1095" o:spid="_x0000_s1981" style="position:absolute;left:1044;top:161;width:7992;height:5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" fillcolor="#f6f6f6" stroked="f">
                  <v:path arrowok="t"/>
                </v:rect>
                <v:shape id="docshape1096" o:spid="_x0000_s1982" style="position:absolute;left:1044;top:151;width:7992;height:5385;visibility:visible;mso-wrap-style:square;v-text-anchor:top" coordsize="7992,5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" path="m7992,5365l,5365r,20l7992,5385r,-20xm7992,l,,,20r7992,l7992,xe" fillcolor="#dadada" stroked="f">
                  <v:path arrowok="t" o:connecttype="custom" o:connectlocs="7992,5516;0,5516;0,5536;7992,5536;7992,5516;7992,151;0,151;0,171;7992,171;7992,151" o:connectangles="0,0,0,0,0,0,0,0,0,0"/>
                </v:shape>
                <v:shape id="docshape1097" o:spid="_x0000_s1983" type="#_x0000_t202" style="position:absolute;left:1044;top:171;width:7992;height:5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" filled="f" stroked="f">
                  <v:path arrowok="t"/>
                  <v:textbox inset="0,0,0,0">
                    <w:txbxContent>
                      <w:p w14:paraId="65C050FC"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 xml:space="preserve">class </w:t>
                        </w:r>
                        <w:proofErr w:type="spellStart"/>
                        <w:r>
                          <w:rPr>
                            <w:rFonts w:ascii="Courier New"/>
                            <w:sz w:val="18"/>
                          </w:rPr>
                          <w:t>PostViewModelTest</w:t>
                        </w:r>
                        <w:proofErr w:type="spellEnd"/>
                        <w:r>
                          <w:rPr>
                            <w:rFonts w:ascii="Courier New"/>
                            <w:sz w:val="18"/>
                          </w:rPr>
                          <w:t xml:space="preserve"> {</w:t>
                        </w:r>
                      </w:p>
                      <w:p w14:paraId="1DEFBDB9" w14:textId="77777777" w:rsidR="003D76C2" w:rsidRDefault="003D76C2">
                        <w:pPr>
                          <w:spacing w:before="9"/>
                          <w:rPr>
                            <w:rFonts w:ascii="Courier New"/>
                            <w:sz w:val="24"/>
                          </w:rPr>
                        </w:pPr>
                      </w:p>
                      <w:p w14:paraId="114E2472" w14:textId="77777777" w:rsidR="003D76C2" w:rsidRDefault="00000000">
                        <w:pPr>
                          <w:spacing w:before="1"/>
                          <w:ind w:left="885"/>
                          <w:rPr>
                            <w:rFonts w:ascii="Courier New"/>
                            <w:sz w:val="18"/>
                          </w:rPr>
                        </w:pPr>
                        <w:r>
                          <w:rPr>
                            <w:rFonts w:ascii="Courier New"/>
                            <w:spacing w:val="-2"/>
                            <w:sz w:val="18"/>
                          </w:rPr>
                          <w:t>@InjectMocks</w:t>
                        </w:r>
                      </w:p>
                      <w:p w14:paraId="7DD8F2C4" w14:textId="77777777" w:rsidR="003D76C2" w:rsidRDefault="00000000">
                        <w:pPr>
                          <w:spacing w:before="76" w:line="328" w:lineRule="auto"/>
                          <w:ind w:left="885" w:right="2296"/>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postViewModel</w:t>
                        </w:r>
                        <w:proofErr w:type="spellEnd"/>
                        <w:r>
                          <w:rPr>
                            <w:rFonts w:ascii="Courier New"/>
                            <w:sz w:val="18"/>
                          </w:rPr>
                          <w:t>:</w:t>
                        </w:r>
                        <w:r>
                          <w:rPr>
                            <w:rFonts w:ascii="Courier New"/>
                            <w:spacing w:val="-13"/>
                            <w:sz w:val="18"/>
                          </w:rPr>
                          <w:t xml:space="preserve"> </w:t>
                        </w:r>
                        <w:proofErr w:type="spellStart"/>
                        <w:r>
                          <w:rPr>
                            <w:rFonts w:ascii="Courier New"/>
                            <w:sz w:val="18"/>
                          </w:rPr>
                          <w:t>PostViewModel</w:t>
                        </w:r>
                        <w:proofErr w:type="spellEnd"/>
                        <w:r>
                          <w:rPr>
                            <w:rFonts w:ascii="Courier New"/>
                            <w:sz w:val="18"/>
                          </w:rPr>
                          <w:t xml:space="preserve"> </w:t>
                        </w:r>
                        <w:r>
                          <w:rPr>
                            <w:rFonts w:ascii="Courier New"/>
                            <w:spacing w:val="-2"/>
                            <w:sz w:val="18"/>
                          </w:rPr>
                          <w:t>@Mock</w:t>
                        </w:r>
                      </w:p>
                      <w:p w14:paraId="06E642BE" w14:textId="77777777" w:rsidR="003D76C2" w:rsidRDefault="00000000">
                        <w:pPr>
                          <w:spacing w:before="1"/>
                          <w:ind w:left="885"/>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9"/>
                            <w:sz w:val="18"/>
                          </w:rPr>
                          <w:t xml:space="preserve"> </w:t>
                        </w:r>
                        <w:proofErr w:type="spellStart"/>
                        <w:r>
                          <w:rPr>
                            <w:rFonts w:ascii="Courier New"/>
                            <w:sz w:val="18"/>
                          </w:rPr>
                          <w:t>postRepository</w:t>
                        </w:r>
                        <w:proofErr w:type="spellEnd"/>
                        <w:r>
                          <w:rPr>
                            <w:rFonts w:ascii="Courier New"/>
                            <w:sz w:val="18"/>
                          </w:rPr>
                          <w:t>:</w:t>
                        </w:r>
                        <w:r>
                          <w:rPr>
                            <w:rFonts w:ascii="Courier New"/>
                            <w:spacing w:val="-8"/>
                            <w:sz w:val="18"/>
                          </w:rPr>
                          <w:t xml:space="preserve"> </w:t>
                        </w:r>
                        <w:proofErr w:type="spellStart"/>
                        <w:r>
                          <w:rPr>
                            <w:rFonts w:ascii="Courier New"/>
                            <w:spacing w:val="-2"/>
                            <w:sz w:val="18"/>
                          </w:rPr>
                          <w:t>PostRepository</w:t>
                        </w:r>
                        <w:proofErr w:type="spellEnd"/>
                      </w:p>
                      <w:p w14:paraId="4A9B181D" w14:textId="77777777" w:rsidR="003D76C2" w:rsidRDefault="003D76C2">
                        <w:pPr>
                          <w:rPr>
                            <w:rFonts w:ascii="Courier New"/>
                            <w:sz w:val="20"/>
                          </w:rPr>
                        </w:pPr>
                      </w:p>
                      <w:p w14:paraId="3AF8E701" w14:textId="77777777" w:rsidR="003D76C2" w:rsidRDefault="00000000">
                        <w:pPr>
                          <w:spacing w:before="129"/>
                          <w:ind w:left="885"/>
                          <w:rPr>
                            <w:rFonts w:ascii="Courier New"/>
                            <w:sz w:val="18"/>
                          </w:rPr>
                        </w:pPr>
                        <w:r>
                          <w:rPr>
                            <w:rFonts w:ascii="Courier New"/>
                            <w:spacing w:val="-2"/>
                            <w:sz w:val="18"/>
                          </w:rPr>
                          <w:t>@Test</w:t>
                        </w:r>
                      </w:p>
                      <w:p w14:paraId="79C2DC5D" w14:textId="77777777" w:rsidR="003D76C2" w:rsidRDefault="00000000">
                        <w:pPr>
                          <w:spacing w:before="77"/>
                          <w:ind w:left="885"/>
                          <w:rPr>
                            <w:rFonts w:ascii="Courier New"/>
                            <w:sz w:val="18"/>
                          </w:rPr>
                        </w:pPr>
                        <w:r>
                          <w:rPr>
                            <w:rFonts w:ascii="Courier New"/>
                            <w:sz w:val="18"/>
                          </w:rPr>
                          <w:t>fun</w:t>
                        </w:r>
                        <w:r>
                          <w:rPr>
                            <w:rFonts w:ascii="Courier New"/>
                            <w:spacing w:val="-7"/>
                            <w:sz w:val="18"/>
                          </w:rPr>
                          <w:t xml:space="preserve"> </w:t>
                        </w:r>
                        <w:proofErr w:type="spellStart"/>
                        <w:r>
                          <w:rPr>
                            <w:rFonts w:ascii="Courier New"/>
                            <w:sz w:val="18"/>
                          </w:rPr>
                          <w:t>getPosts</w:t>
                        </w:r>
                        <w:proofErr w:type="spellEnd"/>
                        <w:r>
                          <w:rPr>
                            <w:rFonts w:ascii="Courier New"/>
                            <w:sz w:val="18"/>
                          </w:rPr>
                          <w:t>()</w:t>
                        </w:r>
                        <w:r>
                          <w:rPr>
                            <w:rFonts w:ascii="Courier New"/>
                            <w:spacing w:val="-6"/>
                            <w:sz w:val="18"/>
                          </w:rPr>
                          <w:t xml:space="preserve"> </w:t>
                        </w:r>
                        <w:r>
                          <w:rPr>
                            <w:rFonts w:ascii="Courier New"/>
                            <w:spacing w:val="-10"/>
                            <w:sz w:val="18"/>
                          </w:rPr>
                          <w:t>{</w:t>
                        </w:r>
                      </w:p>
                      <w:p w14:paraId="438CD52B" w14:textId="77777777" w:rsidR="003D76C2" w:rsidRDefault="00000000">
                        <w:pPr>
                          <w:spacing w:before="76" w:line="328" w:lineRule="auto"/>
                          <w:ind w:left="1317"/>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expected</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Mockito.mock</w:t>
                        </w:r>
                        <w:proofErr w:type="spellEnd"/>
                        <w:r>
                          <w:rPr>
                            <w:rFonts w:ascii="Courier New"/>
                            <w:sz w:val="18"/>
                          </w:rPr>
                          <w:t>(</w:t>
                        </w:r>
                        <w:proofErr w:type="spellStart"/>
                        <w:r>
                          <w:rPr>
                            <w:rFonts w:ascii="Courier New"/>
                            <w:sz w:val="18"/>
                          </w:rPr>
                          <w:t>LiveData</w:t>
                        </w:r>
                        <w:proofErr w:type="spellEnd"/>
                        <w:r>
                          <w:rPr>
                            <w:rFonts w:ascii="Courier New"/>
                            <w:sz w:val="18"/>
                          </w:rPr>
                          <w:t xml:space="preserve">::class.java) </w:t>
                        </w:r>
                        <w:proofErr w:type="spellStart"/>
                        <w:r>
                          <w:rPr>
                            <w:rFonts w:ascii="Courier New"/>
                            <w:spacing w:val="-2"/>
                            <w:sz w:val="18"/>
                          </w:rPr>
                          <w:t>Mockito.'when</w:t>
                        </w:r>
                        <w:proofErr w:type="spellEnd"/>
                        <w:r>
                          <w:rPr>
                            <w:rFonts w:ascii="Courier New"/>
                            <w:spacing w:val="-2"/>
                            <w:sz w:val="18"/>
                          </w:rPr>
                          <w:t>'(</w:t>
                        </w:r>
                        <w:proofErr w:type="spellStart"/>
                        <w:r>
                          <w:rPr>
                            <w:rFonts w:ascii="Courier New"/>
                            <w:spacing w:val="-2"/>
                            <w:sz w:val="18"/>
                          </w:rPr>
                          <w:t>postRepository.getPosts</w:t>
                        </w:r>
                        <w:proofErr w:type="spellEnd"/>
                        <w:r>
                          <w:rPr>
                            <w:rFonts w:ascii="Courier New"/>
                            <w:spacing w:val="-2"/>
                            <w:sz w:val="18"/>
                          </w:rPr>
                          <w:t>())</w:t>
                        </w:r>
                      </w:p>
                      <w:p w14:paraId="0CDAB65B" w14:textId="77777777" w:rsidR="003D76C2" w:rsidRDefault="00000000">
                        <w:pPr>
                          <w:spacing w:before="1" w:line="660" w:lineRule="auto"/>
                          <w:ind w:left="1317" w:right="1274" w:firstLine="432"/>
                          <w:rPr>
                            <w:rFonts w:ascii="Courier New"/>
                            <w:sz w:val="18"/>
                          </w:rPr>
                        </w:pPr>
                        <w:r>
                          <w:rPr>
                            <w:rFonts w:ascii="Courier New"/>
                            <w:sz w:val="18"/>
                          </w:rPr>
                          <w:t>.</w:t>
                        </w:r>
                        <w:proofErr w:type="spellStart"/>
                        <w:r>
                          <w:rPr>
                            <w:rFonts w:ascii="Courier New"/>
                            <w:sz w:val="18"/>
                          </w:rPr>
                          <w:t>thenReturn</w:t>
                        </w:r>
                        <w:proofErr w:type="spellEnd"/>
                        <w:r>
                          <w:rPr>
                            <w:rFonts w:ascii="Courier New"/>
                            <w:sz w:val="18"/>
                          </w:rPr>
                          <w:t>(expected</w:t>
                        </w:r>
                        <w:r>
                          <w:rPr>
                            <w:rFonts w:ascii="Courier New"/>
                            <w:spacing w:val="-21"/>
                            <w:sz w:val="18"/>
                          </w:rPr>
                          <w:t xml:space="preserve"> </w:t>
                        </w:r>
                        <w:r>
                          <w:rPr>
                            <w:rFonts w:ascii="Courier New"/>
                            <w:sz w:val="18"/>
                          </w:rPr>
                          <w:t>as</w:t>
                        </w:r>
                        <w:r>
                          <w:rPr>
                            <w:rFonts w:ascii="Courier New"/>
                            <w:spacing w:val="-19"/>
                            <w:sz w:val="18"/>
                          </w:rPr>
                          <w:t xml:space="preserve"> </w:t>
                        </w:r>
                        <w:proofErr w:type="spellStart"/>
                        <w:r>
                          <w:rPr>
                            <w:rFonts w:ascii="Courier New"/>
                            <w:sz w:val="18"/>
                          </w:rPr>
                          <w:t>LiveData</w:t>
                        </w:r>
                        <w:proofErr w:type="spellEnd"/>
                        <w:r>
                          <w:rPr>
                            <w:rFonts w:ascii="Courier New"/>
                            <w:sz w:val="18"/>
                          </w:rPr>
                          <w:t xml:space="preserve">&lt;List&lt;Post&gt;&gt;?) </w:t>
                        </w:r>
                        <w:proofErr w:type="spellStart"/>
                        <w:r>
                          <w:rPr>
                            <w:rFonts w:ascii="Courier New"/>
                            <w:sz w:val="18"/>
                          </w:rPr>
                          <w:t>val</w:t>
                        </w:r>
                        <w:proofErr w:type="spellEnd"/>
                        <w:r>
                          <w:rPr>
                            <w:rFonts w:ascii="Courier New"/>
                            <w:sz w:val="18"/>
                          </w:rPr>
                          <w:t xml:space="preserve"> result = </w:t>
                        </w:r>
                        <w:proofErr w:type="spellStart"/>
                        <w:r>
                          <w:rPr>
                            <w:rFonts w:ascii="Courier New"/>
                            <w:sz w:val="18"/>
                          </w:rPr>
                          <w:t>postViewModel.getPosts</w:t>
                        </w:r>
                        <w:proofErr w:type="spellEnd"/>
                        <w:r>
                          <w:rPr>
                            <w:rFonts w:ascii="Courier New"/>
                            <w:sz w:val="18"/>
                          </w:rPr>
                          <w:t>()</w:t>
                        </w:r>
                      </w:p>
                      <w:p w14:paraId="3D926B78" w14:textId="77777777" w:rsidR="003D76C2" w:rsidRDefault="00000000">
                        <w:pPr>
                          <w:spacing w:line="202" w:lineRule="exact"/>
                          <w:ind w:left="1317"/>
                          <w:rPr>
                            <w:rFonts w:ascii="Courier New"/>
                            <w:sz w:val="18"/>
                          </w:rPr>
                        </w:pPr>
                        <w:proofErr w:type="spellStart"/>
                        <w:r>
                          <w:rPr>
                            <w:rFonts w:ascii="Courier New"/>
                            <w:sz w:val="18"/>
                          </w:rPr>
                          <w:t>assertEquals</w:t>
                        </w:r>
                        <w:proofErr w:type="spellEnd"/>
                        <w:r>
                          <w:rPr>
                            <w:rFonts w:ascii="Courier New"/>
                            <w:sz w:val="18"/>
                          </w:rPr>
                          <w:t>(expected,</w:t>
                        </w:r>
                        <w:r>
                          <w:rPr>
                            <w:rFonts w:ascii="Courier New"/>
                            <w:spacing w:val="-22"/>
                            <w:sz w:val="18"/>
                          </w:rPr>
                          <w:t xml:space="preserve"> </w:t>
                        </w:r>
                        <w:r>
                          <w:rPr>
                            <w:rFonts w:ascii="Courier New"/>
                            <w:spacing w:val="-2"/>
                            <w:sz w:val="18"/>
                          </w:rPr>
                          <w:t>result)</w:t>
                        </w:r>
                      </w:p>
                      <w:p w14:paraId="3531AD17" w14:textId="77777777" w:rsidR="003D76C2" w:rsidRDefault="00000000">
                        <w:pPr>
                          <w:spacing w:before="76"/>
                          <w:ind w:left="885"/>
                          <w:rPr>
                            <w:rFonts w:ascii="Courier New"/>
                            <w:sz w:val="18"/>
                          </w:rPr>
                        </w:pPr>
                        <w:r>
                          <w:rPr>
                            <w:rFonts w:ascii="Courier New"/>
                            <w:sz w:val="18"/>
                          </w:rPr>
                          <w:t>}</w:t>
                        </w:r>
                      </w:p>
                      <w:p w14:paraId="4DCA24AB"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0EB0C83" w14:textId="77777777" w:rsidR="003D76C2" w:rsidRDefault="00000000">
      <w:pPr>
        <w:pStyle w:val="ListParagraph"/>
        <w:numPr>
          <w:ilvl w:val="0"/>
          <w:numId w:val="4"/>
        </w:numPr>
        <w:tabs>
          <w:tab w:val="left" w:pos="554"/>
        </w:tabs>
        <w:ind w:left="554" w:right="1089"/>
        <w:jc w:val="left"/>
        <w:rPr>
          <w:sz w:val="20"/>
        </w:rPr>
      </w:pPr>
      <w:r>
        <w:rPr>
          <w:sz w:val="20"/>
        </w:rPr>
        <w:t>Now,</w:t>
      </w:r>
      <w:r>
        <w:rPr>
          <w:spacing w:val="-7"/>
          <w:sz w:val="20"/>
        </w:rPr>
        <w:t xml:space="preserve"> </w:t>
      </w:r>
      <w:r>
        <w:rPr>
          <w:sz w:val="20"/>
        </w:rPr>
        <w:t>let's</w:t>
      </w:r>
      <w:r>
        <w:rPr>
          <w:spacing w:val="-4"/>
          <w:sz w:val="20"/>
        </w:rPr>
        <w:t xml:space="preserve"> </w:t>
      </w:r>
      <w:r>
        <w:rPr>
          <w:sz w:val="20"/>
        </w:rPr>
        <w:t>create</w:t>
      </w:r>
      <w:r>
        <w:rPr>
          <w:spacing w:val="-4"/>
          <w:sz w:val="20"/>
        </w:rPr>
        <w:t xml:space="preserve"> </w:t>
      </w:r>
      <w:r>
        <w:rPr>
          <w:sz w:val="20"/>
        </w:rPr>
        <w:t>the</w:t>
      </w:r>
      <w:r>
        <w:rPr>
          <w:spacing w:val="-5"/>
          <w:sz w:val="20"/>
        </w:rPr>
        <w:t xml:space="preserve"> </w:t>
      </w:r>
      <w:r>
        <w:rPr>
          <w:rFonts w:ascii="Courier New"/>
          <w:b/>
        </w:rPr>
        <w:t>view_post_row.xml</w:t>
      </w:r>
      <w:r>
        <w:rPr>
          <w:rFonts w:ascii="Courier New"/>
          <w:b/>
          <w:spacing w:val="-80"/>
        </w:rPr>
        <w:t xml:space="preserve"> </w:t>
      </w:r>
      <w:r>
        <w:rPr>
          <w:sz w:val="20"/>
        </w:rPr>
        <w:t>file</w:t>
      </w:r>
      <w:r>
        <w:rPr>
          <w:spacing w:val="-4"/>
          <w:sz w:val="20"/>
        </w:rPr>
        <w:t xml:space="preserve"> </w:t>
      </w:r>
      <w:r>
        <w:rPr>
          <w:sz w:val="20"/>
        </w:rPr>
        <w:t>in</w:t>
      </w:r>
      <w:r>
        <w:rPr>
          <w:spacing w:val="-4"/>
          <w:sz w:val="20"/>
        </w:rPr>
        <w:t xml:space="preserve"> </w:t>
      </w:r>
      <w:r>
        <w:rPr>
          <w:sz w:val="20"/>
        </w:rPr>
        <w:t>which</w:t>
      </w:r>
      <w:r>
        <w:rPr>
          <w:spacing w:val="-4"/>
          <w:sz w:val="20"/>
        </w:rPr>
        <w:t xml:space="preserve"> </w:t>
      </w:r>
      <w:r>
        <w:rPr>
          <w:sz w:val="20"/>
        </w:rPr>
        <w:t>we</w:t>
      </w:r>
      <w:r>
        <w:rPr>
          <w:spacing w:val="-4"/>
          <w:sz w:val="20"/>
        </w:rPr>
        <w:t xml:space="preserve"> </w:t>
      </w:r>
      <w:r>
        <w:rPr>
          <w:sz w:val="20"/>
        </w:rPr>
        <w:t>define</w:t>
      </w:r>
      <w:r>
        <w:rPr>
          <w:spacing w:val="-4"/>
          <w:sz w:val="20"/>
        </w:rPr>
        <w:t xml:space="preserve"> </w:t>
      </w:r>
      <w:r>
        <w:rPr>
          <w:sz w:val="20"/>
        </w:rPr>
        <w:t>the</w:t>
      </w:r>
      <w:r>
        <w:rPr>
          <w:spacing w:val="-4"/>
          <w:sz w:val="20"/>
        </w:rPr>
        <w:t xml:space="preserve"> </w:t>
      </w:r>
      <w:r>
        <w:rPr>
          <w:sz w:val="20"/>
        </w:rPr>
        <w:t>layout for every row:</w:t>
      </w:r>
    </w:p>
    <w:p w14:paraId="244BABF9" w14:textId="77777777" w:rsidR="003D76C2" w:rsidRDefault="00D51F7C">
      <w:pPr>
        <w:pStyle w:val="BodyText"/>
        <w:spacing w:before="5"/>
        <w:rPr>
          <w:sz w:val="9"/>
        </w:rPr>
      </w:pPr>
      <w:r>
        <w:rPr>
          <w:noProof/>
        </w:rPr>
        <mc:AlternateContent>
          <mc:Choice Requires="wpg">
            <w:drawing>
              <wp:anchor distT="0" distB="0" distL="0" distR="0" simplePos="0" relativeHeight="487740928" behindDoc="1" locked="0" layoutInCell="1" allowOverlap="1" wp14:anchorId="4BFC5A5B" wp14:editId="2B233F4F">
                <wp:simplePos x="0" y="0"/>
                <wp:positionH relativeFrom="page">
                  <wp:posOffset>662940</wp:posOffset>
                </wp:positionH>
                <wp:positionV relativeFrom="paragraph">
                  <wp:posOffset>96520</wp:posOffset>
                </wp:positionV>
                <wp:extent cx="5074920" cy="1730375"/>
                <wp:effectExtent l="0" t="0" r="5080" b="0"/>
                <wp:wrapTopAndBottom/>
                <wp:docPr id="458" name="docshapegroup10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52"/>
                          <a:chExt cx="7992" cy="2725"/>
                        </a:xfrm>
                      </wpg:grpSpPr>
                      <wps:wsp>
                        <wps:cNvPr id="459" name="docshape1099"/>
                        <wps:cNvSpPr>
                          <a:spLocks/>
                        </wps:cNvSpPr>
                        <wps:spPr bwMode="auto">
                          <a:xfrm>
                            <a:off x="1044" y="161"/>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docshape1100"/>
                        <wps:cNvSpPr>
                          <a:spLocks/>
                        </wps:cNvSpPr>
                        <wps:spPr bwMode="auto">
                          <a:xfrm>
                            <a:off x="1044" y="151"/>
                            <a:ext cx="7992" cy="2725"/>
                          </a:xfrm>
                          <a:custGeom>
                            <a:avLst/>
                            <a:gdLst>
                              <a:gd name="T0" fmla="+- 0 9036 1044"/>
                              <a:gd name="T1" fmla="*/ T0 w 7992"/>
                              <a:gd name="T2" fmla="+- 0 2856 152"/>
                              <a:gd name="T3" fmla="*/ 2856 h 2725"/>
                              <a:gd name="T4" fmla="+- 0 1044 1044"/>
                              <a:gd name="T5" fmla="*/ T4 w 7992"/>
                              <a:gd name="T6" fmla="+- 0 2856 152"/>
                              <a:gd name="T7" fmla="*/ 2856 h 2725"/>
                              <a:gd name="T8" fmla="+- 0 1044 1044"/>
                              <a:gd name="T9" fmla="*/ T8 w 7992"/>
                              <a:gd name="T10" fmla="+- 0 2876 152"/>
                              <a:gd name="T11" fmla="*/ 2876 h 2725"/>
                              <a:gd name="T12" fmla="+- 0 9036 1044"/>
                              <a:gd name="T13" fmla="*/ T12 w 7992"/>
                              <a:gd name="T14" fmla="+- 0 2876 152"/>
                              <a:gd name="T15" fmla="*/ 2876 h 2725"/>
                              <a:gd name="T16" fmla="+- 0 9036 1044"/>
                              <a:gd name="T17" fmla="*/ T16 w 7992"/>
                              <a:gd name="T18" fmla="+- 0 2856 152"/>
                              <a:gd name="T19" fmla="*/ 2856 h 2725"/>
                              <a:gd name="T20" fmla="+- 0 9036 1044"/>
                              <a:gd name="T21" fmla="*/ T20 w 7992"/>
                              <a:gd name="T22" fmla="+- 0 152 152"/>
                              <a:gd name="T23" fmla="*/ 152 h 2725"/>
                              <a:gd name="T24" fmla="+- 0 1044 1044"/>
                              <a:gd name="T25" fmla="*/ T24 w 7992"/>
                              <a:gd name="T26" fmla="+- 0 152 152"/>
                              <a:gd name="T27" fmla="*/ 152 h 2725"/>
                              <a:gd name="T28" fmla="+- 0 1044 1044"/>
                              <a:gd name="T29" fmla="*/ T28 w 7992"/>
                              <a:gd name="T30" fmla="+- 0 172 152"/>
                              <a:gd name="T31" fmla="*/ 172 h 2725"/>
                              <a:gd name="T32" fmla="+- 0 9036 1044"/>
                              <a:gd name="T33" fmla="*/ T32 w 7992"/>
                              <a:gd name="T34" fmla="+- 0 172 152"/>
                              <a:gd name="T35" fmla="*/ 172 h 2725"/>
                              <a:gd name="T36" fmla="+- 0 9036 1044"/>
                              <a:gd name="T37" fmla="*/ T36 w 7992"/>
                              <a:gd name="T38" fmla="+- 0 152 152"/>
                              <a:gd name="T39" fmla="*/ 152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 name="docshape1101"/>
                        <wps:cNvSpPr txBox="1">
                          <a:spLocks/>
                        </wps:cNvSpPr>
                        <wps:spPr bwMode="auto">
                          <a:xfrm>
                            <a:off x="1044" y="171"/>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2C5E5"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14ED429"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145">
                                <w:r>
                                  <w:rPr>
                                    <w:rFonts w:ascii="Courier New"/>
                                    <w:spacing w:val="-2"/>
                                    <w:sz w:val="18"/>
                                  </w:rPr>
                                  <w:t>xmlns:android="http://schemas.android.com/apk/res/android"</w:t>
                                </w:r>
                              </w:hyperlink>
                            </w:p>
                            <w:p w14:paraId="382DE6F0" w14:textId="77777777" w:rsidR="003D76C2" w:rsidRDefault="00000000">
                              <w:pPr>
                                <w:spacing w:before="18" w:line="328" w:lineRule="auto"/>
                                <w:ind w:left="885" w:right="1274"/>
                                <w:rPr>
                                  <w:rFonts w:ascii="Courier New"/>
                                  <w:sz w:val="18"/>
                                </w:rPr>
                              </w:pPr>
                              <w:hyperlink r:id="rId146">
                                <w:r>
                                  <w:rPr>
                                    <w:rFonts w:ascii="Courier New"/>
                                    <w:spacing w:val="-2"/>
                                    <w:sz w:val="18"/>
                                  </w:rPr>
                                  <w:t>xmlns:app="http://schemas.android.com/apk/res-auto"</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android:padding</w:t>
                              </w:r>
                              <w:proofErr w:type="spellEnd"/>
                              <w:r>
                                <w:rPr>
                                  <w:rFonts w:ascii="Courier New"/>
                                  <w:spacing w:val="-2"/>
                                  <w:sz w:val="18"/>
                                </w:rPr>
                                <w:t>="10dp"&gt;</w:t>
                              </w:r>
                            </w:p>
                            <w:p w14:paraId="540147F3" w14:textId="77777777" w:rsidR="003D76C2" w:rsidRDefault="003D76C2">
                              <w:pPr>
                                <w:spacing w:before="10"/>
                                <w:rPr>
                                  <w:rFonts w:ascii="Courier New"/>
                                  <w:sz w:val="24"/>
                                </w:rPr>
                              </w:pPr>
                            </w:p>
                            <w:p w14:paraId="5032090C"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2A91EE0C" w14:textId="77777777" w:rsidR="003D76C2" w:rsidRDefault="00000000">
                              <w:pPr>
                                <w:spacing w:before="76"/>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view_post_row_title</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FC5A5B" id="docshapegroup1098" o:spid="_x0000_s1984" style="position:absolute;margin-left:52.2pt;margin-top:7.6pt;width:399.6pt;height:136.25pt;z-index:-15575552;mso-wrap-distance-left:0;mso-wrap-distance-right:0;mso-position-horizontal-relative:page;mso-position-vertical-relative:text" coordorigin="1044,152"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">
                <v:rect id="docshape1099" o:spid="_x0000_s1985" style="position:absolute;left:1044;top:161;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" fillcolor="#f6f6f6" stroked="f">
                  <v:path arrowok="t"/>
                </v:rect>
                <v:shape id="docshape1100" o:spid="_x0000_s1986" style="position:absolute;left:1044;top:151;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" path="m7992,2704l,2704r,20l7992,2724r,-20xm7992,l,,,20r7992,l7992,xe" fillcolor="#dadada" stroked="f">
                  <v:path arrowok="t" o:connecttype="custom" o:connectlocs="7992,2856;0,2856;0,2876;7992,2876;7992,2856;7992,152;0,152;0,172;7992,172;7992,152" o:connectangles="0,0,0,0,0,0,0,0,0,0"/>
                </v:shape>
                <v:shape id="docshape1101" o:spid="_x0000_s1987" type="#_x0000_t202" style="position:absolute;left:1044;top:171;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" filled="f" stroked="f">
                  <v:path arrowok="t"/>
                  <v:textbox inset="0,0,0,0">
                    <w:txbxContent>
                      <w:p w14:paraId="5D62C5E5"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14ED429"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 xml:space="preserve"> </w:t>
                        </w:r>
                        <w:hyperlink r:id="rId147">
                          <w:r>
                            <w:rPr>
                              <w:rFonts w:ascii="Courier New"/>
                              <w:spacing w:val="-2"/>
                              <w:sz w:val="18"/>
                            </w:rPr>
                            <w:t>xmlns:android="http://schemas.android.com/apk/res/android"</w:t>
                          </w:r>
                        </w:hyperlink>
                      </w:p>
                      <w:p w14:paraId="382DE6F0" w14:textId="77777777" w:rsidR="003D76C2" w:rsidRDefault="00000000">
                        <w:pPr>
                          <w:spacing w:before="18" w:line="328" w:lineRule="auto"/>
                          <w:ind w:left="885" w:right="1274"/>
                          <w:rPr>
                            <w:rFonts w:ascii="Courier New"/>
                            <w:sz w:val="18"/>
                          </w:rPr>
                        </w:pPr>
                        <w:hyperlink r:id="rId148">
                          <w:r>
                            <w:rPr>
                              <w:rFonts w:ascii="Courier New"/>
                              <w:spacing w:val="-2"/>
                              <w:sz w:val="18"/>
                            </w:rPr>
                            <w:t>xmlns:app="http://schemas.android.com/apk/res-auto"</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android:padding</w:t>
                        </w:r>
                        <w:proofErr w:type="spellEnd"/>
                        <w:r>
                          <w:rPr>
                            <w:rFonts w:ascii="Courier New"/>
                            <w:spacing w:val="-2"/>
                            <w:sz w:val="18"/>
                          </w:rPr>
                          <w:t>="10dp"&gt;</w:t>
                        </w:r>
                      </w:p>
                      <w:p w14:paraId="540147F3" w14:textId="77777777" w:rsidR="003D76C2" w:rsidRDefault="003D76C2">
                        <w:pPr>
                          <w:spacing w:before="10"/>
                          <w:rPr>
                            <w:rFonts w:ascii="Courier New"/>
                            <w:sz w:val="24"/>
                          </w:rPr>
                        </w:pPr>
                      </w:p>
                      <w:p w14:paraId="5032090C"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2A91EE0C" w14:textId="77777777" w:rsidR="003D76C2" w:rsidRDefault="00000000">
                        <w:pPr>
                          <w:spacing w:before="76"/>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view_post_row_title</w:t>
                        </w:r>
                        <w:proofErr w:type="spellEnd"/>
                        <w:r>
                          <w:rPr>
                            <w:rFonts w:ascii="Courier New"/>
                            <w:spacing w:val="-2"/>
                            <w:sz w:val="18"/>
                          </w:rPr>
                          <w:t>"</w:t>
                        </w:r>
                      </w:p>
                    </w:txbxContent>
                  </v:textbox>
                </v:shape>
                <w10:wrap type="topAndBottom" anchorx="page"/>
              </v:group>
            </w:pict>
          </mc:Fallback>
        </mc:AlternateContent>
      </w:r>
    </w:p>
    <w:p w14:paraId="061133A5" w14:textId="77777777" w:rsidR="003D76C2" w:rsidRDefault="003D76C2">
      <w:pPr>
        <w:rPr>
          <w:sz w:val="9"/>
        </w:rPr>
        <w:sectPr w:rsidR="003D76C2">
          <w:pgSz w:w="10800" w:h="13320"/>
          <w:pgMar w:top="1120" w:right="920" w:bottom="280" w:left="940" w:header="695" w:footer="0" w:gutter="0"/>
          <w:cols w:space="720"/>
        </w:sectPr>
      </w:pPr>
    </w:p>
    <w:p w14:paraId="5CF6FFA8" w14:textId="77777777" w:rsidR="003D76C2" w:rsidRDefault="003D76C2">
      <w:pPr>
        <w:pStyle w:val="BodyText"/>
        <w:spacing w:before="3"/>
        <w:rPr>
          <w:sz w:val="5"/>
        </w:rPr>
      </w:pPr>
    </w:p>
    <w:p w14:paraId="0ABAAB26" w14:textId="77777777" w:rsidR="003D76C2" w:rsidRDefault="00D51F7C">
      <w:pPr>
        <w:pStyle w:val="BodyText"/>
        <w:ind w:left="824"/>
      </w:pPr>
      <w:r>
        <w:rPr>
          <w:noProof/>
        </w:rPr>
        <mc:AlternateContent>
          <mc:Choice Requires="wpg">
            <w:drawing>
              <wp:inline distT="0" distB="0" distL="0" distR="0" wp14:anchorId="024082E9" wp14:editId="7FEAC383">
                <wp:extent cx="5074920" cy="2619375"/>
                <wp:effectExtent l="0" t="0" r="5080" b="0"/>
                <wp:docPr id="454" name="docshapegroup1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0" y="0"/>
                          <a:chExt cx="7992" cy="4125"/>
                        </a:xfrm>
                      </wpg:grpSpPr>
                      <wps:wsp>
                        <wps:cNvPr id="455" name="docshape1103"/>
                        <wps:cNvSpPr>
                          <a:spLocks/>
                        </wps:cNvSpPr>
                        <wps:spPr bwMode="auto">
                          <a:xfrm>
                            <a:off x="0" y="10"/>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docshape1104"/>
                        <wps:cNvSpPr>
                          <a:spLocks/>
                        </wps:cNvSpPr>
                        <wps:spPr bwMode="auto">
                          <a:xfrm>
                            <a:off x="0" y="0"/>
                            <a:ext cx="7992" cy="4125"/>
                          </a:xfrm>
                          <a:custGeom>
                            <a:avLst/>
                            <a:gdLst>
                              <a:gd name="T0" fmla="*/ 7992 w 7992"/>
                              <a:gd name="T1" fmla="*/ 4104 h 4125"/>
                              <a:gd name="T2" fmla="*/ 0 w 7992"/>
                              <a:gd name="T3" fmla="*/ 4104 h 4125"/>
                              <a:gd name="T4" fmla="*/ 0 w 7992"/>
                              <a:gd name="T5" fmla="*/ 4124 h 4125"/>
                              <a:gd name="T6" fmla="*/ 7992 w 7992"/>
                              <a:gd name="T7" fmla="*/ 4124 h 4125"/>
                              <a:gd name="T8" fmla="*/ 7992 w 7992"/>
                              <a:gd name="T9" fmla="*/ 4104 h 4125"/>
                              <a:gd name="T10" fmla="*/ 7992 w 7992"/>
                              <a:gd name="T11" fmla="*/ 0 h 4125"/>
                              <a:gd name="T12" fmla="*/ 0 w 7992"/>
                              <a:gd name="T13" fmla="*/ 0 h 4125"/>
                              <a:gd name="T14" fmla="*/ 0 w 7992"/>
                              <a:gd name="T15" fmla="*/ 20 h 4125"/>
                              <a:gd name="T16" fmla="*/ 7992 w 7992"/>
                              <a:gd name="T17" fmla="*/ 20 h 4125"/>
                              <a:gd name="T18" fmla="*/ 7992 w 7992"/>
                              <a:gd name="T19" fmla="*/ 0 h 4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docshape1105"/>
                        <wps:cNvSpPr txBox="1">
                          <a:spLocks/>
                        </wps:cNvSpPr>
                        <wps:spPr bwMode="auto">
                          <a:xfrm>
                            <a:off x="0" y="20"/>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8B96C3" w14:textId="77777777" w:rsidR="003D76C2" w:rsidRDefault="00000000">
                              <w:pPr>
                                <w:spacing w:before="40" w:line="328" w:lineRule="auto"/>
                                <w:ind w:left="1317"/>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 xml:space="preserve">="parent" </w:t>
                              </w:r>
                              <w:r>
                                <w:rPr>
                                  <w:rFonts w:ascii="Courier New"/>
                                  <w:spacing w:val="-5"/>
                                  <w:sz w:val="18"/>
                                </w:rPr>
                                <w:t>/&gt;</w:t>
                              </w:r>
                            </w:p>
                            <w:p w14:paraId="6723934D" w14:textId="77777777" w:rsidR="003D76C2" w:rsidRDefault="003D76C2">
                              <w:pPr>
                                <w:spacing w:before="11"/>
                                <w:rPr>
                                  <w:rFonts w:ascii="Courier New"/>
                                  <w:sz w:val="24"/>
                                </w:rPr>
                              </w:pPr>
                            </w:p>
                            <w:p w14:paraId="5AD6D05B"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7E0415A9"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view_post_row_body</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 xml:space="preserve">="5dp"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p>
                            <w:p w14:paraId="7DBFF618"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view_post_row_title</w:t>
                              </w:r>
                              <w:proofErr w:type="spellEnd"/>
                              <w:r>
                                <w:rPr>
                                  <w:rFonts w:ascii="Courier New"/>
                                  <w:sz w:val="18"/>
                                </w:rPr>
                                <w:t>"</w:t>
                              </w:r>
                              <w:r>
                                <w:rPr>
                                  <w:rFonts w:ascii="Courier New"/>
                                  <w:spacing w:val="-26"/>
                                  <w:sz w:val="18"/>
                                </w:rPr>
                                <w:t xml:space="preserve"> </w:t>
                              </w:r>
                              <w:r>
                                <w:rPr>
                                  <w:rFonts w:ascii="Courier New"/>
                                  <w:spacing w:val="-5"/>
                                  <w:sz w:val="18"/>
                                </w:rPr>
                                <w:t>/&gt;</w:t>
                              </w:r>
                            </w:p>
                            <w:p w14:paraId="4850E0BE" w14:textId="77777777" w:rsidR="003D76C2" w:rsidRDefault="003D76C2">
                              <w:pPr>
                                <w:spacing w:before="1"/>
                                <w:rPr>
                                  <w:rFonts w:ascii="Courier New"/>
                                  <w:sz w:val="26"/>
                                </w:rPr>
                              </w:pPr>
                            </w:p>
                            <w:p w14:paraId="61CAB3C3"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024082E9" id="docshapegroup1102" o:spid="_x0000_s1988" style="width:399.6pt;height:206.25pt;mso-position-horizontal-relative:char;mso-position-vertical-relative:line"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">
                <v:rect id="docshape1103" o:spid="_x0000_s1989" style="position:absolute;top:10;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" fillcolor="#f6f6f6" stroked="f">
                  <v:path arrowok="t"/>
                </v:rect>
                <v:shape id="docshape1104" o:spid="_x0000_s1990" style="position:absolute;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" path="m7992,4104l,4104r,20l7992,4124r,-20xm7992,l,,,20r7992,l7992,xe" fillcolor="#dadada" stroked="f">
                  <v:path arrowok="t" o:connecttype="custom" o:connectlocs="7992,4104;0,4104;0,4124;7992,4124;7992,4104;7992,0;0,0;0,20;7992,20;7992,0" o:connectangles="0,0,0,0,0,0,0,0,0,0"/>
                </v:shape>
                <v:shape id="docshape1105" o:spid="_x0000_s1991" type="#_x0000_t202" style="position:absolute;top:20;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" filled="f" stroked="f">
                  <v:path arrowok="t"/>
                  <v:textbox inset="0,0,0,0">
                    <w:txbxContent>
                      <w:p w14:paraId="558B96C3" w14:textId="77777777" w:rsidR="003D76C2" w:rsidRDefault="00000000">
                        <w:pPr>
                          <w:spacing w:before="40" w:line="328" w:lineRule="auto"/>
                          <w:ind w:left="1317"/>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 xml:space="preserve">="parent" </w:t>
                        </w:r>
                        <w:r>
                          <w:rPr>
                            <w:rFonts w:ascii="Courier New"/>
                            <w:spacing w:val="-5"/>
                            <w:sz w:val="18"/>
                          </w:rPr>
                          <w:t>/&gt;</w:t>
                        </w:r>
                      </w:p>
                      <w:p w14:paraId="6723934D" w14:textId="77777777" w:rsidR="003D76C2" w:rsidRDefault="003D76C2">
                        <w:pPr>
                          <w:spacing w:before="11"/>
                          <w:rPr>
                            <w:rFonts w:ascii="Courier New"/>
                            <w:sz w:val="24"/>
                          </w:rPr>
                        </w:pPr>
                      </w:p>
                      <w:p w14:paraId="5AD6D05B"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TextView</w:t>
                        </w:r>
                        <w:proofErr w:type="spellEnd"/>
                      </w:p>
                      <w:p w14:paraId="7E0415A9"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view_post_row_body</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 xml:space="preserve">="5dp"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p>
                      <w:p w14:paraId="7DBFF618"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view_post_row_title</w:t>
                        </w:r>
                        <w:proofErr w:type="spellEnd"/>
                        <w:r>
                          <w:rPr>
                            <w:rFonts w:ascii="Courier New"/>
                            <w:sz w:val="18"/>
                          </w:rPr>
                          <w:t>"</w:t>
                        </w:r>
                        <w:r>
                          <w:rPr>
                            <w:rFonts w:ascii="Courier New"/>
                            <w:spacing w:val="-26"/>
                            <w:sz w:val="18"/>
                          </w:rPr>
                          <w:t xml:space="preserve"> </w:t>
                        </w:r>
                        <w:r>
                          <w:rPr>
                            <w:rFonts w:ascii="Courier New"/>
                            <w:spacing w:val="-5"/>
                            <w:sz w:val="18"/>
                          </w:rPr>
                          <w:t>/&gt;</w:t>
                        </w:r>
                      </w:p>
                      <w:p w14:paraId="4850E0BE" w14:textId="77777777" w:rsidR="003D76C2" w:rsidRDefault="003D76C2">
                        <w:pPr>
                          <w:spacing w:before="1"/>
                          <w:rPr>
                            <w:rFonts w:ascii="Courier New"/>
                            <w:sz w:val="26"/>
                          </w:rPr>
                        </w:pPr>
                      </w:p>
                      <w:p w14:paraId="61CAB3C3"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r>
                          <w:rPr>
                            <w:rFonts w:ascii="Courier New"/>
                            <w:spacing w:val="-2"/>
                            <w:sz w:val="18"/>
                          </w:rPr>
                          <w:t>&gt;</w:t>
                        </w:r>
                      </w:p>
                    </w:txbxContent>
                  </v:textbox>
                </v:shape>
                <w10:anchorlock/>
              </v:group>
            </w:pict>
          </mc:Fallback>
        </mc:AlternateContent>
      </w:r>
    </w:p>
    <w:p w14:paraId="36447F7C" w14:textId="77777777" w:rsidR="003D76C2" w:rsidRDefault="00000000">
      <w:pPr>
        <w:pStyle w:val="ListParagraph"/>
        <w:numPr>
          <w:ilvl w:val="0"/>
          <w:numId w:val="4"/>
        </w:numPr>
        <w:tabs>
          <w:tab w:val="left" w:pos="1274"/>
        </w:tabs>
        <w:spacing w:before="47"/>
        <w:jc w:val="left"/>
        <w:rPr>
          <w:sz w:val="20"/>
        </w:rPr>
      </w:pPr>
      <w:r>
        <w:rPr>
          <w:sz w:val="20"/>
        </w:rPr>
        <w:t>Next,</w:t>
      </w:r>
      <w:r>
        <w:rPr>
          <w:spacing w:val="-7"/>
          <w:sz w:val="20"/>
        </w:rPr>
        <w:t xml:space="preserve"> </w:t>
      </w:r>
      <w:r>
        <w:rPr>
          <w:sz w:val="20"/>
        </w:rPr>
        <w:t>let's</w:t>
      </w:r>
      <w:r>
        <w:rPr>
          <w:spacing w:val="-4"/>
          <w:sz w:val="20"/>
        </w:rPr>
        <w:t xml:space="preserve"> </w:t>
      </w:r>
      <w:r>
        <w:rPr>
          <w:sz w:val="20"/>
        </w:rPr>
        <w:t>create</w:t>
      </w:r>
      <w:r>
        <w:rPr>
          <w:spacing w:val="-3"/>
          <w:sz w:val="20"/>
        </w:rPr>
        <w:t xml:space="preserve"> </w:t>
      </w:r>
      <w:r>
        <w:rPr>
          <w:sz w:val="20"/>
        </w:rPr>
        <w:t>the</w:t>
      </w:r>
      <w:r>
        <w:rPr>
          <w:spacing w:val="-5"/>
          <w:sz w:val="20"/>
        </w:rPr>
        <w:t xml:space="preserve"> </w:t>
      </w:r>
      <w:proofErr w:type="spellStart"/>
      <w:r>
        <w:rPr>
          <w:rFonts w:ascii="Courier New"/>
          <w:b/>
        </w:rPr>
        <w:t>PostAdapter</w:t>
      </w:r>
      <w:proofErr w:type="spellEnd"/>
      <w:r>
        <w:rPr>
          <w:rFonts w:ascii="Courier New"/>
          <w:b/>
          <w:spacing w:val="-80"/>
        </w:rPr>
        <w:t xml:space="preserve"> </w:t>
      </w:r>
      <w:r>
        <w:rPr>
          <w:sz w:val="20"/>
        </w:rPr>
        <w:t>class</w:t>
      </w:r>
      <w:r>
        <w:rPr>
          <w:spacing w:val="-3"/>
          <w:sz w:val="20"/>
        </w:rPr>
        <w:t xml:space="preserve"> </w:t>
      </w:r>
      <w:r>
        <w:rPr>
          <w:sz w:val="20"/>
        </w:rPr>
        <w:t>responsible</w:t>
      </w:r>
      <w:r>
        <w:rPr>
          <w:spacing w:val="-5"/>
          <w:sz w:val="20"/>
        </w:rPr>
        <w:t xml:space="preserve"> </w:t>
      </w:r>
      <w:r>
        <w:rPr>
          <w:sz w:val="20"/>
        </w:rPr>
        <w:t>for</w:t>
      </w:r>
      <w:r>
        <w:rPr>
          <w:spacing w:val="-3"/>
          <w:sz w:val="20"/>
        </w:rPr>
        <w:t xml:space="preserve"> </w:t>
      </w:r>
      <w:r>
        <w:rPr>
          <w:sz w:val="20"/>
        </w:rPr>
        <w:t>binding</w:t>
      </w:r>
      <w:r>
        <w:rPr>
          <w:spacing w:val="-3"/>
          <w:sz w:val="20"/>
        </w:rPr>
        <w:t xml:space="preserve"> </w:t>
      </w:r>
      <w:r>
        <w:rPr>
          <w:spacing w:val="-5"/>
          <w:sz w:val="20"/>
        </w:rPr>
        <w:t>the</w:t>
      </w:r>
    </w:p>
    <w:p w14:paraId="7CDB981A" w14:textId="77777777" w:rsidR="003D76C2" w:rsidRDefault="00000000">
      <w:pPr>
        <w:pStyle w:val="BodyText"/>
        <w:ind w:left="1274"/>
      </w:pPr>
      <w:r>
        <w:t>row</w:t>
      </w:r>
      <w:r>
        <w:rPr>
          <w:spacing w:val="-5"/>
        </w:rPr>
        <w:t xml:space="preserve"> </w:t>
      </w:r>
      <w:r>
        <w:rPr>
          <w:spacing w:val="-2"/>
        </w:rPr>
        <w:t>layout:</w:t>
      </w:r>
    </w:p>
    <w:p w14:paraId="0F671868" w14:textId="77777777" w:rsidR="003D76C2" w:rsidRDefault="00D51F7C">
      <w:pPr>
        <w:pStyle w:val="BodyText"/>
        <w:spacing w:before="4"/>
        <w:rPr>
          <w:sz w:val="9"/>
        </w:rPr>
      </w:pPr>
      <w:r>
        <w:rPr>
          <w:noProof/>
        </w:rPr>
        <mc:AlternateContent>
          <mc:Choice Requires="wpg">
            <w:drawing>
              <wp:anchor distT="0" distB="0" distL="0" distR="0" simplePos="0" relativeHeight="487741952" behindDoc="1" locked="0" layoutInCell="1" allowOverlap="1" wp14:anchorId="6C5B7280" wp14:editId="0B44774A">
                <wp:simplePos x="0" y="0"/>
                <wp:positionH relativeFrom="page">
                  <wp:posOffset>1120140</wp:posOffset>
                </wp:positionH>
                <wp:positionV relativeFrom="paragraph">
                  <wp:posOffset>95885</wp:posOffset>
                </wp:positionV>
                <wp:extent cx="5074920" cy="3863975"/>
                <wp:effectExtent l="0" t="0" r="5080" b="0"/>
                <wp:wrapTopAndBottom/>
                <wp:docPr id="450" name="docshapegroup1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863975"/>
                          <a:chOff x="1764" y="151"/>
                          <a:chExt cx="7992" cy="6085"/>
                        </a:xfrm>
                      </wpg:grpSpPr>
                      <wps:wsp>
                        <wps:cNvPr id="451" name="docshape1107"/>
                        <wps:cNvSpPr>
                          <a:spLocks/>
                        </wps:cNvSpPr>
                        <wps:spPr bwMode="auto">
                          <a:xfrm>
                            <a:off x="1764" y="160"/>
                            <a:ext cx="7992" cy="60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docshape1108"/>
                        <wps:cNvSpPr>
                          <a:spLocks/>
                        </wps:cNvSpPr>
                        <wps:spPr bwMode="auto">
                          <a:xfrm>
                            <a:off x="1764" y="150"/>
                            <a:ext cx="7992" cy="6085"/>
                          </a:xfrm>
                          <a:custGeom>
                            <a:avLst/>
                            <a:gdLst>
                              <a:gd name="T0" fmla="+- 0 9756 1764"/>
                              <a:gd name="T1" fmla="*/ T0 w 7992"/>
                              <a:gd name="T2" fmla="+- 0 6215 151"/>
                              <a:gd name="T3" fmla="*/ 6215 h 6085"/>
                              <a:gd name="T4" fmla="+- 0 1764 1764"/>
                              <a:gd name="T5" fmla="*/ T4 w 7992"/>
                              <a:gd name="T6" fmla="+- 0 6215 151"/>
                              <a:gd name="T7" fmla="*/ 6215 h 6085"/>
                              <a:gd name="T8" fmla="+- 0 1764 1764"/>
                              <a:gd name="T9" fmla="*/ T8 w 7992"/>
                              <a:gd name="T10" fmla="+- 0 6235 151"/>
                              <a:gd name="T11" fmla="*/ 6235 h 6085"/>
                              <a:gd name="T12" fmla="+- 0 9756 1764"/>
                              <a:gd name="T13" fmla="*/ T12 w 7992"/>
                              <a:gd name="T14" fmla="+- 0 6235 151"/>
                              <a:gd name="T15" fmla="*/ 6235 h 6085"/>
                              <a:gd name="T16" fmla="+- 0 9756 1764"/>
                              <a:gd name="T17" fmla="*/ T16 w 7992"/>
                              <a:gd name="T18" fmla="+- 0 6215 151"/>
                              <a:gd name="T19" fmla="*/ 6215 h 6085"/>
                              <a:gd name="T20" fmla="+- 0 9756 1764"/>
                              <a:gd name="T21" fmla="*/ T20 w 7992"/>
                              <a:gd name="T22" fmla="+- 0 151 151"/>
                              <a:gd name="T23" fmla="*/ 151 h 6085"/>
                              <a:gd name="T24" fmla="+- 0 1764 1764"/>
                              <a:gd name="T25" fmla="*/ T24 w 7992"/>
                              <a:gd name="T26" fmla="+- 0 151 151"/>
                              <a:gd name="T27" fmla="*/ 151 h 6085"/>
                              <a:gd name="T28" fmla="+- 0 1764 1764"/>
                              <a:gd name="T29" fmla="*/ T28 w 7992"/>
                              <a:gd name="T30" fmla="+- 0 171 151"/>
                              <a:gd name="T31" fmla="*/ 171 h 6085"/>
                              <a:gd name="T32" fmla="+- 0 9756 1764"/>
                              <a:gd name="T33" fmla="*/ T32 w 7992"/>
                              <a:gd name="T34" fmla="+- 0 171 151"/>
                              <a:gd name="T35" fmla="*/ 171 h 6085"/>
                              <a:gd name="T36" fmla="+- 0 9756 1764"/>
                              <a:gd name="T37" fmla="*/ T36 w 7992"/>
                              <a:gd name="T38" fmla="+- 0 151 151"/>
                              <a:gd name="T39" fmla="*/ 151 h 60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085">
                                <a:moveTo>
                                  <a:pt x="7992" y="6064"/>
                                </a:moveTo>
                                <a:lnTo>
                                  <a:pt x="0" y="6064"/>
                                </a:lnTo>
                                <a:lnTo>
                                  <a:pt x="0" y="6084"/>
                                </a:lnTo>
                                <a:lnTo>
                                  <a:pt x="7992" y="6084"/>
                                </a:lnTo>
                                <a:lnTo>
                                  <a:pt x="7992" y="60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docshape1109"/>
                        <wps:cNvSpPr txBox="1">
                          <a:spLocks/>
                        </wps:cNvSpPr>
                        <wps:spPr bwMode="auto">
                          <a:xfrm>
                            <a:off x="1764" y="170"/>
                            <a:ext cx="7992" cy="6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81C15" w14:textId="77777777" w:rsidR="003D76C2" w:rsidRDefault="00000000">
                              <w:pPr>
                                <w:spacing w:before="40"/>
                                <w:ind w:left="453"/>
                                <w:rPr>
                                  <w:rFonts w:ascii="Courier New"/>
                                  <w:sz w:val="18"/>
                                </w:rPr>
                              </w:pPr>
                              <w:r>
                                <w:rPr>
                                  <w:rFonts w:ascii="Courier New"/>
                                  <w:spacing w:val="-4"/>
                                  <w:sz w:val="18"/>
                                </w:rPr>
                                <w:t>class</w:t>
                              </w:r>
                              <w:r>
                                <w:rPr>
                                  <w:rFonts w:ascii="Courier New"/>
                                  <w:spacing w:val="-12"/>
                                  <w:sz w:val="18"/>
                                </w:rPr>
                                <w:t xml:space="preserve"> </w:t>
                              </w:r>
                              <w:proofErr w:type="spellStart"/>
                              <w:r>
                                <w:rPr>
                                  <w:rFonts w:ascii="Courier New"/>
                                  <w:spacing w:val="-4"/>
                                  <w:sz w:val="18"/>
                                </w:rPr>
                                <w:t>PostAdapter</w:t>
                              </w:r>
                              <w:proofErr w:type="spellEnd"/>
                              <w:r>
                                <w:rPr>
                                  <w:rFonts w:ascii="Courier New"/>
                                  <w:spacing w:val="-4"/>
                                  <w:sz w:val="18"/>
                                </w:rPr>
                                <w:t>(private</w:t>
                              </w:r>
                              <w:r>
                                <w:rPr>
                                  <w:rFonts w:ascii="Courier New"/>
                                  <w:spacing w:val="-11"/>
                                  <w:sz w:val="18"/>
                                </w:rPr>
                                <w:t xml:space="preserve"> </w:t>
                              </w:r>
                              <w:proofErr w:type="spellStart"/>
                              <w:r>
                                <w:rPr>
                                  <w:rFonts w:ascii="Courier New"/>
                                  <w:spacing w:val="-4"/>
                                  <w:sz w:val="18"/>
                                </w:rPr>
                                <w:t>val</w:t>
                              </w:r>
                              <w:proofErr w:type="spellEnd"/>
                              <w:r>
                                <w:rPr>
                                  <w:rFonts w:ascii="Courier New"/>
                                  <w:spacing w:val="-11"/>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1"/>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1"/>
                                  <w:sz w:val="18"/>
                                </w:rPr>
                                <w:t xml:space="preserve"> </w:t>
                              </w:r>
                              <w:r>
                                <w:rPr>
                                  <w:rFonts w:ascii="Courier New"/>
                                  <w:spacing w:val="-10"/>
                                  <w:sz w:val="18"/>
                                </w:rPr>
                                <w:t>:</w:t>
                              </w:r>
                            </w:p>
                            <w:p w14:paraId="0A9A245A" w14:textId="77777777" w:rsidR="003D76C2" w:rsidRDefault="00000000">
                              <w:pPr>
                                <w:spacing w:before="76" w:line="660" w:lineRule="auto"/>
                                <w:ind w:left="885" w:right="840"/>
                                <w:rPr>
                                  <w:rFonts w:ascii="Courier New"/>
                                  <w:sz w:val="18"/>
                                </w:rPr>
                              </w:pPr>
                              <w:proofErr w:type="spellStart"/>
                              <w:r>
                                <w:rPr>
                                  <w:rFonts w:ascii="Courier New"/>
                                  <w:sz w:val="18"/>
                                </w:rPr>
                                <w:t>RecyclerView.Adapter</w:t>
                              </w:r>
                              <w:proofErr w:type="spellEnd"/>
                              <w:r>
                                <w:rPr>
                                  <w:rFonts w:ascii="Courier New"/>
                                  <w:sz w:val="18"/>
                                </w:rPr>
                                <w:t>&lt;</w:t>
                              </w:r>
                              <w:proofErr w:type="spellStart"/>
                              <w:r>
                                <w:rPr>
                                  <w:rFonts w:ascii="Courier New"/>
                                  <w:sz w:val="18"/>
                                </w:rPr>
                                <w:t>PostAdapter.PostViewHolder</w:t>
                              </w:r>
                              <w:proofErr w:type="spellEnd"/>
                              <w:r>
                                <w:rPr>
                                  <w:rFonts w:ascii="Courier New"/>
                                  <w:sz w:val="18"/>
                                </w:rPr>
                                <w:t>&gt;()</w:t>
                              </w:r>
                              <w:r>
                                <w:rPr>
                                  <w:rFonts w:ascii="Courier New"/>
                                  <w:spacing w:val="-29"/>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posts = </w:t>
                              </w:r>
                              <w:proofErr w:type="spellStart"/>
                              <w:r>
                                <w:rPr>
                                  <w:rFonts w:ascii="Courier New"/>
                                  <w:sz w:val="18"/>
                                </w:rPr>
                                <w:t>mutableListOf</w:t>
                              </w:r>
                              <w:proofErr w:type="spellEnd"/>
                              <w:r>
                                <w:rPr>
                                  <w:rFonts w:ascii="Courier New"/>
                                  <w:sz w:val="18"/>
                                </w:rPr>
                                <w:t>&lt;Post&gt;()</w:t>
                              </w:r>
                            </w:p>
                            <w:p w14:paraId="5671588D" w14:textId="77777777" w:rsidR="003D76C2" w:rsidRDefault="00000000">
                              <w:pPr>
                                <w:spacing w:before="2" w:line="235" w:lineRule="auto"/>
                                <w:ind w:left="1101" w:right="255"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0"/>
                                  <w:sz w:val="18"/>
                                </w:rPr>
                                <w:t xml:space="preserve"> </w:t>
                              </w:r>
                              <w:proofErr w:type="spellStart"/>
                              <w:r>
                                <w:rPr>
                                  <w:rFonts w:ascii="Courier New"/>
                                  <w:sz w:val="18"/>
                                </w:rPr>
                                <w:t>ViewGroup</w:t>
                              </w:r>
                              <w:proofErr w:type="spellEnd"/>
                              <w:r>
                                <w:rPr>
                                  <w:rFonts w:ascii="Courier New"/>
                                  <w:sz w:val="18"/>
                                </w:rPr>
                                <w:t>,</w:t>
                              </w:r>
                              <w:r>
                                <w:rPr>
                                  <w:rFonts w:ascii="Courier New"/>
                                  <w:spacing w:val="-10"/>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PostViewHolder</w:t>
                              </w:r>
                              <w:proofErr w:type="spellEnd"/>
                              <w:r>
                                <w:rPr>
                                  <w:rFonts w:ascii="Courier New"/>
                                  <w:sz w:val="18"/>
                                </w:rPr>
                                <w:t xml:space="preserve"> =</w:t>
                              </w:r>
                            </w:p>
                            <w:p w14:paraId="555EFA7B" w14:textId="77777777" w:rsidR="003D76C2" w:rsidRDefault="00000000">
                              <w:pPr>
                                <w:spacing w:before="17" w:line="202" w:lineRule="exact"/>
                                <w:ind w:left="1317"/>
                                <w:rPr>
                                  <w:rFonts w:ascii="Courier New"/>
                                  <w:sz w:val="18"/>
                                </w:rPr>
                              </w:pPr>
                              <w:proofErr w:type="spellStart"/>
                              <w:r>
                                <w:rPr>
                                  <w:rFonts w:ascii="Courier New"/>
                                  <w:spacing w:val="-2"/>
                                  <w:sz w:val="18"/>
                                </w:rPr>
                                <w:t>PostViewHolder</w:t>
                              </w:r>
                              <w:proofErr w:type="spellEnd"/>
                              <w:r>
                                <w:rPr>
                                  <w:rFonts w:ascii="Courier New"/>
                                  <w:spacing w:val="-2"/>
                                  <w:sz w:val="18"/>
                                </w:rPr>
                                <w:t>(</w:t>
                              </w:r>
                              <w:proofErr w:type="spellStart"/>
                              <w:r>
                                <w:rPr>
                                  <w:rFonts w:ascii="Courier New"/>
                                  <w:spacing w:val="-2"/>
                                  <w:sz w:val="18"/>
                                </w:rPr>
                                <w:t>layoutInflater.inflate</w:t>
                              </w:r>
                              <w:proofErr w:type="spellEnd"/>
                            </w:p>
                            <w:p w14:paraId="37BC11AF" w14:textId="77777777" w:rsidR="003D76C2" w:rsidRDefault="00000000">
                              <w:pPr>
                                <w:spacing w:line="588" w:lineRule="auto"/>
                                <w:ind w:left="885" w:right="2128" w:firstLine="648"/>
                                <w:rPr>
                                  <w:rFonts w:ascii="Courier New"/>
                                  <w:sz w:val="18"/>
                                </w:rPr>
                              </w:pPr>
                              <w:r>
                                <w:rPr>
                                  <w:rFonts w:ascii="Courier New"/>
                                  <w:sz w:val="18"/>
                                </w:rPr>
                                <w:t>(</w:t>
                              </w:r>
                              <w:proofErr w:type="spellStart"/>
                              <w:r>
                                <w:rPr>
                                  <w:rFonts w:ascii="Courier New"/>
                                  <w:sz w:val="18"/>
                                </w:rPr>
                                <w:t>R.layout.view_post_row</w:t>
                              </w:r>
                              <w:proofErr w:type="spellEnd"/>
                              <w:r>
                                <w:rPr>
                                  <w:rFonts w:ascii="Courier New"/>
                                  <w:sz w:val="18"/>
                                </w:rPr>
                                <w:t>,</w:t>
                              </w:r>
                              <w:r>
                                <w:rPr>
                                  <w:rFonts w:ascii="Courier New"/>
                                  <w:spacing w:val="-19"/>
                                  <w:sz w:val="18"/>
                                </w:rPr>
                                <w:t xml:space="preserve"> </w:t>
                              </w:r>
                              <w:r>
                                <w:rPr>
                                  <w:rFonts w:ascii="Courier New"/>
                                  <w:sz w:val="18"/>
                                </w:rPr>
                                <w:t>parent,</w:t>
                              </w:r>
                              <w:r>
                                <w:rPr>
                                  <w:rFonts w:ascii="Courier New"/>
                                  <w:spacing w:val="-19"/>
                                  <w:sz w:val="18"/>
                                </w:rPr>
                                <w:t xml:space="preserve"> </w:t>
                              </w:r>
                              <w:r>
                                <w:rPr>
                                  <w:rFonts w:ascii="Courier New"/>
                                  <w:sz w:val="18"/>
                                </w:rPr>
                                <w:t xml:space="preserve">false)) override fun </w:t>
                              </w:r>
                              <w:proofErr w:type="spellStart"/>
                              <w:r>
                                <w:rPr>
                                  <w:rFonts w:ascii="Courier New"/>
                                  <w:sz w:val="18"/>
                                </w:rPr>
                                <w:t>getItemCount</w:t>
                              </w:r>
                              <w:proofErr w:type="spellEnd"/>
                              <w:r>
                                <w:rPr>
                                  <w:rFonts w:ascii="Courier New"/>
                                  <w:sz w:val="18"/>
                                </w:rPr>
                                <w:t xml:space="preserve">(): Int = </w:t>
                              </w:r>
                              <w:proofErr w:type="spellStart"/>
                              <w:r>
                                <w:rPr>
                                  <w:rFonts w:ascii="Courier New"/>
                                  <w:sz w:val="18"/>
                                </w:rPr>
                                <w:t>posts.size</w:t>
                              </w:r>
                              <w:proofErr w:type="spellEnd"/>
                            </w:p>
                            <w:p w14:paraId="44FF279D" w14:textId="77777777" w:rsidR="003D76C2" w:rsidRDefault="00000000">
                              <w:pPr>
                                <w:spacing w:before="6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PostViewHolder</w:t>
                              </w:r>
                              <w:proofErr w:type="spellEnd"/>
                              <w:r>
                                <w:rPr>
                                  <w:rFonts w:ascii="Courier New"/>
                                  <w:sz w:val="18"/>
                                </w:rPr>
                                <w:t>, position: Int) {</w:t>
                              </w:r>
                            </w:p>
                            <w:p w14:paraId="0B9F7EFD" w14:textId="77777777" w:rsidR="003D76C2" w:rsidRDefault="00000000">
                              <w:pPr>
                                <w:spacing w:before="17"/>
                                <w:ind w:left="1317"/>
                                <w:rPr>
                                  <w:rFonts w:ascii="Courier New"/>
                                  <w:sz w:val="18"/>
                                </w:rPr>
                              </w:pPr>
                              <w:proofErr w:type="spellStart"/>
                              <w:r>
                                <w:rPr>
                                  <w:rFonts w:ascii="Courier New"/>
                                  <w:spacing w:val="-2"/>
                                  <w:sz w:val="18"/>
                                </w:rPr>
                                <w:t>holder.bind</w:t>
                              </w:r>
                              <w:proofErr w:type="spellEnd"/>
                              <w:r>
                                <w:rPr>
                                  <w:rFonts w:ascii="Courier New"/>
                                  <w:spacing w:val="-2"/>
                                  <w:sz w:val="18"/>
                                </w:rPr>
                                <w:t>(posts[position])</w:t>
                              </w:r>
                            </w:p>
                            <w:p w14:paraId="00D7784C" w14:textId="77777777" w:rsidR="003D76C2" w:rsidRDefault="00000000">
                              <w:pPr>
                                <w:spacing w:before="76"/>
                                <w:ind w:left="885"/>
                                <w:rPr>
                                  <w:rFonts w:ascii="Courier New"/>
                                  <w:sz w:val="18"/>
                                </w:rPr>
                              </w:pPr>
                              <w:r>
                                <w:rPr>
                                  <w:rFonts w:ascii="Courier New"/>
                                  <w:sz w:val="18"/>
                                </w:rPr>
                                <w:t>}</w:t>
                              </w:r>
                            </w:p>
                            <w:p w14:paraId="652E9A8E" w14:textId="77777777" w:rsidR="003D76C2" w:rsidRDefault="003D76C2">
                              <w:pPr>
                                <w:rPr>
                                  <w:rFonts w:ascii="Courier New"/>
                                  <w:sz w:val="20"/>
                                </w:rPr>
                              </w:pPr>
                            </w:p>
                            <w:p w14:paraId="47EC141A" w14:textId="77777777" w:rsidR="003D76C2" w:rsidRDefault="00000000">
                              <w:pPr>
                                <w:spacing w:before="130" w:line="328" w:lineRule="auto"/>
                                <w:ind w:left="1317" w:right="2755"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updatePosts</w:t>
                              </w:r>
                              <w:proofErr w:type="spellEnd"/>
                              <w:r>
                                <w:rPr>
                                  <w:rFonts w:ascii="Courier New"/>
                                  <w:sz w:val="18"/>
                                </w:rPr>
                                <w:t>(posts:</w:t>
                              </w:r>
                              <w:r>
                                <w:rPr>
                                  <w:rFonts w:ascii="Courier New"/>
                                  <w:spacing w:val="-13"/>
                                  <w:sz w:val="18"/>
                                </w:rPr>
                                <w:t xml:space="preserve"> </w:t>
                              </w:r>
                              <w:r>
                                <w:rPr>
                                  <w:rFonts w:ascii="Courier New"/>
                                  <w:sz w:val="18"/>
                                </w:rPr>
                                <w:t>List&lt;Post&gt;)</w:t>
                              </w:r>
                              <w:r>
                                <w:rPr>
                                  <w:rFonts w:ascii="Courier New"/>
                                  <w:spacing w:val="-13"/>
                                  <w:sz w:val="18"/>
                                </w:rPr>
                                <w:t xml:space="preserve"> </w:t>
                              </w:r>
                              <w:r>
                                <w:rPr>
                                  <w:rFonts w:ascii="Courier New"/>
                                  <w:sz w:val="18"/>
                                </w:rPr>
                                <w:t xml:space="preserve">{ </w:t>
                              </w:r>
                              <w:proofErr w:type="spellStart"/>
                              <w:r>
                                <w:rPr>
                                  <w:rFonts w:ascii="Courier New"/>
                                  <w:spacing w:val="-2"/>
                                  <w:sz w:val="18"/>
                                </w:rPr>
                                <w:t>this.posts.clear</w:t>
                              </w:r>
                              <w:proofErr w:type="spellEnd"/>
                              <w:r>
                                <w:rPr>
                                  <w:rFonts w:ascii="Courier New"/>
                                  <w:spacing w:val="-2"/>
                                  <w:sz w:val="18"/>
                                </w:rPr>
                                <w:t xml:space="preserve">() </w:t>
                              </w:r>
                              <w:proofErr w:type="spellStart"/>
                              <w:r>
                                <w:rPr>
                                  <w:rFonts w:ascii="Courier New"/>
                                  <w:spacing w:val="-2"/>
                                  <w:sz w:val="18"/>
                                </w:rPr>
                                <w:t>this.posts.addAll</w:t>
                              </w:r>
                              <w:proofErr w:type="spellEnd"/>
                              <w:r>
                                <w:rPr>
                                  <w:rFonts w:ascii="Courier New"/>
                                  <w:spacing w:val="-2"/>
                                  <w:sz w:val="18"/>
                                </w:rPr>
                                <w:t xml:space="preserve">(posts) </w:t>
                              </w:r>
                              <w:proofErr w:type="spellStart"/>
                              <w:r>
                                <w:rPr>
                                  <w:rFonts w:ascii="Courier New"/>
                                  <w:spacing w:val="-2"/>
                                  <w:sz w:val="18"/>
                                </w:rPr>
                                <w:t>this.notifyDataSetChanged</w:t>
                              </w:r>
                              <w:proofErr w:type="spellEnd"/>
                              <w:r>
                                <w:rPr>
                                  <w:rFonts w:ascii="Courier New"/>
                                  <w:spacing w:val="-2"/>
                                  <w:sz w:val="18"/>
                                </w:rPr>
                                <w:t>()</w:t>
                              </w:r>
                            </w:p>
                            <w:p w14:paraId="46CBF892" w14:textId="77777777" w:rsidR="003D76C2" w:rsidRDefault="00000000">
                              <w:pPr>
                                <w:spacing w:before="3"/>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5B7280" id="docshapegroup1106" o:spid="_x0000_s1992" style="position:absolute;margin-left:88.2pt;margin-top:7.55pt;width:399.6pt;height:304.25pt;z-index:-15574528;mso-wrap-distance-left:0;mso-wrap-distance-right:0;mso-position-horizontal-relative:page;mso-position-vertical-relative:text" coordorigin="1764,151" coordsize="7992,60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">
                <v:rect id="docshape1107" o:spid="_x0000_s1993" style="position:absolute;left:1764;top:160;width:7992;height:6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" fillcolor="#f6f6f6" stroked="f">
                  <v:path arrowok="t"/>
                </v:rect>
                <v:shape id="docshape1108" o:spid="_x0000_s1994" style="position:absolute;left:1764;top:150;width:7992;height:6085;visibility:visible;mso-wrap-style:square;v-text-anchor:top" coordsize="7992,6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" path="m7992,6064l,6064r,20l7992,6084r,-20xm7992,l,,,20r7992,l7992,xe" fillcolor="#dadada" stroked="f">
                  <v:path arrowok="t" o:connecttype="custom" o:connectlocs="7992,6215;0,6215;0,6235;7992,6235;7992,6215;7992,151;0,151;0,171;7992,171;7992,151" o:connectangles="0,0,0,0,0,0,0,0,0,0"/>
                </v:shape>
                <v:shape id="docshape1109" o:spid="_x0000_s1995" type="#_x0000_t202" style="position:absolute;left:1764;top:170;width:7992;height:6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" filled="f" stroked="f">
                  <v:path arrowok="t"/>
                  <v:textbox inset="0,0,0,0">
                    <w:txbxContent>
                      <w:p w14:paraId="33381C15" w14:textId="77777777" w:rsidR="003D76C2" w:rsidRDefault="00000000">
                        <w:pPr>
                          <w:spacing w:before="40"/>
                          <w:ind w:left="453"/>
                          <w:rPr>
                            <w:rFonts w:ascii="Courier New"/>
                            <w:sz w:val="18"/>
                          </w:rPr>
                        </w:pPr>
                        <w:r>
                          <w:rPr>
                            <w:rFonts w:ascii="Courier New"/>
                            <w:spacing w:val="-4"/>
                            <w:sz w:val="18"/>
                          </w:rPr>
                          <w:t>class</w:t>
                        </w:r>
                        <w:r>
                          <w:rPr>
                            <w:rFonts w:ascii="Courier New"/>
                            <w:spacing w:val="-12"/>
                            <w:sz w:val="18"/>
                          </w:rPr>
                          <w:t xml:space="preserve"> </w:t>
                        </w:r>
                        <w:proofErr w:type="spellStart"/>
                        <w:r>
                          <w:rPr>
                            <w:rFonts w:ascii="Courier New"/>
                            <w:spacing w:val="-4"/>
                            <w:sz w:val="18"/>
                          </w:rPr>
                          <w:t>PostAdapter</w:t>
                        </w:r>
                        <w:proofErr w:type="spellEnd"/>
                        <w:r>
                          <w:rPr>
                            <w:rFonts w:ascii="Courier New"/>
                            <w:spacing w:val="-4"/>
                            <w:sz w:val="18"/>
                          </w:rPr>
                          <w:t>(private</w:t>
                        </w:r>
                        <w:r>
                          <w:rPr>
                            <w:rFonts w:ascii="Courier New"/>
                            <w:spacing w:val="-11"/>
                            <w:sz w:val="18"/>
                          </w:rPr>
                          <w:t xml:space="preserve"> </w:t>
                        </w:r>
                        <w:proofErr w:type="spellStart"/>
                        <w:r>
                          <w:rPr>
                            <w:rFonts w:ascii="Courier New"/>
                            <w:spacing w:val="-4"/>
                            <w:sz w:val="18"/>
                          </w:rPr>
                          <w:t>val</w:t>
                        </w:r>
                        <w:proofErr w:type="spellEnd"/>
                        <w:r>
                          <w:rPr>
                            <w:rFonts w:ascii="Courier New"/>
                            <w:spacing w:val="-11"/>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1"/>
                            <w:sz w:val="18"/>
                          </w:rPr>
                          <w:t xml:space="preserve"> </w:t>
                        </w:r>
                        <w:proofErr w:type="spellStart"/>
                        <w:r>
                          <w:rPr>
                            <w:rFonts w:ascii="Courier New"/>
                            <w:spacing w:val="-4"/>
                            <w:sz w:val="18"/>
                          </w:rPr>
                          <w:t>LayoutInflater</w:t>
                        </w:r>
                        <w:proofErr w:type="spellEnd"/>
                        <w:r>
                          <w:rPr>
                            <w:rFonts w:ascii="Courier New"/>
                            <w:spacing w:val="-4"/>
                            <w:sz w:val="18"/>
                          </w:rPr>
                          <w:t>)</w:t>
                        </w:r>
                        <w:r>
                          <w:rPr>
                            <w:rFonts w:ascii="Courier New"/>
                            <w:spacing w:val="-11"/>
                            <w:sz w:val="18"/>
                          </w:rPr>
                          <w:t xml:space="preserve"> </w:t>
                        </w:r>
                        <w:r>
                          <w:rPr>
                            <w:rFonts w:ascii="Courier New"/>
                            <w:spacing w:val="-10"/>
                            <w:sz w:val="18"/>
                          </w:rPr>
                          <w:t>:</w:t>
                        </w:r>
                      </w:p>
                      <w:p w14:paraId="0A9A245A" w14:textId="77777777" w:rsidR="003D76C2" w:rsidRDefault="00000000">
                        <w:pPr>
                          <w:spacing w:before="76" w:line="660" w:lineRule="auto"/>
                          <w:ind w:left="885" w:right="840"/>
                          <w:rPr>
                            <w:rFonts w:ascii="Courier New"/>
                            <w:sz w:val="18"/>
                          </w:rPr>
                        </w:pPr>
                        <w:proofErr w:type="spellStart"/>
                        <w:r>
                          <w:rPr>
                            <w:rFonts w:ascii="Courier New"/>
                            <w:sz w:val="18"/>
                          </w:rPr>
                          <w:t>RecyclerView.Adapter</w:t>
                        </w:r>
                        <w:proofErr w:type="spellEnd"/>
                        <w:r>
                          <w:rPr>
                            <w:rFonts w:ascii="Courier New"/>
                            <w:sz w:val="18"/>
                          </w:rPr>
                          <w:t>&lt;</w:t>
                        </w:r>
                        <w:proofErr w:type="spellStart"/>
                        <w:r>
                          <w:rPr>
                            <w:rFonts w:ascii="Courier New"/>
                            <w:sz w:val="18"/>
                          </w:rPr>
                          <w:t>PostAdapter.PostViewHolder</w:t>
                        </w:r>
                        <w:proofErr w:type="spellEnd"/>
                        <w:r>
                          <w:rPr>
                            <w:rFonts w:ascii="Courier New"/>
                            <w:sz w:val="18"/>
                          </w:rPr>
                          <w:t>&gt;()</w:t>
                        </w:r>
                        <w:r>
                          <w:rPr>
                            <w:rFonts w:ascii="Courier New"/>
                            <w:spacing w:val="-29"/>
                            <w:sz w:val="18"/>
                          </w:rPr>
                          <w:t xml:space="preserve"> </w:t>
                        </w:r>
                        <w:r>
                          <w:rPr>
                            <w:rFonts w:ascii="Courier New"/>
                            <w:sz w:val="18"/>
                          </w:rPr>
                          <w:t xml:space="preserve">{ private </w:t>
                        </w:r>
                        <w:proofErr w:type="spellStart"/>
                        <w:r>
                          <w:rPr>
                            <w:rFonts w:ascii="Courier New"/>
                            <w:sz w:val="18"/>
                          </w:rPr>
                          <w:t>val</w:t>
                        </w:r>
                        <w:proofErr w:type="spellEnd"/>
                        <w:r>
                          <w:rPr>
                            <w:rFonts w:ascii="Courier New"/>
                            <w:sz w:val="18"/>
                          </w:rPr>
                          <w:t xml:space="preserve"> posts = </w:t>
                        </w:r>
                        <w:proofErr w:type="spellStart"/>
                        <w:r>
                          <w:rPr>
                            <w:rFonts w:ascii="Courier New"/>
                            <w:sz w:val="18"/>
                          </w:rPr>
                          <w:t>mutableListOf</w:t>
                        </w:r>
                        <w:proofErr w:type="spellEnd"/>
                        <w:r>
                          <w:rPr>
                            <w:rFonts w:ascii="Courier New"/>
                            <w:sz w:val="18"/>
                          </w:rPr>
                          <w:t>&lt;Post&gt;()</w:t>
                        </w:r>
                      </w:p>
                      <w:p w14:paraId="5671588D" w14:textId="77777777" w:rsidR="003D76C2" w:rsidRDefault="00000000">
                        <w:pPr>
                          <w:spacing w:before="2" w:line="235" w:lineRule="auto"/>
                          <w:ind w:left="1101" w:right="255"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0"/>
                            <w:sz w:val="18"/>
                          </w:rPr>
                          <w:t xml:space="preserve"> </w:t>
                        </w:r>
                        <w:proofErr w:type="spellStart"/>
                        <w:r>
                          <w:rPr>
                            <w:rFonts w:ascii="Courier New"/>
                            <w:sz w:val="18"/>
                          </w:rPr>
                          <w:t>ViewGroup</w:t>
                        </w:r>
                        <w:proofErr w:type="spellEnd"/>
                        <w:r>
                          <w:rPr>
                            <w:rFonts w:ascii="Courier New"/>
                            <w:sz w:val="18"/>
                          </w:rPr>
                          <w:t>,</w:t>
                        </w:r>
                        <w:r>
                          <w:rPr>
                            <w:rFonts w:ascii="Courier New"/>
                            <w:spacing w:val="-10"/>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PostViewHolder</w:t>
                        </w:r>
                        <w:proofErr w:type="spellEnd"/>
                        <w:r>
                          <w:rPr>
                            <w:rFonts w:ascii="Courier New"/>
                            <w:sz w:val="18"/>
                          </w:rPr>
                          <w:t xml:space="preserve"> =</w:t>
                        </w:r>
                      </w:p>
                      <w:p w14:paraId="555EFA7B" w14:textId="77777777" w:rsidR="003D76C2" w:rsidRDefault="00000000">
                        <w:pPr>
                          <w:spacing w:before="17" w:line="202" w:lineRule="exact"/>
                          <w:ind w:left="1317"/>
                          <w:rPr>
                            <w:rFonts w:ascii="Courier New"/>
                            <w:sz w:val="18"/>
                          </w:rPr>
                        </w:pPr>
                        <w:proofErr w:type="spellStart"/>
                        <w:r>
                          <w:rPr>
                            <w:rFonts w:ascii="Courier New"/>
                            <w:spacing w:val="-2"/>
                            <w:sz w:val="18"/>
                          </w:rPr>
                          <w:t>PostViewHolder</w:t>
                        </w:r>
                        <w:proofErr w:type="spellEnd"/>
                        <w:r>
                          <w:rPr>
                            <w:rFonts w:ascii="Courier New"/>
                            <w:spacing w:val="-2"/>
                            <w:sz w:val="18"/>
                          </w:rPr>
                          <w:t>(</w:t>
                        </w:r>
                        <w:proofErr w:type="spellStart"/>
                        <w:r>
                          <w:rPr>
                            <w:rFonts w:ascii="Courier New"/>
                            <w:spacing w:val="-2"/>
                            <w:sz w:val="18"/>
                          </w:rPr>
                          <w:t>layoutInflater.inflate</w:t>
                        </w:r>
                        <w:proofErr w:type="spellEnd"/>
                      </w:p>
                      <w:p w14:paraId="37BC11AF" w14:textId="77777777" w:rsidR="003D76C2" w:rsidRDefault="00000000">
                        <w:pPr>
                          <w:spacing w:line="588" w:lineRule="auto"/>
                          <w:ind w:left="885" w:right="2128" w:firstLine="648"/>
                          <w:rPr>
                            <w:rFonts w:ascii="Courier New"/>
                            <w:sz w:val="18"/>
                          </w:rPr>
                        </w:pPr>
                        <w:r>
                          <w:rPr>
                            <w:rFonts w:ascii="Courier New"/>
                            <w:sz w:val="18"/>
                          </w:rPr>
                          <w:t>(</w:t>
                        </w:r>
                        <w:proofErr w:type="spellStart"/>
                        <w:r>
                          <w:rPr>
                            <w:rFonts w:ascii="Courier New"/>
                            <w:sz w:val="18"/>
                          </w:rPr>
                          <w:t>R.layout.view_post_row</w:t>
                        </w:r>
                        <w:proofErr w:type="spellEnd"/>
                        <w:r>
                          <w:rPr>
                            <w:rFonts w:ascii="Courier New"/>
                            <w:sz w:val="18"/>
                          </w:rPr>
                          <w:t>,</w:t>
                        </w:r>
                        <w:r>
                          <w:rPr>
                            <w:rFonts w:ascii="Courier New"/>
                            <w:spacing w:val="-19"/>
                            <w:sz w:val="18"/>
                          </w:rPr>
                          <w:t xml:space="preserve"> </w:t>
                        </w:r>
                        <w:r>
                          <w:rPr>
                            <w:rFonts w:ascii="Courier New"/>
                            <w:sz w:val="18"/>
                          </w:rPr>
                          <w:t>parent,</w:t>
                        </w:r>
                        <w:r>
                          <w:rPr>
                            <w:rFonts w:ascii="Courier New"/>
                            <w:spacing w:val="-19"/>
                            <w:sz w:val="18"/>
                          </w:rPr>
                          <w:t xml:space="preserve"> </w:t>
                        </w:r>
                        <w:r>
                          <w:rPr>
                            <w:rFonts w:ascii="Courier New"/>
                            <w:sz w:val="18"/>
                          </w:rPr>
                          <w:t xml:space="preserve">false)) override fun </w:t>
                        </w:r>
                        <w:proofErr w:type="spellStart"/>
                        <w:r>
                          <w:rPr>
                            <w:rFonts w:ascii="Courier New"/>
                            <w:sz w:val="18"/>
                          </w:rPr>
                          <w:t>getItemCount</w:t>
                        </w:r>
                        <w:proofErr w:type="spellEnd"/>
                        <w:r>
                          <w:rPr>
                            <w:rFonts w:ascii="Courier New"/>
                            <w:sz w:val="18"/>
                          </w:rPr>
                          <w:t xml:space="preserve">(): Int = </w:t>
                        </w:r>
                        <w:proofErr w:type="spellStart"/>
                        <w:r>
                          <w:rPr>
                            <w:rFonts w:ascii="Courier New"/>
                            <w:sz w:val="18"/>
                          </w:rPr>
                          <w:t>posts.size</w:t>
                        </w:r>
                        <w:proofErr w:type="spellEnd"/>
                      </w:p>
                      <w:p w14:paraId="44FF279D" w14:textId="77777777" w:rsidR="003D76C2" w:rsidRDefault="00000000">
                        <w:pPr>
                          <w:spacing w:before="6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PostViewHolder</w:t>
                        </w:r>
                        <w:proofErr w:type="spellEnd"/>
                        <w:r>
                          <w:rPr>
                            <w:rFonts w:ascii="Courier New"/>
                            <w:sz w:val="18"/>
                          </w:rPr>
                          <w:t>, position: Int) {</w:t>
                        </w:r>
                      </w:p>
                      <w:p w14:paraId="0B9F7EFD" w14:textId="77777777" w:rsidR="003D76C2" w:rsidRDefault="00000000">
                        <w:pPr>
                          <w:spacing w:before="17"/>
                          <w:ind w:left="1317"/>
                          <w:rPr>
                            <w:rFonts w:ascii="Courier New"/>
                            <w:sz w:val="18"/>
                          </w:rPr>
                        </w:pPr>
                        <w:proofErr w:type="spellStart"/>
                        <w:r>
                          <w:rPr>
                            <w:rFonts w:ascii="Courier New"/>
                            <w:spacing w:val="-2"/>
                            <w:sz w:val="18"/>
                          </w:rPr>
                          <w:t>holder.bind</w:t>
                        </w:r>
                        <w:proofErr w:type="spellEnd"/>
                        <w:r>
                          <w:rPr>
                            <w:rFonts w:ascii="Courier New"/>
                            <w:spacing w:val="-2"/>
                            <w:sz w:val="18"/>
                          </w:rPr>
                          <w:t>(posts[position])</w:t>
                        </w:r>
                      </w:p>
                      <w:p w14:paraId="00D7784C" w14:textId="77777777" w:rsidR="003D76C2" w:rsidRDefault="00000000">
                        <w:pPr>
                          <w:spacing w:before="76"/>
                          <w:ind w:left="885"/>
                          <w:rPr>
                            <w:rFonts w:ascii="Courier New"/>
                            <w:sz w:val="18"/>
                          </w:rPr>
                        </w:pPr>
                        <w:r>
                          <w:rPr>
                            <w:rFonts w:ascii="Courier New"/>
                            <w:sz w:val="18"/>
                          </w:rPr>
                          <w:t>}</w:t>
                        </w:r>
                      </w:p>
                      <w:p w14:paraId="652E9A8E" w14:textId="77777777" w:rsidR="003D76C2" w:rsidRDefault="003D76C2">
                        <w:pPr>
                          <w:rPr>
                            <w:rFonts w:ascii="Courier New"/>
                            <w:sz w:val="20"/>
                          </w:rPr>
                        </w:pPr>
                      </w:p>
                      <w:p w14:paraId="47EC141A" w14:textId="77777777" w:rsidR="003D76C2" w:rsidRDefault="00000000">
                        <w:pPr>
                          <w:spacing w:before="130" w:line="328" w:lineRule="auto"/>
                          <w:ind w:left="1317" w:right="2755" w:hanging="432"/>
                          <w:rPr>
                            <w:rFonts w:ascii="Courier New"/>
                            <w:sz w:val="18"/>
                          </w:rPr>
                        </w:pPr>
                        <w:r>
                          <w:rPr>
                            <w:rFonts w:ascii="Courier New"/>
                            <w:sz w:val="18"/>
                          </w:rPr>
                          <w:t>fun</w:t>
                        </w:r>
                        <w:r>
                          <w:rPr>
                            <w:rFonts w:ascii="Courier New"/>
                            <w:spacing w:val="-13"/>
                            <w:sz w:val="18"/>
                          </w:rPr>
                          <w:t xml:space="preserve"> </w:t>
                        </w:r>
                        <w:proofErr w:type="spellStart"/>
                        <w:r>
                          <w:rPr>
                            <w:rFonts w:ascii="Courier New"/>
                            <w:sz w:val="18"/>
                          </w:rPr>
                          <w:t>updatePosts</w:t>
                        </w:r>
                        <w:proofErr w:type="spellEnd"/>
                        <w:r>
                          <w:rPr>
                            <w:rFonts w:ascii="Courier New"/>
                            <w:sz w:val="18"/>
                          </w:rPr>
                          <w:t>(posts:</w:t>
                        </w:r>
                        <w:r>
                          <w:rPr>
                            <w:rFonts w:ascii="Courier New"/>
                            <w:spacing w:val="-13"/>
                            <w:sz w:val="18"/>
                          </w:rPr>
                          <w:t xml:space="preserve"> </w:t>
                        </w:r>
                        <w:r>
                          <w:rPr>
                            <w:rFonts w:ascii="Courier New"/>
                            <w:sz w:val="18"/>
                          </w:rPr>
                          <w:t>List&lt;Post&gt;)</w:t>
                        </w:r>
                        <w:r>
                          <w:rPr>
                            <w:rFonts w:ascii="Courier New"/>
                            <w:spacing w:val="-13"/>
                            <w:sz w:val="18"/>
                          </w:rPr>
                          <w:t xml:space="preserve"> </w:t>
                        </w:r>
                        <w:r>
                          <w:rPr>
                            <w:rFonts w:ascii="Courier New"/>
                            <w:sz w:val="18"/>
                          </w:rPr>
                          <w:t xml:space="preserve">{ </w:t>
                        </w:r>
                        <w:proofErr w:type="spellStart"/>
                        <w:r>
                          <w:rPr>
                            <w:rFonts w:ascii="Courier New"/>
                            <w:spacing w:val="-2"/>
                            <w:sz w:val="18"/>
                          </w:rPr>
                          <w:t>this.posts.clear</w:t>
                        </w:r>
                        <w:proofErr w:type="spellEnd"/>
                        <w:r>
                          <w:rPr>
                            <w:rFonts w:ascii="Courier New"/>
                            <w:spacing w:val="-2"/>
                            <w:sz w:val="18"/>
                          </w:rPr>
                          <w:t xml:space="preserve">() </w:t>
                        </w:r>
                        <w:proofErr w:type="spellStart"/>
                        <w:r>
                          <w:rPr>
                            <w:rFonts w:ascii="Courier New"/>
                            <w:spacing w:val="-2"/>
                            <w:sz w:val="18"/>
                          </w:rPr>
                          <w:t>this.posts.addAll</w:t>
                        </w:r>
                        <w:proofErr w:type="spellEnd"/>
                        <w:r>
                          <w:rPr>
                            <w:rFonts w:ascii="Courier New"/>
                            <w:spacing w:val="-2"/>
                            <w:sz w:val="18"/>
                          </w:rPr>
                          <w:t xml:space="preserve">(posts) </w:t>
                        </w:r>
                        <w:proofErr w:type="spellStart"/>
                        <w:r>
                          <w:rPr>
                            <w:rFonts w:ascii="Courier New"/>
                            <w:spacing w:val="-2"/>
                            <w:sz w:val="18"/>
                          </w:rPr>
                          <w:t>this.notifyDataSetChanged</w:t>
                        </w:r>
                        <w:proofErr w:type="spellEnd"/>
                        <w:r>
                          <w:rPr>
                            <w:rFonts w:ascii="Courier New"/>
                            <w:spacing w:val="-2"/>
                            <w:sz w:val="18"/>
                          </w:rPr>
                          <w:t>()</w:t>
                        </w:r>
                      </w:p>
                      <w:p w14:paraId="46CBF892" w14:textId="77777777" w:rsidR="003D76C2" w:rsidRDefault="00000000">
                        <w:pPr>
                          <w:spacing w:before="3"/>
                          <w:ind w:left="885"/>
                          <w:rPr>
                            <w:rFonts w:ascii="Courier New"/>
                            <w:sz w:val="18"/>
                          </w:rPr>
                        </w:pPr>
                        <w:r>
                          <w:rPr>
                            <w:rFonts w:ascii="Courier New"/>
                            <w:sz w:val="18"/>
                          </w:rPr>
                          <w:t>}</w:t>
                        </w:r>
                      </w:p>
                    </w:txbxContent>
                  </v:textbox>
                </v:shape>
                <w10:wrap type="topAndBottom" anchorx="page"/>
              </v:group>
            </w:pict>
          </mc:Fallback>
        </mc:AlternateContent>
      </w:r>
    </w:p>
    <w:p w14:paraId="0120041C" w14:textId="77777777" w:rsidR="003D76C2" w:rsidRDefault="003D76C2">
      <w:pPr>
        <w:rPr>
          <w:sz w:val="9"/>
        </w:rPr>
        <w:sectPr w:rsidR="003D76C2">
          <w:pgSz w:w="10800" w:h="13320"/>
          <w:pgMar w:top="1120" w:right="920" w:bottom="280" w:left="940" w:header="695" w:footer="0" w:gutter="0"/>
          <w:cols w:space="720"/>
        </w:sectPr>
      </w:pPr>
    </w:p>
    <w:p w14:paraId="444A4DBC" w14:textId="77777777" w:rsidR="003D76C2" w:rsidRDefault="003D76C2">
      <w:pPr>
        <w:pStyle w:val="BodyText"/>
        <w:spacing w:before="3"/>
        <w:rPr>
          <w:sz w:val="5"/>
        </w:rPr>
      </w:pPr>
    </w:p>
    <w:p w14:paraId="7194FB8A" w14:textId="77777777" w:rsidR="003D76C2" w:rsidRDefault="00D51F7C">
      <w:pPr>
        <w:pStyle w:val="BodyText"/>
        <w:ind w:left="104"/>
      </w:pPr>
      <w:r>
        <w:rPr>
          <w:noProof/>
        </w:rPr>
        <mc:AlternateContent>
          <mc:Choice Requires="wpg">
            <w:drawing>
              <wp:inline distT="0" distB="0" distL="0" distR="0" wp14:anchorId="5CA0FCD1" wp14:editId="270FBAD7">
                <wp:extent cx="5074920" cy="2619375"/>
                <wp:effectExtent l="0" t="0" r="5080" b="0"/>
                <wp:docPr id="446" name="docshapegroup1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0" y="0"/>
                          <a:chExt cx="7992" cy="4125"/>
                        </a:xfrm>
                      </wpg:grpSpPr>
                      <wps:wsp>
                        <wps:cNvPr id="447" name="docshape1111"/>
                        <wps:cNvSpPr>
                          <a:spLocks/>
                        </wps:cNvSpPr>
                        <wps:spPr bwMode="auto">
                          <a:xfrm>
                            <a:off x="0" y="10"/>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8" name="docshape1112"/>
                        <wps:cNvSpPr>
                          <a:spLocks/>
                        </wps:cNvSpPr>
                        <wps:spPr bwMode="auto">
                          <a:xfrm>
                            <a:off x="0" y="0"/>
                            <a:ext cx="7992" cy="4125"/>
                          </a:xfrm>
                          <a:custGeom>
                            <a:avLst/>
                            <a:gdLst>
                              <a:gd name="T0" fmla="*/ 7992 w 7992"/>
                              <a:gd name="T1" fmla="*/ 4104 h 4125"/>
                              <a:gd name="T2" fmla="*/ 0 w 7992"/>
                              <a:gd name="T3" fmla="*/ 4104 h 4125"/>
                              <a:gd name="T4" fmla="*/ 0 w 7992"/>
                              <a:gd name="T5" fmla="*/ 4124 h 4125"/>
                              <a:gd name="T6" fmla="*/ 7992 w 7992"/>
                              <a:gd name="T7" fmla="*/ 4124 h 4125"/>
                              <a:gd name="T8" fmla="*/ 7992 w 7992"/>
                              <a:gd name="T9" fmla="*/ 4104 h 4125"/>
                              <a:gd name="T10" fmla="*/ 7992 w 7992"/>
                              <a:gd name="T11" fmla="*/ 0 h 4125"/>
                              <a:gd name="T12" fmla="*/ 0 w 7992"/>
                              <a:gd name="T13" fmla="*/ 0 h 4125"/>
                              <a:gd name="T14" fmla="*/ 0 w 7992"/>
                              <a:gd name="T15" fmla="*/ 20 h 4125"/>
                              <a:gd name="T16" fmla="*/ 7992 w 7992"/>
                              <a:gd name="T17" fmla="*/ 20 h 4125"/>
                              <a:gd name="T18" fmla="*/ 7992 w 7992"/>
                              <a:gd name="T19" fmla="*/ 0 h 4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docshape1113"/>
                        <wps:cNvSpPr txBox="1">
                          <a:spLocks/>
                        </wps:cNvSpPr>
                        <wps:spPr bwMode="auto">
                          <a:xfrm>
                            <a:off x="0" y="20"/>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DFD3" w14:textId="77777777" w:rsidR="003D76C2" w:rsidRDefault="00000000">
                              <w:pPr>
                                <w:spacing w:before="43" w:line="235" w:lineRule="auto"/>
                                <w:ind w:left="1101" w:hanging="216"/>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PostViewHolder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64448707" w14:textId="77777777" w:rsidR="003D76C2" w:rsidRDefault="003D76C2">
                              <w:pPr>
                                <w:spacing w:before="3"/>
                                <w:rPr>
                                  <w:rFonts w:ascii="Courier New"/>
                                  <w:sz w:val="26"/>
                                </w:rPr>
                              </w:pPr>
                            </w:p>
                            <w:p w14:paraId="33FD0E88" w14:textId="77777777" w:rsidR="003D76C2" w:rsidRDefault="00000000">
                              <w:pPr>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titleTextView</w:t>
                              </w:r>
                              <w:proofErr w:type="spellEnd"/>
                              <w:r>
                                <w:rPr>
                                  <w:rFonts w:ascii="Courier New"/>
                                  <w:sz w:val="18"/>
                                </w:rPr>
                                <w:t>:</w:t>
                              </w:r>
                              <w:r>
                                <w:rPr>
                                  <w:rFonts w:ascii="Courier New"/>
                                  <w:spacing w:val="-8"/>
                                  <w:sz w:val="18"/>
                                </w:rPr>
                                <w:t xml:space="preserve"> </w:t>
                              </w:r>
                              <w:proofErr w:type="spellStart"/>
                              <w:r>
                                <w:rPr>
                                  <w:rFonts w:ascii="Courier New"/>
                                  <w:sz w:val="18"/>
                                </w:rPr>
                                <w:t>TextView</w:t>
                              </w:r>
                              <w:proofErr w:type="spellEnd"/>
                              <w:r>
                                <w:rPr>
                                  <w:rFonts w:ascii="Courier New"/>
                                  <w:spacing w:val="-8"/>
                                  <w:sz w:val="18"/>
                                </w:rPr>
                                <w:t xml:space="preserve"> </w:t>
                              </w:r>
                              <w:r>
                                <w:rPr>
                                  <w:rFonts w:ascii="Courier New"/>
                                  <w:spacing w:val="-10"/>
                                  <w:sz w:val="18"/>
                                </w:rPr>
                                <w:t>=</w:t>
                              </w:r>
                            </w:p>
                            <w:p w14:paraId="0E233BF8" w14:textId="77777777" w:rsidR="003D76C2" w:rsidRDefault="00000000">
                              <w:pPr>
                                <w:spacing w:before="76" w:line="202" w:lineRule="exact"/>
                                <w:ind w:left="1749"/>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78C05449" w14:textId="77777777" w:rsidR="003D76C2" w:rsidRDefault="00000000">
                              <w:pPr>
                                <w:spacing w:line="259" w:lineRule="auto"/>
                                <w:ind w:left="1317" w:right="2784" w:firstLine="648"/>
                                <w:rPr>
                                  <w:rFonts w:ascii="Courier New"/>
                                  <w:sz w:val="18"/>
                                </w:rPr>
                              </w:pPr>
                              <w:r>
                                <w:rPr>
                                  <w:rFonts w:ascii="Courier New"/>
                                  <w:spacing w:val="-2"/>
                                  <w:sz w:val="18"/>
                                </w:rPr>
                                <w:t>(</w:t>
                              </w:r>
                              <w:proofErr w:type="spellStart"/>
                              <w:r>
                                <w:rPr>
                                  <w:rFonts w:ascii="Courier New"/>
                                  <w:spacing w:val="-2"/>
                                  <w:sz w:val="18"/>
                                </w:rPr>
                                <w:t>R.id.view_post_row_title</w:t>
                              </w:r>
                              <w:proofErr w:type="spellEnd"/>
                              <w:r>
                                <w:rPr>
                                  <w:rFonts w:ascii="Courier New"/>
                                  <w:spacing w:val="-2"/>
                                  <w:sz w:val="18"/>
                                </w:rPr>
                                <w:t xml:space="preserve">) </w:t>
                              </w: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bodyTextView</w:t>
                              </w:r>
                              <w:proofErr w:type="spellEnd"/>
                              <w:r>
                                <w:rPr>
                                  <w:rFonts w:ascii="Courier New"/>
                                  <w:sz w:val="18"/>
                                </w:rPr>
                                <w:t>:</w:t>
                              </w:r>
                              <w:r>
                                <w:rPr>
                                  <w:rFonts w:ascii="Courier New"/>
                                  <w:spacing w:val="-10"/>
                                  <w:sz w:val="18"/>
                                </w:rPr>
                                <w:t xml:space="preserve"> </w:t>
                              </w:r>
                              <w:proofErr w:type="spellStart"/>
                              <w:r>
                                <w:rPr>
                                  <w:rFonts w:ascii="Courier New"/>
                                  <w:sz w:val="18"/>
                                </w:rPr>
                                <w:t>TextView</w:t>
                              </w:r>
                              <w:proofErr w:type="spellEnd"/>
                              <w:r>
                                <w:rPr>
                                  <w:rFonts w:ascii="Courier New"/>
                                  <w:spacing w:val="-10"/>
                                  <w:sz w:val="18"/>
                                </w:rPr>
                                <w:t xml:space="preserve"> </w:t>
                              </w:r>
                              <w:r>
                                <w:rPr>
                                  <w:rFonts w:ascii="Courier New"/>
                                  <w:sz w:val="18"/>
                                </w:rPr>
                                <w:t>=</w:t>
                              </w:r>
                            </w:p>
                            <w:p w14:paraId="056E6165" w14:textId="77777777" w:rsidR="003D76C2" w:rsidRDefault="00000000">
                              <w:pPr>
                                <w:spacing w:before="58" w:line="202" w:lineRule="exact"/>
                                <w:ind w:left="1749"/>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769B1051"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R.id.view_post_row_body</w:t>
                              </w:r>
                              <w:proofErr w:type="spellEnd"/>
                              <w:r>
                                <w:rPr>
                                  <w:rFonts w:ascii="Courier New"/>
                                  <w:spacing w:val="-2"/>
                                  <w:sz w:val="18"/>
                                </w:rPr>
                                <w:t>)</w:t>
                              </w:r>
                            </w:p>
                            <w:p w14:paraId="35CDEF35" w14:textId="77777777" w:rsidR="003D76C2" w:rsidRDefault="003D76C2">
                              <w:pPr>
                                <w:spacing w:before="1"/>
                                <w:rPr>
                                  <w:rFonts w:ascii="Courier New"/>
                                  <w:sz w:val="26"/>
                                </w:rPr>
                              </w:pPr>
                            </w:p>
                            <w:p w14:paraId="385EA0CB" w14:textId="77777777" w:rsidR="003D76C2" w:rsidRDefault="00000000">
                              <w:pPr>
                                <w:spacing w:line="328" w:lineRule="auto"/>
                                <w:ind w:left="1749" w:right="2784" w:hanging="432"/>
                                <w:rPr>
                                  <w:rFonts w:ascii="Courier New"/>
                                  <w:sz w:val="18"/>
                                </w:rPr>
                              </w:pPr>
                              <w:r>
                                <w:rPr>
                                  <w:rFonts w:ascii="Courier New"/>
                                  <w:sz w:val="18"/>
                                </w:rPr>
                                <w:t xml:space="preserve">fun bind(post: Post) { </w:t>
                              </w:r>
                              <w:proofErr w:type="spellStart"/>
                              <w:r>
                                <w:rPr>
                                  <w:rFonts w:ascii="Courier New"/>
                                  <w:sz w:val="18"/>
                                </w:rPr>
                                <w:t>bodyTextView.text</w:t>
                              </w:r>
                              <w:proofErr w:type="spellEnd"/>
                              <w:r>
                                <w:rPr>
                                  <w:rFonts w:ascii="Courier New"/>
                                  <w:sz w:val="18"/>
                                </w:rPr>
                                <w:t xml:space="preserve"> = </w:t>
                              </w:r>
                              <w:proofErr w:type="spellStart"/>
                              <w:r>
                                <w:rPr>
                                  <w:rFonts w:ascii="Courier New"/>
                                  <w:sz w:val="18"/>
                                </w:rPr>
                                <w:t>post.body</w:t>
                              </w:r>
                              <w:proofErr w:type="spellEnd"/>
                              <w:r>
                                <w:rPr>
                                  <w:rFonts w:ascii="Courier New"/>
                                  <w:sz w:val="18"/>
                                </w:rPr>
                                <w:t xml:space="preserve"> </w:t>
                              </w:r>
                              <w:proofErr w:type="spellStart"/>
                              <w:r>
                                <w:rPr>
                                  <w:rFonts w:ascii="Courier New"/>
                                  <w:sz w:val="18"/>
                                </w:rPr>
                                <w:t>titleTextView.text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post.title</w:t>
                              </w:r>
                              <w:proofErr w:type="spellEnd"/>
                            </w:p>
                            <w:p w14:paraId="214B4BBD" w14:textId="77777777" w:rsidR="003D76C2" w:rsidRDefault="00000000">
                              <w:pPr>
                                <w:spacing w:before="2"/>
                                <w:ind w:left="1317"/>
                                <w:rPr>
                                  <w:rFonts w:ascii="Courier New"/>
                                  <w:sz w:val="18"/>
                                </w:rPr>
                              </w:pPr>
                              <w:r>
                                <w:rPr>
                                  <w:rFonts w:ascii="Courier New"/>
                                  <w:sz w:val="18"/>
                                </w:rPr>
                                <w:t>}</w:t>
                              </w:r>
                            </w:p>
                            <w:p w14:paraId="60A549C8" w14:textId="77777777" w:rsidR="003D76C2" w:rsidRDefault="00000000">
                              <w:pPr>
                                <w:spacing w:before="76"/>
                                <w:ind w:left="885"/>
                                <w:rPr>
                                  <w:rFonts w:ascii="Courier New"/>
                                  <w:sz w:val="18"/>
                                </w:rPr>
                              </w:pPr>
                              <w:r>
                                <w:rPr>
                                  <w:rFonts w:ascii="Courier New"/>
                                  <w:sz w:val="18"/>
                                </w:rPr>
                                <w:t>}</w:t>
                              </w:r>
                            </w:p>
                            <w:p w14:paraId="400C595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CA0FCD1" id="docshapegroup1110" o:spid="_x0000_s1996" style="width:399.6pt;height:206.25pt;mso-position-horizontal-relative:char;mso-position-vertical-relative:line"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">
                <v:rect id="docshape1111" o:spid="_x0000_s1997" style="position:absolute;top:10;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" fillcolor="#f6f6f6" stroked="f">
                  <v:path arrowok="t"/>
                </v:rect>
                <v:shape id="docshape1112" o:spid="_x0000_s1998" style="position:absolute;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" path="m7992,4104l,4104r,20l7992,4124r,-20xm7992,l,,,20r7992,l7992,xe" fillcolor="#dadada" stroked="f">
                  <v:path arrowok="t" o:connecttype="custom" o:connectlocs="7992,4104;0,4104;0,4124;7992,4124;7992,4104;7992,0;0,0;0,20;7992,20;7992,0" o:connectangles="0,0,0,0,0,0,0,0,0,0"/>
                </v:shape>
                <v:shape id="docshape1113" o:spid="_x0000_s1999" type="#_x0000_t202" style="position:absolute;top:20;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" filled="f" stroked="f">
                  <v:path arrowok="t"/>
                  <v:textbox inset="0,0,0,0">
                    <w:txbxContent>
                      <w:p w14:paraId="5191DFD3" w14:textId="77777777" w:rsidR="003D76C2" w:rsidRDefault="00000000">
                        <w:pPr>
                          <w:spacing w:before="43" w:line="235" w:lineRule="auto"/>
                          <w:ind w:left="1101" w:hanging="216"/>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proofErr w:type="spellStart"/>
                        <w:r>
                          <w:rPr>
                            <w:rFonts w:ascii="Courier New"/>
                            <w:sz w:val="18"/>
                          </w:rPr>
                          <w:t>PostViewHolder</w:t>
                        </w:r>
                        <w:proofErr w:type="spellEnd"/>
                        <w:r>
                          <w:rPr>
                            <w:rFonts w:ascii="Courier New"/>
                            <w:sz w:val="18"/>
                          </w:rPr>
                          <w:t>(</w:t>
                        </w:r>
                        <w:proofErr w:type="spellStart"/>
                        <w:r>
                          <w:rPr>
                            <w:rFonts w:ascii="Courier New"/>
                            <w:sz w:val="18"/>
                          </w:rPr>
                          <w:t>containerView</w:t>
                        </w:r>
                        <w:proofErr w:type="spellEnd"/>
                        <w:r>
                          <w:rPr>
                            <w:rFonts w:ascii="Courier New"/>
                            <w:sz w:val="18"/>
                          </w:rPr>
                          <w:t>:</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containerView</w:t>
                        </w:r>
                        <w:proofErr w:type="spellEnd"/>
                        <w:r>
                          <w:rPr>
                            <w:rFonts w:ascii="Courier New"/>
                            <w:sz w:val="18"/>
                          </w:rPr>
                          <w:t>) {</w:t>
                        </w:r>
                      </w:p>
                      <w:p w14:paraId="64448707" w14:textId="77777777" w:rsidR="003D76C2" w:rsidRDefault="003D76C2">
                        <w:pPr>
                          <w:spacing w:before="3"/>
                          <w:rPr>
                            <w:rFonts w:ascii="Courier New"/>
                            <w:sz w:val="26"/>
                          </w:rPr>
                        </w:pPr>
                      </w:p>
                      <w:p w14:paraId="33FD0E88" w14:textId="77777777" w:rsidR="003D76C2" w:rsidRDefault="00000000">
                        <w:pPr>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titleTextView</w:t>
                        </w:r>
                        <w:proofErr w:type="spellEnd"/>
                        <w:r>
                          <w:rPr>
                            <w:rFonts w:ascii="Courier New"/>
                            <w:sz w:val="18"/>
                          </w:rPr>
                          <w:t>:</w:t>
                        </w:r>
                        <w:r>
                          <w:rPr>
                            <w:rFonts w:ascii="Courier New"/>
                            <w:spacing w:val="-8"/>
                            <w:sz w:val="18"/>
                          </w:rPr>
                          <w:t xml:space="preserve"> </w:t>
                        </w:r>
                        <w:proofErr w:type="spellStart"/>
                        <w:r>
                          <w:rPr>
                            <w:rFonts w:ascii="Courier New"/>
                            <w:sz w:val="18"/>
                          </w:rPr>
                          <w:t>TextView</w:t>
                        </w:r>
                        <w:proofErr w:type="spellEnd"/>
                        <w:r>
                          <w:rPr>
                            <w:rFonts w:ascii="Courier New"/>
                            <w:spacing w:val="-8"/>
                            <w:sz w:val="18"/>
                          </w:rPr>
                          <w:t xml:space="preserve"> </w:t>
                        </w:r>
                        <w:r>
                          <w:rPr>
                            <w:rFonts w:ascii="Courier New"/>
                            <w:spacing w:val="-10"/>
                            <w:sz w:val="18"/>
                          </w:rPr>
                          <w:t>=</w:t>
                        </w:r>
                      </w:p>
                      <w:p w14:paraId="0E233BF8" w14:textId="77777777" w:rsidR="003D76C2" w:rsidRDefault="00000000">
                        <w:pPr>
                          <w:spacing w:before="76" w:line="202" w:lineRule="exact"/>
                          <w:ind w:left="1749"/>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78C05449" w14:textId="77777777" w:rsidR="003D76C2" w:rsidRDefault="00000000">
                        <w:pPr>
                          <w:spacing w:line="259" w:lineRule="auto"/>
                          <w:ind w:left="1317" w:right="2784" w:firstLine="648"/>
                          <w:rPr>
                            <w:rFonts w:ascii="Courier New"/>
                            <w:sz w:val="18"/>
                          </w:rPr>
                        </w:pPr>
                        <w:r>
                          <w:rPr>
                            <w:rFonts w:ascii="Courier New"/>
                            <w:spacing w:val="-2"/>
                            <w:sz w:val="18"/>
                          </w:rPr>
                          <w:t>(</w:t>
                        </w:r>
                        <w:proofErr w:type="spellStart"/>
                        <w:r>
                          <w:rPr>
                            <w:rFonts w:ascii="Courier New"/>
                            <w:spacing w:val="-2"/>
                            <w:sz w:val="18"/>
                          </w:rPr>
                          <w:t>R.id.view_post_row_title</w:t>
                        </w:r>
                        <w:proofErr w:type="spellEnd"/>
                        <w:r>
                          <w:rPr>
                            <w:rFonts w:ascii="Courier New"/>
                            <w:spacing w:val="-2"/>
                            <w:sz w:val="18"/>
                          </w:rPr>
                          <w:t xml:space="preserve">) </w:t>
                        </w: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bodyTextView</w:t>
                        </w:r>
                        <w:proofErr w:type="spellEnd"/>
                        <w:r>
                          <w:rPr>
                            <w:rFonts w:ascii="Courier New"/>
                            <w:sz w:val="18"/>
                          </w:rPr>
                          <w:t>:</w:t>
                        </w:r>
                        <w:r>
                          <w:rPr>
                            <w:rFonts w:ascii="Courier New"/>
                            <w:spacing w:val="-10"/>
                            <w:sz w:val="18"/>
                          </w:rPr>
                          <w:t xml:space="preserve"> </w:t>
                        </w:r>
                        <w:proofErr w:type="spellStart"/>
                        <w:r>
                          <w:rPr>
                            <w:rFonts w:ascii="Courier New"/>
                            <w:sz w:val="18"/>
                          </w:rPr>
                          <w:t>TextView</w:t>
                        </w:r>
                        <w:proofErr w:type="spellEnd"/>
                        <w:r>
                          <w:rPr>
                            <w:rFonts w:ascii="Courier New"/>
                            <w:spacing w:val="-10"/>
                            <w:sz w:val="18"/>
                          </w:rPr>
                          <w:t xml:space="preserve"> </w:t>
                        </w:r>
                        <w:r>
                          <w:rPr>
                            <w:rFonts w:ascii="Courier New"/>
                            <w:sz w:val="18"/>
                          </w:rPr>
                          <w:t>=</w:t>
                        </w:r>
                      </w:p>
                      <w:p w14:paraId="056E6165" w14:textId="77777777" w:rsidR="003D76C2" w:rsidRDefault="00000000">
                        <w:pPr>
                          <w:spacing w:before="58" w:line="202" w:lineRule="exact"/>
                          <w:ind w:left="1749"/>
                          <w:rPr>
                            <w:rFonts w:ascii="Courier New"/>
                            <w:sz w:val="18"/>
                          </w:rPr>
                        </w:pPr>
                        <w:proofErr w:type="spellStart"/>
                        <w:r>
                          <w:rPr>
                            <w:rFonts w:ascii="Courier New"/>
                            <w:spacing w:val="-2"/>
                            <w:sz w:val="18"/>
                          </w:rPr>
                          <w:t>containerView.findViewById</w:t>
                        </w:r>
                        <w:proofErr w:type="spellEnd"/>
                        <w:r>
                          <w:rPr>
                            <w:rFonts w:ascii="Courier New"/>
                            <w:spacing w:val="-2"/>
                            <w:sz w:val="18"/>
                          </w:rPr>
                          <w:t>&lt;</w:t>
                        </w:r>
                        <w:proofErr w:type="spellStart"/>
                        <w:r>
                          <w:rPr>
                            <w:rFonts w:ascii="Courier New"/>
                            <w:spacing w:val="-2"/>
                            <w:sz w:val="18"/>
                          </w:rPr>
                          <w:t>TextView</w:t>
                        </w:r>
                        <w:proofErr w:type="spellEnd"/>
                        <w:r>
                          <w:rPr>
                            <w:rFonts w:ascii="Courier New"/>
                            <w:spacing w:val="-2"/>
                            <w:sz w:val="18"/>
                          </w:rPr>
                          <w:t>&gt;</w:t>
                        </w:r>
                      </w:p>
                      <w:p w14:paraId="769B1051"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R.id.view_post_row_body</w:t>
                        </w:r>
                        <w:proofErr w:type="spellEnd"/>
                        <w:r>
                          <w:rPr>
                            <w:rFonts w:ascii="Courier New"/>
                            <w:spacing w:val="-2"/>
                            <w:sz w:val="18"/>
                          </w:rPr>
                          <w:t>)</w:t>
                        </w:r>
                      </w:p>
                      <w:p w14:paraId="35CDEF35" w14:textId="77777777" w:rsidR="003D76C2" w:rsidRDefault="003D76C2">
                        <w:pPr>
                          <w:spacing w:before="1"/>
                          <w:rPr>
                            <w:rFonts w:ascii="Courier New"/>
                            <w:sz w:val="26"/>
                          </w:rPr>
                        </w:pPr>
                      </w:p>
                      <w:p w14:paraId="385EA0CB" w14:textId="77777777" w:rsidR="003D76C2" w:rsidRDefault="00000000">
                        <w:pPr>
                          <w:spacing w:line="328" w:lineRule="auto"/>
                          <w:ind w:left="1749" w:right="2784" w:hanging="432"/>
                          <w:rPr>
                            <w:rFonts w:ascii="Courier New"/>
                            <w:sz w:val="18"/>
                          </w:rPr>
                        </w:pPr>
                        <w:r>
                          <w:rPr>
                            <w:rFonts w:ascii="Courier New"/>
                            <w:sz w:val="18"/>
                          </w:rPr>
                          <w:t xml:space="preserve">fun bind(post: Post) { </w:t>
                        </w:r>
                        <w:proofErr w:type="spellStart"/>
                        <w:r>
                          <w:rPr>
                            <w:rFonts w:ascii="Courier New"/>
                            <w:sz w:val="18"/>
                          </w:rPr>
                          <w:t>bodyTextView.text</w:t>
                        </w:r>
                        <w:proofErr w:type="spellEnd"/>
                        <w:r>
                          <w:rPr>
                            <w:rFonts w:ascii="Courier New"/>
                            <w:sz w:val="18"/>
                          </w:rPr>
                          <w:t xml:space="preserve"> = </w:t>
                        </w:r>
                        <w:proofErr w:type="spellStart"/>
                        <w:r>
                          <w:rPr>
                            <w:rFonts w:ascii="Courier New"/>
                            <w:sz w:val="18"/>
                          </w:rPr>
                          <w:t>post.body</w:t>
                        </w:r>
                        <w:proofErr w:type="spellEnd"/>
                        <w:r>
                          <w:rPr>
                            <w:rFonts w:ascii="Courier New"/>
                            <w:sz w:val="18"/>
                          </w:rPr>
                          <w:t xml:space="preserve"> </w:t>
                        </w:r>
                        <w:proofErr w:type="spellStart"/>
                        <w:r>
                          <w:rPr>
                            <w:rFonts w:ascii="Courier New"/>
                            <w:sz w:val="18"/>
                          </w:rPr>
                          <w:t>titleTextView.text</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post.title</w:t>
                        </w:r>
                        <w:proofErr w:type="spellEnd"/>
                      </w:p>
                      <w:p w14:paraId="214B4BBD" w14:textId="77777777" w:rsidR="003D76C2" w:rsidRDefault="00000000">
                        <w:pPr>
                          <w:spacing w:before="2"/>
                          <w:ind w:left="1317"/>
                          <w:rPr>
                            <w:rFonts w:ascii="Courier New"/>
                            <w:sz w:val="18"/>
                          </w:rPr>
                        </w:pPr>
                        <w:r>
                          <w:rPr>
                            <w:rFonts w:ascii="Courier New"/>
                            <w:sz w:val="18"/>
                          </w:rPr>
                          <w:t>}</w:t>
                        </w:r>
                      </w:p>
                      <w:p w14:paraId="60A549C8" w14:textId="77777777" w:rsidR="003D76C2" w:rsidRDefault="00000000">
                        <w:pPr>
                          <w:spacing w:before="76"/>
                          <w:ind w:left="885"/>
                          <w:rPr>
                            <w:rFonts w:ascii="Courier New"/>
                            <w:sz w:val="18"/>
                          </w:rPr>
                        </w:pPr>
                        <w:r>
                          <w:rPr>
                            <w:rFonts w:ascii="Courier New"/>
                            <w:sz w:val="18"/>
                          </w:rPr>
                          <w:t>}</w:t>
                        </w:r>
                      </w:p>
                      <w:p w14:paraId="400C595E"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B82C50E" w14:textId="77777777" w:rsidR="003D76C2" w:rsidRDefault="00000000">
      <w:pPr>
        <w:pStyle w:val="ListParagraph"/>
        <w:numPr>
          <w:ilvl w:val="0"/>
          <w:numId w:val="4"/>
        </w:numPr>
        <w:tabs>
          <w:tab w:val="left" w:pos="554"/>
        </w:tabs>
        <w:spacing w:before="47"/>
        <w:ind w:left="554"/>
        <w:jc w:val="left"/>
        <w:rPr>
          <w:sz w:val="20"/>
        </w:rPr>
      </w:pPr>
      <w:r>
        <w:rPr>
          <w:sz w:val="20"/>
        </w:rPr>
        <w:t>Now,</w:t>
      </w:r>
      <w:r>
        <w:rPr>
          <w:spacing w:val="-9"/>
          <w:sz w:val="20"/>
        </w:rPr>
        <w:t xml:space="preserve"> </w:t>
      </w:r>
      <w:r>
        <w:rPr>
          <w:sz w:val="20"/>
        </w:rPr>
        <w:t>add</w:t>
      </w:r>
      <w:r>
        <w:rPr>
          <w:spacing w:val="-5"/>
          <w:sz w:val="20"/>
        </w:rPr>
        <w:t xml:space="preserve"> </w:t>
      </w:r>
      <w:r>
        <w:rPr>
          <w:sz w:val="20"/>
        </w:rPr>
        <w:t>following</w:t>
      </w:r>
      <w:r>
        <w:rPr>
          <w:spacing w:val="-3"/>
          <w:sz w:val="20"/>
        </w:rPr>
        <w:t xml:space="preserve"> </w:t>
      </w:r>
      <w:r>
        <w:rPr>
          <w:sz w:val="20"/>
        </w:rPr>
        <w:t>code</w:t>
      </w:r>
      <w:r>
        <w:rPr>
          <w:spacing w:val="-4"/>
          <w:sz w:val="20"/>
        </w:rPr>
        <w:t xml:space="preserve"> </w:t>
      </w:r>
      <w:r>
        <w:rPr>
          <w:sz w:val="20"/>
        </w:rPr>
        <w:t>to</w:t>
      </w:r>
      <w:r>
        <w:rPr>
          <w:spacing w:val="-3"/>
          <w:sz w:val="20"/>
        </w:rPr>
        <w:t xml:space="preserve"> </w:t>
      </w:r>
      <w:r>
        <w:rPr>
          <w:sz w:val="20"/>
        </w:rPr>
        <w:t>the</w:t>
      </w:r>
      <w:r>
        <w:rPr>
          <w:spacing w:val="-4"/>
          <w:sz w:val="20"/>
        </w:rPr>
        <w:t xml:space="preserve"> </w:t>
      </w:r>
      <w:r>
        <w:rPr>
          <w:rFonts w:ascii="Courier New"/>
          <w:b/>
        </w:rPr>
        <w:t>activity_main.xml</w:t>
      </w:r>
      <w:r>
        <w:rPr>
          <w:rFonts w:ascii="Courier New"/>
          <w:b/>
          <w:spacing w:val="-80"/>
        </w:rPr>
        <w:t xml:space="preserve"> </w:t>
      </w:r>
      <w:r>
        <w:rPr>
          <w:spacing w:val="-2"/>
          <w:sz w:val="20"/>
        </w:rPr>
        <w:t>file:</w:t>
      </w:r>
    </w:p>
    <w:p w14:paraId="62CEA7E4" w14:textId="77777777" w:rsidR="003D76C2" w:rsidRDefault="00D51F7C">
      <w:pPr>
        <w:pStyle w:val="BodyText"/>
        <w:spacing w:before="10"/>
        <w:rPr>
          <w:sz w:val="8"/>
        </w:rPr>
      </w:pPr>
      <w:r>
        <w:rPr>
          <w:noProof/>
        </w:rPr>
        <mc:AlternateContent>
          <mc:Choice Requires="wpg">
            <w:drawing>
              <wp:anchor distT="0" distB="0" distL="0" distR="0" simplePos="0" relativeHeight="487742976" behindDoc="1" locked="0" layoutInCell="1" allowOverlap="1" wp14:anchorId="217F8693" wp14:editId="345A7F48">
                <wp:simplePos x="0" y="0"/>
                <wp:positionH relativeFrom="page">
                  <wp:posOffset>662940</wp:posOffset>
                </wp:positionH>
                <wp:positionV relativeFrom="paragraph">
                  <wp:posOffset>91440</wp:posOffset>
                </wp:positionV>
                <wp:extent cx="5074920" cy="1196975"/>
                <wp:effectExtent l="0" t="0" r="5080" b="0"/>
                <wp:wrapTopAndBottom/>
                <wp:docPr id="442" name="docshapegroup1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044" y="144"/>
                          <a:chExt cx="7992" cy="1885"/>
                        </a:xfrm>
                      </wpg:grpSpPr>
                      <wps:wsp>
                        <wps:cNvPr id="443" name="docshape1115"/>
                        <wps:cNvSpPr>
                          <a:spLocks/>
                        </wps:cNvSpPr>
                        <wps:spPr bwMode="auto">
                          <a:xfrm>
                            <a:off x="1044" y="153"/>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docshape1116"/>
                        <wps:cNvSpPr>
                          <a:spLocks/>
                        </wps:cNvSpPr>
                        <wps:spPr bwMode="auto">
                          <a:xfrm>
                            <a:off x="1044" y="143"/>
                            <a:ext cx="7992" cy="1885"/>
                          </a:xfrm>
                          <a:custGeom>
                            <a:avLst/>
                            <a:gdLst>
                              <a:gd name="T0" fmla="+- 0 9036 1044"/>
                              <a:gd name="T1" fmla="*/ T0 w 7992"/>
                              <a:gd name="T2" fmla="+- 0 2008 144"/>
                              <a:gd name="T3" fmla="*/ 2008 h 1885"/>
                              <a:gd name="T4" fmla="+- 0 1044 1044"/>
                              <a:gd name="T5" fmla="*/ T4 w 7992"/>
                              <a:gd name="T6" fmla="+- 0 2008 144"/>
                              <a:gd name="T7" fmla="*/ 2008 h 1885"/>
                              <a:gd name="T8" fmla="+- 0 1044 1044"/>
                              <a:gd name="T9" fmla="*/ T8 w 7992"/>
                              <a:gd name="T10" fmla="+- 0 2028 144"/>
                              <a:gd name="T11" fmla="*/ 2028 h 1885"/>
                              <a:gd name="T12" fmla="+- 0 9036 1044"/>
                              <a:gd name="T13" fmla="*/ T12 w 7992"/>
                              <a:gd name="T14" fmla="+- 0 2028 144"/>
                              <a:gd name="T15" fmla="*/ 2028 h 1885"/>
                              <a:gd name="T16" fmla="+- 0 9036 1044"/>
                              <a:gd name="T17" fmla="*/ T16 w 7992"/>
                              <a:gd name="T18" fmla="+- 0 2008 144"/>
                              <a:gd name="T19" fmla="*/ 2008 h 1885"/>
                              <a:gd name="T20" fmla="+- 0 9036 1044"/>
                              <a:gd name="T21" fmla="*/ T20 w 7992"/>
                              <a:gd name="T22" fmla="+- 0 144 144"/>
                              <a:gd name="T23" fmla="*/ 144 h 1885"/>
                              <a:gd name="T24" fmla="+- 0 1044 1044"/>
                              <a:gd name="T25" fmla="*/ T24 w 7992"/>
                              <a:gd name="T26" fmla="+- 0 144 144"/>
                              <a:gd name="T27" fmla="*/ 144 h 1885"/>
                              <a:gd name="T28" fmla="+- 0 1044 1044"/>
                              <a:gd name="T29" fmla="*/ T28 w 7992"/>
                              <a:gd name="T30" fmla="+- 0 164 144"/>
                              <a:gd name="T31" fmla="*/ 164 h 1885"/>
                              <a:gd name="T32" fmla="+- 0 9036 1044"/>
                              <a:gd name="T33" fmla="*/ T32 w 7992"/>
                              <a:gd name="T34" fmla="+- 0 164 144"/>
                              <a:gd name="T35" fmla="*/ 164 h 1885"/>
                              <a:gd name="T36" fmla="+- 0 9036 1044"/>
                              <a:gd name="T37" fmla="*/ T36 w 7992"/>
                              <a:gd name="T38" fmla="+- 0 144 144"/>
                              <a:gd name="T39" fmla="*/ 144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 name="docshape1117"/>
                        <wps:cNvSpPr txBox="1">
                          <a:spLocks/>
                        </wps:cNvSpPr>
                        <wps:spPr bwMode="auto">
                          <a:xfrm>
                            <a:off x="1044" y="163"/>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F59D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EE6FE27"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hyperlink r:id="rId149">
                                <w:r>
                                  <w:rPr>
                                    <w:rFonts w:ascii="Courier New"/>
                                    <w:spacing w:val="-2"/>
                                    <w:sz w:val="18"/>
                                  </w:rPr>
                                  <w:t>xmlns:android="http://schemas.android.com/apk/res/android"</w:t>
                                </w:r>
                              </w:hyperlink>
                            </w:p>
                            <w:p w14:paraId="1EB0DE9C" w14:textId="77777777" w:rsidR="003D76C2" w:rsidRDefault="00000000">
                              <w:pPr>
                                <w:spacing w:before="18" w:line="328" w:lineRule="auto"/>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activity_main_recycler_view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match_parent</w:t>
                              </w:r>
                              <w:proofErr w:type="spellEnd"/>
                              <w:r>
                                <w:rPr>
                                  <w:rFonts w:ascii="Courier New"/>
                                  <w:sz w:val="18"/>
                                </w:rPr>
                                <w:t>" /&gt;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7F8693" id="docshapegroup1114" o:spid="_x0000_s2000" style="position:absolute;margin-left:52.2pt;margin-top:7.2pt;width:399.6pt;height:94.25pt;z-index:-15573504;mso-wrap-distance-left:0;mso-wrap-distance-right:0;mso-position-horizontal-relative:page;mso-position-vertical-relative:text" coordorigin="1044,144"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">
                <v:rect id="docshape1115" o:spid="_x0000_s2001" style="position:absolute;left:1044;top:153;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" fillcolor="#f6f6f6" stroked="f">
                  <v:path arrowok="t"/>
                </v:rect>
                <v:shape id="docshape1116" o:spid="_x0000_s2002" style="position:absolute;left:1044;top:143;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" path="m7992,1864l,1864r,20l7992,1884r,-20xm7992,l,,,20r7992,l7992,xe" fillcolor="#dadada" stroked="f">
                  <v:path arrowok="t" o:connecttype="custom" o:connectlocs="7992,2008;0,2008;0,2028;7992,2028;7992,2008;7992,144;0,144;0,164;7992,164;7992,144" o:connectangles="0,0,0,0,0,0,0,0,0,0"/>
                </v:shape>
                <v:shape id="docshape1117" o:spid="_x0000_s2003" type="#_x0000_t202" style="position:absolute;left:1044;top:163;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" filled="f" stroked="f">
                  <v:path arrowok="t"/>
                  <v:textbox inset="0,0,0,0">
                    <w:txbxContent>
                      <w:p w14:paraId="43BF59D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EE6FE27" w14:textId="77777777" w:rsidR="003D76C2" w:rsidRDefault="00000000">
                        <w:pPr>
                          <w:spacing w:before="79" w:line="235" w:lineRule="auto"/>
                          <w:ind w:left="669" w:hanging="216"/>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hyperlink r:id="rId150">
                          <w:r>
                            <w:rPr>
                              <w:rFonts w:ascii="Courier New"/>
                              <w:spacing w:val="-2"/>
                              <w:sz w:val="18"/>
                            </w:rPr>
                            <w:t>xmlns:android="http://schemas.android.com/apk/res/android"</w:t>
                          </w:r>
                        </w:hyperlink>
                      </w:p>
                      <w:p w14:paraId="1EB0DE9C" w14:textId="77777777" w:rsidR="003D76C2" w:rsidRDefault="00000000">
                        <w:pPr>
                          <w:spacing w:before="18" w:line="328" w:lineRule="auto"/>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activity_main_recycler_view</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z w:val="18"/>
                          </w:rPr>
                          <w:t>android:layout_height</w:t>
                        </w:r>
                        <w:proofErr w:type="spellEnd"/>
                        <w:r>
                          <w:rPr>
                            <w:rFonts w:ascii="Courier New"/>
                            <w:sz w:val="18"/>
                          </w:rPr>
                          <w:t>="</w:t>
                        </w:r>
                        <w:proofErr w:type="spellStart"/>
                        <w:r>
                          <w:rPr>
                            <w:rFonts w:ascii="Courier New"/>
                            <w:sz w:val="18"/>
                          </w:rPr>
                          <w:t>match_parent</w:t>
                        </w:r>
                        <w:proofErr w:type="spellEnd"/>
                        <w:r>
                          <w:rPr>
                            <w:rFonts w:ascii="Courier New"/>
                            <w:sz w:val="18"/>
                          </w:rPr>
                          <w:t>" /&gt;</w:t>
                        </w:r>
                      </w:p>
                    </w:txbxContent>
                  </v:textbox>
                </v:shape>
                <w10:wrap type="topAndBottom" anchorx="page"/>
              </v:group>
            </w:pict>
          </mc:Fallback>
        </mc:AlternateContent>
      </w:r>
    </w:p>
    <w:p w14:paraId="2D0BAEC5" w14:textId="77777777" w:rsidR="003D76C2" w:rsidRDefault="00000000">
      <w:pPr>
        <w:pStyle w:val="ListParagraph"/>
        <w:numPr>
          <w:ilvl w:val="0"/>
          <w:numId w:val="4"/>
        </w:numPr>
        <w:tabs>
          <w:tab w:val="left" w:pos="554"/>
        </w:tabs>
        <w:ind w:left="554"/>
        <w:jc w:val="left"/>
        <w:rPr>
          <w:sz w:val="20"/>
        </w:rPr>
      </w:pPr>
      <w:r>
        <w:rPr>
          <w:sz w:val="20"/>
        </w:rPr>
        <w:t>Next,</w:t>
      </w:r>
      <w:r>
        <w:rPr>
          <w:spacing w:val="-6"/>
          <w:sz w:val="20"/>
        </w:rPr>
        <w:t xml:space="preserve"> </w:t>
      </w:r>
      <w:r>
        <w:rPr>
          <w:sz w:val="20"/>
        </w:rPr>
        <w:t>let's</w:t>
      </w:r>
      <w:r>
        <w:rPr>
          <w:spacing w:val="-2"/>
          <w:sz w:val="20"/>
        </w:rPr>
        <w:t xml:space="preserve"> </w:t>
      </w:r>
      <w:r>
        <w:rPr>
          <w:sz w:val="20"/>
        </w:rPr>
        <w:t>add</w:t>
      </w:r>
      <w:r>
        <w:rPr>
          <w:spacing w:val="-3"/>
          <w:sz w:val="20"/>
        </w:rPr>
        <w:t xml:space="preserve"> </w:t>
      </w:r>
      <w:r>
        <w:rPr>
          <w:sz w:val="20"/>
        </w:rPr>
        <w:t>the</w:t>
      </w:r>
      <w:r>
        <w:rPr>
          <w:spacing w:val="-2"/>
          <w:sz w:val="20"/>
        </w:rPr>
        <w:t xml:space="preserve"> </w:t>
      </w:r>
      <w:r>
        <w:rPr>
          <w:sz w:val="20"/>
        </w:rPr>
        <w:t>following</w:t>
      </w:r>
      <w:r>
        <w:rPr>
          <w:spacing w:val="-2"/>
          <w:sz w:val="20"/>
        </w:rPr>
        <w:t xml:space="preserve"> </w:t>
      </w:r>
      <w:r>
        <w:rPr>
          <w:sz w:val="20"/>
        </w:rPr>
        <w:t>to</w:t>
      </w:r>
      <w:r>
        <w:rPr>
          <w:spacing w:val="-2"/>
          <w:sz w:val="20"/>
        </w:rPr>
        <w:t xml:space="preserve"> </w:t>
      </w:r>
      <w:r>
        <w:rPr>
          <w:sz w:val="20"/>
        </w:rPr>
        <w:t>the</w:t>
      </w:r>
      <w:r>
        <w:rPr>
          <w:spacing w:val="-3"/>
          <w:sz w:val="20"/>
        </w:rPr>
        <w:t xml:space="preserve"> </w:t>
      </w:r>
      <w:proofErr w:type="spellStart"/>
      <w:r>
        <w:rPr>
          <w:rFonts w:ascii="Courier New"/>
          <w:b/>
        </w:rPr>
        <w:t>onCreate</w:t>
      </w:r>
      <w:proofErr w:type="spellEnd"/>
      <w:r>
        <w:rPr>
          <w:rFonts w:ascii="Courier New"/>
          <w:b/>
          <w:spacing w:val="-80"/>
        </w:rPr>
        <w:t xml:space="preserve"> </w:t>
      </w:r>
      <w:r>
        <w:rPr>
          <w:sz w:val="20"/>
        </w:rPr>
        <w:t>method</w:t>
      </w:r>
      <w:r>
        <w:rPr>
          <w:spacing w:val="-3"/>
          <w:sz w:val="20"/>
        </w:rPr>
        <w:t xml:space="preserve"> </w:t>
      </w:r>
      <w:r>
        <w:rPr>
          <w:sz w:val="20"/>
        </w:rPr>
        <w:t>of</w:t>
      </w:r>
      <w:r>
        <w:rPr>
          <w:spacing w:val="-1"/>
          <w:sz w:val="20"/>
        </w:rPr>
        <w:t xml:space="preserve"> </w:t>
      </w:r>
      <w:proofErr w:type="spellStart"/>
      <w:r>
        <w:rPr>
          <w:rFonts w:ascii="Courier New"/>
          <w:b/>
          <w:spacing w:val="-2"/>
        </w:rPr>
        <w:t>MainActivity</w:t>
      </w:r>
      <w:proofErr w:type="spellEnd"/>
      <w:r>
        <w:rPr>
          <w:spacing w:val="-2"/>
          <w:sz w:val="20"/>
        </w:rPr>
        <w:t>:</w:t>
      </w:r>
    </w:p>
    <w:p w14:paraId="343C8659" w14:textId="77777777" w:rsidR="003D76C2" w:rsidRDefault="00D51F7C">
      <w:pPr>
        <w:pStyle w:val="BodyText"/>
        <w:spacing w:before="11"/>
        <w:rPr>
          <w:sz w:val="8"/>
        </w:rPr>
      </w:pPr>
      <w:r>
        <w:rPr>
          <w:noProof/>
        </w:rPr>
        <mc:AlternateContent>
          <mc:Choice Requires="wpg">
            <w:drawing>
              <wp:anchor distT="0" distB="0" distL="0" distR="0" simplePos="0" relativeHeight="487743488" behindDoc="1" locked="0" layoutInCell="1" allowOverlap="1" wp14:anchorId="0ED1CABF" wp14:editId="215BAFD8">
                <wp:simplePos x="0" y="0"/>
                <wp:positionH relativeFrom="page">
                  <wp:posOffset>662940</wp:posOffset>
                </wp:positionH>
                <wp:positionV relativeFrom="paragraph">
                  <wp:posOffset>91440</wp:posOffset>
                </wp:positionV>
                <wp:extent cx="5074920" cy="2619375"/>
                <wp:effectExtent l="0" t="0" r="5080" b="0"/>
                <wp:wrapTopAndBottom/>
                <wp:docPr id="438" name="docshapegroup1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1044" y="144"/>
                          <a:chExt cx="7992" cy="4125"/>
                        </a:xfrm>
                      </wpg:grpSpPr>
                      <wps:wsp>
                        <wps:cNvPr id="439" name="docshape1119"/>
                        <wps:cNvSpPr>
                          <a:spLocks/>
                        </wps:cNvSpPr>
                        <wps:spPr bwMode="auto">
                          <a:xfrm>
                            <a:off x="1044" y="153"/>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docshape1120"/>
                        <wps:cNvSpPr>
                          <a:spLocks/>
                        </wps:cNvSpPr>
                        <wps:spPr bwMode="auto">
                          <a:xfrm>
                            <a:off x="1044" y="143"/>
                            <a:ext cx="7992" cy="4125"/>
                          </a:xfrm>
                          <a:custGeom>
                            <a:avLst/>
                            <a:gdLst>
                              <a:gd name="T0" fmla="+- 0 9036 1044"/>
                              <a:gd name="T1" fmla="*/ T0 w 7992"/>
                              <a:gd name="T2" fmla="+- 0 4248 144"/>
                              <a:gd name="T3" fmla="*/ 4248 h 4125"/>
                              <a:gd name="T4" fmla="+- 0 1044 1044"/>
                              <a:gd name="T5" fmla="*/ T4 w 7992"/>
                              <a:gd name="T6" fmla="+- 0 4248 144"/>
                              <a:gd name="T7" fmla="*/ 4248 h 4125"/>
                              <a:gd name="T8" fmla="+- 0 1044 1044"/>
                              <a:gd name="T9" fmla="*/ T8 w 7992"/>
                              <a:gd name="T10" fmla="+- 0 4268 144"/>
                              <a:gd name="T11" fmla="*/ 4268 h 4125"/>
                              <a:gd name="T12" fmla="+- 0 9036 1044"/>
                              <a:gd name="T13" fmla="*/ T12 w 7992"/>
                              <a:gd name="T14" fmla="+- 0 4268 144"/>
                              <a:gd name="T15" fmla="*/ 4268 h 4125"/>
                              <a:gd name="T16" fmla="+- 0 9036 1044"/>
                              <a:gd name="T17" fmla="*/ T16 w 7992"/>
                              <a:gd name="T18" fmla="+- 0 4248 144"/>
                              <a:gd name="T19" fmla="*/ 4248 h 4125"/>
                              <a:gd name="T20" fmla="+- 0 9036 1044"/>
                              <a:gd name="T21" fmla="*/ T20 w 7992"/>
                              <a:gd name="T22" fmla="+- 0 144 144"/>
                              <a:gd name="T23" fmla="*/ 144 h 4125"/>
                              <a:gd name="T24" fmla="+- 0 1044 1044"/>
                              <a:gd name="T25" fmla="*/ T24 w 7992"/>
                              <a:gd name="T26" fmla="+- 0 144 144"/>
                              <a:gd name="T27" fmla="*/ 144 h 4125"/>
                              <a:gd name="T28" fmla="+- 0 1044 1044"/>
                              <a:gd name="T29" fmla="*/ T28 w 7992"/>
                              <a:gd name="T30" fmla="+- 0 164 144"/>
                              <a:gd name="T31" fmla="*/ 164 h 4125"/>
                              <a:gd name="T32" fmla="+- 0 9036 1044"/>
                              <a:gd name="T33" fmla="*/ T32 w 7992"/>
                              <a:gd name="T34" fmla="+- 0 164 144"/>
                              <a:gd name="T35" fmla="*/ 164 h 4125"/>
                              <a:gd name="T36" fmla="+- 0 9036 1044"/>
                              <a:gd name="T37" fmla="*/ T36 w 7992"/>
                              <a:gd name="T38" fmla="+- 0 144 144"/>
                              <a:gd name="T39" fmla="*/ 144 h 4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 name="docshape1121"/>
                        <wps:cNvSpPr txBox="1">
                          <a:spLocks/>
                        </wps:cNvSpPr>
                        <wps:spPr bwMode="auto">
                          <a:xfrm>
                            <a:off x="1044" y="163"/>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08783" w14:textId="77777777" w:rsidR="003D76C2" w:rsidRDefault="00000000">
                              <w:pPr>
                                <w:spacing w:before="40" w:line="660" w:lineRule="auto"/>
                                <w:ind w:left="885" w:right="2246" w:hanging="432"/>
                                <w:rPr>
                                  <w:rFonts w:ascii="Courier New"/>
                                  <w:sz w:val="18"/>
                                </w:rPr>
                              </w:pPr>
                              <w:r>
                                <w:rPr>
                                  <w:rFonts w:ascii="Courier New"/>
                                  <w:sz w:val="18"/>
                                </w:rPr>
                                <w:t xml:space="preserve">class </w:t>
                              </w:r>
                              <w:proofErr w:type="spellStart"/>
                              <w:r>
                                <w:rPr>
                                  <w:rFonts w:ascii="Courier New"/>
                                  <w:sz w:val="18"/>
                                </w:rPr>
                                <w:t>MainActivity</w:t>
                              </w:r>
                              <w:proofErr w:type="spellEnd"/>
                              <w:r>
                                <w:rPr>
                                  <w:rFonts w:ascii="Courier New"/>
                                  <w:sz w:val="18"/>
                                </w:rPr>
                                <w:t xml:space="preserve"> : </w:t>
                              </w:r>
                              <w:proofErr w:type="spellStart"/>
                              <w:r>
                                <w:rPr>
                                  <w:rFonts w:ascii="Courier New"/>
                                  <w:sz w:val="18"/>
                                </w:rPr>
                                <w:t>AppCompatActivity</w:t>
                              </w:r>
                              <w:proofErr w:type="spellEnd"/>
                              <w:r>
                                <w:rPr>
                                  <w:rFonts w:ascii="Courier New"/>
                                  <w:sz w:val="18"/>
                                </w:rPr>
                                <w:t>() { 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postAdapter</w:t>
                              </w:r>
                              <w:proofErr w:type="spellEnd"/>
                              <w:r>
                                <w:rPr>
                                  <w:rFonts w:ascii="Courier New"/>
                                  <w:sz w:val="18"/>
                                </w:rPr>
                                <w:t>:</w:t>
                              </w:r>
                              <w:r>
                                <w:rPr>
                                  <w:rFonts w:ascii="Courier New"/>
                                  <w:spacing w:val="-10"/>
                                  <w:sz w:val="18"/>
                                </w:rPr>
                                <w:t xml:space="preserve"> </w:t>
                              </w:r>
                              <w:proofErr w:type="spellStart"/>
                              <w:r>
                                <w:rPr>
                                  <w:rFonts w:ascii="Courier New"/>
                                  <w:sz w:val="18"/>
                                </w:rPr>
                                <w:t>PostAdapter</w:t>
                              </w:r>
                              <w:proofErr w:type="spellEnd"/>
                            </w:p>
                            <w:p w14:paraId="54FB6EE7" w14:textId="77777777" w:rsidR="003D76C2" w:rsidRDefault="00000000">
                              <w:pPr>
                                <w:spacing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4CDA7B3E" w14:textId="77777777" w:rsidR="003D76C2" w:rsidRDefault="003D76C2">
                              <w:pPr>
                                <w:rPr>
                                  <w:rFonts w:ascii="Courier New"/>
                                  <w:sz w:val="18"/>
                                </w:rPr>
                              </w:pPr>
                            </w:p>
                            <w:p w14:paraId="74B6E5DE" w14:textId="77777777" w:rsidR="003D76C2" w:rsidRDefault="00000000">
                              <w:pPr>
                                <w:spacing w:before="1" w:line="280" w:lineRule="atLeast"/>
                                <w:ind w:left="1317" w:right="1009"/>
                                <w:rPr>
                                  <w:rFonts w:ascii="Courier New"/>
                                  <w:sz w:val="18"/>
                                </w:rPr>
                              </w:pPr>
                              <w:proofErr w:type="spellStart"/>
                              <w:r>
                                <w:rPr>
                                  <w:rFonts w:ascii="Courier New"/>
                                  <w:spacing w:val="-2"/>
                                  <w:sz w:val="18"/>
                                </w:rPr>
                                <w:t>postAdapter</w:t>
                              </w:r>
                              <w:proofErr w:type="spellEnd"/>
                              <w:r>
                                <w:rPr>
                                  <w:rFonts w:ascii="Courier New"/>
                                  <w:spacing w:val="-24"/>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PostAdapter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 xml:space="preserve">(this)) </w:t>
                              </w:r>
                              <w:proofErr w:type="spellStart"/>
                              <w:r>
                                <w:rPr>
                                  <w:rFonts w:ascii="Courier New"/>
                                  <w:sz w:val="18"/>
                                </w:rPr>
                                <w:t>val</w:t>
                              </w:r>
                              <w:proofErr w:type="spellEnd"/>
                              <w:r>
                                <w:rPr>
                                  <w:rFonts w:ascii="Courier New"/>
                                  <w:sz w:val="18"/>
                                </w:rPr>
                                <w:t xml:space="preserve"> </w:t>
                              </w:r>
                              <w:proofErr w:type="spellStart"/>
                              <w:r>
                                <w:rPr>
                                  <w:rFonts w:ascii="Courier New"/>
                                  <w:sz w:val="18"/>
                                </w:rPr>
                                <w:t>recyclerView</w:t>
                              </w:r>
                              <w:proofErr w:type="spellEnd"/>
                              <w:r>
                                <w:rPr>
                                  <w:rFonts w:ascii="Courier New"/>
                                  <w:sz w:val="18"/>
                                </w:rPr>
                                <w:t xml:space="preserve"> = </w:t>
                              </w:r>
                              <w:proofErr w:type="spellStart"/>
                              <w:r>
                                <w:rPr>
                                  <w:rFonts w:ascii="Courier New"/>
                                  <w:sz w:val="18"/>
                                </w:rPr>
                                <w:t>findViewById</w:t>
                              </w:r>
                              <w:proofErr w:type="spellEnd"/>
                              <w:r>
                                <w:rPr>
                                  <w:rFonts w:ascii="Courier New"/>
                                  <w:sz w:val="18"/>
                                </w:rPr>
                                <w:t>&lt;</w:t>
                              </w:r>
                              <w:proofErr w:type="spellStart"/>
                              <w:r>
                                <w:rPr>
                                  <w:rFonts w:ascii="Courier New"/>
                                  <w:sz w:val="18"/>
                                </w:rPr>
                                <w:t>RecyclerView</w:t>
                              </w:r>
                              <w:proofErr w:type="spellEnd"/>
                              <w:r>
                                <w:rPr>
                                  <w:rFonts w:ascii="Courier New"/>
                                  <w:sz w:val="18"/>
                                </w:rPr>
                                <w:t>&gt;</w:t>
                              </w:r>
                            </w:p>
                            <w:p w14:paraId="279D6884" w14:textId="77777777" w:rsidR="003D76C2" w:rsidRDefault="00000000">
                              <w:pPr>
                                <w:spacing w:line="259" w:lineRule="auto"/>
                                <w:ind w:left="1317" w:right="840" w:firstLine="216"/>
                                <w:rPr>
                                  <w:rFonts w:ascii="Courier New"/>
                                  <w:sz w:val="18"/>
                                </w:rPr>
                              </w:pPr>
                              <w:r>
                                <w:rPr>
                                  <w:rFonts w:ascii="Courier New"/>
                                  <w:spacing w:val="-2"/>
                                  <w:sz w:val="18"/>
                                </w:rPr>
                                <w:t>(</w:t>
                              </w:r>
                              <w:proofErr w:type="spellStart"/>
                              <w:r>
                                <w:rPr>
                                  <w:rFonts w:ascii="Courier New"/>
                                  <w:spacing w:val="-2"/>
                                  <w:sz w:val="18"/>
                                </w:rPr>
                                <w:t>R.id.activity_main_recycler_view</w:t>
                              </w:r>
                              <w:proofErr w:type="spellEnd"/>
                              <w:r>
                                <w:rPr>
                                  <w:rFonts w:ascii="Courier New"/>
                                  <w:spacing w:val="-2"/>
                                  <w:sz w:val="18"/>
                                </w:rPr>
                                <w:t xml:space="preserve">) </w:t>
                              </w:r>
                              <w:proofErr w:type="spellStart"/>
                              <w:r>
                                <w:rPr>
                                  <w:rFonts w:ascii="Courier New"/>
                                  <w:sz w:val="18"/>
                                </w:rPr>
                                <w:t>recyclerView.adapter</w:t>
                              </w:r>
                              <w:proofErr w:type="spellEnd"/>
                              <w:r>
                                <w:rPr>
                                  <w:rFonts w:ascii="Courier New"/>
                                  <w:sz w:val="18"/>
                                </w:rPr>
                                <w:t xml:space="preserve"> = </w:t>
                              </w:r>
                              <w:proofErr w:type="spellStart"/>
                              <w:r>
                                <w:rPr>
                                  <w:rFonts w:ascii="Courier New"/>
                                  <w:sz w:val="18"/>
                                </w:rPr>
                                <w:t>postAdapter</w:t>
                              </w:r>
                              <w:proofErr w:type="spellEnd"/>
                            </w:p>
                            <w:p w14:paraId="5CBF54F6" w14:textId="77777777" w:rsidR="003D76C2" w:rsidRDefault="00000000">
                              <w:pPr>
                                <w:spacing w:before="55"/>
                                <w:ind w:left="1317"/>
                                <w:rPr>
                                  <w:rFonts w:ascii="Courier New"/>
                                  <w:sz w:val="18"/>
                                </w:rPr>
                              </w:pPr>
                              <w:proofErr w:type="spellStart"/>
                              <w:r>
                                <w:rPr>
                                  <w:rFonts w:ascii="Courier New"/>
                                  <w:sz w:val="18"/>
                                </w:rPr>
                                <w:t>recyclerView.layoutManager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LinearLayoutManager</w:t>
                              </w:r>
                              <w:proofErr w:type="spellEnd"/>
                              <w:r>
                                <w:rPr>
                                  <w:rFonts w:ascii="Courier New"/>
                                  <w:spacing w:val="-2"/>
                                  <w:sz w:val="18"/>
                                </w:rPr>
                                <w:t>(this)</w:t>
                              </w:r>
                            </w:p>
                            <w:p w14:paraId="332B465F" w14:textId="77777777" w:rsidR="003D76C2" w:rsidRDefault="00000000">
                              <w:pPr>
                                <w:spacing w:before="76"/>
                                <w:ind w:left="885"/>
                                <w:rPr>
                                  <w:rFonts w:ascii="Courier New"/>
                                  <w:sz w:val="18"/>
                                </w:rPr>
                              </w:pPr>
                              <w:r>
                                <w:rPr>
                                  <w:rFonts w:ascii="Courier New"/>
                                  <w:sz w:val="18"/>
                                </w:rPr>
                                <w:t>}</w:t>
                              </w:r>
                            </w:p>
                            <w:p w14:paraId="1E377EA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D1CABF" id="docshapegroup1118" o:spid="_x0000_s2004" style="position:absolute;margin-left:52.2pt;margin-top:7.2pt;width:399.6pt;height:206.25pt;z-index:-15572992;mso-wrap-distance-left:0;mso-wrap-distance-right:0;mso-position-horizontal-relative:page;mso-position-vertical-relative:text" coordorigin="1044,144"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">
                <v:rect id="docshape1119" o:spid="_x0000_s2005" style="position:absolute;left:1044;top:153;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" fillcolor="#f6f6f6" stroked="f">
                  <v:path arrowok="t"/>
                </v:rect>
                <v:shape id="docshape1120" o:spid="_x0000_s2006" style="position:absolute;left:1044;top:143;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" path="m7992,4104l,4104r,20l7992,4124r,-20xm7992,l,,,20r7992,l7992,xe" fillcolor="#dadada" stroked="f">
                  <v:path arrowok="t" o:connecttype="custom" o:connectlocs="7992,4248;0,4248;0,4268;7992,4268;7992,4248;7992,144;0,144;0,164;7992,164;7992,144" o:connectangles="0,0,0,0,0,0,0,0,0,0"/>
                </v:shape>
                <v:shape id="docshape1121" o:spid="_x0000_s2007" type="#_x0000_t202" style="position:absolute;left:1044;top:163;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" filled="f" stroked="f">
                  <v:path arrowok="t"/>
                  <v:textbox inset="0,0,0,0">
                    <w:txbxContent>
                      <w:p w14:paraId="22208783" w14:textId="77777777" w:rsidR="003D76C2" w:rsidRDefault="00000000">
                        <w:pPr>
                          <w:spacing w:before="40" w:line="660" w:lineRule="auto"/>
                          <w:ind w:left="885" w:right="2246" w:hanging="432"/>
                          <w:rPr>
                            <w:rFonts w:ascii="Courier New"/>
                            <w:sz w:val="18"/>
                          </w:rPr>
                        </w:pPr>
                        <w:r>
                          <w:rPr>
                            <w:rFonts w:ascii="Courier New"/>
                            <w:sz w:val="18"/>
                          </w:rPr>
                          <w:t xml:space="preserve">class </w:t>
                        </w:r>
                        <w:proofErr w:type="spellStart"/>
                        <w:r>
                          <w:rPr>
                            <w:rFonts w:ascii="Courier New"/>
                            <w:sz w:val="18"/>
                          </w:rPr>
                          <w:t>MainActivity</w:t>
                        </w:r>
                        <w:proofErr w:type="spellEnd"/>
                        <w:r>
                          <w:rPr>
                            <w:rFonts w:ascii="Courier New"/>
                            <w:sz w:val="18"/>
                          </w:rPr>
                          <w:t xml:space="preserve"> : </w:t>
                        </w:r>
                        <w:proofErr w:type="spellStart"/>
                        <w:r>
                          <w:rPr>
                            <w:rFonts w:ascii="Courier New"/>
                            <w:sz w:val="18"/>
                          </w:rPr>
                          <w:t>AppCompatActivity</w:t>
                        </w:r>
                        <w:proofErr w:type="spellEnd"/>
                        <w:r>
                          <w:rPr>
                            <w:rFonts w:ascii="Courier New"/>
                            <w:sz w:val="18"/>
                          </w:rPr>
                          <w:t>() { 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postAdapter</w:t>
                        </w:r>
                        <w:proofErr w:type="spellEnd"/>
                        <w:r>
                          <w:rPr>
                            <w:rFonts w:ascii="Courier New"/>
                            <w:sz w:val="18"/>
                          </w:rPr>
                          <w:t>:</w:t>
                        </w:r>
                        <w:r>
                          <w:rPr>
                            <w:rFonts w:ascii="Courier New"/>
                            <w:spacing w:val="-10"/>
                            <w:sz w:val="18"/>
                          </w:rPr>
                          <w:t xml:space="preserve"> </w:t>
                        </w:r>
                        <w:proofErr w:type="spellStart"/>
                        <w:r>
                          <w:rPr>
                            <w:rFonts w:ascii="Courier New"/>
                            <w:sz w:val="18"/>
                          </w:rPr>
                          <w:t>PostAdapter</w:t>
                        </w:r>
                        <w:proofErr w:type="spellEnd"/>
                      </w:p>
                      <w:p w14:paraId="54FB6EE7" w14:textId="77777777" w:rsidR="003D76C2" w:rsidRDefault="00000000">
                        <w:pPr>
                          <w:spacing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4CDA7B3E" w14:textId="77777777" w:rsidR="003D76C2" w:rsidRDefault="003D76C2">
                        <w:pPr>
                          <w:rPr>
                            <w:rFonts w:ascii="Courier New"/>
                            <w:sz w:val="18"/>
                          </w:rPr>
                        </w:pPr>
                      </w:p>
                      <w:p w14:paraId="74B6E5DE" w14:textId="77777777" w:rsidR="003D76C2" w:rsidRDefault="00000000">
                        <w:pPr>
                          <w:spacing w:before="1" w:line="280" w:lineRule="atLeast"/>
                          <w:ind w:left="1317" w:right="1009"/>
                          <w:rPr>
                            <w:rFonts w:ascii="Courier New"/>
                            <w:sz w:val="18"/>
                          </w:rPr>
                        </w:pPr>
                        <w:proofErr w:type="spellStart"/>
                        <w:r>
                          <w:rPr>
                            <w:rFonts w:ascii="Courier New"/>
                            <w:spacing w:val="-2"/>
                            <w:sz w:val="18"/>
                          </w:rPr>
                          <w:t>postAdapter</w:t>
                        </w:r>
                        <w:proofErr w:type="spellEnd"/>
                        <w:r>
                          <w:rPr>
                            <w:rFonts w:ascii="Courier New"/>
                            <w:spacing w:val="-24"/>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PostAdapter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 xml:space="preserve">(this)) </w:t>
                        </w:r>
                        <w:proofErr w:type="spellStart"/>
                        <w:r>
                          <w:rPr>
                            <w:rFonts w:ascii="Courier New"/>
                            <w:sz w:val="18"/>
                          </w:rPr>
                          <w:t>val</w:t>
                        </w:r>
                        <w:proofErr w:type="spellEnd"/>
                        <w:r>
                          <w:rPr>
                            <w:rFonts w:ascii="Courier New"/>
                            <w:sz w:val="18"/>
                          </w:rPr>
                          <w:t xml:space="preserve"> </w:t>
                        </w:r>
                        <w:proofErr w:type="spellStart"/>
                        <w:r>
                          <w:rPr>
                            <w:rFonts w:ascii="Courier New"/>
                            <w:sz w:val="18"/>
                          </w:rPr>
                          <w:t>recyclerView</w:t>
                        </w:r>
                        <w:proofErr w:type="spellEnd"/>
                        <w:r>
                          <w:rPr>
                            <w:rFonts w:ascii="Courier New"/>
                            <w:sz w:val="18"/>
                          </w:rPr>
                          <w:t xml:space="preserve"> = </w:t>
                        </w:r>
                        <w:proofErr w:type="spellStart"/>
                        <w:r>
                          <w:rPr>
                            <w:rFonts w:ascii="Courier New"/>
                            <w:sz w:val="18"/>
                          </w:rPr>
                          <w:t>findViewById</w:t>
                        </w:r>
                        <w:proofErr w:type="spellEnd"/>
                        <w:r>
                          <w:rPr>
                            <w:rFonts w:ascii="Courier New"/>
                            <w:sz w:val="18"/>
                          </w:rPr>
                          <w:t>&lt;</w:t>
                        </w:r>
                        <w:proofErr w:type="spellStart"/>
                        <w:r>
                          <w:rPr>
                            <w:rFonts w:ascii="Courier New"/>
                            <w:sz w:val="18"/>
                          </w:rPr>
                          <w:t>RecyclerView</w:t>
                        </w:r>
                        <w:proofErr w:type="spellEnd"/>
                        <w:r>
                          <w:rPr>
                            <w:rFonts w:ascii="Courier New"/>
                            <w:sz w:val="18"/>
                          </w:rPr>
                          <w:t>&gt;</w:t>
                        </w:r>
                      </w:p>
                      <w:p w14:paraId="279D6884" w14:textId="77777777" w:rsidR="003D76C2" w:rsidRDefault="00000000">
                        <w:pPr>
                          <w:spacing w:line="259" w:lineRule="auto"/>
                          <w:ind w:left="1317" w:right="840" w:firstLine="216"/>
                          <w:rPr>
                            <w:rFonts w:ascii="Courier New"/>
                            <w:sz w:val="18"/>
                          </w:rPr>
                        </w:pPr>
                        <w:r>
                          <w:rPr>
                            <w:rFonts w:ascii="Courier New"/>
                            <w:spacing w:val="-2"/>
                            <w:sz w:val="18"/>
                          </w:rPr>
                          <w:t>(</w:t>
                        </w:r>
                        <w:proofErr w:type="spellStart"/>
                        <w:r>
                          <w:rPr>
                            <w:rFonts w:ascii="Courier New"/>
                            <w:spacing w:val="-2"/>
                            <w:sz w:val="18"/>
                          </w:rPr>
                          <w:t>R.id.activity_main_recycler_view</w:t>
                        </w:r>
                        <w:proofErr w:type="spellEnd"/>
                        <w:r>
                          <w:rPr>
                            <w:rFonts w:ascii="Courier New"/>
                            <w:spacing w:val="-2"/>
                            <w:sz w:val="18"/>
                          </w:rPr>
                          <w:t xml:space="preserve">) </w:t>
                        </w:r>
                        <w:proofErr w:type="spellStart"/>
                        <w:r>
                          <w:rPr>
                            <w:rFonts w:ascii="Courier New"/>
                            <w:sz w:val="18"/>
                          </w:rPr>
                          <w:t>recyclerView.adapter</w:t>
                        </w:r>
                        <w:proofErr w:type="spellEnd"/>
                        <w:r>
                          <w:rPr>
                            <w:rFonts w:ascii="Courier New"/>
                            <w:sz w:val="18"/>
                          </w:rPr>
                          <w:t xml:space="preserve"> = </w:t>
                        </w:r>
                        <w:proofErr w:type="spellStart"/>
                        <w:r>
                          <w:rPr>
                            <w:rFonts w:ascii="Courier New"/>
                            <w:sz w:val="18"/>
                          </w:rPr>
                          <w:t>postAdapter</w:t>
                        </w:r>
                        <w:proofErr w:type="spellEnd"/>
                      </w:p>
                      <w:p w14:paraId="5CBF54F6" w14:textId="77777777" w:rsidR="003D76C2" w:rsidRDefault="00000000">
                        <w:pPr>
                          <w:spacing w:before="55"/>
                          <w:ind w:left="1317"/>
                          <w:rPr>
                            <w:rFonts w:ascii="Courier New"/>
                            <w:sz w:val="18"/>
                          </w:rPr>
                        </w:pPr>
                        <w:proofErr w:type="spellStart"/>
                        <w:r>
                          <w:rPr>
                            <w:rFonts w:ascii="Courier New"/>
                            <w:sz w:val="18"/>
                          </w:rPr>
                          <w:t>recyclerView.layoutManager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LinearLayoutManager</w:t>
                        </w:r>
                        <w:proofErr w:type="spellEnd"/>
                        <w:r>
                          <w:rPr>
                            <w:rFonts w:ascii="Courier New"/>
                            <w:spacing w:val="-2"/>
                            <w:sz w:val="18"/>
                          </w:rPr>
                          <w:t>(this)</w:t>
                        </w:r>
                      </w:p>
                      <w:p w14:paraId="332B465F" w14:textId="77777777" w:rsidR="003D76C2" w:rsidRDefault="00000000">
                        <w:pPr>
                          <w:spacing w:before="76"/>
                          <w:ind w:left="885"/>
                          <w:rPr>
                            <w:rFonts w:ascii="Courier New"/>
                            <w:sz w:val="18"/>
                          </w:rPr>
                        </w:pPr>
                        <w:r>
                          <w:rPr>
                            <w:rFonts w:ascii="Courier New"/>
                            <w:sz w:val="18"/>
                          </w:rPr>
                          <w:t>}</w:t>
                        </w:r>
                      </w:p>
                      <w:p w14:paraId="1E377EA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0FAC273" w14:textId="77777777" w:rsidR="003D76C2" w:rsidRDefault="003D76C2">
      <w:pPr>
        <w:rPr>
          <w:sz w:val="8"/>
        </w:rPr>
        <w:sectPr w:rsidR="003D76C2">
          <w:pgSz w:w="10800" w:h="13320"/>
          <w:pgMar w:top="1120" w:right="920" w:bottom="280" w:left="940" w:header="695" w:footer="0" w:gutter="0"/>
          <w:cols w:space="720"/>
        </w:sectPr>
      </w:pPr>
    </w:p>
    <w:p w14:paraId="7F027F81" w14:textId="77777777" w:rsidR="003D76C2" w:rsidRDefault="003D76C2">
      <w:pPr>
        <w:pStyle w:val="BodyText"/>
        <w:spacing w:before="12"/>
        <w:rPr>
          <w:sz w:val="7"/>
        </w:rPr>
      </w:pPr>
    </w:p>
    <w:p w14:paraId="1DE26DE1" w14:textId="77777777" w:rsidR="003D76C2" w:rsidRDefault="00000000">
      <w:pPr>
        <w:pStyle w:val="ListParagraph"/>
        <w:numPr>
          <w:ilvl w:val="0"/>
          <w:numId w:val="4"/>
        </w:numPr>
        <w:tabs>
          <w:tab w:val="left" w:pos="1274"/>
        </w:tabs>
        <w:spacing w:before="101"/>
        <w:jc w:val="left"/>
        <w:rPr>
          <w:sz w:val="20"/>
        </w:rPr>
      </w:pPr>
      <w:r>
        <w:rPr>
          <w:sz w:val="20"/>
        </w:rPr>
        <w:t>Make</w:t>
      </w:r>
      <w:r>
        <w:rPr>
          <w:spacing w:val="-5"/>
          <w:sz w:val="20"/>
        </w:rPr>
        <w:t xml:space="preserve"> </w:t>
      </w:r>
      <w:r>
        <w:rPr>
          <w:sz w:val="20"/>
        </w:rPr>
        <w:t>sure</w:t>
      </w:r>
      <w:r>
        <w:rPr>
          <w:spacing w:val="-2"/>
          <w:sz w:val="20"/>
        </w:rPr>
        <w:t xml:space="preserve"> </w:t>
      </w:r>
      <w:r>
        <w:rPr>
          <w:sz w:val="20"/>
        </w:rPr>
        <w:t>the</w:t>
      </w:r>
      <w:r>
        <w:rPr>
          <w:spacing w:val="-2"/>
          <w:sz w:val="20"/>
        </w:rPr>
        <w:t xml:space="preserve"> </w:t>
      </w:r>
      <w:r>
        <w:rPr>
          <w:rFonts w:ascii="Courier New"/>
          <w:b/>
        </w:rPr>
        <w:t>MAIN</w:t>
      </w:r>
      <w:r>
        <w:rPr>
          <w:rFonts w:ascii="Courier New"/>
          <w:b/>
          <w:spacing w:val="-80"/>
        </w:rPr>
        <w:t xml:space="preserve"> </w:t>
      </w:r>
      <w:r>
        <w:rPr>
          <w:sz w:val="20"/>
        </w:rPr>
        <w:t>intent</w:t>
      </w:r>
      <w:r>
        <w:rPr>
          <w:spacing w:val="-2"/>
          <w:sz w:val="20"/>
        </w:rPr>
        <w:t xml:space="preserve"> </w:t>
      </w:r>
      <w:r>
        <w:rPr>
          <w:sz w:val="20"/>
        </w:rPr>
        <w:t>filter</w:t>
      </w:r>
      <w:r>
        <w:rPr>
          <w:spacing w:val="-1"/>
          <w:sz w:val="20"/>
        </w:rPr>
        <w:t xml:space="preserve"> </w:t>
      </w:r>
      <w:r>
        <w:rPr>
          <w:sz w:val="20"/>
        </w:rPr>
        <w:t>is</w:t>
      </w:r>
      <w:r>
        <w:rPr>
          <w:spacing w:val="-2"/>
          <w:sz w:val="20"/>
        </w:rPr>
        <w:t xml:space="preserve"> </w:t>
      </w:r>
      <w:r>
        <w:rPr>
          <w:sz w:val="20"/>
        </w:rPr>
        <w:t>added</w:t>
      </w:r>
      <w:r>
        <w:rPr>
          <w:spacing w:val="-2"/>
          <w:sz w:val="20"/>
        </w:rPr>
        <w:t xml:space="preserve"> </w:t>
      </w:r>
      <w:r>
        <w:rPr>
          <w:sz w:val="20"/>
        </w:rPr>
        <w:t>to</w:t>
      </w:r>
      <w:r>
        <w:rPr>
          <w:spacing w:val="-2"/>
          <w:sz w:val="20"/>
        </w:rPr>
        <w:t xml:space="preserve"> </w:t>
      </w:r>
      <w:r>
        <w:rPr>
          <w:rFonts w:ascii="Courier New"/>
          <w:b/>
          <w:spacing w:val="-2"/>
        </w:rPr>
        <w:t>AndroidManifest.xml</w:t>
      </w:r>
      <w:r>
        <w:rPr>
          <w:spacing w:val="-2"/>
          <w:sz w:val="20"/>
        </w:rPr>
        <w:t>:</w:t>
      </w:r>
    </w:p>
    <w:p w14:paraId="129E0784" w14:textId="77777777" w:rsidR="003D76C2" w:rsidRDefault="00D51F7C">
      <w:pPr>
        <w:pStyle w:val="BodyText"/>
        <w:spacing w:before="10"/>
        <w:rPr>
          <w:sz w:val="8"/>
        </w:rPr>
      </w:pPr>
      <w:r>
        <w:rPr>
          <w:noProof/>
        </w:rPr>
        <mc:AlternateContent>
          <mc:Choice Requires="wpg">
            <w:drawing>
              <wp:anchor distT="0" distB="0" distL="0" distR="0" simplePos="0" relativeHeight="487744000" behindDoc="1" locked="0" layoutInCell="1" allowOverlap="1" wp14:anchorId="5575BC9F" wp14:editId="20D200B9">
                <wp:simplePos x="0" y="0"/>
                <wp:positionH relativeFrom="page">
                  <wp:posOffset>1120140</wp:posOffset>
                </wp:positionH>
                <wp:positionV relativeFrom="paragraph">
                  <wp:posOffset>91440</wp:posOffset>
                </wp:positionV>
                <wp:extent cx="5074920" cy="1463675"/>
                <wp:effectExtent l="0" t="0" r="5080" b="0"/>
                <wp:wrapTopAndBottom/>
                <wp:docPr id="434" name="docshapegroup1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4"/>
                          <a:chExt cx="7992" cy="2305"/>
                        </a:xfrm>
                      </wpg:grpSpPr>
                      <wps:wsp>
                        <wps:cNvPr id="435" name="docshape1123"/>
                        <wps:cNvSpPr>
                          <a:spLocks/>
                        </wps:cNvSpPr>
                        <wps:spPr bwMode="auto">
                          <a:xfrm>
                            <a:off x="176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docshape1124"/>
                        <wps:cNvSpPr>
                          <a:spLocks/>
                        </wps:cNvSpPr>
                        <wps:spPr bwMode="auto">
                          <a:xfrm>
                            <a:off x="1764" y="143"/>
                            <a:ext cx="7992" cy="2305"/>
                          </a:xfrm>
                          <a:custGeom>
                            <a:avLst/>
                            <a:gdLst>
                              <a:gd name="T0" fmla="+- 0 9756 1764"/>
                              <a:gd name="T1" fmla="*/ T0 w 7992"/>
                              <a:gd name="T2" fmla="+- 0 2428 144"/>
                              <a:gd name="T3" fmla="*/ 2428 h 2305"/>
                              <a:gd name="T4" fmla="+- 0 1764 1764"/>
                              <a:gd name="T5" fmla="*/ T4 w 7992"/>
                              <a:gd name="T6" fmla="+- 0 2428 144"/>
                              <a:gd name="T7" fmla="*/ 2428 h 2305"/>
                              <a:gd name="T8" fmla="+- 0 1764 1764"/>
                              <a:gd name="T9" fmla="*/ T8 w 7992"/>
                              <a:gd name="T10" fmla="+- 0 2448 144"/>
                              <a:gd name="T11" fmla="*/ 2448 h 2305"/>
                              <a:gd name="T12" fmla="+- 0 9756 1764"/>
                              <a:gd name="T13" fmla="*/ T12 w 7992"/>
                              <a:gd name="T14" fmla="+- 0 2448 144"/>
                              <a:gd name="T15" fmla="*/ 2448 h 2305"/>
                              <a:gd name="T16" fmla="+- 0 9756 1764"/>
                              <a:gd name="T17" fmla="*/ T16 w 7992"/>
                              <a:gd name="T18" fmla="+- 0 2428 144"/>
                              <a:gd name="T19" fmla="*/ 2428 h 2305"/>
                              <a:gd name="T20" fmla="+- 0 9756 1764"/>
                              <a:gd name="T21" fmla="*/ T20 w 7992"/>
                              <a:gd name="T22" fmla="+- 0 144 144"/>
                              <a:gd name="T23" fmla="*/ 144 h 2305"/>
                              <a:gd name="T24" fmla="+- 0 1764 1764"/>
                              <a:gd name="T25" fmla="*/ T24 w 7992"/>
                              <a:gd name="T26" fmla="+- 0 144 144"/>
                              <a:gd name="T27" fmla="*/ 144 h 2305"/>
                              <a:gd name="T28" fmla="+- 0 1764 1764"/>
                              <a:gd name="T29" fmla="*/ T28 w 7992"/>
                              <a:gd name="T30" fmla="+- 0 164 144"/>
                              <a:gd name="T31" fmla="*/ 164 h 2305"/>
                              <a:gd name="T32" fmla="+- 0 9756 1764"/>
                              <a:gd name="T33" fmla="*/ T32 w 7992"/>
                              <a:gd name="T34" fmla="+- 0 164 144"/>
                              <a:gd name="T35" fmla="*/ 164 h 2305"/>
                              <a:gd name="T36" fmla="+- 0 9756 176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7" name="docshape1125"/>
                        <wps:cNvSpPr txBox="1">
                          <a:spLocks/>
                        </wps:cNvSpPr>
                        <wps:spPr bwMode="auto">
                          <a:xfrm>
                            <a:off x="176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079D9" w14:textId="77777777" w:rsidR="003D76C2" w:rsidRDefault="00000000">
                              <w:pPr>
                                <w:spacing w:before="40"/>
                                <w:ind w:left="1317"/>
                                <w:rPr>
                                  <w:rFonts w:ascii="Courier New"/>
                                  <w:sz w:val="18"/>
                                </w:rPr>
                              </w:pPr>
                              <w:r>
                                <w:rPr>
                                  <w:rFonts w:ascii="Courier New"/>
                                  <w:sz w:val="18"/>
                                </w:rPr>
                                <w:t>&lt;activity</w:t>
                              </w:r>
                              <w:r>
                                <w:rPr>
                                  <w:rFonts w:ascii="Courier New"/>
                                  <w:spacing w:val="-9"/>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"&gt;</w:t>
                              </w:r>
                            </w:p>
                            <w:p w14:paraId="202F51F3" w14:textId="77777777" w:rsidR="003D76C2" w:rsidRDefault="00000000">
                              <w:pPr>
                                <w:spacing w:before="76"/>
                                <w:ind w:left="1749"/>
                                <w:rPr>
                                  <w:rFonts w:ascii="Courier New"/>
                                  <w:sz w:val="18"/>
                                </w:rPr>
                              </w:pPr>
                              <w:r>
                                <w:rPr>
                                  <w:rFonts w:ascii="Courier New"/>
                                  <w:w w:val="90"/>
                                  <w:sz w:val="18"/>
                                </w:rPr>
                                <w:t>&lt;intent-</w:t>
                              </w:r>
                              <w:r>
                                <w:rPr>
                                  <w:rFonts w:ascii="Courier New"/>
                                  <w:spacing w:val="-2"/>
                                  <w:sz w:val="18"/>
                                </w:rPr>
                                <w:t>filter&gt;</w:t>
                              </w:r>
                            </w:p>
                            <w:p w14:paraId="5267A221" w14:textId="77777777" w:rsidR="003D76C2" w:rsidRDefault="00000000">
                              <w:pPr>
                                <w:spacing w:before="79" w:line="235" w:lineRule="auto"/>
                                <w:ind w:left="2397" w:right="840" w:hanging="216"/>
                                <w:rPr>
                                  <w:rFonts w:ascii="Courier New"/>
                                  <w:sz w:val="18"/>
                                </w:rPr>
                              </w:pPr>
                              <w:r>
                                <w:rPr>
                                  <w:rFonts w:ascii="Courier New"/>
                                  <w:sz w:val="18"/>
                                </w:rPr>
                                <w:t xml:space="preserve">&lt;action </w:t>
                              </w:r>
                              <w:proofErr w:type="spellStart"/>
                              <w:r>
                                <w:rPr>
                                  <w:rFonts w:ascii="Courier New"/>
                                  <w:sz w:val="18"/>
                                </w:rPr>
                                <w:t>android:name</w:t>
                              </w:r>
                              <w:proofErr w:type="spellEnd"/>
                              <w:r>
                                <w:rPr>
                                  <w:rFonts w:ascii="Courier New"/>
                                  <w:sz w:val="18"/>
                                </w:rPr>
                                <w:t>= "</w:t>
                              </w:r>
                              <w:proofErr w:type="spellStart"/>
                              <w:r>
                                <w:rPr>
                                  <w:rFonts w:ascii="Courier New"/>
                                  <w:sz w:val="18"/>
                                </w:rPr>
                                <w:t>android.intent.action.MAIN</w:t>
                              </w:r>
                              <w:proofErr w:type="spellEnd"/>
                              <w:r>
                                <w:rPr>
                                  <w:rFonts w:ascii="Courier New"/>
                                  <w:sz w:val="18"/>
                                </w:rPr>
                                <w:t>"</w:t>
                              </w:r>
                              <w:r>
                                <w:rPr>
                                  <w:rFonts w:ascii="Courier New"/>
                                  <w:spacing w:val="-29"/>
                                  <w:sz w:val="18"/>
                                </w:rPr>
                                <w:t xml:space="preserve"> </w:t>
                              </w:r>
                              <w:r>
                                <w:rPr>
                                  <w:rFonts w:ascii="Courier New"/>
                                  <w:sz w:val="18"/>
                                </w:rPr>
                                <w:t>/&gt;</w:t>
                              </w:r>
                            </w:p>
                            <w:p w14:paraId="6CC3B76F" w14:textId="77777777" w:rsidR="003D76C2" w:rsidRDefault="003D76C2">
                              <w:pPr>
                                <w:spacing w:before="6"/>
                                <w:rPr>
                                  <w:rFonts w:ascii="Courier New"/>
                                  <w:sz w:val="26"/>
                                </w:rPr>
                              </w:pPr>
                            </w:p>
                            <w:p w14:paraId="2B61094C" w14:textId="77777777" w:rsidR="003D76C2" w:rsidRDefault="00000000">
                              <w:pPr>
                                <w:spacing w:line="235" w:lineRule="auto"/>
                                <w:ind w:left="2397" w:right="1185" w:hanging="216"/>
                                <w:rPr>
                                  <w:rFonts w:ascii="Courier New"/>
                                  <w:sz w:val="18"/>
                                </w:rPr>
                              </w:pPr>
                              <w:r>
                                <w:rPr>
                                  <w:rFonts w:ascii="Courier New"/>
                                  <w:sz w:val="18"/>
                                </w:rPr>
                                <w:t xml:space="preserve">&lt;category </w:t>
                              </w:r>
                              <w:proofErr w:type="spellStart"/>
                              <w:r>
                                <w:rPr>
                                  <w:rFonts w:ascii="Courier New"/>
                                  <w:sz w:val="18"/>
                                </w:rPr>
                                <w:t>android:name</w:t>
                              </w:r>
                              <w:proofErr w:type="spellEnd"/>
                              <w:r>
                                <w:rPr>
                                  <w:rFonts w:ascii="Courier New"/>
                                  <w:sz w:val="18"/>
                                </w:rPr>
                                <w:t>= "</w:t>
                              </w:r>
                              <w:proofErr w:type="spellStart"/>
                              <w:r>
                                <w:rPr>
                                  <w:rFonts w:ascii="Courier New"/>
                                  <w:sz w:val="18"/>
                                </w:rPr>
                                <w:t>android.intent.category.LAUNCHER</w:t>
                              </w:r>
                              <w:proofErr w:type="spellEnd"/>
                              <w:r>
                                <w:rPr>
                                  <w:rFonts w:ascii="Courier New"/>
                                  <w:sz w:val="18"/>
                                </w:rPr>
                                <w:t>"</w:t>
                              </w:r>
                              <w:r>
                                <w:rPr>
                                  <w:rFonts w:ascii="Courier New"/>
                                  <w:spacing w:val="-29"/>
                                  <w:sz w:val="18"/>
                                </w:rPr>
                                <w:t xml:space="preserve"> </w:t>
                              </w:r>
                              <w:r>
                                <w:rPr>
                                  <w:rFonts w:ascii="Courier New"/>
                                  <w:sz w:val="18"/>
                                </w:rPr>
                                <w:t>/&gt;</w:t>
                              </w:r>
                            </w:p>
                            <w:p w14:paraId="44AE78B5" w14:textId="77777777" w:rsidR="003D76C2" w:rsidRDefault="00000000">
                              <w:pPr>
                                <w:spacing w:before="17"/>
                                <w:ind w:left="1749"/>
                                <w:rPr>
                                  <w:rFonts w:ascii="Courier New"/>
                                  <w:sz w:val="18"/>
                                </w:rPr>
                              </w:pPr>
                              <w:r>
                                <w:rPr>
                                  <w:rFonts w:ascii="Courier New"/>
                                  <w:w w:val="90"/>
                                  <w:sz w:val="18"/>
                                </w:rPr>
                                <w:t>&lt;/intent-</w:t>
                              </w:r>
                              <w:r>
                                <w:rPr>
                                  <w:rFonts w:ascii="Courier New"/>
                                  <w:spacing w:val="-2"/>
                                  <w:sz w:val="18"/>
                                </w:rPr>
                                <w:t>filter&gt;</w:t>
                              </w:r>
                            </w:p>
                            <w:p w14:paraId="74599842" w14:textId="77777777" w:rsidR="003D76C2" w:rsidRDefault="00000000">
                              <w:pPr>
                                <w:spacing w:before="77"/>
                                <w:ind w:left="1317"/>
                                <w:rPr>
                                  <w:rFonts w:ascii="Courier New"/>
                                  <w:sz w:val="18"/>
                                </w:rPr>
                              </w:pPr>
                              <w:r>
                                <w:rPr>
                                  <w:rFonts w:ascii="Courier New"/>
                                  <w:spacing w:val="-2"/>
                                  <w:sz w:val="18"/>
                                </w:rPr>
                                <w:t>&lt;/activity&gt;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75BC9F" id="docshapegroup1122" o:spid="_x0000_s2008" style="position:absolute;margin-left:88.2pt;margin-top:7.2pt;width:399.6pt;height:115.25pt;z-index:-15572480;mso-wrap-distance-left:0;mso-wrap-distance-right:0;mso-position-horizontal-relative:page;mso-position-vertical-relative:text" coordorigin="176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">
                <v:rect id="docshape1123" o:spid="_x0000_s2009" style="position:absolute;left:176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" fillcolor="#f6f6f6" stroked="f">
                  <v:path arrowok="t"/>
                </v:rect>
                <v:shape id="docshape1124" o:spid="_x0000_s2010" style="position:absolute;left:176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1125" o:spid="_x0000_s2011" type="#_x0000_t202" style="position:absolute;left:176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" filled="f" stroked="f">
                  <v:path arrowok="t"/>
                  <v:textbox inset="0,0,0,0">
                    <w:txbxContent>
                      <w:p w14:paraId="506079D9" w14:textId="77777777" w:rsidR="003D76C2" w:rsidRDefault="00000000">
                        <w:pPr>
                          <w:spacing w:before="40"/>
                          <w:ind w:left="1317"/>
                          <w:rPr>
                            <w:rFonts w:ascii="Courier New"/>
                            <w:sz w:val="18"/>
                          </w:rPr>
                        </w:pPr>
                        <w:r>
                          <w:rPr>
                            <w:rFonts w:ascii="Courier New"/>
                            <w:sz w:val="18"/>
                          </w:rPr>
                          <w:t>&lt;activity</w:t>
                        </w:r>
                        <w:r>
                          <w:rPr>
                            <w:rFonts w:ascii="Courier New"/>
                            <w:spacing w:val="-9"/>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"&gt;</w:t>
                        </w:r>
                      </w:p>
                      <w:p w14:paraId="202F51F3" w14:textId="77777777" w:rsidR="003D76C2" w:rsidRDefault="00000000">
                        <w:pPr>
                          <w:spacing w:before="76"/>
                          <w:ind w:left="1749"/>
                          <w:rPr>
                            <w:rFonts w:ascii="Courier New"/>
                            <w:sz w:val="18"/>
                          </w:rPr>
                        </w:pPr>
                        <w:r>
                          <w:rPr>
                            <w:rFonts w:ascii="Courier New"/>
                            <w:w w:val="90"/>
                            <w:sz w:val="18"/>
                          </w:rPr>
                          <w:t>&lt;intent-</w:t>
                        </w:r>
                        <w:r>
                          <w:rPr>
                            <w:rFonts w:ascii="Courier New"/>
                            <w:spacing w:val="-2"/>
                            <w:sz w:val="18"/>
                          </w:rPr>
                          <w:t>filter&gt;</w:t>
                        </w:r>
                      </w:p>
                      <w:p w14:paraId="5267A221" w14:textId="77777777" w:rsidR="003D76C2" w:rsidRDefault="00000000">
                        <w:pPr>
                          <w:spacing w:before="79" w:line="235" w:lineRule="auto"/>
                          <w:ind w:left="2397" w:right="840" w:hanging="216"/>
                          <w:rPr>
                            <w:rFonts w:ascii="Courier New"/>
                            <w:sz w:val="18"/>
                          </w:rPr>
                        </w:pPr>
                        <w:r>
                          <w:rPr>
                            <w:rFonts w:ascii="Courier New"/>
                            <w:sz w:val="18"/>
                          </w:rPr>
                          <w:t xml:space="preserve">&lt;action </w:t>
                        </w:r>
                        <w:proofErr w:type="spellStart"/>
                        <w:r>
                          <w:rPr>
                            <w:rFonts w:ascii="Courier New"/>
                            <w:sz w:val="18"/>
                          </w:rPr>
                          <w:t>android:name</w:t>
                        </w:r>
                        <w:proofErr w:type="spellEnd"/>
                        <w:r>
                          <w:rPr>
                            <w:rFonts w:ascii="Courier New"/>
                            <w:sz w:val="18"/>
                          </w:rPr>
                          <w:t>= "</w:t>
                        </w:r>
                        <w:proofErr w:type="spellStart"/>
                        <w:r>
                          <w:rPr>
                            <w:rFonts w:ascii="Courier New"/>
                            <w:sz w:val="18"/>
                          </w:rPr>
                          <w:t>android.intent.action.MAIN</w:t>
                        </w:r>
                        <w:proofErr w:type="spellEnd"/>
                        <w:r>
                          <w:rPr>
                            <w:rFonts w:ascii="Courier New"/>
                            <w:sz w:val="18"/>
                          </w:rPr>
                          <w:t>"</w:t>
                        </w:r>
                        <w:r>
                          <w:rPr>
                            <w:rFonts w:ascii="Courier New"/>
                            <w:spacing w:val="-29"/>
                            <w:sz w:val="18"/>
                          </w:rPr>
                          <w:t xml:space="preserve"> </w:t>
                        </w:r>
                        <w:r>
                          <w:rPr>
                            <w:rFonts w:ascii="Courier New"/>
                            <w:sz w:val="18"/>
                          </w:rPr>
                          <w:t>/&gt;</w:t>
                        </w:r>
                      </w:p>
                      <w:p w14:paraId="6CC3B76F" w14:textId="77777777" w:rsidR="003D76C2" w:rsidRDefault="003D76C2">
                        <w:pPr>
                          <w:spacing w:before="6"/>
                          <w:rPr>
                            <w:rFonts w:ascii="Courier New"/>
                            <w:sz w:val="26"/>
                          </w:rPr>
                        </w:pPr>
                      </w:p>
                      <w:p w14:paraId="2B61094C" w14:textId="77777777" w:rsidR="003D76C2" w:rsidRDefault="00000000">
                        <w:pPr>
                          <w:spacing w:line="235" w:lineRule="auto"/>
                          <w:ind w:left="2397" w:right="1185" w:hanging="216"/>
                          <w:rPr>
                            <w:rFonts w:ascii="Courier New"/>
                            <w:sz w:val="18"/>
                          </w:rPr>
                        </w:pPr>
                        <w:r>
                          <w:rPr>
                            <w:rFonts w:ascii="Courier New"/>
                            <w:sz w:val="18"/>
                          </w:rPr>
                          <w:t xml:space="preserve">&lt;category </w:t>
                        </w:r>
                        <w:proofErr w:type="spellStart"/>
                        <w:r>
                          <w:rPr>
                            <w:rFonts w:ascii="Courier New"/>
                            <w:sz w:val="18"/>
                          </w:rPr>
                          <w:t>android:name</w:t>
                        </w:r>
                        <w:proofErr w:type="spellEnd"/>
                        <w:r>
                          <w:rPr>
                            <w:rFonts w:ascii="Courier New"/>
                            <w:sz w:val="18"/>
                          </w:rPr>
                          <w:t>= "</w:t>
                        </w:r>
                        <w:proofErr w:type="spellStart"/>
                        <w:r>
                          <w:rPr>
                            <w:rFonts w:ascii="Courier New"/>
                            <w:sz w:val="18"/>
                          </w:rPr>
                          <w:t>android.intent.category.LAUNCHER</w:t>
                        </w:r>
                        <w:proofErr w:type="spellEnd"/>
                        <w:r>
                          <w:rPr>
                            <w:rFonts w:ascii="Courier New"/>
                            <w:sz w:val="18"/>
                          </w:rPr>
                          <w:t>"</w:t>
                        </w:r>
                        <w:r>
                          <w:rPr>
                            <w:rFonts w:ascii="Courier New"/>
                            <w:spacing w:val="-29"/>
                            <w:sz w:val="18"/>
                          </w:rPr>
                          <w:t xml:space="preserve"> </w:t>
                        </w:r>
                        <w:r>
                          <w:rPr>
                            <w:rFonts w:ascii="Courier New"/>
                            <w:sz w:val="18"/>
                          </w:rPr>
                          <w:t>/&gt;</w:t>
                        </w:r>
                      </w:p>
                      <w:p w14:paraId="44AE78B5" w14:textId="77777777" w:rsidR="003D76C2" w:rsidRDefault="00000000">
                        <w:pPr>
                          <w:spacing w:before="17"/>
                          <w:ind w:left="1749"/>
                          <w:rPr>
                            <w:rFonts w:ascii="Courier New"/>
                            <w:sz w:val="18"/>
                          </w:rPr>
                        </w:pPr>
                        <w:r>
                          <w:rPr>
                            <w:rFonts w:ascii="Courier New"/>
                            <w:w w:val="90"/>
                            <w:sz w:val="18"/>
                          </w:rPr>
                          <w:t>&lt;/intent-</w:t>
                        </w:r>
                        <w:r>
                          <w:rPr>
                            <w:rFonts w:ascii="Courier New"/>
                            <w:spacing w:val="-2"/>
                            <w:sz w:val="18"/>
                          </w:rPr>
                          <w:t>filter&gt;</w:t>
                        </w:r>
                      </w:p>
                      <w:p w14:paraId="74599842" w14:textId="77777777" w:rsidR="003D76C2" w:rsidRDefault="00000000">
                        <w:pPr>
                          <w:spacing w:before="77"/>
                          <w:ind w:left="1317"/>
                          <w:rPr>
                            <w:rFonts w:ascii="Courier New"/>
                            <w:sz w:val="18"/>
                          </w:rPr>
                        </w:pPr>
                        <w:r>
                          <w:rPr>
                            <w:rFonts w:ascii="Courier New"/>
                            <w:spacing w:val="-2"/>
                            <w:sz w:val="18"/>
                          </w:rPr>
                          <w:t>&lt;/activity&gt;</w:t>
                        </w:r>
                      </w:p>
                    </w:txbxContent>
                  </v:textbox>
                </v:shape>
                <w10:wrap type="topAndBottom" anchorx="page"/>
              </v:group>
            </w:pict>
          </mc:Fallback>
        </mc:AlternateContent>
      </w:r>
    </w:p>
    <w:p w14:paraId="5392FDF6" w14:textId="77777777" w:rsidR="003D76C2" w:rsidRDefault="00000000">
      <w:pPr>
        <w:pStyle w:val="ListParagraph"/>
        <w:numPr>
          <w:ilvl w:val="0"/>
          <w:numId w:val="4"/>
        </w:numPr>
        <w:tabs>
          <w:tab w:val="left" w:pos="1274"/>
        </w:tabs>
        <w:jc w:val="left"/>
        <w:rPr>
          <w:sz w:val="20"/>
        </w:rPr>
      </w:pPr>
      <w:r>
        <w:rPr>
          <w:sz w:val="20"/>
        </w:rPr>
        <w:t>Let's</w:t>
      </w:r>
      <w:r>
        <w:rPr>
          <w:spacing w:val="-11"/>
          <w:sz w:val="20"/>
        </w:rPr>
        <w:t xml:space="preserve"> </w:t>
      </w:r>
      <w:r>
        <w:rPr>
          <w:sz w:val="20"/>
        </w:rPr>
        <w:t>create</w:t>
      </w:r>
      <w:r>
        <w:rPr>
          <w:spacing w:val="-4"/>
          <w:sz w:val="20"/>
        </w:rPr>
        <w:t xml:space="preserve"> </w:t>
      </w:r>
      <w:r>
        <w:rPr>
          <w:sz w:val="20"/>
        </w:rPr>
        <w:t>an</w:t>
      </w:r>
      <w:r>
        <w:rPr>
          <w:spacing w:val="-5"/>
          <w:sz w:val="20"/>
        </w:rPr>
        <w:t xml:space="preserve"> </w:t>
      </w:r>
      <w:r>
        <w:rPr>
          <w:sz w:val="20"/>
        </w:rPr>
        <w:t>empty</w:t>
      </w:r>
      <w:r>
        <w:rPr>
          <w:spacing w:val="-4"/>
          <w:sz w:val="20"/>
        </w:rPr>
        <w:t xml:space="preserve"> </w:t>
      </w:r>
      <w:r>
        <w:rPr>
          <w:rFonts w:ascii="Courier New"/>
          <w:b/>
        </w:rPr>
        <w:t>Application</w:t>
      </w:r>
      <w:r>
        <w:rPr>
          <w:rFonts w:ascii="Courier New"/>
          <w:b/>
          <w:spacing w:val="-80"/>
        </w:rPr>
        <w:t xml:space="preserve"> </w:t>
      </w:r>
      <w:r>
        <w:rPr>
          <w:sz w:val="20"/>
        </w:rPr>
        <w:t>class</w:t>
      </w:r>
      <w:r>
        <w:rPr>
          <w:spacing w:val="-4"/>
          <w:sz w:val="20"/>
        </w:rPr>
        <w:t xml:space="preserve"> </w:t>
      </w:r>
      <w:r>
        <w:rPr>
          <w:sz w:val="20"/>
        </w:rPr>
        <w:t>named</w:t>
      </w:r>
      <w:r>
        <w:rPr>
          <w:spacing w:val="-4"/>
          <w:sz w:val="20"/>
        </w:rPr>
        <w:t xml:space="preserve"> </w:t>
      </w:r>
      <w:proofErr w:type="spellStart"/>
      <w:r>
        <w:rPr>
          <w:rFonts w:ascii="Courier New"/>
          <w:b/>
          <w:spacing w:val="-2"/>
        </w:rPr>
        <w:t>MyApplication</w:t>
      </w:r>
      <w:proofErr w:type="spellEnd"/>
      <w:r>
        <w:rPr>
          <w:spacing w:val="-2"/>
          <w:sz w:val="20"/>
        </w:rPr>
        <w:t>:</w:t>
      </w:r>
    </w:p>
    <w:p w14:paraId="4925AA3F" w14:textId="77777777" w:rsidR="003D76C2" w:rsidRDefault="00D51F7C">
      <w:pPr>
        <w:pStyle w:val="BodyText"/>
        <w:spacing w:before="11"/>
        <w:rPr>
          <w:sz w:val="8"/>
        </w:rPr>
      </w:pPr>
      <w:r>
        <w:rPr>
          <w:noProof/>
        </w:rPr>
        <mc:AlternateContent>
          <mc:Choice Requires="wpg">
            <w:drawing>
              <wp:anchor distT="0" distB="0" distL="0" distR="0" simplePos="0" relativeHeight="487744512" behindDoc="1" locked="0" layoutInCell="1" allowOverlap="1" wp14:anchorId="33726E55" wp14:editId="47FF8467">
                <wp:simplePos x="0" y="0"/>
                <wp:positionH relativeFrom="page">
                  <wp:posOffset>1120140</wp:posOffset>
                </wp:positionH>
                <wp:positionV relativeFrom="paragraph">
                  <wp:posOffset>91440</wp:posOffset>
                </wp:positionV>
                <wp:extent cx="5074920" cy="1108075"/>
                <wp:effectExtent l="0" t="0" r="5080" b="0"/>
                <wp:wrapTopAndBottom/>
                <wp:docPr id="430" name="docshapegroup1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431" name="docshape1127"/>
                        <wps:cNvSpPr>
                          <a:spLocks/>
                        </wps:cNvSpPr>
                        <wps:spPr bwMode="auto">
                          <a:xfrm>
                            <a:off x="176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docshape1128"/>
                        <wps:cNvSpPr>
                          <a:spLocks/>
                        </wps:cNvSpPr>
                        <wps:spPr bwMode="auto">
                          <a:xfrm>
                            <a:off x="1764" y="143"/>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docshape1129"/>
                        <wps:cNvSpPr txBox="1">
                          <a:spLocks/>
                        </wps:cNvSpPr>
                        <wps:spPr bwMode="auto">
                          <a:xfrm>
                            <a:off x="176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7E590"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MyApplication</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5B7E957C" w14:textId="77777777" w:rsidR="003D76C2" w:rsidRDefault="003D76C2">
                              <w:pPr>
                                <w:rPr>
                                  <w:rFonts w:ascii="Courier New"/>
                                  <w:sz w:val="20"/>
                                </w:rPr>
                              </w:pPr>
                            </w:p>
                            <w:p w14:paraId="22399D86"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175CF19A" w14:textId="77777777" w:rsidR="003D76C2" w:rsidRDefault="00000000">
                              <w:pPr>
                                <w:spacing w:before="1"/>
                                <w:ind w:left="885"/>
                                <w:rPr>
                                  <w:rFonts w:ascii="Courier New"/>
                                  <w:sz w:val="18"/>
                                </w:rPr>
                              </w:pPr>
                              <w:r>
                                <w:rPr>
                                  <w:rFonts w:ascii="Courier New"/>
                                  <w:sz w:val="18"/>
                                </w:rPr>
                                <w:t>}</w:t>
                              </w:r>
                            </w:p>
                            <w:p w14:paraId="63AD653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726E55" id="docshapegroup1126" o:spid="_x0000_s2012" style="position:absolute;margin-left:88.2pt;margin-top:7.2pt;width:399.6pt;height:87.25pt;z-index:-15571968;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">
                <v:rect id="docshape1127" o:spid="_x0000_s2013" style="position:absolute;left:176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" fillcolor="#f6f6f6" stroked="f">
                  <v:path arrowok="t"/>
                </v:rect>
                <v:shape id="docshape1128" o:spid="_x0000_s2014" style="position:absolute;left:176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1129" o:spid="_x0000_s2015" type="#_x0000_t202" style="position:absolute;left:176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" filled="f" stroked="f">
                  <v:path arrowok="t"/>
                  <v:textbox inset="0,0,0,0">
                    <w:txbxContent>
                      <w:p w14:paraId="3F87E590"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MyApplication</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5B7E957C" w14:textId="77777777" w:rsidR="003D76C2" w:rsidRDefault="003D76C2">
                        <w:pPr>
                          <w:rPr>
                            <w:rFonts w:ascii="Courier New"/>
                            <w:sz w:val="20"/>
                          </w:rPr>
                        </w:pPr>
                      </w:p>
                      <w:p w14:paraId="22399D86"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
                      <w:p w14:paraId="175CF19A" w14:textId="77777777" w:rsidR="003D76C2" w:rsidRDefault="00000000">
                        <w:pPr>
                          <w:spacing w:before="1"/>
                          <w:ind w:left="885"/>
                          <w:rPr>
                            <w:rFonts w:ascii="Courier New"/>
                            <w:sz w:val="18"/>
                          </w:rPr>
                        </w:pPr>
                        <w:r>
                          <w:rPr>
                            <w:rFonts w:ascii="Courier New"/>
                            <w:sz w:val="18"/>
                          </w:rPr>
                          <w:t>}</w:t>
                        </w:r>
                      </w:p>
                      <w:p w14:paraId="63AD653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5011199" w14:textId="77777777" w:rsidR="003D76C2" w:rsidRDefault="00000000">
      <w:pPr>
        <w:pStyle w:val="ListParagraph"/>
        <w:numPr>
          <w:ilvl w:val="0"/>
          <w:numId w:val="4"/>
        </w:numPr>
        <w:tabs>
          <w:tab w:val="left" w:pos="858"/>
        </w:tabs>
        <w:ind w:left="857" w:hanging="361"/>
        <w:jc w:val="center"/>
        <w:rPr>
          <w:sz w:val="20"/>
        </w:rPr>
      </w:pPr>
      <w:r>
        <w:rPr>
          <w:sz w:val="20"/>
        </w:rPr>
        <w:t>Now,</w:t>
      </w:r>
      <w:r>
        <w:rPr>
          <w:spacing w:val="-6"/>
          <w:sz w:val="20"/>
        </w:rPr>
        <w:t xml:space="preserve"> </w:t>
      </w:r>
      <w:r>
        <w:rPr>
          <w:sz w:val="20"/>
        </w:rPr>
        <w:t>let's</w:t>
      </w:r>
      <w:r>
        <w:rPr>
          <w:spacing w:val="-2"/>
          <w:sz w:val="20"/>
        </w:rPr>
        <w:t xml:space="preserve"> </w:t>
      </w:r>
      <w:r>
        <w:rPr>
          <w:sz w:val="20"/>
        </w:rPr>
        <w:t>set</w:t>
      </w:r>
      <w:r>
        <w:rPr>
          <w:spacing w:val="-1"/>
          <w:sz w:val="20"/>
        </w:rPr>
        <w:t xml:space="preserve"> </w:t>
      </w:r>
      <w:r>
        <w:rPr>
          <w:sz w:val="20"/>
        </w:rPr>
        <w:t>up</w:t>
      </w:r>
      <w:r>
        <w:rPr>
          <w:spacing w:val="-2"/>
          <w:sz w:val="20"/>
        </w:rPr>
        <w:t xml:space="preserve"> </w:t>
      </w:r>
      <w:r>
        <w:rPr>
          <w:sz w:val="20"/>
        </w:rPr>
        <w:t>Dagger</w:t>
      </w:r>
      <w:r>
        <w:rPr>
          <w:spacing w:val="-2"/>
          <w:sz w:val="20"/>
        </w:rPr>
        <w:t xml:space="preserve"> </w:t>
      </w:r>
      <w:r>
        <w:rPr>
          <w:sz w:val="20"/>
        </w:rPr>
        <w:t>in</w:t>
      </w:r>
      <w:r>
        <w:rPr>
          <w:spacing w:val="-1"/>
          <w:sz w:val="20"/>
        </w:rPr>
        <w:t xml:space="preserve"> </w:t>
      </w:r>
      <w:r>
        <w:rPr>
          <w:sz w:val="20"/>
        </w:rPr>
        <w:t>the</w:t>
      </w:r>
      <w:r>
        <w:rPr>
          <w:spacing w:val="-2"/>
          <w:sz w:val="20"/>
        </w:rPr>
        <w:t xml:space="preserve"> </w:t>
      </w:r>
      <w:r>
        <w:rPr>
          <w:sz w:val="20"/>
        </w:rPr>
        <w:t>project.</w:t>
      </w:r>
      <w:r>
        <w:rPr>
          <w:spacing w:val="-2"/>
          <w:sz w:val="20"/>
        </w:rPr>
        <w:t xml:space="preserve"> </w:t>
      </w:r>
      <w:r>
        <w:rPr>
          <w:sz w:val="20"/>
        </w:rPr>
        <w:t>We</w:t>
      </w:r>
      <w:r>
        <w:rPr>
          <w:spacing w:val="-1"/>
          <w:sz w:val="20"/>
        </w:rPr>
        <w:t xml:space="preserve"> </w:t>
      </w:r>
      <w:r>
        <w:rPr>
          <w:sz w:val="20"/>
        </w:rPr>
        <w:t>can</w:t>
      </w:r>
      <w:r>
        <w:rPr>
          <w:spacing w:val="-2"/>
          <w:sz w:val="20"/>
        </w:rPr>
        <w:t xml:space="preserve"> </w:t>
      </w:r>
      <w:r>
        <w:rPr>
          <w:sz w:val="20"/>
        </w:rPr>
        <w:t>start</w:t>
      </w:r>
      <w:r>
        <w:rPr>
          <w:spacing w:val="-2"/>
          <w:sz w:val="20"/>
        </w:rPr>
        <w:t xml:space="preserve"> </w:t>
      </w:r>
      <w:r>
        <w:rPr>
          <w:sz w:val="20"/>
        </w:rPr>
        <w:t>with</w:t>
      </w:r>
      <w:r>
        <w:rPr>
          <w:spacing w:val="-3"/>
          <w:sz w:val="20"/>
        </w:rPr>
        <w:t xml:space="preserve"> </w:t>
      </w:r>
      <w:proofErr w:type="spellStart"/>
      <w:r>
        <w:rPr>
          <w:rFonts w:ascii="Courier New"/>
          <w:b/>
        </w:rPr>
        <w:t>NetworkModule</w:t>
      </w:r>
      <w:proofErr w:type="spellEnd"/>
      <w:r>
        <w:rPr>
          <w:rFonts w:ascii="Courier New"/>
          <w:b/>
          <w:spacing w:val="-80"/>
        </w:rPr>
        <w:t xml:space="preserve"> </w:t>
      </w:r>
      <w:r>
        <w:rPr>
          <w:spacing w:val="-5"/>
          <w:sz w:val="20"/>
        </w:rPr>
        <w:t>in</w:t>
      </w:r>
    </w:p>
    <w:p w14:paraId="550CE4D6" w14:textId="77777777" w:rsidR="003D76C2" w:rsidRDefault="00000000">
      <w:pPr>
        <w:pStyle w:val="BodyText"/>
        <w:ind w:left="1273" w:right="706"/>
        <w:jc w:val="center"/>
      </w:pPr>
      <w:r>
        <w:t>which</w:t>
      </w:r>
      <w:r>
        <w:rPr>
          <w:spacing w:val="-3"/>
        </w:rPr>
        <w:t xml:space="preserve"> </w:t>
      </w:r>
      <w:r>
        <w:t>we</w:t>
      </w:r>
      <w:r>
        <w:rPr>
          <w:spacing w:val="-2"/>
        </w:rPr>
        <w:t xml:space="preserve"> </w:t>
      </w:r>
      <w:r>
        <w:t>will</w:t>
      </w:r>
      <w:r>
        <w:rPr>
          <w:spacing w:val="-1"/>
        </w:rPr>
        <w:t xml:space="preserve"> </w:t>
      </w:r>
      <w:r>
        <w:t>provide</w:t>
      </w:r>
      <w:r>
        <w:rPr>
          <w:spacing w:val="-1"/>
        </w:rPr>
        <w:t xml:space="preserve"> </w:t>
      </w:r>
      <w:r>
        <w:t>a</w:t>
      </w:r>
      <w:r>
        <w:rPr>
          <w:spacing w:val="-2"/>
        </w:rPr>
        <w:t xml:space="preserve"> </w:t>
      </w:r>
      <w:r>
        <w:t>dependency</w:t>
      </w:r>
      <w:r>
        <w:rPr>
          <w:spacing w:val="-1"/>
        </w:rPr>
        <w:t xml:space="preserve"> </w:t>
      </w:r>
      <w:r>
        <w:t>to</w:t>
      </w:r>
      <w:r>
        <w:rPr>
          <w:spacing w:val="-1"/>
        </w:rPr>
        <w:t xml:space="preserve"> </w:t>
      </w:r>
      <w:r>
        <w:t>Retrofit</w:t>
      </w:r>
      <w:r>
        <w:rPr>
          <w:spacing w:val="-2"/>
        </w:rPr>
        <w:t xml:space="preserve"> </w:t>
      </w:r>
      <w:r>
        <w:t>and</w:t>
      </w:r>
      <w:r>
        <w:rPr>
          <w:spacing w:val="-2"/>
        </w:rPr>
        <w:t xml:space="preserve"> </w:t>
      </w:r>
      <w:r>
        <w:t>one</w:t>
      </w:r>
      <w:r>
        <w:rPr>
          <w:spacing w:val="-1"/>
        </w:rPr>
        <w:t xml:space="preserve"> </w:t>
      </w:r>
      <w:r>
        <w:t>to</w:t>
      </w:r>
      <w:r>
        <w:rPr>
          <w:spacing w:val="-2"/>
        </w:rPr>
        <w:t xml:space="preserve"> </w:t>
      </w:r>
      <w:proofErr w:type="spellStart"/>
      <w:r>
        <w:rPr>
          <w:rFonts w:ascii="Courier New"/>
          <w:b/>
          <w:spacing w:val="-2"/>
          <w:sz w:val="22"/>
        </w:rPr>
        <w:t>PostService</w:t>
      </w:r>
      <w:proofErr w:type="spellEnd"/>
      <w:r>
        <w:rPr>
          <w:spacing w:val="-2"/>
        </w:rPr>
        <w:t>:</w:t>
      </w:r>
    </w:p>
    <w:p w14:paraId="6AB3BFCE" w14:textId="77777777" w:rsidR="003D76C2" w:rsidRDefault="00D51F7C">
      <w:pPr>
        <w:pStyle w:val="BodyText"/>
        <w:spacing w:before="11"/>
        <w:rPr>
          <w:sz w:val="8"/>
        </w:rPr>
      </w:pPr>
      <w:r>
        <w:rPr>
          <w:noProof/>
        </w:rPr>
        <mc:AlternateContent>
          <mc:Choice Requires="wpg">
            <w:drawing>
              <wp:anchor distT="0" distB="0" distL="0" distR="0" simplePos="0" relativeHeight="487745024" behindDoc="1" locked="0" layoutInCell="1" allowOverlap="1" wp14:anchorId="30872EDF" wp14:editId="4D1DF77A">
                <wp:simplePos x="0" y="0"/>
                <wp:positionH relativeFrom="page">
                  <wp:posOffset>1120140</wp:posOffset>
                </wp:positionH>
                <wp:positionV relativeFrom="paragraph">
                  <wp:posOffset>91440</wp:posOffset>
                </wp:positionV>
                <wp:extent cx="5074920" cy="3330575"/>
                <wp:effectExtent l="0" t="0" r="5080" b="0"/>
                <wp:wrapTopAndBottom/>
                <wp:docPr id="426" name="docshapegroup1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1764" y="144"/>
                          <a:chExt cx="7992" cy="5245"/>
                        </a:xfrm>
                      </wpg:grpSpPr>
                      <wps:wsp>
                        <wps:cNvPr id="427" name="docshape1131"/>
                        <wps:cNvSpPr>
                          <a:spLocks/>
                        </wps:cNvSpPr>
                        <wps:spPr bwMode="auto">
                          <a:xfrm>
                            <a:off x="1764" y="154"/>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docshape1132"/>
                        <wps:cNvSpPr>
                          <a:spLocks/>
                        </wps:cNvSpPr>
                        <wps:spPr bwMode="auto">
                          <a:xfrm>
                            <a:off x="1764" y="144"/>
                            <a:ext cx="7992" cy="5245"/>
                          </a:xfrm>
                          <a:custGeom>
                            <a:avLst/>
                            <a:gdLst>
                              <a:gd name="T0" fmla="+- 0 9756 1764"/>
                              <a:gd name="T1" fmla="*/ T0 w 7992"/>
                              <a:gd name="T2" fmla="+- 0 5368 144"/>
                              <a:gd name="T3" fmla="*/ 5368 h 5245"/>
                              <a:gd name="T4" fmla="+- 0 1764 1764"/>
                              <a:gd name="T5" fmla="*/ T4 w 7992"/>
                              <a:gd name="T6" fmla="+- 0 5368 144"/>
                              <a:gd name="T7" fmla="*/ 5368 h 5245"/>
                              <a:gd name="T8" fmla="+- 0 1764 1764"/>
                              <a:gd name="T9" fmla="*/ T8 w 7992"/>
                              <a:gd name="T10" fmla="+- 0 5388 144"/>
                              <a:gd name="T11" fmla="*/ 5388 h 5245"/>
                              <a:gd name="T12" fmla="+- 0 9756 1764"/>
                              <a:gd name="T13" fmla="*/ T12 w 7992"/>
                              <a:gd name="T14" fmla="+- 0 5388 144"/>
                              <a:gd name="T15" fmla="*/ 5388 h 5245"/>
                              <a:gd name="T16" fmla="+- 0 9756 1764"/>
                              <a:gd name="T17" fmla="*/ T16 w 7992"/>
                              <a:gd name="T18" fmla="+- 0 5368 144"/>
                              <a:gd name="T19" fmla="*/ 5368 h 5245"/>
                              <a:gd name="T20" fmla="+- 0 9756 1764"/>
                              <a:gd name="T21" fmla="*/ T20 w 7992"/>
                              <a:gd name="T22" fmla="+- 0 144 144"/>
                              <a:gd name="T23" fmla="*/ 144 h 5245"/>
                              <a:gd name="T24" fmla="+- 0 1764 1764"/>
                              <a:gd name="T25" fmla="*/ T24 w 7992"/>
                              <a:gd name="T26" fmla="+- 0 144 144"/>
                              <a:gd name="T27" fmla="*/ 144 h 5245"/>
                              <a:gd name="T28" fmla="+- 0 1764 1764"/>
                              <a:gd name="T29" fmla="*/ T28 w 7992"/>
                              <a:gd name="T30" fmla="+- 0 164 144"/>
                              <a:gd name="T31" fmla="*/ 164 h 5245"/>
                              <a:gd name="T32" fmla="+- 0 9756 1764"/>
                              <a:gd name="T33" fmla="*/ T32 w 7992"/>
                              <a:gd name="T34" fmla="+- 0 164 144"/>
                              <a:gd name="T35" fmla="*/ 164 h 5245"/>
                              <a:gd name="T36" fmla="+- 0 9756 1764"/>
                              <a:gd name="T37" fmla="*/ T36 w 7992"/>
                              <a:gd name="T38" fmla="+- 0 144 144"/>
                              <a:gd name="T39" fmla="*/ 144 h 5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245">
                                <a:moveTo>
                                  <a:pt x="7992" y="5224"/>
                                </a:moveTo>
                                <a:lnTo>
                                  <a:pt x="0" y="5224"/>
                                </a:lnTo>
                                <a:lnTo>
                                  <a:pt x="0" y="5244"/>
                                </a:lnTo>
                                <a:lnTo>
                                  <a:pt x="7992" y="5244"/>
                                </a:lnTo>
                                <a:lnTo>
                                  <a:pt x="7992" y="52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 name="docshape1133"/>
                        <wps:cNvSpPr txBox="1">
                          <a:spLocks/>
                        </wps:cNvSpPr>
                        <wps:spPr bwMode="auto">
                          <a:xfrm>
                            <a:off x="1764" y="164"/>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0392E" w14:textId="77777777" w:rsidR="003D76C2" w:rsidRDefault="00000000">
                              <w:pPr>
                                <w:spacing w:before="40"/>
                                <w:ind w:left="453"/>
                                <w:rPr>
                                  <w:rFonts w:ascii="Courier New"/>
                                  <w:sz w:val="18"/>
                                </w:rPr>
                              </w:pPr>
                              <w:r>
                                <w:rPr>
                                  <w:rFonts w:ascii="Courier New"/>
                                  <w:spacing w:val="-2"/>
                                  <w:sz w:val="18"/>
                                </w:rPr>
                                <w:t>@Module</w:t>
                              </w:r>
                            </w:p>
                            <w:p w14:paraId="3A4E6F21" w14:textId="77777777" w:rsidR="003D76C2" w:rsidRDefault="00000000">
                              <w:pPr>
                                <w:spacing w:before="76"/>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NetworkModule</w:t>
                              </w:r>
                              <w:proofErr w:type="spellEnd"/>
                              <w:r>
                                <w:rPr>
                                  <w:rFonts w:ascii="Courier New"/>
                                  <w:spacing w:val="-9"/>
                                  <w:sz w:val="18"/>
                                </w:rPr>
                                <w:t xml:space="preserve"> </w:t>
                              </w:r>
                              <w:r>
                                <w:rPr>
                                  <w:rFonts w:ascii="Courier New"/>
                                  <w:spacing w:val="-10"/>
                                  <w:sz w:val="18"/>
                                </w:rPr>
                                <w:t>{</w:t>
                              </w:r>
                            </w:p>
                            <w:p w14:paraId="6E0A2186" w14:textId="77777777" w:rsidR="003D76C2" w:rsidRDefault="003D76C2">
                              <w:pPr>
                                <w:rPr>
                                  <w:rFonts w:ascii="Courier New"/>
                                  <w:sz w:val="20"/>
                                </w:rPr>
                              </w:pPr>
                            </w:p>
                            <w:p w14:paraId="15B4F809"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5A9C298A" w14:textId="77777777" w:rsidR="003D76C2" w:rsidRDefault="00000000">
                              <w:pPr>
                                <w:spacing w:before="1" w:line="328" w:lineRule="auto"/>
                                <w:ind w:left="1317" w:right="3699" w:hanging="432"/>
                                <w:rPr>
                                  <w:rFonts w:ascii="Courier New"/>
                                  <w:sz w:val="18"/>
                                </w:rPr>
                              </w:pPr>
                              <w:r>
                                <w:rPr>
                                  <w:rFonts w:ascii="Courier New"/>
                                  <w:spacing w:val="-6"/>
                                  <w:sz w:val="18"/>
                                </w:rPr>
                                <w:t>fun</w:t>
                              </w:r>
                              <w:r>
                                <w:rPr>
                                  <w:rFonts w:ascii="Courier New"/>
                                  <w:spacing w:val="-21"/>
                                  <w:sz w:val="18"/>
                                </w:rPr>
                                <w:t xml:space="preserve"> </w:t>
                              </w:r>
                              <w:proofErr w:type="spellStart"/>
                              <w:r>
                                <w:rPr>
                                  <w:rFonts w:ascii="Courier New"/>
                                  <w:spacing w:val="-6"/>
                                  <w:sz w:val="18"/>
                                </w:rPr>
                                <w:t>provideRetrofit</w:t>
                              </w:r>
                              <w:proofErr w:type="spellEnd"/>
                              <w:r>
                                <w:rPr>
                                  <w:rFonts w:ascii="Courier New"/>
                                  <w:spacing w:val="-6"/>
                                  <w:sz w:val="18"/>
                                </w:rPr>
                                <w:t>():</w:t>
                              </w:r>
                              <w:r>
                                <w:rPr>
                                  <w:rFonts w:ascii="Courier New"/>
                                  <w:spacing w:val="-21"/>
                                  <w:sz w:val="18"/>
                                </w:rPr>
                                <w:t xml:space="preserve"> </w:t>
                              </w:r>
                              <w:r>
                                <w:rPr>
                                  <w:rFonts w:ascii="Courier New"/>
                                  <w:spacing w:val="-6"/>
                                  <w:sz w:val="18"/>
                                </w:rPr>
                                <w:t>Retrofit</w:t>
                              </w:r>
                              <w:r>
                                <w:rPr>
                                  <w:rFonts w:ascii="Courier New"/>
                                  <w:spacing w:val="-22"/>
                                  <w:sz w:val="18"/>
                                </w:rPr>
                                <w:t xml:space="preserve"> </w:t>
                              </w:r>
                              <w:r>
                                <w:rPr>
                                  <w:rFonts w:ascii="Courier New"/>
                                  <w:spacing w:val="-6"/>
                                  <w:sz w:val="18"/>
                                </w:rPr>
                                <w:t xml:space="preserve">{ </w:t>
                              </w:r>
                              <w:r>
                                <w:rPr>
                                  <w:rFonts w:ascii="Courier New"/>
                                  <w:sz w:val="18"/>
                                </w:rPr>
                                <w:t xml:space="preserve">return </w:t>
                              </w:r>
                              <w:proofErr w:type="spellStart"/>
                              <w:r>
                                <w:rPr>
                                  <w:rFonts w:ascii="Courier New"/>
                                  <w:sz w:val="18"/>
                                </w:rPr>
                                <w:t>Retrofit.Builder</w:t>
                              </w:r>
                              <w:proofErr w:type="spellEnd"/>
                              <w:r>
                                <w:rPr>
                                  <w:rFonts w:ascii="Courier New"/>
                                  <w:sz w:val="18"/>
                                </w:rPr>
                                <w:t>()</w:t>
                              </w:r>
                            </w:p>
                            <w:p w14:paraId="33F27CC8" w14:textId="77777777" w:rsidR="003D76C2" w:rsidRDefault="00000000">
                              <w:pPr>
                                <w:spacing w:before="1"/>
                                <w:ind w:left="1749"/>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("https://jsonplaceholder.typicode.com/")</w:t>
                              </w:r>
                            </w:p>
                            <w:p w14:paraId="78A9E2D7"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GsonConverterFactory.create</w:t>
                              </w:r>
                              <w:proofErr w:type="spellEnd"/>
                              <w:r>
                                <w:rPr>
                                  <w:rFonts w:ascii="Courier New"/>
                                  <w:spacing w:val="-2"/>
                                  <w:sz w:val="18"/>
                                </w:rPr>
                                <w:t>())</w:t>
                              </w:r>
                            </w:p>
                            <w:p w14:paraId="2870384F" w14:textId="77777777" w:rsidR="003D76C2" w:rsidRDefault="00000000">
                              <w:pPr>
                                <w:spacing w:before="77"/>
                                <w:ind w:left="1749"/>
                                <w:rPr>
                                  <w:rFonts w:ascii="Courier New"/>
                                  <w:sz w:val="18"/>
                                </w:rPr>
                              </w:pPr>
                              <w:r>
                                <w:rPr>
                                  <w:rFonts w:ascii="Courier New"/>
                                  <w:spacing w:val="-2"/>
                                  <w:sz w:val="18"/>
                                </w:rPr>
                                <w:t>.build()</w:t>
                              </w:r>
                            </w:p>
                            <w:p w14:paraId="742CFF3F" w14:textId="77777777" w:rsidR="003D76C2" w:rsidRDefault="00000000">
                              <w:pPr>
                                <w:spacing w:before="76"/>
                                <w:ind w:left="885"/>
                                <w:rPr>
                                  <w:rFonts w:ascii="Courier New"/>
                                  <w:sz w:val="18"/>
                                </w:rPr>
                              </w:pPr>
                              <w:r>
                                <w:rPr>
                                  <w:rFonts w:ascii="Courier New"/>
                                  <w:sz w:val="18"/>
                                </w:rPr>
                                <w:t>}</w:t>
                              </w:r>
                            </w:p>
                            <w:p w14:paraId="7D48F7D6" w14:textId="77777777" w:rsidR="003D76C2" w:rsidRDefault="003D76C2">
                              <w:pPr>
                                <w:rPr>
                                  <w:rFonts w:ascii="Courier New"/>
                                  <w:sz w:val="20"/>
                                </w:rPr>
                              </w:pPr>
                            </w:p>
                            <w:p w14:paraId="7358D8EE" w14:textId="77777777" w:rsidR="003D76C2" w:rsidRDefault="00000000">
                              <w:pPr>
                                <w:spacing w:before="129" w:line="328" w:lineRule="auto"/>
                                <w:ind w:left="885" w:right="5770"/>
                                <w:rPr>
                                  <w:rFonts w:ascii="Courier New"/>
                                  <w:sz w:val="18"/>
                                </w:rPr>
                              </w:pPr>
                              <w:r>
                                <w:rPr>
                                  <w:rFonts w:ascii="Courier New"/>
                                  <w:spacing w:val="-2"/>
                                  <w:sz w:val="18"/>
                                </w:rPr>
                                <w:t>@Singleton @Provides</w:t>
                              </w:r>
                            </w:p>
                            <w:p w14:paraId="32871CF8" w14:textId="77777777" w:rsidR="003D76C2" w:rsidRDefault="00000000">
                              <w:pPr>
                                <w:spacing w:before="1"/>
                                <w:ind w:left="885"/>
                                <w:rPr>
                                  <w:rFonts w:ascii="Courier New"/>
                                  <w:sz w:val="18"/>
                                </w:rPr>
                              </w:pPr>
                              <w:r>
                                <w:rPr>
                                  <w:rFonts w:ascii="Courier New"/>
                                  <w:spacing w:val="-4"/>
                                  <w:sz w:val="18"/>
                                </w:rPr>
                                <w:t>fun</w:t>
                              </w:r>
                              <w:r>
                                <w:rPr>
                                  <w:rFonts w:ascii="Courier New"/>
                                  <w:spacing w:val="-19"/>
                                  <w:sz w:val="18"/>
                                </w:rPr>
                                <w:t xml:space="preserve"> </w:t>
                              </w:r>
                              <w:proofErr w:type="spellStart"/>
                              <w:r>
                                <w:rPr>
                                  <w:rFonts w:ascii="Courier New"/>
                                  <w:spacing w:val="-4"/>
                                  <w:sz w:val="18"/>
                                </w:rPr>
                                <w:t>providePostService</w:t>
                              </w:r>
                              <w:proofErr w:type="spellEnd"/>
                              <w:r>
                                <w:rPr>
                                  <w:rFonts w:ascii="Courier New"/>
                                  <w:spacing w:val="-4"/>
                                  <w:sz w:val="18"/>
                                </w:rPr>
                                <w:t>(retrofit:</w:t>
                              </w:r>
                              <w:r>
                                <w:rPr>
                                  <w:rFonts w:ascii="Courier New"/>
                                  <w:spacing w:val="-18"/>
                                  <w:sz w:val="18"/>
                                </w:rPr>
                                <w:t xml:space="preserve"> </w:t>
                              </w:r>
                              <w:r>
                                <w:rPr>
                                  <w:rFonts w:ascii="Courier New"/>
                                  <w:spacing w:val="-4"/>
                                  <w:sz w:val="18"/>
                                </w:rPr>
                                <w:t>Retrofit):</w:t>
                              </w:r>
                              <w:r>
                                <w:rPr>
                                  <w:rFonts w:ascii="Courier New"/>
                                  <w:spacing w:val="-18"/>
                                  <w:sz w:val="18"/>
                                </w:rPr>
                                <w:t xml:space="preserve"> </w:t>
                              </w:r>
                              <w:proofErr w:type="spellStart"/>
                              <w:r>
                                <w:rPr>
                                  <w:rFonts w:ascii="Courier New"/>
                                  <w:spacing w:val="-4"/>
                                  <w:sz w:val="18"/>
                                </w:rPr>
                                <w:t>PostService</w:t>
                              </w:r>
                              <w:proofErr w:type="spellEnd"/>
                              <w:r>
                                <w:rPr>
                                  <w:rFonts w:ascii="Courier New"/>
                                  <w:spacing w:val="-18"/>
                                  <w:sz w:val="18"/>
                                </w:rPr>
                                <w:t xml:space="preserve"> </w:t>
                              </w:r>
                              <w:r>
                                <w:rPr>
                                  <w:rFonts w:ascii="Courier New"/>
                                  <w:spacing w:val="-10"/>
                                  <w:sz w:val="18"/>
                                </w:rPr>
                                <w:t>{</w:t>
                              </w:r>
                            </w:p>
                            <w:p w14:paraId="046F2F56" w14:textId="77777777" w:rsidR="003D76C2" w:rsidRDefault="00000000">
                              <w:pPr>
                                <w:spacing w:before="77"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retrofit.create</w:t>
                              </w:r>
                              <w:proofErr w:type="spellEnd"/>
                              <w:r>
                                <w:rPr>
                                  <w:rFonts w:ascii="Courier New"/>
                                  <w:spacing w:val="-2"/>
                                  <w:sz w:val="18"/>
                                </w:rPr>
                                <w:t>&lt;</w:t>
                              </w:r>
                              <w:proofErr w:type="spellStart"/>
                              <w:r>
                                <w:rPr>
                                  <w:rFonts w:ascii="Courier New"/>
                                  <w:spacing w:val="-2"/>
                                  <w:sz w:val="18"/>
                                </w:rPr>
                                <w:t>PostService</w:t>
                              </w:r>
                              <w:proofErr w:type="spellEnd"/>
                              <w:r>
                                <w:rPr>
                                  <w:rFonts w:ascii="Courier New"/>
                                  <w:spacing w:val="-2"/>
                                  <w:sz w:val="18"/>
                                </w:rPr>
                                <w:t>&gt;</w:t>
                              </w:r>
                            </w:p>
                            <w:p w14:paraId="3877B688"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PostService</w:t>
                              </w:r>
                              <w:proofErr w:type="spellEnd"/>
                              <w:r>
                                <w:rPr>
                                  <w:rFonts w:ascii="Courier New"/>
                                  <w:spacing w:val="-2"/>
                                  <w:sz w:val="18"/>
                                </w:rPr>
                                <w:t>::class.java)</w:t>
                              </w:r>
                            </w:p>
                            <w:p w14:paraId="63A25366" w14:textId="77777777" w:rsidR="003D76C2" w:rsidRDefault="00000000">
                              <w:pPr>
                                <w:spacing w:before="16"/>
                                <w:ind w:left="885"/>
                                <w:rPr>
                                  <w:rFonts w:ascii="Courier New"/>
                                  <w:sz w:val="18"/>
                                </w:rPr>
                              </w:pPr>
                              <w:r>
                                <w:rPr>
                                  <w:rFonts w:ascii="Courier New"/>
                                  <w:sz w:val="18"/>
                                </w:rPr>
                                <w:t>}</w:t>
                              </w:r>
                            </w:p>
                            <w:p w14:paraId="656661A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872EDF" id="docshapegroup1130" o:spid="_x0000_s2016" style="position:absolute;margin-left:88.2pt;margin-top:7.2pt;width:399.6pt;height:262.25pt;z-index:-15571456;mso-wrap-distance-left:0;mso-wrap-distance-right:0;mso-position-horizontal-relative:page;mso-position-vertical-relative:text" coordorigin="1764,144"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">
                <v:rect id="docshape1131" o:spid="_x0000_s2017" style="position:absolute;left:1764;top:154;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" fillcolor="#f6f6f6" stroked="f">
                  <v:path arrowok="t"/>
                </v:rect>
                <v:shape id="docshape1132" o:spid="_x0000_s2018" style="position:absolute;left:1764;top:144;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" path="m7992,5224l,5224r,20l7992,5244r,-20xm7992,l,,,20r7992,l7992,xe" fillcolor="#dadada" stroked="f">
                  <v:path arrowok="t" o:connecttype="custom" o:connectlocs="7992,5368;0,5368;0,5388;7992,5388;7992,5368;7992,144;0,144;0,164;7992,164;7992,144" o:connectangles="0,0,0,0,0,0,0,0,0,0"/>
                </v:shape>
                <v:shape id="docshape1133" o:spid="_x0000_s2019" type="#_x0000_t202" style="position:absolute;left:1764;top:164;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" filled="f" stroked="f">
                  <v:path arrowok="t"/>
                  <v:textbox inset="0,0,0,0">
                    <w:txbxContent>
                      <w:p w14:paraId="2670392E" w14:textId="77777777" w:rsidR="003D76C2" w:rsidRDefault="00000000">
                        <w:pPr>
                          <w:spacing w:before="40"/>
                          <w:ind w:left="453"/>
                          <w:rPr>
                            <w:rFonts w:ascii="Courier New"/>
                            <w:sz w:val="18"/>
                          </w:rPr>
                        </w:pPr>
                        <w:r>
                          <w:rPr>
                            <w:rFonts w:ascii="Courier New"/>
                            <w:spacing w:val="-2"/>
                            <w:sz w:val="18"/>
                          </w:rPr>
                          <w:t>@Module</w:t>
                        </w:r>
                      </w:p>
                      <w:p w14:paraId="3A4E6F21" w14:textId="77777777" w:rsidR="003D76C2" w:rsidRDefault="00000000">
                        <w:pPr>
                          <w:spacing w:before="76"/>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NetworkModule</w:t>
                        </w:r>
                        <w:proofErr w:type="spellEnd"/>
                        <w:r>
                          <w:rPr>
                            <w:rFonts w:ascii="Courier New"/>
                            <w:spacing w:val="-9"/>
                            <w:sz w:val="18"/>
                          </w:rPr>
                          <w:t xml:space="preserve"> </w:t>
                        </w:r>
                        <w:r>
                          <w:rPr>
                            <w:rFonts w:ascii="Courier New"/>
                            <w:spacing w:val="-10"/>
                            <w:sz w:val="18"/>
                          </w:rPr>
                          <w:t>{</w:t>
                        </w:r>
                      </w:p>
                      <w:p w14:paraId="6E0A2186" w14:textId="77777777" w:rsidR="003D76C2" w:rsidRDefault="003D76C2">
                        <w:pPr>
                          <w:rPr>
                            <w:rFonts w:ascii="Courier New"/>
                            <w:sz w:val="20"/>
                          </w:rPr>
                        </w:pPr>
                      </w:p>
                      <w:p w14:paraId="15B4F809"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5A9C298A" w14:textId="77777777" w:rsidR="003D76C2" w:rsidRDefault="00000000">
                        <w:pPr>
                          <w:spacing w:before="1" w:line="328" w:lineRule="auto"/>
                          <w:ind w:left="1317" w:right="3699" w:hanging="432"/>
                          <w:rPr>
                            <w:rFonts w:ascii="Courier New"/>
                            <w:sz w:val="18"/>
                          </w:rPr>
                        </w:pPr>
                        <w:r>
                          <w:rPr>
                            <w:rFonts w:ascii="Courier New"/>
                            <w:spacing w:val="-6"/>
                            <w:sz w:val="18"/>
                          </w:rPr>
                          <w:t>fun</w:t>
                        </w:r>
                        <w:r>
                          <w:rPr>
                            <w:rFonts w:ascii="Courier New"/>
                            <w:spacing w:val="-21"/>
                            <w:sz w:val="18"/>
                          </w:rPr>
                          <w:t xml:space="preserve"> </w:t>
                        </w:r>
                        <w:proofErr w:type="spellStart"/>
                        <w:r>
                          <w:rPr>
                            <w:rFonts w:ascii="Courier New"/>
                            <w:spacing w:val="-6"/>
                            <w:sz w:val="18"/>
                          </w:rPr>
                          <w:t>provideRetrofit</w:t>
                        </w:r>
                        <w:proofErr w:type="spellEnd"/>
                        <w:r>
                          <w:rPr>
                            <w:rFonts w:ascii="Courier New"/>
                            <w:spacing w:val="-6"/>
                            <w:sz w:val="18"/>
                          </w:rPr>
                          <w:t>():</w:t>
                        </w:r>
                        <w:r>
                          <w:rPr>
                            <w:rFonts w:ascii="Courier New"/>
                            <w:spacing w:val="-21"/>
                            <w:sz w:val="18"/>
                          </w:rPr>
                          <w:t xml:space="preserve"> </w:t>
                        </w:r>
                        <w:r>
                          <w:rPr>
                            <w:rFonts w:ascii="Courier New"/>
                            <w:spacing w:val="-6"/>
                            <w:sz w:val="18"/>
                          </w:rPr>
                          <w:t>Retrofit</w:t>
                        </w:r>
                        <w:r>
                          <w:rPr>
                            <w:rFonts w:ascii="Courier New"/>
                            <w:spacing w:val="-22"/>
                            <w:sz w:val="18"/>
                          </w:rPr>
                          <w:t xml:space="preserve"> </w:t>
                        </w:r>
                        <w:r>
                          <w:rPr>
                            <w:rFonts w:ascii="Courier New"/>
                            <w:spacing w:val="-6"/>
                            <w:sz w:val="18"/>
                          </w:rPr>
                          <w:t xml:space="preserve">{ </w:t>
                        </w:r>
                        <w:r>
                          <w:rPr>
                            <w:rFonts w:ascii="Courier New"/>
                            <w:sz w:val="18"/>
                          </w:rPr>
                          <w:t xml:space="preserve">return </w:t>
                        </w:r>
                        <w:proofErr w:type="spellStart"/>
                        <w:r>
                          <w:rPr>
                            <w:rFonts w:ascii="Courier New"/>
                            <w:sz w:val="18"/>
                          </w:rPr>
                          <w:t>Retrofit.Builder</w:t>
                        </w:r>
                        <w:proofErr w:type="spellEnd"/>
                        <w:r>
                          <w:rPr>
                            <w:rFonts w:ascii="Courier New"/>
                            <w:sz w:val="18"/>
                          </w:rPr>
                          <w:t>()</w:t>
                        </w:r>
                      </w:p>
                      <w:p w14:paraId="33F27CC8" w14:textId="77777777" w:rsidR="003D76C2" w:rsidRDefault="00000000">
                        <w:pPr>
                          <w:spacing w:before="1"/>
                          <w:ind w:left="1749"/>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("https://jsonplaceholder.typicode.com/")</w:t>
                        </w:r>
                      </w:p>
                      <w:p w14:paraId="78A9E2D7"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GsonConverterFactory.create</w:t>
                        </w:r>
                        <w:proofErr w:type="spellEnd"/>
                        <w:r>
                          <w:rPr>
                            <w:rFonts w:ascii="Courier New"/>
                            <w:spacing w:val="-2"/>
                            <w:sz w:val="18"/>
                          </w:rPr>
                          <w:t>())</w:t>
                        </w:r>
                      </w:p>
                      <w:p w14:paraId="2870384F" w14:textId="77777777" w:rsidR="003D76C2" w:rsidRDefault="00000000">
                        <w:pPr>
                          <w:spacing w:before="77"/>
                          <w:ind w:left="1749"/>
                          <w:rPr>
                            <w:rFonts w:ascii="Courier New"/>
                            <w:sz w:val="18"/>
                          </w:rPr>
                        </w:pPr>
                        <w:r>
                          <w:rPr>
                            <w:rFonts w:ascii="Courier New"/>
                            <w:spacing w:val="-2"/>
                            <w:sz w:val="18"/>
                          </w:rPr>
                          <w:t>.build()</w:t>
                        </w:r>
                      </w:p>
                      <w:p w14:paraId="742CFF3F" w14:textId="77777777" w:rsidR="003D76C2" w:rsidRDefault="00000000">
                        <w:pPr>
                          <w:spacing w:before="76"/>
                          <w:ind w:left="885"/>
                          <w:rPr>
                            <w:rFonts w:ascii="Courier New"/>
                            <w:sz w:val="18"/>
                          </w:rPr>
                        </w:pPr>
                        <w:r>
                          <w:rPr>
                            <w:rFonts w:ascii="Courier New"/>
                            <w:sz w:val="18"/>
                          </w:rPr>
                          <w:t>}</w:t>
                        </w:r>
                      </w:p>
                      <w:p w14:paraId="7D48F7D6" w14:textId="77777777" w:rsidR="003D76C2" w:rsidRDefault="003D76C2">
                        <w:pPr>
                          <w:rPr>
                            <w:rFonts w:ascii="Courier New"/>
                            <w:sz w:val="20"/>
                          </w:rPr>
                        </w:pPr>
                      </w:p>
                      <w:p w14:paraId="7358D8EE" w14:textId="77777777" w:rsidR="003D76C2" w:rsidRDefault="00000000">
                        <w:pPr>
                          <w:spacing w:before="129" w:line="328" w:lineRule="auto"/>
                          <w:ind w:left="885" w:right="5770"/>
                          <w:rPr>
                            <w:rFonts w:ascii="Courier New"/>
                            <w:sz w:val="18"/>
                          </w:rPr>
                        </w:pPr>
                        <w:r>
                          <w:rPr>
                            <w:rFonts w:ascii="Courier New"/>
                            <w:spacing w:val="-2"/>
                            <w:sz w:val="18"/>
                          </w:rPr>
                          <w:t>@Singleton @Provides</w:t>
                        </w:r>
                      </w:p>
                      <w:p w14:paraId="32871CF8" w14:textId="77777777" w:rsidR="003D76C2" w:rsidRDefault="00000000">
                        <w:pPr>
                          <w:spacing w:before="1"/>
                          <w:ind w:left="885"/>
                          <w:rPr>
                            <w:rFonts w:ascii="Courier New"/>
                            <w:sz w:val="18"/>
                          </w:rPr>
                        </w:pPr>
                        <w:r>
                          <w:rPr>
                            <w:rFonts w:ascii="Courier New"/>
                            <w:spacing w:val="-4"/>
                            <w:sz w:val="18"/>
                          </w:rPr>
                          <w:t>fun</w:t>
                        </w:r>
                        <w:r>
                          <w:rPr>
                            <w:rFonts w:ascii="Courier New"/>
                            <w:spacing w:val="-19"/>
                            <w:sz w:val="18"/>
                          </w:rPr>
                          <w:t xml:space="preserve"> </w:t>
                        </w:r>
                        <w:proofErr w:type="spellStart"/>
                        <w:r>
                          <w:rPr>
                            <w:rFonts w:ascii="Courier New"/>
                            <w:spacing w:val="-4"/>
                            <w:sz w:val="18"/>
                          </w:rPr>
                          <w:t>providePostService</w:t>
                        </w:r>
                        <w:proofErr w:type="spellEnd"/>
                        <w:r>
                          <w:rPr>
                            <w:rFonts w:ascii="Courier New"/>
                            <w:spacing w:val="-4"/>
                            <w:sz w:val="18"/>
                          </w:rPr>
                          <w:t>(retrofit:</w:t>
                        </w:r>
                        <w:r>
                          <w:rPr>
                            <w:rFonts w:ascii="Courier New"/>
                            <w:spacing w:val="-18"/>
                            <w:sz w:val="18"/>
                          </w:rPr>
                          <w:t xml:space="preserve"> </w:t>
                        </w:r>
                        <w:r>
                          <w:rPr>
                            <w:rFonts w:ascii="Courier New"/>
                            <w:spacing w:val="-4"/>
                            <w:sz w:val="18"/>
                          </w:rPr>
                          <w:t>Retrofit):</w:t>
                        </w:r>
                        <w:r>
                          <w:rPr>
                            <w:rFonts w:ascii="Courier New"/>
                            <w:spacing w:val="-18"/>
                            <w:sz w:val="18"/>
                          </w:rPr>
                          <w:t xml:space="preserve"> </w:t>
                        </w:r>
                        <w:proofErr w:type="spellStart"/>
                        <w:r>
                          <w:rPr>
                            <w:rFonts w:ascii="Courier New"/>
                            <w:spacing w:val="-4"/>
                            <w:sz w:val="18"/>
                          </w:rPr>
                          <w:t>PostService</w:t>
                        </w:r>
                        <w:proofErr w:type="spellEnd"/>
                        <w:r>
                          <w:rPr>
                            <w:rFonts w:ascii="Courier New"/>
                            <w:spacing w:val="-18"/>
                            <w:sz w:val="18"/>
                          </w:rPr>
                          <w:t xml:space="preserve"> </w:t>
                        </w:r>
                        <w:r>
                          <w:rPr>
                            <w:rFonts w:ascii="Courier New"/>
                            <w:spacing w:val="-10"/>
                            <w:sz w:val="18"/>
                          </w:rPr>
                          <w:t>{</w:t>
                        </w:r>
                      </w:p>
                      <w:p w14:paraId="046F2F56" w14:textId="77777777" w:rsidR="003D76C2" w:rsidRDefault="00000000">
                        <w:pPr>
                          <w:spacing w:before="77" w:line="202" w:lineRule="exact"/>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retrofit.create</w:t>
                        </w:r>
                        <w:proofErr w:type="spellEnd"/>
                        <w:r>
                          <w:rPr>
                            <w:rFonts w:ascii="Courier New"/>
                            <w:spacing w:val="-2"/>
                            <w:sz w:val="18"/>
                          </w:rPr>
                          <w:t>&lt;</w:t>
                        </w:r>
                        <w:proofErr w:type="spellStart"/>
                        <w:r>
                          <w:rPr>
                            <w:rFonts w:ascii="Courier New"/>
                            <w:spacing w:val="-2"/>
                            <w:sz w:val="18"/>
                          </w:rPr>
                          <w:t>PostService</w:t>
                        </w:r>
                        <w:proofErr w:type="spellEnd"/>
                        <w:r>
                          <w:rPr>
                            <w:rFonts w:ascii="Courier New"/>
                            <w:spacing w:val="-2"/>
                            <w:sz w:val="18"/>
                          </w:rPr>
                          <w:t>&gt;</w:t>
                        </w:r>
                      </w:p>
                      <w:p w14:paraId="3877B688" w14:textId="77777777" w:rsidR="003D76C2" w:rsidRDefault="00000000">
                        <w:pPr>
                          <w:spacing w:line="202" w:lineRule="exact"/>
                          <w:ind w:left="1533"/>
                          <w:rPr>
                            <w:rFonts w:ascii="Courier New"/>
                            <w:sz w:val="18"/>
                          </w:rPr>
                        </w:pPr>
                        <w:r>
                          <w:rPr>
                            <w:rFonts w:ascii="Courier New"/>
                            <w:spacing w:val="-2"/>
                            <w:sz w:val="18"/>
                          </w:rPr>
                          <w:t>(</w:t>
                        </w:r>
                        <w:proofErr w:type="spellStart"/>
                        <w:r>
                          <w:rPr>
                            <w:rFonts w:ascii="Courier New"/>
                            <w:spacing w:val="-2"/>
                            <w:sz w:val="18"/>
                          </w:rPr>
                          <w:t>PostService</w:t>
                        </w:r>
                        <w:proofErr w:type="spellEnd"/>
                        <w:r>
                          <w:rPr>
                            <w:rFonts w:ascii="Courier New"/>
                            <w:spacing w:val="-2"/>
                            <w:sz w:val="18"/>
                          </w:rPr>
                          <w:t>::class.java)</w:t>
                        </w:r>
                      </w:p>
                      <w:p w14:paraId="63A25366" w14:textId="77777777" w:rsidR="003D76C2" w:rsidRDefault="00000000">
                        <w:pPr>
                          <w:spacing w:before="16"/>
                          <w:ind w:left="885"/>
                          <w:rPr>
                            <w:rFonts w:ascii="Courier New"/>
                            <w:sz w:val="18"/>
                          </w:rPr>
                        </w:pPr>
                        <w:r>
                          <w:rPr>
                            <w:rFonts w:ascii="Courier New"/>
                            <w:sz w:val="18"/>
                          </w:rPr>
                          <w:t>}</w:t>
                        </w:r>
                      </w:p>
                      <w:p w14:paraId="656661A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CD2286B" w14:textId="77777777" w:rsidR="003D76C2" w:rsidRDefault="003D76C2">
      <w:pPr>
        <w:rPr>
          <w:sz w:val="8"/>
        </w:rPr>
        <w:sectPr w:rsidR="003D76C2">
          <w:pgSz w:w="10800" w:h="13320"/>
          <w:pgMar w:top="1120" w:right="920" w:bottom="280" w:left="940" w:header="695" w:footer="0" w:gutter="0"/>
          <w:cols w:space="720"/>
        </w:sectPr>
      </w:pPr>
    </w:p>
    <w:p w14:paraId="75653788" w14:textId="77777777" w:rsidR="003D76C2" w:rsidRDefault="003D76C2">
      <w:pPr>
        <w:pStyle w:val="BodyText"/>
        <w:spacing w:before="12"/>
        <w:rPr>
          <w:sz w:val="7"/>
        </w:rPr>
      </w:pPr>
    </w:p>
    <w:p w14:paraId="4710521E" w14:textId="77777777" w:rsidR="003D76C2" w:rsidRDefault="00000000">
      <w:pPr>
        <w:pStyle w:val="ListParagraph"/>
        <w:numPr>
          <w:ilvl w:val="0"/>
          <w:numId w:val="4"/>
        </w:numPr>
        <w:tabs>
          <w:tab w:val="left" w:pos="554"/>
        </w:tabs>
        <w:spacing w:before="101"/>
        <w:ind w:left="554"/>
        <w:jc w:val="left"/>
        <w:rPr>
          <w:sz w:val="20"/>
        </w:rPr>
      </w:pPr>
      <w:r>
        <w:rPr>
          <w:sz w:val="20"/>
        </w:rPr>
        <w:t>Next,</w:t>
      </w:r>
      <w:r>
        <w:rPr>
          <w:spacing w:val="-9"/>
          <w:sz w:val="20"/>
        </w:rPr>
        <w:t xml:space="preserve"> </w:t>
      </w:r>
      <w:r>
        <w:rPr>
          <w:sz w:val="20"/>
        </w:rPr>
        <w:t>let's</w:t>
      </w:r>
      <w:r>
        <w:rPr>
          <w:spacing w:val="-4"/>
          <w:sz w:val="20"/>
        </w:rPr>
        <w:t xml:space="preserve"> </w:t>
      </w:r>
      <w:r>
        <w:rPr>
          <w:sz w:val="20"/>
        </w:rPr>
        <w:t>create</w:t>
      </w:r>
      <w:r>
        <w:rPr>
          <w:spacing w:val="-4"/>
          <w:sz w:val="20"/>
        </w:rPr>
        <w:t xml:space="preserve"> </w:t>
      </w:r>
      <w:r>
        <w:rPr>
          <w:sz w:val="20"/>
        </w:rPr>
        <w:t>a</w:t>
      </w:r>
      <w:r>
        <w:rPr>
          <w:spacing w:val="-4"/>
          <w:sz w:val="20"/>
        </w:rPr>
        <w:t xml:space="preserve"> </w:t>
      </w:r>
      <w:proofErr w:type="spellStart"/>
      <w:r>
        <w:rPr>
          <w:rFonts w:ascii="Courier New"/>
          <w:b/>
        </w:rPr>
        <w:t>RepositoryModule</w:t>
      </w:r>
      <w:proofErr w:type="spellEnd"/>
      <w:r>
        <w:rPr>
          <w:rFonts w:ascii="Courier New"/>
          <w:b/>
          <w:spacing w:val="-80"/>
        </w:rPr>
        <w:t xml:space="preserve"> </w:t>
      </w:r>
      <w:r>
        <w:rPr>
          <w:spacing w:val="-2"/>
          <w:sz w:val="20"/>
        </w:rPr>
        <w:t>class:</w:t>
      </w:r>
    </w:p>
    <w:p w14:paraId="582B3086" w14:textId="77777777" w:rsidR="003D76C2" w:rsidRDefault="00D51F7C">
      <w:pPr>
        <w:pStyle w:val="BodyText"/>
        <w:spacing w:before="10"/>
        <w:rPr>
          <w:sz w:val="8"/>
        </w:rPr>
      </w:pPr>
      <w:r>
        <w:rPr>
          <w:noProof/>
        </w:rPr>
        <mc:AlternateContent>
          <mc:Choice Requires="wpg">
            <w:drawing>
              <wp:anchor distT="0" distB="0" distL="0" distR="0" simplePos="0" relativeHeight="487745536" behindDoc="1" locked="0" layoutInCell="1" allowOverlap="1" wp14:anchorId="11ABF4B1" wp14:editId="0CD6D6F6">
                <wp:simplePos x="0" y="0"/>
                <wp:positionH relativeFrom="page">
                  <wp:posOffset>662940</wp:posOffset>
                </wp:positionH>
                <wp:positionV relativeFrom="paragraph">
                  <wp:posOffset>91440</wp:posOffset>
                </wp:positionV>
                <wp:extent cx="5074920" cy="1730375"/>
                <wp:effectExtent l="0" t="0" r="5080" b="0"/>
                <wp:wrapTopAndBottom/>
                <wp:docPr id="422" name="docshapegroup1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44"/>
                          <a:chExt cx="7992" cy="2725"/>
                        </a:xfrm>
                      </wpg:grpSpPr>
                      <wps:wsp>
                        <wps:cNvPr id="423" name="docshape1135"/>
                        <wps:cNvSpPr>
                          <a:spLocks/>
                        </wps:cNvSpPr>
                        <wps:spPr bwMode="auto">
                          <a:xfrm>
                            <a:off x="1044" y="153"/>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docshape1136"/>
                        <wps:cNvSpPr>
                          <a:spLocks/>
                        </wps:cNvSpPr>
                        <wps:spPr bwMode="auto">
                          <a:xfrm>
                            <a:off x="1044" y="143"/>
                            <a:ext cx="7992" cy="2725"/>
                          </a:xfrm>
                          <a:custGeom>
                            <a:avLst/>
                            <a:gdLst>
                              <a:gd name="T0" fmla="+- 0 9036 1044"/>
                              <a:gd name="T1" fmla="*/ T0 w 7992"/>
                              <a:gd name="T2" fmla="+- 0 2848 144"/>
                              <a:gd name="T3" fmla="*/ 2848 h 2725"/>
                              <a:gd name="T4" fmla="+- 0 1044 1044"/>
                              <a:gd name="T5" fmla="*/ T4 w 7992"/>
                              <a:gd name="T6" fmla="+- 0 2848 144"/>
                              <a:gd name="T7" fmla="*/ 2848 h 2725"/>
                              <a:gd name="T8" fmla="+- 0 1044 1044"/>
                              <a:gd name="T9" fmla="*/ T8 w 7992"/>
                              <a:gd name="T10" fmla="+- 0 2868 144"/>
                              <a:gd name="T11" fmla="*/ 2868 h 2725"/>
                              <a:gd name="T12" fmla="+- 0 9036 1044"/>
                              <a:gd name="T13" fmla="*/ T12 w 7992"/>
                              <a:gd name="T14" fmla="+- 0 2868 144"/>
                              <a:gd name="T15" fmla="*/ 2868 h 2725"/>
                              <a:gd name="T16" fmla="+- 0 9036 1044"/>
                              <a:gd name="T17" fmla="*/ T16 w 7992"/>
                              <a:gd name="T18" fmla="+- 0 2848 144"/>
                              <a:gd name="T19" fmla="*/ 2848 h 2725"/>
                              <a:gd name="T20" fmla="+- 0 9036 1044"/>
                              <a:gd name="T21" fmla="*/ T20 w 7992"/>
                              <a:gd name="T22" fmla="+- 0 144 144"/>
                              <a:gd name="T23" fmla="*/ 144 h 2725"/>
                              <a:gd name="T24" fmla="+- 0 1044 1044"/>
                              <a:gd name="T25" fmla="*/ T24 w 7992"/>
                              <a:gd name="T26" fmla="+- 0 144 144"/>
                              <a:gd name="T27" fmla="*/ 144 h 2725"/>
                              <a:gd name="T28" fmla="+- 0 1044 1044"/>
                              <a:gd name="T29" fmla="*/ T28 w 7992"/>
                              <a:gd name="T30" fmla="+- 0 164 144"/>
                              <a:gd name="T31" fmla="*/ 164 h 2725"/>
                              <a:gd name="T32" fmla="+- 0 9036 1044"/>
                              <a:gd name="T33" fmla="*/ T32 w 7992"/>
                              <a:gd name="T34" fmla="+- 0 164 144"/>
                              <a:gd name="T35" fmla="*/ 164 h 2725"/>
                              <a:gd name="T36" fmla="+- 0 9036 1044"/>
                              <a:gd name="T37" fmla="*/ T36 w 7992"/>
                              <a:gd name="T38" fmla="+- 0 144 144"/>
                              <a:gd name="T39" fmla="*/ 144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 name="docshape1137"/>
                        <wps:cNvSpPr txBox="1">
                          <a:spLocks/>
                        </wps:cNvSpPr>
                        <wps:spPr bwMode="auto">
                          <a:xfrm>
                            <a:off x="1044" y="163"/>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EC204" w14:textId="77777777" w:rsidR="003D76C2" w:rsidRDefault="00000000">
                              <w:pPr>
                                <w:spacing w:before="40"/>
                                <w:ind w:left="453"/>
                                <w:rPr>
                                  <w:rFonts w:ascii="Courier New"/>
                                  <w:sz w:val="18"/>
                                </w:rPr>
                              </w:pPr>
                              <w:r>
                                <w:rPr>
                                  <w:rFonts w:ascii="Courier New"/>
                                  <w:spacing w:val="-2"/>
                                  <w:sz w:val="18"/>
                                </w:rPr>
                                <w:t>@Module</w:t>
                              </w:r>
                            </w:p>
                            <w:p w14:paraId="7425E559"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RepositoryModule</w:t>
                              </w:r>
                              <w:proofErr w:type="spellEnd"/>
                              <w:r>
                                <w:rPr>
                                  <w:rFonts w:ascii="Courier New"/>
                                  <w:spacing w:val="-10"/>
                                  <w:sz w:val="18"/>
                                </w:rPr>
                                <w:t xml:space="preserve"> {</w:t>
                              </w:r>
                            </w:p>
                            <w:p w14:paraId="6CDC75A0" w14:textId="77777777" w:rsidR="003D76C2" w:rsidRDefault="003D76C2">
                              <w:pPr>
                                <w:rPr>
                                  <w:rFonts w:ascii="Courier New"/>
                                  <w:sz w:val="20"/>
                                </w:rPr>
                              </w:pPr>
                            </w:p>
                            <w:p w14:paraId="60996359"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778540A5" w14:textId="77777777" w:rsidR="003D76C2" w:rsidRDefault="00000000">
                              <w:pPr>
                                <w:spacing w:before="4" w:line="235" w:lineRule="auto"/>
                                <w:ind w:left="1101" w:right="840" w:hanging="216"/>
                                <w:rPr>
                                  <w:rFonts w:ascii="Courier New"/>
                                  <w:sz w:val="18"/>
                                </w:rPr>
                              </w:pPr>
                              <w:r>
                                <w:rPr>
                                  <w:rFonts w:ascii="Courier New"/>
                                  <w:sz w:val="18"/>
                                </w:rPr>
                                <w:t>fun</w:t>
                              </w:r>
                              <w:r>
                                <w:rPr>
                                  <w:rFonts w:ascii="Courier New"/>
                                  <w:spacing w:val="-20"/>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20"/>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4E0DE8AF"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PostRepositoryImpl</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w:t>
                              </w:r>
                            </w:p>
                            <w:p w14:paraId="06A46D66" w14:textId="77777777" w:rsidR="003D76C2" w:rsidRDefault="00000000">
                              <w:pPr>
                                <w:spacing w:before="77"/>
                                <w:ind w:left="885"/>
                                <w:rPr>
                                  <w:rFonts w:ascii="Courier New"/>
                                  <w:sz w:val="18"/>
                                </w:rPr>
                              </w:pPr>
                              <w:r>
                                <w:rPr>
                                  <w:rFonts w:ascii="Courier New"/>
                                  <w:sz w:val="18"/>
                                </w:rPr>
                                <w:t>}</w:t>
                              </w:r>
                            </w:p>
                            <w:p w14:paraId="6D05A42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ABF4B1" id="docshapegroup1134" o:spid="_x0000_s2020" style="position:absolute;margin-left:52.2pt;margin-top:7.2pt;width:399.6pt;height:136.25pt;z-index:-15570944;mso-wrap-distance-left:0;mso-wrap-distance-right:0;mso-position-horizontal-relative:page;mso-position-vertical-relative:text" coordorigin="1044,144"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">
                <v:rect id="docshape1135" o:spid="_x0000_s2021" style="position:absolute;left:1044;top:153;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" fillcolor="#f6f6f6" stroked="f">
                  <v:path arrowok="t"/>
                </v:rect>
                <v:shape id="docshape1136" o:spid="_x0000_s2022" style="position:absolute;left:1044;top:143;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" path="m7992,2704l,2704r,20l7992,2724r,-20xm7992,l,,,20r7992,l7992,xe" fillcolor="#dadada" stroked="f">
                  <v:path arrowok="t" o:connecttype="custom" o:connectlocs="7992,2848;0,2848;0,2868;7992,2868;7992,2848;7992,144;0,144;0,164;7992,164;7992,144" o:connectangles="0,0,0,0,0,0,0,0,0,0"/>
                </v:shape>
                <v:shape id="docshape1137" o:spid="_x0000_s2023" type="#_x0000_t202" style="position:absolute;left:1044;top:163;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" filled="f" stroked="f">
                  <v:path arrowok="t"/>
                  <v:textbox inset="0,0,0,0">
                    <w:txbxContent>
                      <w:p w14:paraId="1FBEC204" w14:textId="77777777" w:rsidR="003D76C2" w:rsidRDefault="00000000">
                        <w:pPr>
                          <w:spacing w:before="40"/>
                          <w:ind w:left="453"/>
                          <w:rPr>
                            <w:rFonts w:ascii="Courier New"/>
                            <w:sz w:val="18"/>
                          </w:rPr>
                        </w:pPr>
                        <w:r>
                          <w:rPr>
                            <w:rFonts w:ascii="Courier New"/>
                            <w:spacing w:val="-2"/>
                            <w:sz w:val="18"/>
                          </w:rPr>
                          <w:t>@Module</w:t>
                        </w:r>
                      </w:p>
                      <w:p w14:paraId="7425E559"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RepositoryModule</w:t>
                        </w:r>
                        <w:proofErr w:type="spellEnd"/>
                        <w:r>
                          <w:rPr>
                            <w:rFonts w:ascii="Courier New"/>
                            <w:spacing w:val="-10"/>
                            <w:sz w:val="18"/>
                          </w:rPr>
                          <w:t xml:space="preserve"> {</w:t>
                        </w:r>
                      </w:p>
                      <w:p w14:paraId="6CDC75A0" w14:textId="77777777" w:rsidR="003D76C2" w:rsidRDefault="003D76C2">
                        <w:pPr>
                          <w:rPr>
                            <w:rFonts w:ascii="Courier New"/>
                            <w:sz w:val="20"/>
                          </w:rPr>
                        </w:pPr>
                      </w:p>
                      <w:p w14:paraId="60996359"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778540A5" w14:textId="77777777" w:rsidR="003D76C2" w:rsidRDefault="00000000">
                        <w:pPr>
                          <w:spacing w:before="4" w:line="235" w:lineRule="auto"/>
                          <w:ind w:left="1101" w:right="840" w:hanging="216"/>
                          <w:rPr>
                            <w:rFonts w:ascii="Courier New"/>
                            <w:sz w:val="18"/>
                          </w:rPr>
                        </w:pPr>
                        <w:r>
                          <w:rPr>
                            <w:rFonts w:ascii="Courier New"/>
                            <w:sz w:val="18"/>
                          </w:rPr>
                          <w:t>fun</w:t>
                        </w:r>
                        <w:r>
                          <w:rPr>
                            <w:rFonts w:ascii="Courier New"/>
                            <w:spacing w:val="-20"/>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20"/>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4E0DE8AF"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PostRepositoryImpl</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w:t>
                        </w:r>
                      </w:p>
                      <w:p w14:paraId="06A46D66" w14:textId="77777777" w:rsidR="003D76C2" w:rsidRDefault="00000000">
                        <w:pPr>
                          <w:spacing w:before="77"/>
                          <w:ind w:left="885"/>
                          <w:rPr>
                            <w:rFonts w:ascii="Courier New"/>
                            <w:sz w:val="18"/>
                          </w:rPr>
                        </w:pPr>
                        <w:r>
                          <w:rPr>
                            <w:rFonts w:ascii="Courier New"/>
                            <w:sz w:val="18"/>
                          </w:rPr>
                          <w:t>}</w:t>
                        </w:r>
                      </w:p>
                      <w:p w14:paraId="6D05A42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BF1668A" w14:textId="77777777" w:rsidR="003D76C2" w:rsidRDefault="00000000">
      <w:pPr>
        <w:pStyle w:val="ListParagraph"/>
        <w:numPr>
          <w:ilvl w:val="0"/>
          <w:numId w:val="4"/>
        </w:numPr>
        <w:tabs>
          <w:tab w:val="left" w:pos="554"/>
        </w:tabs>
        <w:ind w:left="554"/>
        <w:jc w:val="left"/>
        <w:rPr>
          <w:sz w:val="20"/>
        </w:rPr>
      </w:pPr>
      <w:r>
        <w:rPr>
          <w:sz w:val="20"/>
        </w:rPr>
        <w:t>We</w:t>
      </w:r>
      <w:r>
        <w:rPr>
          <w:spacing w:val="-4"/>
          <w:sz w:val="20"/>
        </w:rPr>
        <w:t xml:space="preserve"> </w:t>
      </w:r>
      <w:r>
        <w:rPr>
          <w:sz w:val="20"/>
        </w:rPr>
        <w:t>will</w:t>
      </w:r>
      <w:r>
        <w:rPr>
          <w:spacing w:val="-2"/>
          <w:sz w:val="20"/>
        </w:rPr>
        <w:t xml:space="preserve"> </w:t>
      </w:r>
      <w:r>
        <w:rPr>
          <w:sz w:val="20"/>
        </w:rPr>
        <w:t>need</w:t>
      </w:r>
      <w:r>
        <w:rPr>
          <w:spacing w:val="-2"/>
          <w:sz w:val="20"/>
        </w:rPr>
        <w:t xml:space="preserve"> </w:t>
      </w:r>
      <w:r>
        <w:rPr>
          <w:sz w:val="20"/>
        </w:rPr>
        <w:t>a</w:t>
      </w:r>
      <w:r>
        <w:rPr>
          <w:spacing w:val="-3"/>
          <w:sz w:val="20"/>
        </w:rPr>
        <w:t xml:space="preserve"> </w:t>
      </w:r>
      <w:proofErr w:type="spellStart"/>
      <w:r>
        <w:rPr>
          <w:rFonts w:ascii="Courier New"/>
          <w:b/>
        </w:rPr>
        <w:t>MainActivityModule</w:t>
      </w:r>
      <w:proofErr w:type="spellEnd"/>
      <w:r>
        <w:rPr>
          <w:rFonts w:ascii="Courier New"/>
          <w:b/>
          <w:spacing w:val="-80"/>
        </w:rPr>
        <w:t xml:space="preserve"> </w:t>
      </w:r>
      <w:r>
        <w:rPr>
          <w:sz w:val="20"/>
        </w:rPr>
        <w:t>class</w:t>
      </w:r>
      <w:r>
        <w:rPr>
          <w:spacing w:val="-2"/>
          <w:sz w:val="20"/>
        </w:rPr>
        <w:t xml:space="preserve"> </w:t>
      </w:r>
      <w:r>
        <w:rPr>
          <w:sz w:val="20"/>
        </w:rPr>
        <w:t>in</w:t>
      </w:r>
      <w:r>
        <w:rPr>
          <w:spacing w:val="-2"/>
          <w:sz w:val="20"/>
        </w:rPr>
        <w:t xml:space="preserve"> </w:t>
      </w:r>
      <w:r>
        <w:rPr>
          <w:sz w:val="20"/>
        </w:rPr>
        <w:t>which</w:t>
      </w:r>
      <w:r>
        <w:rPr>
          <w:spacing w:val="-2"/>
          <w:sz w:val="20"/>
        </w:rPr>
        <w:t xml:space="preserve"> </w:t>
      </w:r>
      <w:r>
        <w:rPr>
          <w:sz w:val="20"/>
        </w:rPr>
        <w:t>we</w:t>
      </w:r>
      <w:r>
        <w:rPr>
          <w:spacing w:val="-2"/>
          <w:sz w:val="20"/>
        </w:rPr>
        <w:t xml:space="preserve"> </w:t>
      </w:r>
      <w:r>
        <w:rPr>
          <w:sz w:val="20"/>
        </w:rPr>
        <w:t>will</w:t>
      </w:r>
      <w:r>
        <w:rPr>
          <w:spacing w:val="-2"/>
          <w:sz w:val="20"/>
        </w:rPr>
        <w:t xml:space="preserve"> </w:t>
      </w:r>
      <w:r>
        <w:rPr>
          <w:sz w:val="20"/>
        </w:rPr>
        <w:t>provide</w:t>
      </w:r>
      <w:r>
        <w:rPr>
          <w:spacing w:val="-1"/>
          <w:sz w:val="20"/>
        </w:rPr>
        <w:t xml:space="preserve"> </w:t>
      </w:r>
      <w:r>
        <w:rPr>
          <w:spacing w:val="-5"/>
          <w:sz w:val="20"/>
        </w:rPr>
        <w:t>the</w:t>
      </w:r>
    </w:p>
    <w:p w14:paraId="46F77826" w14:textId="77777777" w:rsidR="003D76C2" w:rsidRDefault="00000000">
      <w:pPr>
        <w:ind w:left="554"/>
        <w:rPr>
          <w:sz w:val="20"/>
        </w:rPr>
      </w:pPr>
      <w:proofErr w:type="spellStart"/>
      <w:r>
        <w:rPr>
          <w:rFonts w:ascii="Courier New"/>
          <w:b/>
        </w:rPr>
        <w:t>ViewModelProvider.Factory</w:t>
      </w:r>
      <w:proofErr w:type="spellEnd"/>
      <w:r>
        <w:rPr>
          <w:rFonts w:ascii="Courier New"/>
          <w:b/>
          <w:spacing w:val="-82"/>
        </w:rPr>
        <w:t xml:space="preserve"> </w:t>
      </w:r>
      <w:r>
        <w:rPr>
          <w:sz w:val="20"/>
        </w:rPr>
        <w:t>instance</w:t>
      </w:r>
      <w:r>
        <w:rPr>
          <w:spacing w:val="-13"/>
          <w:sz w:val="20"/>
        </w:rPr>
        <w:t xml:space="preserve"> </w:t>
      </w:r>
      <w:r>
        <w:rPr>
          <w:sz w:val="20"/>
        </w:rPr>
        <w:t>with</w:t>
      </w:r>
      <w:r>
        <w:rPr>
          <w:spacing w:val="-12"/>
          <w:sz w:val="20"/>
        </w:rPr>
        <w:t xml:space="preserve"> </w:t>
      </w:r>
      <w:proofErr w:type="spellStart"/>
      <w:r>
        <w:rPr>
          <w:rFonts w:ascii="Courier New"/>
          <w:b/>
          <w:spacing w:val="-2"/>
        </w:rPr>
        <w:t>PostViewModel</w:t>
      </w:r>
      <w:proofErr w:type="spellEnd"/>
      <w:r>
        <w:rPr>
          <w:spacing w:val="-2"/>
          <w:sz w:val="20"/>
        </w:rPr>
        <w:t>:</w:t>
      </w:r>
    </w:p>
    <w:p w14:paraId="1EC9369A" w14:textId="77777777" w:rsidR="003D76C2" w:rsidRDefault="00D51F7C">
      <w:pPr>
        <w:pStyle w:val="BodyText"/>
        <w:spacing w:before="11"/>
        <w:rPr>
          <w:sz w:val="8"/>
        </w:rPr>
      </w:pPr>
      <w:r>
        <w:rPr>
          <w:noProof/>
        </w:rPr>
        <mc:AlternateContent>
          <mc:Choice Requires="wpg">
            <w:drawing>
              <wp:anchor distT="0" distB="0" distL="0" distR="0" simplePos="0" relativeHeight="487746048" behindDoc="1" locked="0" layoutInCell="1" allowOverlap="1" wp14:anchorId="290158BC" wp14:editId="33B5F512">
                <wp:simplePos x="0" y="0"/>
                <wp:positionH relativeFrom="page">
                  <wp:posOffset>662940</wp:posOffset>
                </wp:positionH>
                <wp:positionV relativeFrom="paragraph">
                  <wp:posOffset>91440</wp:posOffset>
                </wp:positionV>
                <wp:extent cx="5074920" cy="2352675"/>
                <wp:effectExtent l="0" t="0" r="5080" b="0"/>
                <wp:wrapTopAndBottom/>
                <wp:docPr id="418" name="docshapegroup1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044" y="144"/>
                          <a:chExt cx="7992" cy="3705"/>
                        </a:xfrm>
                      </wpg:grpSpPr>
                      <wps:wsp>
                        <wps:cNvPr id="419" name="docshape1139"/>
                        <wps:cNvSpPr>
                          <a:spLocks/>
                        </wps:cNvSpPr>
                        <wps:spPr bwMode="auto">
                          <a:xfrm>
                            <a:off x="1044" y="154"/>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docshape1140"/>
                        <wps:cNvSpPr>
                          <a:spLocks/>
                        </wps:cNvSpPr>
                        <wps:spPr bwMode="auto">
                          <a:xfrm>
                            <a:off x="1044" y="144"/>
                            <a:ext cx="7992" cy="3705"/>
                          </a:xfrm>
                          <a:custGeom>
                            <a:avLst/>
                            <a:gdLst>
                              <a:gd name="T0" fmla="+- 0 9036 1044"/>
                              <a:gd name="T1" fmla="*/ T0 w 7992"/>
                              <a:gd name="T2" fmla="+- 0 3828 144"/>
                              <a:gd name="T3" fmla="*/ 3828 h 3705"/>
                              <a:gd name="T4" fmla="+- 0 1044 1044"/>
                              <a:gd name="T5" fmla="*/ T4 w 7992"/>
                              <a:gd name="T6" fmla="+- 0 3828 144"/>
                              <a:gd name="T7" fmla="*/ 3828 h 3705"/>
                              <a:gd name="T8" fmla="+- 0 1044 1044"/>
                              <a:gd name="T9" fmla="*/ T8 w 7992"/>
                              <a:gd name="T10" fmla="+- 0 3848 144"/>
                              <a:gd name="T11" fmla="*/ 3848 h 3705"/>
                              <a:gd name="T12" fmla="+- 0 9036 1044"/>
                              <a:gd name="T13" fmla="*/ T12 w 7992"/>
                              <a:gd name="T14" fmla="+- 0 3848 144"/>
                              <a:gd name="T15" fmla="*/ 3848 h 3705"/>
                              <a:gd name="T16" fmla="+- 0 9036 1044"/>
                              <a:gd name="T17" fmla="*/ T16 w 7992"/>
                              <a:gd name="T18" fmla="+- 0 3828 144"/>
                              <a:gd name="T19" fmla="*/ 3828 h 3705"/>
                              <a:gd name="T20" fmla="+- 0 9036 1044"/>
                              <a:gd name="T21" fmla="*/ T20 w 7992"/>
                              <a:gd name="T22" fmla="+- 0 144 144"/>
                              <a:gd name="T23" fmla="*/ 144 h 3705"/>
                              <a:gd name="T24" fmla="+- 0 1044 1044"/>
                              <a:gd name="T25" fmla="*/ T24 w 7992"/>
                              <a:gd name="T26" fmla="+- 0 144 144"/>
                              <a:gd name="T27" fmla="*/ 144 h 3705"/>
                              <a:gd name="T28" fmla="+- 0 1044 1044"/>
                              <a:gd name="T29" fmla="*/ T28 w 7992"/>
                              <a:gd name="T30" fmla="+- 0 164 144"/>
                              <a:gd name="T31" fmla="*/ 164 h 3705"/>
                              <a:gd name="T32" fmla="+- 0 9036 1044"/>
                              <a:gd name="T33" fmla="*/ T32 w 7992"/>
                              <a:gd name="T34" fmla="+- 0 164 144"/>
                              <a:gd name="T35" fmla="*/ 164 h 3705"/>
                              <a:gd name="T36" fmla="+- 0 9036 1044"/>
                              <a:gd name="T37" fmla="*/ T36 w 7992"/>
                              <a:gd name="T38" fmla="+- 0 144 144"/>
                              <a:gd name="T39" fmla="*/ 144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1" name="docshape1141"/>
                        <wps:cNvSpPr txBox="1">
                          <a:spLocks/>
                        </wps:cNvSpPr>
                        <wps:spPr bwMode="auto">
                          <a:xfrm>
                            <a:off x="1044" y="164"/>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B70569" w14:textId="77777777" w:rsidR="003D76C2" w:rsidRDefault="00000000">
                              <w:pPr>
                                <w:spacing w:before="40"/>
                                <w:ind w:left="453"/>
                                <w:rPr>
                                  <w:rFonts w:ascii="Courier New"/>
                                  <w:sz w:val="18"/>
                                </w:rPr>
                              </w:pPr>
                              <w:r>
                                <w:rPr>
                                  <w:rFonts w:ascii="Courier New"/>
                                  <w:spacing w:val="-2"/>
                                  <w:sz w:val="18"/>
                                </w:rPr>
                                <w:t>@Module</w:t>
                              </w:r>
                            </w:p>
                            <w:p w14:paraId="76575EAA" w14:textId="77777777" w:rsidR="003D76C2" w:rsidRDefault="00000000">
                              <w:pPr>
                                <w:spacing w:before="76"/>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MainActivityModule</w:t>
                              </w:r>
                              <w:proofErr w:type="spellEnd"/>
                              <w:r>
                                <w:rPr>
                                  <w:rFonts w:ascii="Courier New"/>
                                  <w:spacing w:val="-11"/>
                                  <w:sz w:val="18"/>
                                </w:rPr>
                                <w:t xml:space="preserve"> </w:t>
                              </w:r>
                              <w:r>
                                <w:rPr>
                                  <w:rFonts w:ascii="Courier New"/>
                                  <w:spacing w:val="-10"/>
                                  <w:sz w:val="18"/>
                                </w:rPr>
                                <w:t>{</w:t>
                              </w:r>
                            </w:p>
                            <w:p w14:paraId="10D79194" w14:textId="77777777" w:rsidR="003D76C2" w:rsidRDefault="003D76C2">
                              <w:pPr>
                                <w:rPr>
                                  <w:rFonts w:ascii="Courier New"/>
                                  <w:sz w:val="20"/>
                                </w:rPr>
                              </w:pPr>
                            </w:p>
                            <w:p w14:paraId="38F88AF2" w14:textId="77777777" w:rsidR="003D76C2" w:rsidRDefault="00000000">
                              <w:pPr>
                                <w:spacing w:before="130"/>
                                <w:ind w:left="885"/>
                                <w:rPr>
                                  <w:rFonts w:ascii="Courier New"/>
                                  <w:sz w:val="18"/>
                                </w:rPr>
                              </w:pPr>
                              <w:r>
                                <w:rPr>
                                  <w:rFonts w:ascii="Courier New"/>
                                  <w:spacing w:val="-2"/>
                                  <w:sz w:val="18"/>
                                </w:rPr>
                                <w:t>@Provides</w:t>
                              </w:r>
                            </w:p>
                            <w:p w14:paraId="31F737E3" w14:textId="77777777" w:rsidR="003D76C2" w:rsidRDefault="00000000">
                              <w:pPr>
                                <w:spacing w:before="79" w:line="235" w:lineRule="auto"/>
                                <w:ind w:left="1101" w:hanging="216"/>
                                <w:rPr>
                                  <w:rFonts w:ascii="Courier New"/>
                                  <w:sz w:val="18"/>
                                </w:rPr>
                              </w:pPr>
                              <w:r>
                                <w:rPr>
                                  <w:rFonts w:ascii="Courier New"/>
                                  <w:sz w:val="18"/>
                                </w:rPr>
                                <w:t>fun</w:t>
                              </w:r>
                              <w:r>
                                <w:rPr>
                                  <w:rFonts w:ascii="Courier New"/>
                                  <w:spacing w:val="-20"/>
                                  <w:sz w:val="18"/>
                                </w:rPr>
                                <w:t xml:space="preserve"> </w:t>
                              </w:r>
                              <w:proofErr w:type="spellStart"/>
                              <w:r>
                                <w:rPr>
                                  <w:rFonts w:ascii="Courier New"/>
                                  <w:sz w:val="18"/>
                                </w:rPr>
                                <w:t>provideViewModelFactory</w:t>
                              </w:r>
                              <w:proofErr w:type="spellEnd"/>
                              <w:r>
                                <w:rPr>
                                  <w:rFonts w:ascii="Courier New"/>
                                  <w:sz w:val="18"/>
                                </w:rPr>
                                <w:t>(</w:t>
                              </w:r>
                              <w:proofErr w:type="spellStart"/>
                              <w:r>
                                <w:rPr>
                                  <w:rFonts w:ascii="Courier New"/>
                                  <w:sz w:val="18"/>
                                </w:rPr>
                                <w:t>postRepository</w:t>
                              </w:r>
                              <w:proofErr w:type="spellEnd"/>
                              <w:r>
                                <w:rPr>
                                  <w:rFonts w:ascii="Courier New"/>
                                  <w:sz w:val="18"/>
                                </w:rPr>
                                <w:t>:</w:t>
                              </w:r>
                              <w:r>
                                <w:rPr>
                                  <w:rFonts w:ascii="Courier New"/>
                                  <w:spacing w:val="-20"/>
                                  <w:sz w:val="18"/>
                                </w:rPr>
                                <w:t xml:space="preserve"> </w:t>
                              </w:r>
                              <w:proofErr w:type="spellStart"/>
                              <w:r>
                                <w:rPr>
                                  <w:rFonts w:ascii="Courier New"/>
                                  <w:sz w:val="18"/>
                                </w:rPr>
                                <w:t>PostRepository</w:t>
                              </w:r>
                              <w:proofErr w:type="spellEnd"/>
                              <w:r>
                                <w:rPr>
                                  <w:rFonts w:ascii="Courier New"/>
                                  <w:sz w:val="18"/>
                                </w:rPr>
                                <w:t xml:space="preserve">): </w:t>
                              </w:r>
                              <w:proofErr w:type="spellStart"/>
                              <w:r>
                                <w:rPr>
                                  <w:rFonts w:ascii="Courier New"/>
                                  <w:sz w:val="18"/>
                                </w:rPr>
                                <w:t>ViewModelProvider.Factory</w:t>
                              </w:r>
                              <w:proofErr w:type="spellEnd"/>
                              <w:r>
                                <w:rPr>
                                  <w:rFonts w:ascii="Courier New"/>
                                  <w:sz w:val="18"/>
                                </w:rPr>
                                <w:t xml:space="preserve"> {</w:t>
                              </w:r>
                            </w:p>
                            <w:p w14:paraId="7427CE5D" w14:textId="77777777" w:rsidR="003D76C2" w:rsidRDefault="00000000">
                              <w:pPr>
                                <w:spacing w:before="17"/>
                                <w:ind w:left="1317"/>
                                <w:rPr>
                                  <w:rFonts w:ascii="Courier New"/>
                                  <w:sz w:val="18"/>
                                </w:rPr>
                              </w:pPr>
                              <w:r>
                                <w:rPr>
                                  <w:rFonts w:ascii="Courier New"/>
                                  <w:sz w:val="18"/>
                                </w:rPr>
                                <w:t>return</w:t>
                              </w:r>
                              <w:r>
                                <w:rPr>
                                  <w:rFonts w:ascii="Courier New"/>
                                  <w:spacing w:val="-10"/>
                                  <w:sz w:val="18"/>
                                </w:rPr>
                                <w:t xml:space="preserve"> </w:t>
                              </w:r>
                              <w:r>
                                <w:rPr>
                                  <w:rFonts w:ascii="Courier New"/>
                                  <w:sz w:val="18"/>
                                </w:rPr>
                                <w:t>object</w:t>
                              </w:r>
                              <w:r>
                                <w:rPr>
                                  <w:rFonts w:ascii="Courier New"/>
                                  <w:spacing w:val="-9"/>
                                  <w:sz w:val="18"/>
                                </w:rPr>
                                <w:t xml:space="preserve"> </w:t>
                              </w:r>
                              <w:r>
                                <w:rPr>
                                  <w:rFonts w:ascii="Courier New"/>
                                  <w:sz w:val="18"/>
                                </w:rPr>
                                <w:t>:</w:t>
                              </w:r>
                              <w:r>
                                <w:rPr>
                                  <w:rFonts w:ascii="Courier New"/>
                                  <w:spacing w:val="-10"/>
                                  <w:sz w:val="18"/>
                                </w:rPr>
                                <w:t xml:space="preserve"> </w:t>
                              </w:r>
                              <w:proofErr w:type="spellStart"/>
                              <w:r>
                                <w:rPr>
                                  <w:rFonts w:ascii="Courier New"/>
                                  <w:sz w:val="18"/>
                                </w:rPr>
                                <w:t>ViewModelProvider.Factory</w:t>
                              </w:r>
                              <w:proofErr w:type="spellEnd"/>
                              <w:r>
                                <w:rPr>
                                  <w:rFonts w:ascii="Courier New"/>
                                  <w:spacing w:val="-9"/>
                                  <w:sz w:val="18"/>
                                </w:rPr>
                                <w:t xml:space="preserve"> </w:t>
                              </w:r>
                              <w:r>
                                <w:rPr>
                                  <w:rFonts w:ascii="Courier New"/>
                                  <w:spacing w:val="-10"/>
                                  <w:sz w:val="18"/>
                                </w:rPr>
                                <w:t>{</w:t>
                              </w:r>
                            </w:p>
                            <w:p w14:paraId="3624A9E4" w14:textId="77777777" w:rsidR="003D76C2" w:rsidRDefault="00000000">
                              <w:pPr>
                                <w:spacing w:before="79" w:line="235" w:lineRule="auto"/>
                                <w:ind w:left="1965" w:right="1274" w:hanging="216"/>
                                <w:rPr>
                                  <w:rFonts w:ascii="Courier New"/>
                                  <w:sz w:val="18"/>
                                </w:rPr>
                              </w:pPr>
                              <w:r>
                                <w:rPr>
                                  <w:rFonts w:ascii="Courier New"/>
                                  <w:sz w:val="18"/>
                                </w:rPr>
                                <w:t xml:space="preserve">override fun &lt;T : </w:t>
                              </w:r>
                              <w:proofErr w:type="spellStart"/>
                              <w:r>
                                <w:rPr>
                                  <w:rFonts w:ascii="Courier New"/>
                                  <w:sz w:val="18"/>
                                </w:rPr>
                                <w:t>ViewModel</w:t>
                              </w:r>
                              <w:proofErr w:type="spellEnd"/>
                              <w:r>
                                <w:rPr>
                                  <w:rFonts w:ascii="Courier New"/>
                                  <w:sz w:val="18"/>
                                </w:rPr>
                                <w:t>?&gt; create(</w:t>
                              </w:r>
                              <w:proofErr w:type="spellStart"/>
                              <w:r>
                                <w:rPr>
                                  <w:rFonts w:ascii="Courier New"/>
                                  <w:sz w:val="18"/>
                                </w:rPr>
                                <w:t>modelClass</w:t>
                              </w:r>
                              <w:proofErr w:type="spellEnd"/>
                              <w:r>
                                <w:rPr>
                                  <w:rFonts w:ascii="Courier New"/>
                                  <w:sz w:val="18"/>
                                </w:rPr>
                                <w:t>:</w:t>
                              </w:r>
                              <w:r>
                                <w:rPr>
                                  <w:rFonts w:ascii="Courier New"/>
                                  <w:spacing w:val="-13"/>
                                  <w:sz w:val="18"/>
                                </w:rPr>
                                <w:t xml:space="preserve"> </w:t>
                              </w:r>
                              <w:r>
                                <w:rPr>
                                  <w:rFonts w:ascii="Courier New"/>
                                  <w:sz w:val="18"/>
                                </w:rPr>
                                <w:t>Class&lt;T&gt;):</w:t>
                              </w:r>
                              <w:r>
                                <w:rPr>
                                  <w:rFonts w:ascii="Courier New"/>
                                  <w:spacing w:val="-13"/>
                                  <w:sz w:val="18"/>
                                </w:rPr>
                                <w:t xml:space="preserve"> </w:t>
                              </w:r>
                              <w:r>
                                <w:rPr>
                                  <w:rFonts w:ascii="Courier New"/>
                                  <w:sz w:val="18"/>
                                </w:rPr>
                                <w:t>T</w:t>
                              </w:r>
                              <w:r>
                                <w:rPr>
                                  <w:rFonts w:ascii="Courier New"/>
                                  <w:spacing w:val="-13"/>
                                  <w:sz w:val="18"/>
                                </w:rPr>
                                <w:t xml:space="preserve"> </w:t>
                              </w:r>
                              <w:r>
                                <w:rPr>
                                  <w:rFonts w:ascii="Courier New"/>
                                  <w:sz w:val="18"/>
                                </w:rPr>
                                <w:t>{</w:t>
                              </w:r>
                            </w:p>
                            <w:p w14:paraId="37965D14" w14:textId="77777777" w:rsidR="003D76C2" w:rsidRDefault="00000000">
                              <w:pPr>
                                <w:spacing w:before="18"/>
                                <w:ind w:left="2181"/>
                                <w:rPr>
                                  <w:rFonts w:ascii="Courier New"/>
                                  <w:sz w:val="18"/>
                                </w:rPr>
                              </w:pPr>
                              <w:r>
                                <w:rPr>
                                  <w:rFonts w:ascii="Courier New"/>
                                  <w:sz w:val="18"/>
                                </w:rPr>
                                <w:t>return</w:t>
                              </w:r>
                              <w:r>
                                <w:rPr>
                                  <w:rFonts w:ascii="Courier New"/>
                                  <w:spacing w:val="-15"/>
                                  <w:sz w:val="18"/>
                                </w:rPr>
                                <w:t xml:space="preserve"> </w:t>
                              </w:r>
                              <w:proofErr w:type="spellStart"/>
                              <w:r>
                                <w:rPr>
                                  <w:rFonts w:ascii="Courier New"/>
                                  <w:sz w:val="18"/>
                                </w:rPr>
                                <w:t>PostViewModel</w:t>
                              </w:r>
                              <w:proofErr w:type="spellEnd"/>
                              <w:r>
                                <w:rPr>
                                  <w:rFonts w:ascii="Courier New"/>
                                  <w:sz w:val="18"/>
                                </w:rPr>
                                <w:t>(</w:t>
                              </w:r>
                              <w:proofErr w:type="spellStart"/>
                              <w:r>
                                <w:rPr>
                                  <w:rFonts w:ascii="Courier New"/>
                                  <w:sz w:val="18"/>
                                </w:rPr>
                                <w:t>postRepository</w:t>
                              </w:r>
                              <w:proofErr w:type="spellEnd"/>
                              <w:r>
                                <w:rPr>
                                  <w:rFonts w:ascii="Courier New"/>
                                  <w:sz w:val="18"/>
                                </w:rPr>
                                <w:t>)</w:t>
                              </w:r>
                              <w:r>
                                <w:rPr>
                                  <w:rFonts w:ascii="Courier New"/>
                                  <w:spacing w:val="-12"/>
                                  <w:sz w:val="18"/>
                                </w:rPr>
                                <w:t xml:space="preserve"> </w:t>
                              </w:r>
                              <w:r>
                                <w:rPr>
                                  <w:rFonts w:ascii="Courier New"/>
                                  <w:sz w:val="18"/>
                                </w:rPr>
                                <w:t>as</w:t>
                              </w:r>
                              <w:r>
                                <w:rPr>
                                  <w:rFonts w:ascii="Courier New"/>
                                  <w:spacing w:val="-12"/>
                                  <w:sz w:val="18"/>
                                </w:rPr>
                                <w:t xml:space="preserve"> </w:t>
                              </w:r>
                              <w:r>
                                <w:rPr>
                                  <w:rFonts w:ascii="Courier New"/>
                                  <w:spacing w:val="-10"/>
                                  <w:sz w:val="18"/>
                                </w:rPr>
                                <w:t>T</w:t>
                              </w:r>
                            </w:p>
                            <w:p w14:paraId="1E7DAC86" w14:textId="77777777" w:rsidR="003D76C2" w:rsidRDefault="00000000">
                              <w:pPr>
                                <w:spacing w:before="76"/>
                                <w:ind w:left="1749"/>
                                <w:rPr>
                                  <w:rFonts w:ascii="Courier New"/>
                                  <w:sz w:val="18"/>
                                </w:rPr>
                              </w:pPr>
                              <w:r>
                                <w:rPr>
                                  <w:rFonts w:ascii="Courier New"/>
                                  <w:sz w:val="18"/>
                                </w:rPr>
                                <w:t>}</w:t>
                              </w:r>
                            </w:p>
                            <w:p w14:paraId="56504581" w14:textId="77777777" w:rsidR="003D76C2" w:rsidRDefault="00000000">
                              <w:pPr>
                                <w:spacing w:before="76"/>
                                <w:ind w:left="1317"/>
                                <w:rPr>
                                  <w:rFonts w:ascii="Courier New"/>
                                  <w:sz w:val="18"/>
                                </w:rPr>
                              </w:pPr>
                              <w:r>
                                <w:rPr>
                                  <w:rFonts w:ascii="Courier New"/>
                                  <w:sz w:val="18"/>
                                </w:rPr>
                                <w:t>}</w:t>
                              </w:r>
                            </w:p>
                            <w:p w14:paraId="608741E0" w14:textId="77777777" w:rsidR="003D76C2" w:rsidRDefault="00000000">
                              <w:pPr>
                                <w:spacing w:before="76"/>
                                <w:ind w:left="885"/>
                                <w:rPr>
                                  <w:rFonts w:ascii="Courier New"/>
                                  <w:sz w:val="18"/>
                                </w:rPr>
                              </w:pPr>
                              <w:r>
                                <w:rPr>
                                  <w:rFonts w:ascii="Courier New"/>
                                  <w:sz w:val="18"/>
                                </w:rPr>
                                <w:t>}</w:t>
                              </w:r>
                            </w:p>
                            <w:p w14:paraId="3FF70A5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0158BC" id="docshapegroup1138" o:spid="_x0000_s2024" style="position:absolute;margin-left:52.2pt;margin-top:7.2pt;width:399.6pt;height:185.25pt;z-index:-15570432;mso-wrap-distance-left:0;mso-wrap-distance-right:0;mso-position-horizontal-relative:page;mso-position-vertical-relative:text" coordorigin="1044,144"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">
                <v:rect id="docshape1139" o:spid="_x0000_s2025" style="position:absolute;left:1044;top:154;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" fillcolor="#f6f6f6" stroked="f">
                  <v:path arrowok="t"/>
                </v:rect>
                <v:shape id="docshape1140" o:spid="_x0000_s2026" style="position:absolute;left:1044;top:144;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" path="m7992,3684l,3684r,20l7992,3704r,-20xm7992,l,,,20r7992,l7992,xe" fillcolor="#dadada" stroked="f">
                  <v:path arrowok="t" o:connecttype="custom" o:connectlocs="7992,3828;0,3828;0,3848;7992,3848;7992,3828;7992,144;0,144;0,164;7992,164;7992,144" o:connectangles="0,0,0,0,0,0,0,0,0,0"/>
                </v:shape>
                <v:shape id="docshape1141" o:spid="_x0000_s2027" type="#_x0000_t202" style="position:absolute;left:1044;top:164;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" filled="f" stroked="f">
                  <v:path arrowok="t"/>
                  <v:textbox inset="0,0,0,0">
                    <w:txbxContent>
                      <w:p w14:paraId="46B70569" w14:textId="77777777" w:rsidR="003D76C2" w:rsidRDefault="00000000">
                        <w:pPr>
                          <w:spacing w:before="40"/>
                          <w:ind w:left="453"/>
                          <w:rPr>
                            <w:rFonts w:ascii="Courier New"/>
                            <w:sz w:val="18"/>
                          </w:rPr>
                        </w:pPr>
                        <w:r>
                          <w:rPr>
                            <w:rFonts w:ascii="Courier New"/>
                            <w:spacing w:val="-2"/>
                            <w:sz w:val="18"/>
                          </w:rPr>
                          <w:t>@Module</w:t>
                        </w:r>
                      </w:p>
                      <w:p w14:paraId="76575EAA" w14:textId="77777777" w:rsidR="003D76C2" w:rsidRDefault="00000000">
                        <w:pPr>
                          <w:spacing w:before="76"/>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MainActivityModule</w:t>
                        </w:r>
                        <w:proofErr w:type="spellEnd"/>
                        <w:r>
                          <w:rPr>
                            <w:rFonts w:ascii="Courier New"/>
                            <w:spacing w:val="-11"/>
                            <w:sz w:val="18"/>
                          </w:rPr>
                          <w:t xml:space="preserve"> </w:t>
                        </w:r>
                        <w:r>
                          <w:rPr>
                            <w:rFonts w:ascii="Courier New"/>
                            <w:spacing w:val="-10"/>
                            <w:sz w:val="18"/>
                          </w:rPr>
                          <w:t>{</w:t>
                        </w:r>
                      </w:p>
                      <w:p w14:paraId="10D79194" w14:textId="77777777" w:rsidR="003D76C2" w:rsidRDefault="003D76C2">
                        <w:pPr>
                          <w:rPr>
                            <w:rFonts w:ascii="Courier New"/>
                            <w:sz w:val="20"/>
                          </w:rPr>
                        </w:pPr>
                      </w:p>
                      <w:p w14:paraId="38F88AF2" w14:textId="77777777" w:rsidR="003D76C2" w:rsidRDefault="00000000">
                        <w:pPr>
                          <w:spacing w:before="130"/>
                          <w:ind w:left="885"/>
                          <w:rPr>
                            <w:rFonts w:ascii="Courier New"/>
                            <w:sz w:val="18"/>
                          </w:rPr>
                        </w:pPr>
                        <w:r>
                          <w:rPr>
                            <w:rFonts w:ascii="Courier New"/>
                            <w:spacing w:val="-2"/>
                            <w:sz w:val="18"/>
                          </w:rPr>
                          <w:t>@Provides</w:t>
                        </w:r>
                      </w:p>
                      <w:p w14:paraId="31F737E3" w14:textId="77777777" w:rsidR="003D76C2" w:rsidRDefault="00000000">
                        <w:pPr>
                          <w:spacing w:before="79" w:line="235" w:lineRule="auto"/>
                          <w:ind w:left="1101" w:hanging="216"/>
                          <w:rPr>
                            <w:rFonts w:ascii="Courier New"/>
                            <w:sz w:val="18"/>
                          </w:rPr>
                        </w:pPr>
                        <w:r>
                          <w:rPr>
                            <w:rFonts w:ascii="Courier New"/>
                            <w:sz w:val="18"/>
                          </w:rPr>
                          <w:t>fun</w:t>
                        </w:r>
                        <w:r>
                          <w:rPr>
                            <w:rFonts w:ascii="Courier New"/>
                            <w:spacing w:val="-20"/>
                            <w:sz w:val="18"/>
                          </w:rPr>
                          <w:t xml:space="preserve"> </w:t>
                        </w:r>
                        <w:proofErr w:type="spellStart"/>
                        <w:r>
                          <w:rPr>
                            <w:rFonts w:ascii="Courier New"/>
                            <w:sz w:val="18"/>
                          </w:rPr>
                          <w:t>provideViewModelFactory</w:t>
                        </w:r>
                        <w:proofErr w:type="spellEnd"/>
                        <w:r>
                          <w:rPr>
                            <w:rFonts w:ascii="Courier New"/>
                            <w:sz w:val="18"/>
                          </w:rPr>
                          <w:t>(</w:t>
                        </w:r>
                        <w:proofErr w:type="spellStart"/>
                        <w:r>
                          <w:rPr>
                            <w:rFonts w:ascii="Courier New"/>
                            <w:sz w:val="18"/>
                          </w:rPr>
                          <w:t>postRepository</w:t>
                        </w:r>
                        <w:proofErr w:type="spellEnd"/>
                        <w:r>
                          <w:rPr>
                            <w:rFonts w:ascii="Courier New"/>
                            <w:sz w:val="18"/>
                          </w:rPr>
                          <w:t>:</w:t>
                        </w:r>
                        <w:r>
                          <w:rPr>
                            <w:rFonts w:ascii="Courier New"/>
                            <w:spacing w:val="-20"/>
                            <w:sz w:val="18"/>
                          </w:rPr>
                          <w:t xml:space="preserve"> </w:t>
                        </w:r>
                        <w:proofErr w:type="spellStart"/>
                        <w:r>
                          <w:rPr>
                            <w:rFonts w:ascii="Courier New"/>
                            <w:sz w:val="18"/>
                          </w:rPr>
                          <w:t>PostRepository</w:t>
                        </w:r>
                        <w:proofErr w:type="spellEnd"/>
                        <w:r>
                          <w:rPr>
                            <w:rFonts w:ascii="Courier New"/>
                            <w:sz w:val="18"/>
                          </w:rPr>
                          <w:t xml:space="preserve">): </w:t>
                        </w:r>
                        <w:proofErr w:type="spellStart"/>
                        <w:r>
                          <w:rPr>
                            <w:rFonts w:ascii="Courier New"/>
                            <w:sz w:val="18"/>
                          </w:rPr>
                          <w:t>ViewModelProvider.Factory</w:t>
                        </w:r>
                        <w:proofErr w:type="spellEnd"/>
                        <w:r>
                          <w:rPr>
                            <w:rFonts w:ascii="Courier New"/>
                            <w:sz w:val="18"/>
                          </w:rPr>
                          <w:t xml:space="preserve"> {</w:t>
                        </w:r>
                      </w:p>
                      <w:p w14:paraId="7427CE5D" w14:textId="77777777" w:rsidR="003D76C2" w:rsidRDefault="00000000">
                        <w:pPr>
                          <w:spacing w:before="17"/>
                          <w:ind w:left="1317"/>
                          <w:rPr>
                            <w:rFonts w:ascii="Courier New"/>
                            <w:sz w:val="18"/>
                          </w:rPr>
                        </w:pPr>
                        <w:r>
                          <w:rPr>
                            <w:rFonts w:ascii="Courier New"/>
                            <w:sz w:val="18"/>
                          </w:rPr>
                          <w:t>return</w:t>
                        </w:r>
                        <w:r>
                          <w:rPr>
                            <w:rFonts w:ascii="Courier New"/>
                            <w:spacing w:val="-10"/>
                            <w:sz w:val="18"/>
                          </w:rPr>
                          <w:t xml:space="preserve"> </w:t>
                        </w:r>
                        <w:r>
                          <w:rPr>
                            <w:rFonts w:ascii="Courier New"/>
                            <w:sz w:val="18"/>
                          </w:rPr>
                          <w:t>object</w:t>
                        </w:r>
                        <w:r>
                          <w:rPr>
                            <w:rFonts w:ascii="Courier New"/>
                            <w:spacing w:val="-9"/>
                            <w:sz w:val="18"/>
                          </w:rPr>
                          <w:t xml:space="preserve"> </w:t>
                        </w:r>
                        <w:r>
                          <w:rPr>
                            <w:rFonts w:ascii="Courier New"/>
                            <w:sz w:val="18"/>
                          </w:rPr>
                          <w:t>:</w:t>
                        </w:r>
                        <w:r>
                          <w:rPr>
                            <w:rFonts w:ascii="Courier New"/>
                            <w:spacing w:val="-10"/>
                            <w:sz w:val="18"/>
                          </w:rPr>
                          <w:t xml:space="preserve"> </w:t>
                        </w:r>
                        <w:proofErr w:type="spellStart"/>
                        <w:r>
                          <w:rPr>
                            <w:rFonts w:ascii="Courier New"/>
                            <w:sz w:val="18"/>
                          </w:rPr>
                          <w:t>ViewModelProvider.Factory</w:t>
                        </w:r>
                        <w:proofErr w:type="spellEnd"/>
                        <w:r>
                          <w:rPr>
                            <w:rFonts w:ascii="Courier New"/>
                            <w:spacing w:val="-9"/>
                            <w:sz w:val="18"/>
                          </w:rPr>
                          <w:t xml:space="preserve"> </w:t>
                        </w:r>
                        <w:r>
                          <w:rPr>
                            <w:rFonts w:ascii="Courier New"/>
                            <w:spacing w:val="-10"/>
                            <w:sz w:val="18"/>
                          </w:rPr>
                          <w:t>{</w:t>
                        </w:r>
                      </w:p>
                      <w:p w14:paraId="3624A9E4" w14:textId="77777777" w:rsidR="003D76C2" w:rsidRDefault="00000000">
                        <w:pPr>
                          <w:spacing w:before="79" w:line="235" w:lineRule="auto"/>
                          <w:ind w:left="1965" w:right="1274" w:hanging="216"/>
                          <w:rPr>
                            <w:rFonts w:ascii="Courier New"/>
                            <w:sz w:val="18"/>
                          </w:rPr>
                        </w:pPr>
                        <w:r>
                          <w:rPr>
                            <w:rFonts w:ascii="Courier New"/>
                            <w:sz w:val="18"/>
                          </w:rPr>
                          <w:t xml:space="preserve">override fun &lt;T : </w:t>
                        </w:r>
                        <w:proofErr w:type="spellStart"/>
                        <w:r>
                          <w:rPr>
                            <w:rFonts w:ascii="Courier New"/>
                            <w:sz w:val="18"/>
                          </w:rPr>
                          <w:t>ViewModel</w:t>
                        </w:r>
                        <w:proofErr w:type="spellEnd"/>
                        <w:r>
                          <w:rPr>
                            <w:rFonts w:ascii="Courier New"/>
                            <w:sz w:val="18"/>
                          </w:rPr>
                          <w:t>?&gt; create(</w:t>
                        </w:r>
                        <w:proofErr w:type="spellStart"/>
                        <w:r>
                          <w:rPr>
                            <w:rFonts w:ascii="Courier New"/>
                            <w:sz w:val="18"/>
                          </w:rPr>
                          <w:t>modelClass</w:t>
                        </w:r>
                        <w:proofErr w:type="spellEnd"/>
                        <w:r>
                          <w:rPr>
                            <w:rFonts w:ascii="Courier New"/>
                            <w:sz w:val="18"/>
                          </w:rPr>
                          <w:t>:</w:t>
                        </w:r>
                        <w:r>
                          <w:rPr>
                            <w:rFonts w:ascii="Courier New"/>
                            <w:spacing w:val="-13"/>
                            <w:sz w:val="18"/>
                          </w:rPr>
                          <w:t xml:space="preserve"> </w:t>
                        </w:r>
                        <w:r>
                          <w:rPr>
                            <w:rFonts w:ascii="Courier New"/>
                            <w:sz w:val="18"/>
                          </w:rPr>
                          <w:t>Class&lt;T&gt;):</w:t>
                        </w:r>
                        <w:r>
                          <w:rPr>
                            <w:rFonts w:ascii="Courier New"/>
                            <w:spacing w:val="-13"/>
                            <w:sz w:val="18"/>
                          </w:rPr>
                          <w:t xml:space="preserve"> </w:t>
                        </w:r>
                        <w:r>
                          <w:rPr>
                            <w:rFonts w:ascii="Courier New"/>
                            <w:sz w:val="18"/>
                          </w:rPr>
                          <w:t>T</w:t>
                        </w:r>
                        <w:r>
                          <w:rPr>
                            <w:rFonts w:ascii="Courier New"/>
                            <w:spacing w:val="-13"/>
                            <w:sz w:val="18"/>
                          </w:rPr>
                          <w:t xml:space="preserve"> </w:t>
                        </w:r>
                        <w:r>
                          <w:rPr>
                            <w:rFonts w:ascii="Courier New"/>
                            <w:sz w:val="18"/>
                          </w:rPr>
                          <w:t>{</w:t>
                        </w:r>
                      </w:p>
                      <w:p w14:paraId="37965D14" w14:textId="77777777" w:rsidR="003D76C2" w:rsidRDefault="00000000">
                        <w:pPr>
                          <w:spacing w:before="18"/>
                          <w:ind w:left="2181"/>
                          <w:rPr>
                            <w:rFonts w:ascii="Courier New"/>
                            <w:sz w:val="18"/>
                          </w:rPr>
                        </w:pPr>
                        <w:r>
                          <w:rPr>
                            <w:rFonts w:ascii="Courier New"/>
                            <w:sz w:val="18"/>
                          </w:rPr>
                          <w:t>return</w:t>
                        </w:r>
                        <w:r>
                          <w:rPr>
                            <w:rFonts w:ascii="Courier New"/>
                            <w:spacing w:val="-15"/>
                            <w:sz w:val="18"/>
                          </w:rPr>
                          <w:t xml:space="preserve"> </w:t>
                        </w:r>
                        <w:proofErr w:type="spellStart"/>
                        <w:r>
                          <w:rPr>
                            <w:rFonts w:ascii="Courier New"/>
                            <w:sz w:val="18"/>
                          </w:rPr>
                          <w:t>PostViewModel</w:t>
                        </w:r>
                        <w:proofErr w:type="spellEnd"/>
                        <w:r>
                          <w:rPr>
                            <w:rFonts w:ascii="Courier New"/>
                            <w:sz w:val="18"/>
                          </w:rPr>
                          <w:t>(</w:t>
                        </w:r>
                        <w:proofErr w:type="spellStart"/>
                        <w:r>
                          <w:rPr>
                            <w:rFonts w:ascii="Courier New"/>
                            <w:sz w:val="18"/>
                          </w:rPr>
                          <w:t>postRepository</w:t>
                        </w:r>
                        <w:proofErr w:type="spellEnd"/>
                        <w:r>
                          <w:rPr>
                            <w:rFonts w:ascii="Courier New"/>
                            <w:sz w:val="18"/>
                          </w:rPr>
                          <w:t>)</w:t>
                        </w:r>
                        <w:r>
                          <w:rPr>
                            <w:rFonts w:ascii="Courier New"/>
                            <w:spacing w:val="-12"/>
                            <w:sz w:val="18"/>
                          </w:rPr>
                          <w:t xml:space="preserve"> </w:t>
                        </w:r>
                        <w:r>
                          <w:rPr>
                            <w:rFonts w:ascii="Courier New"/>
                            <w:sz w:val="18"/>
                          </w:rPr>
                          <w:t>as</w:t>
                        </w:r>
                        <w:r>
                          <w:rPr>
                            <w:rFonts w:ascii="Courier New"/>
                            <w:spacing w:val="-12"/>
                            <w:sz w:val="18"/>
                          </w:rPr>
                          <w:t xml:space="preserve"> </w:t>
                        </w:r>
                        <w:r>
                          <w:rPr>
                            <w:rFonts w:ascii="Courier New"/>
                            <w:spacing w:val="-10"/>
                            <w:sz w:val="18"/>
                          </w:rPr>
                          <w:t>T</w:t>
                        </w:r>
                      </w:p>
                      <w:p w14:paraId="1E7DAC86" w14:textId="77777777" w:rsidR="003D76C2" w:rsidRDefault="00000000">
                        <w:pPr>
                          <w:spacing w:before="76"/>
                          <w:ind w:left="1749"/>
                          <w:rPr>
                            <w:rFonts w:ascii="Courier New"/>
                            <w:sz w:val="18"/>
                          </w:rPr>
                        </w:pPr>
                        <w:r>
                          <w:rPr>
                            <w:rFonts w:ascii="Courier New"/>
                            <w:sz w:val="18"/>
                          </w:rPr>
                          <w:t>}</w:t>
                        </w:r>
                      </w:p>
                      <w:p w14:paraId="56504581" w14:textId="77777777" w:rsidR="003D76C2" w:rsidRDefault="00000000">
                        <w:pPr>
                          <w:spacing w:before="76"/>
                          <w:ind w:left="1317"/>
                          <w:rPr>
                            <w:rFonts w:ascii="Courier New"/>
                            <w:sz w:val="18"/>
                          </w:rPr>
                        </w:pPr>
                        <w:r>
                          <w:rPr>
                            <w:rFonts w:ascii="Courier New"/>
                            <w:sz w:val="18"/>
                          </w:rPr>
                          <w:t>}</w:t>
                        </w:r>
                      </w:p>
                      <w:p w14:paraId="608741E0" w14:textId="77777777" w:rsidR="003D76C2" w:rsidRDefault="00000000">
                        <w:pPr>
                          <w:spacing w:before="76"/>
                          <w:ind w:left="885"/>
                          <w:rPr>
                            <w:rFonts w:ascii="Courier New"/>
                            <w:sz w:val="18"/>
                          </w:rPr>
                        </w:pPr>
                        <w:r>
                          <w:rPr>
                            <w:rFonts w:ascii="Courier New"/>
                            <w:sz w:val="18"/>
                          </w:rPr>
                          <w:t>}</w:t>
                        </w:r>
                      </w:p>
                      <w:p w14:paraId="3FF70A5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84081E5" w14:textId="77777777" w:rsidR="003D76C2" w:rsidRDefault="00000000">
      <w:pPr>
        <w:pStyle w:val="ListParagraph"/>
        <w:numPr>
          <w:ilvl w:val="0"/>
          <w:numId w:val="4"/>
        </w:numPr>
        <w:tabs>
          <w:tab w:val="left" w:pos="554"/>
        </w:tabs>
        <w:ind w:left="554"/>
        <w:jc w:val="left"/>
        <w:rPr>
          <w:sz w:val="20"/>
        </w:rPr>
      </w:pPr>
      <w:r>
        <w:rPr>
          <w:sz w:val="20"/>
        </w:rPr>
        <w:t>We</w:t>
      </w:r>
      <w:r>
        <w:rPr>
          <w:spacing w:val="-2"/>
          <w:sz w:val="20"/>
        </w:rPr>
        <w:t xml:space="preserve"> </w:t>
      </w:r>
      <w:r>
        <w:rPr>
          <w:sz w:val="20"/>
        </w:rPr>
        <w:t>will</w:t>
      </w:r>
      <w:r>
        <w:rPr>
          <w:spacing w:val="-2"/>
          <w:sz w:val="20"/>
        </w:rPr>
        <w:t xml:space="preserve"> </w:t>
      </w:r>
      <w:r>
        <w:rPr>
          <w:sz w:val="20"/>
        </w:rPr>
        <w:t>need</w:t>
      </w:r>
      <w:r>
        <w:rPr>
          <w:spacing w:val="-2"/>
          <w:sz w:val="20"/>
        </w:rPr>
        <w:t xml:space="preserve"> </w:t>
      </w:r>
      <w:r>
        <w:rPr>
          <w:sz w:val="20"/>
        </w:rPr>
        <w:t>a</w:t>
      </w:r>
      <w:r>
        <w:rPr>
          <w:spacing w:val="-3"/>
          <w:sz w:val="20"/>
        </w:rPr>
        <w:t xml:space="preserve"> </w:t>
      </w:r>
      <w:r>
        <w:rPr>
          <w:sz w:val="20"/>
        </w:rPr>
        <w:t>subcomponent</w:t>
      </w:r>
      <w:r>
        <w:rPr>
          <w:spacing w:val="-2"/>
          <w:sz w:val="20"/>
        </w:rPr>
        <w:t xml:space="preserve"> </w:t>
      </w:r>
      <w:r>
        <w:rPr>
          <w:sz w:val="20"/>
        </w:rPr>
        <w:t>that</w:t>
      </w:r>
      <w:r>
        <w:rPr>
          <w:spacing w:val="-1"/>
          <w:sz w:val="20"/>
        </w:rPr>
        <w:t xml:space="preserve"> </w:t>
      </w:r>
      <w:r>
        <w:rPr>
          <w:sz w:val="20"/>
        </w:rPr>
        <w:t>will</w:t>
      </w:r>
      <w:r>
        <w:rPr>
          <w:spacing w:val="-2"/>
          <w:sz w:val="20"/>
        </w:rPr>
        <w:t xml:space="preserve"> </w:t>
      </w:r>
      <w:r>
        <w:rPr>
          <w:sz w:val="20"/>
        </w:rPr>
        <w:t>use</w:t>
      </w:r>
      <w:r>
        <w:rPr>
          <w:spacing w:val="-2"/>
          <w:sz w:val="20"/>
        </w:rPr>
        <w:t xml:space="preserve"> </w:t>
      </w:r>
      <w:r>
        <w:rPr>
          <w:sz w:val="20"/>
        </w:rPr>
        <w:t>the</w:t>
      </w:r>
      <w:r>
        <w:rPr>
          <w:spacing w:val="-2"/>
          <w:sz w:val="20"/>
        </w:rPr>
        <w:t xml:space="preserve"> </w:t>
      </w:r>
      <w:r>
        <w:rPr>
          <w:sz w:val="20"/>
        </w:rPr>
        <w:t>preceding</w:t>
      </w:r>
      <w:r>
        <w:rPr>
          <w:spacing w:val="-2"/>
          <w:sz w:val="20"/>
        </w:rPr>
        <w:t xml:space="preserve"> </w:t>
      </w:r>
      <w:r>
        <w:rPr>
          <w:sz w:val="20"/>
        </w:rPr>
        <w:t>module,</w:t>
      </w:r>
      <w:r>
        <w:rPr>
          <w:spacing w:val="-3"/>
          <w:sz w:val="20"/>
        </w:rPr>
        <w:t xml:space="preserve"> </w:t>
      </w:r>
      <w:r>
        <w:rPr>
          <w:sz w:val="20"/>
        </w:rPr>
        <w:t>which</w:t>
      </w:r>
      <w:r>
        <w:rPr>
          <w:spacing w:val="-1"/>
          <w:sz w:val="20"/>
        </w:rPr>
        <w:t xml:space="preserve"> </w:t>
      </w:r>
      <w:r>
        <w:rPr>
          <w:spacing w:val="-4"/>
          <w:sz w:val="20"/>
        </w:rPr>
        <w:t>will</w:t>
      </w:r>
    </w:p>
    <w:p w14:paraId="4DC400C3" w14:textId="77777777" w:rsidR="003D76C2" w:rsidRDefault="00000000">
      <w:pPr>
        <w:spacing w:before="8"/>
        <w:ind w:left="554"/>
        <w:rPr>
          <w:sz w:val="20"/>
        </w:rPr>
      </w:pPr>
      <w:r>
        <w:rPr>
          <w:sz w:val="20"/>
        </w:rPr>
        <w:t>contain</w:t>
      </w:r>
      <w:r>
        <w:rPr>
          <w:spacing w:val="-4"/>
          <w:sz w:val="20"/>
        </w:rPr>
        <w:t xml:space="preserve"> </w:t>
      </w:r>
      <w:r>
        <w:rPr>
          <w:sz w:val="20"/>
        </w:rPr>
        <w:t>a</w:t>
      </w:r>
      <w:r>
        <w:rPr>
          <w:spacing w:val="-3"/>
          <w:sz w:val="20"/>
        </w:rPr>
        <w:t xml:space="preserve"> </w:t>
      </w:r>
      <w:r>
        <w:rPr>
          <w:sz w:val="20"/>
        </w:rPr>
        <w:t>method</w:t>
      </w:r>
      <w:r>
        <w:rPr>
          <w:spacing w:val="-3"/>
          <w:sz w:val="20"/>
        </w:rPr>
        <w:t xml:space="preserve"> </w:t>
      </w:r>
      <w:r>
        <w:rPr>
          <w:sz w:val="20"/>
        </w:rPr>
        <w:t>to</w:t>
      </w:r>
      <w:r>
        <w:rPr>
          <w:spacing w:val="-1"/>
          <w:sz w:val="20"/>
        </w:rPr>
        <w:t xml:space="preserve"> </w:t>
      </w:r>
      <w:r>
        <w:rPr>
          <w:sz w:val="20"/>
        </w:rPr>
        <w:t>inject</w:t>
      </w:r>
      <w:r>
        <w:rPr>
          <w:spacing w:val="-2"/>
          <w:sz w:val="20"/>
        </w:rPr>
        <w:t xml:space="preserve"> </w:t>
      </w:r>
      <w:r>
        <w:rPr>
          <w:sz w:val="20"/>
        </w:rPr>
        <w:t>dependencies</w:t>
      </w:r>
      <w:r>
        <w:rPr>
          <w:spacing w:val="-2"/>
          <w:sz w:val="20"/>
        </w:rPr>
        <w:t xml:space="preserve"> </w:t>
      </w:r>
      <w:r>
        <w:rPr>
          <w:sz w:val="20"/>
        </w:rPr>
        <w:t>into</w:t>
      </w:r>
      <w:r>
        <w:rPr>
          <w:spacing w:val="-2"/>
          <w:sz w:val="20"/>
        </w:rPr>
        <w:t xml:space="preserve"> </w:t>
      </w:r>
      <w:proofErr w:type="spellStart"/>
      <w:r>
        <w:rPr>
          <w:rFonts w:ascii="Courier New"/>
          <w:b/>
          <w:spacing w:val="-2"/>
        </w:rPr>
        <w:t>MainActivity</w:t>
      </w:r>
      <w:proofErr w:type="spellEnd"/>
      <w:r>
        <w:rPr>
          <w:spacing w:val="-2"/>
          <w:sz w:val="20"/>
        </w:rPr>
        <w:t>:</w:t>
      </w:r>
    </w:p>
    <w:p w14:paraId="735E191F" w14:textId="77777777" w:rsidR="003D76C2" w:rsidRDefault="00D51F7C">
      <w:pPr>
        <w:pStyle w:val="BodyText"/>
        <w:spacing w:before="10"/>
        <w:rPr>
          <w:sz w:val="8"/>
        </w:rPr>
      </w:pPr>
      <w:r>
        <w:rPr>
          <w:noProof/>
        </w:rPr>
        <mc:AlternateContent>
          <mc:Choice Requires="wpg">
            <w:drawing>
              <wp:anchor distT="0" distB="0" distL="0" distR="0" simplePos="0" relativeHeight="487746560" behindDoc="1" locked="0" layoutInCell="1" allowOverlap="1" wp14:anchorId="66878608" wp14:editId="782DE095">
                <wp:simplePos x="0" y="0"/>
                <wp:positionH relativeFrom="page">
                  <wp:posOffset>662940</wp:posOffset>
                </wp:positionH>
                <wp:positionV relativeFrom="paragraph">
                  <wp:posOffset>90805</wp:posOffset>
                </wp:positionV>
                <wp:extent cx="5074920" cy="930275"/>
                <wp:effectExtent l="0" t="0" r="5080" b="0"/>
                <wp:wrapTopAndBottom/>
                <wp:docPr id="414" name="docshapegroup1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3"/>
                          <a:chExt cx="7992" cy="1465"/>
                        </a:xfrm>
                      </wpg:grpSpPr>
                      <wps:wsp>
                        <wps:cNvPr id="415" name="docshape1143"/>
                        <wps:cNvSpPr>
                          <a:spLocks/>
                        </wps:cNvSpPr>
                        <wps:spPr bwMode="auto">
                          <a:xfrm>
                            <a:off x="1044" y="152"/>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docshape1144"/>
                        <wps:cNvSpPr>
                          <a:spLocks/>
                        </wps:cNvSpPr>
                        <wps:spPr bwMode="auto">
                          <a:xfrm>
                            <a:off x="1044" y="142"/>
                            <a:ext cx="7992" cy="1465"/>
                          </a:xfrm>
                          <a:custGeom>
                            <a:avLst/>
                            <a:gdLst>
                              <a:gd name="T0" fmla="+- 0 9036 1044"/>
                              <a:gd name="T1" fmla="*/ T0 w 7992"/>
                              <a:gd name="T2" fmla="+- 0 1587 143"/>
                              <a:gd name="T3" fmla="*/ 1587 h 1465"/>
                              <a:gd name="T4" fmla="+- 0 1044 1044"/>
                              <a:gd name="T5" fmla="*/ T4 w 7992"/>
                              <a:gd name="T6" fmla="+- 0 1587 143"/>
                              <a:gd name="T7" fmla="*/ 1587 h 1465"/>
                              <a:gd name="T8" fmla="+- 0 1044 1044"/>
                              <a:gd name="T9" fmla="*/ T8 w 7992"/>
                              <a:gd name="T10" fmla="+- 0 1607 143"/>
                              <a:gd name="T11" fmla="*/ 1607 h 1465"/>
                              <a:gd name="T12" fmla="+- 0 9036 1044"/>
                              <a:gd name="T13" fmla="*/ T12 w 7992"/>
                              <a:gd name="T14" fmla="+- 0 1607 143"/>
                              <a:gd name="T15" fmla="*/ 1607 h 1465"/>
                              <a:gd name="T16" fmla="+- 0 9036 1044"/>
                              <a:gd name="T17" fmla="*/ T16 w 7992"/>
                              <a:gd name="T18" fmla="+- 0 1587 143"/>
                              <a:gd name="T19" fmla="*/ 1587 h 1465"/>
                              <a:gd name="T20" fmla="+- 0 9036 1044"/>
                              <a:gd name="T21" fmla="*/ T20 w 7992"/>
                              <a:gd name="T22" fmla="+- 0 143 143"/>
                              <a:gd name="T23" fmla="*/ 143 h 1465"/>
                              <a:gd name="T24" fmla="+- 0 1044 1044"/>
                              <a:gd name="T25" fmla="*/ T24 w 7992"/>
                              <a:gd name="T26" fmla="+- 0 143 143"/>
                              <a:gd name="T27" fmla="*/ 143 h 1465"/>
                              <a:gd name="T28" fmla="+- 0 1044 1044"/>
                              <a:gd name="T29" fmla="*/ T28 w 7992"/>
                              <a:gd name="T30" fmla="+- 0 163 143"/>
                              <a:gd name="T31" fmla="*/ 163 h 1465"/>
                              <a:gd name="T32" fmla="+- 0 9036 1044"/>
                              <a:gd name="T33" fmla="*/ T32 w 7992"/>
                              <a:gd name="T34" fmla="+- 0 163 143"/>
                              <a:gd name="T35" fmla="*/ 163 h 1465"/>
                              <a:gd name="T36" fmla="+- 0 9036 1044"/>
                              <a:gd name="T37" fmla="*/ T36 w 7992"/>
                              <a:gd name="T38" fmla="+- 0 143 143"/>
                              <a:gd name="T39" fmla="*/ 143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7" name="docshape1145"/>
                        <wps:cNvSpPr txBox="1">
                          <a:spLocks/>
                        </wps:cNvSpPr>
                        <wps:spPr bwMode="auto">
                          <a:xfrm>
                            <a:off x="1044" y="162"/>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972FFF" w14:textId="77777777" w:rsidR="003D76C2" w:rsidRDefault="00000000">
                              <w:pPr>
                                <w:spacing w:before="40" w:line="328" w:lineRule="auto"/>
                                <w:ind w:left="453" w:right="1274"/>
                                <w:rPr>
                                  <w:rFonts w:ascii="Courier New"/>
                                  <w:sz w:val="18"/>
                                </w:rPr>
                              </w:pPr>
                              <w:r>
                                <w:rPr>
                                  <w:rFonts w:ascii="Courier New"/>
                                  <w:sz w:val="18"/>
                                </w:rPr>
                                <w:t>@Subcomponent(modules</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w:t>
                              </w:r>
                              <w:proofErr w:type="spellStart"/>
                              <w:r>
                                <w:rPr>
                                  <w:rFonts w:ascii="Courier New"/>
                                  <w:sz w:val="18"/>
                                </w:rPr>
                                <w:t>MainActivityModule</w:t>
                              </w:r>
                              <w:proofErr w:type="spellEnd"/>
                              <w:r>
                                <w:rPr>
                                  <w:rFonts w:ascii="Courier New"/>
                                  <w:sz w:val="18"/>
                                </w:rPr>
                                <w:t xml:space="preserve">::class]) interface </w:t>
                              </w:r>
                              <w:proofErr w:type="spellStart"/>
                              <w:r>
                                <w:rPr>
                                  <w:rFonts w:ascii="Courier New"/>
                                  <w:sz w:val="18"/>
                                </w:rPr>
                                <w:t>MainActivitySubcomponent</w:t>
                              </w:r>
                              <w:proofErr w:type="spellEnd"/>
                              <w:r>
                                <w:rPr>
                                  <w:rFonts w:ascii="Courier New"/>
                                  <w:sz w:val="18"/>
                                </w:rPr>
                                <w:t xml:space="preserve"> {</w:t>
                              </w:r>
                            </w:p>
                            <w:p w14:paraId="4A19225B" w14:textId="77777777" w:rsidR="003D76C2" w:rsidRDefault="003D76C2">
                              <w:pPr>
                                <w:spacing w:before="9"/>
                                <w:rPr>
                                  <w:rFonts w:ascii="Courier New"/>
                                  <w:sz w:val="24"/>
                                </w:rPr>
                              </w:pPr>
                            </w:p>
                            <w:p w14:paraId="4147C9EF" w14:textId="77777777" w:rsidR="003D76C2" w:rsidRDefault="00000000">
                              <w:pPr>
                                <w:spacing w:before="1"/>
                                <w:ind w:left="885"/>
                                <w:rPr>
                                  <w:rFonts w:ascii="Courier New"/>
                                  <w:sz w:val="18"/>
                                </w:rPr>
                              </w:pPr>
                              <w:r>
                                <w:rPr>
                                  <w:rFonts w:ascii="Courier New"/>
                                  <w:sz w:val="18"/>
                                </w:rPr>
                                <w:t>fun</w:t>
                              </w:r>
                              <w:r>
                                <w:rPr>
                                  <w:rFonts w:ascii="Courier New"/>
                                  <w:spacing w:val="-12"/>
                                  <w:sz w:val="18"/>
                                </w:rPr>
                                <w:t xml:space="preserve"> </w:t>
                              </w:r>
                              <w:r>
                                <w:rPr>
                                  <w:rFonts w:ascii="Courier New"/>
                                  <w:sz w:val="18"/>
                                </w:rPr>
                                <w:t>inject(</w:t>
                              </w:r>
                              <w:proofErr w:type="spellStart"/>
                              <w:r>
                                <w:rPr>
                                  <w:rFonts w:ascii="Courier New"/>
                                  <w:sz w:val="18"/>
                                </w:rPr>
                                <w:t>mainActivity</w:t>
                              </w:r>
                              <w:proofErr w:type="spellEnd"/>
                              <w:r>
                                <w:rPr>
                                  <w:rFonts w:ascii="Courier New"/>
                                  <w:sz w:val="18"/>
                                </w:rPr>
                                <w:t>:</w:t>
                              </w:r>
                              <w:r>
                                <w:rPr>
                                  <w:rFonts w:ascii="Courier New"/>
                                  <w:spacing w:val="-11"/>
                                  <w:sz w:val="18"/>
                                </w:rPr>
                                <w:t xml:space="preserve"> </w:t>
                              </w:r>
                              <w:proofErr w:type="spellStart"/>
                              <w:r>
                                <w:rPr>
                                  <w:rFonts w:ascii="Courier New"/>
                                  <w:spacing w:val="-2"/>
                                  <w:sz w:val="18"/>
                                </w:rPr>
                                <w:t>MainActivity</w:t>
                              </w:r>
                              <w:proofErr w:type="spellEnd"/>
                              <w:r>
                                <w:rPr>
                                  <w:rFonts w:ascii="Courier New"/>
                                  <w:spacing w:val="-2"/>
                                  <w:sz w:val="18"/>
                                </w:rPr>
                                <w:t>)</w:t>
                              </w:r>
                            </w:p>
                            <w:p w14:paraId="7A1ABD9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878608" id="docshapegroup1142" o:spid="_x0000_s2028" style="position:absolute;margin-left:52.2pt;margin-top:7.15pt;width:399.6pt;height:73.25pt;z-index:-15569920;mso-wrap-distance-left:0;mso-wrap-distance-right:0;mso-position-horizontal-relative:page;mso-position-vertical-relative:text" coordorigin="1044,143"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">
                <v:rect id="docshape1143" o:spid="_x0000_s2029" style="position:absolute;left:1044;top:152;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" fillcolor="#f6f6f6" stroked="f">
                  <v:path arrowok="t"/>
                </v:rect>
                <v:shape id="docshape1144" o:spid="_x0000_s2030" style="position:absolute;left:1044;top:142;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" path="m7992,1444l,1444r,20l7992,1464r,-20xm7992,l,,,20r7992,l7992,xe" fillcolor="#dadada" stroked="f">
                  <v:path arrowok="t" o:connecttype="custom" o:connectlocs="7992,1587;0,1587;0,1607;7992,1607;7992,1587;7992,143;0,143;0,163;7992,163;7992,143" o:connectangles="0,0,0,0,0,0,0,0,0,0"/>
                </v:shape>
                <v:shape id="docshape1145" o:spid="_x0000_s2031" type="#_x0000_t202" style="position:absolute;left:1044;top:162;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" filled="f" stroked="f">
                  <v:path arrowok="t"/>
                  <v:textbox inset="0,0,0,0">
                    <w:txbxContent>
                      <w:p w14:paraId="33972FFF" w14:textId="77777777" w:rsidR="003D76C2" w:rsidRDefault="00000000">
                        <w:pPr>
                          <w:spacing w:before="40" w:line="328" w:lineRule="auto"/>
                          <w:ind w:left="453" w:right="1274"/>
                          <w:rPr>
                            <w:rFonts w:ascii="Courier New"/>
                            <w:sz w:val="18"/>
                          </w:rPr>
                        </w:pPr>
                        <w:r>
                          <w:rPr>
                            <w:rFonts w:ascii="Courier New"/>
                            <w:sz w:val="18"/>
                          </w:rPr>
                          <w:t>@Subcomponent(modules</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w:t>
                        </w:r>
                        <w:proofErr w:type="spellStart"/>
                        <w:r>
                          <w:rPr>
                            <w:rFonts w:ascii="Courier New"/>
                            <w:sz w:val="18"/>
                          </w:rPr>
                          <w:t>MainActivityModule</w:t>
                        </w:r>
                        <w:proofErr w:type="spellEnd"/>
                        <w:r>
                          <w:rPr>
                            <w:rFonts w:ascii="Courier New"/>
                            <w:sz w:val="18"/>
                          </w:rPr>
                          <w:t xml:space="preserve">::class]) interface </w:t>
                        </w:r>
                        <w:proofErr w:type="spellStart"/>
                        <w:r>
                          <w:rPr>
                            <w:rFonts w:ascii="Courier New"/>
                            <w:sz w:val="18"/>
                          </w:rPr>
                          <w:t>MainActivitySubcomponent</w:t>
                        </w:r>
                        <w:proofErr w:type="spellEnd"/>
                        <w:r>
                          <w:rPr>
                            <w:rFonts w:ascii="Courier New"/>
                            <w:sz w:val="18"/>
                          </w:rPr>
                          <w:t xml:space="preserve"> {</w:t>
                        </w:r>
                      </w:p>
                      <w:p w14:paraId="4A19225B" w14:textId="77777777" w:rsidR="003D76C2" w:rsidRDefault="003D76C2">
                        <w:pPr>
                          <w:spacing w:before="9"/>
                          <w:rPr>
                            <w:rFonts w:ascii="Courier New"/>
                            <w:sz w:val="24"/>
                          </w:rPr>
                        </w:pPr>
                      </w:p>
                      <w:p w14:paraId="4147C9EF" w14:textId="77777777" w:rsidR="003D76C2" w:rsidRDefault="00000000">
                        <w:pPr>
                          <w:spacing w:before="1"/>
                          <w:ind w:left="885"/>
                          <w:rPr>
                            <w:rFonts w:ascii="Courier New"/>
                            <w:sz w:val="18"/>
                          </w:rPr>
                        </w:pPr>
                        <w:r>
                          <w:rPr>
                            <w:rFonts w:ascii="Courier New"/>
                            <w:sz w:val="18"/>
                          </w:rPr>
                          <w:t>fun</w:t>
                        </w:r>
                        <w:r>
                          <w:rPr>
                            <w:rFonts w:ascii="Courier New"/>
                            <w:spacing w:val="-12"/>
                            <w:sz w:val="18"/>
                          </w:rPr>
                          <w:t xml:space="preserve"> </w:t>
                        </w:r>
                        <w:r>
                          <w:rPr>
                            <w:rFonts w:ascii="Courier New"/>
                            <w:sz w:val="18"/>
                          </w:rPr>
                          <w:t>inject(</w:t>
                        </w:r>
                        <w:proofErr w:type="spellStart"/>
                        <w:r>
                          <w:rPr>
                            <w:rFonts w:ascii="Courier New"/>
                            <w:sz w:val="18"/>
                          </w:rPr>
                          <w:t>mainActivity</w:t>
                        </w:r>
                        <w:proofErr w:type="spellEnd"/>
                        <w:r>
                          <w:rPr>
                            <w:rFonts w:ascii="Courier New"/>
                            <w:sz w:val="18"/>
                          </w:rPr>
                          <w:t>:</w:t>
                        </w:r>
                        <w:r>
                          <w:rPr>
                            <w:rFonts w:ascii="Courier New"/>
                            <w:spacing w:val="-11"/>
                            <w:sz w:val="18"/>
                          </w:rPr>
                          <w:t xml:space="preserve"> </w:t>
                        </w:r>
                        <w:proofErr w:type="spellStart"/>
                        <w:r>
                          <w:rPr>
                            <w:rFonts w:ascii="Courier New"/>
                            <w:spacing w:val="-2"/>
                            <w:sz w:val="18"/>
                          </w:rPr>
                          <w:t>MainActivity</w:t>
                        </w:r>
                        <w:proofErr w:type="spellEnd"/>
                        <w:r>
                          <w:rPr>
                            <w:rFonts w:ascii="Courier New"/>
                            <w:spacing w:val="-2"/>
                            <w:sz w:val="18"/>
                          </w:rPr>
                          <w:t>)</w:t>
                        </w:r>
                      </w:p>
                      <w:p w14:paraId="7A1ABD9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BF6A3C2" w14:textId="77777777" w:rsidR="003D76C2" w:rsidRDefault="003D76C2">
      <w:pPr>
        <w:rPr>
          <w:sz w:val="8"/>
        </w:rPr>
        <w:sectPr w:rsidR="003D76C2">
          <w:pgSz w:w="10800" w:h="13320"/>
          <w:pgMar w:top="1120" w:right="920" w:bottom="280" w:left="940" w:header="695" w:footer="0" w:gutter="0"/>
          <w:cols w:space="720"/>
        </w:sectPr>
      </w:pPr>
    </w:p>
    <w:p w14:paraId="3FF54017" w14:textId="77777777" w:rsidR="003D76C2" w:rsidRDefault="003D76C2">
      <w:pPr>
        <w:pStyle w:val="BodyText"/>
        <w:spacing w:before="12"/>
        <w:rPr>
          <w:sz w:val="7"/>
        </w:rPr>
      </w:pPr>
    </w:p>
    <w:p w14:paraId="3EA87A83" w14:textId="77777777" w:rsidR="003D76C2" w:rsidRDefault="00000000">
      <w:pPr>
        <w:pStyle w:val="ListParagraph"/>
        <w:numPr>
          <w:ilvl w:val="0"/>
          <w:numId w:val="4"/>
        </w:numPr>
        <w:tabs>
          <w:tab w:val="left" w:pos="1274"/>
        </w:tabs>
        <w:spacing w:before="101" w:line="242" w:lineRule="auto"/>
        <w:ind w:right="716"/>
        <w:jc w:val="left"/>
        <w:rPr>
          <w:sz w:val="20"/>
        </w:rPr>
      </w:pPr>
      <w:r>
        <w:rPr>
          <w:sz w:val="20"/>
        </w:rPr>
        <w:t xml:space="preserve">Now, we will need to move on to creating the </w:t>
      </w:r>
      <w:proofErr w:type="spellStart"/>
      <w:r>
        <w:rPr>
          <w:rFonts w:ascii="Courier New"/>
          <w:b/>
        </w:rPr>
        <w:t>ApplicationComponent</w:t>
      </w:r>
      <w:proofErr w:type="spellEnd"/>
      <w:r>
        <w:rPr>
          <w:rFonts w:ascii="Courier New"/>
          <w:b/>
        </w:rPr>
        <w:t xml:space="preserve"> </w:t>
      </w:r>
      <w:r>
        <w:rPr>
          <w:sz w:val="20"/>
        </w:rPr>
        <w:t>interface,</w:t>
      </w:r>
      <w:r>
        <w:rPr>
          <w:spacing w:val="-4"/>
          <w:sz w:val="20"/>
        </w:rPr>
        <w:t xml:space="preserve"> </w:t>
      </w:r>
      <w:r>
        <w:rPr>
          <w:sz w:val="20"/>
        </w:rPr>
        <w:t>which</w:t>
      </w:r>
      <w:r>
        <w:rPr>
          <w:spacing w:val="-4"/>
          <w:sz w:val="20"/>
        </w:rPr>
        <w:t xml:space="preserve"> </w:t>
      </w:r>
      <w:r>
        <w:rPr>
          <w:sz w:val="20"/>
        </w:rPr>
        <w:t>contains</w:t>
      </w:r>
      <w:r>
        <w:rPr>
          <w:spacing w:val="-4"/>
          <w:sz w:val="20"/>
        </w:rPr>
        <w:t xml:space="preserve"> </w:t>
      </w:r>
      <w:r>
        <w:rPr>
          <w:sz w:val="20"/>
        </w:rPr>
        <w:t>a</w:t>
      </w:r>
      <w:r>
        <w:rPr>
          <w:spacing w:val="-5"/>
          <w:sz w:val="20"/>
        </w:rPr>
        <w:t xml:space="preserve"> </w:t>
      </w:r>
      <w:r>
        <w:rPr>
          <w:sz w:val="20"/>
        </w:rPr>
        <w:t>method</w:t>
      </w:r>
      <w:r>
        <w:rPr>
          <w:spacing w:val="-5"/>
          <w:sz w:val="20"/>
        </w:rPr>
        <w:t xml:space="preserve"> </w:t>
      </w:r>
      <w:r>
        <w:rPr>
          <w:sz w:val="20"/>
        </w:rPr>
        <w:t>to</w:t>
      </w:r>
      <w:r>
        <w:rPr>
          <w:spacing w:val="-4"/>
          <w:sz w:val="20"/>
        </w:rPr>
        <w:t xml:space="preserve"> </w:t>
      </w:r>
      <w:r>
        <w:rPr>
          <w:sz w:val="20"/>
        </w:rPr>
        <w:t>create</w:t>
      </w:r>
      <w:r>
        <w:rPr>
          <w:spacing w:val="-4"/>
          <w:sz w:val="20"/>
        </w:rPr>
        <w:t xml:space="preserve"> </w:t>
      </w:r>
      <w:r>
        <w:rPr>
          <w:sz w:val="20"/>
        </w:rPr>
        <w:t>the</w:t>
      </w:r>
      <w:r>
        <w:rPr>
          <w:spacing w:val="-4"/>
          <w:sz w:val="20"/>
        </w:rPr>
        <w:t xml:space="preserve"> </w:t>
      </w:r>
      <w:r>
        <w:rPr>
          <w:sz w:val="20"/>
        </w:rPr>
        <w:t>preceding</w:t>
      </w:r>
      <w:r>
        <w:rPr>
          <w:spacing w:val="-4"/>
          <w:sz w:val="20"/>
        </w:rPr>
        <w:t xml:space="preserve"> </w:t>
      </w:r>
      <w:r>
        <w:rPr>
          <w:sz w:val="20"/>
        </w:rPr>
        <w:t xml:space="preserve">subcomponent and will initialize the dependency graph with </w:t>
      </w:r>
      <w:proofErr w:type="spellStart"/>
      <w:r>
        <w:rPr>
          <w:rFonts w:ascii="Courier New"/>
          <w:b/>
        </w:rPr>
        <w:t>NetworkModule</w:t>
      </w:r>
      <w:proofErr w:type="spellEnd"/>
      <w:r>
        <w:rPr>
          <w:rFonts w:ascii="Courier New"/>
          <w:b/>
          <w:spacing w:val="-63"/>
        </w:rPr>
        <w:t xml:space="preserve"> </w:t>
      </w:r>
      <w:r>
        <w:rPr>
          <w:sz w:val="20"/>
        </w:rPr>
        <w:t xml:space="preserve">and </w:t>
      </w:r>
      <w:proofErr w:type="spellStart"/>
      <w:r>
        <w:rPr>
          <w:rFonts w:ascii="Courier New"/>
          <w:b/>
          <w:spacing w:val="-2"/>
        </w:rPr>
        <w:t>RepositoryModule</w:t>
      </w:r>
      <w:proofErr w:type="spellEnd"/>
      <w:r>
        <w:rPr>
          <w:spacing w:val="-2"/>
          <w:sz w:val="20"/>
        </w:rPr>
        <w:t>:</w:t>
      </w:r>
    </w:p>
    <w:p w14:paraId="6070CA5B" w14:textId="77777777" w:rsidR="003D76C2" w:rsidRDefault="00D51F7C">
      <w:pPr>
        <w:pStyle w:val="BodyText"/>
        <w:spacing w:before="7"/>
        <w:rPr>
          <w:sz w:val="8"/>
        </w:rPr>
      </w:pPr>
      <w:r>
        <w:rPr>
          <w:noProof/>
        </w:rPr>
        <mc:AlternateContent>
          <mc:Choice Requires="wpg">
            <w:drawing>
              <wp:anchor distT="0" distB="0" distL="0" distR="0" simplePos="0" relativeHeight="487747072" behindDoc="1" locked="0" layoutInCell="1" allowOverlap="1" wp14:anchorId="130DA1C1" wp14:editId="0D0312B4">
                <wp:simplePos x="0" y="0"/>
                <wp:positionH relativeFrom="page">
                  <wp:posOffset>1120140</wp:posOffset>
                </wp:positionH>
                <wp:positionV relativeFrom="paragraph">
                  <wp:posOffset>89535</wp:posOffset>
                </wp:positionV>
                <wp:extent cx="5074920" cy="1108075"/>
                <wp:effectExtent l="0" t="0" r="5080" b="0"/>
                <wp:wrapTopAndBottom/>
                <wp:docPr id="410" name="docshapegroup1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1"/>
                          <a:chExt cx="7992" cy="1745"/>
                        </a:xfrm>
                      </wpg:grpSpPr>
                      <wps:wsp>
                        <wps:cNvPr id="411" name="docshape1147"/>
                        <wps:cNvSpPr>
                          <a:spLocks/>
                        </wps:cNvSpPr>
                        <wps:spPr bwMode="auto">
                          <a:xfrm>
                            <a:off x="1764" y="150"/>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 name="docshape1148"/>
                        <wps:cNvSpPr>
                          <a:spLocks/>
                        </wps:cNvSpPr>
                        <wps:spPr bwMode="auto">
                          <a:xfrm>
                            <a:off x="1764" y="140"/>
                            <a:ext cx="7992" cy="1745"/>
                          </a:xfrm>
                          <a:custGeom>
                            <a:avLst/>
                            <a:gdLst>
                              <a:gd name="T0" fmla="+- 0 9756 1764"/>
                              <a:gd name="T1" fmla="*/ T0 w 7992"/>
                              <a:gd name="T2" fmla="+- 0 1865 141"/>
                              <a:gd name="T3" fmla="*/ 1865 h 1745"/>
                              <a:gd name="T4" fmla="+- 0 1764 1764"/>
                              <a:gd name="T5" fmla="*/ T4 w 7992"/>
                              <a:gd name="T6" fmla="+- 0 1865 141"/>
                              <a:gd name="T7" fmla="*/ 1865 h 1745"/>
                              <a:gd name="T8" fmla="+- 0 1764 1764"/>
                              <a:gd name="T9" fmla="*/ T8 w 7992"/>
                              <a:gd name="T10" fmla="+- 0 1885 141"/>
                              <a:gd name="T11" fmla="*/ 1885 h 1745"/>
                              <a:gd name="T12" fmla="+- 0 9756 1764"/>
                              <a:gd name="T13" fmla="*/ T12 w 7992"/>
                              <a:gd name="T14" fmla="+- 0 1885 141"/>
                              <a:gd name="T15" fmla="*/ 1885 h 1745"/>
                              <a:gd name="T16" fmla="+- 0 9756 1764"/>
                              <a:gd name="T17" fmla="*/ T16 w 7992"/>
                              <a:gd name="T18" fmla="+- 0 1865 141"/>
                              <a:gd name="T19" fmla="*/ 1865 h 1745"/>
                              <a:gd name="T20" fmla="+- 0 9756 1764"/>
                              <a:gd name="T21" fmla="*/ T20 w 7992"/>
                              <a:gd name="T22" fmla="+- 0 141 141"/>
                              <a:gd name="T23" fmla="*/ 141 h 1745"/>
                              <a:gd name="T24" fmla="+- 0 1764 1764"/>
                              <a:gd name="T25" fmla="*/ T24 w 7992"/>
                              <a:gd name="T26" fmla="+- 0 141 141"/>
                              <a:gd name="T27" fmla="*/ 141 h 1745"/>
                              <a:gd name="T28" fmla="+- 0 1764 1764"/>
                              <a:gd name="T29" fmla="*/ T28 w 7992"/>
                              <a:gd name="T30" fmla="+- 0 161 141"/>
                              <a:gd name="T31" fmla="*/ 161 h 1745"/>
                              <a:gd name="T32" fmla="+- 0 9756 1764"/>
                              <a:gd name="T33" fmla="*/ T32 w 7992"/>
                              <a:gd name="T34" fmla="+- 0 161 141"/>
                              <a:gd name="T35" fmla="*/ 161 h 1745"/>
                              <a:gd name="T36" fmla="+- 0 9756 1764"/>
                              <a:gd name="T37" fmla="*/ T36 w 7992"/>
                              <a:gd name="T38" fmla="+- 0 141 141"/>
                              <a:gd name="T39" fmla="*/ 141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 name="docshape1149"/>
                        <wps:cNvSpPr txBox="1">
                          <a:spLocks/>
                        </wps:cNvSpPr>
                        <wps:spPr bwMode="auto">
                          <a:xfrm>
                            <a:off x="1764" y="160"/>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7EB03" w14:textId="77777777" w:rsidR="003D76C2" w:rsidRDefault="00000000">
                              <w:pPr>
                                <w:spacing w:before="40"/>
                                <w:ind w:left="453"/>
                                <w:rPr>
                                  <w:rFonts w:ascii="Courier New"/>
                                  <w:sz w:val="18"/>
                                </w:rPr>
                              </w:pPr>
                              <w:r>
                                <w:rPr>
                                  <w:rFonts w:ascii="Courier New"/>
                                  <w:spacing w:val="-2"/>
                                  <w:sz w:val="18"/>
                                </w:rPr>
                                <w:t>@Singleton</w:t>
                              </w:r>
                            </w:p>
                            <w:p w14:paraId="387FBFB6" w14:textId="77777777" w:rsidR="003D76C2" w:rsidRDefault="00000000">
                              <w:pPr>
                                <w:spacing w:before="76" w:line="328" w:lineRule="auto"/>
                                <w:ind w:left="453"/>
                                <w:rPr>
                                  <w:rFonts w:ascii="Courier New"/>
                                  <w:sz w:val="18"/>
                                </w:rPr>
                              </w:pPr>
                              <w:r>
                                <w:rPr>
                                  <w:rFonts w:ascii="Courier New"/>
                                  <w:sz w:val="18"/>
                                </w:rPr>
                                <w:t>@Component(modules</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w:t>
                              </w:r>
                              <w:proofErr w:type="spellStart"/>
                              <w:r>
                                <w:rPr>
                                  <w:rFonts w:ascii="Courier New"/>
                                  <w:sz w:val="18"/>
                                </w:rPr>
                                <w:t>NetworkModule</w:t>
                              </w:r>
                              <w:proofErr w:type="spellEnd"/>
                              <w:r>
                                <w:rPr>
                                  <w:rFonts w:ascii="Courier New"/>
                                  <w:sz w:val="18"/>
                                </w:rPr>
                                <w:t>::class,</w:t>
                              </w:r>
                              <w:r>
                                <w:rPr>
                                  <w:rFonts w:ascii="Courier New"/>
                                  <w:spacing w:val="-14"/>
                                  <w:sz w:val="18"/>
                                </w:rPr>
                                <w:t xml:space="preserve"> </w:t>
                              </w:r>
                              <w:proofErr w:type="spellStart"/>
                              <w:r>
                                <w:rPr>
                                  <w:rFonts w:ascii="Courier New"/>
                                  <w:sz w:val="18"/>
                                </w:rPr>
                                <w:t>RepositoryModule</w:t>
                              </w:r>
                              <w:proofErr w:type="spellEnd"/>
                              <w:r>
                                <w:rPr>
                                  <w:rFonts w:ascii="Courier New"/>
                                  <w:sz w:val="18"/>
                                </w:rPr>
                                <w:t xml:space="preserve">::class]) interface </w:t>
                              </w:r>
                              <w:proofErr w:type="spellStart"/>
                              <w:r>
                                <w:rPr>
                                  <w:rFonts w:ascii="Courier New"/>
                                  <w:sz w:val="18"/>
                                </w:rPr>
                                <w:t>ApplicationComponent</w:t>
                              </w:r>
                              <w:proofErr w:type="spellEnd"/>
                              <w:r>
                                <w:rPr>
                                  <w:rFonts w:ascii="Courier New"/>
                                  <w:sz w:val="18"/>
                                </w:rPr>
                                <w:t xml:space="preserve"> {</w:t>
                              </w:r>
                            </w:p>
                            <w:p w14:paraId="17EA78FE" w14:textId="77777777" w:rsidR="003D76C2" w:rsidRDefault="003D76C2">
                              <w:pPr>
                                <w:spacing w:before="9"/>
                                <w:rPr>
                                  <w:rFonts w:ascii="Courier New"/>
                                  <w:sz w:val="24"/>
                                </w:rPr>
                              </w:pPr>
                            </w:p>
                            <w:p w14:paraId="193073E1" w14:textId="77777777" w:rsidR="003D76C2" w:rsidRDefault="00000000">
                              <w:pPr>
                                <w:spacing w:before="1"/>
                                <w:ind w:left="885"/>
                                <w:rPr>
                                  <w:rFonts w:ascii="Courier New"/>
                                  <w:sz w:val="18"/>
                                </w:rPr>
                              </w:pPr>
                              <w:r>
                                <w:rPr>
                                  <w:rFonts w:ascii="Courier New"/>
                                  <w:sz w:val="18"/>
                                </w:rPr>
                                <w:t>fun</w:t>
                              </w:r>
                              <w:r>
                                <w:rPr>
                                  <w:rFonts w:ascii="Courier New"/>
                                  <w:spacing w:val="-16"/>
                                  <w:sz w:val="18"/>
                                </w:rPr>
                                <w:t xml:space="preserve"> </w:t>
                              </w:r>
                              <w:proofErr w:type="spellStart"/>
                              <w:r>
                                <w:rPr>
                                  <w:rFonts w:ascii="Courier New"/>
                                  <w:sz w:val="18"/>
                                </w:rPr>
                                <w:t>createActivitySubcomponent</w:t>
                              </w:r>
                              <w:proofErr w:type="spellEnd"/>
                              <w:r>
                                <w:rPr>
                                  <w:rFonts w:ascii="Courier New"/>
                                  <w:sz w:val="18"/>
                                </w:rPr>
                                <w:t>():</w:t>
                              </w:r>
                              <w:r>
                                <w:rPr>
                                  <w:rFonts w:ascii="Courier New"/>
                                  <w:spacing w:val="-16"/>
                                  <w:sz w:val="18"/>
                                </w:rPr>
                                <w:t xml:space="preserve"> </w:t>
                              </w:r>
                              <w:proofErr w:type="spellStart"/>
                              <w:r>
                                <w:rPr>
                                  <w:rFonts w:ascii="Courier New"/>
                                  <w:spacing w:val="-2"/>
                                  <w:sz w:val="18"/>
                                </w:rPr>
                                <w:t>MainActivitySubcomponent</w:t>
                              </w:r>
                              <w:proofErr w:type="spellEnd"/>
                            </w:p>
                            <w:p w14:paraId="72DA3CC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0DA1C1" id="docshapegroup1146" o:spid="_x0000_s2032" style="position:absolute;margin-left:88.2pt;margin-top:7.05pt;width:399.6pt;height:87.25pt;z-index:-15569408;mso-wrap-distance-left:0;mso-wrap-distance-right:0;mso-position-horizontal-relative:page;mso-position-vertical-relative:text" coordorigin="1764,141"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">
                <v:rect id="docshape1147" o:spid="_x0000_s2033" style="position:absolute;left:1764;top:150;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" fillcolor="#f6f6f6" stroked="f">
                  <v:path arrowok="t"/>
                </v:rect>
                <v:shape id="docshape1148" o:spid="_x0000_s2034" style="position:absolute;left:1764;top:140;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" path="m7992,1724l,1724r,20l7992,1744r,-20xm7992,l,,,20r7992,l7992,xe" fillcolor="#dadada" stroked="f">
                  <v:path arrowok="t" o:connecttype="custom" o:connectlocs="7992,1865;0,1865;0,1885;7992,1885;7992,1865;7992,141;0,141;0,161;7992,161;7992,141" o:connectangles="0,0,0,0,0,0,0,0,0,0"/>
                </v:shape>
                <v:shape id="docshape1149" o:spid="_x0000_s2035" type="#_x0000_t202" style="position:absolute;left:1764;top:160;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" filled="f" stroked="f">
                  <v:path arrowok="t"/>
                  <v:textbox inset="0,0,0,0">
                    <w:txbxContent>
                      <w:p w14:paraId="6977EB03" w14:textId="77777777" w:rsidR="003D76C2" w:rsidRDefault="00000000">
                        <w:pPr>
                          <w:spacing w:before="40"/>
                          <w:ind w:left="453"/>
                          <w:rPr>
                            <w:rFonts w:ascii="Courier New"/>
                            <w:sz w:val="18"/>
                          </w:rPr>
                        </w:pPr>
                        <w:r>
                          <w:rPr>
                            <w:rFonts w:ascii="Courier New"/>
                            <w:spacing w:val="-2"/>
                            <w:sz w:val="18"/>
                          </w:rPr>
                          <w:t>@Singleton</w:t>
                        </w:r>
                      </w:p>
                      <w:p w14:paraId="387FBFB6" w14:textId="77777777" w:rsidR="003D76C2" w:rsidRDefault="00000000">
                        <w:pPr>
                          <w:spacing w:before="76" w:line="328" w:lineRule="auto"/>
                          <w:ind w:left="453"/>
                          <w:rPr>
                            <w:rFonts w:ascii="Courier New"/>
                            <w:sz w:val="18"/>
                          </w:rPr>
                        </w:pPr>
                        <w:r>
                          <w:rPr>
                            <w:rFonts w:ascii="Courier New"/>
                            <w:sz w:val="18"/>
                          </w:rPr>
                          <w:t>@Component(modules</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w:t>
                        </w:r>
                        <w:proofErr w:type="spellStart"/>
                        <w:r>
                          <w:rPr>
                            <w:rFonts w:ascii="Courier New"/>
                            <w:sz w:val="18"/>
                          </w:rPr>
                          <w:t>NetworkModule</w:t>
                        </w:r>
                        <w:proofErr w:type="spellEnd"/>
                        <w:r>
                          <w:rPr>
                            <w:rFonts w:ascii="Courier New"/>
                            <w:sz w:val="18"/>
                          </w:rPr>
                          <w:t>::class,</w:t>
                        </w:r>
                        <w:r>
                          <w:rPr>
                            <w:rFonts w:ascii="Courier New"/>
                            <w:spacing w:val="-14"/>
                            <w:sz w:val="18"/>
                          </w:rPr>
                          <w:t xml:space="preserve"> </w:t>
                        </w:r>
                        <w:proofErr w:type="spellStart"/>
                        <w:r>
                          <w:rPr>
                            <w:rFonts w:ascii="Courier New"/>
                            <w:sz w:val="18"/>
                          </w:rPr>
                          <w:t>RepositoryModule</w:t>
                        </w:r>
                        <w:proofErr w:type="spellEnd"/>
                        <w:r>
                          <w:rPr>
                            <w:rFonts w:ascii="Courier New"/>
                            <w:sz w:val="18"/>
                          </w:rPr>
                          <w:t xml:space="preserve">::class]) interface </w:t>
                        </w:r>
                        <w:proofErr w:type="spellStart"/>
                        <w:r>
                          <w:rPr>
                            <w:rFonts w:ascii="Courier New"/>
                            <w:sz w:val="18"/>
                          </w:rPr>
                          <w:t>ApplicationComponent</w:t>
                        </w:r>
                        <w:proofErr w:type="spellEnd"/>
                        <w:r>
                          <w:rPr>
                            <w:rFonts w:ascii="Courier New"/>
                            <w:sz w:val="18"/>
                          </w:rPr>
                          <w:t xml:space="preserve"> {</w:t>
                        </w:r>
                      </w:p>
                      <w:p w14:paraId="17EA78FE" w14:textId="77777777" w:rsidR="003D76C2" w:rsidRDefault="003D76C2">
                        <w:pPr>
                          <w:spacing w:before="9"/>
                          <w:rPr>
                            <w:rFonts w:ascii="Courier New"/>
                            <w:sz w:val="24"/>
                          </w:rPr>
                        </w:pPr>
                      </w:p>
                      <w:p w14:paraId="193073E1" w14:textId="77777777" w:rsidR="003D76C2" w:rsidRDefault="00000000">
                        <w:pPr>
                          <w:spacing w:before="1"/>
                          <w:ind w:left="885"/>
                          <w:rPr>
                            <w:rFonts w:ascii="Courier New"/>
                            <w:sz w:val="18"/>
                          </w:rPr>
                        </w:pPr>
                        <w:r>
                          <w:rPr>
                            <w:rFonts w:ascii="Courier New"/>
                            <w:sz w:val="18"/>
                          </w:rPr>
                          <w:t>fun</w:t>
                        </w:r>
                        <w:r>
                          <w:rPr>
                            <w:rFonts w:ascii="Courier New"/>
                            <w:spacing w:val="-16"/>
                            <w:sz w:val="18"/>
                          </w:rPr>
                          <w:t xml:space="preserve"> </w:t>
                        </w:r>
                        <w:proofErr w:type="spellStart"/>
                        <w:r>
                          <w:rPr>
                            <w:rFonts w:ascii="Courier New"/>
                            <w:sz w:val="18"/>
                          </w:rPr>
                          <w:t>createActivitySubcomponent</w:t>
                        </w:r>
                        <w:proofErr w:type="spellEnd"/>
                        <w:r>
                          <w:rPr>
                            <w:rFonts w:ascii="Courier New"/>
                            <w:sz w:val="18"/>
                          </w:rPr>
                          <w:t>():</w:t>
                        </w:r>
                        <w:r>
                          <w:rPr>
                            <w:rFonts w:ascii="Courier New"/>
                            <w:spacing w:val="-16"/>
                            <w:sz w:val="18"/>
                          </w:rPr>
                          <w:t xml:space="preserve"> </w:t>
                        </w:r>
                        <w:proofErr w:type="spellStart"/>
                        <w:r>
                          <w:rPr>
                            <w:rFonts w:ascii="Courier New"/>
                            <w:spacing w:val="-2"/>
                            <w:sz w:val="18"/>
                          </w:rPr>
                          <w:t>MainActivitySubcomponent</w:t>
                        </w:r>
                        <w:proofErr w:type="spellEnd"/>
                      </w:p>
                      <w:p w14:paraId="72DA3CC7"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20FEBEF" w14:textId="77777777" w:rsidR="003D76C2" w:rsidRDefault="00000000">
      <w:pPr>
        <w:pStyle w:val="ListParagraph"/>
        <w:numPr>
          <w:ilvl w:val="0"/>
          <w:numId w:val="4"/>
        </w:numPr>
        <w:tabs>
          <w:tab w:val="left" w:pos="1274"/>
        </w:tabs>
        <w:jc w:val="left"/>
        <w:rPr>
          <w:sz w:val="20"/>
        </w:rPr>
      </w:pPr>
      <w:r>
        <w:rPr>
          <w:sz w:val="20"/>
        </w:rPr>
        <w:t>In</w:t>
      </w:r>
      <w:r>
        <w:rPr>
          <w:spacing w:val="-10"/>
          <w:sz w:val="20"/>
        </w:rPr>
        <w:t xml:space="preserve"> </w:t>
      </w:r>
      <w:r>
        <w:rPr>
          <w:sz w:val="20"/>
        </w:rPr>
        <w:t>the</w:t>
      </w:r>
      <w:r>
        <w:rPr>
          <w:spacing w:val="-5"/>
          <w:sz w:val="20"/>
        </w:rPr>
        <w:t xml:space="preserve"> </w:t>
      </w:r>
      <w:proofErr w:type="spellStart"/>
      <w:r>
        <w:rPr>
          <w:rFonts w:ascii="Courier New"/>
          <w:b/>
        </w:rPr>
        <w:t>MyApplication</w:t>
      </w:r>
      <w:proofErr w:type="spellEnd"/>
      <w:r>
        <w:rPr>
          <w:rFonts w:ascii="Courier New"/>
          <w:b/>
          <w:spacing w:val="-80"/>
        </w:rPr>
        <w:t xml:space="preserve"> </w:t>
      </w:r>
      <w:r>
        <w:rPr>
          <w:sz w:val="20"/>
        </w:rPr>
        <w:t>class,</w:t>
      </w:r>
      <w:r>
        <w:rPr>
          <w:spacing w:val="-4"/>
          <w:sz w:val="20"/>
        </w:rPr>
        <w:t xml:space="preserve"> </w:t>
      </w:r>
      <w:r>
        <w:rPr>
          <w:sz w:val="20"/>
        </w:rPr>
        <w:t>initialize</w:t>
      </w:r>
      <w:r>
        <w:rPr>
          <w:spacing w:val="-4"/>
          <w:sz w:val="20"/>
        </w:rPr>
        <w:t xml:space="preserve"> </w:t>
      </w:r>
      <w:proofErr w:type="spellStart"/>
      <w:r>
        <w:rPr>
          <w:rFonts w:ascii="Courier New"/>
          <w:b/>
          <w:spacing w:val="-2"/>
        </w:rPr>
        <w:t>ApplicationComponent</w:t>
      </w:r>
      <w:proofErr w:type="spellEnd"/>
      <w:r>
        <w:rPr>
          <w:spacing w:val="-2"/>
          <w:sz w:val="20"/>
        </w:rPr>
        <w:t>:</w:t>
      </w:r>
    </w:p>
    <w:p w14:paraId="17DB18BA" w14:textId="77777777" w:rsidR="003D76C2" w:rsidRDefault="00D51F7C">
      <w:pPr>
        <w:pStyle w:val="BodyText"/>
        <w:spacing w:before="11"/>
        <w:rPr>
          <w:sz w:val="8"/>
        </w:rPr>
      </w:pPr>
      <w:r>
        <w:rPr>
          <w:noProof/>
        </w:rPr>
        <mc:AlternateContent>
          <mc:Choice Requires="wpg">
            <w:drawing>
              <wp:anchor distT="0" distB="0" distL="0" distR="0" simplePos="0" relativeHeight="487747584" behindDoc="1" locked="0" layoutInCell="1" allowOverlap="1" wp14:anchorId="49F12F99" wp14:editId="44BBE0DD">
                <wp:simplePos x="0" y="0"/>
                <wp:positionH relativeFrom="page">
                  <wp:posOffset>1120140</wp:posOffset>
                </wp:positionH>
                <wp:positionV relativeFrom="paragraph">
                  <wp:posOffset>91440</wp:posOffset>
                </wp:positionV>
                <wp:extent cx="5074920" cy="1196975"/>
                <wp:effectExtent l="0" t="0" r="5080" b="0"/>
                <wp:wrapTopAndBottom/>
                <wp:docPr id="406" name="docshapegroup1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764" y="144"/>
                          <a:chExt cx="7992" cy="1885"/>
                        </a:xfrm>
                      </wpg:grpSpPr>
                      <wps:wsp>
                        <wps:cNvPr id="407" name="docshape1151"/>
                        <wps:cNvSpPr>
                          <a:spLocks/>
                        </wps:cNvSpPr>
                        <wps:spPr bwMode="auto">
                          <a:xfrm>
                            <a:off x="1764" y="153"/>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8" name="docshape1152"/>
                        <wps:cNvSpPr>
                          <a:spLocks/>
                        </wps:cNvSpPr>
                        <wps:spPr bwMode="auto">
                          <a:xfrm>
                            <a:off x="1764" y="143"/>
                            <a:ext cx="7992" cy="1885"/>
                          </a:xfrm>
                          <a:custGeom>
                            <a:avLst/>
                            <a:gdLst>
                              <a:gd name="T0" fmla="+- 0 9756 1764"/>
                              <a:gd name="T1" fmla="*/ T0 w 7992"/>
                              <a:gd name="T2" fmla="+- 0 2008 144"/>
                              <a:gd name="T3" fmla="*/ 2008 h 1885"/>
                              <a:gd name="T4" fmla="+- 0 1764 1764"/>
                              <a:gd name="T5" fmla="*/ T4 w 7992"/>
                              <a:gd name="T6" fmla="+- 0 2008 144"/>
                              <a:gd name="T7" fmla="*/ 2008 h 1885"/>
                              <a:gd name="T8" fmla="+- 0 1764 1764"/>
                              <a:gd name="T9" fmla="*/ T8 w 7992"/>
                              <a:gd name="T10" fmla="+- 0 2028 144"/>
                              <a:gd name="T11" fmla="*/ 2028 h 1885"/>
                              <a:gd name="T12" fmla="+- 0 9756 1764"/>
                              <a:gd name="T13" fmla="*/ T12 w 7992"/>
                              <a:gd name="T14" fmla="+- 0 2028 144"/>
                              <a:gd name="T15" fmla="*/ 2028 h 1885"/>
                              <a:gd name="T16" fmla="+- 0 9756 1764"/>
                              <a:gd name="T17" fmla="*/ T16 w 7992"/>
                              <a:gd name="T18" fmla="+- 0 2008 144"/>
                              <a:gd name="T19" fmla="*/ 2008 h 1885"/>
                              <a:gd name="T20" fmla="+- 0 9756 1764"/>
                              <a:gd name="T21" fmla="*/ T20 w 7992"/>
                              <a:gd name="T22" fmla="+- 0 144 144"/>
                              <a:gd name="T23" fmla="*/ 144 h 1885"/>
                              <a:gd name="T24" fmla="+- 0 1764 1764"/>
                              <a:gd name="T25" fmla="*/ T24 w 7992"/>
                              <a:gd name="T26" fmla="+- 0 144 144"/>
                              <a:gd name="T27" fmla="*/ 144 h 1885"/>
                              <a:gd name="T28" fmla="+- 0 1764 1764"/>
                              <a:gd name="T29" fmla="*/ T28 w 7992"/>
                              <a:gd name="T30" fmla="+- 0 164 144"/>
                              <a:gd name="T31" fmla="*/ 164 h 1885"/>
                              <a:gd name="T32" fmla="+- 0 9756 1764"/>
                              <a:gd name="T33" fmla="*/ T32 w 7992"/>
                              <a:gd name="T34" fmla="+- 0 164 144"/>
                              <a:gd name="T35" fmla="*/ 164 h 1885"/>
                              <a:gd name="T36" fmla="+- 0 9756 1764"/>
                              <a:gd name="T37" fmla="*/ T36 w 7992"/>
                              <a:gd name="T38" fmla="+- 0 144 144"/>
                              <a:gd name="T39" fmla="*/ 144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9" name="docshape1153"/>
                        <wps:cNvSpPr txBox="1">
                          <a:spLocks/>
                        </wps:cNvSpPr>
                        <wps:spPr bwMode="auto">
                          <a:xfrm>
                            <a:off x="1764" y="163"/>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09E7B7" w14:textId="77777777" w:rsidR="003D76C2" w:rsidRDefault="00000000">
                              <w:pPr>
                                <w:spacing w:before="40"/>
                                <w:ind w:left="453"/>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42"/>
                                  <w:w w:val="150"/>
                                  <w:sz w:val="18"/>
                                </w:rPr>
                                <w:t xml:space="preserve"> </w:t>
                              </w:r>
                              <w:proofErr w:type="spellStart"/>
                              <w:r>
                                <w:rPr>
                                  <w:rFonts w:ascii="Courier New"/>
                                  <w:sz w:val="18"/>
                                </w:rPr>
                                <w:t>applicationComponent</w:t>
                              </w:r>
                              <w:proofErr w:type="spellEnd"/>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ApplicationComponent</w:t>
                              </w:r>
                              <w:proofErr w:type="spellEnd"/>
                            </w:p>
                            <w:p w14:paraId="540B3B22" w14:textId="77777777" w:rsidR="003D76C2" w:rsidRDefault="003D76C2">
                              <w:pPr>
                                <w:spacing w:before="8"/>
                                <w:rPr>
                                  <w:rFonts w:ascii="Courier New"/>
                                  <w:sz w:val="24"/>
                                </w:rPr>
                              </w:pPr>
                            </w:p>
                            <w:p w14:paraId="4DE87785" w14:textId="77777777" w:rsidR="003D76C2" w:rsidRDefault="00000000">
                              <w:pPr>
                                <w:spacing w:line="280" w:lineRule="atLeast"/>
                                <w:ind w:left="1317" w:right="3699" w:hanging="432"/>
                                <w:rPr>
                                  <w:rFonts w:ascii="Courier New"/>
                                  <w:sz w:val="18"/>
                                </w:rPr>
                              </w:pPr>
                              <w:r>
                                <w:rPr>
                                  <w:rFonts w:ascii="Courier New"/>
                                  <w:sz w:val="18"/>
                                </w:rPr>
                                <w:t xml:space="preserve">override fun </w:t>
                              </w:r>
                              <w:proofErr w:type="spellStart"/>
                              <w:r>
                                <w:rPr>
                                  <w:rFonts w:ascii="Courier New"/>
                                  <w:sz w:val="18"/>
                                </w:rPr>
                                <w:t>onCreate</w:t>
                              </w:r>
                              <w:proofErr w:type="spellEnd"/>
                              <w:r>
                                <w:rPr>
                                  <w:rFonts w:ascii="Courier New"/>
                                  <w:sz w:val="18"/>
                                </w:rPr>
                                <w:t xml:space="preserve">() { </w:t>
                              </w:r>
                              <w:proofErr w:type="spellStart"/>
                              <w:r>
                                <w:rPr>
                                  <w:rFonts w:ascii="Courier New"/>
                                  <w:spacing w:val="-2"/>
                                  <w:sz w:val="18"/>
                                </w:rPr>
                                <w:t>super.onCreate</w:t>
                              </w:r>
                              <w:proofErr w:type="spellEnd"/>
                              <w:r>
                                <w:rPr>
                                  <w:rFonts w:ascii="Courier New"/>
                                  <w:spacing w:val="-2"/>
                                  <w:sz w:val="18"/>
                                </w:rPr>
                                <w:t xml:space="preserve">() </w:t>
                              </w:r>
                              <w:proofErr w:type="spellStart"/>
                              <w:r>
                                <w:rPr>
                                  <w:rFonts w:ascii="Courier New"/>
                                  <w:sz w:val="18"/>
                                </w:rPr>
                                <w:t>applicationComponent</w:t>
                              </w:r>
                              <w:proofErr w:type="spellEnd"/>
                              <w:r>
                                <w:rPr>
                                  <w:rFonts w:ascii="Courier New"/>
                                  <w:spacing w:val="-29"/>
                                  <w:sz w:val="18"/>
                                </w:rPr>
                                <w:t xml:space="preserve"> </w:t>
                              </w:r>
                              <w:r>
                                <w:rPr>
                                  <w:rFonts w:ascii="Courier New"/>
                                  <w:sz w:val="18"/>
                                </w:rPr>
                                <w:t>=</w:t>
                              </w:r>
                            </w:p>
                            <w:p w14:paraId="6A3DFFEE" w14:textId="77777777" w:rsidR="003D76C2" w:rsidRDefault="00000000">
                              <w:pPr>
                                <w:spacing w:line="200" w:lineRule="exact"/>
                                <w:ind w:left="1533"/>
                                <w:rPr>
                                  <w:rFonts w:ascii="Courier New"/>
                                  <w:sz w:val="18"/>
                                </w:rPr>
                              </w:pPr>
                              <w:proofErr w:type="spellStart"/>
                              <w:r>
                                <w:rPr>
                                  <w:rFonts w:ascii="Courier New"/>
                                  <w:spacing w:val="-2"/>
                                  <w:sz w:val="18"/>
                                </w:rPr>
                                <w:t>DaggerApplicationComponent.create</w:t>
                              </w:r>
                              <w:proofErr w:type="spellEnd"/>
                              <w:r>
                                <w:rPr>
                                  <w:rFonts w:ascii="Courier New"/>
                                  <w:spacing w:val="-2"/>
                                  <w:sz w:val="18"/>
                                </w:rPr>
                                <w:t>()</w:t>
                              </w:r>
                            </w:p>
                            <w:p w14:paraId="67904CC3" w14:textId="77777777" w:rsidR="003D76C2" w:rsidRDefault="00000000">
                              <w:pPr>
                                <w:spacing w:before="1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F12F99" id="docshapegroup1150" o:spid="_x0000_s2036" style="position:absolute;margin-left:88.2pt;margin-top:7.2pt;width:399.6pt;height:94.25pt;z-index:-15568896;mso-wrap-distance-left:0;mso-wrap-distance-right:0;mso-position-horizontal-relative:page;mso-position-vertical-relative:text" coordorigin="1764,144"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">
                <v:rect id="docshape1151" o:spid="_x0000_s2037" style="position:absolute;left:1764;top:153;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" fillcolor="#f6f6f6" stroked="f">
                  <v:path arrowok="t"/>
                </v:rect>
                <v:shape id="docshape1152" o:spid="_x0000_s2038" style="position:absolute;left:1764;top:143;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" path="m7992,1864l,1864r,20l7992,1884r,-20xm7992,l,,,20r7992,l7992,xe" fillcolor="#dadada" stroked="f">
                  <v:path arrowok="t" o:connecttype="custom" o:connectlocs="7992,2008;0,2008;0,2028;7992,2028;7992,2008;7992,144;0,144;0,164;7992,164;7992,144" o:connectangles="0,0,0,0,0,0,0,0,0,0"/>
                </v:shape>
                <v:shape id="docshape1153" o:spid="_x0000_s2039" type="#_x0000_t202" style="position:absolute;left:1764;top:163;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" filled="f" stroked="f">
                  <v:path arrowok="t"/>
                  <v:textbox inset="0,0,0,0">
                    <w:txbxContent>
                      <w:p w14:paraId="6109E7B7" w14:textId="77777777" w:rsidR="003D76C2" w:rsidRDefault="00000000">
                        <w:pPr>
                          <w:spacing w:before="40"/>
                          <w:ind w:left="453"/>
                          <w:rPr>
                            <w:rFonts w:ascii="Courier New"/>
                            <w:sz w:val="18"/>
                          </w:rPr>
                        </w:pPr>
                        <w:proofErr w:type="spellStart"/>
                        <w:r>
                          <w:rPr>
                            <w:rFonts w:ascii="Courier New"/>
                            <w:sz w:val="18"/>
                          </w:rPr>
                          <w:t>lateinit</w:t>
                        </w:r>
                        <w:proofErr w:type="spellEnd"/>
                        <w:r>
                          <w:rPr>
                            <w:rFonts w:ascii="Courier New"/>
                            <w:spacing w:val="-9"/>
                            <w:sz w:val="18"/>
                          </w:rPr>
                          <w:t xml:space="preserve"> </w:t>
                        </w:r>
                        <w:r>
                          <w:rPr>
                            <w:rFonts w:ascii="Courier New"/>
                            <w:sz w:val="18"/>
                          </w:rPr>
                          <w:t>var</w:t>
                        </w:r>
                        <w:r>
                          <w:rPr>
                            <w:rFonts w:ascii="Courier New"/>
                            <w:spacing w:val="42"/>
                            <w:w w:val="150"/>
                            <w:sz w:val="18"/>
                          </w:rPr>
                          <w:t xml:space="preserve"> </w:t>
                        </w:r>
                        <w:proofErr w:type="spellStart"/>
                        <w:r>
                          <w:rPr>
                            <w:rFonts w:ascii="Courier New"/>
                            <w:sz w:val="18"/>
                          </w:rPr>
                          <w:t>applicationComponent</w:t>
                        </w:r>
                        <w:proofErr w:type="spellEnd"/>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ApplicationComponent</w:t>
                        </w:r>
                        <w:proofErr w:type="spellEnd"/>
                      </w:p>
                      <w:p w14:paraId="540B3B22" w14:textId="77777777" w:rsidR="003D76C2" w:rsidRDefault="003D76C2">
                        <w:pPr>
                          <w:spacing w:before="8"/>
                          <w:rPr>
                            <w:rFonts w:ascii="Courier New"/>
                            <w:sz w:val="24"/>
                          </w:rPr>
                        </w:pPr>
                      </w:p>
                      <w:p w14:paraId="4DE87785" w14:textId="77777777" w:rsidR="003D76C2" w:rsidRDefault="00000000">
                        <w:pPr>
                          <w:spacing w:line="280" w:lineRule="atLeast"/>
                          <w:ind w:left="1317" w:right="3699" w:hanging="432"/>
                          <w:rPr>
                            <w:rFonts w:ascii="Courier New"/>
                            <w:sz w:val="18"/>
                          </w:rPr>
                        </w:pPr>
                        <w:r>
                          <w:rPr>
                            <w:rFonts w:ascii="Courier New"/>
                            <w:sz w:val="18"/>
                          </w:rPr>
                          <w:t xml:space="preserve">override fun </w:t>
                        </w:r>
                        <w:proofErr w:type="spellStart"/>
                        <w:r>
                          <w:rPr>
                            <w:rFonts w:ascii="Courier New"/>
                            <w:sz w:val="18"/>
                          </w:rPr>
                          <w:t>onCreate</w:t>
                        </w:r>
                        <w:proofErr w:type="spellEnd"/>
                        <w:r>
                          <w:rPr>
                            <w:rFonts w:ascii="Courier New"/>
                            <w:sz w:val="18"/>
                          </w:rPr>
                          <w:t xml:space="preserve">() { </w:t>
                        </w:r>
                        <w:proofErr w:type="spellStart"/>
                        <w:r>
                          <w:rPr>
                            <w:rFonts w:ascii="Courier New"/>
                            <w:spacing w:val="-2"/>
                            <w:sz w:val="18"/>
                          </w:rPr>
                          <w:t>super.onCreate</w:t>
                        </w:r>
                        <w:proofErr w:type="spellEnd"/>
                        <w:r>
                          <w:rPr>
                            <w:rFonts w:ascii="Courier New"/>
                            <w:spacing w:val="-2"/>
                            <w:sz w:val="18"/>
                          </w:rPr>
                          <w:t xml:space="preserve">() </w:t>
                        </w:r>
                        <w:proofErr w:type="spellStart"/>
                        <w:r>
                          <w:rPr>
                            <w:rFonts w:ascii="Courier New"/>
                            <w:sz w:val="18"/>
                          </w:rPr>
                          <w:t>applicationComponent</w:t>
                        </w:r>
                        <w:proofErr w:type="spellEnd"/>
                        <w:r>
                          <w:rPr>
                            <w:rFonts w:ascii="Courier New"/>
                            <w:spacing w:val="-29"/>
                            <w:sz w:val="18"/>
                          </w:rPr>
                          <w:t xml:space="preserve"> </w:t>
                        </w:r>
                        <w:r>
                          <w:rPr>
                            <w:rFonts w:ascii="Courier New"/>
                            <w:sz w:val="18"/>
                          </w:rPr>
                          <w:t>=</w:t>
                        </w:r>
                      </w:p>
                      <w:p w14:paraId="6A3DFFEE" w14:textId="77777777" w:rsidR="003D76C2" w:rsidRDefault="00000000">
                        <w:pPr>
                          <w:spacing w:line="200" w:lineRule="exact"/>
                          <w:ind w:left="1533"/>
                          <w:rPr>
                            <w:rFonts w:ascii="Courier New"/>
                            <w:sz w:val="18"/>
                          </w:rPr>
                        </w:pPr>
                        <w:proofErr w:type="spellStart"/>
                        <w:r>
                          <w:rPr>
                            <w:rFonts w:ascii="Courier New"/>
                            <w:spacing w:val="-2"/>
                            <w:sz w:val="18"/>
                          </w:rPr>
                          <w:t>DaggerApplicationComponent.create</w:t>
                        </w:r>
                        <w:proofErr w:type="spellEnd"/>
                        <w:r>
                          <w:rPr>
                            <w:rFonts w:ascii="Courier New"/>
                            <w:spacing w:val="-2"/>
                            <w:sz w:val="18"/>
                          </w:rPr>
                          <w:t>()</w:t>
                        </w:r>
                      </w:p>
                      <w:p w14:paraId="67904CC3" w14:textId="77777777" w:rsidR="003D76C2" w:rsidRDefault="00000000">
                        <w:pPr>
                          <w:spacing w:before="16"/>
                          <w:ind w:left="885"/>
                          <w:rPr>
                            <w:rFonts w:ascii="Courier New"/>
                            <w:sz w:val="18"/>
                          </w:rPr>
                        </w:pPr>
                        <w:r>
                          <w:rPr>
                            <w:rFonts w:ascii="Courier New"/>
                            <w:sz w:val="18"/>
                          </w:rPr>
                          <w:t>}</w:t>
                        </w:r>
                      </w:p>
                    </w:txbxContent>
                  </v:textbox>
                </v:shape>
                <w10:wrap type="topAndBottom" anchorx="page"/>
              </v:group>
            </w:pict>
          </mc:Fallback>
        </mc:AlternateContent>
      </w:r>
    </w:p>
    <w:p w14:paraId="4B50566F" w14:textId="77777777" w:rsidR="003D76C2" w:rsidRDefault="00000000">
      <w:pPr>
        <w:pStyle w:val="ListParagraph"/>
        <w:numPr>
          <w:ilvl w:val="0"/>
          <w:numId w:val="4"/>
        </w:numPr>
        <w:tabs>
          <w:tab w:val="left" w:pos="1274"/>
        </w:tabs>
        <w:ind w:right="657"/>
        <w:jc w:val="left"/>
        <w:rPr>
          <w:sz w:val="20"/>
        </w:rPr>
      </w:pPr>
      <w:r>
        <w:rPr>
          <w:sz w:val="20"/>
        </w:rPr>
        <w:t>Finally,</w:t>
      </w:r>
      <w:r>
        <w:rPr>
          <w:spacing w:val="-13"/>
          <w:sz w:val="20"/>
        </w:rPr>
        <w:t xml:space="preserve"> </w:t>
      </w:r>
      <w:r>
        <w:rPr>
          <w:sz w:val="20"/>
        </w:rPr>
        <w:t>inject</w:t>
      </w:r>
      <w:r>
        <w:rPr>
          <w:spacing w:val="-13"/>
          <w:sz w:val="20"/>
        </w:rPr>
        <w:t xml:space="preserve"> </w:t>
      </w:r>
      <w:proofErr w:type="spellStart"/>
      <w:r>
        <w:rPr>
          <w:rFonts w:ascii="Courier New"/>
          <w:b/>
        </w:rPr>
        <w:t>ViewModelProvider.Factory</w:t>
      </w:r>
      <w:proofErr w:type="spellEnd"/>
      <w:r>
        <w:rPr>
          <w:rFonts w:ascii="Courier New"/>
          <w:b/>
          <w:spacing w:val="-80"/>
        </w:rPr>
        <w:t xml:space="preserve"> </w:t>
      </w:r>
      <w:r>
        <w:rPr>
          <w:sz w:val="20"/>
        </w:rPr>
        <w:t>into</w:t>
      </w:r>
      <w:r>
        <w:rPr>
          <w:spacing w:val="-12"/>
          <w:sz w:val="20"/>
        </w:rPr>
        <w:t xml:space="preserve"> </w:t>
      </w:r>
      <w:proofErr w:type="spellStart"/>
      <w:r>
        <w:rPr>
          <w:rFonts w:ascii="Courier New"/>
          <w:b/>
        </w:rPr>
        <w:t>MainActivity</w:t>
      </w:r>
      <w:proofErr w:type="spellEnd"/>
      <w:r>
        <w:rPr>
          <w:rFonts w:ascii="Courier New"/>
          <w:b/>
          <w:spacing w:val="-80"/>
        </w:rPr>
        <w:t xml:space="preserve"> </w:t>
      </w:r>
      <w:r>
        <w:rPr>
          <w:sz w:val="20"/>
        </w:rPr>
        <w:t xml:space="preserve">and obtain the </w:t>
      </w:r>
      <w:proofErr w:type="spellStart"/>
      <w:r>
        <w:rPr>
          <w:rFonts w:ascii="Courier New"/>
          <w:b/>
        </w:rPr>
        <w:t>ViewModel</w:t>
      </w:r>
      <w:proofErr w:type="spellEnd"/>
      <w:r>
        <w:rPr>
          <w:rFonts w:ascii="Courier New"/>
          <w:b/>
          <w:spacing w:val="-42"/>
        </w:rPr>
        <w:t xml:space="preserve"> </w:t>
      </w:r>
      <w:r>
        <w:rPr>
          <w:sz w:val="20"/>
        </w:rPr>
        <w:t>reference:</w:t>
      </w:r>
    </w:p>
    <w:p w14:paraId="6410C95F" w14:textId="77777777" w:rsidR="003D76C2" w:rsidRDefault="00D51F7C">
      <w:pPr>
        <w:pStyle w:val="BodyText"/>
        <w:spacing w:before="7"/>
        <w:rPr>
          <w:sz w:val="8"/>
        </w:rPr>
      </w:pPr>
      <w:r>
        <w:rPr>
          <w:noProof/>
        </w:rPr>
        <mc:AlternateContent>
          <mc:Choice Requires="wpg">
            <w:drawing>
              <wp:anchor distT="0" distB="0" distL="0" distR="0" simplePos="0" relativeHeight="487748096" behindDoc="1" locked="0" layoutInCell="1" allowOverlap="1" wp14:anchorId="76AE67C8" wp14:editId="1BD05A45">
                <wp:simplePos x="0" y="0"/>
                <wp:positionH relativeFrom="page">
                  <wp:posOffset>1120140</wp:posOffset>
                </wp:positionH>
                <wp:positionV relativeFrom="paragraph">
                  <wp:posOffset>88900</wp:posOffset>
                </wp:positionV>
                <wp:extent cx="5074920" cy="3157220"/>
                <wp:effectExtent l="0" t="0" r="5080" b="5080"/>
                <wp:wrapTopAndBottom/>
                <wp:docPr id="402" name="docshapegroup1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57220"/>
                          <a:chOff x="1764" y="140"/>
                          <a:chExt cx="7992" cy="4972"/>
                        </a:xfrm>
                      </wpg:grpSpPr>
                      <wps:wsp>
                        <wps:cNvPr id="403" name="docshape1155"/>
                        <wps:cNvSpPr>
                          <a:spLocks/>
                        </wps:cNvSpPr>
                        <wps:spPr bwMode="auto">
                          <a:xfrm>
                            <a:off x="1764" y="149"/>
                            <a:ext cx="7992" cy="495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4" name="docshape1156"/>
                        <wps:cNvSpPr>
                          <a:spLocks/>
                        </wps:cNvSpPr>
                        <wps:spPr bwMode="auto">
                          <a:xfrm>
                            <a:off x="1764" y="139"/>
                            <a:ext cx="7992" cy="4972"/>
                          </a:xfrm>
                          <a:custGeom>
                            <a:avLst/>
                            <a:gdLst>
                              <a:gd name="T0" fmla="+- 0 9756 1764"/>
                              <a:gd name="T1" fmla="*/ T0 w 7992"/>
                              <a:gd name="T2" fmla="+- 0 5092 140"/>
                              <a:gd name="T3" fmla="*/ 5092 h 4972"/>
                              <a:gd name="T4" fmla="+- 0 1764 1764"/>
                              <a:gd name="T5" fmla="*/ T4 w 7992"/>
                              <a:gd name="T6" fmla="+- 0 5092 140"/>
                              <a:gd name="T7" fmla="*/ 5092 h 4972"/>
                              <a:gd name="T8" fmla="+- 0 1764 1764"/>
                              <a:gd name="T9" fmla="*/ T8 w 7992"/>
                              <a:gd name="T10" fmla="+- 0 5112 140"/>
                              <a:gd name="T11" fmla="*/ 5112 h 4972"/>
                              <a:gd name="T12" fmla="+- 0 9756 1764"/>
                              <a:gd name="T13" fmla="*/ T12 w 7992"/>
                              <a:gd name="T14" fmla="+- 0 5112 140"/>
                              <a:gd name="T15" fmla="*/ 5112 h 4972"/>
                              <a:gd name="T16" fmla="+- 0 9756 1764"/>
                              <a:gd name="T17" fmla="*/ T16 w 7992"/>
                              <a:gd name="T18" fmla="+- 0 5092 140"/>
                              <a:gd name="T19" fmla="*/ 5092 h 4972"/>
                              <a:gd name="T20" fmla="+- 0 9756 1764"/>
                              <a:gd name="T21" fmla="*/ T20 w 7992"/>
                              <a:gd name="T22" fmla="+- 0 140 140"/>
                              <a:gd name="T23" fmla="*/ 140 h 4972"/>
                              <a:gd name="T24" fmla="+- 0 1764 1764"/>
                              <a:gd name="T25" fmla="*/ T24 w 7992"/>
                              <a:gd name="T26" fmla="+- 0 140 140"/>
                              <a:gd name="T27" fmla="*/ 140 h 4972"/>
                              <a:gd name="T28" fmla="+- 0 1764 1764"/>
                              <a:gd name="T29" fmla="*/ T28 w 7992"/>
                              <a:gd name="T30" fmla="+- 0 160 140"/>
                              <a:gd name="T31" fmla="*/ 160 h 4972"/>
                              <a:gd name="T32" fmla="+- 0 9756 1764"/>
                              <a:gd name="T33" fmla="*/ T32 w 7992"/>
                              <a:gd name="T34" fmla="+- 0 160 140"/>
                              <a:gd name="T35" fmla="*/ 160 h 4972"/>
                              <a:gd name="T36" fmla="+- 0 9756 1764"/>
                              <a:gd name="T37" fmla="*/ T36 w 7992"/>
                              <a:gd name="T38" fmla="+- 0 140 140"/>
                              <a:gd name="T39" fmla="*/ 140 h 49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972">
                                <a:moveTo>
                                  <a:pt x="7992" y="4952"/>
                                </a:moveTo>
                                <a:lnTo>
                                  <a:pt x="0" y="4952"/>
                                </a:lnTo>
                                <a:lnTo>
                                  <a:pt x="0" y="4972"/>
                                </a:lnTo>
                                <a:lnTo>
                                  <a:pt x="7992" y="4972"/>
                                </a:lnTo>
                                <a:lnTo>
                                  <a:pt x="7992" y="4952"/>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5" name="docshape1157"/>
                        <wps:cNvSpPr txBox="1">
                          <a:spLocks/>
                        </wps:cNvSpPr>
                        <wps:spPr bwMode="auto">
                          <a:xfrm>
                            <a:off x="1764" y="159"/>
                            <a:ext cx="7992" cy="49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0112AA" w14:textId="77777777" w:rsidR="003D76C2" w:rsidRDefault="00000000">
                              <w:pPr>
                                <w:spacing w:before="44"/>
                                <w:ind w:left="885"/>
                                <w:rPr>
                                  <w:rFonts w:ascii="Courier New"/>
                                  <w:b/>
                                  <w:sz w:val="18"/>
                                </w:rPr>
                              </w:pPr>
                              <w:r>
                                <w:rPr>
                                  <w:rFonts w:ascii="Courier New"/>
                                  <w:b/>
                                  <w:spacing w:val="-2"/>
                                  <w:sz w:val="18"/>
                                </w:rPr>
                                <w:t>@Inject</w:t>
                              </w:r>
                            </w:p>
                            <w:p w14:paraId="6C35CD7C" w14:textId="77777777" w:rsidR="003D76C2" w:rsidRDefault="00000000">
                              <w:pPr>
                                <w:spacing w:before="76"/>
                                <w:ind w:left="885"/>
                                <w:rPr>
                                  <w:rFonts w:ascii="Courier New"/>
                                  <w:b/>
                                  <w:sz w:val="18"/>
                                </w:rPr>
                              </w:pPr>
                              <w:proofErr w:type="spellStart"/>
                              <w:r>
                                <w:rPr>
                                  <w:rFonts w:ascii="Courier New"/>
                                  <w:b/>
                                  <w:sz w:val="18"/>
                                </w:rPr>
                                <w:t>lateinit</w:t>
                              </w:r>
                              <w:proofErr w:type="spellEnd"/>
                              <w:r>
                                <w:rPr>
                                  <w:rFonts w:ascii="Courier New"/>
                                  <w:b/>
                                  <w:spacing w:val="-7"/>
                                  <w:sz w:val="18"/>
                                </w:rPr>
                                <w:t xml:space="preserve"> </w:t>
                              </w:r>
                              <w:r>
                                <w:rPr>
                                  <w:rFonts w:ascii="Courier New"/>
                                  <w:b/>
                                  <w:sz w:val="18"/>
                                </w:rPr>
                                <w:t>var</w:t>
                              </w:r>
                              <w:r>
                                <w:rPr>
                                  <w:rFonts w:ascii="Courier New"/>
                                  <w:b/>
                                  <w:spacing w:val="-6"/>
                                  <w:sz w:val="18"/>
                                </w:rPr>
                                <w:t xml:space="preserve"> </w:t>
                              </w:r>
                              <w:r>
                                <w:rPr>
                                  <w:rFonts w:ascii="Courier New"/>
                                  <w:b/>
                                  <w:sz w:val="18"/>
                                </w:rPr>
                                <w:t>factory:</w:t>
                              </w:r>
                              <w:r>
                                <w:rPr>
                                  <w:rFonts w:ascii="Courier New"/>
                                  <w:b/>
                                  <w:spacing w:val="-6"/>
                                  <w:sz w:val="18"/>
                                </w:rPr>
                                <w:t xml:space="preserve"> </w:t>
                              </w:r>
                              <w:proofErr w:type="spellStart"/>
                              <w:r>
                                <w:rPr>
                                  <w:rFonts w:ascii="Courier New"/>
                                  <w:b/>
                                  <w:spacing w:val="-2"/>
                                  <w:sz w:val="18"/>
                                </w:rPr>
                                <w:t>ViewModelProvider.Factory</w:t>
                              </w:r>
                              <w:proofErr w:type="spellEnd"/>
                            </w:p>
                            <w:p w14:paraId="6719040F" w14:textId="77777777" w:rsidR="003D76C2" w:rsidRDefault="00000000">
                              <w:pPr>
                                <w:spacing w:before="76"/>
                                <w:ind w:left="885"/>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lateinit</w:t>
                              </w:r>
                              <w:proofErr w:type="spellEnd"/>
                              <w:r>
                                <w:rPr>
                                  <w:rFonts w:ascii="Courier New"/>
                                  <w:spacing w:val="-7"/>
                                  <w:sz w:val="18"/>
                                </w:rPr>
                                <w:t xml:space="preserve"> </w:t>
                              </w:r>
                              <w:r>
                                <w:rPr>
                                  <w:rFonts w:ascii="Courier New"/>
                                  <w:sz w:val="18"/>
                                </w:rPr>
                                <w:t>var</w:t>
                              </w:r>
                              <w:r>
                                <w:rPr>
                                  <w:rFonts w:ascii="Courier New"/>
                                  <w:spacing w:val="-8"/>
                                  <w:sz w:val="18"/>
                                </w:rPr>
                                <w:t xml:space="preserve"> </w:t>
                              </w:r>
                              <w:proofErr w:type="spellStart"/>
                              <w:r>
                                <w:rPr>
                                  <w:rFonts w:ascii="Courier New"/>
                                  <w:sz w:val="18"/>
                                </w:rPr>
                                <w:t>postAdapter</w:t>
                              </w:r>
                              <w:proofErr w:type="spellEnd"/>
                              <w:r>
                                <w:rPr>
                                  <w:rFonts w:ascii="Courier New"/>
                                  <w:sz w:val="18"/>
                                </w:rPr>
                                <w:t>:</w:t>
                              </w:r>
                              <w:r>
                                <w:rPr>
                                  <w:rFonts w:ascii="Courier New"/>
                                  <w:spacing w:val="-7"/>
                                  <w:sz w:val="18"/>
                                </w:rPr>
                                <w:t xml:space="preserve"> </w:t>
                              </w:r>
                              <w:proofErr w:type="spellStart"/>
                              <w:r>
                                <w:rPr>
                                  <w:rFonts w:ascii="Courier New"/>
                                  <w:spacing w:val="-2"/>
                                  <w:sz w:val="18"/>
                                </w:rPr>
                                <w:t>PostAdapter</w:t>
                              </w:r>
                              <w:proofErr w:type="spellEnd"/>
                            </w:p>
                            <w:p w14:paraId="45BD9096" w14:textId="77777777" w:rsidR="003D76C2" w:rsidRDefault="003D76C2">
                              <w:pPr>
                                <w:spacing w:before="8"/>
                                <w:rPr>
                                  <w:rFonts w:ascii="Courier New"/>
                                  <w:sz w:val="24"/>
                                </w:rPr>
                              </w:pPr>
                            </w:p>
                            <w:p w14:paraId="14609BDE" w14:textId="77777777" w:rsidR="003D76C2" w:rsidRDefault="00000000">
                              <w:pPr>
                                <w:spacing w:line="280" w:lineRule="atLeast"/>
                                <w:ind w:left="1317" w:right="686" w:hanging="432"/>
                                <w:rPr>
                                  <w:rFonts w:ascii="Courier New"/>
                                  <w:sz w:val="18"/>
                                </w:rPr>
                              </w:pPr>
                              <w:r>
                                <w:rPr>
                                  <w:rFonts w:ascii="Courier New"/>
                                  <w:sz w:val="18"/>
                                </w:rPr>
                                <w:t xml:space="preserve">override fun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 Bundle?) { (application</w:t>
                              </w:r>
                              <w:r>
                                <w:rPr>
                                  <w:rFonts w:ascii="Courier New"/>
                                  <w:spacing w:val="-20"/>
                                  <w:sz w:val="18"/>
                                </w:rPr>
                                <w:t xml:space="preserve"> </w:t>
                              </w:r>
                              <w:r>
                                <w:rPr>
                                  <w:rFonts w:ascii="Courier New"/>
                                  <w:sz w:val="18"/>
                                </w:rPr>
                                <w:t>as</w:t>
                              </w:r>
                              <w:r>
                                <w:rPr>
                                  <w:rFonts w:ascii="Courier New"/>
                                  <w:spacing w:val="-20"/>
                                  <w:sz w:val="18"/>
                                </w:rPr>
                                <w:t xml:space="preserve"> </w:t>
                              </w:r>
                              <w:proofErr w:type="spellStart"/>
                              <w:r>
                                <w:rPr>
                                  <w:rFonts w:ascii="Courier New"/>
                                  <w:sz w:val="18"/>
                                </w:rPr>
                                <w:t>MyApplication</w:t>
                              </w:r>
                              <w:proofErr w:type="spellEnd"/>
                              <w:r>
                                <w:rPr>
                                  <w:rFonts w:ascii="Courier New"/>
                                  <w:sz w:val="18"/>
                                </w:rPr>
                                <w:t>).</w:t>
                              </w:r>
                              <w:proofErr w:type="spellStart"/>
                              <w:r>
                                <w:rPr>
                                  <w:rFonts w:ascii="Courier New"/>
                                  <w:sz w:val="18"/>
                                </w:rPr>
                                <w:t>applicationComponent</w:t>
                              </w:r>
                              <w:proofErr w:type="spellEnd"/>
                            </w:p>
                            <w:p w14:paraId="5948512A" w14:textId="77777777" w:rsidR="003D76C2" w:rsidRDefault="00000000">
                              <w:pPr>
                                <w:spacing w:line="200" w:lineRule="exact"/>
                                <w:ind w:left="1533"/>
                                <w:rPr>
                                  <w:rFonts w:ascii="Courier New"/>
                                  <w:sz w:val="18"/>
                                </w:rPr>
                              </w:pPr>
                              <w:r>
                                <w:rPr>
                                  <w:rFonts w:ascii="Courier New"/>
                                  <w:spacing w:val="-2"/>
                                  <w:sz w:val="18"/>
                                </w:rPr>
                                <w:t>.</w:t>
                              </w:r>
                              <w:proofErr w:type="spellStart"/>
                              <w:r>
                                <w:rPr>
                                  <w:rFonts w:ascii="Courier New"/>
                                  <w:spacing w:val="-2"/>
                                  <w:sz w:val="18"/>
                                </w:rPr>
                                <w:t>createActivitySubcomponent</w:t>
                              </w:r>
                              <w:proofErr w:type="spellEnd"/>
                              <w:r>
                                <w:rPr>
                                  <w:rFonts w:ascii="Courier New"/>
                                  <w:spacing w:val="-2"/>
                                  <w:sz w:val="18"/>
                                </w:rPr>
                                <w:t>()</w:t>
                              </w:r>
                            </w:p>
                            <w:p w14:paraId="465E96F8" w14:textId="77777777" w:rsidR="003D76C2" w:rsidRDefault="00000000">
                              <w:pPr>
                                <w:spacing w:before="16" w:line="328" w:lineRule="auto"/>
                                <w:ind w:left="1317" w:right="2128" w:firstLine="432"/>
                                <w:rPr>
                                  <w:rFonts w:ascii="Courier New"/>
                                  <w:sz w:val="18"/>
                                </w:rPr>
                              </w:pPr>
                              <w:r>
                                <w:rPr>
                                  <w:rFonts w:ascii="Courier New"/>
                                  <w:spacing w:val="-2"/>
                                  <w:sz w:val="18"/>
                                </w:rPr>
                                <w:t xml:space="preserve">.inject(this)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35D27259" w14:textId="77777777" w:rsidR="003D76C2" w:rsidRDefault="003D76C2">
                              <w:pPr>
                                <w:spacing w:before="2"/>
                                <w:rPr>
                                  <w:rFonts w:ascii="Courier New"/>
                                  <w:sz w:val="18"/>
                                </w:rPr>
                              </w:pPr>
                            </w:p>
                            <w:p w14:paraId="65799A65" w14:textId="77777777" w:rsidR="003D76C2" w:rsidRDefault="00000000">
                              <w:pPr>
                                <w:spacing w:line="280" w:lineRule="atLeast"/>
                                <w:ind w:left="1317" w:right="1009"/>
                                <w:rPr>
                                  <w:rFonts w:ascii="Courier New"/>
                                  <w:sz w:val="18"/>
                                </w:rPr>
                              </w:pPr>
                              <w:proofErr w:type="spellStart"/>
                              <w:r>
                                <w:rPr>
                                  <w:rFonts w:ascii="Courier New"/>
                                  <w:spacing w:val="-2"/>
                                  <w:sz w:val="18"/>
                                </w:rPr>
                                <w:t>postAdapter</w:t>
                              </w:r>
                              <w:proofErr w:type="spellEnd"/>
                              <w:r>
                                <w:rPr>
                                  <w:rFonts w:ascii="Courier New"/>
                                  <w:spacing w:val="-24"/>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PostAdapter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 xml:space="preserve">(this)) </w:t>
                              </w:r>
                              <w:proofErr w:type="spellStart"/>
                              <w:r>
                                <w:rPr>
                                  <w:rFonts w:ascii="Courier New"/>
                                  <w:sz w:val="18"/>
                                </w:rPr>
                                <w:t>val</w:t>
                              </w:r>
                              <w:proofErr w:type="spellEnd"/>
                              <w:r>
                                <w:rPr>
                                  <w:rFonts w:ascii="Courier New"/>
                                  <w:sz w:val="18"/>
                                </w:rPr>
                                <w:t xml:space="preserve"> </w:t>
                              </w:r>
                              <w:proofErr w:type="spellStart"/>
                              <w:r>
                                <w:rPr>
                                  <w:rFonts w:ascii="Courier New"/>
                                  <w:sz w:val="18"/>
                                </w:rPr>
                                <w:t>recyclerView</w:t>
                              </w:r>
                              <w:proofErr w:type="spellEnd"/>
                              <w:r>
                                <w:rPr>
                                  <w:rFonts w:ascii="Courier New"/>
                                  <w:sz w:val="18"/>
                                </w:rPr>
                                <w:t xml:space="preserve"> = </w:t>
                              </w:r>
                              <w:proofErr w:type="spellStart"/>
                              <w:r>
                                <w:rPr>
                                  <w:rFonts w:ascii="Courier New"/>
                                  <w:sz w:val="18"/>
                                </w:rPr>
                                <w:t>findViewById</w:t>
                              </w:r>
                              <w:proofErr w:type="spellEnd"/>
                              <w:r>
                                <w:rPr>
                                  <w:rFonts w:ascii="Courier New"/>
                                  <w:sz w:val="18"/>
                                </w:rPr>
                                <w:t>&lt;</w:t>
                              </w:r>
                              <w:proofErr w:type="spellStart"/>
                              <w:r>
                                <w:rPr>
                                  <w:rFonts w:ascii="Courier New"/>
                                  <w:sz w:val="18"/>
                                </w:rPr>
                                <w:t>RecyclerView</w:t>
                              </w:r>
                              <w:proofErr w:type="spellEnd"/>
                              <w:r>
                                <w:rPr>
                                  <w:rFonts w:ascii="Courier New"/>
                                  <w:sz w:val="18"/>
                                </w:rPr>
                                <w:t>&gt;</w:t>
                              </w:r>
                            </w:p>
                            <w:p w14:paraId="0524FB46" w14:textId="77777777" w:rsidR="003D76C2" w:rsidRDefault="00000000">
                              <w:pPr>
                                <w:spacing w:line="259" w:lineRule="auto"/>
                                <w:ind w:left="1317" w:right="840" w:firstLine="432"/>
                                <w:rPr>
                                  <w:rFonts w:ascii="Courier New"/>
                                  <w:sz w:val="18"/>
                                </w:rPr>
                              </w:pPr>
                              <w:r>
                                <w:rPr>
                                  <w:rFonts w:ascii="Courier New"/>
                                  <w:spacing w:val="-2"/>
                                  <w:sz w:val="18"/>
                                </w:rPr>
                                <w:t>(</w:t>
                              </w:r>
                              <w:proofErr w:type="spellStart"/>
                              <w:r>
                                <w:rPr>
                                  <w:rFonts w:ascii="Courier New"/>
                                  <w:spacing w:val="-2"/>
                                  <w:sz w:val="18"/>
                                </w:rPr>
                                <w:t>R.id.activity_main_recycler_view</w:t>
                              </w:r>
                              <w:proofErr w:type="spellEnd"/>
                              <w:r>
                                <w:rPr>
                                  <w:rFonts w:ascii="Courier New"/>
                                  <w:spacing w:val="-2"/>
                                  <w:sz w:val="18"/>
                                </w:rPr>
                                <w:t xml:space="preserve">) </w:t>
                              </w:r>
                              <w:proofErr w:type="spellStart"/>
                              <w:r>
                                <w:rPr>
                                  <w:rFonts w:ascii="Courier New"/>
                                  <w:sz w:val="18"/>
                                </w:rPr>
                                <w:t>recyclerView.adapter</w:t>
                              </w:r>
                              <w:proofErr w:type="spellEnd"/>
                              <w:r>
                                <w:rPr>
                                  <w:rFonts w:ascii="Courier New"/>
                                  <w:sz w:val="18"/>
                                </w:rPr>
                                <w:t xml:space="preserve"> = </w:t>
                              </w:r>
                              <w:proofErr w:type="spellStart"/>
                              <w:r>
                                <w:rPr>
                                  <w:rFonts w:ascii="Courier New"/>
                                  <w:sz w:val="18"/>
                                </w:rPr>
                                <w:t>postAdapter</w:t>
                              </w:r>
                              <w:proofErr w:type="spellEnd"/>
                            </w:p>
                            <w:p w14:paraId="76C85317" w14:textId="77777777" w:rsidR="003D76C2" w:rsidRDefault="00000000">
                              <w:pPr>
                                <w:spacing w:before="56"/>
                                <w:ind w:left="1317"/>
                                <w:rPr>
                                  <w:rFonts w:ascii="Courier New"/>
                                  <w:sz w:val="18"/>
                                </w:rPr>
                              </w:pPr>
                              <w:proofErr w:type="spellStart"/>
                              <w:r>
                                <w:rPr>
                                  <w:rFonts w:ascii="Courier New"/>
                                  <w:sz w:val="18"/>
                                </w:rPr>
                                <w:t>recyclerView.layoutManager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LinearLayoutManager</w:t>
                              </w:r>
                              <w:proofErr w:type="spellEnd"/>
                              <w:r>
                                <w:rPr>
                                  <w:rFonts w:ascii="Courier New"/>
                                  <w:spacing w:val="-2"/>
                                  <w:sz w:val="18"/>
                                </w:rPr>
                                <w:t>(this)</w:t>
                              </w:r>
                            </w:p>
                            <w:p w14:paraId="7E288F10" w14:textId="77777777" w:rsidR="003D76C2" w:rsidRDefault="00000000">
                              <w:pPr>
                                <w:spacing w:before="79" w:line="235" w:lineRule="auto"/>
                                <w:ind w:left="1533" w:hanging="216"/>
                                <w:rPr>
                                  <w:rFonts w:ascii="Courier New"/>
                                  <w:b/>
                                  <w:sz w:val="18"/>
                                </w:rPr>
                              </w:pPr>
                              <w:proofErr w:type="spellStart"/>
                              <w:r>
                                <w:rPr>
                                  <w:rFonts w:ascii="Courier New"/>
                                  <w:b/>
                                  <w:sz w:val="18"/>
                                </w:rPr>
                                <w:t>val</w:t>
                              </w:r>
                              <w:proofErr w:type="spellEnd"/>
                              <w:r>
                                <w:rPr>
                                  <w:rFonts w:ascii="Courier New"/>
                                  <w:b/>
                                  <w:sz w:val="18"/>
                                </w:rPr>
                                <w:t xml:space="preserve"> </w:t>
                              </w:r>
                              <w:proofErr w:type="spellStart"/>
                              <w:r>
                                <w:rPr>
                                  <w:rFonts w:ascii="Courier New"/>
                                  <w:b/>
                                  <w:sz w:val="18"/>
                                </w:rPr>
                                <w:t>viewModel</w:t>
                              </w:r>
                              <w:proofErr w:type="spellEnd"/>
                              <w:r>
                                <w:rPr>
                                  <w:rFonts w:ascii="Courier New"/>
                                  <w:b/>
                                  <w:sz w:val="18"/>
                                </w:rPr>
                                <w:t xml:space="preserve"> = </w:t>
                              </w:r>
                              <w:proofErr w:type="spellStart"/>
                              <w:r>
                                <w:rPr>
                                  <w:rFonts w:ascii="Courier New"/>
                                  <w:b/>
                                  <w:sz w:val="18"/>
                                </w:rPr>
                                <w:t>ViewModelProvider</w:t>
                              </w:r>
                              <w:proofErr w:type="spellEnd"/>
                              <w:r>
                                <w:rPr>
                                  <w:rFonts w:ascii="Courier New"/>
                                  <w:b/>
                                  <w:sz w:val="18"/>
                                </w:rPr>
                                <w:t xml:space="preserve">(this, </w:t>
                              </w:r>
                              <w:r>
                                <w:rPr>
                                  <w:rFonts w:ascii="Courier New"/>
                                  <w:b/>
                                  <w:spacing w:val="-2"/>
                                  <w:sz w:val="18"/>
                                </w:rPr>
                                <w:t>factory).get(</w:t>
                              </w:r>
                              <w:proofErr w:type="spellStart"/>
                              <w:r>
                                <w:rPr>
                                  <w:rFonts w:ascii="Courier New"/>
                                  <w:b/>
                                  <w:spacing w:val="-2"/>
                                  <w:sz w:val="18"/>
                                </w:rPr>
                                <w:t>PostViewModel</w:t>
                              </w:r>
                              <w:proofErr w:type="spellEnd"/>
                              <w:r>
                                <w:rPr>
                                  <w:rFonts w:ascii="Courier New"/>
                                  <w:b/>
                                  <w:spacing w:val="-2"/>
                                  <w:sz w:val="18"/>
                                </w:rPr>
                                <w:t>::class.java)</w:t>
                              </w:r>
                            </w:p>
                            <w:p w14:paraId="750566CC" w14:textId="77777777" w:rsidR="003D76C2" w:rsidRDefault="00000000">
                              <w:pPr>
                                <w:spacing w:before="17"/>
                                <w:ind w:left="1317"/>
                                <w:rPr>
                                  <w:rFonts w:ascii="Courier New"/>
                                  <w:b/>
                                  <w:sz w:val="18"/>
                                </w:rPr>
                              </w:pPr>
                              <w:proofErr w:type="spellStart"/>
                              <w:r>
                                <w:rPr>
                                  <w:rFonts w:ascii="Courier New"/>
                                  <w:b/>
                                  <w:sz w:val="18"/>
                                </w:rPr>
                                <w:t>viewModel.getPosts</w:t>
                              </w:r>
                              <w:proofErr w:type="spellEnd"/>
                              <w:r>
                                <w:rPr>
                                  <w:rFonts w:ascii="Courier New"/>
                                  <w:b/>
                                  <w:sz w:val="18"/>
                                </w:rPr>
                                <w:t>().observe(this,</w:t>
                              </w:r>
                              <w:r>
                                <w:rPr>
                                  <w:rFonts w:ascii="Courier New"/>
                                  <w:b/>
                                  <w:spacing w:val="-23"/>
                                  <w:sz w:val="18"/>
                                </w:rPr>
                                <w:t xml:space="preserve"> </w:t>
                              </w:r>
                              <w:r>
                                <w:rPr>
                                  <w:rFonts w:ascii="Courier New"/>
                                  <w:b/>
                                  <w:sz w:val="18"/>
                                </w:rPr>
                                <w:t>Observer</w:t>
                              </w:r>
                              <w:r>
                                <w:rPr>
                                  <w:rFonts w:ascii="Courier New"/>
                                  <w:b/>
                                  <w:spacing w:val="-21"/>
                                  <w:sz w:val="18"/>
                                </w:rPr>
                                <w:t xml:space="preserve"> </w:t>
                              </w:r>
                              <w:r>
                                <w:rPr>
                                  <w:rFonts w:ascii="Courier New"/>
                                  <w:b/>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AE67C8" id="docshapegroup1154" o:spid="_x0000_s2040" style="position:absolute;margin-left:88.2pt;margin-top:7pt;width:399.6pt;height:248.6pt;z-index:-15568384;mso-wrap-distance-left:0;mso-wrap-distance-right:0;mso-position-horizontal-relative:page;mso-position-vertical-relative:text" coordorigin="1764,140" coordsize="7992,49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">
                <v:rect id="docshape1155" o:spid="_x0000_s2041" style="position:absolute;left:1764;top:149;width:7992;height:49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" fillcolor="#f6f6f6" stroked="f">
                  <v:path arrowok="t"/>
                </v:rect>
                <v:shape id="docshape1156" o:spid="_x0000_s2042" style="position:absolute;left:1764;top:139;width:7992;height:4972;visibility:visible;mso-wrap-style:square;v-text-anchor:top" coordsize="7992,49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" path="m7992,4952l,4952r,20l7992,4972r,-20xm7992,l,,,20r7992,l7992,xe" fillcolor="#dadada" stroked="f">
                  <v:path arrowok="t" o:connecttype="custom" o:connectlocs="7992,5092;0,5092;0,5112;7992,5112;7992,5092;7992,140;0,140;0,160;7992,160;7992,140" o:connectangles="0,0,0,0,0,0,0,0,0,0"/>
                </v:shape>
                <v:shape id="docshape1157" o:spid="_x0000_s2043" type="#_x0000_t202" style="position:absolute;left:1764;top:159;width:7992;height:49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" filled="f" stroked="f">
                  <v:path arrowok="t"/>
                  <v:textbox inset="0,0,0,0">
                    <w:txbxContent>
                      <w:p w14:paraId="480112AA" w14:textId="77777777" w:rsidR="003D76C2" w:rsidRDefault="00000000">
                        <w:pPr>
                          <w:spacing w:before="44"/>
                          <w:ind w:left="885"/>
                          <w:rPr>
                            <w:rFonts w:ascii="Courier New"/>
                            <w:b/>
                            <w:sz w:val="18"/>
                          </w:rPr>
                        </w:pPr>
                        <w:r>
                          <w:rPr>
                            <w:rFonts w:ascii="Courier New"/>
                            <w:b/>
                            <w:spacing w:val="-2"/>
                            <w:sz w:val="18"/>
                          </w:rPr>
                          <w:t>@Inject</w:t>
                        </w:r>
                      </w:p>
                      <w:p w14:paraId="6C35CD7C" w14:textId="77777777" w:rsidR="003D76C2" w:rsidRDefault="00000000">
                        <w:pPr>
                          <w:spacing w:before="76"/>
                          <w:ind w:left="885"/>
                          <w:rPr>
                            <w:rFonts w:ascii="Courier New"/>
                            <w:b/>
                            <w:sz w:val="18"/>
                          </w:rPr>
                        </w:pPr>
                        <w:proofErr w:type="spellStart"/>
                        <w:r>
                          <w:rPr>
                            <w:rFonts w:ascii="Courier New"/>
                            <w:b/>
                            <w:sz w:val="18"/>
                          </w:rPr>
                          <w:t>lateinit</w:t>
                        </w:r>
                        <w:proofErr w:type="spellEnd"/>
                        <w:r>
                          <w:rPr>
                            <w:rFonts w:ascii="Courier New"/>
                            <w:b/>
                            <w:spacing w:val="-7"/>
                            <w:sz w:val="18"/>
                          </w:rPr>
                          <w:t xml:space="preserve"> </w:t>
                        </w:r>
                        <w:r>
                          <w:rPr>
                            <w:rFonts w:ascii="Courier New"/>
                            <w:b/>
                            <w:sz w:val="18"/>
                          </w:rPr>
                          <w:t>var</w:t>
                        </w:r>
                        <w:r>
                          <w:rPr>
                            <w:rFonts w:ascii="Courier New"/>
                            <w:b/>
                            <w:spacing w:val="-6"/>
                            <w:sz w:val="18"/>
                          </w:rPr>
                          <w:t xml:space="preserve"> </w:t>
                        </w:r>
                        <w:r>
                          <w:rPr>
                            <w:rFonts w:ascii="Courier New"/>
                            <w:b/>
                            <w:sz w:val="18"/>
                          </w:rPr>
                          <w:t>factory:</w:t>
                        </w:r>
                        <w:r>
                          <w:rPr>
                            <w:rFonts w:ascii="Courier New"/>
                            <w:b/>
                            <w:spacing w:val="-6"/>
                            <w:sz w:val="18"/>
                          </w:rPr>
                          <w:t xml:space="preserve"> </w:t>
                        </w:r>
                        <w:proofErr w:type="spellStart"/>
                        <w:r>
                          <w:rPr>
                            <w:rFonts w:ascii="Courier New"/>
                            <w:b/>
                            <w:spacing w:val="-2"/>
                            <w:sz w:val="18"/>
                          </w:rPr>
                          <w:t>ViewModelProvider.Factory</w:t>
                        </w:r>
                        <w:proofErr w:type="spellEnd"/>
                      </w:p>
                      <w:p w14:paraId="6719040F" w14:textId="77777777" w:rsidR="003D76C2" w:rsidRDefault="00000000">
                        <w:pPr>
                          <w:spacing w:before="76"/>
                          <w:ind w:left="885"/>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lateinit</w:t>
                        </w:r>
                        <w:proofErr w:type="spellEnd"/>
                        <w:r>
                          <w:rPr>
                            <w:rFonts w:ascii="Courier New"/>
                            <w:spacing w:val="-7"/>
                            <w:sz w:val="18"/>
                          </w:rPr>
                          <w:t xml:space="preserve"> </w:t>
                        </w:r>
                        <w:r>
                          <w:rPr>
                            <w:rFonts w:ascii="Courier New"/>
                            <w:sz w:val="18"/>
                          </w:rPr>
                          <w:t>var</w:t>
                        </w:r>
                        <w:r>
                          <w:rPr>
                            <w:rFonts w:ascii="Courier New"/>
                            <w:spacing w:val="-8"/>
                            <w:sz w:val="18"/>
                          </w:rPr>
                          <w:t xml:space="preserve"> </w:t>
                        </w:r>
                        <w:proofErr w:type="spellStart"/>
                        <w:r>
                          <w:rPr>
                            <w:rFonts w:ascii="Courier New"/>
                            <w:sz w:val="18"/>
                          </w:rPr>
                          <w:t>postAdapter</w:t>
                        </w:r>
                        <w:proofErr w:type="spellEnd"/>
                        <w:r>
                          <w:rPr>
                            <w:rFonts w:ascii="Courier New"/>
                            <w:sz w:val="18"/>
                          </w:rPr>
                          <w:t>:</w:t>
                        </w:r>
                        <w:r>
                          <w:rPr>
                            <w:rFonts w:ascii="Courier New"/>
                            <w:spacing w:val="-7"/>
                            <w:sz w:val="18"/>
                          </w:rPr>
                          <w:t xml:space="preserve"> </w:t>
                        </w:r>
                        <w:proofErr w:type="spellStart"/>
                        <w:r>
                          <w:rPr>
                            <w:rFonts w:ascii="Courier New"/>
                            <w:spacing w:val="-2"/>
                            <w:sz w:val="18"/>
                          </w:rPr>
                          <w:t>PostAdapter</w:t>
                        </w:r>
                        <w:proofErr w:type="spellEnd"/>
                      </w:p>
                      <w:p w14:paraId="45BD9096" w14:textId="77777777" w:rsidR="003D76C2" w:rsidRDefault="003D76C2">
                        <w:pPr>
                          <w:spacing w:before="8"/>
                          <w:rPr>
                            <w:rFonts w:ascii="Courier New"/>
                            <w:sz w:val="24"/>
                          </w:rPr>
                        </w:pPr>
                      </w:p>
                      <w:p w14:paraId="14609BDE" w14:textId="77777777" w:rsidR="003D76C2" w:rsidRDefault="00000000">
                        <w:pPr>
                          <w:spacing w:line="280" w:lineRule="atLeast"/>
                          <w:ind w:left="1317" w:right="686" w:hanging="432"/>
                          <w:rPr>
                            <w:rFonts w:ascii="Courier New"/>
                            <w:sz w:val="18"/>
                          </w:rPr>
                        </w:pPr>
                        <w:r>
                          <w:rPr>
                            <w:rFonts w:ascii="Courier New"/>
                            <w:sz w:val="18"/>
                          </w:rPr>
                          <w:t xml:space="preserve">override fun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 Bundle?) { (application</w:t>
                        </w:r>
                        <w:r>
                          <w:rPr>
                            <w:rFonts w:ascii="Courier New"/>
                            <w:spacing w:val="-20"/>
                            <w:sz w:val="18"/>
                          </w:rPr>
                          <w:t xml:space="preserve"> </w:t>
                        </w:r>
                        <w:r>
                          <w:rPr>
                            <w:rFonts w:ascii="Courier New"/>
                            <w:sz w:val="18"/>
                          </w:rPr>
                          <w:t>as</w:t>
                        </w:r>
                        <w:r>
                          <w:rPr>
                            <w:rFonts w:ascii="Courier New"/>
                            <w:spacing w:val="-20"/>
                            <w:sz w:val="18"/>
                          </w:rPr>
                          <w:t xml:space="preserve"> </w:t>
                        </w:r>
                        <w:proofErr w:type="spellStart"/>
                        <w:r>
                          <w:rPr>
                            <w:rFonts w:ascii="Courier New"/>
                            <w:sz w:val="18"/>
                          </w:rPr>
                          <w:t>MyApplication</w:t>
                        </w:r>
                        <w:proofErr w:type="spellEnd"/>
                        <w:r>
                          <w:rPr>
                            <w:rFonts w:ascii="Courier New"/>
                            <w:sz w:val="18"/>
                          </w:rPr>
                          <w:t>).</w:t>
                        </w:r>
                        <w:proofErr w:type="spellStart"/>
                        <w:r>
                          <w:rPr>
                            <w:rFonts w:ascii="Courier New"/>
                            <w:sz w:val="18"/>
                          </w:rPr>
                          <w:t>applicationComponent</w:t>
                        </w:r>
                        <w:proofErr w:type="spellEnd"/>
                      </w:p>
                      <w:p w14:paraId="5948512A" w14:textId="77777777" w:rsidR="003D76C2" w:rsidRDefault="00000000">
                        <w:pPr>
                          <w:spacing w:line="200" w:lineRule="exact"/>
                          <w:ind w:left="1533"/>
                          <w:rPr>
                            <w:rFonts w:ascii="Courier New"/>
                            <w:sz w:val="18"/>
                          </w:rPr>
                        </w:pPr>
                        <w:r>
                          <w:rPr>
                            <w:rFonts w:ascii="Courier New"/>
                            <w:spacing w:val="-2"/>
                            <w:sz w:val="18"/>
                          </w:rPr>
                          <w:t>.</w:t>
                        </w:r>
                        <w:proofErr w:type="spellStart"/>
                        <w:r>
                          <w:rPr>
                            <w:rFonts w:ascii="Courier New"/>
                            <w:spacing w:val="-2"/>
                            <w:sz w:val="18"/>
                          </w:rPr>
                          <w:t>createActivitySubcomponent</w:t>
                        </w:r>
                        <w:proofErr w:type="spellEnd"/>
                        <w:r>
                          <w:rPr>
                            <w:rFonts w:ascii="Courier New"/>
                            <w:spacing w:val="-2"/>
                            <w:sz w:val="18"/>
                          </w:rPr>
                          <w:t>()</w:t>
                        </w:r>
                      </w:p>
                      <w:p w14:paraId="465E96F8" w14:textId="77777777" w:rsidR="003D76C2" w:rsidRDefault="00000000">
                        <w:pPr>
                          <w:spacing w:before="16" w:line="328" w:lineRule="auto"/>
                          <w:ind w:left="1317" w:right="2128" w:firstLine="432"/>
                          <w:rPr>
                            <w:rFonts w:ascii="Courier New"/>
                            <w:sz w:val="18"/>
                          </w:rPr>
                        </w:pPr>
                        <w:r>
                          <w:rPr>
                            <w:rFonts w:ascii="Courier New"/>
                            <w:spacing w:val="-2"/>
                            <w:sz w:val="18"/>
                          </w:rPr>
                          <w:t xml:space="preserve">.inject(this)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35D27259" w14:textId="77777777" w:rsidR="003D76C2" w:rsidRDefault="003D76C2">
                        <w:pPr>
                          <w:spacing w:before="2"/>
                          <w:rPr>
                            <w:rFonts w:ascii="Courier New"/>
                            <w:sz w:val="18"/>
                          </w:rPr>
                        </w:pPr>
                      </w:p>
                      <w:p w14:paraId="65799A65" w14:textId="77777777" w:rsidR="003D76C2" w:rsidRDefault="00000000">
                        <w:pPr>
                          <w:spacing w:line="280" w:lineRule="atLeast"/>
                          <w:ind w:left="1317" w:right="1009"/>
                          <w:rPr>
                            <w:rFonts w:ascii="Courier New"/>
                            <w:sz w:val="18"/>
                          </w:rPr>
                        </w:pPr>
                        <w:proofErr w:type="spellStart"/>
                        <w:r>
                          <w:rPr>
                            <w:rFonts w:ascii="Courier New"/>
                            <w:spacing w:val="-2"/>
                            <w:sz w:val="18"/>
                          </w:rPr>
                          <w:t>postAdapter</w:t>
                        </w:r>
                        <w:proofErr w:type="spellEnd"/>
                        <w:r>
                          <w:rPr>
                            <w:rFonts w:ascii="Courier New"/>
                            <w:spacing w:val="-24"/>
                            <w:sz w:val="18"/>
                          </w:rPr>
                          <w:t xml:space="preserve"> </w:t>
                        </w:r>
                        <w:r>
                          <w:rPr>
                            <w:rFonts w:ascii="Courier New"/>
                            <w:spacing w:val="-2"/>
                            <w:sz w:val="18"/>
                          </w:rPr>
                          <w:t>=</w:t>
                        </w:r>
                        <w:r>
                          <w:rPr>
                            <w:rFonts w:ascii="Courier New"/>
                            <w:spacing w:val="-24"/>
                            <w:sz w:val="18"/>
                          </w:rPr>
                          <w:t xml:space="preserve"> </w:t>
                        </w:r>
                        <w:proofErr w:type="spellStart"/>
                        <w:r>
                          <w:rPr>
                            <w:rFonts w:ascii="Courier New"/>
                            <w:spacing w:val="-2"/>
                            <w:sz w:val="18"/>
                          </w:rPr>
                          <w:t>PostAdapter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 xml:space="preserve">(this)) </w:t>
                        </w:r>
                        <w:proofErr w:type="spellStart"/>
                        <w:r>
                          <w:rPr>
                            <w:rFonts w:ascii="Courier New"/>
                            <w:sz w:val="18"/>
                          </w:rPr>
                          <w:t>val</w:t>
                        </w:r>
                        <w:proofErr w:type="spellEnd"/>
                        <w:r>
                          <w:rPr>
                            <w:rFonts w:ascii="Courier New"/>
                            <w:sz w:val="18"/>
                          </w:rPr>
                          <w:t xml:space="preserve"> </w:t>
                        </w:r>
                        <w:proofErr w:type="spellStart"/>
                        <w:r>
                          <w:rPr>
                            <w:rFonts w:ascii="Courier New"/>
                            <w:sz w:val="18"/>
                          </w:rPr>
                          <w:t>recyclerView</w:t>
                        </w:r>
                        <w:proofErr w:type="spellEnd"/>
                        <w:r>
                          <w:rPr>
                            <w:rFonts w:ascii="Courier New"/>
                            <w:sz w:val="18"/>
                          </w:rPr>
                          <w:t xml:space="preserve"> = </w:t>
                        </w:r>
                        <w:proofErr w:type="spellStart"/>
                        <w:r>
                          <w:rPr>
                            <w:rFonts w:ascii="Courier New"/>
                            <w:sz w:val="18"/>
                          </w:rPr>
                          <w:t>findViewById</w:t>
                        </w:r>
                        <w:proofErr w:type="spellEnd"/>
                        <w:r>
                          <w:rPr>
                            <w:rFonts w:ascii="Courier New"/>
                            <w:sz w:val="18"/>
                          </w:rPr>
                          <w:t>&lt;</w:t>
                        </w:r>
                        <w:proofErr w:type="spellStart"/>
                        <w:r>
                          <w:rPr>
                            <w:rFonts w:ascii="Courier New"/>
                            <w:sz w:val="18"/>
                          </w:rPr>
                          <w:t>RecyclerView</w:t>
                        </w:r>
                        <w:proofErr w:type="spellEnd"/>
                        <w:r>
                          <w:rPr>
                            <w:rFonts w:ascii="Courier New"/>
                            <w:sz w:val="18"/>
                          </w:rPr>
                          <w:t>&gt;</w:t>
                        </w:r>
                      </w:p>
                      <w:p w14:paraId="0524FB46" w14:textId="77777777" w:rsidR="003D76C2" w:rsidRDefault="00000000">
                        <w:pPr>
                          <w:spacing w:line="259" w:lineRule="auto"/>
                          <w:ind w:left="1317" w:right="840" w:firstLine="432"/>
                          <w:rPr>
                            <w:rFonts w:ascii="Courier New"/>
                            <w:sz w:val="18"/>
                          </w:rPr>
                        </w:pPr>
                        <w:r>
                          <w:rPr>
                            <w:rFonts w:ascii="Courier New"/>
                            <w:spacing w:val="-2"/>
                            <w:sz w:val="18"/>
                          </w:rPr>
                          <w:t>(</w:t>
                        </w:r>
                        <w:proofErr w:type="spellStart"/>
                        <w:r>
                          <w:rPr>
                            <w:rFonts w:ascii="Courier New"/>
                            <w:spacing w:val="-2"/>
                            <w:sz w:val="18"/>
                          </w:rPr>
                          <w:t>R.id.activity_main_recycler_view</w:t>
                        </w:r>
                        <w:proofErr w:type="spellEnd"/>
                        <w:r>
                          <w:rPr>
                            <w:rFonts w:ascii="Courier New"/>
                            <w:spacing w:val="-2"/>
                            <w:sz w:val="18"/>
                          </w:rPr>
                          <w:t xml:space="preserve">) </w:t>
                        </w:r>
                        <w:proofErr w:type="spellStart"/>
                        <w:r>
                          <w:rPr>
                            <w:rFonts w:ascii="Courier New"/>
                            <w:sz w:val="18"/>
                          </w:rPr>
                          <w:t>recyclerView.adapter</w:t>
                        </w:r>
                        <w:proofErr w:type="spellEnd"/>
                        <w:r>
                          <w:rPr>
                            <w:rFonts w:ascii="Courier New"/>
                            <w:sz w:val="18"/>
                          </w:rPr>
                          <w:t xml:space="preserve"> = </w:t>
                        </w:r>
                        <w:proofErr w:type="spellStart"/>
                        <w:r>
                          <w:rPr>
                            <w:rFonts w:ascii="Courier New"/>
                            <w:sz w:val="18"/>
                          </w:rPr>
                          <w:t>postAdapter</w:t>
                        </w:r>
                        <w:proofErr w:type="spellEnd"/>
                      </w:p>
                      <w:p w14:paraId="76C85317" w14:textId="77777777" w:rsidR="003D76C2" w:rsidRDefault="00000000">
                        <w:pPr>
                          <w:spacing w:before="56"/>
                          <w:ind w:left="1317"/>
                          <w:rPr>
                            <w:rFonts w:ascii="Courier New"/>
                            <w:sz w:val="18"/>
                          </w:rPr>
                        </w:pPr>
                        <w:proofErr w:type="spellStart"/>
                        <w:r>
                          <w:rPr>
                            <w:rFonts w:ascii="Courier New"/>
                            <w:sz w:val="18"/>
                          </w:rPr>
                          <w:t>recyclerView.layoutManager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LinearLayoutManager</w:t>
                        </w:r>
                        <w:proofErr w:type="spellEnd"/>
                        <w:r>
                          <w:rPr>
                            <w:rFonts w:ascii="Courier New"/>
                            <w:spacing w:val="-2"/>
                            <w:sz w:val="18"/>
                          </w:rPr>
                          <w:t>(this)</w:t>
                        </w:r>
                      </w:p>
                      <w:p w14:paraId="7E288F10" w14:textId="77777777" w:rsidR="003D76C2" w:rsidRDefault="00000000">
                        <w:pPr>
                          <w:spacing w:before="79" w:line="235" w:lineRule="auto"/>
                          <w:ind w:left="1533" w:hanging="216"/>
                          <w:rPr>
                            <w:rFonts w:ascii="Courier New"/>
                            <w:b/>
                            <w:sz w:val="18"/>
                          </w:rPr>
                        </w:pPr>
                        <w:proofErr w:type="spellStart"/>
                        <w:r>
                          <w:rPr>
                            <w:rFonts w:ascii="Courier New"/>
                            <w:b/>
                            <w:sz w:val="18"/>
                          </w:rPr>
                          <w:t>val</w:t>
                        </w:r>
                        <w:proofErr w:type="spellEnd"/>
                        <w:r>
                          <w:rPr>
                            <w:rFonts w:ascii="Courier New"/>
                            <w:b/>
                            <w:sz w:val="18"/>
                          </w:rPr>
                          <w:t xml:space="preserve"> </w:t>
                        </w:r>
                        <w:proofErr w:type="spellStart"/>
                        <w:r>
                          <w:rPr>
                            <w:rFonts w:ascii="Courier New"/>
                            <w:b/>
                            <w:sz w:val="18"/>
                          </w:rPr>
                          <w:t>viewModel</w:t>
                        </w:r>
                        <w:proofErr w:type="spellEnd"/>
                        <w:r>
                          <w:rPr>
                            <w:rFonts w:ascii="Courier New"/>
                            <w:b/>
                            <w:sz w:val="18"/>
                          </w:rPr>
                          <w:t xml:space="preserve"> = </w:t>
                        </w:r>
                        <w:proofErr w:type="spellStart"/>
                        <w:r>
                          <w:rPr>
                            <w:rFonts w:ascii="Courier New"/>
                            <w:b/>
                            <w:sz w:val="18"/>
                          </w:rPr>
                          <w:t>ViewModelProvider</w:t>
                        </w:r>
                        <w:proofErr w:type="spellEnd"/>
                        <w:r>
                          <w:rPr>
                            <w:rFonts w:ascii="Courier New"/>
                            <w:b/>
                            <w:sz w:val="18"/>
                          </w:rPr>
                          <w:t xml:space="preserve">(this, </w:t>
                        </w:r>
                        <w:r>
                          <w:rPr>
                            <w:rFonts w:ascii="Courier New"/>
                            <w:b/>
                            <w:spacing w:val="-2"/>
                            <w:sz w:val="18"/>
                          </w:rPr>
                          <w:t>factory).get(</w:t>
                        </w:r>
                        <w:proofErr w:type="spellStart"/>
                        <w:r>
                          <w:rPr>
                            <w:rFonts w:ascii="Courier New"/>
                            <w:b/>
                            <w:spacing w:val="-2"/>
                            <w:sz w:val="18"/>
                          </w:rPr>
                          <w:t>PostViewModel</w:t>
                        </w:r>
                        <w:proofErr w:type="spellEnd"/>
                        <w:r>
                          <w:rPr>
                            <w:rFonts w:ascii="Courier New"/>
                            <w:b/>
                            <w:spacing w:val="-2"/>
                            <w:sz w:val="18"/>
                          </w:rPr>
                          <w:t>::class.java)</w:t>
                        </w:r>
                      </w:p>
                      <w:p w14:paraId="750566CC" w14:textId="77777777" w:rsidR="003D76C2" w:rsidRDefault="00000000">
                        <w:pPr>
                          <w:spacing w:before="17"/>
                          <w:ind w:left="1317"/>
                          <w:rPr>
                            <w:rFonts w:ascii="Courier New"/>
                            <w:b/>
                            <w:sz w:val="18"/>
                          </w:rPr>
                        </w:pPr>
                        <w:proofErr w:type="spellStart"/>
                        <w:r>
                          <w:rPr>
                            <w:rFonts w:ascii="Courier New"/>
                            <w:b/>
                            <w:sz w:val="18"/>
                          </w:rPr>
                          <w:t>viewModel.getPosts</w:t>
                        </w:r>
                        <w:proofErr w:type="spellEnd"/>
                        <w:r>
                          <w:rPr>
                            <w:rFonts w:ascii="Courier New"/>
                            <w:b/>
                            <w:sz w:val="18"/>
                          </w:rPr>
                          <w:t>().observe(this,</w:t>
                        </w:r>
                        <w:r>
                          <w:rPr>
                            <w:rFonts w:ascii="Courier New"/>
                            <w:b/>
                            <w:spacing w:val="-23"/>
                            <w:sz w:val="18"/>
                          </w:rPr>
                          <w:t xml:space="preserve"> </w:t>
                        </w:r>
                        <w:r>
                          <w:rPr>
                            <w:rFonts w:ascii="Courier New"/>
                            <w:b/>
                            <w:sz w:val="18"/>
                          </w:rPr>
                          <w:t>Observer</w:t>
                        </w:r>
                        <w:r>
                          <w:rPr>
                            <w:rFonts w:ascii="Courier New"/>
                            <w:b/>
                            <w:spacing w:val="-21"/>
                            <w:sz w:val="18"/>
                          </w:rPr>
                          <w:t xml:space="preserve"> </w:t>
                        </w:r>
                        <w:r>
                          <w:rPr>
                            <w:rFonts w:ascii="Courier New"/>
                            <w:b/>
                            <w:spacing w:val="-10"/>
                            <w:sz w:val="18"/>
                          </w:rPr>
                          <w:t>{</w:t>
                        </w:r>
                      </w:p>
                    </w:txbxContent>
                  </v:textbox>
                </v:shape>
                <w10:wrap type="topAndBottom" anchorx="page"/>
              </v:group>
            </w:pict>
          </mc:Fallback>
        </mc:AlternateContent>
      </w:r>
    </w:p>
    <w:p w14:paraId="730A34AC" w14:textId="77777777" w:rsidR="003D76C2" w:rsidRDefault="003D76C2">
      <w:pPr>
        <w:rPr>
          <w:sz w:val="8"/>
        </w:rPr>
        <w:sectPr w:rsidR="003D76C2">
          <w:pgSz w:w="10800" w:h="13320"/>
          <w:pgMar w:top="1120" w:right="920" w:bottom="280" w:left="940" w:header="695" w:footer="0" w:gutter="0"/>
          <w:cols w:space="720"/>
        </w:sectPr>
      </w:pPr>
    </w:p>
    <w:p w14:paraId="6993B1A7" w14:textId="77777777" w:rsidR="003D76C2" w:rsidRDefault="003D76C2">
      <w:pPr>
        <w:pStyle w:val="BodyText"/>
        <w:spacing w:before="13"/>
        <w:rPr>
          <w:sz w:val="4"/>
        </w:rPr>
      </w:pPr>
    </w:p>
    <w:p w14:paraId="62134795" w14:textId="77777777" w:rsidR="003D76C2" w:rsidRDefault="00D51F7C">
      <w:pPr>
        <w:pStyle w:val="BodyText"/>
        <w:ind w:left="104"/>
      </w:pPr>
      <w:r>
        <w:rPr>
          <w:noProof/>
        </w:rPr>
        <mc:AlternateContent>
          <mc:Choice Requires="wpg">
            <w:drawing>
              <wp:inline distT="0" distB="0" distL="0" distR="0" wp14:anchorId="2323D139" wp14:editId="301E4E7A">
                <wp:extent cx="5074920" cy="576580"/>
                <wp:effectExtent l="0" t="0" r="5080" b="0"/>
                <wp:docPr id="398" name="docshapegroup1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6580"/>
                          <a:chOff x="0" y="0"/>
                          <a:chExt cx="7992" cy="908"/>
                        </a:xfrm>
                      </wpg:grpSpPr>
                      <wps:wsp>
                        <wps:cNvPr id="399" name="docshape1159"/>
                        <wps:cNvSpPr>
                          <a:spLocks/>
                        </wps:cNvSpPr>
                        <wps:spPr bwMode="auto">
                          <a:xfrm>
                            <a:off x="0" y="10"/>
                            <a:ext cx="7992" cy="88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0" name="docshape1160"/>
                        <wps:cNvSpPr>
                          <a:spLocks/>
                        </wps:cNvSpPr>
                        <wps:spPr bwMode="auto">
                          <a:xfrm>
                            <a:off x="0" y="0"/>
                            <a:ext cx="7992" cy="908"/>
                          </a:xfrm>
                          <a:custGeom>
                            <a:avLst/>
                            <a:gdLst>
                              <a:gd name="T0" fmla="*/ 7992 w 7992"/>
                              <a:gd name="T1" fmla="*/ 888 h 908"/>
                              <a:gd name="T2" fmla="*/ 0 w 7992"/>
                              <a:gd name="T3" fmla="*/ 888 h 908"/>
                              <a:gd name="T4" fmla="*/ 0 w 7992"/>
                              <a:gd name="T5" fmla="*/ 908 h 908"/>
                              <a:gd name="T6" fmla="*/ 7992 w 7992"/>
                              <a:gd name="T7" fmla="*/ 908 h 908"/>
                              <a:gd name="T8" fmla="*/ 7992 w 7992"/>
                              <a:gd name="T9" fmla="*/ 888 h 908"/>
                              <a:gd name="T10" fmla="*/ 7992 w 7992"/>
                              <a:gd name="T11" fmla="*/ 0 h 908"/>
                              <a:gd name="T12" fmla="*/ 0 w 7992"/>
                              <a:gd name="T13" fmla="*/ 0 h 908"/>
                              <a:gd name="T14" fmla="*/ 0 w 7992"/>
                              <a:gd name="T15" fmla="*/ 20 h 908"/>
                              <a:gd name="T16" fmla="*/ 7992 w 7992"/>
                              <a:gd name="T17" fmla="*/ 20 h 908"/>
                              <a:gd name="T18" fmla="*/ 7992 w 7992"/>
                              <a:gd name="T19" fmla="*/ 0 h 9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8">
                                <a:moveTo>
                                  <a:pt x="7992" y="888"/>
                                </a:moveTo>
                                <a:lnTo>
                                  <a:pt x="0" y="888"/>
                                </a:lnTo>
                                <a:lnTo>
                                  <a:pt x="0" y="908"/>
                                </a:lnTo>
                                <a:lnTo>
                                  <a:pt x="7992" y="908"/>
                                </a:lnTo>
                                <a:lnTo>
                                  <a:pt x="7992" y="88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1" name="docshape1161"/>
                        <wps:cNvSpPr txBox="1">
                          <a:spLocks/>
                        </wps:cNvSpPr>
                        <wps:spPr bwMode="auto">
                          <a:xfrm>
                            <a:off x="0" y="20"/>
                            <a:ext cx="7992" cy="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A60D7" w14:textId="77777777" w:rsidR="003D76C2" w:rsidRDefault="00000000">
                              <w:pPr>
                                <w:spacing w:before="44"/>
                                <w:ind w:left="1749"/>
                                <w:rPr>
                                  <w:rFonts w:ascii="Courier New"/>
                                  <w:b/>
                                  <w:sz w:val="18"/>
                                </w:rPr>
                              </w:pPr>
                              <w:proofErr w:type="spellStart"/>
                              <w:r>
                                <w:rPr>
                                  <w:rFonts w:ascii="Courier New"/>
                                  <w:b/>
                                  <w:spacing w:val="-2"/>
                                  <w:sz w:val="18"/>
                                </w:rPr>
                                <w:t>postAdapter.updatePosts</w:t>
                              </w:r>
                              <w:proofErr w:type="spellEnd"/>
                              <w:r>
                                <w:rPr>
                                  <w:rFonts w:ascii="Courier New"/>
                                  <w:b/>
                                  <w:spacing w:val="-2"/>
                                  <w:sz w:val="18"/>
                                </w:rPr>
                                <w:t>(it)</w:t>
                              </w:r>
                            </w:p>
                            <w:p w14:paraId="284207D3" w14:textId="77777777" w:rsidR="003D76C2" w:rsidRDefault="00000000">
                              <w:pPr>
                                <w:spacing w:before="76"/>
                                <w:ind w:left="1317"/>
                                <w:rPr>
                                  <w:rFonts w:ascii="Courier New"/>
                                  <w:b/>
                                  <w:sz w:val="18"/>
                                </w:rPr>
                              </w:pPr>
                              <w:r>
                                <w:rPr>
                                  <w:rFonts w:ascii="Courier New"/>
                                  <w:b/>
                                  <w:spacing w:val="-5"/>
                                  <w:sz w:val="18"/>
                                </w:rPr>
                                <w:t>})</w:t>
                              </w:r>
                            </w:p>
                            <w:p w14:paraId="0832FCD4"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323D139" id="docshapegroup1158" o:spid="_x0000_s2044" style="width:399.6pt;height:45.4pt;mso-position-horizontal-relative:char;mso-position-vertical-relative:line" coordsize="7992,9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">
                <v:rect id="docshape1159" o:spid="_x0000_s2045" style="position:absolute;top:10;width:7992;height: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" fillcolor="#f6f6f6" stroked="f">
                  <v:path arrowok="t"/>
                </v:rect>
                <v:shape id="docshape1160" o:spid="_x0000_s2046" style="position:absolute;width:7992;height:908;visibility:visible;mso-wrap-style:square;v-text-anchor:top" coordsize="7992,9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" path="m7992,888l,888r,20l7992,908r,-20xm7992,l,,,20r7992,l7992,xe" fillcolor="#dadada" stroked="f">
                  <v:path arrowok="t" o:connecttype="custom" o:connectlocs="7992,888;0,888;0,908;7992,908;7992,888;7992,0;0,0;0,20;7992,20;7992,0" o:connectangles="0,0,0,0,0,0,0,0,0,0"/>
                </v:shape>
                <v:shape id="docshape1161" o:spid="_x0000_s2047" type="#_x0000_t202" style="position:absolute;top:20;width:7992;height:8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" filled="f" stroked="f">
                  <v:path arrowok="t"/>
                  <v:textbox inset="0,0,0,0">
                    <w:txbxContent>
                      <w:p w14:paraId="6A5A60D7" w14:textId="77777777" w:rsidR="003D76C2" w:rsidRDefault="00000000">
                        <w:pPr>
                          <w:spacing w:before="44"/>
                          <w:ind w:left="1749"/>
                          <w:rPr>
                            <w:rFonts w:ascii="Courier New"/>
                            <w:b/>
                            <w:sz w:val="18"/>
                          </w:rPr>
                        </w:pPr>
                        <w:proofErr w:type="spellStart"/>
                        <w:r>
                          <w:rPr>
                            <w:rFonts w:ascii="Courier New"/>
                            <w:b/>
                            <w:spacing w:val="-2"/>
                            <w:sz w:val="18"/>
                          </w:rPr>
                          <w:t>postAdapter.updatePosts</w:t>
                        </w:r>
                        <w:proofErr w:type="spellEnd"/>
                        <w:r>
                          <w:rPr>
                            <w:rFonts w:ascii="Courier New"/>
                            <w:b/>
                            <w:spacing w:val="-2"/>
                            <w:sz w:val="18"/>
                          </w:rPr>
                          <w:t>(it)</w:t>
                        </w:r>
                      </w:p>
                      <w:p w14:paraId="284207D3" w14:textId="77777777" w:rsidR="003D76C2" w:rsidRDefault="00000000">
                        <w:pPr>
                          <w:spacing w:before="76"/>
                          <w:ind w:left="1317"/>
                          <w:rPr>
                            <w:rFonts w:ascii="Courier New"/>
                            <w:b/>
                            <w:sz w:val="18"/>
                          </w:rPr>
                        </w:pPr>
                        <w:r>
                          <w:rPr>
                            <w:rFonts w:ascii="Courier New"/>
                            <w:b/>
                            <w:spacing w:val="-5"/>
                            <w:sz w:val="18"/>
                          </w:rPr>
                          <w:t>})</w:t>
                        </w:r>
                      </w:p>
                      <w:p w14:paraId="0832FCD4" w14:textId="77777777" w:rsidR="003D76C2" w:rsidRDefault="00000000">
                        <w:pPr>
                          <w:spacing w:before="76"/>
                          <w:ind w:left="885"/>
                          <w:rPr>
                            <w:rFonts w:ascii="Courier New"/>
                            <w:sz w:val="18"/>
                          </w:rPr>
                        </w:pPr>
                        <w:r>
                          <w:rPr>
                            <w:rFonts w:ascii="Courier New"/>
                            <w:sz w:val="18"/>
                          </w:rPr>
                          <w:t>}</w:t>
                        </w:r>
                      </w:p>
                    </w:txbxContent>
                  </v:textbox>
                </v:shape>
                <w10:anchorlock/>
              </v:group>
            </w:pict>
          </mc:Fallback>
        </mc:AlternateContent>
      </w:r>
    </w:p>
    <w:p w14:paraId="18ADF8E5" w14:textId="77777777" w:rsidR="003D76C2" w:rsidRDefault="00000000">
      <w:pPr>
        <w:pStyle w:val="ListParagraph"/>
        <w:numPr>
          <w:ilvl w:val="0"/>
          <w:numId w:val="4"/>
        </w:numPr>
        <w:tabs>
          <w:tab w:val="left" w:pos="554"/>
        </w:tabs>
        <w:spacing w:before="40"/>
        <w:ind w:left="554"/>
        <w:jc w:val="left"/>
        <w:rPr>
          <w:sz w:val="20"/>
        </w:rPr>
      </w:pPr>
      <w:r>
        <w:rPr>
          <w:sz w:val="20"/>
        </w:rPr>
        <w:t>Add</w:t>
      </w:r>
      <w:r>
        <w:rPr>
          <w:spacing w:val="-3"/>
          <w:sz w:val="20"/>
        </w:rPr>
        <w:t xml:space="preserve"> </w:t>
      </w:r>
      <w:r>
        <w:rPr>
          <w:sz w:val="20"/>
        </w:rPr>
        <w:t>the</w:t>
      </w:r>
      <w:r>
        <w:rPr>
          <w:spacing w:val="-1"/>
          <w:sz w:val="20"/>
        </w:rPr>
        <w:t xml:space="preserve"> </w:t>
      </w:r>
      <w:r>
        <w:rPr>
          <w:sz w:val="20"/>
        </w:rPr>
        <w:t>internet permission</w:t>
      </w:r>
      <w:r>
        <w:rPr>
          <w:spacing w:val="-1"/>
          <w:sz w:val="20"/>
        </w:rPr>
        <w:t xml:space="preserve"> </w:t>
      </w:r>
      <w:r>
        <w:rPr>
          <w:sz w:val="20"/>
        </w:rPr>
        <w:t>to</w:t>
      </w:r>
      <w:r>
        <w:rPr>
          <w:spacing w:val="-2"/>
          <w:sz w:val="20"/>
        </w:rPr>
        <w:t xml:space="preserve"> </w:t>
      </w:r>
      <w:r>
        <w:rPr>
          <w:rFonts w:ascii="Courier New"/>
          <w:b/>
          <w:spacing w:val="-2"/>
        </w:rPr>
        <w:t>AndroidManifest.xml</w:t>
      </w:r>
      <w:r>
        <w:rPr>
          <w:spacing w:val="-2"/>
          <w:sz w:val="20"/>
        </w:rPr>
        <w:t>:</w:t>
      </w:r>
    </w:p>
    <w:p w14:paraId="653233E5" w14:textId="77777777" w:rsidR="003D76C2" w:rsidRDefault="00D51F7C">
      <w:pPr>
        <w:pStyle w:val="BodyText"/>
        <w:spacing w:before="11"/>
        <w:rPr>
          <w:sz w:val="8"/>
        </w:rPr>
      </w:pPr>
      <w:r>
        <w:rPr>
          <w:noProof/>
        </w:rPr>
        <mc:AlternateContent>
          <mc:Choice Requires="wpg">
            <w:drawing>
              <wp:anchor distT="0" distB="0" distL="0" distR="0" simplePos="0" relativeHeight="487749120" behindDoc="1" locked="0" layoutInCell="1" allowOverlap="1" wp14:anchorId="15B55ED6" wp14:editId="6A03FA47">
                <wp:simplePos x="0" y="0"/>
                <wp:positionH relativeFrom="page">
                  <wp:posOffset>662940</wp:posOffset>
                </wp:positionH>
                <wp:positionV relativeFrom="paragraph">
                  <wp:posOffset>91440</wp:posOffset>
                </wp:positionV>
                <wp:extent cx="5074920" cy="1019175"/>
                <wp:effectExtent l="0" t="0" r="5080" b="0"/>
                <wp:wrapTopAndBottom/>
                <wp:docPr id="394" name="docshapegroup1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395" name="docshape1163"/>
                        <wps:cNvSpPr>
                          <a:spLocks/>
                        </wps:cNvSpPr>
                        <wps:spPr bwMode="auto">
                          <a:xfrm>
                            <a:off x="1044" y="154"/>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6" name="docshape1164"/>
                        <wps:cNvSpPr>
                          <a:spLocks/>
                        </wps:cNvSpPr>
                        <wps:spPr bwMode="auto">
                          <a:xfrm>
                            <a:off x="1044" y="144"/>
                            <a:ext cx="7992" cy="1605"/>
                          </a:xfrm>
                          <a:custGeom>
                            <a:avLst/>
                            <a:gdLst>
                              <a:gd name="T0" fmla="+- 0 9036 1044"/>
                              <a:gd name="T1" fmla="*/ T0 w 7992"/>
                              <a:gd name="T2" fmla="+- 0 1729 144"/>
                              <a:gd name="T3" fmla="*/ 1729 h 1605"/>
                              <a:gd name="T4" fmla="+- 0 1044 1044"/>
                              <a:gd name="T5" fmla="*/ T4 w 7992"/>
                              <a:gd name="T6" fmla="+- 0 1729 144"/>
                              <a:gd name="T7" fmla="*/ 1729 h 1605"/>
                              <a:gd name="T8" fmla="+- 0 1044 1044"/>
                              <a:gd name="T9" fmla="*/ T8 w 7992"/>
                              <a:gd name="T10" fmla="+- 0 1749 144"/>
                              <a:gd name="T11" fmla="*/ 1749 h 1605"/>
                              <a:gd name="T12" fmla="+- 0 9036 1044"/>
                              <a:gd name="T13" fmla="*/ T12 w 7992"/>
                              <a:gd name="T14" fmla="+- 0 1749 144"/>
                              <a:gd name="T15" fmla="*/ 1749 h 1605"/>
                              <a:gd name="T16" fmla="+- 0 9036 1044"/>
                              <a:gd name="T17" fmla="*/ T16 w 7992"/>
                              <a:gd name="T18" fmla="+- 0 1729 144"/>
                              <a:gd name="T19" fmla="*/ 1729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5"/>
                                </a:moveTo>
                                <a:lnTo>
                                  <a:pt x="0" y="1585"/>
                                </a:lnTo>
                                <a:lnTo>
                                  <a:pt x="0" y="1605"/>
                                </a:lnTo>
                                <a:lnTo>
                                  <a:pt x="7992" y="1605"/>
                                </a:lnTo>
                                <a:lnTo>
                                  <a:pt x="7992" y="158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docshape1165"/>
                        <wps:cNvSpPr txBox="1">
                          <a:spLocks/>
                        </wps:cNvSpPr>
                        <wps:spPr bwMode="auto">
                          <a:xfrm>
                            <a:off x="1044" y="164"/>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FD8089" w14:textId="77777777" w:rsidR="003D76C2" w:rsidRDefault="00000000">
                              <w:pPr>
                                <w:spacing w:before="40"/>
                                <w:ind w:left="453"/>
                                <w:rPr>
                                  <w:rFonts w:ascii="Courier New"/>
                                  <w:sz w:val="18"/>
                                </w:rPr>
                              </w:pPr>
                              <w:r>
                                <w:rPr>
                                  <w:rFonts w:ascii="Courier New"/>
                                  <w:sz w:val="18"/>
                                </w:rPr>
                                <w:t>&lt;manifest</w:t>
                              </w:r>
                              <w:r>
                                <w:rPr>
                                  <w:rFonts w:ascii="Courier New"/>
                                  <w:spacing w:val="-9"/>
                                  <w:sz w:val="18"/>
                                </w:rPr>
                                <w:t xml:space="preserve"> </w:t>
                              </w:r>
                              <w:r>
                                <w:rPr>
                                  <w:rFonts w:ascii="Courier New"/>
                                  <w:spacing w:val="-4"/>
                                  <w:sz w:val="18"/>
                                </w:rPr>
                                <w:t>...&gt;</w:t>
                              </w:r>
                            </w:p>
                            <w:p w14:paraId="7D38DB03" w14:textId="77777777" w:rsidR="003D76C2" w:rsidRDefault="00000000">
                              <w:pPr>
                                <w:spacing w:before="76"/>
                                <w:ind w:left="453"/>
                                <w:rPr>
                                  <w:rFonts w:ascii="Courier New"/>
                                  <w:sz w:val="18"/>
                                </w:rPr>
                              </w:pPr>
                              <w:r>
                                <w:rPr>
                                  <w:rFonts w:ascii="Courier New"/>
                                  <w:spacing w:val="-5"/>
                                  <w:sz w:val="18"/>
                                </w:rPr>
                                <w:t>...</w:t>
                              </w:r>
                            </w:p>
                            <w:p w14:paraId="0936FABA" w14:textId="77777777" w:rsidR="003D76C2" w:rsidRDefault="00000000">
                              <w:pPr>
                                <w:spacing w:before="79" w:line="235" w:lineRule="auto"/>
                                <w:ind w:left="1101" w:right="1185" w:hanging="216"/>
                                <w:rPr>
                                  <w:rFonts w:ascii="Courier New"/>
                                  <w:sz w:val="18"/>
                                </w:rPr>
                              </w:pPr>
                              <w:r>
                                <w:rPr>
                                  <w:rFonts w:ascii="Courier New"/>
                                  <w:sz w:val="18"/>
                                </w:rPr>
                                <w:t xml:space="preserve">&lt;uses-permission </w:t>
                              </w:r>
                              <w:proofErr w:type="spellStart"/>
                              <w:r>
                                <w:rPr>
                                  <w:rFonts w:ascii="Courier New"/>
                                  <w:sz w:val="18"/>
                                </w:rPr>
                                <w:t>android:name</w:t>
                              </w:r>
                              <w:proofErr w:type="spellEnd"/>
                              <w:r>
                                <w:rPr>
                                  <w:rFonts w:ascii="Courier New"/>
                                  <w:sz w:val="18"/>
                                </w:rPr>
                                <w:t>= "</w:t>
                              </w:r>
                              <w:proofErr w:type="spellStart"/>
                              <w:r>
                                <w:rPr>
                                  <w:rFonts w:ascii="Courier New"/>
                                  <w:sz w:val="18"/>
                                </w:rPr>
                                <w:t>android.permission.INTERNET</w:t>
                              </w:r>
                              <w:proofErr w:type="spellEnd"/>
                              <w:r>
                                <w:rPr>
                                  <w:rFonts w:ascii="Courier New"/>
                                  <w:sz w:val="18"/>
                                </w:rPr>
                                <w:t>"</w:t>
                              </w:r>
                              <w:r>
                                <w:rPr>
                                  <w:rFonts w:ascii="Courier New"/>
                                  <w:spacing w:val="-29"/>
                                  <w:sz w:val="18"/>
                                </w:rPr>
                                <w:t xml:space="preserve"> </w:t>
                              </w:r>
                              <w:r>
                                <w:rPr>
                                  <w:rFonts w:ascii="Courier New"/>
                                  <w:sz w:val="18"/>
                                </w:rPr>
                                <w:t>/&gt;</w:t>
                              </w:r>
                            </w:p>
                            <w:p w14:paraId="1D3D7622" w14:textId="77777777" w:rsidR="003D76C2" w:rsidRDefault="00000000">
                              <w:pPr>
                                <w:spacing w:before="18"/>
                                <w:ind w:left="453"/>
                                <w:rPr>
                                  <w:rFonts w:ascii="Courier New"/>
                                  <w:sz w:val="18"/>
                                </w:rPr>
                              </w:pPr>
                              <w:r>
                                <w:rPr>
                                  <w:rFonts w:ascii="Courier New"/>
                                  <w:spacing w:val="-5"/>
                                  <w:sz w:val="18"/>
                                </w:rPr>
                                <w:t>...</w:t>
                              </w:r>
                            </w:p>
                            <w:p w14:paraId="59E9B18B" w14:textId="77777777" w:rsidR="003D76C2" w:rsidRDefault="00000000">
                              <w:pPr>
                                <w:spacing w:before="76"/>
                                <w:ind w:left="453"/>
                                <w:rPr>
                                  <w:rFonts w:ascii="Courier New"/>
                                  <w:sz w:val="18"/>
                                </w:rPr>
                              </w:pPr>
                              <w:r>
                                <w:rPr>
                                  <w:rFonts w:ascii="Courier New"/>
                                  <w:spacing w:val="-2"/>
                                  <w:sz w:val="18"/>
                                </w:rPr>
                                <w:t>&lt;/manifest&gt;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B55ED6" id="docshapegroup1162" o:spid="_x0000_s2048" style="position:absolute;margin-left:52.2pt;margin-top:7.2pt;width:399.6pt;height:80.25pt;z-index:-15567360;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">
                <v:rect id="docshape1163" o:spid="_x0000_s2049" style="position:absolute;left:1044;top:154;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" fillcolor="#f6f6f6" stroked="f">
                  <v:path arrowok="t"/>
                </v:rect>
                <v:shape id="docshape1164" o:spid="_x0000_s2050" style="position:absolute;left:1044;top:144;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" path="m7992,1585l,1585r,20l7992,1605r,-20xm7992,l,,,20r7992,l7992,xe" fillcolor="#dadada" stroked="f">
                  <v:path arrowok="t" o:connecttype="custom" o:connectlocs="7992,1729;0,1729;0,1749;7992,1749;7992,1729;7992,144;0,144;0,164;7992,164;7992,144" o:connectangles="0,0,0,0,0,0,0,0,0,0"/>
                </v:shape>
                <v:shape id="docshape1165" o:spid="_x0000_s2051" type="#_x0000_t202" style="position:absolute;left:1044;top:164;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" filled="f" stroked="f">
                  <v:path arrowok="t"/>
                  <v:textbox inset="0,0,0,0">
                    <w:txbxContent>
                      <w:p w14:paraId="29FD8089" w14:textId="77777777" w:rsidR="003D76C2" w:rsidRDefault="00000000">
                        <w:pPr>
                          <w:spacing w:before="40"/>
                          <w:ind w:left="453"/>
                          <w:rPr>
                            <w:rFonts w:ascii="Courier New"/>
                            <w:sz w:val="18"/>
                          </w:rPr>
                        </w:pPr>
                        <w:r>
                          <w:rPr>
                            <w:rFonts w:ascii="Courier New"/>
                            <w:sz w:val="18"/>
                          </w:rPr>
                          <w:t>&lt;manifest</w:t>
                        </w:r>
                        <w:r>
                          <w:rPr>
                            <w:rFonts w:ascii="Courier New"/>
                            <w:spacing w:val="-9"/>
                            <w:sz w:val="18"/>
                          </w:rPr>
                          <w:t xml:space="preserve"> </w:t>
                        </w:r>
                        <w:r>
                          <w:rPr>
                            <w:rFonts w:ascii="Courier New"/>
                            <w:spacing w:val="-4"/>
                            <w:sz w:val="18"/>
                          </w:rPr>
                          <w:t>...&gt;</w:t>
                        </w:r>
                      </w:p>
                      <w:p w14:paraId="7D38DB03" w14:textId="77777777" w:rsidR="003D76C2" w:rsidRDefault="00000000">
                        <w:pPr>
                          <w:spacing w:before="76"/>
                          <w:ind w:left="453"/>
                          <w:rPr>
                            <w:rFonts w:ascii="Courier New"/>
                            <w:sz w:val="18"/>
                          </w:rPr>
                        </w:pPr>
                        <w:r>
                          <w:rPr>
                            <w:rFonts w:ascii="Courier New"/>
                            <w:spacing w:val="-5"/>
                            <w:sz w:val="18"/>
                          </w:rPr>
                          <w:t>...</w:t>
                        </w:r>
                      </w:p>
                      <w:p w14:paraId="0936FABA" w14:textId="77777777" w:rsidR="003D76C2" w:rsidRDefault="00000000">
                        <w:pPr>
                          <w:spacing w:before="79" w:line="235" w:lineRule="auto"/>
                          <w:ind w:left="1101" w:right="1185" w:hanging="216"/>
                          <w:rPr>
                            <w:rFonts w:ascii="Courier New"/>
                            <w:sz w:val="18"/>
                          </w:rPr>
                        </w:pPr>
                        <w:r>
                          <w:rPr>
                            <w:rFonts w:ascii="Courier New"/>
                            <w:sz w:val="18"/>
                          </w:rPr>
                          <w:t xml:space="preserve">&lt;uses-permission </w:t>
                        </w:r>
                        <w:proofErr w:type="spellStart"/>
                        <w:r>
                          <w:rPr>
                            <w:rFonts w:ascii="Courier New"/>
                            <w:sz w:val="18"/>
                          </w:rPr>
                          <w:t>android:name</w:t>
                        </w:r>
                        <w:proofErr w:type="spellEnd"/>
                        <w:r>
                          <w:rPr>
                            <w:rFonts w:ascii="Courier New"/>
                            <w:sz w:val="18"/>
                          </w:rPr>
                          <w:t>= "</w:t>
                        </w:r>
                        <w:proofErr w:type="spellStart"/>
                        <w:r>
                          <w:rPr>
                            <w:rFonts w:ascii="Courier New"/>
                            <w:sz w:val="18"/>
                          </w:rPr>
                          <w:t>android.permission.INTERNET</w:t>
                        </w:r>
                        <w:proofErr w:type="spellEnd"/>
                        <w:r>
                          <w:rPr>
                            <w:rFonts w:ascii="Courier New"/>
                            <w:sz w:val="18"/>
                          </w:rPr>
                          <w:t>"</w:t>
                        </w:r>
                        <w:r>
                          <w:rPr>
                            <w:rFonts w:ascii="Courier New"/>
                            <w:spacing w:val="-29"/>
                            <w:sz w:val="18"/>
                          </w:rPr>
                          <w:t xml:space="preserve"> </w:t>
                        </w:r>
                        <w:r>
                          <w:rPr>
                            <w:rFonts w:ascii="Courier New"/>
                            <w:sz w:val="18"/>
                          </w:rPr>
                          <w:t>/&gt;</w:t>
                        </w:r>
                      </w:p>
                      <w:p w14:paraId="1D3D7622" w14:textId="77777777" w:rsidR="003D76C2" w:rsidRDefault="00000000">
                        <w:pPr>
                          <w:spacing w:before="18"/>
                          <w:ind w:left="453"/>
                          <w:rPr>
                            <w:rFonts w:ascii="Courier New"/>
                            <w:sz w:val="18"/>
                          </w:rPr>
                        </w:pPr>
                        <w:r>
                          <w:rPr>
                            <w:rFonts w:ascii="Courier New"/>
                            <w:spacing w:val="-5"/>
                            <w:sz w:val="18"/>
                          </w:rPr>
                          <w:t>...</w:t>
                        </w:r>
                      </w:p>
                      <w:p w14:paraId="59E9B18B" w14:textId="77777777" w:rsidR="003D76C2" w:rsidRDefault="00000000">
                        <w:pPr>
                          <w:spacing w:before="76"/>
                          <w:ind w:left="453"/>
                          <w:rPr>
                            <w:rFonts w:ascii="Courier New"/>
                            <w:sz w:val="18"/>
                          </w:rPr>
                        </w:pPr>
                        <w:r>
                          <w:rPr>
                            <w:rFonts w:ascii="Courier New"/>
                            <w:spacing w:val="-2"/>
                            <w:sz w:val="18"/>
                          </w:rPr>
                          <w:t>&lt;/manifest&gt;</w:t>
                        </w:r>
                      </w:p>
                    </w:txbxContent>
                  </v:textbox>
                </v:shape>
                <w10:wrap type="topAndBottom" anchorx="page"/>
              </v:group>
            </w:pict>
          </mc:Fallback>
        </mc:AlternateContent>
      </w:r>
    </w:p>
    <w:p w14:paraId="51FDB5B3" w14:textId="77777777" w:rsidR="003D76C2" w:rsidRDefault="00000000">
      <w:pPr>
        <w:pStyle w:val="ListParagraph"/>
        <w:numPr>
          <w:ilvl w:val="0"/>
          <w:numId w:val="4"/>
        </w:numPr>
        <w:tabs>
          <w:tab w:val="left" w:pos="554"/>
        </w:tabs>
        <w:ind w:left="554"/>
        <w:jc w:val="left"/>
        <w:rPr>
          <w:sz w:val="20"/>
        </w:rPr>
      </w:pPr>
      <w:r>
        <w:rPr>
          <w:sz w:val="20"/>
        </w:rPr>
        <w:t>If</w:t>
      </w:r>
      <w:r>
        <w:rPr>
          <w:spacing w:val="-2"/>
          <w:sz w:val="20"/>
        </w:rPr>
        <w:t xml:space="preserve"> </w:t>
      </w:r>
      <w:r>
        <w:rPr>
          <w:sz w:val="20"/>
        </w:rPr>
        <w:t>you</w:t>
      </w:r>
      <w:r>
        <w:rPr>
          <w:spacing w:val="-1"/>
          <w:sz w:val="20"/>
        </w:rPr>
        <w:t xml:space="preserve"> </w:t>
      </w:r>
      <w:r>
        <w:rPr>
          <w:sz w:val="20"/>
        </w:rPr>
        <w:t>run</w:t>
      </w:r>
      <w:r>
        <w:rPr>
          <w:spacing w:val="-2"/>
          <w:sz w:val="20"/>
        </w:rPr>
        <w:t xml:space="preserve"> </w:t>
      </w:r>
      <w:r>
        <w:rPr>
          <w:sz w:val="20"/>
        </w:rPr>
        <w:t>the</w:t>
      </w:r>
      <w:r>
        <w:rPr>
          <w:spacing w:val="-2"/>
          <w:sz w:val="20"/>
        </w:rPr>
        <w:t xml:space="preserve"> </w:t>
      </w:r>
      <w:r>
        <w:rPr>
          <w:sz w:val="20"/>
        </w:rPr>
        <w:t>app</w:t>
      </w:r>
      <w:r>
        <w:rPr>
          <w:spacing w:val="-2"/>
          <w:sz w:val="20"/>
        </w:rPr>
        <w:t xml:space="preserve"> </w:t>
      </w:r>
      <w:r>
        <w:rPr>
          <w:sz w:val="20"/>
        </w:rPr>
        <w:t>at</w:t>
      </w:r>
      <w:r>
        <w:rPr>
          <w:spacing w:val="-2"/>
          <w:sz w:val="20"/>
        </w:rPr>
        <w:t xml:space="preserve"> </w:t>
      </w:r>
      <w:r>
        <w:rPr>
          <w:sz w:val="20"/>
        </w:rPr>
        <w:t>this</w:t>
      </w:r>
      <w:r>
        <w:rPr>
          <w:spacing w:val="-1"/>
          <w:sz w:val="20"/>
        </w:rPr>
        <w:t xml:space="preserve"> </w:t>
      </w:r>
      <w:r>
        <w:rPr>
          <w:sz w:val="20"/>
        </w:rPr>
        <w:t>point,</w:t>
      </w:r>
      <w:r>
        <w:rPr>
          <w:spacing w:val="-2"/>
          <w:sz w:val="20"/>
        </w:rPr>
        <w:t xml:space="preserve"> </w:t>
      </w:r>
      <w:r>
        <w:rPr>
          <w:sz w:val="20"/>
        </w:rPr>
        <w:t>the</w:t>
      </w:r>
      <w:r>
        <w:rPr>
          <w:spacing w:val="-1"/>
          <w:sz w:val="20"/>
        </w:rPr>
        <w:t xml:space="preserve"> </w:t>
      </w:r>
      <w:r>
        <w:rPr>
          <w:sz w:val="20"/>
        </w:rPr>
        <w:t>posts</w:t>
      </w:r>
      <w:r>
        <w:rPr>
          <w:spacing w:val="-1"/>
          <w:sz w:val="20"/>
        </w:rPr>
        <w:t xml:space="preserve"> </w:t>
      </w:r>
      <w:r>
        <w:rPr>
          <w:sz w:val="20"/>
        </w:rPr>
        <w:t>should</w:t>
      </w:r>
      <w:r>
        <w:rPr>
          <w:spacing w:val="-1"/>
          <w:sz w:val="20"/>
        </w:rPr>
        <w:t xml:space="preserve"> </w:t>
      </w:r>
      <w:r>
        <w:rPr>
          <w:sz w:val="20"/>
        </w:rPr>
        <w:t>be</w:t>
      </w:r>
      <w:r>
        <w:rPr>
          <w:spacing w:val="-2"/>
          <w:sz w:val="20"/>
        </w:rPr>
        <w:t xml:space="preserve"> </w:t>
      </w:r>
      <w:r>
        <w:rPr>
          <w:sz w:val="20"/>
        </w:rPr>
        <w:t>displayed</w:t>
      </w:r>
      <w:r>
        <w:rPr>
          <w:spacing w:val="-1"/>
          <w:sz w:val="20"/>
        </w:rPr>
        <w:t xml:space="preserve"> </w:t>
      </w:r>
      <w:r>
        <w:rPr>
          <w:sz w:val="20"/>
        </w:rPr>
        <w:t>on</w:t>
      </w:r>
      <w:r>
        <w:rPr>
          <w:spacing w:val="-1"/>
          <w:sz w:val="20"/>
        </w:rPr>
        <w:t xml:space="preserve"> </w:t>
      </w:r>
      <w:r>
        <w:rPr>
          <w:sz w:val="20"/>
        </w:rPr>
        <w:t>the</w:t>
      </w:r>
      <w:r>
        <w:rPr>
          <w:spacing w:val="-1"/>
          <w:sz w:val="20"/>
        </w:rPr>
        <w:t xml:space="preserve"> </w:t>
      </w:r>
      <w:r>
        <w:rPr>
          <w:spacing w:val="-2"/>
          <w:sz w:val="20"/>
        </w:rPr>
        <w:t>screen:</w:t>
      </w:r>
    </w:p>
    <w:p w14:paraId="0D30883F" w14:textId="77777777" w:rsidR="003D76C2" w:rsidRDefault="00000000">
      <w:pPr>
        <w:pStyle w:val="BodyText"/>
        <w:spacing w:before="4"/>
        <w:rPr>
          <w:sz w:val="14"/>
        </w:rPr>
      </w:pPr>
      <w:r>
        <w:rPr>
          <w:noProof/>
        </w:rPr>
        <w:drawing>
          <wp:anchor distT="0" distB="0" distL="0" distR="0" simplePos="0" relativeHeight="316" behindDoc="0" locked="0" layoutInCell="1" allowOverlap="1" wp14:anchorId="35A55B06" wp14:editId="23A1B7DE">
            <wp:simplePos x="0" y="0"/>
            <wp:positionH relativeFrom="page">
              <wp:posOffset>1894027</wp:posOffset>
            </wp:positionH>
            <wp:positionV relativeFrom="paragraph">
              <wp:posOffset>139025</wp:posOffset>
            </wp:positionV>
            <wp:extent cx="2571737" cy="4572000"/>
            <wp:effectExtent l="0" t="0" r="0" b="0"/>
            <wp:wrapTopAndBottom/>
            <wp:docPr id="39" name="image19.jpeg" descr="Figure 12.7: Displaying the list of posts in a Dagger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151" cstate="print"/>
                    <a:stretch>
                      <a:fillRect/>
                    </a:stretch>
                  </pic:blipFill>
                  <pic:spPr>
                    <a:xfrm>
                      <a:off x="0" y="0"/>
                      <a:ext cx="2571737" cy="4572000"/>
                    </a:xfrm>
                    <a:prstGeom prst="rect">
                      <a:avLst/>
                    </a:prstGeom>
                  </pic:spPr>
                </pic:pic>
              </a:graphicData>
            </a:graphic>
          </wp:anchor>
        </w:drawing>
      </w:r>
    </w:p>
    <w:p w14:paraId="19E781CD" w14:textId="77777777" w:rsidR="003D76C2" w:rsidRDefault="003D76C2">
      <w:pPr>
        <w:pStyle w:val="BodyText"/>
        <w:spacing w:before="10"/>
        <w:rPr>
          <w:sz w:val="22"/>
        </w:rPr>
      </w:pPr>
    </w:p>
    <w:p w14:paraId="616B4FB1" w14:textId="77777777" w:rsidR="003D76C2" w:rsidRDefault="00000000">
      <w:pPr>
        <w:ind w:left="1420"/>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12.7:</w:t>
      </w:r>
      <w:r>
        <w:rPr>
          <w:rFonts w:ascii="Open Sans SemiBold"/>
          <w:b/>
          <w:spacing w:val="-1"/>
          <w:sz w:val="18"/>
        </w:rPr>
        <w:t xml:space="preserve"> </w:t>
      </w:r>
      <w:r>
        <w:rPr>
          <w:rFonts w:ascii="Open Sans SemiBold"/>
          <w:b/>
          <w:sz w:val="18"/>
        </w:rPr>
        <w:t>Displaying</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list</w:t>
      </w:r>
      <w:r>
        <w:rPr>
          <w:rFonts w:ascii="Open Sans SemiBold"/>
          <w:b/>
          <w:spacing w:val="-1"/>
          <w:sz w:val="18"/>
        </w:rPr>
        <w:t xml:space="preserve"> </w:t>
      </w:r>
      <w:r>
        <w:rPr>
          <w:rFonts w:ascii="Open Sans SemiBold"/>
          <w:b/>
          <w:sz w:val="18"/>
        </w:rPr>
        <w:t>of</w:t>
      </w:r>
      <w:r>
        <w:rPr>
          <w:rFonts w:ascii="Open Sans SemiBold"/>
          <w:b/>
          <w:spacing w:val="-1"/>
          <w:sz w:val="18"/>
        </w:rPr>
        <w:t xml:space="preserve"> </w:t>
      </w:r>
      <w:r>
        <w:rPr>
          <w:rFonts w:ascii="Open Sans SemiBold"/>
          <w:b/>
          <w:sz w:val="18"/>
        </w:rPr>
        <w:t>posts</w:t>
      </w:r>
      <w:r>
        <w:rPr>
          <w:rFonts w:ascii="Open Sans SemiBold"/>
          <w:b/>
          <w:spacing w:val="-1"/>
          <w:sz w:val="18"/>
        </w:rPr>
        <w:t xml:space="preserve"> </w:t>
      </w:r>
      <w:r>
        <w:rPr>
          <w:rFonts w:ascii="Open Sans SemiBold"/>
          <w:b/>
          <w:sz w:val="18"/>
        </w:rPr>
        <w:t>in</w:t>
      </w:r>
      <w:r>
        <w:rPr>
          <w:rFonts w:ascii="Open Sans SemiBold"/>
          <w:b/>
          <w:spacing w:val="-1"/>
          <w:sz w:val="18"/>
        </w:rPr>
        <w:t xml:space="preserve"> </w:t>
      </w:r>
      <w:r>
        <w:rPr>
          <w:rFonts w:ascii="Open Sans SemiBold"/>
          <w:b/>
          <w:sz w:val="18"/>
        </w:rPr>
        <w:t>a</w:t>
      </w:r>
      <w:r>
        <w:rPr>
          <w:rFonts w:ascii="Open Sans SemiBold"/>
          <w:b/>
          <w:spacing w:val="-1"/>
          <w:sz w:val="18"/>
        </w:rPr>
        <w:t xml:space="preserve"> </w:t>
      </w:r>
      <w:r>
        <w:rPr>
          <w:rFonts w:ascii="Open Sans SemiBold"/>
          <w:b/>
          <w:sz w:val="18"/>
        </w:rPr>
        <w:t>Dagger</w:t>
      </w:r>
      <w:r>
        <w:rPr>
          <w:rFonts w:ascii="Open Sans SemiBold"/>
          <w:b/>
          <w:spacing w:val="-1"/>
          <w:sz w:val="18"/>
        </w:rPr>
        <w:t xml:space="preserve"> </w:t>
      </w:r>
      <w:r>
        <w:rPr>
          <w:rFonts w:ascii="Open Sans SemiBold"/>
          <w:b/>
          <w:spacing w:val="-2"/>
          <w:sz w:val="18"/>
        </w:rPr>
        <w:t>application</w:t>
      </w:r>
    </w:p>
    <w:p w14:paraId="6CDD184F" w14:textId="77777777" w:rsidR="003D76C2" w:rsidRDefault="003D76C2">
      <w:pPr>
        <w:rPr>
          <w:rFonts w:ascii="Open Sans SemiBold"/>
          <w:sz w:val="18"/>
        </w:rPr>
        <w:sectPr w:rsidR="003D76C2">
          <w:pgSz w:w="10800" w:h="13320"/>
          <w:pgMar w:top="1120" w:right="920" w:bottom="280" w:left="940" w:header="695" w:footer="0" w:gutter="0"/>
          <w:cols w:space="720"/>
        </w:sectPr>
      </w:pPr>
    </w:p>
    <w:p w14:paraId="78FA74D3" w14:textId="77777777" w:rsidR="003D76C2" w:rsidRDefault="003D76C2">
      <w:pPr>
        <w:pStyle w:val="BodyText"/>
        <w:spacing w:before="12"/>
        <w:rPr>
          <w:rFonts w:ascii="Open Sans SemiBold"/>
          <w:b/>
          <w:sz w:val="7"/>
        </w:rPr>
      </w:pPr>
    </w:p>
    <w:p w14:paraId="3B60B2AC" w14:textId="77777777" w:rsidR="003D76C2" w:rsidRDefault="00000000">
      <w:pPr>
        <w:pStyle w:val="ListParagraph"/>
        <w:numPr>
          <w:ilvl w:val="0"/>
          <w:numId w:val="4"/>
        </w:numPr>
        <w:tabs>
          <w:tab w:val="left" w:pos="1274"/>
        </w:tabs>
        <w:spacing w:before="101" w:line="244" w:lineRule="auto"/>
        <w:ind w:right="233"/>
        <w:jc w:val="left"/>
        <w:rPr>
          <w:sz w:val="20"/>
        </w:rPr>
      </w:pPr>
      <w:r>
        <w:rPr>
          <w:sz w:val="20"/>
        </w:rPr>
        <w:t>Let's work on setting up the dummy data for the UI test. In order to do this, we will need to create a class that will output a list of dummy posts. Normally, we would need to go to the API level to make sure that the components work well together. However, in order to simplify the work, we will work on the repository layer.</w:t>
      </w:r>
      <w:r>
        <w:rPr>
          <w:spacing w:val="-3"/>
          <w:sz w:val="20"/>
        </w:rPr>
        <w:t xml:space="preserve"> </w:t>
      </w:r>
      <w:r>
        <w:rPr>
          <w:sz w:val="20"/>
        </w:rPr>
        <w:t>What</w:t>
      </w:r>
      <w:r>
        <w:rPr>
          <w:spacing w:val="-3"/>
          <w:sz w:val="20"/>
        </w:rPr>
        <w:t xml:space="preserve"> </w:t>
      </w:r>
      <w:r>
        <w:rPr>
          <w:sz w:val="20"/>
        </w:rPr>
        <w:t>we</w:t>
      </w:r>
      <w:r>
        <w:rPr>
          <w:spacing w:val="-3"/>
          <w:sz w:val="20"/>
        </w:rPr>
        <w:t xml:space="preserve"> </w:t>
      </w:r>
      <w:r>
        <w:rPr>
          <w:sz w:val="20"/>
        </w:rPr>
        <w:t>need</w:t>
      </w:r>
      <w:r>
        <w:rPr>
          <w:spacing w:val="-3"/>
          <w:sz w:val="20"/>
        </w:rPr>
        <w:t xml:space="preserve"> </w:t>
      </w:r>
      <w:r>
        <w:rPr>
          <w:sz w:val="20"/>
        </w:rPr>
        <w:t>to</w:t>
      </w:r>
      <w:r>
        <w:rPr>
          <w:spacing w:val="-3"/>
          <w:sz w:val="20"/>
        </w:rPr>
        <w:t xml:space="preserve"> </w:t>
      </w:r>
      <w:r>
        <w:rPr>
          <w:sz w:val="20"/>
        </w:rPr>
        <w:t>do</w:t>
      </w:r>
      <w:r>
        <w:rPr>
          <w:spacing w:val="-3"/>
          <w:sz w:val="20"/>
        </w:rPr>
        <w:t xml:space="preserve"> </w:t>
      </w:r>
      <w:r>
        <w:rPr>
          <w:sz w:val="20"/>
        </w:rPr>
        <w:t>is</w:t>
      </w:r>
      <w:r>
        <w:rPr>
          <w:spacing w:val="-3"/>
          <w:sz w:val="20"/>
        </w:rPr>
        <w:t xml:space="preserve"> </w:t>
      </w:r>
      <w:r>
        <w:rPr>
          <w:sz w:val="20"/>
        </w:rPr>
        <w:t>create</w:t>
      </w:r>
      <w:r>
        <w:rPr>
          <w:spacing w:val="-5"/>
          <w:sz w:val="20"/>
        </w:rPr>
        <w:t xml:space="preserve"> </w:t>
      </w:r>
      <w:proofErr w:type="spellStart"/>
      <w:r>
        <w:rPr>
          <w:rFonts w:ascii="Courier New"/>
          <w:b/>
        </w:rPr>
        <w:t>DummyRepository</w:t>
      </w:r>
      <w:proofErr w:type="spellEnd"/>
      <w:r>
        <w:rPr>
          <w:sz w:val="20"/>
        </w:rPr>
        <w:t>,</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return</w:t>
      </w:r>
      <w:r>
        <w:rPr>
          <w:spacing w:val="-4"/>
          <w:sz w:val="20"/>
        </w:rPr>
        <w:t xml:space="preserve"> </w:t>
      </w:r>
      <w:r>
        <w:rPr>
          <w:sz w:val="20"/>
        </w:rPr>
        <w:t>a</w:t>
      </w:r>
      <w:r>
        <w:rPr>
          <w:spacing w:val="-4"/>
          <w:sz w:val="20"/>
        </w:rPr>
        <w:t xml:space="preserve"> </w:t>
      </w:r>
      <w:r>
        <w:rPr>
          <w:sz w:val="20"/>
        </w:rPr>
        <w:t xml:space="preserve">list of posts, and, using Dagger, we will inject it into </w:t>
      </w:r>
      <w:proofErr w:type="spellStart"/>
      <w:r>
        <w:rPr>
          <w:rFonts w:ascii="Courier New"/>
          <w:b/>
        </w:rPr>
        <w:t>ViewModel</w:t>
      </w:r>
      <w:proofErr w:type="spellEnd"/>
      <w:r>
        <w:rPr>
          <w:sz w:val="20"/>
        </w:rPr>
        <w:t>:</w:t>
      </w:r>
    </w:p>
    <w:p w14:paraId="07B3393E" w14:textId="77777777" w:rsidR="003D76C2" w:rsidRDefault="00D51F7C">
      <w:pPr>
        <w:pStyle w:val="BodyText"/>
        <w:spacing w:before="8"/>
        <w:rPr>
          <w:sz w:val="8"/>
        </w:rPr>
      </w:pPr>
      <w:r>
        <w:rPr>
          <w:noProof/>
        </w:rPr>
        <mc:AlternateContent>
          <mc:Choice Requires="wpg">
            <w:drawing>
              <wp:anchor distT="0" distB="0" distL="0" distR="0" simplePos="0" relativeHeight="487750144" behindDoc="1" locked="0" layoutInCell="1" allowOverlap="1" wp14:anchorId="0E178C74" wp14:editId="3873F896">
                <wp:simplePos x="0" y="0"/>
                <wp:positionH relativeFrom="page">
                  <wp:posOffset>1120140</wp:posOffset>
                </wp:positionH>
                <wp:positionV relativeFrom="paragraph">
                  <wp:posOffset>90170</wp:posOffset>
                </wp:positionV>
                <wp:extent cx="5074920" cy="2530475"/>
                <wp:effectExtent l="0" t="0" r="5080" b="0"/>
                <wp:wrapTopAndBottom/>
                <wp:docPr id="390" name="docshapegroup1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764" y="142"/>
                          <a:chExt cx="7992" cy="3985"/>
                        </a:xfrm>
                      </wpg:grpSpPr>
                      <wps:wsp>
                        <wps:cNvPr id="391" name="docshape1167"/>
                        <wps:cNvSpPr>
                          <a:spLocks/>
                        </wps:cNvSpPr>
                        <wps:spPr bwMode="auto">
                          <a:xfrm>
                            <a:off x="1764" y="151"/>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2" name="docshape1168"/>
                        <wps:cNvSpPr>
                          <a:spLocks/>
                        </wps:cNvSpPr>
                        <wps:spPr bwMode="auto">
                          <a:xfrm>
                            <a:off x="1764" y="141"/>
                            <a:ext cx="7992" cy="3985"/>
                          </a:xfrm>
                          <a:custGeom>
                            <a:avLst/>
                            <a:gdLst>
                              <a:gd name="T0" fmla="+- 0 9756 1764"/>
                              <a:gd name="T1" fmla="*/ T0 w 7992"/>
                              <a:gd name="T2" fmla="+- 0 4106 142"/>
                              <a:gd name="T3" fmla="*/ 4106 h 3985"/>
                              <a:gd name="T4" fmla="+- 0 1764 1764"/>
                              <a:gd name="T5" fmla="*/ T4 w 7992"/>
                              <a:gd name="T6" fmla="+- 0 4106 142"/>
                              <a:gd name="T7" fmla="*/ 4106 h 3985"/>
                              <a:gd name="T8" fmla="+- 0 1764 1764"/>
                              <a:gd name="T9" fmla="*/ T8 w 7992"/>
                              <a:gd name="T10" fmla="+- 0 4126 142"/>
                              <a:gd name="T11" fmla="*/ 4126 h 3985"/>
                              <a:gd name="T12" fmla="+- 0 9756 1764"/>
                              <a:gd name="T13" fmla="*/ T12 w 7992"/>
                              <a:gd name="T14" fmla="+- 0 4126 142"/>
                              <a:gd name="T15" fmla="*/ 4126 h 3985"/>
                              <a:gd name="T16" fmla="+- 0 9756 1764"/>
                              <a:gd name="T17" fmla="*/ T16 w 7992"/>
                              <a:gd name="T18" fmla="+- 0 4106 142"/>
                              <a:gd name="T19" fmla="*/ 4106 h 3985"/>
                              <a:gd name="T20" fmla="+- 0 9756 1764"/>
                              <a:gd name="T21" fmla="*/ T20 w 7992"/>
                              <a:gd name="T22" fmla="+- 0 142 142"/>
                              <a:gd name="T23" fmla="*/ 142 h 3985"/>
                              <a:gd name="T24" fmla="+- 0 1764 1764"/>
                              <a:gd name="T25" fmla="*/ T24 w 7992"/>
                              <a:gd name="T26" fmla="+- 0 142 142"/>
                              <a:gd name="T27" fmla="*/ 142 h 3985"/>
                              <a:gd name="T28" fmla="+- 0 1764 1764"/>
                              <a:gd name="T29" fmla="*/ T28 w 7992"/>
                              <a:gd name="T30" fmla="+- 0 162 142"/>
                              <a:gd name="T31" fmla="*/ 162 h 3985"/>
                              <a:gd name="T32" fmla="+- 0 9756 1764"/>
                              <a:gd name="T33" fmla="*/ T32 w 7992"/>
                              <a:gd name="T34" fmla="+- 0 162 142"/>
                              <a:gd name="T35" fmla="*/ 162 h 3985"/>
                              <a:gd name="T36" fmla="+- 0 9756 1764"/>
                              <a:gd name="T37" fmla="*/ T36 w 7992"/>
                              <a:gd name="T38" fmla="+- 0 142 142"/>
                              <a:gd name="T39" fmla="*/ 142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docshape1169"/>
                        <wps:cNvSpPr txBox="1">
                          <a:spLocks/>
                        </wps:cNvSpPr>
                        <wps:spPr bwMode="auto">
                          <a:xfrm>
                            <a:off x="1764" y="161"/>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D0311"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DummyRepository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PostRepository</w:t>
                              </w:r>
                              <w:proofErr w:type="spellEnd"/>
                              <w:r>
                                <w:rPr>
                                  <w:rFonts w:ascii="Courier New"/>
                                  <w:spacing w:val="-8"/>
                                  <w:sz w:val="18"/>
                                </w:rPr>
                                <w:t xml:space="preserve"> </w:t>
                              </w:r>
                              <w:r>
                                <w:rPr>
                                  <w:rFonts w:ascii="Courier New"/>
                                  <w:spacing w:val="-10"/>
                                  <w:sz w:val="18"/>
                                </w:rPr>
                                <w:t>{</w:t>
                              </w:r>
                            </w:p>
                            <w:p w14:paraId="61DB71A0" w14:textId="77777777" w:rsidR="003D76C2" w:rsidRDefault="003D76C2">
                              <w:pPr>
                                <w:rPr>
                                  <w:rFonts w:ascii="Courier New"/>
                                  <w:sz w:val="20"/>
                                </w:rPr>
                              </w:pPr>
                            </w:p>
                            <w:p w14:paraId="3AA2E7C8" w14:textId="77777777" w:rsidR="003D76C2" w:rsidRDefault="00000000">
                              <w:pPr>
                                <w:spacing w:before="130" w:line="328" w:lineRule="auto"/>
                                <w:ind w:left="1317" w:right="1766" w:hanging="432"/>
                                <w:rPr>
                                  <w:rFonts w:ascii="Courier New"/>
                                  <w:sz w:val="18"/>
                                </w:rPr>
                              </w:pPr>
                              <w:r>
                                <w:rPr>
                                  <w:rFonts w:ascii="Courier New"/>
                                  <w:sz w:val="18"/>
                                </w:rPr>
                                <w:t xml:space="preserve">override fun </w:t>
                              </w:r>
                              <w:proofErr w:type="spellStart"/>
                              <w:r>
                                <w:rPr>
                                  <w:rFonts w:ascii="Courier New"/>
                                  <w:sz w:val="18"/>
                                </w:rPr>
                                <w:t>getPosts</w:t>
                              </w:r>
                              <w:proofErr w:type="spellEnd"/>
                              <w:r>
                                <w:rPr>
                                  <w:rFonts w:ascii="Courier New"/>
                                  <w:sz w:val="18"/>
                                </w:rPr>
                                <w:t xml:space="preserve">(): </w:t>
                              </w:r>
                              <w:proofErr w:type="spellStart"/>
                              <w:r>
                                <w:rPr>
                                  <w:rFonts w:ascii="Courier New"/>
                                  <w:sz w:val="18"/>
                                </w:rPr>
                                <w:t>LiveData</w:t>
                              </w:r>
                              <w:proofErr w:type="spellEnd"/>
                              <w:r>
                                <w:rPr>
                                  <w:rFonts w:ascii="Courier New"/>
                                  <w:sz w:val="18"/>
                                </w:rPr>
                                <w:t xml:space="preserve">&lt;List&lt;Post&gt;&gt;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liveData</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MutableLiveData</w:t>
                              </w:r>
                              <w:proofErr w:type="spellEnd"/>
                              <w:r>
                                <w:rPr>
                                  <w:rFonts w:ascii="Courier New"/>
                                  <w:sz w:val="18"/>
                                </w:rPr>
                                <w:t xml:space="preserve">&lt;List&lt;Post&gt;&gt;() </w:t>
                              </w:r>
                              <w:proofErr w:type="spellStart"/>
                              <w:r>
                                <w:rPr>
                                  <w:rFonts w:ascii="Courier New"/>
                                  <w:spacing w:val="-2"/>
                                  <w:sz w:val="18"/>
                                </w:rPr>
                                <w:t>liveData.postValue</w:t>
                              </w:r>
                              <w:proofErr w:type="spellEnd"/>
                              <w:r>
                                <w:rPr>
                                  <w:rFonts w:ascii="Courier New"/>
                                  <w:spacing w:val="-2"/>
                                  <w:sz w:val="18"/>
                                </w:rPr>
                                <w:t>(</w:t>
                              </w:r>
                            </w:p>
                            <w:p w14:paraId="16A2C9A3" w14:textId="77777777" w:rsidR="003D76C2" w:rsidRDefault="00000000">
                              <w:pPr>
                                <w:spacing w:before="2"/>
                                <w:ind w:left="1749"/>
                                <w:rPr>
                                  <w:rFonts w:ascii="Courier New"/>
                                  <w:sz w:val="18"/>
                                </w:rPr>
                              </w:pPr>
                              <w:proofErr w:type="spellStart"/>
                              <w:r>
                                <w:rPr>
                                  <w:rFonts w:ascii="Courier New"/>
                                  <w:spacing w:val="-2"/>
                                  <w:sz w:val="18"/>
                                </w:rPr>
                                <w:t>listOf</w:t>
                              </w:r>
                              <w:proofErr w:type="spellEnd"/>
                              <w:r>
                                <w:rPr>
                                  <w:rFonts w:ascii="Courier New"/>
                                  <w:spacing w:val="-2"/>
                                  <w:sz w:val="18"/>
                                </w:rPr>
                                <w:t>(</w:t>
                              </w:r>
                            </w:p>
                            <w:p w14:paraId="7E1E2DDB" w14:textId="77777777" w:rsidR="003D76C2" w:rsidRDefault="00000000">
                              <w:pPr>
                                <w:spacing w:before="76"/>
                                <w:ind w:left="2181"/>
                                <w:rPr>
                                  <w:rFonts w:ascii="Courier New"/>
                                  <w:sz w:val="18"/>
                                </w:rPr>
                              </w:pPr>
                              <w:r>
                                <w:rPr>
                                  <w:rFonts w:ascii="Courier New"/>
                                  <w:sz w:val="18"/>
                                </w:rPr>
                                <w:t>Post(1L,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1",</w:t>
                              </w:r>
                              <w:r>
                                <w:rPr>
                                  <w:rFonts w:ascii="Courier New"/>
                                  <w:spacing w:val="-5"/>
                                  <w:sz w:val="18"/>
                                </w:rPr>
                                <w:t xml:space="preserve"> </w:t>
                              </w:r>
                              <w:r>
                                <w:rPr>
                                  <w:rFonts w:ascii="Courier New"/>
                                  <w:sz w:val="18"/>
                                </w:rPr>
                                <w:t>"Body</w:t>
                              </w:r>
                              <w:r>
                                <w:rPr>
                                  <w:rFonts w:ascii="Courier New"/>
                                  <w:spacing w:val="-5"/>
                                  <w:sz w:val="18"/>
                                </w:rPr>
                                <w:t xml:space="preserve"> </w:t>
                              </w:r>
                              <w:r>
                                <w:rPr>
                                  <w:rFonts w:ascii="Courier New"/>
                                  <w:spacing w:val="-4"/>
                                  <w:sz w:val="18"/>
                                </w:rPr>
                                <w:t>1"),</w:t>
                              </w:r>
                            </w:p>
                            <w:p w14:paraId="66D21AE0" w14:textId="77777777" w:rsidR="003D76C2" w:rsidRDefault="00000000">
                              <w:pPr>
                                <w:spacing w:before="76"/>
                                <w:ind w:left="2181"/>
                                <w:rPr>
                                  <w:rFonts w:ascii="Courier New"/>
                                  <w:sz w:val="18"/>
                                </w:rPr>
                              </w:pPr>
                              <w:r>
                                <w:rPr>
                                  <w:rFonts w:ascii="Courier New"/>
                                  <w:sz w:val="18"/>
                                </w:rPr>
                                <w:t>Post(2L,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2",</w:t>
                              </w:r>
                              <w:r>
                                <w:rPr>
                                  <w:rFonts w:ascii="Courier New"/>
                                  <w:spacing w:val="-5"/>
                                  <w:sz w:val="18"/>
                                </w:rPr>
                                <w:t xml:space="preserve"> </w:t>
                              </w:r>
                              <w:r>
                                <w:rPr>
                                  <w:rFonts w:ascii="Courier New"/>
                                  <w:sz w:val="18"/>
                                </w:rPr>
                                <w:t>"Body</w:t>
                              </w:r>
                              <w:r>
                                <w:rPr>
                                  <w:rFonts w:ascii="Courier New"/>
                                  <w:spacing w:val="-5"/>
                                  <w:sz w:val="18"/>
                                </w:rPr>
                                <w:t xml:space="preserve"> </w:t>
                              </w:r>
                              <w:r>
                                <w:rPr>
                                  <w:rFonts w:ascii="Courier New"/>
                                  <w:spacing w:val="-4"/>
                                  <w:sz w:val="18"/>
                                </w:rPr>
                                <w:t>2"),</w:t>
                              </w:r>
                            </w:p>
                            <w:p w14:paraId="255DE801" w14:textId="77777777" w:rsidR="003D76C2" w:rsidRDefault="00000000">
                              <w:pPr>
                                <w:spacing w:before="76"/>
                                <w:ind w:left="2181"/>
                                <w:rPr>
                                  <w:rFonts w:ascii="Courier New"/>
                                  <w:sz w:val="18"/>
                                </w:rPr>
                              </w:pPr>
                              <w:r>
                                <w:rPr>
                                  <w:rFonts w:ascii="Courier New"/>
                                  <w:sz w:val="18"/>
                                </w:rPr>
                                <w:t>Post(3L,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3",</w:t>
                              </w:r>
                              <w:r>
                                <w:rPr>
                                  <w:rFonts w:ascii="Courier New"/>
                                  <w:spacing w:val="-5"/>
                                  <w:sz w:val="18"/>
                                </w:rPr>
                                <w:t xml:space="preserve"> </w:t>
                              </w:r>
                              <w:r>
                                <w:rPr>
                                  <w:rFonts w:ascii="Courier New"/>
                                  <w:sz w:val="18"/>
                                </w:rPr>
                                <w:t>"Body</w:t>
                              </w:r>
                              <w:r>
                                <w:rPr>
                                  <w:rFonts w:ascii="Courier New"/>
                                  <w:spacing w:val="-5"/>
                                  <w:sz w:val="18"/>
                                </w:rPr>
                                <w:t xml:space="preserve"> 3")</w:t>
                              </w:r>
                            </w:p>
                            <w:p w14:paraId="1E9A4608" w14:textId="77777777" w:rsidR="003D76C2" w:rsidRDefault="00000000">
                              <w:pPr>
                                <w:spacing w:before="76"/>
                                <w:ind w:left="1749"/>
                                <w:rPr>
                                  <w:rFonts w:ascii="Courier New"/>
                                  <w:sz w:val="18"/>
                                </w:rPr>
                              </w:pPr>
                              <w:r>
                                <w:rPr>
                                  <w:rFonts w:ascii="Courier New"/>
                                  <w:sz w:val="18"/>
                                </w:rPr>
                                <w:t>)</w:t>
                              </w:r>
                            </w:p>
                            <w:p w14:paraId="1F7D6851" w14:textId="77777777" w:rsidR="003D76C2" w:rsidRDefault="00000000">
                              <w:pPr>
                                <w:spacing w:before="76"/>
                                <w:ind w:left="1317"/>
                                <w:rPr>
                                  <w:rFonts w:ascii="Courier New"/>
                                  <w:sz w:val="18"/>
                                </w:rPr>
                              </w:pPr>
                              <w:r>
                                <w:rPr>
                                  <w:rFonts w:ascii="Courier New"/>
                                  <w:sz w:val="18"/>
                                </w:rPr>
                                <w:t>)</w:t>
                              </w:r>
                            </w:p>
                            <w:p w14:paraId="2917A2E0" w14:textId="77777777" w:rsidR="003D76C2" w:rsidRDefault="00000000">
                              <w:pPr>
                                <w:spacing w:before="76"/>
                                <w:ind w:left="1317"/>
                                <w:rPr>
                                  <w:rFonts w:ascii="Courier New"/>
                                  <w:sz w:val="18"/>
                                </w:rPr>
                              </w:pPr>
                              <w:r>
                                <w:rPr>
                                  <w:rFonts w:ascii="Courier New"/>
                                  <w:sz w:val="18"/>
                                </w:rPr>
                                <w:t>return</w:t>
                              </w:r>
                              <w:r>
                                <w:rPr>
                                  <w:rFonts w:ascii="Courier New"/>
                                  <w:spacing w:val="-8"/>
                                  <w:sz w:val="18"/>
                                </w:rPr>
                                <w:t xml:space="preserve"> </w:t>
                              </w:r>
                              <w:proofErr w:type="spellStart"/>
                              <w:r>
                                <w:rPr>
                                  <w:rFonts w:ascii="Courier New"/>
                                  <w:spacing w:val="-2"/>
                                  <w:sz w:val="18"/>
                                </w:rPr>
                                <w:t>liveData</w:t>
                              </w:r>
                              <w:proofErr w:type="spellEnd"/>
                            </w:p>
                            <w:p w14:paraId="0AD02EBD" w14:textId="77777777" w:rsidR="003D76C2" w:rsidRDefault="00000000">
                              <w:pPr>
                                <w:spacing w:before="76"/>
                                <w:ind w:left="885"/>
                                <w:rPr>
                                  <w:rFonts w:ascii="Courier New"/>
                                  <w:sz w:val="18"/>
                                </w:rPr>
                              </w:pPr>
                              <w:r>
                                <w:rPr>
                                  <w:rFonts w:ascii="Courier New"/>
                                  <w:sz w:val="18"/>
                                </w:rPr>
                                <w:t>}</w:t>
                              </w:r>
                            </w:p>
                            <w:p w14:paraId="6F9DC77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178C74" id="docshapegroup1166" o:spid="_x0000_s2052" style="position:absolute;margin-left:88.2pt;margin-top:7.1pt;width:399.6pt;height:199.25pt;z-index:-15566336;mso-wrap-distance-left:0;mso-wrap-distance-right:0;mso-position-horizontal-relative:page;mso-position-vertical-relative:text" coordorigin="1764,142"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">
                <v:rect id="docshape1167" o:spid="_x0000_s2053" style="position:absolute;left:1764;top:151;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" fillcolor="#f6f6f6" stroked="f">
                  <v:path arrowok="t"/>
                </v:rect>
                <v:shape id="docshape1168" o:spid="_x0000_s2054" style="position:absolute;left:1764;top:141;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" path="m7992,3964l,3964r,20l7992,3984r,-20xm7992,l,,,20r7992,l7992,xe" fillcolor="#dadada" stroked="f">
                  <v:path arrowok="t" o:connecttype="custom" o:connectlocs="7992,4106;0,4106;0,4126;7992,4126;7992,4106;7992,142;0,142;0,162;7992,162;7992,142" o:connectangles="0,0,0,0,0,0,0,0,0,0"/>
                </v:shape>
                <v:shape id="docshape1169" o:spid="_x0000_s2055" type="#_x0000_t202" style="position:absolute;left:1764;top:161;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" filled="f" stroked="f">
                  <v:path arrowok="t"/>
                  <v:textbox inset="0,0,0,0">
                    <w:txbxContent>
                      <w:p w14:paraId="282D0311"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DummyRepository</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PostRepository</w:t>
                        </w:r>
                        <w:proofErr w:type="spellEnd"/>
                        <w:r>
                          <w:rPr>
                            <w:rFonts w:ascii="Courier New"/>
                            <w:spacing w:val="-8"/>
                            <w:sz w:val="18"/>
                          </w:rPr>
                          <w:t xml:space="preserve"> </w:t>
                        </w:r>
                        <w:r>
                          <w:rPr>
                            <w:rFonts w:ascii="Courier New"/>
                            <w:spacing w:val="-10"/>
                            <w:sz w:val="18"/>
                          </w:rPr>
                          <w:t>{</w:t>
                        </w:r>
                      </w:p>
                      <w:p w14:paraId="61DB71A0" w14:textId="77777777" w:rsidR="003D76C2" w:rsidRDefault="003D76C2">
                        <w:pPr>
                          <w:rPr>
                            <w:rFonts w:ascii="Courier New"/>
                            <w:sz w:val="20"/>
                          </w:rPr>
                        </w:pPr>
                      </w:p>
                      <w:p w14:paraId="3AA2E7C8" w14:textId="77777777" w:rsidR="003D76C2" w:rsidRDefault="00000000">
                        <w:pPr>
                          <w:spacing w:before="130" w:line="328" w:lineRule="auto"/>
                          <w:ind w:left="1317" w:right="1766" w:hanging="432"/>
                          <w:rPr>
                            <w:rFonts w:ascii="Courier New"/>
                            <w:sz w:val="18"/>
                          </w:rPr>
                        </w:pPr>
                        <w:r>
                          <w:rPr>
                            <w:rFonts w:ascii="Courier New"/>
                            <w:sz w:val="18"/>
                          </w:rPr>
                          <w:t xml:space="preserve">override fun </w:t>
                        </w:r>
                        <w:proofErr w:type="spellStart"/>
                        <w:r>
                          <w:rPr>
                            <w:rFonts w:ascii="Courier New"/>
                            <w:sz w:val="18"/>
                          </w:rPr>
                          <w:t>getPosts</w:t>
                        </w:r>
                        <w:proofErr w:type="spellEnd"/>
                        <w:r>
                          <w:rPr>
                            <w:rFonts w:ascii="Courier New"/>
                            <w:sz w:val="18"/>
                          </w:rPr>
                          <w:t xml:space="preserve">(): </w:t>
                        </w:r>
                        <w:proofErr w:type="spellStart"/>
                        <w:r>
                          <w:rPr>
                            <w:rFonts w:ascii="Courier New"/>
                            <w:sz w:val="18"/>
                          </w:rPr>
                          <w:t>LiveData</w:t>
                        </w:r>
                        <w:proofErr w:type="spellEnd"/>
                        <w:r>
                          <w:rPr>
                            <w:rFonts w:ascii="Courier New"/>
                            <w:sz w:val="18"/>
                          </w:rPr>
                          <w:t xml:space="preserve">&lt;List&lt;Post&gt;&gt; { </w:t>
                        </w: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liveData</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MutableLiveData</w:t>
                        </w:r>
                        <w:proofErr w:type="spellEnd"/>
                        <w:r>
                          <w:rPr>
                            <w:rFonts w:ascii="Courier New"/>
                            <w:sz w:val="18"/>
                          </w:rPr>
                          <w:t xml:space="preserve">&lt;List&lt;Post&gt;&gt;() </w:t>
                        </w:r>
                        <w:proofErr w:type="spellStart"/>
                        <w:r>
                          <w:rPr>
                            <w:rFonts w:ascii="Courier New"/>
                            <w:spacing w:val="-2"/>
                            <w:sz w:val="18"/>
                          </w:rPr>
                          <w:t>liveData.postValue</w:t>
                        </w:r>
                        <w:proofErr w:type="spellEnd"/>
                        <w:r>
                          <w:rPr>
                            <w:rFonts w:ascii="Courier New"/>
                            <w:spacing w:val="-2"/>
                            <w:sz w:val="18"/>
                          </w:rPr>
                          <w:t>(</w:t>
                        </w:r>
                      </w:p>
                      <w:p w14:paraId="16A2C9A3" w14:textId="77777777" w:rsidR="003D76C2" w:rsidRDefault="00000000">
                        <w:pPr>
                          <w:spacing w:before="2"/>
                          <w:ind w:left="1749"/>
                          <w:rPr>
                            <w:rFonts w:ascii="Courier New"/>
                            <w:sz w:val="18"/>
                          </w:rPr>
                        </w:pPr>
                        <w:proofErr w:type="spellStart"/>
                        <w:r>
                          <w:rPr>
                            <w:rFonts w:ascii="Courier New"/>
                            <w:spacing w:val="-2"/>
                            <w:sz w:val="18"/>
                          </w:rPr>
                          <w:t>listOf</w:t>
                        </w:r>
                        <w:proofErr w:type="spellEnd"/>
                        <w:r>
                          <w:rPr>
                            <w:rFonts w:ascii="Courier New"/>
                            <w:spacing w:val="-2"/>
                            <w:sz w:val="18"/>
                          </w:rPr>
                          <w:t>(</w:t>
                        </w:r>
                      </w:p>
                      <w:p w14:paraId="7E1E2DDB" w14:textId="77777777" w:rsidR="003D76C2" w:rsidRDefault="00000000">
                        <w:pPr>
                          <w:spacing w:before="76"/>
                          <w:ind w:left="2181"/>
                          <w:rPr>
                            <w:rFonts w:ascii="Courier New"/>
                            <w:sz w:val="18"/>
                          </w:rPr>
                        </w:pPr>
                        <w:r>
                          <w:rPr>
                            <w:rFonts w:ascii="Courier New"/>
                            <w:sz w:val="18"/>
                          </w:rPr>
                          <w:t>Post(1L,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1",</w:t>
                        </w:r>
                        <w:r>
                          <w:rPr>
                            <w:rFonts w:ascii="Courier New"/>
                            <w:spacing w:val="-5"/>
                            <w:sz w:val="18"/>
                          </w:rPr>
                          <w:t xml:space="preserve"> </w:t>
                        </w:r>
                        <w:r>
                          <w:rPr>
                            <w:rFonts w:ascii="Courier New"/>
                            <w:sz w:val="18"/>
                          </w:rPr>
                          <w:t>"Body</w:t>
                        </w:r>
                        <w:r>
                          <w:rPr>
                            <w:rFonts w:ascii="Courier New"/>
                            <w:spacing w:val="-5"/>
                            <w:sz w:val="18"/>
                          </w:rPr>
                          <w:t xml:space="preserve"> </w:t>
                        </w:r>
                        <w:r>
                          <w:rPr>
                            <w:rFonts w:ascii="Courier New"/>
                            <w:spacing w:val="-4"/>
                            <w:sz w:val="18"/>
                          </w:rPr>
                          <w:t>1"),</w:t>
                        </w:r>
                      </w:p>
                      <w:p w14:paraId="66D21AE0" w14:textId="77777777" w:rsidR="003D76C2" w:rsidRDefault="00000000">
                        <w:pPr>
                          <w:spacing w:before="76"/>
                          <w:ind w:left="2181"/>
                          <w:rPr>
                            <w:rFonts w:ascii="Courier New"/>
                            <w:sz w:val="18"/>
                          </w:rPr>
                        </w:pPr>
                        <w:r>
                          <w:rPr>
                            <w:rFonts w:ascii="Courier New"/>
                            <w:sz w:val="18"/>
                          </w:rPr>
                          <w:t>Post(2L,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2",</w:t>
                        </w:r>
                        <w:r>
                          <w:rPr>
                            <w:rFonts w:ascii="Courier New"/>
                            <w:spacing w:val="-5"/>
                            <w:sz w:val="18"/>
                          </w:rPr>
                          <w:t xml:space="preserve"> </w:t>
                        </w:r>
                        <w:r>
                          <w:rPr>
                            <w:rFonts w:ascii="Courier New"/>
                            <w:sz w:val="18"/>
                          </w:rPr>
                          <w:t>"Body</w:t>
                        </w:r>
                        <w:r>
                          <w:rPr>
                            <w:rFonts w:ascii="Courier New"/>
                            <w:spacing w:val="-5"/>
                            <w:sz w:val="18"/>
                          </w:rPr>
                          <w:t xml:space="preserve"> </w:t>
                        </w:r>
                        <w:r>
                          <w:rPr>
                            <w:rFonts w:ascii="Courier New"/>
                            <w:spacing w:val="-4"/>
                            <w:sz w:val="18"/>
                          </w:rPr>
                          <w:t>2"),</w:t>
                        </w:r>
                      </w:p>
                      <w:p w14:paraId="255DE801" w14:textId="77777777" w:rsidR="003D76C2" w:rsidRDefault="00000000">
                        <w:pPr>
                          <w:spacing w:before="76"/>
                          <w:ind w:left="2181"/>
                          <w:rPr>
                            <w:rFonts w:ascii="Courier New"/>
                            <w:sz w:val="18"/>
                          </w:rPr>
                        </w:pPr>
                        <w:r>
                          <w:rPr>
                            <w:rFonts w:ascii="Courier New"/>
                            <w:sz w:val="18"/>
                          </w:rPr>
                          <w:t>Post(3L,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3",</w:t>
                        </w:r>
                        <w:r>
                          <w:rPr>
                            <w:rFonts w:ascii="Courier New"/>
                            <w:spacing w:val="-5"/>
                            <w:sz w:val="18"/>
                          </w:rPr>
                          <w:t xml:space="preserve"> </w:t>
                        </w:r>
                        <w:r>
                          <w:rPr>
                            <w:rFonts w:ascii="Courier New"/>
                            <w:sz w:val="18"/>
                          </w:rPr>
                          <w:t>"Body</w:t>
                        </w:r>
                        <w:r>
                          <w:rPr>
                            <w:rFonts w:ascii="Courier New"/>
                            <w:spacing w:val="-5"/>
                            <w:sz w:val="18"/>
                          </w:rPr>
                          <w:t xml:space="preserve"> 3")</w:t>
                        </w:r>
                      </w:p>
                      <w:p w14:paraId="1E9A4608" w14:textId="77777777" w:rsidR="003D76C2" w:rsidRDefault="00000000">
                        <w:pPr>
                          <w:spacing w:before="76"/>
                          <w:ind w:left="1749"/>
                          <w:rPr>
                            <w:rFonts w:ascii="Courier New"/>
                            <w:sz w:val="18"/>
                          </w:rPr>
                        </w:pPr>
                        <w:r>
                          <w:rPr>
                            <w:rFonts w:ascii="Courier New"/>
                            <w:sz w:val="18"/>
                          </w:rPr>
                          <w:t>)</w:t>
                        </w:r>
                      </w:p>
                      <w:p w14:paraId="1F7D6851" w14:textId="77777777" w:rsidR="003D76C2" w:rsidRDefault="00000000">
                        <w:pPr>
                          <w:spacing w:before="76"/>
                          <w:ind w:left="1317"/>
                          <w:rPr>
                            <w:rFonts w:ascii="Courier New"/>
                            <w:sz w:val="18"/>
                          </w:rPr>
                        </w:pPr>
                        <w:r>
                          <w:rPr>
                            <w:rFonts w:ascii="Courier New"/>
                            <w:sz w:val="18"/>
                          </w:rPr>
                          <w:t>)</w:t>
                        </w:r>
                      </w:p>
                      <w:p w14:paraId="2917A2E0" w14:textId="77777777" w:rsidR="003D76C2" w:rsidRDefault="00000000">
                        <w:pPr>
                          <w:spacing w:before="76"/>
                          <w:ind w:left="1317"/>
                          <w:rPr>
                            <w:rFonts w:ascii="Courier New"/>
                            <w:sz w:val="18"/>
                          </w:rPr>
                        </w:pPr>
                        <w:r>
                          <w:rPr>
                            <w:rFonts w:ascii="Courier New"/>
                            <w:sz w:val="18"/>
                          </w:rPr>
                          <w:t>return</w:t>
                        </w:r>
                        <w:r>
                          <w:rPr>
                            <w:rFonts w:ascii="Courier New"/>
                            <w:spacing w:val="-8"/>
                            <w:sz w:val="18"/>
                          </w:rPr>
                          <w:t xml:space="preserve"> </w:t>
                        </w:r>
                        <w:proofErr w:type="spellStart"/>
                        <w:r>
                          <w:rPr>
                            <w:rFonts w:ascii="Courier New"/>
                            <w:spacing w:val="-2"/>
                            <w:sz w:val="18"/>
                          </w:rPr>
                          <w:t>liveData</w:t>
                        </w:r>
                        <w:proofErr w:type="spellEnd"/>
                      </w:p>
                      <w:p w14:paraId="0AD02EBD" w14:textId="77777777" w:rsidR="003D76C2" w:rsidRDefault="00000000">
                        <w:pPr>
                          <w:spacing w:before="76"/>
                          <w:ind w:left="885"/>
                          <w:rPr>
                            <w:rFonts w:ascii="Courier New"/>
                            <w:sz w:val="18"/>
                          </w:rPr>
                        </w:pPr>
                        <w:r>
                          <w:rPr>
                            <w:rFonts w:ascii="Courier New"/>
                            <w:sz w:val="18"/>
                          </w:rPr>
                          <w:t>}</w:t>
                        </w:r>
                      </w:p>
                      <w:p w14:paraId="6F9DC77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1A7C151" w14:textId="77777777" w:rsidR="003D76C2" w:rsidRDefault="00000000">
      <w:pPr>
        <w:pStyle w:val="ListParagraph"/>
        <w:numPr>
          <w:ilvl w:val="0"/>
          <w:numId w:val="4"/>
        </w:numPr>
        <w:tabs>
          <w:tab w:val="left" w:pos="1274"/>
        </w:tabs>
        <w:spacing w:line="242" w:lineRule="auto"/>
        <w:ind w:right="315"/>
        <w:jc w:val="left"/>
        <w:rPr>
          <w:sz w:val="20"/>
        </w:rPr>
      </w:pPr>
      <w:r>
        <w:rPr>
          <w:sz w:val="20"/>
        </w:rPr>
        <w:t xml:space="preserve">Next, we have to tweak </w:t>
      </w:r>
      <w:proofErr w:type="spellStart"/>
      <w:r>
        <w:rPr>
          <w:rFonts w:ascii="Courier New"/>
          <w:b/>
        </w:rPr>
        <w:t>RepositoryModule</w:t>
      </w:r>
      <w:proofErr w:type="spellEnd"/>
      <w:r>
        <w:rPr>
          <w:rFonts w:ascii="Courier New"/>
          <w:b/>
          <w:spacing w:val="-72"/>
        </w:rPr>
        <w:t xml:space="preserve"> </w:t>
      </w:r>
      <w:r>
        <w:rPr>
          <w:sz w:val="20"/>
        </w:rPr>
        <w:t>in order to be able to extend it from</w:t>
      </w:r>
      <w:r>
        <w:rPr>
          <w:spacing w:val="-2"/>
          <w:sz w:val="20"/>
        </w:rPr>
        <w:t xml:space="preserve"> </w:t>
      </w:r>
      <w:r>
        <w:rPr>
          <w:sz w:val="20"/>
        </w:rPr>
        <w:t>the</w:t>
      </w:r>
      <w:r>
        <w:rPr>
          <w:spacing w:val="-2"/>
          <w:sz w:val="20"/>
        </w:rPr>
        <w:t xml:space="preserve"> </w:t>
      </w:r>
      <w:r>
        <w:rPr>
          <w:sz w:val="20"/>
        </w:rPr>
        <w:t>test,</w:t>
      </w:r>
      <w:r>
        <w:rPr>
          <w:spacing w:val="-2"/>
          <w:sz w:val="20"/>
        </w:rPr>
        <w:t xml:space="preserve"> </w:t>
      </w:r>
      <w:r>
        <w:rPr>
          <w:sz w:val="20"/>
        </w:rPr>
        <w:t>so</w:t>
      </w:r>
      <w:r>
        <w:rPr>
          <w:spacing w:val="-2"/>
          <w:sz w:val="20"/>
        </w:rPr>
        <w:t xml:space="preserve"> </w:t>
      </w:r>
      <w:r>
        <w:rPr>
          <w:sz w:val="20"/>
        </w:rPr>
        <w:t>we</w:t>
      </w:r>
      <w:r>
        <w:rPr>
          <w:spacing w:val="-2"/>
          <w:sz w:val="20"/>
        </w:rPr>
        <w:t xml:space="preserve"> </w:t>
      </w:r>
      <w:r>
        <w:rPr>
          <w:sz w:val="20"/>
        </w:rPr>
        <w:t>will</w:t>
      </w:r>
      <w:r>
        <w:rPr>
          <w:spacing w:val="-2"/>
          <w:sz w:val="20"/>
        </w:rPr>
        <w:t xml:space="preserve"> </w:t>
      </w:r>
      <w:r>
        <w:rPr>
          <w:sz w:val="20"/>
        </w:rPr>
        <w:t>have</w:t>
      </w:r>
      <w:r>
        <w:rPr>
          <w:spacing w:val="-2"/>
          <w:sz w:val="20"/>
        </w:rPr>
        <w:t xml:space="preserve"> </w:t>
      </w:r>
      <w:r>
        <w:rPr>
          <w:sz w:val="20"/>
        </w:rPr>
        <w:t>to</w:t>
      </w:r>
      <w:r>
        <w:rPr>
          <w:spacing w:val="-2"/>
          <w:sz w:val="20"/>
        </w:rPr>
        <w:t xml:space="preserve"> </w:t>
      </w:r>
      <w:r>
        <w:rPr>
          <w:sz w:val="20"/>
        </w:rPr>
        <w:t>make</w:t>
      </w:r>
      <w:r>
        <w:rPr>
          <w:spacing w:val="-3"/>
          <w:sz w:val="20"/>
        </w:rPr>
        <w:t xml:space="preserve"> </w:t>
      </w:r>
      <w:r>
        <w:rPr>
          <w:sz w:val="20"/>
        </w:rPr>
        <w:t>the</w:t>
      </w:r>
      <w:r>
        <w:rPr>
          <w:spacing w:val="-2"/>
          <w:sz w:val="20"/>
        </w:rPr>
        <w:t xml:space="preserve"> </w:t>
      </w:r>
      <w:r>
        <w:rPr>
          <w:sz w:val="20"/>
        </w:rPr>
        <w:t>class</w:t>
      </w:r>
      <w:r>
        <w:rPr>
          <w:spacing w:val="-2"/>
          <w:sz w:val="20"/>
        </w:rPr>
        <w:t xml:space="preserve"> </w:t>
      </w:r>
      <w:r>
        <w:rPr>
          <w:sz w:val="20"/>
        </w:rPr>
        <w:t>open</w:t>
      </w:r>
      <w:r>
        <w:rPr>
          <w:spacing w:val="-2"/>
          <w:sz w:val="20"/>
        </w:rPr>
        <w:t xml:space="preserve"> </w:t>
      </w:r>
      <w:r>
        <w:rPr>
          <w:sz w:val="20"/>
        </w:rPr>
        <w:t>as</w:t>
      </w:r>
      <w:r>
        <w:rPr>
          <w:spacing w:val="-3"/>
          <w:sz w:val="20"/>
        </w:rPr>
        <w:t xml:space="preserve"> </w:t>
      </w:r>
      <w:r>
        <w:rPr>
          <w:sz w:val="20"/>
        </w:rPr>
        <w:t>well</w:t>
      </w:r>
      <w:r>
        <w:rPr>
          <w:spacing w:val="-2"/>
          <w:sz w:val="20"/>
        </w:rPr>
        <w:t xml:space="preserve"> </w:t>
      </w:r>
      <w:r>
        <w:rPr>
          <w:sz w:val="20"/>
        </w:rPr>
        <w:t>as</w:t>
      </w:r>
      <w:r>
        <w:rPr>
          <w:spacing w:val="-3"/>
          <w:sz w:val="20"/>
        </w:rPr>
        <w:t xml:space="preserve"> </w:t>
      </w:r>
      <w:r>
        <w:rPr>
          <w:sz w:val="20"/>
        </w:rPr>
        <w:t>the</w:t>
      </w:r>
      <w:r>
        <w:rPr>
          <w:spacing w:val="-2"/>
          <w:sz w:val="20"/>
        </w:rPr>
        <w:t xml:space="preserve"> </w:t>
      </w:r>
      <w:r>
        <w:rPr>
          <w:sz w:val="20"/>
        </w:rPr>
        <w:t>function</w:t>
      </w:r>
      <w:r>
        <w:rPr>
          <w:spacing w:val="-2"/>
          <w:sz w:val="20"/>
        </w:rPr>
        <w:t xml:space="preserve"> </w:t>
      </w:r>
      <w:r>
        <w:rPr>
          <w:sz w:val="20"/>
        </w:rPr>
        <w:t>we want to override:</w:t>
      </w:r>
    </w:p>
    <w:p w14:paraId="1BAFDFF9" w14:textId="77777777" w:rsidR="003D76C2" w:rsidRDefault="00D51F7C">
      <w:pPr>
        <w:pStyle w:val="BodyText"/>
        <w:spacing w:before="4"/>
        <w:rPr>
          <w:sz w:val="9"/>
        </w:rPr>
      </w:pPr>
      <w:r>
        <w:rPr>
          <w:noProof/>
        </w:rPr>
        <mc:AlternateContent>
          <mc:Choice Requires="wpg">
            <w:drawing>
              <wp:anchor distT="0" distB="0" distL="0" distR="0" simplePos="0" relativeHeight="487750656" behindDoc="1" locked="0" layoutInCell="1" allowOverlap="1" wp14:anchorId="5414600B" wp14:editId="2CB55FC3">
                <wp:simplePos x="0" y="0"/>
                <wp:positionH relativeFrom="page">
                  <wp:posOffset>1120140</wp:posOffset>
                </wp:positionH>
                <wp:positionV relativeFrom="paragraph">
                  <wp:posOffset>95885</wp:posOffset>
                </wp:positionV>
                <wp:extent cx="5074920" cy="1730375"/>
                <wp:effectExtent l="0" t="0" r="5080" b="0"/>
                <wp:wrapTopAndBottom/>
                <wp:docPr id="386" name="docshapegroup1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764" y="151"/>
                          <a:chExt cx="7992" cy="2725"/>
                        </a:xfrm>
                      </wpg:grpSpPr>
                      <wps:wsp>
                        <wps:cNvPr id="387" name="docshape1171"/>
                        <wps:cNvSpPr>
                          <a:spLocks/>
                        </wps:cNvSpPr>
                        <wps:spPr bwMode="auto">
                          <a:xfrm>
                            <a:off x="1764" y="160"/>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8" name="docshape1172"/>
                        <wps:cNvSpPr>
                          <a:spLocks/>
                        </wps:cNvSpPr>
                        <wps:spPr bwMode="auto">
                          <a:xfrm>
                            <a:off x="1764" y="150"/>
                            <a:ext cx="7992" cy="2725"/>
                          </a:xfrm>
                          <a:custGeom>
                            <a:avLst/>
                            <a:gdLst>
                              <a:gd name="T0" fmla="+- 0 9756 1764"/>
                              <a:gd name="T1" fmla="*/ T0 w 7992"/>
                              <a:gd name="T2" fmla="+- 0 2855 151"/>
                              <a:gd name="T3" fmla="*/ 2855 h 2725"/>
                              <a:gd name="T4" fmla="+- 0 1764 1764"/>
                              <a:gd name="T5" fmla="*/ T4 w 7992"/>
                              <a:gd name="T6" fmla="+- 0 2855 151"/>
                              <a:gd name="T7" fmla="*/ 2855 h 2725"/>
                              <a:gd name="T8" fmla="+- 0 1764 1764"/>
                              <a:gd name="T9" fmla="*/ T8 w 7992"/>
                              <a:gd name="T10" fmla="+- 0 2875 151"/>
                              <a:gd name="T11" fmla="*/ 2875 h 2725"/>
                              <a:gd name="T12" fmla="+- 0 9756 1764"/>
                              <a:gd name="T13" fmla="*/ T12 w 7992"/>
                              <a:gd name="T14" fmla="+- 0 2875 151"/>
                              <a:gd name="T15" fmla="*/ 2875 h 2725"/>
                              <a:gd name="T16" fmla="+- 0 9756 1764"/>
                              <a:gd name="T17" fmla="*/ T16 w 7992"/>
                              <a:gd name="T18" fmla="+- 0 2855 151"/>
                              <a:gd name="T19" fmla="*/ 2855 h 2725"/>
                              <a:gd name="T20" fmla="+- 0 9756 1764"/>
                              <a:gd name="T21" fmla="*/ T20 w 7992"/>
                              <a:gd name="T22" fmla="+- 0 151 151"/>
                              <a:gd name="T23" fmla="*/ 151 h 2725"/>
                              <a:gd name="T24" fmla="+- 0 1764 1764"/>
                              <a:gd name="T25" fmla="*/ T24 w 7992"/>
                              <a:gd name="T26" fmla="+- 0 151 151"/>
                              <a:gd name="T27" fmla="*/ 151 h 2725"/>
                              <a:gd name="T28" fmla="+- 0 1764 1764"/>
                              <a:gd name="T29" fmla="*/ T28 w 7992"/>
                              <a:gd name="T30" fmla="+- 0 171 151"/>
                              <a:gd name="T31" fmla="*/ 171 h 2725"/>
                              <a:gd name="T32" fmla="+- 0 9756 1764"/>
                              <a:gd name="T33" fmla="*/ T32 w 7992"/>
                              <a:gd name="T34" fmla="+- 0 171 151"/>
                              <a:gd name="T35" fmla="*/ 171 h 2725"/>
                              <a:gd name="T36" fmla="+- 0 9756 1764"/>
                              <a:gd name="T37" fmla="*/ T36 w 7992"/>
                              <a:gd name="T38" fmla="+- 0 151 151"/>
                              <a:gd name="T39" fmla="*/ 151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 name="docshape1173"/>
                        <wps:cNvSpPr txBox="1">
                          <a:spLocks/>
                        </wps:cNvSpPr>
                        <wps:spPr bwMode="auto">
                          <a:xfrm>
                            <a:off x="1764" y="170"/>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3890EC" w14:textId="77777777" w:rsidR="003D76C2" w:rsidRDefault="00000000">
                              <w:pPr>
                                <w:spacing w:before="40"/>
                                <w:ind w:left="453"/>
                                <w:rPr>
                                  <w:rFonts w:ascii="Courier New"/>
                                  <w:sz w:val="18"/>
                                </w:rPr>
                              </w:pPr>
                              <w:r>
                                <w:rPr>
                                  <w:rFonts w:ascii="Courier New"/>
                                  <w:spacing w:val="-2"/>
                                  <w:sz w:val="18"/>
                                </w:rPr>
                                <w:t>@Module</w:t>
                              </w:r>
                            </w:p>
                            <w:p w14:paraId="661C6EC5" w14:textId="77777777" w:rsidR="003D76C2" w:rsidRDefault="00000000">
                              <w:pPr>
                                <w:spacing w:before="76"/>
                                <w:ind w:left="453"/>
                                <w:rPr>
                                  <w:rFonts w:ascii="Courier New"/>
                                  <w:sz w:val="18"/>
                                </w:rPr>
                              </w:pPr>
                              <w:r>
                                <w:rPr>
                                  <w:rFonts w:ascii="Courier New"/>
                                  <w:b/>
                                  <w:sz w:val="18"/>
                                </w:rPr>
                                <w:t>open</w:t>
                              </w:r>
                              <w:r>
                                <w:rPr>
                                  <w:rFonts w:ascii="Courier New"/>
                                  <w:b/>
                                  <w:spacing w:val="-8"/>
                                  <w:sz w:val="18"/>
                                </w:rPr>
                                <w:t xml:space="preserve"> </w:t>
                              </w:r>
                              <w:r>
                                <w:rPr>
                                  <w:rFonts w:ascii="Courier New"/>
                                  <w:sz w:val="18"/>
                                </w:rPr>
                                <w:t>class</w:t>
                              </w:r>
                              <w:r>
                                <w:rPr>
                                  <w:rFonts w:ascii="Courier New"/>
                                  <w:spacing w:val="-8"/>
                                  <w:sz w:val="18"/>
                                </w:rPr>
                                <w:t xml:space="preserve"> </w:t>
                              </w:r>
                              <w:proofErr w:type="spellStart"/>
                              <w:r>
                                <w:rPr>
                                  <w:rFonts w:ascii="Courier New"/>
                                  <w:sz w:val="18"/>
                                </w:rPr>
                                <w:t>RepositoryModule</w:t>
                              </w:r>
                              <w:proofErr w:type="spellEnd"/>
                              <w:r>
                                <w:rPr>
                                  <w:rFonts w:ascii="Courier New"/>
                                  <w:spacing w:val="-8"/>
                                  <w:sz w:val="18"/>
                                </w:rPr>
                                <w:t xml:space="preserve"> </w:t>
                              </w:r>
                              <w:r>
                                <w:rPr>
                                  <w:rFonts w:ascii="Courier New"/>
                                  <w:spacing w:val="-10"/>
                                  <w:sz w:val="18"/>
                                </w:rPr>
                                <w:t>{</w:t>
                              </w:r>
                            </w:p>
                            <w:p w14:paraId="6BD26EE1" w14:textId="77777777" w:rsidR="003D76C2" w:rsidRDefault="003D76C2">
                              <w:pPr>
                                <w:rPr>
                                  <w:rFonts w:ascii="Courier New"/>
                                  <w:sz w:val="20"/>
                                </w:rPr>
                              </w:pPr>
                            </w:p>
                            <w:p w14:paraId="02F49C7D"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7D240681" w14:textId="77777777" w:rsidR="003D76C2" w:rsidRDefault="00000000">
                              <w:pPr>
                                <w:spacing w:before="4" w:line="235" w:lineRule="auto"/>
                                <w:ind w:left="1101" w:hanging="216"/>
                                <w:rPr>
                                  <w:rFonts w:ascii="Courier New"/>
                                  <w:sz w:val="18"/>
                                </w:rPr>
                              </w:pPr>
                              <w:r>
                                <w:rPr>
                                  <w:rFonts w:ascii="Courier New"/>
                                  <w:b/>
                                  <w:sz w:val="18"/>
                                </w:rPr>
                                <w:t>open</w:t>
                              </w:r>
                              <w:r>
                                <w:rPr>
                                  <w:rFonts w:ascii="Courier New"/>
                                  <w:b/>
                                  <w:spacing w:val="-13"/>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6A1A6B5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PostRepositoryImpl</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w:t>
                              </w:r>
                            </w:p>
                            <w:p w14:paraId="1293D4ED" w14:textId="77777777" w:rsidR="003D76C2" w:rsidRDefault="00000000">
                              <w:pPr>
                                <w:spacing w:before="77"/>
                                <w:ind w:left="885"/>
                                <w:rPr>
                                  <w:rFonts w:ascii="Courier New"/>
                                  <w:sz w:val="18"/>
                                </w:rPr>
                              </w:pPr>
                              <w:r>
                                <w:rPr>
                                  <w:rFonts w:ascii="Courier New"/>
                                  <w:sz w:val="18"/>
                                </w:rPr>
                                <w:t>}</w:t>
                              </w:r>
                            </w:p>
                            <w:p w14:paraId="4C5C3B0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14600B" id="docshapegroup1170" o:spid="_x0000_s2056" style="position:absolute;margin-left:88.2pt;margin-top:7.55pt;width:399.6pt;height:136.25pt;z-index:-15565824;mso-wrap-distance-left:0;mso-wrap-distance-right:0;mso-position-horizontal-relative:page;mso-position-vertical-relative:text" coordorigin="1764,151"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">
                <v:rect id="docshape1171" o:spid="_x0000_s2057" style="position:absolute;left:1764;top:160;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" fillcolor="#f6f6f6" stroked="f">
                  <v:path arrowok="t"/>
                </v:rect>
                <v:shape id="docshape1172" o:spid="_x0000_s2058" style="position:absolute;left:1764;top:150;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" path="m7992,2704l,2704r,20l7992,2724r,-20xm7992,l,,,20r7992,l7992,xe" fillcolor="#dadada" stroked="f">
                  <v:path arrowok="t" o:connecttype="custom" o:connectlocs="7992,2855;0,2855;0,2875;7992,2875;7992,2855;7992,151;0,151;0,171;7992,171;7992,151" o:connectangles="0,0,0,0,0,0,0,0,0,0"/>
                </v:shape>
                <v:shape id="docshape1173" o:spid="_x0000_s2059" type="#_x0000_t202" style="position:absolute;left:1764;top:170;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" filled="f" stroked="f">
                  <v:path arrowok="t"/>
                  <v:textbox inset="0,0,0,0">
                    <w:txbxContent>
                      <w:p w14:paraId="053890EC" w14:textId="77777777" w:rsidR="003D76C2" w:rsidRDefault="00000000">
                        <w:pPr>
                          <w:spacing w:before="40"/>
                          <w:ind w:left="453"/>
                          <w:rPr>
                            <w:rFonts w:ascii="Courier New"/>
                            <w:sz w:val="18"/>
                          </w:rPr>
                        </w:pPr>
                        <w:r>
                          <w:rPr>
                            <w:rFonts w:ascii="Courier New"/>
                            <w:spacing w:val="-2"/>
                            <w:sz w:val="18"/>
                          </w:rPr>
                          <w:t>@Module</w:t>
                        </w:r>
                      </w:p>
                      <w:p w14:paraId="661C6EC5" w14:textId="77777777" w:rsidR="003D76C2" w:rsidRDefault="00000000">
                        <w:pPr>
                          <w:spacing w:before="76"/>
                          <w:ind w:left="453"/>
                          <w:rPr>
                            <w:rFonts w:ascii="Courier New"/>
                            <w:sz w:val="18"/>
                          </w:rPr>
                        </w:pPr>
                        <w:r>
                          <w:rPr>
                            <w:rFonts w:ascii="Courier New"/>
                            <w:b/>
                            <w:sz w:val="18"/>
                          </w:rPr>
                          <w:t>open</w:t>
                        </w:r>
                        <w:r>
                          <w:rPr>
                            <w:rFonts w:ascii="Courier New"/>
                            <w:b/>
                            <w:spacing w:val="-8"/>
                            <w:sz w:val="18"/>
                          </w:rPr>
                          <w:t xml:space="preserve"> </w:t>
                        </w:r>
                        <w:r>
                          <w:rPr>
                            <w:rFonts w:ascii="Courier New"/>
                            <w:sz w:val="18"/>
                          </w:rPr>
                          <w:t>class</w:t>
                        </w:r>
                        <w:r>
                          <w:rPr>
                            <w:rFonts w:ascii="Courier New"/>
                            <w:spacing w:val="-8"/>
                            <w:sz w:val="18"/>
                          </w:rPr>
                          <w:t xml:space="preserve"> </w:t>
                        </w:r>
                        <w:proofErr w:type="spellStart"/>
                        <w:r>
                          <w:rPr>
                            <w:rFonts w:ascii="Courier New"/>
                            <w:sz w:val="18"/>
                          </w:rPr>
                          <w:t>RepositoryModule</w:t>
                        </w:r>
                        <w:proofErr w:type="spellEnd"/>
                        <w:r>
                          <w:rPr>
                            <w:rFonts w:ascii="Courier New"/>
                            <w:spacing w:val="-8"/>
                            <w:sz w:val="18"/>
                          </w:rPr>
                          <w:t xml:space="preserve"> </w:t>
                        </w:r>
                        <w:r>
                          <w:rPr>
                            <w:rFonts w:ascii="Courier New"/>
                            <w:spacing w:val="-10"/>
                            <w:sz w:val="18"/>
                          </w:rPr>
                          <w:t>{</w:t>
                        </w:r>
                      </w:p>
                      <w:p w14:paraId="6BD26EE1" w14:textId="77777777" w:rsidR="003D76C2" w:rsidRDefault="003D76C2">
                        <w:pPr>
                          <w:rPr>
                            <w:rFonts w:ascii="Courier New"/>
                            <w:sz w:val="20"/>
                          </w:rPr>
                        </w:pPr>
                      </w:p>
                      <w:p w14:paraId="02F49C7D"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7D240681" w14:textId="77777777" w:rsidR="003D76C2" w:rsidRDefault="00000000">
                        <w:pPr>
                          <w:spacing w:before="4" w:line="235" w:lineRule="auto"/>
                          <w:ind w:left="1101" w:hanging="216"/>
                          <w:rPr>
                            <w:rFonts w:ascii="Courier New"/>
                            <w:sz w:val="18"/>
                          </w:rPr>
                        </w:pPr>
                        <w:r>
                          <w:rPr>
                            <w:rFonts w:ascii="Courier New"/>
                            <w:b/>
                            <w:sz w:val="18"/>
                          </w:rPr>
                          <w:t>open</w:t>
                        </w:r>
                        <w:r>
                          <w:rPr>
                            <w:rFonts w:ascii="Courier New"/>
                            <w:b/>
                            <w:spacing w:val="-13"/>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6A1A6B5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PostRepositoryImpl</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w:t>
                        </w:r>
                      </w:p>
                      <w:p w14:paraId="1293D4ED" w14:textId="77777777" w:rsidR="003D76C2" w:rsidRDefault="00000000">
                        <w:pPr>
                          <w:spacing w:before="77"/>
                          <w:ind w:left="885"/>
                          <w:rPr>
                            <w:rFonts w:ascii="Courier New"/>
                            <w:sz w:val="18"/>
                          </w:rPr>
                        </w:pPr>
                        <w:r>
                          <w:rPr>
                            <w:rFonts w:ascii="Courier New"/>
                            <w:sz w:val="18"/>
                          </w:rPr>
                          <w:t>}</w:t>
                        </w:r>
                      </w:p>
                      <w:p w14:paraId="4C5C3B0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53018FE" w14:textId="77777777" w:rsidR="003D76C2" w:rsidRDefault="003D76C2">
      <w:pPr>
        <w:rPr>
          <w:sz w:val="9"/>
        </w:rPr>
        <w:sectPr w:rsidR="003D76C2">
          <w:pgSz w:w="10800" w:h="13320"/>
          <w:pgMar w:top="1120" w:right="920" w:bottom="280" w:left="940" w:header="695" w:footer="0" w:gutter="0"/>
          <w:cols w:space="720"/>
        </w:sectPr>
      </w:pPr>
    </w:p>
    <w:p w14:paraId="613B9CD4" w14:textId="77777777" w:rsidR="003D76C2" w:rsidRDefault="003D76C2">
      <w:pPr>
        <w:pStyle w:val="BodyText"/>
        <w:spacing w:before="12"/>
        <w:rPr>
          <w:sz w:val="7"/>
        </w:rPr>
      </w:pPr>
    </w:p>
    <w:p w14:paraId="46FC5D5D" w14:textId="77777777" w:rsidR="003D76C2" w:rsidRDefault="00000000">
      <w:pPr>
        <w:pStyle w:val="ListParagraph"/>
        <w:numPr>
          <w:ilvl w:val="0"/>
          <w:numId w:val="4"/>
        </w:numPr>
        <w:tabs>
          <w:tab w:val="left" w:pos="554"/>
        </w:tabs>
        <w:spacing w:before="101"/>
        <w:ind w:left="554"/>
        <w:jc w:val="left"/>
        <w:rPr>
          <w:sz w:val="20"/>
        </w:rPr>
      </w:pPr>
      <w:r>
        <w:rPr>
          <w:sz w:val="20"/>
        </w:rPr>
        <w:t>Now,</w:t>
      </w:r>
      <w:r>
        <w:rPr>
          <w:spacing w:val="-6"/>
          <w:sz w:val="20"/>
        </w:rPr>
        <w:t xml:space="preserve"> </w:t>
      </w:r>
      <w:r>
        <w:rPr>
          <w:sz w:val="20"/>
        </w:rPr>
        <w:t>we</w:t>
      </w:r>
      <w:r>
        <w:rPr>
          <w:spacing w:val="-2"/>
          <w:sz w:val="20"/>
        </w:rPr>
        <w:t xml:space="preserve"> </w:t>
      </w:r>
      <w:r>
        <w:rPr>
          <w:sz w:val="20"/>
        </w:rPr>
        <w:t>should</w:t>
      </w:r>
      <w:r>
        <w:rPr>
          <w:spacing w:val="-3"/>
          <w:sz w:val="20"/>
        </w:rPr>
        <w:t xml:space="preserve"> </w:t>
      </w:r>
      <w:r>
        <w:rPr>
          <w:sz w:val="20"/>
        </w:rPr>
        <w:t>move</w:t>
      </w:r>
      <w:r>
        <w:rPr>
          <w:spacing w:val="-3"/>
          <w:sz w:val="20"/>
        </w:rPr>
        <w:t xml:space="preserve"> </w:t>
      </w:r>
      <w:r>
        <w:rPr>
          <w:sz w:val="20"/>
        </w:rPr>
        <w:t>on</w:t>
      </w:r>
      <w:r>
        <w:rPr>
          <w:spacing w:val="-3"/>
          <w:sz w:val="20"/>
        </w:rPr>
        <w:t xml:space="preserve"> </w:t>
      </w:r>
      <w:r>
        <w:rPr>
          <w:sz w:val="20"/>
        </w:rPr>
        <w:t>to</w:t>
      </w:r>
      <w:r>
        <w:rPr>
          <w:spacing w:val="-2"/>
          <w:sz w:val="20"/>
        </w:rPr>
        <w:t xml:space="preserve"> </w:t>
      </w:r>
      <w:r>
        <w:rPr>
          <w:sz w:val="20"/>
        </w:rPr>
        <w:t>the</w:t>
      </w:r>
      <w:r>
        <w:rPr>
          <w:spacing w:val="-4"/>
          <w:sz w:val="20"/>
        </w:rPr>
        <w:t xml:space="preserve"> </w:t>
      </w:r>
      <w:proofErr w:type="spellStart"/>
      <w:r>
        <w:rPr>
          <w:rFonts w:ascii="Courier New"/>
          <w:b/>
        </w:rPr>
        <w:t>androidTest</w:t>
      </w:r>
      <w:proofErr w:type="spellEnd"/>
      <w:r>
        <w:rPr>
          <w:rFonts w:ascii="Courier New"/>
          <w:b/>
          <w:spacing w:val="-80"/>
        </w:rPr>
        <w:t xml:space="preserve"> </w:t>
      </w:r>
      <w:r>
        <w:rPr>
          <w:sz w:val="20"/>
        </w:rPr>
        <w:t>package</w:t>
      </w:r>
      <w:r>
        <w:rPr>
          <w:spacing w:val="-2"/>
          <w:sz w:val="20"/>
        </w:rPr>
        <w:t xml:space="preserve"> </w:t>
      </w:r>
      <w:r>
        <w:rPr>
          <w:sz w:val="20"/>
        </w:rPr>
        <w:t>and</w:t>
      </w:r>
      <w:r>
        <w:rPr>
          <w:spacing w:val="-4"/>
          <w:sz w:val="20"/>
        </w:rPr>
        <w:t xml:space="preserve"> </w:t>
      </w:r>
      <w:r>
        <w:rPr>
          <w:sz w:val="20"/>
        </w:rPr>
        <w:t>create</w:t>
      </w:r>
      <w:r>
        <w:rPr>
          <w:spacing w:val="-2"/>
          <w:sz w:val="20"/>
        </w:rPr>
        <w:t xml:space="preserve"> </w:t>
      </w:r>
      <w:r>
        <w:rPr>
          <w:spacing w:val="-10"/>
          <w:sz w:val="20"/>
        </w:rPr>
        <w:t>a</w:t>
      </w:r>
    </w:p>
    <w:p w14:paraId="5A968549" w14:textId="77777777" w:rsidR="003D76C2" w:rsidRDefault="00000000">
      <w:pPr>
        <w:ind w:left="554"/>
        <w:rPr>
          <w:sz w:val="20"/>
        </w:rPr>
      </w:pPr>
      <w:proofErr w:type="spellStart"/>
      <w:r>
        <w:rPr>
          <w:rFonts w:ascii="Courier New"/>
          <w:b/>
        </w:rPr>
        <w:t>TestRepositoryModule</w:t>
      </w:r>
      <w:proofErr w:type="spellEnd"/>
      <w:r>
        <w:rPr>
          <w:rFonts w:ascii="Courier New"/>
          <w:b/>
          <w:spacing w:val="-82"/>
        </w:rPr>
        <w:t xml:space="preserve"> </w:t>
      </w:r>
      <w:r>
        <w:rPr>
          <w:sz w:val="20"/>
        </w:rPr>
        <w:t>class,</w:t>
      </w:r>
      <w:r>
        <w:rPr>
          <w:spacing w:val="-12"/>
          <w:sz w:val="20"/>
        </w:rPr>
        <w:t xml:space="preserve"> </w:t>
      </w:r>
      <w:r>
        <w:rPr>
          <w:sz w:val="20"/>
        </w:rPr>
        <w:t>which</w:t>
      </w:r>
      <w:r>
        <w:rPr>
          <w:spacing w:val="-6"/>
          <w:sz w:val="20"/>
        </w:rPr>
        <w:t xml:space="preserve"> </w:t>
      </w:r>
      <w:r>
        <w:rPr>
          <w:sz w:val="20"/>
        </w:rPr>
        <w:t>will</w:t>
      </w:r>
      <w:r>
        <w:rPr>
          <w:spacing w:val="-6"/>
          <w:sz w:val="20"/>
        </w:rPr>
        <w:t xml:space="preserve"> </w:t>
      </w:r>
      <w:r>
        <w:rPr>
          <w:sz w:val="20"/>
        </w:rPr>
        <w:t>extend</w:t>
      </w:r>
      <w:r>
        <w:rPr>
          <w:spacing w:val="-6"/>
          <w:sz w:val="20"/>
        </w:rPr>
        <w:t xml:space="preserve"> </w:t>
      </w:r>
      <w:proofErr w:type="spellStart"/>
      <w:r>
        <w:rPr>
          <w:rFonts w:ascii="Courier New"/>
          <w:b/>
          <w:spacing w:val="-2"/>
        </w:rPr>
        <w:t>RepositoryModule</w:t>
      </w:r>
      <w:proofErr w:type="spellEnd"/>
      <w:r>
        <w:rPr>
          <w:spacing w:val="-2"/>
          <w:sz w:val="20"/>
        </w:rPr>
        <w:t>:</w:t>
      </w:r>
    </w:p>
    <w:p w14:paraId="5B842CD1" w14:textId="77777777" w:rsidR="003D76C2" w:rsidRDefault="00D51F7C">
      <w:pPr>
        <w:pStyle w:val="BodyText"/>
        <w:spacing w:before="10"/>
        <w:rPr>
          <w:sz w:val="8"/>
        </w:rPr>
      </w:pPr>
      <w:r>
        <w:rPr>
          <w:noProof/>
        </w:rPr>
        <mc:AlternateContent>
          <mc:Choice Requires="wpg">
            <w:drawing>
              <wp:anchor distT="0" distB="0" distL="0" distR="0" simplePos="0" relativeHeight="487751168" behindDoc="1" locked="0" layoutInCell="1" allowOverlap="1" wp14:anchorId="4527868B" wp14:editId="18616002">
                <wp:simplePos x="0" y="0"/>
                <wp:positionH relativeFrom="page">
                  <wp:posOffset>662940</wp:posOffset>
                </wp:positionH>
                <wp:positionV relativeFrom="paragraph">
                  <wp:posOffset>91440</wp:posOffset>
                </wp:positionV>
                <wp:extent cx="5074920" cy="1730375"/>
                <wp:effectExtent l="0" t="0" r="5080" b="0"/>
                <wp:wrapTopAndBottom/>
                <wp:docPr id="382" name="docshapegroup1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44"/>
                          <a:chExt cx="7992" cy="2725"/>
                        </a:xfrm>
                      </wpg:grpSpPr>
                      <wps:wsp>
                        <wps:cNvPr id="383" name="docshape1175"/>
                        <wps:cNvSpPr>
                          <a:spLocks/>
                        </wps:cNvSpPr>
                        <wps:spPr bwMode="auto">
                          <a:xfrm>
                            <a:off x="1044" y="153"/>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4" name="docshape1176"/>
                        <wps:cNvSpPr>
                          <a:spLocks/>
                        </wps:cNvSpPr>
                        <wps:spPr bwMode="auto">
                          <a:xfrm>
                            <a:off x="1044" y="143"/>
                            <a:ext cx="7992" cy="2725"/>
                          </a:xfrm>
                          <a:custGeom>
                            <a:avLst/>
                            <a:gdLst>
                              <a:gd name="T0" fmla="+- 0 9036 1044"/>
                              <a:gd name="T1" fmla="*/ T0 w 7992"/>
                              <a:gd name="T2" fmla="+- 0 2848 144"/>
                              <a:gd name="T3" fmla="*/ 2848 h 2725"/>
                              <a:gd name="T4" fmla="+- 0 1044 1044"/>
                              <a:gd name="T5" fmla="*/ T4 w 7992"/>
                              <a:gd name="T6" fmla="+- 0 2848 144"/>
                              <a:gd name="T7" fmla="*/ 2848 h 2725"/>
                              <a:gd name="T8" fmla="+- 0 1044 1044"/>
                              <a:gd name="T9" fmla="*/ T8 w 7992"/>
                              <a:gd name="T10" fmla="+- 0 2868 144"/>
                              <a:gd name="T11" fmla="*/ 2868 h 2725"/>
                              <a:gd name="T12" fmla="+- 0 9036 1044"/>
                              <a:gd name="T13" fmla="*/ T12 w 7992"/>
                              <a:gd name="T14" fmla="+- 0 2868 144"/>
                              <a:gd name="T15" fmla="*/ 2868 h 2725"/>
                              <a:gd name="T16" fmla="+- 0 9036 1044"/>
                              <a:gd name="T17" fmla="*/ T16 w 7992"/>
                              <a:gd name="T18" fmla="+- 0 2848 144"/>
                              <a:gd name="T19" fmla="*/ 2848 h 2725"/>
                              <a:gd name="T20" fmla="+- 0 9036 1044"/>
                              <a:gd name="T21" fmla="*/ T20 w 7992"/>
                              <a:gd name="T22" fmla="+- 0 144 144"/>
                              <a:gd name="T23" fmla="*/ 144 h 2725"/>
                              <a:gd name="T24" fmla="+- 0 1044 1044"/>
                              <a:gd name="T25" fmla="*/ T24 w 7992"/>
                              <a:gd name="T26" fmla="+- 0 144 144"/>
                              <a:gd name="T27" fmla="*/ 144 h 2725"/>
                              <a:gd name="T28" fmla="+- 0 1044 1044"/>
                              <a:gd name="T29" fmla="*/ T28 w 7992"/>
                              <a:gd name="T30" fmla="+- 0 164 144"/>
                              <a:gd name="T31" fmla="*/ 164 h 2725"/>
                              <a:gd name="T32" fmla="+- 0 9036 1044"/>
                              <a:gd name="T33" fmla="*/ T32 w 7992"/>
                              <a:gd name="T34" fmla="+- 0 164 144"/>
                              <a:gd name="T35" fmla="*/ 164 h 2725"/>
                              <a:gd name="T36" fmla="+- 0 9036 1044"/>
                              <a:gd name="T37" fmla="*/ T36 w 7992"/>
                              <a:gd name="T38" fmla="+- 0 144 144"/>
                              <a:gd name="T39" fmla="*/ 144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 name="docshape1177"/>
                        <wps:cNvSpPr txBox="1">
                          <a:spLocks/>
                        </wps:cNvSpPr>
                        <wps:spPr bwMode="auto">
                          <a:xfrm>
                            <a:off x="1044" y="163"/>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AF50F" w14:textId="77777777" w:rsidR="003D76C2" w:rsidRDefault="00000000">
                              <w:pPr>
                                <w:spacing w:before="40"/>
                                <w:ind w:left="453"/>
                                <w:rPr>
                                  <w:rFonts w:ascii="Courier New"/>
                                  <w:sz w:val="18"/>
                                </w:rPr>
                              </w:pPr>
                              <w:r>
                                <w:rPr>
                                  <w:rFonts w:ascii="Courier New"/>
                                  <w:spacing w:val="-2"/>
                                  <w:sz w:val="18"/>
                                </w:rPr>
                                <w:t>@Module</w:t>
                              </w:r>
                            </w:p>
                            <w:p w14:paraId="49980C0D"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TestRepositoryModule</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RepositoryModule</w:t>
                              </w:r>
                              <w:proofErr w:type="spellEnd"/>
                              <w:r>
                                <w:rPr>
                                  <w:rFonts w:ascii="Courier New"/>
                                  <w:sz w:val="18"/>
                                </w:rPr>
                                <w:t>()</w:t>
                              </w:r>
                              <w:r>
                                <w:rPr>
                                  <w:rFonts w:ascii="Courier New"/>
                                  <w:spacing w:val="-11"/>
                                  <w:sz w:val="18"/>
                                </w:rPr>
                                <w:t xml:space="preserve"> </w:t>
                              </w:r>
                              <w:r>
                                <w:rPr>
                                  <w:rFonts w:ascii="Courier New"/>
                                  <w:spacing w:val="-10"/>
                                  <w:sz w:val="18"/>
                                </w:rPr>
                                <w:t>{</w:t>
                              </w:r>
                            </w:p>
                            <w:p w14:paraId="69133320" w14:textId="77777777" w:rsidR="003D76C2" w:rsidRDefault="003D76C2">
                              <w:pPr>
                                <w:rPr>
                                  <w:rFonts w:ascii="Courier New"/>
                                  <w:sz w:val="20"/>
                                </w:rPr>
                              </w:pPr>
                            </w:p>
                            <w:p w14:paraId="209D3BC0"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4B0A0885" w14:textId="77777777" w:rsidR="003D76C2" w:rsidRDefault="00000000">
                              <w:pPr>
                                <w:spacing w:before="4"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5AF5B30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DummyRepository</w:t>
                              </w:r>
                              <w:proofErr w:type="spellEnd"/>
                              <w:r>
                                <w:rPr>
                                  <w:rFonts w:ascii="Courier New"/>
                                  <w:spacing w:val="-2"/>
                                  <w:sz w:val="18"/>
                                </w:rPr>
                                <w:t>()</w:t>
                              </w:r>
                            </w:p>
                            <w:p w14:paraId="1EE0FB4B" w14:textId="77777777" w:rsidR="003D76C2" w:rsidRDefault="00000000">
                              <w:pPr>
                                <w:spacing w:before="77"/>
                                <w:ind w:left="885"/>
                                <w:rPr>
                                  <w:rFonts w:ascii="Courier New"/>
                                  <w:sz w:val="18"/>
                                </w:rPr>
                              </w:pPr>
                              <w:r>
                                <w:rPr>
                                  <w:rFonts w:ascii="Courier New"/>
                                  <w:sz w:val="18"/>
                                </w:rPr>
                                <w:t>}</w:t>
                              </w:r>
                            </w:p>
                            <w:p w14:paraId="38151C2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27868B" id="docshapegroup1174" o:spid="_x0000_s2060" style="position:absolute;margin-left:52.2pt;margin-top:7.2pt;width:399.6pt;height:136.25pt;z-index:-15565312;mso-wrap-distance-left:0;mso-wrap-distance-right:0;mso-position-horizontal-relative:page;mso-position-vertical-relative:text" coordorigin="1044,144"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">
                <v:rect id="docshape1175" o:spid="_x0000_s2061" style="position:absolute;left:1044;top:153;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" fillcolor="#f6f6f6" stroked="f">
                  <v:path arrowok="t"/>
                </v:rect>
                <v:shape id="docshape1176" o:spid="_x0000_s2062" style="position:absolute;left:1044;top:143;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" path="m7992,2704l,2704r,20l7992,2724r,-20xm7992,l,,,20r7992,l7992,xe" fillcolor="#dadada" stroked="f">
                  <v:path arrowok="t" o:connecttype="custom" o:connectlocs="7992,2848;0,2848;0,2868;7992,2868;7992,2848;7992,144;0,144;0,164;7992,164;7992,144" o:connectangles="0,0,0,0,0,0,0,0,0,0"/>
                </v:shape>
                <v:shape id="docshape1177" o:spid="_x0000_s2063" type="#_x0000_t202" style="position:absolute;left:1044;top:163;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" filled="f" stroked="f">
                  <v:path arrowok="t"/>
                  <v:textbox inset="0,0,0,0">
                    <w:txbxContent>
                      <w:p w14:paraId="2FFAF50F" w14:textId="77777777" w:rsidR="003D76C2" w:rsidRDefault="00000000">
                        <w:pPr>
                          <w:spacing w:before="40"/>
                          <w:ind w:left="453"/>
                          <w:rPr>
                            <w:rFonts w:ascii="Courier New"/>
                            <w:sz w:val="18"/>
                          </w:rPr>
                        </w:pPr>
                        <w:r>
                          <w:rPr>
                            <w:rFonts w:ascii="Courier New"/>
                            <w:spacing w:val="-2"/>
                            <w:sz w:val="18"/>
                          </w:rPr>
                          <w:t>@Module</w:t>
                        </w:r>
                      </w:p>
                      <w:p w14:paraId="49980C0D"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proofErr w:type="spellStart"/>
                        <w:r>
                          <w:rPr>
                            <w:rFonts w:ascii="Courier New"/>
                            <w:sz w:val="18"/>
                          </w:rPr>
                          <w:t>TestRepositoryModule</w:t>
                        </w:r>
                        <w:proofErr w:type="spellEnd"/>
                        <w:r>
                          <w:rPr>
                            <w:rFonts w:ascii="Courier New"/>
                            <w:spacing w:val="-11"/>
                            <w:sz w:val="18"/>
                          </w:rPr>
                          <w:t xml:space="preserve"> </w:t>
                        </w:r>
                        <w:r>
                          <w:rPr>
                            <w:rFonts w:ascii="Courier New"/>
                            <w:sz w:val="18"/>
                          </w:rPr>
                          <w:t>:</w:t>
                        </w:r>
                        <w:r>
                          <w:rPr>
                            <w:rFonts w:ascii="Courier New"/>
                            <w:spacing w:val="-11"/>
                            <w:sz w:val="18"/>
                          </w:rPr>
                          <w:t xml:space="preserve"> </w:t>
                        </w:r>
                        <w:proofErr w:type="spellStart"/>
                        <w:r>
                          <w:rPr>
                            <w:rFonts w:ascii="Courier New"/>
                            <w:sz w:val="18"/>
                          </w:rPr>
                          <w:t>RepositoryModule</w:t>
                        </w:r>
                        <w:proofErr w:type="spellEnd"/>
                        <w:r>
                          <w:rPr>
                            <w:rFonts w:ascii="Courier New"/>
                            <w:sz w:val="18"/>
                          </w:rPr>
                          <w:t>()</w:t>
                        </w:r>
                        <w:r>
                          <w:rPr>
                            <w:rFonts w:ascii="Courier New"/>
                            <w:spacing w:val="-11"/>
                            <w:sz w:val="18"/>
                          </w:rPr>
                          <w:t xml:space="preserve"> </w:t>
                        </w:r>
                        <w:r>
                          <w:rPr>
                            <w:rFonts w:ascii="Courier New"/>
                            <w:spacing w:val="-10"/>
                            <w:sz w:val="18"/>
                          </w:rPr>
                          <w:t>{</w:t>
                        </w:r>
                      </w:p>
                      <w:p w14:paraId="69133320" w14:textId="77777777" w:rsidR="003D76C2" w:rsidRDefault="003D76C2">
                        <w:pPr>
                          <w:rPr>
                            <w:rFonts w:ascii="Courier New"/>
                            <w:sz w:val="20"/>
                          </w:rPr>
                        </w:pPr>
                      </w:p>
                      <w:p w14:paraId="209D3BC0"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4B0A0885" w14:textId="77777777" w:rsidR="003D76C2" w:rsidRDefault="00000000">
                        <w:pPr>
                          <w:spacing w:before="4"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5AF5B30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DummyRepository</w:t>
                        </w:r>
                        <w:proofErr w:type="spellEnd"/>
                        <w:r>
                          <w:rPr>
                            <w:rFonts w:ascii="Courier New"/>
                            <w:spacing w:val="-2"/>
                            <w:sz w:val="18"/>
                          </w:rPr>
                          <w:t>()</w:t>
                        </w:r>
                      </w:p>
                      <w:p w14:paraId="1EE0FB4B" w14:textId="77777777" w:rsidR="003D76C2" w:rsidRDefault="00000000">
                        <w:pPr>
                          <w:spacing w:before="77"/>
                          <w:ind w:left="885"/>
                          <w:rPr>
                            <w:rFonts w:ascii="Courier New"/>
                            <w:sz w:val="18"/>
                          </w:rPr>
                        </w:pPr>
                        <w:r>
                          <w:rPr>
                            <w:rFonts w:ascii="Courier New"/>
                            <w:sz w:val="18"/>
                          </w:rPr>
                          <w:t>}</w:t>
                        </w:r>
                      </w:p>
                      <w:p w14:paraId="38151C2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8B82BF5" w14:textId="77777777" w:rsidR="003D76C2" w:rsidRDefault="00000000">
      <w:pPr>
        <w:pStyle w:val="ListParagraph"/>
        <w:numPr>
          <w:ilvl w:val="0"/>
          <w:numId w:val="4"/>
        </w:numPr>
        <w:tabs>
          <w:tab w:val="left" w:pos="554"/>
        </w:tabs>
        <w:ind w:left="554"/>
        <w:jc w:val="left"/>
        <w:rPr>
          <w:sz w:val="20"/>
        </w:rPr>
      </w:pPr>
      <w:r>
        <w:rPr>
          <w:sz w:val="20"/>
        </w:rPr>
        <w:t>Next,</w:t>
      </w:r>
      <w:r>
        <w:rPr>
          <w:spacing w:val="-4"/>
          <w:sz w:val="20"/>
        </w:rPr>
        <w:t xml:space="preserve"> </w:t>
      </w:r>
      <w:r>
        <w:rPr>
          <w:sz w:val="20"/>
        </w:rPr>
        <w:t>we</w:t>
      </w:r>
      <w:r>
        <w:rPr>
          <w:spacing w:val="-2"/>
          <w:sz w:val="20"/>
        </w:rPr>
        <w:t xml:space="preserve"> </w:t>
      </w:r>
      <w:r>
        <w:rPr>
          <w:sz w:val="20"/>
        </w:rPr>
        <w:t>will</w:t>
      </w:r>
      <w:r>
        <w:rPr>
          <w:spacing w:val="-2"/>
          <w:sz w:val="20"/>
        </w:rPr>
        <w:t xml:space="preserve"> </w:t>
      </w:r>
      <w:r>
        <w:rPr>
          <w:sz w:val="20"/>
        </w:rPr>
        <w:t>need</w:t>
      </w:r>
      <w:r>
        <w:rPr>
          <w:spacing w:val="-2"/>
          <w:sz w:val="20"/>
        </w:rPr>
        <w:t xml:space="preserve"> </w:t>
      </w:r>
      <w:r>
        <w:rPr>
          <w:sz w:val="20"/>
        </w:rPr>
        <w:t>to</w:t>
      </w:r>
      <w:r>
        <w:rPr>
          <w:spacing w:val="-2"/>
          <w:sz w:val="20"/>
        </w:rPr>
        <w:t xml:space="preserve"> </w:t>
      </w:r>
      <w:r>
        <w:rPr>
          <w:sz w:val="20"/>
        </w:rPr>
        <w:t>modify</w:t>
      </w:r>
      <w:r>
        <w:rPr>
          <w:spacing w:val="-3"/>
          <w:sz w:val="20"/>
        </w:rPr>
        <w:t xml:space="preserve"> </w:t>
      </w:r>
      <w:r>
        <w:rPr>
          <w:sz w:val="20"/>
        </w:rPr>
        <w:t>the</w:t>
      </w:r>
      <w:r>
        <w:rPr>
          <w:spacing w:val="-3"/>
          <w:sz w:val="20"/>
        </w:rPr>
        <w:t xml:space="preserve"> </w:t>
      </w:r>
      <w:proofErr w:type="spellStart"/>
      <w:r>
        <w:rPr>
          <w:rFonts w:ascii="Courier New"/>
          <w:b/>
        </w:rPr>
        <w:t>MyApplication</w:t>
      </w:r>
      <w:proofErr w:type="spellEnd"/>
      <w:r>
        <w:rPr>
          <w:rFonts w:ascii="Courier New"/>
          <w:b/>
          <w:spacing w:val="-80"/>
        </w:rPr>
        <w:t xml:space="preserve"> </w:t>
      </w:r>
      <w:r>
        <w:rPr>
          <w:sz w:val="20"/>
        </w:rPr>
        <w:t>class</w:t>
      </w:r>
      <w:r>
        <w:rPr>
          <w:spacing w:val="-2"/>
          <w:sz w:val="20"/>
        </w:rPr>
        <w:t xml:space="preserve"> </w:t>
      </w:r>
      <w:r>
        <w:rPr>
          <w:sz w:val="20"/>
        </w:rPr>
        <w:t>in</w:t>
      </w:r>
      <w:r>
        <w:rPr>
          <w:spacing w:val="-2"/>
          <w:sz w:val="20"/>
        </w:rPr>
        <w:t xml:space="preserve"> </w:t>
      </w:r>
      <w:r>
        <w:rPr>
          <w:sz w:val="20"/>
        </w:rPr>
        <w:t>order</w:t>
      </w:r>
      <w:r>
        <w:rPr>
          <w:spacing w:val="-2"/>
          <w:sz w:val="20"/>
        </w:rPr>
        <w:t xml:space="preserve"> </w:t>
      </w:r>
      <w:r>
        <w:rPr>
          <w:sz w:val="20"/>
        </w:rPr>
        <w:t>to</w:t>
      </w:r>
      <w:r>
        <w:rPr>
          <w:spacing w:val="-2"/>
          <w:sz w:val="20"/>
        </w:rPr>
        <w:t xml:space="preserve"> </w:t>
      </w:r>
      <w:r>
        <w:rPr>
          <w:sz w:val="20"/>
        </w:rPr>
        <w:t>provide</w:t>
      </w:r>
      <w:r>
        <w:rPr>
          <w:spacing w:val="-1"/>
          <w:sz w:val="20"/>
        </w:rPr>
        <w:t xml:space="preserve"> </w:t>
      </w:r>
      <w:r>
        <w:rPr>
          <w:spacing w:val="-5"/>
          <w:sz w:val="20"/>
        </w:rPr>
        <w:t>the</w:t>
      </w:r>
    </w:p>
    <w:p w14:paraId="4C7B54A2" w14:textId="77777777" w:rsidR="003D76C2" w:rsidRDefault="00000000">
      <w:pPr>
        <w:pStyle w:val="BodyText"/>
        <w:ind w:left="554"/>
      </w:pPr>
      <w:r>
        <w:t>repository</w:t>
      </w:r>
      <w:r>
        <w:rPr>
          <w:spacing w:val="-7"/>
        </w:rPr>
        <w:t xml:space="preserve"> </w:t>
      </w:r>
      <w:r>
        <w:t>module</w:t>
      </w:r>
      <w:r>
        <w:rPr>
          <w:spacing w:val="-4"/>
        </w:rPr>
        <w:t xml:space="preserve"> </w:t>
      </w:r>
      <w:r>
        <w:t>programmatically</w:t>
      </w:r>
      <w:r>
        <w:rPr>
          <w:spacing w:val="-3"/>
        </w:rPr>
        <w:t xml:space="preserve"> </w:t>
      </w:r>
      <w:r>
        <w:t>and</w:t>
      </w:r>
      <w:r>
        <w:rPr>
          <w:spacing w:val="-4"/>
        </w:rPr>
        <w:t xml:space="preserve"> </w:t>
      </w:r>
      <w:r>
        <w:t>make</w:t>
      </w:r>
      <w:r>
        <w:rPr>
          <w:spacing w:val="-4"/>
        </w:rPr>
        <w:t xml:space="preserve"> </w:t>
      </w:r>
      <w:r>
        <w:t>it</w:t>
      </w:r>
      <w:r>
        <w:rPr>
          <w:spacing w:val="-3"/>
        </w:rPr>
        <w:t xml:space="preserve"> </w:t>
      </w:r>
      <w:r>
        <w:rPr>
          <w:spacing w:val="-2"/>
        </w:rPr>
        <w:t>extendable:</w:t>
      </w:r>
    </w:p>
    <w:p w14:paraId="326AA3CB" w14:textId="77777777" w:rsidR="003D76C2" w:rsidRDefault="00D51F7C">
      <w:pPr>
        <w:pStyle w:val="BodyText"/>
        <w:spacing w:before="1"/>
        <w:rPr>
          <w:sz w:val="9"/>
        </w:rPr>
      </w:pPr>
      <w:r>
        <w:rPr>
          <w:noProof/>
        </w:rPr>
        <mc:AlternateContent>
          <mc:Choice Requires="wpg">
            <w:drawing>
              <wp:anchor distT="0" distB="0" distL="0" distR="0" simplePos="0" relativeHeight="487751680" behindDoc="1" locked="0" layoutInCell="1" allowOverlap="1" wp14:anchorId="6AACFA93" wp14:editId="0915CF0B">
                <wp:simplePos x="0" y="0"/>
                <wp:positionH relativeFrom="page">
                  <wp:posOffset>662940</wp:posOffset>
                </wp:positionH>
                <wp:positionV relativeFrom="paragraph">
                  <wp:posOffset>93980</wp:posOffset>
                </wp:positionV>
                <wp:extent cx="5074920" cy="2799080"/>
                <wp:effectExtent l="0" t="0" r="5080" b="0"/>
                <wp:wrapTopAndBottom/>
                <wp:docPr id="378" name="docshapegroup1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9080"/>
                          <a:chOff x="1044" y="148"/>
                          <a:chExt cx="7992" cy="4408"/>
                        </a:xfrm>
                      </wpg:grpSpPr>
                      <wps:wsp>
                        <wps:cNvPr id="379" name="docshape1179"/>
                        <wps:cNvSpPr>
                          <a:spLocks/>
                        </wps:cNvSpPr>
                        <wps:spPr bwMode="auto">
                          <a:xfrm>
                            <a:off x="1044" y="157"/>
                            <a:ext cx="7992" cy="438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0" name="docshape1180"/>
                        <wps:cNvSpPr>
                          <a:spLocks/>
                        </wps:cNvSpPr>
                        <wps:spPr bwMode="auto">
                          <a:xfrm>
                            <a:off x="1044" y="147"/>
                            <a:ext cx="7992" cy="4408"/>
                          </a:xfrm>
                          <a:custGeom>
                            <a:avLst/>
                            <a:gdLst>
                              <a:gd name="T0" fmla="+- 0 9036 1044"/>
                              <a:gd name="T1" fmla="*/ T0 w 7992"/>
                              <a:gd name="T2" fmla="+- 0 4535 148"/>
                              <a:gd name="T3" fmla="*/ 4535 h 4408"/>
                              <a:gd name="T4" fmla="+- 0 1044 1044"/>
                              <a:gd name="T5" fmla="*/ T4 w 7992"/>
                              <a:gd name="T6" fmla="+- 0 4535 148"/>
                              <a:gd name="T7" fmla="*/ 4535 h 4408"/>
                              <a:gd name="T8" fmla="+- 0 1044 1044"/>
                              <a:gd name="T9" fmla="*/ T8 w 7992"/>
                              <a:gd name="T10" fmla="+- 0 4555 148"/>
                              <a:gd name="T11" fmla="*/ 4555 h 4408"/>
                              <a:gd name="T12" fmla="+- 0 9036 1044"/>
                              <a:gd name="T13" fmla="*/ T12 w 7992"/>
                              <a:gd name="T14" fmla="+- 0 4555 148"/>
                              <a:gd name="T15" fmla="*/ 4555 h 4408"/>
                              <a:gd name="T16" fmla="+- 0 9036 1044"/>
                              <a:gd name="T17" fmla="*/ T16 w 7992"/>
                              <a:gd name="T18" fmla="+- 0 4535 148"/>
                              <a:gd name="T19" fmla="*/ 4535 h 4408"/>
                              <a:gd name="T20" fmla="+- 0 9036 1044"/>
                              <a:gd name="T21" fmla="*/ T20 w 7992"/>
                              <a:gd name="T22" fmla="+- 0 148 148"/>
                              <a:gd name="T23" fmla="*/ 148 h 4408"/>
                              <a:gd name="T24" fmla="+- 0 1044 1044"/>
                              <a:gd name="T25" fmla="*/ T24 w 7992"/>
                              <a:gd name="T26" fmla="+- 0 148 148"/>
                              <a:gd name="T27" fmla="*/ 148 h 4408"/>
                              <a:gd name="T28" fmla="+- 0 1044 1044"/>
                              <a:gd name="T29" fmla="*/ T28 w 7992"/>
                              <a:gd name="T30" fmla="+- 0 168 148"/>
                              <a:gd name="T31" fmla="*/ 168 h 4408"/>
                              <a:gd name="T32" fmla="+- 0 9036 1044"/>
                              <a:gd name="T33" fmla="*/ T32 w 7992"/>
                              <a:gd name="T34" fmla="+- 0 168 148"/>
                              <a:gd name="T35" fmla="*/ 168 h 4408"/>
                              <a:gd name="T36" fmla="+- 0 9036 1044"/>
                              <a:gd name="T37" fmla="*/ T36 w 7992"/>
                              <a:gd name="T38" fmla="+- 0 148 148"/>
                              <a:gd name="T39" fmla="*/ 148 h 4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408">
                                <a:moveTo>
                                  <a:pt x="7992" y="4387"/>
                                </a:moveTo>
                                <a:lnTo>
                                  <a:pt x="0" y="4387"/>
                                </a:lnTo>
                                <a:lnTo>
                                  <a:pt x="0" y="4407"/>
                                </a:lnTo>
                                <a:lnTo>
                                  <a:pt x="7992" y="4407"/>
                                </a:lnTo>
                                <a:lnTo>
                                  <a:pt x="7992" y="4387"/>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 name="docshape1181"/>
                        <wps:cNvSpPr txBox="1">
                          <a:spLocks/>
                        </wps:cNvSpPr>
                        <wps:spPr bwMode="auto">
                          <a:xfrm>
                            <a:off x="1044" y="167"/>
                            <a:ext cx="7992" cy="4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92F61" w14:textId="77777777" w:rsidR="003D76C2" w:rsidRDefault="00000000">
                              <w:pPr>
                                <w:spacing w:before="44"/>
                                <w:ind w:left="453"/>
                                <w:rPr>
                                  <w:rFonts w:ascii="Courier New"/>
                                  <w:sz w:val="18"/>
                                </w:rPr>
                              </w:pPr>
                              <w:r>
                                <w:rPr>
                                  <w:rFonts w:ascii="Courier New"/>
                                  <w:b/>
                                  <w:sz w:val="18"/>
                                </w:rPr>
                                <w:t>open</w:t>
                              </w:r>
                              <w:r>
                                <w:rPr>
                                  <w:rFonts w:ascii="Courier New"/>
                                  <w:b/>
                                  <w:spacing w:val="-9"/>
                                  <w:sz w:val="18"/>
                                </w:rPr>
                                <w:t xml:space="preserve"> </w:t>
                              </w:r>
                              <w:r>
                                <w:rPr>
                                  <w:rFonts w:ascii="Courier New"/>
                                  <w:sz w:val="18"/>
                                </w:rPr>
                                <w:t>class</w:t>
                              </w:r>
                              <w:r>
                                <w:rPr>
                                  <w:rFonts w:ascii="Courier New"/>
                                  <w:spacing w:val="-7"/>
                                  <w:sz w:val="18"/>
                                </w:rPr>
                                <w:t xml:space="preserve"> </w:t>
                              </w:r>
                              <w:proofErr w:type="spellStart"/>
                              <w:r>
                                <w:rPr>
                                  <w:rFonts w:ascii="Courier New"/>
                                  <w:sz w:val="18"/>
                                </w:rPr>
                                <w:t>MyApplication</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228B587C" w14:textId="77777777" w:rsidR="003D76C2" w:rsidRDefault="00000000">
                              <w:pPr>
                                <w:spacing w:line="560" w:lineRule="atLeast"/>
                                <w:ind w:left="885" w:right="840"/>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applicationComponent</w:t>
                              </w:r>
                              <w:proofErr w:type="spellEnd"/>
                              <w:r>
                                <w:rPr>
                                  <w:rFonts w:ascii="Courier New"/>
                                  <w:sz w:val="18"/>
                                </w:rPr>
                                <w:t>:</w:t>
                              </w:r>
                              <w:r>
                                <w:rPr>
                                  <w:rFonts w:ascii="Courier New"/>
                                  <w:spacing w:val="-13"/>
                                  <w:sz w:val="18"/>
                                </w:rPr>
                                <w:t xml:space="preserve"> </w:t>
                              </w:r>
                              <w:proofErr w:type="spellStart"/>
                              <w:r>
                                <w:rPr>
                                  <w:rFonts w:ascii="Courier New"/>
                                  <w:sz w:val="18"/>
                                </w:rPr>
                                <w:t>ApplicationComponent</w:t>
                              </w:r>
                              <w:proofErr w:type="spellEnd"/>
                              <w:r>
                                <w:rPr>
                                  <w:rFonts w:ascii="Courier New"/>
                                  <w:sz w:val="18"/>
                                </w:rPr>
                                <w:t xml:space="preserve"> override fun </w:t>
                              </w:r>
                              <w:proofErr w:type="spellStart"/>
                              <w:r>
                                <w:rPr>
                                  <w:rFonts w:ascii="Courier New"/>
                                  <w:sz w:val="18"/>
                                </w:rPr>
                                <w:t>onCreate</w:t>
                              </w:r>
                              <w:proofErr w:type="spellEnd"/>
                              <w:r>
                                <w:rPr>
                                  <w:rFonts w:ascii="Courier New"/>
                                  <w:sz w:val="18"/>
                                </w:rPr>
                                <w:t>() {</w:t>
                              </w:r>
                            </w:p>
                            <w:p w14:paraId="56CE4205" w14:textId="77777777" w:rsidR="003D76C2" w:rsidRDefault="00000000">
                              <w:pPr>
                                <w:spacing w:before="76"/>
                                <w:ind w:left="1317"/>
                                <w:rPr>
                                  <w:rFonts w:ascii="Courier New"/>
                                  <w:sz w:val="18"/>
                                </w:rPr>
                              </w:pPr>
                              <w:proofErr w:type="spellStart"/>
                              <w:r>
                                <w:rPr>
                                  <w:rFonts w:ascii="Courier New"/>
                                  <w:spacing w:val="-2"/>
                                  <w:sz w:val="18"/>
                                </w:rPr>
                                <w:t>super.onCreate</w:t>
                              </w:r>
                              <w:proofErr w:type="spellEnd"/>
                              <w:r>
                                <w:rPr>
                                  <w:rFonts w:ascii="Courier New"/>
                                  <w:spacing w:val="-2"/>
                                  <w:sz w:val="18"/>
                                </w:rPr>
                                <w:t>()</w:t>
                              </w:r>
                            </w:p>
                            <w:p w14:paraId="41C7A3C4" w14:textId="77777777" w:rsidR="003D76C2" w:rsidRDefault="00000000">
                              <w:pPr>
                                <w:spacing w:before="79" w:line="235" w:lineRule="auto"/>
                                <w:ind w:left="1533" w:right="1185" w:hanging="216"/>
                                <w:rPr>
                                  <w:rFonts w:ascii="Courier New"/>
                                  <w:b/>
                                  <w:sz w:val="18"/>
                                </w:rPr>
                              </w:pPr>
                              <w:proofErr w:type="spellStart"/>
                              <w:r>
                                <w:rPr>
                                  <w:rFonts w:ascii="Courier New"/>
                                  <w:b/>
                                  <w:sz w:val="18"/>
                                </w:rPr>
                                <w:t>applicationComponent</w:t>
                              </w:r>
                              <w:proofErr w:type="spellEnd"/>
                              <w:r>
                                <w:rPr>
                                  <w:rFonts w:ascii="Courier New"/>
                                  <w:b/>
                                  <w:sz w:val="18"/>
                                </w:rPr>
                                <w:t xml:space="preserve"> = </w:t>
                              </w:r>
                              <w:proofErr w:type="spellStart"/>
                              <w:r>
                                <w:rPr>
                                  <w:rFonts w:ascii="Courier New"/>
                                  <w:b/>
                                  <w:spacing w:val="-2"/>
                                  <w:sz w:val="18"/>
                                </w:rPr>
                                <w:t>DaggerApplicationComponent.builder</w:t>
                              </w:r>
                              <w:proofErr w:type="spellEnd"/>
                              <w:r>
                                <w:rPr>
                                  <w:rFonts w:ascii="Courier New"/>
                                  <w:b/>
                                  <w:spacing w:val="-2"/>
                                  <w:sz w:val="18"/>
                                </w:rPr>
                                <w:t>()</w:t>
                              </w:r>
                            </w:p>
                            <w:p w14:paraId="22E269E6" w14:textId="77777777" w:rsidR="003D76C2" w:rsidRDefault="00000000">
                              <w:pPr>
                                <w:spacing w:before="17"/>
                                <w:ind w:left="1749"/>
                                <w:rPr>
                                  <w:rFonts w:ascii="Courier New"/>
                                  <w:b/>
                                  <w:sz w:val="18"/>
                                </w:rPr>
                              </w:pPr>
                              <w:r>
                                <w:rPr>
                                  <w:rFonts w:ascii="Courier New"/>
                                  <w:b/>
                                  <w:spacing w:val="-2"/>
                                  <w:sz w:val="18"/>
                                </w:rPr>
                                <w:t>.</w:t>
                              </w:r>
                              <w:proofErr w:type="spellStart"/>
                              <w:r>
                                <w:rPr>
                                  <w:rFonts w:ascii="Courier New"/>
                                  <w:b/>
                                  <w:spacing w:val="-2"/>
                                  <w:sz w:val="18"/>
                                </w:rPr>
                                <w:t>repositoryModule</w:t>
                              </w:r>
                              <w:proofErr w:type="spellEnd"/>
                              <w:r>
                                <w:rPr>
                                  <w:rFonts w:ascii="Courier New"/>
                                  <w:b/>
                                  <w:spacing w:val="-2"/>
                                  <w:sz w:val="18"/>
                                </w:rPr>
                                <w:t>(</w:t>
                              </w:r>
                              <w:proofErr w:type="spellStart"/>
                              <w:r>
                                <w:rPr>
                                  <w:rFonts w:ascii="Courier New"/>
                                  <w:b/>
                                  <w:spacing w:val="-2"/>
                                  <w:sz w:val="18"/>
                                </w:rPr>
                                <w:t>createRepositoryModule</w:t>
                              </w:r>
                              <w:proofErr w:type="spellEnd"/>
                              <w:r>
                                <w:rPr>
                                  <w:rFonts w:ascii="Courier New"/>
                                  <w:b/>
                                  <w:spacing w:val="-2"/>
                                  <w:sz w:val="18"/>
                                </w:rPr>
                                <w:t>())</w:t>
                              </w:r>
                            </w:p>
                            <w:p w14:paraId="63057245" w14:textId="77777777" w:rsidR="003D76C2" w:rsidRDefault="00000000">
                              <w:pPr>
                                <w:spacing w:before="76"/>
                                <w:ind w:left="1749"/>
                                <w:rPr>
                                  <w:rFonts w:ascii="Courier New"/>
                                  <w:b/>
                                  <w:sz w:val="18"/>
                                </w:rPr>
                              </w:pPr>
                              <w:r>
                                <w:rPr>
                                  <w:rFonts w:ascii="Courier New"/>
                                  <w:b/>
                                  <w:spacing w:val="-2"/>
                                  <w:sz w:val="18"/>
                                </w:rPr>
                                <w:t>.build()</w:t>
                              </w:r>
                            </w:p>
                            <w:p w14:paraId="62FDB979" w14:textId="77777777" w:rsidR="003D76C2" w:rsidRDefault="00000000">
                              <w:pPr>
                                <w:spacing w:before="77"/>
                                <w:ind w:left="885"/>
                                <w:rPr>
                                  <w:rFonts w:ascii="Courier New"/>
                                  <w:sz w:val="18"/>
                                </w:rPr>
                              </w:pPr>
                              <w:r>
                                <w:rPr>
                                  <w:rFonts w:ascii="Courier New"/>
                                  <w:sz w:val="18"/>
                                </w:rPr>
                                <w:t>}</w:t>
                              </w:r>
                            </w:p>
                            <w:p w14:paraId="3AC15330" w14:textId="77777777" w:rsidR="003D76C2" w:rsidRDefault="003D76C2">
                              <w:pPr>
                                <w:rPr>
                                  <w:rFonts w:ascii="Courier New"/>
                                  <w:sz w:val="20"/>
                                </w:rPr>
                              </w:pPr>
                            </w:p>
                            <w:p w14:paraId="25A1386C" w14:textId="77777777" w:rsidR="003D76C2" w:rsidRDefault="00000000">
                              <w:pPr>
                                <w:spacing w:before="129"/>
                                <w:ind w:left="885"/>
                                <w:rPr>
                                  <w:rFonts w:ascii="Courier New"/>
                                  <w:b/>
                                  <w:sz w:val="18"/>
                                </w:rPr>
                              </w:pPr>
                              <w:r>
                                <w:rPr>
                                  <w:rFonts w:ascii="Courier New"/>
                                  <w:b/>
                                  <w:sz w:val="18"/>
                                </w:rPr>
                                <w:t>open</w:t>
                              </w:r>
                              <w:r>
                                <w:rPr>
                                  <w:rFonts w:ascii="Courier New"/>
                                  <w:b/>
                                  <w:spacing w:val="-12"/>
                                  <w:sz w:val="18"/>
                                </w:rPr>
                                <w:t xml:space="preserve"> </w:t>
                              </w:r>
                              <w:r>
                                <w:rPr>
                                  <w:rFonts w:ascii="Courier New"/>
                                  <w:b/>
                                  <w:sz w:val="18"/>
                                </w:rPr>
                                <w:t>fun</w:t>
                              </w:r>
                              <w:r>
                                <w:rPr>
                                  <w:rFonts w:ascii="Courier New"/>
                                  <w:b/>
                                  <w:spacing w:val="-12"/>
                                  <w:sz w:val="18"/>
                                </w:rPr>
                                <w:t xml:space="preserve"> </w:t>
                              </w:r>
                              <w:proofErr w:type="spellStart"/>
                              <w:r>
                                <w:rPr>
                                  <w:rFonts w:ascii="Courier New"/>
                                  <w:b/>
                                  <w:sz w:val="18"/>
                                </w:rPr>
                                <w:t>createRepositoryModule</w:t>
                              </w:r>
                              <w:proofErr w:type="spellEnd"/>
                              <w:r>
                                <w:rPr>
                                  <w:rFonts w:ascii="Courier New"/>
                                  <w:b/>
                                  <w:sz w:val="18"/>
                                </w:rPr>
                                <w:t>():</w:t>
                              </w:r>
                              <w:r>
                                <w:rPr>
                                  <w:rFonts w:ascii="Courier New"/>
                                  <w:b/>
                                  <w:spacing w:val="-12"/>
                                  <w:sz w:val="18"/>
                                </w:rPr>
                                <w:t xml:space="preserve"> </w:t>
                              </w:r>
                              <w:proofErr w:type="spellStart"/>
                              <w:r>
                                <w:rPr>
                                  <w:rFonts w:ascii="Courier New"/>
                                  <w:b/>
                                  <w:sz w:val="18"/>
                                </w:rPr>
                                <w:t>RepositoryModule</w:t>
                              </w:r>
                              <w:proofErr w:type="spellEnd"/>
                              <w:r>
                                <w:rPr>
                                  <w:rFonts w:ascii="Courier New"/>
                                  <w:b/>
                                  <w:spacing w:val="-12"/>
                                  <w:sz w:val="18"/>
                                </w:rPr>
                                <w:t xml:space="preserve"> </w:t>
                              </w:r>
                              <w:r>
                                <w:rPr>
                                  <w:rFonts w:ascii="Courier New"/>
                                  <w:b/>
                                  <w:spacing w:val="-10"/>
                                  <w:sz w:val="18"/>
                                </w:rPr>
                                <w:t>{</w:t>
                              </w:r>
                            </w:p>
                            <w:p w14:paraId="34FE54DC" w14:textId="77777777" w:rsidR="003D76C2" w:rsidRDefault="00000000">
                              <w:pPr>
                                <w:spacing w:before="76"/>
                                <w:ind w:left="1317"/>
                                <w:rPr>
                                  <w:rFonts w:ascii="Courier New"/>
                                  <w:b/>
                                  <w:sz w:val="18"/>
                                </w:rPr>
                              </w:pPr>
                              <w:r>
                                <w:rPr>
                                  <w:rFonts w:ascii="Courier New"/>
                                  <w:b/>
                                  <w:sz w:val="18"/>
                                </w:rPr>
                                <w:t>return</w:t>
                              </w:r>
                              <w:r>
                                <w:rPr>
                                  <w:rFonts w:ascii="Courier New"/>
                                  <w:b/>
                                  <w:spacing w:val="-6"/>
                                  <w:sz w:val="18"/>
                                </w:rPr>
                                <w:t xml:space="preserve"> </w:t>
                              </w:r>
                              <w:proofErr w:type="spellStart"/>
                              <w:r>
                                <w:rPr>
                                  <w:rFonts w:ascii="Courier New"/>
                                  <w:b/>
                                  <w:spacing w:val="-2"/>
                                  <w:sz w:val="18"/>
                                </w:rPr>
                                <w:t>RepositoryModule</w:t>
                              </w:r>
                              <w:proofErr w:type="spellEnd"/>
                              <w:r>
                                <w:rPr>
                                  <w:rFonts w:ascii="Courier New"/>
                                  <w:b/>
                                  <w:spacing w:val="-2"/>
                                  <w:sz w:val="18"/>
                                </w:rPr>
                                <w:t>()</w:t>
                              </w:r>
                            </w:p>
                            <w:p w14:paraId="1C0A5CA8" w14:textId="77777777" w:rsidR="003D76C2" w:rsidRDefault="00000000">
                              <w:pPr>
                                <w:spacing w:before="76"/>
                                <w:ind w:left="885"/>
                                <w:rPr>
                                  <w:rFonts w:ascii="Courier New"/>
                                  <w:b/>
                                  <w:sz w:val="18"/>
                                </w:rPr>
                              </w:pPr>
                              <w:r>
                                <w:rPr>
                                  <w:rFonts w:ascii="Courier New"/>
                                  <w:b/>
                                  <w:sz w:val="18"/>
                                </w:rPr>
                                <w:t>}</w:t>
                              </w:r>
                            </w:p>
                            <w:p w14:paraId="54915F9D"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CFA93" id="docshapegroup1178" o:spid="_x0000_s2064" style="position:absolute;margin-left:52.2pt;margin-top:7.4pt;width:399.6pt;height:220.4pt;z-index:-15564800;mso-wrap-distance-left:0;mso-wrap-distance-right:0;mso-position-horizontal-relative:page;mso-position-vertical-relative:text" coordorigin="1044,148" coordsize="7992,44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">
                <v:rect id="docshape1179" o:spid="_x0000_s2065" style="position:absolute;left:1044;top:157;width:7992;height:43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" fillcolor="#f6f6f6" stroked="f">
                  <v:path arrowok="t"/>
                </v:rect>
                <v:shape id="docshape1180" o:spid="_x0000_s2066" style="position:absolute;left:1044;top:147;width:7992;height:4408;visibility:visible;mso-wrap-style:square;v-text-anchor:top" coordsize="7992,44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" path="m7992,4387l,4387r,20l7992,4407r,-20xm7992,l,,,20r7992,l7992,xe" fillcolor="#dadada" stroked="f">
                  <v:path arrowok="t" o:connecttype="custom" o:connectlocs="7992,4535;0,4535;0,4555;7992,4555;7992,4535;7992,148;0,148;0,168;7992,168;7992,148" o:connectangles="0,0,0,0,0,0,0,0,0,0"/>
                </v:shape>
                <v:shape id="docshape1181" o:spid="_x0000_s2067" type="#_x0000_t202" style="position:absolute;left:1044;top:167;width:7992;height:43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" filled="f" stroked="f">
                  <v:path arrowok="t"/>
                  <v:textbox inset="0,0,0,0">
                    <w:txbxContent>
                      <w:p w14:paraId="11A92F61" w14:textId="77777777" w:rsidR="003D76C2" w:rsidRDefault="00000000">
                        <w:pPr>
                          <w:spacing w:before="44"/>
                          <w:ind w:left="453"/>
                          <w:rPr>
                            <w:rFonts w:ascii="Courier New"/>
                            <w:sz w:val="18"/>
                          </w:rPr>
                        </w:pPr>
                        <w:r>
                          <w:rPr>
                            <w:rFonts w:ascii="Courier New"/>
                            <w:b/>
                            <w:sz w:val="18"/>
                          </w:rPr>
                          <w:t>open</w:t>
                        </w:r>
                        <w:r>
                          <w:rPr>
                            <w:rFonts w:ascii="Courier New"/>
                            <w:b/>
                            <w:spacing w:val="-9"/>
                            <w:sz w:val="18"/>
                          </w:rPr>
                          <w:t xml:space="preserve"> </w:t>
                        </w:r>
                        <w:r>
                          <w:rPr>
                            <w:rFonts w:ascii="Courier New"/>
                            <w:sz w:val="18"/>
                          </w:rPr>
                          <w:t>class</w:t>
                        </w:r>
                        <w:r>
                          <w:rPr>
                            <w:rFonts w:ascii="Courier New"/>
                            <w:spacing w:val="-7"/>
                            <w:sz w:val="18"/>
                          </w:rPr>
                          <w:t xml:space="preserve"> </w:t>
                        </w:r>
                        <w:proofErr w:type="spellStart"/>
                        <w:r>
                          <w:rPr>
                            <w:rFonts w:ascii="Courier New"/>
                            <w:sz w:val="18"/>
                          </w:rPr>
                          <w:t>MyApplication</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228B587C" w14:textId="77777777" w:rsidR="003D76C2" w:rsidRDefault="00000000">
                        <w:pPr>
                          <w:spacing w:line="560" w:lineRule="atLeast"/>
                          <w:ind w:left="885" w:right="840"/>
                          <w:rPr>
                            <w:rFonts w:ascii="Courier New"/>
                            <w:sz w:val="18"/>
                          </w:rPr>
                        </w:pPr>
                        <w:proofErr w:type="spellStart"/>
                        <w:r>
                          <w:rPr>
                            <w:rFonts w:ascii="Courier New"/>
                            <w:sz w:val="18"/>
                          </w:rPr>
                          <w:t>lateinit</w:t>
                        </w:r>
                        <w:proofErr w:type="spellEnd"/>
                        <w:r>
                          <w:rPr>
                            <w:rFonts w:ascii="Courier New"/>
                            <w:spacing w:val="-13"/>
                            <w:sz w:val="18"/>
                          </w:rPr>
                          <w:t xml:space="preserve"> </w:t>
                        </w:r>
                        <w:r>
                          <w:rPr>
                            <w:rFonts w:ascii="Courier New"/>
                            <w:sz w:val="18"/>
                          </w:rPr>
                          <w:t>var</w:t>
                        </w:r>
                        <w:r>
                          <w:rPr>
                            <w:rFonts w:ascii="Courier New"/>
                            <w:spacing w:val="-13"/>
                            <w:sz w:val="18"/>
                          </w:rPr>
                          <w:t xml:space="preserve"> </w:t>
                        </w:r>
                        <w:proofErr w:type="spellStart"/>
                        <w:r>
                          <w:rPr>
                            <w:rFonts w:ascii="Courier New"/>
                            <w:sz w:val="18"/>
                          </w:rPr>
                          <w:t>applicationComponent</w:t>
                        </w:r>
                        <w:proofErr w:type="spellEnd"/>
                        <w:r>
                          <w:rPr>
                            <w:rFonts w:ascii="Courier New"/>
                            <w:sz w:val="18"/>
                          </w:rPr>
                          <w:t>:</w:t>
                        </w:r>
                        <w:r>
                          <w:rPr>
                            <w:rFonts w:ascii="Courier New"/>
                            <w:spacing w:val="-13"/>
                            <w:sz w:val="18"/>
                          </w:rPr>
                          <w:t xml:space="preserve"> </w:t>
                        </w:r>
                        <w:proofErr w:type="spellStart"/>
                        <w:r>
                          <w:rPr>
                            <w:rFonts w:ascii="Courier New"/>
                            <w:sz w:val="18"/>
                          </w:rPr>
                          <w:t>ApplicationComponent</w:t>
                        </w:r>
                        <w:proofErr w:type="spellEnd"/>
                        <w:r>
                          <w:rPr>
                            <w:rFonts w:ascii="Courier New"/>
                            <w:sz w:val="18"/>
                          </w:rPr>
                          <w:t xml:space="preserve"> override fun </w:t>
                        </w:r>
                        <w:proofErr w:type="spellStart"/>
                        <w:r>
                          <w:rPr>
                            <w:rFonts w:ascii="Courier New"/>
                            <w:sz w:val="18"/>
                          </w:rPr>
                          <w:t>onCreate</w:t>
                        </w:r>
                        <w:proofErr w:type="spellEnd"/>
                        <w:r>
                          <w:rPr>
                            <w:rFonts w:ascii="Courier New"/>
                            <w:sz w:val="18"/>
                          </w:rPr>
                          <w:t>() {</w:t>
                        </w:r>
                      </w:p>
                      <w:p w14:paraId="56CE4205" w14:textId="77777777" w:rsidR="003D76C2" w:rsidRDefault="00000000">
                        <w:pPr>
                          <w:spacing w:before="76"/>
                          <w:ind w:left="1317"/>
                          <w:rPr>
                            <w:rFonts w:ascii="Courier New"/>
                            <w:sz w:val="18"/>
                          </w:rPr>
                        </w:pPr>
                        <w:proofErr w:type="spellStart"/>
                        <w:r>
                          <w:rPr>
                            <w:rFonts w:ascii="Courier New"/>
                            <w:spacing w:val="-2"/>
                            <w:sz w:val="18"/>
                          </w:rPr>
                          <w:t>super.onCreate</w:t>
                        </w:r>
                        <w:proofErr w:type="spellEnd"/>
                        <w:r>
                          <w:rPr>
                            <w:rFonts w:ascii="Courier New"/>
                            <w:spacing w:val="-2"/>
                            <w:sz w:val="18"/>
                          </w:rPr>
                          <w:t>()</w:t>
                        </w:r>
                      </w:p>
                      <w:p w14:paraId="41C7A3C4" w14:textId="77777777" w:rsidR="003D76C2" w:rsidRDefault="00000000">
                        <w:pPr>
                          <w:spacing w:before="79" w:line="235" w:lineRule="auto"/>
                          <w:ind w:left="1533" w:right="1185" w:hanging="216"/>
                          <w:rPr>
                            <w:rFonts w:ascii="Courier New"/>
                            <w:b/>
                            <w:sz w:val="18"/>
                          </w:rPr>
                        </w:pPr>
                        <w:proofErr w:type="spellStart"/>
                        <w:r>
                          <w:rPr>
                            <w:rFonts w:ascii="Courier New"/>
                            <w:b/>
                            <w:sz w:val="18"/>
                          </w:rPr>
                          <w:t>applicationComponent</w:t>
                        </w:r>
                        <w:proofErr w:type="spellEnd"/>
                        <w:r>
                          <w:rPr>
                            <w:rFonts w:ascii="Courier New"/>
                            <w:b/>
                            <w:sz w:val="18"/>
                          </w:rPr>
                          <w:t xml:space="preserve"> = </w:t>
                        </w:r>
                        <w:proofErr w:type="spellStart"/>
                        <w:r>
                          <w:rPr>
                            <w:rFonts w:ascii="Courier New"/>
                            <w:b/>
                            <w:spacing w:val="-2"/>
                            <w:sz w:val="18"/>
                          </w:rPr>
                          <w:t>DaggerApplicationComponent.builder</w:t>
                        </w:r>
                        <w:proofErr w:type="spellEnd"/>
                        <w:r>
                          <w:rPr>
                            <w:rFonts w:ascii="Courier New"/>
                            <w:b/>
                            <w:spacing w:val="-2"/>
                            <w:sz w:val="18"/>
                          </w:rPr>
                          <w:t>()</w:t>
                        </w:r>
                      </w:p>
                      <w:p w14:paraId="22E269E6" w14:textId="77777777" w:rsidR="003D76C2" w:rsidRDefault="00000000">
                        <w:pPr>
                          <w:spacing w:before="17"/>
                          <w:ind w:left="1749"/>
                          <w:rPr>
                            <w:rFonts w:ascii="Courier New"/>
                            <w:b/>
                            <w:sz w:val="18"/>
                          </w:rPr>
                        </w:pPr>
                        <w:r>
                          <w:rPr>
                            <w:rFonts w:ascii="Courier New"/>
                            <w:b/>
                            <w:spacing w:val="-2"/>
                            <w:sz w:val="18"/>
                          </w:rPr>
                          <w:t>.</w:t>
                        </w:r>
                        <w:proofErr w:type="spellStart"/>
                        <w:r>
                          <w:rPr>
                            <w:rFonts w:ascii="Courier New"/>
                            <w:b/>
                            <w:spacing w:val="-2"/>
                            <w:sz w:val="18"/>
                          </w:rPr>
                          <w:t>repositoryModule</w:t>
                        </w:r>
                        <w:proofErr w:type="spellEnd"/>
                        <w:r>
                          <w:rPr>
                            <w:rFonts w:ascii="Courier New"/>
                            <w:b/>
                            <w:spacing w:val="-2"/>
                            <w:sz w:val="18"/>
                          </w:rPr>
                          <w:t>(</w:t>
                        </w:r>
                        <w:proofErr w:type="spellStart"/>
                        <w:r>
                          <w:rPr>
                            <w:rFonts w:ascii="Courier New"/>
                            <w:b/>
                            <w:spacing w:val="-2"/>
                            <w:sz w:val="18"/>
                          </w:rPr>
                          <w:t>createRepositoryModule</w:t>
                        </w:r>
                        <w:proofErr w:type="spellEnd"/>
                        <w:r>
                          <w:rPr>
                            <w:rFonts w:ascii="Courier New"/>
                            <w:b/>
                            <w:spacing w:val="-2"/>
                            <w:sz w:val="18"/>
                          </w:rPr>
                          <w:t>())</w:t>
                        </w:r>
                      </w:p>
                      <w:p w14:paraId="63057245" w14:textId="77777777" w:rsidR="003D76C2" w:rsidRDefault="00000000">
                        <w:pPr>
                          <w:spacing w:before="76"/>
                          <w:ind w:left="1749"/>
                          <w:rPr>
                            <w:rFonts w:ascii="Courier New"/>
                            <w:b/>
                            <w:sz w:val="18"/>
                          </w:rPr>
                        </w:pPr>
                        <w:r>
                          <w:rPr>
                            <w:rFonts w:ascii="Courier New"/>
                            <w:b/>
                            <w:spacing w:val="-2"/>
                            <w:sz w:val="18"/>
                          </w:rPr>
                          <w:t>.build()</w:t>
                        </w:r>
                      </w:p>
                      <w:p w14:paraId="62FDB979" w14:textId="77777777" w:rsidR="003D76C2" w:rsidRDefault="00000000">
                        <w:pPr>
                          <w:spacing w:before="77"/>
                          <w:ind w:left="885"/>
                          <w:rPr>
                            <w:rFonts w:ascii="Courier New"/>
                            <w:sz w:val="18"/>
                          </w:rPr>
                        </w:pPr>
                        <w:r>
                          <w:rPr>
                            <w:rFonts w:ascii="Courier New"/>
                            <w:sz w:val="18"/>
                          </w:rPr>
                          <w:t>}</w:t>
                        </w:r>
                      </w:p>
                      <w:p w14:paraId="3AC15330" w14:textId="77777777" w:rsidR="003D76C2" w:rsidRDefault="003D76C2">
                        <w:pPr>
                          <w:rPr>
                            <w:rFonts w:ascii="Courier New"/>
                            <w:sz w:val="20"/>
                          </w:rPr>
                        </w:pPr>
                      </w:p>
                      <w:p w14:paraId="25A1386C" w14:textId="77777777" w:rsidR="003D76C2" w:rsidRDefault="00000000">
                        <w:pPr>
                          <w:spacing w:before="129"/>
                          <w:ind w:left="885"/>
                          <w:rPr>
                            <w:rFonts w:ascii="Courier New"/>
                            <w:b/>
                            <w:sz w:val="18"/>
                          </w:rPr>
                        </w:pPr>
                        <w:r>
                          <w:rPr>
                            <w:rFonts w:ascii="Courier New"/>
                            <w:b/>
                            <w:sz w:val="18"/>
                          </w:rPr>
                          <w:t>open</w:t>
                        </w:r>
                        <w:r>
                          <w:rPr>
                            <w:rFonts w:ascii="Courier New"/>
                            <w:b/>
                            <w:spacing w:val="-12"/>
                            <w:sz w:val="18"/>
                          </w:rPr>
                          <w:t xml:space="preserve"> </w:t>
                        </w:r>
                        <w:r>
                          <w:rPr>
                            <w:rFonts w:ascii="Courier New"/>
                            <w:b/>
                            <w:sz w:val="18"/>
                          </w:rPr>
                          <w:t>fun</w:t>
                        </w:r>
                        <w:r>
                          <w:rPr>
                            <w:rFonts w:ascii="Courier New"/>
                            <w:b/>
                            <w:spacing w:val="-12"/>
                            <w:sz w:val="18"/>
                          </w:rPr>
                          <w:t xml:space="preserve"> </w:t>
                        </w:r>
                        <w:proofErr w:type="spellStart"/>
                        <w:r>
                          <w:rPr>
                            <w:rFonts w:ascii="Courier New"/>
                            <w:b/>
                            <w:sz w:val="18"/>
                          </w:rPr>
                          <w:t>createRepositoryModule</w:t>
                        </w:r>
                        <w:proofErr w:type="spellEnd"/>
                        <w:r>
                          <w:rPr>
                            <w:rFonts w:ascii="Courier New"/>
                            <w:b/>
                            <w:sz w:val="18"/>
                          </w:rPr>
                          <w:t>():</w:t>
                        </w:r>
                        <w:r>
                          <w:rPr>
                            <w:rFonts w:ascii="Courier New"/>
                            <w:b/>
                            <w:spacing w:val="-12"/>
                            <w:sz w:val="18"/>
                          </w:rPr>
                          <w:t xml:space="preserve"> </w:t>
                        </w:r>
                        <w:proofErr w:type="spellStart"/>
                        <w:r>
                          <w:rPr>
                            <w:rFonts w:ascii="Courier New"/>
                            <w:b/>
                            <w:sz w:val="18"/>
                          </w:rPr>
                          <w:t>RepositoryModule</w:t>
                        </w:r>
                        <w:proofErr w:type="spellEnd"/>
                        <w:r>
                          <w:rPr>
                            <w:rFonts w:ascii="Courier New"/>
                            <w:b/>
                            <w:spacing w:val="-12"/>
                            <w:sz w:val="18"/>
                          </w:rPr>
                          <w:t xml:space="preserve"> </w:t>
                        </w:r>
                        <w:r>
                          <w:rPr>
                            <w:rFonts w:ascii="Courier New"/>
                            <w:b/>
                            <w:spacing w:val="-10"/>
                            <w:sz w:val="18"/>
                          </w:rPr>
                          <w:t>{</w:t>
                        </w:r>
                      </w:p>
                      <w:p w14:paraId="34FE54DC" w14:textId="77777777" w:rsidR="003D76C2" w:rsidRDefault="00000000">
                        <w:pPr>
                          <w:spacing w:before="76"/>
                          <w:ind w:left="1317"/>
                          <w:rPr>
                            <w:rFonts w:ascii="Courier New"/>
                            <w:b/>
                            <w:sz w:val="18"/>
                          </w:rPr>
                        </w:pPr>
                        <w:r>
                          <w:rPr>
                            <w:rFonts w:ascii="Courier New"/>
                            <w:b/>
                            <w:sz w:val="18"/>
                          </w:rPr>
                          <w:t>return</w:t>
                        </w:r>
                        <w:r>
                          <w:rPr>
                            <w:rFonts w:ascii="Courier New"/>
                            <w:b/>
                            <w:spacing w:val="-6"/>
                            <w:sz w:val="18"/>
                          </w:rPr>
                          <w:t xml:space="preserve"> </w:t>
                        </w:r>
                        <w:proofErr w:type="spellStart"/>
                        <w:r>
                          <w:rPr>
                            <w:rFonts w:ascii="Courier New"/>
                            <w:b/>
                            <w:spacing w:val="-2"/>
                            <w:sz w:val="18"/>
                          </w:rPr>
                          <w:t>RepositoryModule</w:t>
                        </w:r>
                        <w:proofErr w:type="spellEnd"/>
                        <w:r>
                          <w:rPr>
                            <w:rFonts w:ascii="Courier New"/>
                            <w:b/>
                            <w:spacing w:val="-2"/>
                            <w:sz w:val="18"/>
                          </w:rPr>
                          <w:t>()</w:t>
                        </w:r>
                      </w:p>
                      <w:p w14:paraId="1C0A5CA8" w14:textId="77777777" w:rsidR="003D76C2" w:rsidRDefault="00000000">
                        <w:pPr>
                          <w:spacing w:before="76"/>
                          <w:ind w:left="885"/>
                          <w:rPr>
                            <w:rFonts w:ascii="Courier New"/>
                            <w:b/>
                            <w:sz w:val="18"/>
                          </w:rPr>
                        </w:pPr>
                        <w:r>
                          <w:rPr>
                            <w:rFonts w:ascii="Courier New"/>
                            <w:b/>
                            <w:sz w:val="18"/>
                          </w:rPr>
                          <w:t>}</w:t>
                        </w:r>
                      </w:p>
                      <w:p w14:paraId="54915F9D"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01A6D86" w14:textId="77777777" w:rsidR="003D76C2" w:rsidRDefault="003D76C2">
      <w:pPr>
        <w:rPr>
          <w:sz w:val="9"/>
        </w:rPr>
        <w:sectPr w:rsidR="003D76C2">
          <w:pgSz w:w="10800" w:h="13320"/>
          <w:pgMar w:top="1120" w:right="920" w:bottom="280" w:left="940" w:header="695" w:footer="0" w:gutter="0"/>
          <w:cols w:space="720"/>
        </w:sectPr>
      </w:pPr>
    </w:p>
    <w:p w14:paraId="50E89228" w14:textId="77777777" w:rsidR="003D76C2" w:rsidRDefault="003D76C2">
      <w:pPr>
        <w:pStyle w:val="BodyText"/>
        <w:spacing w:before="12"/>
        <w:rPr>
          <w:sz w:val="7"/>
        </w:rPr>
      </w:pPr>
    </w:p>
    <w:p w14:paraId="053BF8A1" w14:textId="77777777" w:rsidR="003D76C2" w:rsidRDefault="00000000">
      <w:pPr>
        <w:pStyle w:val="ListParagraph"/>
        <w:numPr>
          <w:ilvl w:val="0"/>
          <w:numId w:val="4"/>
        </w:numPr>
        <w:tabs>
          <w:tab w:val="left" w:pos="1274"/>
        </w:tabs>
        <w:spacing w:before="101"/>
        <w:ind w:right="248"/>
        <w:jc w:val="left"/>
        <w:rPr>
          <w:sz w:val="20"/>
        </w:rPr>
      </w:pPr>
      <w:r>
        <w:rPr>
          <w:sz w:val="20"/>
        </w:rPr>
        <w:t xml:space="preserve">Next, let's create a </w:t>
      </w:r>
      <w:proofErr w:type="spellStart"/>
      <w:r>
        <w:rPr>
          <w:rFonts w:ascii="Courier New"/>
          <w:b/>
        </w:rPr>
        <w:t>TestApplication</w:t>
      </w:r>
      <w:proofErr w:type="spellEnd"/>
      <w:r>
        <w:rPr>
          <w:rFonts w:ascii="Courier New"/>
          <w:b/>
          <w:spacing w:val="-67"/>
        </w:rPr>
        <w:t xml:space="preserve"> </w:t>
      </w:r>
      <w:r>
        <w:rPr>
          <w:sz w:val="20"/>
        </w:rPr>
        <w:t xml:space="preserve">class in the </w:t>
      </w:r>
      <w:proofErr w:type="spellStart"/>
      <w:r>
        <w:rPr>
          <w:rFonts w:ascii="Courier New"/>
          <w:b/>
        </w:rPr>
        <w:t>androidTest</w:t>
      </w:r>
      <w:proofErr w:type="spellEnd"/>
      <w:r>
        <w:rPr>
          <w:rFonts w:ascii="Courier New"/>
          <w:b/>
          <w:spacing w:val="-67"/>
        </w:rPr>
        <w:t xml:space="preserve"> </w:t>
      </w:r>
      <w:r>
        <w:rPr>
          <w:sz w:val="20"/>
        </w:rPr>
        <w:t>package that</w:t>
      </w:r>
      <w:r>
        <w:rPr>
          <w:spacing w:val="-11"/>
          <w:sz w:val="20"/>
        </w:rPr>
        <w:t xml:space="preserve"> </w:t>
      </w:r>
      <w:r>
        <w:rPr>
          <w:sz w:val="20"/>
        </w:rPr>
        <w:t>will</w:t>
      </w:r>
      <w:r>
        <w:rPr>
          <w:spacing w:val="-5"/>
          <w:sz w:val="20"/>
        </w:rPr>
        <w:t xml:space="preserve"> </w:t>
      </w:r>
      <w:r>
        <w:rPr>
          <w:sz w:val="20"/>
        </w:rPr>
        <w:t>extend</w:t>
      </w:r>
      <w:r>
        <w:rPr>
          <w:spacing w:val="-6"/>
          <w:sz w:val="20"/>
        </w:rPr>
        <w:t xml:space="preserve"> </w:t>
      </w:r>
      <w:r>
        <w:rPr>
          <w:sz w:val="20"/>
        </w:rPr>
        <w:t>from</w:t>
      </w:r>
      <w:r>
        <w:rPr>
          <w:spacing w:val="-6"/>
          <w:sz w:val="20"/>
        </w:rPr>
        <w:t xml:space="preserve"> </w:t>
      </w:r>
      <w:proofErr w:type="spellStart"/>
      <w:r>
        <w:rPr>
          <w:rFonts w:ascii="Courier New"/>
          <w:b/>
        </w:rPr>
        <w:t>MyApplication</w:t>
      </w:r>
      <w:proofErr w:type="spellEnd"/>
      <w:r>
        <w:rPr>
          <w:rFonts w:ascii="Courier New"/>
          <w:b/>
          <w:spacing w:val="-80"/>
        </w:rPr>
        <w:t xml:space="preserve"> </w:t>
      </w:r>
      <w:r>
        <w:rPr>
          <w:sz w:val="20"/>
        </w:rPr>
        <w:t>and</w:t>
      </w:r>
      <w:r>
        <w:rPr>
          <w:spacing w:val="-6"/>
          <w:sz w:val="20"/>
        </w:rPr>
        <w:t xml:space="preserve"> </w:t>
      </w:r>
      <w:r>
        <w:rPr>
          <w:sz w:val="20"/>
        </w:rPr>
        <w:t>inject</w:t>
      </w:r>
      <w:r>
        <w:rPr>
          <w:spacing w:val="-6"/>
          <w:sz w:val="20"/>
        </w:rPr>
        <w:t xml:space="preserve"> </w:t>
      </w:r>
      <w:proofErr w:type="spellStart"/>
      <w:r>
        <w:rPr>
          <w:rFonts w:ascii="Courier New"/>
          <w:b/>
        </w:rPr>
        <w:t>TestRepositoryModule</w:t>
      </w:r>
      <w:proofErr w:type="spellEnd"/>
      <w:r>
        <w:rPr>
          <w:sz w:val="20"/>
        </w:rPr>
        <w:t>:</w:t>
      </w:r>
    </w:p>
    <w:p w14:paraId="68BDE1C6" w14:textId="77777777" w:rsidR="003D76C2" w:rsidRDefault="00D51F7C">
      <w:pPr>
        <w:pStyle w:val="BodyText"/>
        <w:spacing w:before="10"/>
        <w:rPr>
          <w:sz w:val="8"/>
        </w:rPr>
      </w:pPr>
      <w:r>
        <w:rPr>
          <w:noProof/>
        </w:rPr>
        <mc:AlternateContent>
          <mc:Choice Requires="wpg">
            <w:drawing>
              <wp:anchor distT="0" distB="0" distL="0" distR="0" simplePos="0" relativeHeight="487752192" behindDoc="1" locked="0" layoutInCell="1" allowOverlap="1" wp14:anchorId="24B49338" wp14:editId="3E8083FD">
                <wp:simplePos x="0" y="0"/>
                <wp:positionH relativeFrom="page">
                  <wp:posOffset>1120140</wp:posOffset>
                </wp:positionH>
                <wp:positionV relativeFrom="paragraph">
                  <wp:posOffset>91440</wp:posOffset>
                </wp:positionV>
                <wp:extent cx="5074920" cy="1108075"/>
                <wp:effectExtent l="0" t="0" r="5080" b="0"/>
                <wp:wrapTopAndBottom/>
                <wp:docPr id="374" name="docshapegroup1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375" name="docshape1183"/>
                        <wps:cNvSpPr>
                          <a:spLocks/>
                        </wps:cNvSpPr>
                        <wps:spPr bwMode="auto">
                          <a:xfrm>
                            <a:off x="176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6" name="docshape1184"/>
                        <wps:cNvSpPr>
                          <a:spLocks/>
                        </wps:cNvSpPr>
                        <wps:spPr bwMode="auto">
                          <a:xfrm>
                            <a:off x="1764" y="143"/>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docshape1185"/>
                        <wps:cNvSpPr txBox="1">
                          <a:spLocks/>
                        </wps:cNvSpPr>
                        <wps:spPr bwMode="auto">
                          <a:xfrm>
                            <a:off x="176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7130F"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TestApplication</w:t>
                              </w:r>
                              <w:proofErr w:type="spellEnd"/>
                              <w:r>
                                <w:rPr>
                                  <w:rFonts w:ascii="Courier New"/>
                                  <w:spacing w:val="-12"/>
                                  <w:sz w:val="18"/>
                                </w:rPr>
                                <w:t xml:space="preserve"> </w:t>
                              </w:r>
                              <w:r>
                                <w:rPr>
                                  <w:rFonts w:ascii="Courier New"/>
                                  <w:sz w:val="18"/>
                                </w:rPr>
                                <w:t>:</w:t>
                              </w:r>
                              <w:proofErr w:type="spellStart"/>
                              <w:r>
                                <w:rPr>
                                  <w:rFonts w:ascii="Courier New"/>
                                  <w:sz w:val="18"/>
                                </w:rPr>
                                <w:t>MyApplication</w:t>
                              </w:r>
                              <w:proofErr w:type="spellEnd"/>
                              <w:r>
                                <w:rPr>
                                  <w:rFonts w:ascii="Courier New"/>
                                  <w:sz w:val="18"/>
                                </w:rPr>
                                <w:t>()</w:t>
                              </w:r>
                              <w:r>
                                <w:rPr>
                                  <w:rFonts w:ascii="Courier New"/>
                                  <w:spacing w:val="-12"/>
                                  <w:sz w:val="18"/>
                                </w:rPr>
                                <w:t xml:space="preserve"> </w:t>
                              </w:r>
                              <w:r>
                                <w:rPr>
                                  <w:rFonts w:ascii="Courier New"/>
                                  <w:spacing w:val="-10"/>
                                  <w:sz w:val="18"/>
                                </w:rPr>
                                <w:t>{</w:t>
                              </w:r>
                            </w:p>
                            <w:p w14:paraId="70F32DD8" w14:textId="77777777" w:rsidR="003D76C2" w:rsidRDefault="003D76C2">
                              <w:pPr>
                                <w:rPr>
                                  <w:rFonts w:ascii="Courier New"/>
                                  <w:sz w:val="20"/>
                                </w:rPr>
                              </w:pPr>
                            </w:p>
                            <w:p w14:paraId="3C329A00" w14:textId="77777777" w:rsidR="003D76C2" w:rsidRDefault="00000000">
                              <w:pPr>
                                <w:spacing w:before="130" w:line="328" w:lineRule="auto"/>
                                <w:ind w:left="1317" w:right="686"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createRepositoryModule</w:t>
                              </w:r>
                              <w:proofErr w:type="spellEnd"/>
                              <w:r>
                                <w:rPr>
                                  <w:rFonts w:ascii="Courier New"/>
                                  <w:sz w:val="18"/>
                                </w:rPr>
                                <w:t>():</w:t>
                              </w:r>
                              <w:r>
                                <w:rPr>
                                  <w:rFonts w:ascii="Courier New"/>
                                  <w:spacing w:val="-10"/>
                                  <w:sz w:val="18"/>
                                </w:rPr>
                                <w:t xml:space="preserve"> </w:t>
                              </w:r>
                              <w:proofErr w:type="spellStart"/>
                              <w:r>
                                <w:rPr>
                                  <w:rFonts w:ascii="Courier New"/>
                                  <w:sz w:val="18"/>
                                </w:rPr>
                                <w:t>RepositoryModule</w:t>
                              </w:r>
                              <w:proofErr w:type="spellEnd"/>
                              <w:r>
                                <w:rPr>
                                  <w:rFonts w:ascii="Courier New"/>
                                  <w:spacing w:val="-10"/>
                                  <w:sz w:val="18"/>
                                </w:rPr>
                                <w:t xml:space="preserve"> </w:t>
                              </w:r>
                              <w:r>
                                <w:rPr>
                                  <w:rFonts w:ascii="Courier New"/>
                                  <w:sz w:val="18"/>
                                </w:rPr>
                                <w:t xml:space="preserve">{ return </w:t>
                              </w:r>
                              <w:proofErr w:type="spellStart"/>
                              <w:r>
                                <w:rPr>
                                  <w:rFonts w:ascii="Courier New"/>
                                  <w:sz w:val="18"/>
                                </w:rPr>
                                <w:t>TestRepositoryModule</w:t>
                              </w:r>
                              <w:proofErr w:type="spellEnd"/>
                              <w:r>
                                <w:rPr>
                                  <w:rFonts w:ascii="Courier New"/>
                                  <w:sz w:val="18"/>
                                </w:rPr>
                                <w:t>()</w:t>
                              </w:r>
                            </w:p>
                            <w:p w14:paraId="7C4AC671" w14:textId="77777777" w:rsidR="003D76C2" w:rsidRDefault="00000000">
                              <w:pPr>
                                <w:spacing w:before="1"/>
                                <w:ind w:left="885"/>
                                <w:rPr>
                                  <w:rFonts w:ascii="Courier New"/>
                                  <w:sz w:val="18"/>
                                </w:rPr>
                              </w:pPr>
                              <w:r>
                                <w:rPr>
                                  <w:rFonts w:ascii="Courier New"/>
                                  <w:sz w:val="18"/>
                                </w:rPr>
                                <w:t>}</w:t>
                              </w:r>
                            </w:p>
                            <w:p w14:paraId="5BABD21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B49338" id="docshapegroup1182" o:spid="_x0000_s2068" style="position:absolute;margin-left:88.2pt;margin-top:7.2pt;width:399.6pt;height:87.25pt;z-index:-15564288;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">
                <v:rect id="docshape1183" o:spid="_x0000_s2069" style="position:absolute;left:176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" fillcolor="#f6f6f6" stroked="f">
                  <v:path arrowok="t"/>
                </v:rect>
                <v:shape id="docshape1184" o:spid="_x0000_s2070" style="position:absolute;left:176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1185" o:spid="_x0000_s2071" type="#_x0000_t202" style="position:absolute;left:176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" filled="f" stroked="f">
                  <v:path arrowok="t"/>
                  <v:textbox inset="0,0,0,0">
                    <w:txbxContent>
                      <w:p w14:paraId="7887130F"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TestApplication</w:t>
                        </w:r>
                        <w:proofErr w:type="spellEnd"/>
                        <w:r>
                          <w:rPr>
                            <w:rFonts w:ascii="Courier New"/>
                            <w:spacing w:val="-12"/>
                            <w:sz w:val="18"/>
                          </w:rPr>
                          <w:t xml:space="preserve"> </w:t>
                        </w:r>
                        <w:r>
                          <w:rPr>
                            <w:rFonts w:ascii="Courier New"/>
                            <w:sz w:val="18"/>
                          </w:rPr>
                          <w:t>:</w:t>
                        </w:r>
                        <w:proofErr w:type="spellStart"/>
                        <w:r>
                          <w:rPr>
                            <w:rFonts w:ascii="Courier New"/>
                            <w:sz w:val="18"/>
                          </w:rPr>
                          <w:t>MyApplication</w:t>
                        </w:r>
                        <w:proofErr w:type="spellEnd"/>
                        <w:r>
                          <w:rPr>
                            <w:rFonts w:ascii="Courier New"/>
                            <w:sz w:val="18"/>
                          </w:rPr>
                          <w:t>()</w:t>
                        </w:r>
                        <w:r>
                          <w:rPr>
                            <w:rFonts w:ascii="Courier New"/>
                            <w:spacing w:val="-12"/>
                            <w:sz w:val="18"/>
                          </w:rPr>
                          <w:t xml:space="preserve"> </w:t>
                        </w:r>
                        <w:r>
                          <w:rPr>
                            <w:rFonts w:ascii="Courier New"/>
                            <w:spacing w:val="-10"/>
                            <w:sz w:val="18"/>
                          </w:rPr>
                          <w:t>{</w:t>
                        </w:r>
                      </w:p>
                      <w:p w14:paraId="70F32DD8" w14:textId="77777777" w:rsidR="003D76C2" w:rsidRDefault="003D76C2">
                        <w:pPr>
                          <w:rPr>
                            <w:rFonts w:ascii="Courier New"/>
                            <w:sz w:val="20"/>
                          </w:rPr>
                        </w:pPr>
                      </w:p>
                      <w:p w14:paraId="3C329A00" w14:textId="77777777" w:rsidR="003D76C2" w:rsidRDefault="00000000">
                        <w:pPr>
                          <w:spacing w:before="130" w:line="328" w:lineRule="auto"/>
                          <w:ind w:left="1317" w:right="686"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createRepositoryModule</w:t>
                        </w:r>
                        <w:proofErr w:type="spellEnd"/>
                        <w:r>
                          <w:rPr>
                            <w:rFonts w:ascii="Courier New"/>
                            <w:sz w:val="18"/>
                          </w:rPr>
                          <w:t>():</w:t>
                        </w:r>
                        <w:r>
                          <w:rPr>
                            <w:rFonts w:ascii="Courier New"/>
                            <w:spacing w:val="-10"/>
                            <w:sz w:val="18"/>
                          </w:rPr>
                          <w:t xml:space="preserve"> </w:t>
                        </w:r>
                        <w:proofErr w:type="spellStart"/>
                        <w:r>
                          <w:rPr>
                            <w:rFonts w:ascii="Courier New"/>
                            <w:sz w:val="18"/>
                          </w:rPr>
                          <w:t>RepositoryModule</w:t>
                        </w:r>
                        <w:proofErr w:type="spellEnd"/>
                        <w:r>
                          <w:rPr>
                            <w:rFonts w:ascii="Courier New"/>
                            <w:spacing w:val="-10"/>
                            <w:sz w:val="18"/>
                          </w:rPr>
                          <w:t xml:space="preserve"> </w:t>
                        </w:r>
                        <w:r>
                          <w:rPr>
                            <w:rFonts w:ascii="Courier New"/>
                            <w:sz w:val="18"/>
                          </w:rPr>
                          <w:t xml:space="preserve">{ return </w:t>
                        </w:r>
                        <w:proofErr w:type="spellStart"/>
                        <w:r>
                          <w:rPr>
                            <w:rFonts w:ascii="Courier New"/>
                            <w:sz w:val="18"/>
                          </w:rPr>
                          <w:t>TestRepositoryModule</w:t>
                        </w:r>
                        <w:proofErr w:type="spellEnd"/>
                        <w:r>
                          <w:rPr>
                            <w:rFonts w:ascii="Courier New"/>
                            <w:sz w:val="18"/>
                          </w:rPr>
                          <w:t>()</w:t>
                        </w:r>
                      </w:p>
                      <w:p w14:paraId="7C4AC671" w14:textId="77777777" w:rsidR="003D76C2" w:rsidRDefault="00000000">
                        <w:pPr>
                          <w:spacing w:before="1"/>
                          <w:ind w:left="885"/>
                          <w:rPr>
                            <w:rFonts w:ascii="Courier New"/>
                            <w:sz w:val="18"/>
                          </w:rPr>
                        </w:pPr>
                        <w:r>
                          <w:rPr>
                            <w:rFonts w:ascii="Courier New"/>
                            <w:sz w:val="18"/>
                          </w:rPr>
                          <w:t>}</w:t>
                        </w:r>
                      </w:p>
                      <w:p w14:paraId="5BABD21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78B45FD" w14:textId="77777777" w:rsidR="003D76C2" w:rsidRDefault="00000000">
      <w:pPr>
        <w:pStyle w:val="ListParagraph"/>
        <w:numPr>
          <w:ilvl w:val="0"/>
          <w:numId w:val="4"/>
        </w:numPr>
        <w:tabs>
          <w:tab w:val="left" w:pos="1274"/>
        </w:tabs>
        <w:jc w:val="left"/>
        <w:rPr>
          <w:sz w:val="20"/>
        </w:rPr>
      </w:pPr>
      <w:r>
        <w:rPr>
          <w:sz w:val="20"/>
        </w:rPr>
        <w:t>Now,</w:t>
      </w:r>
      <w:r>
        <w:rPr>
          <w:spacing w:val="-14"/>
          <w:sz w:val="20"/>
        </w:rPr>
        <w:t xml:space="preserve"> </w:t>
      </w:r>
      <w:r>
        <w:rPr>
          <w:sz w:val="20"/>
        </w:rPr>
        <w:t>let's</w:t>
      </w:r>
      <w:r>
        <w:rPr>
          <w:spacing w:val="-3"/>
          <w:sz w:val="20"/>
        </w:rPr>
        <w:t xml:space="preserve"> </w:t>
      </w:r>
      <w:r>
        <w:rPr>
          <w:sz w:val="20"/>
        </w:rPr>
        <w:t>create</w:t>
      </w:r>
      <w:r>
        <w:rPr>
          <w:spacing w:val="-4"/>
          <w:sz w:val="20"/>
        </w:rPr>
        <w:t xml:space="preserve"> </w:t>
      </w:r>
      <w:r>
        <w:rPr>
          <w:sz w:val="20"/>
        </w:rPr>
        <w:t>a</w:t>
      </w:r>
      <w:r>
        <w:rPr>
          <w:spacing w:val="-5"/>
          <w:sz w:val="20"/>
        </w:rPr>
        <w:t xml:space="preserve"> </w:t>
      </w:r>
      <w:proofErr w:type="spellStart"/>
      <w:r>
        <w:rPr>
          <w:rFonts w:ascii="Courier New"/>
          <w:b/>
        </w:rPr>
        <w:t>TestRunner</w:t>
      </w:r>
      <w:proofErr w:type="spellEnd"/>
      <w:r>
        <w:rPr>
          <w:rFonts w:ascii="Courier New"/>
          <w:b/>
          <w:spacing w:val="-80"/>
        </w:rPr>
        <w:t xml:space="preserve"> </w:t>
      </w:r>
      <w:r>
        <w:rPr>
          <w:sz w:val="20"/>
        </w:rPr>
        <w:t>class</w:t>
      </w:r>
      <w:r>
        <w:rPr>
          <w:spacing w:val="-3"/>
          <w:sz w:val="20"/>
        </w:rPr>
        <w:t xml:space="preserve"> </w:t>
      </w:r>
      <w:r>
        <w:rPr>
          <w:sz w:val="20"/>
        </w:rPr>
        <w:t>and</w:t>
      </w:r>
      <w:r>
        <w:rPr>
          <w:spacing w:val="-5"/>
          <w:sz w:val="20"/>
        </w:rPr>
        <w:t xml:space="preserve"> </w:t>
      </w:r>
      <w:r>
        <w:rPr>
          <w:sz w:val="20"/>
        </w:rPr>
        <w:t>add</w:t>
      </w:r>
      <w:r>
        <w:rPr>
          <w:spacing w:val="-4"/>
          <w:sz w:val="20"/>
        </w:rPr>
        <w:t xml:space="preserve"> </w:t>
      </w:r>
      <w:proofErr w:type="spellStart"/>
      <w:r>
        <w:rPr>
          <w:rFonts w:ascii="Courier New"/>
          <w:b/>
        </w:rPr>
        <w:t>TestApplication</w:t>
      </w:r>
      <w:proofErr w:type="spellEnd"/>
      <w:r>
        <w:rPr>
          <w:rFonts w:ascii="Courier New"/>
          <w:b/>
          <w:spacing w:val="-80"/>
        </w:rPr>
        <w:t xml:space="preserve"> </w:t>
      </w:r>
      <w:r>
        <w:rPr>
          <w:sz w:val="20"/>
        </w:rPr>
        <w:t>as</w:t>
      </w:r>
      <w:r>
        <w:rPr>
          <w:spacing w:val="-4"/>
          <w:sz w:val="20"/>
        </w:rPr>
        <w:t xml:space="preserve"> </w:t>
      </w:r>
      <w:r>
        <w:rPr>
          <w:spacing w:val="-5"/>
          <w:sz w:val="20"/>
        </w:rPr>
        <w:t>the</w:t>
      </w:r>
    </w:p>
    <w:p w14:paraId="1508EBAE" w14:textId="77777777" w:rsidR="003D76C2" w:rsidRDefault="00000000">
      <w:pPr>
        <w:pStyle w:val="BodyText"/>
        <w:ind w:left="1274"/>
      </w:pPr>
      <w:r>
        <w:t>target</w:t>
      </w:r>
      <w:r>
        <w:rPr>
          <w:spacing w:val="-3"/>
        </w:rPr>
        <w:t xml:space="preserve"> </w:t>
      </w:r>
      <w:r>
        <w:t>of</w:t>
      </w:r>
      <w:r>
        <w:rPr>
          <w:spacing w:val="-2"/>
        </w:rPr>
        <w:t xml:space="preserve"> </w:t>
      </w:r>
      <w:r>
        <w:t>the</w:t>
      </w:r>
      <w:r>
        <w:rPr>
          <w:spacing w:val="-2"/>
        </w:rPr>
        <w:t xml:space="preserve"> test:</w:t>
      </w:r>
    </w:p>
    <w:p w14:paraId="124633DA" w14:textId="77777777" w:rsidR="003D76C2" w:rsidRDefault="00D51F7C">
      <w:pPr>
        <w:pStyle w:val="BodyText"/>
        <w:spacing w:before="5"/>
        <w:rPr>
          <w:sz w:val="9"/>
        </w:rPr>
      </w:pPr>
      <w:r>
        <w:rPr>
          <w:noProof/>
        </w:rPr>
        <mc:AlternateContent>
          <mc:Choice Requires="wpg">
            <w:drawing>
              <wp:anchor distT="0" distB="0" distL="0" distR="0" simplePos="0" relativeHeight="487752704" behindDoc="1" locked="0" layoutInCell="1" allowOverlap="1" wp14:anchorId="63546709" wp14:editId="3801B437">
                <wp:simplePos x="0" y="0"/>
                <wp:positionH relativeFrom="page">
                  <wp:posOffset>1120140</wp:posOffset>
                </wp:positionH>
                <wp:positionV relativeFrom="paragraph">
                  <wp:posOffset>96520</wp:posOffset>
                </wp:positionV>
                <wp:extent cx="5074920" cy="2085975"/>
                <wp:effectExtent l="0" t="0" r="5080" b="0"/>
                <wp:wrapTopAndBottom/>
                <wp:docPr id="370" name="docshapegroup1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085975"/>
                          <a:chOff x="1764" y="152"/>
                          <a:chExt cx="7992" cy="3285"/>
                        </a:xfrm>
                      </wpg:grpSpPr>
                      <wps:wsp>
                        <wps:cNvPr id="371" name="docshape1187"/>
                        <wps:cNvSpPr>
                          <a:spLocks/>
                        </wps:cNvSpPr>
                        <wps:spPr bwMode="auto">
                          <a:xfrm>
                            <a:off x="1764" y="161"/>
                            <a:ext cx="7992" cy="32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2" name="docshape1188"/>
                        <wps:cNvSpPr>
                          <a:spLocks/>
                        </wps:cNvSpPr>
                        <wps:spPr bwMode="auto">
                          <a:xfrm>
                            <a:off x="1764" y="151"/>
                            <a:ext cx="7992" cy="3285"/>
                          </a:xfrm>
                          <a:custGeom>
                            <a:avLst/>
                            <a:gdLst>
                              <a:gd name="T0" fmla="+- 0 9756 1764"/>
                              <a:gd name="T1" fmla="*/ T0 w 7992"/>
                              <a:gd name="T2" fmla="+- 0 3416 152"/>
                              <a:gd name="T3" fmla="*/ 3416 h 3285"/>
                              <a:gd name="T4" fmla="+- 0 1764 1764"/>
                              <a:gd name="T5" fmla="*/ T4 w 7992"/>
                              <a:gd name="T6" fmla="+- 0 3416 152"/>
                              <a:gd name="T7" fmla="*/ 3416 h 3285"/>
                              <a:gd name="T8" fmla="+- 0 1764 1764"/>
                              <a:gd name="T9" fmla="*/ T8 w 7992"/>
                              <a:gd name="T10" fmla="+- 0 3436 152"/>
                              <a:gd name="T11" fmla="*/ 3436 h 3285"/>
                              <a:gd name="T12" fmla="+- 0 9756 1764"/>
                              <a:gd name="T13" fmla="*/ T12 w 7992"/>
                              <a:gd name="T14" fmla="+- 0 3436 152"/>
                              <a:gd name="T15" fmla="*/ 3436 h 3285"/>
                              <a:gd name="T16" fmla="+- 0 9756 1764"/>
                              <a:gd name="T17" fmla="*/ T16 w 7992"/>
                              <a:gd name="T18" fmla="+- 0 3416 152"/>
                              <a:gd name="T19" fmla="*/ 3416 h 3285"/>
                              <a:gd name="T20" fmla="+- 0 9756 1764"/>
                              <a:gd name="T21" fmla="*/ T20 w 7992"/>
                              <a:gd name="T22" fmla="+- 0 152 152"/>
                              <a:gd name="T23" fmla="*/ 152 h 3285"/>
                              <a:gd name="T24" fmla="+- 0 1764 1764"/>
                              <a:gd name="T25" fmla="*/ T24 w 7992"/>
                              <a:gd name="T26" fmla="+- 0 152 152"/>
                              <a:gd name="T27" fmla="*/ 152 h 3285"/>
                              <a:gd name="T28" fmla="+- 0 1764 1764"/>
                              <a:gd name="T29" fmla="*/ T28 w 7992"/>
                              <a:gd name="T30" fmla="+- 0 172 152"/>
                              <a:gd name="T31" fmla="*/ 172 h 3285"/>
                              <a:gd name="T32" fmla="+- 0 9756 1764"/>
                              <a:gd name="T33" fmla="*/ T32 w 7992"/>
                              <a:gd name="T34" fmla="+- 0 172 152"/>
                              <a:gd name="T35" fmla="*/ 172 h 3285"/>
                              <a:gd name="T36" fmla="+- 0 9756 1764"/>
                              <a:gd name="T37" fmla="*/ T36 w 7992"/>
                              <a:gd name="T38" fmla="+- 0 152 152"/>
                              <a:gd name="T39" fmla="*/ 152 h 3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285">
                                <a:moveTo>
                                  <a:pt x="7992" y="3264"/>
                                </a:moveTo>
                                <a:lnTo>
                                  <a:pt x="0" y="3264"/>
                                </a:lnTo>
                                <a:lnTo>
                                  <a:pt x="0" y="3284"/>
                                </a:lnTo>
                                <a:lnTo>
                                  <a:pt x="7992" y="3284"/>
                                </a:lnTo>
                                <a:lnTo>
                                  <a:pt x="7992" y="32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docshape1189"/>
                        <wps:cNvSpPr txBox="1">
                          <a:spLocks/>
                        </wps:cNvSpPr>
                        <wps:spPr bwMode="auto">
                          <a:xfrm>
                            <a:off x="1764" y="171"/>
                            <a:ext cx="7992" cy="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75FF1"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MyTestRunner</w:t>
                              </w:r>
                              <w:proofErr w:type="spellEnd"/>
                              <w:r>
                                <w:rPr>
                                  <w:rFonts w:ascii="Courier New"/>
                                  <w:spacing w:val="-9"/>
                                  <w:sz w:val="18"/>
                                </w:rPr>
                                <w:t xml:space="preserve"> </w:t>
                              </w:r>
                              <w:r>
                                <w:rPr>
                                  <w:rFonts w:ascii="Courier New"/>
                                  <w:sz w:val="18"/>
                                </w:rPr>
                                <w:t>:</w:t>
                              </w:r>
                              <w:r>
                                <w:rPr>
                                  <w:rFonts w:ascii="Courier New"/>
                                  <w:spacing w:val="-10"/>
                                  <w:sz w:val="18"/>
                                </w:rPr>
                                <w:t xml:space="preserve"> </w:t>
                              </w:r>
                              <w:proofErr w:type="spellStart"/>
                              <w:r>
                                <w:rPr>
                                  <w:rFonts w:ascii="Courier New"/>
                                  <w:sz w:val="18"/>
                                </w:rPr>
                                <w:t>AndroidJUnitRunner</w:t>
                              </w:r>
                              <w:proofErr w:type="spellEnd"/>
                              <w:r>
                                <w:rPr>
                                  <w:rFonts w:ascii="Courier New"/>
                                  <w:sz w:val="18"/>
                                </w:rPr>
                                <w:t>()</w:t>
                              </w:r>
                              <w:r>
                                <w:rPr>
                                  <w:rFonts w:ascii="Courier New"/>
                                  <w:spacing w:val="-9"/>
                                  <w:sz w:val="18"/>
                                </w:rPr>
                                <w:t xml:space="preserve"> </w:t>
                              </w:r>
                              <w:r>
                                <w:rPr>
                                  <w:rFonts w:ascii="Courier New"/>
                                  <w:spacing w:val="-10"/>
                                  <w:sz w:val="18"/>
                                </w:rPr>
                                <w:t>{</w:t>
                              </w:r>
                            </w:p>
                            <w:p w14:paraId="3F187B70" w14:textId="77777777" w:rsidR="003D76C2" w:rsidRDefault="003D76C2">
                              <w:pPr>
                                <w:rPr>
                                  <w:rFonts w:ascii="Courier New"/>
                                  <w:sz w:val="20"/>
                                </w:rPr>
                              </w:pPr>
                            </w:p>
                            <w:p w14:paraId="29445E31" w14:textId="77777777" w:rsidR="003D76C2" w:rsidRDefault="00000000">
                              <w:pPr>
                                <w:spacing w:before="130" w:line="328" w:lineRule="auto"/>
                                <w:ind w:left="885" w:right="3699"/>
                                <w:rPr>
                                  <w:rFonts w:ascii="Courier New"/>
                                  <w:sz w:val="18"/>
                                </w:rPr>
                              </w:pPr>
                              <w:r>
                                <w:rPr>
                                  <w:rFonts w:ascii="Courier New"/>
                                  <w:spacing w:val="-2"/>
                                  <w:sz w:val="18"/>
                                </w:rPr>
                                <w:t xml:space="preserve">@Throws(Exception::class) </w:t>
                              </w: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newApplication</w:t>
                              </w:r>
                              <w:proofErr w:type="spellEnd"/>
                              <w:r>
                                <w:rPr>
                                  <w:rFonts w:ascii="Courier New"/>
                                  <w:sz w:val="18"/>
                                </w:rPr>
                                <w:t>(</w:t>
                              </w:r>
                            </w:p>
                            <w:p w14:paraId="3EDE43DC" w14:textId="77777777" w:rsidR="003D76C2" w:rsidRDefault="00000000">
                              <w:pPr>
                                <w:spacing w:before="1" w:line="328" w:lineRule="auto"/>
                                <w:ind w:left="1317" w:right="4318"/>
                                <w:rPr>
                                  <w:rFonts w:ascii="Courier New"/>
                                  <w:sz w:val="18"/>
                                </w:rPr>
                              </w:pPr>
                              <w:r>
                                <w:rPr>
                                  <w:rFonts w:ascii="Courier New"/>
                                  <w:sz w:val="18"/>
                                </w:rPr>
                                <w:t xml:space="preserve">cl: </w:t>
                              </w:r>
                              <w:proofErr w:type="spellStart"/>
                              <w:r>
                                <w:rPr>
                                  <w:rFonts w:ascii="Courier New"/>
                                  <w:sz w:val="18"/>
                                </w:rPr>
                                <w:t>ClassLoader</w:t>
                              </w:r>
                              <w:proofErr w:type="spellEnd"/>
                              <w:r>
                                <w:rPr>
                                  <w:rFonts w:ascii="Courier New"/>
                                  <w:sz w:val="18"/>
                                </w:rPr>
                                <w:t xml:space="preserve">?, </w:t>
                              </w:r>
                              <w:proofErr w:type="spellStart"/>
                              <w:r>
                                <w:rPr>
                                  <w:rFonts w:ascii="Courier New"/>
                                  <w:sz w:val="18"/>
                                </w:rPr>
                                <w:t>className</w:t>
                              </w:r>
                              <w:proofErr w:type="spellEnd"/>
                              <w:r>
                                <w:rPr>
                                  <w:rFonts w:ascii="Courier New"/>
                                  <w:sz w:val="18"/>
                                </w:rPr>
                                <w:t>:</w:t>
                              </w:r>
                              <w:r>
                                <w:rPr>
                                  <w:rFonts w:ascii="Courier New"/>
                                  <w:spacing w:val="-29"/>
                                  <w:sz w:val="18"/>
                                </w:rPr>
                                <w:t xml:space="preserve"> </w:t>
                              </w:r>
                              <w:r>
                                <w:rPr>
                                  <w:rFonts w:ascii="Courier New"/>
                                  <w:sz w:val="18"/>
                                </w:rPr>
                                <w:t>String?, context: Context?</w:t>
                              </w:r>
                            </w:p>
                            <w:p w14:paraId="6FDE2264" w14:textId="77777777" w:rsidR="003D76C2" w:rsidRDefault="00000000">
                              <w:pPr>
                                <w:spacing w:before="2"/>
                                <w:ind w:left="885"/>
                                <w:rPr>
                                  <w:rFonts w:ascii="Courier New"/>
                                  <w:sz w:val="18"/>
                                </w:rPr>
                              </w:pP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37DA3D81" w14:textId="77777777" w:rsidR="003D76C2" w:rsidRDefault="00000000">
                              <w:pPr>
                                <w:spacing w:before="79" w:line="235" w:lineRule="auto"/>
                                <w:ind w:left="1533" w:right="1185" w:hanging="216"/>
                                <w:rPr>
                                  <w:rFonts w:ascii="Courier New"/>
                                  <w:sz w:val="18"/>
                                </w:rPr>
                              </w:pPr>
                              <w:r>
                                <w:rPr>
                                  <w:rFonts w:ascii="Courier New"/>
                                  <w:sz w:val="18"/>
                                </w:rPr>
                                <w:t xml:space="preserve">return </w:t>
                              </w:r>
                              <w:proofErr w:type="spellStart"/>
                              <w:r>
                                <w:rPr>
                                  <w:rFonts w:ascii="Courier New"/>
                                  <w:sz w:val="18"/>
                                </w:rPr>
                                <w:t>super.newApplication</w:t>
                              </w:r>
                              <w:proofErr w:type="spellEnd"/>
                              <w:r>
                                <w:rPr>
                                  <w:rFonts w:ascii="Courier New"/>
                                  <w:sz w:val="18"/>
                                </w:rPr>
                                <w:t xml:space="preserve">(cl, </w:t>
                              </w:r>
                              <w:proofErr w:type="spellStart"/>
                              <w:r>
                                <w:rPr>
                                  <w:rFonts w:ascii="Courier New"/>
                                  <w:sz w:val="18"/>
                                </w:rPr>
                                <w:t>TestApplication</w:t>
                              </w:r>
                              <w:proofErr w:type="spellEnd"/>
                              <w:r>
                                <w:rPr>
                                  <w:rFonts w:ascii="Courier New"/>
                                  <w:sz w:val="18"/>
                                </w:rPr>
                                <w:t>::class.java.name,</w:t>
                              </w:r>
                              <w:r>
                                <w:rPr>
                                  <w:rFonts w:ascii="Courier New"/>
                                  <w:spacing w:val="-29"/>
                                  <w:sz w:val="18"/>
                                </w:rPr>
                                <w:t xml:space="preserve"> </w:t>
                              </w:r>
                              <w:r>
                                <w:rPr>
                                  <w:rFonts w:ascii="Courier New"/>
                                  <w:sz w:val="18"/>
                                </w:rPr>
                                <w:t>context)</w:t>
                              </w:r>
                            </w:p>
                            <w:p w14:paraId="4A765C59" w14:textId="77777777" w:rsidR="003D76C2" w:rsidRDefault="00000000">
                              <w:pPr>
                                <w:spacing w:before="17"/>
                                <w:ind w:left="885"/>
                                <w:rPr>
                                  <w:rFonts w:ascii="Courier New"/>
                                  <w:sz w:val="18"/>
                                </w:rPr>
                              </w:pPr>
                              <w:r>
                                <w:rPr>
                                  <w:rFonts w:ascii="Courier New"/>
                                  <w:sz w:val="18"/>
                                </w:rPr>
                                <w:t>}</w:t>
                              </w:r>
                            </w:p>
                            <w:p w14:paraId="39C19E0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546709" id="docshapegroup1186" o:spid="_x0000_s2072" style="position:absolute;margin-left:88.2pt;margin-top:7.6pt;width:399.6pt;height:164.25pt;z-index:-15563776;mso-wrap-distance-left:0;mso-wrap-distance-right:0;mso-position-horizontal-relative:page;mso-position-vertical-relative:text" coordorigin="1764,152" coordsize="7992,3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">
                <v:rect id="docshape1187" o:spid="_x0000_s2073" style="position:absolute;left:1764;top:161;width:7992;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" fillcolor="#f6f6f6" stroked="f">
                  <v:path arrowok="t"/>
                </v:rect>
                <v:shape id="docshape1188" o:spid="_x0000_s2074" style="position:absolute;left:1764;top:151;width:7992;height:3285;visibility:visible;mso-wrap-style:square;v-text-anchor:top" coordsize="7992,3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" path="m7992,3264l,3264r,20l7992,3284r,-20xm7992,l,,,20r7992,l7992,xe" fillcolor="#dadada" stroked="f">
                  <v:path arrowok="t" o:connecttype="custom" o:connectlocs="7992,3416;0,3416;0,3436;7992,3436;7992,3416;7992,152;0,152;0,172;7992,172;7992,152" o:connectangles="0,0,0,0,0,0,0,0,0,0"/>
                </v:shape>
                <v:shape id="docshape1189" o:spid="_x0000_s2075" type="#_x0000_t202" style="position:absolute;left:1764;top:171;width:7992;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" filled="f" stroked="f">
                  <v:path arrowok="t"/>
                  <v:textbox inset="0,0,0,0">
                    <w:txbxContent>
                      <w:p w14:paraId="5BA75FF1"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MyTestRunner</w:t>
                        </w:r>
                        <w:proofErr w:type="spellEnd"/>
                        <w:r>
                          <w:rPr>
                            <w:rFonts w:ascii="Courier New"/>
                            <w:spacing w:val="-9"/>
                            <w:sz w:val="18"/>
                          </w:rPr>
                          <w:t xml:space="preserve"> </w:t>
                        </w:r>
                        <w:r>
                          <w:rPr>
                            <w:rFonts w:ascii="Courier New"/>
                            <w:sz w:val="18"/>
                          </w:rPr>
                          <w:t>:</w:t>
                        </w:r>
                        <w:r>
                          <w:rPr>
                            <w:rFonts w:ascii="Courier New"/>
                            <w:spacing w:val="-10"/>
                            <w:sz w:val="18"/>
                          </w:rPr>
                          <w:t xml:space="preserve"> </w:t>
                        </w:r>
                        <w:proofErr w:type="spellStart"/>
                        <w:r>
                          <w:rPr>
                            <w:rFonts w:ascii="Courier New"/>
                            <w:sz w:val="18"/>
                          </w:rPr>
                          <w:t>AndroidJUnitRunner</w:t>
                        </w:r>
                        <w:proofErr w:type="spellEnd"/>
                        <w:r>
                          <w:rPr>
                            <w:rFonts w:ascii="Courier New"/>
                            <w:sz w:val="18"/>
                          </w:rPr>
                          <w:t>()</w:t>
                        </w:r>
                        <w:r>
                          <w:rPr>
                            <w:rFonts w:ascii="Courier New"/>
                            <w:spacing w:val="-9"/>
                            <w:sz w:val="18"/>
                          </w:rPr>
                          <w:t xml:space="preserve"> </w:t>
                        </w:r>
                        <w:r>
                          <w:rPr>
                            <w:rFonts w:ascii="Courier New"/>
                            <w:spacing w:val="-10"/>
                            <w:sz w:val="18"/>
                          </w:rPr>
                          <w:t>{</w:t>
                        </w:r>
                      </w:p>
                      <w:p w14:paraId="3F187B70" w14:textId="77777777" w:rsidR="003D76C2" w:rsidRDefault="003D76C2">
                        <w:pPr>
                          <w:rPr>
                            <w:rFonts w:ascii="Courier New"/>
                            <w:sz w:val="20"/>
                          </w:rPr>
                        </w:pPr>
                      </w:p>
                      <w:p w14:paraId="29445E31" w14:textId="77777777" w:rsidR="003D76C2" w:rsidRDefault="00000000">
                        <w:pPr>
                          <w:spacing w:before="130" w:line="328" w:lineRule="auto"/>
                          <w:ind w:left="885" w:right="3699"/>
                          <w:rPr>
                            <w:rFonts w:ascii="Courier New"/>
                            <w:sz w:val="18"/>
                          </w:rPr>
                        </w:pPr>
                        <w:r>
                          <w:rPr>
                            <w:rFonts w:ascii="Courier New"/>
                            <w:spacing w:val="-2"/>
                            <w:sz w:val="18"/>
                          </w:rPr>
                          <w:t xml:space="preserve">@Throws(Exception::class) </w:t>
                        </w: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newApplication</w:t>
                        </w:r>
                        <w:proofErr w:type="spellEnd"/>
                        <w:r>
                          <w:rPr>
                            <w:rFonts w:ascii="Courier New"/>
                            <w:sz w:val="18"/>
                          </w:rPr>
                          <w:t>(</w:t>
                        </w:r>
                      </w:p>
                      <w:p w14:paraId="3EDE43DC" w14:textId="77777777" w:rsidR="003D76C2" w:rsidRDefault="00000000">
                        <w:pPr>
                          <w:spacing w:before="1" w:line="328" w:lineRule="auto"/>
                          <w:ind w:left="1317" w:right="4318"/>
                          <w:rPr>
                            <w:rFonts w:ascii="Courier New"/>
                            <w:sz w:val="18"/>
                          </w:rPr>
                        </w:pPr>
                        <w:r>
                          <w:rPr>
                            <w:rFonts w:ascii="Courier New"/>
                            <w:sz w:val="18"/>
                          </w:rPr>
                          <w:t xml:space="preserve">cl: </w:t>
                        </w:r>
                        <w:proofErr w:type="spellStart"/>
                        <w:r>
                          <w:rPr>
                            <w:rFonts w:ascii="Courier New"/>
                            <w:sz w:val="18"/>
                          </w:rPr>
                          <w:t>ClassLoader</w:t>
                        </w:r>
                        <w:proofErr w:type="spellEnd"/>
                        <w:r>
                          <w:rPr>
                            <w:rFonts w:ascii="Courier New"/>
                            <w:sz w:val="18"/>
                          </w:rPr>
                          <w:t xml:space="preserve">?, </w:t>
                        </w:r>
                        <w:proofErr w:type="spellStart"/>
                        <w:r>
                          <w:rPr>
                            <w:rFonts w:ascii="Courier New"/>
                            <w:sz w:val="18"/>
                          </w:rPr>
                          <w:t>className</w:t>
                        </w:r>
                        <w:proofErr w:type="spellEnd"/>
                        <w:r>
                          <w:rPr>
                            <w:rFonts w:ascii="Courier New"/>
                            <w:sz w:val="18"/>
                          </w:rPr>
                          <w:t>:</w:t>
                        </w:r>
                        <w:r>
                          <w:rPr>
                            <w:rFonts w:ascii="Courier New"/>
                            <w:spacing w:val="-29"/>
                            <w:sz w:val="18"/>
                          </w:rPr>
                          <w:t xml:space="preserve"> </w:t>
                        </w:r>
                        <w:r>
                          <w:rPr>
                            <w:rFonts w:ascii="Courier New"/>
                            <w:sz w:val="18"/>
                          </w:rPr>
                          <w:t>String?, context: Context?</w:t>
                        </w:r>
                      </w:p>
                      <w:p w14:paraId="6FDE2264" w14:textId="77777777" w:rsidR="003D76C2" w:rsidRDefault="00000000">
                        <w:pPr>
                          <w:spacing w:before="2"/>
                          <w:ind w:left="885"/>
                          <w:rPr>
                            <w:rFonts w:ascii="Courier New"/>
                            <w:sz w:val="18"/>
                          </w:rPr>
                        </w:pP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37DA3D81" w14:textId="77777777" w:rsidR="003D76C2" w:rsidRDefault="00000000">
                        <w:pPr>
                          <w:spacing w:before="79" w:line="235" w:lineRule="auto"/>
                          <w:ind w:left="1533" w:right="1185" w:hanging="216"/>
                          <w:rPr>
                            <w:rFonts w:ascii="Courier New"/>
                            <w:sz w:val="18"/>
                          </w:rPr>
                        </w:pPr>
                        <w:r>
                          <w:rPr>
                            <w:rFonts w:ascii="Courier New"/>
                            <w:sz w:val="18"/>
                          </w:rPr>
                          <w:t xml:space="preserve">return </w:t>
                        </w:r>
                        <w:proofErr w:type="spellStart"/>
                        <w:r>
                          <w:rPr>
                            <w:rFonts w:ascii="Courier New"/>
                            <w:sz w:val="18"/>
                          </w:rPr>
                          <w:t>super.newApplication</w:t>
                        </w:r>
                        <w:proofErr w:type="spellEnd"/>
                        <w:r>
                          <w:rPr>
                            <w:rFonts w:ascii="Courier New"/>
                            <w:sz w:val="18"/>
                          </w:rPr>
                          <w:t xml:space="preserve">(cl, </w:t>
                        </w:r>
                        <w:proofErr w:type="spellStart"/>
                        <w:r>
                          <w:rPr>
                            <w:rFonts w:ascii="Courier New"/>
                            <w:sz w:val="18"/>
                          </w:rPr>
                          <w:t>TestApplication</w:t>
                        </w:r>
                        <w:proofErr w:type="spellEnd"/>
                        <w:r>
                          <w:rPr>
                            <w:rFonts w:ascii="Courier New"/>
                            <w:sz w:val="18"/>
                          </w:rPr>
                          <w:t>::class.java.name,</w:t>
                        </w:r>
                        <w:r>
                          <w:rPr>
                            <w:rFonts w:ascii="Courier New"/>
                            <w:spacing w:val="-29"/>
                            <w:sz w:val="18"/>
                          </w:rPr>
                          <w:t xml:space="preserve"> </w:t>
                        </w:r>
                        <w:r>
                          <w:rPr>
                            <w:rFonts w:ascii="Courier New"/>
                            <w:sz w:val="18"/>
                          </w:rPr>
                          <w:t>context)</w:t>
                        </w:r>
                      </w:p>
                      <w:p w14:paraId="4A765C59" w14:textId="77777777" w:rsidR="003D76C2" w:rsidRDefault="00000000">
                        <w:pPr>
                          <w:spacing w:before="17"/>
                          <w:ind w:left="885"/>
                          <w:rPr>
                            <w:rFonts w:ascii="Courier New"/>
                            <w:sz w:val="18"/>
                          </w:rPr>
                        </w:pPr>
                        <w:r>
                          <w:rPr>
                            <w:rFonts w:ascii="Courier New"/>
                            <w:sz w:val="18"/>
                          </w:rPr>
                          <w:t>}</w:t>
                        </w:r>
                      </w:p>
                      <w:p w14:paraId="39C19E0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A3FEA2B" w14:textId="77777777" w:rsidR="003D76C2" w:rsidRDefault="00000000">
      <w:pPr>
        <w:pStyle w:val="ListParagraph"/>
        <w:numPr>
          <w:ilvl w:val="0"/>
          <w:numId w:val="4"/>
        </w:numPr>
        <w:tabs>
          <w:tab w:val="left" w:pos="1274"/>
        </w:tabs>
        <w:jc w:val="left"/>
        <w:rPr>
          <w:sz w:val="20"/>
        </w:rPr>
      </w:pPr>
      <w:r>
        <w:rPr>
          <w:sz w:val="20"/>
        </w:rPr>
        <w:t>Now,</w:t>
      </w:r>
      <w:r>
        <w:rPr>
          <w:spacing w:val="-8"/>
          <w:sz w:val="20"/>
        </w:rPr>
        <w:t xml:space="preserve"> </w:t>
      </w:r>
      <w:r>
        <w:rPr>
          <w:sz w:val="20"/>
        </w:rPr>
        <w:t>add</w:t>
      </w:r>
      <w:r>
        <w:rPr>
          <w:spacing w:val="-5"/>
          <w:sz w:val="20"/>
        </w:rPr>
        <w:t xml:space="preserve"> </w:t>
      </w:r>
      <w:r>
        <w:rPr>
          <w:sz w:val="20"/>
        </w:rPr>
        <w:t>the</w:t>
      </w:r>
      <w:r>
        <w:rPr>
          <w:spacing w:val="-3"/>
          <w:sz w:val="20"/>
        </w:rPr>
        <w:t xml:space="preserve"> </w:t>
      </w:r>
      <w:r>
        <w:rPr>
          <w:sz w:val="20"/>
        </w:rPr>
        <w:t>test</w:t>
      </w:r>
      <w:r>
        <w:rPr>
          <w:spacing w:val="-4"/>
          <w:sz w:val="20"/>
        </w:rPr>
        <w:t xml:space="preserve"> </w:t>
      </w:r>
      <w:r>
        <w:rPr>
          <w:sz w:val="20"/>
        </w:rPr>
        <w:t>runner</w:t>
      </w:r>
      <w:r>
        <w:rPr>
          <w:spacing w:val="-5"/>
          <w:sz w:val="20"/>
        </w:rPr>
        <w:t xml:space="preserve"> </w:t>
      </w:r>
      <w:r>
        <w:rPr>
          <w:sz w:val="20"/>
        </w:rPr>
        <w:t>to</w:t>
      </w:r>
      <w:r>
        <w:rPr>
          <w:spacing w:val="-4"/>
          <w:sz w:val="20"/>
        </w:rPr>
        <w:t xml:space="preserve"> </w:t>
      </w:r>
      <w:r>
        <w:rPr>
          <w:sz w:val="20"/>
        </w:rPr>
        <w:t>the</w:t>
      </w:r>
      <w:r>
        <w:rPr>
          <w:spacing w:val="-3"/>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pacing w:val="-2"/>
          <w:sz w:val="20"/>
        </w:rPr>
        <w:t>configuration:</w:t>
      </w:r>
    </w:p>
    <w:p w14:paraId="71074165" w14:textId="77777777" w:rsidR="003D76C2" w:rsidRDefault="00D51F7C">
      <w:pPr>
        <w:pStyle w:val="BodyText"/>
        <w:spacing w:before="11"/>
        <w:rPr>
          <w:sz w:val="8"/>
        </w:rPr>
      </w:pPr>
      <w:r>
        <w:rPr>
          <w:noProof/>
        </w:rPr>
        <mc:AlternateContent>
          <mc:Choice Requires="wpg">
            <w:drawing>
              <wp:anchor distT="0" distB="0" distL="0" distR="0" simplePos="0" relativeHeight="487753216" behindDoc="1" locked="0" layoutInCell="1" allowOverlap="1" wp14:anchorId="346B63B2" wp14:editId="16DC629B">
                <wp:simplePos x="0" y="0"/>
                <wp:positionH relativeFrom="page">
                  <wp:posOffset>1120140</wp:posOffset>
                </wp:positionH>
                <wp:positionV relativeFrom="paragraph">
                  <wp:posOffset>91440</wp:posOffset>
                </wp:positionV>
                <wp:extent cx="5074920" cy="1374775"/>
                <wp:effectExtent l="0" t="0" r="5080" b="0"/>
                <wp:wrapTopAndBottom/>
                <wp:docPr id="366" name="docshapegroup1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764" y="144"/>
                          <a:chExt cx="7992" cy="2165"/>
                        </a:xfrm>
                      </wpg:grpSpPr>
                      <wps:wsp>
                        <wps:cNvPr id="367" name="docshape1191"/>
                        <wps:cNvSpPr>
                          <a:spLocks/>
                        </wps:cNvSpPr>
                        <wps:spPr bwMode="auto">
                          <a:xfrm>
                            <a:off x="1764" y="153"/>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8" name="docshape1192"/>
                        <wps:cNvSpPr>
                          <a:spLocks/>
                        </wps:cNvSpPr>
                        <wps:spPr bwMode="auto">
                          <a:xfrm>
                            <a:off x="1764" y="143"/>
                            <a:ext cx="7992" cy="2165"/>
                          </a:xfrm>
                          <a:custGeom>
                            <a:avLst/>
                            <a:gdLst>
                              <a:gd name="T0" fmla="+- 0 9756 1764"/>
                              <a:gd name="T1" fmla="*/ T0 w 7992"/>
                              <a:gd name="T2" fmla="+- 0 2288 144"/>
                              <a:gd name="T3" fmla="*/ 2288 h 2165"/>
                              <a:gd name="T4" fmla="+- 0 1764 1764"/>
                              <a:gd name="T5" fmla="*/ T4 w 7992"/>
                              <a:gd name="T6" fmla="+- 0 2288 144"/>
                              <a:gd name="T7" fmla="*/ 2288 h 2165"/>
                              <a:gd name="T8" fmla="+- 0 1764 1764"/>
                              <a:gd name="T9" fmla="*/ T8 w 7992"/>
                              <a:gd name="T10" fmla="+- 0 2308 144"/>
                              <a:gd name="T11" fmla="*/ 2308 h 2165"/>
                              <a:gd name="T12" fmla="+- 0 9756 1764"/>
                              <a:gd name="T13" fmla="*/ T12 w 7992"/>
                              <a:gd name="T14" fmla="+- 0 2308 144"/>
                              <a:gd name="T15" fmla="*/ 2308 h 2165"/>
                              <a:gd name="T16" fmla="+- 0 9756 1764"/>
                              <a:gd name="T17" fmla="*/ T16 w 7992"/>
                              <a:gd name="T18" fmla="+- 0 2288 144"/>
                              <a:gd name="T19" fmla="*/ 2288 h 2165"/>
                              <a:gd name="T20" fmla="+- 0 9756 1764"/>
                              <a:gd name="T21" fmla="*/ T20 w 7992"/>
                              <a:gd name="T22" fmla="+- 0 144 144"/>
                              <a:gd name="T23" fmla="*/ 144 h 2165"/>
                              <a:gd name="T24" fmla="+- 0 1764 1764"/>
                              <a:gd name="T25" fmla="*/ T24 w 7992"/>
                              <a:gd name="T26" fmla="+- 0 144 144"/>
                              <a:gd name="T27" fmla="*/ 144 h 2165"/>
                              <a:gd name="T28" fmla="+- 0 1764 1764"/>
                              <a:gd name="T29" fmla="*/ T28 w 7992"/>
                              <a:gd name="T30" fmla="+- 0 164 144"/>
                              <a:gd name="T31" fmla="*/ 164 h 2165"/>
                              <a:gd name="T32" fmla="+- 0 9756 1764"/>
                              <a:gd name="T33" fmla="*/ T32 w 7992"/>
                              <a:gd name="T34" fmla="+- 0 164 144"/>
                              <a:gd name="T35" fmla="*/ 164 h 2165"/>
                              <a:gd name="T36" fmla="+- 0 9756 1764"/>
                              <a:gd name="T37" fmla="*/ T36 w 7992"/>
                              <a:gd name="T38" fmla="+- 0 144 144"/>
                              <a:gd name="T39" fmla="*/ 144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docshape1193"/>
                        <wps:cNvSpPr txBox="1">
                          <a:spLocks/>
                        </wps:cNvSpPr>
                        <wps:spPr bwMode="auto">
                          <a:xfrm>
                            <a:off x="1764" y="163"/>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8FEB0" w14:textId="77777777" w:rsidR="003D76C2" w:rsidRDefault="00000000">
                              <w:pPr>
                                <w:spacing w:before="40"/>
                                <w:ind w:left="453"/>
                                <w:rPr>
                                  <w:rFonts w:ascii="Courier New"/>
                                  <w:sz w:val="18"/>
                                </w:rPr>
                              </w:pPr>
                              <w:r>
                                <w:rPr>
                                  <w:rFonts w:ascii="Courier New"/>
                                  <w:sz w:val="18"/>
                                </w:rPr>
                                <w:t>android</w:t>
                              </w:r>
                              <w:r>
                                <w:rPr>
                                  <w:rFonts w:ascii="Courier New"/>
                                  <w:spacing w:val="-7"/>
                                  <w:sz w:val="18"/>
                                </w:rPr>
                                <w:t xml:space="preserve"> </w:t>
                              </w:r>
                              <w:r>
                                <w:rPr>
                                  <w:rFonts w:ascii="Courier New"/>
                                  <w:spacing w:val="-10"/>
                                  <w:sz w:val="18"/>
                                </w:rPr>
                                <w:t>{</w:t>
                              </w:r>
                            </w:p>
                            <w:p w14:paraId="53AF7D87" w14:textId="77777777" w:rsidR="003D76C2" w:rsidRDefault="00000000">
                              <w:pPr>
                                <w:spacing w:before="76"/>
                                <w:ind w:left="885"/>
                                <w:rPr>
                                  <w:rFonts w:ascii="Courier New"/>
                                  <w:sz w:val="18"/>
                                </w:rPr>
                              </w:pPr>
                              <w:r>
                                <w:rPr>
                                  <w:rFonts w:ascii="Courier New"/>
                                  <w:spacing w:val="-5"/>
                                  <w:sz w:val="18"/>
                                </w:rPr>
                                <w:t>...</w:t>
                              </w:r>
                            </w:p>
                            <w:p w14:paraId="0E6F8AD9" w14:textId="77777777" w:rsidR="003D76C2" w:rsidRDefault="00000000">
                              <w:pPr>
                                <w:spacing w:before="76"/>
                                <w:ind w:left="885"/>
                                <w:rPr>
                                  <w:rFonts w:ascii="Courier New"/>
                                  <w:sz w:val="18"/>
                                </w:rPr>
                              </w:pPr>
                              <w:proofErr w:type="spellStart"/>
                              <w:r>
                                <w:rPr>
                                  <w:rFonts w:ascii="Courier New"/>
                                  <w:w w:val="90"/>
                                  <w:sz w:val="18"/>
                                </w:rPr>
                                <w:t>defaultConfig</w:t>
                              </w:r>
                              <w:proofErr w:type="spellEnd"/>
                              <w:r>
                                <w:rPr>
                                  <w:rFonts w:ascii="Courier New"/>
                                  <w:spacing w:val="15"/>
                                  <w:sz w:val="18"/>
                                </w:rPr>
                                <w:t xml:space="preserve"> </w:t>
                              </w:r>
                              <w:r>
                                <w:rPr>
                                  <w:rFonts w:ascii="Courier New"/>
                                  <w:spacing w:val="-10"/>
                                  <w:sz w:val="18"/>
                                </w:rPr>
                                <w:t>{</w:t>
                              </w:r>
                            </w:p>
                            <w:p w14:paraId="682E6266" w14:textId="77777777" w:rsidR="003D76C2" w:rsidRDefault="00000000">
                              <w:pPr>
                                <w:spacing w:before="76"/>
                                <w:ind w:left="1317"/>
                                <w:rPr>
                                  <w:rFonts w:ascii="Courier New"/>
                                  <w:sz w:val="18"/>
                                </w:rPr>
                              </w:pPr>
                              <w:r>
                                <w:rPr>
                                  <w:rFonts w:ascii="Courier New"/>
                                  <w:spacing w:val="-5"/>
                                  <w:sz w:val="18"/>
                                </w:rPr>
                                <w:t>...</w:t>
                              </w:r>
                            </w:p>
                            <w:p w14:paraId="5681CC67" w14:textId="77777777" w:rsidR="003D76C2" w:rsidRDefault="00000000">
                              <w:pPr>
                                <w:spacing w:before="80" w:line="235" w:lineRule="auto"/>
                                <w:ind w:left="1533" w:hanging="216"/>
                                <w:rPr>
                                  <w:rFonts w:ascii="Courier New"/>
                                  <w:b/>
                                  <w:sz w:val="18"/>
                                </w:rPr>
                              </w:pPr>
                              <w:proofErr w:type="spellStart"/>
                              <w:r>
                                <w:rPr>
                                  <w:rFonts w:ascii="Courier New"/>
                                  <w:b/>
                                  <w:spacing w:val="-2"/>
                                  <w:sz w:val="18"/>
                                </w:rPr>
                                <w:t>testInstrumentationRunner</w:t>
                              </w:r>
                              <w:proofErr w:type="spellEnd"/>
                              <w:r>
                                <w:rPr>
                                  <w:rFonts w:ascii="Courier New"/>
                                  <w:b/>
                                  <w:spacing w:val="-2"/>
                                  <w:sz w:val="18"/>
                                </w:rPr>
                                <w:t xml:space="preserve"> "</w:t>
                              </w:r>
                              <w:proofErr w:type="spellStart"/>
                              <w:r>
                                <w:rPr>
                                  <w:rFonts w:ascii="Courier New"/>
                                  <w:b/>
                                  <w:spacing w:val="-2"/>
                                  <w:sz w:val="18"/>
                                </w:rPr>
                                <w:t>com.android.myapplication.MyTestRunner</w:t>
                              </w:r>
                              <w:proofErr w:type="spellEnd"/>
                              <w:r>
                                <w:rPr>
                                  <w:rFonts w:ascii="Courier New"/>
                                  <w:b/>
                                  <w:spacing w:val="-2"/>
                                  <w:sz w:val="18"/>
                                </w:rPr>
                                <w:t>"</w:t>
                              </w:r>
                            </w:p>
                            <w:p w14:paraId="4C8B7418" w14:textId="77777777" w:rsidR="003D76C2" w:rsidRDefault="00000000">
                              <w:pPr>
                                <w:spacing w:before="17"/>
                                <w:ind w:left="885"/>
                                <w:rPr>
                                  <w:rFonts w:ascii="Courier New"/>
                                  <w:sz w:val="18"/>
                                </w:rPr>
                              </w:pPr>
                              <w:r>
                                <w:rPr>
                                  <w:rFonts w:ascii="Courier New"/>
                                  <w:sz w:val="18"/>
                                </w:rPr>
                                <w:t>}</w:t>
                              </w:r>
                            </w:p>
                            <w:p w14:paraId="1CF18D0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6B63B2" id="docshapegroup1190" o:spid="_x0000_s2076" style="position:absolute;margin-left:88.2pt;margin-top:7.2pt;width:399.6pt;height:108.25pt;z-index:-15563264;mso-wrap-distance-left:0;mso-wrap-distance-right:0;mso-position-horizontal-relative:page;mso-position-vertical-relative:text" coordorigin="1764,144"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">
                <v:rect id="docshape1191" o:spid="_x0000_s2077" style="position:absolute;left:1764;top:153;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" fillcolor="#f6f6f6" stroked="f">
                  <v:path arrowok="t"/>
                </v:rect>
                <v:shape id="docshape1192" o:spid="_x0000_s2078" style="position:absolute;left:1764;top:143;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" path="m7992,2144l,2144r,20l7992,2164r,-20xm7992,l,,,20r7992,l7992,xe" fillcolor="#dadada" stroked="f">
                  <v:path arrowok="t" o:connecttype="custom" o:connectlocs="7992,2288;0,2288;0,2308;7992,2308;7992,2288;7992,144;0,144;0,164;7992,164;7992,144" o:connectangles="0,0,0,0,0,0,0,0,0,0"/>
                </v:shape>
                <v:shape id="docshape1193" o:spid="_x0000_s2079" type="#_x0000_t202" style="position:absolute;left:1764;top:163;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" filled="f" stroked="f">
                  <v:path arrowok="t"/>
                  <v:textbox inset="0,0,0,0">
                    <w:txbxContent>
                      <w:p w14:paraId="44D8FEB0" w14:textId="77777777" w:rsidR="003D76C2" w:rsidRDefault="00000000">
                        <w:pPr>
                          <w:spacing w:before="40"/>
                          <w:ind w:left="453"/>
                          <w:rPr>
                            <w:rFonts w:ascii="Courier New"/>
                            <w:sz w:val="18"/>
                          </w:rPr>
                        </w:pPr>
                        <w:r>
                          <w:rPr>
                            <w:rFonts w:ascii="Courier New"/>
                            <w:sz w:val="18"/>
                          </w:rPr>
                          <w:t>android</w:t>
                        </w:r>
                        <w:r>
                          <w:rPr>
                            <w:rFonts w:ascii="Courier New"/>
                            <w:spacing w:val="-7"/>
                            <w:sz w:val="18"/>
                          </w:rPr>
                          <w:t xml:space="preserve"> </w:t>
                        </w:r>
                        <w:r>
                          <w:rPr>
                            <w:rFonts w:ascii="Courier New"/>
                            <w:spacing w:val="-10"/>
                            <w:sz w:val="18"/>
                          </w:rPr>
                          <w:t>{</w:t>
                        </w:r>
                      </w:p>
                      <w:p w14:paraId="53AF7D87" w14:textId="77777777" w:rsidR="003D76C2" w:rsidRDefault="00000000">
                        <w:pPr>
                          <w:spacing w:before="76"/>
                          <w:ind w:left="885"/>
                          <w:rPr>
                            <w:rFonts w:ascii="Courier New"/>
                            <w:sz w:val="18"/>
                          </w:rPr>
                        </w:pPr>
                        <w:r>
                          <w:rPr>
                            <w:rFonts w:ascii="Courier New"/>
                            <w:spacing w:val="-5"/>
                            <w:sz w:val="18"/>
                          </w:rPr>
                          <w:t>...</w:t>
                        </w:r>
                      </w:p>
                      <w:p w14:paraId="0E6F8AD9" w14:textId="77777777" w:rsidR="003D76C2" w:rsidRDefault="00000000">
                        <w:pPr>
                          <w:spacing w:before="76"/>
                          <w:ind w:left="885"/>
                          <w:rPr>
                            <w:rFonts w:ascii="Courier New"/>
                            <w:sz w:val="18"/>
                          </w:rPr>
                        </w:pPr>
                        <w:proofErr w:type="spellStart"/>
                        <w:r>
                          <w:rPr>
                            <w:rFonts w:ascii="Courier New"/>
                            <w:w w:val="90"/>
                            <w:sz w:val="18"/>
                          </w:rPr>
                          <w:t>defaultConfig</w:t>
                        </w:r>
                        <w:proofErr w:type="spellEnd"/>
                        <w:r>
                          <w:rPr>
                            <w:rFonts w:ascii="Courier New"/>
                            <w:spacing w:val="15"/>
                            <w:sz w:val="18"/>
                          </w:rPr>
                          <w:t xml:space="preserve"> </w:t>
                        </w:r>
                        <w:r>
                          <w:rPr>
                            <w:rFonts w:ascii="Courier New"/>
                            <w:spacing w:val="-10"/>
                            <w:sz w:val="18"/>
                          </w:rPr>
                          <w:t>{</w:t>
                        </w:r>
                      </w:p>
                      <w:p w14:paraId="682E6266" w14:textId="77777777" w:rsidR="003D76C2" w:rsidRDefault="00000000">
                        <w:pPr>
                          <w:spacing w:before="76"/>
                          <w:ind w:left="1317"/>
                          <w:rPr>
                            <w:rFonts w:ascii="Courier New"/>
                            <w:sz w:val="18"/>
                          </w:rPr>
                        </w:pPr>
                        <w:r>
                          <w:rPr>
                            <w:rFonts w:ascii="Courier New"/>
                            <w:spacing w:val="-5"/>
                            <w:sz w:val="18"/>
                          </w:rPr>
                          <w:t>...</w:t>
                        </w:r>
                      </w:p>
                      <w:p w14:paraId="5681CC67" w14:textId="77777777" w:rsidR="003D76C2" w:rsidRDefault="00000000">
                        <w:pPr>
                          <w:spacing w:before="80" w:line="235" w:lineRule="auto"/>
                          <w:ind w:left="1533" w:hanging="216"/>
                          <w:rPr>
                            <w:rFonts w:ascii="Courier New"/>
                            <w:b/>
                            <w:sz w:val="18"/>
                          </w:rPr>
                        </w:pPr>
                        <w:proofErr w:type="spellStart"/>
                        <w:r>
                          <w:rPr>
                            <w:rFonts w:ascii="Courier New"/>
                            <w:b/>
                            <w:spacing w:val="-2"/>
                            <w:sz w:val="18"/>
                          </w:rPr>
                          <w:t>testInstrumentationRunner</w:t>
                        </w:r>
                        <w:proofErr w:type="spellEnd"/>
                        <w:r>
                          <w:rPr>
                            <w:rFonts w:ascii="Courier New"/>
                            <w:b/>
                            <w:spacing w:val="-2"/>
                            <w:sz w:val="18"/>
                          </w:rPr>
                          <w:t xml:space="preserve"> "</w:t>
                        </w:r>
                        <w:proofErr w:type="spellStart"/>
                        <w:r>
                          <w:rPr>
                            <w:rFonts w:ascii="Courier New"/>
                            <w:b/>
                            <w:spacing w:val="-2"/>
                            <w:sz w:val="18"/>
                          </w:rPr>
                          <w:t>com.android.myapplication.MyTestRunner</w:t>
                        </w:r>
                        <w:proofErr w:type="spellEnd"/>
                        <w:r>
                          <w:rPr>
                            <w:rFonts w:ascii="Courier New"/>
                            <w:b/>
                            <w:spacing w:val="-2"/>
                            <w:sz w:val="18"/>
                          </w:rPr>
                          <w:t>"</w:t>
                        </w:r>
                      </w:p>
                      <w:p w14:paraId="4C8B7418" w14:textId="77777777" w:rsidR="003D76C2" w:rsidRDefault="00000000">
                        <w:pPr>
                          <w:spacing w:before="17"/>
                          <w:ind w:left="885"/>
                          <w:rPr>
                            <w:rFonts w:ascii="Courier New"/>
                            <w:sz w:val="18"/>
                          </w:rPr>
                        </w:pPr>
                        <w:r>
                          <w:rPr>
                            <w:rFonts w:ascii="Courier New"/>
                            <w:sz w:val="18"/>
                          </w:rPr>
                          <w:t>}</w:t>
                        </w:r>
                      </w:p>
                      <w:p w14:paraId="1CF18D0B"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E64AE5C" w14:textId="77777777" w:rsidR="003D76C2" w:rsidRDefault="003D76C2">
      <w:pPr>
        <w:rPr>
          <w:sz w:val="8"/>
        </w:rPr>
        <w:sectPr w:rsidR="003D76C2">
          <w:pgSz w:w="10800" w:h="13320"/>
          <w:pgMar w:top="1120" w:right="920" w:bottom="280" w:left="940" w:header="695" w:footer="0" w:gutter="0"/>
          <w:cols w:space="720"/>
        </w:sectPr>
      </w:pPr>
    </w:p>
    <w:p w14:paraId="3781E434" w14:textId="77777777" w:rsidR="003D76C2" w:rsidRDefault="003D76C2">
      <w:pPr>
        <w:pStyle w:val="BodyText"/>
        <w:spacing w:before="12"/>
        <w:rPr>
          <w:sz w:val="7"/>
        </w:rPr>
      </w:pPr>
    </w:p>
    <w:p w14:paraId="0D1C5E22" w14:textId="77777777" w:rsidR="003D76C2" w:rsidRDefault="00000000">
      <w:pPr>
        <w:pStyle w:val="ListParagraph"/>
        <w:numPr>
          <w:ilvl w:val="0"/>
          <w:numId w:val="4"/>
        </w:numPr>
        <w:tabs>
          <w:tab w:val="left" w:pos="554"/>
        </w:tabs>
        <w:spacing w:before="101"/>
        <w:ind w:left="554"/>
        <w:jc w:val="left"/>
        <w:rPr>
          <w:sz w:val="20"/>
        </w:rPr>
      </w:pPr>
      <w:r>
        <w:rPr>
          <w:sz w:val="20"/>
        </w:rPr>
        <w:t>Let's</w:t>
      </w:r>
      <w:r>
        <w:rPr>
          <w:spacing w:val="-10"/>
          <w:sz w:val="20"/>
        </w:rPr>
        <w:t xml:space="preserve"> </w:t>
      </w:r>
      <w:r>
        <w:rPr>
          <w:sz w:val="20"/>
        </w:rPr>
        <w:t>create</w:t>
      </w:r>
      <w:r>
        <w:rPr>
          <w:spacing w:val="-3"/>
          <w:sz w:val="20"/>
        </w:rPr>
        <w:t xml:space="preserve"> </w:t>
      </w:r>
      <w:r>
        <w:rPr>
          <w:sz w:val="20"/>
        </w:rPr>
        <w:t>the</w:t>
      </w:r>
      <w:r>
        <w:rPr>
          <w:spacing w:val="-4"/>
          <w:sz w:val="20"/>
        </w:rPr>
        <w:t xml:space="preserve"> </w:t>
      </w:r>
      <w:proofErr w:type="spellStart"/>
      <w:r>
        <w:rPr>
          <w:rFonts w:ascii="Courier New"/>
          <w:b/>
        </w:rPr>
        <w:t>MainActivityTest</w:t>
      </w:r>
      <w:proofErr w:type="spellEnd"/>
      <w:r>
        <w:rPr>
          <w:rFonts w:ascii="Courier New"/>
          <w:b/>
          <w:spacing w:val="-80"/>
        </w:rPr>
        <w:t xml:space="preserve"> </w:t>
      </w:r>
      <w:r>
        <w:rPr>
          <w:sz w:val="20"/>
        </w:rPr>
        <w:t>class</w:t>
      </w:r>
      <w:r>
        <w:rPr>
          <w:spacing w:val="-4"/>
          <w:sz w:val="20"/>
        </w:rPr>
        <w:t xml:space="preserve"> </w:t>
      </w:r>
      <w:r>
        <w:rPr>
          <w:sz w:val="20"/>
        </w:rPr>
        <w:t>in</w:t>
      </w:r>
      <w:r>
        <w:rPr>
          <w:spacing w:val="-3"/>
          <w:sz w:val="20"/>
        </w:rPr>
        <w:t xml:space="preserve"> </w:t>
      </w:r>
      <w:r>
        <w:rPr>
          <w:sz w:val="20"/>
        </w:rPr>
        <w:t>which</w:t>
      </w:r>
      <w:r>
        <w:rPr>
          <w:spacing w:val="-4"/>
          <w:sz w:val="20"/>
        </w:rPr>
        <w:t xml:space="preserve"> </w:t>
      </w:r>
      <w:r>
        <w:rPr>
          <w:sz w:val="20"/>
        </w:rPr>
        <w:t>we</w:t>
      </w:r>
      <w:r>
        <w:rPr>
          <w:spacing w:val="-4"/>
          <w:sz w:val="20"/>
        </w:rPr>
        <w:t xml:space="preserve"> </w:t>
      </w:r>
      <w:r>
        <w:rPr>
          <w:sz w:val="20"/>
        </w:rPr>
        <w:t>assert</w:t>
      </w:r>
      <w:r>
        <w:rPr>
          <w:spacing w:val="-4"/>
          <w:sz w:val="20"/>
        </w:rPr>
        <w:t xml:space="preserve"> </w:t>
      </w:r>
      <w:r>
        <w:rPr>
          <w:sz w:val="20"/>
        </w:rPr>
        <w:t>that</w:t>
      </w:r>
      <w:r>
        <w:rPr>
          <w:spacing w:val="-4"/>
          <w:sz w:val="20"/>
        </w:rPr>
        <w:t xml:space="preserve"> </w:t>
      </w:r>
      <w:r>
        <w:rPr>
          <w:sz w:val="20"/>
        </w:rPr>
        <w:t>the</w:t>
      </w:r>
      <w:r>
        <w:rPr>
          <w:spacing w:val="-3"/>
          <w:sz w:val="20"/>
        </w:rPr>
        <w:t xml:space="preserve"> </w:t>
      </w:r>
      <w:r>
        <w:rPr>
          <w:spacing w:val="-2"/>
          <w:sz w:val="20"/>
        </w:rPr>
        <w:t>dummy</w:t>
      </w:r>
    </w:p>
    <w:p w14:paraId="1453FD85" w14:textId="77777777" w:rsidR="003D76C2" w:rsidRDefault="00000000">
      <w:pPr>
        <w:pStyle w:val="BodyText"/>
        <w:ind w:left="554"/>
      </w:pPr>
      <w:r>
        <w:t>data</w:t>
      </w:r>
      <w:r>
        <w:rPr>
          <w:spacing w:val="-1"/>
        </w:rPr>
        <w:t xml:space="preserve"> </w:t>
      </w:r>
      <w:r>
        <w:t>will be displayed</w:t>
      </w:r>
      <w:r>
        <w:rPr>
          <w:spacing w:val="-1"/>
        </w:rPr>
        <w:t xml:space="preserve"> </w:t>
      </w:r>
      <w:r>
        <w:t xml:space="preserve">on the </w:t>
      </w:r>
      <w:r>
        <w:rPr>
          <w:spacing w:val="-2"/>
        </w:rPr>
        <w:t>screen:</w:t>
      </w:r>
    </w:p>
    <w:p w14:paraId="75318F82" w14:textId="77777777" w:rsidR="003D76C2" w:rsidRDefault="00D51F7C">
      <w:pPr>
        <w:pStyle w:val="BodyText"/>
        <w:spacing w:before="4"/>
        <w:rPr>
          <w:sz w:val="9"/>
        </w:rPr>
      </w:pPr>
      <w:r>
        <w:rPr>
          <w:noProof/>
        </w:rPr>
        <mc:AlternateContent>
          <mc:Choice Requires="wpg">
            <w:drawing>
              <wp:anchor distT="0" distB="0" distL="0" distR="0" simplePos="0" relativeHeight="487753728" behindDoc="1" locked="0" layoutInCell="1" allowOverlap="1" wp14:anchorId="1FBF9DF7" wp14:editId="151BD56A">
                <wp:simplePos x="0" y="0"/>
                <wp:positionH relativeFrom="page">
                  <wp:posOffset>662940</wp:posOffset>
                </wp:positionH>
                <wp:positionV relativeFrom="paragraph">
                  <wp:posOffset>95885</wp:posOffset>
                </wp:positionV>
                <wp:extent cx="5074920" cy="2974975"/>
                <wp:effectExtent l="0" t="0" r="5080" b="0"/>
                <wp:wrapTopAndBottom/>
                <wp:docPr id="362" name="docshapegroup1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974975"/>
                          <a:chOff x="1044" y="151"/>
                          <a:chExt cx="7992" cy="4685"/>
                        </a:xfrm>
                      </wpg:grpSpPr>
                      <wps:wsp>
                        <wps:cNvPr id="363" name="docshape1195"/>
                        <wps:cNvSpPr>
                          <a:spLocks/>
                        </wps:cNvSpPr>
                        <wps:spPr bwMode="auto">
                          <a:xfrm>
                            <a:off x="1044" y="161"/>
                            <a:ext cx="7992" cy="46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4" name="docshape1196"/>
                        <wps:cNvSpPr>
                          <a:spLocks/>
                        </wps:cNvSpPr>
                        <wps:spPr bwMode="auto">
                          <a:xfrm>
                            <a:off x="1044" y="151"/>
                            <a:ext cx="7992" cy="4685"/>
                          </a:xfrm>
                          <a:custGeom>
                            <a:avLst/>
                            <a:gdLst>
                              <a:gd name="T0" fmla="+- 0 9036 1044"/>
                              <a:gd name="T1" fmla="*/ T0 w 7992"/>
                              <a:gd name="T2" fmla="+- 0 4815 151"/>
                              <a:gd name="T3" fmla="*/ 4815 h 4685"/>
                              <a:gd name="T4" fmla="+- 0 1044 1044"/>
                              <a:gd name="T5" fmla="*/ T4 w 7992"/>
                              <a:gd name="T6" fmla="+- 0 4815 151"/>
                              <a:gd name="T7" fmla="*/ 4815 h 4685"/>
                              <a:gd name="T8" fmla="+- 0 1044 1044"/>
                              <a:gd name="T9" fmla="*/ T8 w 7992"/>
                              <a:gd name="T10" fmla="+- 0 4835 151"/>
                              <a:gd name="T11" fmla="*/ 4835 h 4685"/>
                              <a:gd name="T12" fmla="+- 0 9036 1044"/>
                              <a:gd name="T13" fmla="*/ T12 w 7992"/>
                              <a:gd name="T14" fmla="+- 0 4835 151"/>
                              <a:gd name="T15" fmla="*/ 4835 h 4685"/>
                              <a:gd name="T16" fmla="+- 0 9036 1044"/>
                              <a:gd name="T17" fmla="*/ T16 w 7992"/>
                              <a:gd name="T18" fmla="+- 0 4815 151"/>
                              <a:gd name="T19" fmla="*/ 4815 h 4685"/>
                              <a:gd name="T20" fmla="+- 0 9036 1044"/>
                              <a:gd name="T21" fmla="*/ T20 w 7992"/>
                              <a:gd name="T22" fmla="+- 0 151 151"/>
                              <a:gd name="T23" fmla="*/ 151 h 4685"/>
                              <a:gd name="T24" fmla="+- 0 1044 1044"/>
                              <a:gd name="T25" fmla="*/ T24 w 7992"/>
                              <a:gd name="T26" fmla="+- 0 151 151"/>
                              <a:gd name="T27" fmla="*/ 151 h 4685"/>
                              <a:gd name="T28" fmla="+- 0 1044 1044"/>
                              <a:gd name="T29" fmla="*/ T28 w 7992"/>
                              <a:gd name="T30" fmla="+- 0 171 151"/>
                              <a:gd name="T31" fmla="*/ 171 h 4685"/>
                              <a:gd name="T32" fmla="+- 0 9036 1044"/>
                              <a:gd name="T33" fmla="*/ T32 w 7992"/>
                              <a:gd name="T34" fmla="+- 0 171 151"/>
                              <a:gd name="T35" fmla="*/ 171 h 4685"/>
                              <a:gd name="T36" fmla="+- 0 9036 1044"/>
                              <a:gd name="T37" fmla="*/ T36 w 7992"/>
                              <a:gd name="T38" fmla="+- 0 151 151"/>
                              <a:gd name="T39" fmla="*/ 151 h 4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685">
                                <a:moveTo>
                                  <a:pt x="7992" y="4664"/>
                                </a:moveTo>
                                <a:lnTo>
                                  <a:pt x="0" y="4664"/>
                                </a:lnTo>
                                <a:lnTo>
                                  <a:pt x="0" y="4684"/>
                                </a:lnTo>
                                <a:lnTo>
                                  <a:pt x="7992" y="4684"/>
                                </a:lnTo>
                                <a:lnTo>
                                  <a:pt x="7992" y="46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docshape1197"/>
                        <wps:cNvSpPr txBox="1">
                          <a:spLocks/>
                        </wps:cNvSpPr>
                        <wps:spPr bwMode="auto">
                          <a:xfrm>
                            <a:off x="1044" y="171"/>
                            <a:ext cx="7992" cy="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DCE09" w14:textId="77777777" w:rsidR="003D76C2" w:rsidRDefault="00000000">
                              <w:pPr>
                                <w:spacing w:before="40" w:line="328" w:lineRule="auto"/>
                                <w:ind w:left="453" w:right="4032"/>
                                <w:rPr>
                                  <w:rFonts w:ascii="Courier New"/>
                                  <w:sz w:val="18"/>
                                </w:rPr>
                              </w:pPr>
                              <w:r>
                                <w:rPr>
                                  <w:rFonts w:ascii="Courier New"/>
                                  <w:spacing w:val="-2"/>
                                  <w:sz w:val="18"/>
                                </w:rPr>
                                <w:t xml:space="preserve">@RunWith(AndroidJUnit4::class) </w:t>
                              </w:r>
                              <w:r>
                                <w:rPr>
                                  <w:rFonts w:ascii="Courier New"/>
                                  <w:sz w:val="18"/>
                                </w:rPr>
                                <w:t xml:space="preserve">class </w:t>
                              </w:r>
                              <w:proofErr w:type="spellStart"/>
                              <w:r>
                                <w:rPr>
                                  <w:rFonts w:ascii="Courier New"/>
                                  <w:sz w:val="18"/>
                                </w:rPr>
                                <w:t>MainActivityTest</w:t>
                              </w:r>
                              <w:proofErr w:type="spellEnd"/>
                              <w:r>
                                <w:rPr>
                                  <w:rFonts w:ascii="Courier New"/>
                                  <w:sz w:val="18"/>
                                </w:rPr>
                                <w:t xml:space="preserve"> {</w:t>
                              </w:r>
                            </w:p>
                            <w:p w14:paraId="4D861ACB" w14:textId="77777777" w:rsidR="003D76C2" w:rsidRDefault="00000000">
                              <w:pPr>
                                <w:spacing w:before="1" w:line="328" w:lineRule="auto"/>
                                <w:ind w:left="885" w:right="5770"/>
                                <w:rPr>
                                  <w:rFonts w:ascii="Courier New"/>
                                  <w:sz w:val="18"/>
                                </w:rPr>
                              </w:pPr>
                              <w:r>
                                <w:rPr>
                                  <w:rFonts w:ascii="Courier New"/>
                                  <w:spacing w:val="-2"/>
                                  <w:sz w:val="18"/>
                                </w:rPr>
                                <w:t>@JvmField @Rule</w:t>
                              </w:r>
                            </w:p>
                            <w:p w14:paraId="2CBEAA53" w14:textId="77777777" w:rsidR="003D76C2" w:rsidRDefault="00000000">
                              <w:pPr>
                                <w:spacing w:before="5" w:line="235" w:lineRule="auto"/>
                                <w:ind w:left="1101" w:hanging="216"/>
                                <w:rPr>
                                  <w:rFonts w:ascii="Courier New"/>
                                  <w:sz w:val="18"/>
                                </w:rPr>
                              </w:pPr>
                              <w:r>
                                <w:rPr>
                                  <w:rFonts w:ascii="Courier New"/>
                                  <w:sz w:val="18"/>
                                </w:rPr>
                                <w:t>var</w:t>
                              </w:r>
                              <w:r>
                                <w:rPr>
                                  <w:rFonts w:ascii="Courier New"/>
                                  <w:spacing w:val="-14"/>
                                  <w:sz w:val="18"/>
                                </w:rPr>
                                <w:t xml:space="preserve"> </w:t>
                              </w:r>
                              <w:proofErr w:type="spellStart"/>
                              <w:r>
                                <w:rPr>
                                  <w:rFonts w:ascii="Courier New"/>
                                  <w:sz w:val="18"/>
                                </w:rPr>
                                <w:t>activityRule</w:t>
                              </w:r>
                              <w:proofErr w:type="spellEnd"/>
                              <w:r>
                                <w:rPr>
                                  <w:rFonts w:ascii="Courier New"/>
                                  <w:sz w:val="18"/>
                                </w:rPr>
                                <w:t>:</w:t>
                              </w:r>
                              <w:r>
                                <w:rPr>
                                  <w:rFonts w:ascii="Courier New"/>
                                  <w:spacing w:val="-14"/>
                                  <w:sz w:val="18"/>
                                </w:rPr>
                                <w:t xml:space="preserve"> </w:t>
                              </w:r>
                              <w:proofErr w:type="spellStart"/>
                              <w:r>
                                <w:rPr>
                                  <w:rFonts w:ascii="Courier New"/>
                                  <w:sz w:val="18"/>
                                </w:rPr>
                                <w:t>ActivityTestRule</w:t>
                              </w:r>
                              <w:proofErr w:type="spellEnd"/>
                              <w:r>
                                <w:rPr>
                                  <w:rFonts w:ascii="Courier New"/>
                                  <w:sz w:val="18"/>
                                </w:rPr>
                                <w:t>&lt;</w:t>
                              </w:r>
                              <w:proofErr w:type="spellStart"/>
                              <w:r>
                                <w:rPr>
                                  <w:rFonts w:ascii="Courier New"/>
                                  <w:sz w:val="18"/>
                                </w:rPr>
                                <w:t>MainActivity</w:t>
                              </w:r>
                              <w:proofErr w:type="spellEnd"/>
                              <w:r>
                                <w:rPr>
                                  <w:rFonts w:ascii="Courier New"/>
                                  <w:sz w:val="18"/>
                                </w:rPr>
                                <w:t>&gt;</w:t>
                              </w:r>
                              <w:r>
                                <w:rPr>
                                  <w:rFonts w:ascii="Courier New"/>
                                  <w:spacing w:val="-14"/>
                                  <w:sz w:val="18"/>
                                </w:rPr>
                                <w:t xml:space="preserve"> </w:t>
                              </w:r>
                              <w:r>
                                <w:rPr>
                                  <w:rFonts w:ascii="Courier New"/>
                                  <w:sz w:val="18"/>
                                </w:rPr>
                                <w:t xml:space="preserve">= </w:t>
                              </w:r>
                              <w:proofErr w:type="spellStart"/>
                              <w:r>
                                <w:rPr>
                                  <w:rFonts w:ascii="Courier New"/>
                                  <w:spacing w:val="-2"/>
                                  <w:sz w:val="18"/>
                                </w:rPr>
                                <w:t>ActivityTestRule</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::class.java)</w:t>
                              </w:r>
                            </w:p>
                            <w:p w14:paraId="2998FE0E" w14:textId="77777777" w:rsidR="003D76C2" w:rsidRDefault="003D76C2">
                              <w:pPr>
                                <w:spacing w:before="2"/>
                                <w:rPr>
                                  <w:rFonts w:ascii="Courier New"/>
                                  <w:sz w:val="26"/>
                                </w:rPr>
                              </w:pPr>
                            </w:p>
                            <w:p w14:paraId="6D5738FF" w14:textId="77777777" w:rsidR="003D76C2" w:rsidRDefault="00000000">
                              <w:pPr>
                                <w:spacing w:before="1"/>
                                <w:ind w:left="885"/>
                                <w:rPr>
                                  <w:rFonts w:ascii="Courier New"/>
                                  <w:sz w:val="18"/>
                                </w:rPr>
                              </w:pPr>
                              <w:r>
                                <w:rPr>
                                  <w:rFonts w:ascii="Courier New"/>
                                  <w:spacing w:val="-2"/>
                                  <w:sz w:val="18"/>
                                </w:rPr>
                                <w:t>@Test</w:t>
                              </w:r>
                            </w:p>
                            <w:p w14:paraId="46328DA4" w14:textId="77777777" w:rsidR="003D76C2" w:rsidRDefault="00000000">
                              <w:pPr>
                                <w:spacing w:before="76"/>
                                <w:ind w:left="885"/>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testDisplaysPosts</w:t>
                              </w:r>
                              <w:proofErr w:type="spellEnd"/>
                              <w:r>
                                <w:rPr>
                                  <w:rFonts w:ascii="Courier New"/>
                                  <w:sz w:val="18"/>
                                </w:rPr>
                                <w:t>()</w:t>
                              </w:r>
                              <w:r>
                                <w:rPr>
                                  <w:rFonts w:ascii="Courier New"/>
                                  <w:spacing w:val="-11"/>
                                  <w:sz w:val="18"/>
                                </w:rPr>
                                <w:t xml:space="preserve"> </w:t>
                              </w:r>
                              <w:r>
                                <w:rPr>
                                  <w:rFonts w:ascii="Courier New"/>
                                  <w:spacing w:val="-10"/>
                                  <w:sz w:val="18"/>
                                </w:rPr>
                                <w:t>{</w:t>
                              </w:r>
                            </w:p>
                            <w:p w14:paraId="1C70A1ED" w14:textId="77777777" w:rsidR="003D76C2" w:rsidRDefault="00000000">
                              <w:pPr>
                                <w:spacing w:before="76" w:line="328" w:lineRule="auto"/>
                                <w:ind w:left="1317"/>
                                <w:rPr>
                                  <w:rFonts w:ascii="Courier New"/>
                                  <w:sz w:val="18"/>
                                </w:rPr>
                              </w:pP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("Title</w:t>
                              </w:r>
                              <w:r>
                                <w:rPr>
                                  <w:rFonts w:ascii="Courier New"/>
                                  <w:spacing w:val="-29"/>
                                  <w:sz w:val="18"/>
                                </w:rPr>
                                <w:t xml:space="preserve"> </w:t>
                              </w:r>
                              <w:r>
                                <w:rPr>
                                  <w:rFonts w:ascii="Courier New"/>
                                  <w:sz w:val="18"/>
                                </w:rPr>
                                <w:t>1")).check(matches(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("Body 1")).check(matches(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("Title</w:t>
                              </w:r>
                              <w:r>
                                <w:rPr>
                                  <w:rFonts w:ascii="Courier New"/>
                                  <w:spacing w:val="-29"/>
                                  <w:sz w:val="18"/>
                                </w:rPr>
                                <w:t xml:space="preserve"> </w:t>
                              </w:r>
                              <w:r>
                                <w:rPr>
                                  <w:rFonts w:ascii="Courier New"/>
                                  <w:sz w:val="18"/>
                                </w:rPr>
                                <w:t>2")).check(matches(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("Body 2")).check(matches(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("Title</w:t>
                              </w:r>
                              <w:r>
                                <w:rPr>
                                  <w:rFonts w:ascii="Courier New"/>
                                  <w:spacing w:val="-29"/>
                                  <w:sz w:val="18"/>
                                </w:rPr>
                                <w:t xml:space="preserve"> </w:t>
                              </w:r>
                              <w:r>
                                <w:rPr>
                                  <w:rFonts w:ascii="Courier New"/>
                                  <w:sz w:val="18"/>
                                </w:rPr>
                                <w:t>3")).check(matches(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("Body 3")).check(matches(</w:t>
                              </w:r>
                              <w:proofErr w:type="spellStart"/>
                              <w:r>
                                <w:rPr>
                                  <w:rFonts w:ascii="Courier New"/>
                                  <w:sz w:val="18"/>
                                </w:rPr>
                                <w:t>isDisplayed</w:t>
                              </w:r>
                              <w:proofErr w:type="spellEnd"/>
                              <w:r>
                                <w:rPr>
                                  <w:rFonts w:ascii="Courier New"/>
                                  <w:sz w:val="18"/>
                                </w:rPr>
                                <w:t>()))</w:t>
                              </w:r>
                            </w:p>
                            <w:p w14:paraId="2800B04E" w14:textId="77777777" w:rsidR="003D76C2" w:rsidRDefault="00000000">
                              <w:pPr>
                                <w:spacing w:before="4"/>
                                <w:ind w:left="885"/>
                                <w:rPr>
                                  <w:rFonts w:ascii="Courier New"/>
                                  <w:sz w:val="18"/>
                                </w:rPr>
                              </w:pPr>
                              <w:r>
                                <w:rPr>
                                  <w:rFonts w:ascii="Courier New"/>
                                  <w:sz w:val="18"/>
                                </w:rPr>
                                <w:t>}</w:t>
                              </w:r>
                            </w:p>
                            <w:p w14:paraId="3D78647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BF9DF7" id="docshapegroup1194" o:spid="_x0000_s2080" style="position:absolute;margin-left:52.2pt;margin-top:7.55pt;width:399.6pt;height:234.25pt;z-index:-15562752;mso-wrap-distance-left:0;mso-wrap-distance-right:0;mso-position-horizontal-relative:page;mso-position-vertical-relative:text" coordorigin="1044,151" coordsize="7992,46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">
                <v:rect id="docshape1195" o:spid="_x0000_s2081" style="position:absolute;left:1044;top:161;width:7992;height:4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" fillcolor="#f6f6f6" stroked="f">
                  <v:path arrowok="t"/>
                </v:rect>
                <v:shape id="docshape1196" o:spid="_x0000_s2082" style="position:absolute;left:1044;top:151;width:7992;height:4685;visibility:visible;mso-wrap-style:square;v-text-anchor:top" coordsize="7992,4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" path="m7992,4664l,4664r,20l7992,4684r,-20xm7992,l,,,20r7992,l7992,xe" fillcolor="#dadada" stroked="f">
                  <v:path arrowok="t" o:connecttype="custom" o:connectlocs="7992,4815;0,4815;0,4835;7992,4835;7992,4815;7992,151;0,151;0,171;7992,171;7992,151" o:connectangles="0,0,0,0,0,0,0,0,0,0"/>
                </v:shape>
                <v:shape id="docshape1197" o:spid="_x0000_s2083" type="#_x0000_t202" style="position:absolute;left:1044;top:171;width:7992;height:4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" filled="f" stroked="f">
                  <v:path arrowok="t"/>
                  <v:textbox inset="0,0,0,0">
                    <w:txbxContent>
                      <w:p w14:paraId="566DCE09" w14:textId="77777777" w:rsidR="003D76C2" w:rsidRDefault="00000000">
                        <w:pPr>
                          <w:spacing w:before="40" w:line="328" w:lineRule="auto"/>
                          <w:ind w:left="453" w:right="4032"/>
                          <w:rPr>
                            <w:rFonts w:ascii="Courier New"/>
                            <w:sz w:val="18"/>
                          </w:rPr>
                        </w:pPr>
                        <w:r>
                          <w:rPr>
                            <w:rFonts w:ascii="Courier New"/>
                            <w:spacing w:val="-2"/>
                            <w:sz w:val="18"/>
                          </w:rPr>
                          <w:t xml:space="preserve">@RunWith(AndroidJUnit4::class) </w:t>
                        </w:r>
                        <w:r>
                          <w:rPr>
                            <w:rFonts w:ascii="Courier New"/>
                            <w:sz w:val="18"/>
                          </w:rPr>
                          <w:t xml:space="preserve">class </w:t>
                        </w:r>
                        <w:proofErr w:type="spellStart"/>
                        <w:r>
                          <w:rPr>
                            <w:rFonts w:ascii="Courier New"/>
                            <w:sz w:val="18"/>
                          </w:rPr>
                          <w:t>MainActivityTest</w:t>
                        </w:r>
                        <w:proofErr w:type="spellEnd"/>
                        <w:r>
                          <w:rPr>
                            <w:rFonts w:ascii="Courier New"/>
                            <w:sz w:val="18"/>
                          </w:rPr>
                          <w:t xml:space="preserve"> {</w:t>
                        </w:r>
                      </w:p>
                      <w:p w14:paraId="4D861ACB" w14:textId="77777777" w:rsidR="003D76C2" w:rsidRDefault="00000000">
                        <w:pPr>
                          <w:spacing w:before="1" w:line="328" w:lineRule="auto"/>
                          <w:ind w:left="885" w:right="5770"/>
                          <w:rPr>
                            <w:rFonts w:ascii="Courier New"/>
                            <w:sz w:val="18"/>
                          </w:rPr>
                        </w:pPr>
                        <w:r>
                          <w:rPr>
                            <w:rFonts w:ascii="Courier New"/>
                            <w:spacing w:val="-2"/>
                            <w:sz w:val="18"/>
                          </w:rPr>
                          <w:t>@JvmField @Rule</w:t>
                        </w:r>
                      </w:p>
                      <w:p w14:paraId="2CBEAA53" w14:textId="77777777" w:rsidR="003D76C2" w:rsidRDefault="00000000">
                        <w:pPr>
                          <w:spacing w:before="5" w:line="235" w:lineRule="auto"/>
                          <w:ind w:left="1101" w:hanging="216"/>
                          <w:rPr>
                            <w:rFonts w:ascii="Courier New"/>
                            <w:sz w:val="18"/>
                          </w:rPr>
                        </w:pPr>
                        <w:r>
                          <w:rPr>
                            <w:rFonts w:ascii="Courier New"/>
                            <w:sz w:val="18"/>
                          </w:rPr>
                          <w:t>var</w:t>
                        </w:r>
                        <w:r>
                          <w:rPr>
                            <w:rFonts w:ascii="Courier New"/>
                            <w:spacing w:val="-14"/>
                            <w:sz w:val="18"/>
                          </w:rPr>
                          <w:t xml:space="preserve"> </w:t>
                        </w:r>
                        <w:proofErr w:type="spellStart"/>
                        <w:r>
                          <w:rPr>
                            <w:rFonts w:ascii="Courier New"/>
                            <w:sz w:val="18"/>
                          </w:rPr>
                          <w:t>activityRule</w:t>
                        </w:r>
                        <w:proofErr w:type="spellEnd"/>
                        <w:r>
                          <w:rPr>
                            <w:rFonts w:ascii="Courier New"/>
                            <w:sz w:val="18"/>
                          </w:rPr>
                          <w:t>:</w:t>
                        </w:r>
                        <w:r>
                          <w:rPr>
                            <w:rFonts w:ascii="Courier New"/>
                            <w:spacing w:val="-14"/>
                            <w:sz w:val="18"/>
                          </w:rPr>
                          <w:t xml:space="preserve"> </w:t>
                        </w:r>
                        <w:proofErr w:type="spellStart"/>
                        <w:r>
                          <w:rPr>
                            <w:rFonts w:ascii="Courier New"/>
                            <w:sz w:val="18"/>
                          </w:rPr>
                          <w:t>ActivityTestRule</w:t>
                        </w:r>
                        <w:proofErr w:type="spellEnd"/>
                        <w:r>
                          <w:rPr>
                            <w:rFonts w:ascii="Courier New"/>
                            <w:sz w:val="18"/>
                          </w:rPr>
                          <w:t>&lt;</w:t>
                        </w:r>
                        <w:proofErr w:type="spellStart"/>
                        <w:r>
                          <w:rPr>
                            <w:rFonts w:ascii="Courier New"/>
                            <w:sz w:val="18"/>
                          </w:rPr>
                          <w:t>MainActivity</w:t>
                        </w:r>
                        <w:proofErr w:type="spellEnd"/>
                        <w:r>
                          <w:rPr>
                            <w:rFonts w:ascii="Courier New"/>
                            <w:sz w:val="18"/>
                          </w:rPr>
                          <w:t>&gt;</w:t>
                        </w:r>
                        <w:r>
                          <w:rPr>
                            <w:rFonts w:ascii="Courier New"/>
                            <w:spacing w:val="-14"/>
                            <w:sz w:val="18"/>
                          </w:rPr>
                          <w:t xml:space="preserve"> </w:t>
                        </w:r>
                        <w:r>
                          <w:rPr>
                            <w:rFonts w:ascii="Courier New"/>
                            <w:sz w:val="18"/>
                          </w:rPr>
                          <w:t xml:space="preserve">= </w:t>
                        </w:r>
                        <w:proofErr w:type="spellStart"/>
                        <w:r>
                          <w:rPr>
                            <w:rFonts w:ascii="Courier New"/>
                            <w:spacing w:val="-2"/>
                            <w:sz w:val="18"/>
                          </w:rPr>
                          <w:t>ActivityTestRule</w:t>
                        </w:r>
                        <w:proofErr w:type="spellEnd"/>
                        <w:r>
                          <w:rPr>
                            <w:rFonts w:ascii="Courier New"/>
                            <w:spacing w:val="-2"/>
                            <w:sz w:val="18"/>
                          </w:rPr>
                          <w:t>(</w:t>
                        </w:r>
                        <w:proofErr w:type="spellStart"/>
                        <w:r>
                          <w:rPr>
                            <w:rFonts w:ascii="Courier New"/>
                            <w:spacing w:val="-2"/>
                            <w:sz w:val="18"/>
                          </w:rPr>
                          <w:t>MainActivity</w:t>
                        </w:r>
                        <w:proofErr w:type="spellEnd"/>
                        <w:r>
                          <w:rPr>
                            <w:rFonts w:ascii="Courier New"/>
                            <w:spacing w:val="-2"/>
                            <w:sz w:val="18"/>
                          </w:rPr>
                          <w:t>::class.java)</w:t>
                        </w:r>
                      </w:p>
                      <w:p w14:paraId="2998FE0E" w14:textId="77777777" w:rsidR="003D76C2" w:rsidRDefault="003D76C2">
                        <w:pPr>
                          <w:spacing w:before="2"/>
                          <w:rPr>
                            <w:rFonts w:ascii="Courier New"/>
                            <w:sz w:val="26"/>
                          </w:rPr>
                        </w:pPr>
                      </w:p>
                      <w:p w14:paraId="6D5738FF" w14:textId="77777777" w:rsidR="003D76C2" w:rsidRDefault="00000000">
                        <w:pPr>
                          <w:spacing w:before="1"/>
                          <w:ind w:left="885"/>
                          <w:rPr>
                            <w:rFonts w:ascii="Courier New"/>
                            <w:sz w:val="18"/>
                          </w:rPr>
                        </w:pPr>
                        <w:r>
                          <w:rPr>
                            <w:rFonts w:ascii="Courier New"/>
                            <w:spacing w:val="-2"/>
                            <w:sz w:val="18"/>
                          </w:rPr>
                          <w:t>@Test</w:t>
                        </w:r>
                      </w:p>
                      <w:p w14:paraId="46328DA4" w14:textId="77777777" w:rsidR="003D76C2" w:rsidRDefault="00000000">
                        <w:pPr>
                          <w:spacing w:before="76"/>
                          <w:ind w:left="885"/>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testDisplaysPosts</w:t>
                        </w:r>
                        <w:proofErr w:type="spellEnd"/>
                        <w:r>
                          <w:rPr>
                            <w:rFonts w:ascii="Courier New"/>
                            <w:sz w:val="18"/>
                          </w:rPr>
                          <w:t>()</w:t>
                        </w:r>
                        <w:r>
                          <w:rPr>
                            <w:rFonts w:ascii="Courier New"/>
                            <w:spacing w:val="-11"/>
                            <w:sz w:val="18"/>
                          </w:rPr>
                          <w:t xml:space="preserve"> </w:t>
                        </w:r>
                        <w:r>
                          <w:rPr>
                            <w:rFonts w:ascii="Courier New"/>
                            <w:spacing w:val="-10"/>
                            <w:sz w:val="18"/>
                          </w:rPr>
                          <w:t>{</w:t>
                        </w:r>
                      </w:p>
                      <w:p w14:paraId="1C70A1ED" w14:textId="77777777" w:rsidR="003D76C2" w:rsidRDefault="00000000">
                        <w:pPr>
                          <w:spacing w:before="76" w:line="328" w:lineRule="auto"/>
                          <w:ind w:left="1317"/>
                          <w:rPr>
                            <w:rFonts w:ascii="Courier New"/>
                            <w:sz w:val="18"/>
                          </w:rPr>
                        </w:pP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("Title</w:t>
                        </w:r>
                        <w:r>
                          <w:rPr>
                            <w:rFonts w:ascii="Courier New"/>
                            <w:spacing w:val="-29"/>
                            <w:sz w:val="18"/>
                          </w:rPr>
                          <w:t xml:space="preserve"> </w:t>
                        </w:r>
                        <w:r>
                          <w:rPr>
                            <w:rFonts w:ascii="Courier New"/>
                            <w:sz w:val="18"/>
                          </w:rPr>
                          <w:t>1")).check(matches(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("Body 1")).check(matches(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("Title</w:t>
                        </w:r>
                        <w:r>
                          <w:rPr>
                            <w:rFonts w:ascii="Courier New"/>
                            <w:spacing w:val="-29"/>
                            <w:sz w:val="18"/>
                          </w:rPr>
                          <w:t xml:space="preserve"> </w:t>
                        </w:r>
                        <w:r>
                          <w:rPr>
                            <w:rFonts w:ascii="Courier New"/>
                            <w:sz w:val="18"/>
                          </w:rPr>
                          <w:t>2")).check(matches(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("Body 2")).check(matches(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("Title</w:t>
                        </w:r>
                        <w:r>
                          <w:rPr>
                            <w:rFonts w:ascii="Courier New"/>
                            <w:spacing w:val="-29"/>
                            <w:sz w:val="18"/>
                          </w:rPr>
                          <w:t xml:space="preserve"> </w:t>
                        </w:r>
                        <w:r>
                          <w:rPr>
                            <w:rFonts w:ascii="Courier New"/>
                            <w:sz w:val="18"/>
                          </w:rPr>
                          <w:t>3")).check(matches(</w:t>
                        </w:r>
                        <w:proofErr w:type="spellStart"/>
                        <w:r>
                          <w:rPr>
                            <w:rFonts w:ascii="Courier New"/>
                            <w:sz w:val="18"/>
                          </w:rPr>
                          <w:t>isDisplayed</w:t>
                        </w:r>
                        <w:proofErr w:type="spellEnd"/>
                        <w:r>
                          <w:rPr>
                            <w:rFonts w:ascii="Courier New"/>
                            <w:sz w:val="18"/>
                          </w:rPr>
                          <w:t xml:space="preserve">())) </w:t>
                        </w:r>
                        <w:proofErr w:type="spellStart"/>
                        <w:r>
                          <w:rPr>
                            <w:rFonts w:ascii="Courier New"/>
                            <w:sz w:val="18"/>
                          </w:rPr>
                          <w:t>onView</w:t>
                        </w:r>
                        <w:proofErr w:type="spellEnd"/>
                        <w:r>
                          <w:rPr>
                            <w:rFonts w:ascii="Courier New"/>
                            <w:sz w:val="18"/>
                          </w:rPr>
                          <w:t>(</w:t>
                        </w:r>
                        <w:proofErr w:type="spellStart"/>
                        <w:r>
                          <w:rPr>
                            <w:rFonts w:ascii="Courier New"/>
                            <w:sz w:val="18"/>
                          </w:rPr>
                          <w:t>withText</w:t>
                        </w:r>
                        <w:proofErr w:type="spellEnd"/>
                        <w:r>
                          <w:rPr>
                            <w:rFonts w:ascii="Courier New"/>
                            <w:sz w:val="18"/>
                          </w:rPr>
                          <w:t>("Body 3")).check(matches(</w:t>
                        </w:r>
                        <w:proofErr w:type="spellStart"/>
                        <w:r>
                          <w:rPr>
                            <w:rFonts w:ascii="Courier New"/>
                            <w:sz w:val="18"/>
                          </w:rPr>
                          <w:t>isDisplayed</w:t>
                        </w:r>
                        <w:proofErr w:type="spellEnd"/>
                        <w:r>
                          <w:rPr>
                            <w:rFonts w:ascii="Courier New"/>
                            <w:sz w:val="18"/>
                          </w:rPr>
                          <w:t>()))</w:t>
                        </w:r>
                      </w:p>
                      <w:p w14:paraId="2800B04E" w14:textId="77777777" w:rsidR="003D76C2" w:rsidRDefault="00000000">
                        <w:pPr>
                          <w:spacing w:before="4"/>
                          <w:ind w:left="885"/>
                          <w:rPr>
                            <w:rFonts w:ascii="Courier New"/>
                            <w:sz w:val="18"/>
                          </w:rPr>
                        </w:pPr>
                        <w:r>
                          <w:rPr>
                            <w:rFonts w:ascii="Courier New"/>
                            <w:sz w:val="18"/>
                          </w:rPr>
                          <w:t>}</w:t>
                        </w:r>
                      </w:p>
                      <w:p w14:paraId="3D78647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95B7746" w14:textId="77777777" w:rsidR="003D76C2" w:rsidRDefault="00000000">
      <w:pPr>
        <w:pStyle w:val="BodyText"/>
        <w:spacing w:before="72" w:line="247" w:lineRule="auto"/>
        <w:ind w:left="104" w:right="1382"/>
      </w:pPr>
      <w:r>
        <w:t>If</w:t>
      </w:r>
      <w:r>
        <w:rPr>
          <w:spacing w:val="-3"/>
        </w:rPr>
        <w:t xml:space="preserve"> </w:t>
      </w:r>
      <w:r>
        <w:t>the</w:t>
      </w:r>
      <w:r>
        <w:rPr>
          <w:spacing w:val="-3"/>
        </w:rPr>
        <w:t xml:space="preserve"> </w:t>
      </w:r>
      <w:r>
        <w:t>test</w:t>
      </w:r>
      <w:r>
        <w:rPr>
          <w:spacing w:val="-3"/>
        </w:rPr>
        <w:t xml:space="preserve"> </w:t>
      </w:r>
      <w:r>
        <w:t>is</w:t>
      </w:r>
      <w:r>
        <w:rPr>
          <w:spacing w:val="-3"/>
        </w:rPr>
        <w:t xml:space="preserve"> </w:t>
      </w:r>
      <w:r>
        <w:t>successful,</w:t>
      </w:r>
      <w:r>
        <w:rPr>
          <w:spacing w:val="-3"/>
        </w:rPr>
        <w:t xml:space="preserve"> </w:t>
      </w:r>
      <w:r>
        <w:t>this</w:t>
      </w:r>
      <w:r>
        <w:rPr>
          <w:spacing w:val="-3"/>
        </w:rPr>
        <w:t xml:space="preserve"> </w:t>
      </w:r>
      <w:r>
        <w:t>means</w:t>
      </w:r>
      <w:r>
        <w:rPr>
          <w:spacing w:val="-4"/>
        </w:rPr>
        <w:t xml:space="preserve"> </w:t>
      </w:r>
      <w:r>
        <w:t>that</w:t>
      </w:r>
      <w:r>
        <w:rPr>
          <w:spacing w:val="-3"/>
        </w:rPr>
        <w:t xml:space="preserve"> </w:t>
      </w:r>
      <w:r>
        <w:t>the</w:t>
      </w:r>
      <w:r>
        <w:rPr>
          <w:spacing w:val="-3"/>
        </w:rPr>
        <w:t xml:space="preserve"> </w:t>
      </w:r>
      <w:r>
        <w:t>test</w:t>
      </w:r>
      <w:r>
        <w:rPr>
          <w:spacing w:val="-3"/>
        </w:rPr>
        <w:t xml:space="preserve"> </w:t>
      </w:r>
      <w:r>
        <w:t>setup</w:t>
      </w:r>
      <w:r>
        <w:rPr>
          <w:spacing w:val="-3"/>
        </w:rPr>
        <w:t xml:space="preserve"> </w:t>
      </w:r>
      <w:r>
        <w:t>we</w:t>
      </w:r>
      <w:r>
        <w:rPr>
          <w:spacing w:val="-3"/>
        </w:rPr>
        <w:t xml:space="preserve"> </w:t>
      </w:r>
      <w:r>
        <w:t>have</w:t>
      </w:r>
      <w:r>
        <w:rPr>
          <w:spacing w:val="-3"/>
        </w:rPr>
        <w:t xml:space="preserve"> </w:t>
      </w:r>
      <w:r>
        <w:t>used</w:t>
      </w:r>
      <w:r>
        <w:rPr>
          <w:spacing w:val="-3"/>
        </w:rPr>
        <w:t xml:space="preserve"> </w:t>
      </w:r>
      <w:r>
        <w:t>for</w:t>
      </w:r>
      <w:r>
        <w:rPr>
          <w:spacing w:val="-3"/>
        </w:rPr>
        <w:t xml:space="preserve"> </w:t>
      </w:r>
      <w:r>
        <w:t>Dagger has worked.</w:t>
      </w:r>
    </w:p>
    <w:p w14:paraId="14FB7473" w14:textId="77777777" w:rsidR="003D76C2" w:rsidRDefault="00000000">
      <w:pPr>
        <w:pStyle w:val="Heading2"/>
        <w:spacing w:before="223"/>
        <w:ind w:left="104"/>
      </w:pPr>
      <w:r>
        <w:t>Activity</w:t>
      </w:r>
      <w:r>
        <w:rPr>
          <w:spacing w:val="-3"/>
        </w:rPr>
        <w:t xml:space="preserve"> </w:t>
      </w:r>
      <w:r>
        <w:t>12.02:</w:t>
      </w:r>
      <w:r>
        <w:rPr>
          <w:spacing w:val="-1"/>
        </w:rPr>
        <w:t xml:space="preserve"> </w:t>
      </w:r>
      <w:r>
        <w:t>Koin-Injected</w:t>
      </w:r>
      <w:r>
        <w:rPr>
          <w:spacing w:val="-1"/>
        </w:rPr>
        <w:t xml:space="preserve"> </w:t>
      </w:r>
      <w:r>
        <w:rPr>
          <w:spacing w:val="-2"/>
        </w:rPr>
        <w:t>Repositories</w:t>
      </w:r>
    </w:p>
    <w:p w14:paraId="0DAF2637" w14:textId="77777777" w:rsidR="003D76C2" w:rsidRDefault="00000000">
      <w:pPr>
        <w:pStyle w:val="Heading3"/>
        <w:rPr>
          <w:b w:val="0"/>
        </w:rPr>
      </w:pPr>
      <w:r>
        <w:rPr>
          <w:spacing w:val="-2"/>
        </w:rPr>
        <w:t>Solution</w:t>
      </w:r>
      <w:r>
        <w:rPr>
          <w:b w:val="0"/>
          <w:spacing w:val="-2"/>
        </w:rPr>
        <w:t>:</w:t>
      </w:r>
    </w:p>
    <w:p w14:paraId="1359B592" w14:textId="77777777" w:rsidR="003D76C2" w:rsidRDefault="00000000">
      <w:pPr>
        <w:pStyle w:val="ListParagraph"/>
        <w:numPr>
          <w:ilvl w:val="0"/>
          <w:numId w:val="3"/>
        </w:numPr>
        <w:tabs>
          <w:tab w:val="left" w:pos="554"/>
        </w:tabs>
        <w:spacing w:before="148"/>
        <w:jc w:val="left"/>
        <w:rPr>
          <w:sz w:val="20"/>
        </w:rPr>
      </w:pPr>
      <w:r>
        <w:rPr>
          <w:sz w:val="20"/>
        </w:rPr>
        <w:t>Update</w:t>
      </w:r>
      <w:r>
        <w:rPr>
          <w:spacing w:val="-8"/>
          <w:sz w:val="20"/>
        </w:rPr>
        <w:t xml:space="preserve"> </w:t>
      </w:r>
      <w:r>
        <w:rPr>
          <w:sz w:val="20"/>
        </w:rPr>
        <w:t>the</w:t>
      </w:r>
      <w:r>
        <w:rPr>
          <w:spacing w:val="-4"/>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z w:val="20"/>
        </w:rPr>
        <w:t>file</w:t>
      </w:r>
      <w:r>
        <w:rPr>
          <w:spacing w:val="-4"/>
          <w:sz w:val="20"/>
        </w:rPr>
        <w:t xml:space="preserve"> </w:t>
      </w:r>
      <w:r>
        <w:rPr>
          <w:sz w:val="20"/>
        </w:rPr>
        <w:t>to</w:t>
      </w:r>
      <w:r>
        <w:rPr>
          <w:spacing w:val="-4"/>
          <w:sz w:val="20"/>
        </w:rPr>
        <w:t xml:space="preserve"> </w:t>
      </w:r>
      <w:r>
        <w:rPr>
          <w:sz w:val="20"/>
        </w:rPr>
        <w:t>include</w:t>
      </w:r>
      <w:r>
        <w:rPr>
          <w:spacing w:val="-3"/>
          <w:sz w:val="20"/>
        </w:rPr>
        <w:t xml:space="preserve"> </w:t>
      </w:r>
      <w:r>
        <w:rPr>
          <w:spacing w:val="-2"/>
          <w:sz w:val="20"/>
        </w:rPr>
        <w:t>Koin:</w:t>
      </w:r>
    </w:p>
    <w:p w14:paraId="73974E3E" w14:textId="77777777" w:rsidR="003D76C2" w:rsidRDefault="00D51F7C">
      <w:pPr>
        <w:pStyle w:val="BodyText"/>
        <w:spacing w:before="10"/>
        <w:rPr>
          <w:sz w:val="8"/>
        </w:rPr>
      </w:pPr>
      <w:r>
        <w:rPr>
          <w:noProof/>
        </w:rPr>
        <mc:AlternateContent>
          <mc:Choice Requires="wpg">
            <w:drawing>
              <wp:anchor distT="0" distB="0" distL="0" distR="0" simplePos="0" relativeHeight="487754240" behindDoc="1" locked="0" layoutInCell="1" allowOverlap="1" wp14:anchorId="67D6FE53" wp14:editId="3DE7A68C">
                <wp:simplePos x="0" y="0"/>
                <wp:positionH relativeFrom="page">
                  <wp:posOffset>662940</wp:posOffset>
                </wp:positionH>
                <wp:positionV relativeFrom="paragraph">
                  <wp:posOffset>90805</wp:posOffset>
                </wp:positionV>
                <wp:extent cx="5074920" cy="2352675"/>
                <wp:effectExtent l="0" t="0" r="5080" b="0"/>
                <wp:wrapTopAndBottom/>
                <wp:docPr id="358" name="docshapegroup1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044" y="143"/>
                          <a:chExt cx="7992" cy="3705"/>
                        </a:xfrm>
                      </wpg:grpSpPr>
                      <wps:wsp>
                        <wps:cNvPr id="359" name="docshape1199"/>
                        <wps:cNvSpPr>
                          <a:spLocks/>
                        </wps:cNvSpPr>
                        <wps:spPr bwMode="auto">
                          <a:xfrm>
                            <a:off x="1044" y="152"/>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0" name="docshape1200"/>
                        <wps:cNvSpPr>
                          <a:spLocks/>
                        </wps:cNvSpPr>
                        <wps:spPr bwMode="auto">
                          <a:xfrm>
                            <a:off x="1044" y="142"/>
                            <a:ext cx="7992" cy="3705"/>
                          </a:xfrm>
                          <a:custGeom>
                            <a:avLst/>
                            <a:gdLst>
                              <a:gd name="T0" fmla="+- 0 9036 1044"/>
                              <a:gd name="T1" fmla="*/ T0 w 7992"/>
                              <a:gd name="T2" fmla="+- 0 3827 143"/>
                              <a:gd name="T3" fmla="*/ 3827 h 3705"/>
                              <a:gd name="T4" fmla="+- 0 1044 1044"/>
                              <a:gd name="T5" fmla="*/ T4 w 7992"/>
                              <a:gd name="T6" fmla="+- 0 3827 143"/>
                              <a:gd name="T7" fmla="*/ 3827 h 3705"/>
                              <a:gd name="T8" fmla="+- 0 1044 1044"/>
                              <a:gd name="T9" fmla="*/ T8 w 7992"/>
                              <a:gd name="T10" fmla="+- 0 3847 143"/>
                              <a:gd name="T11" fmla="*/ 3847 h 3705"/>
                              <a:gd name="T12" fmla="+- 0 9036 1044"/>
                              <a:gd name="T13" fmla="*/ T12 w 7992"/>
                              <a:gd name="T14" fmla="+- 0 3847 143"/>
                              <a:gd name="T15" fmla="*/ 3847 h 3705"/>
                              <a:gd name="T16" fmla="+- 0 9036 1044"/>
                              <a:gd name="T17" fmla="*/ T16 w 7992"/>
                              <a:gd name="T18" fmla="+- 0 3827 143"/>
                              <a:gd name="T19" fmla="*/ 3827 h 3705"/>
                              <a:gd name="T20" fmla="+- 0 9036 1044"/>
                              <a:gd name="T21" fmla="*/ T20 w 7992"/>
                              <a:gd name="T22" fmla="+- 0 143 143"/>
                              <a:gd name="T23" fmla="*/ 143 h 3705"/>
                              <a:gd name="T24" fmla="+- 0 1044 1044"/>
                              <a:gd name="T25" fmla="*/ T24 w 7992"/>
                              <a:gd name="T26" fmla="+- 0 143 143"/>
                              <a:gd name="T27" fmla="*/ 143 h 3705"/>
                              <a:gd name="T28" fmla="+- 0 1044 1044"/>
                              <a:gd name="T29" fmla="*/ T28 w 7992"/>
                              <a:gd name="T30" fmla="+- 0 163 143"/>
                              <a:gd name="T31" fmla="*/ 163 h 3705"/>
                              <a:gd name="T32" fmla="+- 0 9036 1044"/>
                              <a:gd name="T33" fmla="*/ T32 w 7992"/>
                              <a:gd name="T34" fmla="+- 0 163 143"/>
                              <a:gd name="T35" fmla="*/ 163 h 3705"/>
                              <a:gd name="T36" fmla="+- 0 9036 1044"/>
                              <a:gd name="T37" fmla="*/ T36 w 7992"/>
                              <a:gd name="T38" fmla="+- 0 143 143"/>
                              <a:gd name="T39" fmla="*/ 143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docshape1201"/>
                        <wps:cNvSpPr txBox="1">
                          <a:spLocks/>
                        </wps:cNvSpPr>
                        <wps:spPr bwMode="auto">
                          <a:xfrm>
                            <a:off x="1044" y="162"/>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EBEEA" w14:textId="77777777" w:rsidR="003D76C2" w:rsidRDefault="00000000">
                              <w:pPr>
                                <w:spacing w:before="43" w:line="235" w:lineRule="auto"/>
                                <w:ind w:left="669" w:right="840" w:firstLine="216"/>
                                <w:rPr>
                                  <w:rFonts w:ascii="Courier New"/>
                                  <w:sz w:val="18"/>
                                </w:rPr>
                              </w:pPr>
                              <w:r>
                                <w:rPr>
                                  <w:rFonts w:ascii="Courier New"/>
                                  <w:spacing w:val="-2"/>
                                  <w:sz w:val="18"/>
                                </w:rPr>
                                <w:t>implementation "androidx.constraintlayout:constraintlayout:2.0.4"</w:t>
                              </w:r>
                            </w:p>
                            <w:p w14:paraId="3B9EEBAD" w14:textId="77777777" w:rsidR="003D76C2" w:rsidRDefault="00000000">
                              <w:pPr>
                                <w:spacing w:before="17"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'androidx.recyclerview:recyclerview:1.1.0' def </w:t>
                              </w:r>
                              <w:proofErr w:type="spellStart"/>
                              <w:r>
                                <w:rPr>
                                  <w:rFonts w:ascii="Courier New"/>
                                  <w:sz w:val="18"/>
                                </w:rPr>
                                <w:t>lifecycle_version</w:t>
                              </w:r>
                              <w:proofErr w:type="spellEnd"/>
                              <w:r>
                                <w:rPr>
                                  <w:rFonts w:ascii="Courier New"/>
                                  <w:sz w:val="18"/>
                                </w:rPr>
                                <w:t xml:space="preserve"> = "2.2.0"</w:t>
                              </w:r>
                            </w:p>
                            <w:p w14:paraId="5AC42F6D"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androidx.lifecycle:lifecycle</w:t>
                              </w:r>
                              <w:proofErr w:type="spellEnd"/>
                              <w:r>
                                <w:rPr>
                                  <w:rFonts w:ascii="Courier New"/>
                                  <w:sz w:val="18"/>
                                </w:rPr>
                                <w:t xml:space="preserve">- </w:t>
                              </w:r>
                              <w:r>
                                <w:rPr>
                                  <w:rFonts w:ascii="Courier New"/>
                                  <w:spacing w:val="-2"/>
                                  <w:sz w:val="18"/>
                                </w:rPr>
                                <w:t>extensions:$</w:t>
                              </w:r>
                              <w:proofErr w:type="spellStart"/>
                              <w:r>
                                <w:rPr>
                                  <w:rFonts w:ascii="Courier New"/>
                                  <w:spacing w:val="-2"/>
                                  <w:sz w:val="18"/>
                                </w:rPr>
                                <w:t>lifecycle_version</w:t>
                              </w:r>
                              <w:proofErr w:type="spellEnd"/>
                              <w:r>
                                <w:rPr>
                                  <w:rFonts w:ascii="Courier New"/>
                                  <w:spacing w:val="-2"/>
                                  <w:sz w:val="18"/>
                                </w:rPr>
                                <w:t>"</w:t>
                              </w:r>
                            </w:p>
                            <w:p w14:paraId="335C51CC" w14:textId="77777777" w:rsidR="003D76C2" w:rsidRDefault="00000000">
                              <w:pPr>
                                <w:spacing w:before="17" w:line="328" w:lineRule="auto"/>
                                <w:ind w:left="885" w:right="468"/>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 implementation 'org.koin:koin-android:2.2.0-rc-4' implementation</w:t>
                              </w:r>
                              <w:r>
                                <w:rPr>
                                  <w:rFonts w:ascii="Courier New"/>
                                  <w:spacing w:val="-29"/>
                                  <w:sz w:val="18"/>
                                </w:rPr>
                                <w:t xml:space="preserve"> </w:t>
                              </w:r>
                              <w:r>
                                <w:rPr>
                                  <w:rFonts w:ascii="Courier New"/>
                                  <w:sz w:val="18"/>
                                </w:rPr>
                                <w:t>"org.koin:koin-android-viewmodel:2.2.0-rc-4"</w:t>
                              </w:r>
                            </w:p>
                            <w:p w14:paraId="77BAD9D8" w14:textId="77777777" w:rsidR="003D76C2" w:rsidRDefault="003D76C2">
                              <w:pPr>
                                <w:rPr>
                                  <w:rFonts w:ascii="Courier New"/>
                                  <w:sz w:val="25"/>
                                </w:rPr>
                              </w:pPr>
                            </w:p>
                            <w:p w14:paraId="56443265" w14:textId="77777777" w:rsidR="003D76C2" w:rsidRDefault="00000000">
                              <w:pPr>
                                <w:ind w:left="885"/>
                                <w:rPr>
                                  <w:rFonts w:ascii="Courier New"/>
                                  <w:sz w:val="18"/>
                                </w:rPr>
                              </w:pPr>
                              <w:proofErr w:type="spellStart"/>
                              <w:r>
                                <w:rPr>
                                  <w:rFonts w:ascii="Courier New"/>
                                  <w:sz w:val="18"/>
                                </w:rPr>
                                <w:t>testImplementation</w:t>
                              </w:r>
                              <w:proofErr w:type="spellEnd"/>
                              <w:r>
                                <w:rPr>
                                  <w:rFonts w:ascii="Courier New"/>
                                  <w:spacing w:val="-18"/>
                                  <w:sz w:val="18"/>
                                </w:rPr>
                                <w:t xml:space="preserve"> </w:t>
                              </w:r>
                              <w:r>
                                <w:rPr>
                                  <w:rFonts w:ascii="Courier New"/>
                                  <w:spacing w:val="-2"/>
                                  <w:sz w:val="18"/>
                                </w:rPr>
                                <w:t>'junit:junit:4.12'</w:t>
                              </w:r>
                            </w:p>
                            <w:p w14:paraId="114E4182" w14:textId="77777777" w:rsidR="003D76C2" w:rsidRDefault="00000000">
                              <w:pPr>
                                <w:spacing w:before="76"/>
                                <w:ind w:left="885"/>
                                <w:rPr>
                                  <w:rFonts w:ascii="Courier New"/>
                                  <w:sz w:val="18"/>
                                </w:rPr>
                              </w:pPr>
                              <w:proofErr w:type="spellStart"/>
                              <w:r>
                                <w:rPr>
                                  <w:rFonts w:ascii="Courier New"/>
                                  <w:spacing w:val="-2"/>
                                  <w:sz w:val="18"/>
                                </w:rPr>
                                <w:t>testImplementation</w:t>
                              </w:r>
                              <w:proofErr w:type="spellEnd"/>
                              <w:r>
                                <w:rPr>
                                  <w:rFonts w:ascii="Courier New"/>
                                  <w:spacing w:val="42"/>
                                  <w:sz w:val="18"/>
                                </w:rPr>
                                <w:t xml:space="preserve"> </w:t>
                              </w:r>
                              <w:r>
                                <w:rPr>
                                  <w:rFonts w:ascii="Courier New"/>
                                  <w:spacing w:val="-2"/>
                                  <w:sz w:val="18"/>
                                </w:rPr>
                                <w:t>'android.arch.core:core-testing:2.1.0'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D6FE53" id="docshapegroup1198" o:spid="_x0000_s2084" style="position:absolute;margin-left:52.2pt;margin-top:7.15pt;width:399.6pt;height:185.25pt;z-index:-15562240;mso-wrap-distance-left:0;mso-wrap-distance-right:0;mso-position-horizontal-relative:page;mso-position-vertical-relative:text" coordorigin="1044,143"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">
                <v:rect id="docshape1199" o:spid="_x0000_s2085" style="position:absolute;left:1044;top:152;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" fillcolor="#f6f6f6" stroked="f">
                  <v:path arrowok="t"/>
                </v:rect>
                <v:shape id="docshape1200" o:spid="_x0000_s2086" style="position:absolute;left:1044;top:142;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" path="m7992,3684l,3684r,20l7992,3704r,-20xm7992,l,,,20r7992,l7992,xe" fillcolor="#dadada" stroked="f">
                  <v:path arrowok="t" o:connecttype="custom" o:connectlocs="7992,3827;0,3827;0,3847;7992,3847;7992,3827;7992,143;0,143;0,163;7992,163;7992,143" o:connectangles="0,0,0,0,0,0,0,0,0,0"/>
                </v:shape>
                <v:shape id="docshape1201" o:spid="_x0000_s2087" type="#_x0000_t202" style="position:absolute;left:1044;top:162;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" filled="f" stroked="f">
                  <v:path arrowok="t"/>
                  <v:textbox inset="0,0,0,0">
                    <w:txbxContent>
                      <w:p w14:paraId="286EBEEA" w14:textId="77777777" w:rsidR="003D76C2" w:rsidRDefault="00000000">
                        <w:pPr>
                          <w:spacing w:before="43" w:line="235" w:lineRule="auto"/>
                          <w:ind w:left="669" w:right="840" w:firstLine="216"/>
                          <w:rPr>
                            <w:rFonts w:ascii="Courier New"/>
                            <w:sz w:val="18"/>
                          </w:rPr>
                        </w:pPr>
                        <w:r>
                          <w:rPr>
                            <w:rFonts w:ascii="Courier New"/>
                            <w:spacing w:val="-2"/>
                            <w:sz w:val="18"/>
                          </w:rPr>
                          <w:t>implementation "androidx.constraintlayout:constraintlayout:2.0.4"</w:t>
                        </w:r>
                      </w:p>
                      <w:p w14:paraId="3B9EEBAD" w14:textId="77777777" w:rsidR="003D76C2" w:rsidRDefault="00000000">
                        <w:pPr>
                          <w:spacing w:before="17"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'androidx.recyclerview:recyclerview:1.1.0' def </w:t>
                        </w:r>
                        <w:proofErr w:type="spellStart"/>
                        <w:r>
                          <w:rPr>
                            <w:rFonts w:ascii="Courier New"/>
                            <w:sz w:val="18"/>
                          </w:rPr>
                          <w:t>lifecycle_version</w:t>
                        </w:r>
                        <w:proofErr w:type="spellEnd"/>
                        <w:r>
                          <w:rPr>
                            <w:rFonts w:ascii="Courier New"/>
                            <w:sz w:val="18"/>
                          </w:rPr>
                          <w:t xml:space="preserve"> = "2.2.0"</w:t>
                        </w:r>
                      </w:p>
                      <w:p w14:paraId="5AC42F6D"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androidx.lifecycle:lifecycle</w:t>
                        </w:r>
                        <w:proofErr w:type="spellEnd"/>
                        <w:r>
                          <w:rPr>
                            <w:rFonts w:ascii="Courier New"/>
                            <w:sz w:val="18"/>
                          </w:rPr>
                          <w:t xml:space="preserve">- </w:t>
                        </w:r>
                        <w:r>
                          <w:rPr>
                            <w:rFonts w:ascii="Courier New"/>
                            <w:spacing w:val="-2"/>
                            <w:sz w:val="18"/>
                          </w:rPr>
                          <w:t>extensions:$</w:t>
                        </w:r>
                        <w:proofErr w:type="spellStart"/>
                        <w:r>
                          <w:rPr>
                            <w:rFonts w:ascii="Courier New"/>
                            <w:spacing w:val="-2"/>
                            <w:sz w:val="18"/>
                          </w:rPr>
                          <w:t>lifecycle_version</w:t>
                        </w:r>
                        <w:proofErr w:type="spellEnd"/>
                        <w:r>
                          <w:rPr>
                            <w:rFonts w:ascii="Courier New"/>
                            <w:spacing w:val="-2"/>
                            <w:sz w:val="18"/>
                          </w:rPr>
                          <w:t>"</w:t>
                        </w:r>
                      </w:p>
                      <w:p w14:paraId="335C51CC" w14:textId="77777777" w:rsidR="003D76C2" w:rsidRDefault="00000000">
                        <w:pPr>
                          <w:spacing w:before="17" w:line="328" w:lineRule="auto"/>
                          <w:ind w:left="885" w:right="468"/>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 implementation 'org.koin:koin-android:2.2.0-rc-4' implementation</w:t>
                        </w:r>
                        <w:r>
                          <w:rPr>
                            <w:rFonts w:ascii="Courier New"/>
                            <w:spacing w:val="-29"/>
                            <w:sz w:val="18"/>
                          </w:rPr>
                          <w:t xml:space="preserve"> </w:t>
                        </w:r>
                        <w:r>
                          <w:rPr>
                            <w:rFonts w:ascii="Courier New"/>
                            <w:sz w:val="18"/>
                          </w:rPr>
                          <w:t>"org.koin:koin-android-viewmodel:2.2.0-rc-4"</w:t>
                        </w:r>
                      </w:p>
                      <w:p w14:paraId="77BAD9D8" w14:textId="77777777" w:rsidR="003D76C2" w:rsidRDefault="003D76C2">
                        <w:pPr>
                          <w:rPr>
                            <w:rFonts w:ascii="Courier New"/>
                            <w:sz w:val="25"/>
                          </w:rPr>
                        </w:pPr>
                      </w:p>
                      <w:p w14:paraId="56443265" w14:textId="77777777" w:rsidR="003D76C2" w:rsidRDefault="00000000">
                        <w:pPr>
                          <w:ind w:left="885"/>
                          <w:rPr>
                            <w:rFonts w:ascii="Courier New"/>
                            <w:sz w:val="18"/>
                          </w:rPr>
                        </w:pPr>
                        <w:proofErr w:type="spellStart"/>
                        <w:r>
                          <w:rPr>
                            <w:rFonts w:ascii="Courier New"/>
                            <w:sz w:val="18"/>
                          </w:rPr>
                          <w:t>testImplementation</w:t>
                        </w:r>
                        <w:proofErr w:type="spellEnd"/>
                        <w:r>
                          <w:rPr>
                            <w:rFonts w:ascii="Courier New"/>
                            <w:spacing w:val="-18"/>
                            <w:sz w:val="18"/>
                          </w:rPr>
                          <w:t xml:space="preserve"> </w:t>
                        </w:r>
                        <w:r>
                          <w:rPr>
                            <w:rFonts w:ascii="Courier New"/>
                            <w:spacing w:val="-2"/>
                            <w:sz w:val="18"/>
                          </w:rPr>
                          <w:t>'junit:junit:4.12'</w:t>
                        </w:r>
                      </w:p>
                      <w:p w14:paraId="114E4182" w14:textId="77777777" w:rsidR="003D76C2" w:rsidRDefault="00000000">
                        <w:pPr>
                          <w:spacing w:before="76"/>
                          <w:ind w:left="885"/>
                          <w:rPr>
                            <w:rFonts w:ascii="Courier New"/>
                            <w:sz w:val="18"/>
                          </w:rPr>
                        </w:pPr>
                        <w:proofErr w:type="spellStart"/>
                        <w:r>
                          <w:rPr>
                            <w:rFonts w:ascii="Courier New"/>
                            <w:spacing w:val="-2"/>
                            <w:sz w:val="18"/>
                          </w:rPr>
                          <w:t>testImplementation</w:t>
                        </w:r>
                        <w:proofErr w:type="spellEnd"/>
                        <w:r>
                          <w:rPr>
                            <w:rFonts w:ascii="Courier New"/>
                            <w:spacing w:val="42"/>
                            <w:sz w:val="18"/>
                          </w:rPr>
                          <w:t xml:space="preserve"> </w:t>
                        </w:r>
                        <w:r>
                          <w:rPr>
                            <w:rFonts w:ascii="Courier New"/>
                            <w:spacing w:val="-2"/>
                            <w:sz w:val="18"/>
                          </w:rPr>
                          <w:t>'android.arch.core:core-testing:2.1.0'</w:t>
                        </w:r>
                      </w:p>
                    </w:txbxContent>
                  </v:textbox>
                </v:shape>
                <w10:wrap type="topAndBottom" anchorx="page"/>
              </v:group>
            </w:pict>
          </mc:Fallback>
        </mc:AlternateContent>
      </w:r>
    </w:p>
    <w:p w14:paraId="0EA1A72C" w14:textId="77777777" w:rsidR="003D76C2" w:rsidRDefault="003D76C2">
      <w:pPr>
        <w:rPr>
          <w:sz w:val="8"/>
        </w:rPr>
        <w:sectPr w:rsidR="003D76C2">
          <w:pgSz w:w="10800" w:h="13320"/>
          <w:pgMar w:top="1120" w:right="920" w:bottom="280" w:left="940" w:header="695" w:footer="0" w:gutter="0"/>
          <w:cols w:space="720"/>
        </w:sectPr>
      </w:pPr>
    </w:p>
    <w:p w14:paraId="6A970631" w14:textId="77777777" w:rsidR="003D76C2" w:rsidRDefault="003D76C2">
      <w:pPr>
        <w:pStyle w:val="BodyText"/>
        <w:spacing w:before="3"/>
        <w:rPr>
          <w:sz w:val="5"/>
        </w:rPr>
      </w:pPr>
    </w:p>
    <w:p w14:paraId="3ED58362" w14:textId="77777777" w:rsidR="003D76C2" w:rsidRDefault="00D51F7C">
      <w:pPr>
        <w:pStyle w:val="BodyText"/>
        <w:ind w:left="824"/>
      </w:pPr>
      <w:r>
        <w:rPr>
          <w:noProof/>
        </w:rPr>
        <mc:AlternateContent>
          <mc:Choice Requires="wpg">
            <w:drawing>
              <wp:inline distT="0" distB="0" distL="0" distR="0" wp14:anchorId="7AED0E04" wp14:editId="733FA264">
                <wp:extent cx="5074920" cy="1146175"/>
                <wp:effectExtent l="0" t="0" r="5080" b="0"/>
                <wp:docPr id="354" name="docshapegroup1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46175"/>
                          <a:chOff x="0" y="0"/>
                          <a:chExt cx="7992" cy="1805"/>
                        </a:xfrm>
                      </wpg:grpSpPr>
                      <wps:wsp>
                        <wps:cNvPr id="355" name="docshape1203"/>
                        <wps:cNvSpPr>
                          <a:spLocks/>
                        </wps:cNvSpPr>
                        <wps:spPr bwMode="auto">
                          <a:xfrm>
                            <a:off x="0" y="10"/>
                            <a:ext cx="7992" cy="17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6" name="docshape1204"/>
                        <wps:cNvSpPr>
                          <a:spLocks/>
                        </wps:cNvSpPr>
                        <wps:spPr bwMode="auto">
                          <a:xfrm>
                            <a:off x="0" y="0"/>
                            <a:ext cx="7992" cy="1805"/>
                          </a:xfrm>
                          <a:custGeom>
                            <a:avLst/>
                            <a:gdLst>
                              <a:gd name="T0" fmla="*/ 7992 w 7992"/>
                              <a:gd name="T1" fmla="*/ 1784 h 1805"/>
                              <a:gd name="T2" fmla="*/ 0 w 7992"/>
                              <a:gd name="T3" fmla="*/ 1784 h 1805"/>
                              <a:gd name="T4" fmla="*/ 0 w 7992"/>
                              <a:gd name="T5" fmla="*/ 1804 h 1805"/>
                              <a:gd name="T6" fmla="*/ 7992 w 7992"/>
                              <a:gd name="T7" fmla="*/ 1804 h 1805"/>
                              <a:gd name="T8" fmla="*/ 7992 w 7992"/>
                              <a:gd name="T9" fmla="*/ 1784 h 1805"/>
                              <a:gd name="T10" fmla="*/ 7992 w 7992"/>
                              <a:gd name="T11" fmla="*/ 0 h 1805"/>
                              <a:gd name="T12" fmla="*/ 0 w 7992"/>
                              <a:gd name="T13" fmla="*/ 0 h 1805"/>
                              <a:gd name="T14" fmla="*/ 0 w 7992"/>
                              <a:gd name="T15" fmla="*/ 20 h 1805"/>
                              <a:gd name="T16" fmla="*/ 7992 w 7992"/>
                              <a:gd name="T17" fmla="*/ 20 h 1805"/>
                              <a:gd name="T18" fmla="*/ 7992 w 7992"/>
                              <a:gd name="T19" fmla="*/ 0 h 18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805">
                                <a:moveTo>
                                  <a:pt x="7992" y="1784"/>
                                </a:moveTo>
                                <a:lnTo>
                                  <a:pt x="0" y="1784"/>
                                </a:lnTo>
                                <a:lnTo>
                                  <a:pt x="0" y="1804"/>
                                </a:lnTo>
                                <a:lnTo>
                                  <a:pt x="7992" y="1804"/>
                                </a:lnTo>
                                <a:lnTo>
                                  <a:pt x="7992" y="17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docshape1205"/>
                        <wps:cNvSpPr txBox="1">
                          <a:spLocks/>
                        </wps:cNvSpPr>
                        <wps:spPr bwMode="auto">
                          <a:xfrm>
                            <a:off x="0" y="20"/>
                            <a:ext cx="7992" cy="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01E4C" w14:textId="77777777" w:rsidR="003D76C2" w:rsidRDefault="00000000">
                              <w:pPr>
                                <w:spacing w:before="40" w:line="328" w:lineRule="auto"/>
                                <w:ind w:left="885"/>
                                <w:rPr>
                                  <w:rFonts w:ascii="Courier New"/>
                                  <w:sz w:val="18"/>
                                </w:rPr>
                              </w:pPr>
                              <w:proofErr w:type="spellStart"/>
                              <w:r>
                                <w:rPr>
                                  <w:rFonts w:ascii="Courier New"/>
                                  <w:sz w:val="18"/>
                                </w:rPr>
                                <w:t>testImplementation</w:t>
                              </w:r>
                              <w:proofErr w:type="spellEnd"/>
                              <w:r>
                                <w:rPr>
                                  <w:rFonts w:ascii="Courier New"/>
                                  <w:sz w:val="18"/>
                                </w:rPr>
                                <w:t xml:space="preserve"> 'org.mockito:mockito-core:3.2.4'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'androidx.test.ext:junit:1.1.2' </w:t>
                              </w:r>
                              <w:proofErr w:type="spellStart"/>
                              <w:r>
                                <w:rPr>
                                  <w:rFonts w:ascii="Courier New"/>
                                  <w:sz w:val="18"/>
                                </w:rPr>
                                <w:t>androidTestImplementation</w:t>
                              </w:r>
                              <w:proofErr w:type="spellEnd"/>
                              <w:r>
                                <w:rPr>
                                  <w:rFonts w:ascii="Courier New"/>
                                  <w:sz w:val="18"/>
                                </w:rPr>
                                <w:t xml:space="preserve"> 'androidx.test:rules:1.3.0'</w:t>
                              </w:r>
                            </w:p>
                            <w:p w14:paraId="00370542" w14:textId="77777777" w:rsidR="003D76C2" w:rsidRDefault="00000000">
                              <w:pPr>
                                <w:spacing w:before="2" w:line="202" w:lineRule="exact"/>
                                <w:ind w:left="885"/>
                                <w:rPr>
                                  <w:rFonts w:ascii="Courier New"/>
                                  <w:sz w:val="18"/>
                                </w:rPr>
                              </w:pPr>
                              <w:proofErr w:type="spellStart"/>
                              <w:r>
                                <w:rPr>
                                  <w:rFonts w:ascii="Courier New"/>
                                  <w:sz w:val="18"/>
                                </w:rPr>
                                <w:t>androidTestImplementation</w:t>
                              </w:r>
                              <w:proofErr w:type="spellEnd"/>
                              <w:r>
                                <w:rPr>
                                  <w:rFonts w:ascii="Courier New"/>
                                  <w:spacing w:val="-25"/>
                                  <w:sz w:val="18"/>
                                </w:rPr>
                                <w:t xml:space="preserve"> </w:t>
                              </w:r>
                              <w:r>
                                <w:rPr>
                                  <w:rFonts w:ascii="Courier New"/>
                                  <w:spacing w:val="-2"/>
                                  <w:sz w:val="18"/>
                                </w:rPr>
                                <w:t>'</w:t>
                              </w:r>
                              <w:proofErr w:type="spellStart"/>
                              <w:r>
                                <w:rPr>
                                  <w:rFonts w:ascii="Courier New"/>
                                  <w:spacing w:val="-2"/>
                                  <w:sz w:val="18"/>
                                </w:rPr>
                                <w:t>androidx.test</w:t>
                              </w:r>
                              <w:proofErr w:type="spellEnd"/>
                            </w:p>
                            <w:p w14:paraId="59D16F92" w14:textId="77777777" w:rsidR="003D76C2" w:rsidRDefault="00000000">
                              <w:pPr>
                                <w:spacing w:line="259" w:lineRule="auto"/>
                                <w:ind w:left="885" w:right="1274" w:firstLine="216"/>
                                <w:rPr>
                                  <w:rFonts w:ascii="Courier New"/>
                                  <w:sz w:val="18"/>
                                </w:rPr>
                              </w:pPr>
                              <w:r>
                                <w:rPr>
                                  <w:rFonts w:ascii="Courier New"/>
                                  <w:spacing w:val="-2"/>
                                  <w:sz w:val="18"/>
                                </w:rPr>
                                <w:t xml:space="preserve">.espresso:espresso-core:3.3.0'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w:t>
                              </w:r>
                              <w:proofErr w:type="spellStart"/>
                              <w:r>
                                <w:rPr>
                                  <w:rFonts w:ascii="Courier New"/>
                                  <w:sz w:val="18"/>
                                </w:rPr>
                                <w:t>com.android.support.test</w:t>
                              </w:r>
                              <w:proofErr w:type="spellEnd"/>
                            </w:p>
                            <w:p w14:paraId="52B20F87" w14:textId="77777777" w:rsidR="003D76C2" w:rsidRDefault="00000000">
                              <w:pPr>
                                <w:spacing w:line="183" w:lineRule="exact"/>
                                <w:ind w:left="1101"/>
                                <w:rPr>
                                  <w:rFonts w:ascii="Courier New"/>
                                  <w:sz w:val="18"/>
                                </w:rPr>
                              </w:pPr>
                              <w:r>
                                <w:rPr>
                                  <w:rFonts w:ascii="Courier New"/>
                                  <w:spacing w:val="-2"/>
                                  <w:sz w:val="18"/>
                                </w:rPr>
                                <w:t>.espresso:espresso-contrib:3.0.2'</w:t>
                              </w:r>
                            </w:p>
                          </w:txbxContent>
                        </wps:txbx>
                        <wps:bodyPr rot="0" vert="horz" wrap="square" lIns="0" tIns="0" rIns="0" bIns="0" anchor="t" anchorCtr="0" upright="1">
                          <a:noAutofit/>
                        </wps:bodyPr>
                      </wps:wsp>
                    </wpg:wgp>
                  </a:graphicData>
                </a:graphic>
              </wp:inline>
            </w:drawing>
          </mc:Choice>
          <mc:Fallback>
            <w:pict>
              <v:group w14:anchorId="7AED0E04" id="docshapegroup1202" o:spid="_x0000_s2088" style="width:399.6pt;height:90.25pt;mso-position-horizontal-relative:char;mso-position-vertical-relative:line" coordsize="7992,18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">
                <v:rect id="docshape1203" o:spid="_x0000_s2089" style="position:absolute;top:10;width:7992;height:1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" fillcolor="#f6f6f6" stroked="f">
                  <v:path arrowok="t"/>
                </v:rect>
                <v:shape id="docshape1204" o:spid="_x0000_s2090" style="position:absolute;width:7992;height:1805;visibility:visible;mso-wrap-style:square;v-text-anchor:top" coordsize="7992,1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" path="m7992,1784l,1784r,20l7992,1804r,-20xm7992,l,,,20r7992,l7992,xe" fillcolor="#dadada" stroked="f">
                  <v:path arrowok="t" o:connecttype="custom" o:connectlocs="7992,1784;0,1784;0,1804;7992,1804;7992,1784;7992,0;0,0;0,20;7992,20;7992,0" o:connectangles="0,0,0,0,0,0,0,0,0,0"/>
                </v:shape>
                <v:shape id="docshape1205" o:spid="_x0000_s2091" type="#_x0000_t202" style="position:absolute;top:20;width:7992;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" filled="f" stroked="f">
                  <v:path arrowok="t"/>
                  <v:textbox inset="0,0,0,0">
                    <w:txbxContent>
                      <w:p w14:paraId="19201E4C" w14:textId="77777777" w:rsidR="003D76C2" w:rsidRDefault="00000000">
                        <w:pPr>
                          <w:spacing w:before="40" w:line="328" w:lineRule="auto"/>
                          <w:ind w:left="885"/>
                          <w:rPr>
                            <w:rFonts w:ascii="Courier New"/>
                            <w:sz w:val="18"/>
                          </w:rPr>
                        </w:pPr>
                        <w:proofErr w:type="spellStart"/>
                        <w:r>
                          <w:rPr>
                            <w:rFonts w:ascii="Courier New"/>
                            <w:sz w:val="18"/>
                          </w:rPr>
                          <w:t>testImplementation</w:t>
                        </w:r>
                        <w:proofErr w:type="spellEnd"/>
                        <w:r>
                          <w:rPr>
                            <w:rFonts w:ascii="Courier New"/>
                            <w:sz w:val="18"/>
                          </w:rPr>
                          <w:t xml:space="preserve"> 'org.mockito:mockito-core:3.2.4'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 xml:space="preserve">'androidx.test.ext:junit:1.1.2' </w:t>
                        </w:r>
                        <w:proofErr w:type="spellStart"/>
                        <w:r>
                          <w:rPr>
                            <w:rFonts w:ascii="Courier New"/>
                            <w:sz w:val="18"/>
                          </w:rPr>
                          <w:t>androidTestImplementation</w:t>
                        </w:r>
                        <w:proofErr w:type="spellEnd"/>
                        <w:r>
                          <w:rPr>
                            <w:rFonts w:ascii="Courier New"/>
                            <w:sz w:val="18"/>
                          </w:rPr>
                          <w:t xml:space="preserve"> 'androidx.test:rules:1.3.0'</w:t>
                        </w:r>
                      </w:p>
                      <w:p w14:paraId="00370542" w14:textId="77777777" w:rsidR="003D76C2" w:rsidRDefault="00000000">
                        <w:pPr>
                          <w:spacing w:before="2" w:line="202" w:lineRule="exact"/>
                          <w:ind w:left="885"/>
                          <w:rPr>
                            <w:rFonts w:ascii="Courier New"/>
                            <w:sz w:val="18"/>
                          </w:rPr>
                        </w:pPr>
                        <w:proofErr w:type="spellStart"/>
                        <w:r>
                          <w:rPr>
                            <w:rFonts w:ascii="Courier New"/>
                            <w:sz w:val="18"/>
                          </w:rPr>
                          <w:t>androidTestImplementation</w:t>
                        </w:r>
                        <w:proofErr w:type="spellEnd"/>
                        <w:r>
                          <w:rPr>
                            <w:rFonts w:ascii="Courier New"/>
                            <w:spacing w:val="-25"/>
                            <w:sz w:val="18"/>
                          </w:rPr>
                          <w:t xml:space="preserve"> </w:t>
                        </w:r>
                        <w:r>
                          <w:rPr>
                            <w:rFonts w:ascii="Courier New"/>
                            <w:spacing w:val="-2"/>
                            <w:sz w:val="18"/>
                          </w:rPr>
                          <w:t>'</w:t>
                        </w:r>
                        <w:proofErr w:type="spellStart"/>
                        <w:r>
                          <w:rPr>
                            <w:rFonts w:ascii="Courier New"/>
                            <w:spacing w:val="-2"/>
                            <w:sz w:val="18"/>
                          </w:rPr>
                          <w:t>androidx.test</w:t>
                        </w:r>
                        <w:proofErr w:type="spellEnd"/>
                      </w:p>
                      <w:p w14:paraId="59D16F92" w14:textId="77777777" w:rsidR="003D76C2" w:rsidRDefault="00000000">
                        <w:pPr>
                          <w:spacing w:line="259" w:lineRule="auto"/>
                          <w:ind w:left="885" w:right="1274" w:firstLine="216"/>
                          <w:rPr>
                            <w:rFonts w:ascii="Courier New"/>
                            <w:sz w:val="18"/>
                          </w:rPr>
                        </w:pPr>
                        <w:r>
                          <w:rPr>
                            <w:rFonts w:ascii="Courier New"/>
                            <w:spacing w:val="-2"/>
                            <w:sz w:val="18"/>
                          </w:rPr>
                          <w:t xml:space="preserve">.espresso:espresso-core:3.3.0' </w:t>
                        </w:r>
                        <w:proofErr w:type="spellStart"/>
                        <w:r>
                          <w:rPr>
                            <w:rFonts w:ascii="Courier New"/>
                            <w:sz w:val="18"/>
                          </w:rPr>
                          <w:t>androidTestImplementation</w:t>
                        </w:r>
                        <w:proofErr w:type="spellEnd"/>
                        <w:r>
                          <w:rPr>
                            <w:rFonts w:ascii="Courier New"/>
                            <w:spacing w:val="-29"/>
                            <w:sz w:val="18"/>
                          </w:rPr>
                          <w:t xml:space="preserve"> </w:t>
                        </w:r>
                        <w:r>
                          <w:rPr>
                            <w:rFonts w:ascii="Courier New"/>
                            <w:sz w:val="18"/>
                          </w:rPr>
                          <w:t>'</w:t>
                        </w:r>
                        <w:proofErr w:type="spellStart"/>
                        <w:r>
                          <w:rPr>
                            <w:rFonts w:ascii="Courier New"/>
                            <w:sz w:val="18"/>
                          </w:rPr>
                          <w:t>com.android.support.test</w:t>
                        </w:r>
                        <w:proofErr w:type="spellEnd"/>
                      </w:p>
                      <w:p w14:paraId="52B20F87" w14:textId="77777777" w:rsidR="003D76C2" w:rsidRDefault="00000000">
                        <w:pPr>
                          <w:spacing w:line="183" w:lineRule="exact"/>
                          <w:ind w:left="1101"/>
                          <w:rPr>
                            <w:rFonts w:ascii="Courier New"/>
                            <w:sz w:val="18"/>
                          </w:rPr>
                        </w:pPr>
                        <w:r>
                          <w:rPr>
                            <w:rFonts w:ascii="Courier New"/>
                            <w:spacing w:val="-2"/>
                            <w:sz w:val="18"/>
                          </w:rPr>
                          <w:t>.espresso:espresso-contrib:3.0.2'</w:t>
                        </w:r>
                      </w:p>
                    </w:txbxContent>
                  </v:textbox>
                </v:shape>
                <w10:anchorlock/>
              </v:group>
            </w:pict>
          </mc:Fallback>
        </mc:AlternateContent>
      </w:r>
    </w:p>
    <w:p w14:paraId="201E0A90" w14:textId="77777777" w:rsidR="003D76C2" w:rsidRDefault="00000000">
      <w:pPr>
        <w:pStyle w:val="ListParagraph"/>
        <w:numPr>
          <w:ilvl w:val="0"/>
          <w:numId w:val="3"/>
        </w:numPr>
        <w:tabs>
          <w:tab w:val="left" w:pos="1274"/>
        </w:tabs>
        <w:spacing w:before="0" w:line="249" w:lineRule="exact"/>
        <w:ind w:left="1274"/>
        <w:jc w:val="left"/>
        <w:rPr>
          <w:sz w:val="20"/>
        </w:rPr>
      </w:pPr>
      <w:r>
        <w:rPr>
          <w:sz w:val="20"/>
        </w:rPr>
        <w:t>Delete</w:t>
      </w:r>
      <w:r>
        <w:rPr>
          <w:spacing w:val="-4"/>
          <w:sz w:val="20"/>
        </w:rPr>
        <w:t xml:space="preserve"> </w:t>
      </w:r>
      <w:r>
        <w:rPr>
          <w:sz w:val="20"/>
        </w:rPr>
        <w:t>all</w:t>
      </w:r>
      <w:r>
        <w:rPr>
          <w:spacing w:val="-4"/>
          <w:sz w:val="20"/>
        </w:rPr>
        <w:t xml:space="preserve"> </w:t>
      </w:r>
      <w:r>
        <w:rPr>
          <w:sz w:val="20"/>
        </w:rPr>
        <w:t>the</w:t>
      </w:r>
      <w:r>
        <w:rPr>
          <w:spacing w:val="-3"/>
          <w:sz w:val="20"/>
        </w:rPr>
        <w:t xml:space="preserve"> </w:t>
      </w:r>
      <w:r>
        <w:rPr>
          <w:sz w:val="20"/>
        </w:rPr>
        <w:t>Dagger</w:t>
      </w:r>
      <w:r>
        <w:rPr>
          <w:spacing w:val="-4"/>
          <w:sz w:val="20"/>
        </w:rPr>
        <w:t xml:space="preserve"> </w:t>
      </w:r>
      <w:r>
        <w:rPr>
          <w:sz w:val="20"/>
        </w:rPr>
        <w:t>modules,</w:t>
      </w:r>
      <w:r>
        <w:rPr>
          <w:spacing w:val="-4"/>
          <w:sz w:val="20"/>
        </w:rPr>
        <w:t xml:space="preserve"> </w:t>
      </w:r>
      <w:r>
        <w:rPr>
          <w:sz w:val="20"/>
        </w:rPr>
        <w:t>components,</w:t>
      </w:r>
      <w:r>
        <w:rPr>
          <w:spacing w:val="-3"/>
          <w:sz w:val="20"/>
        </w:rPr>
        <w:t xml:space="preserve"> </w:t>
      </w:r>
      <w:r>
        <w:rPr>
          <w:sz w:val="20"/>
        </w:rPr>
        <w:t>and</w:t>
      </w:r>
      <w:r>
        <w:rPr>
          <w:spacing w:val="-4"/>
          <w:sz w:val="20"/>
        </w:rPr>
        <w:t xml:space="preserve"> </w:t>
      </w:r>
      <w:r>
        <w:rPr>
          <w:spacing w:val="-2"/>
          <w:sz w:val="20"/>
        </w:rPr>
        <w:t>subcomponents.</w:t>
      </w:r>
    </w:p>
    <w:p w14:paraId="3B88067D" w14:textId="77777777" w:rsidR="003D76C2" w:rsidRDefault="00000000">
      <w:pPr>
        <w:pStyle w:val="ListParagraph"/>
        <w:numPr>
          <w:ilvl w:val="0"/>
          <w:numId w:val="3"/>
        </w:numPr>
        <w:tabs>
          <w:tab w:val="left" w:pos="1274"/>
        </w:tabs>
        <w:spacing w:before="147"/>
        <w:ind w:left="1274"/>
        <w:jc w:val="left"/>
        <w:rPr>
          <w:sz w:val="20"/>
        </w:rPr>
      </w:pPr>
      <w:r>
        <w:rPr>
          <w:sz w:val="20"/>
        </w:rPr>
        <w:t>Add</w:t>
      </w:r>
      <w:r>
        <w:rPr>
          <w:spacing w:val="-5"/>
          <w:sz w:val="20"/>
        </w:rPr>
        <w:t xml:space="preserve"> </w:t>
      </w:r>
      <w:r>
        <w:rPr>
          <w:sz w:val="20"/>
        </w:rPr>
        <w:t>the</w:t>
      </w:r>
      <w:r>
        <w:rPr>
          <w:spacing w:val="-3"/>
          <w:sz w:val="20"/>
        </w:rPr>
        <w:t xml:space="preserve"> </w:t>
      </w:r>
      <w:r>
        <w:rPr>
          <w:sz w:val="20"/>
        </w:rPr>
        <w:t>required</w:t>
      </w:r>
      <w:r>
        <w:rPr>
          <w:spacing w:val="-4"/>
          <w:sz w:val="20"/>
        </w:rPr>
        <w:t xml:space="preserve"> </w:t>
      </w:r>
      <w:r>
        <w:rPr>
          <w:sz w:val="20"/>
        </w:rPr>
        <w:t>Koin</w:t>
      </w:r>
      <w:r>
        <w:rPr>
          <w:spacing w:val="-3"/>
          <w:sz w:val="20"/>
        </w:rPr>
        <w:t xml:space="preserve"> </w:t>
      </w:r>
      <w:r>
        <w:rPr>
          <w:sz w:val="20"/>
        </w:rPr>
        <w:t>modules</w:t>
      </w:r>
      <w:r>
        <w:rPr>
          <w:spacing w:val="-3"/>
          <w:sz w:val="20"/>
        </w:rPr>
        <w:t xml:space="preserve"> </w:t>
      </w:r>
      <w:r>
        <w:rPr>
          <w:sz w:val="20"/>
        </w:rPr>
        <w:t>and</w:t>
      </w:r>
      <w:r>
        <w:rPr>
          <w:spacing w:val="-4"/>
          <w:sz w:val="20"/>
        </w:rPr>
        <w:t xml:space="preserve"> </w:t>
      </w:r>
      <w:r>
        <w:rPr>
          <w:sz w:val="20"/>
        </w:rPr>
        <w:t>configure</w:t>
      </w:r>
      <w:r>
        <w:rPr>
          <w:spacing w:val="-3"/>
          <w:sz w:val="20"/>
        </w:rPr>
        <w:t xml:space="preserve"> </w:t>
      </w:r>
      <w:r>
        <w:rPr>
          <w:sz w:val="20"/>
        </w:rPr>
        <w:t>Koin</w:t>
      </w:r>
      <w:r>
        <w:rPr>
          <w:spacing w:val="-3"/>
          <w:sz w:val="20"/>
        </w:rPr>
        <w:t xml:space="preserve"> </w:t>
      </w:r>
      <w:r>
        <w:rPr>
          <w:sz w:val="20"/>
        </w:rPr>
        <w:t>in</w:t>
      </w:r>
      <w:r>
        <w:rPr>
          <w:spacing w:val="-2"/>
          <w:sz w:val="20"/>
        </w:rPr>
        <w:t xml:space="preserve"> </w:t>
      </w:r>
      <w:r>
        <w:rPr>
          <w:spacing w:val="-5"/>
          <w:sz w:val="20"/>
        </w:rPr>
        <w:t>the</w:t>
      </w:r>
    </w:p>
    <w:p w14:paraId="6C6DAA85" w14:textId="77777777" w:rsidR="003D76C2" w:rsidRDefault="00000000">
      <w:pPr>
        <w:spacing w:before="8"/>
        <w:ind w:left="1274"/>
        <w:rPr>
          <w:sz w:val="20"/>
        </w:rPr>
      </w:pPr>
      <w:proofErr w:type="spellStart"/>
      <w:r>
        <w:rPr>
          <w:rFonts w:ascii="Courier New"/>
          <w:b/>
          <w:spacing w:val="-2"/>
        </w:rPr>
        <w:t>MyApplication</w:t>
      </w:r>
      <w:proofErr w:type="spellEnd"/>
      <w:r>
        <w:rPr>
          <w:rFonts w:ascii="Courier New"/>
          <w:b/>
          <w:spacing w:val="-66"/>
        </w:rPr>
        <w:t xml:space="preserve"> </w:t>
      </w:r>
      <w:r>
        <w:rPr>
          <w:spacing w:val="-2"/>
          <w:sz w:val="20"/>
        </w:rPr>
        <w:t>class:</w:t>
      </w:r>
    </w:p>
    <w:p w14:paraId="4633AA99" w14:textId="77777777" w:rsidR="003D76C2" w:rsidRDefault="00D51F7C">
      <w:pPr>
        <w:pStyle w:val="BodyText"/>
        <w:spacing w:before="10"/>
        <w:rPr>
          <w:sz w:val="8"/>
        </w:rPr>
      </w:pPr>
      <w:r>
        <w:rPr>
          <w:noProof/>
        </w:rPr>
        <mc:AlternateContent>
          <mc:Choice Requires="wpg">
            <w:drawing>
              <wp:anchor distT="0" distB="0" distL="0" distR="0" simplePos="0" relativeHeight="487755264" behindDoc="1" locked="0" layoutInCell="1" allowOverlap="1" wp14:anchorId="6B45C8BE" wp14:editId="6F3308F2">
                <wp:simplePos x="0" y="0"/>
                <wp:positionH relativeFrom="page">
                  <wp:posOffset>1120140</wp:posOffset>
                </wp:positionH>
                <wp:positionV relativeFrom="paragraph">
                  <wp:posOffset>90805</wp:posOffset>
                </wp:positionV>
                <wp:extent cx="5074920" cy="5286375"/>
                <wp:effectExtent l="0" t="0" r="5080" b="0"/>
                <wp:wrapTopAndBottom/>
                <wp:docPr id="350" name="docshapegroup1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286375"/>
                          <a:chOff x="1764" y="143"/>
                          <a:chExt cx="7992" cy="8325"/>
                        </a:xfrm>
                      </wpg:grpSpPr>
                      <wps:wsp>
                        <wps:cNvPr id="351" name="docshape1207"/>
                        <wps:cNvSpPr>
                          <a:spLocks/>
                        </wps:cNvSpPr>
                        <wps:spPr bwMode="auto">
                          <a:xfrm>
                            <a:off x="1764" y="152"/>
                            <a:ext cx="7992" cy="8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2" name="docshape1208"/>
                        <wps:cNvSpPr>
                          <a:spLocks/>
                        </wps:cNvSpPr>
                        <wps:spPr bwMode="auto">
                          <a:xfrm>
                            <a:off x="1764" y="142"/>
                            <a:ext cx="7992" cy="8325"/>
                          </a:xfrm>
                          <a:custGeom>
                            <a:avLst/>
                            <a:gdLst>
                              <a:gd name="T0" fmla="+- 0 9756 1764"/>
                              <a:gd name="T1" fmla="*/ T0 w 7992"/>
                              <a:gd name="T2" fmla="+- 0 8447 143"/>
                              <a:gd name="T3" fmla="*/ 8447 h 8325"/>
                              <a:gd name="T4" fmla="+- 0 1764 1764"/>
                              <a:gd name="T5" fmla="*/ T4 w 7992"/>
                              <a:gd name="T6" fmla="+- 0 8447 143"/>
                              <a:gd name="T7" fmla="*/ 8447 h 8325"/>
                              <a:gd name="T8" fmla="+- 0 1764 1764"/>
                              <a:gd name="T9" fmla="*/ T8 w 7992"/>
                              <a:gd name="T10" fmla="+- 0 8467 143"/>
                              <a:gd name="T11" fmla="*/ 8467 h 8325"/>
                              <a:gd name="T12" fmla="+- 0 9756 1764"/>
                              <a:gd name="T13" fmla="*/ T12 w 7992"/>
                              <a:gd name="T14" fmla="+- 0 8467 143"/>
                              <a:gd name="T15" fmla="*/ 8467 h 8325"/>
                              <a:gd name="T16" fmla="+- 0 9756 1764"/>
                              <a:gd name="T17" fmla="*/ T16 w 7992"/>
                              <a:gd name="T18" fmla="+- 0 8447 143"/>
                              <a:gd name="T19" fmla="*/ 8447 h 8325"/>
                              <a:gd name="T20" fmla="+- 0 9756 1764"/>
                              <a:gd name="T21" fmla="*/ T20 w 7992"/>
                              <a:gd name="T22" fmla="+- 0 143 143"/>
                              <a:gd name="T23" fmla="*/ 143 h 8325"/>
                              <a:gd name="T24" fmla="+- 0 1764 1764"/>
                              <a:gd name="T25" fmla="*/ T24 w 7992"/>
                              <a:gd name="T26" fmla="+- 0 143 143"/>
                              <a:gd name="T27" fmla="*/ 143 h 8325"/>
                              <a:gd name="T28" fmla="+- 0 1764 1764"/>
                              <a:gd name="T29" fmla="*/ T28 w 7992"/>
                              <a:gd name="T30" fmla="+- 0 163 143"/>
                              <a:gd name="T31" fmla="*/ 163 h 8325"/>
                              <a:gd name="T32" fmla="+- 0 9756 1764"/>
                              <a:gd name="T33" fmla="*/ T32 w 7992"/>
                              <a:gd name="T34" fmla="+- 0 163 143"/>
                              <a:gd name="T35" fmla="*/ 163 h 8325"/>
                              <a:gd name="T36" fmla="+- 0 9756 1764"/>
                              <a:gd name="T37" fmla="*/ T36 w 7992"/>
                              <a:gd name="T38" fmla="+- 0 143 143"/>
                              <a:gd name="T39" fmla="*/ 143 h 8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325">
                                <a:moveTo>
                                  <a:pt x="7992" y="8304"/>
                                </a:moveTo>
                                <a:lnTo>
                                  <a:pt x="0" y="8304"/>
                                </a:lnTo>
                                <a:lnTo>
                                  <a:pt x="0" y="8324"/>
                                </a:lnTo>
                                <a:lnTo>
                                  <a:pt x="7992" y="8324"/>
                                </a:lnTo>
                                <a:lnTo>
                                  <a:pt x="7992" y="8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docshape1209"/>
                        <wps:cNvSpPr txBox="1">
                          <a:spLocks/>
                        </wps:cNvSpPr>
                        <wps:spPr bwMode="auto">
                          <a:xfrm>
                            <a:off x="1764" y="162"/>
                            <a:ext cx="7992" cy="8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4904C" w14:textId="77777777" w:rsidR="003D76C2" w:rsidRDefault="00000000">
                              <w:pPr>
                                <w:spacing w:before="40"/>
                                <w:ind w:left="453"/>
                                <w:rPr>
                                  <w:rFonts w:ascii="Courier New"/>
                                  <w:sz w:val="18"/>
                                </w:rPr>
                              </w:pPr>
                              <w:r>
                                <w:rPr>
                                  <w:rFonts w:ascii="Courier New"/>
                                  <w:sz w:val="18"/>
                                </w:rPr>
                                <w:t>open</w:t>
                              </w:r>
                              <w:r>
                                <w:rPr>
                                  <w:rFonts w:ascii="Courier New"/>
                                  <w:spacing w:val="-10"/>
                                  <w:sz w:val="18"/>
                                </w:rPr>
                                <w:t xml:space="preserve"> </w:t>
                              </w:r>
                              <w:r>
                                <w:rPr>
                                  <w:rFonts w:ascii="Courier New"/>
                                  <w:sz w:val="18"/>
                                </w:rPr>
                                <w:t>class</w:t>
                              </w:r>
                              <w:r>
                                <w:rPr>
                                  <w:rFonts w:ascii="Courier New"/>
                                  <w:spacing w:val="-7"/>
                                  <w:sz w:val="18"/>
                                </w:rPr>
                                <w:t xml:space="preserve"> </w:t>
                              </w:r>
                              <w:proofErr w:type="spellStart"/>
                              <w:r>
                                <w:rPr>
                                  <w:rFonts w:ascii="Courier New"/>
                                  <w:sz w:val="18"/>
                                </w:rPr>
                                <w:t>MyApplication</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08509877" w14:textId="77777777" w:rsidR="003D76C2" w:rsidRDefault="003D76C2">
                              <w:pPr>
                                <w:rPr>
                                  <w:rFonts w:ascii="Courier New"/>
                                  <w:sz w:val="20"/>
                                </w:rPr>
                              </w:pPr>
                            </w:p>
                            <w:p w14:paraId="16F5D397" w14:textId="77777777" w:rsidR="003D76C2" w:rsidRDefault="00000000">
                              <w:pPr>
                                <w:spacing w:before="130" w:line="328" w:lineRule="auto"/>
                                <w:ind w:left="1317" w:right="2755"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networkModule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single {</w:t>
                              </w:r>
                            </w:p>
                            <w:p w14:paraId="6FC310D5" w14:textId="77777777" w:rsidR="003D76C2" w:rsidRDefault="00000000">
                              <w:pPr>
                                <w:spacing w:before="1"/>
                                <w:ind w:left="1749"/>
                                <w:rPr>
                                  <w:rFonts w:ascii="Courier New"/>
                                  <w:sz w:val="18"/>
                                </w:rPr>
                              </w:pPr>
                              <w:proofErr w:type="spellStart"/>
                              <w:r>
                                <w:rPr>
                                  <w:rFonts w:ascii="Courier New"/>
                                  <w:spacing w:val="-2"/>
                                  <w:sz w:val="18"/>
                                </w:rPr>
                                <w:t>Retrofit.Builder</w:t>
                              </w:r>
                              <w:proofErr w:type="spellEnd"/>
                              <w:r>
                                <w:rPr>
                                  <w:rFonts w:ascii="Courier New"/>
                                  <w:spacing w:val="-2"/>
                                  <w:sz w:val="18"/>
                                </w:rPr>
                                <w:t>()</w:t>
                              </w:r>
                            </w:p>
                            <w:p w14:paraId="2969B870"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("https://jsonplaceholder.typicode.com/")</w:t>
                              </w:r>
                            </w:p>
                            <w:p w14:paraId="57D55A4E" w14:textId="77777777" w:rsidR="003D76C2" w:rsidRDefault="00000000">
                              <w:pPr>
                                <w:spacing w:before="76" w:line="202" w:lineRule="exact"/>
                                <w:ind w:left="2181"/>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GsonConverterFactory</w:t>
                              </w:r>
                              <w:proofErr w:type="spellEnd"/>
                            </w:p>
                            <w:p w14:paraId="2EF65654" w14:textId="77777777" w:rsidR="003D76C2" w:rsidRDefault="00000000">
                              <w:pPr>
                                <w:spacing w:line="202" w:lineRule="exact"/>
                                <w:ind w:left="2397"/>
                                <w:rPr>
                                  <w:rFonts w:ascii="Courier New"/>
                                  <w:sz w:val="18"/>
                                </w:rPr>
                              </w:pPr>
                              <w:r>
                                <w:rPr>
                                  <w:rFonts w:ascii="Courier New"/>
                                  <w:spacing w:val="-2"/>
                                  <w:sz w:val="18"/>
                                </w:rPr>
                                <w:t>.create())</w:t>
                              </w:r>
                            </w:p>
                            <w:p w14:paraId="3B5A8EE3" w14:textId="77777777" w:rsidR="003D76C2" w:rsidRDefault="00000000">
                              <w:pPr>
                                <w:spacing w:before="16"/>
                                <w:ind w:left="2181"/>
                                <w:rPr>
                                  <w:rFonts w:ascii="Courier New"/>
                                  <w:sz w:val="18"/>
                                </w:rPr>
                              </w:pPr>
                              <w:r>
                                <w:rPr>
                                  <w:rFonts w:ascii="Courier New"/>
                                  <w:spacing w:val="-2"/>
                                  <w:sz w:val="18"/>
                                </w:rPr>
                                <w:t>.build()</w:t>
                              </w:r>
                            </w:p>
                            <w:p w14:paraId="1C28610D" w14:textId="77777777" w:rsidR="003D76C2" w:rsidRDefault="00000000">
                              <w:pPr>
                                <w:spacing w:before="76"/>
                                <w:ind w:left="1317"/>
                                <w:rPr>
                                  <w:rFonts w:ascii="Courier New"/>
                                  <w:sz w:val="18"/>
                                </w:rPr>
                              </w:pPr>
                              <w:r>
                                <w:rPr>
                                  <w:rFonts w:ascii="Courier New"/>
                                  <w:sz w:val="18"/>
                                </w:rPr>
                                <w:t>}</w:t>
                              </w:r>
                            </w:p>
                            <w:p w14:paraId="541FE73E" w14:textId="77777777" w:rsidR="003D76C2" w:rsidRDefault="003D76C2">
                              <w:pPr>
                                <w:rPr>
                                  <w:rFonts w:ascii="Courier New"/>
                                  <w:sz w:val="20"/>
                                </w:rPr>
                              </w:pPr>
                            </w:p>
                            <w:p w14:paraId="66F72637" w14:textId="77777777" w:rsidR="003D76C2" w:rsidRDefault="00000000">
                              <w:pPr>
                                <w:spacing w:before="130"/>
                                <w:ind w:left="1317"/>
                                <w:rPr>
                                  <w:rFonts w:ascii="Courier New"/>
                                  <w:sz w:val="18"/>
                                </w:rPr>
                              </w:pPr>
                              <w:r>
                                <w:rPr>
                                  <w:rFonts w:ascii="Courier New"/>
                                  <w:sz w:val="18"/>
                                </w:rPr>
                                <w:t>single</w:t>
                              </w:r>
                              <w:r>
                                <w:rPr>
                                  <w:rFonts w:ascii="Courier New"/>
                                  <w:spacing w:val="-6"/>
                                  <w:sz w:val="18"/>
                                </w:rPr>
                                <w:t xml:space="preserve"> </w:t>
                              </w:r>
                              <w:r>
                                <w:rPr>
                                  <w:rFonts w:ascii="Courier New"/>
                                  <w:spacing w:val="-10"/>
                                  <w:sz w:val="18"/>
                                </w:rPr>
                                <w:t>{</w:t>
                              </w:r>
                            </w:p>
                            <w:p w14:paraId="3281ED04" w14:textId="77777777" w:rsidR="003D76C2" w:rsidRDefault="00000000">
                              <w:pPr>
                                <w:spacing w:before="76"/>
                                <w:ind w:left="1749"/>
                                <w:rPr>
                                  <w:rFonts w:ascii="Courier New"/>
                                  <w:sz w:val="18"/>
                                </w:rPr>
                              </w:pPr>
                              <w:proofErr w:type="spellStart"/>
                              <w:r>
                                <w:rPr>
                                  <w:rFonts w:ascii="Courier New"/>
                                  <w:spacing w:val="-2"/>
                                  <w:sz w:val="18"/>
                                </w:rPr>
                                <w:t>providePostService</w:t>
                              </w:r>
                              <w:proofErr w:type="spellEnd"/>
                              <w:r>
                                <w:rPr>
                                  <w:rFonts w:ascii="Courier New"/>
                                  <w:spacing w:val="-2"/>
                                  <w:sz w:val="18"/>
                                </w:rPr>
                                <w:t>(get())</w:t>
                              </w:r>
                            </w:p>
                            <w:p w14:paraId="3D6E6E8C" w14:textId="77777777" w:rsidR="003D76C2" w:rsidRDefault="00000000">
                              <w:pPr>
                                <w:spacing w:before="76"/>
                                <w:ind w:left="1317"/>
                                <w:rPr>
                                  <w:rFonts w:ascii="Courier New"/>
                                  <w:sz w:val="18"/>
                                </w:rPr>
                              </w:pPr>
                              <w:r>
                                <w:rPr>
                                  <w:rFonts w:ascii="Courier New"/>
                                  <w:sz w:val="18"/>
                                </w:rPr>
                                <w:t>}</w:t>
                              </w:r>
                            </w:p>
                            <w:p w14:paraId="5093BE42" w14:textId="77777777" w:rsidR="003D76C2" w:rsidRDefault="00000000">
                              <w:pPr>
                                <w:spacing w:before="76"/>
                                <w:ind w:left="885"/>
                                <w:rPr>
                                  <w:rFonts w:ascii="Courier New"/>
                                  <w:sz w:val="18"/>
                                </w:rPr>
                              </w:pPr>
                              <w:r>
                                <w:rPr>
                                  <w:rFonts w:ascii="Courier New"/>
                                  <w:sz w:val="18"/>
                                </w:rPr>
                                <w:t>}</w:t>
                              </w:r>
                            </w:p>
                            <w:p w14:paraId="4EF6DC2B" w14:textId="77777777" w:rsidR="003D76C2" w:rsidRDefault="00000000">
                              <w:pPr>
                                <w:spacing w:before="76" w:line="328" w:lineRule="auto"/>
                                <w:ind w:left="1317" w:right="2784"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repositoryModule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single {</w:t>
                              </w:r>
                            </w:p>
                            <w:p w14:paraId="6F693090" w14:textId="77777777" w:rsidR="003D76C2" w:rsidRDefault="00000000">
                              <w:pPr>
                                <w:spacing w:before="2"/>
                                <w:ind w:left="1749"/>
                                <w:rPr>
                                  <w:rFonts w:ascii="Courier New"/>
                                  <w:sz w:val="18"/>
                                </w:rPr>
                              </w:pPr>
                              <w:proofErr w:type="spellStart"/>
                              <w:r>
                                <w:rPr>
                                  <w:rFonts w:ascii="Courier New"/>
                                  <w:spacing w:val="-2"/>
                                  <w:sz w:val="18"/>
                                </w:rPr>
                                <w:t>providePostRepository</w:t>
                              </w:r>
                              <w:proofErr w:type="spellEnd"/>
                              <w:r>
                                <w:rPr>
                                  <w:rFonts w:ascii="Courier New"/>
                                  <w:spacing w:val="-2"/>
                                  <w:sz w:val="18"/>
                                </w:rPr>
                                <w:t>(get())</w:t>
                              </w:r>
                            </w:p>
                            <w:p w14:paraId="31790770" w14:textId="77777777" w:rsidR="003D76C2" w:rsidRDefault="00000000">
                              <w:pPr>
                                <w:spacing w:before="76"/>
                                <w:ind w:left="1317"/>
                                <w:rPr>
                                  <w:rFonts w:ascii="Courier New"/>
                                  <w:sz w:val="18"/>
                                </w:rPr>
                              </w:pPr>
                              <w:r>
                                <w:rPr>
                                  <w:rFonts w:ascii="Courier New"/>
                                  <w:sz w:val="18"/>
                                </w:rPr>
                                <w:t>}</w:t>
                              </w:r>
                            </w:p>
                            <w:p w14:paraId="0B1F28BC" w14:textId="77777777" w:rsidR="003D76C2" w:rsidRDefault="00000000">
                              <w:pPr>
                                <w:spacing w:before="76"/>
                                <w:ind w:left="885"/>
                                <w:rPr>
                                  <w:rFonts w:ascii="Courier New"/>
                                  <w:sz w:val="18"/>
                                </w:rPr>
                              </w:pPr>
                              <w:r>
                                <w:rPr>
                                  <w:rFonts w:ascii="Courier New"/>
                                  <w:sz w:val="18"/>
                                </w:rPr>
                                <w:t>}</w:t>
                              </w:r>
                            </w:p>
                            <w:p w14:paraId="456A6DFE" w14:textId="77777777" w:rsidR="003D76C2" w:rsidRDefault="00000000">
                              <w:pPr>
                                <w:spacing w:before="76" w:line="328" w:lineRule="auto"/>
                                <w:ind w:left="1317" w:right="2128"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viewModelModule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xml:space="preserve">{ </w:t>
                              </w:r>
                              <w:proofErr w:type="spellStart"/>
                              <w:r>
                                <w:rPr>
                                  <w:rFonts w:ascii="Courier New"/>
                                  <w:sz w:val="18"/>
                                </w:rPr>
                                <w:t>viewModel</w:t>
                              </w:r>
                              <w:proofErr w:type="spellEnd"/>
                              <w:r>
                                <w:rPr>
                                  <w:rFonts w:ascii="Courier New"/>
                                  <w:sz w:val="18"/>
                                </w:rPr>
                                <w:t xml:space="preserve"> {</w:t>
                              </w:r>
                            </w:p>
                            <w:p w14:paraId="1F0A7DDF" w14:textId="77777777" w:rsidR="003D76C2" w:rsidRDefault="00000000">
                              <w:pPr>
                                <w:spacing w:before="1"/>
                                <w:ind w:left="1749"/>
                                <w:rPr>
                                  <w:rFonts w:ascii="Courier New"/>
                                  <w:sz w:val="18"/>
                                </w:rPr>
                              </w:pPr>
                              <w:proofErr w:type="spellStart"/>
                              <w:r>
                                <w:rPr>
                                  <w:rFonts w:ascii="Courier New"/>
                                  <w:spacing w:val="-2"/>
                                  <w:sz w:val="18"/>
                                </w:rPr>
                                <w:t>PostViewModel</w:t>
                              </w:r>
                              <w:proofErr w:type="spellEnd"/>
                              <w:r>
                                <w:rPr>
                                  <w:rFonts w:ascii="Courier New"/>
                                  <w:spacing w:val="-2"/>
                                  <w:sz w:val="18"/>
                                </w:rPr>
                                <w:t>(get())</w:t>
                              </w:r>
                            </w:p>
                            <w:p w14:paraId="708B8A42" w14:textId="77777777" w:rsidR="003D76C2" w:rsidRDefault="00000000">
                              <w:pPr>
                                <w:spacing w:before="76"/>
                                <w:ind w:left="1317"/>
                                <w:rPr>
                                  <w:rFonts w:ascii="Courier New"/>
                                  <w:sz w:val="18"/>
                                </w:rPr>
                              </w:pPr>
                              <w:r>
                                <w:rPr>
                                  <w:rFonts w:ascii="Courier New"/>
                                  <w:sz w:val="18"/>
                                </w:rPr>
                                <w:t>}</w:t>
                              </w:r>
                            </w:p>
                            <w:p w14:paraId="3443F34C" w14:textId="77777777" w:rsidR="003D76C2" w:rsidRDefault="00000000">
                              <w:pPr>
                                <w:spacing w:before="76"/>
                                <w:ind w:left="885"/>
                                <w:rPr>
                                  <w:rFonts w:ascii="Courier New"/>
                                  <w:sz w:val="18"/>
                                </w:rPr>
                              </w:pPr>
                              <w:r>
                                <w:rPr>
                                  <w:rFonts w:ascii="Courier New"/>
                                  <w:sz w:val="18"/>
                                </w:rPr>
                                <w:t>}</w:t>
                              </w:r>
                            </w:p>
                            <w:p w14:paraId="2DD9850D" w14:textId="77777777" w:rsidR="003D76C2" w:rsidRDefault="003D76C2">
                              <w:pPr>
                                <w:rPr>
                                  <w:rFonts w:ascii="Courier New"/>
                                  <w:sz w:val="20"/>
                                </w:rPr>
                              </w:pPr>
                            </w:p>
                            <w:p w14:paraId="0CD2006B"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 xml:space="preserve">() </w:t>
                              </w:r>
                              <w:proofErr w:type="spellStart"/>
                              <w:r>
                                <w:rPr>
                                  <w:rFonts w:ascii="Courier New"/>
                                  <w:sz w:val="18"/>
                                </w:rPr>
                                <w:t>startKoin</w:t>
                              </w:r>
                              <w:proofErr w:type="spellEnd"/>
                              <w:r>
                                <w:rPr>
                                  <w:rFonts w:ascii="Courier New"/>
                                  <w:sz w:val="18"/>
                                </w:rPr>
                                <w:t xml:space="preserve"> {</w:t>
                              </w:r>
                            </w:p>
                            <w:p w14:paraId="6F66C14A" w14:textId="77777777" w:rsidR="003D76C2" w:rsidRDefault="00000000">
                              <w:pPr>
                                <w:spacing w:before="2"/>
                                <w:ind w:left="1749"/>
                                <w:rPr>
                                  <w:rFonts w:ascii="Courier New"/>
                                  <w:sz w:val="18"/>
                                </w:rPr>
                              </w:pPr>
                              <w:proofErr w:type="spellStart"/>
                              <w:r>
                                <w:rPr>
                                  <w:rFonts w:ascii="Courier New"/>
                                  <w:spacing w:val="-2"/>
                                  <w:sz w:val="18"/>
                                </w:rPr>
                                <w:t>androidContext</w:t>
                              </w:r>
                              <w:proofErr w:type="spellEnd"/>
                              <w:r>
                                <w:rPr>
                                  <w:rFonts w:ascii="Courier New"/>
                                  <w:spacing w:val="-2"/>
                                  <w:sz w:val="18"/>
                                </w:rPr>
                                <w:t>(</w:t>
                              </w:r>
                              <w:proofErr w:type="spellStart"/>
                              <w:r>
                                <w:rPr>
                                  <w:rFonts w:ascii="Courier New"/>
                                  <w:spacing w:val="-2"/>
                                  <w:sz w:val="18"/>
                                </w:rPr>
                                <w:t>this@MyApplication</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45C8BE" id="docshapegroup1206" o:spid="_x0000_s2092" style="position:absolute;margin-left:88.2pt;margin-top:7.15pt;width:399.6pt;height:416.25pt;z-index:-15561216;mso-wrap-distance-left:0;mso-wrap-distance-right:0;mso-position-horizontal-relative:page;mso-position-vertical-relative:text" coordorigin="1764,143" coordsize="7992,8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">
                <v:rect id="docshape1207" o:spid="_x0000_s2093" style="position:absolute;left:1764;top:152;width:7992;height:8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" fillcolor="#f6f6f6" stroked="f">
                  <v:path arrowok="t"/>
                </v:rect>
                <v:shape id="docshape1208" o:spid="_x0000_s2094" style="position:absolute;left:1764;top:142;width:7992;height:8325;visibility:visible;mso-wrap-style:square;v-text-anchor:top" coordsize="7992,8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" path="m7992,8304l,8304r,20l7992,8324r,-20xm7992,l,,,20r7992,l7992,xe" fillcolor="#dadada" stroked="f">
                  <v:path arrowok="t" o:connecttype="custom" o:connectlocs="7992,8447;0,8447;0,8467;7992,8467;7992,8447;7992,143;0,143;0,163;7992,163;7992,143" o:connectangles="0,0,0,0,0,0,0,0,0,0"/>
                </v:shape>
                <v:shape id="docshape1209" o:spid="_x0000_s2095" type="#_x0000_t202" style="position:absolute;left:1764;top:162;width:7992;height:8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" filled="f" stroked="f">
                  <v:path arrowok="t"/>
                  <v:textbox inset="0,0,0,0">
                    <w:txbxContent>
                      <w:p w14:paraId="73F4904C" w14:textId="77777777" w:rsidR="003D76C2" w:rsidRDefault="00000000">
                        <w:pPr>
                          <w:spacing w:before="40"/>
                          <w:ind w:left="453"/>
                          <w:rPr>
                            <w:rFonts w:ascii="Courier New"/>
                            <w:sz w:val="18"/>
                          </w:rPr>
                        </w:pPr>
                        <w:r>
                          <w:rPr>
                            <w:rFonts w:ascii="Courier New"/>
                            <w:sz w:val="18"/>
                          </w:rPr>
                          <w:t>open</w:t>
                        </w:r>
                        <w:r>
                          <w:rPr>
                            <w:rFonts w:ascii="Courier New"/>
                            <w:spacing w:val="-10"/>
                            <w:sz w:val="18"/>
                          </w:rPr>
                          <w:t xml:space="preserve"> </w:t>
                        </w:r>
                        <w:r>
                          <w:rPr>
                            <w:rFonts w:ascii="Courier New"/>
                            <w:sz w:val="18"/>
                          </w:rPr>
                          <w:t>class</w:t>
                        </w:r>
                        <w:r>
                          <w:rPr>
                            <w:rFonts w:ascii="Courier New"/>
                            <w:spacing w:val="-7"/>
                            <w:sz w:val="18"/>
                          </w:rPr>
                          <w:t xml:space="preserve"> </w:t>
                        </w:r>
                        <w:proofErr w:type="spellStart"/>
                        <w:r>
                          <w:rPr>
                            <w:rFonts w:ascii="Courier New"/>
                            <w:sz w:val="18"/>
                          </w:rPr>
                          <w:t>MyApplication</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08509877" w14:textId="77777777" w:rsidR="003D76C2" w:rsidRDefault="003D76C2">
                        <w:pPr>
                          <w:rPr>
                            <w:rFonts w:ascii="Courier New"/>
                            <w:sz w:val="20"/>
                          </w:rPr>
                        </w:pPr>
                      </w:p>
                      <w:p w14:paraId="16F5D397" w14:textId="77777777" w:rsidR="003D76C2" w:rsidRDefault="00000000">
                        <w:pPr>
                          <w:spacing w:before="130" w:line="328" w:lineRule="auto"/>
                          <w:ind w:left="1317" w:right="2755"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networkModule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single {</w:t>
                        </w:r>
                      </w:p>
                      <w:p w14:paraId="6FC310D5" w14:textId="77777777" w:rsidR="003D76C2" w:rsidRDefault="00000000">
                        <w:pPr>
                          <w:spacing w:before="1"/>
                          <w:ind w:left="1749"/>
                          <w:rPr>
                            <w:rFonts w:ascii="Courier New"/>
                            <w:sz w:val="18"/>
                          </w:rPr>
                        </w:pPr>
                        <w:proofErr w:type="spellStart"/>
                        <w:r>
                          <w:rPr>
                            <w:rFonts w:ascii="Courier New"/>
                            <w:spacing w:val="-2"/>
                            <w:sz w:val="18"/>
                          </w:rPr>
                          <w:t>Retrofit.Builder</w:t>
                        </w:r>
                        <w:proofErr w:type="spellEnd"/>
                        <w:r>
                          <w:rPr>
                            <w:rFonts w:ascii="Courier New"/>
                            <w:spacing w:val="-2"/>
                            <w:sz w:val="18"/>
                          </w:rPr>
                          <w:t>()</w:t>
                        </w:r>
                      </w:p>
                      <w:p w14:paraId="2969B870"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("https://jsonplaceholder.typicode.com/")</w:t>
                        </w:r>
                      </w:p>
                      <w:p w14:paraId="57D55A4E" w14:textId="77777777" w:rsidR="003D76C2" w:rsidRDefault="00000000">
                        <w:pPr>
                          <w:spacing w:before="76" w:line="202" w:lineRule="exact"/>
                          <w:ind w:left="2181"/>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GsonConverterFactory</w:t>
                        </w:r>
                        <w:proofErr w:type="spellEnd"/>
                      </w:p>
                      <w:p w14:paraId="2EF65654" w14:textId="77777777" w:rsidR="003D76C2" w:rsidRDefault="00000000">
                        <w:pPr>
                          <w:spacing w:line="202" w:lineRule="exact"/>
                          <w:ind w:left="2397"/>
                          <w:rPr>
                            <w:rFonts w:ascii="Courier New"/>
                            <w:sz w:val="18"/>
                          </w:rPr>
                        </w:pPr>
                        <w:r>
                          <w:rPr>
                            <w:rFonts w:ascii="Courier New"/>
                            <w:spacing w:val="-2"/>
                            <w:sz w:val="18"/>
                          </w:rPr>
                          <w:t>.create())</w:t>
                        </w:r>
                      </w:p>
                      <w:p w14:paraId="3B5A8EE3" w14:textId="77777777" w:rsidR="003D76C2" w:rsidRDefault="00000000">
                        <w:pPr>
                          <w:spacing w:before="16"/>
                          <w:ind w:left="2181"/>
                          <w:rPr>
                            <w:rFonts w:ascii="Courier New"/>
                            <w:sz w:val="18"/>
                          </w:rPr>
                        </w:pPr>
                        <w:r>
                          <w:rPr>
                            <w:rFonts w:ascii="Courier New"/>
                            <w:spacing w:val="-2"/>
                            <w:sz w:val="18"/>
                          </w:rPr>
                          <w:t>.build()</w:t>
                        </w:r>
                      </w:p>
                      <w:p w14:paraId="1C28610D" w14:textId="77777777" w:rsidR="003D76C2" w:rsidRDefault="00000000">
                        <w:pPr>
                          <w:spacing w:before="76"/>
                          <w:ind w:left="1317"/>
                          <w:rPr>
                            <w:rFonts w:ascii="Courier New"/>
                            <w:sz w:val="18"/>
                          </w:rPr>
                        </w:pPr>
                        <w:r>
                          <w:rPr>
                            <w:rFonts w:ascii="Courier New"/>
                            <w:sz w:val="18"/>
                          </w:rPr>
                          <w:t>}</w:t>
                        </w:r>
                      </w:p>
                      <w:p w14:paraId="541FE73E" w14:textId="77777777" w:rsidR="003D76C2" w:rsidRDefault="003D76C2">
                        <w:pPr>
                          <w:rPr>
                            <w:rFonts w:ascii="Courier New"/>
                            <w:sz w:val="20"/>
                          </w:rPr>
                        </w:pPr>
                      </w:p>
                      <w:p w14:paraId="66F72637" w14:textId="77777777" w:rsidR="003D76C2" w:rsidRDefault="00000000">
                        <w:pPr>
                          <w:spacing w:before="130"/>
                          <w:ind w:left="1317"/>
                          <w:rPr>
                            <w:rFonts w:ascii="Courier New"/>
                            <w:sz w:val="18"/>
                          </w:rPr>
                        </w:pPr>
                        <w:r>
                          <w:rPr>
                            <w:rFonts w:ascii="Courier New"/>
                            <w:sz w:val="18"/>
                          </w:rPr>
                          <w:t>single</w:t>
                        </w:r>
                        <w:r>
                          <w:rPr>
                            <w:rFonts w:ascii="Courier New"/>
                            <w:spacing w:val="-6"/>
                            <w:sz w:val="18"/>
                          </w:rPr>
                          <w:t xml:space="preserve"> </w:t>
                        </w:r>
                        <w:r>
                          <w:rPr>
                            <w:rFonts w:ascii="Courier New"/>
                            <w:spacing w:val="-10"/>
                            <w:sz w:val="18"/>
                          </w:rPr>
                          <w:t>{</w:t>
                        </w:r>
                      </w:p>
                      <w:p w14:paraId="3281ED04" w14:textId="77777777" w:rsidR="003D76C2" w:rsidRDefault="00000000">
                        <w:pPr>
                          <w:spacing w:before="76"/>
                          <w:ind w:left="1749"/>
                          <w:rPr>
                            <w:rFonts w:ascii="Courier New"/>
                            <w:sz w:val="18"/>
                          </w:rPr>
                        </w:pPr>
                        <w:proofErr w:type="spellStart"/>
                        <w:r>
                          <w:rPr>
                            <w:rFonts w:ascii="Courier New"/>
                            <w:spacing w:val="-2"/>
                            <w:sz w:val="18"/>
                          </w:rPr>
                          <w:t>providePostService</w:t>
                        </w:r>
                        <w:proofErr w:type="spellEnd"/>
                        <w:r>
                          <w:rPr>
                            <w:rFonts w:ascii="Courier New"/>
                            <w:spacing w:val="-2"/>
                            <w:sz w:val="18"/>
                          </w:rPr>
                          <w:t>(get())</w:t>
                        </w:r>
                      </w:p>
                      <w:p w14:paraId="3D6E6E8C" w14:textId="77777777" w:rsidR="003D76C2" w:rsidRDefault="00000000">
                        <w:pPr>
                          <w:spacing w:before="76"/>
                          <w:ind w:left="1317"/>
                          <w:rPr>
                            <w:rFonts w:ascii="Courier New"/>
                            <w:sz w:val="18"/>
                          </w:rPr>
                        </w:pPr>
                        <w:r>
                          <w:rPr>
                            <w:rFonts w:ascii="Courier New"/>
                            <w:sz w:val="18"/>
                          </w:rPr>
                          <w:t>}</w:t>
                        </w:r>
                      </w:p>
                      <w:p w14:paraId="5093BE42" w14:textId="77777777" w:rsidR="003D76C2" w:rsidRDefault="00000000">
                        <w:pPr>
                          <w:spacing w:before="76"/>
                          <w:ind w:left="885"/>
                          <w:rPr>
                            <w:rFonts w:ascii="Courier New"/>
                            <w:sz w:val="18"/>
                          </w:rPr>
                        </w:pPr>
                        <w:r>
                          <w:rPr>
                            <w:rFonts w:ascii="Courier New"/>
                            <w:sz w:val="18"/>
                          </w:rPr>
                          <w:t>}</w:t>
                        </w:r>
                      </w:p>
                      <w:p w14:paraId="4EF6DC2B" w14:textId="77777777" w:rsidR="003D76C2" w:rsidRDefault="00000000">
                        <w:pPr>
                          <w:spacing w:before="76" w:line="328" w:lineRule="auto"/>
                          <w:ind w:left="1317" w:right="2784"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repositoryModule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single {</w:t>
                        </w:r>
                      </w:p>
                      <w:p w14:paraId="6F693090" w14:textId="77777777" w:rsidR="003D76C2" w:rsidRDefault="00000000">
                        <w:pPr>
                          <w:spacing w:before="2"/>
                          <w:ind w:left="1749"/>
                          <w:rPr>
                            <w:rFonts w:ascii="Courier New"/>
                            <w:sz w:val="18"/>
                          </w:rPr>
                        </w:pPr>
                        <w:proofErr w:type="spellStart"/>
                        <w:r>
                          <w:rPr>
                            <w:rFonts w:ascii="Courier New"/>
                            <w:spacing w:val="-2"/>
                            <w:sz w:val="18"/>
                          </w:rPr>
                          <w:t>providePostRepository</w:t>
                        </w:r>
                        <w:proofErr w:type="spellEnd"/>
                        <w:r>
                          <w:rPr>
                            <w:rFonts w:ascii="Courier New"/>
                            <w:spacing w:val="-2"/>
                            <w:sz w:val="18"/>
                          </w:rPr>
                          <w:t>(get())</w:t>
                        </w:r>
                      </w:p>
                      <w:p w14:paraId="31790770" w14:textId="77777777" w:rsidR="003D76C2" w:rsidRDefault="00000000">
                        <w:pPr>
                          <w:spacing w:before="76"/>
                          <w:ind w:left="1317"/>
                          <w:rPr>
                            <w:rFonts w:ascii="Courier New"/>
                            <w:sz w:val="18"/>
                          </w:rPr>
                        </w:pPr>
                        <w:r>
                          <w:rPr>
                            <w:rFonts w:ascii="Courier New"/>
                            <w:sz w:val="18"/>
                          </w:rPr>
                          <w:t>}</w:t>
                        </w:r>
                      </w:p>
                      <w:p w14:paraId="0B1F28BC" w14:textId="77777777" w:rsidR="003D76C2" w:rsidRDefault="00000000">
                        <w:pPr>
                          <w:spacing w:before="76"/>
                          <w:ind w:left="885"/>
                          <w:rPr>
                            <w:rFonts w:ascii="Courier New"/>
                            <w:sz w:val="18"/>
                          </w:rPr>
                        </w:pPr>
                        <w:r>
                          <w:rPr>
                            <w:rFonts w:ascii="Courier New"/>
                            <w:sz w:val="18"/>
                          </w:rPr>
                          <w:t>}</w:t>
                        </w:r>
                      </w:p>
                      <w:p w14:paraId="456A6DFE" w14:textId="77777777" w:rsidR="003D76C2" w:rsidRDefault="00000000">
                        <w:pPr>
                          <w:spacing w:before="76" w:line="328" w:lineRule="auto"/>
                          <w:ind w:left="1317" w:right="2128" w:hanging="432"/>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viewModelModule</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xml:space="preserve">{ </w:t>
                        </w:r>
                        <w:proofErr w:type="spellStart"/>
                        <w:r>
                          <w:rPr>
                            <w:rFonts w:ascii="Courier New"/>
                            <w:sz w:val="18"/>
                          </w:rPr>
                          <w:t>viewModel</w:t>
                        </w:r>
                        <w:proofErr w:type="spellEnd"/>
                        <w:r>
                          <w:rPr>
                            <w:rFonts w:ascii="Courier New"/>
                            <w:sz w:val="18"/>
                          </w:rPr>
                          <w:t xml:space="preserve"> {</w:t>
                        </w:r>
                      </w:p>
                      <w:p w14:paraId="1F0A7DDF" w14:textId="77777777" w:rsidR="003D76C2" w:rsidRDefault="00000000">
                        <w:pPr>
                          <w:spacing w:before="1"/>
                          <w:ind w:left="1749"/>
                          <w:rPr>
                            <w:rFonts w:ascii="Courier New"/>
                            <w:sz w:val="18"/>
                          </w:rPr>
                        </w:pPr>
                        <w:proofErr w:type="spellStart"/>
                        <w:r>
                          <w:rPr>
                            <w:rFonts w:ascii="Courier New"/>
                            <w:spacing w:val="-2"/>
                            <w:sz w:val="18"/>
                          </w:rPr>
                          <w:t>PostViewModel</w:t>
                        </w:r>
                        <w:proofErr w:type="spellEnd"/>
                        <w:r>
                          <w:rPr>
                            <w:rFonts w:ascii="Courier New"/>
                            <w:spacing w:val="-2"/>
                            <w:sz w:val="18"/>
                          </w:rPr>
                          <w:t>(get())</w:t>
                        </w:r>
                      </w:p>
                      <w:p w14:paraId="708B8A42" w14:textId="77777777" w:rsidR="003D76C2" w:rsidRDefault="00000000">
                        <w:pPr>
                          <w:spacing w:before="76"/>
                          <w:ind w:left="1317"/>
                          <w:rPr>
                            <w:rFonts w:ascii="Courier New"/>
                            <w:sz w:val="18"/>
                          </w:rPr>
                        </w:pPr>
                        <w:r>
                          <w:rPr>
                            <w:rFonts w:ascii="Courier New"/>
                            <w:sz w:val="18"/>
                          </w:rPr>
                          <w:t>}</w:t>
                        </w:r>
                      </w:p>
                      <w:p w14:paraId="3443F34C" w14:textId="77777777" w:rsidR="003D76C2" w:rsidRDefault="00000000">
                        <w:pPr>
                          <w:spacing w:before="76"/>
                          <w:ind w:left="885"/>
                          <w:rPr>
                            <w:rFonts w:ascii="Courier New"/>
                            <w:sz w:val="18"/>
                          </w:rPr>
                        </w:pPr>
                        <w:r>
                          <w:rPr>
                            <w:rFonts w:ascii="Courier New"/>
                            <w:sz w:val="18"/>
                          </w:rPr>
                          <w:t>}</w:t>
                        </w:r>
                      </w:p>
                      <w:p w14:paraId="2DD9850D" w14:textId="77777777" w:rsidR="003D76C2" w:rsidRDefault="003D76C2">
                        <w:pPr>
                          <w:rPr>
                            <w:rFonts w:ascii="Courier New"/>
                            <w:sz w:val="20"/>
                          </w:rPr>
                        </w:pPr>
                      </w:p>
                      <w:p w14:paraId="0CD2006B"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proofErr w:type="spellStart"/>
                        <w:r>
                          <w:rPr>
                            <w:rFonts w:ascii="Courier New"/>
                            <w:sz w:val="18"/>
                          </w:rPr>
                          <w:t>onCreate</w:t>
                        </w:r>
                        <w:proofErr w:type="spellEnd"/>
                        <w:r>
                          <w:rPr>
                            <w:rFonts w:ascii="Courier New"/>
                            <w:sz w:val="18"/>
                          </w:rPr>
                          <w:t>()</w:t>
                        </w:r>
                        <w:r>
                          <w:rPr>
                            <w:rFonts w:ascii="Courier New"/>
                            <w:spacing w:val="-13"/>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 xml:space="preserve">() </w:t>
                        </w:r>
                        <w:proofErr w:type="spellStart"/>
                        <w:r>
                          <w:rPr>
                            <w:rFonts w:ascii="Courier New"/>
                            <w:sz w:val="18"/>
                          </w:rPr>
                          <w:t>startKoin</w:t>
                        </w:r>
                        <w:proofErr w:type="spellEnd"/>
                        <w:r>
                          <w:rPr>
                            <w:rFonts w:ascii="Courier New"/>
                            <w:sz w:val="18"/>
                          </w:rPr>
                          <w:t xml:space="preserve"> {</w:t>
                        </w:r>
                      </w:p>
                      <w:p w14:paraId="6F66C14A" w14:textId="77777777" w:rsidR="003D76C2" w:rsidRDefault="00000000">
                        <w:pPr>
                          <w:spacing w:before="2"/>
                          <w:ind w:left="1749"/>
                          <w:rPr>
                            <w:rFonts w:ascii="Courier New"/>
                            <w:sz w:val="18"/>
                          </w:rPr>
                        </w:pPr>
                        <w:proofErr w:type="spellStart"/>
                        <w:r>
                          <w:rPr>
                            <w:rFonts w:ascii="Courier New"/>
                            <w:spacing w:val="-2"/>
                            <w:sz w:val="18"/>
                          </w:rPr>
                          <w:t>androidContext</w:t>
                        </w:r>
                        <w:proofErr w:type="spellEnd"/>
                        <w:r>
                          <w:rPr>
                            <w:rFonts w:ascii="Courier New"/>
                            <w:spacing w:val="-2"/>
                            <w:sz w:val="18"/>
                          </w:rPr>
                          <w:t>(</w:t>
                        </w:r>
                        <w:proofErr w:type="spellStart"/>
                        <w:r>
                          <w:rPr>
                            <w:rFonts w:ascii="Courier New"/>
                            <w:spacing w:val="-2"/>
                            <w:sz w:val="18"/>
                          </w:rPr>
                          <w:t>this@MyApplication</w:t>
                        </w:r>
                        <w:proofErr w:type="spellEnd"/>
                        <w:r>
                          <w:rPr>
                            <w:rFonts w:ascii="Courier New"/>
                            <w:spacing w:val="-2"/>
                            <w:sz w:val="18"/>
                          </w:rPr>
                          <w:t>)</w:t>
                        </w:r>
                      </w:p>
                    </w:txbxContent>
                  </v:textbox>
                </v:shape>
                <w10:wrap type="topAndBottom" anchorx="page"/>
              </v:group>
            </w:pict>
          </mc:Fallback>
        </mc:AlternateContent>
      </w:r>
    </w:p>
    <w:p w14:paraId="47249A34" w14:textId="77777777" w:rsidR="003D76C2" w:rsidRDefault="003D76C2">
      <w:pPr>
        <w:rPr>
          <w:sz w:val="8"/>
        </w:rPr>
        <w:sectPr w:rsidR="003D76C2">
          <w:pgSz w:w="10800" w:h="13320"/>
          <w:pgMar w:top="1120" w:right="920" w:bottom="280" w:left="940" w:header="695" w:footer="0" w:gutter="0"/>
          <w:cols w:space="720"/>
        </w:sectPr>
      </w:pPr>
    </w:p>
    <w:p w14:paraId="623CA8EF" w14:textId="77777777" w:rsidR="003D76C2" w:rsidRDefault="003D76C2">
      <w:pPr>
        <w:pStyle w:val="BodyText"/>
        <w:spacing w:before="3"/>
        <w:rPr>
          <w:sz w:val="5"/>
        </w:rPr>
      </w:pPr>
    </w:p>
    <w:p w14:paraId="4C29D62E" w14:textId="77777777" w:rsidR="003D76C2" w:rsidRDefault="00D51F7C">
      <w:pPr>
        <w:pStyle w:val="BodyText"/>
        <w:ind w:left="104"/>
      </w:pPr>
      <w:r>
        <w:rPr>
          <w:noProof/>
        </w:rPr>
        <mc:AlternateContent>
          <mc:Choice Requires="wpg">
            <w:drawing>
              <wp:inline distT="0" distB="0" distL="0" distR="0" wp14:anchorId="13EB29B9" wp14:editId="3FAC50C9">
                <wp:extent cx="5074920" cy="2441575"/>
                <wp:effectExtent l="0" t="0" r="5080" b="0"/>
                <wp:docPr id="346" name="docshapegroup1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0" y="0"/>
                          <a:chExt cx="7992" cy="3845"/>
                        </a:xfrm>
                      </wpg:grpSpPr>
                      <wps:wsp>
                        <wps:cNvPr id="347" name="docshape1211"/>
                        <wps:cNvSpPr>
                          <a:spLocks/>
                        </wps:cNvSpPr>
                        <wps:spPr bwMode="auto">
                          <a:xfrm>
                            <a:off x="0" y="10"/>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8" name="docshape1212"/>
                        <wps:cNvSpPr>
                          <a:spLocks/>
                        </wps:cNvSpPr>
                        <wps:spPr bwMode="auto">
                          <a:xfrm>
                            <a:off x="0" y="0"/>
                            <a:ext cx="7992" cy="3845"/>
                          </a:xfrm>
                          <a:custGeom>
                            <a:avLst/>
                            <a:gdLst>
                              <a:gd name="T0" fmla="*/ 7992 w 7992"/>
                              <a:gd name="T1" fmla="*/ 3824 h 3845"/>
                              <a:gd name="T2" fmla="*/ 0 w 7992"/>
                              <a:gd name="T3" fmla="*/ 3824 h 3845"/>
                              <a:gd name="T4" fmla="*/ 0 w 7992"/>
                              <a:gd name="T5" fmla="*/ 3844 h 3845"/>
                              <a:gd name="T6" fmla="*/ 7992 w 7992"/>
                              <a:gd name="T7" fmla="*/ 3844 h 3845"/>
                              <a:gd name="T8" fmla="*/ 7992 w 7992"/>
                              <a:gd name="T9" fmla="*/ 3824 h 3845"/>
                              <a:gd name="T10" fmla="*/ 7992 w 7992"/>
                              <a:gd name="T11" fmla="*/ 0 h 3845"/>
                              <a:gd name="T12" fmla="*/ 0 w 7992"/>
                              <a:gd name="T13" fmla="*/ 0 h 3845"/>
                              <a:gd name="T14" fmla="*/ 0 w 7992"/>
                              <a:gd name="T15" fmla="*/ 20 h 3845"/>
                              <a:gd name="T16" fmla="*/ 7992 w 7992"/>
                              <a:gd name="T17" fmla="*/ 20 h 3845"/>
                              <a:gd name="T18" fmla="*/ 7992 w 7992"/>
                              <a:gd name="T19" fmla="*/ 0 h 38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docshape1213"/>
                        <wps:cNvSpPr txBox="1">
                          <a:spLocks/>
                        </wps:cNvSpPr>
                        <wps:spPr bwMode="auto">
                          <a:xfrm>
                            <a:off x="0" y="20"/>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1A7089" w14:textId="77777777" w:rsidR="003D76C2" w:rsidRDefault="00000000">
                              <w:pPr>
                                <w:spacing w:before="43" w:line="235" w:lineRule="auto"/>
                                <w:ind w:left="1965" w:hanging="216"/>
                                <w:rPr>
                                  <w:rFonts w:ascii="Courier New"/>
                                  <w:sz w:val="18"/>
                                </w:rPr>
                              </w:pPr>
                              <w:r>
                                <w:rPr>
                                  <w:rFonts w:ascii="Courier New"/>
                                  <w:sz w:val="18"/>
                                </w:rPr>
                                <w:t>modules(</w:t>
                              </w:r>
                              <w:proofErr w:type="spellStart"/>
                              <w:r>
                                <w:rPr>
                                  <w:rFonts w:ascii="Courier New"/>
                                  <w:sz w:val="18"/>
                                </w:rPr>
                                <w:t>listOf</w:t>
                              </w:r>
                              <w:proofErr w:type="spellEnd"/>
                              <w:r>
                                <w:rPr>
                                  <w:rFonts w:ascii="Courier New"/>
                                  <w:sz w:val="18"/>
                                </w:rPr>
                                <w:t>(</w:t>
                              </w:r>
                              <w:proofErr w:type="spellStart"/>
                              <w:r>
                                <w:rPr>
                                  <w:rFonts w:ascii="Courier New"/>
                                  <w:sz w:val="18"/>
                                </w:rPr>
                                <w:t>networkModule</w:t>
                              </w:r>
                              <w:proofErr w:type="spellEnd"/>
                              <w:r>
                                <w:rPr>
                                  <w:rFonts w:ascii="Courier New"/>
                                  <w:sz w:val="18"/>
                                </w:rPr>
                                <w:t>,</w:t>
                              </w:r>
                              <w:r>
                                <w:rPr>
                                  <w:rFonts w:ascii="Courier New"/>
                                  <w:spacing w:val="-29"/>
                                  <w:sz w:val="18"/>
                                </w:rPr>
                                <w:t xml:space="preserve"> </w:t>
                              </w:r>
                              <w:proofErr w:type="spellStart"/>
                              <w:r>
                                <w:rPr>
                                  <w:rFonts w:ascii="Courier New"/>
                                  <w:sz w:val="18"/>
                                </w:rPr>
                                <w:t>repositoryModule</w:t>
                              </w:r>
                              <w:proofErr w:type="spellEnd"/>
                              <w:r>
                                <w:rPr>
                                  <w:rFonts w:ascii="Courier New"/>
                                  <w:sz w:val="18"/>
                                </w:rPr>
                                <w:t xml:space="preserve">, </w:t>
                              </w:r>
                              <w:proofErr w:type="spellStart"/>
                              <w:r>
                                <w:rPr>
                                  <w:rFonts w:ascii="Courier New"/>
                                  <w:spacing w:val="-2"/>
                                  <w:sz w:val="18"/>
                                </w:rPr>
                                <w:t>viewModelModule</w:t>
                              </w:r>
                              <w:proofErr w:type="spellEnd"/>
                              <w:r>
                                <w:rPr>
                                  <w:rFonts w:ascii="Courier New"/>
                                  <w:spacing w:val="-2"/>
                                  <w:sz w:val="18"/>
                                </w:rPr>
                                <w:t>))</w:t>
                              </w:r>
                            </w:p>
                            <w:p w14:paraId="095C1EBA" w14:textId="77777777" w:rsidR="003D76C2" w:rsidRDefault="00000000">
                              <w:pPr>
                                <w:spacing w:before="17"/>
                                <w:ind w:left="1317"/>
                                <w:rPr>
                                  <w:rFonts w:ascii="Courier New"/>
                                  <w:sz w:val="18"/>
                                </w:rPr>
                              </w:pPr>
                              <w:r>
                                <w:rPr>
                                  <w:rFonts w:ascii="Courier New"/>
                                  <w:sz w:val="18"/>
                                </w:rPr>
                                <w:t>}</w:t>
                              </w:r>
                            </w:p>
                            <w:p w14:paraId="2E1368B7" w14:textId="77777777" w:rsidR="003D76C2" w:rsidRDefault="00000000">
                              <w:pPr>
                                <w:spacing w:before="77"/>
                                <w:ind w:left="885"/>
                                <w:rPr>
                                  <w:rFonts w:ascii="Courier New"/>
                                  <w:sz w:val="18"/>
                                </w:rPr>
                              </w:pPr>
                              <w:r>
                                <w:rPr>
                                  <w:rFonts w:ascii="Courier New"/>
                                  <w:sz w:val="18"/>
                                </w:rPr>
                                <w:t>}</w:t>
                              </w:r>
                            </w:p>
                            <w:p w14:paraId="39A4EF3A" w14:textId="77777777" w:rsidR="003D76C2" w:rsidRDefault="003D76C2">
                              <w:pPr>
                                <w:rPr>
                                  <w:rFonts w:ascii="Courier New"/>
                                  <w:sz w:val="20"/>
                                </w:rPr>
                              </w:pPr>
                            </w:p>
                            <w:p w14:paraId="077A4723" w14:textId="77777777" w:rsidR="003D76C2" w:rsidRDefault="00000000">
                              <w:pPr>
                                <w:spacing w:before="129" w:line="202" w:lineRule="exact"/>
                                <w:ind w:left="885"/>
                                <w:rPr>
                                  <w:rFonts w:ascii="Courier New"/>
                                  <w:sz w:val="18"/>
                                </w:rPr>
                              </w:pPr>
                              <w:r>
                                <w:rPr>
                                  <w:rFonts w:ascii="Courier New"/>
                                  <w:spacing w:val="-4"/>
                                  <w:sz w:val="18"/>
                                </w:rPr>
                                <w:t>private</w:t>
                              </w:r>
                              <w:r>
                                <w:rPr>
                                  <w:rFonts w:ascii="Courier New"/>
                                  <w:spacing w:val="-3"/>
                                  <w:sz w:val="18"/>
                                </w:rPr>
                                <w:t xml:space="preserve"> </w:t>
                              </w:r>
                              <w:r>
                                <w:rPr>
                                  <w:rFonts w:ascii="Courier New"/>
                                  <w:spacing w:val="-4"/>
                                  <w:sz w:val="18"/>
                                </w:rPr>
                                <w:t>fun</w:t>
                              </w:r>
                              <w:r>
                                <w:rPr>
                                  <w:rFonts w:ascii="Courier New"/>
                                  <w:spacing w:val="-2"/>
                                  <w:sz w:val="18"/>
                                </w:rPr>
                                <w:t xml:space="preserve"> </w:t>
                              </w:r>
                              <w:proofErr w:type="spellStart"/>
                              <w:r>
                                <w:rPr>
                                  <w:rFonts w:ascii="Courier New"/>
                                  <w:spacing w:val="-4"/>
                                  <w:sz w:val="18"/>
                                </w:rPr>
                                <w:t>providePostService</w:t>
                              </w:r>
                              <w:proofErr w:type="spellEnd"/>
                              <w:r>
                                <w:rPr>
                                  <w:rFonts w:ascii="Courier New"/>
                                  <w:spacing w:val="-4"/>
                                  <w:sz w:val="18"/>
                                </w:rPr>
                                <w:t>(retrofit:</w:t>
                              </w:r>
                              <w:r>
                                <w:rPr>
                                  <w:rFonts w:ascii="Courier New"/>
                                  <w:spacing w:val="-2"/>
                                  <w:sz w:val="18"/>
                                </w:rPr>
                                <w:t xml:space="preserve"> </w:t>
                              </w:r>
                              <w:r>
                                <w:rPr>
                                  <w:rFonts w:ascii="Courier New"/>
                                  <w:spacing w:val="-4"/>
                                  <w:sz w:val="18"/>
                                </w:rPr>
                                <w:t>Retrofit):</w:t>
                              </w:r>
                            </w:p>
                            <w:p w14:paraId="7907ACA1" w14:textId="77777777" w:rsidR="003D76C2" w:rsidRDefault="00000000">
                              <w:pPr>
                                <w:spacing w:line="202" w:lineRule="exact"/>
                                <w:ind w:left="1101"/>
                                <w:rPr>
                                  <w:rFonts w:ascii="Courier New"/>
                                  <w:sz w:val="18"/>
                                </w:rPr>
                              </w:pPr>
                              <w:proofErr w:type="spellStart"/>
                              <w:r>
                                <w:rPr>
                                  <w:rFonts w:ascii="Courier New"/>
                                  <w:sz w:val="18"/>
                                </w:rPr>
                                <w:t>PostService</w:t>
                              </w:r>
                              <w:proofErr w:type="spellEnd"/>
                              <w:r>
                                <w:rPr>
                                  <w:rFonts w:ascii="Courier New"/>
                                  <w:spacing w:val="-11"/>
                                  <w:sz w:val="18"/>
                                </w:rPr>
                                <w:t xml:space="preserve"> </w:t>
                              </w:r>
                              <w:r>
                                <w:rPr>
                                  <w:rFonts w:ascii="Courier New"/>
                                  <w:spacing w:val="-10"/>
                                  <w:sz w:val="18"/>
                                </w:rPr>
                                <w:t>{</w:t>
                              </w:r>
                            </w:p>
                            <w:p w14:paraId="36768F0E" w14:textId="77777777" w:rsidR="003D76C2" w:rsidRDefault="00000000">
                              <w:pPr>
                                <w:spacing w:before="16"/>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retrofit.create</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::class.java)</w:t>
                              </w:r>
                            </w:p>
                            <w:p w14:paraId="7D5ADB95" w14:textId="77777777" w:rsidR="003D76C2" w:rsidRDefault="00000000">
                              <w:pPr>
                                <w:spacing w:before="76"/>
                                <w:ind w:left="885"/>
                                <w:rPr>
                                  <w:rFonts w:ascii="Courier New"/>
                                  <w:sz w:val="18"/>
                                </w:rPr>
                              </w:pPr>
                              <w:r>
                                <w:rPr>
                                  <w:rFonts w:ascii="Courier New"/>
                                  <w:sz w:val="18"/>
                                </w:rPr>
                                <w:t>}</w:t>
                              </w:r>
                            </w:p>
                            <w:p w14:paraId="21A6D89E" w14:textId="77777777" w:rsidR="003D76C2" w:rsidRDefault="003D76C2">
                              <w:pPr>
                                <w:rPr>
                                  <w:rFonts w:ascii="Courier New"/>
                                  <w:sz w:val="20"/>
                                </w:rPr>
                              </w:pPr>
                            </w:p>
                            <w:p w14:paraId="18D0F80C" w14:textId="77777777" w:rsidR="003D76C2" w:rsidRDefault="00000000">
                              <w:pPr>
                                <w:spacing w:before="133" w:line="235" w:lineRule="auto"/>
                                <w:ind w:left="1101" w:hanging="216"/>
                                <w:rPr>
                                  <w:rFonts w:ascii="Courier New"/>
                                  <w:sz w:val="18"/>
                                </w:rPr>
                              </w:pPr>
                              <w:r>
                                <w:rPr>
                                  <w:rFonts w:ascii="Courier New"/>
                                  <w:sz w:val="18"/>
                                </w:rPr>
                                <w:t>open</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23C8A54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PostRepositoryImpl</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w:t>
                              </w:r>
                            </w:p>
                            <w:p w14:paraId="63784743" w14:textId="77777777" w:rsidR="003D76C2" w:rsidRDefault="00000000">
                              <w:pPr>
                                <w:spacing w:before="76"/>
                                <w:ind w:left="885"/>
                                <w:rPr>
                                  <w:rFonts w:ascii="Courier New"/>
                                  <w:sz w:val="18"/>
                                </w:rPr>
                              </w:pPr>
                              <w:r>
                                <w:rPr>
                                  <w:rFonts w:ascii="Courier New"/>
                                  <w:sz w:val="18"/>
                                </w:rPr>
                                <w:t>}</w:t>
                              </w:r>
                            </w:p>
                            <w:p w14:paraId="1852CC5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3EB29B9" id="docshapegroup1210" o:spid="_x0000_s2096" style="width:399.6pt;height:192.25pt;mso-position-horizontal-relative:char;mso-position-vertical-relative:line"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">
                <v:rect id="docshape1211" o:spid="_x0000_s2097" style="position:absolute;top:10;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" fillcolor="#f6f6f6" stroked="f">
                  <v:path arrowok="t"/>
                </v:rect>
                <v:shape id="docshape1212" o:spid="_x0000_s2098" style="position:absolute;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" path="m7992,3824l,3824r,20l7992,3844r,-20xm7992,l,,,20r7992,l7992,xe" fillcolor="#dadada" stroked="f">
                  <v:path arrowok="t" o:connecttype="custom" o:connectlocs="7992,3824;0,3824;0,3844;7992,3844;7992,3824;7992,0;0,0;0,20;7992,20;7992,0" o:connectangles="0,0,0,0,0,0,0,0,0,0"/>
                </v:shape>
                <v:shape id="docshape1213" o:spid="_x0000_s2099" type="#_x0000_t202" style="position:absolute;top:20;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" filled="f" stroked="f">
                  <v:path arrowok="t"/>
                  <v:textbox inset="0,0,0,0">
                    <w:txbxContent>
                      <w:p w14:paraId="581A7089" w14:textId="77777777" w:rsidR="003D76C2" w:rsidRDefault="00000000">
                        <w:pPr>
                          <w:spacing w:before="43" w:line="235" w:lineRule="auto"/>
                          <w:ind w:left="1965" w:hanging="216"/>
                          <w:rPr>
                            <w:rFonts w:ascii="Courier New"/>
                            <w:sz w:val="18"/>
                          </w:rPr>
                        </w:pPr>
                        <w:r>
                          <w:rPr>
                            <w:rFonts w:ascii="Courier New"/>
                            <w:sz w:val="18"/>
                          </w:rPr>
                          <w:t>modules(</w:t>
                        </w:r>
                        <w:proofErr w:type="spellStart"/>
                        <w:r>
                          <w:rPr>
                            <w:rFonts w:ascii="Courier New"/>
                            <w:sz w:val="18"/>
                          </w:rPr>
                          <w:t>listOf</w:t>
                        </w:r>
                        <w:proofErr w:type="spellEnd"/>
                        <w:r>
                          <w:rPr>
                            <w:rFonts w:ascii="Courier New"/>
                            <w:sz w:val="18"/>
                          </w:rPr>
                          <w:t>(</w:t>
                        </w:r>
                        <w:proofErr w:type="spellStart"/>
                        <w:r>
                          <w:rPr>
                            <w:rFonts w:ascii="Courier New"/>
                            <w:sz w:val="18"/>
                          </w:rPr>
                          <w:t>networkModule</w:t>
                        </w:r>
                        <w:proofErr w:type="spellEnd"/>
                        <w:r>
                          <w:rPr>
                            <w:rFonts w:ascii="Courier New"/>
                            <w:sz w:val="18"/>
                          </w:rPr>
                          <w:t>,</w:t>
                        </w:r>
                        <w:r>
                          <w:rPr>
                            <w:rFonts w:ascii="Courier New"/>
                            <w:spacing w:val="-29"/>
                            <w:sz w:val="18"/>
                          </w:rPr>
                          <w:t xml:space="preserve"> </w:t>
                        </w:r>
                        <w:proofErr w:type="spellStart"/>
                        <w:r>
                          <w:rPr>
                            <w:rFonts w:ascii="Courier New"/>
                            <w:sz w:val="18"/>
                          </w:rPr>
                          <w:t>repositoryModule</w:t>
                        </w:r>
                        <w:proofErr w:type="spellEnd"/>
                        <w:r>
                          <w:rPr>
                            <w:rFonts w:ascii="Courier New"/>
                            <w:sz w:val="18"/>
                          </w:rPr>
                          <w:t xml:space="preserve">, </w:t>
                        </w:r>
                        <w:proofErr w:type="spellStart"/>
                        <w:r>
                          <w:rPr>
                            <w:rFonts w:ascii="Courier New"/>
                            <w:spacing w:val="-2"/>
                            <w:sz w:val="18"/>
                          </w:rPr>
                          <w:t>viewModelModule</w:t>
                        </w:r>
                        <w:proofErr w:type="spellEnd"/>
                        <w:r>
                          <w:rPr>
                            <w:rFonts w:ascii="Courier New"/>
                            <w:spacing w:val="-2"/>
                            <w:sz w:val="18"/>
                          </w:rPr>
                          <w:t>))</w:t>
                        </w:r>
                      </w:p>
                      <w:p w14:paraId="095C1EBA" w14:textId="77777777" w:rsidR="003D76C2" w:rsidRDefault="00000000">
                        <w:pPr>
                          <w:spacing w:before="17"/>
                          <w:ind w:left="1317"/>
                          <w:rPr>
                            <w:rFonts w:ascii="Courier New"/>
                            <w:sz w:val="18"/>
                          </w:rPr>
                        </w:pPr>
                        <w:r>
                          <w:rPr>
                            <w:rFonts w:ascii="Courier New"/>
                            <w:sz w:val="18"/>
                          </w:rPr>
                          <w:t>}</w:t>
                        </w:r>
                      </w:p>
                      <w:p w14:paraId="2E1368B7" w14:textId="77777777" w:rsidR="003D76C2" w:rsidRDefault="00000000">
                        <w:pPr>
                          <w:spacing w:before="77"/>
                          <w:ind w:left="885"/>
                          <w:rPr>
                            <w:rFonts w:ascii="Courier New"/>
                            <w:sz w:val="18"/>
                          </w:rPr>
                        </w:pPr>
                        <w:r>
                          <w:rPr>
                            <w:rFonts w:ascii="Courier New"/>
                            <w:sz w:val="18"/>
                          </w:rPr>
                          <w:t>}</w:t>
                        </w:r>
                      </w:p>
                      <w:p w14:paraId="39A4EF3A" w14:textId="77777777" w:rsidR="003D76C2" w:rsidRDefault="003D76C2">
                        <w:pPr>
                          <w:rPr>
                            <w:rFonts w:ascii="Courier New"/>
                            <w:sz w:val="20"/>
                          </w:rPr>
                        </w:pPr>
                      </w:p>
                      <w:p w14:paraId="077A4723" w14:textId="77777777" w:rsidR="003D76C2" w:rsidRDefault="00000000">
                        <w:pPr>
                          <w:spacing w:before="129" w:line="202" w:lineRule="exact"/>
                          <w:ind w:left="885"/>
                          <w:rPr>
                            <w:rFonts w:ascii="Courier New"/>
                            <w:sz w:val="18"/>
                          </w:rPr>
                        </w:pPr>
                        <w:r>
                          <w:rPr>
                            <w:rFonts w:ascii="Courier New"/>
                            <w:spacing w:val="-4"/>
                            <w:sz w:val="18"/>
                          </w:rPr>
                          <w:t>private</w:t>
                        </w:r>
                        <w:r>
                          <w:rPr>
                            <w:rFonts w:ascii="Courier New"/>
                            <w:spacing w:val="-3"/>
                            <w:sz w:val="18"/>
                          </w:rPr>
                          <w:t xml:space="preserve"> </w:t>
                        </w:r>
                        <w:r>
                          <w:rPr>
                            <w:rFonts w:ascii="Courier New"/>
                            <w:spacing w:val="-4"/>
                            <w:sz w:val="18"/>
                          </w:rPr>
                          <w:t>fun</w:t>
                        </w:r>
                        <w:r>
                          <w:rPr>
                            <w:rFonts w:ascii="Courier New"/>
                            <w:spacing w:val="-2"/>
                            <w:sz w:val="18"/>
                          </w:rPr>
                          <w:t xml:space="preserve"> </w:t>
                        </w:r>
                        <w:proofErr w:type="spellStart"/>
                        <w:r>
                          <w:rPr>
                            <w:rFonts w:ascii="Courier New"/>
                            <w:spacing w:val="-4"/>
                            <w:sz w:val="18"/>
                          </w:rPr>
                          <w:t>providePostService</w:t>
                        </w:r>
                        <w:proofErr w:type="spellEnd"/>
                        <w:r>
                          <w:rPr>
                            <w:rFonts w:ascii="Courier New"/>
                            <w:spacing w:val="-4"/>
                            <w:sz w:val="18"/>
                          </w:rPr>
                          <w:t>(retrofit:</w:t>
                        </w:r>
                        <w:r>
                          <w:rPr>
                            <w:rFonts w:ascii="Courier New"/>
                            <w:spacing w:val="-2"/>
                            <w:sz w:val="18"/>
                          </w:rPr>
                          <w:t xml:space="preserve"> </w:t>
                        </w:r>
                        <w:r>
                          <w:rPr>
                            <w:rFonts w:ascii="Courier New"/>
                            <w:spacing w:val="-4"/>
                            <w:sz w:val="18"/>
                          </w:rPr>
                          <w:t>Retrofit):</w:t>
                        </w:r>
                      </w:p>
                      <w:p w14:paraId="7907ACA1" w14:textId="77777777" w:rsidR="003D76C2" w:rsidRDefault="00000000">
                        <w:pPr>
                          <w:spacing w:line="202" w:lineRule="exact"/>
                          <w:ind w:left="1101"/>
                          <w:rPr>
                            <w:rFonts w:ascii="Courier New"/>
                            <w:sz w:val="18"/>
                          </w:rPr>
                        </w:pPr>
                        <w:proofErr w:type="spellStart"/>
                        <w:r>
                          <w:rPr>
                            <w:rFonts w:ascii="Courier New"/>
                            <w:sz w:val="18"/>
                          </w:rPr>
                          <w:t>PostService</w:t>
                        </w:r>
                        <w:proofErr w:type="spellEnd"/>
                        <w:r>
                          <w:rPr>
                            <w:rFonts w:ascii="Courier New"/>
                            <w:spacing w:val="-11"/>
                            <w:sz w:val="18"/>
                          </w:rPr>
                          <w:t xml:space="preserve"> </w:t>
                        </w:r>
                        <w:r>
                          <w:rPr>
                            <w:rFonts w:ascii="Courier New"/>
                            <w:spacing w:val="-10"/>
                            <w:sz w:val="18"/>
                          </w:rPr>
                          <w:t>{</w:t>
                        </w:r>
                      </w:p>
                      <w:p w14:paraId="36768F0E" w14:textId="77777777" w:rsidR="003D76C2" w:rsidRDefault="00000000">
                        <w:pPr>
                          <w:spacing w:before="16"/>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retrofit.create</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::class.java)</w:t>
                        </w:r>
                      </w:p>
                      <w:p w14:paraId="7D5ADB95" w14:textId="77777777" w:rsidR="003D76C2" w:rsidRDefault="00000000">
                        <w:pPr>
                          <w:spacing w:before="76"/>
                          <w:ind w:left="885"/>
                          <w:rPr>
                            <w:rFonts w:ascii="Courier New"/>
                            <w:sz w:val="18"/>
                          </w:rPr>
                        </w:pPr>
                        <w:r>
                          <w:rPr>
                            <w:rFonts w:ascii="Courier New"/>
                            <w:sz w:val="18"/>
                          </w:rPr>
                          <w:t>}</w:t>
                        </w:r>
                      </w:p>
                      <w:p w14:paraId="21A6D89E" w14:textId="77777777" w:rsidR="003D76C2" w:rsidRDefault="003D76C2">
                        <w:pPr>
                          <w:rPr>
                            <w:rFonts w:ascii="Courier New"/>
                            <w:sz w:val="20"/>
                          </w:rPr>
                        </w:pPr>
                      </w:p>
                      <w:p w14:paraId="18D0F80C" w14:textId="77777777" w:rsidR="003D76C2" w:rsidRDefault="00000000">
                        <w:pPr>
                          <w:spacing w:before="133" w:line="235" w:lineRule="auto"/>
                          <w:ind w:left="1101" w:hanging="216"/>
                          <w:rPr>
                            <w:rFonts w:ascii="Courier New"/>
                            <w:sz w:val="18"/>
                          </w:rPr>
                        </w:pPr>
                        <w:r>
                          <w:rPr>
                            <w:rFonts w:ascii="Courier New"/>
                            <w:sz w:val="18"/>
                          </w:rPr>
                          <w:t>open</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p w14:paraId="23C8A54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PostRepositoryImpl</w:t>
                        </w:r>
                        <w:proofErr w:type="spellEnd"/>
                        <w:r>
                          <w:rPr>
                            <w:rFonts w:ascii="Courier New"/>
                            <w:spacing w:val="-2"/>
                            <w:sz w:val="18"/>
                          </w:rPr>
                          <w:t>(</w:t>
                        </w:r>
                        <w:proofErr w:type="spellStart"/>
                        <w:r>
                          <w:rPr>
                            <w:rFonts w:ascii="Courier New"/>
                            <w:spacing w:val="-2"/>
                            <w:sz w:val="18"/>
                          </w:rPr>
                          <w:t>postService</w:t>
                        </w:r>
                        <w:proofErr w:type="spellEnd"/>
                        <w:r>
                          <w:rPr>
                            <w:rFonts w:ascii="Courier New"/>
                            <w:spacing w:val="-2"/>
                            <w:sz w:val="18"/>
                          </w:rPr>
                          <w:t>)</w:t>
                        </w:r>
                      </w:p>
                      <w:p w14:paraId="63784743" w14:textId="77777777" w:rsidR="003D76C2" w:rsidRDefault="00000000">
                        <w:pPr>
                          <w:spacing w:before="76"/>
                          <w:ind w:left="885"/>
                          <w:rPr>
                            <w:rFonts w:ascii="Courier New"/>
                            <w:sz w:val="18"/>
                          </w:rPr>
                        </w:pPr>
                        <w:r>
                          <w:rPr>
                            <w:rFonts w:ascii="Courier New"/>
                            <w:sz w:val="18"/>
                          </w:rPr>
                          <w:t>}</w:t>
                        </w:r>
                      </w:p>
                      <w:p w14:paraId="1852CC54"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C0A7820" w14:textId="77777777" w:rsidR="003D76C2" w:rsidRDefault="00000000">
      <w:pPr>
        <w:pStyle w:val="ListParagraph"/>
        <w:numPr>
          <w:ilvl w:val="0"/>
          <w:numId w:val="3"/>
        </w:numPr>
        <w:tabs>
          <w:tab w:val="left" w:pos="554"/>
        </w:tabs>
        <w:spacing w:before="37"/>
        <w:jc w:val="left"/>
        <w:rPr>
          <w:sz w:val="20"/>
        </w:rPr>
      </w:pPr>
      <w:r>
        <w:rPr>
          <w:sz w:val="20"/>
        </w:rPr>
        <w:t>Inject</w:t>
      </w:r>
      <w:r>
        <w:rPr>
          <w:spacing w:val="-13"/>
          <w:sz w:val="20"/>
        </w:rPr>
        <w:t xml:space="preserve"> </w:t>
      </w:r>
      <w:proofErr w:type="spellStart"/>
      <w:r>
        <w:rPr>
          <w:rFonts w:ascii="Courier New"/>
          <w:b/>
        </w:rPr>
        <w:t>PostViewModel</w:t>
      </w:r>
      <w:proofErr w:type="spellEnd"/>
      <w:r>
        <w:rPr>
          <w:rFonts w:ascii="Courier New"/>
          <w:b/>
          <w:spacing w:val="-80"/>
        </w:rPr>
        <w:t xml:space="preserve"> </w:t>
      </w:r>
      <w:r>
        <w:rPr>
          <w:sz w:val="20"/>
        </w:rPr>
        <w:t>into</w:t>
      </w:r>
      <w:r>
        <w:rPr>
          <w:spacing w:val="-8"/>
          <w:sz w:val="20"/>
        </w:rPr>
        <w:t xml:space="preserve"> </w:t>
      </w:r>
      <w:proofErr w:type="spellStart"/>
      <w:r>
        <w:rPr>
          <w:rFonts w:ascii="Courier New"/>
          <w:b/>
        </w:rPr>
        <w:t>MainActivity</w:t>
      </w:r>
      <w:proofErr w:type="spellEnd"/>
      <w:r>
        <w:rPr>
          <w:rFonts w:ascii="Courier New"/>
          <w:b/>
          <w:spacing w:val="-80"/>
        </w:rPr>
        <w:t xml:space="preserve"> </w:t>
      </w:r>
      <w:r>
        <w:rPr>
          <w:sz w:val="20"/>
        </w:rPr>
        <w:t>using</w:t>
      </w:r>
      <w:r>
        <w:rPr>
          <w:spacing w:val="-4"/>
          <w:sz w:val="20"/>
        </w:rPr>
        <w:t xml:space="preserve"> </w:t>
      </w:r>
      <w:r>
        <w:rPr>
          <w:spacing w:val="-2"/>
          <w:sz w:val="20"/>
        </w:rPr>
        <w:t>Koin:</w:t>
      </w:r>
    </w:p>
    <w:p w14:paraId="38AF6687" w14:textId="77777777" w:rsidR="003D76C2" w:rsidRDefault="00D51F7C">
      <w:pPr>
        <w:pStyle w:val="BodyText"/>
        <w:spacing w:before="10"/>
        <w:rPr>
          <w:sz w:val="8"/>
        </w:rPr>
      </w:pPr>
      <w:r>
        <w:rPr>
          <w:noProof/>
        </w:rPr>
        <mc:AlternateContent>
          <mc:Choice Requires="wpg">
            <w:drawing>
              <wp:anchor distT="0" distB="0" distL="0" distR="0" simplePos="0" relativeHeight="487756288" behindDoc="1" locked="0" layoutInCell="1" allowOverlap="1" wp14:anchorId="50A3F9CC" wp14:editId="3DB2EB97">
                <wp:simplePos x="0" y="0"/>
                <wp:positionH relativeFrom="page">
                  <wp:posOffset>662940</wp:posOffset>
                </wp:positionH>
                <wp:positionV relativeFrom="paragraph">
                  <wp:posOffset>91440</wp:posOffset>
                </wp:positionV>
                <wp:extent cx="5074920" cy="3508375"/>
                <wp:effectExtent l="0" t="0" r="5080" b="0"/>
                <wp:wrapTopAndBottom/>
                <wp:docPr id="342" name="docshapegroup1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08375"/>
                          <a:chOff x="1044" y="144"/>
                          <a:chExt cx="7992" cy="5525"/>
                        </a:xfrm>
                      </wpg:grpSpPr>
                      <wps:wsp>
                        <wps:cNvPr id="343" name="docshape1215"/>
                        <wps:cNvSpPr>
                          <a:spLocks/>
                        </wps:cNvSpPr>
                        <wps:spPr bwMode="auto">
                          <a:xfrm>
                            <a:off x="1044" y="153"/>
                            <a:ext cx="7992" cy="55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4" name="docshape1216"/>
                        <wps:cNvSpPr>
                          <a:spLocks/>
                        </wps:cNvSpPr>
                        <wps:spPr bwMode="auto">
                          <a:xfrm>
                            <a:off x="1044" y="143"/>
                            <a:ext cx="7992" cy="5525"/>
                          </a:xfrm>
                          <a:custGeom>
                            <a:avLst/>
                            <a:gdLst>
                              <a:gd name="T0" fmla="+- 0 9036 1044"/>
                              <a:gd name="T1" fmla="*/ T0 w 7992"/>
                              <a:gd name="T2" fmla="+- 0 5648 144"/>
                              <a:gd name="T3" fmla="*/ 5648 h 5525"/>
                              <a:gd name="T4" fmla="+- 0 1044 1044"/>
                              <a:gd name="T5" fmla="*/ T4 w 7992"/>
                              <a:gd name="T6" fmla="+- 0 5648 144"/>
                              <a:gd name="T7" fmla="*/ 5648 h 5525"/>
                              <a:gd name="T8" fmla="+- 0 1044 1044"/>
                              <a:gd name="T9" fmla="*/ T8 w 7992"/>
                              <a:gd name="T10" fmla="+- 0 5668 144"/>
                              <a:gd name="T11" fmla="*/ 5668 h 5525"/>
                              <a:gd name="T12" fmla="+- 0 9036 1044"/>
                              <a:gd name="T13" fmla="*/ T12 w 7992"/>
                              <a:gd name="T14" fmla="+- 0 5668 144"/>
                              <a:gd name="T15" fmla="*/ 5668 h 5525"/>
                              <a:gd name="T16" fmla="+- 0 9036 1044"/>
                              <a:gd name="T17" fmla="*/ T16 w 7992"/>
                              <a:gd name="T18" fmla="+- 0 5648 144"/>
                              <a:gd name="T19" fmla="*/ 5648 h 5525"/>
                              <a:gd name="T20" fmla="+- 0 9036 1044"/>
                              <a:gd name="T21" fmla="*/ T20 w 7992"/>
                              <a:gd name="T22" fmla="+- 0 144 144"/>
                              <a:gd name="T23" fmla="*/ 144 h 5525"/>
                              <a:gd name="T24" fmla="+- 0 1044 1044"/>
                              <a:gd name="T25" fmla="*/ T24 w 7992"/>
                              <a:gd name="T26" fmla="+- 0 144 144"/>
                              <a:gd name="T27" fmla="*/ 144 h 5525"/>
                              <a:gd name="T28" fmla="+- 0 1044 1044"/>
                              <a:gd name="T29" fmla="*/ T28 w 7992"/>
                              <a:gd name="T30" fmla="+- 0 164 144"/>
                              <a:gd name="T31" fmla="*/ 164 h 5525"/>
                              <a:gd name="T32" fmla="+- 0 9036 1044"/>
                              <a:gd name="T33" fmla="*/ T32 w 7992"/>
                              <a:gd name="T34" fmla="+- 0 164 144"/>
                              <a:gd name="T35" fmla="*/ 164 h 5525"/>
                              <a:gd name="T36" fmla="+- 0 9036 1044"/>
                              <a:gd name="T37" fmla="*/ T36 w 7992"/>
                              <a:gd name="T38" fmla="+- 0 144 144"/>
                              <a:gd name="T39" fmla="*/ 144 h 55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525">
                                <a:moveTo>
                                  <a:pt x="7992" y="5504"/>
                                </a:moveTo>
                                <a:lnTo>
                                  <a:pt x="0" y="5504"/>
                                </a:lnTo>
                                <a:lnTo>
                                  <a:pt x="0" y="5524"/>
                                </a:lnTo>
                                <a:lnTo>
                                  <a:pt x="7992" y="5524"/>
                                </a:lnTo>
                                <a:lnTo>
                                  <a:pt x="7992" y="55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docshape1217"/>
                        <wps:cNvSpPr txBox="1">
                          <a:spLocks/>
                        </wps:cNvSpPr>
                        <wps:spPr bwMode="auto">
                          <a:xfrm>
                            <a:off x="1044" y="163"/>
                            <a:ext cx="7992" cy="5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5F576" w14:textId="77777777" w:rsidR="003D76C2" w:rsidRDefault="00000000">
                              <w:pPr>
                                <w:spacing w:before="40" w:line="660" w:lineRule="auto"/>
                                <w:ind w:left="885" w:right="2246" w:hanging="432"/>
                                <w:rPr>
                                  <w:rFonts w:ascii="Courier New"/>
                                  <w:sz w:val="18"/>
                                </w:rPr>
                              </w:pPr>
                              <w:r>
                                <w:rPr>
                                  <w:rFonts w:ascii="Courier New"/>
                                  <w:sz w:val="18"/>
                                </w:rPr>
                                <w:t xml:space="preserve">class </w:t>
                              </w:r>
                              <w:proofErr w:type="spellStart"/>
                              <w:r>
                                <w:rPr>
                                  <w:rFonts w:ascii="Courier New"/>
                                  <w:sz w:val="18"/>
                                </w:rPr>
                                <w:t>MainActivity</w:t>
                              </w:r>
                              <w:proofErr w:type="spellEnd"/>
                              <w:r>
                                <w:rPr>
                                  <w:rFonts w:ascii="Courier New"/>
                                  <w:sz w:val="18"/>
                                </w:rPr>
                                <w:t xml:space="preserve"> : </w:t>
                              </w:r>
                              <w:proofErr w:type="spellStart"/>
                              <w:r>
                                <w:rPr>
                                  <w:rFonts w:ascii="Courier New"/>
                                  <w:sz w:val="18"/>
                                </w:rPr>
                                <w:t>AppCompatActivity</w:t>
                              </w:r>
                              <w:proofErr w:type="spellEnd"/>
                              <w:r>
                                <w:rPr>
                                  <w:rFonts w:ascii="Courier New"/>
                                  <w:sz w:val="18"/>
                                </w:rPr>
                                <w:t>() { 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postAdapter</w:t>
                              </w:r>
                              <w:proofErr w:type="spellEnd"/>
                              <w:r>
                                <w:rPr>
                                  <w:rFonts w:ascii="Courier New"/>
                                  <w:sz w:val="18"/>
                                </w:rPr>
                                <w:t>:</w:t>
                              </w:r>
                              <w:r>
                                <w:rPr>
                                  <w:rFonts w:ascii="Courier New"/>
                                  <w:spacing w:val="-10"/>
                                  <w:sz w:val="18"/>
                                </w:rPr>
                                <w:t xml:space="preserve"> </w:t>
                              </w:r>
                              <w:proofErr w:type="spellStart"/>
                              <w:r>
                                <w:rPr>
                                  <w:rFonts w:ascii="Courier New"/>
                                  <w:sz w:val="18"/>
                                </w:rPr>
                                <w:t>PostAdapter</w:t>
                              </w:r>
                              <w:proofErr w:type="spellEnd"/>
                            </w:p>
                            <w:p w14:paraId="7686765F" w14:textId="77777777" w:rsidR="003D76C2" w:rsidRDefault="00000000">
                              <w:pPr>
                                <w:spacing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1F7817CB" w14:textId="77777777" w:rsidR="003D76C2" w:rsidRDefault="003D76C2">
                              <w:pPr>
                                <w:spacing w:before="9"/>
                                <w:rPr>
                                  <w:rFonts w:ascii="Courier New"/>
                                  <w:sz w:val="24"/>
                                </w:rPr>
                              </w:pPr>
                            </w:p>
                            <w:p w14:paraId="5D359532" w14:textId="77777777" w:rsidR="003D76C2" w:rsidRDefault="00000000">
                              <w:pPr>
                                <w:ind w:left="1317"/>
                                <w:rPr>
                                  <w:rFonts w:ascii="Courier New"/>
                                  <w:sz w:val="18"/>
                                </w:rPr>
                              </w:pPr>
                              <w:proofErr w:type="spellStart"/>
                              <w:r>
                                <w:rPr>
                                  <w:rFonts w:ascii="Courier New"/>
                                  <w:sz w:val="18"/>
                                </w:rPr>
                                <w:t>postAdapter</w:t>
                              </w:r>
                              <w:proofErr w:type="spellEnd"/>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PostAdapter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(this))</w:t>
                              </w:r>
                            </w:p>
                            <w:p w14:paraId="6BA97FD2"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recyclerView</w:t>
                              </w:r>
                              <w:proofErr w:type="spellEnd"/>
                              <w:r>
                                <w:rPr>
                                  <w:rFonts w:ascii="Courier New"/>
                                  <w:spacing w:val="-7"/>
                                  <w:sz w:val="18"/>
                                </w:rPr>
                                <w:t xml:space="preserve"> </w:t>
                              </w:r>
                              <w:r>
                                <w:rPr>
                                  <w:rFonts w:ascii="Courier New"/>
                                  <w:spacing w:val="-10"/>
                                  <w:sz w:val="18"/>
                                </w:rPr>
                                <w:t>=</w:t>
                              </w:r>
                            </w:p>
                            <w:p w14:paraId="60998144" w14:textId="77777777" w:rsidR="003D76C2" w:rsidRDefault="00000000">
                              <w:pPr>
                                <w:spacing w:line="200" w:lineRule="exact"/>
                                <w:ind w:left="1425"/>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RecyclerView</w:t>
                              </w:r>
                              <w:proofErr w:type="spellEnd"/>
                              <w:r>
                                <w:rPr>
                                  <w:rFonts w:ascii="Courier New"/>
                                  <w:spacing w:val="-2"/>
                                  <w:sz w:val="18"/>
                                </w:rPr>
                                <w:t>&gt;</w:t>
                              </w:r>
                            </w:p>
                            <w:p w14:paraId="7C00EFC8" w14:textId="77777777" w:rsidR="003D76C2" w:rsidRDefault="00000000">
                              <w:pPr>
                                <w:spacing w:line="336" w:lineRule="auto"/>
                                <w:ind w:left="1317" w:right="840" w:firstLine="324"/>
                                <w:rPr>
                                  <w:rFonts w:ascii="Courier New"/>
                                  <w:sz w:val="18"/>
                                </w:rPr>
                              </w:pPr>
                              <w:r>
                                <w:rPr>
                                  <w:rFonts w:ascii="Courier New"/>
                                  <w:spacing w:val="-2"/>
                                  <w:sz w:val="18"/>
                                </w:rPr>
                                <w:t>(</w:t>
                              </w:r>
                              <w:proofErr w:type="spellStart"/>
                              <w:r>
                                <w:rPr>
                                  <w:rFonts w:ascii="Courier New"/>
                                  <w:spacing w:val="-2"/>
                                  <w:sz w:val="18"/>
                                </w:rPr>
                                <w:t>R.id.activity_main_recycler_view</w:t>
                              </w:r>
                              <w:proofErr w:type="spellEnd"/>
                              <w:r>
                                <w:rPr>
                                  <w:rFonts w:ascii="Courier New"/>
                                  <w:spacing w:val="-2"/>
                                  <w:sz w:val="18"/>
                                </w:rPr>
                                <w:t xml:space="preserve">) </w:t>
                              </w:r>
                              <w:proofErr w:type="spellStart"/>
                              <w:r>
                                <w:rPr>
                                  <w:rFonts w:ascii="Courier New"/>
                                  <w:sz w:val="18"/>
                                </w:rPr>
                                <w:t>recyclerView.adapter</w:t>
                              </w:r>
                              <w:proofErr w:type="spellEnd"/>
                              <w:r>
                                <w:rPr>
                                  <w:rFonts w:ascii="Courier New"/>
                                  <w:sz w:val="18"/>
                                </w:rPr>
                                <w:t xml:space="preserve"> = </w:t>
                              </w:r>
                              <w:proofErr w:type="spellStart"/>
                              <w:r>
                                <w:rPr>
                                  <w:rFonts w:ascii="Courier New"/>
                                  <w:sz w:val="18"/>
                                </w:rPr>
                                <w:t>postAdapter</w:t>
                              </w:r>
                              <w:proofErr w:type="spellEnd"/>
                              <w:r>
                                <w:rPr>
                                  <w:rFonts w:ascii="Courier New"/>
                                  <w:sz w:val="18"/>
                                </w:rPr>
                                <w:t xml:space="preserve"> </w:t>
                              </w:r>
                              <w:proofErr w:type="spellStart"/>
                              <w:r>
                                <w:rPr>
                                  <w:rFonts w:ascii="Courier New"/>
                                  <w:sz w:val="18"/>
                                </w:rPr>
                                <w:t>recyclerView.layoutManager</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LinearLayoutManager</w:t>
                              </w:r>
                              <w:proofErr w:type="spellEnd"/>
                              <w:r>
                                <w:rPr>
                                  <w:rFonts w:ascii="Courier New"/>
                                  <w:sz w:val="18"/>
                                </w:rPr>
                                <w:t xml:space="preserve">(this) </w:t>
                              </w:r>
                              <w:proofErr w:type="spellStart"/>
                              <w:r>
                                <w:rPr>
                                  <w:rFonts w:ascii="Courier New"/>
                                  <w:b/>
                                  <w:sz w:val="18"/>
                                </w:rPr>
                                <w:t>val</w:t>
                              </w:r>
                              <w:proofErr w:type="spellEnd"/>
                              <w:r>
                                <w:rPr>
                                  <w:rFonts w:ascii="Courier New"/>
                                  <w:b/>
                                  <w:sz w:val="18"/>
                                </w:rPr>
                                <w:t xml:space="preserve"> </w:t>
                              </w:r>
                              <w:proofErr w:type="spellStart"/>
                              <w:r>
                                <w:rPr>
                                  <w:rFonts w:ascii="Courier New"/>
                                  <w:b/>
                                  <w:sz w:val="18"/>
                                </w:rPr>
                                <w:t>viewModel</w:t>
                              </w:r>
                              <w:proofErr w:type="spellEnd"/>
                              <w:r>
                                <w:rPr>
                                  <w:rFonts w:ascii="Courier New"/>
                                  <w:b/>
                                  <w:sz w:val="18"/>
                                </w:rPr>
                                <w:t xml:space="preserve">: </w:t>
                              </w:r>
                              <w:proofErr w:type="spellStart"/>
                              <w:r>
                                <w:rPr>
                                  <w:rFonts w:ascii="Courier New"/>
                                  <w:b/>
                                  <w:sz w:val="18"/>
                                </w:rPr>
                                <w:t>PostViewModel</w:t>
                              </w:r>
                              <w:proofErr w:type="spellEnd"/>
                              <w:r>
                                <w:rPr>
                                  <w:rFonts w:ascii="Courier New"/>
                                  <w:b/>
                                  <w:sz w:val="18"/>
                                </w:rPr>
                                <w:t xml:space="preserve"> = </w:t>
                              </w:r>
                              <w:proofErr w:type="spellStart"/>
                              <w:r>
                                <w:rPr>
                                  <w:rFonts w:ascii="Courier New"/>
                                  <w:b/>
                                  <w:sz w:val="18"/>
                                </w:rPr>
                                <w:t>getViewModel</w:t>
                              </w:r>
                              <w:proofErr w:type="spellEnd"/>
                              <w:r>
                                <w:rPr>
                                  <w:rFonts w:ascii="Courier New"/>
                                  <w:b/>
                                  <w:sz w:val="18"/>
                                </w:rPr>
                                <w:t xml:space="preserve">() </w:t>
                              </w:r>
                              <w:proofErr w:type="spellStart"/>
                              <w:r>
                                <w:rPr>
                                  <w:rFonts w:ascii="Courier New"/>
                                  <w:sz w:val="18"/>
                                </w:rPr>
                                <w:t>viewModel.getPosts</w:t>
                              </w:r>
                              <w:proofErr w:type="spellEnd"/>
                              <w:r>
                                <w:rPr>
                                  <w:rFonts w:ascii="Courier New"/>
                                  <w:sz w:val="18"/>
                                </w:rPr>
                                <w:t>().observe(this, Observer {</w:t>
                              </w:r>
                            </w:p>
                            <w:p w14:paraId="4AFBC2F1" w14:textId="77777777" w:rsidR="003D76C2" w:rsidRDefault="00000000">
                              <w:pPr>
                                <w:spacing w:line="197" w:lineRule="exact"/>
                                <w:ind w:left="1749"/>
                                <w:rPr>
                                  <w:rFonts w:ascii="Courier New"/>
                                  <w:sz w:val="18"/>
                                </w:rPr>
                              </w:pPr>
                              <w:proofErr w:type="spellStart"/>
                              <w:r>
                                <w:rPr>
                                  <w:rFonts w:ascii="Courier New"/>
                                  <w:spacing w:val="-2"/>
                                  <w:sz w:val="18"/>
                                </w:rPr>
                                <w:t>postAdapter.updatePosts</w:t>
                              </w:r>
                              <w:proofErr w:type="spellEnd"/>
                              <w:r>
                                <w:rPr>
                                  <w:rFonts w:ascii="Courier New"/>
                                  <w:spacing w:val="-2"/>
                                  <w:sz w:val="18"/>
                                </w:rPr>
                                <w:t>(it)</w:t>
                              </w:r>
                            </w:p>
                            <w:p w14:paraId="377277FC" w14:textId="77777777" w:rsidR="003D76C2" w:rsidRDefault="00000000">
                              <w:pPr>
                                <w:spacing w:before="74"/>
                                <w:ind w:left="1317"/>
                                <w:rPr>
                                  <w:rFonts w:ascii="Courier New"/>
                                  <w:sz w:val="18"/>
                                </w:rPr>
                              </w:pPr>
                              <w:r>
                                <w:rPr>
                                  <w:rFonts w:ascii="Courier New"/>
                                  <w:spacing w:val="-5"/>
                                  <w:sz w:val="18"/>
                                </w:rPr>
                                <w:t>})</w:t>
                              </w:r>
                            </w:p>
                            <w:p w14:paraId="3D71CF9F" w14:textId="77777777" w:rsidR="003D76C2" w:rsidRDefault="00000000">
                              <w:pPr>
                                <w:spacing w:before="76"/>
                                <w:ind w:left="885"/>
                                <w:rPr>
                                  <w:rFonts w:ascii="Courier New"/>
                                  <w:sz w:val="18"/>
                                </w:rPr>
                              </w:pPr>
                              <w:r>
                                <w:rPr>
                                  <w:rFonts w:ascii="Courier New"/>
                                  <w:sz w:val="18"/>
                                </w:rPr>
                                <w:t>}</w:t>
                              </w:r>
                            </w:p>
                            <w:p w14:paraId="5236CEC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A3F9CC" id="docshapegroup1214" o:spid="_x0000_s2100" style="position:absolute;margin-left:52.2pt;margin-top:7.2pt;width:399.6pt;height:276.25pt;z-index:-15560192;mso-wrap-distance-left:0;mso-wrap-distance-right:0;mso-position-horizontal-relative:page;mso-position-vertical-relative:text" coordorigin="1044,144" coordsize="7992,5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">
                <v:rect id="docshape1215" o:spid="_x0000_s2101" style="position:absolute;left:1044;top:153;width:7992;height:5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" fillcolor="#f6f6f6" stroked="f">
                  <v:path arrowok="t"/>
                </v:rect>
                <v:shape id="docshape1216" o:spid="_x0000_s2102" style="position:absolute;left:1044;top:143;width:7992;height:5525;visibility:visible;mso-wrap-style:square;v-text-anchor:top" coordsize="7992,5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" path="m7992,5504l,5504r,20l7992,5524r,-20xm7992,l,,,20r7992,l7992,xe" fillcolor="#dadada" stroked="f">
                  <v:path arrowok="t" o:connecttype="custom" o:connectlocs="7992,5648;0,5648;0,5668;7992,5668;7992,5648;7992,144;0,144;0,164;7992,164;7992,144" o:connectangles="0,0,0,0,0,0,0,0,0,0"/>
                </v:shape>
                <v:shape id="docshape1217" o:spid="_x0000_s2103" type="#_x0000_t202" style="position:absolute;left:1044;top:163;width:7992;height:5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" filled="f" stroked="f">
                  <v:path arrowok="t"/>
                  <v:textbox inset="0,0,0,0">
                    <w:txbxContent>
                      <w:p w14:paraId="2465F576" w14:textId="77777777" w:rsidR="003D76C2" w:rsidRDefault="00000000">
                        <w:pPr>
                          <w:spacing w:before="40" w:line="660" w:lineRule="auto"/>
                          <w:ind w:left="885" w:right="2246" w:hanging="432"/>
                          <w:rPr>
                            <w:rFonts w:ascii="Courier New"/>
                            <w:sz w:val="18"/>
                          </w:rPr>
                        </w:pPr>
                        <w:r>
                          <w:rPr>
                            <w:rFonts w:ascii="Courier New"/>
                            <w:sz w:val="18"/>
                          </w:rPr>
                          <w:t xml:space="preserve">class </w:t>
                        </w:r>
                        <w:proofErr w:type="spellStart"/>
                        <w:r>
                          <w:rPr>
                            <w:rFonts w:ascii="Courier New"/>
                            <w:sz w:val="18"/>
                          </w:rPr>
                          <w:t>MainActivity</w:t>
                        </w:r>
                        <w:proofErr w:type="spellEnd"/>
                        <w:r>
                          <w:rPr>
                            <w:rFonts w:ascii="Courier New"/>
                            <w:sz w:val="18"/>
                          </w:rPr>
                          <w:t xml:space="preserve"> : </w:t>
                        </w:r>
                        <w:proofErr w:type="spellStart"/>
                        <w:r>
                          <w:rPr>
                            <w:rFonts w:ascii="Courier New"/>
                            <w:sz w:val="18"/>
                          </w:rPr>
                          <w:t>AppCompatActivity</w:t>
                        </w:r>
                        <w:proofErr w:type="spellEnd"/>
                        <w:r>
                          <w:rPr>
                            <w:rFonts w:ascii="Courier New"/>
                            <w:sz w:val="18"/>
                          </w:rPr>
                          <w:t>() { private</w:t>
                        </w:r>
                        <w:r>
                          <w:rPr>
                            <w:rFonts w:ascii="Courier New"/>
                            <w:spacing w:val="-10"/>
                            <w:sz w:val="18"/>
                          </w:rPr>
                          <w:t xml:space="preserve"> </w:t>
                        </w: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10"/>
                            <w:sz w:val="18"/>
                          </w:rPr>
                          <w:t xml:space="preserve"> </w:t>
                        </w:r>
                        <w:proofErr w:type="spellStart"/>
                        <w:r>
                          <w:rPr>
                            <w:rFonts w:ascii="Courier New"/>
                            <w:sz w:val="18"/>
                          </w:rPr>
                          <w:t>postAdapter</w:t>
                        </w:r>
                        <w:proofErr w:type="spellEnd"/>
                        <w:r>
                          <w:rPr>
                            <w:rFonts w:ascii="Courier New"/>
                            <w:sz w:val="18"/>
                          </w:rPr>
                          <w:t>:</w:t>
                        </w:r>
                        <w:r>
                          <w:rPr>
                            <w:rFonts w:ascii="Courier New"/>
                            <w:spacing w:val="-10"/>
                            <w:sz w:val="18"/>
                          </w:rPr>
                          <w:t xml:space="preserve"> </w:t>
                        </w:r>
                        <w:proofErr w:type="spellStart"/>
                        <w:r>
                          <w:rPr>
                            <w:rFonts w:ascii="Courier New"/>
                            <w:sz w:val="18"/>
                          </w:rPr>
                          <w:t>PostAdapter</w:t>
                        </w:r>
                        <w:proofErr w:type="spellEnd"/>
                      </w:p>
                      <w:p w14:paraId="7686765F" w14:textId="77777777" w:rsidR="003D76C2" w:rsidRDefault="00000000">
                        <w:pPr>
                          <w:spacing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R.layout.activity_main</w:t>
                        </w:r>
                        <w:proofErr w:type="spellEnd"/>
                        <w:r>
                          <w:rPr>
                            <w:rFonts w:ascii="Courier New"/>
                            <w:spacing w:val="-2"/>
                            <w:sz w:val="18"/>
                          </w:rPr>
                          <w:t>)</w:t>
                        </w:r>
                      </w:p>
                      <w:p w14:paraId="1F7817CB" w14:textId="77777777" w:rsidR="003D76C2" w:rsidRDefault="003D76C2">
                        <w:pPr>
                          <w:spacing w:before="9"/>
                          <w:rPr>
                            <w:rFonts w:ascii="Courier New"/>
                            <w:sz w:val="24"/>
                          </w:rPr>
                        </w:pPr>
                      </w:p>
                      <w:p w14:paraId="5D359532" w14:textId="77777777" w:rsidR="003D76C2" w:rsidRDefault="00000000">
                        <w:pPr>
                          <w:ind w:left="1317"/>
                          <w:rPr>
                            <w:rFonts w:ascii="Courier New"/>
                            <w:sz w:val="18"/>
                          </w:rPr>
                        </w:pPr>
                        <w:proofErr w:type="spellStart"/>
                        <w:r>
                          <w:rPr>
                            <w:rFonts w:ascii="Courier New"/>
                            <w:sz w:val="18"/>
                          </w:rPr>
                          <w:t>postAdapter</w:t>
                        </w:r>
                        <w:proofErr w:type="spellEnd"/>
                        <w:r>
                          <w:rPr>
                            <w:rFonts w:ascii="Courier New"/>
                            <w:spacing w:val="-6"/>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PostAdapter</w:t>
                        </w:r>
                        <w:proofErr w:type="spellEnd"/>
                        <w:r>
                          <w:rPr>
                            <w:rFonts w:ascii="Courier New"/>
                            <w:spacing w:val="-2"/>
                            <w:sz w:val="18"/>
                          </w:rPr>
                          <w:t>(</w:t>
                        </w:r>
                        <w:proofErr w:type="spellStart"/>
                        <w:r>
                          <w:rPr>
                            <w:rFonts w:ascii="Courier New"/>
                            <w:spacing w:val="-2"/>
                            <w:sz w:val="18"/>
                          </w:rPr>
                          <w:t>LayoutInflater.from</w:t>
                        </w:r>
                        <w:proofErr w:type="spellEnd"/>
                        <w:r>
                          <w:rPr>
                            <w:rFonts w:ascii="Courier New"/>
                            <w:spacing w:val="-2"/>
                            <w:sz w:val="18"/>
                          </w:rPr>
                          <w:t>(this))</w:t>
                        </w:r>
                      </w:p>
                      <w:p w14:paraId="6BA97FD2"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recyclerView</w:t>
                        </w:r>
                        <w:proofErr w:type="spellEnd"/>
                        <w:r>
                          <w:rPr>
                            <w:rFonts w:ascii="Courier New"/>
                            <w:spacing w:val="-7"/>
                            <w:sz w:val="18"/>
                          </w:rPr>
                          <w:t xml:space="preserve"> </w:t>
                        </w:r>
                        <w:r>
                          <w:rPr>
                            <w:rFonts w:ascii="Courier New"/>
                            <w:spacing w:val="-10"/>
                            <w:sz w:val="18"/>
                          </w:rPr>
                          <w:t>=</w:t>
                        </w:r>
                      </w:p>
                      <w:p w14:paraId="60998144" w14:textId="77777777" w:rsidR="003D76C2" w:rsidRDefault="00000000">
                        <w:pPr>
                          <w:spacing w:line="200" w:lineRule="exact"/>
                          <w:ind w:left="1425"/>
                          <w:rPr>
                            <w:rFonts w:ascii="Courier New"/>
                            <w:sz w:val="18"/>
                          </w:rPr>
                        </w:pPr>
                        <w:proofErr w:type="spellStart"/>
                        <w:r>
                          <w:rPr>
                            <w:rFonts w:ascii="Courier New"/>
                            <w:spacing w:val="-2"/>
                            <w:sz w:val="18"/>
                          </w:rPr>
                          <w:t>findViewById</w:t>
                        </w:r>
                        <w:proofErr w:type="spellEnd"/>
                        <w:r>
                          <w:rPr>
                            <w:rFonts w:ascii="Courier New"/>
                            <w:spacing w:val="-2"/>
                            <w:sz w:val="18"/>
                          </w:rPr>
                          <w:t>&lt;</w:t>
                        </w:r>
                        <w:proofErr w:type="spellStart"/>
                        <w:r>
                          <w:rPr>
                            <w:rFonts w:ascii="Courier New"/>
                            <w:spacing w:val="-2"/>
                            <w:sz w:val="18"/>
                          </w:rPr>
                          <w:t>RecyclerView</w:t>
                        </w:r>
                        <w:proofErr w:type="spellEnd"/>
                        <w:r>
                          <w:rPr>
                            <w:rFonts w:ascii="Courier New"/>
                            <w:spacing w:val="-2"/>
                            <w:sz w:val="18"/>
                          </w:rPr>
                          <w:t>&gt;</w:t>
                        </w:r>
                      </w:p>
                      <w:p w14:paraId="7C00EFC8" w14:textId="77777777" w:rsidR="003D76C2" w:rsidRDefault="00000000">
                        <w:pPr>
                          <w:spacing w:line="336" w:lineRule="auto"/>
                          <w:ind w:left="1317" w:right="840" w:firstLine="324"/>
                          <w:rPr>
                            <w:rFonts w:ascii="Courier New"/>
                            <w:sz w:val="18"/>
                          </w:rPr>
                        </w:pPr>
                        <w:r>
                          <w:rPr>
                            <w:rFonts w:ascii="Courier New"/>
                            <w:spacing w:val="-2"/>
                            <w:sz w:val="18"/>
                          </w:rPr>
                          <w:t>(</w:t>
                        </w:r>
                        <w:proofErr w:type="spellStart"/>
                        <w:r>
                          <w:rPr>
                            <w:rFonts w:ascii="Courier New"/>
                            <w:spacing w:val="-2"/>
                            <w:sz w:val="18"/>
                          </w:rPr>
                          <w:t>R.id.activity_main_recycler_view</w:t>
                        </w:r>
                        <w:proofErr w:type="spellEnd"/>
                        <w:r>
                          <w:rPr>
                            <w:rFonts w:ascii="Courier New"/>
                            <w:spacing w:val="-2"/>
                            <w:sz w:val="18"/>
                          </w:rPr>
                          <w:t xml:space="preserve">) </w:t>
                        </w:r>
                        <w:proofErr w:type="spellStart"/>
                        <w:r>
                          <w:rPr>
                            <w:rFonts w:ascii="Courier New"/>
                            <w:sz w:val="18"/>
                          </w:rPr>
                          <w:t>recyclerView.adapter</w:t>
                        </w:r>
                        <w:proofErr w:type="spellEnd"/>
                        <w:r>
                          <w:rPr>
                            <w:rFonts w:ascii="Courier New"/>
                            <w:sz w:val="18"/>
                          </w:rPr>
                          <w:t xml:space="preserve"> = </w:t>
                        </w:r>
                        <w:proofErr w:type="spellStart"/>
                        <w:r>
                          <w:rPr>
                            <w:rFonts w:ascii="Courier New"/>
                            <w:sz w:val="18"/>
                          </w:rPr>
                          <w:t>postAdapter</w:t>
                        </w:r>
                        <w:proofErr w:type="spellEnd"/>
                        <w:r>
                          <w:rPr>
                            <w:rFonts w:ascii="Courier New"/>
                            <w:sz w:val="18"/>
                          </w:rPr>
                          <w:t xml:space="preserve"> </w:t>
                        </w:r>
                        <w:proofErr w:type="spellStart"/>
                        <w:r>
                          <w:rPr>
                            <w:rFonts w:ascii="Courier New"/>
                            <w:sz w:val="18"/>
                          </w:rPr>
                          <w:t>recyclerView.layoutManager</w:t>
                        </w:r>
                        <w:proofErr w:type="spellEnd"/>
                        <w:r>
                          <w:rPr>
                            <w:rFonts w:ascii="Courier New"/>
                            <w:spacing w:val="-20"/>
                            <w:sz w:val="18"/>
                          </w:rPr>
                          <w:t xml:space="preserve"> </w:t>
                        </w:r>
                        <w:r>
                          <w:rPr>
                            <w:rFonts w:ascii="Courier New"/>
                            <w:sz w:val="18"/>
                          </w:rPr>
                          <w:t>=</w:t>
                        </w:r>
                        <w:r>
                          <w:rPr>
                            <w:rFonts w:ascii="Courier New"/>
                            <w:spacing w:val="-20"/>
                            <w:sz w:val="18"/>
                          </w:rPr>
                          <w:t xml:space="preserve"> </w:t>
                        </w:r>
                        <w:proofErr w:type="spellStart"/>
                        <w:r>
                          <w:rPr>
                            <w:rFonts w:ascii="Courier New"/>
                            <w:sz w:val="18"/>
                          </w:rPr>
                          <w:t>LinearLayoutManager</w:t>
                        </w:r>
                        <w:proofErr w:type="spellEnd"/>
                        <w:r>
                          <w:rPr>
                            <w:rFonts w:ascii="Courier New"/>
                            <w:sz w:val="18"/>
                          </w:rPr>
                          <w:t xml:space="preserve">(this) </w:t>
                        </w:r>
                        <w:proofErr w:type="spellStart"/>
                        <w:r>
                          <w:rPr>
                            <w:rFonts w:ascii="Courier New"/>
                            <w:b/>
                            <w:sz w:val="18"/>
                          </w:rPr>
                          <w:t>val</w:t>
                        </w:r>
                        <w:proofErr w:type="spellEnd"/>
                        <w:r>
                          <w:rPr>
                            <w:rFonts w:ascii="Courier New"/>
                            <w:b/>
                            <w:sz w:val="18"/>
                          </w:rPr>
                          <w:t xml:space="preserve"> </w:t>
                        </w:r>
                        <w:proofErr w:type="spellStart"/>
                        <w:r>
                          <w:rPr>
                            <w:rFonts w:ascii="Courier New"/>
                            <w:b/>
                            <w:sz w:val="18"/>
                          </w:rPr>
                          <w:t>viewModel</w:t>
                        </w:r>
                        <w:proofErr w:type="spellEnd"/>
                        <w:r>
                          <w:rPr>
                            <w:rFonts w:ascii="Courier New"/>
                            <w:b/>
                            <w:sz w:val="18"/>
                          </w:rPr>
                          <w:t xml:space="preserve">: </w:t>
                        </w:r>
                        <w:proofErr w:type="spellStart"/>
                        <w:r>
                          <w:rPr>
                            <w:rFonts w:ascii="Courier New"/>
                            <w:b/>
                            <w:sz w:val="18"/>
                          </w:rPr>
                          <w:t>PostViewModel</w:t>
                        </w:r>
                        <w:proofErr w:type="spellEnd"/>
                        <w:r>
                          <w:rPr>
                            <w:rFonts w:ascii="Courier New"/>
                            <w:b/>
                            <w:sz w:val="18"/>
                          </w:rPr>
                          <w:t xml:space="preserve"> = </w:t>
                        </w:r>
                        <w:proofErr w:type="spellStart"/>
                        <w:r>
                          <w:rPr>
                            <w:rFonts w:ascii="Courier New"/>
                            <w:b/>
                            <w:sz w:val="18"/>
                          </w:rPr>
                          <w:t>getViewModel</w:t>
                        </w:r>
                        <w:proofErr w:type="spellEnd"/>
                        <w:r>
                          <w:rPr>
                            <w:rFonts w:ascii="Courier New"/>
                            <w:b/>
                            <w:sz w:val="18"/>
                          </w:rPr>
                          <w:t xml:space="preserve">() </w:t>
                        </w:r>
                        <w:proofErr w:type="spellStart"/>
                        <w:r>
                          <w:rPr>
                            <w:rFonts w:ascii="Courier New"/>
                            <w:sz w:val="18"/>
                          </w:rPr>
                          <w:t>viewModel.getPosts</w:t>
                        </w:r>
                        <w:proofErr w:type="spellEnd"/>
                        <w:r>
                          <w:rPr>
                            <w:rFonts w:ascii="Courier New"/>
                            <w:sz w:val="18"/>
                          </w:rPr>
                          <w:t>().observe(this, Observer {</w:t>
                        </w:r>
                      </w:p>
                      <w:p w14:paraId="4AFBC2F1" w14:textId="77777777" w:rsidR="003D76C2" w:rsidRDefault="00000000">
                        <w:pPr>
                          <w:spacing w:line="197" w:lineRule="exact"/>
                          <w:ind w:left="1749"/>
                          <w:rPr>
                            <w:rFonts w:ascii="Courier New"/>
                            <w:sz w:val="18"/>
                          </w:rPr>
                        </w:pPr>
                        <w:proofErr w:type="spellStart"/>
                        <w:r>
                          <w:rPr>
                            <w:rFonts w:ascii="Courier New"/>
                            <w:spacing w:val="-2"/>
                            <w:sz w:val="18"/>
                          </w:rPr>
                          <w:t>postAdapter.updatePosts</w:t>
                        </w:r>
                        <w:proofErr w:type="spellEnd"/>
                        <w:r>
                          <w:rPr>
                            <w:rFonts w:ascii="Courier New"/>
                            <w:spacing w:val="-2"/>
                            <w:sz w:val="18"/>
                          </w:rPr>
                          <w:t>(it)</w:t>
                        </w:r>
                      </w:p>
                      <w:p w14:paraId="377277FC" w14:textId="77777777" w:rsidR="003D76C2" w:rsidRDefault="00000000">
                        <w:pPr>
                          <w:spacing w:before="74"/>
                          <w:ind w:left="1317"/>
                          <w:rPr>
                            <w:rFonts w:ascii="Courier New"/>
                            <w:sz w:val="18"/>
                          </w:rPr>
                        </w:pPr>
                        <w:r>
                          <w:rPr>
                            <w:rFonts w:ascii="Courier New"/>
                            <w:spacing w:val="-5"/>
                            <w:sz w:val="18"/>
                          </w:rPr>
                          <w:t>})</w:t>
                        </w:r>
                      </w:p>
                      <w:p w14:paraId="3D71CF9F" w14:textId="77777777" w:rsidR="003D76C2" w:rsidRDefault="00000000">
                        <w:pPr>
                          <w:spacing w:before="76"/>
                          <w:ind w:left="885"/>
                          <w:rPr>
                            <w:rFonts w:ascii="Courier New"/>
                            <w:sz w:val="18"/>
                          </w:rPr>
                        </w:pPr>
                        <w:r>
                          <w:rPr>
                            <w:rFonts w:ascii="Courier New"/>
                            <w:sz w:val="18"/>
                          </w:rPr>
                          <w:t>}</w:t>
                        </w:r>
                      </w:p>
                      <w:p w14:paraId="5236CEC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BFD091B" w14:textId="77777777" w:rsidR="003D76C2" w:rsidRDefault="00000000">
      <w:pPr>
        <w:pStyle w:val="ListParagraph"/>
        <w:numPr>
          <w:ilvl w:val="0"/>
          <w:numId w:val="3"/>
        </w:numPr>
        <w:tabs>
          <w:tab w:val="left" w:pos="554"/>
        </w:tabs>
        <w:jc w:val="left"/>
        <w:rPr>
          <w:sz w:val="20"/>
        </w:rPr>
      </w:pPr>
      <w:r>
        <w:rPr>
          <w:sz w:val="20"/>
        </w:rPr>
        <w:t>Change</w:t>
      </w:r>
      <w:r>
        <w:rPr>
          <w:spacing w:val="-11"/>
          <w:sz w:val="20"/>
        </w:rPr>
        <w:t xml:space="preserve"> </w:t>
      </w:r>
      <w:proofErr w:type="spellStart"/>
      <w:r>
        <w:rPr>
          <w:rFonts w:ascii="Courier New"/>
          <w:b/>
        </w:rPr>
        <w:t>TestApplication</w:t>
      </w:r>
      <w:proofErr w:type="spellEnd"/>
      <w:r>
        <w:rPr>
          <w:rFonts w:ascii="Courier New"/>
          <w:b/>
          <w:spacing w:val="-80"/>
        </w:rPr>
        <w:t xml:space="preserve"> </w:t>
      </w:r>
      <w:r>
        <w:rPr>
          <w:sz w:val="20"/>
        </w:rPr>
        <w:t>to</w:t>
      </w:r>
      <w:r>
        <w:rPr>
          <w:spacing w:val="-5"/>
          <w:sz w:val="20"/>
        </w:rPr>
        <w:t xml:space="preserve"> </w:t>
      </w:r>
      <w:r>
        <w:rPr>
          <w:sz w:val="20"/>
        </w:rPr>
        <w:t>return</w:t>
      </w:r>
      <w:r>
        <w:rPr>
          <w:spacing w:val="-5"/>
          <w:sz w:val="20"/>
        </w:rPr>
        <w:t xml:space="preserve"> </w:t>
      </w:r>
      <w:proofErr w:type="spellStart"/>
      <w:r>
        <w:rPr>
          <w:rFonts w:ascii="Courier New"/>
          <w:b/>
          <w:spacing w:val="-2"/>
        </w:rPr>
        <w:t>DummyRepository</w:t>
      </w:r>
      <w:proofErr w:type="spellEnd"/>
      <w:r>
        <w:rPr>
          <w:spacing w:val="-2"/>
          <w:sz w:val="20"/>
        </w:rPr>
        <w:t>:</w:t>
      </w:r>
    </w:p>
    <w:p w14:paraId="75533642" w14:textId="77777777" w:rsidR="003D76C2" w:rsidRDefault="00D51F7C">
      <w:pPr>
        <w:pStyle w:val="BodyText"/>
        <w:spacing w:before="11"/>
        <w:rPr>
          <w:sz w:val="8"/>
        </w:rPr>
      </w:pPr>
      <w:r>
        <w:rPr>
          <w:noProof/>
        </w:rPr>
        <mc:AlternateContent>
          <mc:Choice Requires="wpg">
            <w:drawing>
              <wp:anchor distT="0" distB="0" distL="0" distR="0" simplePos="0" relativeHeight="487756800" behindDoc="1" locked="0" layoutInCell="1" allowOverlap="1" wp14:anchorId="1404C997" wp14:editId="16B64F25">
                <wp:simplePos x="0" y="0"/>
                <wp:positionH relativeFrom="page">
                  <wp:posOffset>662940</wp:posOffset>
                </wp:positionH>
                <wp:positionV relativeFrom="paragraph">
                  <wp:posOffset>91440</wp:posOffset>
                </wp:positionV>
                <wp:extent cx="5074920" cy="701675"/>
                <wp:effectExtent l="0" t="0" r="5080" b="0"/>
                <wp:wrapTopAndBottom/>
                <wp:docPr id="338" name="docshapegroup1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01675"/>
                          <a:chOff x="1044" y="144"/>
                          <a:chExt cx="7992" cy="1105"/>
                        </a:xfrm>
                      </wpg:grpSpPr>
                      <wps:wsp>
                        <wps:cNvPr id="339" name="docshape1219"/>
                        <wps:cNvSpPr>
                          <a:spLocks/>
                        </wps:cNvSpPr>
                        <wps:spPr bwMode="auto">
                          <a:xfrm>
                            <a:off x="1044" y="153"/>
                            <a:ext cx="7992" cy="10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0" name="docshape1220"/>
                        <wps:cNvSpPr>
                          <a:spLocks/>
                        </wps:cNvSpPr>
                        <wps:spPr bwMode="auto">
                          <a:xfrm>
                            <a:off x="1044" y="143"/>
                            <a:ext cx="7992" cy="1105"/>
                          </a:xfrm>
                          <a:custGeom>
                            <a:avLst/>
                            <a:gdLst>
                              <a:gd name="T0" fmla="+- 0 9036 1044"/>
                              <a:gd name="T1" fmla="*/ T0 w 7992"/>
                              <a:gd name="T2" fmla="+- 0 1228 144"/>
                              <a:gd name="T3" fmla="*/ 1228 h 1105"/>
                              <a:gd name="T4" fmla="+- 0 1044 1044"/>
                              <a:gd name="T5" fmla="*/ T4 w 7992"/>
                              <a:gd name="T6" fmla="+- 0 1228 144"/>
                              <a:gd name="T7" fmla="*/ 1228 h 1105"/>
                              <a:gd name="T8" fmla="+- 0 1044 1044"/>
                              <a:gd name="T9" fmla="*/ T8 w 7992"/>
                              <a:gd name="T10" fmla="+- 0 1248 144"/>
                              <a:gd name="T11" fmla="*/ 1248 h 1105"/>
                              <a:gd name="T12" fmla="+- 0 9036 1044"/>
                              <a:gd name="T13" fmla="*/ T12 w 7992"/>
                              <a:gd name="T14" fmla="+- 0 1248 144"/>
                              <a:gd name="T15" fmla="*/ 1248 h 1105"/>
                              <a:gd name="T16" fmla="+- 0 9036 1044"/>
                              <a:gd name="T17" fmla="*/ T16 w 7992"/>
                              <a:gd name="T18" fmla="+- 0 1228 144"/>
                              <a:gd name="T19" fmla="*/ 1228 h 1105"/>
                              <a:gd name="T20" fmla="+- 0 9036 1044"/>
                              <a:gd name="T21" fmla="*/ T20 w 7992"/>
                              <a:gd name="T22" fmla="+- 0 144 144"/>
                              <a:gd name="T23" fmla="*/ 144 h 1105"/>
                              <a:gd name="T24" fmla="+- 0 1044 1044"/>
                              <a:gd name="T25" fmla="*/ T24 w 7992"/>
                              <a:gd name="T26" fmla="+- 0 144 144"/>
                              <a:gd name="T27" fmla="*/ 144 h 1105"/>
                              <a:gd name="T28" fmla="+- 0 1044 1044"/>
                              <a:gd name="T29" fmla="*/ T28 w 7992"/>
                              <a:gd name="T30" fmla="+- 0 164 144"/>
                              <a:gd name="T31" fmla="*/ 164 h 1105"/>
                              <a:gd name="T32" fmla="+- 0 9036 1044"/>
                              <a:gd name="T33" fmla="*/ T32 w 7992"/>
                              <a:gd name="T34" fmla="+- 0 164 144"/>
                              <a:gd name="T35" fmla="*/ 164 h 1105"/>
                              <a:gd name="T36" fmla="+- 0 9036 1044"/>
                              <a:gd name="T37" fmla="*/ T36 w 7992"/>
                              <a:gd name="T38" fmla="+- 0 144 144"/>
                              <a:gd name="T39" fmla="*/ 144 h 1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05">
                                <a:moveTo>
                                  <a:pt x="7992" y="1084"/>
                                </a:moveTo>
                                <a:lnTo>
                                  <a:pt x="0" y="1084"/>
                                </a:lnTo>
                                <a:lnTo>
                                  <a:pt x="0" y="1104"/>
                                </a:lnTo>
                                <a:lnTo>
                                  <a:pt x="7992" y="1104"/>
                                </a:lnTo>
                                <a:lnTo>
                                  <a:pt x="7992" y="10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docshape1221"/>
                        <wps:cNvSpPr txBox="1">
                          <a:spLocks/>
                        </wps:cNvSpPr>
                        <wps:spPr bwMode="auto">
                          <a:xfrm>
                            <a:off x="1044" y="163"/>
                            <a:ext cx="7992"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C25CF"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TestApplication</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MyApplication</w:t>
                              </w:r>
                              <w:proofErr w:type="spellEnd"/>
                              <w:r>
                                <w:rPr>
                                  <w:rFonts w:ascii="Courier New"/>
                                  <w:sz w:val="18"/>
                                </w:rPr>
                                <w:t>()</w:t>
                              </w:r>
                              <w:r>
                                <w:rPr>
                                  <w:rFonts w:ascii="Courier New"/>
                                  <w:spacing w:val="-9"/>
                                  <w:sz w:val="18"/>
                                </w:rPr>
                                <w:t xml:space="preserve"> </w:t>
                              </w:r>
                              <w:r>
                                <w:rPr>
                                  <w:rFonts w:ascii="Courier New"/>
                                  <w:spacing w:val="-10"/>
                                  <w:sz w:val="18"/>
                                </w:rPr>
                                <w:t>{</w:t>
                              </w:r>
                            </w:p>
                            <w:p w14:paraId="16B35E5A" w14:textId="77777777" w:rsidR="003D76C2" w:rsidRDefault="003D76C2">
                              <w:pPr>
                                <w:rPr>
                                  <w:rFonts w:ascii="Courier New"/>
                                  <w:sz w:val="20"/>
                                </w:rPr>
                              </w:pPr>
                            </w:p>
                            <w:p w14:paraId="7A3768C0" w14:textId="77777777" w:rsidR="003D76C2" w:rsidRDefault="00000000">
                              <w:pPr>
                                <w:spacing w:before="133"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04C997" id="docshapegroup1218" o:spid="_x0000_s2104" style="position:absolute;margin-left:52.2pt;margin-top:7.2pt;width:399.6pt;height:55.25pt;z-index:-15559680;mso-wrap-distance-left:0;mso-wrap-distance-right:0;mso-position-horizontal-relative:page;mso-position-vertical-relative:text" coordorigin="1044,144" coordsize="7992,11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">
                <v:rect id="docshape1219" o:spid="_x0000_s2105" style="position:absolute;left:1044;top:153;width:7992;height:1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" fillcolor="#f6f6f6" stroked="f">
                  <v:path arrowok="t"/>
                </v:rect>
                <v:shape id="docshape1220" o:spid="_x0000_s2106" style="position:absolute;left:1044;top:143;width:7992;height:1105;visibility:visible;mso-wrap-style:square;v-text-anchor:top" coordsize="7992,1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" path="m7992,1084l,1084r,20l7992,1104r,-20xm7992,l,,,20r7992,l7992,xe" fillcolor="#dadada" stroked="f">
                  <v:path arrowok="t" o:connecttype="custom" o:connectlocs="7992,1228;0,1228;0,1248;7992,1248;7992,1228;7992,144;0,144;0,164;7992,164;7992,144" o:connectangles="0,0,0,0,0,0,0,0,0,0"/>
                </v:shape>
                <v:shape id="docshape1221" o:spid="_x0000_s2107" type="#_x0000_t202" style="position:absolute;left:1044;top:163;width:7992;height:1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" filled="f" stroked="f">
                  <v:path arrowok="t"/>
                  <v:textbox inset="0,0,0,0">
                    <w:txbxContent>
                      <w:p w14:paraId="762C25CF"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proofErr w:type="spellStart"/>
                        <w:r>
                          <w:rPr>
                            <w:rFonts w:ascii="Courier New"/>
                            <w:sz w:val="18"/>
                          </w:rPr>
                          <w:t>TestApplication</w:t>
                        </w:r>
                        <w:proofErr w:type="spellEnd"/>
                        <w:r>
                          <w:rPr>
                            <w:rFonts w:ascii="Courier New"/>
                            <w:spacing w:val="-9"/>
                            <w:sz w:val="18"/>
                          </w:rPr>
                          <w:t xml:space="preserve"> </w:t>
                        </w:r>
                        <w:r>
                          <w:rPr>
                            <w:rFonts w:ascii="Courier New"/>
                            <w:sz w:val="18"/>
                          </w:rPr>
                          <w:t>:</w:t>
                        </w:r>
                        <w:r>
                          <w:rPr>
                            <w:rFonts w:ascii="Courier New"/>
                            <w:spacing w:val="-9"/>
                            <w:sz w:val="18"/>
                          </w:rPr>
                          <w:t xml:space="preserve"> </w:t>
                        </w:r>
                        <w:proofErr w:type="spellStart"/>
                        <w:r>
                          <w:rPr>
                            <w:rFonts w:ascii="Courier New"/>
                            <w:sz w:val="18"/>
                          </w:rPr>
                          <w:t>MyApplication</w:t>
                        </w:r>
                        <w:proofErr w:type="spellEnd"/>
                        <w:r>
                          <w:rPr>
                            <w:rFonts w:ascii="Courier New"/>
                            <w:sz w:val="18"/>
                          </w:rPr>
                          <w:t>()</w:t>
                        </w:r>
                        <w:r>
                          <w:rPr>
                            <w:rFonts w:ascii="Courier New"/>
                            <w:spacing w:val="-9"/>
                            <w:sz w:val="18"/>
                          </w:rPr>
                          <w:t xml:space="preserve"> </w:t>
                        </w:r>
                        <w:r>
                          <w:rPr>
                            <w:rFonts w:ascii="Courier New"/>
                            <w:spacing w:val="-10"/>
                            <w:sz w:val="18"/>
                          </w:rPr>
                          <w:t>{</w:t>
                        </w:r>
                      </w:p>
                      <w:p w14:paraId="16B35E5A" w14:textId="77777777" w:rsidR="003D76C2" w:rsidRDefault="003D76C2">
                        <w:pPr>
                          <w:rPr>
                            <w:rFonts w:ascii="Courier New"/>
                            <w:sz w:val="20"/>
                          </w:rPr>
                        </w:pPr>
                      </w:p>
                      <w:p w14:paraId="7A3768C0" w14:textId="77777777" w:rsidR="003D76C2" w:rsidRDefault="00000000">
                        <w:pPr>
                          <w:spacing w:before="133"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providePostRepository</w:t>
                        </w:r>
                        <w:proofErr w:type="spellEnd"/>
                        <w:r>
                          <w:rPr>
                            <w:rFonts w:ascii="Courier New"/>
                            <w:sz w:val="18"/>
                          </w:rPr>
                          <w:t>(</w:t>
                        </w:r>
                        <w:proofErr w:type="spellStart"/>
                        <w:r>
                          <w:rPr>
                            <w:rFonts w:ascii="Courier New"/>
                            <w:sz w:val="18"/>
                          </w:rPr>
                          <w:t>postService</w:t>
                        </w:r>
                        <w:proofErr w:type="spellEnd"/>
                        <w:r>
                          <w:rPr>
                            <w:rFonts w:ascii="Courier New"/>
                            <w:sz w:val="18"/>
                          </w:rPr>
                          <w:t>:</w:t>
                        </w:r>
                        <w:r>
                          <w:rPr>
                            <w:rFonts w:ascii="Courier New"/>
                            <w:spacing w:val="-14"/>
                            <w:sz w:val="18"/>
                          </w:rPr>
                          <w:t xml:space="preserve"> </w:t>
                        </w:r>
                        <w:proofErr w:type="spellStart"/>
                        <w:r>
                          <w:rPr>
                            <w:rFonts w:ascii="Courier New"/>
                            <w:sz w:val="18"/>
                          </w:rPr>
                          <w:t>PostService</w:t>
                        </w:r>
                        <w:proofErr w:type="spellEnd"/>
                        <w:r>
                          <w:rPr>
                            <w:rFonts w:ascii="Courier New"/>
                            <w:sz w:val="18"/>
                          </w:rPr>
                          <w:t xml:space="preserve">): </w:t>
                        </w:r>
                        <w:proofErr w:type="spellStart"/>
                        <w:r>
                          <w:rPr>
                            <w:rFonts w:ascii="Courier New"/>
                            <w:sz w:val="18"/>
                          </w:rPr>
                          <w:t>PostRepository</w:t>
                        </w:r>
                        <w:proofErr w:type="spellEnd"/>
                        <w:r>
                          <w:rPr>
                            <w:rFonts w:ascii="Courier New"/>
                            <w:sz w:val="18"/>
                          </w:rPr>
                          <w:t xml:space="preserve"> {</w:t>
                        </w:r>
                      </w:p>
                    </w:txbxContent>
                  </v:textbox>
                </v:shape>
                <w10:wrap type="topAndBottom" anchorx="page"/>
              </v:group>
            </w:pict>
          </mc:Fallback>
        </mc:AlternateContent>
      </w:r>
    </w:p>
    <w:p w14:paraId="14557FEF" w14:textId="77777777" w:rsidR="003D76C2" w:rsidRDefault="003D76C2">
      <w:pPr>
        <w:rPr>
          <w:sz w:val="8"/>
        </w:rPr>
        <w:sectPr w:rsidR="003D76C2">
          <w:pgSz w:w="10800" w:h="13320"/>
          <w:pgMar w:top="1120" w:right="920" w:bottom="280" w:left="940" w:header="695" w:footer="0" w:gutter="0"/>
          <w:cols w:space="720"/>
        </w:sectPr>
      </w:pPr>
    </w:p>
    <w:p w14:paraId="2F19B457" w14:textId="77777777" w:rsidR="003D76C2" w:rsidRDefault="003D76C2">
      <w:pPr>
        <w:pStyle w:val="BodyText"/>
        <w:spacing w:before="3"/>
        <w:rPr>
          <w:sz w:val="5"/>
        </w:rPr>
      </w:pPr>
    </w:p>
    <w:p w14:paraId="08283025" w14:textId="77777777" w:rsidR="003D76C2" w:rsidRDefault="00D51F7C">
      <w:pPr>
        <w:pStyle w:val="BodyText"/>
        <w:ind w:left="824"/>
      </w:pPr>
      <w:r>
        <w:rPr>
          <w:noProof/>
        </w:rPr>
        <mc:AlternateContent>
          <mc:Choice Requires="wpg">
            <w:drawing>
              <wp:inline distT="0" distB="0" distL="0" distR="0" wp14:anchorId="6B06F523" wp14:editId="04F7307C">
                <wp:extent cx="5074920" cy="574675"/>
                <wp:effectExtent l="0" t="0" r="5080" b="0"/>
                <wp:docPr id="334" name="docshapegroup1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335" name="docshape1223"/>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6" name="docshape1224"/>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docshape1225"/>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04675" w14:textId="77777777" w:rsidR="003D76C2" w:rsidRDefault="00000000">
                              <w:pPr>
                                <w:spacing w:before="40"/>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DummyRepository</w:t>
                              </w:r>
                              <w:proofErr w:type="spellEnd"/>
                              <w:r>
                                <w:rPr>
                                  <w:rFonts w:ascii="Courier New"/>
                                  <w:spacing w:val="-2"/>
                                  <w:sz w:val="18"/>
                                </w:rPr>
                                <w:t>()</w:t>
                              </w:r>
                            </w:p>
                            <w:p w14:paraId="3CCBBC7D" w14:textId="77777777" w:rsidR="003D76C2" w:rsidRDefault="00000000">
                              <w:pPr>
                                <w:spacing w:before="76"/>
                                <w:ind w:left="885"/>
                                <w:rPr>
                                  <w:rFonts w:ascii="Courier New"/>
                                  <w:sz w:val="18"/>
                                </w:rPr>
                              </w:pPr>
                              <w:r>
                                <w:rPr>
                                  <w:rFonts w:ascii="Courier New"/>
                                  <w:sz w:val="18"/>
                                </w:rPr>
                                <w:t>}</w:t>
                              </w:r>
                            </w:p>
                            <w:p w14:paraId="6F0AD3E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B06F523" id="docshapegroup1222" o:spid="_x0000_s2108"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">
                <v:rect id="docshape1223" o:spid="_x0000_s2109"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" fillcolor="#f6f6f6" stroked="f">
                  <v:path arrowok="t"/>
                </v:rect>
                <v:shape id="docshape1224" o:spid="_x0000_s2110"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" path="m7992,884l,884r,20l7992,904r,-20xm7992,l,,,20r7992,l7992,xe" fillcolor="#dadada" stroked="f">
                  <v:path arrowok="t" o:connecttype="custom" o:connectlocs="7992,884;0,884;0,904;7992,904;7992,884;7992,0;0,0;0,20;7992,20;7992,0" o:connectangles="0,0,0,0,0,0,0,0,0,0"/>
                </v:shape>
                <v:shape id="docshape1225" o:spid="_x0000_s2111"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" filled="f" stroked="f">
                  <v:path arrowok="t"/>
                  <v:textbox inset="0,0,0,0">
                    <w:txbxContent>
                      <w:p w14:paraId="20F04675" w14:textId="77777777" w:rsidR="003D76C2" w:rsidRDefault="00000000">
                        <w:pPr>
                          <w:spacing w:before="40"/>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DummyRepository</w:t>
                        </w:r>
                        <w:proofErr w:type="spellEnd"/>
                        <w:r>
                          <w:rPr>
                            <w:rFonts w:ascii="Courier New"/>
                            <w:spacing w:val="-2"/>
                            <w:sz w:val="18"/>
                          </w:rPr>
                          <w:t>()</w:t>
                        </w:r>
                      </w:p>
                      <w:p w14:paraId="3CCBBC7D" w14:textId="77777777" w:rsidR="003D76C2" w:rsidRDefault="00000000">
                        <w:pPr>
                          <w:spacing w:before="76"/>
                          <w:ind w:left="885"/>
                          <w:rPr>
                            <w:rFonts w:ascii="Courier New"/>
                            <w:sz w:val="18"/>
                          </w:rPr>
                        </w:pPr>
                        <w:r>
                          <w:rPr>
                            <w:rFonts w:ascii="Courier New"/>
                            <w:sz w:val="18"/>
                          </w:rPr>
                          <w:t>}</w:t>
                        </w:r>
                      </w:p>
                      <w:p w14:paraId="6F0AD3E9"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08CBBA4F" w14:textId="77777777" w:rsidR="003D76C2" w:rsidRDefault="00000000">
      <w:pPr>
        <w:pStyle w:val="BodyText"/>
        <w:spacing w:before="37"/>
        <w:ind w:left="1274"/>
      </w:pPr>
      <w:r>
        <w:t>The</w:t>
      </w:r>
      <w:r>
        <w:rPr>
          <w:spacing w:val="-4"/>
        </w:rPr>
        <w:t xml:space="preserve"> </w:t>
      </w:r>
      <w:r>
        <w:t>final output</w:t>
      </w:r>
      <w:r>
        <w:rPr>
          <w:spacing w:val="-1"/>
        </w:rPr>
        <w:t xml:space="preserve"> </w:t>
      </w:r>
      <w:r>
        <w:t>will be</w:t>
      </w:r>
      <w:r>
        <w:rPr>
          <w:spacing w:val="-1"/>
        </w:rPr>
        <w:t xml:space="preserve"> </w:t>
      </w:r>
      <w:r>
        <w:t>as</w:t>
      </w:r>
      <w:r>
        <w:rPr>
          <w:spacing w:val="-1"/>
        </w:rPr>
        <w:t xml:space="preserve"> </w:t>
      </w:r>
      <w:r>
        <w:rPr>
          <w:spacing w:val="-2"/>
        </w:rPr>
        <w:t>follows:</w:t>
      </w:r>
    </w:p>
    <w:p w14:paraId="0AB72B64" w14:textId="77777777" w:rsidR="003D76C2" w:rsidRDefault="00000000">
      <w:pPr>
        <w:pStyle w:val="BodyText"/>
        <w:spacing w:before="4"/>
        <w:rPr>
          <w:sz w:val="14"/>
        </w:rPr>
      </w:pPr>
      <w:r>
        <w:rPr>
          <w:noProof/>
        </w:rPr>
        <w:drawing>
          <wp:anchor distT="0" distB="0" distL="0" distR="0" simplePos="0" relativeHeight="332" behindDoc="0" locked="0" layoutInCell="1" allowOverlap="1" wp14:anchorId="1A0BC6C3" wp14:editId="50D4E5C7">
            <wp:simplePos x="0" y="0"/>
            <wp:positionH relativeFrom="page">
              <wp:posOffset>2097052</wp:posOffset>
            </wp:positionH>
            <wp:positionV relativeFrom="paragraph">
              <wp:posOffset>138908</wp:posOffset>
            </wp:positionV>
            <wp:extent cx="3086104" cy="5486400"/>
            <wp:effectExtent l="0" t="0" r="0" b="0"/>
            <wp:wrapTopAndBottom/>
            <wp:docPr id="41" name="image19.jpeg" descr="Figure 12.8: Displaying the list of posts in a Koin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9.jpeg"/>
                    <pic:cNvPicPr/>
                  </pic:nvPicPr>
                  <pic:blipFill>
                    <a:blip r:embed="rId151" cstate="print"/>
                    <a:stretch>
                      <a:fillRect/>
                    </a:stretch>
                  </pic:blipFill>
                  <pic:spPr>
                    <a:xfrm>
                      <a:off x="0" y="0"/>
                      <a:ext cx="3086104" cy="5486400"/>
                    </a:xfrm>
                    <a:prstGeom prst="rect">
                      <a:avLst/>
                    </a:prstGeom>
                  </pic:spPr>
                </pic:pic>
              </a:graphicData>
            </a:graphic>
          </wp:anchor>
        </w:drawing>
      </w:r>
    </w:p>
    <w:p w14:paraId="300841C5" w14:textId="77777777" w:rsidR="003D76C2" w:rsidRDefault="003D76C2">
      <w:pPr>
        <w:pStyle w:val="BodyText"/>
        <w:spacing w:before="11"/>
        <w:rPr>
          <w:sz w:val="19"/>
        </w:rPr>
      </w:pPr>
    </w:p>
    <w:p w14:paraId="47CFDD03" w14:textId="77777777" w:rsidR="003D76C2" w:rsidRDefault="00000000">
      <w:pPr>
        <w:ind w:left="2254"/>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12.8:</w:t>
      </w:r>
      <w:r>
        <w:rPr>
          <w:rFonts w:ascii="Open Sans SemiBold"/>
          <w:b/>
          <w:spacing w:val="-1"/>
          <w:sz w:val="18"/>
        </w:rPr>
        <w:t xml:space="preserve"> </w:t>
      </w:r>
      <w:r>
        <w:rPr>
          <w:rFonts w:ascii="Open Sans SemiBold"/>
          <w:b/>
          <w:sz w:val="18"/>
        </w:rPr>
        <w:t>Displaying</w:t>
      </w:r>
      <w:r>
        <w:rPr>
          <w:rFonts w:ascii="Open Sans SemiBold"/>
          <w:b/>
          <w:spacing w:val="-2"/>
          <w:sz w:val="18"/>
        </w:rPr>
        <w:t xml:space="preserve"> </w:t>
      </w:r>
      <w:r>
        <w:rPr>
          <w:rFonts w:ascii="Open Sans SemiBold"/>
          <w:b/>
          <w:sz w:val="18"/>
        </w:rPr>
        <w:t>the</w:t>
      </w:r>
      <w:r>
        <w:rPr>
          <w:rFonts w:ascii="Open Sans SemiBold"/>
          <w:b/>
          <w:spacing w:val="-1"/>
          <w:sz w:val="18"/>
        </w:rPr>
        <w:t xml:space="preserve"> </w:t>
      </w:r>
      <w:r>
        <w:rPr>
          <w:rFonts w:ascii="Open Sans SemiBold"/>
          <w:b/>
          <w:sz w:val="18"/>
        </w:rPr>
        <w:t>list</w:t>
      </w:r>
      <w:r>
        <w:rPr>
          <w:rFonts w:ascii="Open Sans SemiBold"/>
          <w:b/>
          <w:spacing w:val="-1"/>
          <w:sz w:val="18"/>
        </w:rPr>
        <w:t xml:space="preserve"> </w:t>
      </w:r>
      <w:r>
        <w:rPr>
          <w:rFonts w:ascii="Open Sans SemiBold"/>
          <w:b/>
          <w:sz w:val="18"/>
        </w:rPr>
        <w:t>of</w:t>
      </w:r>
      <w:r>
        <w:rPr>
          <w:rFonts w:ascii="Open Sans SemiBold"/>
          <w:b/>
          <w:spacing w:val="-2"/>
          <w:sz w:val="18"/>
        </w:rPr>
        <w:t xml:space="preserve"> </w:t>
      </w:r>
      <w:r>
        <w:rPr>
          <w:rFonts w:ascii="Open Sans SemiBold"/>
          <w:b/>
          <w:sz w:val="18"/>
        </w:rPr>
        <w:t>posts</w:t>
      </w:r>
      <w:r>
        <w:rPr>
          <w:rFonts w:ascii="Open Sans SemiBold"/>
          <w:b/>
          <w:spacing w:val="-1"/>
          <w:sz w:val="18"/>
        </w:rPr>
        <w:t xml:space="preserve"> </w:t>
      </w:r>
      <w:r>
        <w:rPr>
          <w:rFonts w:ascii="Open Sans SemiBold"/>
          <w:b/>
          <w:sz w:val="18"/>
        </w:rPr>
        <w:t>in</w:t>
      </w:r>
      <w:r>
        <w:rPr>
          <w:rFonts w:ascii="Open Sans SemiBold"/>
          <w:b/>
          <w:spacing w:val="-2"/>
          <w:sz w:val="18"/>
        </w:rPr>
        <w:t xml:space="preserve"> </w:t>
      </w:r>
      <w:r>
        <w:rPr>
          <w:rFonts w:ascii="Open Sans SemiBold"/>
          <w:b/>
          <w:sz w:val="18"/>
        </w:rPr>
        <w:t>a</w:t>
      </w:r>
      <w:r>
        <w:rPr>
          <w:rFonts w:ascii="Open Sans SemiBold"/>
          <w:b/>
          <w:spacing w:val="-1"/>
          <w:sz w:val="18"/>
        </w:rPr>
        <w:t xml:space="preserve"> </w:t>
      </w:r>
      <w:r>
        <w:rPr>
          <w:rFonts w:ascii="Open Sans SemiBold"/>
          <w:b/>
          <w:sz w:val="18"/>
        </w:rPr>
        <w:t>Koin</w:t>
      </w:r>
      <w:r>
        <w:rPr>
          <w:rFonts w:ascii="Open Sans SemiBold"/>
          <w:b/>
          <w:spacing w:val="-2"/>
          <w:sz w:val="18"/>
        </w:rPr>
        <w:t xml:space="preserve"> application</w:t>
      </w:r>
    </w:p>
    <w:p w14:paraId="0C5E89A5" w14:textId="77777777" w:rsidR="003D76C2" w:rsidRDefault="00000000">
      <w:pPr>
        <w:pStyle w:val="BodyText"/>
        <w:spacing w:before="154" w:line="247" w:lineRule="auto"/>
        <w:ind w:left="824"/>
      </w:pPr>
      <w:r>
        <w:t>If</w:t>
      </w:r>
      <w:r>
        <w:rPr>
          <w:spacing w:val="-3"/>
        </w:rPr>
        <w:t xml:space="preserve"> </w:t>
      </w:r>
      <w:r>
        <w:t>you</w:t>
      </w:r>
      <w:r>
        <w:rPr>
          <w:spacing w:val="-3"/>
        </w:rPr>
        <w:t xml:space="preserve"> </w:t>
      </w:r>
      <w:r>
        <w:t>run</w:t>
      </w:r>
      <w:r>
        <w:rPr>
          <w:spacing w:val="-4"/>
        </w:rPr>
        <w:t xml:space="preserve"> </w:t>
      </w:r>
      <w:r>
        <w:t>the</w:t>
      </w:r>
      <w:r>
        <w:rPr>
          <w:spacing w:val="-3"/>
        </w:rPr>
        <w:t xml:space="preserve"> </w:t>
      </w:r>
      <w:r>
        <w:t>application</w:t>
      </w:r>
      <w:r>
        <w:rPr>
          <w:spacing w:val="-4"/>
        </w:rPr>
        <w:t xml:space="preserve"> </w:t>
      </w:r>
      <w:r>
        <w:t>and</w:t>
      </w:r>
      <w:r>
        <w:rPr>
          <w:spacing w:val="-4"/>
        </w:rPr>
        <w:t xml:space="preserve"> </w:t>
      </w:r>
      <w:r>
        <w:t>the</w:t>
      </w:r>
      <w:r>
        <w:rPr>
          <w:spacing w:val="-3"/>
        </w:rPr>
        <w:t xml:space="preserve"> </w:t>
      </w:r>
      <w:r>
        <w:t>test,</w:t>
      </w:r>
      <w:r>
        <w:rPr>
          <w:spacing w:val="-3"/>
        </w:rPr>
        <w:t xml:space="preserve"> </w:t>
      </w:r>
      <w:r>
        <w:t>they</w:t>
      </w:r>
      <w:r>
        <w:rPr>
          <w:spacing w:val="-3"/>
        </w:rPr>
        <w:t xml:space="preserve"> </w:t>
      </w:r>
      <w:r>
        <w:t>should</w:t>
      </w:r>
      <w:r>
        <w:rPr>
          <w:spacing w:val="-3"/>
        </w:rPr>
        <w:t xml:space="preserve"> </w:t>
      </w:r>
      <w:r>
        <w:t>provide</w:t>
      </w:r>
      <w:r>
        <w:rPr>
          <w:spacing w:val="-3"/>
        </w:rPr>
        <w:t xml:space="preserve"> </w:t>
      </w:r>
      <w:r>
        <w:t>the</w:t>
      </w:r>
      <w:r>
        <w:rPr>
          <w:spacing w:val="-3"/>
        </w:rPr>
        <w:t xml:space="preserve"> </w:t>
      </w:r>
      <w:r>
        <w:t>same</w:t>
      </w:r>
      <w:r>
        <w:rPr>
          <w:spacing w:val="-3"/>
        </w:rPr>
        <w:t xml:space="preserve"> </w:t>
      </w:r>
      <w:r>
        <w:t>output</w:t>
      </w:r>
      <w:r>
        <w:rPr>
          <w:spacing w:val="-3"/>
        </w:rPr>
        <w:t xml:space="preserve"> </w:t>
      </w:r>
      <w:r>
        <w:t>as</w:t>
      </w:r>
      <w:r>
        <w:rPr>
          <w:spacing w:val="-4"/>
        </w:rPr>
        <w:t xml:space="preserve"> </w:t>
      </w:r>
      <w:r>
        <w:t>in</w:t>
      </w:r>
      <w:r>
        <w:rPr>
          <w:spacing w:val="-3"/>
        </w:rPr>
        <w:t xml:space="preserve"> </w:t>
      </w:r>
      <w:r>
        <w:t xml:space="preserve">the previous activity, as presented in </w:t>
      </w:r>
      <w:r>
        <w:rPr>
          <w:i/>
        </w:rPr>
        <w:t>Figure 12.8</w:t>
      </w:r>
      <w:r>
        <w:t>.</w:t>
      </w:r>
    </w:p>
    <w:p w14:paraId="21D33258" w14:textId="77777777" w:rsidR="003D76C2" w:rsidRDefault="003D76C2">
      <w:pPr>
        <w:spacing w:line="247" w:lineRule="auto"/>
        <w:sectPr w:rsidR="003D76C2">
          <w:pgSz w:w="10800" w:h="13320"/>
          <w:pgMar w:top="1120" w:right="920" w:bottom="280" w:left="940" w:header="695" w:footer="0" w:gutter="0"/>
          <w:cols w:space="720"/>
        </w:sectPr>
      </w:pPr>
    </w:p>
    <w:p w14:paraId="3E3F24AC" w14:textId="77777777" w:rsidR="003D76C2" w:rsidRDefault="00000000">
      <w:pPr>
        <w:pStyle w:val="Heading1"/>
        <w:ind w:left="104"/>
      </w:pPr>
      <w:r>
        <w:lastRenderedPageBreak/>
        <w:t>Chapter</w:t>
      </w:r>
      <w:r>
        <w:rPr>
          <w:spacing w:val="-7"/>
        </w:rPr>
        <w:t xml:space="preserve"> </w:t>
      </w:r>
      <w:r>
        <w:t>13:</w:t>
      </w:r>
      <w:r>
        <w:rPr>
          <w:spacing w:val="-5"/>
        </w:rPr>
        <w:t xml:space="preserve"> </w:t>
      </w:r>
      <w:proofErr w:type="spellStart"/>
      <w:r>
        <w:t>RxJava</w:t>
      </w:r>
      <w:proofErr w:type="spellEnd"/>
      <w:r>
        <w:rPr>
          <w:spacing w:val="-5"/>
        </w:rPr>
        <w:t xml:space="preserve"> </w:t>
      </w:r>
      <w:r>
        <w:t>and</w:t>
      </w:r>
      <w:r>
        <w:rPr>
          <w:spacing w:val="-4"/>
        </w:rPr>
        <w:t xml:space="preserve"> </w:t>
      </w:r>
      <w:r>
        <w:rPr>
          <w:spacing w:val="-2"/>
        </w:rPr>
        <w:t>Coroutines</w:t>
      </w:r>
    </w:p>
    <w:p w14:paraId="176EB7FF" w14:textId="77777777" w:rsidR="003D76C2" w:rsidRDefault="00000000">
      <w:pPr>
        <w:pStyle w:val="Heading2"/>
        <w:ind w:left="104"/>
      </w:pPr>
      <w:r>
        <w:t>Activity</w:t>
      </w:r>
      <w:r>
        <w:rPr>
          <w:spacing w:val="-2"/>
        </w:rPr>
        <w:t xml:space="preserve"> </w:t>
      </w:r>
      <w:r>
        <w:t>13.01:</w:t>
      </w:r>
      <w:r>
        <w:rPr>
          <w:spacing w:val="-2"/>
        </w:rPr>
        <w:t xml:space="preserve"> </w:t>
      </w:r>
      <w:r>
        <w:t>Creating</w:t>
      </w:r>
      <w:r>
        <w:rPr>
          <w:spacing w:val="-2"/>
        </w:rPr>
        <w:t xml:space="preserve"> </w:t>
      </w:r>
      <w:r>
        <w:t>a</w:t>
      </w:r>
      <w:r>
        <w:rPr>
          <w:spacing w:val="-2"/>
        </w:rPr>
        <w:t xml:space="preserve"> </w:t>
      </w:r>
      <w:r>
        <w:t>TV</w:t>
      </w:r>
      <w:r>
        <w:rPr>
          <w:spacing w:val="-2"/>
        </w:rPr>
        <w:t xml:space="preserve"> </w:t>
      </w:r>
      <w:r>
        <w:t>Guide</w:t>
      </w:r>
      <w:r>
        <w:rPr>
          <w:spacing w:val="-2"/>
        </w:rPr>
        <w:t xml:space="preserve"> </w:t>
      </w:r>
      <w:r>
        <w:rPr>
          <w:spacing w:val="-5"/>
        </w:rPr>
        <w:t>App</w:t>
      </w:r>
    </w:p>
    <w:p w14:paraId="0D957F7E" w14:textId="77777777" w:rsidR="003D76C2" w:rsidRDefault="00000000">
      <w:pPr>
        <w:pStyle w:val="Heading3"/>
      </w:pPr>
      <w:r>
        <w:rPr>
          <w:spacing w:val="-2"/>
        </w:rPr>
        <w:t>Solution:</w:t>
      </w:r>
    </w:p>
    <w:p w14:paraId="3B48ADAF" w14:textId="77777777" w:rsidR="003D76C2" w:rsidRDefault="00000000">
      <w:pPr>
        <w:pStyle w:val="BodyText"/>
        <w:spacing w:before="148"/>
        <w:ind w:left="104"/>
      </w:pPr>
      <w:r>
        <w:t>Here</w:t>
      </w:r>
      <w:r>
        <w:rPr>
          <w:spacing w:val="-1"/>
        </w:rPr>
        <w:t xml:space="preserve"> </w:t>
      </w:r>
      <w:r>
        <w:t>is</w:t>
      </w:r>
      <w:r>
        <w:rPr>
          <w:spacing w:val="-1"/>
        </w:rPr>
        <w:t xml:space="preserve"> </w:t>
      </w:r>
      <w:r>
        <w:t>one</w:t>
      </w:r>
      <w:r>
        <w:rPr>
          <w:spacing w:val="-1"/>
        </w:rPr>
        <w:t xml:space="preserve"> </w:t>
      </w:r>
      <w:r>
        <w:t>way</w:t>
      </w:r>
      <w:r>
        <w:rPr>
          <w:spacing w:val="-1"/>
        </w:rPr>
        <w:t xml:space="preserve"> </w:t>
      </w:r>
      <w:r>
        <w:t>you</w:t>
      </w:r>
      <w:r>
        <w:rPr>
          <w:spacing w:val="-1"/>
        </w:rPr>
        <w:t xml:space="preserve"> </w:t>
      </w:r>
      <w:r>
        <w:t>can</w:t>
      </w:r>
      <w:r>
        <w:rPr>
          <w:spacing w:val="-1"/>
        </w:rPr>
        <w:t xml:space="preserve"> </w:t>
      </w:r>
      <w:r>
        <w:t>develop</w:t>
      </w:r>
      <w:r>
        <w:rPr>
          <w:spacing w:val="-1"/>
        </w:rPr>
        <w:t xml:space="preserve"> </w:t>
      </w:r>
      <w:r>
        <w:t>the</w:t>
      </w:r>
      <w:r>
        <w:rPr>
          <w:spacing w:val="-1"/>
        </w:rPr>
        <w:t xml:space="preserve"> </w:t>
      </w:r>
      <w:r>
        <w:t>TV</w:t>
      </w:r>
      <w:r>
        <w:rPr>
          <w:spacing w:val="-2"/>
        </w:rPr>
        <w:t xml:space="preserve"> </w:t>
      </w:r>
      <w:r>
        <w:t xml:space="preserve">Guide </w:t>
      </w:r>
      <w:r>
        <w:rPr>
          <w:spacing w:val="-4"/>
        </w:rPr>
        <w:t>app:</w:t>
      </w:r>
    </w:p>
    <w:p w14:paraId="6E3BF327" w14:textId="77777777" w:rsidR="003D76C2" w:rsidRDefault="00000000">
      <w:pPr>
        <w:pStyle w:val="ListParagraph"/>
        <w:numPr>
          <w:ilvl w:val="0"/>
          <w:numId w:val="2"/>
        </w:numPr>
        <w:tabs>
          <w:tab w:val="left" w:pos="554"/>
        </w:tabs>
        <w:spacing w:before="147"/>
        <w:ind w:right="952"/>
        <w:jc w:val="left"/>
        <w:rPr>
          <w:sz w:val="20"/>
        </w:rPr>
      </w:pPr>
      <w:r>
        <w:rPr>
          <w:sz w:val="20"/>
        </w:rPr>
        <w:t>Create</w:t>
      </w:r>
      <w:r>
        <w:rPr>
          <w:spacing w:val="-5"/>
          <w:sz w:val="20"/>
        </w:rPr>
        <w:t xml:space="preserve"> </w:t>
      </w:r>
      <w:r>
        <w:rPr>
          <w:sz w:val="20"/>
        </w:rPr>
        <w:t>a</w:t>
      </w:r>
      <w:r>
        <w:rPr>
          <w:spacing w:val="-4"/>
          <w:sz w:val="20"/>
        </w:rPr>
        <w:t xml:space="preserve"> </w:t>
      </w:r>
      <w:r>
        <w:rPr>
          <w:sz w:val="20"/>
        </w:rPr>
        <w:t>new</w:t>
      </w:r>
      <w:r>
        <w:rPr>
          <w:spacing w:val="-3"/>
          <w:sz w:val="20"/>
        </w:rPr>
        <w:t xml:space="preserve"> </w:t>
      </w:r>
      <w:r>
        <w:rPr>
          <w:sz w:val="20"/>
        </w:rPr>
        <w:t>project</w:t>
      </w:r>
      <w:r>
        <w:rPr>
          <w:spacing w:val="-3"/>
          <w:sz w:val="20"/>
        </w:rPr>
        <w:t xml:space="preserve"> </w:t>
      </w:r>
      <w:r>
        <w:rPr>
          <w:sz w:val="20"/>
        </w:rPr>
        <w:t>in</w:t>
      </w:r>
      <w:r>
        <w:rPr>
          <w:spacing w:val="-3"/>
          <w:sz w:val="20"/>
        </w:rPr>
        <w:t xml:space="preserve"> </w:t>
      </w:r>
      <w:r>
        <w:rPr>
          <w:sz w:val="20"/>
        </w:rPr>
        <w:t>Android</w:t>
      </w:r>
      <w:r>
        <w:rPr>
          <w:spacing w:val="-3"/>
          <w:sz w:val="20"/>
        </w:rPr>
        <w:t xml:space="preserve"> </w:t>
      </w:r>
      <w:r>
        <w:rPr>
          <w:sz w:val="20"/>
        </w:rPr>
        <w:t>Studio</w:t>
      </w:r>
      <w:r>
        <w:rPr>
          <w:spacing w:val="-3"/>
          <w:sz w:val="20"/>
        </w:rPr>
        <w:t xml:space="preserve"> </w:t>
      </w:r>
      <w:r>
        <w:rPr>
          <w:sz w:val="20"/>
        </w:rPr>
        <w:t>named</w:t>
      </w:r>
      <w:r>
        <w:rPr>
          <w:spacing w:val="-6"/>
          <w:sz w:val="20"/>
        </w:rPr>
        <w:t xml:space="preserve"> </w:t>
      </w:r>
      <w:r>
        <w:rPr>
          <w:rFonts w:ascii="Courier New"/>
          <w:b/>
        </w:rPr>
        <w:t>TV</w:t>
      </w:r>
      <w:r>
        <w:rPr>
          <w:rFonts w:ascii="Courier New"/>
          <w:b/>
          <w:spacing w:val="-7"/>
        </w:rPr>
        <w:t xml:space="preserve"> </w:t>
      </w:r>
      <w:r>
        <w:rPr>
          <w:rFonts w:ascii="Courier New"/>
          <w:b/>
        </w:rPr>
        <w:t>Guide</w:t>
      </w:r>
      <w:r>
        <w:rPr>
          <w:rFonts w:ascii="Courier New"/>
          <w:b/>
          <w:spacing w:val="-80"/>
        </w:rPr>
        <w:t xml:space="preserve"> </w:t>
      </w:r>
      <w:r>
        <w:rPr>
          <w:sz w:val="20"/>
        </w:rPr>
        <w:t>with</w:t>
      </w:r>
      <w:r>
        <w:rPr>
          <w:spacing w:val="-3"/>
          <w:sz w:val="20"/>
        </w:rPr>
        <w:t xml:space="preserve"> </w:t>
      </w:r>
      <w:r>
        <w:rPr>
          <w:sz w:val="20"/>
        </w:rPr>
        <w:t>a</w:t>
      </w:r>
      <w:r>
        <w:rPr>
          <w:spacing w:val="-4"/>
          <w:sz w:val="20"/>
        </w:rPr>
        <w:t xml:space="preserve"> </w:t>
      </w:r>
      <w:r>
        <w:rPr>
          <w:sz w:val="20"/>
        </w:rPr>
        <w:t>package</w:t>
      </w:r>
      <w:r>
        <w:rPr>
          <w:spacing w:val="-3"/>
          <w:sz w:val="20"/>
        </w:rPr>
        <w:t xml:space="preserve"> </w:t>
      </w:r>
      <w:r>
        <w:rPr>
          <w:sz w:val="20"/>
        </w:rPr>
        <w:t xml:space="preserve">name of </w:t>
      </w:r>
      <w:proofErr w:type="spellStart"/>
      <w:r>
        <w:rPr>
          <w:rFonts w:ascii="Courier New"/>
          <w:b/>
        </w:rPr>
        <w:t>com.example.tvguide</w:t>
      </w:r>
      <w:proofErr w:type="spellEnd"/>
      <w:r>
        <w:rPr>
          <w:sz w:val="20"/>
        </w:rPr>
        <w:t>.</w:t>
      </w:r>
    </w:p>
    <w:p w14:paraId="0CEC248B" w14:textId="77777777" w:rsidR="003D76C2" w:rsidRDefault="00000000">
      <w:pPr>
        <w:pStyle w:val="ListParagraph"/>
        <w:numPr>
          <w:ilvl w:val="0"/>
          <w:numId w:val="2"/>
        </w:numPr>
        <w:tabs>
          <w:tab w:val="left" w:pos="554"/>
        </w:tabs>
        <w:spacing w:before="141"/>
        <w:jc w:val="left"/>
        <w:rPr>
          <w:sz w:val="20"/>
        </w:rPr>
      </w:pPr>
      <w:r>
        <w:rPr>
          <w:sz w:val="20"/>
        </w:rPr>
        <w:t>Add</w:t>
      </w:r>
      <w:r>
        <w:rPr>
          <w:spacing w:val="-13"/>
          <w:sz w:val="20"/>
        </w:rPr>
        <w:t xml:space="preserve"> </w:t>
      </w:r>
      <w:r>
        <w:rPr>
          <w:sz w:val="20"/>
        </w:rPr>
        <w:t>the</w:t>
      </w:r>
      <w:r>
        <w:rPr>
          <w:spacing w:val="-5"/>
          <w:sz w:val="20"/>
        </w:rPr>
        <w:t xml:space="preserve"> </w:t>
      </w:r>
      <w:r>
        <w:rPr>
          <w:rFonts w:ascii="Courier New"/>
          <w:b/>
        </w:rPr>
        <w:t>INTERNET</w:t>
      </w:r>
      <w:r>
        <w:rPr>
          <w:rFonts w:ascii="Courier New"/>
          <w:b/>
          <w:spacing w:val="-80"/>
        </w:rPr>
        <w:t xml:space="preserve"> </w:t>
      </w:r>
      <w:r>
        <w:rPr>
          <w:sz w:val="20"/>
        </w:rPr>
        <w:t>permission</w:t>
      </w:r>
      <w:r>
        <w:rPr>
          <w:spacing w:val="-4"/>
          <w:sz w:val="20"/>
        </w:rPr>
        <w:t xml:space="preserve"> </w:t>
      </w:r>
      <w:r>
        <w:rPr>
          <w:sz w:val="20"/>
        </w:rPr>
        <w:t>in</w:t>
      </w:r>
      <w:r>
        <w:rPr>
          <w:spacing w:val="-4"/>
          <w:sz w:val="20"/>
        </w:rPr>
        <w:t xml:space="preserve"> </w:t>
      </w:r>
      <w:r>
        <w:rPr>
          <w:sz w:val="20"/>
        </w:rPr>
        <w:t>the</w:t>
      </w:r>
      <w:r>
        <w:rPr>
          <w:spacing w:val="-5"/>
          <w:sz w:val="20"/>
        </w:rPr>
        <w:t xml:space="preserve"> </w:t>
      </w:r>
      <w:r>
        <w:rPr>
          <w:rFonts w:ascii="Courier New"/>
          <w:b/>
        </w:rPr>
        <w:t>AndroidManifest.xml</w:t>
      </w:r>
      <w:r>
        <w:rPr>
          <w:rFonts w:ascii="Courier New"/>
          <w:b/>
          <w:spacing w:val="-80"/>
        </w:rPr>
        <w:t xml:space="preserve"> </w:t>
      </w:r>
      <w:r>
        <w:rPr>
          <w:spacing w:val="-2"/>
          <w:sz w:val="20"/>
        </w:rPr>
        <w:t>file:</w:t>
      </w:r>
    </w:p>
    <w:p w14:paraId="5A42A842" w14:textId="77777777" w:rsidR="003D76C2" w:rsidRDefault="00D51F7C">
      <w:pPr>
        <w:pStyle w:val="BodyText"/>
        <w:spacing w:before="10"/>
        <w:rPr>
          <w:sz w:val="8"/>
        </w:rPr>
      </w:pPr>
      <w:r>
        <w:rPr>
          <w:noProof/>
        </w:rPr>
        <mc:AlternateContent>
          <mc:Choice Requires="wpg">
            <w:drawing>
              <wp:anchor distT="0" distB="0" distL="0" distR="0" simplePos="0" relativeHeight="487758336" behindDoc="1" locked="0" layoutInCell="1" allowOverlap="1" wp14:anchorId="127FF350" wp14:editId="51A60CBE">
                <wp:simplePos x="0" y="0"/>
                <wp:positionH relativeFrom="page">
                  <wp:posOffset>662940</wp:posOffset>
                </wp:positionH>
                <wp:positionV relativeFrom="paragraph">
                  <wp:posOffset>90805</wp:posOffset>
                </wp:positionV>
                <wp:extent cx="5074920" cy="219075"/>
                <wp:effectExtent l="0" t="0" r="5080" b="0"/>
                <wp:wrapTopAndBottom/>
                <wp:docPr id="330" name="docshapegroup1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3"/>
                          <a:chExt cx="7992" cy="345"/>
                        </a:xfrm>
                      </wpg:grpSpPr>
                      <wps:wsp>
                        <wps:cNvPr id="331" name="docshape1227"/>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 name="docshape1228"/>
                        <wps:cNvSpPr>
                          <a:spLocks/>
                        </wps:cNvSpPr>
                        <wps:spPr bwMode="auto">
                          <a:xfrm>
                            <a:off x="1044" y="143"/>
                            <a:ext cx="7992" cy="345"/>
                          </a:xfrm>
                          <a:custGeom>
                            <a:avLst/>
                            <a:gdLst>
                              <a:gd name="T0" fmla="+- 0 9036 1044"/>
                              <a:gd name="T1" fmla="*/ T0 w 7992"/>
                              <a:gd name="T2" fmla="+- 0 468 143"/>
                              <a:gd name="T3" fmla="*/ 468 h 345"/>
                              <a:gd name="T4" fmla="+- 0 1044 1044"/>
                              <a:gd name="T5" fmla="*/ T4 w 7992"/>
                              <a:gd name="T6" fmla="+- 0 468 143"/>
                              <a:gd name="T7" fmla="*/ 468 h 345"/>
                              <a:gd name="T8" fmla="+- 0 1044 1044"/>
                              <a:gd name="T9" fmla="*/ T8 w 7992"/>
                              <a:gd name="T10" fmla="+- 0 488 143"/>
                              <a:gd name="T11" fmla="*/ 488 h 345"/>
                              <a:gd name="T12" fmla="+- 0 9036 1044"/>
                              <a:gd name="T13" fmla="*/ T12 w 7992"/>
                              <a:gd name="T14" fmla="+- 0 488 143"/>
                              <a:gd name="T15" fmla="*/ 488 h 345"/>
                              <a:gd name="T16" fmla="+- 0 9036 1044"/>
                              <a:gd name="T17" fmla="*/ T16 w 7992"/>
                              <a:gd name="T18" fmla="+- 0 468 143"/>
                              <a:gd name="T19" fmla="*/ 468 h 345"/>
                              <a:gd name="T20" fmla="+- 0 9036 1044"/>
                              <a:gd name="T21" fmla="*/ T20 w 7992"/>
                              <a:gd name="T22" fmla="+- 0 143 143"/>
                              <a:gd name="T23" fmla="*/ 143 h 345"/>
                              <a:gd name="T24" fmla="+- 0 1044 1044"/>
                              <a:gd name="T25" fmla="*/ T24 w 7992"/>
                              <a:gd name="T26" fmla="+- 0 143 143"/>
                              <a:gd name="T27" fmla="*/ 143 h 345"/>
                              <a:gd name="T28" fmla="+- 0 1044 1044"/>
                              <a:gd name="T29" fmla="*/ T28 w 7992"/>
                              <a:gd name="T30" fmla="+- 0 163 143"/>
                              <a:gd name="T31" fmla="*/ 163 h 345"/>
                              <a:gd name="T32" fmla="+- 0 9036 1044"/>
                              <a:gd name="T33" fmla="*/ T32 w 7992"/>
                              <a:gd name="T34" fmla="+- 0 163 143"/>
                              <a:gd name="T35" fmla="*/ 163 h 345"/>
                              <a:gd name="T36" fmla="+- 0 9036 1044"/>
                              <a:gd name="T37" fmla="*/ T36 w 7992"/>
                              <a:gd name="T38" fmla="+- 0 143 143"/>
                              <a:gd name="T39" fmla="*/ 143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5"/>
                                </a:moveTo>
                                <a:lnTo>
                                  <a:pt x="0" y="325"/>
                                </a:lnTo>
                                <a:lnTo>
                                  <a:pt x="0" y="345"/>
                                </a:lnTo>
                                <a:lnTo>
                                  <a:pt x="7992" y="345"/>
                                </a:lnTo>
                                <a:lnTo>
                                  <a:pt x="7992" y="3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docshape1229"/>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60796" w14:textId="77777777" w:rsidR="003D76C2" w:rsidRDefault="00000000">
                              <w:pPr>
                                <w:spacing w:before="40"/>
                                <w:ind w:left="453"/>
                                <w:rPr>
                                  <w:rFonts w:ascii="Courier New"/>
                                  <w:sz w:val="18"/>
                                </w:rPr>
                              </w:pPr>
                              <w:r>
                                <w:rPr>
                                  <w:rFonts w:ascii="Courier New"/>
                                  <w:spacing w:val="-2"/>
                                  <w:sz w:val="18"/>
                                </w:rPr>
                                <w:t>&lt;uses-permission</w:t>
                              </w:r>
                              <w:r>
                                <w:rPr>
                                  <w:rFonts w:ascii="Courier New"/>
                                  <w:spacing w:val="27"/>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android.permission.INTERNET</w:t>
                              </w:r>
                              <w:proofErr w:type="spellEnd"/>
                              <w:r>
                                <w:rPr>
                                  <w:rFonts w:ascii="Courier New"/>
                                  <w:spacing w:val="-2"/>
                                  <w:sz w:val="18"/>
                                </w:rPr>
                                <w:t>"</w:t>
                              </w:r>
                              <w:r>
                                <w:rPr>
                                  <w:rFonts w:ascii="Courier New"/>
                                  <w:spacing w:val="29"/>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7FF350" id="docshapegroup1226" o:spid="_x0000_s2112" style="position:absolute;margin-left:52.2pt;margin-top:7.15pt;width:399.6pt;height:17.25pt;z-index:-15558144;mso-wrap-distance-left:0;mso-wrap-distance-right:0;mso-position-horizontal-relative:page;mso-position-vertical-relative:text" coordorigin="1044,143"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">
                <v:rect id="docshape1227" o:spid="_x0000_s2113"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" fillcolor="#f6f6f6" stroked="f">
                  <v:path arrowok="t"/>
                </v:rect>
                <v:shape id="docshape1228" o:spid="_x0000_s2114"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" path="m7992,325l,325r,20l7992,345r,-20xm7992,l,,,20r7992,l7992,xe" fillcolor="#dadada" stroked="f">
                  <v:path arrowok="t" o:connecttype="custom" o:connectlocs="7992,468;0,468;0,488;7992,488;7992,468;7992,143;0,143;0,163;7992,163;7992,143" o:connectangles="0,0,0,0,0,0,0,0,0,0"/>
                </v:shape>
                <v:shape id="docshape1229" o:spid="_x0000_s2115"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" filled="f" stroked="f">
                  <v:path arrowok="t"/>
                  <v:textbox inset="0,0,0,0">
                    <w:txbxContent>
                      <w:p w14:paraId="2F760796" w14:textId="77777777" w:rsidR="003D76C2" w:rsidRDefault="00000000">
                        <w:pPr>
                          <w:spacing w:before="40"/>
                          <w:ind w:left="453"/>
                          <w:rPr>
                            <w:rFonts w:ascii="Courier New"/>
                            <w:sz w:val="18"/>
                          </w:rPr>
                        </w:pPr>
                        <w:r>
                          <w:rPr>
                            <w:rFonts w:ascii="Courier New"/>
                            <w:spacing w:val="-2"/>
                            <w:sz w:val="18"/>
                          </w:rPr>
                          <w:t>&lt;uses-permission</w:t>
                        </w:r>
                        <w:r>
                          <w:rPr>
                            <w:rFonts w:ascii="Courier New"/>
                            <w:spacing w:val="27"/>
                            <w:sz w:val="18"/>
                          </w:rPr>
                          <w:t xml:space="preserve"> </w:t>
                        </w: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android.permission.INTERNET</w:t>
                        </w:r>
                        <w:proofErr w:type="spellEnd"/>
                        <w:r>
                          <w:rPr>
                            <w:rFonts w:ascii="Courier New"/>
                            <w:spacing w:val="-2"/>
                            <w:sz w:val="18"/>
                          </w:rPr>
                          <w:t>"</w:t>
                        </w:r>
                        <w:r>
                          <w:rPr>
                            <w:rFonts w:ascii="Courier New"/>
                            <w:spacing w:val="29"/>
                            <w:sz w:val="18"/>
                          </w:rPr>
                          <w:t xml:space="preserve"> </w:t>
                        </w:r>
                        <w:r>
                          <w:rPr>
                            <w:rFonts w:ascii="Courier New"/>
                            <w:spacing w:val="-5"/>
                            <w:sz w:val="18"/>
                          </w:rPr>
                          <w:t>/&gt;</w:t>
                        </w:r>
                      </w:p>
                    </w:txbxContent>
                  </v:textbox>
                </v:shape>
                <w10:wrap type="topAndBottom" anchorx="page"/>
              </v:group>
            </w:pict>
          </mc:Fallback>
        </mc:AlternateContent>
      </w:r>
    </w:p>
    <w:p w14:paraId="4A3DDBEB" w14:textId="77777777" w:rsidR="003D76C2" w:rsidRDefault="00000000">
      <w:pPr>
        <w:pStyle w:val="ListParagraph"/>
        <w:numPr>
          <w:ilvl w:val="0"/>
          <w:numId w:val="2"/>
        </w:numPr>
        <w:tabs>
          <w:tab w:val="left" w:pos="554"/>
        </w:tabs>
        <w:ind w:right="1031"/>
        <w:jc w:val="left"/>
        <w:rPr>
          <w:sz w:val="20"/>
        </w:rPr>
      </w:pPr>
      <w:r>
        <w:rPr>
          <w:sz w:val="20"/>
        </w:rPr>
        <w:t>Open</w:t>
      </w:r>
      <w:r>
        <w:rPr>
          <w:spacing w:val="-7"/>
          <w:sz w:val="20"/>
        </w:rPr>
        <w:t xml:space="preserve"> </w:t>
      </w:r>
      <w:r>
        <w:rPr>
          <w:sz w:val="20"/>
        </w:rPr>
        <w:t>your</w:t>
      </w:r>
      <w:r>
        <w:rPr>
          <w:spacing w:val="-5"/>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z w:val="20"/>
        </w:rPr>
        <w:t>file</w:t>
      </w:r>
      <w:r>
        <w:rPr>
          <w:spacing w:val="-4"/>
          <w:sz w:val="20"/>
        </w:rPr>
        <w:t xml:space="preserve"> </w:t>
      </w:r>
      <w:r>
        <w:rPr>
          <w:sz w:val="20"/>
        </w:rPr>
        <w:t>and</w:t>
      </w:r>
      <w:r>
        <w:rPr>
          <w:spacing w:val="-5"/>
          <w:sz w:val="20"/>
        </w:rPr>
        <w:t xml:space="preserve"> </w:t>
      </w:r>
      <w:r>
        <w:rPr>
          <w:sz w:val="20"/>
        </w:rPr>
        <w:t>add</w:t>
      </w:r>
      <w:r>
        <w:rPr>
          <w:spacing w:val="-5"/>
          <w:sz w:val="20"/>
        </w:rPr>
        <w:t xml:space="preserve"> </w:t>
      </w:r>
      <w:r>
        <w:rPr>
          <w:sz w:val="20"/>
        </w:rPr>
        <w:t>the</w:t>
      </w:r>
      <w:r>
        <w:rPr>
          <w:spacing w:val="-4"/>
          <w:sz w:val="20"/>
        </w:rPr>
        <w:t xml:space="preserve"> </w:t>
      </w:r>
      <w:proofErr w:type="spellStart"/>
      <w:r>
        <w:rPr>
          <w:sz w:val="20"/>
        </w:rPr>
        <w:t>kotlin-parcelize</w:t>
      </w:r>
      <w:proofErr w:type="spellEnd"/>
      <w:r>
        <w:rPr>
          <w:spacing w:val="-4"/>
          <w:sz w:val="20"/>
        </w:rPr>
        <w:t xml:space="preserve"> </w:t>
      </w:r>
      <w:r>
        <w:rPr>
          <w:sz w:val="20"/>
        </w:rPr>
        <w:t>plugin</w:t>
      </w:r>
      <w:r>
        <w:rPr>
          <w:spacing w:val="-4"/>
          <w:sz w:val="20"/>
        </w:rPr>
        <w:t xml:space="preserve"> </w:t>
      </w:r>
      <w:r>
        <w:rPr>
          <w:sz w:val="20"/>
        </w:rPr>
        <w:t>at</w:t>
      </w:r>
      <w:r>
        <w:rPr>
          <w:spacing w:val="-5"/>
          <w:sz w:val="20"/>
        </w:rPr>
        <w:t xml:space="preserve"> </w:t>
      </w:r>
      <w:r>
        <w:rPr>
          <w:sz w:val="20"/>
        </w:rPr>
        <w:t>the end of the plugins block:</w:t>
      </w:r>
    </w:p>
    <w:p w14:paraId="422AAE72" w14:textId="77777777" w:rsidR="003D76C2" w:rsidRDefault="00D51F7C">
      <w:pPr>
        <w:pStyle w:val="BodyText"/>
        <w:spacing w:before="5"/>
        <w:rPr>
          <w:sz w:val="9"/>
        </w:rPr>
      </w:pPr>
      <w:r>
        <w:rPr>
          <w:noProof/>
        </w:rPr>
        <mc:AlternateContent>
          <mc:Choice Requires="wpg">
            <w:drawing>
              <wp:anchor distT="0" distB="0" distL="0" distR="0" simplePos="0" relativeHeight="487758848" behindDoc="1" locked="0" layoutInCell="1" allowOverlap="1" wp14:anchorId="6A43B634" wp14:editId="42B1D949">
                <wp:simplePos x="0" y="0"/>
                <wp:positionH relativeFrom="page">
                  <wp:posOffset>662940</wp:posOffset>
                </wp:positionH>
                <wp:positionV relativeFrom="paragraph">
                  <wp:posOffset>96520</wp:posOffset>
                </wp:positionV>
                <wp:extent cx="5074920" cy="752475"/>
                <wp:effectExtent l="0" t="0" r="5080" b="0"/>
                <wp:wrapTopAndBottom/>
                <wp:docPr id="326" name="docshapegroup1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52"/>
                          <a:chExt cx="7992" cy="1185"/>
                        </a:xfrm>
                      </wpg:grpSpPr>
                      <wps:wsp>
                        <wps:cNvPr id="327" name="docshape1231"/>
                        <wps:cNvSpPr>
                          <a:spLocks/>
                        </wps:cNvSpPr>
                        <wps:spPr bwMode="auto">
                          <a:xfrm>
                            <a:off x="1044" y="161"/>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8" name="docshape1232"/>
                        <wps:cNvSpPr>
                          <a:spLocks/>
                        </wps:cNvSpPr>
                        <wps:spPr bwMode="auto">
                          <a:xfrm>
                            <a:off x="1044" y="151"/>
                            <a:ext cx="7992" cy="1185"/>
                          </a:xfrm>
                          <a:custGeom>
                            <a:avLst/>
                            <a:gdLst>
                              <a:gd name="T0" fmla="+- 0 9036 1044"/>
                              <a:gd name="T1" fmla="*/ T0 w 7992"/>
                              <a:gd name="T2" fmla="+- 0 1316 152"/>
                              <a:gd name="T3" fmla="*/ 1316 h 1185"/>
                              <a:gd name="T4" fmla="+- 0 1044 1044"/>
                              <a:gd name="T5" fmla="*/ T4 w 7992"/>
                              <a:gd name="T6" fmla="+- 0 1316 152"/>
                              <a:gd name="T7" fmla="*/ 1316 h 1185"/>
                              <a:gd name="T8" fmla="+- 0 1044 1044"/>
                              <a:gd name="T9" fmla="*/ T8 w 7992"/>
                              <a:gd name="T10" fmla="+- 0 1336 152"/>
                              <a:gd name="T11" fmla="*/ 1336 h 1185"/>
                              <a:gd name="T12" fmla="+- 0 9036 1044"/>
                              <a:gd name="T13" fmla="*/ T12 w 7992"/>
                              <a:gd name="T14" fmla="+- 0 1336 152"/>
                              <a:gd name="T15" fmla="*/ 1336 h 1185"/>
                              <a:gd name="T16" fmla="+- 0 9036 1044"/>
                              <a:gd name="T17" fmla="*/ T16 w 7992"/>
                              <a:gd name="T18" fmla="+- 0 1316 152"/>
                              <a:gd name="T19" fmla="*/ 1316 h 1185"/>
                              <a:gd name="T20" fmla="+- 0 9036 1044"/>
                              <a:gd name="T21" fmla="*/ T20 w 7992"/>
                              <a:gd name="T22" fmla="+- 0 152 152"/>
                              <a:gd name="T23" fmla="*/ 152 h 1185"/>
                              <a:gd name="T24" fmla="+- 0 1044 1044"/>
                              <a:gd name="T25" fmla="*/ T24 w 7992"/>
                              <a:gd name="T26" fmla="+- 0 152 152"/>
                              <a:gd name="T27" fmla="*/ 152 h 1185"/>
                              <a:gd name="T28" fmla="+- 0 1044 1044"/>
                              <a:gd name="T29" fmla="*/ T28 w 7992"/>
                              <a:gd name="T30" fmla="+- 0 172 152"/>
                              <a:gd name="T31" fmla="*/ 172 h 1185"/>
                              <a:gd name="T32" fmla="+- 0 9036 1044"/>
                              <a:gd name="T33" fmla="*/ T32 w 7992"/>
                              <a:gd name="T34" fmla="+- 0 172 152"/>
                              <a:gd name="T35" fmla="*/ 172 h 1185"/>
                              <a:gd name="T36" fmla="+- 0 9036 1044"/>
                              <a:gd name="T37" fmla="*/ T36 w 7992"/>
                              <a:gd name="T38" fmla="+- 0 152 152"/>
                              <a:gd name="T39" fmla="*/ 152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docshape1233"/>
                        <wps:cNvSpPr txBox="1">
                          <a:spLocks/>
                        </wps:cNvSpPr>
                        <wps:spPr bwMode="auto">
                          <a:xfrm>
                            <a:off x="1044" y="171"/>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13444" w14:textId="77777777" w:rsidR="003D76C2" w:rsidRDefault="00000000">
                              <w:pPr>
                                <w:spacing w:before="40"/>
                                <w:ind w:left="453"/>
                                <w:rPr>
                                  <w:rFonts w:ascii="Courier New"/>
                                  <w:sz w:val="18"/>
                                </w:rPr>
                              </w:pPr>
                              <w:r>
                                <w:rPr>
                                  <w:rFonts w:ascii="Courier New"/>
                                  <w:sz w:val="18"/>
                                </w:rPr>
                                <w:t>plugins</w:t>
                              </w:r>
                              <w:r>
                                <w:rPr>
                                  <w:rFonts w:ascii="Courier New"/>
                                  <w:spacing w:val="-7"/>
                                  <w:sz w:val="18"/>
                                </w:rPr>
                                <w:t xml:space="preserve"> </w:t>
                              </w:r>
                              <w:r>
                                <w:rPr>
                                  <w:rFonts w:ascii="Courier New"/>
                                  <w:spacing w:val="-10"/>
                                  <w:sz w:val="18"/>
                                </w:rPr>
                                <w:t>{</w:t>
                              </w:r>
                            </w:p>
                            <w:p w14:paraId="2A3EF7E9" w14:textId="77777777" w:rsidR="003D76C2" w:rsidRDefault="00000000">
                              <w:pPr>
                                <w:spacing w:before="76"/>
                                <w:ind w:left="885"/>
                                <w:rPr>
                                  <w:rFonts w:ascii="Courier New"/>
                                  <w:sz w:val="18"/>
                                </w:rPr>
                              </w:pPr>
                              <w:r>
                                <w:rPr>
                                  <w:rFonts w:ascii="Courier New"/>
                                  <w:spacing w:val="-5"/>
                                  <w:sz w:val="18"/>
                                </w:rPr>
                                <w:t>...</w:t>
                              </w:r>
                            </w:p>
                            <w:p w14:paraId="4CB96C00" w14:textId="77777777" w:rsidR="003D76C2" w:rsidRDefault="00000000">
                              <w:pPr>
                                <w:spacing w:before="76"/>
                                <w:ind w:left="885"/>
                                <w:rPr>
                                  <w:rFonts w:ascii="Courier New"/>
                                  <w:sz w:val="18"/>
                                </w:rPr>
                              </w:pPr>
                              <w:r>
                                <w:rPr>
                                  <w:rFonts w:ascii="Courier New"/>
                                  <w:sz w:val="18"/>
                                </w:rPr>
                                <w:t>id</w:t>
                              </w:r>
                              <w:r>
                                <w:rPr>
                                  <w:rFonts w:ascii="Courier New"/>
                                  <w:spacing w:val="-10"/>
                                  <w:sz w:val="18"/>
                                </w:rPr>
                                <w:t xml:space="preserve"> </w:t>
                              </w:r>
                              <w:r>
                                <w:rPr>
                                  <w:rFonts w:ascii="Courier New"/>
                                  <w:sz w:val="18"/>
                                </w:rPr>
                                <w:t>'</w:t>
                              </w:r>
                              <w:proofErr w:type="spellStart"/>
                              <w:r>
                                <w:rPr>
                                  <w:rFonts w:ascii="Courier New"/>
                                  <w:sz w:val="18"/>
                                </w:rPr>
                                <w:t>kotlin-</w:t>
                              </w:r>
                              <w:r>
                                <w:rPr>
                                  <w:rFonts w:ascii="Courier New"/>
                                  <w:spacing w:val="-2"/>
                                  <w:sz w:val="18"/>
                                </w:rPr>
                                <w:t>parcelize</w:t>
                              </w:r>
                              <w:proofErr w:type="spellEnd"/>
                              <w:r>
                                <w:rPr>
                                  <w:rFonts w:ascii="Courier New"/>
                                  <w:spacing w:val="-2"/>
                                  <w:sz w:val="18"/>
                                </w:rPr>
                                <w:t>'</w:t>
                              </w:r>
                            </w:p>
                            <w:p w14:paraId="00712B5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43B634" id="docshapegroup1230" o:spid="_x0000_s2116" style="position:absolute;margin-left:52.2pt;margin-top:7.6pt;width:399.6pt;height:59.25pt;z-index:-15557632;mso-wrap-distance-left:0;mso-wrap-distance-right:0;mso-position-horizontal-relative:page;mso-position-vertical-relative:text" coordorigin="1044,152"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">
                <v:rect id="docshape1231" o:spid="_x0000_s2117" style="position:absolute;left:1044;top:161;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" fillcolor="#f6f6f6" stroked="f">
                  <v:path arrowok="t"/>
                </v:rect>
                <v:shape id="docshape1232" o:spid="_x0000_s2118" style="position:absolute;left:1044;top:151;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" path="m7992,1164l,1164r,20l7992,1184r,-20xm7992,l,,,20r7992,l7992,xe" fillcolor="#dadada" stroked="f">
                  <v:path arrowok="t" o:connecttype="custom" o:connectlocs="7992,1316;0,1316;0,1336;7992,1336;7992,1316;7992,152;0,152;0,172;7992,172;7992,152" o:connectangles="0,0,0,0,0,0,0,0,0,0"/>
                </v:shape>
                <v:shape id="docshape1233" o:spid="_x0000_s2119" type="#_x0000_t202" style="position:absolute;left:1044;top:171;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" filled="f" stroked="f">
                  <v:path arrowok="t"/>
                  <v:textbox inset="0,0,0,0">
                    <w:txbxContent>
                      <w:p w14:paraId="55013444" w14:textId="77777777" w:rsidR="003D76C2" w:rsidRDefault="00000000">
                        <w:pPr>
                          <w:spacing w:before="40"/>
                          <w:ind w:left="453"/>
                          <w:rPr>
                            <w:rFonts w:ascii="Courier New"/>
                            <w:sz w:val="18"/>
                          </w:rPr>
                        </w:pPr>
                        <w:r>
                          <w:rPr>
                            <w:rFonts w:ascii="Courier New"/>
                            <w:sz w:val="18"/>
                          </w:rPr>
                          <w:t>plugins</w:t>
                        </w:r>
                        <w:r>
                          <w:rPr>
                            <w:rFonts w:ascii="Courier New"/>
                            <w:spacing w:val="-7"/>
                            <w:sz w:val="18"/>
                          </w:rPr>
                          <w:t xml:space="preserve"> </w:t>
                        </w:r>
                        <w:r>
                          <w:rPr>
                            <w:rFonts w:ascii="Courier New"/>
                            <w:spacing w:val="-10"/>
                            <w:sz w:val="18"/>
                          </w:rPr>
                          <w:t>{</w:t>
                        </w:r>
                      </w:p>
                      <w:p w14:paraId="2A3EF7E9" w14:textId="77777777" w:rsidR="003D76C2" w:rsidRDefault="00000000">
                        <w:pPr>
                          <w:spacing w:before="76"/>
                          <w:ind w:left="885"/>
                          <w:rPr>
                            <w:rFonts w:ascii="Courier New"/>
                            <w:sz w:val="18"/>
                          </w:rPr>
                        </w:pPr>
                        <w:r>
                          <w:rPr>
                            <w:rFonts w:ascii="Courier New"/>
                            <w:spacing w:val="-5"/>
                            <w:sz w:val="18"/>
                          </w:rPr>
                          <w:t>...</w:t>
                        </w:r>
                      </w:p>
                      <w:p w14:paraId="4CB96C00" w14:textId="77777777" w:rsidR="003D76C2" w:rsidRDefault="00000000">
                        <w:pPr>
                          <w:spacing w:before="76"/>
                          <w:ind w:left="885"/>
                          <w:rPr>
                            <w:rFonts w:ascii="Courier New"/>
                            <w:sz w:val="18"/>
                          </w:rPr>
                        </w:pPr>
                        <w:r>
                          <w:rPr>
                            <w:rFonts w:ascii="Courier New"/>
                            <w:sz w:val="18"/>
                          </w:rPr>
                          <w:t>id</w:t>
                        </w:r>
                        <w:r>
                          <w:rPr>
                            <w:rFonts w:ascii="Courier New"/>
                            <w:spacing w:val="-10"/>
                            <w:sz w:val="18"/>
                          </w:rPr>
                          <w:t xml:space="preserve"> </w:t>
                        </w:r>
                        <w:r>
                          <w:rPr>
                            <w:rFonts w:ascii="Courier New"/>
                            <w:sz w:val="18"/>
                          </w:rPr>
                          <w:t>'</w:t>
                        </w:r>
                        <w:proofErr w:type="spellStart"/>
                        <w:r>
                          <w:rPr>
                            <w:rFonts w:ascii="Courier New"/>
                            <w:sz w:val="18"/>
                          </w:rPr>
                          <w:t>kotlin-</w:t>
                        </w:r>
                        <w:r>
                          <w:rPr>
                            <w:rFonts w:ascii="Courier New"/>
                            <w:spacing w:val="-2"/>
                            <w:sz w:val="18"/>
                          </w:rPr>
                          <w:t>parcelize</w:t>
                        </w:r>
                        <w:proofErr w:type="spellEnd"/>
                        <w:r>
                          <w:rPr>
                            <w:rFonts w:ascii="Courier New"/>
                            <w:spacing w:val="-2"/>
                            <w:sz w:val="18"/>
                          </w:rPr>
                          <w:t>'</w:t>
                        </w:r>
                      </w:p>
                      <w:p w14:paraId="00712B5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A7330B7" w14:textId="77777777" w:rsidR="003D76C2" w:rsidRDefault="00000000">
      <w:pPr>
        <w:pStyle w:val="BodyText"/>
        <w:spacing w:before="72"/>
        <w:ind w:left="554"/>
      </w:pPr>
      <w:r>
        <w:t>This</w:t>
      </w:r>
      <w:r>
        <w:rPr>
          <w:spacing w:val="-4"/>
        </w:rPr>
        <w:t xml:space="preserve"> </w:t>
      </w:r>
      <w:r>
        <w:t>will</w:t>
      </w:r>
      <w:r>
        <w:rPr>
          <w:spacing w:val="-2"/>
        </w:rPr>
        <w:t xml:space="preserve"> </w:t>
      </w:r>
      <w:r>
        <w:t>allow</w:t>
      </w:r>
      <w:r>
        <w:rPr>
          <w:spacing w:val="-3"/>
        </w:rPr>
        <w:t xml:space="preserve"> </w:t>
      </w:r>
      <w:r>
        <w:t>you</w:t>
      </w:r>
      <w:r>
        <w:rPr>
          <w:spacing w:val="-3"/>
        </w:rPr>
        <w:t xml:space="preserve"> </w:t>
      </w:r>
      <w:r>
        <w:t>to</w:t>
      </w:r>
      <w:r>
        <w:rPr>
          <w:spacing w:val="-2"/>
        </w:rPr>
        <w:t xml:space="preserve"> </w:t>
      </w:r>
      <w:r>
        <w:t>use</w:t>
      </w:r>
      <w:r>
        <w:rPr>
          <w:spacing w:val="-2"/>
        </w:rPr>
        <w:t xml:space="preserve"> </w:t>
      </w:r>
      <w:proofErr w:type="spellStart"/>
      <w:r>
        <w:t>Parcelable</w:t>
      </w:r>
      <w:proofErr w:type="spellEnd"/>
      <w:r>
        <w:rPr>
          <w:spacing w:val="-3"/>
        </w:rPr>
        <w:t xml:space="preserve"> </w:t>
      </w:r>
      <w:r>
        <w:t>for</w:t>
      </w:r>
      <w:r>
        <w:rPr>
          <w:spacing w:val="-2"/>
        </w:rPr>
        <w:t xml:space="preserve"> </w:t>
      </w:r>
      <w:r>
        <w:t>the</w:t>
      </w:r>
      <w:r>
        <w:rPr>
          <w:spacing w:val="-2"/>
        </w:rPr>
        <w:t xml:space="preserve"> </w:t>
      </w:r>
      <w:r>
        <w:t>model</w:t>
      </w:r>
      <w:r>
        <w:rPr>
          <w:spacing w:val="-3"/>
        </w:rPr>
        <w:t xml:space="preserve"> </w:t>
      </w:r>
      <w:r>
        <w:rPr>
          <w:spacing w:val="-2"/>
        </w:rPr>
        <w:t>class.</w:t>
      </w:r>
    </w:p>
    <w:p w14:paraId="3020CC80" w14:textId="77777777" w:rsidR="003D76C2" w:rsidRDefault="00000000">
      <w:pPr>
        <w:pStyle w:val="ListParagraph"/>
        <w:numPr>
          <w:ilvl w:val="0"/>
          <w:numId w:val="2"/>
        </w:numPr>
        <w:tabs>
          <w:tab w:val="left" w:pos="554"/>
        </w:tabs>
        <w:spacing w:before="148"/>
        <w:jc w:val="left"/>
        <w:rPr>
          <w:sz w:val="20"/>
        </w:rPr>
      </w:pPr>
      <w:r>
        <w:rPr>
          <w:sz w:val="20"/>
        </w:rPr>
        <w:t>Add</w:t>
      </w:r>
      <w:r>
        <w:rPr>
          <w:spacing w:val="-13"/>
          <w:sz w:val="20"/>
        </w:rPr>
        <w:t xml:space="preserve"> </w:t>
      </w:r>
      <w:r>
        <w:rPr>
          <w:sz w:val="20"/>
        </w:rPr>
        <w:t>Java</w:t>
      </w:r>
      <w:r>
        <w:rPr>
          <w:spacing w:val="-4"/>
          <w:sz w:val="20"/>
        </w:rPr>
        <w:t xml:space="preserve"> </w:t>
      </w:r>
      <w:r>
        <w:rPr>
          <w:sz w:val="20"/>
        </w:rPr>
        <w:t>8</w:t>
      </w:r>
      <w:r>
        <w:rPr>
          <w:spacing w:val="-4"/>
          <w:sz w:val="20"/>
        </w:rPr>
        <w:t xml:space="preserve"> </w:t>
      </w:r>
      <w:r>
        <w:rPr>
          <w:sz w:val="20"/>
        </w:rPr>
        <w:t>compatibility</w:t>
      </w:r>
      <w:r>
        <w:rPr>
          <w:spacing w:val="-4"/>
          <w:sz w:val="20"/>
        </w:rPr>
        <w:t xml:space="preserve"> </w:t>
      </w:r>
      <w:r>
        <w:rPr>
          <w:sz w:val="20"/>
        </w:rPr>
        <w:t>in</w:t>
      </w:r>
      <w:r>
        <w:rPr>
          <w:spacing w:val="-4"/>
          <w:sz w:val="20"/>
        </w:rPr>
        <w:t xml:space="preserve"> </w:t>
      </w:r>
      <w:r>
        <w:rPr>
          <w:sz w:val="20"/>
        </w:rPr>
        <w:t>your</w:t>
      </w:r>
      <w:r>
        <w:rPr>
          <w:spacing w:val="-5"/>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z w:val="20"/>
        </w:rPr>
        <w:t>file's</w:t>
      </w:r>
      <w:r>
        <w:rPr>
          <w:spacing w:val="-4"/>
          <w:sz w:val="20"/>
        </w:rPr>
        <w:t xml:space="preserve"> </w:t>
      </w:r>
      <w:r>
        <w:rPr>
          <w:rFonts w:ascii="Courier New"/>
          <w:b/>
        </w:rPr>
        <w:t>android</w:t>
      </w:r>
      <w:r>
        <w:rPr>
          <w:rFonts w:ascii="Courier New"/>
          <w:b/>
          <w:spacing w:val="-80"/>
        </w:rPr>
        <w:t xml:space="preserve"> </w:t>
      </w:r>
      <w:r>
        <w:rPr>
          <w:spacing w:val="-2"/>
          <w:sz w:val="20"/>
        </w:rPr>
        <w:t>block:</w:t>
      </w:r>
    </w:p>
    <w:p w14:paraId="75521341" w14:textId="77777777" w:rsidR="003D76C2" w:rsidRDefault="00D51F7C">
      <w:pPr>
        <w:pStyle w:val="BodyText"/>
        <w:spacing w:before="10"/>
        <w:rPr>
          <w:sz w:val="8"/>
        </w:rPr>
      </w:pPr>
      <w:r>
        <w:rPr>
          <w:noProof/>
        </w:rPr>
        <mc:AlternateContent>
          <mc:Choice Requires="wpg">
            <w:drawing>
              <wp:anchor distT="0" distB="0" distL="0" distR="0" simplePos="0" relativeHeight="487759360" behindDoc="1" locked="0" layoutInCell="1" allowOverlap="1" wp14:anchorId="3BE98AAE" wp14:editId="097A01CB">
                <wp:simplePos x="0" y="0"/>
                <wp:positionH relativeFrom="page">
                  <wp:posOffset>662940</wp:posOffset>
                </wp:positionH>
                <wp:positionV relativeFrom="paragraph">
                  <wp:posOffset>90805</wp:posOffset>
                </wp:positionV>
                <wp:extent cx="5074920" cy="1463675"/>
                <wp:effectExtent l="0" t="0" r="5080" b="0"/>
                <wp:wrapTopAndBottom/>
                <wp:docPr id="322" name="docshapegroup1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3"/>
                          <a:chExt cx="7992" cy="2305"/>
                        </a:xfrm>
                      </wpg:grpSpPr>
                      <wps:wsp>
                        <wps:cNvPr id="323" name="docshape1235"/>
                        <wps:cNvSpPr>
                          <a:spLocks/>
                        </wps:cNvSpPr>
                        <wps:spPr bwMode="auto">
                          <a:xfrm>
                            <a:off x="1044" y="152"/>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4" name="docshape1236"/>
                        <wps:cNvSpPr>
                          <a:spLocks/>
                        </wps:cNvSpPr>
                        <wps:spPr bwMode="auto">
                          <a:xfrm>
                            <a:off x="1044" y="142"/>
                            <a:ext cx="7992" cy="2305"/>
                          </a:xfrm>
                          <a:custGeom>
                            <a:avLst/>
                            <a:gdLst>
                              <a:gd name="T0" fmla="+- 0 9036 1044"/>
                              <a:gd name="T1" fmla="*/ T0 w 7992"/>
                              <a:gd name="T2" fmla="+- 0 2427 143"/>
                              <a:gd name="T3" fmla="*/ 2427 h 2305"/>
                              <a:gd name="T4" fmla="+- 0 1044 1044"/>
                              <a:gd name="T5" fmla="*/ T4 w 7992"/>
                              <a:gd name="T6" fmla="+- 0 2427 143"/>
                              <a:gd name="T7" fmla="*/ 2427 h 2305"/>
                              <a:gd name="T8" fmla="+- 0 1044 1044"/>
                              <a:gd name="T9" fmla="*/ T8 w 7992"/>
                              <a:gd name="T10" fmla="+- 0 2447 143"/>
                              <a:gd name="T11" fmla="*/ 2447 h 2305"/>
                              <a:gd name="T12" fmla="+- 0 9036 1044"/>
                              <a:gd name="T13" fmla="*/ T12 w 7992"/>
                              <a:gd name="T14" fmla="+- 0 2447 143"/>
                              <a:gd name="T15" fmla="*/ 2447 h 2305"/>
                              <a:gd name="T16" fmla="+- 0 9036 1044"/>
                              <a:gd name="T17" fmla="*/ T16 w 7992"/>
                              <a:gd name="T18" fmla="+- 0 2427 143"/>
                              <a:gd name="T19" fmla="*/ 2427 h 2305"/>
                              <a:gd name="T20" fmla="+- 0 9036 1044"/>
                              <a:gd name="T21" fmla="*/ T20 w 7992"/>
                              <a:gd name="T22" fmla="+- 0 143 143"/>
                              <a:gd name="T23" fmla="*/ 143 h 2305"/>
                              <a:gd name="T24" fmla="+- 0 1044 1044"/>
                              <a:gd name="T25" fmla="*/ T24 w 7992"/>
                              <a:gd name="T26" fmla="+- 0 143 143"/>
                              <a:gd name="T27" fmla="*/ 143 h 2305"/>
                              <a:gd name="T28" fmla="+- 0 1044 1044"/>
                              <a:gd name="T29" fmla="*/ T28 w 7992"/>
                              <a:gd name="T30" fmla="+- 0 163 143"/>
                              <a:gd name="T31" fmla="*/ 163 h 2305"/>
                              <a:gd name="T32" fmla="+- 0 9036 1044"/>
                              <a:gd name="T33" fmla="*/ T32 w 7992"/>
                              <a:gd name="T34" fmla="+- 0 163 143"/>
                              <a:gd name="T35" fmla="*/ 163 h 2305"/>
                              <a:gd name="T36" fmla="+- 0 9036 1044"/>
                              <a:gd name="T37" fmla="*/ T36 w 7992"/>
                              <a:gd name="T38" fmla="+- 0 143 143"/>
                              <a:gd name="T39" fmla="*/ 143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docshape1237"/>
                        <wps:cNvSpPr txBox="1">
                          <a:spLocks/>
                        </wps:cNvSpPr>
                        <wps:spPr bwMode="auto">
                          <a:xfrm>
                            <a:off x="1044" y="162"/>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8244E" w14:textId="77777777" w:rsidR="003D76C2" w:rsidRDefault="00000000">
                              <w:pPr>
                                <w:spacing w:before="40"/>
                                <w:ind w:left="453"/>
                                <w:rPr>
                                  <w:rFonts w:ascii="Courier New"/>
                                  <w:sz w:val="18"/>
                                </w:rPr>
                              </w:pPr>
                              <w:proofErr w:type="spellStart"/>
                              <w:r>
                                <w:rPr>
                                  <w:rFonts w:ascii="Courier New"/>
                                  <w:sz w:val="18"/>
                                </w:rPr>
                                <w:t>compileOptions</w:t>
                              </w:r>
                              <w:proofErr w:type="spellEnd"/>
                              <w:r>
                                <w:rPr>
                                  <w:rFonts w:ascii="Courier New"/>
                                  <w:spacing w:val="-14"/>
                                  <w:sz w:val="18"/>
                                </w:rPr>
                                <w:t xml:space="preserve"> </w:t>
                              </w:r>
                              <w:r>
                                <w:rPr>
                                  <w:rFonts w:ascii="Courier New"/>
                                  <w:spacing w:val="-10"/>
                                  <w:sz w:val="18"/>
                                </w:rPr>
                                <w:t>{</w:t>
                              </w:r>
                            </w:p>
                            <w:p w14:paraId="7835967E" w14:textId="77777777" w:rsidR="003D76C2" w:rsidRDefault="00000000">
                              <w:pPr>
                                <w:spacing w:before="76" w:line="328" w:lineRule="auto"/>
                                <w:ind w:left="885" w:right="840"/>
                                <w:rPr>
                                  <w:rFonts w:ascii="Courier New"/>
                                  <w:sz w:val="18"/>
                                </w:rPr>
                              </w:pPr>
                              <w:proofErr w:type="spellStart"/>
                              <w:r>
                                <w:rPr>
                                  <w:rFonts w:ascii="Courier New"/>
                                  <w:sz w:val="18"/>
                                </w:rPr>
                                <w:t>sourceCompatibility</w:t>
                              </w:r>
                              <w:proofErr w:type="spellEnd"/>
                              <w:r>
                                <w:rPr>
                                  <w:rFonts w:ascii="Courier New"/>
                                  <w:spacing w:val="-29"/>
                                  <w:sz w:val="18"/>
                                </w:rPr>
                                <w:t xml:space="preserve"> </w:t>
                              </w:r>
                              <w:r>
                                <w:rPr>
                                  <w:rFonts w:ascii="Courier New"/>
                                  <w:sz w:val="18"/>
                                </w:rPr>
                                <w:t xml:space="preserve">JavaVersion.VERSION_1_8 </w:t>
                              </w:r>
                              <w:proofErr w:type="spellStart"/>
                              <w:r>
                                <w:rPr>
                                  <w:rFonts w:ascii="Courier New"/>
                                  <w:sz w:val="18"/>
                                </w:rPr>
                                <w:t>targetCompatibility</w:t>
                              </w:r>
                              <w:proofErr w:type="spellEnd"/>
                              <w:r>
                                <w:rPr>
                                  <w:rFonts w:ascii="Courier New"/>
                                  <w:spacing w:val="-19"/>
                                  <w:sz w:val="18"/>
                                </w:rPr>
                                <w:t xml:space="preserve"> </w:t>
                              </w:r>
                              <w:r>
                                <w:rPr>
                                  <w:rFonts w:ascii="Courier New"/>
                                  <w:spacing w:val="-2"/>
                                  <w:sz w:val="18"/>
                                </w:rPr>
                                <w:t>JavaVersion.VERSION_1_8</w:t>
                              </w:r>
                            </w:p>
                            <w:p w14:paraId="3ADB5350" w14:textId="77777777" w:rsidR="003D76C2" w:rsidRDefault="00000000">
                              <w:pPr>
                                <w:spacing w:before="2"/>
                                <w:ind w:left="453"/>
                                <w:rPr>
                                  <w:rFonts w:ascii="Courier New"/>
                                  <w:sz w:val="18"/>
                                </w:rPr>
                              </w:pPr>
                              <w:r>
                                <w:rPr>
                                  <w:rFonts w:ascii="Courier New"/>
                                  <w:sz w:val="18"/>
                                </w:rPr>
                                <w:t>}</w:t>
                              </w:r>
                            </w:p>
                            <w:p w14:paraId="0B180180" w14:textId="77777777" w:rsidR="003D76C2" w:rsidRDefault="003D76C2">
                              <w:pPr>
                                <w:rPr>
                                  <w:rFonts w:ascii="Courier New"/>
                                  <w:sz w:val="20"/>
                                </w:rPr>
                              </w:pPr>
                            </w:p>
                            <w:p w14:paraId="32FE5262" w14:textId="77777777" w:rsidR="003D76C2" w:rsidRDefault="00000000">
                              <w:pPr>
                                <w:spacing w:before="129" w:line="328" w:lineRule="auto"/>
                                <w:ind w:left="885" w:right="4966" w:hanging="432"/>
                                <w:rPr>
                                  <w:rFonts w:ascii="Courier New"/>
                                  <w:sz w:val="18"/>
                                </w:rPr>
                              </w:pPr>
                              <w:proofErr w:type="spellStart"/>
                              <w:r>
                                <w:rPr>
                                  <w:rFonts w:ascii="Courier New"/>
                                  <w:sz w:val="18"/>
                                </w:rPr>
                                <w:t>kotlinOptions</w:t>
                              </w:r>
                              <w:proofErr w:type="spellEnd"/>
                              <w:r>
                                <w:rPr>
                                  <w:rFonts w:ascii="Courier New"/>
                                  <w:sz w:val="18"/>
                                </w:rPr>
                                <w:t xml:space="preserve"> { </w:t>
                              </w:r>
                              <w:proofErr w:type="spellStart"/>
                              <w:r>
                                <w:rPr>
                                  <w:rFonts w:ascii="Courier New"/>
                                  <w:sz w:val="18"/>
                                </w:rPr>
                                <w:t>jvmTarget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'1.8'</w:t>
                              </w:r>
                            </w:p>
                            <w:p w14:paraId="61AB4CFF"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E98AAE" id="docshapegroup1234" o:spid="_x0000_s2120" style="position:absolute;margin-left:52.2pt;margin-top:7.15pt;width:399.6pt;height:115.25pt;z-index:-15557120;mso-wrap-distance-left:0;mso-wrap-distance-right:0;mso-position-horizontal-relative:page;mso-position-vertical-relative:text" coordorigin="1044,143"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">
                <v:rect id="docshape1235" o:spid="_x0000_s2121" style="position:absolute;left:1044;top:152;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" fillcolor="#f6f6f6" stroked="f">
                  <v:path arrowok="t"/>
                </v:rect>
                <v:shape id="docshape1236" o:spid="_x0000_s2122" style="position:absolute;left:1044;top:142;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" path="m7992,2284l,2284r,20l7992,2304r,-20xm7992,l,,,20r7992,l7992,xe" fillcolor="#dadada" stroked="f">
                  <v:path arrowok="t" o:connecttype="custom" o:connectlocs="7992,2427;0,2427;0,2447;7992,2447;7992,2427;7992,143;0,143;0,163;7992,163;7992,143" o:connectangles="0,0,0,0,0,0,0,0,0,0"/>
                </v:shape>
                <v:shape id="docshape1237" o:spid="_x0000_s2123" type="#_x0000_t202" style="position:absolute;left:1044;top:162;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" filled="f" stroked="f">
                  <v:path arrowok="t"/>
                  <v:textbox inset="0,0,0,0">
                    <w:txbxContent>
                      <w:p w14:paraId="4B18244E" w14:textId="77777777" w:rsidR="003D76C2" w:rsidRDefault="00000000">
                        <w:pPr>
                          <w:spacing w:before="40"/>
                          <w:ind w:left="453"/>
                          <w:rPr>
                            <w:rFonts w:ascii="Courier New"/>
                            <w:sz w:val="18"/>
                          </w:rPr>
                        </w:pPr>
                        <w:proofErr w:type="spellStart"/>
                        <w:r>
                          <w:rPr>
                            <w:rFonts w:ascii="Courier New"/>
                            <w:sz w:val="18"/>
                          </w:rPr>
                          <w:t>compileOptions</w:t>
                        </w:r>
                        <w:proofErr w:type="spellEnd"/>
                        <w:r>
                          <w:rPr>
                            <w:rFonts w:ascii="Courier New"/>
                            <w:spacing w:val="-14"/>
                            <w:sz w:val="18"/>
                          </w:rPr>
                          <w:t xml:space="preserve"> </w:t>
                        </w:r>
                        <w:r>
                          <w:rPr>
                            <w:rFonts w:ascii="Courier New"/>
                            <w:spacing w:val="-10"/>
                            <w:sz w:val="18"/>
                          </w:rPr>
                          <w:t>{</w:t>
                        </w:r>
                      </w:p>
                      <w:p w14:paraId="7835967E" w14:textId="77777777" w:rsidR="003D76C2" w:rsidRDefault="00000000">
                        <w:pPr>
                          <w:spacing w:before="76" w:line="328" w:lineRule="auto"/>
                          <w:ind w:left="885" w:right="840"/>
                          <w:rPr>
                            <w:rFonts w:ascii="Courier New"/>
                            <w:sz w:val="18"/>
                          </w:rPr>
                        </w:pPr>
                        <w:proofErr w:type="spellStart"/>
                        <w:r>
                          <w:rPr>
                            <w:rFonts w:ascii="Courier New"/>
                            <w:sz w:val="18"/>
                          </w:rPr>
                          <w:t>sourceCompatibility</w:t>
                        </w:r>
                        <w:proofErr w:type="spellEnd"/>
                        <w:r>
                          <w:rPr>
                            <w:rFonts w:ascii="Courier New"/>
                            <w:spacing w:val="-29"/>
                            <w:sz w:val="18"/>
                          </w:rPr>
                          <w:t xml:space="preserve"> </w:t>
                        </w:r>
                        <w:r>
                          <w:rPr>
                            <w:rFonts w:ascii="Courier New"/>
                            <w:sz w:val="18"/>
                          </w:rPr>
                          <w:t xml:space="preserve">JavaVersion.VERSION_1_8 </w:t>
                        </w:r>
                        <w:proofErr w:type="spellStart"/>
                        <w:r>
                          <w:rPr>
                            <w:rFonts w:ascii="Courier New"/>
                            <w:sz w:val="18"/>
                          </w:rPr>
                          <w:t>targetCompatibility</w:t>
                        </w:r>
                        <w:proofErr w:type="spellEnd"/>
                        <w:r>
                          <w:rPr>
                            <w:rFonts w:ascii="Courier New"/>
                            <w:spacing w:val="-19"/>
                            <w:sz w:val="18"/>
                          </w:rPr>
                          <w:t xml:space="preserve"> </w:t>
                        </w:r>
                        <w:r>
                          <w:rPr>
                            <w:rFonts w:ascii="Courier New"/>
                            <w:spacing w:val="-2"/>
                            <w:sz w:val="18"/>
                          </w:rPr>
                          <w:t>JavaVersion.VERSION_1_8</w:t>
                        </w:r>
                      </w:p>
                      <w:p w14:paraId="3ADB5350" w14:textId="77777777" w:rsidR="003D76C2" w:rsidRDefault="00000000">
                        <w:pPr>
                          <w:spacing w:before="2"/>
                          <w:ind w:left="453"/>
                          <w:rPr>
                            <w:rFonts w:ascii="Courier New"/>
                            <w:sz w:val="18"/>
                          </w:rPr>
                        </w:pPr>
                        <w:r>
                          <w:rPr>
                            <w:rFonts w:ascii="Courier New"/>
                            <w:sz w:val="18"/>
                          </w:rPr>
                          <w:t>}</w:t>
                        </w:r>
                      </w:p>
                      <w:p w14:paraId="0B180180" w14:textId="77777777" w:rsidR="003D76C2" w:rsidRDefault="003D76C2">
                        <w:pPr>
                          <w:rPr>
                            <w:rFonts w:ascii="Courier New"/>
                            <w:sz w:val="20"/>
                          </w:rPr>
                        </w:pPr>
                      </w:p>
                      <w:p w14:paraId="32FE5262" w14:textId="77777777" w:rsidR="003D76C2" w:rsidRDefault="00000000">
                        <w:pPr>
                          <w:spacing w:before="129" w:line="328" w:lineRule="auto"/>
                          <w:ind w:left="885" w:right="4966" w:hanging="432"/>
                          <w:rPr>
                            <w:rFonts w:ascii="Courier New"/>
                            <w:sz w:val="18"/>
                          </w:rPr>
                        </w:pPr>
                        <w:proofErr w:type="spellStart"/>
                        <w:r>
                          <w:rPr>
                            <w:rFonts w:ascii="Courier New"/>
                            <w:sz w:val="18"/>
                          </w:rPr>
                          <w:t>kotlinOptions</w:t>
                        </w:r>
                        <w:proofErr w:type="spellEnd"/>
                        <w:r>
                          <w:rPr>
                            <w:rFonts w:ascii="Courier New"/>
                            <w:sz w:val="18"/>
                          </w:rPr>
                          <w:t xml:space="preserve"> { </w:t>
                        </w:r>
                        <w:proofErr w:type="spellStart"/>
                        <w:r>
                          <w:rPr>
                            <w:rFonts w:ascii="Courier New"/>
                            <w:sz w:val="18"/>
                          </w:rPr>
                          <w:t>jvmTarget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'1.8'</w:t>
                        </w:r>
                      </w:p>
                      <w:p w14:paraId="61AB4CFF"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68B98CC3" w14:textId="77777777" w:rsidR="003D76C2" w:rsidRDefault="003D76C2">
      <w:pPr>
        <w:rPr>
          <w:sz w:val="8"/>
        </w:rPr>
        <w:sectPr w:rsidR="003D76C2">
          <w:pgSz w:w="10800" w:h="13320"/>
          <w:pgMar w:top="1120" w:right="920" w:bottom="280" w:left="940" w:header="695" w:footer="0" w:gutter="0"/>
          <w:cols w:space="720"/>
        </w:sectPr>
      </w:pPr>
    </w:p>
    <w:p w14:paraId="315A0143" w14:textId="77777777" w:rsidR="003D76C2" w:rsidRDefault="003D76C2">
      <w:pPr>
        <w:pStyle w:val="BodyText"/>
        <w:spacing w:before="12"/>
        <w:rPr>
          <w:sz w:val="7"/>
        </w:rPr>
      </w:pPr>
    </w:p>
    <w:p w14:paraId="64EF3ACF" w14:textId="77777777" w:rsidR="003D76C2" w:rsidRDefault="00000000">
      <w:pPr>
        <w:pStyle w:val="ListParagraph"/>
        <w:numPr>
          <w:ilvl w:val="0"/>
          <w:numId w:val="2"/>
        </w:numPr>
        <w:tabs>
          <w:tab w:val="left" w:pos="1274"/>
        </w:tabs>
        <w:spacing w:before="101" w:line="242" w:lineRule="auto"/>
        <w:ind w:left="1274" w:right="259"/>
        <w:jc w:val="both"/>
        <w:rPr>
          <w:sz w:val="20"/>
        </w:rPr>
      </w:pPr>
      <w:r>
        <w:rPr>
          <w:sz w:val="20"/>
        </w:rPr>
        <w:t>Add</w:t>
      </w:r>
      <w:r>
        <w:rPr>
          <w:spacing w:val="-4"/>
          <w:sz w:val="20"/>
        </w:rPr>
        <w:t xml:space="preserve"> </w:t>
      </w:r>
      <w:r>
        <w:rPr>
          <w:sz w:val="20"/>
        </w:rPr>
        <w:t>the</w:t>
      </w:r>
      <w:r>
        <w:rPr>
          <w:spacing w:val="-4"/>
          <w:sz w:val="20"/>
        </w:rPr>
        <w:t xml:space="preserve"> </w:t>
      </w:r>
      <w:proofErr w:type="spellStart"/>
      <w:r>
        <w:rPr>
          <w:sz w:val="20"/>
        </w:rPr>
        <w:t>RecyclerView</w:t>
      </w:r>
      <w:proofErr w:type="spellEnd"/>
      <w:r>
        <w:rPr>
          <w:sz w:val="20"/>
        </w:rPr>
        <w:t>,</w:t>
      </w:r>
      <w:r>
        <w:rPr>
          <w:spacing w:val="-5"/>
          <w:sz w:val="20"/>
        </w:rPr>
        <w:t xml:space="preserve"> </w:t>
      </w:r>
      <w:r>
        <w:rPr>
          <w:sz w:val="20"/>
        </w:rPr>
        <w:t>Glide,</w:t>
      </w:r>
      <w:r>
        <w:rPr>
          <w:spacing w:val="-4"/>
          <w:sz w:val="20"/>
        </w:rPr>
        <w:t xml:space="preserve"> </w:t>
      </w:r>
      <w:r>
        <w:rPr>
          <w:sz w:val="20"/>
        </w:rPr>
        <w:t>Retrofit,</w:t>
      </w:r>
      <w:r>
        <w:rPr>
          <w:spacing w:val="-5"/>
          <w:sz w:val="20"/>
        </w:rPr>
        <w:t xml:space="preserve"> </w:t>
      </w:r>
      <w:proofErr w:type="spellStart"/>
      <w:r>
        <w:rPr>
          <w:sz w:val="20"/>
        </w:rPr>
        <w:t>RxJava</w:t>
      </w:r>
      <w:proofErr w:type="spellEnd"/>
      <w:r>
        <w:rPr>
          <w:sz w:val="20"/>
        </w:rPr>
        <w:t>,</w:t>
      </w:r>
      <w:r>
        <w:rPr>
          <w:spacing w:val="-5"/>
          <w:sz w:val="20"/>
        </w:rPr>
        <w:t xml:space="preserve"> </w:t>
      </w:r>
      <w:proofErr w:type="spellStart"/>
      <w:r>
        <w:rPr>
          <w:sz w:val="20"/>
        </w:rPr>
        <w:t>RxAndroid</w:t>
      </w:r>
      <w:proofErr w:type="spellEnd"/>
      <w:r>
        <w:rPr>
          <w:sz w:val="20"/>
        </w:rPr>
        <w:t>,</w:t>
      </w:r>
      <w:r>
        <w:rPr>
          <w:spacing w:val="-5"/>
          <w:sz w:val="20"/>
        </w:rPr>
        <w:t xml:space="preserve"> </w:t>
      </w:r>
      <w:r>
        <w:rPr>
          <w:sz w:val="20"/>
        </w:rPr>
        <w:t>Moshi,</w:t>
      </w:r>
      <w:r>
        <w:rPr>
          <w:spacing w:val="-4"/>
          <w:sz w:val="20"/>
        </w:rPr>
        <w:t xml:space="preserve"> </w:t>
      </w:r>
      <w:proofErr w:type="spellStart"/>
      <w:r>
        <w:rPr>
          <w:sz w:val="20"/>
        </w:rPr>
        <w:t>ViewModel</w:t>
      </w:r>
      <w:proofErr w:type="spellEnd"/>
      <w:r>
        <w:rPr>
          <w:sz w:val="20"/>
        </w:rPr>
        <w:t>,</w:t>
      </w:r>
      <w:r>
        <w:rPr>
          <w:spacing w:val="-5"/>
          <w:sz w:val="20"/>
        </w:rPr>
        <w:t xml:space="preserve"> </w:t>
      </w:r>
      <w:r>
        <w:rPr>
          <w:sz w:val="20"/>
        </w:rPr>
        <w:t xml:space="preserve">and </w:t>
      </w:r>
      <w:proofErr w:type="spellStart"/>
      <w:r>
        <w:rPr>
          <w:sz w:val="20"/>
        </w:rPr>
        <w:t>LiveData</w:t>
      </w:r>
      <w:proofErr w:type="spellEnd"/>
      <w:r>
        <w:rPr>
          <w:sz w:val="20"/>
        </w:rPr>
        <w:t xml:space="preserve"> libraries to your project by adding the following in your </w:t>
      </w:r>
      <w:r>
        <w:rPr>
          <w:rFonts w:ascii="Courier New"/>
          <w:b/>
        </w:rPr>
        <w:t xml:space="preserve">app/build. </w:t>
      </w:r>
      <w:proofErr w:type="spellStart"/>
      <w:r>
        <w:rPr>
          <w:rFonts w:ascii="Courier New"/>
          <w:b/>
        </w:rPr>
        <w:t>gradle</w:t>
      </w:r>
      <w:proofErr w:type="spellEnd"/>
      <w:r>
        <w:rPr>
          <w:rFonts w:ascii="Courier New"/>
          <w:b/>
          <w:spacing w:val="-69"/>
        </w:rPr>
        <w:t xml:space="preserve"> </w:t>
      </w:r>
      <w:r>
        <w:rPr>
          <w:sz w:val="20"/>
        </w:rPr>
        <w:t>file:</w:t>
      </w:r>
    </w:p>
    <w:p w14:paraId="48AFFE60" w14:textId="77777777" w:rsidR="003D76C2" w:rsidRDefault="00D51F7C">
      <w:pPr>
        <w:pStyle w:val="BodyText"/>
        <w:spacing w:before="10"/>
        <w:rPr>
          <w:sz w:val="8"/>
        </w:rPr>
      </w:pPr>
      <w:r>
        <w:rPr>
          <w:noProof/>
        </w:rPr>
        <mc:AlternateContent>
          <mc:Choice Requires="wpg">
            <w:drawing>
              <wp:anchor distT="0" distB="0" distL="0" distR="0" simplePos="0" relativeHeight="487759872" behindDoc="1" locked="0" layoutInCell="1" allowOverlap="1" wp14:anchorId="28A36E49" wp14:editId="20CAC070">
                <wp:simplePos x="0" y="0"/>
                <wp:positionH relativeFrom="page">
                  <wp:posOffset>1120140</wp:posOffset>
                </wp:positionH>
                <wp:positionV relativeFrom="paragraph">
                  <wp:posOffset>90805</wp:posOffset>
                </wp:positionV>
                <wp:extent cx="5074920" cy="2085975"/>
                <wp:effectExtent l="0" t="0" r="5080" b="0"/>
                <wp:wrapTopAndBottom/>
                <wp:docPr id="318" name="docshapegroup1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085975"/>
                          <a:chOff x="1764" y="143"/>
                          <a:chExt cx="7992" cy="3285"/>
                        </a:xfrm>
                      </wpg:grpSpPr>
                      <wps:wsp>
                        <wps:cNvPr id="319" name="docshape1241"/>
                        <wps:cNvSpPr>
                          <a:spLocks/>
                        </wps:cNvSpPr>
                        <wps:spPr bwMode="auto">
                          <a:xfrm>
                            <a:off x="1764" y="153"/>
                            <a:ext cx="7992" cy="32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 name="docshape1242"/>
                        <wps:cNvSpPr>
                          <a:spLocks/>
                        </wps:cNvSpPr>
                        <wps:spPr bwMode="auto">
                          <a:xfrm>
                            <a:off x="1764" y="143"/>
                            <a:ext cx="7992" cy="3285"/>
                          </a:xfrm>
                          <a:custGeom>
                            <a:avLst/>
                            <a:gdLst>
                              <a:gd name="T0" fmla="+- 0 9756 1764"/>
                              <a:gd name="T1" fmla="*/ T0 w 7992"/>
                              <a:gd name="T2" fmla="+- 0 3407 143"/>
                              <a:gd name="T3" fmla="*/ 3407 h 3285"/>
                              <a:gd name="T4" fmla="+- 0 1764 1764"/>
                              <a:gd name="T5" fmla="*/ T4 w 7992"/>
                              <a:gd name="T6" fmla="+- 0 3407 143"/>
                              <a:gd name="T7" fmla="*/ 3407 h 3285"/>
                              <a:gd name="T8" fmla="+- 0 1764 1764"/>
                              <a:gd name="T9" fmla="*/ T8 w 7992"/>
                              <a:gd name="T10" fmla="+- 0 3427 143"/>
                              <a:gd name="T11" fmla="*/ 3427 h 3285"/>
                              <a:gd name="T12" fmla="+- 0 9756 1764"/>
                              <a:gd name="T13" fmla="*/ T12 w 7992"/>
                              <a:gd name="T14" fmla="+- 0 3427 143"/>
                              <a:gd name="T15" fmla="*/ 3427 h 3285"/>
                              <a:gd name="T16" fmla="+- 0 9756 1764"/>
                              <a:gd name="T17" fmla="*/ T16 w 7992"/>
                              <a:gd name="T18" fmla="+- 0 3407 143"/>
                              <a:gd name="T19" fmla="*/ 3407 h 3285"/>
                              <a:gd name="T20" fmla="+- 0 9756 1764"/>
                              <a:gd name="T21" fmla="*/ T20 w 7992"/>
                              <a:gd name="T22" fmla="+- 0 143 143"/>
                              <a:gd name="T23" fmla="*/ 143 h 3285"/>
                              <a:gd name="T24" fmla="+- 0 1764 1764"/>
                              <a:gd name="T25" fmla="*/ T24 w 7992"/>
                              <a:gd name="T26" fmla="+- 0 143 143"/>
                              <a:gd name="T27" fmla="*/ 143 h 3285"/>
                              <a:gd name="T28" fmla="+- 0 1764 1764"/>
                              <a:gd name="T29" fmla="*/ T28 w 7992"/>
                              <a:gd name="T30" fmla="+- 0 163 143"/>
                              <a:gd name="T31" fmla="*/ 163 h 3285"/>
                              <a:gd name="T32" fmla="+- 0 9756 1764"/>
                              <a:gd name="T33" fmla="*/ T32 w 7992"/>
                              <a:gd name="T34" fmla="+- 0 163 143"/>
                              <a:gd name="T35" fmla="*/ 163 h 3285"/>
                              <a:gd name="T36" fmla="+- 0 9756 1764"/>
                              <a:gd name="T37" fmla="*/ T36 w 7992"/>
                              <a:gd name="T38" fmla="+- 0 143 143"/>
                              <a:gd name="T39" fmla="*/ 143 h 3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285">
                                <a:moveTo>
                                  <a:pt x="7992" y="3264"/>
                                </a:moveTo>
                                <a:lnTo>
                                  <a:pt x="0" y="3264"/>
                                </a:lnTo>
                                <a:lnTo>
                                  <a:pt x="0" y="3284"/>
                                </a:lnTo>
                                <a:lnTo>
                                  <a:pt x="7992" y="3284"/>
                                </a:lnTo>
                                <a:lnTo>
                                  <a:pt x="7992" y="32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 name="docshape1243"/>
                        <wps:cNvSpPr txBox="1">
                          <a:spLocks/>
                        </wps:cNvSpPr>
                        <wps:spPr bwMode="auto">
                          <a:xfrm>
                            <a:off x="1764" y="163"/>
                            <a:ext cx="7992" cy="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9AEAFF"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'androidx.recyclerview:recyclerview:1.1.0'</w:t>
                              </w:r>
                            </w:p>
                            <w:p w14:paraId="0E36335F" w14:textId="77777777" w:rsidR="003D76C2" w:rsidRDefault="00000000">
                              <w:pPr>
                                <w:spacing w:before="76"/>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'com.squareup.retrofit2:retrofit:2.9.0'</w:t>
                              </w:r>
                            </w:p>
                            <w:p w14:paraId="505D8B5E" w14:textId="77777777" w:rsidR="003D76C2" w:rsidRDefault="003D76C2">
                              <w:pPr>
                                <w:rPr>
                                  <w:rFonts w:ascii="Courier New"/>
                                  <w:sz w:val="20"/>
                                </w:rPr>
                              </w:pPr>
                            </w:p>
                            <w:p w14:paraId="2FB87668" w14:textId="77777777" w:rsidR="003D76C2" w:rsidRDefault="00000000">
                              <w:pPr>
                                <w:spacing w:before="130"/>
                                <w:ind w:left="453"/>
                                <w:rPr>
                                  <w:rFonts w:ascii="Courier New"/>
                                  <w:sz w:val="18"/>
                                </w:rPr>
                              </w:pPr>
                              <w:r>
                                <w:rPr>
                                  <w:rFonts w:ascii="Courier New"/>
                                  <w:spacing w:val="-2"/>
                                  <w:sz w:val="18"/>
                                </w:rPr>
                                <w:t>implementation</w:t>
                              </w:r>
                              <w:r>
                                <w:rPr>
                                  <w:rFonts w:ascii="Courier New"/>
                                  <w:spacing w:val="54"/>
                                  <w:sz w:val="18"/>
                                </w:rPr>
                                <w:t xml:space="preserve"> </w:t>
                              </w:r>
                              <w:r>
                                <w:rPr>
                                  <w:rFonts w:ascii="Courier New"/>
                                  <w:spacing w:val="-2"/>
                                  <w:sz w:val="18"/>
                                </w:rPr>
                                <w:t>'org.jetbrains.kotlinx:kotlinx-coroutines-core:1.3.9'</w:t>
                              </w:r>
                            </w:p>
                            <w:p w14:paraId="52A344C7" w14:textId="77777777" w:rsidR="003D76C2" w:rsidRDefault="00000000">
                              <w:pPr>
                                <w:spacing w:before="79" w:line="235" w:lineRule="auto"/>
                                <w:ind w:left="453"/>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org.jetbrains.kotlinx:kotlinx-coroutines</w:t>
                              </w:r>
                              <w:proofErr w:type="spellEnd"/>
                              <w:r>
                                <w:rPr>
                                  <w:rFonts w:ascii="Courier New"/>
                                  <w:sz w:val="18"/>
                                </w:rPr>
                                <w:t xml:space="preserve">- </w:t>
                              </w:r>
                              <w:r>
                                <w:rPr>
                                  <w:rFonts w:ascii="Courier New"/>
                                  <w:spacing w:val="-2"/>
                                  <w:sz w:val="18"/>
                                </w:rPr>
                                <w:t>android:1.3.9'</w:t>
                              </w:r>
                            </w:p>
                            <w:p w14:paraId="5C926DB1" w14:textId="77777777" w:rsidR="003D76C2" w:rsidRDefault="003D76C2">
                              <w:pPr>
                                <w:spacing w:before="2"/>
                                <w:rPr>
                                  <w:rFonts w:ascii="Courier New"/>
                                  <w:sz w:val="26"/>
                                </w:rPr>
                              </w:pPr>
                            </w:p>
                            <w:p w14:paraId="7887129D" w14:textId="77777777" w:rsidR="003D76C2" w:rsidRDefault="00000000">
                              <w:pPr>
                                <w:spacing w:before="1"/>
                                <w:ind w:left="453"/>
                                <w:rPr>
                                  <w:rFonts w:ascii="Courier New"/>
                                  <w:sz w:val="18"/>
                                </w:rPr>
                              </w:pPr>
                              <w:r>
                                <w:rPr>
                                  <w:rFonts w:ascii="Courier New"/>
                                  <w:spacing w:val="-4"/>
                                  <w:sz w:val="18"/>
                                </w:rPr>
                                <w:t>implementation</w:t>
                              </w:r>
                              <w:r>
                                <w:rPr>
                                  <w:rFonts w:ascii="Courier New"/>
                                  <w:spacing w:val="33"/>
                                  <w:sz w:val="18"/>
                                </w:rPr>
                                <w:t xml:space="preserve"> </w:t>
                              </w:r>
                              <w:r>
                                <w:rPr>
                                  <w:rFonts w:ascii="Courier New"/>
                                  <w:spacing w:val="-4"/>
                                  <w:sz w:val="18"/>
                                </w:rPr>
                                <w:t>'com.squareup.retrofit2:converter-moshi:2.9.0'</w:t>
                              </w:r>
                            </w:p>
                            <w:p w14:paraId="70E1FFC7" w14:textId="77777777" w:rsidR="003D76C2" w:rsidRDefault="003D76C2">
                              <w:pPr>
                                <w:rPr>
                                  <w:rFonts w:ascii="Courier New"/>
                                  <w:sz w:val="20"/>
                                </w:rPr>
                              </w:pPr>
                            </w:p>
                            <w:p w14:paraId="291E611E" w14:textId="77777777" w:rsidR="003D76C2" w:rsidRDefault="00000000">
                              <w:pPr>
                                <w:spacing w:before="124" w:line="328" w:lineRule="auto"/>
                                <w:ind w:left="453" w:right="255"/>
                                <w:rPr>
                                  <w:rFonts w:ascii="Courier New"/>
                                  <w:sz w:val="18"/>
                                </w:rPr>
                              </w:pPr>
                              <w:r>
                                <w:rPr>
                                  <w:rFonts w:ascii="Courier New"/>
                                  <w:sz w:val="18"/>
                                </w:rPr>
                                <w:t>implementation 'com.github.bumptech.glide:glide:4.11.0' implementation 'androidx.lifecycle:lifecycle-livedata-ktx:2.2.0' implementation</w:t>
                              </w:r>
                              <w:r>
                                <w:rPr>
                                  <w:rFonts w:ascii="Courier New"/>
                                  <w:spacing w:val="-29"/>
                                  <w:sz w:val="18"/>
                                </w:rPr>
                                <w:t xml:space="preserve"> </w:t>
                              </w:r>
                              <w:r>
                                <w:rPr>
                                  <w:rFonts w:ascii="Courier New"/>
                                  <w:sz w:val="18"/>
                                </w:rPr>
                                <w:t>'androidx.lifecycle:lifecycle-viewmodel-ktx:2.2.0'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A36E49" id="docshapegroup1240" o:spid="_x0000_s2124" style="position:absolute;margin-left:88.2pt;margin-top:7.15pt;width:399.6pt;height:164.25pt;z-index:-15556608;mso-wrap-distance-left:0;mso-wrap-distance-right:0;mso-position-horizontal-relative:page;mso-position-vertical-relative:text" coordorigin="1764,143" coordsize="7992,3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">
                <v:rect id="docshape1241" o:spid="_x0000_s2125" style="position:absolute;left:1764;top:153;width:7992;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" fillcolor="#f6f6f6" stroked="f">
                  <v:path arrowok="t"/>
                </v:rect>
                <v:shape id="docshape1242" o:spid="_x0000_s2126" style="position:absolute;left:1764;top:143;width:7992;height:3285;visibility:visible;mso-wrap-style:square;v-text-anchor:top" coordsize="7992,3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" path="m7992,3264l,3264r,20l7992,3284r,-20xm7992,l,,,20r7992,l7992,xe" fillcolor="#dadada" stroked="f">
                  <v:path arrowok="t" o:connecttype="custom" o:connectlocs="7992,3407;0,3407;0,3427;7992,3427;7992,3407;7992,143;0,143;0,163;7992,163;7992,143" o:connectangles="0,0,0,0,0,0,0,0,0,0"/>
                </v:shape>
                <v:shape id="docshape1243" o:spid="_x0000_s2127" type="#_x0000_t202" style="position:absolute;left:1764;top:163;width:7992;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" filled="f" stroked="f">
                  <v:path arrowok="t"/>
                  <v:textbox inset="0,0,0,0">
                    <w:txbxContent>
                      <w:p w14:paraId="6C9AEAFF"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'androidx.recyclerview:recyclerview:1.1.0'</w:t>
                        </w:r>
                      </w:p>
                      <w:p w14:paraId="0E36335F" w14:textId="77777777" w:rsidR="003D76C2" w:rsidRDefault="00000000">
                        <w:pPr>
                          <w:spacing w:before="76"/>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'com.squareup.retrofit2:retrofit:2.9.0'</w:t>
                        </w:r>
                      </w:p>
                      <w:p w14:paraId="505D8B5E" w14:textId="77777777" w:rsidR="003D76C2" w:rsidRDefault="003D76C2">
                        <w:pPr>
                          <w:rPr>
                            <w:rFonts w:ascii="Courier New"/>
                            <w:sz w:val="20"/>
                          </w:rPr>
                        </w:pPr>
                      </w:p>
                      <w:p w14:paraId="2FB87668" w14:textId="77777777" w:rsidR="003D76C2" w:rsidRDefault="00000000">
                        <w:pPr>
                          <w:spacing w:before="130"/>
                          <w:ind w:left="453"/>
                          <w:rPr>
                            <w:rFonts w:ascii="Courier New"/>
                            <w:sz w:val="18"/>
                          </w:rPr>
                        </w:pPr>
                        <w:r>
                          <w:rPr>
                            <w:rFonts w:ascii="Courier New"/>
                            <w:spacing w:val="-2"/>
                            <w:sz w:val="18"/>
                          </w:rPr>
                          <w:t>implementation</w:t>
                        </w:r>
                        <w:r>
                          <w:rPr>
                            <w:rFonts w:ascii="Courier New"/>
                            <w:spacing w:val="54"/>
                            <w:sz w:val="18"/>
                          </w:rPr>
                          <w:t xml:space="preserve"> </w:t>
                        </w:r>
                        <w:r>
                          <w:rPr>
                            <w:rFonts w:ascii="Courier New"/>
                            <w:spacing w:val="-2"/>
                            <w:sz w:val="18"/>
                          </w:rPr>
                          <w:t>'org.jetbrains.kotlinx:kotlinx-coroutines-core:1.3.9'</w:t>
                        </w:r>
                      </w:p>
                      <w:p w14:paraId="52A344C7" w14:textId="77777777" w:rsidR="003D76C2" w:rsidRDefault="00000000">
                        <w:pPr>
                          <w:spacing w:before="79" w:line="235" w:lineRule="auto"/>
                          <w:ind w:left="453"/>
                          <w:rPr>
                            <w:rFonts w:ascii="Courier New"/>
                            <w:sz w:val="18"/>
                          </w:rPr>
                        </w:pPr>
                        <w:r>
                          <w:rPr>
                            <w:rFonts w:ascii="Courier New"/>
                            <w:sz w:val="18"/>
                          </w:rPr>
                          <w:t>implementation</w:t>
                        </w:r>
                        <w:r>
                          <w:rPr>
                            <w:rFonts w:ascii="Courier New"/>
                            <w:spacing w:val="-29"/>
                            <w:sz w:val="18"/>
                          </w:rPr>
                          <w:t xml:space="preserve"> </w:t>
                        </w:r>
                        <w:r>
                          <w:rPr>
                            <w:rFonts w:ascii="Courier New"/>
                            <w:sz w:val="18"/>
                          </w:rPr>
                          <w:t>'</w:t>
                        </w:r>
                        <w:proofErr w:type="spellStart"/>
                        <w:r>
                          <w:rPr>
                            <w:rFonts w:ascii="Courier New"/>
                            <w:sz w:val="18"/>
                          </w:rPr>
                          <w:t>org.jetbrains.kotlinx:kotlinx-coroutines</w:t>
                        </w:r>
                        <w:proofErr w:type="spellEnd"/>
                        <w:r>
                          <w:rPr>
                            <w:rFonts w:ascii="Courier New"/>
                            <w:sz w:val="18"/>
                          </w:rPr>
                          <w:t xml:space="preserve">- </w:t>
                        </w:r>
                        <w:r>
                          <w:rPr>
                            <w:rFonts w:ascii="Courier New"/>
                            <w:spacing w:val="-2"/>
                            <w:sz w:val="18"/>
                          </w:rPr>
                          <w:t>android:1.3.9'</w:t>
                        </w:r>
                      </w:p>
                      <w:p w14:paraId="5C926DB1" w14:textId="77777777" w:rsidR="003D76C2" w:rsidRDefault="003D76C2">
                        <w:pPr>
                          <w:spacing w:before="2"/>
                          <w:rPr>
                            <w:rFonts w:ascii="Courier New"/>
                            <w:sz w:val="26"/>
                          </w:rPr>
                        </w:pPr>
                      </w:p>
                      <w:p w14:paraId="7887129D" w14:textId="77777777" w:rsidR="003D76C2" w:rsidRDefault="00000000">
                        <w:pPr>
                          <w:spacing w:before="1"/>
                          <w:ind w:left="453"/>
                          <w:rPr>
                            <w:rFonts w:ascii="Courier New"/>
                            <w:sz w:val="18"/>
                          </w:rPr>
                        </w:pPr>
                        <w:r>
                          <w:rPr>
                            <w:rFonts w:ascii="Courier New"/>
                            <w:spacing w:val="-4"/>
                            <w:sz w:val="18"/>
                          </w:rPr>
                          <w:t>implementation</w:t>
                        </w:r>
                        <w:r>
                          <w:rPr>
                            <w:rFonts w:ascii="Courier New"/>
                            <w:spacing w:val="33"/>
                            <w:sz w:val="18"/>
                          </w:rPr>
                          <w:t xml:space="preserve"> </w:t>
                        </w:r>
                        <w:r>
                          <w:rPr>
                            <w:rFonts w:ascii="Courier New"/>
                            <w:spacing w:val="-4"/>
                            <w:sz w:val="18"/>
                          </w:rPr>
                          <w:t>'com.squareup.retrofit2:converter-moshi:2.9.0'</w:t>
                        </w:r>
                      </w:p>
                      <w:p w14:paraId="70E1FFC7" w14:textId="77777777" w:rsidR="003D76C2" w:rsidRDefault="003D76C2">
                        <w:pPr>
                          <w:rPr>
                            <w:rFonts w:ascii="Courier New"/>
                            <w:sz w:val="20"/>
                          </w:rPr>
                        </w:pPr>
                      </w:p>
                      <w:p w14:paraId="291E611E" w14:textId="77777777" w:rsidR="003D76C2" w:rsidRDefault="00000000">
                        <w:pPr>
                          <w:spacing w:before="124" w:line="328" w:lineRule="auto"/>
                          <w:ind w:left="453" w:right="255"/>
                          <w:rPr>
                            <w:rFonts w:ascii="Courier New"/>
                            <w:sz w:val="18"/>
                          </w:rPr>
                        </w:pPr>
                        <w:r>
                          <w:rPr>
                            <w:rFonts w:ascii="Courier New"/>
                            <w:sz w:val="18"/>
                          </w:rPr>
                          <w:t>implementation 'com.github.bumptech.glide:glide:4.11.0' implementation 'androidx.lifecycle:lifecycle-livedata-ktx:2.2.0' implementation</w:t>
                        </w:r>
                        <w:r>
                          <w:rPr>
                            <w:rFonts w:ascii="Courier New"/>
                            <w:spacing w:val="-29"/>
                            <w:sz w:val="18"/>
                          </w:rPr>
                          <w:t xml:space="preserve"> </w:t>
                        </w:r>
                        <w:r>
                          <w:rPr>
                            <w:rFonts w:ascii="Courier New"/>
                            <w:sz w:val="18"/>
                          </w:rPr>
                          <w:t>'androidx.lifecycle:lifecycle-viewmodel-ktx:2.2.0'</w:t>
                        </w:r>
                      </w:p>
                    </w:txbxContent>
                  </v:textbox>
                </v:shape>
                <w10:wrap type="topAndBottom" anchorx="page"/>
              </v:group>
            </w:pict>
          </mc:Fallback>
        </mc:AlternateContent>
      </w:r>
    </w:p>
    <w:p w14:paraId="22BE8749" w14:textId="77777777" w:rsidR="003D76C2" w:rsidRDefault="00000000">
      <w:pPr>
        <w:pStyle w:val="ListParagraph"/>
        <w:numPr>
          <w:ilvl w:val="0"/>
          <w:numId w:val="2"/>
        </w:numPr>
        <w:tabs>
          <w:tab w:val="left" w:pos="1274"/>
        </w:tabs>
        <w:ind w:left="1274"/>
        <w:jc w:val="left"/>
        <w:rPr>
          <w:sz w:val="20"/>
        </w:rPr>
      </w:pPr>
      <w:r>
        <w:rPr>
          <w:sz w:val="20"/>
        </w:rPr>
        <w:t>Add</w:t>
      </w:r>
      <w:r>
        <w:rPr>
          <w:spacing w:val="-8"/>
          <w:sz w:val="20"/>
        </w:rPr>
        <w:t xml:space="preserve"> </w:t>
      </w:r>
      <w:r>
        <w:rPr>
          <w:sz w:val="20"/>
        </w:rPr>
        <w:t>a</w:t>
      </w:r>
      <w:r>
        <w:rPr>
          <w:spacing w:val="-4"/>
          <w:sz w:val="20"/>
        </w:rPr>
        <w:t xml:space="preserve"> </w:t>
      </w:r>
      <w:proofErr w:type="spellStart"/>
      <w:r>
        <w:rPr>
          <w:rFonts w:ascii="Courier New"/>
          <w:b/>
        </w:rPr>
        <w:t>layout_margin</w:t>
      </w:r>
      <w:proofErr w:type="spellEnd"/>
      <w:r>
        <w:rPr>
          <w:rFonts w:ascii="Courier New"/>
          <w:b/>
          <w:spacing w:val="-80"/>
        </w:rPr>
        <w:t xml:space="preserve"> </w:t>
      </w:r>
      <w:r>
        <w:rPr>
          <w:sz w:val="20"/>
        </w:rPr>
        <w:t>dimension</w:t>
      </w:r>
      <w:r>
        <w:rPr>
          <w:spacing w:val="-2"/>
          <w:sz w:val="20"/>
        </w:rPr>
        <w:t xml:space="preserve"> </w:t>
      </w:r>
      <w:r>
        <w:rPr>
          <w:sz w:val="20"/>
        </w:rPr>
        <w:t>value</w:t>
      </w:r>
      <w:r>
        <w:rPr>
          <w:spacing w:val="-3"/>
          <w:sz w:val="20"/>
        </w:rPr>
        <w:t xml:space="preserve"> </w:t>
      </w:r>
      <w:r>
        <w:rPr>
          <w:sz w:val="20"/>
        </w:rPr>
        <w:t>by</w:t>
      </w:r>
      <w:r>
        <w:rPr>
          <w:spacing w:val="-2"/>
          <w:sz w:val="20"/>
        </w:rPr>
        <w:t xml:space="preserve"> </w:t>
      </w:r>
      <w:r>
        <w:rPr>
          <w:sz w:val="20"/>
        </w:rPr>
        <w:t>creating</w:t>
      </w:r>
      <w:r>
        <w:rPr>
          <w:spacing w:val="-3"/>
          <w:sz w:val="20"/>
        </w:rPr>
        <w:t xml:space="preserve"> </w:t>
      </w:r>
      <w:r>
        <w:rPr>
          <w:sz w:val="20"/>
        </w:rPr>
        <w:t>a</w:t>
      </w:r>
      <w:r>
        <w:rPr>
          <w:spacing w:val="-3"/>
          <w:sz w:val="20"/>
        </w:rPr>
        <w:t xml:space="preserve"> </w:t>
      </w:r>
      <w:r>
        <w:rPr>
          <w:rFonts w:ascii="Courier New"/>
          <w:b/>
        </w:rPr>
        <w:t>dimens.xml</w:t>
      </w:r>
      <w:r>
        <w:rPr>
          <w:rFonts w:ascii="Courier New"/>
          <w:b/>
          <w:spacing w:val="-80"/>
        </w:rPr>
        <w:t xml:space="preserve"> </w:t>
      </w:r>
      <w:r>
        <w:rPr>
          <w:sz w:val="20"/>
        </w:rPr>
        <w:t>file</w:t>
      </w:r>
      <w:r>
        <w:rPr>
          <w:spacing w:val="-3"/>
          <w:sz w:val="20"/>
        </w:rPr>
        <w:t xml:space="preserve"> </w:t>
      </w:r>
      <w:r>
        <w:rPr>
          <w:sz w:val="20"/>
        </w:rPr>
        <w:t>in</w:t>
      </w:r>
      <w:r>
        <w:rPr>
          <w:spacing w:val="-2"/>
          <w:sz w:val="20"/>
        </w:rPr>
        <w:t xml:space="preserve"> </w:t>
      </w:r>
      <w:r>
        <w:rPr>
          <w:spacing w:val="-5"/>
          <w:sz w:val="20"/>
        </w:rPr>
        <w:t>the</w:t>
      </w:r>
    </w:p>
    <w:p w14:paraId="0258D044" w14:textId="77777777" w:rsidR="003D76C2" w:rsidRDefault="00000000">
      <w:pPr>
        <w:ind w:left="1274"/>
        <w:rPr>
          <w:sz w:val="20"/>
        </w:rPr>
      </w:pPr>
      <w:r>
        <w:rPr>
          <w:rFonts w:ascii="Courier New"/>
          <w:b/>
        </w:rPr>
        <w:t>res/values</w:t>
      </w:r>
      <w:r>
        <w:rPr>
          <w:rFonts w:ascii="Courier New"/>
          <w:b/>
          <w:spacing w:val="-80"/>
        </w:rPr>
        <w:t xml:space="preserve"> </w:t>
      </w:r>
      <w:r>
        <w:rPr>
          <w:sz w:val="20"/>
        </w:rPr>
        <w:t>directory</w:t>
      </w:r>
      <w:r>
        <w:rPr>
          <w:spacing w:val="-6"/>
          <w:sz w:val="20"/>
        </w:rPr>
        <w:t xml:space="preserve"> </w:t>
      </w:r>
      <w:r>
        <w:rPr>
          <w:sz w:val="20"/>
        </w:rPr>
        <w:t>with</w:t>
      </w:r>
      <w:r>
        <w:rPr>
          <w:spacing w:val="-3"/>
          <w:sz w:val="20"/>
        </w:rPr>
        <w:t xml:space="preserve"> </w:t>
      </w:r>
      <w:r>
        <w:rPr>
          <w:sz w:val="20"/>
        </w:rPr>
        <w:t>the</w:t>
      </w:r>
      <w:r>
        <w:rPr>
          <w:spacing w:val="-2"/>
          <w:sz w:val="20"/>
        </w:rPr>
        <w:t xml:space="preserve"> following:</w:t>
      </w:r>
    </w:p>
    <w:p w14:paraId="243A84E4" w14:textId="77777777" w:rsidR="003D76C2" w:rsidRDefault="00D51F7C">
      <w:pPr>
        <w:pStyle w:val="BodyText"/>
        <w:spacing w:before="11"/>
        <w:rPr>
          <w:sz w:val="8"/>
        </w:rPr>
      </w:pPr>
      <w:r>
        <w:rPr>
          <w:noProof/>
        </w:rPr>
        <mc:AlternateContent>
          <mc:Choice Requires="wpg">
            <w:drawing>
              <wp:anchor distT="0" distB="0" distL="0" distR="0" simplePos="0" relativeHeight="487760384" behindDoc="1" locked="0" layoutInCell="1" allowOverlap="1" wp14:anchorId="1D453AF8" wp14:editId="03F3EB01">
                <wp:simplePos x="0" y="0"/>
                <wp:positionH relativeFrom="page">
                  <wp:posOffset>1120140</wp:posOffset>
                </wp:positionH>
                <wp:positionV relativeFrom="paragraph">
                  <wp:posOffset>91440</wp:posOffset>
                </wp:positionV>
                <wp:extent cx="5074920" cy="574675"/>
                <wp:effectExtent l="0" t="0" r="5080" b="0"/>
                <wp:wrapTopAndBottom/>
                <wp:docPr id="314" name="docshapegroup1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764" y="144"/>
                          <a:chExt cx="7992" cy="905"/>
                        </a:xfrm>
                      </wpg:grpSpPr>
                      <wps:wsp>
                        <wps:cNvPr id="315" name="docshape1245"/>
                        <wps:cNvSpPr>
                          <a:spLocks/>
                        </wps:cNvSpPr>
                        <wps:spPr bwMode="auto">
                          <a:xfrm>
                            <a:off x="1764" y="154"/>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6" name="docshape1246"/>
                        <wps:cNvSpPr>
                          <a:spLocks/>
                        </wps:cNvSpPr>
                        <wps:spPr bwMode="auto">
                          <a:xfrm>
                            <a:off x="1764" y="144"/>
                            <a:ext cx="7992" cy="905"/>
                          </a:xfrm>
                          <a:custGeom>
                            <a:avLst/>
                            <a:gdLst>
                              <a:gd name="T0" fmla="+- 0 9756 1764"/>
                              <a:gd name="T1" fmla="*/ T0 w 7992"/>
                              <a:gd name="T2" fmla="+- 0 1028 144"/>
                              <a:gd name="T3" fmla="*/ 1028 h 905"/>
                              <a:gd name="T4" fmla="+- 0 1764 1764"/>
                              <a:gd name="T5" fmla="*/ T4 w 7992"/>
                              <a:gd name="T6" fmla="+- 0 1028 144"/>
                              <a:gd name="T7" fmla="*/ 1028 h 905"/>
                              <a:gd name="T8" fmla="+- 0 1764 1764"/>
                              <a:gd name="T9" fmla="*/ T8 w 7992"/>
                              <a:gd name="T10" fmla="+- 0 1048 144"/>
                              <a:gd name="T11" fmla="*/ 1048 h 905"/>
                              <a:gd name="T12" fmla="+- 0 9756 1764"/>
                              <a:gd name="T13" fmla="*/ T12 w 7992"/>
                              <a:gd name="T14" fmla="+- 0 1048 144"/>
                              <a:gd name="T15" fmla="*/ 1048 h 905"/>
                              <a:gd name="T16" fmla="+- 0 9756 1764"/>
                              <a:gd name="T17" fmla="*/ T16 w 7992"/>
                              <a:gd name="T18" fmla="+- 0 1028 144"/>
                              <a:gd name="T19" fmla="*/ 1028 h 905"/>
                              <a:gd name="T20" fmla="+- 0 9756 1764"/>
                              <a:gd name="T21" fmla="*/ T20 w 7992"/>
                              <a:gd name="T22" fmla="+- 0 144 144"/>
                              <a:gd name="T23" fmla="*/ 144 h 905"/>
                              <a:gd name="T24" fmla="+- 0 1764 1764"/>
                              <a:gd name="T25" fmla="*/ T24 w 7992"/>
                              <a:gd name="T26" fmla="+- 0 144 144"/>
                              <a:gd name="T27" fmla="*/ 144 h 905"/>
                              <a:gd name="T28" fmla="+- 0 1764 1764"/>
                              <a:gd name="T29" fmla="*/ T28 w 7992"/>
                              <a:gd name="T30" fmla="+- 0 164 144"/>
                              <a:gd name="T31" fmla="*/ 164 h 905"/>
                              <a:gd name="T32" fmla="+- 0 9756 1764"/>
                              <a:gd name="T33" fmla="*/ T32 w 7992"/>
                              <a:gd name="T34" fmla="+- 0 164 144"/>
                              <a:gd name="T35" fmla="*/ 164 h 905"/>
                              <a:gd name="T36" fmla="+- 0 9756 176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 name="docshape1247"/>
                        <wps:cNvSpPr txBox="1">
                          <a:spLocks/>
                        </wps:cNvSpPr>
                        <wps:spPr bwMode="auto">
                          <a:xfrm>
                            <a:off x="1764" y="164"/>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0EE34" w14:textId="77777777" w:rsidR="003D76C2" w:rsidRDefault="00000000">
                              <w:pPr>
                                <w:spacing w:before="40"/>
                                <w:ind w:left="453"/>
                                <w:rPr>
                                  <w:rFonts w:ascii="Courier New"/>
                                  <w:sz w:val="18"/>
                                </w:rPr>
                              </w:pPr>
                              <w:r>
                                <w:rPr>
                                  <w:rFonts w:ascii="Courier New"/>
                                  <w:spacing w:val="-2"/>
                                  <w:sz w:val="18"/>
                                </w:rPr>
                                <w:t>&lt;resources&gt;</w:t>
                              </w:r>
                            </w:p>
                            <w:p w14:paraId="286EF1D2" w14:textId="77777777" w:rsidR="003D76C2" w:rsidRDefault="00000000">
                              <w:pPr>
                                <w:spacing w:before="76"/>
                                <w:ind w:left="885"/>
                                <w:rPr>
                                  <w:rFonts w:ascii="Courier New"/>
                                  <w:sz w:val="18"/>
                                </w:rPr>
                              </w:pPr>
                              <w:r>
                                <w:rPr>
                                  <w:rFonts w:ascii="Courier New"/>
                                  <w:sz w:val="18"/>
                                </w:rPr>
                                <w:t>&lt;</w:t>
                              </w:r>
                              <w:proofErr w:type="spellStart"/>
                              <w:r>
                                <w:rPr>
                                  <w:rFonts w:ascii="Courier New"/>
                                  <w:sz w:val="18"/>
                                </w:rPr>
                                <w:t>dimen</w:t>
                              </w:r>
                              <w:proofErr w:type="spellEnd"/>
                              <w:r>
                                <w:rPr>
                                  <w:rFonts w:ascii="Courier New"/>
                                  <w:spacing w:val="-6"/>
                                  <w:sz w:val="18"/>
                                </w:rPr>
                                <w:t xml:space="preserve"> </w:t>
                              </w:r>
                              <w:r>
                                <w:rPr>
                                  <w:rFonts w:ascii="Courier New"/>
                                  <w:spacing w:val="-2"/>
                                  <w:sz w:val="18"/>
                                </w:rPr>
                                <w:t>name="</w:t>
                              </w:r>
                              <w:proofErr w:type="spellStart"/>
                              <w:r>
                                <w:rPr>
                                  <w:rFonts w:ascii="Courier New"/>
                                  <w:spacing w:val="-2"/>
                                  <w:sz w:val="18"/>
                                </w:rPr>
                                <w:t>layout_margin</w:t>
                              </w:r>
                              <w:proofErr w:type="spellEnd"/>
                              <w:r>
                                <w:rPr>
                                  <w:rFonts w:ascii="Courier New"/>
                                  <w:spacing w:val="-2"/>
                                  <w:sz w:val="18"/>
                                </w:rPr>
                                <w:t>"&gt;16dp&lt;/</w:t>
                              </w:r>
                              <w:proofErr w:type="spellStart"/>
                              <w:r>
                                <w:rPr>
                                  <w:rFonts w:ascii="Courier New"/>
                                  <w:spacing w:val="-2"/>
                                  <w:sz w:val="18"/>
                                </w:rPr>
                                <w:t>dimen</w:t>
                              </w:r>
                              <w:proofErr w:type="spellEnd"/>
                              <w:r>
                                <w:rPr>
                                  <w:rFonts w:ascii="Courier New"/>
                                  <w:spacing w:val="-2"/>
                                  <w:sz w:val="18"/>
                                </w:rPr>
                                <w:t>&gt;</w:t>
                              </w:r>
                            </w:p>
                            <w:p w14:paraId="433FD038" w14:textId="77777777" w:rsidR="003D76C2" w:rsidRDefault="00000000">
                              <w:pPr>
                                <w:spacing w:before="76"/>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453AF8" id="docshapegroup1244" o:spid="_x0000_s2128" style="position:absolute;margin-left:88.2pt;margin-top:7.2pt;width:399.6pt;height:45.25pt;z-index:-15556096;mso-wrap-distance-left:0;mso-wrap-distance-right:0;mso-position-horizontal-relative:page;mso-position-vertical-relative:text" coordorigin="176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">
                <v:rect id="docshape1245" o:spid="_x0000_s2129" style="position:absolute;left:1764;top:154;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" fillcolor="#f6f6f6" stroked="f">
                  <v:path arrowok="t"/>
                </v:rect>
                <v:shape id="docshape1246" o:spid="_x0000_s2130" style="position:absolute;left:1764;top:144;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" path="m7992,884l,884r,20l7992,904r,-20xm7992,l,,,20r7992,l7992,xe" fillcolor="#dadada" stroked="f">
                  <v:path arrowok="t" o:connecttype="custom" o:connectlocs="7992,1028;0,1028;0,1048;7992,1048;7992,1028;7992,144;0,144;0,164;7992,164;7992,144" o:connectangles="0,0,0,0,0,0,0,0,0,0"/>
                </v:shape>
                <v:shape id="docshape1247" o:spid="_x0000_s2131" type="#_x0000_t202" style="position:absolute;left:1764;top:164;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" filled="f" stroked="f">
                  <v:path arrowok="t"/>
                  <v:textbox inset="0,0,0,0">
                    <w:txbxContent>
                      <w:p w14:paraId="1570EE34" w14:textId="77777777" w:rsidR="003D76C2" w:rsidRDefault="00000000">
                        <w:pPr>
                          <w:spacing w:before="40"/>
                          <w:ind w:left="453"/>
                          <w:rPr>
                            <w:rFonts w:ascii="Courier New"/>
                            <w:sz w:val="18"/>
                          </w:rPr>
                        </w:pPr>
                        <w:r>
                          <w:rPr>
                            <w:rFonts w:ascii="Courier New"/>
                            <w:spacing w:val="-2"/>
                            <w:sz w:val="18"/>
                          </w:rPr>
                          <w:t>&lt;resources&gt;</w:t>
                        </w:r>
                      </w:p>
                      <w:p w14:paraId="286EF1D2" w14:textId="77777777" w:rsidR="003D76C2" w:rsidRDefault="00000000">
                        <w:pPr>
                          <w:spacing w:before="76"/>
                          <w:ind w:left="885"/>
                          <w:rPr>
                            <w:rFonts w:ascii="Courier New"/>
                            <w:sz w:val="18"/>
                          </w:rPr>
                        </w:pPr>
                        <w:r>
                          <w:rPr>
                            <w:rFonts w:ascii="Courier New"/>
                            <w:sz w:val="18"/>
                          </w:rPr>
                          <w:t>&lt;</w:t>
                        </w:r>
                        <w:proofErr w:type="spellStart"/>
                        <w:r>
                          <w:rPr>
                            <w:rFonts w:ascii="Courier New"/>
                            <w:sz w:val="18"/>
                          </w:rPr>
                          <w:t>dimen</w:t>
                        </w:r>
                        <w:proofErr w:type="spellEnd"/>
                        <w:r>
                          <w:rPr>
                            <w:rFonts w:ascii="Courier New"/>
                            <w:spacing w:val="-6"/>
                            <w:sz w:val="18"/>
                          </w:rPr>
                          <w:t xml:space="preserve"> </w:t>
                        </w:r>
                        <w:r>
                          <w:rPr>
                            <w:rFonts w:ascii="Courier New"/>
                            <w:spacing w:val="-2"/>
                            <w:sz w:val="18"/>
                          </w:rPr>
                          <w:t>name="</w:t>
                        </w:r>
                        <w:proofErr w:type="spellStart"/>
                        <w:r>
                          <w:rPr>
                            <w:rFonts w:ascii="Courier New"/>
                            <w:spacing w:val="-2"/>
                            <w:sz w:val="18"/>
                          </w:rPr>
                          <w:t>layout_margin</w:t>
                        </w:r>
                        <w:proofErr w:type="spellEnd"/>
                        <w:r>
                          <w:rPr>
                            <w:rFonts w:ascii="Courier New"/>
                            <w:spacing w:val="-2"/>
                            <w:sz w:val="18"/>
                          </w:rPr>
                          <w:t>"&gt;16dp&lt;/</w:t>
                        </w:r>
                        <w:proofErr w:type="spellStart"/>
                        <w:r>
                          <w:rPr>
                            <w:rFonts w:ascii="Courier New"/>
                            <w:spacing w:val="-2"/>
                            <w:sz w:val="18"/>
                          </w:rPr>
                          <w:t>dimen</w:t>
                        </w:r>
                        <w:proofErr w:type="spellEnd"/>
                        <w:r>
                          <w:rPr>
                            <w:rFonts w:ascii="Courier New"/>
                            <w:spacing w:val="-2"/>
                            <w:sz w:val="18"/>
                          </w:rPr>
                          <w:t>&gt;</w:t>
                        </w:r>
                      </w:p>
                      <w:p w14:paraId="433FD038" w14:textId="77777777" w:rsidR="003D76C2" w:rsidRDefault="00000000">
                        <w:pPr>
                          <w:spacing w:before="76"/>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7408DD8B" w14:textId="77777777" w:rsidR="003D76C2" w:rsidRDefault="00000000">
      <w:pPr>
        <w:pStyle w:val="BodyText"/>
        <w:spacing w:before="72"/>
        <w:ind w:left="1274"/>
      </w:pPr>
      <w:r>
        <w:t>This</w:t>
      </w:r>
      <w:r>
        <w:rPr>
          <w:spacing w:val="-5"/>
        </w:rPr>
        <w:t xml:space="preserve"> </w:t>
      </w:r>
      <w:r>
        <w:t>will</w:t>
      </w:r>
      <w:r>
        <w:rPr>
          <w:spacing w:val="-1"/>
        </w:rPr>
        <w:t xml:space="preserve"> </w:t>
      </w:r>
      <w:r>
        <w:t>be</w:t>
      </w:r>
      <w:r>
        <w:rPr>
          <w:spacing w:val="-1"/>
        </w:rPr>
        <w:t xml:space="preserve"> </w:t>
      </w:r>
      <w:r>
        <w:t>used</w:t>
      </w:r>
      <w:r>
        <w:rPr>
          <w:spacing w:val="-2"/>
        </w:rPr>
        <w:t xml:space="preserve"> </w:t>
      </w:r>
      <w:r>
        <w:t>for</w:t>
      </w:r>
      <w:r>
        <w:rPr>
          <w:spacing w:val="-1"/>
        </w:rPr>
        <w:t xml:space="preserve"> </w:t>
      </w:r>
      <w:r>
        <w:t>the</w:t>
      </w:r>
      <w:r>
        <w:rPr>
          <w:spacing w:val="-1"/>
        </w:rPr>
        <w:t xml:space="preserve"> </w:t>
      </w:r>
      <w:r>
        <w:t>view</w:t>
      </w:r>
      <w:r>
        <w:rPr>
          <w:spacing w:val="-2"/>
        </w:rPr>
        <w:t xml:space="preserve"> </w:t>
      </w:r>
      <w:r>
        <w:t>margins</w:t>
      </w:r>
      <w:r>
        <w:rPr>
          <w:spacing w:val="-2"/>
        </w:rPr>
        <w:t xml:space="preserve"> </w:t>
      </w:r>
      <w:r>
        <w:t>in</w:t>
      </w:r>
      <w:r>
        <w:rPr>
          <w:spacing w:val="-1"/>
        </w:rPr>
        <w:t xml:space="preserve"> </w:t>
      </w:r>
      <w:r>
        <w:t>the</w:t>
      </w:r>
      <w:r>
        <w:rPr>
          <w:spacing w:val="-1"/>
        </w:rPr>
        <w:t xml:space="preserve"> </w:t>
      </w:r>
      <w:r>
        <w:rPr>
          <w:spacing w:val="-2"/>
        </w:rPr>
        <w:t>layout.</w:t>
      </w:r>
    </w:p>
    <w:p w14:paraId="13280F9D" w14:textId="77777777" w:rsidR="003D76C2" w:rsidRDefault="00000000">
      <w:pPr>
        <w:pStyle w:val="ListParagraph"/>
        <w:numPr>
          <w:ilvl w:val="0"/>
          <w:numId w:val="2"/>
        </w:numPr>
        <w:tabs>
          <w:tab w:val="left" w:pos="1274"/>
        </w:tabs>
        <w:spacing w:before="148"/>
        <w:ind w:left="1274" w:right="729"/>
        <w:jc w:val="left"/>
        <w:rPr>
          <w:sz w:val="20"/>
        </w:rPr>
      </w:pPr>
      <w:r>
        <w:rPr>
          <w:sz w:val="20"/>
        </w:rPr>
        <w:t>Create</w:t>
      </w:r>
      <w:r>
        <w:rPr>
          <w:spacing w:val="-13"/>
          <w:sz w:val="20"/>
        </w:rPr>
        <w:t xml:space="preserve"> </w:t>
      </w:r>
      <w:r>
        <w:rPr>
          <w:sz w:val="20"/>
        </w:rPr>
        <w:t>a</w:t>
      </w:r>
      <w:r>
        <w:rPr>
          <w:spacing w:val="-7"/>
          <w:sz w:val="20"/>
        </w:rPr>
        <w:t xml:space="preserve"> </w:t>
      </w:r>
      <w:r>
        <w:rPr>
          <w:rFonts w:ascii="Courier New"/>
          <w:b/>
        </w:rPr>
        <w:t>view_tv_show_item.xml</w:t>
      </w:r>
      <w:r>
        <w:rPr>
          <w:rFonts w:ascii="Courier New"/>
          <w:b/>
          <w:spacing w:val="-80"/>
        </w:rPr>
        <w:t xml:space="preserve"> </w:t>
      </w:r>
      <w:r>
        <w:rPr>
          <w:sz w:val="20"/>
        </w:rPr>
        <w:t>layout</w:t>
      </w:r>
      <w:r>
        <w:rPr>
          <w:spacing w:val="-5"/>
          <w:sz w:val="20"/>
        </w:rPr>
        <w:t xml:space="preserve"> </w:t>
      </w:r>
      <w:r>
        <w:rPr>
          <w:sz w:val="20"/>
        </w:rPr>
        <w:t>file</w:t>
      </w:r>
      <w:r>
        <w:rPr>
          <w:spacing w:val="-5"/>
          <w:sz w:val="20"/>
        </w:rPr>
        <w:t xml:space="preserve"> </w:t>
      </w:r>
      <w:r>
        <w:rPr>
          <w:sz w:val="20"/>
        </w:rPr>
        <w:t>with</w:t>
      </w:r>
      <w:r>
        <w:rPr>
          <w:spacing w:val="-6"/>
          <w:sz w:val="20"/>
        </w:rPr>
        <w:t xml:space="preserve"> </w:t>
      </w:r>
      <w:proofErr w:type="spellStart"/>
      <w:r>
        <w:rPr>
          <w:rFonts w:ascii="Courier New"/>
          <w:b/>
        </w:rPr>
        <w:t>ImageView</w:t>
      </w:r>
      <w:proofErr w:type="spellEnd"/>
      <w:r>
        <w:rPr>
          <w:rFonts w:ascii="Courier New"/>
          <w:b/>
          <w:spacing w:val="-80"/>
        </w:rPr>
        <w:t xml:space="preserve"> </w:t>
      </w:r>
      <w:r>
        <w:rPr>
          <w:sz w:val="20"/>
        </w:rPr>
        <w:t>for</w:t>
      </w:r>
      <w:r>
        <w:rPr>
          <w:spacing w:val="-5"/>
          <w:sz w:val="20"/>
        </w:rPr>
        <w:t xml:space="preserve"> </w:t>
      </w:r>
      <w:r>
        <w:rPr>
          <w:sz w:val="20"/>
        </w:rPr>
        <w:t xml:space="preserve">the poster and </w:t>
      </w:r>
      <w:proofErr w:type="spellStart"/>
      <w:r>
        <w:rPr>
          <w:rFonts w:ascii="Courier New"/>
          <w:b/>
        </w:rPr>
        <w:t>TextView</w:t>
      </w:r>
      <w:proofErr w:type="spellEnd"/>
      <w:r>
        <w:rPr>
          <w:rFonts w:ascii="Courier New"/>
          <w:b/>
          <w:spacing w:val="-65"/>
        </w:rPr>
        <w:t xml:space="preserve"> </w:t>
      </w:r>
      <w:r>
        <w:rPr>
          <w:sz w:val="20"/>
        </w:rPr>
        <w:t>for the name of the TV show:</w:t>
      </w:r>
    </w:p>
    <w:p w14:paraId="02EBC617" w14:textId="77777777" w:rsidR="003D76C2" w:rsidRDefault="00D51F7C">
      <w:pPr>
        <w:pStyle w:val="BodyText"/>
        <w:spacing w:before="10"/>
        <w:rPr>
          <w:sz w:val="8"/>
        </w:rPr>
      </w:pPr>
      <w:r>
        <w:rPr>
          <w:noProof/>
        </w:rPr>
        <mc:AlternateContent>
          <mc:Choice Requires="wpg">
            <w:drawing>
              <wp:anchor distT="0" distB="0" distL="0" distR="0" simplePos="0" relativeHeight="487760896" behindDoc="1" locked="0" layoutInCell="1" allowOverlap="1" wp14:anchorId="3F8B2D9A" wp14:editId="5961352D">
                <wp:simplePos x="0" y="0"/>
                <wp:positionH relativeFrom="page">
                  <wp:posOffset>1120140</wp:posOffset>
                </wp:positionH>
                <wp:positionV relativeFrom="paragraph">
                  <wp:posOffset>90805</wp:posOffset>
                </wp:positionV>
                <wp:extent cx="5074920" cy="2530475"/>
                <wp:effectExtent l="0" t="0" r="5080" b="0"/>
                <wp:wrapTopAndBottom/>
                <wp:docPr id="310" name="docshapegroup1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764" y="143"/>
                          <a:chExt cx="7992" cy="3985"/>
                        </a:xfrm>
                      </wpg:grpSpPr>
                      <wps:wsp>
                        <wps:cNvPr id="311" name="docshape1249"/>
                        <wps:cNvSpPr>
                          <a:spLocks/>
                        </wps:cNvSpPr>
                        <wps:spPr bwMode="auto">
                          <a:xfrm>
                            <a:off x="1764" y="152"/>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2" name="docshape1250"/>
                        <wps:cNvSpPr>
                          <a:spLocks/>
                        </wps:cNvSpPr>
                        <wps:spPr bwMode="auto">
                          <a:xfrm>
                            <a:off x="1764" y="142"/>
                            <a:ext cx="7992" cy="3985"/>
                          </a:xfrm>
                          <a:custGeom>
                            <a:avLst/>
                            <a:gdLst>
                              <a:gd name="T0" fmla="+- 0 9756 1764"/>
                              <a:gd name="T1" fmla="*/ T0 w 7992"/>
                              <a:gd name="T2" fmla="+- 0 4107 143"/>
                              <a:gd name="T3" fmla="*/ 4107 h 3985"/>
                              <a:gd name="T4" fmla="+- 0 1764 1764"/>
                              <a:gd name="T5" fmla="*/ T4 w 7992"/>
                              <a:gd name="T6" fmla="+- 0 4107 143"/>
                              <a:gd name="T7" fmla="*/ 4107 h 3985"/>
                              <a:gd name="T8" fmla="+- 0 1764 1764"/>
                              <a:gd name="T9" fmla="*/ T8 w 7992"/>
                              <a:gd name="T10" fmla="+- 0 4127 143"/>
                              <a:gd name="T11" fmla="*/ 4127 h 3985"/>
                              <a:gd name="T12" fmla="+- 0 9756 1764"/>
                              <a:gd name="T13" fmla="*/ T12 w 7992"/>
                              <a:gd name="T14" fmla="+- 0 4127 143"/>
                              <a:gd name="T15" fmla="*/ 4127 h 3985"/>
                              <a:gd name="T16" fmla="+- 0 9756 1764"/>
                              <a:gd name="T17" fmla="*/ T16 w 7992"/>
                              <a:gd name="T18" fmla="+- 0 4107 143"/>
                              <a:gd name="T19" fmla="*/ 4107 h 3985"/>
                              <a:gd name="T20" fmla="+- 0 9756 1764"/>
                              <a:gd name="T21" fmla="*/ T20 w 7992"/>
                              <a:gd name="T22" fmla="+- 0 143 143"/>
                              <a:gd name="T23" fmla="*/ 143 h 3985"/>
                              <a:gd name="T24" fmla="+- 0 1764 1764"/>
                              <a:gd name="T25" fmla="*/ T24 w 7992"/>
                              <a:gd name="T26" fmla="+- 0 143 143"/>
                              <a:gd name="T27" fmla="*/ 143 h 3985"/>
                              <a:gd name="T28" fmla="+- 0 1764 1764"/>
                              <a:gd name="T29" fmla="*/ T28 w 7992"/>
                              <a:gd name="T30" fmla="+- 0 163 143"/>
                              <a:gd name="T31" fmla="*/ 163 h 3985"/>
                              <a:gd name="T32" fmla="+- 0 9756 1764"/>
                              <a:gd name="T33" fmla="*/ T32 w 7992"/>
                              <a:gd name="T34" fmla="+- 0 163 143"/>
                              <a:gd name="T35" fmla="*/ 163 h 3985"/>
                              <a:gd name="T36" fmla="+- 0 9756 1764"/>
                              <a:gd name="T37" fmla="*/ T36 w 7992"/>
                              <a:gd name="T38" fmla="+- 0 143 143"/>
                              <a:gd name="T39" fmla="*/ 143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 name="docshape1251"/>
                        <wps:cNvSpPr txBox="1">
                          <a:spLocks/>
                        </wps:cNvSpPr>
                        <wps:spPr bwMode="auto">
                          <a:xfrm>
                            <a:off x="1764" y="162"/>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8CA8B" w14:textId="77777777" w:rsidR="003D76C2" w:rsidRDefault="00000000">
                              <w:pPr>
                                <w:spacing w:before="40"/>
                                <w:ind w:left="453"/>
                                <w:rPr>
                                  <w:rFonts w:ascii="Courier New"/>
                                  <w:sz w:val="18"/>
                                </w:rPr>
                              </w:pPr>
                              <w:r>
                                <w:rPr>
                                  <w:rFonts w:ascii="Courier New"/>
                                  <w:spacing w:val="-2"/>
                                  <w:sz w:val="18"/>
                                </w:rPr>
                                <w:t>&lt;</w:t>
                              </w:r>
                              <w:proofErr w:type="spellStart"/>
                              <w:r>
                                <w:rPr>
                                  <w:rFonts w:ascii="Courier New"/>
                                  <w:spacing w:val="-2"/>
                                  <w:sz w:val="18"/>
                                </w:rPr>
                                <w:t>ImageView</w:t>
                              </w:r>
                              <w:proofErr w:type="spellEnd"/>
                            </w:p>
                            <w:p w14:paraId="709F06E5" w14:textId="77777777" w:rsidR="003D76C2" w:rsidRDefault="00000000">
                              <w:pPr>
                                <w:spacing w:before="76"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 xml:space="preserve">="240dp" </w:t>
                              </w:r>
                              <w:proofErr w:type="spellStart"/>
                              <w:r>
                                <w:rPr>
                                  <w:rFonts w:ascii="Courier New"/>
                                  <w:spacing w:val="-2"/>
                                  <w:sz w:val="18"/>
                                </w:rPr>
                                <w:t>android:contentDescription</w:t>
                              </w:r>
                              <w:proofErr w:type="spellEnd"/>
                              <w:r>
                                <w:rPr>
                                  <w:rFonts w:ascii="Courier New"/>
                                  <w:spacing w:val="-2"/>
                                  <w:sz w:val="18"/>
                                </w:rPr>
                                <w:t xml:space="preserve">="Poster"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tools:src</w:t>
                              </w:r>
                              <w:proofErr w:type="spellEnd"/>
                              <w:r>
                                <w:rPr>
                                  <w:rFonts w:ascii="Courier New"/>
                                  <w:sz w:val="18"/>
                                </w:rPr>
                                <w:t>="@</w:t>
                              </w:r>
                              <w:proofErr w:type="spellStart"/>
                              <w:r>
                                <w:rPr>
                                  <w:rFonts w:ascii="Courier New"/>
                                  <w:sz w:val="18"/>
                                </w:rPr>
                                <w:t>tools:sample</w:t>
                              </w:r>
                              <w:proofErr w:type="spellEnd"/>
                              <w:r>
                                <w:rPr>
                                  <w:rFonts w:ascii="Courier New"/>
                                  <w:sz w:val="18"/>
                                </w:rPr>
                                <w:t>/backgrounds/scenic"</w:t>
                              </w:r>
                              <w:r>
                                <w:rPr>
                                  <w:rFonts w:ascii="Courier New"/>
                                  <w:spacing w:val="-29"/>
                                  <w:sz w:val="18"/>
                                </w:rPr>
                                <w:t xml:space="preserve"> </w:t>
                              </w:r>
                              <w:r>
                                <w:rPr>
                                  <w:rFonts w:ascii="Courier New"/>
                                  <w:sz w:val="18"/>
                                </w:rPr>
                                <w:t>/&gt;</w:t>
                              </w:r>
                            </w:p>
                            <w:p w14:paraId="1FD86C37" w14:textId="77777777" w:rsidR="003D76C2" w:rsidRDefault="003D76C2">
                              <w:pPr>
                                <w:spacing w:before="3"/>
                                <w:rPr>
                                  <w:rFonts w:ascii="Courier New"/>
                                  <w:sz w:val="25"/>
                                </w:rPr>
                              </w:pPr>
                            </w:p>
                            <w:p w14:paraId="4CBC388C"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6BD22008" w14:textId="77777777" w:rsidR="003D76C2" w:rsidRDefault="00000000">
                              <w:pPr>
                                <w:spacing w:before="70"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tv_show_title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8B2D9A" id="docshapegroup1248" o:spid="_x0000_s2132" style="position:absolute;margin-left:88.2pt;margin-top:7.15pt;width:399.6pt;height:199.25pt;z-index:-15555584;mso-wrap-distance-left:0;mso-wrap-distance-right:0;mso-position-horizontal-relative:page;mso-position-vertical-relative:text" coordorigin="1764,143"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">
                <v:rect id="docshape1249" o:spid="_x0000_s2133" style="position:absolute;left:1764;top:152;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" fillcolor="#f6f6f6" stroked="f">
                  <v:path arrowok="t"/>
                </v:rect>
                <v:shape id="docshape1250" o:spid="_x0000_s2134" style="position:absolute;left:1764;top:142;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" path="m7992,3964l,3964r,20l7992,3984r,-20xm7992,l,,,20r7992,l7992,xe" fillcolor="#dadada" stroked="f">
                  <v:path arrowok="t" o:connecttype="custom" o:connectlocs="7992,4107;0,4107;0,4127;7992,4127;7992,4107;7992,143;0,143;0,163;7992,163;7992,143" o:connectangles="0,0,0,0,0,0,0,0,0,0"/>
                </v:shape>
                <v:shape id="docshape1251" o:spid="_x0000_s2135" type="#_x0000_t202" style="position:absolute;left:1764;top:162;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" filled="f" stroked="f">
                  <v:path arrowok="t"/>
                  <v:textbox inset="0,0,0,0">
                    <w:txbxContent>
                      <w:p w14:paraId="3098CA8B" w14:textId="77777777" w:rsidR="003D76C2" w:rsidRDefault="00000000">
                        <w:pPr>
                          <w:spacing w:before="40"/>
                          <w:ind w:left="453"/>
                          <w:rPr>
                            <w:rFonts w:ascii="Courier New"/>
                            <w:sz w:val="18"/>
                          </w:rPr>
                        </w:pPr>
                        <w:r>
                          <w:rPr>
                            <w:rFonts w:ascii="Courier New"/>
                            <w:spacing w:val="-2"/>
                            <w:sz w:val="18"/>
                          </w:rPr>
                          <w:t>&lt;</w:t>
                        </w:r>
                        <w:proofErr w:type="spellStart"/>
                        <w:r>
                          <w:rPr>
                            <w:rFonts w:ascii="Courier New"/>
                            <w:spacing w:val="-2"/>
                            <w:sz w:val="18"/>
                          </w:rPr>
                          <w:t>ImageView</w:t>
                        </w:r>
                        <w:proofErr w:type="spellEnd"/>
                      </w:p>
                      <w:p w14:paraId="709F06E5" w14:textId="77777777" w:rsidR="003D76C2" w:rsidRDefault="00000000">
                        <w:pPr>
                          <w:spacing w:before="76"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 xml:space="preserve">="240dp" </w:t>
                        </w:r>
                        <w:proofErr w:type="spellStart"/>
                        <w:r>
                          <w:rPr>
                            <w:rFonts w:ascii="Courier New"/>
                            <w:spacing w:val="-2"/>
                            <w:sz w:val="18"/>
                          </w:rPr>
                          <w:t>android:contentDescription</w:t>
                        </w:r>
                        <w:proofErr w:type="spellEnd"/>
                        <w:r>
                          <w:rPr>
                            <w:rFonts w:ascii="Courier New"/>
                            <w:spacing w:val="-2"/>
                            <w:sz w:val="18"/>
                          </w:rPr>
                          <w:t xml:space="preserve">="Poster"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tools:src</w:t>
                        </w:r>
                        <w:proofErr w:type="spellEnd"/>
                        <w:r>
                          <w:rPr>
                            <w:rFonts w:ascii="Courier New"/>
                            <w:sz w:val="18"/>
                          </w:rPr>
                          <w:t>="@</w:t>
                        </w:r>
                        <w:proofErr w:type="spellStart"/>
                        <w:r>
                          <w:rPr>
                            <w:rFonts w:ascii="Courier New"/>
                            <w:sz w:val="18"/>
                          </w:rPr>
                          <w:t>tools:sample</w:t>
                        </w:r>
                        <w:proofErr w:type="spellEnd"/>
                        <w:r>
                          <w:rPr>
                            <w:rFonts w:ascii="Courier New"/>
                            <w:sz w:val="18"/>
                          </w:rPr>
                          <w:t>/backgrounds/scenic"</w:t>
                        </w:r>
                        <w:r>
                          <w:rPr>
                            <w:rFonts w:ascii="Courier New"/>
                            <w:spacing w:val="-29"/>
                            <w:sz w:val="18"/>
                          </w:rPr>
                          <w:t xml:space="preserve"> </w:t>
                        </w:r>
                        <w:r>
                          <w:rPr>
                            <w:rFonts w:ascii="Courier New"/>
                            <w:sz w:val="18"/>
                          </w:rPr>
                          <w:t>/&gt;</w:t>
                        </w:r>
                      </w:p>
                      <w:p w14:paraId="1FD86C37" w14:textId="77777777" w:rsidR="003D76C2" w:rsidRDefault="003D76C2">
                        <w:pPr>
                          <w:spacing w:before="3"/>
                          <w:rPr>
                            <w:rFonts w:ascii="Courier New"/>
                            <w:sz w:val="25"/>
                          </w:rPr>
                        </w:pPr>
                      </w:p>
                      <w:p w14:paraId="4CBC388C"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6BD22008" w14:textId="77777777" w:rsidR="003D76C2" w:rsidRDefault="00000000">
                        <w:pPr>
                          <w:spacing w:before="70"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tv_show_title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txbxContent>
                  </v:textbox>
                </v:shape>
                <w10:wrap type="topAndBottom" anchorx="page"/>
              </v:group>
            </w:pict>
          </mc:Fallback>
        </mc:AlternateContent>
      </w:r>
    </w:p>
    <w:p w14:paraId="2A1B21D8" w14:textId="77777777" w:rsidR="003D76C2" w:rsidRDefault="003D76C2">
      <w:pPr>
        <w:rPr>
          <w:sz w:val="8"/>
        </w:rPr>
        <w:sectPr w:rsidR="003D76C2">
          <w:headerReference w:type="even" r:id="rId152"/>
          <w:headerReference w:type="default" r:id="rId153"/>
          <w:pgSz w:w="10800" w:h="13320"/>
          <w:pgMar w:top="1120" w:right="920" w:bottom="280" w:left="940" w:header="695" w:footer="0" w:gutter="0"/>
          <w:pgNumType w:start="159"/>
          <w:cols w:space="720"/>
        </w:sectPr>
      </w:pPr>
    </w:p>
    <w:p w14:paraId="6DEE2BDE" w14:textId="77777777" w:rsidR="003D76C2" w:rsidRDefault="003D76C2">
      <w:pPr>
        <w:pStyle w:val="BodyText"/>
        <w:spacing w:before="3"/>
        <w:rPr>
          <w:sz w:val="5"/>
        </w:rPr>
      </w:pPr>
    </w:p>
    <w:p w14:paraId="6515D0AB" w14:textId="77777777" w:rsidR="003D76C2" w:rsidRDefault="00D51F7C">
      <w:pPr>
        <w:pStyle w:val="BodyText"/>
        <w:ind w:left="104"/>
      </w:pPr>
      <w:r>
        <w:rPr>
          <w:noProof/>
        </w:rPr>
        <mc:AlternateContent>
          <mc:Choice Requires="wpg">
            <w:drawing>
              <wp:inline distT="0" distB="0" distL="0" distR="0" wp14:anchorId="0141DD16" wp14:editId="56CB5162">
                <wp:extent cx="5074920" cy="1997075"/>
                <wp:effectExtent l="0" t="0" r="5080" b="0"/>
                <wp:docPr id="306" name="docshapegroup1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0" y="0"/>
                          <a:chExt cx="7992" cy="3145"/>
                        </a:xfrm>
                      </wpg:grpSpPr>
                      <wps:wsp>
                        <wps:cNvPr id="307" name="docshape1253"/>
                        <wps:cNvSpPr>
                          <a:spLocks/>
                        </wps:cNvSpPr>
                        <wps:spPr bwMode="auto">
                          <a:xfrm>
                            <a:off x="0" y="10"/>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8" name="docshape1254"/>
                        <wps:cNvSpPr>
                          <a:spLocks/>
                        </wps:cNvSpPr>
                        <wps:spPr bwMode="auto">
                          <a:xfrm>
                            <a:off x="0" y="0"/>
                            <a:ext cx="7992" cy="3145"/>
                          </a:xfrm>
                          <a:custGeom>
                            <a:avLst/>
                            <a:gdLst>
                              <a:gd name="T0" fmla="*/ 7992 w 7992"/>
                              <a:gd name="T1" fmla="*/ 3124 h 3145"/>
                              <a:gd name="T2" fmla="*/ 0 w 7992"/>
                              <a:gd name="T3" fmla="*/ 3124 h 3145"/>
                              <a:gd name="T4" fmla="*/ 0 w 7992"/>
                              <a:gd name="T5" fmla="*/ 3144 h 3145"/>
                              <a:gd name="T6" fmla="*/ 7992 w 7992"/>
                              <a:gd name="T7" fmla="*/ 3144 h 3145"/>
                              <a:gd name="T8" fmla="*/ 7992 w 7992"/>
                              <a:gd name="T9" fmla="*/ 3124 h 3145"/>
                              <a:gd name="T10" fmla="*/ 7992 w 7992"/>
                              <a:gd name="T11" fmla="*/ 0 h 3145"/>
                              <a:gd name="T12" fmla="*/ 0 w 7992"/>
                              <a:gd name="T13" fmla="*/ 0 h 3145"/>
                              <a:gd name="T14" fmla="*/ 0 w 7992"/>
                              <a:gd name="T15" fmla="*/ 20 h 3145"/>
                              <a:gd name="T16" fmla="*/ 7992 w 7992"/>
                              <a:gd name="T17" fmla="*/ 20 h 3145"/>
                              <a:gd name="T18" fmla="*/ 7992 w 7992"/>
                              <a:gd name="T19" fmla="*/ 0 h 3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 name="docshape1255"/>
                        <wps:cNvSpPr txBox="1">
                          <a:spLocks/>
                        </wps:cNvSpPr>
                        <wps:spPr bwMode="auto">
                          <a:xfrm>
                            <a:off x="0" y="20"/>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AE4F8" w14:textId="77777777" w:rsidR="003D76C2" w:rsidRDefault="00000000">
                              <w:pPr>
                                <w:spacing w:before="40" w:line="328" w:lineRule="auto"/>
                                <w:ind w:left="885"/>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android:layout_marginEnd</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android:ellipsize</w:t>
                              </w:r>
                              <w:proofErr w:type="spellEnd"/>
                              <w:r>
                                <w:rPr>
                                  <w:rFonts w:ascii="Courier New"/>
                                  <w:spacing w:val="-2"/>
                                  <w:sz w:val="18"/>
                                </w:rPr>
                                <w:t>="end"</w:t>
                              </w:r>
                            </w:p>
                            <w:p w14:paraId="325EE0C7" w14:textId="77777777" w:rsidR="003D76C2" w:rsidRDefault="00000000">
                              <w:pPr>
                                <w:spacing w:before="3" w:line="328" w:lineRule="auto"/>
                                <w:ind w:left="885" w:right="4318"/>
                                <w:rPr>
                                  <w:rFonts w:ascii="Courier New"/>
                                  <w:sz w:val="18"/>
                                </w:rPr>
                              </w:pP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android:lines</w:t>
                              </w:r>
                              <w:proofErr w:type="spellEnd"/>
                              <w:r>
                                <w:rPr>
                                  <w:rFonts w:ascii="Courier New"/>
                                  <w:spacing w:val="-2"/>
                                  <w:sz w:val="18"/>
                                </w:rPr>
                                <w:t xml:space="preserve">="1" </w:t>
                              </w:r>
                              <w:proofErr w:type="spellStart"/>
                              <w:r>
                                <w:rPr>
                                  <w:rFonts w:ascii="Courier New"/>
                                  <w:spacing w:val="-2"/>
                                  <w:sz w:val="18"/>
                                </w:rPr>
                                <w:t>android:textSize</w:t>
                              </w:r>
                              <w:proofErr w:type="spellEnd"/>
                              <w:r>
                                <w:rPr>
                                  <w:rFonts w:ascii="Courier New"/>
                                  <w:spacing w:val="-2"/>
                                  <w:sz w:val="18"/>
                                </w:rPr>
                                <w:t>="20sp"</w:t>
                              </w:r>
                            </w:p>
                            <w:p w14:paraId="7CE1EE3B" w14:textId="77777777" w:rsidR="003D76C2" w:rsidRDefault="00000000">
                              <w:pPr>
                                <w:spacing w:line="328" w:lineRule="auto"/>
                                <w:ind w:left="885" w:right="840"/>
                                <w:rPr>
                                  <w:rFonts w:ascii="Courier New"/>
                                  <w:sz w:val="18"/>
                                </w:rPr>
                              </w:pP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="TV Show" /&gt;</w:t>
                              </w:r>
                            </w:p>
                          </w:txbxContent>
                        </wps:txbx>
                        <wps:bodyPr rot="0" vert="horz" wrap="square" lIns="0" tIns="0" rIns="0" bIns="0" anchor="t" anchorCtr="0" upright="1">
                          <a:noAutofit/>
                        </wps:bodyPr>
                      </wps:wsp>
                    </wpg:wgp>
                  </a:graphicData>
                </a:graphic>
              </wp:inline>
            </w:drawing>
          </mc:Choice>
          <mc:Fallback>
            <w:pict>
              <v:group w14:anchorId="0141DD16" id="docshapegroup1252" o:spid="_x0000_s2136" style="width:399.6pt;height:157.25pt;mso-position-horizontal-relative:char;mso-position-vertical-relative:line"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">
                <v:rect id="docshape1253" o:spid="_x0000_s2137" style="position:absolute;top:10;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" fillcolor="#f6f6f6" stroked="f">
                  <v:path arrowok="t"/>
                </v:rect>
                <v:shape id="docshape1254" o:spid="_x0000_s2138" style="position:absolute;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" path="m7992,3124l,3124r,20l7992,3144r,-20xm7992,l,,,20r7992,l7992,xe" fillcolor="#dadada" stroked="f">
                  <v:path arrowok="t" o:connecttype="custom" o:connectlocs="7992,3124;0,3124;0,3144;7992,3144;7992,3124;7992,0;0,0;0,20;7992,20;7992,0" o:connectangles="0,0,0,0,0,0,0,0,0,0"/>
                </v:shape>
                <v:shape id="docshape1255" o:spid="_x0000_s2139" type="#_x0000_t202" style="position:absolute;top:20;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" filled="f" stroked="f">
                  <v:path arrowok="t"/>
                  <v:textbox inset="0,0,0,0">
                    <w:txbxContent>
                      <w:p w14:paraId="34EAE4F8" w14:textId="77777777" w:rsidR="003D76C2" w:rsidRDefault="00000000">
                        <w:pPr>
                          <w:spacing w:before="40" w:line="328" w:lineRule="auto"/>
                          <w:ind w:left="885"/>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android:layout_marginStart</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android:layout_marginEnd</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android:ellipsize</w:t>
                        </w:r>
                        <w:proofErr w:type="spellEnd"/>
                        <w:r>
                          <w:rPr>
                            <w:rFonts w:ascii="Courier New"/>
                            <w:spacing w:val="-2"/>
                            <w:sz w:val="18"/>
                          </w:rPr>
                          <w:t>="end"</w:t>
                        </w:r>
                      </w:p>
                      <w:p w14:paraId="325EE0C7" w14:textId="77777777" w:rsidR="003D76C2" w:rsidRDefault="00000000">
                        <w:pPr>
                          <w:spacing w:before="3" w:line="328" w:lineRule="auto"/>
                          <w:ind w:left="885" w:right="4318"/>
                          <w:rPr>
                            <w:rFonts w:ascii="Courier New"/>
                            <w:sz w:val="18"/>
                          </w:rPr>
                        </w:pPr>
                        <w:proofErr w:type="spellStart"/>
                        <w:r>
                          <w:rPr>
                            <w:rFonts w:ascii="Courier New"/>
                            <w:spacing w:val="-2"/>
                            <w:sz w:val="18"/>
                          </w:rPr>
                          <w:t>android:gravity</w:t>
                        </w:r>
                        <w:proofErr w:type="spellEnd"/>
                        <w:r>
                          <w:rPr>
                            <w:rFonts w:ascii="Courier New"/>
                            <w:spacing w:val="-2"/>
                            <w:sz w:val="18"/>
                          </w:rPr>
                          <w:t xml:space="preserve">="center" </w:t>
                        </w:r>
                        <w:proofErr w:type="spellStart"/>
                        <w:r>
                          <w:rPr>
                            <w:rFonts w:ascii="Courier New"/>
                            <w:spacing w:val="-2"/>
                            <w:sz w:val="18"/>
                          </w:rPr>
                          <w:t>android:lines</w:t>
                        </w:r>
                        <w:proofErr w:type="spellEnd"/>
                        <w:r>
                          <w:rPr>
                            <w:rFonts w:ascii="Courier New"/>
                            <w:spacing w:val="-2"/>
                            <w:sz w:val="18"/>
                          </w:rPr>
                          <w:t xml:space="preserve">="1" </w:t>
                        </w:r>
                        <w:proofErr w:type="spellStart"/>
                        <w:r>
                          <w:rPr>
                            <w:rFonts w:ascii="Courier New"/>
                            <w:spacing w:val="-2"/>
                            <w:sz w:val="18"/>
                          </w:rPr>
                          <w:t>android:textSize</w:t>
                        </w:r>
                        <w:proofErr w:type="spellEnd"/>
                        <w:r>
                          <w:rPr>
                            <w:rFonts w:ascii="Courier New"/>
                            <w:spacing w:val="-2"/>
                            <w:sz w:val="18"/>
                          </w:rPr>
                          <w:t>="20sp"</w:t>
                        </w:r>
                      </w:p>
                      <w:p w14:paraId="7CE1EE3B" w14:textId="77777777" w:rsidR="003D76C2" w:rsidRDefault="00000000">
                        <w:pPr>
                          <w:spacing w:line="328" w:lineRule="auto"/>
                          <w:ind w:left="885" w:right="840"/>
                          <w:rPr>
                            <w:rFonts w:ascii="Courier New"/>
                            <w:sz w:val="18"/>
                          </w:rPr>
                        </w:pP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="TV Show" /&gt;</w:t>
                        </w:r>
                      </w:p>
                    </w:txbxContent>
                  </v:textbox>
                </v:shape>
                <w10:anchorlock/>
              </v:group>
            </w:pict>
          </mc:Fallback>
        </mc:AlternateContent>
      </w:r>
    </w:p>
    <w:p w14:paraId="10F3150D" w14:textId="77777777" w:rsidR="003D76C2" w:rsidRDefault="00000000">
      <w:pPr>
        <w:pStyle w:val="BodyText"/>
        <w:spacing w:before="42"/>
        <w:ind w:left="554"/>
      </w:pPr>
      <w:r>
        <w:t>This</w:t>
      </w:r>
      <w:r>
        <w:rPr>
          <w:spacing w:val="-2"/>
        </w:rPr>
        <w:t xml:space="preserve"> </w:t>
      </w:r>
      <w:r>
        <w:t>layout</w:t>
      </w:r>
      <w:r>
        <w:rPr>
          <w:spacing w:val="-1"/>
        </w:rPr>
        <w:t xml:space="preserve"> </w:t>
      </w:r>
      <w:r>
        <w:t>file</w:t>
      </w:r>
      <w:r>
        <w:rPr>
          <w:spacing w:val="-1"/>
        </w:rPr>
        <w:t xml:space="preserve"> </w:t>
      </w:r>
      <w:r>
        <w:t>will</w:t>
      </w:r>
      <w:r>
        <w:rPr>
          <w:spacing w:val="-1"/>
        </w:rPr>
        <w:t xml:space="preserve"> </w:t>
      </w:r>
      <w:r>
        <w:t>be</w:t>
      </w:r>
      <w:r>
        <w:rPr>
          <w:spacing w:val="-1"/>
        </w:rPr>
        <w:t xml:space="preserve"> </w:t>
      </w:r>
      <w:r>
        <w:t>used</w:t>
      </w:r>
      <w:r>
        <w:rPr>
          <w:spacing w:val="-1"/>
        </w:rPr>
        <w:t xml:space="preserve"> </w:t>
      </w:r>
      <w:r>
        <w:t>for</w:t>
      </w:r>
      <w:r>
        <w:rPr>
          <w:spacing w:val="-1"/>
        </w:rPr>
        <w:t xml:space="preserve"> </w:t>
      </w:r>
      <w:r>
        <w:t>each</w:t>
      </w:r>
      <w:r>
        <w:rPr>
          <w:spacing w:val="-1"/>
        </w:rPr>
        <w:t xml:space="preserve"> </w:t>
      </w:r>
      <w:r>
        <w:t>TV</w:t>
      </w:r>
      <w:r>
        <w:rPr>
          <w:spacing w:val="-2"/>
        </w:rPr>
        <w:t xml:space="preserve"> </w:t>
      </w:r>
      <w:r>
        <w:t>show</w:t>
      </w:r>
      <w:r>
        <w:rPr>
          <w:spacing w:val="-1"/>
        </w:rPr>
        <w:t xml:space="preserve"> </w:t>
      </w:r>
      <w:r>
        <w:t>in</w:t>
      </w:r>
      <w:r>
        <w:rPr>
          <w:spacing w:val="-1"/>
        </w:rPr>
        <w:t xml:space="preserve"> </w:t>
      </w:r>
      <w:r>
        <w:t>the</w:t>
      </w:r>
      <w:r>
        <w:rPr>
          <w:spacing w:val="-1"/>
        </w:rPr>
        <w:t xml:space="preserve"> </w:t>
      </w:r>
      <w:r>
        <w:rPr>
          <w:spacing w:val="-2"/>
        </w:rPr>
        <w:t>list.</w:t>
      </w:r>
    </w:p>
    <w:p w14:paraId="587B60E6" w14:textId="77777777" w:rsidR="003D76C2" w:rsidRDefault="00000000">
      <w:pPr>
        <w:pStyle w:val="ListParagraph"/>
        <w:numPr>
          <w:ilvl w:val="0"/>
          <w:numId w:val="2"/>
        </w:numPr>
        <w:tabs>
          <w:tab w:val="left" w:pos="554"/>
        </w:tabs>
        <w:spacing w:before="147"/>
        <w:jc w:val="left"/>
        <w:rPr>
          <w:sz w:val="20"/>
        </w:rPr>
      </w:pPr>
      <w:r>
        <w:rPr>
          <w:sz w:val="20"/>
        </w:rPr>
        <w:t>Remove</w:t>
      </w:r>
      <w:r>
        <w:rPr>
          <w:spacing w:val="-11"/>
          <w:sz w:val="20"/>
        </w:rPr>
        <w:t xml:space="preserve"> </w:t>
      </w:r>
      <w:r>
        <w:rPr>
          <w:sz w:val="20"/>
        </w:rPr>
        <w:t>the</w:t>
      </w:r>
      <w:r>
        <w:rPr>
          <w:spacing w:val="-4"/>
          <w:sz w:val="20"/>
        </w:rPr>
        <w:t xml:space="preserve"> </w:t>
      </w:r>
      <w:r>
        <w:rPr>
          <w:sz w:val="20"/>
        </w:rPr>
        <w:t>Hello</w:t>
      </w:r>
      <w:r>
        <w:rPr>
          <w:spacing w:val="-4"/>
          <w:sz w:val="20"/>
        </w:rPr>
        <w:t xml:space="preserve"> </w:t>
      </w:r>
      <w:r>
        <w:rPr>
          <w:sz w:val="20"/>
        </w:rPr>
        <w:t>World</w:t>
      </w:r>
      <w:r>
        <w:rPr>
          <w:spacing w:val="-3"/>
          <w:sz w:val="20"/>
        </w:rPr>
        <w:t xml:space="preserve"> </w:t>
      </w:r>
      <w:proofErr w:type="spellStart"/>
      <w:r>
        <w:rPr>
          <w:sz w:val="20"/>
        </w:rPr>
        <w:t>TextView</w:t>
      </w:r>
      <w:proofErr w:type="spellEnd"/>
      <w:r>
        <w:rPr>
          <w:spacing w:val="-5"/>
          <w:sz w:val="20"/>
        </w:rPr>
        <w:t xml:space="preserve"> </w:t>
      </w:r>
      <w:r>
        <w:rPr>
          <w:sz w:val="20"/>
        </w:rPr>
        <w:t>in</w:t>
      </w:r>
      <w:r>
        <w:rPr>
          <w:spacing w:val="-4"/>
          <w:sz w:val="20"/>
        </w:rPr>
        <w:t xml:space="preserve"> </w:t>
      </w:r>
      <w:r>
        <w:rPr>
          <w:rFonts w:ascii="Courier New"/>
          <w:b/>
        </w:rPr>
        <w:t>activity_main.xml</w:t>
      </w:r>
      <w:r>
        <w:rPr>
          <w:rFonts w:ascii="Courier New"/>
          <w:b/>
          <w:spacing w:val="-80"/>
        </w:rPr>
        <w:t xml:space="preserve"> </w:t>
      </w:r>
      <w:r>
        <w:rPr>
          <w:sz w:val="20"/>
        </w:rPr>
        <w:t>and</w:t>
      </w:r>
      <w:r>
        <w:rPr>
          <w:spacing w:val="-5"/>
          <w:sz w:val="20"/>
        </w:rPr>
        <w:t xml:space="preserve"> </w:t>
      </w:r>
      <w:r>
        <w:rPr>
          <w:sz w:val="20"/>
        </w:rPr>
        <w:t>add</w:t>
      </w:r>
      <w:r>
        <w:rPr>
          <w:spacing w:val="-4"/>
          <w:sz w:val="20"/>
        </w:rPr>
        <w:t xml:space="preserve"> </w:t>
      </w:r>
      <w:r>
        <w:rPr>
          <w:spacing w:val="-10"/>
          <w:sz w:val="20"/>
        </w:rPr>
        <w:t>a</w:t>
      </w:r>
    </w:p>
    <w:p w14:paraId="104134D8" w14:textId="77777777" w:rsidR="003D76C2" w:rsidRDefault="00000000">
      <w:pPr>
        <w:pStyle w:val="BodyText"/>
        <w:spacing w:before="1"/>
        <w:ind w:left="554"/>
      </w:pPr>
      <w:proofErr w:type="spellStart"/>
      <w:r>
        <w:t>RecyclerView</w:t>
      </w:r>
      <w:proofErr w:type="spellEnd"/>
      <w:r>
        <w:rPr>
          <w:spacing w:val="-6"/>
        </w:rPr>
        <w:t xml:space="preserve"> </w:t>
      </w:r>
      <w:r>
        <w:t>for</w:t>
      </w:r>
      <w:r>
        <w:rPr>
          <w:spacing w:val="-2"/>
        </w:rPr>
        <w:t xml:space="preserve"> </w:t>
      </w:r>
      <w:r>
        <w:t>the</w:t>
      </w:r>
      <w:r>
        <w:rPr>
          <w:spacing w:val="-2"/>
        </w:rPr>
        <w:t xml:space="preserve"> </w:t>
      </w:r>
      <w:r>
        <w:t>list</w:t>
      </w:r>
      <w:r>
        <w:rPr>
          <w:spacing w:val="-3"/>
        </w:rPr>
        <w:t xml:space="preserve"> </w:t>
      </w:r>
      <w:r>
        <w:t>of</w:t>
      </w:r>
      <w:r>
        <w:rPr>
          <w:spacing w:val="-2"/>
        </w:rPr>
        <w:t xml:space="preserve"> </w:t>
      </w:r>
      <w:r>
        <w:t>TV</w:t>
      </w:r>
      <w:r>
        <w:rPr>
          <w:spacing w:val="-3"/>
        </w:rPr>
        <w:t xml:space="preserve"> </w:t>
      </w:r>
      <w:r>
        <w:rPr>
          <w:spacing w:val="-2"/>
        </w:rPr>
        <w:t>shows:</w:t>
      </w:r>
    </w:p>
    <w:p w14:paraId="3094FB6A" w14:textId="77777777" w:rsidR="003D76C2" w:rsidRDefault="00D51F7C">
      <w:pPr>
        <w:pStyle w:val="BodyText"/>
        <w:spacing w:before="4"/>
        <w:rPr>
          <w:sz w:val="9"/>
        </w:rPr>
      </w:pPr>
      <w:r>
        <w:rPr>
          <w:noProof/>
        </w:rPr>
        <mc:AlternateContent>
          <mc:Choice Requires="wpg">
            <w:drawing>
              <wp:anchor distT="0" distB="0" distL="0" distR="0" simplePos="0" relativeHeight="487761920" behindDoc="1" locked="0" layoutInCell="1" allowOverlap="1" wp14:anchorId="50FE05E0" wp14:editId="3C344F8C">
                <wp:simplePos x="0" y="0"/>
                <wp:positionH relativeFrom="page">
                  <wp:posOffset>662940</wp:posOffset>
                </wp:positionH>
                <wp:positionV relativeFrom="paragraph">
                  <wp:posOffset>95885</wp:posOffset>
                </wp:positionV>
                <wp:extent cx="5074920" cy="1730375"/>
                <wp:effectExtent l="0" t="0" r="5080" b="0"/>
                <wp:wrapTopAndBottom/>
                <wp:docPr id="302" name="docshapegroup1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51"/>
                          <a:chExt cx="7992" cy="2725"/>
                        </a:xfrm>
                      </wpg:grpSpPr>
                      <wps:wsp>
                        <wps:cNvPr id="303" name="docshape1257"/>
                        <wps:cNvSpPr>
                          <a:spLocks/>
                        </wps:cNvSpPr>
                        <wps:spPr bwMode="auto">
                          <a:xfrm>
                            <a:off x="1044" y="161"/>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4" name="docshape1258"/>
                        <wps:cNvSpPr>
                          <a:spLocks/>
                        </wps:cNvSpPr>
                        <wps:spPr bwMode="auto">
                          <a:xfrm>
                            <a:off x="1044" y="151"/>
                            <a:ext cx="7992" cy="2725"/>
                          </a:xfrm>
                          <a:custGeom>
                            <a:avLst/>
                            <a:gdLst>
                              <a:gd name="T0" fmla="+- 0 9036 1044"/>
                              <a:gd name="T1" fmla="*/ T0 w 7992"/>
                              <a:gd name="T2" fmla="+- 0 2855 151"/>
                              <a:gd name="T3" fmla="*/ 2855 h 2725"/>
                              <a:gd name="T4" fmla="+- 0 1044 1044"/>
                              <a:gd name="T5" fmla="*/ T4 w 7992"/>
                              <a:gd name="T6" fmla="+- 0 2855 151"/>
                              <a:gd name="T7" fmla="*/ 2855 h 2725"/>
                              <a:gd name="T8" fmla="+- 0 1044 1044"/>
                              <a:gd name="T9" fmla="*/ T8 w 7992"/>
                              <a:gd name="T10" fmla="+- 0 2875 151"/>
                              <a:gd name="T11" fmla="*/ 2875 h 2725"/>
                              <a:gd name="T12" fmla="+- 0 9036 1044"/>
                              <a:gd name="T13" fmla="*/ T12 w 7992"/>
                              <a:gd name="T14" fmla="+- 0 2875 151"/>
                              <a:gd name="T15" fmla="*/ 2875 h 2725"/>
                              <a:gd name="T16" fmla="+- 0 9036 1044"/>
                              <a:gd name="T17" fmla="*/ T16 w 7992"/>
                              <a:gd name="T18" fmla="+- 0 2855 151"/>
                              <a:gd name="T19" fmla="*/ 2855 h 2725"/>
                              <a:gd name="T20" fmla="+- 0 9036 1044"/>
                              <a:gd name="T21" fmla="*/ T20 w 7992"/>
                              <a:gd name="T22" fmla="+- 0 151 151"/>
                              <a:gd name="T23" fmla="*/ 151 h 2725"/>
                              <a:gd name="T24" fmla="+- 0 1044 1044"/>
                              <a:gd name="T25" fmla="*/ T24 w 7992"/>
                              <a:gd name="T26" fmla="+- 0 151 151"/>
                              <a:gd name="T27" fmla="*/ 151 h 2725"/>
                              <a:gd name="T28" fmla="+- 0 1044 1044"/>
                              <a:gd name="T29" fmla="*/ T28 w 7992"/>
                              <a:gd name="T30" fmla="+- 0 171 151"/>
                              <a:gd name="T31" fmla="*/ 171 h 2725"/>
                              <a:gd name="T32" fmla="+- 0 9036 1044"/>
                              <a:gd name="T33" fmla="*/ T32 w 7992"/>
                              <a:gd name="T34" fmla="+- 0 171 151"/>
                              <a:gd name="T35" fmla="*/ 171 h 2725"/>
                              <a:gd name="T36" fmla="+- 0 9036 1044"/>
                              <a:gd name="T37" fmla="*/ T36 w 7992"/>
                              <a:gd name="T38" fmla="+- 0 151 151"/>
                              <a:gd name="T39" fmla="*/ 151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docshape1259"/>
                        <wps:cNvSpPr txBox="1">
                          <a:spLocks/>
                        </wps:cNvSpPr>
                        <wps:spPr bwMode="auto">
                          <a:xfrm>
                            <a:off x="1044" y="171"/>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E42346" w14:textId="77777777" w:rsidR="003D76C2" w:rsidRDefault="00000000">
                              <w:pPr>
                                <w:spacing w:before="40" w:line="328" w:lineRule="auto"/>
                                <w:ind w:left="1317" w:hanging="432"/>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tv_show_list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5429E73C" w14:textId="77777777" w:rsidR="003D76C2" w:rsidRDefault="00000000">
                              <w:pPr>
                                <w:spacing w:before="3" w:line="202" w:lineRule="exact"/>
                                <w:ind w:left="1317"/>
                                <w:rPr>
                                  <w:rFonts w:ascii="Courier New"/>
                                  <w:sz w:val="18"/>
                                </w:rPr>
                              </w:pPr>
                              <w:proofErr w:type="spellStart"/>
                              <w:r>
                                <w:rPr>
                                  <w:rFonts w:ascii="Courier New"/>
                                  <w:spacing w:val="-2"/>
                                  <w:sz w:val="18"/>
                                </w:rPr>
                                <w:t>app:layoutManager</w:t>
                              </w:r>
                              <w:proofErr w:type="spellEnd"/>
                            </w:p>
                            <w:p w14:paraId="6698B91E"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androidx.recyclerview.widget.GridLayoutManager</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="parent"</w:t>
                              </w:r>
                            </w:p>
                            <w:p w14:paraId="0C02A951" w14:textId="77777777" w:rsidR="003D76C2" w:rsidRDefault="00000000">
                              <w:pPr>
                                <w:spacing w:before="52" w:line="328" w:lineRule="auto"/>
                                <w:ind w:left="1317" w:right="840"/>
                                <w:rPr>
                                  <w:rFonts w:ascii="Courier New"/>
                                  <w:sz w:val="18"/>
                                </w:rPr>
                              </w:pP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pacing w:val="-2"/>
                                  <w:sz w:val="18"/>
                                </w:rPr>
                                <w:t>app:spanCount</w:t>
                              </w:r>
                              <w:proofErr w:type="spellEnd"/>
                              <w:r>
                                <w:rPr>
                                  <w:rFonts w:ascii="Courier New"/>
                                  <w:spacing w:val="-2"/>
                                  <w:sz w:val="18"/>
                                </w:rPr>
                                <w:t xml:space="preserve">="2" </w:t>
                              </w:r>
                              <w:proofErr w:type="spellStart"/>
                              <w:r>
                                <w:rPr>
                                  <w:rFonts w:ascii="Courier New"/>
                                  <w:sz w:val="18"/>
                                </w:rPr>
                                <w:t>tools:listitem</w:t>
                              </w:r>
                              <w:proofErr w:type="spellEnd"/>
                              <w:r>
                                <w:rPr>
                                  <w:rFonts w:ascii="Courier New"/>
                                  <w:sz w:val="18"/>
                                </w:rPr>
                                <w:t>="@layout/</w:t>
                              </w:r>
                              <w:proofErr w:type="spellStart"/>
                              <w:r>
                                <w:rPr>
                                  <w:rFonts w:ascii="Courier New"/>
                                  <w:sz w:val="18"/>
                                </w:rPr>
                                <w:t>view_tv_show_item</w:t>
                              </w:r>
                              <w:proofErr w:type="spellEnd"/>
                              <w:r>
                                <w:rPr>
                                  <w:rFonts w:ascii="Courier New"/>
                                  <w:sz w:val="18"/>
                                </w:rPr>
                                <w:t>"</w:t>
                              </w:r>
                              <w:r>
                                <w:rPr>
                                  <w:rFonts w:ascii="Courier New"/>
                                  <w:spacing w:val="-29"/>
                                  <w:sz w:val="18"/>
                                </w:rPr>
                                <w:t xml:space="preserve"> </w:t>
                              </w:r>
                              <w:r>
                                <w:rPr>
                                  <w:rFonts w:ascii="Courier New"/>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FE05E0" id="docshapegroup1256" o:spid="_x0000_s2140" style="position:absolute;margin-left:52.2pt;margin-top:7.55pt;width:399.6pt;height:136.25pt;z-index:-15554560;mso-wrap-distance-left:0;mso-wrap-distance-right:0;mso-position-horizontal-relative:page;mso-position-vertical-relative:text" coordorigin="1044,151"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">
                <v:rect id="docshape1257" o:spid="_x0000_s2141" style="position:absolute;left:1044;top:161;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" fillcolor="#f6f6f6" stroked="f">
                  <v:path arrowok="t"/>
                </v:rect>
                <v:shape id="docshape1258" o:spid="_x0000_s2142" style="position:absolute;left:1044;top:151;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" path="m7992,2704l,2704r,20l7992,2724r,-20xm7992,l,,,20r7992,l7992,xe" fillcolor="#dadada" stroked="f">
                  <v:path arrowok="t" o:connecttype="custom" o:connectlocs="7992,2855;0,2855;0,2875;7992,2875;7992,2855;7992,151;0,151;0,171;7992,171;7992,151" o:connectangles="0,0,0,0,0,0,0,0,0,0"/>
                </v:shape>
                <v:shape id="docshape1259" o:spid="_x0000_s2143" type="#_x0000_t202" style="position:absolute;left:1044;top:171;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" filled="f" stroked="f">
                  <v:path arrowok="t"/>
                  <v:textbox inset="0,0,0,0">
                    <w:txbxContent>
                      <w:p w14:paraId="1DE42346" w14:textId="77777777" w:rsidR="003D76C2" w:rsidRDefault="00000000">
                        <w:pPr>
                          <w:spacing w:before="40" w:line="328" w:lineRule="auto"/>
                          <w:ind w:left="1317" w:hanging="432"/>
                          <w:rPr>
                            <w:rFonts w:ascii="Courier New"/>
                            <w:sz w:val="18"/>
                          </w:rPr>
                        </w:pPr>
                        <w:r>
                          <w:rPr>
                            <w:rFonts w:ascii="Courier New"/>
                            <w:spacing w:val="-2"/>
                            <w:sz w:val="18"/>
                          </w:rPr>
                          <w:t>&lt;</w:t>
                        </w:r>
                        <w:proofErr w:type="spellStart"/>
                        <w:r>
                          <w:rPr>
                            <w:rFonts w:ascii="Courier New"/>
                            <w:spacing w:val="-2"/>
                            <w:sz w:val="18"/>
                          </w:rPr>
                          <w:t>androidx.recyclerview.widget.RecyclerView</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tv_show_list</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p w14:paraId="5429E73C" w14:textId="77777777" w:rsidR="003D76C2" w:rsidRDefault="00000000">
                        <w:pPr>
                          <w:spacing w:before="3" w:line="202" w:lineRule="exact"/>
                          <w:ind w:left="1317"/>
                          <w:rPr>
                            <w:rFonts w:ascii="Courier New"/>
                            <w:sz w:val="18"/>
                          </w:rPr>
                        </w:pPr>
                        <w:proofErr w:type="spellStart"/>
                        <w:r>
                          <w:rPr>
                            <w:rFonts w:ascii="Courier New"/>
                            <w:spacing w:val="-2"/>
                            <w:sz w:val="18"/>
                          </w:rPr>
                          <w:t>app:layoutManager</w:t>
                        </w:r>
                        <w:proofErr w:type="spellEnd"/>
                      </w:p>
                      <w:p w14:paraId="6698B91E"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androidx.recyclerview.widget.GridLayoutManager</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="parent"</w:t>
                        </w:r>
                      </w:p>
                      <w:p w14:paraId="0C02A951" w14:textId="77777777" w:rsidR="003D76C2" w:rsidRDefault="00000000">
                        <w:pPr>
                          <w:spacing w:before="52" w:line="328" w:lineRule="auto"/>
                          <w:ind w:left="1317" w:right="840"/>
                          <w:rPr>
                            <w:rFonts w:ascii="Courier New"/>
                            <w:sz w:val="18"/>
                          </w:rPr>
                        </w:pP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pacing w:val="-2"/>
                            <w:sz w:val="18"/>
                          </w:rPr>
                          <w:t>app:spanCount</w:t>
                        </w:r>
                        <w:proofErr w:type="spellEnd"/>
                        <w:r>
                          <w:rPr>
                            <w:rFonts w:ascii="Courier New"/>
                            <w:spacing w:val="-2"/>
                            <w:sz w:val="18"/>
                          </w:rPr>
                          <w:t xml:space="preserve">="2" </w:t>
                        </w:r>
                        <w:proofErr w:type="spellStart"/>
                        <w:r>
                          <w:rPr>
                            <w:rFonts w:ascii="Courier New"/>
                            <w:sz w:val="18"/>
                          </w:rPr>
                          <w:t>tools:listitem</w:t>
                        </w:r>
                        <w:proofErr w:type="spellEnd"/>
                        <w:r>
                          <w:rPr>
                            <w:rFonts w:ascii="Courier New"/>
                            <w:sz w:val="18"/>
                          </w:rPr>
                          <w:t>="@layout/</w:t>
                        </w:r>
                        <w:proofErr w:type="spellStart"/>
                        <w:r>
                          <w:rPr>
                            <w:rFonts w:ascii="Courier New"/>
                            <w:sz w:val="18"/>
                          </w:rPr>
                          <w:t>view_tv_show_item</w:t>
                        </w:r>
                        <w:proofErr w:type="spellEnd"/>
                        <w:r>
                          <w:rPr>
                            <w:rFonts w:ascii="Courier New"/>
                            <w:sz w:val="18"/>
                          </w:rPr>
                          <w:t>"</w:t>
                        </w:r>
                        <w:r>
                          <w:rPr>
                            <w:rFonts w:ascii="Courier New"/>
                            <w:spacing w:val="-29"/>
                            <w:sz w:val="18"/>
                          </w:rPr>
                          <w:t xml:space="preserve"> </w:t>
                        </w:r>
                        <w:r>
                          <w:rPr>
                            <w:rFonts w:ascii="Courier New"/>
                            <w:sz w:val="18"/>
                          </w:rPr>
                          <w:t>/&gt;</w:t>
                        </w:r>
                      </w:p>
                    </w:txbxContent>
                  </v:textbox>
                </v:shape>
                <w10:wrap type="topAndBottom" anchorx="page"/>
              </v:group>
            </w:pict>
          </mc:Fallback>
        </mc:AlternateContent>
      </w:r>
    </w:p>
    <w:p w14:paraId="5E7DED25" w14:textId="77777777" w:rsidR="003D76C2" w:rsidRDefault="00000000">
      <w:pPr>
        <w:spacing w:before="72"/>
        <w:ind w:left="554"/>
        <w:rPr>
          <w:sz w:val="20"/>
        </w:rPr>
      </w:pPr>
      <w:r>
        <w:rPr>
          <w:sz w:val="20"/>
        </w:rPr>
        <w:t>This</w:t>
      </w:r>
      <w:r>
        <w:rPr>
          <w:spacing w:val="-10"/>
          <w:sz w:val="20"/>
        </w:rPr>
        <w:t xml:space="preserve"> </w:t>
      </w:r>
      <w:proofErr w:type="spellStart"/>
      <w:r>
        <w:rPr>
          <w:sz w:val="20"/>
        </w:rPr>
        <w:t>RecyclerView</w:t>
      </w:r>
      <w:proofErr w:type="spellEnd"/>
      <w:r>
        <w:rPr>
          <w:spacing w:val="-5"/>
          <w:sz w:val="20"/>
        </w:rPr>
        <w:t xml:space="preserve"> </w:t>
      </w:r>
      <w:r>
        <w:rPr>
          <w:sz w:val="20"/>
        </w:rPr>
        <w:t>with</w:t>
      </w:r>
      <w:r>
        <w:rPr>
          <w:spacing w:val="-4"/>
          <w:sz w:val="20"/>
        </w:rPr>
        <w:t xml:space="preserve"> </w:t>
      </w:r>
      <w:proofErr w:type="spellStart"/>
      <w:r>
        <w:rPr>
          <w:rFonts w:ascii="Courier New"/>
          <w:b/>
        </w:rPr>
        <w:t>LinearLayoutManager</w:t>
      </w:r>
      <w:proofErr w:type="spellEnd"/>
      <w:r>
        <w:rPr>
          <w:rFonts w:ascii="Courier New"/>
          <w:b/>
          <w:spacing w:val="-80"/>
        </w:rPr>
        <w:t xml:space="preserve"> </w:t>
      </w:r>
      <w:r>
        <w:rPr>
          <w:sz w:val="20"/>
        </w:rPr>
        <w:t>will</w:t>
      </w:r>
      <w:r>
        <w:rPr>
          <w:spacing w:val="-5"/>
          <w:sz w:val="20"/>
        </w:rPr>
        <w:t xml:space="preserve"> </w:t>
      </w:r>
      <w:r>
        <w:rPr>
          <w:sz w:val="20"/>
        </w:rPr>
        <w:t>display</w:t>
      </w:r>
      <w:r>
        <w:rPr>
          <w:spacing w:val="-4"/>
          <w:sz w:val="20"/>
        </w:rPr>
        <w:t xml:space="preserve"> </w:t>
      </w:r>
      <w:r>
        <w:rPr>
          <w:sz w:val="20"/>
        </w:rPr>
        <w:t>the</w:t>
      </w:r>
      <w:r>
        <w:rPr>
          <w:spacing w:val="-4"/>
          <w:sz w:val="20"/>
        </w:rPr>
        <w:t xml:space="preserve"> </w:t>
      </w:r>
      <w:r>
        <w:rPr>
          <w:sz w:val="20"/>
        </w:rPr>
        <w:t>list</w:t>
      </w:r>
      <w:r>
        <w:rPr>
          <w:spacing w:val="-4"/>
          <w:sz w:val="20"/>
        </w:rPr>
        <w:t xml:space="preserve"> </w:t>
      </w:r>
      <w:r>
        <w:rPr>
          <w:spacing w:val="-5"/>
          <w:sz w:val="20"/>
        </w:rPr>
        <w:t>of</w:t>
      </w:r>
    </w:p>
    <w:p w14:paraId="1FFF83E7" w14:textId="77777777" w:rsidR="003D76C2" w:rsidRDefault="00000000">
      <w:pPr>
        <w:pStyle w:val="BodyText"/>
        <w:ind w:left="554"/>
      </w:pPr>
      <w:r>
        <w:t>TV</w:t>
      </w:r>
      <w:r>
        <w:rPr>
          <w:spacing w:val="-2"/>
        </w:rPr>
        <w:t xml:space="preserve"> shows.</w:t>
      </w:r>
    </w:p>
    <w:p w14:paraId="2873F821" w14:textId="77777777" w:rsidR="003D76C2" w:rsidRDefault="00000000">
      <w:pPr>
        <w:pStyle w:val="ListParagraph"/>
        <w:numPr>
          <w:ilvl w:val="0"/>
          <w:numId w:val="2"/>
        </w:numPr>
        <w:tabs>
          <w:tab w:val="left" w:pos="554"/>
        </w:tabs>
        <w:spacing w:before="148"/>
        <w:ind w:right="1129"/>
        <w:jc w:val="left"/>
        <w:rPr>
          <w:sz w:val="20"/>
        </w:rPr>
      </w:pPr>
      <w:r>
        <w:rPr>
          <w:sz w:val="20"/>
        </w:rPr>
        <w:t>Create</w:t>
      </w:r>
      <w:r>
        <w:rPr>
          <w:spacing w:val="-4"/>
          <w:sz w:val="20"/>
        </w:rPr>
        <w:t xml:space="preserve"> </w:t>
      </w:r>
      <w:r>
        <w:rPr>
          <w:sz w:val="20"/>
        </w:rPr>
        <w:t>a</w:t>
      </w:r>
      <w:r>
        <w:rPr>
          <w:spacing w:val="-5"/>
          <w:sz w:val="20"/>
        </w:rPr>
        <w:t xml:space="preserve"> </w:t>
      </w:r>
      <w:r>
        <w:rPr>
          <w:sz w:val="20"/>
        </w:rPr>
        <w:t>model</w:t>
      </w:r>
      <w:r>
        <w:rPr>
          <w:spacing w:val="-5"/>
          <w:sz w:val="20"/>
        </w:rPr>
        <w:t xml:space="preserve"> </w:t>
      </w:r>
      <w:r>
        <w:rPr>
          <w:sz w:val="20"/>
        </w:rPr>
        <w:t>class,</w:t>
      </w:r>
      <w:r>
        <w:rPr>
          <w:spacing w:val="-4"/>
          <w:sz w:val="20"/>
        </w:rPr>
        <w:t xml:space="preserve"> </w:t>
      </w:r>
      <w:proofErr w:type="spellStart"/>
      <w:r>
        <w:rPr>
          <w:rFonts w:ascii="Courier New"/>
          <w:b/>
        </w:rPr>
        <w:t>TVShow</w:t>
      </w:r>
      <w:proofErr w:type="spellEnd"/>
      <w:r>
        <w:rPr>
          <w:sz w:val="20"/>
        </w:rPr>
        <w:t>,</w:t>
      </w:r>
      <w:r>
        <w:rPr>
          <w:spacing w:val="-4"/>
          <w:sz w:val="20"/>
        </w:rPr>
        <w:t xml:space="preserve"> </w:t>
      </w:r>
      <w:r>
        <w:rPr>
          <w:sz w:val="20"/>
        </w:rPr>
        <w:t>in</w:t>
      </w:r>
      <w:r>
        <w:rPr>
          <w:spacing w:val="-4"/>
          <w:sz w:val="20"/>
        </w:rPr>
        <w:t xml:space="preserve"> </w:t>
      </w:r>
      <w:r>
        <w:rPr>
          <w:sz w:val="20"/>
        </w:rPr>
        <w:t>a</w:t>
      </w:r>
      <w:r>
        <w:rPr>
          <w:spacing w:val="-5"/>
          <w:sz w:val="20"/>
        </w:rPr>
        <w:t xml:space="preserve"> </w:t>
      </w:r>
      <w:r>
        <w:rPr>
          <w:sz w:val="20"/>
        </w:rPr>
        <w:t>new</w:t>
      </w:r>
      <w:r>
        <w:rPr>
          <w:spacing w:val="-4"/>
          <w:sz w:val="20"/>
        </w:rPr>
        <w:t xml:space="preserve"> </w:t>
      </w:r>
      <w:r>
        <w:rPr>
          <w:sz w:val="20"/>
        </w:rPr>
        <w:t>package,</w:t>
      </w:r>
      <w:r>
        <w:rPr>
          <w:spacing w:val="-5"/>
          <w:sz w:val="20"/>
        </w:rPr>
        <w:t xml:space="preserve"> </w:t>
      </w:r>
      <w:proofErr w:type="spellStart"/>
      <w:r>
        <w:rPr>
          <w:rFonts w:ascii="Courier New"/>
          <w:b/>
        </w:rPr>
        <w:t>com.example.tvguide</w:t>
      </w:r>
      <w:proofErr w:type="spellEnd"/>
      <w:r>
        <w:rPr>
          <w:rFonts w:ascii="Courier New"/>
          <w:b/>
        </w:rPr>
        <w:t xml:space="preserve">. </w:t>
      </w:r>
      <w:r>
        <w:rPr>
          <w:rFonts w:ascii="Courier New"/>
          <w:b/>
          <w:spacing w:val="-2"/>
        </w:rPr>
        <w:t>model</w:t>
      </w:r>
      <w:r>
        <w:rPr>
          <w:spacing w:val="-2"/>
          <w:sz w:val="20"/>
        </w:rPr>
        <w:t>:</w:t>
      </w:r>
    </w:p>
    <w:p w14:paraId="0402E135" w14:textId="77777777" w:rsidR="003D76C2" w:rsidRDefault="00D51F7C">
      <w:pPr>
        <w:pStyle w:val="BodyText"/>
        <w:spacing w:before="10"/>
        <w:rPr>
          <w:sz w:val="8"/>
        </w:rPr>
      </w:pPr>
      <w:r>
        <w:rPr>
          <w:noProof/>
        </w:rPr>
        <mc:AlternateContent>
          <mc:Choice Requires="wpg">
            <w:drawing>
              <wp:anchor distT="0" distB="0" distL="0" distR="0" simplePos="0" relativeHeight="487762432" behindDoc="1" locked="0" layoutInCell="1" allowOverlap="1" wp14:anchorId="3DDC7A49" wp14:editId="4E4C26D9">
                <wp:simplePos x="0" y="0"/>
                <wp:positionH relativeFrom="page">
                  <wp:posOffset>662940</wp:posOffset>
                </wp:positionH>
                <wp:positionV relativeFrom="paragraph">
                  <wp:posOffset>90805</wp:posOffset>
                </wp:positionV>
                <wp:extent cx="5074920" cy="1819275"/>
                <wp:effectExtent l="0" t="0" r="5080" b="0"/>
                <wp:wrapTopAndBottom/>
                <wp:docPr id="298" name="docshapegroup1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43"/>
                          <a:chExt cx="7992" cy="2865"/>
                        </a:xfrm>
                      </wpg:grpSpPr>
                      <wps:wsp>
                        <wps:cNvPr id="299" name="docshape1261"/>
                        <wps:cNvSpPr>
                          <a:spLocks/>
                        </wps:cNvSpPr>
                        <wps:spPr bwMode="auto">
                          <a:xfrm>
                            <a:off x="1044" y="152"/>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docshape1262"/>
                        <wps:cNvSpPr>
                          <a:spLocks/>
                        </wps:cNvSpPr>
                        <wps:spPr bwMode="auto">
                          <a:xfrm>
                            <a:off x="1044" y="142"/>
                            <a:ext cx="7992" cy="2865"/>
                          </a:xfrm>
                          <a:custGeom>
                            <a:avLst/>
                            <a:gdLst>
                              <a:gd name="T0" fmla="+- 0 9036 1044"/>
                              <a:gd name="T1" fmla="*/ T0 w 7992"/>
                              <a:gd name="T2" fmla="+- 0 2987 143"/>
                              <a:gd name="T3" fmla="*/ 2987 h 2865"/>
                              <a:gd name="T4" fmla="+- 0 1044 1044"/>
                              <a:gd name="T5" fmla="*/ T4 w 7992"/>
                              <a:gd name="T6" fmla="+- 0 2987 143"/>
                              <a:gd name="T7" fmla="*/ 2987 h 2865"/>
                              <a:gd name="T8" fmla="+- 0 1044 1044"/>
                              <a:gd name="T9" fmla="*/ T8 w 7992"/>
                              <a:gd name="T10" fmla="+- 0 3007 143"/>
                              <a:gd name="T11" fmla="*/ 3007 h 2865"/>
                              <a:gd name="T12" fmla="+- 0 9036 1044"/>
                              <a:gd name="T13" fmla="*/ T12 w 7992"/>
                              <a:gd name="T14" fmla="+- 0 3007 143"/>
                              <a:gd name="T15" fmla="*/ 3007 h 2865"/>
                              <a:gd name="T16" fmla="+- 0 9036 1044"/>
                              <a:gd name="T17" fmla="*/ T16 w 7992"/>
                              <a:gd name="T18" fmla="+- 0 2987 143"/>
                              <a:gd name="T19" fmla="*/ 2987 h 2865"/>
                              <a:gd name="T20" fmla="+- 0 9036 1044"/>
                              <a:gd name="T21" fmla="*/ T20 w 7992"/>
                              <a:gd name="T22" fmla="+- 0 143 143"/>
                              <a:gd name="T23" fmla="*/ 143 h 2865"/>
                              <a:gd name="T24" fmla="+- 0 1044 1044"/>
                              <a:gd name="T25" fmla="*/ T24 w 7992"/>
                              <a:gd name="T26" fmla="+- 0 143 143"/>
                              <a:gd name="T27" fmla="*/ 143 h 2865"/>
                              <a:gd name="T28" fmla="+- 0 1044 1044"/>
                              <a:gd name="T29" fmla="*/ T28 w 7992"/>
                              <a:gd name="T30" fmla="+- 0 163 143"/>
                              <a:gd name="T31" fmla="*/ 163 h 2865"/>
                              <a:gd name="T32" fmla="+- 0 9036 1044"/>
                              <a:gd name="T33" fmla="*/ T32 w 7992"/>
                              <a:gd name="T34" fmla="+- 0 163 143"/>
                              <a:gd name="T35" fmla="*/ 163 h 2865"/>
                              <a:gd name="T36" fmla="+- 0 9036 1044"/>
                              <a:gd name="T37" fmla="*/ T36 w 7992"/>
                              <a:gd name="T38" fmla="+- 0 143 143"/>
                              <a:gd name="T39" fmla="*/ 143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 name="docshape1263"/>
                        <wps:cNvSpPr txBox="1">
                          <a:spLocks/>
                        </wps:cNvSpPr>
                        <wps:spPr bwMode="auto">
                          <a:xfrm>
                            <a:off x="1044" y="162"/>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59709" w14:textId="77777777" w:rsidR="003D76C2" w:rsidRDefault="00000000">
                              <w:pPr>
                                <w:spacing w:before="40"/>
                                <w:ind w:left="453"/>
                                <w:rPr>
                                  <w:rFonts w:ascii="Courier New"/>
                                  <w:sz w:val="18"/>
                                </w:rPr>
                              </w:pPr>
                              <w:r>
                                <w:rPr>
                                  <w:rFonts w:ascii="Courier New"/>
                                  <w:spacing w:val="-2"/>
                                  <w:sz w:val="18"/>
                                </w:rPr>
                                <w:t>@Parcelize</w:t>
                              </w:r>
                            </w:p>
                            <w:p w14:paraId="7D6FF2E8" w14:textId="77777777" w:rsidR="003D76C2" w:rsidRDefault="00000000">
                              <w:pPr>
                                <w:spacing w:before="76"/>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proofErr w:type="spellStart"/>
                              <w:r>
                                <w:rPr>
                                  <w:rFonts w:ascii="Courier New"/>
                                  <w:spacing w:val="-2"/>
                                  <w:sz w:val="18"/>
                                </w:rPr>
                                <w:t>TVShow</w:t>
                              </w:r>
                              <w:proofErr w:type="spellEnd"/>
                              <w:r>
                                <w:rPr>
                                  <w:rFonts w:ascii="Courier New"/>
                                  <w:spacing w:val="-2"/>
                                  <w:sz w:val="18"/>
                                </w:rPr>
                                <w:t>(</w:t>
                              </w:r>
                            </w:p>
                            <w:p w14:paraId="4AC6A8CA" w14:textId="77777777" w:rsidR="003D76C2" w:rsidRDefault="00000000">
                              <w:pPr>
                                <w:spacing w:before="76" w:line="328" w:lineRule="auto"/>
                                <w:ind w:left="885" w:right="3386"/>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backdrop_path</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first_air_date</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id: Int = 0,</w:t>
                              </w:r>
                            </w:p>
                            <w:p w14:paraId="4246269F" w14:textId="77777777" w:rsidR="003D76C2" w:rsidRDefault="00000000">
                              <w:pPr>
                                <w:spacing w:before="2"/>
                                <w:ind w:left="885"/>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name:</w:t>
                              </w:r>
                              <w:r>
                                <w:rPr>
                                  <w:rFonts w:ascii="Courier New"/>
                                  <w:spacing w:val="-4"/>
                                  <w:sz w:val="18"/>
                                </w:rPr>
                                <w:t xml:space="preserve"> </w:t>
                              </w:r>
                              <w:r>
                                <w:rPr>
                                  <w:rFonts w:ascii="Courier New"/>
                                  <w:sz w:val="18"/>
                                </w:rPr>
                                <w:t>String</w:t>
                              </w:r>
                              <w:r>
                                <w:rPr>
                                  <w:rFonts w:ascii="Courier New"/>
                                  <w:spacing w:val="-4"/>
                                  <w:sz w:val="18"/>
                                </w:rPr>
                                <w:t xml:space="preserve"> </w:t>
                              </w:r>
                              <w:r>
                                <w:rPr>
                                  <w:rFonts w:ascii="Courier New"/>
                                  <w:sz w:val="18"/>
                                </w:rPr>
                                <w:t>=</w:t>
                              </w:r>
                              <w:r>
                                <w:rPr>
                                  <w:rFonts w:ascii="Courier New"/>
                                  <w:spacing w:val="-3"/>
                                  <w:sz w:val="18"/>
                                </w:rPr>
                                <w:t xml:space="preserve"> </w:t>
                              </w:r>
                              <w:r>
                                <w:rPr>
                                  <w:rFonts w:ascii="Courier New"/>
                                  <w:spacing w:val="-5"/>
                                  <w:sz w:val="18"/>
                                </w:rPr>
                                <w:t>"",</w:t>
                              </w:r>
                            </w:p>
                            <w:p w14:paraId="1844886B" w14:textId="77777777" w:rsidR="003D76C2" w:rsidRDefault="00000000">
                              <w:pPr>
                                <w:spacing w:before="76" w:line="328" w:lineRule="auto"/>
                                <w:ind w:left="885" w:right="3062"/>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original_language</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original_name</w:t>
                              </w:r>
                              <w:proofErr w:type="spellEnd"/>
                              <w:r>
                                <w:rPr>
                                  <w:rFonts w:ascii="Courier New"/>
                                  <w:sz w:val="18"/>
                                </w:rPr>
                                <w:t>: String = "",</w:t>
                              </w:r>
                            </w:p>
                            <w:p w14:paraId="18321E81" w14:textId="77777777" w:rsidR="003D76C2" w:rsidRDefault="00000000">
                              <w:pPr>
                                <w:spacing w:line="328" w:lineRule="auto"/>
                                <w:ind w:left="885" w:right="4032"/>
                                <w:rPr>
                                  <w:rFonts w:ascii="Courier New"/>
                                  <w:sz w:val="18"/>
                                </w:rPr>
                              </w:pPr>
                              <w:proofErr w:type="spellStart"/>
                              <w:r>
                                <w:rPr>
                                  <w:rFonts w:ascii="Courier New"/>
                                  <w:sz w:val="18"/>
                                </w:rPr>
                                <w:t>val</w:t>
                              </w:r>
                              <w:proofErr w:type="spellEnd"/>
                              <w:r>
                                <w:rPr>
                                  <w:rFonts w:ascii="Courier New"/>
                                  <w:sz w:val="18"/>
                                </w:rPr>
                                <w:t xml:space="preserve"> overview: String = "", </w:t>
                              </w:r>
                              <w:proofErr w:type="spellStart"/>
                              <w:r>
                                <w:rPr>
                                  <w:rFonts w:ascii="Courier New"/>
                                  <w:sz w:val="18"/>
                                </w:rPr>
                                <w:t>val</w:t>
                              </w:r>
                              <w:proofErr w:type="spellEnd"/>
                              <w:r>
                                <w:rPr>
                                  <w:rFonts w:ascii="Courier New"/>
                                  <w:spacing w:val="-10"/>
                                  <w:sz w:val="18"/>
                                </w:rPr>
                                <w:t xml:space="preserve"> </w:t>
                              </w:r>
                              <w:r>
                                <w:rPr>
                                  <w:rFonts w:ascii="Courier New"/>
                                  <w:sz w:val="18"/>
                                </w:rPr>
                                <w:t>popularity:</w:t>
                              </w:r>
                              <w:r>
                                <w:rPr>
                                  <w:rFonts w:ascii="Courier New"/>
                                  <w:spacing w:val="-10"/>
                                  <w:sz w:val="18"/>
                                </w:rPr>
                                <w:t xml:space="preserve"> </w:t>
                              </w:r>
                              <w:r>
                                <w:rPr>
                                  <w:rFonts w:ascii="Courier New"/>
                                  <w:sz w:val="18"/>
                                </w:rPr>
                                <w:t>Float</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0f,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DC7A49" id="docshapegroup1260" o:spid="_x0000_s2144" style="position:absolute;margin-left:52.2pt;margin-top:7.15pt;width:399.6pt;height:143.25pt;z-index:-15554048;mso-wrap-distance-left:0;mso-wrap-distance-right:0;mso-position-horizontal-relative:page;mso-position-vertical-relative:text" coordorigin="1044,143"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">
                <v:rect id="docshape1261" o:spid="_x0000_s2145" style="position:absolute;left:1044;top:152;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" fillcolor="#f6f6f6" stroked="f">
                  <v:path arrowok="t"/>
                </v:rect>
                <v:shape id="docshape1262" o:spid="_x0000_s2146" style="position:absolute;left:1044;top:142;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" path="m7992,2844l,2844r,20l7992,2864r,-20xm7992,l,,,20r7992,l7992,xe" fillcolor="#dadada" stroked="f">
                  <v:path arrowok="t" o:connecttype="custom" o:connectlocs="7992,2987;0,2987;0,3007;7992,3007;7992,2987;7992,143;0,143;0,163;7992,163;7992,143" o:connectangles="0,0,0,0,0,0,0,0,0,0"/>
                </v:shape>
                <v:shape id="docshape1263" o:spid="_x0000_s2147" type="#_x0000_t202" style="position:absolute;left:1044;top:162;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" filled="f" stroked="f">
                  <v:path arrowok="t"/>
                  <v:textbox inset="0,0,0,0">
                    <w:txbxContent>
                      <w:p w14:paraId="1CB59709" w14:textId="77777777" w:rsidR="003D76C2" w:rsidRDefault="00000000">
                        <w:pPr>
                          <w:spacing w:before="40"/>
                          <w:ind w:left="453"/>
                          <w:rPr>
                            <w:rFonts w:ascii="Courier New"/>
                            <w:sz w:val="18"/>
                          </w:rPr>
                        </w:pPr>
                        <w:r>
                          <w:rPr>
                            <w:rFonts w:ascii="Courier New"/>
                            <w:spacing w:val="-2"/>
                            <w:sz w:val="18"/>
                          </w:rPr>
                          <w:t>@Parcelize</w:t>
                        </w:r>
                      </w:p>
                      <w:p w14:paraId="7D6FF2E8" w14:textId="77777777" w:rsidR="003D76C2" w:rsidRDefault="00000000">
                        <w:pPr>
                          <w:spacing w:before="76"/>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proofErr w:type="spellStart"/>
                        <w:r>
                          <w:rPr>
                            <w:rFonts w:ascii="Courier New"/>
                            <w:spacing w:val="-2"/>
                            <w:sz w:val="18"/>
                          </w:rPr>
                          <w:t>TVShow</w:t>
                        </w:r>
                        <w:proofErr w:type="spellEnd"/>
                        <w:r>
                          <w:rPr>
                            <w:rFonts w:ascii="Courier New"/>
                            <w:spacing w:val="-2"/>
                            <w:sz w:val="18"/>
                          </w:rPr>
                          <w:t>(</w:t>
                        </w:r>
                      </w:p>
                      <w:p w14:paraId="4AC6A8CA" w14:textId="77777777" w:rsidR="003D76C2" w:rsidRDefault="00000000">
                        <w:pPr>
                          <w:spacing w:before="76" w:line="328" w:lineRule="auto"/>
                          <w:ind w:left="885" w:right="3386"/>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backdrop_path</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first_air_date</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id: Int = 0,</w:t>
                        </w:r>
                      </w:p>
                      <w:p w14:paraId="4246269F" w14:textId="77777777" w:rsidR="003D76C2" w:rsidRDefault="00000000">
                        <w:pPr>
                          <w:spacing w:before="2"/>
                          <w:ind w:left="885"/>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name:</w:t>
                        </w:r>
                        <w:r>
                          <w:rPr>
                            <w:rFonts w:ascii="Courier New"/>
                            <w:spacing w:val="-4"/>
                            <w:sz w:val="18"/>
                          </w:rPr>
                          <w:t xml:space="preserve"> </w:t>
                        </w:r>
                        <w:r>
                          <w:rPr>
                            <w:rFonts w:ascii="Courier New"/>
                            <w:sz w:val="18"/>
                          </w:rPr>
                          <w:t>String</w:t>
                        </w:r>
                        <w:r>
                          <w:rPr>
                            <w:rFonts w:ascii="Courier New"/>
                            <w:spacing w:val="-4"/>
                            <w:sz w:val="18"/>
                          </w:rPr>
                          <w:t xml:space="preserve"> </w:t>
                        </w:r>
                        <w:r>
                          <w:rPr>
                            <w:rFonts w:ascii="Courier New"/>
                            <w:sz w:val="18"/>
                          </w:rPr>
                          <w:t>=</w:t>
                        </w:r>
                        <w:r>
                          <w:rPr>
                            <w:rFonts w:ascii="Courier New"/>
                            <w:spacing w:val="-3"/>
                            <w:sz w:val="18"/>
                          </w:rPr>
                          <w:t xml:space="preserve"> </w:t>
                        </w:r>
                        <w:r>
                          <w:rPr>
                            <w:rFonts w:ascii="Courier New"/>
                            <w:spacing w:val="-5"/>
                            <w:sz w:val="18"/>
                          </w:rPr>
                          <w:t>"",</w:t>
                        </w:r>
                      </w:p>
                      <w:p w14:paraId="1844886B" w14:textId="77777777" w:rsidR="003D76C2" w:rsidRDefault="00000000">
                        <w:pPr>
                          <w:spacing w:before="76" w:line="328" w:lineRule="auto"/>
                          <w:ind w:left="885" w:right="3062"/>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original_language</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original_name</w:t>
                        </w:r>
                        <w:proofErr w:type="spellEnd"/>
                        <w:r>
                          <w:rPr>
                            <w:rFonts w:ascii="Courier New"/>
                            <w:sz w:val="18"/>
                          </w:rPr>
                          <w:t>: String = "",</w:t>
                        </w:r>
                      </w:p>
                      <w:p w14:paraId="18321E81" w14:textId="77777777" w:rsidR="003D76C2" w:rsidRDefault="00000000">
                        <w:pPr>
                          <w:spacing w:line="328" w:lineRule="auto"/>
                          <w:ind w:left="885" w:right="4032"/>
                          <w:rPr>
                            <w:rFonts w:ascii="Courier New"/>
                            <w:sz w:val="18"/>
                          </w:rPr>
                        </w:pPr>
                        <w:proofErr w:type="spellStart"/>
                        <w:r>
                          <w:rPr>
                            <w:rFonts w:ascii="Courier New"/>
                            <w:sz w:val="18"/>
                          </w:rPr>
                          <w:t>val</w:t>
                        </w:r>
                        <w:proofErr w:type="spellEnd"/>
                        <w:r>
                          <w:rPr>
                            <w:rFonts w:ascii="Courier New"/>
                            <w:sz w:val="18"/>
                          </w:rPr>
                          <w:t xml:space="preserve"> overview: String = "", </w:t>
                        </w:r>
                        <w:proofErr w:type="spellStart"/>
                        <w:r>
                          <w:rPr>
                            <w:rFonts w:ascii="Courier New"/>
                            <w:sz w:val="18"/>
                          </w:rPr>
                          <w:t>val</w:t>
                        </w:r>
                        <w:proofErr w:type="spellEnd"/>
                        <w:r>
                          <w:rPr>
                            <w:rFonts w:ascii="Courier New"/>
                            <w:spacing w:val="-10"/>
                            <w:sz w:val="18"/>
                          </w:rPr>
                          <w:t xml:space="preserve"> </w:t>
                        </w:r>
                        <w:r>
                          <w:rPr>
                            <w:rFonts w:ascii="Courier New"/>
                            <w:sz w:val="18"/>
                          </w:rPr>
                          <w:t>popularity:</w:t>
                        </w:r>
                        <w:r>
                          <w:rPr>
                            <w:rFonts w:ascii="Courier New"/>
                            <w:spacing w:val="-10"/>
                            <w:sz w:val="18"/>
                          </w:rPr>
                          <w:t xml:space="preserve"> </w:t>
                        </w:r>
                        <w:r>
                          <w:rPr>
                            <w:rFonts w:ascii="Courier New"/>
                            <w:sz w:val="18"/>
                          </w:rPr>
                          <w:t>Float</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0f,</w:t>
                        </w:r>
                      </w:p>
                    </w:txbxContent>
                  </v:textbox>
                </v:shape>
                <w10:wrap type="topAndBottom" anchorx="page"/>
              </v:group>
            </w:pict>
          </mc:Fallback>
        </mc:AlternateContent>
      </w:r>
    </w:p>
    <w:p w14:paraId="7D867236" w14:textId="77777777" w:rsidR="003D76C2" w:rsidRDefault="003D76C2">
      <w:pPr>
        <w:rPr>
          <w:sz w:val="8"/>
        </w:rPr>
        <w:sectPr w:rsidR="003D76C2">
          <w:pgSz w:w="10800" w:h="13320"/>
          <w:pgMar w:top="1120" w:right="920" w:bottom="280" w:left="940" w:header="695" w:footer="0" w:gutter="0"/>
          <w:cols w:space="720"/>
        </w:sectPr>
      </w:pPr>
    </w:p>
    <w:p w14:paraId="29D87828" w14:textId="77777777" w:rsidR="003D76C2" w:rsidRDefault="003D76C2">
      <w:pPr>
        <w:pStyle w:val="BodyText"/>
        <w:spacing w:before="3"/>
        <w:rPr>
          <w:sz w:val="5"/>
        </w:rPr>
      </w:pPr>
    </w:p>
    <w:p w14:paraId="708657CB" w14:textId="77777777" w:rsidR="003D76C2" w:rsidRDefault="00D51F7C">
      <w:pPr>
        <w:pStyle w:val="BodyText"/>
        <w:ind w:left="824"/>
      </w:pPr>
      <w:r>
        <w:rPr>
          <w:noProof/>
        </w:rPr>
        <mc:AlternateContent>
          <mc:Choice Requires="wpg">
            <w:drawing>
              <wp:inline distT="0" distB="0" distL="0" distR="0" wp14:anchorId="5A7B34FD" wp14:editId="43ACA5CD">
                <wp:extent cx="5074920" cy="752475"/>
                <wp:effectExtent l="0" t="0" r="5080" b="0"/>
                <wp:docPr id="294" name="docshapegroup1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295" name="docshape1265"/>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docshape1266"/>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 name="docshape1267"/>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B8849" w14:textId="77777777" w:rsidR="003D76C2" w:rsidRDefault="00000000">
                              <w:pPr>
                                <w:spacing w:before="40" w:line="328" w:lineRule="auto"/>
                                <w:ind w:left="885" w:right="3699"/>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poster_path</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vote_average</w:t>
                              </w:r>
                              <w:proofErr w:type="spellEnd"/>
                              <w:r>
                                <w:rPr>
                                  <w:rFonts w:ascii="Courier New"/>
                                  <w:sz w:val="18"/>
                                </w:rPr>
                                <w:t xml:space="preserve">: Float = 0f, </w:t>
                              </w:r>
                              <w:proofErr w:type="spellStart"/>
                              <w:r>
                                <w:rPr>
                                  <w:rFonts w:ascii="Courier New"/>
                                  <w:sz w:val="18"/>
                                </w:rPr>
                                <w:t>val</w:t>
                              </w:r>
                              <w:proofErr w:type="spellEnd"/>
                              <w:r>
                                <w:rPr>
                                  <w:rFonts w:ascii="Courier New"/>
                                  <w:sz w:val="18"/>
                                </w:rPr>
                                <w:t xml:space="preserve"> </w:t>
                              </w:r>
                              <w:proofErr w:type="spellStart"/>
                              <w:r>
                                <w:rPr>
                                  <w:rFonts w:ascii="Courier New"/>
                                  <w:sz w:val="18"/>
                                </w:rPr>
                                <w:t>vote_count</w:t>
                              </w:r>
                              <w:proofErr w:type="spellEnd"/>
                              <w:r>
                                <w:rPr>
                                  <w:rFonts w:ascii="Courier New"/>
                                  <w:sz w:val="18"/>
                                </w:rPr>
                                <w:t>: Int = 0</w:t>
                              </w:r>
                            </w:p>
                            <w:p w14:paraId="1BA80986" w14:textId="77777777" w:rsidR="003D76C2" w:rsidRDefault="00000000">
                              <w:pPr>
                                <w:spacing w:before="2"/>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pacing w:val="-2"/>
                                  <w:sz w:val="18"/>
                                </w:rPr>
                                <w:t>Parcelable</w:t>
                              </w:r>
                              <w:proofErr w:type="spellEnd"/>
                            </w:p>
                          </w:txbxContent>
                        </wps:txbx>
                        <wps:bodyPr rot="0" vert="horz" wrap="square" lIns="0" tIns="0" rIns="0" bIns="0" anchor="t" anchorCtr="0" upright="1">
                          <a:noAutofit/>
                        </wps:bodyPr>
                      </wps:wsp>
                    </wpg:wgp>
                  </a:graphicData>
                </a:graphic>
              </wp:inline>
            </w:drawing>
          </mc:Choice>
          <mc:Fallback>
            <w:pict>
              <v:group w14:anchorId="5A7B34FD" id="docshapegroup1264" o:spid="_x0000_s2148"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">
                <v:rect id="docshape1265" o:spid="_x0000_s2149"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" fillcolor="#f6f6f6" stroked="f">
                  <v:path arrowok="t"/>
                </v:rect>
                <v:shape id="docshape1266" o:spid="_x0000_s2150"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" path="m7992,1164l,1164r,20l7992,1184r,-20xm7992,l,,,20r7992,l7992,xe" fillcolor="#dadada" stroked="f">
                  <v:path arrowok="t" o:connecttype="custom" o:connectlocs="7992,1164;0,1164;0,1184;7992,1184;7992,1164;7992,0;0,0;0,20;7992,20;7992,0" o:connectangles="0,0,0,0,0,0,0,0,0,0"/>
                </v:shape>
                <v:shape id="docshape1267" o:spid="_x0000_s2151"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" filled="f" stroked="f">
                  <v:path arrowok="t"/>
                  <v:textbox inset="0,0,0,0">
                    <w:txbxContent>
                      <w:p w14:paraId="1BFB8849" w14:textId="77777777" w:rsidR="003D76C2" w:rsidRDefault="00000000">
                        <w:pPr>
                          <w:spacing w:before="40" w:line="328" w:lineRule="auto"/>
                          <w:ind w:left="885" w:right="3699"/>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poster_path</w:t>
                        </w:r>
                        <w:proofErr w:type="spellEnd"/>
                        <w:r>
                          <w:rPr>
                            <w:rFonts w:ascii="Courier New"/>
                            <w:sz w:val="18"/>
                          </w:rPr>
                          <w: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vote_average</w:t>
                        </w:r>
                        <w:proofErr w:type="spellEnd"/>
                        <w:r>
                          <w:rPr>
                            <w:rFonts w:ascii="Courier New"/>
                            <w:sz w:val="18"/>
                          </w:rPr>
                          <w:t xml:space="preserve">: Float = 0f, </w:t>
                        </w:r>
                        <w:proofErr w:type="spellStart"/>
                        <w:r>
                          <w:rPr>
                            <w:rFonts w:ascii="Courier New"/>
                            <w:sz w:val="18"/>
                          </w:rPr>
                          <w:t>val</w:t>
                        </w:r>
                        <w:proofErr w:type="spellEnd"/>
                        <w:r>
                          <w:rPr>
                            <w:rFonts w:ascii="Courier New"/>
                            <w:sz w:val="18"/>
                          </w:rPr>
                          <w:t xml:space="preserve"> </w:t>
                        </w:r>
                        <w:proofErr w:type="spellStart"/>
                        <w:r>
                          <w:rPr>
                            <w:rFonts w:ascii="Courier New"/>
                            <w:sz w:val="18"/>
                          </w:rPr>
                          <w:t>vote_count</w:t>
                        </w:r>
                        <w:proofErr w:type="spellEnd"/>
                        <w:r>
                          <w:rPr>
                            <w:rFonts w:ascii="Courier New"/>
                            <w:sz w:val="18"/>
                          </w:rPr>
                          <w:t>: Int = 0</w:t>
                        </w:r>
                      </w:p>
                      <w:p w14:paraId="1BA80986" w14:textId="77777777" w:rsidR="003D76C2" w:rsidRDefault="00000000">
                        <w:pPr>
                          <w:spacing w:before="2"/>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pacing w:val="-2"/>
                            <w:sz w:val="18"/>
                          </w:rPr>
                          <w:t>Parcelable</w:t>
                        </w:r>
                        <w:proofErr w:type="spellEnd"/>
                      </w:p>
                    </w:txbxContent>
                  </v:textbox>
                </v:shape>
                <w10:anchorlock/>
              </v:group>
            </w:pict>
          </mc:Fallback>
        </mc:AlternateContent>
      </w:r>
    </w:p>
    <w:p w14:paraId="6CE2E89A" w14:textId="77777777" w:rsidR="003D76C2" w:rsidRDefault="00000000">
      <w:pPr>
        <w:pStyle w:val="BodyText"/>
        <w:spacing w:before="47"/>
        <w:ind w:left="1274"/>
      </w:pPr>
      <w:r>
        <w:t>This</w:t>
      </w:r>
      <w:r>
        <w:rPr>
          <w:spacing w:val="-7"/>
        </w:rPr>
        <w:t xml:space="preserve"> </w:t>
      </w:r>
      <w:r>
        <w:t>will</w:t>
      </w:r>
      <w:r>
        <w:rPr>
          <w:spacing w:val="-2"/>
        </w:rPr>
        <w:t xml:space="preserve"> </w:t>
      </w:r>
      <w:r>
        <w:t>be</w:t>
      </w:r>
      <w:r>
        <w:rPr>
          <w:spacing w:val="-3"/>
        </w:rPr>
        <w:t xml:space="preserve"> </w:t>
      </w:r>
      <w:r>
        <w:t>the</w:t>
      </w:r>
      <w:r>
        <w:rPr>
          <w:spacing w:val="-2"/>
        </w:rPr>
        <w:t xml:space="preserve"> </w:t>
      </w:r>
      <w:r>
        <w:t>model</w:t>
      </w:r>
      <w:r>
        <w:rPr>
          <w:spacing w:val="-4"/>
        </w:rPr>
        <w:t xml:space="preserve"> </w:t>
      </w:r>
      <w:r>
        <w:t>class</w:t>
      </w:r>
      <w:r>
        <w:rPr>
          <w:spacing w:val="-3"/>
        </w:rPr>
        <w:t xml:space="preserve"> </w:t>
      </w:r>
      <w:r>
        <w:t>representing</w:t>
      </w:r>
      <w:r>
        <w:rPr>
          <w:spacing w:val="-3"/>
        </w:rPr>
        <w:t xml:space="preserve"> </w:t>
      </w:r>
      <w:r>
        <w:t>a</w:t>
      </w:r>
      <w:r>
        <w:rPr>
          <w:spacing w:val="-2"/>
        </w:rPr>
        <w:t xml:space="preserve"> </w:t>
      </w:r>
      <w:proofErr w:type="spellStart"/>
      <w:r>
        <w:rPr>
          <w:rFonts w:ascii="Courier New"/>
          <w:b/>
          <w:sz w:val="22"/>
        </w:rPr>
        <w:t>TVShow</w:t>
      </w:r>
      <w:proofErr w:type="spellEnd"/>
      <w:r>
        <w:rPr>
          <w:rFonts w:ascii="Courier New"/>
          <w:b/>
          <w:spacing w:val="-80"/>
          <w:sz w:val="22"/>
        </w:rPr>
        <w:t xml:space="preserve"> </w:t>
      </w:r>
      <w:r>
        <w:t>object</w:t>
      </w:r>
      <w:r>
        <w:rPr>
          <w:spacing w:val="-2"/>
        </w:rPr>
        <w:t xml:space="preserve"> </w:t>
      </w:r>
      <w:r>
        <w:t>from</w:t>
      </w:r>
      <w:r>
        <w:rPr>
          <w:spacing w:val="-3"/>
        </w:rPr>
        <w:t xml:space="preserve"> </w:t>
      </w:r>
      <w:r>
        <w:t>the</w:t>
      </w:r>
      <w:r>
        <w:rPr>
          <w:spacing w:val="-2"/>
        </w:rPr>
        <w:t xml:space="preserve"> </w:t>
      </w:r>
      <w:r>
        <w:rPr>
          <w:spacing w:val="-4"/>
        </w:rPr>
        <w:t>API.</w:t>
      </w:r>
    </w:p>
    <w:p w14:paraId="58023E7A" w14:textId="77777777" w:rsidR="003D76C2" w:rsidRDefault="00000000">
      <w:pPr>
        <w:pStyle w:val="ListParagraph"/>
        <w:numPr>
          <w:ilvl w:val="0"/>
          <w:numId w:val="2"/>
        </w:numPr>
        <w:tabs>
          <w:tab w:val="left" w:pos="1274"/>
        </w:tabs>
        <w:spacing w:before="140"/>
        <w:ind w:left="1274" w:right="256"/>
        <w:jc w:val="left"/>
        <w:rPr>
          <w:sz w:val="20"/>
        </w:rPr>
      </w:pPr>
      <w:r>
        <w:rPr>
          <w:sz w:val="20"/>
        </w:rPr>
        <w:t>Create</w:t>
      </w:r>
      <w:r>
        <w:rPr>
          <w:spacing w:val="-10"/>
          <w:sz w:val="20"/>
        </w:rPr>
        <w:t xml:space="preserve"> </w:t>
      </w:r>
      <w:r>
        <w:rPr>
          <w:sz w:val="20"/>
        </w:rPr>
        <w:t>a</w:t>
      </w:r>
      <w:r>
        <w:rPr>
          <w:spacing w:val="-6"/>
          <w:sz w:val="20"/>
        </w:rPr>
        <w:t xml:space="preserve"> </w:t>
      </w:r>
      <w:r>
        <w:rPr>
          <w:sz w:val="20"/>
        </w:rPr>
        <w:t>new</w:t>
      </w:r>
      <w:r>
        <w:rPr>
          <w:spacing w:val="-5"/>
          <w:sz w:val="20"/>
        </w:rPr>
        <w:t xml:space="preserve"> </w:t>
      </w:r>
      <w:r>
        <w:rPr>
          <w:sz w:val="20"/>
        </w:rPr>
        <w:t>activity</w:t>
      </w:r>
      <w:r>
        <w:rPr>
          <w:spacing w:val="-6"/>
          <w:sz w:val="20"/>
        </w:rPr>
        <w:t xml:space="preserve"> </w:t>
      </w:r>
      <w:r>
        <w:rPr>
          <w:sz w:val="20"/>
        </w:rPr>
        <w:t>named</w:t>
      </w:r>
      <w:r>
        <w:rPr>
          <w:spacing w:val="-6"/>
          <w:sz w:val="20"/>
        </w:rPr>
        <w:t xml:space="preserve"> </w:t>
      </w:r>
      <w:proofErr w:type="spellStart"/>
      <w:r>
        <w:rPr>
          <w:rFonts w:ascii="Courier New"/>
          <w:b/>
        </w:rPr>
        <w:t>DetailsActivity</w:t>
      </w:r>
      <w:proofErr w:type="spellEnd"/>
      <w:r>
        <w:rPr>
          <w:rFonts w:ascii="Courier New"/>
          <w:b/>
          <w:spacing w:val="-80"/>
        </w:rPr>
        <w:t xml:space="preserve"> </w:t>
      </w:r>
      <w:r>
        <w:rPr>
          <w:sz w:val="20"/>
        </w:rPr>
        <w:t>with</w:t>
      </w:r>
      <w:r>
        <w:rPr>
          <w:spacing w:val="-6"/>
          <w:sz w:val="20"/>
        </w:rPr>
        <w:t xml:space="preserve"> </w:t>
      </w:r>
      <w:proofErr w:type="spellStart"/>
      <w:r>
        <w:rPr>
          <w:rFonts w:ascii="Courier New"/>
          <w:b/>
        </w:rPr>
        <w:t>activity_details</w:t>
      </w:r>
      <w:proofErr w:type="spellEnd"/>
      <w:r>
        <w:rPr>
          <w:rFonts w:ascii="Courier New"/>
          <w:b/>
        </w:rPr>
        <w:t>. xml</w:t>
      </w:r>
      <w:r>
        <w:rPr>
          <w:rFonts w:ascii="Courier New"/>
          <w:b/>
          <w:spacing w:val="-42"/>
        </w:rPr>
        <w:t xml:space="preserve"> </w:t>
      </w:r>
      <w:r>
        <w:rPr>
          <w:sz w:val="20"/>
        </w:rPr>
        <w:t>as the layout file.</w:t>
      </w:r>
    </w:p>
    <w:p w14:paraId="6923A2C3" w14:textId="77777777" w:rsidR="003D76C2" w:rsidRDefault="00000000">
      <w:pPr>
        <w:pStyle w:val="ListParagraph"/>
        <w:numPr>
          <w:ilvl w:val="0"/>
          <w:numId w:val="2"/>
        </w:numPr>
        <w:tabs>
          <w:tab w:val="left" w:pos="1274"/>
        </w:tabs>
        <w:spacing w:before="140"/>
        <w:ind w:left="1274"/>
        <w:jc w:val="left"/>
        <w:rPr>
          <w:rFonts w:ascii="Courier New"/>
          <w:b/>
        </w:rPr>
      </w:pPr>
      <w:r>
        <w:rPr>
          <w:sz w:val="20"/>
        </w:rPr>
        <w:t>Open</w:t>
      </w:r>
      <w:r>
        <w:rPr>
          <w:spacing w:val="-8"/>
          <w:sz w:val="20"/>
        </w:rPr>
        <w:t xml:space="preserve"> </w:t>
      </w:r>
      <w:r>
        <w:rPr>
          <w:sz w:val="20"/>
        </w:rPr>
        <w:t>the</w:t>
      </w:r>
      <w:r>
        <w:rPr>
          <w:spacing w:val="-5"/>
          <w:sz w:val="20"/>
        </w:rPr>
        <w:t xml:space="preserve"> </w:t>
      </w:r>
      <w:r>
        <w:rPr>
          <w:rFonts w:ascii="Courier New"/>
          <w:b/>
        </w:rPr>
        <w:t>AndroidManifest.xml</w:t>
      </w:r>
      <w:r>
        <w:rPr>
          <w:rFonts w:ascii="Courier New"/>
          <w:b/>
          <w:spacing w:val="-80"/>
        </w:rPr>
        <w:t xml:space="preserve"> </w:t>
      </w:r>
      <w:r>
        <w:rPr>
          <w:sz w:val="20"/>
        </w:rPr>
        <w:t>file</w:t>
      </w:r>
      <w:r>
        <w:rPr>
          <w:spacing w:val="-3"/>
          <w:sz w:val="20"/>
        </w:rPr>
        <w:t xml:space="preserve"> </w:t>
      </w:r>
      <w:r>
        <w:rPr>
          <w:sz w:val="20"/>
        </w:rPr>
        <w:t>and</w:t>
      </w:r>
      <w:r>
        <w:rPr>
          <w:spacing w:val="-5"/>
          <w:sz w:val="20"/>
        </w:rPr>
        <w:t xml:space="preserve"> </w:t>
      </w:r>
      <w:r>
        <w:rPr>
          <w:sz w:val="20"/>
        </w:rPr>
        <w:t>add</w:t>
      </w:r>
      <w:r>
        <w:rPr>
          <w:spacing w:val="-5"/>
          <w:sz w:val="20"/>
        </w:rPr>
        <w:t xml:space="preserve"> </w:t>
      </w:r>
      <w:r>
        <w:rPr>
          <w:sz w:val="20"/>
        </w:rPr>
        <w:t>the</w:t>
      </w:r>
      <w:r>
        <w:rPr>
          <w:spacing w:val="-4"/>
          <w:sz w:val="20"/>
        </w:rPr>
        <w:t xml:space="preserve"> </w:t>
      </w:r>
      <w:proofErr w:type="spellStart"/>
      <w:r>
        <w:rPr>
          <w:rFonts w:ascii="Courier New"/>
          <w:b/>
          <w:spacing w:val="-2"/>
        </w:rPr>
        <w:t>parentActivityName</w:t>
      </w:r>
      <w:proofErr w:type="spellEnd"/>
    </w:p>
    <w:p w14:paraId="172807E1" w14:textId="77777777" w:rsidR="003D76C2" w:rsidRDefault="00000000">
      <w:pPr>
        <w:ind w:left="1274"/>
        <w:rPr>
          <w:sz w:val="20"/>
        </w:rPr>
      </w:pPr>
      <w:r>
        <w:rPr>
          <w:sz w:val="20"/>
        </w:rPr>
        <w:t>attribute</w:t>
      </w:r>
      <w:r>
        <w:rPr>
          <w:spacing w:val="-13"/>
          <w:sz w:val="20"/>
        </w:rPr>
        <w:t xml:space="preserve"> </w:t>
      </w:r>
      <w:r>
        <w:rPr>
          <w:sz w:val="20"/>
        </w:rPr>
        <w:t>in</w:t>
      </w:r>
      <w:r>
        <w:rPr>
          <w:spacing w:val="-6"/>
          <w:sz w:val="20"/>
        </w:rPr>
        <w:t xml:space="preserve"> </w:t>
      </w:r>
      <w:r>
        <w:rPr>
          <w:sz w:val="20"/>
        </w:rPr>
        <w:t>the</w:t>
      </w:r>
      <w:r>
        <w:rPr>
          <w:spacing w:val="-6"/>
          <w:sz w:val="20"/>
        </w:rPr>
        <w:t xml:space="preserve"> </w:t>
      </w:r>
      <w:proofErr w:type="spellStart"/>
      <w:r>
        <w:rPr>
          <w:rFonts w:ascii="Courier New"/>
          <w:b/>
        </w:rPr>
        <w:t>DetailsActivity</w:t>
      </w:r>
      <w:proofErr w:type="spellEnd"/>
      <w:r>
        <w:rPr>
          <w:rFonts w:ascii="Courier New"/>
          <w:b/>
          <w:spacing w:val="-80"/>
        </w:rPr>
        <w:t xml:space="preserve"> </w:t>
      </w:r>
      <w:r>
        <w:rPr>
          <w:spacing w:val="-2"/>
          <w:sz w:val="20"/>
        </w:rPr>
        <w:t>declaration:</w:t>
      </w:r>
    </w:p>
    <w:p w14:paraId="75C311EF" w14:textId="77777777" w:rsidR="003D76C2" w:rsidRDefault="00D51F7C">
      <w:pPr>
        <w:pStyle w:val="BodyText"/>
        <w:spacing w:before="11"/>
        <w:rPr>
          <w:sz w:val="8"/>
        </w:rPr>
      </w:pPr>
      <w:r>
        <w:rPr>
          <w:noProof/>
        </w:rPr>
        <mc:AlternateContent>
          <mc:Choice Requires="wpg">
            <w:drawing>
              <wp:anchor distT="0" distB="0" distL="0" distR="0" simplePos="0" relativeHeight="487763456" behindDoc="1" locked="0" layoutInCell="1" allowOverlap="1" wp14:anchorId="516185C9" wp14:editId="25564178">
                <wp:simplePos x="0" y="0"/>
                <wp:positionH relativeFrom="page">
                  <wp:posOffset>1120140</wp:posOffset>
                </wp:positionH>
                <wp:positionV relativeFrom="paragraph">
                  <wp:posOffset>91440</wp:posOffset>
                </wp:positionV>
                <wp:extent cx="5074920" cy="396875"/>
                <wp:effectExtent l="0" t="0" r="5080" b="0"/>
                <wp:wrapTopAndBottom/>
                <wp:docPr id="290" name="docshapegroup1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44"/>
                          <a:chExt cx="7992" cy="625"/>
                        </a:xfrm>
                      </wpg:grpSpPr>
                      <wps:wsp>
                        <wps:cNvPr id="291" name="docshape1269"/>
                        <wps:cNvSpPr>
                          <a:spLocks/>
                        </wps:cNvSpPr>
                        <wps:spPr bwMode="auto">
                          <a:xfrm>
                            <a:off x="1764" y="154"/>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docshape1270"/>
                        <wps:cNvSpPr>
                          <a:spLocks/>
                        </wps:cNvSpPr>
                        <wps:spPr bwMode="auto">
                          <a:xfrm>
                            <a:off x="1764" y="144"/>
                            <a:ext cx="7992" cy="625"/>
                          </a:xfrm>
                          <a:custGeom>
                            <a:avLst/>
                            <a:gdLst>
                              <a:gd name="T0" fmla="+- 0 9756 1764"/>
                              <a:gd name="T1" fmla="*/ T0 w 7992"/>
                              <a:gd name="T2" fmla="+- 0 749 144"/>
                              <a:gd name="T3" fmla="*/ 749 h 625"/>
                              <a:gd name="T4" fmla="+- 0 1764 1764"/>
                              <a:gd name="T5" fmla="*/ T4 w 7992"/>
                              <a:gd name="T6" fmla="+- 0 749 144"/>
                              <a:gd name="T7" fmla="*/ 749 h 625"/>
                              <a:gd name="T8" fmla="+- 0 1764 1764"/>
                              <a:gd name="T9" fmla="*/ T8 w 7992"/>
                              <a:gd name="T10" fmla="+- 0 769 144"/>
                              <a:gd name="T11" fmla="*/ 769 h 625"/>
                              <a:gd name="T12" fmla="+- 0 9756 1764"/>
                              <a:gd name="T13" fmla="*/ T12 w 7992"/>
                              <a:gd name="T14" fmla="+- 0 769 144"/>
                              <a:gd name="T15" fmla="*/ 769 h 625"/>
                              <a:gd name="T16" fmla="+- 0 9756 1764"/>
                              <a:gd name="T17" fmla="*/ T16 w 7992"/>
                              <a:gd name="T18" fmla="+- 0 749 144"/>
                              <a:gd name="T19" fmla="*/ 749 h 625"/>
                              <a:gd name="T20" fmla="+- 0 9756 1764"/>
                              <a:gd name="T21" fmla="*/ T20 w 7992"/>
                              <a:gd name="T22" fmla="+- 0 144 144"/>
                              <a:gd name="T23" fmla="*/ 144 h 625"/>
                              <a:gd name="T24" fmla="+- 0 1764 1764"/>
                              <a:gd name="T25" fmla="*/ T24 w 7992"/>
                              <a:gd name="T26" fmla="+- 0 144 144"/>
                              <a:gd name="T27" fmla="*/ 144 h 625"/>
                              <a:gd name="T28" fmla="+- 0 1764 1764"/>
                              <a:gd name="T29" fmla="*/ T28 w 7992"/>
                              <a:gd name="T30" fmla="+- 0 164 144"/>
                              <a:gd name="T31" fmla="*/ 164 h 625"/>
                              <a:gd name="T32" fmla="+- 0 9756 1764"/>
                              <a:gd name="T33" fmla="*/ T32 w 7992"/>
                              <a:gd name="T34" fmla="+- 0 164 144"/>
                              <a:gd name="T35" fmla="*/ 164 h 625"/>
                              <a:gd name="T36" fmla="+- 0 9756 1764"/>
                              <a:gd name="T37" fmla="*/ T36 w 7992"/>
                              <a:gd name="T38" fmla="+- 0 144 144"/>
                              <a:gd name="T39" fmla="*/ 144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5"/>
                                </a:moveTo>
                                <a:lnTo>
                                  <a:pt x="0" y="605"/>
                                </a:lnTo>
                                <a:lnTo>
                                  <a:pt x="0" y="625"/>
                                </a:lnTo>
                                <a:lnTo>
                                  <a:pt x="7992" y="625"/>
                                </a:lnTo>
                                <a:lnTo>
                                  <a:pt x="7992" y="6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 name="docshape1271"/>
                        <wps:cNvSpPr txBox="1">
                          <a:spLocks/>
                        </wps:cNvSpPr>
                        <wps:spPr bwMode="auto">
                          <a:xfrm>
                            <a:off x="1764" y="164"/>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CE94B2" w14:textId="77777777" w:rsidR="003D76C2" w:rsidRDefault="00000000">
                              <w:pPr>
                                <w:spacing w:before="35" w:line="328" w:lineRule="auto"/>
                                <w:ind w:left="1749" w:hanging="864"/>
                                <w:rPr>
                                  <w:rFonts w:ascii="Courier New"/>
                                  <w:sz w:val="18"/>
                                </w:rPr>
                              </w:pPr>
                              <w:r>
                                <w:rPr>
                                  <w:rFonts w:ascii="Courier New"/>
                                  <w:sz w:val="18"/>
                                </w:rPr>
                                <w:t xml:space="preserve">&lt;activity </w:t>
                              </w:r>
                              <w:proofErr w:type="spellStart"/>
                              <w:r>
                                <w:rPr>
                                  <w:rFonts w:ascii="Courier New"/>
                                  <w:sz w:val="18"/>
                                </w:rPr>
                                <w:t>android:name</w:t>
                              </w:r>
                              <w:proofErr w:type="spellEnd"/>
                              <w:r>
                                <w:rPr>
                                  <w:rFonts w:ascii="Courier New"/>
                                  <w:sz w:val="18"/>
                                </w:rPr>
                                <w:t>=".</w:t>
                              </w:r>
                              <w:proofErr w:type="spellStart"/>
                              <w:r>
                                <w:rPr>
                                  <w:rFonts w:ascii="Courier New"/>
                                  <w:sz w:val="18"/>
                                </w:rPr>
                                <w:t>DetailsActivity</w:t>
                              </w:r>
                              <w:proofErr w:type="spellEnd"/>
                              <w:r>
                                <w:rPr>
                                  <w:rFonts w:ascii="Courier New"/>
                                  <w:sz w:val="18"/>
                                </w:rPr>
                                <w:t xml:space="preserve">" </w:t>
                              </w:r>
                              <w:proofErr w:type="spellStart"/>
                              <w:r>
                                <w:rPr>
                                  <w:rFonts w:ascii="Courier New"/>
                                  <w:sz w:val="18"/>
                                </w:rPr>
                                <w:t>android:parentActivityName</w:t>
                              </w:r>
                              <w:proofErr w:type="spellEnd"/>
                              <w:r>
                                <w:rPr>
                                  <w:rFonts w:ascii="Courier New"/>
                                  <w:sz w:val="18"/>
                                </w:rPr>
                                <w:t>=".</w:t>
                              </w:r>
                              <w:proofErr w:type="spellStart"/>
                              <w:r>
                                <w:rPr>
                                  <w:rFonts w:ascii="Courier New"/>
                                  <w:sz w:val="18"/>
                                </w:rPr>
                                <w:t>MainActivity</w:t>
                              </w:r>
                              <w:proofErr w:type="spellEnd"/>
                              <w:r>
                                <w:rPr>
                                  <w:rFonts w:ascii="Courier New"/>
                                  <w:sz w:val="18"/>
                                </w:rPr>
                                <w:t>"</w:t>
                              </w:r>
                              <w:r>
                                <w:rPr>
                                  <w:rFonts w:ascii="Courier New"/>
                                  <w:spacing w:val="-29"/>
                                  <w:sz w:val="18"/>
                                </w:rPr>
                                <w:t xml:space="preserve"> </w:t>
                              </w:r>
                              <w:r>
                                <w:rPr>
                                  <w:rFonts w:ascii="Courier New"/>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6185C9" id="docshapegroup1268" o:spid="_x0000_s2152" style="position:absolute;margin-left:88.2pt;margin-top:7.2pt;width:399.6pt;height:31.25pt;z-index:-15553024;mso-wrap-distance-left:0;mso-wrap-distance-right:0;mso-position-horizontal-relative:page;mso-position-vertical-relative:text" coordorigin="1764,144"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">
                <v:rect id="docshape1269" o:spid="_x0000_s2153" style="position:absolute;left:1764;top:154;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" fillcolor="#f6f6f6" stroked="f">
                  <v:path arrowok="t"/>
                </v:rect>
                <v:shape id="docshape1270" o:spid="_x0000_s2154" style="position:absolute;left:1764;top:144;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" path="m7992,605l,605r,20l7992,625r,-20xm7992,l,,,20r7992,l7992,xe" fillcolor="#dadada" stroked="f">
                  <v:path arrowok="t" o:connecttype="custom" o:connectlocs="7992,749;0,749;0,769;7992,769;7992,749;7992,144;0,144;0,164;7992,164;7992,144" o:connectangles="0,0,0,0,0,0,0,0,0,0"/>
                </v:shape>
                <v:shape id="docshape1271" o:spid="_x0000_s2155" type="#_x0000_t202" style="position:absolute;left:1764;top:164;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" filled="f" stroked="f">
                  <v:path arrowok="t"/>
                  <v:textbox inset="0,0,0,0">
                    <w:txbxContent>
                      <w:p w14:paraId="54CE94B2" w14:textId="77777777" w:rsidR="003D76C2" w:rsidRDefault="00000000">
                        <w:pPr>
                          <w:spacing w:before="35" w:line="328" w:lineRule="auto"/>
                          <w:ind w:left="1749" w:hanging="864"/>
                          <w:rPr>
                            <w:rFonts w:ascii="Courier New"/>
                            <w:sz w:val="18"/>
                          </w:rPr>
                        </w:pPr>
                        <w:r>
                          <w:rPr>
                            <w:rFonts w:ascii="Courier New"/>
                            <w:sz w:val="18"/>
                          </w:rPr>
                          <w:t xml:space="preserve">&lt;activity </w:t>
                        </w:r>
                        <w:proofErr w:type="spellStart"/>
                        <w:r>
                          <w:rPr>
                            <w:rFonts w:ascii="Courier New"/>
                            <w:sz w:val="18"/>
                          </w:rPr>
                          <w:t>android:name</w:t>
                        </w:r>
                        <w:proofErr w:type="spellEnd"/>
                        <w:r>
                          <w:rPr>
                            <w:rFonts w:ascii="Courier New"/>
                            <w:sz w:val="18"/>
                          </w:rPr>
                          <w:t>=".</w:t>
                        </w:r>
                        <w:proofErr w:type="spellStart"/>
                        <w:r>
                          <w:rPr>
                            <w:rFonts w:ascii="Courier New"/>
                            <w:sz w:val="18"/>
                          </w:rPr>
                          <w:t>DetailsActivity</w:t>
                        </w:r>
                        <w:proofErr w:type="spellEnd"/>
                        <w:r>
                          <w:rPr>
                            <w:rFonts w:ascii="Courier New"/>
                            <w:sz w:val="18"/>
                          </w:rPr>
                          <w:t xml:space="preserve">" </w:t>
                        </w:r>
                        <w:proofErr w:type="spellStart"/>
                        <w:r>
                          <w:rPr>
                            <w:rFonts w:ascii="Courier New"/>
                            <w:sz w:val="18"/>
                          </w:rPr>
                          <w:t>android:parentActivityName</w:t>
                        </w:r>
                        <w:proofErr w:type="spellEnd"/>
                        <w:r>
                          <w:rPr>
                            <w:rFonts w:ascii="Courier New"/>
                            <w:sz w:val="18"/>
                          </w:rPr>
                          <w:t>=".</w:t>
                        </w:r>
                        <w:proofErr w:type="spellStart"/>
                        <w:r>
                          <w:rPr>
                            <w:rFonts w:ascii="Courier New"/>
                            <w:sz w:val="18"/>
                          </w:rPr>
                          <w:t>MainActivity</w:t>
                        </w:r>
                        <w:proofErr w:type="spellEnd"/>
                        <w:r>
                          <w:rPr>
                            <w:rFonts w:ascii="Courier New"/>
                            <w:sz w:val="18"/>
                          </w:rPr>
                          <w:t>"</w:t>
                        </w:r>
                        <w:r>
                          <w:rPr>
                            <w:rFonts w:ascii="Courier New"/>
                            <w:spacing w:val="-29"/>
                            <w:sz w:val="18"/>
                          </w:rPr>
                          <w:t xml:space="preserve"> </w:t>
                        </w:r>
                        <w:r>
                          <w:rPr>
                            <w:rFonts w:ascii="Courier New"/>
                            <w:sz w:val="18"/>
                          </w:rPr>
                          <w:t>/&gt;</w:t>
                        </w:r>
                      </w:p>
                    </w:txbxContent>
                  </v:textbox>
                </v:shape>
                <w10:wrap type="topAndBottom" anchorx="page"/>
              </v:group>
            </w:pict>
          </mc:Fallback>
        </mc:AlternateContent>
      </w:r>
    </w:p>
    <w:p w14:paraId="5793FDCD" w14:textId="77777777" w:rsidR="003D76C2" w:rsidRDefault="00000000">
      <w:pPr>
        <w:pStyle w:val="BodyText"/>
        <w:spacing w:before="72"/>
        <w:ind w:left="1274"/>
      </w:pPr>
      <w:r>
        <w:t>This</w:t>
      </w:r>
      <w:r>
        <w:rPr>
          <w:spacing w:val="-3"/>
        </w:rPr>
        <w:t xml:space="preserve"> </w:t>
      </w:r>
      <w:r>
        <w:t>adds</w:t>
      </w:r>
      <w:r>
        <w:rPr>
          <w:spacing w:val="-2"/>
        </w:rPr>
        <w:t xml:space="preserve"> </w:t>
      </w:r>
      <w:r>
        <w:t>an</w:t>
      </w:r>
      <w:r>
        <w:rPr>
          <w:spacing w:val="-3"/>
        </w:rPr>
        <w:t xml:space="preserve"> </w:t>
      </w:r>
      <w:r>
        <w:t>up</w:t>
      </w:r>
      <w:r>
        <w:rPr>
          <w:spacing w:val="-1"/>
        </w:rPr>
        <w:t xml:space="preserve"> </w:t>
      </w:r>
      <w:r>
        <w:t>icon</w:t>
      </w:r>
      <w:r>
        <w:rPr>
          <w:spacing w:val="-2"/>
        </w:rPr>
        <w:t xml:space="preserve"> </w:t>
      </w:r>
      <w:r>
        <w:t>in</w:t>
      </w:r>
      <w:r>
        <w:rPr>
          <w:spacing w:val="-1"/>
        </w:rPr>
        <w:t xml:space="preserve"> </w:t>
      </w:r>
      <w:r>
        <w:t>the</w:t>
      </w:r>
      <w:r>
        <w:rPr>
          <w:spacing w:val="-2"/>
        </w:rPr>
        <w:t xml:space="preserve"> </w:t>
      </w:r>
      <w:r>
        <w:t>details</w:t>
      </w:r>
      <w:r>
        <w:rPr>
          <w:spacing w:val="-1"/>
        </w:rPr>
        <w:t xml:space="preserve"> </w:t>
      </w:r>
      <w:r>
        <w:t>activity</w:t>
      </w:r>
      <w:r>
        <w:rPr>
          <w:spacing w:val="-3"/>
        </w:rPr>
        <w:t xml:space="preserve"> </w:t>
      </w:r>
      <w:r>
        <w:t>for</w:t>
      </w:r>
      <w:r>
        <w:rPr>
          <w:spacing w:val="-1"/>
        </w:rPr>
        <w:t xml:space="preserve"> </w:t>
      </w:r>
      <w:r>
        <w:t>going</w:t>
      </w:r>
      <w:r>
        <w:rPr>
          <w:spacing w:val="-2"/>
        </w:rPr>
        <w:t xml:space="preserve"> </w:t>
      </w:r>
      <w:r>
        <w:t>back</w:t>
      </w:r>
      <w:r>
        <w:rPr>
          <w:spacing w:val="-1"/>
        </w:rPr>
        <w:t xml:space="preserve"> </w:t>
      </w:r>
      <w:r>
        <w:t>to</w:t>
      </w:r>
      <w:r>
        <w:rPr>
          <w:spacing w:val="-2"/>
        </w:rPr>
        <w:t xml:space="preserve"> </w:t>
      </w:r>
      <w:r>
        <w:t>the</w:t>
      </w:r>
      <w:r>
        <w:rPr>
          <w:spacing w:val="-1"/>
        </w:rPr>
        <w:t xml:space="preserve"> </w:t>
      </w:r>
      <w:r>
        <w:t>main</w:t>
      </w:r>
      <w:r>
        <w:rPr>
          <w:spacing w:val="-2"/>
        </w:rPr>
        <w:t xml:space="preserve"> screen.</w:t>
      </w:r>
    </w:p>
    <w:p w14:paraId="637C849A" w14:textId="77777777" w:rsidR="003D76C2" w:rsidRDefault="00000000">
      <w:pPr>
        <w:pStyle w:val="ListParagraph"/>
        <w:numPr>
          <w:ilvl w:val="0"/>
          <w:numId w:val="2"/>
        </w:numPr>
        <w:tabs>
          <w:tab w:val="left" w:pos="1274"/>
        </w:tabs>
        <w:spacing w:before="148"/>
        <w:ind w:left="1274" w:right="422"/>
        <w:jc w:val="left"/>
        <w:rPr>
          <w:sz w:val="20"/>
        </w:rPr>
      </w:pPr>
      <w:r>
        <w:rPr>
          <w:sz w:val="20"/>
        </w:rPr>
        <w:t>Open</w:t>
      </w:r>
      <w:r>
        <w:rPr>
          <w:spacing w:val="-7"/>
          <w:sz w:val="20"/>
        </w:rPr>
        <w:t xml:space="preserve"> </w:t>
      </w:r>
      <w:r>
        <w:rPr>
          <w:sz w:val="20"/>
        </w:rPr>
        <w:t>the</w:t>
      </w:r>
      <w:r>
        <w:rPr>
          <w:spacing w:val="-5"/>
          <w:sz w:val="20"/>
        </w:rPr>
        <w:t xml:space="preserve"> </w:t>
      </w:r>
      <w:r>
        <w:rPr>
          <w:rFonts w:ascii="Courier New"/>
          <w:b/>
        </w:rPr>
        <w:t>activity_details.xml</w:t>
      </w:r>
      <w:r>
        <w:rPr>
          <w:rFonts w:ascii="Courier New"/>
          <w:b/>
          <w:spacing w:val="-80"/>
        </w:rPr>
        <w:t xml:space="preserve"> </w:t>
      </w:r>
      <w:r>
        <w:rPr>
          <w:sz w:val="20"/>
        </w:rPr>
        <w:t>file.</w:t>
      </w:r>
      <w:r>
        <w:rPr>
          <w:spacing w:val="-4"/>
          <w:sz w:val="20"/>
        </w:rPr>
        <w:t xml:space="preserve"> </w:t>
      </w:r>
      <w:r>
        <w:rPr>
          <w:sz w:val="20"/>
        </w:rPr>
        <w:t>Add</w:t>
      </w:r>
      <w:r>
        <w:rPr>
          <w:spacing w:val="-4"/>
          <w:sz w:val="20"/>
        </w:rPr>
        <w:t xml:space="preserve"> </w:t>
      </w:r>
      <w:r>
        <w:rPr>
          <w:sz w:val="20"/>
        </w:rPr>
        <w:t>the</w:t>
      </w:r>
      <w:r>
        <w:rPr>
          <w:spacing w:val="-4"/>
          <w:sz w:val="20"/>
        </w:rPr>
        <w:t xml:space="preserve"> </w:t>
      </w:r>
      <w:r>
        <w:rPr>
          <w:sz w:val="20"/>
        </w:rPr>
        <w:t>views</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details</w:t>
      </w:r>
      <w:r>
        <w:rPr>
          <w:spacing w:val="-4"/>
          <w:sz w:val="20"/>
        </w:rPr>
        <w:t xml:space="preserve"> </w:t>
      </w:r>
      <w:r>
        <w:rPr>
          <w:sz w:val="20"/>
        </w:rPr>
        <w:t>of</w:t>
      </w:r>
      <w:r>
        <w:rPr>
          <w:spacing w:val="-4"/>
          <w:sz w:val="20"/>
        </w:rPr>
        <w:t xml:space="preserve"> </w:t>
      </w:r>
      <w:r>
        <w:rPr>
          <w:sz w:val="20"/>
        </w:rPr>
        <w:t>the TV show:</w:t>
      </w:r>
    </w:p>
    <w:p w14:paraId="3AF7EDB3" w14:textId="77777777" w:rsidR="003D76C2" w:rsidRDefault="00D51F7C">
      <w:pPr>
        <w:pStyle w:val="BodyText"/>
        <w:spacing w:before="4"/>
        <w:rPr>
          <w:sz w:val="9"/>
        </w:rPr>
      </w:pPr>
      <w:r>
        <w:rPr>
          <w:noProof/>
        </w:rPr>
        <mc:AlternateContent>
          <mc:Choice Requires="wpg">
            <w:drawing>
              <wp:anchor distT="0" distB="0" distL="0" distR="0" simplePos="0" relativeHeight="487763968" behindDoc="1" locked="0" layoutInCell="1" allowOverlap="1" wp14:anchorId="791A5D13" wp14:editId="0371A2DC">
                <wp:simplePos x="0" y="0"/>
                <wp:positionH relativeFrom="page">
                  <wp:posOffset>1120140</wp:posOffset>
                </wp:positionH>
                <wp:positionV relativeFrom="paragraph">
                  <wp:posOffset>95885</wp:posOffset>
                </wp:positionV>
                <wp:extent cx="5074920" cy="4130675"/>
                <wp:effectExtent l="0" t="0" r="5080" b="0"/>
                <wp:wrapTopAndBottom/>
                <wp:docPr id="286" name="docshapegroup1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1764" y="151"/>
                          <a:chExt cx="7992" cy="6505"/>
                        </a:xfrm>
                      </wpg:grpSpPr>
                      <wps:wsp>
                        <wps:cNvPr id="287" name="docshape1273"/>
                        <wps:cNvSpPr>
                          <a:spLocks/>
                        </wps:cNvSpPr>
                        <wps:spPr bwMode="auto">
                          <a:xfrm>
                            <a:off x="1764" y="160"/>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 name="docshape1274"/>
                        <wps:cNvSpPr>
                          <a:spLocks/>
                        </wps:cNvSpPr>
                        <wps:spPr bwMode="auto">
                          <a:xfrm>
                            <a:off x="1764" y="150"/>
                            <a:ext cx="7992" cy="6505"/>
                          </a:xfrm>
                          <a:custGeom>
                            <a:avLst/>
                            <a:gdLst>
                              <a:gd name="T0" fmla="+- 0 9756 1764"/>
                              <a:gd name="T1" fmla="*/ T0 w 7992"/>
                              <a:gd name="T2" fmla="+- 0 6635 151"/>
                              <a:gd name="T3" fmla="*/ 6635 h 6505"/>
                              <a:gd name="T4" fmla="+- 0 1764 1764"/>
                              <a:gd name="T5" fmla="*/ T4 w 7992"/>
                              <a:gd name="T6" fmla="+- 0 6635 151"/>
                              <a:gd name="T7" fmla="*/ 6635 h 6505"/>
                              <a:gd name="T8" fmla="+- 0 1764 1764"/>
                              <a:gd name="T9" fmla="*/ T8 w 7992"/>
                              <a:gd name="T10" fmla="+- 0 6655 151"/>
                              <a:gd name="T11" fmla="*/ 6655 h 6505"/>
                              <a:gd name="T12" fmla="+- 0 9756 1764"/>
                              <a:gd name="T13" fmla="*/ T12 w 7992"/>
                              <a:gd name="T14" fmla="+- 0 6655 151"/>
                              <a:gd name="T15" fmla="*/ 6655 h 6505"/>
                              <a:gd name="T16" fmla="+- 0 9756 1764"/>
                              <a:gd name="T17" fmla="*/ T16 w 7992"/>
                              <a:gd name="T18" fmla="+- 0 6635 151"/>
                              <a:gd name="T19" fmla="*/ 6635 h 6505"/>
                              <a:gd name="T20" fmla="+- 0 9756 1764"/>
                              <a:gd name="T21" fmla="*/ T20 w 7992"/>
                              <a:gd name="T22" fmla="+- 0 151 151"/>
                              <a:gd name="T23" fmla="*/ 151 h 6505"/>
                              <a:gd name="T24" fmla="+- 0 1764 1764"/>
                              <a:gd name="T25" fmla="*/ T24 w 7992"/>
                              <a:gd name="T26" fmla="+- 0 151 151"/>
                              <a:gd name="T27" fmla="*/ 151 h 6505"/>
                              <a:gd name="T28" fmla="+- 0 1764 1764"/>
                              <a:gd name="T29" fmla="*/ T28 w 7992"/>
                              <a:gd name="T30" fmla="+- 0 171 151"/>
                              <a:gd name="T31" fmla="*/ 171 h 6505"/>
                              <a:gd name="T32" fmla="+- 0 9756 1764"/>
                              <a:gd name="T33" fmla="*/ T32 w 7992"/>
                              <a:gd name="T34" fmla="+- 0 171 151"/>
                              <a:gd name="T35" fmla="*/ 171 h 6505"/>
                              <a:gd name="T36" fmla="+- 0 9756 1764"/>
                              <a:gd name="T37" fmla="*/ T36 w 7992"/>
                              <a:gd name="T38" fmla="+- 0 151 151"/>
                              <a:gd name="T39" fmla="*/ 151 h 6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docshape1275"/>
                        <wps:cNvSpPr txBox="1">
                          <a:spLocks/>
                        </wps:cNvSpPr>
                        <wps:spPr bwMode="auto">
                          <a:xfrm>
                            <a:off x="1764" y="170"/>
                            <a:ext cx="7992" cy="6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FDEFB4" w14:textId="77777777" w:rsidR="003D76C2" w:rsidRDefault="00000000">
                              <w:pPr>
                                <w:spacing w:before="40"/>
                                <w:ind w:left="453"/>
                                <w:rPr>
                                  <w:rFonts w:ascii="Courier New"/>
                                  <w:sz w:val="18"/>
                                </w:rPr>
                              </w:pPr>
                              <w:r>
                                <w:rPr>
                                  <w:rFonts w:ascii="Courier New"/>
                                  <w:spacing w:val="-2"/>
                                  <w:sz w:val="18"/>
                                </w:rPr>
                                <w:t>&lt;</w:t>
                              </w:r>
                              <w:proofErr w:type="spellStart"/>
                              <w:r>
                                <w:rPr>
                                  <w:rFonts w:ascii="Courier New"/>
                                  <w:spacing w:val="-2"/>
                                  <w:sz w:val="18"/>
                                </w:rPr>
                                <w:t>ImageView</w:t>
                              </w:r>
                              <w:proofErr w:type="spellEnd"/>
                            </w:p>
                            <w:p w14:paraId="71E1B42A" w14:textId="77777777" w:rsidR="003D76C2" w:rsidRDefault="00000000">
                              <w:pPr>
                                <w:spacing w:before="76"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 xml:space="preserve">="240dp" </w:t>
                              </w:r>
                              <w:proofErr w:type="spellStart"/>
                              <w:r>
                                <w:rPr>
                                  <w:rFonts w:ascii="Courier New"/>
                                  <w:spacing w:val="-2"/>
                                  <w:sz w:val="18"/>
                                </w:rPr>
                                <w:t>android:layout_margin</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android:contentDescription</w:t>
                              </w:r>
                              <w:proofErr w:type="spellEnd"/>
                              <w:r>
                                <w:rPr>
                                  <w:rFonts w:ascii="Courier New"/>
                                  <w:spacing w:val="-2"/>
                                  <w:sz w:val="18"/>
                                </w:rPr>
                                <w:t xml:space="preserve">="Poster"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tools:src</w:t>
                              </w:r>
                              <w:proofErr w:type="spellEnd"/>
                              <w:r>
                                <w:rPr>
                                  <w:rFonts w:ascii="Courier New"/>
                                  <w:sz w:val="18"/>
                                </w:rPr>
                                <w:t>="@</w:t>
                              </w:r>
                              <w:proofErr w:type="spellStart"/>
                              <w:r>
                                <w:rPr>
                                  <w:rFonts w:ascii="Courier New"/>
                                  <w:sz w:val="18"/>
                                </w:rPr>
                                <w:t>tools:sample</w:t>
                              </w:r>
                              <w:proofErr w:type="spellEnd"/>
                              <w:r>
                                <w:rPr>
                                  <w:rFonts w:ascii="Courier New"/>
                                  <w:sz w:val="18"/>
                                </w:rPr>
                                <w:t>/avatars" /&gt;</w:t>
                              </w:r>
                            </w:p>
                            <w:p w14:paraId="7AC99F0C" w14:textId="77777777" w:rsidR="003D76C2" w:rsidRDefault="003D76C2">
                              <w:pPr>
                                <w:spacing w:before="2"/>
                                <w:rPr>
                                  <w:rFonts w:ascii="Courier New"/>
                                  <w:sz w:val="25"/>
                                </w:rPr>
                              </w:pPr>
                            </w:p>
                            <w:p w14:paraId="23E78FDD"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0586D88C" w14:textId="77777777" w:rsidR="003D76C2" w:rsidRDefault="00000000">
                              <w:pPr>
                                <w:spacing w:before="76"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style="@style/</w:t>
                              </w:r>
                              <w:proofErr w:type="spellStart"/>
                              <w:r>
                                <w:rPr>
                                  <w:rFonts w:ascii="Courier New"/>
                                  <w:spacing w:val="-2"/>
                                  <w:sz w:val="18"/>
                                </w:rPr>
                                <w:t>TextAppearance.AppCompat.Medium</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="Name" /&gt;</w:t>
                              </w:r>
                            </w:p>
                            <w:p w14:paraId="212E1C5F" w14:textId="77777777" w:rsidR="003D76C2" w:rsidRDefault="003D76C2">
                              <w:pPr>
                                <w:spacing w:before="3"/>
                                <w:rPr>
                                  <w:rFonts w:ascii="Courier New"/>
                                  <w:sz w:val="25"/>
                                </w:rPr>
                              </w:pPr>
                            </w:p>
                            <w:p w14:paraId="0103341E"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72F320F0" w14:textId="77777777" w:rsidR="003D76C2" w:rsidRDefault="00000000">
                              <w:pPr>
                                <w:spacing w:before="76"/>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1A5D13" id="docshapegroup1272" o:spid="_x0000_s2156" style="position:absolute;margin-left:88.2pt;margin-top:7.55pt;width:399.6pt;height:325.25pt;z-index:-15552512;mso-wrap-distance-left:0;mso-wrap-distance-right:0;mso-position-horizontal-relative:page;mso-position-vertical-relative:text" coordorigin="1764,151"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">
                <v:rect id="docshape1273" o:spid="_x0000_s2157" style="position:absolute;left:1764;top:160;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" fillcolor="#f6f6f6" stroked="f">
                  <v:path arrowok="t"/>
                </v:rect>
                <v:shape id="docshape1274" o:spid="_x0000_s2158" style="position:absolute;left:1764;top:150;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" path="m7992,6484l,6484r,20l7992,6504r,-20xm7992,l,,,20r7992,l7992,xe" fillcolor="#dadada" stroked="f">
                  <v:path arrowok="t" o:connecttype="custom" o:connectlocs="7992,6635;0,6635;0,6655;7992,6655;7992,6635;7992,151;0,151;0,171;7992,171;7992,151" o:connectangles="0,0,0,0,0,0,0,0,0,0"/>
                </v:shape>
                <v:shape id="docshape1275" o:spid="_x0000_s2159" type="#_x0000_t202" style="position:absolute;left:1764;top:170;width:7992;height:6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" filled="f" stroked="f">
                  <v:path arrowok="t"/>
                  <v:textbox inset="0,0,0,0">
                    <w:txbxContent>
                      <w:p w14:paraId="5DFDEFB4" w14:textId="77777777" w:rsidR="003D76C2" w:rsidRDefault="00000000">
                        <w:pPr>
                          <w:spacing w:before="40"/>
                          <w:ind w:left="453"/>
                          <w:rPr>
                            <w:rFonts w:ascii="Courier New"/>
                            <w:sz w:val="18"/>
                          </w:rPr>
                        </w:pPr>
                        <w:r>
                          <w:rPr>
                            <w:rFonts w:ascii="Courier New"/>
                            <w:spacing w:val="-2"/>
                            <w:sz w:val="18"/>
                          </w:rPr>
                          <w:t>&lt;</w:t>
                        </w:r>
                        <w:proofErr w:type="spellStart"/>
                        <w:r>
                          <w:rPr>
                            <w:rFonts w:ascii="Courier New"/>
                            <w:spacing w:val="-2"/>
                            <w:sz w:val="18"/>
                          </w:rPr>
                          <w:t>ImageView</w:t>
                        </w:r>
                        <w:proofErr w:type="spellEnd"/>
                      </w:p>
                      <w:p w14:paraId="71E1B42A" w14:textId="77777777" w:rsidR="003D76C2" w:rsidRDefault="00000000">
                        <w:pPr>
                          <w:spacing w:before="76"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 xml:space="preserve">="240dp" </w:t>
                        </w:r>
                        <w:proofErr w:type="spellStart"/>
                        <w:r>
                          <w:rPr>
                            <w:rFonts w:ascii="Courier New"/>
                            <w:spacing w:val="-2"/>
                            <w:sz w:val="18"/>
                          </w:rPr>
                          <w:t>android:layout_margin</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android:contentDescription</w:t>
                        </w:r>
                        <w:proofErr w:type="spellEnd"/>
                        <w:r>
                          <w:rPr>
                            <w:rFonts w:ascii="Courier New"/>
                            <w:spacing w:val="-2"/>
                            <w:sz w:val="18"/>
                          </w:rPr>
                          <w:t xml:space="preserve">="Poster"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tools:src</w:t>
                        </w:r>
                        <w:proofErr w:type="spellEnd"/>
                        <w:r>
                          <w:rPr>
                            <w:rFonts w:ascii="Courier New"/>
                            <w:sz w:val="18"/>
                          </w:rPr>
                          <w:t>="@</w:t>
                        </w:r>
                        <w:proofErr w:type="spellStart"/>
                        <w:r>
                          <w:rPr>
                            <w:rFonts w:ascii="Courier New"/>
                            <w:sz w:val="18"/>
                          </w:rPr>
                          <w:t>tools:sample</w:t>
                        </w:r>
                        <w:proofErr w:type="spellEnd"/>
                        <w:r>
                          <w:rPr>
                            <w:rFonts w:ascii="Courier New"/>
                            <w:sz w:val="18"/>
                          </w:rPr>
                          <w:t>/avatars" /&gt;</w:t>
                        </w:r>
                      </w:p>
                      <w:p w14:paraId="7AC99F0C" w14:textId="77777777" w:rsidR="003D76C2" w:rsidRDefault="003D76C2">
                        <w:pPr>
                          <w:spacing w:before="2"/>
                          <w:rPr>
                            <w:rFonts w:ascii="Courier New"/>
                            <w:sz w:val="25"/>
                          </w:rPr>
                        </w:pPr>
                      </w:p>
                      <w:p w14:paraId="23E78FDD"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0586D88C" w14:textId="77777777" w:rsidR="003D76C2" w:rsidRDefault="00000000">
                        <w:pPr>
                          <w:spacing w:before="76"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style="@style/</w:t>
                        </w:r>
                        <w:proofErr w:type="spellStart"/>
                        <w:r>
                          <w:rPr>
                            <w:rFonts w:ascii="Courier New"/>
                            <w:spacing w:val="-2"/>
                            <w:sz w:val="18"/>
                          </w:rPr>
                          <w:t>TextAppearance.AppCompat.Medium</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tv_poster</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="Name" /&gt;</w:t>
                        </w:r>
                      </w:p>
                      <w:p w14:paraId="212E1C5F" w14:textId="77777777" w:rsidR="003D76C2" w:rsidRDefault="003D76C2">
                        <w:pPr>
                          <w:spacing w:before="3"/>
                          <w:rPr>
                            <w:rFonts w:ascii="Courier New"/>
                            <w:sz w:val="25"/>
                          </w:rPr>
                        </w:pPr>
                      </w:p>
                      <w:p w14:paraId="0103341E"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72F320F0" w14:textId="77777777" w:rsidR="003D76C2" w:rsidRDefault="00000000">
                        <w:pPr>
                          <w:spacing w:before="76"/>
                          <w:ind w:left="885"/>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w:t>
                        </w:r>
                      </w:p>
                    </w:txbxContent>
                  </v:textbox>
                </v:shape>
                <w10:wrap type="topAndBottom" anchorx="page"/>
              </v:group>
            </w:pict>
          </mc:Fallback>
        </mc:AlternateContent>
      </w:r>
    </w:p>
    <w:p w14:paraId="5466B921" w14:textId="77777777" w:rsidR="003D76C2" w:rsidRDefault="003D76C2">
      <w:pPr>
        <w:rPr>
          <w:sz w:val="9"/>
        </w:rPr>
        <w:sectPr w:rsidR="003D76C2">
          <w:pgSz w:w="10800" w:h="13320"/>
          <w:pgMar w:top="1120" w:right="920" w:bottom="280" w:left="940" w:header="695" w:footer="0" w:gutter="0"/>
          <w:cols w:space="720"/>
        </w:sectPr>
      </w:pPr>
    </w:p>
    <w:p w14:paraId="03D8FD4F" w14:textId="77777777" w:rsidR="003D76C2" w:rsidRDefault="003D76C2">
      <w:pPr>
        <w:pStyle w:val="BodyText"/>
        <w:spacing w:before="3"/>
        <w:rPr>
          <w:sz w:val="5"/>
        </w:rPr>
      </w:pPr>
    </w:p>
    <w:p w14:paraId="367A7CC4" w14:textId="77777777" w:rsidR="003D76C2" w:rsidRDefault="00D51F7C">
      <w:pPr>
        <w:pStyle w:val="BodyText"/>
        <w:ind w:left="104"/>
      </w:pPr>
      <w:r>
        <w:rPr>
          <w:noProof/>
        </w:rPr>
        <mc:AlternateContent>
          <mc:Choice Requires="wpg">
            <w:drawing>
              <wp:inline distT="0" distB="0" distL="0" distR="0" wp14:anchorId="39817643" wp14:editId="36A2C5DA">
                <wp:extent cx="5074920" cy="3419475"/>
                <wp:effectExtent l="0" t="0" r="5080" b="0"/>
                <wp:docPr id="282" name="docshapegroup1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19475"/>
                          <a:chOff x="0" y="0"/>
                          <a:chExt cx="7992" cy="5385"/>
                        </a:xfrm>
                      </wpg:grpSpPr>
                      <wps:wsp>
                        <wps:cNvPr id="283" name="docshape1277"/>
                        <wps:cNvSpPr>
                          <a:spLocks/>
                        </wps:cNvSpPr>
                        <wps:spPr bwMode="auto">
                          <a:xfrm>
                            <a:off x="0" y="10"/>
                            <a:ext cx="7992" cy="5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 name="docshape1278"/>
                        <wps:cNvSpPr>
                          <a:spLocks/>
                        </wps:cNvSpPr>
                        <wps:spPr bwMode="auto">
                          <a:xfrm>
                            <a:off x="0" y="0"/>
                            <a:ext cx="7992" cy="5385"/>
                          </a:xfrm>
                          <a:custGeom>
                            <a:avLst/>
                            <a:gdLst>
                              <a:gd name="T0" fmla="*/ 7992 w 7992"/>
                              <a:gd name="T1" fmla="*/ 5364 h 5385"/>
                              <a:gd name="T2" fmla="*/ 0 w 7992"/>
                              <a:gd name="T3" fmla="*/ 5364 h 5385"/>
                              <a:gd name="T4" fmla="*/ 0 w 7992"/>
                              <a:gd name="T5" fmla="*/ 5384 h 5385"/>
                              <a:gd name="T6" fmla="*/ 7992 w 7992"/>
                              <a:gd name="T7" fmla="*/ 5384 h 5385"/>
                              <a:gd name="T8" fmla="*/ 7992 w 7992"/>
                              <a:gd name="T9" fmla="*/ 5364 h 5385"/>
                              <a:gd name="T10" fmla="*/ 7992 w 7992"/>
                              <a:gd name="T11" fmla="*/ 0 h 5385"/>
                              <a:gd name="T12" fmla="*/ 0 w 7992"/>
                              <a:gd name="T13" fmla="*/ 0 h 5385"/>
                              <a:gd name="T14" fmla="*/ 0 w 7992"/>
                              <a:gd name="T15" fmla="*/ 20 h 5385"/>
                              <a:gd name="T16" fmla="*/ 7992 w 7992"/>
                              <a:gd name="T17" fmla="*/ 20 h 5385"/>
                              <a:gd name="T18" fmla="*/ 7992 w 7992"/>
                              <a:gd name="T19" fmla="*/ 0 h 5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385">
                                <a:moveTo>
                                  <a:pt x="7992" y="5364"/>
                                </a:moveTo>
                                <a:lnTo>
                                  <a:pt x="0" y="5364"/>
                                </a:lnTo>
                                <a:lnTo>
                                  <a:pt x="0" y="5384"/>
                                </a:lnTo>
                                <a:lnTo>
                                  <a:pt x="7992" y="5384"/>
                                </a:lnTo>
                                <a:lnTo>
                                  <a:pt x="7992" y="53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 name="docshape1279"/>
                        <wps:cNvSpPr txBox="1">
                          <a:spLocks/>
                        </wps:cNvSpPr>
                        <wps:spPr bwMode="auto">
                          <a:xfrm>
                            <a:off x="0" y="20"/>
                            <a:ext cx="7992" cy="5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E5C72" w14:textId="77777777" w:rsidR="003D76C2" w:rsidRDefault="00000000">
                              <w:pPr>
                                <w:spacing w:before="40" w:line="328" w:lineRule="auto"/>
                                <w:ind w:left="885" w:right="840"/>
                                <w:rPr>
                                  <w:rFonts w:ascii="Courier New"/>
                                  <w:sz w:val="18"/>
                                </w:rPr>
                              </w:pPr>
                              <w:r>
                                <w:rPr>
                                  <w:rFonts w:ascii="Courier New"/>
                                  <w:spacing w:val="-2"/>
                                  <w:sz w:val="18"/>
                                </w:rPr>
                                <w:t>style="@style/</w:t>
                              </w:r>
                              <w:proofErr w:type="spellStart"/>
                              <w:r>
                                <w:rPr>
                                  <w:rFonts w:ascii="Courier New"/>
                                  <w:spacing w:val="-2"/>
                                  <w:sz w:val="18"/>
                                </w:rPr>
                                <w:t>TextAppearance.AppCompat.Medium</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="Release Date" /&gt;</w:t>
                              </w:r>
                            </w:p>
                            <w:p w14:paraId="424D6418" w14:textId="77777777" w:rsidR="003D76C2" w:rsidRDefault="003D76C2">
                              <w:pPr>
                                <w:spacing w:before="2"/>
                                <w:rPr>
                                  <w:rFonts w:ascii="Courier New"/>
                                  <w:sz w:val="25"/>
                                </w:rPr>
                              </w:pPr>
                            </w:p>
                            <w:p w14:paraId="2E05CF07"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2FE3FF02" w14:textId="77777777" w:rsidR="003D76C2" w:rsidRDefault="00000000">
                              <w:pPr>
                                <w:spacing w:before="71"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overview_text</w:t>
                              </w:r>
                              <w:proofErr w:type="spellEnd"/>
                              <w:r>
                                <w:rPr>
                                  <w:rFonts w:ascii="Courier New"/>
                                  <w:spacing w:val="-2"/>
                                  <w:sz w:val="18"/>
                                </w:rPr>
                                <w:t>" style="@style/</w:t>
                              </w:r>
                              <w:proofErr w:type="spellStart"/>
                              <w:r>
                                <w:rPr>
                                  <w:rFonts w:ascii="Courier New"/>
                                  <w:spacing w:val="-2"/>
                                  <w:sz w:val="18"/>
                                </w:rPr>
                                <w:t>TextAppearance.AppCompat.Medium</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="Overview" /&gt;</w:t>
                              </w:r>
                            </w:p>
                          </w:txbxContent>
                        </wps:txbx>
                        <wps:bodyPr rot="0" vert="horz" wrap="square" lIns="0" tIns="0" rIns="0" bIns="0" anchor="t" anchorCtr="0" upright="1">
                          <a:noAutofit/>
                        </wps:bodyPr>
                      </wps:wsp>
                    </wpg:wgp>
                  </a:graphicData>
                </a:graphic>
              </wp:inline>
            </w:drawing>
          </mc:Choice>
          <mc:Fallback>
            <w:pict>
              <v:group w14:anchorId="39817643" id="docshapegroup1276" o:spid="_x0000_s2160" style="width:399.6pt;height:269.25pt;mso-position-horizontal-relative:char;mso-position-vertical-relative:line" coordsize="7992,5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">
                <v:rect id="docshape1277" o:spid="_x0000_s2161" style="position:absolute;top:10;width:7992;height:5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" fillcolor="#f6f6f6" stroked="f">
                  <v:path arrowok="t"/>
                </v:rect>
                <v:shape id="docshape1278" o:spid="_x0000_s2162" style="position:absolute;width:7992;height:5385;visibility:visible;mso-wrap-style:square;v-text-anchor:top" coordsize="7992,5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" path="m7992,5364l,5364r,20l7992,5384r,-20xm7992,l,,,20r7992,l7992,xe" fillcolor="#dadada" stroked="f">
                  <v:path arrowok="t" o:connecttype="custom" o:connectlocs="7992,5364;0,5364;0,5384;7992,5384;7992,5364;7992,0;0,0;0,20;7992,20;7992,0" o:connectangles="0,0,0,0,0,0,0,0,0,0"/>
                </v:shape>
                <v:shape id="docshape1279" o:spid="_x0000_s2163" type="#_x0000_t202" style="position:absolute;top:20;width:7992;height:5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" filled="f" stroked="f">
                  <v:path arrowok="t"/>
                  <v:textbox inset="0,0,0,0">
                    <w:txbxContent>
                      <w:p w14:paraId="5C9E5C72" w14:textId="77777777" w:rsidR="003D76C2" w:rsidRDefault="00000000">
                        <w:pPr>
                          <w:spacing w:before="40" w:line="328" w:lineRule="auto"/>
                          <w:ind w:left="885" w:right="840"/>
                          <w:rPr>
                            <w:rFonts w:ascii="Courier New"/>
                            <w:sz w:val="18"/>
                          </w:rPr>
                        </w:pPr>
                        <w:r>
                          <w:rPr>
                            <w:rFonts w:ascii="Courier New"/>
                            <w:spacing w:val="-2"/>
                            <w:sz w:val="18"/>
                          </w:rPr>
                          <w:t>style="@style/</w:t>
                        </w:r>
                        <w:proofErr w:type="spellStart"/>
                        <w:r>
                          <w:rPr>
                            <w:rFonts w:ascii="Courier New"/>
                            <w:spacing w:val="-2"/>
                            <w:sz w:val="18"/>
                          </w:rPr>
                          <w:t>TextAppearance.AppCompat.Medium</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title_text</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="Release Date" /&gt;</w:t>
                        </w:r>
                      </w:p>
                      <w:p w14:paraId="424D6418" w14:textId="77777777" w:rsidR="003D76C2" w:rsidRDefault="003D76C2">
                        <w:pPr>
                          <w:spacing w:before="2"/>
                          <w:rPr>
                            <w:rFonts w:ascii="Courier New"/>
                            <w:sz w:val="25"/>
                          </w:rPr>
                        </w:pPr>
                      </w:p>
                      <w:p w14:paraId="2E05CF07" w14:textId="77777777" w:rsidR="003D76C2" w:rsidRDefault="00000000">
                        <w:pPr>
                          <w:ind w:left="453"/>
                          <w:rPr>
                            <w:rFonts w:ascii="Courier New"/>
                            <w:sz w:val="18"/>
                          </w:rPr>
                        </w:pPr>
                        <w:r>
                          <w:rPr>
                            <w:rFonts w:ascii="Courier New"/>
                            <w:spacing w:val="-2"/>
                            <w:sz w:val="18"/>
                          </w:rPr>
                          <w:t>&lt;</w:t>
                        </w:r>
                        <w:proofErr w:type="spellStart"/>
                        <w:r>
                          <w:rPr>
                            <w:rFonts w:ascii="Courier New"/>
                            <w:spacing w:val="-2"/>
                            <w:sz w:val="18"/>
                          </w:rPr>
                          <w:t>TextView</w:t>
                        </w:r>
                        <w:proofErr w:type="spellEnd"/>
                      </w:p>
                      <w:p w14:paraId="2FE3FF02" w14:textId="77777777" w:rsidR="003D76C2" w:rsidRDefault="00000000">
                        <w:pPr>
                          <w:spacing w:before="71" w:line="328" w:lineRule="auto"/>
                          <w:ind w:left="885" w:right="840"/>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overview_text</w:t>
                        </w:r>
                        <w:proofErr w:type="spellEnd"/>
                        <w:r>
                          <w:rPr>
                            <w:rFonts w:ascii="Courier New"/>
                            <w:spacing w:val="-2"/>
                            <w:sz w:val="18"/>
                          </w:rPr>
                          <w:t>" style="@style/</w:t>
                        </w:r>
                        <w:proofErr w:type="spellStart"/>
                        <w:r>
                          <w:rPr>
                            <w:rFonts w:ascii="Courier New"/>
                            <w:spacing w:val="-2"/>
                            <w:sz w:val="18"/>
                          </w:rPr>
                          <w:t>TextAppearance.AppCompat.Medium</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 xml:space="preserve">="0dp"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w:t>
                        </w:r>
                        <w:proofErr w:type="spellStart"/>
                        <w:r>
                          <w:rPr>
                            <w:rFonts w:ascii="Courier New"/>
                            <w:spacing w:val="-2"/>
                            <w:sz w:val="18"/>
                          </w:rPr>
                          <w:t>dimen</w:t>
                        </w:r>
                        <w:proofErr w:type="spellEnd"/>
                        <w:r>
                          <w:rPr>
                            <w:rFonts w:ascii="Courier New"/>
                            <w:spacing w:val="-2"/>
                            <w:sz w:val="18"/>
                          </w:rPr>
                          <w:t>/</w:t>
                        </w:r>
                        <w:proofErr w:type="spellStart"/>
                        <w:r>
                          <w:rPr>
                            <w:rFonts w:ascii="Courier New"/>
                            <w:spacing w:val="-2"/>
                            <w:sz w:val="18"/>
                          </w:rPr>
                          <w:t>layout_margin</w:t>
                        </w:r>
                        <w:proofErr w:type="spellEnd"/>
                        <w:r>
                          <w:rPr>
                            <w:rFonts w:ascii="Courier New"/>
                            <w:spacing w:val="-2"/>
                            <w:sz w:val="18"/>
                          </w:rPr>
                          <w:t xml:space="preserve">" </w:t>
                        </w:r>
                        <w:proofErr w:type="spellStart"/>
                        <w:r>
                          <w:rPr>
                            <w:rFonts w:ascii="Courier New"/>
                            <w:spacing w:val="-2"/>
                            <w:sz w:val="18"/>
                          </w:rPr>
                          <w:t>app:layout_constraintEnd_toEndOf</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 xml:space="preserve">" </w:t>
                        </w:r>
                        <w:proofErr w:type="spellStart"/>
                        <w:r>
                          <w:rPr>
                            <w:rFonts w:ascii="Courier New"/>
                            <w:spacing w:val="-2"/>
                            <w:sz w:val="18"/>
                          </w:rPr>
                          <w:t>app:layout_constraintStart_toStartOf</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 xml:space="preserve">" </w:t>
                        </w:r>
                        <w:proofErr w:type="spellStart"/>
                        <w:r>
                          <w:rPr>
                            <w:rFonts w:ascii="Courier New"/>
                            <w:spacing w:val="-2"/>
                            <w:sz w:val="18"/>
                          </w:rPr>
                          <w:t>app:layout_constraintTop_toBottomOf</w:t>
                        </w:r>
                        <w:proofErr w:type="spellEnd"/>
                        <w:r>
                          <w:rPr>
                            <w:rFonts w:ascii="Courier New"/>
                            <w:spacing w:val="-2"/>
                            <w:sz w:val="18"/>
                          </w:rPr>
                          <w:t>="@+id/</w:t>
                        </w:r>
                        <w:proofErr w:type="spellStart"/>
                        <w:r>
                          <w:rPr>
                            <w:rFonts w:ascii="Courier New"/>
                            <w:spacing w:val="-2"/>
                            <w:sz w:val="18"/>
                          </w:rPr>
                          <w:t>release_text</w:t>
                        </w:r>
                        <w:proofErr w:type="spellEnd"/>
                        <w:r>
                          <w:rPr>
                            <w:rFonts w:ascii="Courier New"/>
                            <w:spacing w:val="-2"/>
                            <w:sz w:val="18"/>
                          </w:rPr>
                          <w:t xml:space="preserve">" </w:t>
                        </w:r>
                        <w:proofErr w:type="spellStart"/>
                        <w:r>
                          <w:rPr>
                            <w:rFonts w:ascii="Courier New"/>
                            <w:sz w:val="18"/>
                          </w:rPr>
                          <w:t>tools:text</w:t>
                        </w:r>
                        <w:proofErr w:type="spellEnd"/>
                        <w:r>
                          <w:rPr>
                            <w:rFonts w:ascii="Courier New"/>
                            <w:sz w:val="18"/>
                          </w:rPr>
                          <w:t>="Overview" /&gt;</w:t>
                        </w:r>
                      </w:p>
                    </w:txbxContent>
                  </v:textbox>
                </v:shape>
                <w10:anchorlock/>
              </v:group>
            </w:pict>
          </mc:Fallback>
        </mc:AlternateContent>
      </w:r>
    </w:p>
    <w:p w14:paraId="14114678" w14:textId="77777777" w:rsidR="003D76C2" w:rsidRDefault="00000000">
      <w:pPr>
        <w:pStyle w:val="BodyText"/>
        <w:spacing w:before="47"/>
        <w:ind w:left="554" w:right="882"/>
      </w:pPr>
      <w:r>
        <w:t>This</w:t>
      </w:r>
      <w:r>
        <w:rPr>
          <w:spacing w:val="-7"/>
        </w:rPr>
        <w:t xml:space="preserve"> </w:t>
      </w:r>
      <w:r>
        <w:t>will</w:t>
      </w:r>
      <w:r>
        <w:rPr>
          <w:spacing w:val="-3"/>
        </w:rPr>
        <w:t xml:space="preserve"> </w:t>
      </w:r>
      <w:r>
        <w:t>add</w:t>
      </w:r>
      <w:r>
        <w:rPr>
          <w:spacing w:val="-3"/>
        </w:rPr>
        <w:t xml:space="preserve"> </w:t>
      </w:r>
      <w:proofErr w:type="spellStart"/>
      <w:r>
        <w:rPr>
          <w:rFonts w:ascii="Courier New"/>
          <w:b/>
          <w:sz w:val="22"/>
        </w:rPr>
        <w:t>ImageView</w:t>
      </w:r>
      <w:proofErr w:type="spellEnd"/>
      <w:r>
        <w:rPr>
          <w:rFonts w:ascii="Courier New"/>
          <w:b/>
          <w:spacing w:val="-80"/>
          <w:sz w:val="22"/>
        </w:rPr>
        <w:t xml:space="preserve"> </w:t>
      </w:r>
      <w:r>
        <w:t>for</w:t>
      </w:r>
      <w:r>
        <w:rPr>
          <w:spacing w:val="-3"/>
        </w:rPr>
        <w:t xml:space="preserve"> </w:t>
      </w:r>
      <w:r>
        <w:t>the</w:t>
      </w:r>
      <w:r>
        <w:rPr>
          <w:spacing w:val="-3"/>
        </w:rPr>
        <w:t xml:space="preserve"> </w:t>
      </w:r>
      <w:r>
        <w:t>poster</w:t>
      </w:r>
      <w:r>
        <w:rPr>
          <w:spacing w:val="-3"/>
        </w:rPr>
        <w:t xml:space="preserve"> </w:t>
      </w:r>
      <w:r>
        <w:t>and</w:t>
      </w:r>
      <w:r>
        <w:rPr>
          <w:spacing w:val="-4"/>
        </w:rPr>
        <w:t xml:space="preserve"> </w:t>
      </w:r>
      <w:r>
        <w:t>multiple</w:t>
      </w:r>
      <w:r>
        <w:rPr>
          <w:spacing w:val="-4"/>
        </w:rPr>
        <w:t xml:space="preserve"> </w:t>
      </w:r>
      <w:proofErr w:type="spellStart"/>
      <w:r>
        <w:t>TextViews</w:t>
      </w:r>
      <w:proofErr w:type="spellEnd"/>
      <w:r>
        <w:rPr>
          <w:spacing w:val="-4"/>
        </w:rPr>
        <w:t xml:space="preserve"> </w:t>
      </w:r>
      <w:r>
        <w:t>for</w:t>
      </w:r>
      <w:r>
        <w:rPr>
          <w:spacing w:val="-3"/>
        </w:rPr>
        <w:t xml:space="preserve"> </w:t>
      </w:r>
      <w:r>
        <w:t>the</w:t>
      </w:r>
      <w:r>
        <w:rPr>
          <w:spacing w:val="-3"/>
        </w:rPr>
        <w:t xml:space="preserve"> </w:t>
      </w:r>
      <w:r>
        <w:t>name, release date, and overview of the TV show on the details screen.</w:t>
      </w:r>
    </w:p>
    <w:p w14:paraId="75C92635" w14:textId="77777777" w:rsidR="003D76C2" w:rsidRDefault="00000000">
      <w:pPr>
        <w:pStyle w:val="ListParagraph"/>
        <w:numPr>
          <w:ilvl w:val="0"/>
          <w:numId w:val="2"/>
        </w:numPr>
        <w:tabs>
          <w:tab w:val="left" w:pos="554"/>
        </w:tabs>
        <w:spacing w:before="148"/>
        <w:jc w:val="left"/>
        <w:rPr>
          <w:sz w:val="20"/>
        </w:rPr>
      </w:pPr>
      <w:r>
        <w:rPr>
          <w:sz w:val="20"/>
        </w:rPr>
        <w:t>Open</w:t>
      </w:r>
      <w:r>
        <w:rPr>
          <w:spacing w:val="-5"/>
          <w:sz w:val="20"/>
        </w:rPr>
        <w:t xml:space="preserve"> </w:t>
      </w:r>
      <w:proofErr w:type="spellStart"/>
      <w:r>
        <w:rPr>
          <w:rFonts w:ascii="Courier New"/>
          <w:b/>
        </w:rPr>
        <w:t>DetailsActivity</w:t>
      </w:r>
      <w:proofErr w:type="spellEnd"/>
      <w:r>
        <w:rPr>
          <w:sz w:val="20"/>
        </w:rPr>
        <w:t>.</w:t>
      </w:r>
      <w:r>
        <w:rPr>
          <w:spacing w:val="-4"/>
          <w:sz w:val="20"/>
        </w:rPr>
        <w:t xml:space="preserve"> </w:t>
      </w:r>
      <w:r>
        <w:rPr>
          <w:sz w:val="20"/>
        </w:rPr>
        <w:t>Add</w:t>
      </w:r>
      <w:r>
        <w:rPr>
          <w:spacing w:val="-4"/>
          <w:sz w:val="20"/>
        </w:rPr>
        <w:t xml:space="preserve"> </w:t>
      </w:r>
      <w:r>
        <w:rPr>
          <w:sz w:val="20"/>
        </w:rPr>
        <w:t>the</w:t>
      </w:r>
      <w:r>
        <w:rPr>
          <w:spacing w:val="-4"/>
          <w:sz w:val="20"/>
        </w:rPr>
        <w:t xml:space="preserve"> </w:t>
      </w:r>
      <w:r>
        <w:rPr>
          <w:spacing w:val="-2"/>
          <w:sz w:val="20"/>
        </w:rPr>
        <w:t>following:</w:t>
      </w:r>
    </w:p>
    <w:p w14:paraId="40CBBD6F" w14:textId="77777777" w:rsidR="003D76C2" w:rsidRDefault="00D51F7C">
      <w:pPr>
        <w:pStyle w:val="BodyText"/>
        <w:spacing w:before="10"/>
        <w:rPr>
          <w:sz w:val="8"/>
        </w:rPr>
      </w:pPr>
      <w:r>
        <w:rPr>
          <w:noProof/>
        </w:rPr>
        <mc:AlternateContent>
          <mc:Choice Requires="wpg">
            <w:drawing>
              <wp:anchor distT="0" distB="0" distL="0" distR="0" simplePos="0" relativeHeight="487764992" behindDoc="1" locked="0" layoutInCell="1" allowOverlap="1" wp14:anchorId="1D8D0A0C" wp14:editId="46C73DA2">
                <wp:simplePos x="0" y="0"/>
                <wp:positionH relativeFrom="page">
                  <wp:posOffset>662940</wp:posOffset>
                </wp:positionH>
                <wp:positionV relativeFrom="paragraph">
                  <wp:posOffset>90805</wp:posOffset>
                </wp:positionV>
                <wp:extent cx="5074920" cy="3063875"/>
                <wp:effectExtent l="0" t="0" r="5080" b="0"/>
                <wp:wrapTopAndBottom/>
                <wp:docPr id="278" name="docshapegroup1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063875"/>
                          <a:chOff x="1044" y="143"/>
                          <a:chExt cx="7992" cy="4825"/>
                        </a:xfrm>
                      </wpg:grpSpPr>
                      <wps:wsp>
                        <wps:cNvPr id="279" name="docshape1281"/>
                        <wps:cNvSpPr>
                          <a:spLocks/>
                        </wps:cNvSpPr>
                        <wps:spPr bwMode="auto">
                          <a:xfrm>
                            <a:off x="1044" y="152"/>
                            <a:ext cx="7992" cy="4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 name="docshape1282"/>
                        <wps:cNvSpPr>
                          <a:spLocks/>
                        </wps:cNvSpPr>
                        <wps:spPr bwMode="auto">
                          <a:xfrm>
                            <a:off x="1044" y="142"/>
                            <a:ext cx="7992" cy="4825"/>
                          </a:xfrm>
                          <a:custGeom>
                            <a:avLst/>
                            <a:gdLst>
                              <a:gd name="T0" fmla="+- 0 9036 1044"/>
                              <a:gd name="T1" fmla="*/ T0 w 7992"/>
                              <a:gd name="T2" fmla="+- 0 4947 143"/>
                              <a:gd name="T3" fmla="*/ 4947 h 4825"/>
                              <a:gd name="T4" fmla="+- 0 1044 1044"/>
                              <a:gd name="T5" fmla="*/ T4 w 7992"/>
                              <a:gd name="T6" fmla="+- 0 4947 143"/>
                              <a:gd name="T7" fmla="*/ 4947 h 4825"/>
                              <a:gd name="T8" fmla="+- 0 1044 1044"/>
                              <a:gd name="T9" fmla="*/ T8 w 7992"/>
                              <a:gd name="T10" fmla="+- 0 4967 143"/>
                              <a:gd name="T11" fmla="*/ 4967 h 4825"/>
                              <a:gd name="T12" fmla="+- 0 9036 1044"/>
                              <a:gd name="T13" fmla="*/ T12 w 7992"/>
                              <a:gd name="T14" fmla="+- 0 4967 143"/>
                              <a:gd name="T15" fmla="*/ 4967 h 4825"/>
                              <a:gd name="T16" fmla="+- 0 9036 1044"/>
                              <a:gd name="T17" fmla="*/ T16 w 7992"/>
                              <a:gd name="T18" fmla="+- 0 4947 143"/>
                              <a:gd name="T19" fmla="*/ 4947 h 4825"/>
                              <a:gd name="T20" fmla="+- 0 9036 1044"/>
                              <a:gd name="T21" fmla="*/ T20 w 7992"/>
                              <a:gd name="T22" fmla="+- 0 143 143"/>
                              <a:gd name="T23" fmla="*/ 143 h 4825"/>
                              <a:gd name="T24" fmla="+- 0 1044 1044"/>
                              <a:gd name="T25" fmla="*/ T24 w 7992"/>
                              <a:gd name="T26" fmla="+- 0 143 143"/>
                              <a:gd name="T27" fmla="*/ 143 h 4825"/>
                              <a:gd name="T28" fmla="+- 0 1044 1044"/>
                              <a:gd name="T29" fmla="*/ T28 w 7992"/>
                              <a:gd name="T30" fmla="+- 0 163 143"/>
                              <a:gd name="T31" fmla="*/ 163 h 4825"/>
                              <a:gd name="T32" fmla="+- 0 9036 1044"/>
                              <a:gd name="T33" fmla="*/ T32 w 7992"/>
                              <a:gd name="T34" fmla="+- 0 163 143"/>
                              <a:gd name="T35" fmla="*/ 163 h 4825"/>
                              <a:gd name="T36" fmla="+- 0 9036 1044"/>
                              <a:gd name="T37" fmla="*/ T36 w 7992"/>
                              <a:gd name="T38" fmla="+- 0 143 143"/>
                              <a:gd name="T39" fmla="*/ 143 h 48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825">
                                <a:moveTo>
                                  <a:pt x="7992" y="4804"/>
                                </a:moveTo>
                                <a:lnTo>
                                  <a:pt x="0" y="4804"/>
                                </a:lnTo>
                                <a:lnTo>
                                  <a:pt x="0" y="4824"/>
                                </a:lnTo>
                                <a:lnTo>
                                  <a:pt x="7992" y="4824"/>
                                </a:lnTo>
                                <a:lnTo>
                                  <a:pt x="7992" y="4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 name="docshape1283"/>
                        <wps:cNvSpPr txBox="1">
                          <a:spLocks/>
                        </wps:cNvSpPr>
                        <wps:spPr bwMode="auto">
                          <a:xfrm>
                            <a:off x="1044" y="162"/>
                            <a:ext cx="7992" cy="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63B4F" w14:textId="77777777" w:rsidR="003D76C2" w:rsidRDefault="00000000">
                              <w:pPr>
                                <w:spacing w:before="40"/>
                                <w:ind w:left="453"/>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744E0323" w14:textId="77777777" w:rsidR="003D76C2" w:rsidRDefault="00000000">
                              <w:pPr>
                                <w:spacing w:before="76"/>
                                <w:ind w:left="885"/>
                                <w:rPr>
                                  <w:rFonts w:ascii="Courier New"/>
                                  <w:sz w:val="18"/>
                                </w:rPr>
                              </w:pPr>
                              <w:r>
                                <w:rPr>
                                  <w:rFonts w:ascii="Courier New"/>
                                  <w:sz w:val="18"/>
                                </w:rPr>
                                <w:t>const</w:t>
                              </w:r>
                              <w:r>
                                <w:rPr>
                                  <w:rFonts w:ascii="Courier New"/>
                                  <w:spacing w:val="-6"/>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EXTRA_TV_SHOW</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w:t>
                              </w:r>
                              <w:proofErr w:type="spellStart"/>
                              <w:r>
                                <w:rPr>
                                  <w:rFonts w:ascii="Courier New"/>
                                  <w:spacing w:val="-2"/>
                                  <w:sz w:val="18"/>
                                </w:rPr>
                                <w:t>tvshow</w:t>
                              </w:r>
                              <w:proofErr w:type="spellEnd"/>
                              <w:r>
                                <w:rPr>
                                  <w:rFonts w:ascii="Courier New"/>
                                  <w:spacing w:val="-2"/>
                                  <w:sz w:val="18"/>
                                </w:rPr>
                                <w:t>"</w:t>
                              </w:r>
                            </w:p>
                            <w:p w14:paraId="6FDB53D1" w14:textId="77777777" w:rsidR="003D76C2" w:rsidRDefault="00000000">
                              <w:pPr>
                                <w:spacing w:before="76"/>
                                <w:ind w:left="885"/>
                                <w:rPr>
                                  <w:rFonts w:ascii="Courier New"/>
                                  <w:sz w:val="18"/>
                                </w:rPr>
                              </w:pPr>
                              <w:r>
                                <w:rPr>
                                  <w:rFonts w:ascii="Courier New"/>
                                  <w:sz w:val="18"/>
                                </w:rPr>
                                <w:t>const</w:t>
                              </w:r>
                              <w:r>
                                <w:rPr>
                                  <w:rFonts w:ascii="Courier New"/>
                                  <w:spacing w:val="-5"/>
                                  <w:sz w:val="18"/>
                                </w:rPr>
                                <w:t xml:space="preserve"> </w:t>
                              </w:r>
                              <w:proofErr w:type="spellStart"/>
                              <w:r>
                                <w:rPr>
                                  <w:rFonts w:ascii="Courier New"/>
                                  <w:sz w:val="18"/>
                                </w:rPr>
                                <w:t>val</w:t>
                              </w:r>
                              <w:proofErr w:type="spellEnd"/>
                              <w:r>
                                <w:rPr>
                                  <w:rFonts w:ascii="Courier New"/>
                                  <w:spacing w:val="-4"/>
                                  <w:sz w:val="18"/>
                                </w:rPr>
                                <w:t xml:space="preserve"> </w:t>
                              </w:r>
                              <w:r>
                                <w:rPr>
                                  <w:rFonts w:ascii="Courier New"/>
                                  <w:sz w:val="18"/>
                                </w:rPr>
                                <w:t>IMAGE_URL</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"https://image.tmdb.org/t/p/w185/"</w:t>
                              </w:r>
                            </w:p>
                            <w:p w14:paraId="4C2B6DBD" w14:textId="77777777" w:rsidR="003D76C2" w:rsidRDefault="00000000">
                              <w:pPr>
                                <w:spacing w:before="76"/>
                                <w:ind w:left="453"/>
                                <w:rPr>
                                  <w:rFonts w:ascii="Courier New"/>
                                  <w:sz w:val="18"/>
                                </w:rPr>
                              </w:pPr>
                              <w:r>
                                <w:rPr>
                                  <w:rFonts w:ascii="Courier New"/>
                                  <w:sz w:val="18"/>
                                </w:rPr>
                                <w:t>}</w:t>
                              </w:r>
                            </w:p>
                            <w:p w14:paraId="391DCC65" w14:textId="77777777" w:rsidR="003D76C2" w:rsidRDefault="003D76C2">
                              <w:pPr>
                                <w:rPr>
                                  <w:rFonts w:ascii="Courier New"/>
                                  <w:sz w:val="20"/>
                                </w:rPr>
                              </w:pPr>
                            </w:p>
                            <w:p w14:paraId="47370546"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R.layout.activity_details</w:t>
                              </w:r>
                              <w:proofErr w:type="spellEnd"/>
                              <w:r>
                                <w:rPr>
                                  <w:rFonts w:ascii="Courier New"/>
                                  <w:spacing w:val="-2"/>
                                  <w:sz w:val="18"/>
                                </w:rPr>
                                <w:t>)</w:t>
                              </w:r>
                            </w:p>
                            <w:p w14:paraId="24D22C51" w14:textId="77777777" w:rsidR="003D76C2" w:rsidRDefault="003D76C2">
                              <w:pPr>
                                <w:spacing w:before="10"/>
                                <w:rPr>
                                  <w:rFonts w:ascii="Courier New"/>
                                  <w:sz w:val="24"/>
                                </w:rPr>
                              </w:pPr>
                            </w:p>
                            <w:p w14:paraId="2DFAE9C2"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titleText</w:t>
                              </w:r>
                              <w:proofErr w:type="spellEnd"/>
                              <w:r>
                                <w:rPr>
                                  <w:rFonts w:ascii="Courier New"/>
                                  <w:sz w:val="18"/>
                                </w:rPr>
                                <w:t>:</w:t>
                              </w:r>
                              <w:r>
                                <w:rPr>
                                  <w:rFonts w:ascii="Courier New"/>
                                  <w:spacing w:val="-5"/>
                                  <w:sz w:val="18"/>
                                </w:rPr>
                                <w:t xml:space="preserve"> </w:t>
                              </w:r>
                              <w:proofErr w:type="spellStart"/>
                              <w:r>
                                <w:rPr>
                                  <w:rFonts w:ascii="Courier New"/>
                                  <w:sz w:val="18"/>
                                </w:rPr>
                                <w:t>TextView</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R.id.title_text</w:t>
                              </w:r>
                              <w:proofErr w:type="spellEnd"/>
                              <w:r>
                                <w:rPr>
                                  <w:rFonts w:ascii="Courier New"/>
                                  <w:spacing w:val="-2"/>
                                  <w:sz w:val="18"/>
                                </w:rPr>
                                <w:t>)</w:t>
                              </w:r>
                            </w:p>
                            <w:p w14:paraId="0DE67226" w14:textId="77777777" w:rsidR="003D76C2" w:rsidRDefault="00000000">
                              <w:pPr>
                                <w:spacing w:before="76" w:line="328" w:lineRule="auto"/>
                                <w:ind w:left="1317" w:right="7"/>
                                <w:rPr>
                                  <w:rFonts w:ascii="Courier New"/>
                                  <w:sz w:val="18"/>
                                </w:rPr>
                              </w:pPr>
                              <w:proofErr w:type="spellStart"/>
                              <w:r>
                                <w:rPr>
                                  <w:rFonts w:ascii="Courier New"/>
                                  <w:sz w:val="18"/>
                                </w:rPr>
                                <w:t>val</w:t>
                              </w:r>
                              <w:proofErr w:type="spellEnd"/>
                              <w:r>
                                <w:rPr>
                                  <w:rFonts w:ascii="Courier New"/>
                                  <w:spacing w:val="-1"/>
                                  <w:sz w:val="18"/>
                                </w:rPr>
                                <w:t xml:space="preserve"> </w:t>
                              </w:r>
                              <w:proofErr w:type="spellStart"/>
                              <w:r>
                                <w:rPr>
                                  <w:rFonts w:ascii="Courier New"/>
                                  <w:sz w:val="18"/>
                                </w:rPr>
                                <w:t>releaseText</w:t>
                              </w:r>
                              <w:proofErr w:type="spellEnd"/>
                              <w:r>
                                <w:rPr>
                                  <w:rFonts w:ascii="Courier New"/>
                                  <w:sz w:val="18"/>
                                </w:rPr>
                                <w:t>:</w:t>
                              </w:r>
                              <w:r>
                                <w:rPr>
                                  <w:rFonts w:ascii="Courier New"/>
                                  <w:spacing w:val="-1"/>
                                  <w:sz w:val="18"/>
                                </w:rPr>
                                <w:t xml:space="preserve"> </w:t>
                              </w:r>
                              <w:proofErr w:type="spellStart"/>
                              <w:r>
                                <w:rPr>
                                  <w:rFonts w:ascii="Courier New"/>
                                  <w:sz w:val="18"/>
                                </w:rPr>
                                <w:t>TextView</w:t>
                              </w:r>
                              <w:proofErr w:type="spellEnd"/>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z w:val="18"/>
                                </w:rPr>
                                <w:t>findViewById</w:t>
                              </w:r>
                              <w:proofErr w:type="spellEnd"/>
                              <w:r>
                                <w:rPr>
                                  <w:rFonts w:ascii="Courier New"/>
                                  <w:sz w:val="18"/>
                                </w:rPr>
                                <w:t>(</w:t>
                              </w:r>
                              <w:proofErr w:type="spellStart"/>
                              <w:r>
                                <w:rPr>
                                  <w:rFonts w:ascii="Courier New"/>
                                  <w:sz w:val="18"/>
                                </w:rPr>
                                <w:t>R.id.release_text</w:t>
                              </w:r>
                              <w:proofErr w:type="spellEnd"/>
                              <w:r>
                                <w:rPr>
                                  <w:rFonts w:ascii="Courier New"/>
                                  <w:sz w:val="18"/>
                                </w:rPr>
                                <w:t xml:space="preserve">) </w:t>
                              </w:r>
                              <w:proofErr w:type="spellStart"/>
                              <w:r>
                                <w:rPr>
                                  <w:rFonts w:ascii="Courier New"/>
                                  <w:spacing w:val="-2"/>
                                  <w:sz w:val="18"/>
                                </w:rPr>
                                <w:t>val</w:t>
                              </w:r>
                              <w:proofErr w:type="spellEnd"/>
                              <w:r>
                                <w:rPr>
                                  <w:rFonts w:ascii="Courier New"/>
                                  <w:spacing w:val="-9"/>
                                  <w:sz w:val="18"/>
                                </w:rPr>
                                <w:t xml:space="preserve"> </w:t>
                              </w:r>
                              <w:proofErr w:type="spellStart"/>
                              <w:r>
                                <w:rPr>
                                  <w:rFonts w:ascii="Courier New"/>
                                  <w:spacing w:val="-2"/>
                                  <w:sz w:val="18"/>
                                </w:rPr>
                                <w:t>overviewText</w:t>
                              </w:r>
                              <w:proofErr w:type="spellEnd"/>
                              <w:r>
                                <w:rPr>
                                  <w:rFonts w:ascii="Courier New"/>
                                  <w:spacing w:val="-2"/>
                                  <w:sz w:val="18"/>
                                </w:rPr>
                                <w:t>:</w:t>
                              </w:r>
                              <w:r>
                                <w:rPr>
                                  <w:rFonts w:ascii="Courier New"/>
                                  <w:spacing w:val="-9"/>
                                  <w:sz w:val="18"/>
                                </w:rPr>
                                <w:t xml:space="preserve"> </w:t>
                              </w:r>
                              <w:proofErr w:type="spellStart"/>
                              <w:r>
                                <w:rPr>
                                  <w:rFonts w:ascii="Courier New"/>
                                  <w:spacing w:val="-2"/>
                                  <w:sz w:val="18"/>
                                </w:rPr>
                                <w:t>TextView</w:t>
                              </w:r>
                              <w:proofErr w:type="spellEnd"/>
                              <w:r>
                                <w:rPr>
                                  <w:rFonts w:ascii="Courier New"/>
                                  <w:spacing w:val="-9"/>
                                  <w:sz w:val="18"/>
                                </w:rPr>
                                <w:t xml:space="preserve"> </w:t>
                              </w:r>
                              <w:r>
                                <w:rPr>
                                  <w:rFonts w:ascii="Courier New"/>
                                  <w:spacing w:val="-2"/>
                                  <w:sz w:val="18"/>
                                </w:rPr>
                                <w:t>=</w:t>
                              </w:r>
                              <w:r>
                                <w:rPr>
                                  <w:rFonts w:ascii="Courier New"/>
                                  <w:spacing w:val="-9"/>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R.id.overview_text</w:t>
                              </w:r>
                              <w:proofErr w:type="spellEnd"/>
                              <w:r>
                                <w:rPr>
                                  <w:rFonts w:ascii="Courier New"/>
                                  <w:spacing w:val="-2"/>
                                  <w:sz w:val="18"/>
                                </w:rPr>
                                <w:t xml:space="preserve">) </w:t>
                              </w:r>
                              <w:proofErr w:type="spellStart"/>
                              <w:r>
                                <w:rPr>
                                  <w:rFonts w:ascii="Courier New"/>
                                  <w:sz w:val="18"/>
                                </w:rPr>
                                <w:t>val</w:t>
                              </w:r>
                              <w:proofErr w:type="spellEnd"/>
                              <w:r>
                                <w:rPr>
                                  <w:rFonts w:ascii="Courier New"/>
                                  <w:sz w:val="18"/>
                                </w:rPr>
                                <w:t xml:space="preserve"> poster: </w:t>
                              </w:r>
                              <w:proofErr w:type="spellStart"/>
                              <w:r>
                                <w:rPr>
                                  <w:rFonts w:ascii="Courier New"/>
                                  <w:sz w:val="18"/>
                                </w:rPr>
                                <w:t>ImageView</w:t>
                              </w:r>
                              <w:proofErr w:type="spellEnd"/>
                              <w:r>
                                <w:rPr>
                                  <w:rFonts w:ascii="Courier New"/>
                                  <w:sz w:val="18"/>
                                </w:rPr>
                                <w:t xml:space="preserve"> = </w:t>
                              </w:r>
                              <w:proofErr w:type="spellStart"/>
                              <w:r>
                                <w:rPr>
                                  <w:rFonts w:ascii="Courier New"/>
                                  <w:sz w:val="18"/>
                                </w:rPr>
                                <w:t>findViewById</w:t>
                              </w:r>
                              <w:proofErr w:type="spellEnd"/>
                              <w:r>
                                <w:rPr>
                                  <w:rFonts w:ascii="Courier New"/>
                                  <w:sz w:val="18"/>
                                </w:rPr>
                                <w:t>(</w:t>
                              </w:r>
                              <w:proofErr w:type="spellStart"/>
                              <w:r>
                                <w:rPr>
                                  <w:rFonts w:ascii="Courier New"/>
                                  <w:sz w:val="18"/>
                                </w:rPr>
                                <w:t>R.id.tv_poster</w:t>
                              </w:r>
                              <w:proofErr w:type="spellEnd"/>
                              <w:r>
                                <w:rPr>
                                  <w:rFonts w:ascii="Courier New"/>
                                  <w:sz w:val="18"/>
                                </w:rPr>
                                <w:t>)</w:t>
                              </w:r>
                            </w:p>
                            <w:p w14:paraId="5CB5D7E5" w14:textId="77777777" w:rsidR="003D76C2" w:rsidRDefault="003D76C2">
                              <w:pPr>
                                <w:spacing w:before="10"/>
                                <w:rPr>
                                  <w:rFonts w:ascii="Courier New"/>
                                  <w:sz w:val="24"/>
                                </w:rPr>
                              </w:pPr>
                            </w:p>
                            <w:p w14:paraId="47285FF5" w14:textId="77777777" w:rsidR="003D76C2" w:rsidRDefault="00000000">
                              <w:pPr>
                                <w:spacing w:line="328" w:lineRule="auto"/>
                                <w:ind w:left="1317"/>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tvShow</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intent.getParcelableExtra</w:t>
                              </w:r>
                              <w:proofErr w:type="spellEnd"/>
                              <w:r>
                                <w:rPr>
                                  <w:rFonts w:ascii="Courier New"/>
                                  <w:sz w:val="18"/>
                                </w:rPr>
                                <w:t>&lt;</w:t>
                              </w:r>
                              <w:proofErr w:type="spellStart"/>
                              <w:r>
                                <w:rPr>
                                  <w:rFonts w:ascii="Courier New"/>
                                  <w:sz w:val="18"/>
                                </w:rPr>
                                <w:t>TVShow</w:t>
                              </w:r>
                              <w:proofErr w:type="spellEnd"/>
                              <w:r>
                                <w:rPr>
                                  <w:rFonts w:ascii="Courier New"/>
                                  <w:sz w:val="18"/>
                                </w:rPr>
                                <w:t xml:space="preserve">&gt;(EXTRA_TV_SHOW) </w:t>
                              </w:r>
                              <w:proofErr w:type="spellStart"/>
                              <w:r>
                                <w:rPr>
                                  <w:rFonts w:ascii="Courier New"/>
                                  <w:sz w:val="18"/>
                                </w:rPr>
                                <w:t>tvShow</w:t>
                              </w:r>
                              <w:proofErr w:type="spellEnd"/>
                              <w:r>
                                <w:rPr>
                                  <w:rFonts w:ascii="Courier New"/>
                                  <w:sz w:val="18"/>
                                </w:rPr>
                                <w:t>?.run {</w:t>
                              </w:r>
                            </w:p>
                            <w:p w14:paraId="72F605D4" w14:textId="77777777" w:rsidR="003D76C2" w:rsidRDefault="00000000">
                              <w:pPr>
                                <w:spacing w:before="1"/>
                                <w:ind w:left="1749"/>
                                <w:rPr>
                                  <w:rFonts w:ascii="Courier New"/>
                                  <w:sz w:val="18"/>
                                </w:rPr>
                              </w:pPr>
                              <w:proofErr w:type="spellStart"/>
                              <w:r>
                                <w:rPr>
                                  <w:rFonts w:ascii="Courier New"/>
                                  <w:sz w:val="18"/>
                                </w:rPr>
                                <w:t>titleText.text</w:t>
                              </w:r>
                              <w:proofErr w:type="spellEnd"/>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4"/>
                                  <w:sz w:val="18"/>
                                </w:rPr>
                                <w:t>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8D0A0C" id="docshapegroup1280" o:spid="_x0000_s2164" style="position:absolute;margin-left:52.2pt;margin-top:7.15pt;width:399.6pt;height:241.25pt;z-index:-15551488;mso-wrap-distance-left:0;mso-wrap-distance-right:0;mso-position-horizontal-relative:page;mso-position-vertical-relative:text" coordorigin="1044,143" coordsize="7992,4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">
                <v:rect id="docshape1281" o:spid="_x0000_s2165" style="position:absolute;left:1044;top:152;width:7992;height:4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" fillcolor="#f6f6f6" stroked="f">
                  <v:path arrowok="t"/>
                </v:rect>
                <v:shape id="docshape1282" o:spid="_x0000_s2166" style="position:absolute;left:1044;top:142;width:7992;height:4825;visibility:visible;mso-wrap-style:square;v-text-anchor:top" coordsize="7992,4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" path="m7992,4804l,4804r,20l7992,4824r,-20xm7992,l,,,20r7992,l7992,xe" fillcolor="#dadada" stroked="f">
                  <v:path arrowok="t" o:connecttype="custom" o:connectlocs="7992,4947;0,4947;0,4967;7992,4967;7992,4947;7992,143;0,143;0,163;7992,163;7992,143" o:connectangles="0,0,0,0,0,0,0,0,0,0"/>
                </v:shape>
                <v:shape id="docshape1283" o:spid="_x0000_s2167" type="#_x0000_t202" style="position:absolute;left:1044;top:162;width:7992;height:4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" filled="f" stroked="f">
                  <v:path arrowok="t"/>
                  <v:textbox inset="0,0,0,0">
                    <w:txbxContent>
                      <w:p w14:paraId="0FF63B4F" w14:textId="77777777" w:rsidR="003D76C2" w:rsidRDefault="00000000">
                        <w:pPr>
                          <w:spacing w:before="40"/>
                          <w:ind w:left="453"/>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744E0323" w14:textId="77777777" w:rsidR="003D76C2" w:rsidRDefault="00000000">
                        <w:pPr>
                          <w:spacing w:before="76"/>
                          <w:ind w:left="885"/>
                          <w:rPr>
                            <w:rFonts w:ascii="Courier New"/>
                            <w:sz w:val="18"/>
                          </w:rPr>
                        </w:pPr>
                        <w:r>
                          <w:rPr>
                            <w:rFonts w:ascii="Courier New"/>
                            <w:sz w:val="18"/>
                          </w:rPr>
                          <w:t>const</w:t>
                        </w:r>
                        <w:r>
                          <w:rPr>
                            <w:rFonts w:ascii="Courier New"/>
                            <w:spacing w:val="-6"/>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EXTRA_TV_SHOW</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w:t>
                        </w:r>
                        <w:proofErr w:type="spellStart"/>
                        <w:r>
                          <w:rPr>
                            <w:rFonts w:ascii="Courier New"/>
                            <w:spacing w:val="-2"/>
                            <w:sz w:val="18"/>
                          </w:rPr>
                          <w:t>tvshow</w:t>
                        </w:r>
                        <w:proofErr w:type="spellEnd"/>
                        <w:r>
                          <w:rPr>
                            <w:rFonts w:ascii="Courier New"/>
                            <w:spacing w:val="-2"/>
                            <w:sz w:val="18"/>
                          </w:rPr>
                          <w:t>"</w:t>
                        </w:r>
                      </w:p>
                      <w:p w14:paraId="6FDB53D1" w14:textId="77777777" w:rsidR="003D76C2" w:rsidRDefault="00000000">
                        <w:pPr>
                          <w:spacing w:before="76"/>
                          <w:ind w:left="885"/>
                          <w:rPr>
                            <w:rFonts w:ascii="Courier New"/>
                            <w:sz w:val="18"/>
                          </w:rPr>
                        </w:pPr>
                        <w:r>
                          <w:rPr>
                            <w:rFonts w:ascii="Courier New"/>
                            <w:sz w:val="18"/>
                          </w:rPr>
                          <w:t>const</w:t>
                        </w:r>
                        <w:r>
                          <w:rPr>
                            <w:rFonts w:ascii="Courier New"/>
                            <w:spacing w:val="-5"/>
                            <w:sz w:val="18"/>
                          </w:rPr>
                          <w:t xml:space="preserve"> </w:t>
                        </w:r>
                        <w:proofErr w:type="spellStart"/>
                        <w:r>
                          <w:rPr>
                            <w:rFonts w:ascii="Courier New"/>
                            <w:sz w:val="18"/>
                          </w:rPr>
                          <w:t>val</w:t>
                        </w:r>
                        <w:proofErr w:type="spellEnd"/>
                        <w:r>
                          <w:rPr>
                            <w:rFonts w:ascii="Courier New"/>
                            <w:spacing w:val="-4"/>
                            <w:sz w:val="18"/>
                          </w:rPr>
                          <w:t xml:space="preserve"> </w:t>
                        </w:r>
                        <w:r>
                          <w:rPr>
                            <w:rFonts w:ascii="Courier New"/>
                            <w:sz w:val="18"/>
                          </w:rPr>
                          <w:t>IMAGE_URL</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"https://image.tmdb.org/t/p/w185/"</w:t>
                        </w:r>
                      </w:p>
                      <w:p w14:paraId="4C2B6DBD" w14:textId="77777777" w:rsidR="003D76C2" w:rsidRDefault="00000000">
                        <w:pPr>
                          <w:spacing w:before="76"/>
                          <w:ind w:left="453"/>
                          <w:rPr>
                            <w:rFonts w:ascii="Courier New"/>
                            <w:sz w:val="18"/>
                          </w:rPr>
                        </w:pPr>
                        <w:r>
                          <w:rPr>
                            <w:rFonts w:ascii="Courier New"/>
                            <w:sz w:val="18"/>
                          </w:rPr>
                          <w:t>}</w:t>
                        </w:r>
                      </w:p>
                      <w:p w14:paraId="391DCC65" w14:textId="77777777" w:rsidR="003D76C2" w:rsidRDefault="003D76C2">
                        <w:pPr>
                          <w:rPr>
                            <w:rFonts w:ascii="Courier New"/>
                            <w:sz w:val="20"/>
                          </w:rPr>
                        </w:pPr>
                      </w:p>
                      <w:p w14:paraId="47370546"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onCreate</w:t>
                        </w:r>
                        <w:proofErr w:type="spellEnd"/>
                        <w:r>
                          <w:rPr>
                            <w:rFonts w:ascii="Courier New"/>
                            <w:sz w:val="18"/>
                          </w:rPr>
                          <w:t>(</w:t>
                        </w:r>
                        <w:proofErr w:type="spellStart"/>
                        <w:r>
                          <w:rPr>
                            <w:rFonts w:ascii="Courier New"/>
                            <w:sz w:val="18"/>
                          </w:rPr>
                          <w:t>savedInstanceState</w:t>
                        </w:r>
                        <w:proofErr w:type="spellEnd"/>
                        <w:r>
                          <w:rPr>
                            <w:rFonts w:ascii="Courier New"/>
                            <w:sz w:val="18"/>
                          </w:rPr>
                          <w:t>:</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roofErr w:type="spellStart"/>
                        <w:r>
                          <w:rPr>
                            <w:rFonts w:ascii="Courier New"/>
                            <w:spacing w:val="-2"/>
                            <w:sz w:val="18"/>
                          </w:rPr>
                          <w:t>super.onCreate</w:t>
                        </w:r>
                        <w:proofErr w:type="spellEnd"/>
                        <w:r>
                          <w:rPr>
                            <w:rFonts w:ascii="Courier New"/>
                            <w:spacing w:val="-2"/>
                            <w:sz w:val="18"/>
                          </w:rPr>
                          <w:t>(</w:t>
                        </w:r>
                        <w:proofErr w:type="spellStart"/>
                        <w:r>
                          <w:rPr>
                            <w:rFonts w:ascii="Courier New"/>
                            <w:spacing w:val="-2"/>
                            <w:sz w:val="18"/>
                          </w:rPr>
                          <w:t>savedInstanceState</w:t>
                        </w:r>
                        <w:proofErr w:type="spellEnd"/>
                        <w:r>
                          <w:rPr>
                            <w:rFonts w:ascii="Courier New"/>
                            <w:spacing w:val="-2"/>
                            <w:sz w:val="18"/>
                          </w:rPr>
                          <w:t xml:space="preserve">) </w:t>
                        </w:r>
                        <w:proofErr w:type="spellStart"/>
                        <w:r>
                          <w:rPr>
                            <w:rFonts w:ascii="Courier New"/>
                            <w:spacing w:val="-2"/>
                            <w:sz w:val="18"/>
                          </w:rPr>
                          <w:t>setContentView</w:t>
                        </w:r>
                        <w:proofErr w:type="spellEnd"/>
                        <w:r>
                          <w:rPr>
                            <w:rFonts w:ascii="Courier New"/>
                            <w:spacing w:val="-2"/>
                            <w:sz w:val="18"/>
                          </w:rPr>
                          <w:t>(</w:t>
                        </w:r>
                        <w:proofErr w:type="spellStart"/>
                        <w:r>
                          <w:rPr>
                            <w:rFonts w:ascii="Courier New"/>
                            <w:spacing w:val="-2"/>
                            <w:sz w:val="18"/>
                          </w:rPr>
                          <w:t>R.layout.activity_details</w:t>
                        </w:r>
                        <w:proofErr w:type="spellEnd"/>
                        <w:r>
                          <w:rPr>
                            <w:rFonts w:ascii="Courier New"/>
                            <w:spacing w:val="-2"/>
                            <w:sz w:val="18"/>
                          </w:rPr>
                          <w:t>)</w:t>
                        </w:r>
                      </w:p>
                      <w:p w14:paraId="24D22C51" w14:textId="77777777" w:rsidR="003D76C2" w:rsidRDefault="003D76C2">
                        <w:pPr>
                          <w:spacing w:before="10"/>
                          <w:rPr>
                            <w:rFonts w:ascii="Courier New"/>
                            <w:sz w:val="24"/>
                          </w:rPr>
                        </w:pPr>
                      </w:p>
                      <w:p w14:paraId="2DFAE9C2" w14:textId="77777777" w:rsidR="003D76C2" w:rsidRDefault="00000000">
                        <w:pPr>
                          <w:ind w:left="1317"/>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titleText</w:t>
                        </w:r>
                        <w:proofErr w:type="spellEnd"/>
                        <w:r>
                          <w:rPr>
                            <w:rFonts w:ascii="Courier New"/>
                            <w:sz w:val="18"/>
                          </w:rPr>
                          <w:t>:</w:t>
                        </w:r>
                        <w:r>
                          <w:rPr>
                            <w:rFonts w:ascii="Courier New"/>
                            <w:spacing w:val="-5"/>
                            <w:sz w:val="18"/>
                          </w:rPr>
                          <w:t xml:space="preserve"> </w:t>
                        </w:r>
                        <w:proofErr w:type="spellStart"/>
                        <w:r>
                          <w:rPr>
                            <w:rFonts w:ascii="Courier New"/>
                            <w:sz w:val="18"/>
                          </w:rPr>
                          <w:t>TextView</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R.id.title_text</w:t>
                        </w:r>
                        <w:proofErr w:type="spellEnd"/>
                        <w:r>
                          <w:rPr>
                            <w:rFonts w:ascii="Courier New"/>
                            <w:spacing w:val="-2"/>
                            <w:sz w:val="18"/>
                          </w:rPr>
                          <w:t>)</w:t>
                        </w:r>
                      </w:p>
                      <w:p w14:paraId="0DE67226" w14:textId="77777777" w:rsidR="003D76C2" w:rsidRDefault="00000000">
                        <w:pPr>
                          <w:spacing w:before="76" w:line="328" w:lineRule="auto"/>
                          <w:ind w:left="1317" w:right="7"/>
                          <w:rPr>
                            <w:rFonts w:ascii="Courier New"/>
                            <w:sz w:val="18"/>
                          </w:rPr>
                        </w:pPr>
                        <w:proofErr w:type="spellStart"/>
                        <w:r>
                          <w:rPr>
                            <w:rFonts w:ascii="Courier New"/>
                            <w:sz w:val="18"/>
                          </w:rPr>
                          <w:t>val</w:t>
                        </w:r>
                        <w:proofErr w:type="spellEnd"/>
                        <w:r>
                          <w:rPr>
                            <w:rFonts w:ascii="Courier New"/>
                            <w:spacing w:val="-1"/>
                            <w:sz w:val="18"/>
                          </w:rPr>
                          <w:t xml:space="preserve"> </w:t>
                        </w:r>
                        <w:proofErr w:type="spellStart"/>
                        <w:r>
                          <w:rPr>
                            <w:rFonts w:ascii="Courier New"/>
                            <w:sz w:val="18"/>
                          </w:rPr>
                          <w:t>releaseText</w:t>
                        </w:r>
                        <w:proofErr w:type="spellEnd"/>
                        <w:r>
                          <w:rPr>
                            <w:rFonts w:ascii="Courier New"/>
                            <w:sz w:val="18"/>
                          </w:rPr>
                          <w:t>:</w:t>
                        </w:r>
                        <w:r>
                          <w:rPr>
                            <w:rFonts w:ascii="Courier New"/>
                            <w:spacing w:val="-1"/>
                            <w:sz w:val="18"/>
                          </w:rPr>
                          <w:t xml:space="preserve"> </w:t>
                        </w:r>
                        <w:proofErr w:type="spellStart"/>
                        <w:r>
                          <w:rPr>
                            <w:rFonts w:ascii="Courier New"/>
                            <w:sz w:val="18"/>
                          </w:rPr>
                          <w:t>TextView</w:t>
                        </w:r>
                        <w:proofErr w:type="spellEnd"/>
                        <w:r>
                          <w:rPr>
                            <w:rFonts w:ascii="Courier New"/>
                            <w:spacing w:val="-1"/>
                            <w:sz w:val="18"/>
                          </w:rPr>
                          <w:t xml:space="preserve"> </w:t>
                        </w:r>
                        <w:r>
                          <w:rPr>
                            <w:rFonts w:ascii="Courier New"/>
                            <w:sz w:val="18"/>
                          </w:rPr>
                          <w:t>=</w:t>
                        </w:r>
                        <w:r>
                          <w:rPr>
                            <w:rFonts w:ascii="Courier New"/>
                            <w:spacing w:val="-1"/>
                            <w:sz w:val="18"/>
                          </w:rPr>
                          <w:t xml:space="preserve"> </w:t>
                        </w:r>
                        <w:proofErr w:type="spellStart"/>
                        <w:r>
                          <w:rPr>
                            <w:rFonts w:ascii="Courier New"/>
                            <w:sz w:val="18"/>
                          </w:rPr>
                          <w:t>findViewById</w:t>
                        </w:r>
                        <w:proofErr w:type="spellEnd"/>
                        <w:r>
                          <w:rPr>
                            <w:rFonts w:ascii="Courier New"/>
                            <w:sz w:val="18"/>
                          </w:rPr>
                          <w:t>(</w:t>
                        </w:r>
                        <w:proofErr w:type="spellStart"/>
                        <w:r>
                          <w:rPr>
                            <w:rFonts w:ascii="Courier New"/>
                            <w:sz w:val="18"/>
                          </w:rPr>
                          <w:t>R.id.release_text</w:t>
                        </w:r>
                        <w:proofErr w:type="spellEnd"/>
                        <w:r>
                          <w:rPr>
                            <w:rFonts w:ascii="Courier New"/>
                            <w:sz w:val="18"/>
                          </w:rPr>
                          <w:t xml:space="preserve">) </w:t>
                        </w:r>
                        <w:proofErr w:type="spellStart"/>
                        <w:r>
                          <w:rPr>
                            <w:rFonts w:ascii="Courier New"/>
                            <w:spacing w:val="-2"/>
                            <w:sz w:val="18"/>
                          </w:rPr>
                          <w:t>val</w:t>
                        </w:r>
                        <w:proofErr w:type="spellEnd"/>
                        <w:r>
                          <w:rPr>
                            <w:rFonts w:ascii="Courier New"/>
                            <w:spacing w:val="-9"/>
                            <w:sz w:val="18"/>
                          </w:rPr>
                          <w:t xml:space="preserve"> </w:t>
                        </w:r>
                        <w:proofErr w:type="spellStart"/>
                        <w:r>
                          <w:rPr>
                            <w:rFonts w:ascii="Courier New"/>
                            <w:spacing w:val="-2"/>
                            <w:sz w:val="18"/>
                          </w:rPr>
                          <w:t>overviewText</w:t>
                        </w:r>
                        <w:proofErr w:type="spellEnd"/>
                        <w:r>
                          <w:rPr>
                            <w:rFonts w:ascii="Courier New"/>
                            <w:spacing w:val="-2"/>
                            <w:sz w:val="18"/>
                          </w:rPr>
                          <w:t>:</w:t>
                        </w:r>
                        <w:r>
                          <w:rPr>
                            <w:rFonts w:ascii="Courier New"/>
                            <w:spacing w:val="-9"/>
                            <w:sz w:val="18"/>
                          </w:rPr>
                          <w:t xml:space="preserve"> </w:t>
                        </w:r>
                        <w:proofErr w:type="spellStart"/>
                        <w:r>
                          <w:rPr>
                            <w:rFonts w:ascii="Courier New"/>
                            <w:spacing w:val="-2"/>
                            <w:sz w:val="18"/>
                          </w:rPr>
                          <w:t>TextView</w:t>
                        </w:r>
                        <w:proofErr w:type="spellEnd"/>
                        <w:r>
                          <w:rPr>
                            <w:rFonts w:ascii="Courier New"/>
                            <w:spacing w:val="-9"/>
                            <w:sz w:val="18"/>
                          </w:rPr>
                          <w:t xml:space="preserve"> </w:t>
                        </w:r>
                        <w:r>
                          <w:rPr>
                            <w:rFonts w:ascii="Courier New"/>
                            <w:spacing w:val="-2"/>
                            <w:sz w:val="18"/>
                          </w:rPr>
                          <w:t>=</w:t>
                        </w:r>
                        <w:r>
                          <w:rPr>
                            <w:rFonts w:ascii="Courier New"/>
                            <w:spacing w:val="-9"/>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R.id.overview_text</w:t>
                        </w:r>
                        <w:proofErr w:type="spellEnd"/>
                        <w:r>
                          <w:rPr>
                            <w:rFonts w:ascii="Courier New"/>
                            <w:spacing w:val="-2"/>
                            <w:sz w:val="18"/>
                          </w:rPr>
                          <w:t xml:space="preserve">) </w:t>
                        </w:r>
                        <w:proofErr w:type="spellStart"/>
                        <w:r>
                          <w:rPr>
                            <w:rFonts w:ascii="Courier New"/>
                            <w:sz w:val="18"/>
                          </w:rPr>
                          <w:t>val</w:t>
                        </w:r>
                        <w:proofErr w:type="spellEnd"/>
                        <w:r>
                          <w:rPr>
                            <w:rFonts w:ascii="Courier New"/>
                            <w:sz w:val="18"/>
                          </w:rPr>
                          <w:t xml:space="preserve"> poster: </w:t>
                        </w:r>
                        <w:proofErr w:type="spellStart"/>
                        <w:r>
                          <w:rPr>
                            <w:rFonts w:ascii="Courier New"/>
                            <w:sz w:val="18"/>
                          </w:rPr>
                          <w:t>ImageView</w:t>
                        </w:r>
                        <w:proofErr w:type="spellEnd"/>
                        <w:r>
                          <w:rPr>
                            <w:rFonts w:ascii="Courier New"/>
                            <w:sz w:val="18"/>
                          </w:rPr>
                          <w:t xml:space="preserve"> = </w:t>
                        </w:r>
                        <w:proofErr w:type="spellStart"/>
                        <w:r>
                          <w:rPr>
                            <w:rFonts w:ascii="Courier New"/>
                            <w:sz w:val="18"/>
                          </w:rPr>
                          <w:t>findViewById</w:t>
                        </w:r>
                        <w:proofErr w:type="spellEnd"/>
                        <w:r>
                          <w:rPr>
                            <w:rFonts w:ascii="Courier New"/>
                            <w:sz w:val="18"/>
                          </w:rPr>
                          <w:t>(</w:t>
                        </w:r>
                        <w:proofErr w:type="spellStart"/>
                        <w:r>
                          <w:rPr>
                            <w:rFonts w:ascii="Courier New"/>
                            <w:sz w:val="18"/>
                          </w:rPr>
                          <w:t>R.id.tv_poster</w:t>
                        </w:r>
                        <w:proofErr w:type="spellEnd"/>
                        <w:r>
                          <w:rPr>
                            <w:rFonts w:ascii="Courier New"/>
                            <w:sz w:val="18"/>
                          </w:rPr>
                          <w:t>)</w:t>
                        </w:r>
                      </w:p>
                      <w:p w14:paraId="5CB5D7E5" w14:textId="77777777" w:rsidR="003D76C2" w:rsidRDefault="003D76C2">
                        <w:pPr>
                          <w:spacing w:before="10"/>
                          <w:rPr>
                            <w:rFonts w:ascii="Courier New"/>
                            <w:sz w:val="24"/>
                          </w:rPr>
                        </w:pPr>
                      </w:p>
                      <w:p w14:paraId="47285FF5" w14:textId="77777777" w:rsidR="003D76C2" w:rsidRDefault="00000000">
                        <w:pPr>
                          <w:spacing w:line="328" w:lineRule="auto"/>
                          <w:ind w:left="1317"/>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tvShow</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intent.getParcelableExtra</w:t>
                        </w:r>
                        <w:proofErr w:type="spellEnd"/>
                        <w:r>
                          <w:rPr>
                            <w:rFonts w:ascii="Courier New"/>
                            <w:sz w:val="18"/>
                          </w:rPr>
                          <w:t>&lt;</w:t>
                        </w:r>
                        <w:proofErr w:type="spellStart"/>
                        <w:r>
                          <w:rPr>
                            <w:rFonts w:ascii="Courier New"/>
                            <w:sz w:val="18"/>
                          </w:rPr>
                          <w:t>TVShow</w:t>
                        </w:r>
                        <w:proofErr w:type="spellEnd"/>
                        <w:r>
                          <w:rPr>
                            <w:rFonts w:ascii="Courier New"/>
                            <w:sz w:val="18"/>
                          </w:rPr>
                          <w:t xml:space="preserve">&gt;(EXTRA_TV_SHOW) </w:t>
                        </w:r>
                        <w:proofErr w:type="spellStart"/>
                        <w:r>
                          <w:rPr>
                            <w:rFonts w:ascii="Courier New"/>
                            <w:sz w:val="18"/>
                          </w:rPr>
                          <w:t>tvShow</w:t>
                        </w:r>
                        <w:proofErr w:type="spellEnd"/>
                        <w:r>
                          <w:rPr>
                            <w:rFonts w:ascii="Courier New"/>
                            <w:sz w:val="18"/>
                          </w:rPr>
                          <w:t>?.run {</w:t>
                        </w:r>
                      </w:p>
                      <w:p w14:paraId="72F605D4" w14:textId="77777777" w:rsidR="003D76C2" w:rsidRDefault="00000000">
                        <w:pPr>
                          <w:spacing w:before="1"/>
                          <w:ind w:left="1749"/>
                          <w:rPr>
                            <w:rFonts w:ascii="Courier New"/>
                            <w:sz w:val="18"/>
                          </w:rPr>
                        </w:pPr>
                        <w:proofErr w:type="spellStart"/>
                        <w:r>
                          <w:rPr>
                            <w:rFonts w:ascii="Courier New"/>
                            <w:sz w:val="18"/>
                          </w:rPr>
                          <w:t>titleText.text</w:t>
                        </w:r>
                        <w:proofErr w:type="spellEnd"/>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4"/>
                            <w:sz w:val="18"/>
                          </w:rPr>
                          <w:t>name</w:t>
                        </w:r>
                      </w:p>
                    </w:txbxContent>
                  </v:textbox>
                </v:shape>
                <w10:wrap type="topAndBottom" anchorx="page"/>
              </v:group>
            </w:pict>
          </mc:Fallback>
        </mc:AlternateContent>
      </w:r>
    </w:p>
    <w:p w14:paraId="632F20AA" w14:textId="77777777" w:rsidR="003D76C2" w:rsidRDefault="003D76C2">
      <w:pPr>
        <w:rPr>
          <w:sz w:val="8"/>
        </w:rPr>
        <w:sectPr w:rsidR="003D76C2">
          <w:pgSz w:w="10800" w:h="13320"/>
          <w:pgMar w:top="1120" w:right="920" w:bottom="280" w:left="940" w:header="695" w:footer="0" w:gutter="0"/>
          <w:cols w:space="720"/>
        </w:sectPr>
      </w:pPr>
    </w:p>
    <w:p w14:paraId="220515B1" w14:textId="77777777" w:rsidR="003D76C2" w:rsidRDefault="003D76C2">
      <w:pPr>
        <w:pStyle w:val="BodyText"/>
        <w:spacing w:before="3"/>
        <w:rPr>
          <w:sz w:val="5"/>
        </w:rPr>
      </w:pPr>
    </w:p>
    <w:p w14:paraId="381DEB69" w14:textId="77777777" w:rsidR="003D76C2" w:rsidRDefault="00D51F7C">
      <w:pPr>
        <w:pStyle w:val="BodyText"/>
        <w:ind w:left="824"/>
      </w:pPr>
      <w:r>
        <w:rPr>
          <w:noProof/>
        </w:rPr>
        <mc:AlternateContent>
          <mc:Choice Requires="wpg">
            <w:drawing>
              <wp:inline distT="0" distB="0" distL="0" distR="0" wp14:anchorId="6494506F" wp14:editId="28DE9156">
                <wp:extent cx="5074920" cy="1908175"/>
                <wp:effectExtent l="0" t="0" r="5080" b="0"/>
                <wp:docPr id="274" name="docshapegroup1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08175"/>
                          <a:chOff x="0" y="0"/>
                          <a:chExt cx="7992" cy="3005"/>
                        </a:xfrm>
                      </wpg:grpSpPr>
                      <wps:wsp>
                        <wps:cNvPr id="275" name="docshape1285"/>
                        <wps:cNvSpPr>
                          <a:spLocks/>
                        </wps:cNvSpPr>
                        <wps:spPr bwMode="auto">
                          <a:xfrm>
                            <a:off x="0" y="10"/>
                            <a:ext cx="7992" cy="29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 name="docshape1286"/>
                        <wps:cNvSpPr>
                          <a:spLocks/>
                        </wps:cNvSpPr>
                        <wps:spPr bwMode="auto">
                          <a:xfrm>
                            <a:off x="0" y="0"/>
                            <a:ext cx="7992" cy="3005"/>
                          </a:xfrm>
                          <a:custGeom>
                            <a:avLst/>
                            <a:gdLst>
                              <a:gd name="T0" fmla="*/ 7992 w 7992"/>
                              <a:gd name="T1" fmla="*/ 2984 h 3005"/>
                              <a:gd name="T2" fmla="*/ 0 w 7992"/>
                              <a:gd name="T3" fmla="*/ 2984 h 3005"/>
                              <a:gd name="T4" fmla="*/ 0 w 7992"/>
                              <a:gd name="T5" fmla="*/ 3004 h 3005"/>
                              <a:gd name="T6" fmla="*/ 7992 w 7992"/>
                              <a:gd name="T7" fmla="*/ 3004 h 3005"/>
                              <a:gd name="T8" fmla="*/ 7992 w 7992"/>
                              <a:gd name="T9" fmla="*/ 2984 h 3005"/>
                              <a:gd name="T10" fmla="*/ 7992 w 7992"/>
                              <a:gd name="T11" fmla="*/ 0 h 3005"/>
                              <a:gd name="T12" fmla="*/ 0 w 7992"/>
                              <a:gd name="T13" fmla="*/ 0 h 3005"/>
                              <a:gd name="T14" fmla="*/ 0 w 7992"/>
                              <a:gd name="T15" fmla="*/ 20 h 3005"/>
                              <a:gd name="T16" fmla="*/ 7992 w 7992"/>
                              <a:gd name="T17" fmla="*/ 20 h 3005"/>
                              <a:gd name="T18" fmla="*/ 7992 w 7992"/>
                              <a:gd name="T19" fmla="*/ 0 h 30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005">
                                <a:moveTo>
                                  <a:pt x="7992" y="2984"/>
                                </a:moveTo>
                                <a:lnTo>
                                  <a:pt x="0" y="2984"/>
                                </a:lnTo>
                                <a:lnTo>
                                  <a:pt x="0" y="3004"/>
                                </a:lnTo>
                                <a:lnTo>
                                  <a:pt x="7992" y="3004"/>
                                </a:lnTo>
                                <a:lnTo>
                                  <a:pt x="7992" y="29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docshape1287"/>
                        <wps:cNvSpPr txBox="1">
                          <a:spLocks/>
                        </wps:cNvSpPr>
                        <wps:spPr bwMode="auto">
                          <a:xfrm>
                            <a:off x="0" y="20"/>
                            <a:ext cx="7992" cy="2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93FFD" w14:textId="77777777" w:rsidR="003D76C2" w:rsidRDefault="00000000">
                              <w:pPr>
                                <w:spacing w:before="40" w:line="202" w:lineRule="exact"/>
                                <w:ind w:left="466" w:right="1177"/>
                                <w:jc w:val="center"/>
                                <w:rPr>
                                  <w:rFonts w:ascii="Courier New"/>
                                  <w:sz w:val="18"/>
                                </w:rPr>
                              </w:pPr>
                              <w:proofErr w:type="spellStart"/>
                              <w:r>
                                <w:rPr>
                                  <w:rFonts w:ascii="Courier New"/>
                                  <w:sz w:val="18"/>
                                </w:rPr>
                                <w:t>releaseText.text</w:t>
                              </w:r>
                              <w:proofErr w:type="spellEnd"/>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"First</w:t>
                              </w:r>
                              <w:r>
                                <w:rPr>
                                  <w:rFonts w:ascii="Courier New"/>
                                  <w:spacing w:val="-7"/>
                                  <w:sz w:val="18"/>
                                </w:rPr>
                                <w:t xml:space="preserve"> </w:t>
                              </w:r>
                              <w:r>
                                <w:rPr>
                                  <w:rFonts w:ascii="Courier New"/>
                                  <w:sz w:val="18"/>
                                </w:rPr>
                                <w:t>Air</w:t>
                              </w:r>
                              <w:r>
                                <w:rPr>
                                  <w:rFonts w:ascii="Courier New"/>
                                  <w:spacing w:val="-6"/>
                                  <w:sz w:val="18"/>
                                </w:rPr>
                                <w:t xml:space="preserve"> </w:t>
                              </w:r>
                              <w:r>
                                <w:rPr>
                                  <w:rFonts w:ascii="Courier New"/>
                                  <w:spacing w:val="-2"/>
                                  <w:sz w:val="18"/>
                                </w:rPr>
                                <w:t>Date:</w:t>
                              </w:r>
                            </w:p>
                            <w:p w14:paraId="66C8A8C5" w14:textId="77777777" w:rsidR="003D76C2" w:rsidRDefault="00000000">
                              <w:pPr>
                                <w:spacing w:line="202" w:lineRule="exact"/>
                                <w:ind w:left="384" w:right="1742"/>
                                <w:jc w:val="center"/>
                                <w:rPr>
                                  <w:rFonts w:ascii="Courier New"/>
                                  <w:sz w:val="18"/>
                                </w:rPr>
                              </w:pPr>
                              <w:r>
                                <w:rPr>
                                  <w:rFonts w:ascii="Courier New"/>
                                  <w:spacing w:val="-2"/>
                                  <w:sz w:val="18"/>
                                </w:rPr>
                                <w:t>${</w:t>
                              </w:r>
                              <w:proofErr w:type="spellStart"/>
                              <w:r>
                                <w:rPr>
                                  <w:rFonts w:ascii="Courier New"/>
                                  <w:spacing w:val="-2"/>
                                  <w:sz w:val="18"/>
                                </w:rPr>
                                <w:t>first_air_date.take</w:t>
                              </w:r>
                              <w:proofErr w:type="spellEnd"/>
                              <w:r>
                                <w:rPr>
                                  <w:rFonts w:ascii="Courier New"/>
                                  <w:spacing w:val="-2"/>
                                  <w:sz w:val="18"/>
                                </w:rPr>
                                <w:t>(4)}"</w:t>
                              </w:r>
                            </w:p>
                            <w:p w14:paraId="3AFF81EE" w14:textId="77777777" w:rsidR="003D76C2" w:rsidRDefault="00000000">
                              <w:pPr>
                                <w:spacing w:before="16"/>
                                <w:ind w:left="466" w:right="529"/>
                                <w:jc w:val="center"/>
                                <w:rPr>
                                  <w:rFonts w:ascii="Courier New"/>
                                  <w:sz w:val="18"/>
                                </w:rPr>
                              </w:pPr>
                              <w:proofErr w:type="spellStart"/>
                              <w:r>
                                <w:rPr>
                                  <w:rFonts w:ascii="Courier New"/>
                                  <w:sz w:val="18"/>
                                </w:rPr>
                                <w:t>overviewText.text</w:t>
                              </w:r>
                              <w:proofErr w:type="spellEnd"/>
                              <w:r>
                                <w:rPr>
                                  <w:rFonts w:ascii="Courier New"/>
                                  <w:spacing w:val="-10"/>
                                  <w:sz w:val="18"/>
                                </w:rPr>
                                <w:t xml:space="preserve"> </w:t>
                              </w:r>
                              <w:r>
                                <w:rPr>
                                  <w:rFonts w:ascii="Courier New"/>
                                  <w:sz w:val="18"/>
                                </w:rPr>
                                <w:t>=</w:t>
                              </w:r>
                              <w:r>
                                <w:rPr>
                                  <w:rFonts w:ascii="Courier New"/>
                                  <w:spacing w:val="-9"/>
                                  <w:sz w:val="18"/>
                                </w:rPr>
                                <w:t xml:space="preserve"> </w:t>
                              </w:r>
                              <w:r>
                                <w:rPr>
                                  <w:rFonts w:ascii="Courier New"/>
                                  <w:sz w:val="18"/>
                                </w:rPr>
                                <w:t>"Overview:</w:t>
                              </w:r>
                              <w:r>
                                <w:rPr>
                                  <w:rFonts w:ascii="Courier New"/>
                                  <w:spacing w:val="-9"/>
                                  <w:sz w:val="18"/>
                                </w:rPr>
                                <w:t xml:space="preserve"> </w:t>
                              </w:r>
                              <w:r>
                                <w:rPr>
                                  <w:rFonts w:ascii="Courier New"/>
                                  <w:spacing w:val="-2"/>
                                  <w:sz w:val="18"/>
                                </w:rPr>
                                <w:t>$overview"</w:t>
                              </w:r>
                            </w:p>
                            <w:p w14:paraId="772864AB" w14:textId="77777777" w:rsidR="003D76C2" w:rsidRDefault="003D76C2">
                              <w:pPr>
                                <w:rPr>
                                  <w:rFonts w:ascii="Courier New"/>
                                  <w:sz w:val="20"/>
                                </w:rPr>
                              </w:pPr>
                            </w:p>
                            <w:p w14:paraId="63AAF2D3" w14:textId="77777777" w:rsidR="003D76C2" w:rsidRDefault="00000000">
                              <w:pPr>
                                <w:spacing w:before="130"/>
                                <w:ind w:left="1749"/>
                                <w:rPr>
                                  <w:rFonts w:ascii="Courier New"/>
                                  <w:sz w:val="18"/>
                                </w:rPr>
                              </w:pPr>
                              <w:proofErr w:type="spellStart"/>
                              <w:r>
                                <w:rPr>
                                  <w:rFonts w:ascii="Courier New"/>
                                  <w:spacing w:val="-2"/>
                                  <w:sz w:val="18"/>
                                </w:rPr>
                                <w:t>Glide.with</w:t>
                              </w:r>
                              <w:proofErr w:type="spellEnd"/>
                              <w:r>
                                <w:rPr>
                                  <w:rFonts w:ascii="Courier New"/>
                                  <w:spacing w:val="-2"/>
                                  <w:sz w:val="18"/>
                                </w:rPr>
                                <w:t>(</w:t>
                              </w:r>
                              <w:proofErr w:type="spellStart"/>
                              <w:r>
                                <w:rPr>
                                  <w:rFonts w:ascii="Courier New"/>
                                  <w:spacing w:val="-2"/>
                                  <w:sz w:val="18"/>
                                </w:rPr>
                                <w:t>this@DetailsActivity</w:t>
                              </w:r>
                              <w:proofErr w:type="spellEnd"/>
                              <w:r>
                                <w:rPr>
                                  <w:rFonts w:ascii="Courier New"/>
                                  <w:spacing w:val="-2"/>
                                  <w:sz w:val="18"/>
                                </w:rPr>
                                <w:t>)</w:t>
                              </w:r>
                            </w:p>
                            <w:p w14:paraId="3032687D" w14:textId="77777777" w:rsidR="003D76C2" w:rsidRDefault="00000000">
                              <w:pPr>
                                <w:spacing w:before="76"/>
                                <w:ind w:left="2181"/>
                                <w:rPr>
                                  <w:rFonts w:ascii="Courier New"/>
                                  <w:sz w:val="18"/>
                                </w:rPr>
                              </w:pPr>
                              <w:r>
                                <w:rPr>
                                  <w:rFonts w:ascii="Courier New"/>
                                  <w:spacing w:val="-2"/>
                                  <w:sz w:val="18"/>
                                </w:rPr>
                                <w:t>.load($</w:t>
                              </w:r>
                              <w:proofErr w:type="spellStart"/>
                              <w:r>
                                <w:rPr>
                                  <w:rFonts w:ascii="Courier New"/>
                                  <w:spacing w:val="-2"/>
                                  <w:sz w:val="18"/>
                                </w:rPr>
                                <w:t>IMAGE_URL$poster_path</w:t>
                              </w:r>
                              <w:proofErr w:type="spellEnd"/>
                              <w:r>
                                <w:rPr>
                                  <w:rFonts w:ascii="Courier New"/>
                                  <w:spacing w:val="-2"/>
                                  <w:sz w:val="18"/>
                                </w:rPr>
                                <w:t>)</w:t>
                              </w:r>
                            </w:p>
                            <w:p w14:paraId="18DF431A" w14:textId="77777777" w:rsidR="003D76C2" w:rsidRDefault="00000000">
                              <w:pPr>
                                <w:spacing w:before="76"/>
                                <w:ind w:left="2181"/>
                                <w:rPr>
                                  <w:rFonts w:ascii="Courier New"/>
                                  <w:sz w:val="18"/>
                                </w:rPr>
                              </w:pPr>
                              <w:r>
                                <w:rPr>
                                  <w:rFonts w:ascii="Courier New"/>
                                  <w:spacing w:val="-2"/>
                                  <w:sz w:val="18"/>
                                </w:rPr>
                                <w:t>.placeholder(</w:t>
                              </w:r>
                              <w:proofErr w:type="spellStart"/>
                              <w:r>
                                <w:rPr>
                                  <w:rFonts w:ascii="Courier New"/>
                                  <w:spacing w:val="-2"/>
                                  <w:sz w:val="18"/>
                                </w:rPr>
                                <w:t>R.mipmap.ic_launcher</w:t>
                              </w:r>
                              <w:proofErr w:type="spellEnd"/>
                              <w:r>
                                <w:rPr>
                                  <w:rFonts w:ascii="Courier New"/>
                                  <w:spacing w:val="-2"/>
                                  <w:sz w:val="18"/>
                                </w:rPr>
                                <w:t>)</w:t>
                              </w:r>
                            </w:p>
                            <w:p w14:paraId="481DFF0E"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fitCenter</w:t>
                              </w:r>
                              <w:proofErr w:type="spellEnd"/>
                              <w:r>
                                <w:rPr>
                                  <w:rFonts w:ascii="Courier New"/>
                                  <w:spacing w:val="-2"/>
                                  <w:sz w:val="18"/>
                                </w:rPr>
                                <w:t>()</w:t>
                              </w:r>
                            </w:p>
                            <w:p w14:paraId="41CEA848" w14:textId="77777777" w:rsidR="003D76C2" w:rsidRDefault="00000000">
                              <w:pPr>
                                <w:spacing w:before="76"/>
                                <w:ind w:left="2181"/>
                                <w:rPr>
                                  <w:rFonts w:ascii="Courier New"/>
                                  <w:sz w:val="18"/>
                                </w:rPr>
                              </w:pPr>
                              <w:r>
                                <w:rPr>
                                  <w:rFonts w:ascii="Courier New"/>
                                  <w:spacing w:val="-2"/>
                                  <w:sz w:val="18"/>
                                </w:rPr>
                                <w:t>.into(poster)</w:t>
                              </w:r>
                            </w:p>
                            <w:p w14:paraId="301AB716" w14:textId="77777777" w:rsidR="003D76C2" w:rsidRDefault="00000000">
                              <w:pPr>
                                <w:spacing w:before="76"/>
                                <w:ind w:left="1317"/>
                                <w:rPr>
                                  <w:rFonts w:ascii="Courier New"/>
                                  <w:sz w:val="18"/>
                                </w:rPr>
                              </w:pPr>
                              <w:r>
                                <w:rPr>
                                  <w:rFonts w:ascii="Courier New"/>
                                  <w:sz w:val="18"/>
                                </w:rPr>
                                <w:t>}</w:t>
                              </w:r>
                            </w:p>
                            <w:p w14:paraId="0BEE942C"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494506F" id="docshapegroup1284" o:spid="_x0000_s2168" style="width:399.6pt;height:150.25pt;mso-position-horizontal-relative:char;mso-position-vertical-relative:line" coordsize="7992,3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">
                <v:rect id="docshape1285" o:spid="_x0000_s2169" style="position:absolute;top:10;width:7992;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" fillcolor="#f6f6f6" stroked="f">
                  <v:path arrowok="t"/>
                </v:rect>
                <v:shape id="docshape1286" o:spid="_x0000_s2170" style="position:absolute;width:7992;height:3005;visibility:visible;mso-wrap-style:square;v-text-anchor:top" coordsize="7992,3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" path="m7992,2984l,2984r,20l7992,3004r,-20xm7992,l,,,20r7992,l7992,xe" fillcolor="#dadada" stroked="f">
                  <v:path arrowok="t" o:connecttype="custom" o:connectlocs="7992,2984;0,2984;0,3004;7992,3004;7992,2984;7992,0;0,0;0,20;7992,20;7992,0" o:connectangles="0,0,0,0,0,0,0,0,0,0"/>
                </v:shape>
                <v:shape id="docshape1287" o:spid="_x0000_s2171" type="#_x0000_t202" style="position:absolute;top:20;width:7992;height:2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" filled="f" stroked="f">
                  <v:path arrowok="t"/>
                  <v:textbox inset="0,0,0,0">
                    <w:txbxContent>
                      <w:p w14:paraId="3E693FFD" w14:textId="77777777" w:rsidR="003D76C2" w:rsidRDefault="00000000">
                        <w:pPr>
                          <w:spacing w:before="40" w:line="202" w:lineRule="exact"/>
                          <w:ind w:left="466" w:right="1177"/>
                          <w:jc w:val="center"/>
                          <w:rPr>
                            <w:rFonts w:ascii="Courier New"/>
                            <w:sz w:val="18"/>
                          </w:rPr>
                        </w:pPr>
                        <w:proofErr w:type="spellStart"/>
                        <w:r>
                          <w:rPr>
                            <w:rFonts w:ascii="Courier New"/>
                            <w:sz w:val="18"/>
                          </w:rPr>
                          <w:t>releaseText.text</w:t>
                        </w:r>
                        <w:proofErr w:type="spellEnd"/>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"First</w:t>
                        </w:r>
                        <w:r>
                          <w:rPr>
                            <w:rFonts w:ascii="Courier New"/>
                            <w:spacing w:val="-7"/>
                            <w:sz w:val="18"/>
                          </w:rPr>
                          <w:t xml:space="preserve"> </w:t>
                        </w:r>
                        <w:r>
                          <w:rPr>
                            <w:rFonts w:ascii="Courier New"/>
                            <w:sz w:val="18"/>
                          </w:rPr>
                          <w:t>Air</w:t>
                        </w:r>
                        <w:r>
                          <w:rPr>
                            <w:rFonts w:ascii="Courier New"/>
                            <w:spacing w:val="-6"/>
                            <w:sz w:val="18"/>
                          </w:rPr>
                          <w:t xml:space="preserve"> </w:t>
                        </w:r>
                        <w:r>
                          <w:rPr>
                            <w:rFonts w:ascii="Courier New"/>
                            <w:spacing w:val="-2"/>
                            <w:sz w:val="18"/>
                          </w:rPr>
                          <w:t>Date:</w:t>
                        </w:r>
                      </w:p>
                      <w:p w14:paraId="66C8A8C5" w14:textId="77777777" w:rsidR="003D76C2" w:rsidRDefault="00000000">
                        <w:pPr>
                          <w:spacing w:line="202" w:lineRule="exact"/>
                          <w:ind w:left="384" w:right="1742"/>
                          <w:jc w:val="center"/>
                          <w:rPr>
                            <w:rFonts w:ascii="Courier New"/>
                            <w:sz w:val="18"/>
                          </w:rPr>
                        </w:pPr>
                        <w:r>
                          <w:rPr>
                            <w:rFonts w:ascii="Courier New"/>
                            <w:spacing w:val="-2"/>
                            <w:sz w:val="18"/>
                          </w:rPr>
                          <w:t>${</w:t>
                        </w:r>
                        <w:proofErr w:type="spellStart"/>
                        <w:r>
                          <w:rPr>
                            <w:rFonts w:ascii="Courier New"/>
                            <w:spacing w:val="-2"/>
                            <w:sz w:val="18"/>
                          </w:rPr>
                          <w:t>first_air_date.take</w:t>
                        </w:r>
                        <w:proofErr w:type="spellEnd"/>
                        <w:r>
                          <w:rPr>
                            <w:rFonts w:ascii="Courier New"/>
                            <w:spacing w:val="-2"/>
                            <w:sz w:val="18"/>
                          </w:rPr>
                          <w:t>(4)}"</w:t>
                        </w:r>
                      </w:p>
                      <w:p w14:paraId="3AFF81EE" w14:textId="77777777" w:rsidR="003D76C2" w:rsidRDefault="00000000">
                        <w:pPr>
                          <w:spacing w:before="16"/>
                          <w:ind w:left="466" w:right="529"/>
                          <w:jc w:val="center"/>
                          <w:rPr>
                            <w:rFonts w:ascii="Courier New"/>
                            <w:sz w:val="18"/>
                          </w:rPr>
                        </w:pPr>
                        <w:proofErr w:type="spellStart"/>
                        <w:r>
                          <w:rPr>
                            <w:rFonts w:ascii="Courier New"/>
                            <w:sz w:val="18"/>
                          </w:rPr>
                          <w:t>overviewText.text</w:t>
                        </w:r>
                        <w:proofErr w:type="spellEnd"/>
                        <w:r>
                          <w:rPr>
                            <w:rFonts w:ascii="Courier New"/>
                            <w:spacing w:val="-10"/>
                            <w:sz w:val="18"/>
                          </w:rPr>
                          <w:t xml:space="preserve"> </w:t>
                        </w:r>
                        <w:r>
                          <w:rPr>
                            <w:rFonts w:ascii="Courier New"/>
                            <w:sz w:val="18"/>
                          </w:rPr>
                          <w:t>=</w:t>
                        </w:r>
                        <w:r>
                          <w:rPr>
                            <w:rFonts w:ascii="Courier New"/>
                            <w:spacing w:val="-9"/>
                            <w:sz w:val="18"/>
                          </w:rPr>
                          <w:t xml:space="preserve"> </w:t>
                        </w:r>
                        <w:r>
                          <w:rPr>
                            <w:rFonts w:ascii="Courier New"/>
                            <w:sz w:val="18"/>
                          </w:rPr>
                          <w:t>"Overview:</w:t>
                        </w:r>
                        <w:r>
                          <w:rPr>
                            <w:rFonts w:ascii="Courier New"/>
                            <w:spacing w:val="-9"/>
                            <w:sz w:val="18"/>
                          </w:rPr>
                          <w:t xml:space="preserve"> </w:t>
                        </w:r>
                        <w:r>
                          <w:rPr>
                            <w:rFonts w:ascii="Courier New"/>
                            <w:spacing w:val="-2"/>
                            <w:sz w:val="18"/>
                          </w:rPr>
                          <w:t>$overview"</w:t>
                        </w:r>
                      </w:p>
                      <w:p w14:paraId="772864AB" w14:textId="77777777" w:rsidR="003D76C2" w:rsidRDefault="003D76C2">
                        <w:pPr>
                          <w:rPr>
                            <w:rFonts w:ascii="Courier New"/>
                            <w:sz w:val="20"/>
                          </w:rPr>
                        </w:pPr>
                      </w:p>
                      <w:p w14:paraId="63AAF2D3" w14:textId="77777777" w:rsidR="003D76C2" w:rsidRDefault="00000000">
                        <w:pPr>
                          <w:spacing w:before="130"/>
                          <w:ind w:left="1749"/>
                          <w:rPr>
                            <w:rFonts w:ascii="Courier New"/>
                            <w:sz w:val="18"/>
                          </w:rPr>
                        </w:pPr>
                        <w:proofErr w:type="spellStart"/>
                        <w:r>
                          <w:rPr>
                            <w:rFonts w:ascii="Courier New"/>
                            <w:spacing w:val="-2"/>
                            <w:sz w:val="18"/>
                          </w:rPr>
                          <w:t>Glide.with</w:t>
                        </w:r>
                        <w:proofErr w:type="spellEnd"/>
                        <w:r>
                          <w:rPr>
                            <w:rFonts w:ascii="Courier New"/>
                            <w:spacing w:val="-2"/>
                            <w:sz w:val="18"/>
                          </w:rPr>
                          <w:t>(</w:t>
                        </w:r>
                        <w:proofErr w:type="spellStart"/>
                        <w:r>
                          <w:rPr>
                            <w:rFonts w:ascii="Courier New"/>
                            <w:spacing w:val="-2"/>
                            <w:sz w:val="18"/>
                          </w:rPr>
                          <w:t>this@DetailsActivity</w:t>
                        </w:r>
                        <w:proofErr w:type="spellEnd"/>
                        <w:r>
                          <w:rPr>
                            <w:rFonts w:ascii="Courier New"/>
                            <w:spacing w:val="-2"/>
                            <w:sz w:val="18"/>
                          </w:rPr>
                          <w:t>)</w:t>
                        </w:r>
                      </w:p>
                      <w:p w14:paraId="3032687D" w14:textId="77777777" w:rsidR="003D76C2" w:rsidRDefault="00000000">
                        <w:pPr>
                          <w:spacing w:before="76"/>
                          <w:ind w:left="2181"/>
                          <w:rPr>
                            <w:rFonts w:ascii="Courier New"/>
                            <w:sz w:val="18"/>
                          </w:rPr>
                        </w:pPr>
                        <w:r>
                          <w:rPr>
                            <w:rFonts w:ascii="Courier New"/>
                            <w:spacing w:val="-2"/>
                            <w:sz w:val="18"/>
                          </w:rPr>
                          <w:t>.load($</w:t>
                        </w:r>
                        <w:proofErr w:type="spellStart"/>
                        <w:r>
                          <w:rPr>
                            <w:rFonts w:ascii="Courier New"/>
                            <w:spacing w:val="-2"/>
                            <w:sz w:val="18"/>
                          </w:rPr>
                          <w:t>IMAGE_URL$poster_path</w:t>
                        </w:r>
                        <w:proofErr w:type="spellEnd"/>
                        <w:r>
                          <w:rPr>
                            <w:rFonts w:ascii="Courier New"/>
                            <w:spacing w:val="-2"/>
                            <w:sz w:val="18"/>
                          </w:rPr>
                          <w:t>)</w:t>
                        </w:r>
                      </w:p>
                      <w:p w14:paraId="18DF431A" w14:textId="77777777" w:rsidR="003D76C2" w:rsidRDefault="00000000">
                        <w:pPr>
                          <w:spacing w:before="76"/>
                          <w:ind w:left="2181"/>
                          <w:rPr>
                            <w:rFonts w:ascii="Courier New"/>
                            <w:sz w:val="18"/>
                          </w:rPr>
                        </w:pPr>
                        <w:r>
                          <w:rPr>
                            <w:rFonts w:ascii="Courier New"/>
                            <w:spacing w:val="-2"/>
                            <w:sz w:val="18"/>
                          </w:rPr>
                          <w:t>.placeholder(</w:t>
                        </w:r>
                        <w:proofErr w:type="spellStart"/>
                        <w:r>
                          <w:rPr>
                            <w:rFonts w:ascii="Courier New"/>
                            <w:spacing w:val="-2"/>
                            <w:sz w:val="18"/>
                          </w:rPr>
                          <w:t>R.mipmap.ic_launcher</w:t>
                        </w:r>
                        <w:proofErr w:type="spellEnd"/>
                        <w:r>
                          <w:rPr>
                            <w:rFonts w:ascii="Courier New"/>
                            <w:spacing w:val="-2"/>
                            <w:sz w:val="18"/>
                          </w:rPr>
                          <w:t>)</w:t>
                        </w:r>
                      </w:p>
                      <w:p w14:paraId="481DFF0E"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fitCenter</w:t>
                        </w:r>
                        <w:proofErr w:type="spellEnd"/>
                        <w:r>
                          <w:rPr>
                            <w:rFonts w:ascii="Courier New"/>
                            <w:spacing w:val="-2"/>
                            <w:sz w:val="18"/>
                          </w:rPr>
                          <w:t>()</w:t>
                        </w:r>
                      </w:p>
                      <w:p w14:paraId="41CEA848" w14:textId="77777777" w:rsidR="003D76C2" w:rsidRDefault="00000000">
                        <w:pPr>
                          <w:spacing w:before="76"/>
                          <w:ind w:left="2181"/>
                          <w:rPr>
                            <w:rFonts w:ascii="Courier New"/>
                            <w:sz w:val="18"/>
                          </w:rPr>
                        </w:pPr>
                        <w:r>
                          <w:rPr>
                            <w:rFonts w:ascii="Courier New"/>
                            <w:spacing w:val="-2"/>
                            <w:sz w:val="18"/>
                          </w:rPr>
                          <w:t>.into(poster)</w:t>
                        </w:r>
                      </w:p>
                      <w:p w14:paraId="301AB716" w14:textId="77777777" w:rsidR="003D76C2" w:rsidRDefault="00000000">
                        <w:pPr>
                          <w:spacing w:before="76"/>
                          <w:ind w:left="1317"/>
                          <w:rPr>
                            <w:rFonts w:ascii="Courier New"/>
                            <w:sz w:val="18"/>
                          </w:rPr>
                        </w:pPr>
                        <w:r>
                          <w:rPr>
                            <w:rFonts w:ascii="Courier New"/>
                            <w:sz w:val="18"/>
                          </w:rPr>
                          <w:t>}</w:t>
                        </w:r>
                      </w:p>
                      <w:p w14:paraId="0BEE942C" w14:textId="77777777" w:rsidR="003D76C2" w:rsidRDefault="00000000">
                        <w:pPr>
                          <w:spacing w:before="76"/>
                          <w:ind w:left="885"/>
                          <w:rPr>
                            <w:rFonts w:ascii="Courier New"/>
                            <w:sz w:val="18"/>
                          </w:rPr>
                        </w:pPr>
                        <w:r>
                          <w:rPr>
                            <w:rFonts w:ascii="Courier New"/>
                            <w:sz w:val="18"/>
                          </w:rPr>
                          <w:t>}</w:t>
                        </w:r>
                      </w:p>
                    </w:txbxContent>
                  </v:textbox>
                </v:shape>
                <w10:anchorlock/>
              </v:group>
            </w:pict>
          </mc:Fallback>
        </mc:AlternateContent>
      </w:r>
    </w:p>
    <w:p w14:paraId="6EDCF940" w14:textId="77777777" w:rsidR="003D76C2" w:rsidRDefault="00000000">
      <w:pPr>
        <w:pStyle w:val="BodyText"/>
        <w:spacing w:before="37"/>
        <w:ind w:left="1274"/>
      </w:pPr>
      <w:r>
        <w:t>This</w:t>
      </w:r>
      <w:r>
        <w:rPr>
          <w:spacing w:val="-3"/>
        </w:rPr>
        <w:t xml:space="preserve"> </w:t>
      </w:r>
      <w:r>
        <w:t>will</w:t>
      </w:r>
      <w:r>
        <w:rPr>
          <w:spacing w:val="-2"/>
        </w:rPr>
        <w:t xml:space="preserve"> </w:t>
      </w:r>
      <w:r>
        <w:t>display</w:t>
      </w:r>
      <w:r>
        <w:rPr>
          <w:spacing w:val="-1"/>
        </w:rPr>
        <w:t xml:space="preserve"> </w:t>
      </w:r>
      <w:r>
        <w:t>the</w:t>
      </w:r>
      <w:r>
        <w:rPr>
          <w:spacing w:val="-2"/>
        </w:rPr>
        <w:t xml:space="preserve"> </w:t>
      </w:r>
      <w:r>
        <w:t>poster,</w:t>
      </w:r>
      <w:r>
        <w:rPr>
          <w:spacing w:val="-1"/>
        </w:rPr>
        <w:t xml:space="preserve"> </w:t>
      </w:r>
      <w:r>
        <w:t>name,</w:t>
      </w:r>
      <w:r>
        <w:rPr>
          <w:spacing w:val="-2"/>
        </w:rPr>
        <w:t xml:space="preserve"> </w:t>
      </w:r>
      <w:r>
        <w:t>release,</w:t>
      </w:r>
      <w:r>
        <w:rPr>
          <w:spacing w:val="-2"/>
        </w:rPr>
        <w:t xml:space="preserve"> </w:t>
      </w:r>
      <w:r>
        <w:t>and</w:t>
      </w:r>
      <w:r>
        <w:rPr>
          <w:spacing w:val="-3"/>
        </w:rPr>
        <w:t xml:space="preserve"> </w:t>
      </w:r>
      <w:r>
        <w:t>overview</w:t>
      </w:r>
      <w:r>
        <w:rPr>
          <w:spacing w:val="-1"/>
        </w:rPr>
        <w:t xml:space="preserve"> </w:t>
      </w:r>
      <w:r>
        <w:t>of</w:t>
      </w:r>
      <w:r>
        <w:rPr>
          <w:spacing w:val="-2"/>
        </w:rPr>
        <w:t xml:space="preserve"> </w:t>
      </w:r>
      <w:r>
        <w:t>the</w:t>
      </w:r>
      <w:r>
        <w:rPr>
          <w:spacing w:val="-1"/>
        </w:rPr>
        <w:t xml:space="preserve"> </w:t>
      </w:r>
      <w:r>
        <w:t>TV</w:t>
      </w:r>
      <w:r>
        <w:rPr>
          <w:spacing w:val="-3"/>
        </w:rPr>
        <w:t xml:space="preserve"> </w:t>
      </w:r>
      <w:r>
        <w:t>show</w:t>
      </w:r>
      <w:r>
        <w:rPr>
          <w:spacing w:val="-1"/>
        </w:rPr>
        <w:t xml:space="preserve"> </w:t>
      </w:r>
      <w:r>
        <w:rPr>
          <w:spacing w:val="-2"/>
        </w:rPr>
        <w:t>selected.</w:t>
      </w:r>
    </w:p>
    <w:p w14:paraId="2E5311D9" w14:textId="77777777" w:rsidR="003D76C2" w:rsidRDefault="00000000">
      <w:pPr>
        <w:pStyle w:val="ListParagraph"/>
        <w:numPr>
          <w:ilvl w:val="0"/>
          <w:numId w:val="2"/>
        </w:numPr>
        <w:tabs>
          <w:tab w:val="left" w:pos="1274"/>
        </w:tabs>
        <w:spacing w:before="147"/>
        <w:ind w:left="1274"/>
        <w:jc w:val="left"/>
        <w:rPr>
          <w:sz w:val="20"/>
        </w:rPr>
      </w:pPr>
      <w:r>
        <w:rPr>
          <w:sz w:val="20"/>
        </w:rPr>
        <w:t>Create</w:t>
      </w:r>
      <w:r>
        <w:rPr>
          <w:spacing w:val="-5"/>
          <w:sz w:val="20"/>
        </w:rPr>
        <w:t xml:space="preserve"> </w:t>
      </w:r>
      <w:r>
        <w:rPr>
          <w:sz w:val="20"/>
        </w:rPr>
        <w:t>a</w:t>
      </w:r>
      <w:r>
        <w:rPr>
          <w:spacing w:val="-4"/>
          <w:sz w:val="20"/>
        </w:rPr>
        <w:t xml:space="preserve"> </w:t>
      </w:r>
      <w:proofErr w:type="spellStart"/>
      <w:r>
        <w:rPr>
          <w:rFonts w:ascii="Courier New"/>
          <w:b/>
        </w:rPr>
        <w:t>TVShowAdapter</w:t>
      </w:r>
      <w:proofErr w:type="spellEnd"/>
      <w:r>
        <w:rPr>
          <w:rFonts w:ascii="Courier New"/>
          <w:b/>
          <w:spacing w:val="-80"/>
        </w:rPr>
        <w:t xml:space="preserve"> </w:t>
      </w:r>
      <w:r>
        <w:rPr>
          <w:sz w:val="20"/>
        </w:rPr>
        <w:t>adapter</w:t>
      </w:r>
      <w:r>
        <w:rPr>
          <w:spacing w:val="-3"/>
          <w:sz w:val="20"/>
        </w:rPr>
        <w:t xml:space="preserve"> </w:t>
      </w:r>
      <w:r>
        <w:rPr>
          <w:sz w:val="20"/>
        </w:rPr>
        <w:t>class</w:t>
      </w:r>
      <w:r>
        <w:rPr>
          <w:spacing w:val="-3"/>
          <w:sz w:val="20"/>
        </w:rPr>
        <w:t xml:space="preserve"> </w:t>
      </w:r>
      <w:r>
        <w:rPr>
          <w:sz w:val="20"/>
        </w:rPr>
        <w:t>for</w:t>
      </w:r>
      <w:r>
        <w:rPr>
          <w:spacing w:val="-2"/>
          <w:sz w:val="20"/>
        </w:rPr>
        <w:t xml:space="preserve"> </w:t>
      </w:r>
      <w:r>
        <w:rPr>
          <w:sz w:val="20"/>
        </w:rPr>
        <w:t>the</w:t>
      </w:r>
      <w:r>
        <w:rPr>
          <w:spacing w:val="-2"/>
          <w:sz w:val="20"/>
        </w:rPr>
        <w:t xml:space="preserve"> </w:t>
      </w:r>
      <w:r>
        <w:rPr>
          <w:sz w:val="20"/>
        </w:rPr>
        <w:t>list</w:t>
      </w:r>
      <w:r>
        <w:rPr>
          <w:spacing w:val="-3"/>
          <w:sz w:val="20"/>
        </w:rPr>
        <w:t xml:space="preserve"> </w:t>
      </w:r>
      <w:r>
        <w:rPr>
          <w:sz w:val="20"/>
        </w:rPr>
        <w:t>of</w:t>
      </w:r>
      <w:r>
        <w:rPr>
          <w:spacing w:val="-2"/>
          <w:sz w:val="20"/>
        </w:rPr>
        <w:t xml:space="preserve"> </w:t>
      </w:r>
      <w:r>
        <w:rPr>
          <w:sz w:val="20"/>
        </w:rPr>
        <w:t>TV</w:t>
      </w:r>
      <w:r>
        <w:rPr>
          <w:spacing w:val="-4"/>
          <w:sz w:val="20"/>
        </w:rPr>
        <w:t xml:space="preserve"> </w:t>
      </w:r>
      <w:r>
        <w:rPr>
          <w:sz w:val="20"/>
        </w:rPr>
        <w:t>shows</w:t>
      </w:r>
      <w:r>
        <w:rPr>
          <w:spacing w:val="-2"/>
          <w:sz w:val="20"/>
        </w:rPr>
        <w:t xml:space="preserve"> </w:t>
      </w:r>
      <w:r>
        <w:rPr>
          <w:sz w:val="20"/>
        </w:rPr>
        <w:t>with</w:t>
      </w:r>
      <w:r>
        <w:rPr>
          <w:spacing w:val="-2"/>
          <w:sz w:val="20"/>
        </w:rPr>
        <w:t xml:space="preserve"> </w:t>
      </w:r>
      <w:r>
        <w:rPr>
          <w:spacing w:val="-5"/>
          <w:sz w:val="20"/>
        </w:rPr>
        <w:t>the</w:t>
      </w:r>
    </w:p>
    <w:p w14:paraId="43E08693" w14:textId="77777777" w:rsidR="003D76C2" w:rsidRDefault="00000000">
      <w:pPr>
        <w:pStyle w:val="BodyText"/>
        <w:spacing w:before="1"/>
        <w:ind w:left="1274"/>
      </w:pPr>
      <w:r>
        <w:t xml:space="preserve">following </w:t>
      </w:r>
      <w:r>
        <w:rPr>
          <w:spacing w:val="-2"/>
        </w:rPr>
        <w:t>contents:</w:t>
      </w:r>
    </w:p>
    <w:p w14:paraId="17979FF4" w14:textId="77777777" w:rsidR="003D76C2" w:rsidRDefault="00D51F7C">
      <w:pPr>
        <w:pStyle w:val="BodyText"/>
        <w:spacing w:before="4"/>
        <w:rPr>
          <w:sz w:val="9"/>
        </w:rPr>
      </w:pPr>
      <w:r>
        <w:rPr>
          <w:noProof/>
        </w:rPr>
        <mc:AlternateContent>
          <mc:Choice Requires="wpg">
            <w:drawing>
              <wp:anchor distT="0" distB="0" distL="0" distR="0" simplePos="0" relativeHeight="487766016" behindDoc="1" locked="0" layoutInCell="1" allowOverlap="1" wp14:anchorId="7D7A5001" wp14:editId="585C264E">
                <wp:simplePos x="0" y="0"/>
                <wp:positionH relativeFrom="page">
                  <wp:posOffset>1120140</wp:posOffset>
                </wp:positionH>
                <wp:positionV relativeFrom="paragraph">
                  <wp:posOffset>95885</wp:posOffset>
                </wp:positionV>
                <wp:extent cx="5074920" cy="4130675"/>
                <wp:effectExtent l="0" t="0" r="5080" b="0"/>
                <wp:wrapTopAndBottom/>
                <wp:docPr id="270" name="docshapegroup1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1764" y="151"/>
                          <a:chExt cx="7992" cy="6505"/>
                        </a:xfrm>
                      </wpg:grpSpPr>
                      <wps:wsp>
                        <wps:cNvPr id="271" name="docshape1289"/>
                        <wps:cNvSpPr>
                          <a:spLocks/>
                        </wps:cNvSpPr>
                        <wps:spPr bwMode="auto">
                          <a:xfrm>
                            <a:off x="1764" y="160"/>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 name="docshape1290"/>
                        <wps:cNvSpPr>
                          <a:spLocks/>
                        </wps:cNvSpPr>
                        <wps:spPr bwMode="auto">
                          <a:xfrm>
                            <a:off x="1764" y="150"/>
                            <a:ext cx="7992" cy="6505"/>
                          </a:xfrm>
                          <a:custGeom>
                            <a:avLst/>
                            <a:gdLst>
                              <a:gd name="T0" fmla="+- 0 9756 1764"/>
                              <a:gd name="T1" fmla="*/ T0 w 7992"/>
                              <a:gd name="T2" fmla="+- 0 6635 151"/>
                              <a:gd name="T3" fmla="*/ 6635 h 6505"/>
                              <a:gd name="T4" fmla="+- 0 1764 1764"/>
                              <a:gd name="T5" fmla="*/ T4 w 7992"/>
                              <a:gd name="T6" fmla="+- 0 6635 151"/>
                              <a:gd name="T7" fmla="*/ 6635 h 6505"/>
                              <a:gd name="T8" fmla="+- 0 1764 1764"/>
                              <a:gd name="T9" fmla="*/ T8 w 7992"/>
                              <a:gd name="T10" fmla="+- 0 6655 151"/>
                              <a:gd name="T11" fmla="*/ 6655 h 6505"/>
                              <a:gd name="T12" fmla="+- 0 9756 1764"/>
                              <a:gd name="T13" fmla="*/ T12 w 7992"/>
                              <a:gd name="T14" fmla="+- 0 6655 151"/>
                              <a:gd name="T15" fmla="*/ 6655 h 6505"/>
                              <a:gd name="T16" fmla="+- 0 9756 1764"/>
                              <a:gd name="T17" fmla="*/ T16 w 7992"/>
                              <a:gd name="T18" fmla="+- 0 6635 151"/>
                              <a:gd name="T19" fmla="*/ 6635 h 6505"/>
                              <a:gd name="T20" fmla="+- 0 9756 1764"/>
                              <a:gd name="T21" fmla="*/ T20 w 7992"/>
                              <a:gd name="T22" fmla="+- 0 151 151"/>
                              <a:gd name="T23" fmla="*/ 151 h 6505"/>
                              <a:gd name="T24" fmla="+- 0 1764 1764"/>
                              <a:gd name="T25" fmla="*/ T24 w 7992"/>
                              <a:gd name="T26" fmla="+- 0 151 151"/>
                              <a:gd name="T27" fmla="*/ 151 h 6505"/>
                              <a:gd name="T28" fmla="+- 0 1764 1764"/>
                              <a:gd name="T29" fmla="*/ T28 w 7992"/>
                              <a:gd name="T30" fmla="+- 0 171 151"/>
                              <a:gd name="T31" fmla="*/ 171 h 6505"/>
                              <a:gd name="T32" fmla="+- 0 9756 1764"/>
                              <a:gd name="T33" fmla="*/ T32 w 7992"/>
                              <a:gd name="T34" fmla="+- 0 171 151"/>
                              <a:gd name="T35" fmla="*/ 171 h 6505"/>
                              <a:gd name="T36" fmla="+- 0 9756 1764"/>
                              <a:gd name="T37" fmla="*/ T36 w 7992"/>
                              <a:gd name="T38" fmla="+- 0 151 151"/>
                              <a:gd name="T39" fmla="*/ 151 h 6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docshape1291"/>
                        <wps:cNvSpPr txBox="1">
                          <a:spLocks/>
                        </wps:cNvSpPr>
                        <wps:spPr bwMode="auto">
                          <a:xfrm>
                            <a:off x="1764" y="170"/>
                            <a:ext cx="7992" cy="6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D2D97"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TVShowAdapter</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clickListener</w:t>
                              </w:r>
                              <w:proofErr w:type="spellEnd"/>
                              <w:r>
                                <w:rPr>
                                  <w:rFonts w:ascii="Courier New"/>
                                  <w:sz w:val="18"/>
                                </w:rPr>
                                <w:t>:</w:t>
                              </w:r>
                              <w:r>
                                <w:rPr>
                                  <w:rFonts w:ascii="Courier New"/>
                                  <w:spacing w:val="-8"/>
                                  <w:sz w:val="18"/>
                                </w:rPr>
                                <w:t xml:space="preserve"> </w:t>
                              </w:r>
                              <w:proofErr w:type="spellStart"/>
                              <w:r>
                                <w:rPr>
                                  <w:rFonts w:ascii="Courier New"/>
                                  <w:sz w:val="18"/>
                                </w:rPr>
                                <w:t>TVClickListener</w:t>
                              </w:r>
                              <w:proofErr w:type="spellEnd"/>
                              <w:r>
                                <w:rPr>
                                  <w:rFonts w:ascii="Courier New"/>
                                  <w:sz w:val="18"/>
                                </w:rPr>
                                <w:t>)</w:t>
                              </w:r>
                              <w:r>
                                <w:rPr>
                                  <w:rFonts w:ascii="Courier New"/>
                                  <w:spacing w:val="-8"/>
                                  <w:sz w:val="18"/>
                                </w:rPr>
                                <w:t xml:space="preserve"> </w:t>
                              </w:r>
                              <w:r>
                                <w:rPr>
                                  <w:rFonts w:ascii="Courier New"/>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TVShowAdapter.TVShowViewHolder</w:t>
                              </w:r>
                              <w:proofErr w:type="spellEnd"/>
                              <w:r>
                                <w:rPr>
                                  <w:rFonts w:ascii="Courier New"/>
                                  <w:sz w:val="18"/>
                                </w:rPr>
                                <w:t>&gt;() {</w:t>
                              </w:r>
                            </w:p>
                            <w:p w14:paraId="5DAAD57E" w14:textId="77777777" w:rsidR="003D76C2" w:rsidRDefault="003D76C2">
                              <w:pPr>
                                <w:spacing w:before="3"/>
                                <w:rPr>
                                  <w:rFonts w:ascii="Courier New"/>
                                  <w:sz w:val="26"/>
                                </w:rPr>
                              </w:pPr>
                            </w:p>
                            <w:p w14:paraId="7DCD223B" w14:textId="77777777" w:rsidR="003D76C2" w:rsidRDefault="00000000">
                              <w:pPr>
                                <w:ind w:left="885"/>
                                <w:rPr>
                                  <w:rFonts w:ascii="Courier New"/>
                                  <w:sz w:val="18"/>
                                </w:rPr>
                              </w:pPr>
                              <w:r>
                                <w:rPr>
                                  <w:rFonts w:ascii="Courier New"/>
                                  <w:sz w:val="18"/>
                                </w:rPr>
                                <w:t>private</w:t>
                              </w:r>
                              <w:r>
                                <w:rPr>
                                  <w:rFonts w:ascii="Courier New"/>
                                  <w:spacing w:val="-5"/>
                                  <w:sz w:val="18"/>
                                </w:rPr>
                                <w:t xml:space="preserve"> </w:t>
                              </w:r>
                              <w:proofErr w:type="spellStart"/>
                              <w:r>
                                <w:rPr>
                                  <w:rFonts w:ascii="Courier New"/>
                                  <w:sz w:val="18"/>
                                </w:rPr>
                                <w:t>val</w:t>
                              </w:r>
                              <w:proofErr w:type="spellEnd"/>
                              <w:r>
                                <w:rPr>
                                  <w:rFonts w:ascii="Courier New"/>
                                  <w:spacing w:val="-4"/>
                                  <w:sz w:val="18"/>
                                </w:rPr>
                                <w:t xml:space="preserve"> </w:t>
                              </w:r>
                              <w:proofErr w:type="spellStart"/>
                              <w:r>
                                <w:rPr>
                                  <w:rFonts w:ascii="Courier New"/>
                                  <w:sz w:val="18"/>
                                </w:rPr>
                                <w:t>tvShows</w:t>
                              </w:r>
                              <w:proofErr w:type="spellEnd"/>
                              <w:r>
                                <w:rPr>
                                  <w:rFonts w:ascii="Courier New"/>
                                  <w:spacing w:val="-5"/>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mutableListOf</w:t>
                              </w:r>
                              <w:proofErr w:type="spellEnd"/>
                              <w:r>
                                <w:rPr>
                                  <w:rFonts w:ascii="Courier New"/>
                                  <w:spacing w:val="-2"/>
                                  <w:sz w:val="18"/>
                                </w:rPr>
                                <w:t>&lt;</w:t>
                              </w:r>
                              <w:proofErr w:type="spellStart"/>
                              <w:r>
                                <w:rPr>
                                  <w:rFonts w:ascii="Courier New"/>
                                  <w:spacing w:val="-2"/>
                                  <w:sz w:val="18"/>
                                </w:rPr>
                                <w:t>TVShow</w:t>
                              </w:r>
                              <w:proofErr w:type="spellEnd"/>
                              <w:r>
                                <w:rPr>
                                  <w:rFonts w:ascii="Courier New"/>
                                  <w:spacing w:val="-2"/>
                                  <w:sz w:val="18"/>
                                </w:rPr>
                                <w:t>&gt;()</w:t>
                              </w:r>
                            </w:p>
                            <w:p w14:paraId="41A71B02" w14:textId="77777777" w:rsidR="003D76C2" w:rsidRDefault="003D76C2">
                              <w:pPr>
                                <w:rPr>
                                  <w:rFonts w:ascii="Courier New"/>
                                  <w:sz w:val="20"/>
                                </w:rPr>
                              </w:pPr>
                            </w:p>
                            <w:p w14:paraId="42C3F305" w14:textId="77777777" w:rsidR="003D76C2" w:rsidRDefault="00000000">
                              <w:pPr>
                                <w:spacing w:before="129"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TVShowViewHolder</w:t>
                              </w:r>
                              <w:proofErr w:type="spellEnd"/>
                              <w:r>
                                <w:rPr>
                                  <w:rFonts w:ascii="Courier New"/>
                                  <w:sz w:val="18"/>
                                </w:rPr>
                                <w:t xml:space="preserve"> {</w:t>
                              </w:r>
                            </w:p>
                            <w:p w14:paraId="724ED1BE" w14:textId="77777777" w:rsidR="003D76C2" w:rsidRDefault="00000000">
                              <w:pPr>
                                <w:spacing w:before="2" w:line="202" w:lineRule="exact"/>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view</w:t>
                              </w:r>
                              <w:r>
                                <w:rPr>
                                  <w:rFonts w:ascii="Courier New"/>
                                  <w:spacing w:val="-3"/>
                                  <w:sz w:val="18"/>
                                </w:rPr>
                                <w:t xml:space="preserve"> </w:t>
                              </w:r>
                              <w:r>
                                <w:rPr>
                                  <w:rFonts w:ascii="Courier New"/>
                                  <w:sz w:val="18"/>
                                </w:rPr>
                                <w:t>=</w:t>
                              </w:r>
                              <w:r>
                                <w:rPr>
                                  <w:rFonts w:ascii="Courier New"/>
                                  <w:spacing w:val="-2"/>
                                  <w:sz w:val="18"/>
                                </w:rPr>
                                <w:t xml:space="preserve"> </w:t>
                              </w:r>
                              <w:proofErr w:type="spellStart"/>
                              <w:r>
                                <w:rPr>
                                  <w:rFonts w:ascii="Courier New"/>
                                  <w:spacing w:val="-2"/>
                                  <w:sz w:val="18"/>
                                </w:rPr>
                                <w:t>LayoutInflater.from</w:t>
                              </w:r>
                              <w:proofErr w:type="spellEnd"/>
                              <w:r>
                                <w:rPr>
                                  <w:rFonts w:ascii="Courier New"/>
                                  <w:spacing w:val="-2"/>
                                  <w:sz w:val="18"/>
                                </w:rPr>
                                <w:t>(</w:t>
                              </w:r>
                              <w:proofErr w:type="spellStart"/>
                              <w:r>
                                <w:rPr>
                                  <w:rFonts w:ascii="Courier New"/>
                                  <w:spacing w:val="-2"/>
                                  <w:sz w:val="18"/>
                                </w:rPr>
                                <w:t>parent.context</w:t>
                              </w:r>
                              <w:proofErr w:type="spellEnd"/>
                              <w:r>
                                <w:rPr>
                                  <w:rFonts w:ascii="Courier New"/>
                                  <w:spacing w:val="-2"/>
                                  <w:sz w:val="18"/>
                                </w:rPr>
                                <w:t>)</w:t>
                              </w:r>
                            </w:p>
                            <w:p w14:paraId="54D15870" w14:textId="77777777" w:rsidR="003D76C2" w:rsidRDefault="00000000">
                              <w:pPr>
                                <w:spacing w:line="202" w:lineRule="exact"/>
                                <w:ind w:left="1533"/>
                                <w:rPr>
                                  <w:rFonts w:ascii="Courier New"/>
                                  <w:sz w:val="18"/>
                                </w:rPr>
                              </w:pPr>
                              <w:r>
                                <w:rPr>
                                  <w:rFonts w:ascii="Courier New"/>
                                  <w:spacing w:val="-4"/>
                                  <w:sz w:val="18"/>
                                </w:rPr>
                                <w:t>.inflate(</w:t>
                              </w:r>
                              <w:proofErr w:type="spellStart"/>
                              <w:r>
                                <w:rPr>
                                  <w:rFonts w:ascii="Courier New"/>
                                  <w:spacing w:val="-4"/>
                                  <w:sz w:val="18"/>
                                </w:rPr>
                                <w:t>R.layout.view_tv_show_item</w:t>
                              </w:r>
                              <w:proofErr w:type="spellEnd"/>
                              <w:r>
                                <w:rPr>
                                  <w:rFonts w:ascii="Courier New"/>
                                  <w:spacing w:val="-4"/>
                                  <w:sz w:val="18"/>
                                </w:rPr>
                                <w:t>,</w:t>
                              </w:r>
                              <w:r>
                                <w:rPr>
                                  <w:rFonts w:ascii="Courier New"/>
                                  <w:spacing w:val="6"/>
                                  <w:sz w:val="18"/>
                                </w:rPr>
                                <w:t xml:space="preserve"> </w:t>
                              </w:r>
                              <w:r>
                                <w:rPr>
                                  <w:rFonts w:ascii="Courier New"/>
                                  <w:spacing w:val="-4"/>
                                  <w:sz w:val="18"/>
                                </w:rPr>
                                <w:t>parent,</w:t>
                              </w:r>
                              <w:r>
                                <w:rPr>
                                  <w:rFonts w:ascii="Courier New"/>
                                  <w:spacing w:val="6"/>
                                  <w:sz w:val="18"/>
                                </w:rPr>
                                <w:t xml:space="preserve"> </w:t>
                              </w:r>
                              <w:r>
                                <w:rPr>
                                  <w:rFonts w:ascii="Courier New"/>
                                  <w:spacing w:val="-4"/>
                                  <w:sz w:val="18"/>
                                </w:rPr>
                                <w:t>false)</w:t>
                              </w:r>
                            </w:p>
                            <w:p w14:paraId="7E3AA89C" w14:textId="77777777" w:rsidR="003D76C2" w:rsidRDefault="00000000">
                              <w:pPr>
                                <w:spacing w:before="16"/>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TVShowViewHolder</w:t>
                              </w:r>
                              <w:proofErr w:type="spellEnd"/>
                              <w:r>
                                <w:rPr>
                                  <w:rFonts w:ascii="Courier New"/>
                                  <w:spacing w:val="-2"/>
                                  <w:sz w:val="18"/>
                                </w:rPr>
                                <w:t>(view)</w:t>
                              </w:r>
                            </w:p>
                            <w:p w14:paraId="2B636667" w14:textId="77777777" w:rsidR="003D76C2" w:rsidRDefault="00000000">
                              <w:pPr>
                                <w:spacing w:before="76"/>
                                <w:ind w:left="885"/>
                                <w:rPr>
                                  <w:rFonts w:ascii="Courier New"/>
                                  <w:sz w:val="18"/>
                                </w:rPr>
                              </w:pPr>
                              <w:r>
                                <w:rPr>
                                  <w:rFonts w:ascii="Courier New"/>
                                  <w:sz w:val="18"/>
                                </w:rPr>
                                <w:t>}</w:t>
                              </w:r>
                            </w:p>
                            <w:p w14:paraId="1F5C4F77" w14:textId="77777777" w:rsidR="003D76C2" w:rsidRDefault="003D76C2">
                              <w:pPr>
                                <w:rPr>
                                  <w:rFonts w:ascii="Courier New"/>
                                  <w:sz w:val="20"/>
                                </w:rPr>
                              </w:pPr>
                            </w:p>
                            <w:p w14:paraId="33615E19" w14:textId="77777777" w:rsidR="003D76C2" w:rsidRDefault="00000000">
                              <w:pPr>
                                <w:spacing w:before="130"/>
                                <w:ind w:left="885"/>
                                <w:rPr>
                                  <w:rFonts w:ascii="Courier New"/>
                                  <w:sz w:val="18"/>
                                </w:rPr>
                              </w:pPr>
                              <w:r>
                                <w:rPr>
                                  <w:rFonts w:ascii="Courier New"/>
                                  <w:sz w:val="18"/>
                                </w:rPr>
                                <w:t>override</w:t>
                              </w:r>
                              <w:r>
                                <w:rPr>
                                  <w:rFonts w:ascii="Courier New"/>
                                  <w:spacing w:val="-9"/>
                                  <w:sz w:val="18"/>
                                </w:rPr>
                                <w:t xml:space="preserve"> </w:t>
                              </w:r>
                              <w:r>
                                <w:rPr>
                                  <w:rFonts w:ascii="Courier New"/>
                                  <w:sz w:val="18"/>
                                </w:rPr>
                                <w:t>fun</w:t>
                              </w:r>
                              <w:r>
                                <w:rPr>
                                  <w:rFonts w:ascii="Courier New"/>
                                  <w:spacing w:val="-6"/>
                                  <w:sz w:val="18"/>
                                </w:rPr>
                                <w:t xml:space="preserve"> </w:t>
                              </w:r>
                              <w:proofErr w:type="spellStart"/>
                              <w:r>
                                <w:rPr>
                                  <w:rFonts w:ascii="Courier New"/>
                                  <w:sz w:val="18"/>
                                </w:rPr>
                                <w:t>getItemCount</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tvShows.size</w:t>
                              </w:r>
                              <w:proofErr w:type="spellEnd"/>
                            </w:p>
                            <w:p w14:paraId="3963C511" w14:textId="77777777" w:rsidR="003D76C2" w:rsidRDefault="003D76C2">
                              <w:pPr>
                                <w:rPr>
                                  <w:rFonts w:ascii="Courier New"/>
                                  <w:sz w:val="20"/>
                                </w:rPr>
                              </w:pPr>
                            </w:p>
                            <w:p w14:paraId="438BEACD" w14:textId="77777777" w:rsidR="003D76C2" w:rsidRDefault="00000000">
                              <w:pPr>
                                <w:spacing w:before="13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TVShowViewHolder</w:t>
                              </w:r>
                              <w:proofErr w:type="spellEnd"/>
                              <w:r>
                                <w:rPr>
                                  <w:rFonts w:ascii="Courier New"/>
                                  <w:sz w:val="18"/>
                                </w:rPr>
                                <w:t>, position: Int) {</w:t>
                              </w:r>
                            </w:p>
                            <w:p w14:paraId="69BB9B34" w14:textId="77777777" w:rsidR="003D76C2" w:rsidRDefault="00000000">
                              <w:pPr>
                                <w:spacing w:before="17" w:line="328" w:lineRule="auto"/>
                                <w:ind w:left="1317" w:right="2128"/>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tvShow</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tvShows</w:t>
                              </w:r>
                              <w:proofErr w:type="spellEnd"/>
                              <w:r>
                                <w:rPr>
                                  <w:rFonts w:ascii="Courier New"/>
                                  <w:sz w:val="18"/>
                                </w:rPr>
                                <w:t xml:space="preserve">[position] </w:t>
                              </w:r>
                              <w:proofErr w:type="spellStart"/>
                              <w:r>
                                <w:rPr>
                                  <w:rFonts w:ascii="Courier New"/>
                                  <w:spacing w:val="-2"/>
                                  <w:sz w:val="18"/>
                                </w:rPr>
                                <w:t>holder.bind</w:t>
                              </w:r>
                              <w:proofErr w:type="spellEnd"/>
                              <w:r>
                                <w:rPr>
                                  <w:rFonts w:ascii="Courier New"/>
                                  <w:spacing w:val="-2"/>
                                  <w:sz w:val="18"/>
                                </w:rPr>
                                <w:t>(</w:t>
                              </w:r>
                              <w:proofErr w:type="spellStart"/>
                              <w:r>
                                <w:rPr>
                                  <w:rFonts w:ascii="Courier New"/>
                                  <w:spacing w:val="-2"/>
                                  <w:sz w:val="18"/>
                                </w:rPr>
                                <w:t>tvShow</w:t>
                              </w:r>
                              <w:proofErr w:type="spellEnd"/>
                              <w:r>
                                <w:rPr>
                                  <w:rFonts w:ascii="Courier New"/>
                                  <w:spacing w:val="-2"/>
                                  <w:sz w:val="18"/>
                                </w:rPr>
                                <w:t>)</w:t>
                              </w:r>
                            </w:p>
                            <w:p w14:paraId="5D3E06D6" w14:textId="77777777" w:rsidR="003D76C2" w:rsidRDefault="00000000">
                              <w:pPr>
                                <w:spacing w:before="5" w:line="235" w:lineRule="auto"/>
                                <w:ind w:left="1533" w:hanging="216"/>
                                <w:rPr>
                                  <w:rFonts w:ascii="Courier New"/>
                                  <w:sz w:val="18"/>
                                </w:rPr>
                              </w:pPr>
                              <w:proofErr w:type="spellStart"/>
                              <w:r>
                                <w:rPr>
                                  <w:rFonts w:ascii="Courier New"/>
                                  <w:sz w:val="18"/>
                                </w:rPr>
                                <w:t>holder.itemView.setOnClickListener</w:t>
                              </w:r>
                              <w:proofErr w:type="spellEnd"/>
                              <w:r>
                                <w:rPr>
                                  <w:rFonts w:ascii="Courier New"/>
                                  <w:sz w:val="18"/>
                                </w:rPr>
                                <w:t xml:space="preserve"> { </w:t>
                              </w:r>
                              <w:proofErr w:type="spellStart"/>
                              <w:r>
                                <w:rPr>
                                  <w:rFonts w:ascii="Courier New"/>
                                  <w:sz w:val="18"/>
                                </w:rPr>
                                <w:t>clickListener.onShowClick</w:t>
                              </w:r>
                              <w:proofErr w:type="spellEnd"/>
                              <w:r>
                                <w:rPr>
                                  <w:rFonts w:ascii="Courier New"/>
                                  <w:sz w:val="18"/>
                                </w:rPr>
                                <w:t>(</w:t>
                              </w:r>
                              <w:proofErr w:type="spellStart"/>
                              <w:r>
                                <w:rPr>
                                  <w:rFonts w:ascii="Courier New"/>
                                  <w:sz w:val="18"/>
                                </w:rPr>
                                <w:t>tvShow</w:t>
                              </w:r>
                              <w:proofErr w:type="spellEnd"/>
                              <w:r>
                                <w:rPr>
                                  <w:rFonts w:ascii="Courier New"/>
                                  <w:sz w:val="18"/>
                                </w:rPr>
                                <w:t>)</w:t>
                              </w:r>
                              <w:r>
                                <w:rPr>
                                  <w:rFonts w:ascii="Courier New"/>
                                  <w:spacing w:val="-29"/>
                                  <w:sz w:val="18"/>
                                </w:rPr>
                                <w:t xml:space="preserve"> </w:t>
                              </w:r>
                              <w:r>
                                <w:rPr>
                                  <w:rFonts w:ascii="Courier New"/>
                                  <w:sz w:val="18"/>
                                </w:rPr>
                                <w:t>}</w:t>
                              </w:r>
                            </w:p>
                            <w:p w14:paraId="2F991DA1" w14:textId="77777777" w:rsidR="003D76C2" w:rsidRDefault="00000000">
                              <w:pPr>
                                <w:spacing w:before="17"/>
                                <w:ind w:left="885"/>
                                <w:rPr>
                                  <w:rFonts w:ascii="Courier New"/>
                                  <w:sz w:val="18"/>
                                </w:rPr>
                              </w:pPr>
                              <w:r>
                                <w:rPr>
                                  <w:rFonts w:ascii="Courier New"/>
                                  <w:sz w:val="18"/>
                                </w:rPr>
                                <w:t>}</w:t>
                              </w:r>
                            </w:p>
                            <w:p w14:paraId="201273D2" w14:textId="77777777" w:rsidR="003D76C2" w:rsidRDefault="003D76C2">
                              <w:pPr>
                                <w:rPr>
                                  <w:rFonts w:ascii="Courier New"/>
                                  <w:sz w:val="20"/>
                                </w:rPr>
                              </w:pPr>
                            </w:p>
                            <w:p w14:paraId="7EF1F9F4" w14:textId="77777777" w:rsidR="003D76C2" w:rsidRDefault="00000000">
                              <w:pPr>
                                <w:spacing w:before="124" w:line="328" w:lineRule="auto"/>
                                <w:ind w:left="1317" w:right="2128" w:hanging="432"/>
                                <w:rPr>
                                  <w:rFonts w:ascii="Courier New"/>
                                  <w:sz w:val="18"/>
                                </w:rPr>
                              </w:pPr>
                              <w:r>
                                <w:rPr>
                                  <w:rFonts w:ascii="Courier New"/>
                                  <w:sz w:val="18"/>
                                </w:rPr>
                                <w:t xml:space="preserve">fun </w:t>
                              </w:r>
                              <w:proofErr w:type="spellStart"/>
                              <w:r>
                                <w:rPr>
                                  <w:rFonts w:ascii="Courier New"/>
                                  <w:sz w:val="18"/>
                                </w:rPr>
                                <w:t>addTVShows</w:t>
                              </w:r>
                              <w:proofErr w:type="spellEnd"/>
                              <w:r>
                                <w:rPr>
                                  <w:rFonts w:ascii="Courier New"/>
                                  <w:sz w:val="18"/>
                                </w:rPr>
                                <w:t>(shows: List&lt;</w:t>
                              </w:r>
                              <w:proofErr w:type="spellStart"/>
                              <w:r>
                                <w:rPr>
                                  <w:rFonts w:ascii="Courier New"/>
                                  <w:sz w:val="18"/>
                                </w:rPr>
                                <w:t>TVShow</w:t>
                              </w:r>
                              <w:proofErr w:type="spellEnd"/>
                              <w:r>
                                <w:rPr>
                                  <w:rFonts w:ascii="Courier New"/>
                                  <w:sz w:val="18"/>
                                </w:rPr>
                                <w:t xml:space="preserve">&gt;) { </w:t>
                              </w:r>
                              <w:proofErr w:type="spellStart"/>
                              <w:r>
                                <w:rPr>
                                  <w:rFonts w:ascii="Courier New"/>
                                  <w:spacing w:val="-2"/>
                                  <w:sz w:val="18"/>
                                </w:rPr>
                                <w:t>tvShows.addAll</w:t>
                              </w:r>
                              <w:proofErr w:type="spellEnd"/>
                              <w:r>
                                <w:rPr>
                                  <w:rFonts w:ascii="Courier New"/>
                                  <w:spacing w:val="-2"/>
                                  <w:sz w:val="18"/>
                                </w:rPr>
                                <w:t xml:space="preserve">(shows) </w:t>
                              </w:r>
                              <w:proofErr w:type="spellStart"/>
                              <w:r>
                                <w:rPr>
                                  <w:rFonts w:ascii="Courier New"/>
                                  <w:sz w:val="18"/>
                                </w:rPr>
                                <w:t>notifyItemRangeInserted</w:t>
                              </w:r>
                              <w:proofErr w:type="spellEnd"/>
                              <w:r>
                                <w:rPr>
                                  <w:rFonts w:ascii="Courier New"/>
                                  <w:sz w:val="18"/>
                                </w:rPr>
                                <w:t>(0,</w:t>
                              </w:r>
                              <w:r>
                                <w:rPr>
                                  <w:rFonts w:ascii="Courier New"/>
                                  <w:spacing w:val="-29"/>
                                  <w:sz w:val="18"/>
                                </w:rPr>
                                <w:t xml:space="preserve"> </w:t>
                              </w:r>
                              <w:proofErr w:type="spellStart"/>
                              <w:r>
                                <w:rPr>
                                  <w:rFonts w:ascii="Courier New"/>
                                  <w:sz w:val="18"/>
                                </w:rPr>
                                <w:t>shows.size</w:t>
                              </w:r>
                              <w:proofErr w:type="spellEnd"/>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7A5001" id="docshapegroup1288" o:spid="_x0000_s2172" style="position:absolute;margin-left:88.2pt;margin-top:7.55pt;width:399.6pt;height:325.25pt;z-index:-15550464;mso-wrap-distance-left:0;mso-wrap-distance-right:0;mso-position-horizontal-relative:page;mso-position-vertical-relative:text" coordorigin="1764,151"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">
                <v:rect id="docshape1289" o:spid="_x0000_s2173" style="position:absolute;left:1764;top:160;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" fillcolor="#f6f6f6" stroked="f">
                  <v:path arrowok="t"/>
                </v:rect>
                <v:shape id="docshape1290" o:spid="_x0000_s2174" style="position:absolute;left:1764;top:150;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" path="m7992,6484l,6484r,20l7992,6504r,-20xm7992,l,,,20r7992,l7992,xe" fillcolor="#dadada" stroked="f">
                  <v:path arrowok="t" o:connecttype="custom" o:connectlocs="7992,6635;0,6635;0,6655;7992,6655;7992,6635;7992,151;0,151;0,171;7992,171;7992,151" o:connectangles="0,0,0,0,0,0,0,0,0,0"/>
                </v:shape>
                <v:shape id="docshape1291" o:spid="_x0000_s2175" type="#_x0000_t202" style="position:absolute;left:1764;top:170;width:7992;height:6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" filled="f" stroked="f">
                  <v:path arrowok="t"/>
                  <v:textbox inset="0,0,0,0">
                    <w:txbxContent>
                      <w:p w14:paraId="3C5D2D97"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TVShowAdapter</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clickListener</w:t>
                        </w:r>
                        <w:proofErr w:type="spellEnd"/>
                        <w:r>
                          <w:rPr>
                            <w:rFonts w:ascii="Courier New"/>
                            <w:sz w:val="18"/>
                          </w:rPr>
                          <w:t>:</w:t>
                        </w:r>
                        <w:r>
                          <w:rPr>
                            <w:rFonts w:ascii="Courier New"/>
                            <w:spacing w:val="-8"/>
                            <w:sz w:val="18"/>
                          </w:rPr>
                          <w:t xml:space="preserve"> </w:t>
                        </w:r>
                        <w:proofErr w:type="spellStart"/>
                        <w:r>
                          <w:rPr>
                            <w:rFonts w:ascii="Courier New"/>
                            <w:sz w:val="18"/>
                          </w:rPr>
                          <w:t>TVClickListener</w:t>
                        </w:r>
                        <w:proofErr w:type="spellEnd"/>
                        <w:r>
                          <w:rPr>
                            <w:rFonts w:ascii="Courier New"/>
                            <w:sz w:val="18"/>
                          </w:rPr>
                          <w:t>)</w:t>
                        </w:r>
                        <w:r>
                          <w:rPr>
                            <w:rFonts w:ascii="Courier New"/>
                            <w:spacing w:val="-8"/>
                            <w:sz w:val="18"/>
                          </w:rPr>
                          <w:t xml:space="preserve"> </w:t>
                        </w:r>
                        <w:r>
                          <w:rPr>
                            <w:rFonts w:ascii="Courier New"/>
                            <w:sz w:val="18"/>
                          </w:rPr>
                          <w:t xml:space="preserve">: </w:t>
                        </w:r>
                        <w:proofErr w:type="spellStart"/>
                        <w:r>
                          <w:rPr>
                            <w:rFonts w:ascii="Courier New"/>
                            <w:sz w:val="18"/>
                          </w:rPr>
                          <w:t>RecyclerView.Adapter</w:t>
                        </w:r>
                        <w:proofErr w:type="spellEnd"/>
                        <w:r>
                          <w:rPr>
                            <w:rFonts w:ascii="Courier New"/>
                            <w:sz w:val="18"/>
                          </w:rPr>
                          <w:t>&lt;</w:t>
                        </w:r>
                        <w:proofErr w:type="spellStart"/>
                        <w:r>
                          <w:rPr>
                            <w:rFonts w:ascii="Courier New"/>
                            <w:sz w:val="18"/>
                          </w:rPr>
                          <w:t>TVShowAdapter.TVShowViewHolder</w:t>
                        </w:r>
                        <w:proofErr w:type="spellEnd"/>
                        <w:r>
                          <w:rPr>
                            <w:rFonts w:ascii="Courier New"/>
                            <w:sz w:val="18"/>
                          </w:rPr>
                          <w:t>&gt;() {</w:t>
                        </w:r>
                      </w:p>
                      <w:p w14:paraId="5DAAD57E" w14:textId="77777777" w:rsidR="003D76C2" w:rsidRDefault="003D76C2">
                        <w:pPr>
                          <w:spacing w:before="3"/>
                          <w:rPr>
                            <w:rFonts w:ascii="Courier New"/>
                            <w:sz w:val="26"/>
                          </w:rPr>
                        </w:pPr>
                      </w:p>
                      <w:p w14:paraId="7DCD223B" w14:textId="77777777" w:rsidR="003D76C2" w:rsidRDefault="00000000">
                        <w:pPr>
                          <w:ind w:left="885"/>
                          <w:rPr>
                            <w:rFonts w:ascii="Courier New"/>
                            <w:sz w:val="18"/>
                          </w:rPr>
                        </w:pPr>
                        <w:r>
                          <w:rPr>
                            <w:rFonts w:ascii="Courier New"/>
                            <w:sz w:val="18"/>
                          </w:rPr>
                          <w:t>private</w:t>
                        </w:r>
                        <w:r>
                          <w:rPr>
                            <w:rFonts w:ascii="Courier New"/>
                            <w:spacing w:val="-5"/>
                            <w:sz w:val="18"/>
                          </w:rPr>
                          <w:t xml:space="preserve"> </w:t>
                        </w:r>
                        <w:proofErr w:type="spellStart"/>
                        <w:r>
                          <w:rPr>
                            <w:rFonts w:ascii="Courier New"/>
                            <w:sz w:val="18"/>
                          </w:rPr>
                          <w:t>val</w:t>
                        </w:r>
                        <w:proofErr w:type="spellEnd"/>
                        <w:r>
                          <w:rPr>
                            <w:rFonts w:ascii="Courier New"/>
                            <w:spacing w:val="-4"/>
                            <w:sz w:val="18"/>
                          </w:rPr>
                          <w:t xml:space="preserve"> </w:t>
                        </w:r>
                        <w:proofErr w:type="spellStart"/>
                        <w:r>
                          <w:rPr>
                            <w:rFonts w:ascii="Courier New"/>
                            <w:sz w:val="18"/>
                          </w:rPr>
                          <w:t>tvShows</w:t>
                        </w:r>
                        <w:proofErr w:type="spellEnd"/>
                        <w:r>
                          <w:rPr>
                            <w:rFonts w:ascii="Courier New"/>
                            <w:spacing w:val="-5"/>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mutableListOf</w:t>
                        </w:r>
                        <w:proofErr w:type="spellEnd"/>
                        <w:r>
                          <w:rPr>
                            <w:rFonts w:ascii="Courier New"/>
                            <w:spacing w:val="-2"/>
                            <w:sz w:val="18"/>
                          </w:rPr>
                          <w:t>&lt;</w:t>
                        </w:r>
                        <w:proofErr w:type="spellStart"/>
                        <w:r>
                          <w:rPr>
                            <w:rFonts w:ascii="Courier New"/>
                            <w:spacing w:val="-2"/>
                            <w:sz w:val="18"/>
                          </w:rPr>
                          <w:t>TVShow</w:t>
                        </w:r>
                        <w:proofErr w:type="spellEnd"/>
                        <w:r>
                          <w:rPr>
                            <w:rFonts w:ascii="Courier New"/>
                            <w:spacing w:val="-2"/>
                            <w:sz w:val="18"/>
                          </w:rPr>
                          <w:t>&gt;()</w:t>
                        </w:r>
                      </w:p>
                      <w:p w14:paraId="41A71B02" w14:textId="77777777" w:rsidR="003D76C2" w:rsidRDefault="003D76C2">
                        <w:pPr>
                          <w:rPr>
                            <w:rFonts w:ascii="Courier New"/>
                            <w:sz w:val="20"/>
                          </w:rPr>
                        </w:pPr>
                      </w:p>
                      <w:p w14:paraId="42C3F305" w14:textId="77777777" w:rsidR="003D76C2" w:rsidRDefault="00000000">
                        <w:pPr>
                          <w:spacing w:before="129"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onCreateViewHolder</w:t>
                        </w:r>
                        <w:proofErr w:type="spellEnd"/>
                        <w:r>
                          <w:rPr>
                            <w:rFonts w:ascii="Courier New"/>
                            <w:sz w:val="18"/>
                          </w:rPr>
                          <w:t>(parent:</w:t>
                        </w:r>
                        <w:r>
                          <w:rPr>
                            <w:rFonts w:ascii="Courier New"/>
                            <w:spacing w:val="-14"/>
                            <w:sz w:val="18"/>
                          </w:rPr>
                          <w:t xml:space="preserve"> </w:t>
                        </w:r>
                        <w:proofErr w:type="spellStart"/>
                        <w:r>
                          <w:rPr>
                            <w:rFonts w:ascii="Courier New"/>
                            <w:sz w:val="18"/>
                          </w:rPr>
                          <w:t>ViewGroup</w:t>
                        </w:r>
                        <w:proofErr w:type="spellEnd"/>
                        <w:r>
                          <w:rPr>
                            <w:rFonts w:ascii="Courier New"/>
                            <w:sz w:val="18"/>
                          </w:rPr>
                          <w:t xml:space="preserve">, </w:t>
                        </w:r>
                        <w:proofErr w:type="spellStart"/>
                        <w:r>
                          <w:rPr>
                            <w:rFonts w:ascii="Courier New"/>
                            <w:sz w:val="18"/>
                          </w:rPr>
                          <w:t>viewType</w:t>
                        </w:r>
                        <w:proofErr w:type="spellEnd"/>
                        <w:r>
                          <w:rPr>
                            <w:rFonts w:ascii="Courier New"/>
                            <w:sz w:val="18"/>
                          </w:rPr>
                          <w:t xml:space="preserve">: Int): </w:t>
                        </w:r>
                        <w:proofErr w:type="spellStart"/>
                        <w:r>
                          <w:rPr>
                            <w:rFonts w:ascii="Courier New"/>
                            <w:sz w:val="18"/>
                          </w:rPr>
                          <w:t>TVShowViewHolder</w:t>
                        </w:r>
                        <w:proofErr w:type="spellEnd"/>
                        <w:r>
                          <w:rPr>
                            <w:rFonts w:ascii="Courier New"/>
                            <w:sz w:val="18"/>
                          </w:rPr>
                          <w:t xml:space="preserve"> {</w:t>
                        </w:r>
                      </w:p>
                      <w:p w14:paraId="724ED1BE" w14:textId="77777777" w:rsidR="003D76C2" w:rsidRDefault="00000000">
                        <w:pPr>
                          <w:spacing w:before="2" w:line="202" w:lineRule="exact"/>
                          <w:ind w:left="1317"/>
                          <w:rPr>
                            <w:rFonts w:ascii="Courier New"/>
                            <w:sz w:val="18"/>
                          </w:rPr>
                        </w:pPr>
                        <w:proofErr w:type="spellStart"/>
                        <w:r>
                          <w:rPr>
                            <w:rFonts w:ascii="Courier New"/>
                            <w:sz w:val="18"/>
                          </w:rPr>
                          <w:t>val</w:t>
                        </w:r>
                        <w:proofErr w:type="spellEnd"/>
                        <w:r>
                          <w:rPr>
                            <w:rFonts w:ascii="Courier New"/>
                            <w:spacing w:val="-3"/>
                            <w:sz w:val="18"/>
                          </w:rPr>
                          <w:t xml:space="preserve"> </w:t>
                        </w:r>
                        <w:r>
                          <w:rPr>
                            <w:rFonts w:ascii="Courier New"/>
                            <w:sz w:val="18"/>
                          </w:rPr>
                          <w:t>view</w:t>
                        </w:r>
                        <w:r>
                          <w:rPr>
                            <w:rFonts w:ascii="Courier New"/>
                            <w:spacing w:val="-3"/>
                            <w:sz w:val="18"/>
                          </w:rPr>
                          <w:t xml:space="preserve"> </w:t>
                        </w:r>
                        <w:r>
                          <w:rPr>
                            <w:rFonts w:ascii="Courier New"/>
                            <w:sz w:val="18"/>
                          </w:rPr>
                          <w:t>=</w:t>
                        </w:r>
                        <w:r>
                          <w:rPr>
                            <w:rFonts w:ascii="Courier New"/>
                            <w:spacing w:val="-2"/>
                            <w:sz w:val="18"/>
                          </w:rPr>
                          <w:t xml:space="preserve"> </w:t>
                        </w:r>
                        <w:proofErr w:type="spellStart"/>
                        <w:r>
                          <w:rPr>
                            <w:rFonts w:ascii="Courier New"/>
                            <w:spacing w:val="-2"/>
                            <w:sz w:val="18"/>
                          </w:rPr>
                          <w:t>LayoutInflater.from</w:t>
                        </w:r>
                        <w:proofErr w:type="spellEnd"/>
                        <w:r>
                          <w:rPr>
                            <w:rFonts w:ascii="Courier New"/>
                            <w:spacing w:val="-2"/>
                            <w:sz w:val="18"/>
                          </w:rPr>
                          <w:t>(</w:t>
                        </w:r>
                        <w:proofErr w:type="spellStart"/>
                        <w:r>
                          <w:rPr>
                            <w:rFonts w:ascii="Courier New"/>
                            <w:spacing w:val="-2"/>
                            <w:sz w:val="18"/>
                          </w:rPr>
                          <w:t>parent.context</w:t>
                        </w:r>
                        <w:proofErr w:type="spellEnd"/>
                        <w:r>
                          <w:rPr>
                            <w:rFonts w:ascii="Courier New"/>
                            <w:spacing w:val="-2"/>
                            <w:sz w:val="18"/>
                          </w:rPr>
                          <w:t>)</w:t>
                        </w:r>
                      </w:p>
                      <w:p w14:paraId="54D15870" w14:textId="77777777" w:rsidR="003D76C2" w:rsidRDefault="00000000">
                        <w:pPr>
                          <w:spacing w:line="202" w:lineRule="exact"/>
                          <w:ind w:left="1533"/>
                          <w:rPr>
                            <w:rFonts w:ascii="Courier New"/>
                            <w:sz w:val="18"/>
                          </w:rPr>
                        </w:pPr>
                        <w:r>
                          <w:rPr>
                            <w:rFonts w:ascii="Courier New"/>
                            <w:spacing w:val="-4"/>
                            <w:sz w:val="18"/>
                          </w:rPr>
                          <w:t>.inflate(</w:t>
                        </w:r>
                        <w:proofErr w:type="spellStart"/>
                        <w:r>
                          <w:rPr>
                            <w:rFonts w:ascii="Courier New"/>
                            <w:spacing w:val="-4"/>
                            <w:sz w:val="18"/>
                          </w:rPr>
                          <w:t>R.layout.view_tv_show_item</w:t>
                        </w:r>
                        <w:proofErr w:type="spellEnd"/>
                        <w:r>
                          <w:rPr>
                            <w:rFonts w:ascii="Courier New"/>
                            <w:spacing w:val="-4"/>
                            <w:sz w:val="18"/>
                          </w:rPr>
                          <w:t>,</w:t>
                        </w:r>
                        <w:r>
                          <w:rPr>
                            <w:rFonts w:ascii="Courier New"/>
                            <w:spacing w:val="6"/>
                            <w:sz w:val="18"/>
                          </w:rPr>
                          <w:t xml:space="preserve"> </w:t>
                        </w:r>
                        <w:r>
                          <w:rPr>
                            <w:rFonts w:ascii="Courier New"/>
                            <w:spacing w:val="-4"/>
                            <w:sz w:val="18"/>
                          </w:rPr>
                          <w:t>parent,</w:t>
                        </w:r>
                        <w:r>
                          <w:rPr>
                            <w:rFonts w:ascii="Courier New"/>
                            <w:spacing w:val="6"/>
                            <w:sz w:val="18"/>
                          </w:rPr>
                          <w:t xml:space="preserve"> </w:t>
                        </w:r>
                        <w:r>
                          <w:rPr>
                            <w:rFonts w:ascii="Courier New"/>
                            <w:spacing w:val="-4"/>
                            <w:sz w:val="18"/>
                          </w:rPr>
                          <w:t>false)</w:t>
                        </w:r>
                      </w:p>
                      <w:p w14:paraId="7E3AA89C" w14:textId="77777777" w:rsidR="003D76C2" w:rsidRDefault="00000000">
                        <w:pPr>
                          <w:spacing w:before="16"/>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TVShowViewHolder</w:t>
                        </w:r>
                        <w:proofErr w:type="spellEnd"/>
                        <w:r>
                          <w:rPr>
                            <w:rFonts w:ascii="Courier New"/>
                            <w:spacing w:val="-2"/>
                            <w:sz w:val="18"/>
                          </w:rPr>
                          <w:t>(view)</w:t>
                        </w:r>
                      </w:p>
                      <w:p w14:paraId="2B636667" w14:textId="77777777" w:rsidR="003D76C2" w:rsidRDefault="00000000">
                        <w:pPr>
                          <w:spacing w:before="76"/>
                          <w:ind w:left="885"/>
                          <w:rPr>
                            <w:rFonts w:ascii="Courier New"/>
                            <w:sz w:val="18"/>
                          </w:rPr>
                        </w:pPr>
                        <w:r>
                          <w:rPr>
                            <w:rFonts w:ascii="Courier New"/>
                            <w:sz w:val="18"/>
                          </w:rPr>
                          <w:t>}</w:t>
                        </w:r>
                      </w:p>
                      <w:p w14:paraId="1F5C4F77" w14:textId="77777777" w:rsidR="003D76C2" w:rsidRDefault="003D76C2">
                        <w:pPr>
                          <w:rPr>
                            <w:rFonts w:ascii="Courier New"/>
                            <w:sz w:val="20"/>
                          </w:rPr>
                        </w:pPr>
                      </w:p>
                      <w:p w14:paraId="33615E19" w14:textId="77777777" w:rsidR="003D76C2" w:rsidRDefault="00000000">
                        <w:pPr>
                          <w:spacing w:before="130"/>
                          <w:ind w:left="885"/>
                          <w:rPr>
                            <w:rFonts w:ascii="Courier New"/>
                            <w:sz w:val="18"/>
                          </w:rPr>
                        </w:pPr>
                        <w:r>
                          <w:rPr>
                            <w:rFonts w:ascii="Courier New"/>
                            <w:sz w:val="18"/>
                          </w:rPr>
                          <w:t>override</w:t>
                        </w:r>
                        <w:r>
                          <w:rPr>
                            <w:rFonts w:ascii="Courier New"/>
                            <w:spacing w:val="-9"/>
                            <w:sz w:val="18"/>
                          </w:rPr>
                          <w:t xml:space="preserve"> </w:t>
                        </w:r>
                        <w:r>
                          <w:rPr>
                            <w:rFonts w:ascii="Courier New"/>
                            <w:sz w:val="18"/>
                          </w:rPr>
                          <w:t>fun</w:t>
                        </w:r>
                        <w:r>
                          <w:rPr>
                            <w:rFonts w:ascii="Courier New"/>
                            <w:spacing w:val="-6"/>
                            <w:sz w:val="18"/>
                          </w:rPr>
                          <w:t xml:space="preserve"> </w:t>
                        </w:r>
                        <w:proofErr w:type="spellStart"/>
                        <w:r>
                          <w:rPr>
                            <w:rFonts w:ascii="Courier New"/>
                            <w:sz w:val="18"/>
                          </w:rPr>
                          <w:t>getItemCount</w:t>
                        </w:r>
                        <w:proofErr w:type="spellEnd"/>
                        <w:r>
                          <w:rPr>
                            <w:rFonts w:ascii="Courier New"/>
                            <w:sz w:val="18"/>
                          </w:rPr>
                          <w:t>()</w:t>
                        </w:r>
                        <w:r>
                          <w:rPr>
                            <w:rFonts w:ascii="Courier New"/>
                            <w:spacing w:val="-7"/>
                            <w:sz w:val="18"/>
                          </w:rPr>
                          <w:t xml:space="preserve"> </w:t>
                        </w:r>
                        <w:r>
                          <w:rPr>
                            <w:rFonts w:ascii="Courier New"/>
                            <w:sz w:val="18"/>
                          </w:rPr>
                          <w:t>=</w:t>
                        </w:r>
                        <w:r>
                          <w:rPr>
                            <w:rFonts w:ascii="Courier New"/>
                            <w:spacing w:val="-6"/>
                            <w:sz w:val="18"/>
                          </w:rPr>
                          <w:t xml:space="preserve"> </w:t>
                        </w:r>
                        <w:proofErr w:type="spellStart"/>
                        <w:r>
                          <w:rPr>
                            <w:rFonts w:ascii="Courier New"/>
                            <w:spacing w:val="-2"/>
                            <w:sz w:val="18"/>
                          </w:rPr>
                          <w:t>tvShows.size</w:t>
                        </w:r>
                        <w:proofErr w:type="spellEnd"/>
                      </w:p>
                      <w:p w14:paraId="3963C511" w14:textId="77777777" w:rsidR="003D76C2" w:rsidRDefault="003D76C2">
                        <w:pPr>
                          <w:rPr>
                            <w:rFonts w:ascii="Courier New"/>
                            <w:sz w:val="20"/>
                          </w:rPr>
                        </w:pPr>
                      </w:p>
                      <w:p w14:paraId="438BEACD" w14:textId="77777777" w:rsidR="003D76C2" w:rsidRDefault="00000000">
                        <w:pPr>
                          <w:spacing w:before="13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proofErr w:type="spellStart"/>
                        <w:r>
                          <w:rPr>
                            <w:rFonts w:ascii="Courier New"/>
                            <w:sz w:val="18"/>
                          </w:rPr>
                          <w:t>onBindViewHolder</w:t>
                        </w:r>
                        <w:proofErr w:type="spellEnd"/>
                        <w:r>
                          <w:rPr>
                            <w:rFonts w:ascii="Courier New"/>
                            <w:sz w:val="18"/>
                          </w:rPr>
                          <w:t>(holder:</w:t>
                        </w:r>
                        <w:r>
                          <w:rPr>
                            <w:rFonts w:ascii="Courier New"/>
                            <w:spacing w:val="-14"/>
                            <w:sz w:val="18"/>
                          </w:rPr>
                          <w:t xml:space="preserve"> </w:t>
                        </w:r>
                        <w:proofErr w:type="spellStart"/>
                        <w:r>
                          <w:rPr>
                            <w:rFonts w:ascii="Courier New"/>
                            <w:sz w:val="18"/>
                          </w:rPr>
                          <w:t>TVShowViewHolder</w:t>
                        </w:r>
                        <w:proofErr w:type="spellEnd"/>
                        <w:r>
                          <w:rPr>
                            <w:rFonts w:ascii="Courier New"/>
                            <w:sz w:val="18"/>
                          </w:rPr>
                          <w:t>, position: Int) {</w:t>
                        </w:r>
                      </w:p>
                      <w:p w14:paraId="69BB9B34" w14:textId="77777777" w:rsidR="003D76C2" w:rsidRDefault="00000000">
                        <w:pPr>
                          <w:spacing w:before="17" w:line="328" w:lineRule="auto"/>
                          <w:ind w:left="1317" w:right="2128"/>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tvShow</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tvShows</w:t>
                        </w:r>
                        <w:proofErr w:type="spellEnd"/>
                        <w:r>
                          <w:rPr>
                            <w:rFonts w:ascii="Courier New"/>
                            <w:sz w:val="18"/>
                          </w:rPr>
                          <w:t xml:space="preserve">[position] </w:t>
                        </w:r>
                        <w:proofErr w:type="spellStart"/>
                        <w:r>
                          <w:rPr>
                            <w:rFonts w:ascii="Courier New"/>
                            <w:spacing w:val="-2"/>
                            <w:sz w:val="18"/>
                          </w:rPr>
                          <w:t>holder.bind</w:t>
                        </w:r>
                        <w:proofErr w:type="spellEnd"/>
                        <w:r>
                          <w:rPr>
                            <w:rFonts w:ascii="Courier New"/>
                            <w:spacing w:val="-2"/>
                            <w:sz w:val="18"/>
                          </w:rPr>
                          <w:t>(</w:t>
                        </w:r>
                        <w:proofErr w:type="spellStart"/>
                        <w:r>
                          <w:rPr>
                            <w:rFonts w:ascii="Courier New"/>
                            <w:spacing w:val="-2"/>
                            <w:sz w:val="18"/>
                          </w:rPr>
                          <w:t>tvShow</w:t>
                        </w:r>
                        <w:proofErr w:type="spellEnd"/>
                        <w:r>
                          <w:rPr>
                            <w:rFonts w:ascii="Courier New"/>
                            <w:spacing w:val="-2"/>
                            <w:sz w:val="18"/>
                          </w:rPr>
                          <w:t>)</w:t>
                        </w:r>
                      </w:p>
                      <w:p w14:paraId="5D3E06D6" w14:textId="77777777" w:rsidR="003D76C2" w:rsidRDefault="00000000">
                        <w:pPr>
                          <w:spacing w:before="5" w:line="235" w:lineRule="auto"/>
                          <w:ind w:left="1533" w:hanging="216"/>
                          <w:rPr>
                            <w:rFonts w:ascii="Courier New"/>
                            <w:sz w:val="18"/>
                          </w:rPr>
                        </w:pPr>
                        <w:proofErr w:type="spellStart"/>
                        <w:r>
                          <w:rPr>
                            <w:rFonts w:ascii="Courier New"/>
                            <w:sz w:val="18"/>
                          </w:rPr>
                          <w:t>holder.itemView.setOnClickListener</w:t>
                        </w:r>
                        <w:proofErr w:type="spellEnd"/>
                        <w:r>
                          <w:rPr>
                            <w:rFonts w:ascii="Courier New"/>
                            <w:sz w:val="18"/>
                          </w:rPr>
                          <w:t xml:space="preserve"> { </w:t>
                        </w:r>
                        <w:proofErr w:type="spellStart"/>
                        <w:r>
                          <w:rPr>
                            <w:rFonts w:ascii="Courier New"/>
                            <w:sz w:val="18"/>
                          </w:rPr>
                          <w:t>clickListener.onShowClick</w:t>
                        </w:r>
                        <w:proofErr w:type="spellEnd"/>
                        <w:r>
                          <w:rPr>
                            <w:rFonts w:ascii="Courier New"/>
                            <w:sz w:val="18"/>
                          </w:rPr>
                          <w:t>(</w:t>
                        </w:r>
                        <w:proofErr w:type="spellStart"/>
                        <w:r>
                          <w:rPr>
                            <w:rFonts w:ascii="Courier New"/>
                            <w:sz w:val="18"/>
                          </w:rPr>
                          <w:t>tvShow</w:t>
                        </w:r>
                        <w:proofErr w:type="spellEnd"/>
                        <w:r>
                          <w:rPr>
                            <w:rFonts w:ascii="Courier New"/>
                            <w:sz w:val="18"/>
                          </w:rPr>
                          <w:t>)</w:t>
                        </w:r>
                        <w:r>
                          <w:rPr>
                            <w:rFonts w:ascii="Courier New"/>
                            <w:spacing w:val="-29"/>
                            <w:sz w:val="18"/>
                          </w:rPr>
                          <w:t xml:space="preserve"> </w:t>
                        </w:r>
                        <w:r>
                          <w:rPr>
                            <w:rFonts w:ascii="Courier New"/>
                            <w:sz w:val="18"/>
                          </w:rPr>
                          <w:t>}</w:t>
                        </w:r>
                      </w:p>
                      <w:p w14:paraId="2F991DA1" w14:textId="77777777" w:rsidR="003D76C2" w:rsidRDefault="00000000">
                        <w:pPr>
                          <w:spacing w:before="17"/>
                          <w:ind w:left="885"/>
                          <w:rPr>
                            <w:rFonts w:ascii="Courier New"/>
                            <w:sz w:val="18"/>
                          </w:rPr>
                        </w:pPr>
                        <w:r>
                          <w:rPr>
                            <w:rFonts w:ascii="Courier New"/>
                            <w:sz w:val="18"/>
                          </w:rPr>
                          <w:t>}</w:t>
                        </w:r>
                      </w:p>
                      <w:p w14:paraId="201273D2" w14:textId="77777777" w:rsidR="003D76C2" w:rsidRDefault="003D76C2">
                        <w:pPr>
                          <w:rPr>
                            <w:rFonts w:ascii="Courier New"/>
                            <w:sz w:val="20"/>
                          </w:rPr>
                        </w:pPr>
                      </w:p>
                      <w:p w14:paraId="7EF1F9F4" w14:textId="77777777" w:rsidR="003D76C2" w:rsidRDefault="00000000">
                        <w:pPr>
                          <w:spacing w:before="124" w:line="328" w:lineRule="auto"/>
                          <w:ind w:left="1317" w:right="2128" w:hanging="432"/>
                          <w:rPr>
                            <w:rFonts w:ascii="Courier New"/>
                            <w:sz w:val="18"/>
                          </w:rPr>
                        </w:pPr>
                        <w:r>
                          <w:rPr>
                            <w:rFonts w:ascii="Courier New"/>
                            <w:sz w:val="18"/>
                          </w:rPr>
                          <w:t xml:space="preserve">fun </w:t>
                        </w:r>
                        <w:proofErr w:type="spellStart"/>
                        <w:r>
                          <w:rPr>
                            <w:rFonts w:ascii="Courier New"/>
                            <w:sz w:val="18"/>
                          </w:rPr>
                          <w:t>addTVShows</w:t>
                        </w:r>
                        <w:proofErr w:type="spellEnd"/>
                        <w:r>
                          <w:rPr>
                            <w:rFonts w:ascii="Courier New"/>
                            <w:sz w:val="18"/>
                          </w:rPr>
                          <w:t>(shows: List&lt;</w:t>
                        </w:r>
                        <w:proofErr w:type="spellStart"/>
                        <w:r>
                          <w:rPr>
                            <w:rFonts w:ascii="Courier New"/>
                            <w:sz w:val="18"/>
                          </w:rPr>
                          <w:t>TVShow</w:t>
                        </w:r>
                        <w:proofErr w:type="spellEnd"/>
                        <w:r>
                          <w:rPr>
                            <w:rFonts w:ascii="Courier New"/>
                            <w:sz w:val="18"/>
                          </w:rPr>
                          <w:t xml:space="preserve">&gt;) { </w:t>
                        </w:r>
                        <w:proofErr w:type="spellStart"/>
                        <w:r>
                          <w:rPr>
                            <w:rFonts w:ascii="Courier New"/>
                            <w:spacing w:val="-2"/>
                            <w:sz w:val="18"/>
                          </w:rPr>
                          <w:t>tvShows.addAll</w:t>
                        </w:r>
                        <w:proofErr w:type="spellEnd"/>
                        <w:r>
                          <w:rPr>
                            <w:rFonts w:ascii="Courier New"/>
                            <w:spacing w:val="-2"/>
                            <w:sz w:val="18"/>
                          </w:rPr>
                          <w:t xml:space="preserve">(shows) </w:t>
                        </w:r>
                        <w:proofErr w:type="spellStart"/>
                        <w:r>
                          <w:rPr>
                            <w:rFonts w:ascii="Courier New"/>
                            <w:sz w:val="18"/>
                          </w:rPr>
                          <w:t>notifyItemRangeInserted</w:t>
                        </w:r>
                        <w:proofErr w:type="spellEnd"/>
                        <w:r>
                          <w:rPr>
                            <w:rFonts w:ascii="Courier New"/>
                            <w:sz w:val="18"/>
                          </w:rPr>
                          <w:t>(0,</w:t>
                        </w:r>
                        <w:r>
                          <w:rPr>
                            <w:rFonts w:ascii="Courier New"/>
                            <w:spacing w:val="-29"/>
                            <w:sz w:val="18"/>
                          </w:rPr>
                          <w:t xml:space="preserve"> </w:t>
                        </w:r>
                        <w:proofErr w:type="spellStart"/>
                        <w:r>
                          <w:rPr>
                            <w:rFonts w:ascii="Courier New"/>
                            <w:sz w:val="18"/>
                          </w:rPr>
                          <w:t>shows.size</w:t>
                        </w:r>
                        <w:proofErr w:type="spellEnd"/>
                        <w:r>
                          <w:rPr>
                            <w:rFonts w:ascii="Courier New"/>
                            <w:sz w:val="18"/>
                          </w:rPr>
                          <w:t>)</w:t>
                        </w:r>
                      </w:p>
                    </w:txbxContent>
                  </v:textbox>
                </v:shape>
                <w10:wrap type="topAndBottom" anchorx="page"/>
              </v:group>
            </w:pict>
          </mc:Fallback>
        </mc:AlternateContent>
      </w:r>
    </w:p>
    <w:p w14:paraId="2EE0125B" w14:textId="77777777" w:rsidR="003D76C2" w:rsidRDefault="003D76C2">
      <w:pPr>
        <w:rPr>
          <w:sz w:val="9"/>
        </w:rPr>
        <w:sectPr w:rsidR="003D76C2">
          <w:pgSz w:w="10800" w:h="13320"/>
          <w:pgMar w:top="1120" w:right="920" w:bottom="280" w:left="940" w:header="695" w:footer="0" w:gutter="0"/>
          <w:cols w:space="720"/>
        </w:sectPr>
      </w:pPr>
    </w:p>
    <w:p w14:paraId="652D082B" w14:textId="77777777" w:rsidR="003D76C2" w:rsidRDefault="003D76C2">
      <w:pPr>
        <w:pStyle w:val="BodyText"/>
        <w:spacing w:before="3"/>
        <w:rPr>
          <w:sz w:val="5"/>
        </w:rPr>
      </w:pPr>
    </w:p>
    <w:p w14:paraId="0B9F5508" w14:textId="77777777" w:rsidR="003D76C2" w:rsidRDefault="00D51F7C">
      <w:pPr>
        <w:pStyle w:val="BodyText"/>
        <w:ind w:left="104"/>
      </w:pPr>
      <w:r>
        <w:rPr>
          <w:noProof/>
        </w:rPr>
        <mc:AlternateContent>
          <mc:Choice Requires="wpg">
            <w:drawing>
              <wp:inline distT="0" distB="0" distL="0" distR="0" wp14:anchorId="6236668F" wp14:editId="5C096F30">
                <wp:extent cx="5074920" cy="4930775"/>
                <wp:effectExtent l="0" t="0" r="5080" b="0"/>
                <wp:docPr id="266" name="docshapegroup1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930775"/>
                          <a:chOff x="0" y="0"/>
                          <a:chExt cx="7992" cy="7765"/>
                        </a:xfrm>
                      </wpg:grpSpPr>
                      <wps:wsp>
                        <wps:cNvPr id="267" name="docshape1293"/>
                        <wps:cNvSpPr>
                          <a:spLocks/>
                        </wps:cNvSpPr>
                        <wps:spPr bwMode="auto">
                          <a:xfrm>
                            <a:off x="0" y="10"/>
                            <a:ext cx="7992" cy="7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 name="docshape1294"/>
                        <wps:cNvSpPr>
                          <a:spLocks/>
                        </wps:cNvSpPr>
                        <wps:spPr bwMode="auto">
                          <a:xfrm>
                            <a:off x="0" y="0"/>
                            <a:ext cx="7992" cy="7765"/>
                          </a:xfrm>
                          <a:custGeom>
                            <a:avLst/>
                            <a:gdLst>
                              <a:gd name="T0" fmla="*/ 7992 w 7992"/>
                              <a:gd name="T1" fmla="*/ 7744 h 7765"/>
                              <a:gd name="T2" fmla="*/ 0 w 7992"/>
                              <a:gd name="T3" fmla="*/ 7744 h 7765"/>
                              <a:gd name="T4" fmla="*/ 0 w 7992"/>
                              <a:gd name="T5" fmla="*/ 7764 h 7765"/>
                              <a:gd name="T6" fmla="*/ 7992 w 7992"/>
                              <a:gd name="T7" fmla="*/ 7764 h 7765"/>
                              <a:gd name="T8" fmla="*/ 7992 w 7992"/>
                              <a:gd name="T9" fmla="*/ 7744 h 7765"/>
                              <a:gd name="T10" fmla="*/ 7992 w 7992"/>
                              <a:gd name="T11" fmla="*/ 0 h 7765"/>
                              <a:gd name="T12" fmla="*/ 0 w 7992"/>
                              <a:gd name="T13" fmla="*/ 0 h 7765"/>
                              <a:gd name="T14" fmla="*/ 0 w 7992"/>
                              <a:gd name="T15" fmla="*/ 20 h 7765"/>
                              <a:gd name="T16" fmla="*/ 7992 w 7992"/>
                              <a:gd name="T17" fmla="*/ 20 h 7765"/>
                              <a:gd name="T18" fmla="*/ 7992 w 7992"/>
                              <a:gd name="T19" fmla="*/ 0 h 77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765">
                                <a:moveTo>
                                  <a:pt x="7992" y="7744"/>
                                </a:moveTo>
                                <a:lnTo>
                                  <a:pt x="0" y="7744"/>
                                </a:lnTo>
                                <a:lnTo>
                                  <a:pt x="0" y="7764"/>
                                </a:lnTo>
                                <a:lnTo>
                                  <a:pt x="7992" y="7764"/>
                                </a:lnTo>
                                <a:lnTo>
                                  <a:pt x="7992" y="77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docshape1295"/>
                        <wps:cNvSpPr txBox="1">
                          <a:spLocks/>
                        </wps:cNvSpPr>
                        <wps:spPr bwMode="auto">
                          <a:xfrm>
                            <a:off x="0" y="20"/>
                            <a:ext cx="7992" cy="7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A926A" w14:textId="77777777" w:rsidR="003D76C2" w:rsidRDefault="00000000">
                              <w:pPr>
                                <w:spacing w:before="40"/>
                                <w:ind w:left="885"/>
                                <w:rPr>
                                  <w:rFonts w:ascii="Courier New"/>
                                  <w:sz w:val="18"/>
                                </w:rPr>
                              </w:pPr>
                              <w:r>
                                <w:rPr>
                                  <w:rFonts w:ascii="Courier New"/>
                                  <w:sz w:val="18"/>
                                </w:rPr>
                                <w:t>}</w:t>
                              </w:r>
                            </w:p>
                            <w:p w14:paraId="5ABFECA2" w14:textId="77777777" w:rsidR="003D76C2" w:rsidRDefault="003D76C2">
                              <w:pPr>
                                <w:rPr>
                                  <w:rFonts w:ascii="Courier New"/>
                                  <w:sz w:val="20"/>
                                </w:rPr>
                              </w:pPr>
                            </w:p>
                            <w:p w14:paraId="0FE5F412" w14:textId="77777777" w:rsidR="003D76C2" w:rsidRDefault="003D76C2">
                              <w:pPr>
                                <w:rPr>
                                  <w:rFonts w:ascii="Courier New"/>
                                  <w:sz w:val="20"/>
                                </w:rPr>
                              </w:pPr>
                            </w:p>
                            <w:p w14:paraId="03D11BA0" w14:textId="77777777" w:rsidR="003D76C2" w:rsidRDefault="003D76C2">
                              <w:pPr>
                                <w:spacing w:before="5"/>
                                <w:rPr>
                                  <w:rFonts w:ascii="Courier New"/>
                                  <w:sz w:val="16"/>
                                </w:rPr>
                              </w:pPr>
                            </w:p>
                            <w:p w14:paraId="081D8EBD" w14:textId="77777777" w:rsidR="003D76C2" w:rsidRDefault="00000000">
                              <w:pPr>
                                <w:spacing w:line="235" w:lineRule="auto"/>
                                <w:ind w:left="1101" w:hanging="216"/>
                                <w:rPr>
                                  <w:rFonts w:ascii="Courier New"/>
                                  <w:sz w:val="18"/>
                                </w:rPr>
                              </w:pPr>
                              <w:r>
                                <w:rPr>
                                  <w:rFonts w:ascii="Courier New"/>
                                  <w:sz w:val="18"/>
                                </w:rPr>
                                <w:t>class</w:t>
                              </w:r>
                              <w:r>
                                <w:rPr>
                                  <w:rFonts w:ascii="Courier New"/>
                                  <w:spacing w:val="-13"/>
                                  <w:sz w:val="18"/>
                                </w:rPr>
                                <w:t xml:space="preserve"> </w:t>
                              </w:r>
                              <w:proofErr w:type="spellStart"/>
                              <w:r>
                                <w:rPr>
                                  <w:rFonts w:ascii="Courier New"/>
                                  <w:sz w:val="18"/>
                                </w:rPr>
                                <w:t>TVShowViewHolder</w:t>
                              </w:r>
                              <w:proofErr w:type="spellEnd"/>
                              <w:r>
                                <w:rPr>
                                  <w:rFonts w:ascii="Courier New"/>
                                  <w:sz w:val="18"/>
                                </w:rPr>
                                <w:t>(</w:t>
                              </w:r>
                              <w:proofErr w:type="spellStart"/>
                              <w:r>
                                <w:rPr>
                                  <w:rFonts w:ascii="Courier New"/>
                                  <w:sz w:val="18"/>
                                </w:rPr>
                                <w:t>itemView</w:t>
                              </w:r>
                              <w:proofErr w:type="spellEnd"/>
                              <w:r>
                                <w:rPr>
                                  <w:rFonts w:ascii="Courier New"/>
                                  <w:sz w:val="18"/>
                                </w:rPr>
                                <w:t>:</w:t>
                              </w:r>
                              <w:r>
                                <w:rPr>
                                  <w:rFonts w:ascii="Courier New"/>
                                  <w:spacing w:val="-13"/>
                                  <w:sz w:val="18"/>
                                </w:rPr>
                                <w:t xml:space="preserve"> </w:t>
                              </w:r>
                              <w:r>
                                <w:rPr>
                                  <w:rFonts w:ascii="Courier New"/>
                                  <w:sz w:val="18"/>
                                </w:rPr>
                                <w:t>View)</w:t>
                              </w:r>
                              <w:r>
                                <w:rPr>
                                  <w:rFonts w:ascii="Courier New"/>
                                  <w:spacing w:val="-13"/>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itemView</w:t>
                              </w:r>
                              <w:proofErr w:type="spellEnd"/>
                              <w:r>
                                <w:rPr>
                                  <w:rFonts w:ascii="Courier New"/>
                                  <w:sz w:val="18"/>
                                </w:rPr>
                                <w:t>) {</w:t>
                              </w:r>
                            </w:p>
                            <w:p w14:paraId="70F99251" w14:textId="77777777" w:rsidR="003D76C2" w:rsidRDefault="00000000">
                              <w:pPr>
                                <w:spacing w:before="17" w:line="328" w:lineRule="auto"/>
                                <w:ind w:left="1317"/>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imageUrl</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"https://image.tmdb.org/t/p/w185/"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titleText</w:t>
                              </w:r>
                              <w:proofErr w:type="spellEnd"/>
                              <w:r>
                                <w:rPr>
                                  <w:rFonts w:ascii="Courier New"/>
                                  <w:sz w:val="18"/>
                                </w:rPr>
                                <w:t xml:space="preserve">: </w:t>
                              </w:r>
                              <w:proofErr w:type="spellStart"/>
                              <w:r>
                                <w:rPr>
                                  <w:rFonts w:ascii="Courier New"/>
                                  <w:sz w:val="18"/>
                                </w:rPr>
                                <w:t>TextView</w:t>
                              </w:r>
                              <w:proofErr w:type="spellEnd"/>
                              <w:r>
                                <w:rPr>
                                  <w:rFonts w:ascii="Courier New"/>
                                  <w:sz w:val="18"/>
                                </w:rPr>
                                <w:t xml:space="preserve"> by lazy {</w:t>
                              </w:r>
                            </w:p>
                            <w:p w14:paraId="316F2D54" w14:textId="77777777" w:rsidR="003D76C2" w:rsidRDefault="00000000">
                              <w:pPr>
                                <w:spacing w:before="2"/>
                                <w:ind w:left="1749"/>
                                <w:rPr>
                                  <w:rFonts w:ascii="Courier New"/>
                                  <w:sz w:val="18"/>
                                </w:rPr>
                              </w:pPr>
                              <w:proofErr w:type="spellStart"/>
                              <w:r>
                                <w:rPr>
                                  <w:rFonts w:ascii="Courier New"/>
                                  <w:spacing w:val="-2"/>
                                  <w:sz w:val="18"/>
                                </w:rPr>
                                <w:t>itemView.findViewById</w:t>
                              </w:r>
                              <w:proofErr w:type="spellEnd"/>
                              <w:r>
                                <w:rPr>
                                  <w:rFonts w:ascii="Courier New"/>
                                  <w:spacing w:val="-2"/>
                                  <w:sz w:val="18"/>
                                </w:rPr>
                                <w:t>(</w:t>
                              </w:r>
                              <w:proofErr w:type="spellStart"/>
                              <w:r>
                                <w:rPr>
                                  <w:rFonts w:ascii="Courier New"/>
                                  <w:spacing w:val="-2"/>
                                  <w:sz w:val="18"/>
                                </w:rPr>
                                <w:t>R.id.tv_show_title</w:t>
                              </w:r>
                              <w:proofErr w:type="spellEnd"/>
                              <w:r>
                                <w:rPr>
                                  <w:rFonts w:ascii="Courier New"/>
                                  <w:spacing w:val="-2"/>
                                  <w:sz w:val="18"/>
                                </w:rPr>
                                <w:t>)</w:t>
                              </w:r>
                            </w:p>
                            <w:p w14:paraId="112ACBC1" w14:textId="77777777" w:rsidR="003D76C2" w:rsidRDefault="00000000">
                              <w:pPr>
                                <w:spacing w:before="76"/>
                                <w:ind w:left="1317"/>
                                <w:rPr>
                                  <w:rFonts w:ascii="Courier New"/>
                                  <w:sz w:val="18"/>
                                </w:rPr>
                              </w:pPr>
                              <w:r>
                                <w:rPr>
                                  <w:rFonts w:ascii="Courier New"/>
                                  <w:sz w:val="18"/>
                                </w:rPr>
                                <w:t>}</w:t>
                              </w:r>
                            </w:p>
                            <w:p w14:paraId="31D77598" w14:textId="77777777" w:rsidR="003D76C2" w:rsidRDefault="00000000">
                              <w:pPr>
                                <w:spacing w:before="76"/>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poster:</w:t>
                              </w:r>
                              <w:r>
                                <w:rPr>
                                  <w:rFonts w:ascii="Courier New"/>
                                  <w:spacing w:val="-5"/>
                                  <w:sz w:val="18"/>
                                </w:rPr>
                                <w:t xml:space="preserve"> </w:t>
                              </w:r>
                              <w:proofErr w:type="spellStart"/>
                              <w:r>
                                <w:rPr>
                                  <w:rFonts w:ascii="Courier New"/>
                                  <w:sz w:val="18"/>
                                </w:rPr>
                                <w:t>ImageView</w:t>
                              </w:r>
                              <w:proofErr w:type="spellEnd"/>
                              <w:r>
                                <w:rPr>
                                  <w:rFonts w:ascii="Courier New"/>
                                  <w:spacing w:val="-6"/>
                                  <w:sz w:val="18"/>
                                </w:rPr>
                                <w:t xml:space="preserve"> </w:t>
                              </w:r>
                              <w:r>
                                <w:rPr>
                                  <w:rFonts w:ascii="Courier New"/>
                                  <w:sz w:val="18"/>
                                </w:rPr>
                                <w:t>by</w:t>
                              </w:r>
                              <w:r>
                                <w:rPr>
                                  <w:rFonts w:ascii="Courier New"/>
                                  <w:spacing w:val="-5"/>
                                  <w:sz w:val="18"/>
                                </w:rPr>
                                <w:t xml:space="preserve"> </w:t>
                              </w:r>
                              <w:r>
                                <w:rPr>
                                  <w:rFonts w:ascii="Courier New"/>
                                  <w:sz w:val="18"/>
                                </w:rPr>
                                <w:t>lazy</w:t>
                              </w:r>
                              <w:r>
                                <w:rPr>
                                  <w:rFonts w:ascii="Courier New"/>
                                  <w:spacing w:val="-5"/>
                                  <w:sz w:val="18"/>
                                </w:rPr>
                                <w:t xml:space="preserve"> </w:t>
                              </w:r>
                              <w:r>
                                <w:rPr>
                                  <w:rFonts w:ascii="Courier New"/>
                                  <w:spacing w:val="-10"/>
                                  <w:sz w:val="18"/>
                                </w:rPr>
                                <w:t>{</w:t>
                              </w:r>
                            </w:p>
                            <w:p w14:paraId="31C710D3" w14:textId="77777777" w:rsidR="003D76C2" w:rsidRDefault="00000000">
                              <w:pPr>
                                <w:spacing w:before="76"/>
                                <w:ind w:left="1749"/>
                                <w:rPr>
                                  <w:rFonts w:ascii="Courier New"/>
                                  <w:sz w:val="18"/>
                                </w:rPr>
                              </w:pPr>
                              <w:proofErr w:type="spellStart"/>
                              <w:r>
                                <w:rPr>
                                  <w:rFonts w:ascii="Courier New"/>
                                  <w:spacing w:val="-2"/>
                                  <w:sz w:val="18"/>
                                </w:rPr>
                                <w:t>itemView.findViewById</w:t>
                              </w:r>
                              <w:proofErr w:type="spellEnd"/>
                              <w:r>
                                <w:rPr>
                                  <w:rFonts w:ascii="Courier New"/>
                                  <w:spacing w:val="-2"/>
                                  <w:sz w:val="18"/>
                                </w:rPr>
                                <w:t>(</w:t>
                              </w:r>
                              <w:proofErr w:type="spellStart"/>
                              <w:r>
                                <w:rPr>
                                  <w:rFonts w:ascii="Courier New"/>
                                  <w:spacing w:val="-2"/>
                                  <w:sz w:val="18"/>
                                </w:rPr>
                                <w:t>R.id.tv_poster</w:t>
                              </w:r>
                              <w:proofErr w:type="spellEnd"/>
                              <w:r>
                                <w:rPr>
                                  <w:rFonts w:ascii="Courier New"/>
                                  <w:spacing w:val="-2"/>
                                  <w:sz w:val="18"/>
                                </w:rPr>
                                <w:t>)</w:t>
                              </w:r>
                            </w:p>
                            <w:p w14:paraId="3CDD48DE" w14:textId="77777777" w:rsidR="003D76C2" w:rsidRDefault="00000000">
                              <w:pPr>
                                <w:spacing w:before="76"/>
                                <w:ind w:left="1317"/>
                                <w:rPr>
                                  <w:rFonts w:ascii="Courier New"/>
                                  <w:sz w:val="18"/>
                                </w:rPr>
                              </w:pPr>
                              <w:r>
                                <w:rPr>
                                  <w:rFonts w:ascii="Courier New"/>
                                  <w:sz w:val="18"/>
                                </w:rPr>
                                <w:t>}</w:t>
                              </w:r>
                            </w:p>
                            <w:p w14:paraId="10413ACD" w14:textId="77777777" w:rsidR="003D76C2" w:rsidRDefault="003D76C2">
                              <w:pPr>
                                <w:rPr>
                                  <w:rFonts w:ascii="Courier New"/>
                                  <w:sz w:val="20"/>
                                </w:rPr>
                              </w:pPr>
                            </w:p>
                            <w:p w14:paraId="31798F42" w14:textId="77777777" w:rsidR="003D76C2" w:rsidRDefault="00000000">
                              <w:pPr>
                                <w:spacing w:before="129" w:line="328" w:lineRule="auto"/>
                                <w:ind w:left="1749" w:right="3062" w:hanging="432"/>
                                <w:rPr>
                                  <w:rFonts w:ascii="Courier New"/>
                                  <w:sz w:val="18"/>
                                </w:rPr>
                              </w:pPr>
                              <w:r>
                                <w:rPr>
                                  <w:rFonts w:ascii="Courier New"/>
                                  <w:sz w:val="18"/>
                                </w:rPr>
                                <w:t xml:space="preserve">fun bind(show: </w:t>
                              </w:r>
                              <w:proofErr w:type="spellStart"/>
                              <w:r>
                                <w:rPr>
                                  <w:rFonts w:ascii="Courier New"/>
                                  <w:sz w:val="18"/>
                                </w:rPr>
                                <w:t>TVShow</w:t>
                              </w:r>
                              <w:proofErr w:type="spellEnd"/>
                              <w:r>
                                <w:rPr>
                                  <w:rFonts w:ascii="Courier New"/>
                                  <w:sz w:val="18"/>
                                </w:rPr>
                                <w:t xml:space="preserve">) { </w:t>
                              </w:r>
                              <w:proofErr w:type="spellStart"/>
                              <w:r>
                                <w:rPr>
                                  <w:rFonts w:ascii="Courier New"/>
                                  <w:sz w:val="18"/>
                                </w:rPr>
                                <w:t>titleText.text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show.name</w:t>
                              </w:r>
                            </w:p>
                            <w:p w14:paraId="1F79A714" w14:textId="77777777" w:rsidR="003D76C2" w:rsidRDefault="003D76C2">
                              <w:pPr>
                                <w:spacing w:before="10"/>
                                <w:rPr>
                                  <w:rFonts w:ascii="Courier New"/>
                                  <w:sz w:val="24"/>
                                </w:rPr>
                              </w:pPr>
                            </w:p>
                            <w:p w14:paraId="190B646A" w14:textId="77777777" w:rsidR="003D76C2" w:rsidRDefault="00000000">
                              <w:pPr>
                                <w:ind w:left="1749"/>
                                <w:rPr>
                                  <w:rFonts w:ascii="Courier New"/>
                                  <w:sz w:val="18"/>
                                </w:rPr>
                              </w:pPr>
                              <w:proofErr w:type="spellStart"/>
                              <w:r>
                                <w:rPr>
                                  <w:rFonts w:ascii="Courier New"/>
                                  <w:spacing w:val="-2"/>
                                  <w:sz w:val="18"/>
                                </w:rPr>
                                <w:t>Glide.with</w:t>
                              </w:r>
                              <w:proofErr w:type="spellEnd"/>
                              <w:r>
                                <w:rPr>
                                  <w:rFonts w:ascii="Courier New"/>
                                  <w:spacing w:val="-2"/>
                                  <w:sz w:val="18"/>
                                </w:rPr>
                                <w:t>(</w:t>
                              </w:r>
                              <w:proofErr w:type="spellStart"/>
                              <w:r>
                                <w:rPr>
                                  <w:rFonts w:ascii="Courier New"/>
                                  <w:spacing w:val="-2"/>
                                  <w:sz w:val="18"/>
                                </w:rPr>
                                <w:t>itemView.context</w:t>
                              </w:r>
                              <w:proofErr w:type="spellEnd"/>
                              <w:r>
                                <w:rPr>
                                  <w:rFonts w:ascii="Courier New"/>
                                  <w:spacing w:val="-2"/>
                                  <w:sz w:val="18"/>
                                </w:rPr>
                                <w:t>)</w:t>
                              </w:r>
                            </w:p>
                            <w:p w14:paraId="6517E82F" w14:textId="77777777" w:rsidR="003D76C2" w:rsidRDefault="00000000">
                              <w:pPr>
                                <w:spacing w:before="76"/>
                                <w:ind w:left="2181"/>
                                <w:rPr>
                                  <w:rFonts w:ascii="Courier New"/>
                                  <w:sz w:val="18"/>
                                </w:rPr>
                              </w:pPr>
                              <w:r>
                                <w:rPr>
                                  <w:rFonts w:ascii="Courier New"/>
                                  <w:spacing w:val="-2"/>
                                  <w:sz w:val="18"/>
                                </w:rPr>
                                <w:t>.load("$</w:t>
                              </w:r>
                              <w:proofErr w:type="spellStart"/>
                              <w:r>
                                <w:rPr>
                                  <w:rFonts w:ascii="Courier New"/>
                                  <w:spacing w:val="-2"/>
                                  <w:sz w:val="18"/>
                                </w:rPr>
                                <w:t>imageUrl</w:t>
                              </w:r>
                              <w:proofErr w:type="spellEnd"/>
                              <w:r>
                                <w:rPr>
                                  <w:rFonts w:ascii="Courier New"/>
                                  <w:spacing w:val="-2"/>
                                  <w:sz w:val="18"/>
                                </w:rPr>
                                <w:t>${</w:t>
                              </w:r>
                              <w:proofErr w:type="spellStart"/>
                              <w:r>
                                <w:rPr>
                                  <w:rFonts w:ascii="Courier New"/>
                                  <w:spacing w:val="-2"/>
                                  <w:sz w:val="18"/>
                                </w:rPr>
                                <w:t>show.poster_path</w:t>
                              </w:r>
                              <w:proofErr w:type="spellEnd"/>
                              <w:r>
                                <w:rPr>
                                  <w:rFonts w:ascii="Courier New"/>
                                  <w:spacing w:val="-2"/>
                                  <w:sz w:val="18"/>
                                </w:rPr>
                                <w:t>}")</w:t>
                              </w:r>
                            </w:p>
                            <w:p w14:paraId="61333D52" w14:textId="77777777" w:rsidR="003D76C2" w:rsidRDefault="00000000">
                              <w:pPr>
                                <w:spacing w:before="76"/>
                                <w:ind w:left="2181"/>
                                <w:rPr>
                                  <w:rFonts w:ascii="Courier New"/>
                                  <w:sz w:val="18"/>
                                </w:rPr>
                              </w:pPr>
                              <w:r>
                                <w:rPr>
                                  <w:rFonts w:ascii="Courier New"/>
                                  <w:spacing w:val="-2"/>
                                  <w:sz w:val="18"/>
                                </w:rPr>
                                <w:t>.placeholder(</w:t>
                              </w:r>
                              <w:proofErr w:type="spellStart"/>
                              <w:r>
                                <w:rPr>
                                  <w:rFonts w:ascii="Courier New"/>
                                  <w:spacing w:val="-2"/>
                                  <w:sz w:val="18"/>
                                </w:rPr>
                                <w:t>R.mipmap.ic_launcher</w:t>
                              </w:r>
                              <w:proofErr w:type="spellEnd"/>
                              <w:r>
                                <w:rPr>
                                  <w:rFonts w:ascii="Courier New"/>
                                  <w:spacing w:val="-2"/>
                                  <w:sz w:val="18"/>
                                </w:rPr>
                                <w:t>)</w:t>
                              </w:r>
                            </w:p>
                            <w:p w14:paraId="05C4625C"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fitCenter</w:t>
                              </w:r>
                              <w:proofErr w:type="spellEnd"/>
                              <w:r>
                                <w:rPr>
                                  <w:rFonts w:ascii="Courier New"/>
                                  <w:spacing w:val="-2"/>
                                  <w:sz w:val="18"/>
                                </w:rPr>
                                <w:t>()</w:t>
                              </w:r>
                            </w:p>
                            <w:p w14:paraId="59FE28A8" w14:textId="77777777" w:rsidR="003D76C2" w:rsidRDefault="00000000">
                              <w:pPr>
                                <w:spacing w:before="76"/>
                                <w:ind w:left="2181"/>
                                <w:rPr>
                                  <w:rFonts w:ascii="Courier New"/>
                                  <w:sz w:val="18"/>
                                </w:rPr>
                              </w:pPr>
                              <w:r>
                                <w:rPr>
                                  <w:rFonts w:ascii="Courier New"/>
                                  <w:spacing w:val="-2"/>
                                  <w:sz w:val="18"/>
                                </w:rPr>
                                <w:t>.into(poster)</w:t>
                              </w:r>
                            </w:p>
                            <w:p w14:paraId="066A8895" w14:textId="77777777" w:rsidR="003D76C2" w:rsidRDefault="00000000">
                              <w:pPr>
                                <w:spacing w:before="76"/>
                                <w:ind w:left="1317"/>
                                <w:rPr>
                                  <w:rFonts w:ascii="Courier New"/>
                                  <w:sz w:val="18"/>
                                </w:rPr>
                              </w:pPr>
                              <w:r>
                                <w:rPr>
                                  <w:rFonts w:ascii="Courier New"/>
                                  <w:sz w:val="18"/>
                                </w:rPr>
                                <w:t>}</w:t>
                              </w:r>
                            </w:p>
                            <w:p w14:paraId="40065D8C" w14:textId="77777777" w:rsidR="003D76C2" w:rsidRDefault="00000000">
                              <w:pPr>
                                <w:spacing w:before="76"/>
                                <w:ind w:left="885"/>
                                <w:rPr>
                                  <w:rFonts w:ascii="Courier New"/>
                                  <w:sz w:val="18"/>
                                </w:rPr>
                              </w:pPr>
                              <w:r>
                                <w:rPr>
                                  <w:rFonts w:ascii="Courier New"/>
                                  <w:sz w:val="18"/>
                                </w:rPr>
                                <w:t>}</w:t>
                              </w:r>
                            </w:p>
                            <w:p w14:paraId="4F3F9E26" w14:textId="77777777" w:rsidR="003D76C2" w:rsidRDefault="003D76C2">
                              <w:pPr>
                                <w:rPr>
                                  <w:rFonts w:ascii="Courier New"/>
                                  <w:sz w:val="20"/>
                                </w:rPr>
                              </w:pPr>
                            </w:p>
                            <w:p w14:paraId="56A2ECEC" w14:textId="77777777" w:rsidR="003D76C2" w:rsidRDefault="00000000">
                              <w:pPr>
                                <w:spacing w:before="130"/>
                                <w:ind w:left="885"/>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TVClickListener</w:t>
                              </w:r>
                              <w:proofErr w:type="spellEnd"/>
                              <w:r>
                                <w:rPr>
                                  <w:rFonts w:ascii="Courier New"/>
                                  <w:spacing w:val="-12"/>
                                  <w:sz w:val="18"/>
                                </w:rPr>
                                <w:t xml:space="preserve"> </w:t>
                              </w:r>
                              <w:r>
                                <w:rPr>
                                  <w:rFonts w:ascii="Courier New"/>
                                  <w:spacing w:val="-10"/>
                                  <w:sz w:val="18"/>
                                </w:rPr>
                                <w:t>{</w:t>
                              </w:r>
                            </w:p>
                            <w:p w14:paraId="436800C3" w14:textId="77777777" w:rsidR="003D76C2" w:rsidRDefault="00000000">
                              <w:pPr>
                                <w:spacing w:before="76"/>
                                <w:ind w:left="1317"/>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onShowClick</w:t>
                              </w:r>
                              <w:proofErr w:type="spellEnd"/>
                              <w:r>
                                <w:rPr>
                                  <w:rFonts w:ascii="Courier New"/>
                                  <w:sz w:val="18"/>
                                </w:rPr>
                                <w:t>(show:</w:t>
                              </w:r>
                              <w:r>
                                <w:rPr>
                                  <w:rFonts w:ascii="Courier New"/>
                                  <w:spacing w:val="-10"/>
                                  <w:sz w:val="18"/>
                                </w:rPr>
                                <w:t xml:space="preserve"> </w:t>
                              </w:r>
                              <w:proofErr w:type="spellStart"/>
                              <w:r>
                                <w:rPr>
                                  <w:rFonts w:ascii="Courier New"/>
                                  <w:spacing w:val="-2"/>
                                  <w:sz w:val="18"/>
                                </w:rPr>
                                <w:t>TVShow</w:t>
                              </w:r>
                              <w:proofErr w:type="spellEnd"/>
                              <w:r>
                                <w:rPr>
                                  <w:rFonts w:ascii="Courier New"/>
                                  <w:spacing w:val="-2"/>
                                  <w:sz w:val="18"/>
                                </w:rPr>
                                <w:t>)</w:t>
                              </w:r>
                            </w:p>
                            <w:p w14:paraId="07F20951" w14:textId="77777777" w:rsidR="003D76C2" w:rsidRDefault="00000000">
                              <w:pPr>
                                <w:spacing w:before="76"/>
                                <w:ind w:left="885"/>
                                <w:rPr>
                                  <w:rFonts w:ascii="Courier New"/>
                                  <w:sz w:val="18"/>
                                </w:rPr>
                              </w:pPr>
                              <w:r>
                                <w:rPr>
                                  <w:rFonts w:ascii="Courier New"/>
                                  <w:sz w:val="18"/>
                                </w:rPr>
                                <w:t>}</w:t>
                              </w:r>
                            </w:p>
                            <w:p w14:paraId="6B5C1F0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236668F" id="docshapegroup1292" o:spid="_x0000_s2176" style="width:399.6pt;height:388.25pt;mso-position-horizontal-relative:char;mso-position-vertical-relative:line" coordsize="7992,7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">
                <v:rect id="docshape1293" o:spid="_x0000_s2177" style="position:absolute;top:10;width:7992;height:7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" fillcolor="#f6f6f6" stroked="f">
                  <v:path arrowok="t"/>
                </v:rect>
                <v:shape id="docshape1294" o:spid="_x0000_s2178" style="position:absolute;width:7992;height:7765;visibility:visible;mso-wrap-style:square;v-text-anchor:top" coordsize="7992,7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" path="m7992,7744l,7744r,20l7992,7764r,-20xm7992,l,,,20r7992,l7992,xe" fillcolor="#dadada" stroked="f">
                  <v:path arrowok="t" o:connecttype="custom" o:connectlocs="7992,7744;0,7744;0,7764;7992,7764;7992,7744;7992,0;0,0;0,20;7992,20;7992,0" o:connectangles="0,0,0,0,0,0,0,0,0,0"/>
                </v:shape>
                <v:shape id="docshape1295" o:spid="_x0000_s2179" type="#_x0000_t202" style="position:absolute;top:20;width:7992;height:7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" filled="f" stroked="f">
                  <v:path arrowok="t"/>
                  <v:textbox inset="0,0,0,0">
                    <w:txbxContent>
                      <w:p w14:paraId="70AA926A" w14:textId="77777777" w:rsidR="003D76C2" w:rsidRDefault="00000000">
                        <w:pPr>
                          <w:spacing w:before="40"/>
                          <w:ind w:left="885"/>
                          <w:rPr>
                            <w:rFonts w:ascii="Courier New"/>
                            <w:sz w:val="18"/>
                          </w:rPr>
                        </w:pPr>
                        <w:r>
                          <w:rPr>
                            <w:rFonts w:ascii="Courier New"/>
                            <w:sz w:val="18"/>
                          </w:rPr>
                          <w:t>}</w:t>
                        </w:r>
                      </w:p>
                      <w:p w14:paraId="5ABFECA2" w14:textId="77777777" w:rsidR="003D76C2" w:rsidRDefault="003D76C2">
                        <w:pPr>
                          <w:rPr>
                            <w:rFonts w:ascii="Courier New"/>
                            <w:sz w:val="20"/>
                          </w:rPr>
                        </w:pPr>
                      </w:p>
                      <w:p w14:paraId="0FE5F412" w14:textId="77777777" w:rsidR="003D76C2" w:rsidRDefault="003D76C2">
                        <w:pPr>
                          <w:rPr>
                            <w:rFonts w:ascii="Courier New"/>
                            <w:sz w:val="20"/>
                          </w:rPr>
                        </w:pPr>
                      </w:p>
                      <w:p w14:paraId="03D11BA0" w14:textId="77777777" w:rsidR="003D76C2" w:rsidRDefault="003D76C2">
                        <w:pPr>
                          <w:spacing w:before="5"/>
                          <w:rPr>
                            <w:rFonts w:ascii="Courier New"/>
                            <w:sz w:val="16"/>
                          </w:rPr>
                        </w:pPr>
                      </w:p>
                      <w:p w14:paraId="081D8EBD" w14:textId="77777777" w:rsidR="003D76C2" w:rsidRDefault="00000000">
                        <w:pPr>
                          <w:spacing w:line="235" w:lineRule="auto"/>
                          <w:ind w:left="1101" w:hanging="216"/>
                          <w:rPr>
                            <w:rFonts w:ascii="Courier New"/>
                            <w:sz w:val="18"/>
                          </w:rPr>
                        </w:pPr>
                        <w:r>
                          <w:rPr>
                            <w:rFonts w:ascii="Courier New"/>
                            <w:sz w:val="18"/>
                          </w:rPr>
                          <w:t>class</w:t>
                        </w:r>
                        <w:r>
                          <w:rPr>
                            <w:rFonts w:ascii="Courier New"/>
                            <w:spacing w:val="-13"/>
                            <w:sz w:val="18"/>
                          </w:rPr>
                          <w:t xml:space="preserve"> </w:t>
                        </w:r>
                        <w:proofErr w:type="spellStart"/>
                        <w:r>
                          <w:rPr>
                            <w:rFonts w:ascii="Courier New"/>
                            <w:sz w:val="18"/>
                          </w:rPr>
                          <w:t>TVShowViewHolder</w:t>
                        </w:r>
                        <w:proofErr w:type="spellEnd"/>
                        <w:r>
                          <w:rPr>
                            <w:rFonts w:ascii="Courier New"/>
                            <w:sz w:val="18"/>
                          </w:rPr>
                          <w:t>(</w:t>
                        </w:r>
                        <w:proofErr w:type="spellStart"/>
                        <w:r>
                          <w:rPr>
                            <w:rFonts w:ascii="Courier New"/>
                            <w:sz w:val="18"/>
                          </w:rPr>
                          <w:t>itemView</w:t>
                        </w:r>
                        <w:proofErr w:type="spellEnd"/>
                        <w:r>
                          <w:rPr>
                            <w:rFonts w:ascii="Courier New"/>
                            <w:sz w:val="18"/>
                          </w:rPr>
                          <w:t>:</w:t>
                        </w:r>
                        <w:r>
                          <w:rPr>
                            <w:rFonts w:ascii="Courier New"/>
                            <w:spacing w:val="-13"/>
                            <w:sz w:val="18"/>
                          </w:rPr>
                          <w:t xml:space="preserve"> </w:t>
                        </w:r>
                        <w:r>
                          <w:rPr>
                            <w:rFonts w:ascii="Courier New"/>
                            <w:sz w:val="18"/>
                          </w:rPr>
                          <w:t>View)</w:t>
                        </w:r>
                        <w:r>
                          <w:rPr>
                            <w:rFonts w:ascii="Courier New"/>
                            <w:spacing w:val="-13"/>
                            <w:sz w:val="18"/>
                          </w:rPr>
                          <w:t xml:space="preserve"> </w:t>
                        </w:r>
                        <w:r>
                          <w:rPr>
                            <w:rFonts w:ascii="Courier New"/>
                            <w:sz w:val="18"/>
                          </w:rPr>
                          <w:t xml:space="preserve">: </w:t>
                        </w:r>
                        <w:proofErr w:type="spellStart"/>
                        <w:r>
                          <w:rPr>
                            <w:rFonts w:ascii="Courier New"/>
                            <w:sz w:val="18"/>
                          </w:rPr>
                          <w:t>RecyclerView.ViewHolder</w:t>
                        </w:r>
                        <w:proofErr w:type="spellEnd"/>
                        <w:r>
                          <w:rPr>
                            <w:rFonts w:ascii="Courier New"/>
                            <w:sz w:val="18"/>
                          </w:rPr>
                          <w:t>(</w:t>
                        </w:r>
                        <w:proofErr w:type="spellStart"/>
                        <w:r>
                          <w:rPr>
                            <w:rFonts w:ascii="Courier New"/>
                            <w:sz w:val="18"/>
                          </w:rPr>
                          <w:t>itemView</w:t>
                        </w:r>
                        <w:proofErr w:type="spellEnd"/>
                        <w:r>
                          <w:rPr>
                            <w:rFonts w:ascii="Courier New"/>
                            <w:sz w:val="18"/>
                          </w:rPr>
                          <w:t>) {</w:t>
                        </w:r>
                      </w:p>
                      <w:p w14:paraId="70F99251" w14:textId="77777777" w:rsidR="003D76C2" w:rsidRDefault="00000000">
                        <w:pPr>
                          <w:spacing w:before="17" w:line="328" w:lineRule="auto"/>
                          <w:ind w:left="1317"/>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imageUrl</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"https://image.tmdb.org/t/p/w185/"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titleText</w:t>
                        </w:r>
                        <w:proofErr w:type="spellEnd"/>
                        <w:r>
                          <w:rPr>
                            <w:rFonts w:ascii="Courier New"/>
                            <w:sz w:val="18"/>
                          </w:rPr>
                          <w:t xml:space="preserve">: </w:t>
                        </w:r>
                        <w:proofErr w:type="spellStart"/>
                        <w:r>
                          <w:rPr>
                            <w:rFonts w:ascii="Courier New"/>
                            <w:sz w:val="18"/>
                          </w:rPr>
                          <w:t>TextView</w:t>
                        </w:r>
                        <w:proofErr w:type="spellEnd"/>
                        <w:r>
                          <w:rPr>
                            <w:rFonts w:ascii="Courier New"/>
                            <w:sz w:val="18"/>
                          </w:rPr>
                          <w:t xml:space="preserve"> by lazy {</w:t>
                        </w:r>
                      </w:p>
                      <w:p w14:paraId="316F2D54" w14:textId="77777777" w:rsidR="003D76C2" w:rsidRDefault="00000000">
                        <w:pPr>
                          <w:spacing w:before="2"/>
                          <w:ind w:left="1749"/>
                          <w:rPr>
                            <w:rFonts w:ascii="Courier New"/>
                            <w:sz w:val="18"/>
                          </w:rPr>
                        </w:pPr>
                        <w:proofErr w:type="spellStart"/>
                        <w:r>
                          <w:rPr>
                            <w:rFonts w:ascii="Courier New"/>
                            <w:spacing w:val="-2"/>
                            <w:sz w:val="18"/>
                          </w:rPr>
                          <w:t>itemView.findViewById</w:t>
                        </w:r>
                        <w:proofErr w:type="spellEnd"/>
                        <w:r>
                          <w:rPr>
                            <w:rFonts w:ascii="Courier New"/>
                            <w:spacing w:val="-2"/>
                            <w:sz w:val="18"/>
                          </w:rPr>
                          <w:t>(</w:t>
                        </w:r>
                        <w:proofErr w:type="spellStart"/>
                        <w:r>
                          <w:rPr>
                            <w:rFonts w:ascii="Courier New"/>
                            <w:spacing w:val="-2"/>
                            <w:sz w:val="18"/>
                          </w:rPr>
                          <w:t>R.id.tv_show_title</w:t>
                        </w:r>
                        <w:proofErr w:type="spellEnd"/>
                        <w:r>
                          <w:rPr>
                            <w:rFonts w:ascii="Courier New"/>
                            <w:spacing w:val="-2"/>
                            <w:sz w:val="18"/>
                          </w:rPr>
                          <w:t>)</w:t>
                        </w:r>
                      </w:p>
                      <w:p w14:paraId="112ACBC1" w14:textId="77777777" w:rsidR="003D76C2" w:rsidRDefault="00000000">
                        <w:pPr>
                          <w:spacing w:before="76"/>
                          <w:ind w:left="1317"/>
                          <w:rPr>
                            <w:rFonts w:ascii="Courier New"/>
                            <w:sz w:val="18"/>
                          </w:rPr>
                        </w:pPr>
                        <w:r>
                          <w:rPr>
                            <w:rFonts w:ascii="Courier New"/>
                            <w:sz w:val="18"/>
                          </w:rPr>
                          <w:t>}</w:t>
                        </w:r>
                      </w:p>
                      <w:p w14:paraId="31D77598" w14:textId="77777777" w:rsidR="003D76C2" w:rsidRDefault="00000000">
                        <w:pPr>
                          <w:spacing w:before="76"/>
                          <w:ind w:left="1317"/>
                          <w:rPr>
                            <w:rFonts w:ascii="Courier New"/>
                            <w:sz w:val="18"/>
                          </w:rPr>
                        </w:pPr>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5"/>
                            <w:sz w:val="18"/>
                          </w:rPr>
                          <w:t xml:space="preserve"> </w:t>
                        </w:r>
                        <w:r>
                          <w:rPr>
                            <w:rFonts w:ascii="Courier New"/>
                            <w:sz w:val="18"/>
                          </w:rPr>
                          <w:t>poster:</w:t>
                        </w:r>
                        <w:r>
                          <w:rPr>
                            <w:rFonts w:ascii="Courier New"/>
                            <w:spacing w:val="-5"/>
                            <w:sz w:val="18"/>
                          </w:rPr>
                          <w:t xml:space="preserve"> </w:t>
                        </w:r>
                        <w:proofErr w:type="spellStart"/>
                        <w:r>
                          <w:rPr>
                            <w:rFonts w:ascii="Courier New"/>
                            <w:sz w:val="18"/>
                          </w:rPr>
                          <w:t>ImageView</w:t>
                        </w:r>
                        <w:proofErr w:type="spellEnd"/>
                        <w:r>
                          <w:rPr>
                            <w:rFonts w:ascii="Courier New"/>
                            <w:spacing w:val="-6"/>
                            <w:sz w:val="18"/>
                          </w:rPr>
                          <w:t xml:space="preserve"> </w:t>
                        </w:r>
                        <w:r>
                          <w:rPr>
                            <w:rFonts w:ascii="Courier New"/>
                            <w:sz w:val="18"/>
                          </w:rPr>
                          <w:t>by</w:t>
                        </w:r>
                        <w:r>
                          <w:rPr>
                            <w:rFonts w:ascii="Courier New"/>
                            <w:spacing w:val="-5"/>
                            <w:sz w:val="18"/>
                          </w:rPr>
                          <w:t xml:space="preserve"> </w:t>
                        </w:r>
                        <w:r>
                          <w:rPr>
                            <w:rFonts w:ascii="Courier New"/>
                            <w:sz w:val="18"/>
                          </w:rPr>
                          <w:t>lazy</w:t>
                        </w:r>
                        <w:r>
                          <w:rPr>
                            <w:rFonts w:ascii="Courier New"/>
                            <w:spacing w:val="-5"/>
                            <w:sz w:val="18"/>
                          </w:rPr>
                          <w:t xml:space="preserve"> </w:t>
                        </w:r>
                        <w:r>
                          <w:rPr>
                            <w:rFonts w:ascii="Courier New"/>
                            <w:spacing w:val="-10"/>
                            <w:sz w:val="18"/>
                          </w:rPr>
                          <w:t>{</w:t>
                        </w:r>
                      </w:p>
                      <w:p w14:paraId="31C710D3" w14:textId="77777777" w:rsidR="003D76C2" w:rsidRDefault="00000000">
                        <w:pPr>
                          <w:spacing w:before="76"/>
                          <w:ind w:left="1749"/>
                          <w:rPr>
                            <w:rFonts w:ascii="Courier New"/>
                            <w:sz w:val="18"/>
                          </w:rPr>
                        </w:pPr>
                        <w:proofErr w:type="spellStart"/>
                        <w:r>
                          <w:rPr>
                            <w:rFonts w:ascii="Courier New"/>
                            <w:spacing w:val="-2"/>
                            <w:sz w:val="18"/>
                          </w:rPr>
                          <w:t>itemView.findViewById</w:t>
                        </w:r>
                        <w:proofErr w:type="spellEnd"/>
                        <w:r>
                          <w:rPr>
                            <w:rFonts w:ascii="Courier New"/>
                            <w:spacing w:val="-2"/>
                            <w:sz w:val="18"/>
                          </w:rPr>
                          <w:t>(</w:t>
                        </w:r>
                        <w:proofErr w:type="spellStart"/>
                        <w:r>
                          <w:rPr>
                            <w:rFonts w:ascii="Courier New"/>
                            <w:spacing w:val="-2"/>
                            <w:sz w:val="18"/>
                          </w:rPr>
                          <w:t>R.id.tv_poster</w:t>
                        </w:r>
                        <w:proofErr w:type="spellEnd"/>
                        <w:r>
                          <w:rPr>
                            <w:rFonts w:ascii="Courier New"/>
                            <w:spacing w:val="-2"/>
                            <w:sz w:val="18"/>
                          </w:rPr>
                          <w:t>)</w:t>
                        </w:r>
                      </w:p>
                      <w:p w14:paraId="3CDD48DE" w14:textId="77777777" w:rsidR="003D76C2" w:rsidRDefault="00000000">
                        <w:pPr>
                          <w:spacing w:before="76"/>
                          <w:ind w:left="1317"/>
                          <w:rPr>
                            <w:rFonts w:ascii="Courier New"/>
                            <w:sz w:val="18"/>
                          </w:rPr>
                        </w:pPr>
                        <w:r>
                          <w:rPr>
                            <w:rFonts w:ascii="Courier New"/>
                            <w:sz w:val="18"/>
                          </w:rPr>
                          <w:t>}</w:t>
                        </w:r>
                      </w:p>
                      <w:p w14:paraId="10413ACD" w14:textId="77777777" w:rsidR="003D76C2" w:rsidRDefault="003D76C2">
                        <w:pPr>
                          <w:rPr>
                            <w:rFonts w:ascii="Courier New"/>
                            <w:sz w:val="20"/>
                          </w:rPr>
                        </w:pPr>
                      </w:p>
                      <w:p w14:paraId="31798F42" w14:textId="77777777" w:rsidR="003D76C2" w:rsidRDefault="00000000">
                        <w:pPr>
                          <w:spacing w:before="129" w:line="328" w:lineRule="auto"/>
                          <w:ind w:left="1749" w:right="3062" w:hanging="432"/>
                          <w:rPr>
                            <w:rFonts w:ascii="Courier New"/>
                            <w:sz w:val="18"/>
                          </w:rPr>
                        </w:pPr>
                        <w:r>
                          <w:rPr>
                            <w:rFonts w:ascii="Courier New"/>
                            <w:sz w:val="18"/>
                          </w:rPr>
                          <w:t xml:space="preserve">fun bind(show: </w:t>
                        </w:r>
                        <w:proofErr w:type="spellStart"/>
                        <w:r>
                          <w:rPr>
                            <w:rFonts w:ascii="Courier New"/>
                            <w:sz w:val="18"/>
                          </w:rPr>
                          <w:t>TVShow</w:t>
                        </w:r>
                        <w:proofErr w:type="spellEnd"/>
                        <w:r>
                          <w:rPr>
                            <w:rFonts w:ascii="Courier New"/>
                            <w:sz w:val="18"/>
                          </w:rPr>
                          <w:t xml:space="preserve">) { </w:t>
                        </w:r>
                        <w:proofErr w:type="spellStart"/>
                        <w:r>
                          <w:rPr>
                            <w:rFonts w:ascii="Courier New"/>
                            <w:sz w:val="18"/>
                          </w:rPr>
                          <w:t>titleText.text</w:t>
                        </w:r>
                        <w:proofErr w:type="spellEnd"/>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show.name</w:t>
                        </w:r>
                      </w:p>
                      <w:p w14:paraId="1F79A714" w14:textId="77777777" w:rsidR="003D76C2" w:rsidRDefault="003D76C2">
                        <w:pPr>
                          <w:spacing w:before="10"/>
                          <w:rPr>
                            <w:rFonts w:ascii="Courier New"/>
                            <w:sz w:val="24"/>
                          </w:rPr>
                        </w:pPr>
                      </w:p>
                      <w:p w14:paraId="190B646A" w14:textId="77777777" w:rsidR="003D76C2" w:rsidRDefault="00000000">
                        <w:pPr>
                          <w:ind w:left="1749"/>
                          <w:rPr>
                            <w:rFonts w:ascii="Courier New"/>
                            <w:sz w:val="18"/>
                          </w:rPr>
                        </w:pPr>
                        <w:proofErr w:type="spellStart"/>
                        <w:r>
                          <w:rPr>
                            <w:rFonts w:ascii="Courier New"/>
                            <w:spacing w:val="-2"/>
                            <w:sz w:val="18"/>
                          </w:rPr>
                          <w:t>Glide.with</w:t>
                        </w:r>
                        <w:proofErr w:type="spellEnd"/>
                        <w:r>
                          <w:rPr>
                            <w:rFonts w:ascii="Courier New"/>
                            <w:spacing w:val="-2"/>
                            <w:sz w:val="18"/>
                          </w:rPr>
                          <w:t>(</w:t>
                        </w:r>
                        <w:proofErr w:type="spellStart"/>
                        <w:r>
                          <w:rPr>
                            <w:rFonts w:ascii="Courier New"/>
                            <w:spacing w:val="-2"/>
                            <w:sz w:val="18"/>
                          </w:rPr>
                          <w:t>itemView.context</w:t>
                        </w:r>
                        <w:proofErr w:type="spellEnd"/>
                        <w:r>
                          <w:rPr>
                            <w:rFonts w:ascii="Courier New"/>
                            <w:spacing w:val="-2"/>
                            <w:sz w:val="18"/>
                          </w:rPr>
                          <w:t>)</w:t>
                        </w:r>
                      </w:p>
                      <w:p w14:paraId="6517E82F" w14:textId="77777777" w:rsidR="003D76C2" w:rsidRDefault="00000000">
                        <w:pPr>
                          <w:spacing w:before="76"/>
                          <w:ind w:left="2181"/>
                          <w:rPr>
                            <w:rFonts w:ascii="Courier New"/>
                            <w:sz w:val="18"/>
                          </w:rPr>
                        </w:pPr>
                        <w:r>
                          <w:rPr>
                            <w:rFonts w:ascii="Courier New"/>
                            <w:spacing w:val="-2"/>
                            <w:sz w:val="18"/>
                          </w:rPr>
                          <w:t>.load("$</w:t>
                        </w:r>
                        <w:proofErr w:type="spellStart"/>
                        <w:r>
                          <w:rPr>
                            <w:rFonts w:ascii="Courier New"/>
                            <w:spacing w:val="-2"/>
                            <w:sz w:val="18"/>
                          </w:rPr>
                          <w:t>imageUrl</w:t>
                        </w:r>
                        <w:proofErr w:type="spellEnd"/>
                        <w:r>
                          <w:rPr>
                            <w:rFonts w:ascii="Courier New"/>
                            <w:spacing w:val="-2"/>
                            <w:sz w:val="18"/>
                          </w:rPr>
                          <w:t>${</w:t>
                        </w:r>
                        <w:proofErr w:type="spellStart"/>
                        <w:r>
                          <w:rPr>
                            <w:rFonts w:ascii="Courier New"/>
                            <w:spacing w:val="-2"/>
                            <w:sz w:val="18"/>
                          </w:rPr>
                          <w:t>show.poster_path</w:t>
                        </w:r>
                        <w:proofErr w:type="spellEnd"/>
                        <w:r>
                          <w:rPr>
                            <w:rFonts w:ascii="Courier New"/>
                            <w:spacing w:val="-2"/>
                            <w:sz w:val="18"/>
                          </w:rPr>
                          <w:t>}")</w:t>
                        </w:r>
                      </w:p>
                      <w:p w14:paraId="61333D52" w14:textId="77777777" w:rsidR="003D76C2" w:rsidRDefault="00000000">
                        <w:pPr>
                          <w:spacing w:before="76"/>
                          <w:ind w:left="2181"/>
                          <w:rPr>
                            <w:rFonts w:ascii="Courier New"/>
                            <w:sz w:val="18"/>
                          </w:rPr>
                        </w:pPr>
                        <w:r>
                          <w:rPr>
                            <w:rFonts w:ascii="Courier New"/>
                            <w:spacing w:val="-2"/>
                            <w:sz w:val="18"/>
                          </w:rPr>
                          <w:t>.placeholder(</w:t>
                        </w:r>
                        <w:proofErr w:type="spellStart"/>
                        <w:r>
                          <w:rPr>
                            <w:rFonts w:ascii="Courier New"/>
                            <w:spacing w:val="-2"/>
                            <w:sz w:val="18"/>
                          </w:rPr>
                          <w:t>R.mipmap.ic_launcher</w:t>
                        </w:r>
                        <w:proofErr w:type="spellEnd"/>
                        <w:r>
                          <w:rPr>
                            <w:rFonts w:ascii="Courier New"/>
                            <w:spacing w:val="-2"/>
                            <w:sz w:val="18"/>
                          </w:rPr>
                          <w:t>)</w:t>
                        </w:r>
                      </w:p>
                      <w:p w14:paraId="05C4625C" w14:textId="77777777" w:rsidR="003D76C2" w:rsidRDefault="00000000">
                        <w:pPr>
                          <w:spacing w:before="76"/>
                          <w:ind w:left="2181"/>
                          <w:rPr>
                            <w:rFonts w:ascii="Courier New"/>
                            <w:sz w:val="18"/>
                          </w:rPr>
                        </w:pPr>
                        <w:r>
                          <w:rPr>
                            <w:rFonts w:ascii="Courier New"/>
                            <w:spacing w:val="-2"/>
                            <w:sz w:val="18"/>
                          </w:rPr>
                          <w:t>.</w:t>
                        </w:r>
                        <w:proofErr w:type="spellStart"/>
                        <w:r>
                          <w:rPr>
                            <w:rFonts w:ascii="Courier New"/>
                            <w:spacing w:val="-2"/>
                            <w:sz w:val="18"/>
                          </w:rPr>
                          <w:t>fitCenter</w:t>
                        </w:r>
                        <w:proofErr w:type="spellEnd"/>
                        <w:r>
                          <w:rPr>
                            <w:rFonts w:ascii="Courier New"/>
                            <w:spacing w:val="-2"/>
                            <w:sz w:val="18"/>
                          </w:rPr>
                          <w:t>()</w:t>
                        </w:r>
                      </w:p>
                      <w:p w14:paraId="59FE28A8" w14:textId="77777777" w:rsidR="003D76C2" w:rsidRDefault="00000000">
                        <w:pPr>
                          <w:spacing w:before="76"/>
                          <w:ind w:left="2181"/>
                          <w:rPr>
                            <w:rFonts w:ascii="Courier New"/>
                            <w:sz w:val="18"/>
                          </w:rPr>
                        </w:pPr>
                        <w:r>
                          <w:rPr>
                            <w:rFonts w:ascii="Courier New"/>
                            <w:spacing w:val="-2"/>
                            <w:sz w:val="18"/>
                          </w:rPr>
                          <w:t>.into(poster)</w:t>
                        </w:r>
                      </w:p>
                      <w:p w14:paraId="066A8895" w14:textId="77777777" w:rsidR="003D76C2" w:rsidRDefault="00000000">
                        <w:pPr>
                          <w:spacing w:before="76"/>
                          <w:ind w:left="1317"/>
                          <w:rPr>
                            <w:rFonts w:ascii="Courier New"/>
                            <w:sz w:val="18"/>
                          </w:rPr>
                        </w:pPr>
                        <w:r>
                          <w:rPr>
                            <w:rFonts w:ascii="Courier New"/>
                            <w:sz w:val="18"/>
                          </w:rPr>
                          <w:t>}</w:t>
                        </w:r>
                      </w:p>
                      <w:p w14:paraId="40065D8C" w14:textId="77777777" w:rsidR="003D76C2" w:rsidRDefault="00000000">
                        <w:pPr>
                          <w:spacing w:before="76"/>
                          <w:ind w:left="885"/>
                          <w:rPr>
                            <w:rFonts w:ascii="Courier New"/>
                            <w:sz w:val="18"/>
                          </w:rPr>
                        </w:pPr>
                        <w:r>
                          <w:rPr>
                            <w:rFonts w:ascii="Courier New"/>
                            <w:sz w:val="18"/>
                          </w:rPr>
                          <w:t>}</w:t>
                        </w:r>
                      </w:p>
                      <w:p w14:paraId="4F3F9E26" w14:textId="77777777" w:rsidR="003D76C2" w:rsidRDefault="003D76C2">
                        <w:pPr>
                          <w:rPr>
                            <w:rFonts w:ascii="Courier New"/>
                            <w:sz w:val="20"/>
                          </w:rPr>
                        </w:pPr>
                      </w:p>
                      <w:p w14:paraId="56A2ECEC" w14:textId="77777777" w:rsidR="003D76C2" w:rsidRDefault="00000000">
                        <w:pPr>
                          <w:spacing w:before="130"/>
                          <w:ind w:left="885"/>
                          <w:rPr>
                            <w:rFonts w:ascii="Courier New"/>
                            <w:sz w:val="18"/>
                          </w:rPr>
                        </w:pPr>
                        <w:r>
                          <w:rPr>
                            <w:rFonts w:ascii="Courier New"/>
                            <w:sz w:val="18"/>
                          </w:rPr>
                          <w:t>interface</w:t>
                        </w:r>
                        <w:r>
                          <w:rPr>
                            <w:rFonts w:ascii="Courier New"/>
                            <w:spacing w:val="-12"/>
                            <w:sz w:val="18"/>
                          </w:rPr>
                          <w:t xml:space="preserve"> </w:t>
                        </w:r>
                        <w:proofErr w:type="spellStart"/>
                        <w:r>
                          <w:rPr>
                            <w:rFonts w:ascii="Courier New"/>
                            <w:sz w:val="18"/>
                          </w:rPr>
                          <w:t>TVClickListener</w:t>
                        </w:r>
                        <w:proofErr w:type="spellEnd"/>
                        <w:r>
                          <w:rPr>
                            <w:rFonts w:ascii="Courier New"/>
                            <w:spacing w:val="-12"/>
                            <w:sz w:val="18"/>
                          </w:rPr>
                          <w:t xml:space="preserve"> </w:t>
                        </w:r>
                        <w:r>
                          <w:rPr>
                            <w:rFonts w:ascii="Courier New"/>
                            <w:spacing w:val="-10"/>
                            <w:sz w:val="18"/>
                          </w:rPr>
                          <w:t>{</w:t>
                        </w:r>
                      </w:p>
                      <w:p w14:paraId="436800C3" w14:textId="77777777" w:rsidR="003D76C2" w:rsidRDefault="00000000">
                        <w:pPr>
                          <w:spacing w:before="76"/>
                          <w:ind w:left="1317"/>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onShowClick</w:t>
                        </w:r>
                        <w:proofErr w:type="spellEnd"/>
                        <w:r>
                          <w:rPr>
                            <w:rFonts w:ascii="Courier New"/>
                            <w:sz w:val="18"/>
                          </w:rPr>
                          <w:t>(show:</w:t>
                        </w:r>
                        <w:r>
                          <w:rPr>
                            <w:rFonts w:ascii="Courier New"/>
                            <w:spacing w:val="-10"/>
                            <w:sz w:val="18"/>
                          </w:rPr>
                          <w:t xml:space="preserve"> </w:t>
                        </w:r>
                        <w:proofErr w:type="spellStart"/>
                        <w:r>
                          <w:rPr>
                            <w:rFonts w:ascii="Courier New"/>
                            <w:spacing w:val="-2"/>
                            <w:sz w:val="18"/>
                          </w:rPr>
                          <w:t>TVShow</w:t>
                        </w:r>
                        <w:proofErr w:type="spellEnd"/>
                        <w:r>
                          <w:rPr>
                            <w:rFonts w:ascii="Courier New"/>
                            <w:spacing w:val="-2"/>
                            <w:sz w:val="18"/>
                          </w:rPr>
                          <w:t>)</w:t>
                        </w:r>
                      </w:p>
                      <w:p w14:paraId="07F20951" w14:textId="77777777" w:rsidR="003D76C2" w:rsidRDefault="00000000">
                        <w:pPr>
                          <w:spacing w:before="76"/>
                          <w:ind w:left="885"/>
                          <w:rPr>
                            <w:rFonts w:ascii="Courier New"/>
                            <w:sz w:val="18"/>
                          </w:rPr>
                        </w:pPr>
                        <w:r>
                          <w:rPr>
                            <w:rFonts w:ascii="Courier New"/>
                            <w:sz w:val="18"/>
                          </w:rPr>
                          <w:t>}</w:t>
                        </w:r>
                      </w:p>
                      <w:p w14:paraId="6B5C1F0C"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A8DCD99" w14:textId="77777777" w:rsidR="003D76C2" w:rsidRDefault="00000000">
      <w:pPr>
        <w:pStyle w:val="BodyText"/>
        <w:spacing w:before="42"/>
        <w:ind w:left="554"/>
      </w:pPr>
      <w:r>
        <w:t>This</w:t>
      </w:r>
      <w:r>
        <w:rPr>
          <w:spacing w:val="-7"/>
        </w:rPr>
        <w:t xml:space="preserve"> </w:t>
      </w:r>
      <w:r>
        <w:t>class</w:t>
      </w:r>
      <w:r>
        <w:rPr>
          <w:spacing w:val="-4"/>
        </w:rPr>
        <w:t xml:space="preserve"> </w:t>
      </w:r>
      <w:r>
        <w:t>will</w:t>
      </w:r>
      <w:r>
        <w:rPr>
          <w:spacing w:val="-4"/>
        </w:rPr>
        <w:t xml:space="preserve"> </w:t>
      </w:r>
      <w:r>
        <w:t>be</w:t>
      </w:r>
      <w:r>
        <w:rPr>
          <w:spacing w:val="-4"/>
        </w:rPr>
        <w:t xml:space="preserve"> </w:t>
      </w:r>
      <w:r>
        <w:t>the</w:t>
      </w:r>
      <w:r>
        <w:rPr>
          <w:spacing w:val="-3"/>
        </w:rPr>
        <w:t xml:space="preserve"> </w:t>
      </w:r>
      <w:proofErr w:type="spellStart"/>
      <w:r>
        <w:t>RecyclerView's</w:t>
      </w:r>
      <w:proofErr w:type="spellEnd"/>
      <w:r>
        <w:rPr>
          <w:spacing w:val="-5"/>
        </w:rPr>
        <w:t xml:space="preserve"> </w:t>
      </w:r>
      <w:r>
        <w:t>adapter</w:t>
      </w:r>
      <w:r>
        <w:rPr>
          <w:spacing w:val="-5"/>
        </w:rPr>
        <w:t xml:space="preserve"> </w:t>
      </w:r>
      <w:r>
        <w:t>and</w:t>
      </w:r>
      <w:r>
        <w:rPr>
          <w:spacing w:val="-4"/>
        </w:rPr>
        <w:t xml:space="preserve"> </w:t>
      </w:r>
      <w:proofErr w:type="spellStart"/>
      <w:r>
        <w:rPr>
          <w:spacing w:val="-2"/>
        </w:rPr>
        <w:t>ViewHolder</w:t>
      </w:r>
      <w:proofErr w:type="spellEnd"/>
      <w:r>
        <w:rPr>
          <w:spacing w:val="-2"/>
        </w:rPr>
        <w:t>.</w:t>
      </w:r>
    </w:p>
    <w:p w14:paraId="2D15618A" w14:textId="77777777" w:rsidR="003D76C2" w:rsidRDefault="00000000">
      <w:pPr>
        <w:pStyle w:val="ListParagraph"/>
        <w:numPr>
          <w:ilvl w:val="0"/>
          <w:numId w:val="2"/>
        </w:numPr>
        <w:tabs>
          <w:tab w:val="left" w:pos="554"/>
        </w:tabs>
        <w:spacing w:before="147"/>
        <w:ind w:right="1122"/>
        <w:jc w:val="left"/>
        <w:rPr>
          <w:sz w:val="20"/>
        </w:rPr>
      </w:pPr>
      <w:r>
        <w:rPr>
          <w:sz w:val="20"/>
        </w:rPr>
        <w:t>Create</w:t>
      </w:r>
      <w:r>
        <w:rPr>
          <w:spacing w:val="-11"/>
          <w:sz w:val="20"/>
        </w:rPr>
        <w:t xml:space="preserve"> </w:t>
      </w:r>
      <w:r>
        <w:rPr>
          <w:sz w:val="20"/>
        </w:rPr>
        <w:t>another</w:t>
      </w:r>
      <w:r>
        <w:rPr>
          <w:spacing w:val="-6"/>
          <w:sz w:val="20"/>
        </w:rPr>
        <w:t xml:space="preserve"> </w:t>
      </w:r>
      <w:r>
        <w:rPr>
          <w:sz w:val="20"/>
        </w:rPr>
        <w:t>class</w:t>
      </w:r>
      <w:r>
        <w:rPr>
          <w:spacing w:val="-6"/>
          <w:sz w:val="20"/>
        </w:rPr>
        <w:t xml:space="preserve"> </w:t>
      </w:r>
      <w:r>
        <w:rPr>
          <w:sz w:val="20"/>
        </w:rPr>
        <w:t>named</w:t>
      </w:r>
      <w:r>
        <w:rPr>
          <w:spacing w:val="-6"/>
          <w:sz w:val="20"/>
        </w:rPr>
        <w:t xml:space="preserve"> </w:t>
      </w:r>
      <w:proofErr w:type="spellStart"/>
      <w:r>
        <w:rPr>
          <w:rFonts w:ascii="Courier New"/>
          <w:b/>
        </w:rPr>
        <w:t>TVResponse</w:t>
      </w:r>
      <w:proofErr w:type="spellEnd"/>
      <w:r>
        <w:rPr>
          <w:rFonts w:ascii="Courier New"/>
          <w:b/>
          <w:spacing w:val="-80"/>
        </w:rPr>
        <w:t xml:space="preserve"> </w:t>
      </w:r>
      <w:r>
        <w:rPr>
          <w:sz w:val="20"/>
        </w:rPr>
        <w:t>in</w:t>
      </w:r>
      <w:r>
        <w:rPr>
          <w:spacing w:val="-6"/>
          <w:sz w:val="20"/>
        </w:rPr>
        <w:t xml:space="preserve"> </w:t>
      </w:r>
      <w:r>
        <w:rPr>
          <w:sz w:val="20"/>
        </w:rPr>
        <w:t>the</w:t>
      </w:r>
      <w:r>
        <w:rPr>
          <w:spacing w:val="-6"/>
          <w:sz w:val="20"/>
        </w:rPr>
        <w:t xml:space="preserve"> </w:t>
      </w:r>
      <w:proofErr w:type="spellStart"/>
      <w:r>
        <w:rPr>
          <w:rFonts w:ascii="Courier New"/>
          <w:b/>
        </w:rPr>
        <w:t>com.example.tvguide</w:t>
      </w:r>
      <w:proofErr w:type="spellEnd"/>
      <w:r>
        <w:rPr>
          <w:rFonts w:ascii="Courier New"/>
          <w:b/>
        </w:rPr>
        <w:t>. model</w:t>
      </w:r>
      <w:r>
        <w:rPr>
          <w:rFonts w:ascii="Courier New"/>
          <w:b/>
          <w:spacing w:val="-69"/>
        </w:rPr>
        <w:t xml:space="preserve"> </w:t>
      </w:r>
      <w:r>
        <w:rPr>
          <w:sz w:val="20"/>
        </w:rPr>
        <w:t>package:</w:t>
      </w:r>
    </w:p>
    <w:p w14:paraId="284BC7D2" w14:textId="77777777" w:rsidR="003D76C2" w:rsidRDefault="00D51F7C">
      <w:pPr>
        <w:pStyle w:val="BodyText"/>
        <w:spacing w:before="11"/>
        <w:rPr>
          <w:sz w:val="8"/>
        </w:rPr>
      </w:pPr>
      <w:r>
        <w:rPr>
          <w:noProof/>
        </w:rPr>
        <mc:AlternateContent>
          <mc:Choice Requires="wpg">
            <w:drawing>
              <wp:anchor distT="0" distB="0" distL="0" distR="0" simplePos="0" relativeHeight="487767040" behindDoc="1" locked="0" layoutInCell="1" allowOverlap="1" wp14:anchorId="70FB6C36" wp14:editId="78734368">
                <wp:simplePos x="0" y="0"/>
                <wp:positionH relativeFrom="page">
                  <wp:posOffset>662940</wp:posOffset>
                </wp:positionH>
                <wp:positionV relativeFrom="paragraph">
                  <wp:posOffset>92075</wp:posOffset>
                </wp:positionV>
                <wp:extent cx="5074920" cy="752475"/>
                <wp:effectExtent l="0" t="0" r="5080" b="0"/>
                <wp:wrapTopAndBottom/>
                <wp:docPr id="262" name="docshapegroup1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45"/>
                          <a:chExt cx="7992" cy="1185"/>
                        </a:xfrm>
                      </wpg:grpSpPr>
                      <wps:wsp>
                        <wps:cNvPr id="263" name="docshape1297"/>
                        <wps:cNvSpPr>
                          <a:spLocks/>
                        </wps:cNvSpPr>
                        <wps:spPr bwMode="auto">
                          <a:xfrm>
                            <a:off x="1044" y="154"/>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 name="docshape1298"/>
                        <wps:cNvSpPr>
                          <a:spLocks/>
                        </wps:cNvSpPr>
                        <wps:spPr bwMode="auto">
                          <a:xfrm>
                            <a:off x="1044" y="144"/>
                            <a:ext cx="7992" cy="1185"/>
                          </a:xfrm>
                          <a:custGeom>
                            <a:avLst/>
                            <a:gdLst>
                              <a:gd name="T0" fmla="+- 0 9036 1044"/>
                              <a:gd name="T1" fmla="*/ T0 w 7992"/>
                              <a:gd name="T2" fmla="+- 0 1309 145"/>
                              <a:gd name="T3" fmla="*/ 1309 h 1185"/>
                              <a:gd name="T4" fmla="+- 0 1044 1044"/>
                              <a:gd name="T5" fmla="*/ T4 w 7992"/>
                              <a:gd name="T6" fmla="+- 0 1309 145"/>
                              <a:gd name="T7" fmla="*/ 1309 h 1185"/>
                              <a:gd name="T8" fmla="+- 0 1044 1044"/>
                              <a:gd name="T9" fmla="*/ T8 w 7992"/>
                              <a:gd name="T10" fmla="+- 0 1329 145"/>
                              <a:gd name="T11" fmla="*/ 1329 h 1185"/>
                              <a:gd name="T12" fmla="+- 0 9036 1044"/>
                              <a:gd name="T13" fmla="*/ T12 w 7992"/>
                              <a:gd name="T14" fmla="+- 0 1329 145"/>
                              <a:gd name="T15" fmla="*/ 1329 h 1185"/>
                              <a:gd name="T16" fmla="+- 0 9036 1044"/>
                              <a:gd name="T17" fmla="*/ T16 w 7992"/>
                              <a:gd name="T18" fmla="+- 0 1309 145"/>
                              <a:gd name="T19" fmla="*/ 1309 h 1185"/>
                              <a:gd name="T20" fmla="+- 0 9036 1044"/>
                              <a:gd name="T21" fmla="*/ T20 w 7992"/>
                              <a:gd name="T22" fmla="+- 0 145 145"/>
                              <a:gd name="T23" fmla="*/ 145 h 1185"/>
                              <a:gd name="T24" fmla="+- 0 1044 1044"/>
                              <a:gd name="T25" fmla="*/ T24 w 7992"/>
                              <a:gd name="T26" fmla="+- 0 145 145"/>
                              <a:gd name="T27" fmla="*/ 145 h 1185"/>
                              <a:gd name="T28" fmla="+- 0 1044 1044"/>
                              <a:gd name="T29" fmla="*/ T28 w 7992"/>
                              <a:gd name="T30" fmla="+- 0 165 145"/>
                              <a:gd name="T31" fmla="*/ 165 h 1185"/>
                              <a:gd name="T32" fmla="+- 0 9036 1044"/>
                              <a:gd name="T33" fmla="*/ T32 w 7992"/>
                              <a:gd name="T34" fmla="+- 0 165 145"/>
                              <a:gd name="T35" fmla="*/ 165 h 1185"/>
                              <a:gd name="T36" fmla="+- 0 9036 1044"/>
                              <a:gd name="T37" fmla="*/ T36 w 7992"/>
                              <a:gd name="T38" fmla="+- 0 145 145"/>
                              <a:gd name="T39" fmla="*/ 145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docshape1299"/>
                        <wps:cNvSpPr txBox="1">
                          <a:spLocks/>
                        </wps:cNvSpPr>
                        <wps:spPr bwMode="auto">
                          <a:xfrm>
                            <a:off x="1044" y="164"/>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A65FA8" w14:textId="77777777" w:rsidR="003D76C2" w:rsidRDefault="00000000">
                              <w:pPr>
                                <w:spacing w:before="40" w:line="328" w:lineRule="auto"/>
                                <w:ind w:left="885" w:right="4944" w:hanging="432"/>
                                <w:rPr>
                                  <w:rFonts w:ascii="Courier New"/>
                                  <w:sz w:val="18"/>
                                </w:rPr>
                              </w:pPr>
                              <w:r>
                                <w:rPr>
                                  <w:rFonts w:ascii="Courier New"/>
                                  <w:sz w:val="18"/>
                                </w:rPr>
                                <w:t>data</w:t>
                              </w:r>
                              <w:r>
                                <w:rPr>
                                  <w:rFonts w:ascii="Courier New"/>
                                  <w:spacing w:val="-13"/>
                                  <w:sz w:val="18"/>
                                </w:rPr>
                                <w:t xml:space="preserve"> </w:t>
                              </w:r>
                              <w:r>
                                <w:rPr>
                                  <w:rFonts w:ascii="Courier New"/>
                                  <w:sz w:val="18"/>
                                </w:rPr>
                                <w:t>class</w:t>
                              </w:r>
                              <w:r>
                                <w:rPr>
                                  <w:rFonts w:ascii="Courier New"/>
                                  <w:spacing w:val="-13"/>
                                  <w:sz w:val="18"/>
                                </w:rPr>
                                <w:t xml:space="preserve"> </w:t>
                              </w:r>
                              <w:proofErr w:type="spellStart"/>
                              <w:r>
                                <w:rPr>
                                  <w:rFonts w:ascii="Courier New"/>
                                  <w:sz w:val="18"/>
                                </w:rPr>
                                <w:t>TVResponse</w:t>
                              </w:r>
                              <w:proofErr w:type="spellEnd"/>
                              <w:r>
                                <w:rPr>
                                  <w:rFonts w:ascii="Courier New"/>
                                  <w:spacing w:val="-13"/>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page: Int,</w:t>
                              </w:r>
                            </w:p>
                            <w:p w14:paraId="42B067A1" w14:textId="77777777" w:rsidR="003D76C2" w:rsidRDefault="00000000">
                              <w:pPr>
                                <w:spacing w:before="1"/>
                                <w:ind w:left="885"/>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results:</w:t>
                              </w:r>
                              <w:r>
                                <w:rPr>
                                  <w:rFonts w:ascii="Courier New"/>
                                  <w:spacing w:val="-5"/>
                                  <w:sz w:val="18"/>
                                </w:rPr>
                                <w:t xml:space="preserve"> </w:t>
                              </w:r>
                              <w:r>
                                <w:rPr>
                                  <w:rFonts w:ascii="Courier New"/>
                                  <w:spacing w:val="-2"/>
                                  <w:sz w:val="18"/>
                                </w:rPr>
                                <w:t>List&lt;</w:t>
                              </w:r>
                              <w:proofErr w:type="spellStart"/>
                              <w:r>
                                <w:rPr>
                                  <w:rFonts w:ascii="Courier New"/>
                                  <w:spacing w:val="-2"/>
                                  <w:sz w:val="18"/>
                                </w:rPr>
                                <w:t>TVShow</w:t>
                              </w:r>
                              <w:proofErr w:type="spellEnd"/>
                              <w:r>
                                <w:rPr>
                                  <w:rFonts w:ascii="Courier New"/>
                                  <w:spacing w:val="-2"/>
                                  <w:sz w:val="18"/>
                                </w:rPr>
                                <w:t>&gt;</w:t>
                              </w:r>
                            </w:p>
                            <w:p w14:paraId="04845CCA"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FB6C36" id="docshapegroup1296" o:spid="_x0000_s2180" style="position:absolute;margin-left:52.2pt;margin-top:7.25pt;width:399.6pt;height:59.25pt;z-index:-15549440;mso-wrap-distance-left:0;mso-wrap-distance-right:0;mso-position-horizontal-relative:page;mso-position-vertical-relative:text" coordorigin="1044,145"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">
                <v:rect id="docshape1297" o:spid="_x0000_s2181" style="position:absolute;left:1044;top:154;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" fillcolor="#f6f6f6" stroked="f">
                  <v:path arrowok="t"/>
                </v:rect>
                <v:shape id="docshape1298" o:spid="_x0000_s2182" style="position:absolute;left:1044;top:144;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" path="m7992,1164l,1164r,20l7992,1184r,-20xm7992,l,,,20r7992,l7992,xe" fillcolor="#dadada" stroked="f">
                  <v:path arrowok="t" o:connecttype="custom" o:connectlocs="7992,1309;0,1309;0,1329;7992,1329;7992,1309;7992,145;0,145;0,165;7992,165;7992,145" o:connectangles="0,0,0,0,0,0,0,0,0,0"/>
                </v:shape>
                <v:shape id="docshape1299" o:spid="_x0000_s2183" type="#_x0000_t202" style="position:absolute;left:1044;top:164;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" filled="f" stroked="f">
                  <v:path arrowok="t"/>
                  <v:textbox inset="0,0,0,0">
                    <w:txbxContent>
                      <w:p w14:paraId="0DA65FA8" w14:textId="77777777" w:rsidR="003D76C2" w:rsidRDefault="00000000">
                        <w:pPr>
                          <w:spacing w:before="40" w:line="328" w:lineRule="auto"/>
                          <w:ind w:left="885" w:right="4944" w:hanging="432"/>
                          <w:rPr>
                            <w:rFonts w:ascii="Courier New"/>
                            <w:sz w:val="18"/>
                          </w:rPr>
                        </w:pPr>
                        <w:r>
                          <w:rPr>
                            <w:rFonts w:ascii="Courier New"/>
                            <w:sz w:val="18"/>
                          </w:rPr>
                          <w:t>data</w:t>
                        </w:r>
                        <w:r>
                          <w:rPr>
                            <w:rFonts w:ascii="Courier New"/>
                            <w:spacing w:val="-13"/>
                            <w:sz w:val="18"/>
                          </w:rPr>
                          <w:t xml:space="preserve"> </w:t>
                        </w:r>
                        <w:r>
                          <w:rPr>
                            <w:rFonts w:ascii="Courier New"/>
                            <w:sz w:val="18"/>
                          </w:rPr>
                          <w:t>class</w:t>
                        </w:r>
                        <w:r>
                          <w:rPr>
                            <w:rFonts w:ascii="Courier New"/>
                            <w:spacing w:val="-13"/>
                            <w:sz w:val="18"/>
                          </w:rPr>
                          <w:t xml:space="preserve"> </w:t>
                        </w:r>
                        <w:proofErr w:type="spellStart"/>
                        <w:r>
                          <w:rPr>
                            <w:rFonts w:ascii="Courier New"/>
                            <w:sz w:val="18"/>
                          </w:rPr>
                          <w:t>TVResponse</w:t>
                        </w:r>
                        <w:proofErr w:type="spellEnd"/>
                        <w:r>
                          <w:rPr>
                            <w:rFonts w:ascii="Courier New"/>
                            <w:spacing w:val="-13"/>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page: Int,</w:t>
                        </w:r>
                      </w:p>
                      <w:p w14:paraId="42B067A1" w14:textId="77777777" w:rsidR="003D76C2" w:rsidRDefault="00000000">
                        <w:pPr>
                          <w:spacing w:before="1"/>
                          <w:ind w:left="885"/>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results:</w:t>
                        </w:r>
                        <w:r>
                          <w:rPr>
                            <w:rFonts w:ascii="Courier New"/>
                            <w:spacing w:val="-5"/>
                            <w:sz w:val="18"/>
                          </w:rPr>
                          <w:t xml:space="preserve"> </w:t>
                        </w:r>
                        <w:r>
                          <w:rPr>
                            <w:rFonts w:ascii="Courier New"/>
                            <w:spacing w:val="-2"/>
                            <w:sz w:val="18"/>
                          </w:rPr>
                          <w:t>List&lt;</w:t>
                        </w:r>
                        <w:proofErr w:type="spellStart"/>
                        <w:r>
                          <w:rPr>
                            <w:rFonts w:ascii="Courier New"/>
                            <w:spacing w:val="-2"/>
                            <w:sz w:val="18"/>
                          </w:rPr>
                          <w:t>TVShow</w:t>
                        </w:r>
                        <w:proofErr w:type="spellEnd"/>
                        <w:r>
                          <w:rPr>
                            <w:rFonts w:ascii="Courier New"/>
                            <w:spacing w:val="-2"/>
                            <w:sz w:val="18"/>
                          </w:rPr>
                          <w:t>&gt;</w:t>
                        </w:r>
                      </w:p>
                      <w:p w14:paraId="04845CCA"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7E3D9136" w14:textId="77777777" w:rsidR="003D76C2" w:rsidRDefault="00000000">
      <w:pPr>
        <w:pStyle w:val="BodyText"/>
        <w:spacing w:before="72" w:line="247" w:lineRule="auto"/>
        <w:ind w:left="554" w:right="882"/>
      </w:pPr>
      <w:r>
        <w:t>This</w:t>
      </w:r>
      <w:r>
        <w:rPr>
          <w:spacing w:val="-4"/>
        </w:rPr>
        <w:t xml:space="preserve"> </w:t>
      </w:r>
      <w:r>
        <w:t>will</w:t>
      </w:r>
      <w:r>
        <w:rPr>
          <w:spacing w:val="-3"/>
        </w:rPr>
        <w:t xml:space="preserve"> </w:t>
      </w:r>
      <w:r>
        <w:t>be</w:t>
      </w:r>
      <w:r>
        <w:rPr>
          <w:spacing w:val="-3"/>
        </w:rPr>
        <w:t xml:space="preserve"> </w:t>
      </w:r>
      <w:r>
        <w:t>the</w:t>
      </w:r>
      <w:r>
        <w:rPr>
          <w:spacing w:val="-3"/>
        </w:rPr>
        <w:t xml:space="preserve"> </w:t>
      </w:r>
      <w:r>
        <w:t>model</w:t>
      </w:r>
      <w:r>
        <w:rPr>
          <w:spacing w:val="-4"/>
        </w:rPr>
        <w:t xml:space="preserve"> </w:t>
      </w:r>
      <w:r>
        <w:t>class</w:t>
      </w:r>
      <w:r>
        <w:rPr>
          <w:spacing w:val="-3"/>
        </w:rPr>
        <w:t xml:space="preserve"> </w:t>
      </w:r>
      <w:r>
        <w:t>for</w:t>
      </w:r>
      <w:r>
        <w:rPr>
          <w:spacing w:val="-3"/>
        </w:rPr>
        <w:t xml:space="preserve"> </w:t>
      </w:r>
      <w:r>
        <w:t>the</w:t>
      </w:r>
      <w:r>
        <w:rPr>
          <w:spacing w:val="-3"/>
        </w:rPr>
        <w:t xml:space="preserve"> </w:t>
      </w:r>
      <w:r>
        <w:t>response</w:t>
      </w:r>
      <w:r>
        <w:rPr>
          <w:spacing w:val="-4"/>
        </w:rPr>
        <w:t xml:space="preserve"> </w:t>
      </w:r>
      <w:r>
        <w:t>you</w:t>
      </w:r>
      <w:r>
        <w:rPr>
          <w:spacing w:val="-3"/>
        </w:rPr>
        <w:t xml:space="preserve"> </w:t>
      </w:r>
      <w:r>
        <w:t>get</w:t>
      </w:r>
      <w:r>
        <w:rPr>
          <w:spacing w:val="-3"/>
        </w:rPr>
        <w:t xml:space="preserve"> </w:t>
      </w:r>
      <w:r>
        <w:t>from</w:t>
      </w:r>
      <w:r>
        <w:rPr>
          <w:spacing w:val="-3"/>
        </w:rPr>
        <w:t xml:space="preserve"> </w:t>
      </w:r>
      <w:r>
        <w:t>the</w:t>
      </w:r>
      <w:r>
        <w:rPr>
          <w:spacing w:val="-3"/>
        </w:rPr>
        <w:t xml:space="preserve"> </w:t>
      </w:r>
      <w:r>
        <w:t>API</w:t>
      </w:r>
      <w:r>
        <w:rPr>
          <w:spacing w:val="-3"/>
        </w:rPr>
        <w:t xml:space="preserve"> </w:t>
      </w:r>
      <w:r>
        <w:t>endpoint</w:t>
      </w:r>
      <w:r>
        <w:rPr>
          <w:spacing w:val="-3"/>
        </w:rPr>
        <w:t xml:space="preserve"> </w:t>
      </w:r>
      <w:r>
        <w:t>for the TV shows on air.</w:t>
      </w:r>
    </w:p>
    <w:p w14:paraId="1AF8C13A" w14:textId="77777777" w:rsidR="003D76C2" w:rsidRDefault="003D76C2">
      <w:pPr>
        <w:spacing w:line="247" w:lineRule="auto"/>
        <w:sectPr w:rsidR="003D76C2">
          <w:pgSz w:w="10800" w:h="13320"/>
          <w:pgMar w:top="1120" w:right="920" w:bottom="280" w:left="940" w:header="695" w:footer="0" w:gutter="0"/>
          <w:cols w:space="720"/>
        </w:sectPr>
      </w:pPr>
    </w:p>
    <w:p w14:paraId="5419843E" w14:textId="77777777" w:rsidR="003D76C2" w:rsidRDefault="003D76C2">
      <w:pPr>
        <w:pStyle w:val="BodyText"/>
        <w:spacing w:before="12"/>
        <w:rPr>
          <w:sz w:val="7"/>
        </w:rPr>
      </w:pPr>
    </w:p>
    <w:p w14:paraId="71F324DF" w14:textId="77777777" w:rsidR="003D76C2" w:rsidRDefault="00000000">
      <w:pPr>
        <w:pStyle w:val="ListParagraph"/>
        <w:numPr>
          <w:ilvl w:val="0"/>
          <w:numId w:val="2"/>
        </w:numPr>
        <w:tabs>
          <w:tab w:val="left" w:pos="1274"/>
        </w:tabs>
        <w:spacing w:before="101"/>
        <w:ind w:left="1274"/>
        <w:jc w:val="left"/>
        <w:rPr>
          <w:sz w:val="20"/>
        </w:rPr>
      </w:pPr>
      <w:r>
        <w:rPr>
          <w:spacing w:val="-2"/>
          <w:sz w:val="20"/>
        </w:rPr>
        <w:t>Create</w:t>
      </w:r>
      <w:r>
        <w:rPr>
          <w:spacing w:val="9"/>
          <w:sz w:val="20"/>
        </w:rPr>
        <w:t xml:space="preserve"> </w:t>
      </w:r>
      <w:proofErr w:type="spellStart"/>
      <w:r>
        <w:rPr>
          <w:rFonts w:ascii="Courier New"/>
          <w:b/>
          <w:spacing w:val="-2"/>
        </w:rPr>
        <w:t>TelevisionService</w:t>
      </w:r>
      <w:proofErr w:type="spellEnd"/>
      <w:r>
        <w:rPr>
          <w:rFonts w:ascii="Courier New"/>
          <w:b/>
          <w:spacing w:val="-68"/>
        </w:rPr>
        <w:t xml:space="preserve"> </w:t>
      </w:r>
      <w:r>
        <w:rPr>
          <w:spacing w:val="-2"/>
          <w:sz w:val="20"/>
        </w:rPr>
        <w:t>in</w:t>
      </w:r>
      <w:r>
        <w:rPr>
          <w:spacing w:val="13"/>
          <w:sz w:val="20"/>
        </w:rPr>
        <w:t xml:space="preserve"> </w:t>
      </w:r>
      <w:r>
        <w:rPr>
          <w:spacing w:val="-2"/>
          <w:sz w:val="20"/>
        </w:rPr>
        <w:t>the</w:t>
      </w:r>
      <w:r>
        <w:rPr>
          <w:spacing w:val="11"/>
          <w:sz w:val="20"/>
        </w:rPr>
        <w:t xml:space="preserve"> </w:t>
      </w:r>
      <w:proofErr w:type="spellStart"/>
      <w:r>
        <w:rPr>
          <w:rFonts w:ascii="Courier New"/>
          <w:b/>
          <w:spacing w:val="-2"/>
        </w:rPr>
        <w:t>com.example.tvguide.api</w:t>
      </w:r>
      <w:proofErr w:type="spellEnd"/>
      <w:r>
        <w:rPr>
          <w:rFonts w:ascii="Courier New"/>
          <w:b/>
          <w:spacing w:val="-67"/>
        </w:rPr>
        <w:t xml:space="preserve"> </w:t>
      </w:r>
      <w:r>
        <w:rPr>
          <w:spacing w:val="-2"/>
          <w:sz w:val="20"/>
        </w:rPr>
        <w:t>package:</w:t>
      </w:r>
    </w:p>
    <w:p w14:paraId="17DA83DD" w14:textId="77777777" w:rsidR="003D76C2" w:rsidRDefault="00D51F7C">
      <w:pPr>
        <w:pStyle w:val="BodyText"/>
        <w:spacing w:before="10"/>
        <w:rPr>
          <w:sz w:val="8"/>
        </w:rPr>
      </w:pPr>
      <w:r>
        <w:rPr>
          <w:noProof/>
        </w:rPr>
        <mc:AlternateContent>
          <mc:Choice Requires="wpg">
            <w:drawing>
              <wp:anchor distT="0" distB="0" distL="0" distR="0" simplePos="0" relativeHeight="487767552" behindDoc="1" locked="0" layoutInCell="1" allowOverlap="1" wp14:anchorId="78EDED48" wp14:editId="5AB4D0C6">
                <wp:simplePos x="0" y="0"/>
                <wp:positionH relativeFrom="page">
                  <wp:posOffset>1120140</wp:posOffset>
                </wp:positionH>
                <wp:positionV relativeFrom="paragraph">
                  <wp:posOffset>91440</wp:posOffset>
                </wp:positionV>
                <wp:extent cx="5074920" cy="1108075"/>
                <wp:effectExtent l="0" t="0" r="5080" b="0"/>
                <wp:wrapTopAndBottom/>
                <wp:docPr id="258" name="docshapegroup1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259" name="docshape1301"/>
                        <wps:cNvSpPr>
                          <a:spLocks/>
                        </wps:cNvSpPr>
                        <wps:spPr bwMode="auto">
                          <a:xfrm>
                            <a:off x="176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 name="docshape1302"/>
                        <wps:cNvSpPr>
                          <a:spLocks/>
                        </wps:cNvSpPr>
                        <wps:spPr bwMode="auto">
                          <a:xfrm>
                            <a:off x="1764" y="143"/>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docshape1303"/>
                        <wps:cNvSpPr txBox="1">
                          <a:spLocks/>
                        </wps:cNvSpPr>
                        <wps:spPr bwMode="auto">
                          <a:xfrm>
                            <a:off x="176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7F84B" w14:textId="77777777" w:rsidR="003D76C2" w:rsidRDefault="00000000">
                              <w:pPr>
                                <w:spacing w:before="40"/>
                                <w:ind w:left="453"/>
                                <w:rPr>
                                  <w:rFonts w:ascii="Courier New"/>
                                  <w:sz w:val="18"/>
                                </w:rPr>
                              </w:pPr>
                              <w:r>
                                <w:rPr>
                                  <w:rFonts w:ascii="Courier New"/>
                                  <w:sz w:val="18"/>
                                </w:rPr>
                                <w:t>interface</w:t>
                              </w:r>
                              <w:r>
                                <w:rPr>
                                  <w:rFonts w:ascii="Courier New"/>
                                  <w:spacing w:val="-13"/>
                                  <w:sz w:val="18"/>
                                </w:rPr>
                                <w:t xml:space="preserve"> </w:t>
                              </w:r>
                              <w:proofErr w:type="spellStart"/>
                              <w:r>
                                <w:rPr>
                                  <w:rFonts w:ascii="Courier New"/>
                                  <w:sz w:val="18"/>
                                </w:rPr>
                                <w:t>TelevisionService</w:t>
                              </w:r>
                              <w:proofErr w:type="spellEnd"/>
                              <w:r>
                                <w:rPr>
                                  <w:rFonts w:ascii="Courier New"/>
                                  <w:spacing w:val="-13"/>
                                  <w:sz w:val="18"/>
                                </w:rPr>
                                <w:t xml:space="preserve"> </w:t>
                              </w:r>
                              <w:r>
                                <w:rPr>
                                  <w:rFonts w:ascii="Courier New"/>
                                  <w:spacing w:val="-10"/>
                                  <w:sz w:val="18"/>
                                </w:rPr>
                                <w:t>{</w:t>
                              </w:r>
                            </w:p>
                            <w:p w14:paraId="582D1F20" w14:textId="77777777" w:rsidR="003D76C2" w:rsidRDefault="003D76C2">
                              <w:pPr>
                                <w:rPr>
                                  <w:rFonts w:ascii="Courier New"/>
                                  <w:sz w:val="20"/>
                                </w:rPr>
                              </w:pPr>
                            </w:p>
                            <w:p w14:paraId="560FEC36" w14:textId="77777777" w:rsidR="003D76C2" w:rsidRDefault="00000000">
                              <w:pPr>
                                <w:spacing w:before="130"/>
                                <w:ind w:left="885"/>
                                <w:rPr>
                                  <w:rFonts w:ascii="Courier New"/>
                                  <w:sz w:val="18"/>
                                </w:rPr>
                              </w:pPr>
                              <w:r>
                                <w:rPr>
                                  <w:rFonts w:ascii="Courier New"/>
                                  <w:spacing w:val="-2"/>
                                  <w:sz w:val="18"/>
                                </w:rPr>
                                <w:t>@GET("tv/on_the_air")</w:t>
                              </w:r>
                            </w:p>
                            <w:p w14:paraId="3BE5A870" w14:textId="77777777" w:rsidR="003D76C2" w:rsidRDefault="00000000">
                              <w:pPr>
                                <w:spacing w:before="76" w:line="328" w:lineRule="auto"/>
                                <w:ind w:left="1101" w:hanging="216"/>
                                <w:rPr>
                                  <w:rFonts w:ascii="Courier New"/>
                                  <w:sz w:val="18"/>
                                </w:rPr>
                              </w:pPr>
                              <w:r>
                                <w:rPr>
                                  <w:rFonts w:ascii="Courier New"/>
                                  <w:sz w:val="18"/>
                                </w:rPr>
                                <w:t>suspend</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getTVShows</w:t>
                              </w:r>
                              <w:proofErr w:type="spellEnd"/>
                              <w:r>
                                <w:rPr>
                                  <w:rFonts w:ascii="Courier New"/>
                                  <w:sz w:val="18"/>
                                </w:rPr>
                                <w:t>(@Query("api_key")</w:t>
                              </w:r>
                              <w:r>
                                <w:rPr>
                                  <w:rFonts w:ascii="Courier New"/>
                                  <w:spacing w:val="-10"/>
                                  <w:sz w:val="18"/>
                                </w:rPr>
                                <w:t xml:space="preserve"> </w:t>
                              </w:r>
                              <w:proofErr w:type="spellStart"/>
                              <w:r>
                                <w:rPr>
                                  <w:rFonts w:ascii="Courier New"/>
                                  <w:sz w:val="18"/>
                                </w:rPr>
                                <w:t>apiKey</w:t>
                              </w:r>
                              <w:proofErr w:type="spellEnd"/>
                              <w:r>
                                <w:rPr>
                                  <w:rFonts w:ascii="Courier New"/>
                                  <w:sz w:val="18"/>
                                </w:rPr>
                                <w:t>:</w:t>
                              </w:r>
                              <w:r>
                                <w:rPr>
                                  <w:rFonts w:ascii="Courier New"/>
                                  <w:spacing w:val="-10"/>
                                  <w:sz w:val="18"/>
                                </w:rPr>
                                <w:t xml:space="preserve"> </w:t>
                              </w:r>
                              <w:r>
                                <w:rPr>
                                  <w:rFonts w:ascii="Courier New"/>
                                  <w:sz w:val="18"/>
                                </w:rPr>
                                <w:t xml:space="preserve">String): </w:t>
                              </w:r>
                              <w:proofErr w:type="spellStart"/>
                              <w:r>
                                <w:rPr>
                                  <w:rFonts w:ascii="Courier New"/>
                                  <w:spacing w:val="-2"/>
                                  <w:sz w:val="18"/>
                                </w:rPr>
                                <w:t>TVResponse</w:t>
                              </w:r>
                              <w:proofErr w:type="spellEnd"/>
                            </w:p>
                            <w:p w14:paraId="747B9BD6"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EDED48" id="docshapegroup1300" o:spid="_x0000_s2184" style="position:absolute;margin-left:88.2pt;margin-top:7.2pt;width:399.6pt;height:87.25pt;z-index:-15548928;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">
                <v:rect id="docshape1301" o:spid="_x0000_s2185" style="position:absolute;left:176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" fillcolor="#f6f6f6" stroked="f">
                  <v:path arrowok="t"/>
                </v:rect>
                <v:shape id="docshape1302" o:spid="_x0000_s2186" style="position:absolute;left:176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1303" o:spid="_x0000_s2187" type="#_x0000_t202" style="position:absolute;left:176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" filled="f" stroked="f">
                  <v:path arrowok="t"/>
                  <v:textbox inset="0,0,0,0">
                    <w:txbxContent>
                      <w:p w14:paraId="42E7F84B" w14:textId="77777777" w:rsidR="003D76C2" w:rsidRDefault="00000000">
                        <w:pPr>
                          <w:spacing w:before="40"/>
                          <w:ind w:left="453"/>
                          <w:rPr>
                            <w:rFonts w:ascii="Courier New"/>
                            <w:sz w:val="18"/>
                          </w:rPr>
                        </w:pPr>
                        <w:r>
                          <w:rPr>
                            <w:rFonts w:ascii="Courier New"/>
                            <w:sz w:val="18"/>
                          </w:rPr>
                          <w:t>interface</w:t>
                        </w:r>
                        <w:r>
                          <w:rPr>
                            <w:rFonts w:ascii="Courier New"/>
                            <w:spacing w:val="-13"/>
                            <w:sz w:val="18"/>
                          </w:rPr>
                          <w:t xml:space="preserve"> </w:t>
                        </w:r>
                        <w:proofErr w:type="spellStart"/>
                        <w:r>
                          <w:rPr>
                            <w:rFonts w:ascii="Courier New"/>
                            <w:sz w:val="18"/>
                          </w:rPr>
                          <w:t>TelevisionService</w:t>
                        </w:r>
                        <w:proofErr w:type="spellEnd"/>
                        <w:r>
                          <w:rPr>
                            <w:rFonts w:ascii="Courier New"/>
                            <w:spacing w:val="-13"/>
                            <w:sz w:val="18"/>
                          </w:rPr>
                          <w:t xml:space="preserve"> </w:t>
                        </w:r>
                        <w:r>
                          <w:rPr>
                            <w:rFonts w:ascii="Courier New"/>
                            <w:spacing w:val="-10"/>
                            <w:sz w:val="18"/>
                          </w:rPr>
                          <w:t>{</w:t>
                        </w:r>
                      </w:p>
                      <w:p w14:paraId="582D1F20" w14:textId="77777777" w:rsidR="003D76C2" w:rsidRDefault="003D76C2">
                        <w:pPr>
                          <w:rPr>
                            <w:rFonts w:ascii="Courier New"/>
                            <w:sz w:val="20"/>
                          </w:rPr>
                        </w:pPr>
                      </w:p>
                      <w:p w14:paraId="560FEC36" w14:textId="77777777" w:rsidR="003D76C2" w:rsidRDefault="00000000">
                        <w:pPr>
                          <w:spacing w:before="130"/>
                          <w:ind w:left="885"/>
                          <w:rPr>
                            <w:rFonts w:ascii="Courier New"/>
                            <w:sz w:val="18"/>
                          </w:rPr>
                        </w:pPr>
                        <w:r>
                          <w:rPr>
                            <w:rFonts w:ascii="Courier New"/>
                            <w:spacing w:val="-2"/>
                            <w:sz w:val="18"/>
                          </w:rPr>
                          <w:t>@GET("tv/on_the_air")</w:t>
                        </w:r>
                      </w:p>
                      <w:p w14:paraId="3BE5A870" w14:textId="77777777" w:rsidR="003D76C2" w:rsidRDefault="00000000">
                        <w:pPr>
                          <w:spacing w:before="76" w:line="328" w:lineRule="auto"/>
                          <w:ind w:left="1101" w:hanging="216"/>
                          <w:rPr>
                            <w:rFonts w:ascii="Courier New"/>
                            <w:sz w:val="18"/>
                          </w:rPr>
                        </w:pPr>
                        <w:r>
                          <w:rPr>
                            <w:rFonts w:ascii="Courier New"/>
                            <w:sz w:val="18"/>
                          </w:rPr>
                          <w:t>suspend</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getTVShows</w:t>
                        </w:r>
                        <w:proofErr w:type="spellEnd"/>
                        <w:r>
                          <w:rPr>
                            <w:rFonts w:ascii="Courier New"/>
                            <w:sz w:val="18"/>
                          </w:rPr>
                          <w:t>(@Query("api_key")</w:t>
                        </w:r>
                        <w:r>
                          <w:rPr>
                            <w:rFonts w:ascii="Courier New"/>
                            <w:spacing w:val="-10"/>
                            <w:sz w:val="18"/>
                          </w:rPr>
                          <w:t xml:space="preserve"> </w:t>
                        </w:r>
                        <w:proofErr w:type="spellStart"/>
                        <w:r>
                          <w:rPr>
                            <w:rFonts w:ascii="Courier New"/>
                            <w:sz w:val="18"/>
                          </w:rPr>
                          <w:t>apiKey</w:t>
                        </w:r>
                        <w:proofErr w:type="spellEnd"/>
                        <w:r>
                          <w:rPr>
                            <w:rFonts w:ascii="Courier New"/>
                            <w:sz w:val="18"/>
                          </w:rPr>
                          <w:t>:</w:t>
                        </w:r>
                        <w:r>
                          <w:rPr>
                            <w:rFonts w:ascii="Courier New"/>
                            <w:spacing w:val="-10"/>
                            <w:sz w:val="18"/>
                          </w:rPr>
                          <w:t xml:space="preserve"> </w:t>
                        </w:r>
                        <w:r>
                          <w:rPr>
                            <w:rFonts w:ascii="Courier New"/>
                            <w:sz w:val="18"/>
                          </w:rPr>
                          <w:t xml:space="preserve">String): </w:t>
                        </w:r>
                        <w:proofErr w:type="spellStart"/>
                        <w:r>
                          <w:rPr>
                            <w:rFonts w:ascii="Courier New"/>
                            <w:spacing w:val="-2"/>
                            <w:sz w:val="18"/>
                          </w:rPr>
                          <w:t>TVResponse</w:t>
                        </w:r>
                        <w:proofErr w:type="spellEnd"/>
                      </w:p>
                      <w:p w14:paraId="747B9BD6"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35016AB6" w14:textId="77777777" w:rsidR="003D76C2" w:rsidRDefault="00000000">
      <w:pPr>
        <w:pStyle w:val="BodyText"/>
        <w:spacing w:before="72" w:line="247" w:lineRule="auto"/>
        <w:ind w:left="1274" w:right="451"/>
      </w:pPr>
      <w:r>
        <w:t>This</w:t>
      </w:r>
      <w:r>
        <w:rPr>
          <w:spacing w:val="-4"/>
        </w:rPr>
        <w:t xml:space="preserve"> </w:t>
      </w:r>
      <w:r>
        <w:t>will</w:t>
      </w:r>
      <w:r>
        <w:rPr>
          <w:spacing w:val="-3"/>
        </w:rPr>
        <w:t xml:space="preserve"> </w:t>
      </w:r>
      <w:r>
        <w:t>define</w:t>
      </w:r>
      <w:r>
        <w:rPr>
          <w:spacing w:val="-3"/>
        </w:rPr>
        <w:t xml:space="preserve"> </w:t>
      </w:r>
      <w:r>
        <w:t>the</w:t>
      </w:r>
      <w:r>
        <w:rPr>
          <w:spacing w:val="-3"/>
        </w:rPr>
        <w:t xml:space="preserve"> </w:t>
      </w:r>
      <w:r>
        <w:t>endpoint</w:t>
      </w:r>
      <w:r>
        <w:rPr>
          <w:spacing w:val="-3"/>
        </w:rPr>
        <w:t xml:space="preserve"> </w:t>
      </w:r>
      <w:r>
        <w:t>you</w:t>
      </w:r>
      <w:r>
        <w:rPr>
          <w:spacing w:val="-3"/>
        </w:rPr>
        <w:t xml:space="preserve"> </w:t>
      </w:r>
      <w:r>
        <w:t>will</w:t>
      </w:r>
      <w:r>
        <w:rPr>
          <w:spacing w:val="-3"/>
        </w:rPr>
        <w:t xml:space="preserve"> </w:t>
      </w:r>
      <w:r>
        <w:t>use</w:t>
      </w:r>
      <w:r>
        <w:rPr>
          <w:spacing w:val="-3"/>
        </w:rPr>
        <w:t xml:space="preserve"> </w:t>
      </w:r>
      <w:r>
        <w:t>to</w:t>
      </w:r>
      <w:r>
        <w:rPr>
          <w:spacing w:val="-3"/>
        </w:rPr>
        <w:t xml:space="preserve"> </w:t>
      </w:r>
      <w:r>
        <w:t>retrieve</w:t>
      </w:r>
      <w:r>
        <w:rPr>
          <w:spacing w:val="-4"/>
        </w:rPr>
        <w:t xml:space="preserve"> </w:t>
      </w:r>
      <w:r>
        <w:t>the</w:t>
      </w:r>
      <w:r>
        <w:rPr>
          <w:spacing w:val="-3"/>
        </w:rPr>
        <w:t xml:space="preserve"> </w:t>
      </w:r>
      <w:r>
        <w:t>TV</w:t>
      </w:r>
      <w:r>
        <w:rPr>
          <w:spacing w:val="-4"/>
        </w:rPr>
        <w:t xml:space="preserve"> </w:t>
      </w:r>
      <w:r>
        <w:t>shows</w:t>
      </w:r>
      <w:r>
        <w:rPr>
          <w:spacing w:val="-3"/>
        </w:rPr>
        <w:t xml:space="preserve"> </w:t>
      </w:r>
      <w:r>
        <w:t>that</w:t>
      </w:r>
      <w:r>
        <w:rPr>
          <w:spacing w:val="-3"/>
        </w:rPr>
        <w:t xml:space="preserve"> </w:t>
      </w:r>
      <w:r>
        <w:t>are</w:t>
      </w:r>
      <w:r>
        <w:rPr>
          <w:spacing w:val="-4"/>
        </w:rPr>
        <w:t xml:space="preserve"> </w:t>
      </w:r>
      <w:r>
        <w:t>on the air.</w:t>
      </w:r>
    </w:p>
    <w:p w14:paraId="12678F27" w14:textId="77777777" w:rsidR="003D76C2" w:rsidRDefault="00000000">
      <w:pPr>
        <w:pStyle w:val="ListParagraph"/>
        <w:numPr>
          <w:ilvl w:val="0"/>
          <w:numId w:val="2"/>
        </w:numPr>
        <w:tabs>
          <w:tab w:val="left" w:pos="1274"/>
        </w:tabs>
        <w:spacing w:before="139"/>
        <w:ind w:left="1274"/>
        <w:jc w:val="left"/>
        <w:rPr>
          <w:sz w:val="20"/>
        </w:rPr>
      </w:pPr>
      <w:r>
        <w:rPr>
          <w:sz w:val="20"/>
        </w:rPr>
        <w:t>Create</w:t>
      </w:r>
      <w:r>
        <w:rPr>
          <w:spacing w:val="-10"/>
          <w:sz w:val="20"/>
        </w:rPr>
        <w:t xml:space="preserve"> </w:t>
      </w:r>
      <w:r>
        <w:rPr>
          <w:sz w:val="20"/>
        </w:rPr>
        <w:t>a</w:t>
      </w:r>
      <w:r>
        <w:rPr>
          <w:spacing w:val="-4"/>
          <w:sz w:val="20"/>
        </w:rPr>
        <w:t xml:space="preserve"> </w:t>
      </w:r>
      <w:proofErr w:type="spellStart"/>
      <w:r>
        <w:rPr>
          <w:rFonts w:ascii="Courier New"/>
          <w:b/>
        </w:rPr>
        <w:t>TVShowRepository</w:t>
      </w:r>
      <w:proofErr w:type="spellEnd"/>
      <w:r>
        <w:rPr>
          <w:rFonts w:ascii="Courier New"/>
          <w:b/>
          <w:spacing w:val="-80"/>
        </w:rPr>
        <w:t xml:space="preserve"> </w:t>
      </w:r>
      <w:r>
        <w:rPr>
          <w:sz w:val="20"/>
        </w:rPr>
        <w:t>class</w:t>
      </w:r>
      <w:r>
        <w:rPr>
          <w:spacing w:val="-4"/>
          <w:sz w:val="20"/>
        </w:rPr>
        <w:t xml:space="preserve"> </w:t>
      </w:r>
      <w:r>
        <w:rPr>
          <w:sz w:val="20"/>
        </w:rPr>
        <w:t>with</w:t>
      </w:r>
      <w:r>
        <w:rPr>
          <w:spacing w:val="-4"/>
          <w:sz w:val="20"/>
        </w:rPr>
        <w:t xml:space="preserve"> </w:t>
      </w:r>
      <w:r>
        <w:rPr>
          <w:sz w:val="20"/>
        </w:rPr>
        <w:t>a</w:t>
      </w:r>
      <w:r>
        <w:rPr>
          <w:spacing w:val="-4"/>
          <w:sz w:val="20"/>
        </w:rPr>
        <w:t xml:space="preserve"> </w:t>
      </w:r>
      <w:r>
        <w:rPr>
          <w:sz w:val="20"/>
        </w:rPr>
        <w:t>constructor</w:t>
      </w:r>
      <w:r>
        <w:rPr>
          <w:spacing w:val="-4"/>
          <w:sz w:val="20"/>
        </w:rPr>
        <w:t xml:space="preserve"> </w:t>
      </w:r>
      <w:r>
        <w:rPr>
          <w:sz w:val="20"/>
        </w:rPr>
        <w:t>for</w:t>
      </w:r>
      <w:r>
        <w:rPr>
          <w:spacing w:val="-4"/>
          <w:sz w:val="20"/>
        </w:rPr>
        <w:t xml:space="preserve"> </w:t>
      </w:r>
      <w:proofErr w:type="spellStart"/>
      <w:r>
        <w:rPr>
          <w:rFonts w:ascii="Courier New"/>
          <w:b/>
          <w:spacing w:val="-2"/>
        </w:rPr>
        <w:t>tvService</w:t>
      </w:r>
      <w:proofErr w:type="spellEnd"/>
      <w:r>
        <w:rPr>
          <w:spacing w:val="-2"/>
          <w:sz w:val="20"/>
        </w:rPr>
        <w:t>:</w:t>
      </w:r>
    </w:p>
    <w:p w14:paraId="29EB8623" w14:textId="77777777" w:rsidR="003D76C2" w:rsidRDefault="00D51F7C">
      <w:pPr>
        <w:pStyle w:val="BodyText"/>
        <w:spacing w:before="10"/>
        <w:rPr>
          <w:sz w:val="8"/>
        </w:rPr>
      </w:pPr>
      <w:r>
        <w:rPr>
          <w:noProof/>
        </w:rPr>
        <mc:AlternateContent>
          <mc:Choice Requires="wpg">
            <w:drawing>
              <wp:anchor distT="0" distB="0" distL="0" distR="0" simplePos="0" relativeHeight="487768064" behindDoc="1" locked="0" layoutInCell="1" allowOverlap="1" wp14:anchorId="65BA323D" wp14:editId="33264718">
                <wp:simplePos x="0" y="0"/>
                <wp:positionH relativeFrom="page">
                  <wp:posOffset>1120140</wp:posOffset>
                </wp:positionH>
                <wp:positionV relativeFrom="paragraph">
                  <wp:posOffset>90805</wp:posOffset>
                </wp:positionV>
                <wp:extent cx="5074920" cy="346075"/>
                <wp:effectExtent l="0" t="0" r="5080" b="0"/>
                <wp:wrapTopAndBottom/>
                <wp:docPr id="254" name="docshapegroup1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764" y="143"/>
                          <a:chExt cx="7992" cy="545"/>
                        </a:xfrm>
                      </wpg:grpSpPr>
                      <wps:wsp>
                        <wps:cNvPr id="255" name="docshape1305"/>
                        <wps:cNvSpPr>
                          <a:spLocks/>
                        </wps:cNvSpPr>
                        <wps:spPr bwMode="auto">
                          <a:xfrm>
                            <a:off x="1764" y="152"/>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 name="docshape1306"/>
                        <wps:cNvSpPr>
                          <a:spLocks/>
                        </wps:cNvSpPr>
                        <wps:spPr bwMode="auto">
                          <a:xfrm>
                            <a:off x="1764" y="142"/>
                            <a:ext cx="7992" cy="545"/>
                          </a:xfrm>
                          <a:custGeom>
                            <a:avLst/>
                            <a:gdLst>
                              <a:gd name="T0" fmla="+- 0 9756 1764"/>
                              <a:gd name="T1" fmla="*/ T0 w 7992"/>
                              <a:gd name="T2" fmla="+- 0 667 143"/>
                              <a:gd name="T3" fmla="*/ 667 h 545"/>
                              <a:gd name="T4" fmla="+- 0 1764 1764"/>
                              <a:gd name="T5" fmla="*/ T4 w 7992"/>
                              <a:gd name="T6" fmla="+- 0 667 143"/>
                              <a:gd name="T7" fmla="*/ 667 h 545"/>
                              <a:gd name="T8" fmla="+- 0 1764 1764"/>
                              <a:gd name="T9" fmla="*/ T8 w 7992"/>
                              <a:gd name="T10" fmla="+- 0 687 143"/>
                              <a:gd name="T11" fmla="*/ 687 h 545"/>
                              <a:gd name="T12" fmla="+- 0 9756 1764"/>
                              <a:gd name="T13" fmla="*/ T12 w 7992"/>
                              <a:gd name="T14" fmla="+- 0 687 143"/>
                              <a:gd name="T15" fmla="*/ 687 h 545"/>
                              <a:gd name="T16" fmla="+- 0 9756 1764"/>
                              <a:gd name="T17" fmla="*/ T16 w 7992"/>
                              <a:gd name="T18" fmla="+- 0 667 143"/>
                              <a:gd name="T19" fmla="*/ 667 h 545"/>
                              <a:gd name="T20" fmla="+- 0 9756 1764"/>
                              <a:gd name="T21" fmla="*/ T20 w 7992"/>
                              <a:gd name="T22" fmla="+- 0 143 143"/>
                              <a:gd name="T23" fmla="*/ 143 h 545"/>
                              <a:gd name="T24" fmla="+- 0 1764 1764"/>
                              <a:gd name="T25" fmla="*/ T24 w 7992"/>
                              <a:gd name="T26" fmla="+- 0 143 143"/>
                              <a:gd name="T27" fmla="*/ 143 h 545"/>
                              <a:gd name="T28" fmla="+- 0 1764 1764"/>
                              <a:gd name="T29" fmla="*/ T28 w 7992"/>
                              <a:gd name="T30" fmla="+- 0 163 143"/>
                              <a:gd name="T31" fmla="*/ 163 h 545"/>
                              <a:gd name="T32" fmla="+- 0 9756 1764"/>
                              <a:gd name="T33" fmla="*/ T32 w 7992"/>
                              <a:gd name="T34" fmla="+- 0 163 143"/>
                              <a:gd name="T35" fmla="*/ 163 h 545"/>
                              <a:gd name="T36" fmla="+- 0 9756 1764"/>
                              <a:gd name="T37" fmla="*/ T36 w 7992"/>
                              <a:gd name="T38" fmla="+- 0 143 143"/>
                              <a:gd name="T39" fmla="*/ 143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docshape1307"/>
                        <wps:cNvSpPr txBox="1">
                          <a:spLocks/>
                        </wps:cNvSpPr>
                        <wps:spPr bwMode="auto">
                          <a:xfrm>
                            <a:off x="1764" y="162"/>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30974"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TVShowRepository</w:t>
                              </w:r>
                              <w:proofErr w:type="spellEnd"/>
                              <w:r>
                                <w:rPr>
                                  <w:rFonts w:ascii="Courier New"/>
                                  <w:sz w:val="18"/>
                                </w:rPr>
                                <w:t>(private</w:t>
                              </w:r>
                              <w:r>
                                <w:rPr>
                                  <w:rFonts w:ascii="Courier New"/>
                                  <w:spacing w:val="-12"/>
                                  <w:sz w:val="18"/>
                                </w:rPr>
                                <w:t xml:space="preserve"> </w:t>
                              </w:r>
                              <w:proofErr w:type="spellStart"/>
                              <w:r>
                                <w:rPr>
                                  <w:rFonts w:ascii="Courier New"/>
                                  <w:sz w:val="18"/>
                                </w:rPr>
                                <w:t>val</w:t>
                              </w:r>
                              <w:proofErr w:type="spellEnd"/>
                              <w:r>
                                <w:rPr>
                                  <w:rFonts w:ascii="Courier New"/>
                                  <w:spacing w:val="-12"/>
                                  <w:sz w:val="18"/>
                                </w:rPr>
                                <w:t xml:space="preserve"> </w:t>
                              </w:r>
                              <w:proofErr w:type="spellStart"/>
                              <w:r>
                                <w:rPr>
                                  <w:rFonts w:ascii="Courier New"/>
                                  <w:sz w:val="18"/>
                                </w:rPr>
                                <w:t>tvService</w:t>
                              </w:r>
                              <w:proofErr w:type="spellEnd"/>
                              <w:r>
                                <w:rPr>
                                  <w:rFonts w:ascii="Courier New"/>
                                  <w:sz w:val="18"/>
                                </w:rPr>
                                <w:t>:</w:t>
                              </w:r>
                              <w:r>
                                <w:rPr>
                                  <w:rFonts w:ascii="Courier New"/>
                                  <w:spacing w:val="-12"/>
                                  <w:sz w:val="18"/>
                                </w:rPr>
                                <w:t xml:space="preserve"> </w:t>
                              </w:r>
                              <w:proofErr w:type="spellStart"/>
                              <w:r>
                                <w:rPr>
                                  <w:rFonts w:ascii="Courier New"/>
                                  <w:sz w:val="18"/>
                                </w:rPr>
                                <w:t>TelevisionService</w:t>
                              </w:r>
                              <w:proofErr w:type="spellEnd"/>
                              <w:r>
                                <w:rPr>
                                  <w:rFonts w:ascii="Courier New"/>
                                  <w:sz w:val="18"/>
                                </w:rPr>
                                <w:t>)</w:t>
                              </w:r>
                              <w:r>
                                <w:rPr>
                                  <w:rFonts w:ascii="Courier New"/>
                                  <w:spacing w:val="-12"/>
                                  <w:sz w:val="18"/>
                                </w:rPr>
                                <w:t xml:space="preserve"> </w:t>
                              </w:r>
                              <w:r>
                                <w:rPr>
                                  <w:rFonts w:ascii="Courier New"/>
                                  <w:spacing w:val="-10"/>
                                  <w:sz w:val="18"/>
                                </w:rPr>
                                <w:t>{</w:t>
                              </w:r>
                            </w:p>
                            <w:p w14:paraId="14AE603D" w14:textId="77777777" w:rsidR="003D76C2" w:rsidRDefault="00000000">
                              <w:pPr>
                                <w:spacing w:line="202" w:lineRule="exact"/>
                                <w:ind w:left="453"/>
                                <w:rPr>
                                  <w:rFonts w:ascii="Courier New"/>
                                  <w:sz w:val="18"/>
                                </w:rPr>
                              </w:pPr>
                              <w:r>
                                <w:rPr>
                                  <w:rFonts w:ascii="Courier New"/>
                                  <w:sz w:val="18"/>
                                </w:rPr>
                                <w:t>...</w:t>
                              </w:r>
                              <w:r>
                                <w:rPr>
                                  <w:rFonts w:ascii="Courier New"/>
                                  <w:spacing w:val="-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BA323D" id="docshapegroup1304" o:spid="_x0000_s2188" style="position:absolute;margin-left:88.2pt;margin-top:7.15pt;width:399.6pt;height:27.25pt;z-index:-15548416;mso-wrap-distance-left:0;mso-wrap-distance-right:0;mso-position-horizontal-relative:page;mso-position-vertical-relative:text" coordorigin="1764,143"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">
                <v:rect id="docshape1305" o:spid="_x0000_s2189" style="position:absolute;left:1764;top:152;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" fillcolor="#f6f6f6" stroked="f">
                  <v:path arrowok="t"/>
                </v:rect>
                <v:shape id="docshape1306" o:spid="_x0000_s2190" style="position:absolute;left:1764;top:142;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" path="m7992,524l,524r,20l7992,544r,-20xm7992,l,,,20r7992,l7992,xe" fillcolor="#dadada" stroked="f">
                  <v:path arrowok="t" o:connecttype="custom" o:connectlocs="7992,667;0,667;0,687;7992,687;7992,667;7992,143;0,143;0,163;7992,163;7992,143" o:connectangles="0,0,0,0,0,0,0,0,0,0"/>
                </v:shape>
                <v:shape id="docshape1307" o:spid="_x0000_s2191" type="#_x0000_t202" style="position:absolute;left:1764;top:162;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" filled="f" stroked="f">
                  <v:path arrowok="t"/>
                  <v:textbox inset="0,0,0,0">
                    <w:txbxContent>
                      <w:p w14:paraId="07A30974"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TVShowRepository</w:t>
                        </w:r>
                        <w:proofErr w:type="spellEnd"/>
                        <w:r>
                          <w:rPr>
                            <w:rFonts w:ascii="Courier New"/>
                            <w:sz w:val="18"/>
                          </w:rPr>
                          <w:t>(private</w:t>
                        </w:r>
                        <w:r>
                          <w:rPr>
                            <w:rFonts w:ascii="Courier New"/>
                            <w:spacing w:val="-12"/>
                            <w:sz w:val="18"/>
                          </w:rPr>
                          <w:t xml:space="preserve"> </w:t>
                        </w:r>
                        <w:proofErr w:type="spellStart"/>
                        <w:r>
                          <w:rPr>
                            <w:rFonts w:ascii="Courier New"/>
                            <w:sz w:val="18"/>
                          </w:rPr>
                          <w:t>val</w:t>
                        </w:r>
                        <w:proofErr w:type="spellEnd"/>
                        <w:r>
                          <w:rPr>
                            <w:rFonts w:ascii="Courier New"/>
                            <w:spacing w:val="-12"/>
                            <w:sz w:val="18"/>
                          </w:rPr>
                          <w:t xml:space="preserve"> </w:t>
                        </w:r>
                        <w:proofErr w:type="spellStart"/>
                        <w:r>
                          <w:rPr>
                            <w:rFonts w:ascii="Courier New"/>
                            <w:sz w:val="18"/>
                          </w:rPr>
                          <w:t>tvService</w:t>
                        </w:r>
                        <w:proofErr w:type="spellEnd"/>
                        <w:r>
                          <w:rPr>
                            <w:rFonts w:ascii="Courier New"/>
                            <w:sz w:val="18"/>
                          </w:rPr>
                          <w:t>:</w:t>
                        </w:r>
                        <w:r>
                          <w:rPr>
                            <w:rFonts w:ascii="Courier New"/>
                            <w:spacing w:val="-12"/>
                            <w:sz w:val="18"/>
                          </w:rPr>
                          <w:t xml:space="preserve"> </w:t>
                        </w:r>
                        <w:proofErr w:type="spellStart"/>
                        <w:r>
                          <w:rPr>
                            <w:rFonts w:ascii="Courier New"/>
                            <w:sz w:val="18"/>
                          </w:rPr>
                          <w:t>TelevisionService</w:t>
                        </w:r>
                        <w:proofErr w:type="spellEnd"/>
                        <w:r>
                          <w:rPr>
                            <w:rFonts w:ascii="Courier New"/>
                            <w:sz w:val="18"/>
                          </w:rPr>
                          <w:t>)</w:t>
                        </w:r>
                        <w:r>
                          <w:rPr>
                            <w:rFonts w:ascii="Courier New"/>
                            <w:spacing w:val="-12"/>
                            <w:sz w:val="18"/>
                          </w:rPr>
                          <w:t xml:space="preserve"> </w:t>
                        </w:r>
                        <w:r>
                          <w:rPr>
                            <w:rFonts w:ascii="Courier New"/>
                            <w:spacing w:val="-10"/>
                            <w:sz w:val="18"/>
                          </w:rPr>
                          <w:t>{</w:t>
                        </w:r>
                      </w:p>
                      <w:p w14:paraId="14AE603D" w14:textId="77777777" w:rsidR="003D76C2" w:rsidRDefault="00000000">
                        <w:pPr>
                          <w:spacing w:line="202" w:lineRule="exact"/>
                          <w:ind w:left="453"/>
                          <w:rPr>
                            <w:rFonts w:ascii="Courier New"/>
                            <w:sz w:val="18"/>
                          </w:rPr>
                        </w:pPr>
                        <w:r>
                          <w:rPr>
                            <w:rFonts w:ascii="Courier New"/>
                            <w:sz w:val="18"/>
                          </w:rPr>
                          <w:t>...</w:t>
                        </w:r>
                        <w:r>
                          <w:rPr>
                            <w:rFonts w:ascii="Courier New"/>
                            <w:spacing w:val="-5"/>
                            <w:sz w:val="18"/>
                          </w:rPr>
                          <w:t xml:space="preserve"> </w:t>
                        </w:r>
                        <w:r>
                          <w:rPr>
                            <w:rFonts w:ascii="Courier New"/>
                            <w:spacing w:val="-10"/>
                            <w:sz w:val="18"/>
                          </w:rPr>
                          <w:t>}</w:t>
                        </w:r>
                      </w:p>
                    </w:txbxContent>
                  </v:textbox>
                </v:shape>
                <w10:wrap type="topAndBottom" anchorx="page"/>
              </v:group>
            </w:pict>
          </mc:Fallback>
        </mc:AlternateContent>
      </w:r>
    </w:p>
    <w:p w14:paraId="4B85C4AE" w14:textId="77777777" w:rsidR="003D76C2" w:rsidRDefault="00000000">
      <w:pPr>
        <w:pStyle w:val="ListParagraph"/>
        <w:numPr>
          <w:ilvl w:val="0"/>
          <w:numId w:val="2"/>
        </w:numPr>
        <w:tabs>
          <w:tab w:val="left" w:pos="1274"/>
        </w:tabs>
        <w:spacing w:before="13"/>
        <w:ind w:left="1274" w:right="502"/>
        <w:jc w:val="left"/>
        <w:rPr>
          <w:sz w:val="20"/>
        </w:rPr>
      </w:pPr>
      <w:r>
        <w:rPr>
          <w:sz w:val="20"/>
        </w:rPr>
        <w:t>Add</w:t>
      </w:r>
      <w:r>
        <w:rPr>
          <w:spacing w:val="-8"/>
          <w:sz w:val="20"/>
        </w:rPr>
        <w:t xml:space="preserve"> </w:t>
      </w:r>
      <w:proofErr w:type="spellStart"/>
      <w:r>
        <w:rPr>
          <w:rFonts w:ascii="Courier New"/>
          <w:b/>
        </w:rPr>
        <w:t>tvShowsLiveData</w:t>
      </w:r>
      <w:proofErr w:type="spellEnd"/>
      <w:r>
        <w:rPr>
          <w:rFonts w:ascii="Courier New"/>
          <w:b/>
          <w:spacing w:val="-80"/>
        </w:rPr>
        <w:t xml:space="preserve"> </w:t>
      </w:r>
      <w:r>
        <w:rPr>
          <w:sz w:val="20"/>
        </w:rPr>
        <w:t>for</w:t>
      </w:r>
      <w:r>
        <w:rPr>
          <w:spacing w:val="-4"/>
          <w:sz w:val="20"/>
        </w:rPr>
        <w:t xml:space="preserve"> </w:t>
      </w:r>
      <w:r>
        <w:rPr>
          <w:sz w:val="20"/>
        </w:rPr>
        <w:t>the</w:t>
      </w:r>
      <w:r>
        <w:rPr>
          <w:spacing w:val="-4"/>
          <w:sz w:val="20"/>
        </w:rPr>
        <w:t xml:space="preserve"> </w:t>
      </w:r>
      <w:r>
        <w:rPr>
          <w:sz w:val="20"/>
        </w:rPr>
        <w:t>list</w:t>
      </w:r>
      <w:r>
        <w:rPr>
          <w:spacing w:val="-4"/>
          <w:sz w:val="20"/>
        </w:rPr>
        <w:t xml:space="preserve"> </w:t>
      </w:r>
      <w:r>
        <w:rPr>
          <w:sz w:val="20"/>
        </w:rPr>
        <w:t>of</w:t>
      </w:r>
      <w:r>
        <w:rPr>
          <w:spacing w:val="-4"/>
          <w:sz w:val="20"/>
        </w:rPr>
        <w:t xml:space="preserve"> </w:t>
      </w:r>
      <w:r>
        <w:rPr>
          <w:sz w:val="20"/>
        </w:rPr>
        <w:t>TV</w:t>
      </w:r>
      <w:r>
        <w:rPr>
          <w:spacing w:val="-5"/>
          <w:sz w:val="20"/>
        </w:rPr>
        <w:t xml:space="preserve"> </w:t>
      </w:r>
      <w:r>
        <w:rPr>
          <w:sz w:val="20"/>
        </w:rPr>
        <w:t>shows,</w:t>
      </w:r>
      <w:r>
        <w:rPr>
          <w:spacing w:val="-4"/>
          <w:sz w:val="20"/>
        </w:rPr>
        <w:t xml:space="preserve"> </w:t>
      </w:r>
      <w:proofErr w:type="spellStart"/>
      <w:r>
        <w:rPr>
          <w:sz w:val="20"/>
        </w:rPr>
        <w:t>errorLiveData</w:t>
      </w:r>
      <w:proofErr w:type="spellEnd"/>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 xml:space="preserve">error message, and replace the </w:t>
      </w:r>
      <w:proofErr w:type="spellStart"/>
      <w:r>
        <w:rPr>
          <w:rFonts w:ascii="Courier New"/>
          <w:b/>
        </w:rPr>
        <w:t>apiKey</w:t>
      </w:r>
      <w:proofErr w:type="spellEnd"/>
      <w:r>
        <w:rPr>
          <w:rFonts w:ascii="Courier New"/>
          <w:b/>
          <w:spacing w:val="-73"/>
        </w:rPr>
        <w:t xml:space="preserve"> </w:t>
      </w:r>
      <w:r>
        <w:rPr>
          <w:sz w:val="20"/>
        </w:rPr>
        <w:t>with the API key you got from The Movie Database API:</w:t>
      </w:r>
    </w:p>
    <w:p w14:paraId="65D72A7D" w14:textId="77777777" w:rsidR="003D76C2" w:rsidRDefault="00D51F7C">
      <w:pPr>
        <w:pStyle w:val="BodyText"/>
        <w:spacing w:before="5"/>
        <w:rPr>
          <w:sz w:val="9"/>
        </w:rPr>
      </w:pPr>
      <w:r>
        <w:rPr>
          <w:noProof/>
        </w:rPr>
        <mc:AlternateContent>
          <mc:Choice Requires="wpg">
            <w:drawing>
              <wp:anchor distT="0" distB="0" distL="0" distR="0" simplePos="0" relativeHeight="487768576" behindDoc="1" locked="0" layoutInCell="1" allowOverlap="1" wp14:anchorId="5E824400" wp14:editId="46779D80">
                <wp:simplePos x="0" y="0"/>
                <wp:positionH relativeFrom="page">
                  <wp:posOffset>1120140</wp:posOffset>
                </wp:positionH>
                <wp:positionV relativeFrom="paragraph">
                  <wp:posOffset>96520</wp:posOffset>
                </wp:positionV>
                <wp:extent cx="5074920" cy="1641475"/>
                <wp:effectExtent l="0" t="0" r="5080" b="0"/>
                <wp:wrapTopAndBottom/>
                <wp:docPr id="250" name="docshapegroup1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764" y="152"/>
                          <a:chExt cx="7992" cy="2585"/>
                        </a:xfrm>
                      </wpg:grpSpPr>
                      <wps:wsp>
                        <wps:cNvPr id="251" name="docshape1309"/>
                        <wps:cNvSpPr>
                          <a:spLocks/>
                        </wps:cNvSpPr>
                        <wps:spPr bwMode="auto">
                          <a:xfrm>
                            <a:off x="1764" y="161"/>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 name="docshape1310"/>
                        <wps:cNvSpPr>
                          <a:spLocks/>
                        </wps:cNvSpPr>
                        <wps:spPr bwMode="auto">
                          <a:xfrm>
                            <a:off x="1764" y="151"/>
                            <a:ext cx="7992" cy="2585"/>
                          </a:xfrm>
                          <a:custGeom>
                            <a:avLst/>
                            <a:gdLst>
                              <a:gd name="T0" fmla="+- 0 9756 1764"/>
                              <a:gd name="T1" fmla="*/ T0 w 7992"/>
                              <a:gd name="T2" fmla="+- 0 2716 152"/>
                              <a:gd name="T3" fmla="*/ 2716 h 2585"/>
                              <a:gd name="T4" fmla="+- 0 1764 1764"/>
                              <a:gd name="T5" fmla="*/ T4 w 7992"/>
                              <a:gd name="T6" fmla="+- 0 2716 152"/>
                              <a:gd name="T7" fmla="*/ 2716 h 2585"/>
                              <a:gd name="T8" fmla="+- 0 1764 1764"/>
                              <a:gd name="T9" fmla="*/ T8 w 7992"/>
                              <a:gd name="T10" fmla="+- 0 2736 152"/>
                              <a:gd name="T11" fmla="*/ 2736 h 2585"/>
                              <a:gd name="T12" fmla="+- 0 9756 1764"/>
                              <a:gd name="T13" fmla="*/ T12 w 7992"/>
                              <a:gd name="T14" fmla="+- 0 2736 152"/>
                              <a:gd name="T15" fmla="*/ 2736 h 2585"/>
                              <a:gd name="T16" fmla="+- 0 9756 1764"/>
                              <a:gd name="T17" fmla="*/ T16 w 7992"/>
                              <a:gd name="T18" fmla="+- 0 2716 152"/>
                              <a:gd name="T19" fmla="*/ 2716 h 2585"/>
                              <a:gd name="T20" fmla="+- 0 9756 1764"/>
                              <a:gd name="T21" fmla="*/ T20 w 7992"/>
                              <a:gd name="T22" fmla="+- 0 152 152"/>
                              <a:gd name="T23" fmla="*/ 152 h 2585"/>
                              <a:gd name="T24" fmla="+- 0 1764 1764"/>
                              <a:gd name="T25" fmla="*/ T24 w 7992"/>
                              <a:gd name="T26" fmla="+- 0 152 152"/>
                              <a:gd name="T27" fmla="*/ 152 h 2585"/>
                              <a:gd name="T28" fmla="+- 0 1764 1764"/>
                              <a:gd name="T29" fmla="*/ T28 w 7992"/>
                              <a:gd name="T30" fmla="+- 0 172 152"/>
                              <a:gd name="T31" fmla="*/ 172 h 2585"/>
                              <a:gd name="T32" fmla="+- 0 9756 1764"/>
                              <a:gd name="T33" fmla="*/ T32 w 7992"/>
                              <a:gd name="T34" fmla="+- 0 172 152"/>
                              <a:gd name="T35" fmla="*/ 172 h 2585"/>
                              <a:gd name="T36" fmla="+- 0 9756 1764"/>
                              <a:gd name="T37" fmla="*/ T36 w 7992"/>
                              <a:gd name="T38" fmla="+- 0 152 152"/>
                              <a:gd name="T39" fmla="*/ 152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docshape1311"/>
                        <wps:cNvSpPr txBox="1">
                          <a:spLocks/>
                        </wps:cNvSpPr>
                        <wps:spPr bwMode="auto">
                          <a:xfrm>
                            <a:off x="1764" y="171"/>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35EBA" w14:textId="77777777" w:rsidR="003D76C2" w:rsidRDefault="00000000">
                              <w:pPr>
                                <w:spacing w:before="40"/>
                                <w:ind w:left="453"/>
                                <w:rPr>
                                  <w:rFonts w:ascii="Courier New"/>
                                  <w:sz w:val="18"/>
                                </w:rPr>
                              </w:pPr>
                              <w:r>
                                <w:rPr>
                                  <w:rFonts w:ascii="Courier New"/>
                                  <w:sz w:val="18"/>
                                </w:rPr>
                                <w:t>private</w:t>
                              </w:r>
                              <w:r>
                                <w:rPr>
                                  <w:rFonts w:ascii="Courier New"/>
                                  <w:spacing w:val="-5"/>
                                  <w:sz w:val="18"/>
                                </w:rPr>
                                <w:t xml:space="preserve"> </w:t>
                              </w:r>
                              <w:proofErr w:type="spellStart"/>
                              <w:r>
                                <w:rPr>
                                  <w:rFonts w:ascii="Courier New"/>
                                  <w:sz w:val="18"/>
                                </w:rPr>
                                <w:t>val</w:t>
                              </w:r>
                              <w:proofErr w:type="spellEnd"/>
                              <w:r>
                                <w:rPr>
                                  <w:rFonts w:ascii="Courier New"/>
                                  <w:spacing w:val="-4"/>
                                  <w:sz w:val="18"/>
                                </w:rPr>
                                <w:t xml:space="preserve"> </w:t>
                              </w:r>
                              <w:proofErr w:type="spellStart"/>
                              <w:r>
                                <w:rPr>
                                  <w:rFonts w:ascii="Courier New"/>
                                  <w:sz w:val="18"/>
                                </w:rPr>
                                <w:t>apiKey</w:t>
                              </w:r>
                              <w:proofErr w:type="spellEnd"/>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w:t>
                              </w:r>
                              <w:proofErr w:type="spellStart"/>
                              <w:r>
                                <w:rPr>
                                  <w:rFonts w:ascii="Courier New"/>
                                  <w:spacing w:val="-2"/>
                                  <w:sz w:val="18"/>
                                </w:rPr>
                                <w:t>your_api_key_here</w:t>
                              </w:r>
                              <w:proofErr w:type="spellEnd"/>
                              <w:r>
                                <w:rPr>
                                  <w:rFonts w:ascii="Courier New"/>
                                  <w:spacing w:val="-2"/>
                                  <w:sz w:val="18"/>
                                </w:rPr>
                                <w:t>"</w:t>
                              </w:r>
                            </w:p>
                            <w:p w14:paraId="03F5EFE6" w14:textId="77777777" w:rsidR="003D76C2" w:rsidRDefault="003D76C2">
                              <w:pPr>
                                <w:rPr>
                                  <w:rFonts w:ascii="Courier New"/>
                                  <w:sz w:val="20"/>
                                </w:rPr>
                              </w:pPr>
                            </w:p>
                            <w:p w14:paraId="0D00FFD5" w14:textId="77777777" w:rsidR="003D76C2" w:rsidRDefault="00000000">
                              <w:pPr>
                                <w:spacing w:before="130" w:line="328" w:lineRule="auto"/>
                                <w:ind w:left="453" w:right="840"/>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tvShowsLiveData</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MutableLiveData</w:t>
                              </w:r>
                              <w:proofErr w:type="spellEnd"/>
                              <w:r>
                                <w:rPr>
                                  <w:rFonts w:ascii="Courier New"/>
                                  <w:sz w:val="18"/>
                                </w:rPr>
                                <w:t>&lt;List&lt;</w:t>
                              </w:r>
                              <w:proofErr w:type="spellStart"/>
                              <w:r>
                                <w:rPr>
                                  <w:rFonts w:ascii="Courier New"/>
                                  <w:sz w:val="18"/>
                                </w:rPr>
                                <w:t>TVShow</w:t>
                              </w:r>
                              <w:proofErr w:type="spellEnd"/>
                              <w:r>
                                <w:rPr>
                                  <w:rFonts w:ascii="Courier New"/>
                                  <w:sz w:val="18"/>
                                </w:rPr>
                                <w:t xml:space="preserve">&gt;&gt;()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errorLiveData</w:t>
                              </w:r>
                              <w:proofErr w:type="spellEnd"/>
                              <w:r>
                                <w:rPr>
                                  <w:rFonts w:ascii="Courier New"/>
                                  <w:sz w:val="18"/>
                                </w:rPr>
                                <w:t xml:space="preserve"> = </w:t>
                              </w:r>
                              <w:proofErr w:type="spellStart"/>
                              <w:r>
                                <w:rPr>
                                  <w:rFonts w:ascii="Courier New"/>
                                  <w:sz w:val="18"/>
                                </w:rPr>
                                <w:t>MutableLiveData</w:t>
                              </w:r>
                              <w:proofErr w:type="spellEnd"/>
                              <w:r>
                                <w:rPr>
                                  <w:rFonts w:ascii="Courier New"/>
                                  <w:sz w:val="18"/>
                                </w:rPr>
                                <w:t>&lt;String&gt;()</w:t>
                              </w:r>
                            </w:p>
                            <w:p w14:paraId="7A634779" w14:textId="77777777" w:rsidR="003D76C2" w:rsidRDefault="003D76C2">
                              <w:pPr>
                                <w:spacing w:before="9"/>
                                <w:rPr>
                                  <w:rFonts w:ascii="Courier New"/>
                                  <w:sz w:val="24"/>
                                </w:rPr>
                              </w:pPr>
                            </w:p>
                            <w:p w14:paraId="4DB9D688" w14:textId="77777777" w:rsidR="003D76C2" w:rsidRDefault="00000000">
                              <w:pPr>
                                <w:spacing w:line="328" w:lineRule="auto"/>
                                <w:ind w:left="885" w:right="3699" w:hanging="432"/>
                                <w:rPr>
                                  <w:rFonts w:ascii="Courier New"/>
                                  <w:sz w:val="18"/>
                                </w:rPr>
                              </w:pPr>
                              <w:proofErr w:type="spellStart"/>
                              <w:r>
                                <w:rPr>
                                  <w:rFonts w:ascii="Courier New"/>
                                  <w:sz w:val="18"/>
                                </w:rPr>
                                <w:t>val</w:t>
                              </w:r>
                              <w:proofErr w:type="spellEnd"/>
                              <w:r>
                                <w:rPr>
                                  <w:rFonts w:ascii="Courier New"/>
                                  <w:spacing w:val="-19"/>
                                  <w:sz w:val="18"/>
                                </w:rPr>
                                <w:t xml:space="preserve"> </w:t>
                              </w:r>
                              <w:proofErr w:type="spellStart"/>
                              <w:r>
                                <w:rPr>
                                  <w:rFonts w:ascii="Courier New"/>
                                  <w:sz w:val="18"/>
                                </w:rPr>
                                <w:t>tvShows</w:t>
                              </w:r>
                              <w:proofErr w:type="spellEnd"/>
                              <w:r>
                                <w:rPr>
                                  <w:rFonts w:ascii="Courier New"/>
                                  <w:sz w:val="18"/>
                                </w:rPr>
                                <w:t>:</w:t>
                              </w:r>
                              <w:r>
                                <w:rPr>
                                  <w:rFonts w:ascii="Courier New"/>
                                  <w:spacing w:val="-19"/>
                                  <w:sz w:val="18"/>
                                </w:rPr>
                                <w:t xml:space="preserve"> </w:t>
                              </w:r>
                              <w:proofErr w:type="spellStart"/>
                              <w:r>
                                <w:rPr>
                                  <w:rFonts w:ascii="Courier New"/>
                                  <w:sz w:val="18"/>
                                </w:rPr>
                                <w:t>LiveData</w:t>
                              </w:r>
                              <w:proofErr w:type="spellEnd"/>
                              <w:r>
                                <w:rPr>
                                  <w:rFonts w:ascii="Courier New"/>
                                  <w:sz w:val="18"/>
                                </w:rPr>
                                <w:t>&lt;List&lt;</w:t>
                              </w:r>
                              <w:proofErr w:type="spellStart"/>
                              <w:r>
                                <w:rPr>
                                  <w:rFonts w:ascii="Courier New"/>
                                  <w:sz w:val="18"/>
                                </w:rPr>
                                <w:t>TVShow</w:t>
                              </w:r>
                              <w:proofErr w:type="spellEnd"/>
                              <w:r>
                                <w:rPr>
                                  <w:rFonts w:ascii="Courier New"/>
                                  <w:sz w:val="18"/>
                                </w:rPr>
                                <w:t xml:space="preserve">&gt;&gt; get() = </w:t>
                              </w:r>
                              <w:proofErr w:type="spellStart"/>
                              <w:r>
                                <w:rPr>
                                  <w:rFonts w:ascii="Courier New"/>
                                  <w:sz w:val="18"/>
                                </w:rPr>
                                <w:t>tvShowsLiveData</w:t>
                              </w:r>
                              <w:proofErr w:type="spellEnd"/>
                            </w:p>
                            <w:p w14:paraId="6D67F6B2" w14:textId="77777777" w:rsidR="003D76C2" w:rsidRDefault="00000000">
                              <w:pPr>
                                <w:spacing w:line="328" w:lineRule="auto"/>
                                <w:ind w:left="885" w:right="4318" w:hanging="432"/>
                                <w:rPr>
                                  <w:rFonts w:ascii="Courier New"/>
                                  <w:sz w:val="18"/>
                                </w:rPr>
                              </w:pPr>
                              <w:proofErr w:type="spellStart"/>
                              <w:r>
                                <w:rPr>
                                  <w:rFonts w:ascii="Courier New"/>
                                  <w:sz w:val="18"/>
                                </w:rPr>
                                <w:t>val</w:t>
                              </w:r>
                              <w:proofErr w:type="spellEnd"/>
                              <w:r>
                                <w:rPr>
                                  <w:rFonts w:ascii="Courier New"/>
                                  <w:spacing w:val="-19"/>
                                  <w:sz w:val="18"/>
                                </w:rPr>
                                <w:t xml:space="preserve"> </w:t>
                              </w:r>
                              <w:r>
                                <w:rPr>
                                  <w:rFonts w:ascii="Courier New"/>
                                  <w:sz w:val="18"/>
                                </w:rPr>
                                <w:t>error:</w:t>
                              </w:r>
                              <w:r>
                                <w:rPr>
                                  <w:rFonts w:ascii="Courier New"/>
                                  <w:spacing w:val="-19"/>
                                  <w:sz w:val="18"/>
                                </w:rPr>
                                <w:t xml:space="preserve"> </w:t>
                              </w:r>
                              <w:proofErr w:type="spellStart"/>
                              <w:r>
                                <w:rPr>
                                  <w:rFonts w:ascii="Courier New"/>
                                  <w:sz w:val="18"/>
                                </w:rPr>
                                <w:t>LiveData</w:t>
                              </w:r>
                              <w:proofErr w:type="spellEnd"/>
                              <w:r>
                                <w:rPr>
                                  <w:rFonts w:ascii="Courier New"/>
                                  <w:sz w:val="18"/>
                                </w:rPr>
                                <w:t xml:space="preserve">&lt;String&gt; get() = </w:t>
                              </w:r>
                              <w:proofErr w:type="spellStart"/>
                              <w:r>
                                <w:rPr>
                                  <w:rFonts w:ascii="Courier New"/>
                                  <w:sz w:val="18"/>
                                </w:rPr>
                                <w:t>errorLiveData</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824400" id="docshapegroup1308" o:spid="_x0000_s2192" style="position:absolute;margin-left:88.2pt;margin-top:7.6pt;width:399.6pt;height:129.25pt;z-index:-15547904;mso-wrap-distance-left:0;mso-wrap-distance-right:0;mso-position-horizontal-relative:page;mso-position-vertical-relative:text" coordorigin="1764,152"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">
                <v:rect id="docshape1309" o:spid="_x0000_s2193" style="position:absolute;left:1764;top:161;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" fillcolor="#f6f6f6" stroked="f">
                  <v:path arrowok="t"/>
                </v:rect>
                <v:shape id="docshape1310" o:spid="_x0000_s2194" style="position:absolute;left:1764;top:151;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" path="m7992,2564l,2564r,20l7992,2584r,-20xm7992,l,,,20r7992,l7992,xe" fillcolor="#dadada" stroked="f">
                  <v:path arrowok="t" o:connecttype="custom" o:connectlocs="7992,2716;0,2716;0,2736;7992,2736;7992,2716;7992,152;0,152;0,172;7992,172;7992,152" o:connectangles="0,0,0,0,0,0,0,0,0,0"/>
                </v:shape>
                <v:shape id="docshape1311" o:spid="_x0000_s2195" type="#_x0000_t202" style="position:absolute;left:1764;top:171;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" filled="f" stroked="f">
                  <v:path arrowok="t"/>
                  <v:textbox inset="0,0,0,0">
                    <w:txbxContent>
                      <w:p w14:paraId="4C235EBA" w14:textId="77777777" w:rsidR="003D76C2" w:rsidRDefault="00000000">
                        <w:pPr>
                          <w:spacing w:before="40"/>
                          <w:ind w:left="453"/>
                          <w:rPr>
                            <w:rFonts w:ascii="Courier New"/>
                            <w:sz w:val="18"/>
                          </w:rPr>
                        </w:pPr>
                        <w:r>
                          <w:rPr>
                            <w:rFonts w:ascii="Courier New"/>
                            <w:sz w:val="18"/>
                          </w:rPr>
                          <w:t>private</w:t>
                        </w:r>
                        <w:r>
                          <w:rPr>
                            <w:rFonts w:ascii="Courier New"/>
                            <w:spacing w:val="-5"/>
                            <w:sz w:val="18"/>
                          </w:rPr>
                          <w:t xml:space="preserve"> </w:t>
                        </w:r>
                        <w:proofErr w:type="spellStart"/>
                        <w:r>
                          <w:rPr>
                            <w:rFonts w:ascii="Courier New"/>
                            <w:sz w:val="18"/>
                          </w:rPr>
                          <w:t>val</w:t>
                        </w:r>
                        <w:proofErr w:type="spellEnd"/>
                        <w:r>
                          <w:rPr>
                            <w:rFonts w:ascii="Courier New"/>
                            <w:spacing w:val="-4"/>
                            <w:sz w:val="18"/>
                          </w:rPr>
                          <w:t xml:space="preserve"> </w:t>
                        </w:r>
                        <w:proofErr w:type="spellStart"/>
                        <w:r>
                          <w:rPr>
                            <w:rFonts w:ascii="Courier New"/>
                            <w:sz w:val="18"/>
                          </w:rPr>
                          <w:t>apiKey</w:t>
                        </w:r>
                        <w:proofErr w:type="spellEnd"/>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w:t>
                        </w:r>
                        <w:proofErr w:type="spellStart"/>
                        <w:r>
                          <w:rPr>
                            <w:rFonts w:ascii="Courier New"/>
                            <w:spacing w:val="-2"/>
                            <w:sz w:val="18"/>
                          </w:rPr>
                          <w:t>your_api_key_here</w:t>
                        </w:r>
                        <w:proofErr w:type="spellEnd"/>
                        <w:r>
                          <w:rPr>
                            <w:rFonts w:ascii="Courier New"/>
                            <w:spacing w:val="-2"/>
                            <w:sz w:val="18"/>
                          </w:rPr>
                          <w:t>"</w:t>
                        </w:r>
                      </w:p>
                      <w:p w14:paraId="03F5EFE6" w14:textId="77777777" w:rsidR="003D76C2" w:rsidRDefault="003D76C2">
                        <w:pPr>
                          <w:rPr>
                            <w:rFonts w:ascii="Courier New"/>
                            <w:sz w:val="20"/>
                          </w:rPr>
                        </w:pPr>
                      </w:p>
                      <w:p w14:paraId="0D00FFD5" w14:textId="77777777" w:rsidR="003D76C2" w:rsidRDefault="00000000">
                        <w:pPr>
                          <w:spacing w:before="130" w:line="328" w:lineRule="auto"/>
                          <w:ind w:left="453" w:right="840"/>
                          <w:rPr>
                            <w:rFonts w:ascii="Courier New"/>
                            <w:sz w:val="18"/>
                          </w:rPr>
                        </w:pPr>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tvShowsLiveData</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MutableLiveData</w:t>
                        </w:r>
                        <w:proofErr w:type="spellEnd"/>
                        <w:r>
                          <w:rPr>
                            <w:rFonts w:ascii="Courier New"/>
                            <w:sz w:val="18"/>
                          </w:rPr>
                          <w:t>&lt;List&lt;</w:t>
                        </w:r>
                        <w:proofErr w:type="spellStart"/>
                        <w:r>
                          <w:rPr>
                            <w:rFonts w:ascii="Courier New"/>
                            <w:sz w:val="18"/>
                          </w:rPr>
                          <w:t>TVShow</w:t>
                        </w:r>
                        <w:proofErr w:type="spellEnd"/>
                        <w:r>
                          <w:rPr>
                            <w:rFonts w:ascii="Courier New"/>
                            <w:sz w:val="18"/>
                          </w:rPr>
                          <w:t xml:space="preserve">&gt;&gt;() private </w:t>
                        </w:r>
                        <w:proofErr w:type="spellStart"/>
                        <w:r>
                          <w:rPr>
                            <w:rFonts w:ascii="Courier New"/>
                            <w:sz w:val="18"/>
                          </w:rPr>
                          <w:t>val</w:t>
                        </w:r>
                        <w:proofErr w:type="spellEnd"/>
                        <w:r>
                          <w:rPr>
                            <w:rFonts w:ascii="Courier New"/>
                            <w:sz w:val="18"/>
                          </w:rPr>
                          <w:t xml:space="preserve"> </w:t>
                        </w:r>
                        <w:proofErr w:type="spellStart"/>
                        <w:r>
                          <w:rPr>
                            <w:rFonts w:ascii="Courier New"/>
                            <w:sz w:val="18"/>
                          </w:rPr>
                          <w:t>errorLiveData</w:t>
                        </w:r>
                        <w:proofErr w:type="spellEnd"/>
                        <w:r>
                          <w:rPr>
                            <w:rFonts w:ascii="Courier New"/>
                            <w:sz w:val="18"/>
                          </w:rPr>
                          <w:t xml:space="preserve"> = </w:t>
                        </w:r>
                        <w:proofErr w:type="spellStart"/>
                        <w:r>
                          <w:rPr>
                            <w:rFonts w:ascii="Courier New"/>
                            <w:sz w:val="18"/>
                          </w:rPr>
                          <w:t>MutableLiveData</w:t>
                        </w:r>
                        <w:proofErr w:type="spellEnd"/>
                        <w:r>
                          <w:rPr>
                            <w:rFonts w:ascii="Courier New"/>
                            <w:sz w:val="18"/>
                          </w:rPr>
                          <w:t>&lt;String&gt;()</w:t>
                        </w:r>
                      </w:p>
                      <w:p w14:paraId="7A634779" w14:textId="77777777" w:rsidR="003D76C2" w:rsidRDefault="003D76C2">
                        <w:pPr>
                          <w:spacing w:before="9"/>
                          <w:rPr>
                            <w:rFonts w:ascii="Courier New"/>
                            <w:sz w:val="24"/>
                          </w:rPr>
                        </w:pPr>
                      </w:p>
                      <w:p w14:paraId="4DB9D688" w14:textId="77777777" w:rsidR="003D76C2" w:rsidRDefault="00000000">
                        <w:pPr>
                          <w:spacing w:line="328" w:lineRule="auto"/>
                          <w:ind w:left="885" w:right="3699" w:hanging="432"/>
                          <w:rPr>
                            <w:rFonts w:ascii="Courier New"/>
                            <w:sz w:val="18"/>
                          </w:rPr>
                        </w:pPr>
                        <w:proofErr w:type="spellStart"/>
                        <w:r>
                          <w:rPr>
                            <w:rFonts w:ascii="Courier New"/>
                            <w:sz w:val="18"/>
                          </w:rPr>
                          <w:t>val</w:t>
                        </w:r>
                        <w:proofErr w:type="spellEnd"/>
                        <w:r>
                          <w:rPr>
                            <w:rFonts w:ascii="Courier New"/>
                            <w:spacing w:val="-19"/>
                            <w:sz w:val="18"/>
                          </w:rPr>
                          <w:t xml:space="preserve"> </w:t>
                        </w:r>
                        <w:proofErr w:type="spellStart"/>
                        <w:r>
                          <w:rPr>
                            <w:rFonts w:ascii="Courier New"/>
                            <w:sz w:val="18"/>
                          </w:rPr>
                          <w:t>tvShows</w:t>
                        </w:r>
                        <w:proofErr w:type="spellEnd"/>
                        <w:r>
                          <w:rPr>
                            <w:rFonts w:ascii="Courier New"/>
                            <w:sz w:val="18"/>
                          </w:rPr>
                          <w:t>:</w:t>
                        </w:r>
                        <w:r>
                          <w:rPr>
                            <w:rFonts w:ascii="Courier New"/>
                            <w:spacing w:val="-19"/>
                            <w:sz w:val="18"/>
                          </w:rPr>
                          <w:t xml:space="preserve"> </w:t>
                        </w:r>
                        <w:proofErr w:type="spellStart"/>
                        <w:r>
                          <w:rPr>
                            <w:rFonts w:ascii="Courier New"/>
                            <w:sz w:val="18"/>
                          </w:rPr>
                          <w:t>LiveData</w:t>
                        </w:r>
                        <w:proofErr w:type="spellEnd"/>
                        <w:r>
                          <w:rPr>
                            <w:rFonts w:ascii="Courier New"/>
                            <w:sz w:val="18"/>
                          </w:rPr>
                          <w:t>&lt;List&lt;</w:t>
                        </w:r>
                        <w:proofErr w:type="spellStart"/>
                        <w:r>
                          <w:rPr>
                            <w:rFonts w:ascii="Courier New"/>
                            <w:sz w:val="18"/>
                          </w:rPr>
                          <w:t>TVShow</w:t>
                        </w:r>
                        <w:proofErr w:type="spellEnd"/>
                        <w:r>
                          <w:rPr>
                            <w:rFonts w:ascii="Courier New"/>
                            <w:sz w:val="18"/>
                          </w:rPr>
                          <w:t xml:space="preserve">&gt;&gt; get() = </w:t>
                        </w:r>
                        <w:proofErr w:type="spellStart"/>
                        <w:r>
                          <w:rPr>
                            <w:rFonts w:ascii="Courier New"/>
                            <w:sz w:val="18"/>
                          </w:rPr>
                          <w:t>tvShowsLiveData</w:t>
                        </w:r>
                        <w:proofErr w:type="spellEnd"/>
                      </w:p>
                      <w:p w14:paraId="6D67F6B2" w14:textId="77777777" w:rsidR="003D76C2" w:rsidRDefault="00000000">
                        <w:pPr>
                          <w:spacing w:line="328" w:lineRule="auto"/>
                          <w:ind w:left="885" w:right="4318" w:hanging="432"/>
                          <w:rPr>
                            <w:rFonts w:ascii="Courier New"/>
                            <w:sz w:val="18"/>
                          </w:rPr>
                        </w:pPr>
                        <w:proofErr w:type="spellStart"/>
                        <w:r>
                          <w:rPr>
                            <w:rFonts w:ascii="Courier New"/>
                            <w:sz w:val="18"/>
                          </w:rPr>
                          <w:t>val</w:t>
                        </w:r>
                        <w:proofErr w:type="spellEnd"/>
                        <w:r>
                          <w:rPr>
                            <w:rFonts w:ascii="Courier New"/>
                            <w:spacing w:val="-19"/>
                            <w:sz w:val="18"/>
                          </w:rPr>
                          <w:t xml:space="preserve"> </w:t>
                        </w:r>
                        <w:r>
                          <w:rPr>
                            <w:rFonts w:ascii="Courier New"/>
                            <w:sz w:val="18"/>
                          </w:rPr>
                          <w:t>error:</w:t>
                        </w:r>
                        <w:r>
                          <w:rPr>
                            <w:rFonts w:ascii="Courier New"/>
                            <w:spacing w:val="-19"/>
                            <w:sz w:val="18"/>
                          </w:rPr>
                          <w:t xml:space="preserve"> </w:t>
                        </w:r>
                        <w:proofErr w:type="spellStart"/>
                        <w:r>
                          <w:rPr>
                            <w:rFonts w:ascii="Courier New"/>
                            <w:sz w:val="18"/>
                          </w:rPr>
                          <w:t>LiveData</w:t>
                        </w:r>
                        <w:proofErr w:type="spellEnd"/>
                        <w:r>
                          <w:rPr>
                            <w:rFonts w:ascii="Courier New"/>
                            <w:sz w:val="18"/>
                          </w:rPr>
                          <w:t xml:space="preserve">&lt;String&gt; get() = </w:t>
                        </w:r>
                        <w:proofErr w:type="spellStart"/>
                        <w:r>
                          <w:rPr>
                            <w:rFonts w:ascii="Courier New"/>
                            <w:sz w:val="18"/>
                          </w:rPr>
                          <w:t>errorLiveData</w:t>
                        </w:r>
                        <w:proofErr w:type="spellEnd"/>
                      </w:p>
                    </w:txbxContent>
                  </v:textbox>
                </v:shape>
                <w10:wrap type="topAndBottom" anchorx="page"/>
              </v:group>
            </w:pict>
          </mc:Fallback>
        </mc:AlternateContent>
      </w:r>
    </w:p>
    <w:p w14:paraId="0A85F11A" w14:textId="77777777" w:rsidR="003D76C2" w:rsidRDefault="00000000">
      <w:pPr>
        <w:pStyle w:val="ListParagraph"/>
        <w:numPr>
          <w:ilvl w:val="0"/>
          <w:numId w:val="2"/>
        </w:numPr>
        <w:tabs>
          <w:tab w:val="left" w:pos="1274"/>
        </w:tabs>
        <w:ind w:left="1274" w:right="997"/>
        <w:jc w:val="left"/>
        <w:rPr>
          <w:sz w:val="20"/>
        </w:rPr>
      </w:pPr>
      <w:r>
        <w:rPr>
          <w:sz w:val="20"/>
        </w:rPr>
        <w:t>Create</w:t>
      </w:r>
      <w:r>
        <w:rPr>
          <w:spacing w:val="-4"/>
          <w:sz w:val="20"/>
        </w:rPr>
        <w:t xml:space="preserve"> </w:t>
      </w:r>
      <w:r>
        <w:rPr>
          <w:sz w:val="20"/>
        </w:rPr>
        <w:t>a</w:t>
      </w:r>
      <w:r>
        <w:rPr>
          <w:spacing w:val="-5"/>
          <w:sz w:val="20"/>
        </w:rPr>
        <w:t xml:space="preserve"> </w:t>
      </w:r>
      <w:r>
        <w:rPr>
          <w:sz w:val="20"/>
        </w:rPr>
        <w:t>suspending</w:t>
      </w:r>
      <w:r>
        <w:rPr>
          <w:spacing w:val="-4"/>
          <w:sz w:val="20"/>
        </w:rPr>
        <w:t xml:space="preserve"> </w:t>
      </w:r>
      <w:r>
        <w:rPr>
          <w:sz w:val="20"/>
        </w:rPr>
        <w:t>function,</w:t>
      </w:r>
      <w:r>
        <w:rPr>
          <w:spacing w:val="-5"/>
          <w:sz w:val="20"/>
        </w:rPr>
        <w:t xml:space="preserve"> </w:t>
      </w:r>
      <w:proofErr w:type="spellStart"/>
      <w:r>
        <w:rPr>
          <w:rFonts w:ascii="Courier New"/>
          <w:b/>
        </w:rPr>
        <w:t>fetchTVShows</w:t>
      </w:r>
      <w:proofErr w:type="spellEnd"/>
      <w:r>
        <w:rPr>
          <w:sz w:val="20"/>
        </w:rPr>
        <w:t>,</w:t>
      </w:r>
      <w:r>
        <w:rPr>
          <w:spacing w:val="-4"/>
          <w:sz w:val="20"/>
        </w:rPr>
        <w:t xml:space="preserve"> </w:t>
      </w:r>
      <w:r>
        <w:rPr>
          <w:sz w:val="20"/>
        </w:rPr>
        <w:t>to</w:t>
      </w:r>
      <w:r>
        <w:rPr>
          <w:spacing w:val="-4"/>
          <w:sz w:val="20"/>
        </w:rPr>
        <w:t xml:space="preserve"> </w:t>
      </w:r>
      <w:r>
        <w:rPr>
          <w:sz w:val="20"/>
        </w:rPr>
        <w:t>retrieve</w:t>
      </w:r>
      <w:r>
        <w:rPr>
          <w:spacing w:val="-5"/>
          <w:sz w:val="20"/>
        </w:rPr>
        <w:t xml:space="preserve"> </w:t>
      </w:r>
      <w:r>
        <w:rPr>
          <w:sz w:val="20"/>
        </w:rPr>
        <w:t>the</w:t>
      </w:r>
      <w:r>
        <w:rPr>
          <w:spacing w:val="-4"/>
          <w:sz w:val="20"/>
        </w:rPr>
        <w:t xml:space="preserve"> </w:t>
      </w:r>
      <w:r>
        <w:rPr>
          <w:sz w:val="20"/>
        </w:rPr>
        <w:t>list</w:t>
      </w:r>
      <w:r>
        <w:rPr>
          <w:spacing w:val="-4"/>
          <w:sz w:val="20"/>
        </w:rPr>
        <w:t xml:space="preserve"> </w:t>
      </w:r>
      <w:r>
        <w:rPr>
          <w:sz w:val="20"/>
        </w:rPr>
        <w:t>from the endpoint:</w:t>
      </w:r>
    </w:p>
    <w:p w14:paraId="4F7F374E" w14:textId="77777777" w:rsidR="003D76C2" w:rsidRDefault="00D51F7C">
      <w:pPr>
        <w:pStyle w:val="BodyText"/>
        <w:spacing w:before="1"/>
        <w:rPr>
          <w:sz w:val="9"/>
        </w:rPr>
      </w:pPr>
      <w:r>
        <w:rPr>
          <w:noProof/>
        </w:rPr>
        <mc:AlternateContent>
          <mc:Choice Requires="wpg">
            <w:drawing>
              <wp:anchor distT="0" distB="0" distL="0" distR="0" simplePos="0" relativeHeight="487769088" behindDoc="1" locked="0" layoutInCell="1" allowOverlap="1" wp14:anchorId="75E207BF" wp14:editId="7B5018D4">
                <wp:simplePos x="0" y="0"/>
                <wp:positionH relativeFrom="page">
                  <wp:posOffset>1120140</wp:posOffset>
                </wp:positionH>
                <wp:positionV relativeFrom="paragraph">
                  <wp:posOffset>93980</wp:posOffset>
                </wp:positionV>
                <wp:extent cx="5074920" cy="1557020"/>
                <wp:effectExtent l="0" t="0" r="5080" b="5080"/>
                <wp:wrapTopAndBottom/>
                <wp:docPr id="246" name="docshapegroup1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57020"/>
                          <a:chOff x="1764" y="148"/>
                          <a:chExt cx="7992" cy="2452"/>
                        </a:xfrm>
                      </wpg:grpSpPr>
                      <wps:wsp>
                        <wps:cNvPr id="247" name="docshape1313"/>
                        <wps:cNvSpPr>
                          <a:spLocks/>
                        </wps:cNvSpPr>
                        <wps:spPr bwMode="auto">
                          <a:xfrm>
                            <a:off x="1764" y="157"/>
                            <a:ext cx="7992" cy="243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 name="docshape1314"/>
                        <wps:cNvSpPr>
                          <a:spLocks/>
                        </wps:cNvSpPr>
                        <wps:spPr bwMode="auto">
                          <a:xfrm>
                            <a:off x="1764" y="147"/>
                            <a:ext cx="7992" cy="2452"/>
                          </a:xfrm>
                          <a:custGeom>
                            <a:avLst/>
                            <a:gdLst>
                              <a:gd name="T0" fmla="+- 0 9756 1764"/>
                              <a:gd name="T1" fmla="*/ T0 w 7992"/>
                              <a:gd name="T2" fmla="+- 0 2579 148"/>
                              <a:gd name="T3" fmla="*/ 2579 h 2452"/>
                              <a:gd name="T4" fmla="+- 0 1764 1764"/>
                              <a:gd name="T5" fmla="*/ T4 w 7992"/>
                              <a:gd name="T6" fmla="+- 0 2579 148"/>
                              <a:gd name="T7" fmla="*/ 2579 h 2452"/>
                              <a:gd name="T8" fmla="+- 0 1764 1764"/>
                              <a:gd name="T9" fmla="*/ T8 w 7992"/>
                              <a:gd name="T10" fmla="+- 0 2599 148"/>
                              <a:gd name="T11" fmla="*/ 2599 h 2452"/>
                              <a:gd name="T12" fmla="+- 0 9756 1764"/>
                              <a:gd name="T13" fmla="*/ T12 w 7992"/>
                              <a:gd name="T14" fmla="+- 0 2599 148"/>
                              <a:gd name="T15" fmla="*/ 2599 h 2452"/>
                              <a:gd name="T16" fmla="+- 0 9756 1764"/>
                              <a:gd name="T17" fmla="*/ T16 w 7992"/>
                              <a:gd name="T18" fmla="+- 0 2579 148"/>
                              <a:gd name="T19" fmla="*/ 2579 h 2452"/>
                              <a:gd name="T20" fmla="+- 0 9756 1764"/>
                              <a:gd name="T21" fmla="*/ T20 w 7992"/>
                              <a:gd name="T22" fmla="+- 0 148 148"/>
                              <a:gd name="T23" fmla="*/ 148 h 2452"/>
                              <a:gd name="T24" fmla="+- 0 1764 1764"/>
                              <a:gd name="T25" fmla="*/ T24 w 7992"/>
                              <a:gd name="T26" fmla="+- 0 148 148"/>
                              <a:gd name="T27" fmla="*/ 148 h 2452"/>
                              <a:gd name="T28" fmla="+- 0 1764 1764"/>
                              <a:gd name="T29" fmla="*/ T28 w 7992"/>
                              <a:gd name="T30" fmla="+- 0 168 148"/>
                              <a:gd name="T31" fmla="*/ 168 h 2452"/>
                              <a:gd name="T32" fmla="+- 0 9756 1764"/>
                              <a:gd name="T33" fmla="*/ T32 w 7992"/>
                              <a:gd name="T34" fmla="+- 0 168 148"/>
                              <a:gd name="T35" fmla="*/ 168 h 2452"/>
                              <a:gd name="T36" fmla="+- 0 9756 1764"/>
                              <a:gd name="T37" fmla="*/ T36 w 7992"/>
                              <a:gd name="T38" fmla="+- 0 148 148"/>
                              <a:gd name="T39" fmla="*/ 148 h 24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452">
                                <a:moveTo>
                                  <a:pt x="7992" y="2431"/>
                                </a:moveTo>
                                <a:lnTo>
                                  <a:pt x="0" y="2431"/>
                                </a:lnTo>
                                <a:lnTo>
                                  <a:pt x="0" y="2451"/>
                                </a:lnTo>
                                <a:lnTo>
                                  <a:pt x="7992" y="2451"/>
                                </a:lnTo>
                                <a:lnTo>
                                  <a:pt x="7992" y="2431"/>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docshape1315"/>
                        <wps:cNvSpPr txBox="1">
                          <a:spLocks/>
                        </wps:cNvSpPr>
                        <wps:spPr bwMode="auto">
                          <a:xfrm>
                            <a:off x="1764" y="167"/>
                            <a:ext cx="7992" cy="2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21B20F" w14:textId="77777777" w:rsidR="003D76C2" w:rsidRDefault="00000000">
                              <w:pPr>
                                <w:spacing w:before="44" w:line="328" w:lineRule="auto"/>
                                <w:ind w:left="1317" w:right="4318" w:hanging="864"/>
                                <w:rPr>
                                  <w:rFonts w:ascii="Courier New"/>
                                  <w:b/>
                                  <w:sz w:val="18"/>
                                </w:rPr>
                              </w:pPr>
                              <w:r>
                                <w:rPr>
                                  <w:rFonts w:ascii="Courier New"/>
                                  <w:b/>
                                  <w:sz w:val="18"/>
                                </w:rPr>
                                <w:t>suspend</w:t>
                              </w:r>
                              <w:r>
                                <w:rPr>
                                  <w:rFonts w:ascii="Courier New"/>
                                  <w:b/>
                                  <w:spacing w:val="-13"/>
                                  <w:sz w:val="18"/>
                                </w:rPr>
                                <w:t xml:space="preserve"> </w:t>
                              </w:r>
                              <w:r>
                                <w:rPr>
                                  <w:rFonts w:ascii="Courier New"/>
                                  <w:b/>
                                  <w:sz w:val="18"/>
                                </w:rPr>
                                <w:t>fun</w:t>
                              </w:r>
                              <w:r>
                                <w:rPr>
                                  <w:rFonts w:ascii="Courier New"/>
                                  <w:b/>
                                  <w:spacing w:val="-13"/>
                                  <w:sz w:val="18"/>
                                </w:rPr>
                                <w:t xml:space="preserve"> </w:t>
                              </w:r>
                              <w:proofErr w:type="spellStart"/>
                              <w:r>
                                <w:rPr>
                                  <w:rFonts w:ascii="Courier New"/>
                                  <w:b/>
                                  <w:sz w:val="18"/>
                                </w:rPr>
                                <w:t>fetchTVShows</w:t>
                              </w:r>
                              <w:proofErr w:type="spellEnd"/>
                              <w:r>
                                <w:rPr>
                                  <w:rFonts w:ascii="Courier New"/>
                                  <w:b/>
                                  <w:sz w:val="18"/>
                                </w:rPr>
                                <w:t>()</w:t>
                              </w:r>
                              <w:r>
                                <w:rPr>
                                  <w:rFonts w:ascii="Courier New"/>
                                  <w:b/>
                                  <w:spacing w:val="-13"/>
                                  <w:sz w:val="18"/>
                                </w:rPr>
                                <w:t xml:space="preserve"> </w:t>
                              </w:r>
                              <w:r>
                                <w:rPr>
                                  <w:rFonts w:ascii="Courier New"/>
                                  <w:b/>
                                  <w:sz w:val="18"/>
                                </w:rPr>
                                <w:t>{ try {</w:t>
                              </w:r>
                            </w:p>
                            <w:p w14:paraId="26B8AAF0" w14:textId="77777777" w:rsidR="003D76C2" w:rsidRDefault="00000000">
                              <w:pPr>
                                <w:spacing w:before="1" w:line="328" w:lineRule="auto"/>
                                <w:ind w:left="1749"/>
                                <w:rPr>
                                  <w:rFonts w:ascii="Courier New"/>
                                  <w:b/>
                                  <w:sz w:val="18"/>
                                </w:rPr>
                              </w:pPr>
                              <w:proofErr w:type="spellStart"/>
                              <w:r>
                                <w:rPr>
                                  <w:rFonts w:ascii="Courier New"/>
                                  <w:b/>
                                  <w:sz w:val="18"/>
                                </w:rPr>
                                <w:t>val</w:t>
                              </w:r>
                              <w:proofErr w:type="spellEnd"/>
                              <w:r>
                                <w:rPr>
                                  <w:rFonts w:ascii="Courier New"/>
                                  <w:b/>
                                  <w:spacing w:val="-13"/>
                                  <w:sz w:val="18"/>
                                </w:rPr>
                                <w:t xml:space="preserve"> </w:t>
                              </w:r>
                              <w:r>
                                <w:rPr>
                                  <w:rFonts w:ascii="Courier New"/>
                                  <w:b/>
                                  <w:sz w:val="18"/>
                                </w:rPr>
                                <w:t>shows</w:t>
                              </w:r>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tvService.getTVShows</w:t>
                              </w:r>
                              <w:proofErr w:type="spellEnd"/>
                              <w:r>
                                <w:rPr>
                                  <w:rFonts w:ascii="Courier New"/>
                                  <w:b/>
                                  <w:sz w:val="18"/>
                                </w:rPr>
                                <w:t>(</w:t>
                              </w:r>
                              <w:proofErr w:type="spellStart"/>
                              <w:r>
                                <w:rPr>
                                  <w:rFonts w:ascii="Courier New"/>
                                  <w:b/>
                                  <w:sz w:val="18"/>
                                </w:rPr>
                                <w:t>apiKey</w:t>
                              </w:r>
                              <w:proofErr w:type="spellEnd"/>
                              <w:r>
                                <w:rPr>
                                  <w:rFonts w:ascii="Courier New"/>
                                  <w:b/>
                                  <w:sz w:val="18"/>
                                </w:rPr>
                                <w:t xml:space="preserve">) </w:t>
                              </w:r>
                              <w:proofErr w:type="spellStart"/>
                              <w:r>
                                <w:rPr>
                                  <w:rFonts w:ascii="Courier New"/>
                                  <w:b/>
                                  <w:spacing w:val="-2"/>
                                  <w:sz w:val="18"/>
                                </w:rPr>
                                <w:t>tvShowsLiveData.postValue</w:t>
                              </w:r>
                              <w:proofErr w:type="spellEnd"/>
                              <w:r>
                                <w:rPr>
                                  <w:rFonts w:ascii="Courier New"/>
                                  <w:b/>
                                  <w:spacing w:val="-2"/>
                                  <w:sz w:val="18"/>
                                </w:rPr>
                                <w:t>(</w:t>
                              </w:r>
                              <w:proofErr w:type="spellStart"/>
                              <w:r>
                                <w:rPr>
                                  <w:rFonts w:ascii="Courier New"/>
                                  <w:b/>
                                  <w:spacing w:val="-2"/>
                                  <w:sz w:val="18"/>
                                </w:rPr>
                                <w:t>shows.results</w:t>
                              </w:r>
                              <w:proofErr w:type="spellEnd"/>
                              <w:r>
                                <w:rPr>
                                  <w:rFonts w:ascii="Courier New"/>
                                  <w:b/>
                                  <w:spacing w:val="-2"/>
                                  <w:sz w:val="18"/>
                                </w:rPr>
                                <w:t>)</w:t>
                              </w:r>
                            </w:p>
                            <w:p w14:paraId="15828997" w14:textId="77777777" w:rsidR="003D76C2" w:rsidRDefault="00000000">
                              <w:pPr>
                                <w:spacing w:before="1"/>
                                <w:ind w:left="1317"/>
                                <w:rPr>
                                  <w:rFonts w:ascii="Courier New"/>
                                  <w:b/>
                                  <w:sz w:val="18"/>
                                </w:rPr>
                              </w:pPr>
                              <w:r>
                                <w:rPr>
                                  <w:rFonts w:ascii="Courier New"/>
                                  <w:b/>
                                  <w:sz w:val="18"/>
                                </w:rPr>
                                <w:t>}</w:t>
                              </w:r>
                              <w:r>
                                <w:rPr>
                                  <w:rFonts w:ascii="Courier New"/>
                                  <w:b/>
                                  <w:spacing w:val="-7"/>
                                  <w:sz w:val="18"/>
                                </w:rPr>
                                <w:t xml:space="preserve"> </w:t>
                              </w:r>
                              <w:r>
                                <w:rPr>
                                  <w:rFonts w:ascii="Courier New"/>
                                  <w:b/>
                                  <w:sz w:val="18"/>
                                </w:rPr>
                                <w:t>catch</w:t>
                              </w:r>
                              <w:r>
                                <w:rPr>
                                  <w:rFonts w:ascii="Courier New"/>
                                  <w:b/>
                                  <w:spacing w:val="-7"/>
                                  <w:sz w:val="18"/>
                                </w:rPr>
                                <w:t xml:space="preserve"> </w:t>
                              </w:r>
                              <w:r>
                                <w:rPr>
                                  <w:rFonts w:ascii="Courier New"/>
                                  <w:b/>
                                  <w:sz w:val="18"/>
                                </w:rPr>
                                <w:t>(exception:</w:t>
                              </w:r>
                              <w:r>
                                <w:rPr>
                                  <w:rFonts w:ascii="Courier New"/>
                                  <w:b/>
                                  <w:spacing w:val="-7"/>
                                  <w:sz w:val="18"/>
                                </w:rPr>
                                <w:t xml:space="preserve"> </w:t>
                              </w:r>
                              <w:r>
                                <w:rPr>
                                  <w:rFonts w:ascii="Courier New"/>
                                  <w:b/>
                                  <w:sz w:val="18"/>
                                </w:rPr>
                                <w:t>Exception)</w:t>
                              </w:r>
                              <w:r>
                                <w:rPr>
                                  <w:rFonts w:ascii="Courier New"/>
                                  <w:b/>
                                  <w:spacing w:val="-6"/>
                                  <w:sz w:val="18"/>
                                </w:rPr>
                                <w:t xml:space="preserve"> </w:t>
                              </w:r>
                              <w:r>
                                <w:rPr>
                                  <w:rFonts w:ascii="Courier New"/>
                                  <w:b/>
                                  <w:spacing w:val="-10"/>
                                  <w:sz w:val="18"/>
                                </w:rPr>
                                <w:t>{</w:t>
                              </w:r>
                            </w:p>
                            <w:p w14:paraId="4BE51582" w14:textId="77777777" w:rsidR="003D76C2" w:rsidRDefault="00000000">
                              <w:pPr>
                                <w:spacing w:before="77" w:line="202" w:lineRule="exact"/>
                                <w:ind w:left="1749"/>
                                <w:rPr>
                                  <w:rFonts w:ascii="Courier New"/>
                                  <w:b/>
                                  <w:sz w:val="18"/>
                                </w:rPr>
                              </w:pPr>
                              <w:proofErr w:type="spellStart"/>
                              <w:r>
                                <w:rPr>
                                  <w:rFonts w:ascii="Courier New"/>
                                  <w:b/>
                                  <w:sz w:val="18"/>
                                </w:rPr>
                                <w:t>errorLiveData.postValue</w:t>
                              </w:r>
                              <w:proofErr w:type="spellEnd"/>
                              <w:r>
                                <w:rPr>
                                  <w:rFonts w:ascii="Courier New"/>
                                  <w:b/>
                                  <w:sz w:val="18"/>
                                </w:rPr>
                                <w:t>("An</w:t>
                              </w:r>
                              <w:r>
                                <w:rPr>
                                  <w:rFonts w:ascii="Courier New"/>
                                  <w:b/>
                                  <w:spacing w:val="-16"/>
                                  <w:sz w:val="18"/>
                                </w:rPr>
                                <w:t xml:space="preserve"> </w:t>
                              </w:r>
                              <w:r>
                                <w:rPr>
                                  <w:rFonts w:ascii="Courier New"/>
                                  <w:b/>
                                  <w:sz w:val="18"/>
                                </w:rPr>
                                <w:t>error</w:t>
                              </w:r>
                              <w:r>
                                <w:rPr>
                                  <w:rFonts w:ascii="Courier New"/>
                                  <w:b/>
                                  <w:spacing w:val="-16"/>
                                  <w:sz w:val="18"/>
                                </w:rPr>
                                <w:t xml:space="preserve"> </w:t>
                              </w:r>
                              <w:r>
                                <w:rPr>
                                  <w:rFonts w:ascii="Courier New"/>
                                  <w:b/>
                                  <w:spacing w:val="-2"/>
                                  <w:sz w:val="18"/>
                                </w:rPr>
                                <w:t>occurred:</w:t>
                              </w:r>
                            </w:p>
                            <w:p w14:paraId="2E770A26" w14:textId="77777777" w:rsidR="003D76C2" w:rsidRDefault="00000000">
                              <w:pPr>
                                <w:spacing w:line="202" w:lineRule="exact"/>
                                <w:ind w:left="1965"/>
                                <w:rPr>
                                  <w:rFonts w:ascii="Courier New"/>
                                  <w:b/>
                                  <w:sz w:val="18"/>
                                </w:rPr>
                              </w:pPr>
                              <w:r>
                                <w:rPr>
                                  <w:rFonts w:ascii="Courier New"/>
                                  <w:b/>
                                  <w:spacing w:val="-2"/>
                                  <w:sz w:val="18"/>
                                </w:rPr>
                                <w:t>${</w:t>
                              </w:r>
                              <w:proofErr w:type="spellStart"/>
                              <w:r>
                                <w:rPr>
                                  <w:rFonts w:ascii="Courier New"/>
                                  <w:b/>
                                  <w:spacing w:val="-2"/>
                                  <w:sz w:val="18"/>
                                </w:rPr>
                                <w:t>exception.message</w:t>
                              </w:r>
                              <w:proofErr w:type="spellEnd"/>
                              <w:r>
                                <w:rPr>
                                  <w:rFonts w:ascii="Courier New"/>
                                  <w:b/>
                                  <w:spacing w:val="-2"/>
                                  <w:sz w:val="18"/>
                                </w:rPr>
                                <w:t>}")</w:t>
                              </w:r>
                            </w:p>
                            <w:p w14:paraId="27CD1931" w14:textId="77777777" w:rsidR="003D76C2" w:rsidRDefault="00000000">
                              <w:pPr>
                                <w:spacing w:before="16"/>
                                <w:ind w:left="1317"/>
                                <w:rPr>
                                  <w:rFonts w:ascii="Courier New"/>
                                  <w:b/>
                                  <w:sz w:val="18"/>
                                </w:rPr>
                              </w:pPr>
                              <w:r>
                                <w:rPr>
                                  <w:rFonts w:ascii="Courier New"/>
                                  <w:b/>
                                  <w:sz w:val="18"/>
                                </w:rPr>
                                <w:t>}</w:t>
                              </w:r>
                            </w:p>
                            <w:p w14:paraId="024C27EC" w14:textId="77777777" w:rsidR="003D76C2" w:rsidRDefault="00000000">
                              <w:pPr>
                                <w:spacing w:before="76"/>
                                <w:ind w:left="885"/>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207BF" id="docshapegroup1312" o:spid="_x0000_s2196" style="position:absolute;margin-left:88.2pt;margin-top:7.4pt;width:399.6pt;height:122.6pt;z-index:-15547392;mso-wrap-distance-left:0;mso-wrap-distance-right:0;mso-position-horizontal-relative:page;mso-position-vertical-relative:text" coordorigin="1764,148" coordsize="7992,24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">
                <v:rect id="docshape1313" o:spid="_x0000_s2197" style="position:absolute;left:1764;top:157;width:7992;height:2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" fillcolor="#f6f6f6" stroked="f">
                  <v:path arrowok="t"/>
                </v:rect>
                <v:shape id="docshape1314" o:spid="_x0000_s2198" style="position:absolute;left:1764;top:147;width:7992;height:2452;visibility:visible;mso-wrap-style:square;v-text-anchor:top" coordsize="7992,24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" path="m7992,2431l,2431r,20l7992,2451r,-20xm7992,l,,,20r7992,l7992,xe" fillcolor="#dadada" stroked="f">
                  <v:path arrowok="t" o:connecttype="custom" o:connectlocs="7992,2579;0,2579;0,2599;7992,2599;7992,2579;7992,148;0,148;0,168;7992,168;7992,148" o:connectangles="0,0,0,0,0,0,0,0,0,0"/>
                </v:shape>
                <v:shape id="docshape1315" o:spid="_x0000_s2199" type="#_x0000_t202" style="position:absolute;left:1764;top:167;width:7992;height:24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" filled="f" stroked="f">
                  <v:path arrowok="t"/>
                  <v:textbox inset="0,0,0,0">
                    <w:txbxContent>
                      <w:p w14:paraId="0B21B20F" w14:textId="77777777" w:rsidR="003D76C2" w:rsidRDefault="00000000">
                        <w:pPr>
                          <w:spacing w:before="44" w:line="328" w:lineRule="auto"/>
                          <w:ind w:left="1317" w:right="4318" w:hanging="864"/>
                          <w:rPr>
                            <w:rFonts w:ascii="Courier New"/>
                            <w:b/>
                            <w:sz w:val="18"/>
                          </w:rPr>
                        </w:pPr>
                        <w:r>
                          <w:rPr>
                            <w:rFonts w:ascii="Courier New"/>
                            <w:b/>
                            <w:sz w:val="18"/>
                          </w:rPr>
                          <w:t>suspend</w:t>
                        </w:r>
                        <w:r>
                          <w:rPr>
                            <w:rFonts w:ascii="Courier New"/>
                            <w:b/>
                            <w:spacing w:val="-13"/>
                            <w:sz w:val="18"/>
                          </w:rPr>
                          <w:t xml:space="preserve"> </w:t>
                        </w:r>
                        <w:r>
                          <w:rPr>
                            <w:rFonts w:ascii="Courier New"/>
                            <w:b/>
                            <w:sz w:val="18"/>
                          </w:rPr>
                          <w:t>fun</w:t>
                        </w:r>
                        <w:r>
                          <w:rPr>
                            <w:rFonts w:ascii="Courier New"/>
                            <w:b/>
                            <w:spacing w:val="-13"/>
                            <w:sz w:val="18"/>
                          </w:rPr>
                          <w:t xml:space="preserve"> </w:t>
                        </w:r>
                        <w:proofErr w:type="spellStart"/>
                        <w:r>
                          <w:rPr>
                            <w:rFonts w:ascii="Courier New"/>
                            <w:b/>
                            <w:sz w:val="18"/>
                          </w:rPr>
                          <w:t>fetchTVShows</w:t>
                        </w:r>
                        <w:proofErr w:type="spellEnd"/>
                        <w:r>
                          <w:rPr>
                            <w:rFonts w:ascii="Courier New"/>
                            <w:b/>
                            <w:sz w:val="18"/>
                          </w:rPr>
                          <w:t>()</w:t>
                        </w:r>
                        <w:r>
                          <w:rPr>
                            <w:rFonts w:ascii="Courier New"/>
                            <w:b/>
                            <w:spacing w:val="-13"/>
                            <w:sz w:val="18"/>
                          </w:rPr>
                          <w:t xml:space="preserve"> </w:t>
                        </w:r>
                        <w:r>
                          <w:rPr>
                            <w:rFonts w:ascii="Courier New"/>
                            <w:b/>
                            <w:sz w:val="18"/>
                          </w:rPr>
                          <w:t>{ try {</w:t>
                        </w:r>
                      </w:p>
                      <w:p w14:paraId="26B8AAF0" w14:textId="77777777" w:rsidR="003D76C2" w:rsidRDefault="00000000">
                        <w:pPr>
                          <w:spacing w:before="1" w:line="328" w:lineRule="auto"/>
                          <w:ind w:left="1749"/>
                          <w:rPr>
                            <w:rFonts w:ascii="Courier New"/>
                            <w:b/>
                            <w:sz w:val="18"/>
                          </w:rPr>
                        </w:pPr>
                        <w:proofErr w:type="spellStart"/>
                        <w:r>
                          <w:rPr>
                            <w:rFonts w:ascii="Courier New"/>
                            <w:b/>
                            <w:sz w:val="18"/>
                          </w:rPr>
                          <w:t>val</w:t>
                        </w:r>
                        <w:proofErr w:type="spellEnd"/>
                        <w:r>
                          <w:rPr>
                            <w:rFonts w:ascii="Courier New"/>
                            <w:b/>
                            <w:spacing w:val="-13"/>
                            <w:sz w:val="18"/>
                          </w:rPr>
                          <w:t xml:space="preserve"> </w:t>
                        </w:r>
                        <w:r>
                          <w:rPr>
                            <w:rFonts w:ascii="Courier New"/>
                            <w:b/>
                            <w:sz w:val="18"/>
                          </w:rPr>
                          <w:t>shows</w:t>
                        </w:r>
                        <w:r>
                          <w:rPr>
                            <w:rFonts w:ascii="Courier New"/>
                            <w:b/>
                            <w:spacing w:val="-13"/>
                            <w:sz w:val="18"/>
                          </w:rPr>
                          <w:t xml:space="preserve"> </w:t>
                        </w:r>
                        <w:r>
                          <w:rPr>
                            <w:rFonts w:ascii="Courier New"/>
                            <w:b/>
                            <w:sz w:val="18"/>
                          </w:rPr>
                          <w:t>=</w:t>
                        </w:r>
                        <w:r>
                          <w:rPr>
                            <w:rFonts w:ascii="Courier New"/>
                            <w:b/>
                            <w:spacing w:val="-13"/>
                            <w:sz w:val="18"/>
                          </w:rPr>
                          <w:t xml:space="preserve"> </w:t>
                        </w:r>
                        <w:proofErr w:type="spellStart"/>
                        <w:r>
                          <w:rPr>
                            <w:rFonts w:ascii="Courier New"/>
                            <w:b/>
                            <w:sz w:val="18"/>
                          </w:rPr>
                          <w:t>tvService.getTVShows</w:t>
                        </w:r>
                        <w:proofErr w:type="spellEnd"/>
                        <w:r>
                          <w:rPr>
                            <w:rFonts w:ascii="Courier New"/>
                            <w:b/>
                            <w:sz w:val="18"/>
                          </w:rPr>
                          <w:t>(</w:t>
                        </w:r>
                        <w:proofErr w:type="spellStart"/>
                        <w:r>
                          <w:rPr>
                            <w:rFonts w:ascii="Courier New"/>
                            <w:b/>
                            <w:sz w:val="18"/>
                          </w:rPr>
                          <w:t>apiKey</w:t>
                        </w:r>
                        <w:proofErr w:type="spellEnd"/>
                        <w:r>
                          <w:rPr>
                            <w:rFonts w:ascii="Courier New"/>
                            <w:b/>
                            <w:sz w:val="18"/>
                          </w:rPr>
                          <w:t xml:space="preserve">) </w:t>
                        </w:r>
                        <w:proofErr w:type="spellStart"/>
                        <w:r>
                          <w:rPr>
                            <w:rFonts w:ascii="Courier New"/>
                            <w:b/>
                            <w:spacing w:val="-2"/>
                            <w:sz w:val="18"/>
                          </w:rPr>
                          <w:t>tvShowsLiveData.postValue</w:t>
                        </w:r>
                        <w:proofErr w:type="spellEnd"/>
                        <w:r>
                          <w:rPr>
                            <w:rFonts w:ascii="Courier New"/>
                            <w:b/>
                            <w:spacing w:val="-2"/>
                            <w:sz w:val="18"/>
                          </w:rPr>
                          <w:t>(</w:t>
                        </w:r>
                        <w:proofErr w:type="spellStart"/>
                        <w:r>
                          <w:rPr>
                            <w:rFonts w:ascii="Courier New"/>
                            <w:b/>
                            <w:spacing w:val="-2"/>
                            <w:sz w:val="18"/>
                          </w:rPr>
                          <w:t>shows.results</w:t>
                        </w:r>
                        <w:proofErr w:type="spellEnd"/>
                        <w:r>
                          <w:rPr>
                            <w:rFonts w:ascii="Courier New"/>
                            <w:b/>
                            <w:spacing w:val="-2"/>
                            <w:sz w:val="18"/>
                          </w:rPr>
                          <w:t>)</w:t>
                        </w:r>
                      </w:p>
                      <w:p w14:paraId="15828997" w14:textId="77777777" w:rsidR="003D76C2" w:rsidRDefault="00000000">
                        <w:pPr>
                          <w:spacing w:before="1"/>
                          <w:ind w:left="1317"/>
                          <w:rPr>
                            <w:rFonts w:ascii="Courier New"/>
                            <w:b/>
                            <w:sz w:val="18"/>
                          </w:rPr>
                        </w:pPr>
                        <w:r>
                          <w:rPr>
                            <w:rFonts w:ascii="Courier New"/>
                            <w:b/>
                            <w:sz w:val="18"/>
                          </w:rPr>
                          <w:t>}</w:t>
                        </w:r>
                        <w:r>
                          <w:rPr>
                            <w:rFonts w:ascii="Courier New"/>
                            <w:b/>
                            <w:spacing w:val="-7"/>
                            <w:sz w:val="18"/>
                          </w:rPr>
                          <w:t xml:space="preserve"> </w:t>
                        </w:r>
                        <w:r>
                          <w:rPr>
                            <w:rFonts w:ascii="Courier New"/>
                            <w:b/>
                            <w:sz w:val="18"/>
                          </w:rPr>
                          <w:t>catch</w:t>
                        </w:r>
                        <w:r>
                          <w:rPr>
                            <w:rFonts w:ascii="Courier New"/>
                            <w:b/>
                            <w:spacing w:val="-7"/>
                            <w:sz w:val="18"/>
                          </w:rPr>
                          <w:t xml:space="preserve"> </w:t>
                        </w:r>
                        <w:r>
                          <w:rPr>
                            <w:rFonts w:ascii="Courier New"/>
                            <w:b/>
                            <w:sz w:val="18"/>
                          </w:rPr>
                          <w:t>(exception:</w:t>
                        </w:r>
                        <w:r>
                          <w:rPr>
                            <w:rFonts w:ascii="Courier New"/>
                            <w:b/>
                            <w:spacing w:val="-7"/>
                            <w:sz w:val="18"/>
                          </w:rPr>
                          <w:t xml:space="preserve"> </w:t>
                        </w:r>
                        <w:r>
                          <w:rPr>
                            <w:rFonts w:ascii="Courier New"/>
                            <w:b/>
                            <w:sz w:val="18"/>
                          </w:rPr>
                          <w:t>Exception)</w:t>
                        </w:r>
                        <w:r>
                          <w:rPr>
                            <w:rFonts w:ascii="Courier New"/>
                            <w:b/>
                            <w:spacing w:val="-6"/>
                            <w:sz w:val="18"/>
                          </w:rPr>
                          <w:t xml:space="preserve"> </w:t>
                        </w:r>
                        <w:r>
                          <w:rPr>
                            <w:rFonts w:ascii="Courier New"/>
                            <w:b/>
                            <w:spacing w:val="-10"/>
                            <w:sz w:val="18"/>
                          </w:rPr>
                          <w:t>{</w:t>
                        </w:r>
                      </w:p>
                      <w:p w14:paraId="4BE51582" w14:textId="77777777" w:rsidR="003D76C2" w:rsidRDefault="00000000">
                        <w:pPr>
                          <w:spacing w:before="77" w:line="202" w:lineRule="exact"/>
                          <w:ind w:left="1749"/>
                          <w:rPr>
                            <w:rFonts w:ascii="Courier New"/>
                            <w:b/>
                            <w:sz w:val="18"/>
                          </w:rPr>
                        </w:pPr>
                        <w:proofErr w:type="spellStart"/>
                        <w:r>
                          <w:rPr>
                            <w:rFonts w:ascii="Courier New"/>
                            <w:b/>
                            <w:sz w:val="18"/>
                          </w:rPr>
                          <w:t>errorLiveData.postValue</w:t>
                        </w:r>
                        <w:proofErr w:type="spellEnd"/>
                        <w:r>
                          <w:rPr>
                            <w:rFonts w:ascii="Courier New"/>
                            <w:b/>
                            <w:sz w:val="18"/>
                          </w:rPr>
                          <w:t>("An</w:t>
                        </w:r>
                        <w:r>
                          <w:rPr>
                            <w:rFonts w:ascii="Courier New"/>
                            <w:b/>
                            <w:spacing w:val="-16"/>
                            <w:sz w:val="18"/>
                          </w:rPr>
                          <w:t xml:space="preserve"> </w:t>
                        </w:r>
                        <w:r>
                          <w:rPr>
                            <w:rFonts w:ascii="Courier New"/>
                            <w:b/>
                            <w:sz w:val="18"/>
                          </w:rPr>
                          <w:t>error</w:t>
                        </w:r>
                        <w:r>
                          <w:rPr>
                            <w:rFonts w:ascii="Courier New"/>
                            <w:b/>
                            <w:spacing w:val="-16"/>
                            <w:sz w:val="18"/>
                          </w:rPr>
                          <w:t xml:space="preserve"> </w:t>
                        </w:r>
                        <w:r>
                          <w:rPr>
                            <w:rFonts w:ascii="Courier New"/>
                            <w:b/>
                            <w:spacing w:val="-2"/>
                            <w:sz w:val="18"/>
                          </w:rPr>
                          <w:t>occurred:</w:t>
                        </w:r>
                      </w:p>
                      <w:p w14:paraId="2E770A26" w14:textId="77777777" w:rsidR="003D76C2" w:rsidRDefault="00000000">
                        <w:pPr>
                          <w:spacing w:line="202" w:lineRule="exact"/>
                          <w:ind w:left="1965"/>
                          <w:rPr>
                            <w:rFonts w:ascii="Courier New"/>
                            <w:b/>
                            <w:sz w:val="18"/>
                          </w:rPr>
                        </w:pPr>
                        <w:r>
                          <w:rPr>
                            <w:rFonts w:ascii="Courier New"/>
                            <w:b/>
                            <w:spacing w:val="-2"/>
                            <w:sz w:val="18"/>
                          </w:rPr>
                          <w:t>${</w:t>
                        </w:r>
                        <w:proofErr w:type="spellStart"/>
                        <w:r>
                          <w:rPr>
                            <w:rFonts w:ascii="Courier New"/>
                            <w:b/>
                            <w:spacing w:val="-2"/>
                            <w:sz w:val="18"/>
                          </w:rPr>
                          <w:t>exception.message</w:t>
                        </w:r>
                        <w:proofErr w:type="spellEnd"/>
                        <w:r>
                          <w:rPr>
                            <w:rFonts w:ascii="Courier New"/>
                            <w:b/>
                            <w:spacing w:val="-2"/>
                            <w:sz w:val="18"/>
                          </w:rPr>
                          <w:t>}")</w:t>
                        </w:r>
                      </w:p>
                      <w:p w14:paraId="27CD1931" w14:textId="77777777" w:rsidR="003D76C2" w:rsidRDefault="00000000">
                        <w:pPr>
                          <w:spacing w:before="16"/>
                          <w:ind w:left="1317"/>
                          <w:rPr>
                            <w:rFonts w:ascii="Courier New"/>
                            <w:b/>
                            <w:sz w:val="18"/>
                          </w:rPr>
                        </w:pPr>
                        <w:r>
                          <w:rPr>
                            <w:rFonts w:ascii="Courier New"/>
                            <w:b/>
                            <w:sz w:val="18"/>
                          </w:rPr>
                          <w:t>}</w:t>
                        </w:r>
                      </w:p>
                      <w:p w14:paraId="024C27EC" w14:textId="77777777" w:rsidR="003D76C2" w:rsidRDefault="00000000">
                        <w:pPr>
                          <w:spacing w:before="76"/>
                          <w:ind w:left="885"/>
                          <w:rPr>
                            <w:rFonts w:ascii="Courier New"/>
                            <w:b/>
                            <w:sz w:val="18"/>
                          </w:rPr>
                        </w:pPr>
                        <w:r>
                          <w:rPr>
                            <w:rFonts w:ascii="Courier New"/>
                            <w:b/>
                            <w:sz w:val="18"/>
                          </w:rPr>
                          <w:t>}</w:t>
                        </w:r>
                      </w:p>
                    </w:txbxContent>
                  </v:textbox>
                </v:shape>
                <w10:wrap type="topAndBottom" anchorx="page"/>
              </v:group>
            </w:pict>
          </mc:Fallback>
        </mc:AlternateContent>
      </w:r>
    </w:p>
    <w:p w14:paraId="5E798267" w14:textId="77777777" w:rsidR="003D76C2" w:rsidRDefault="003D76C2">
      <w:pPr>
        <w:rPr>
          <w:sz w:val="9"/>
        </w:rPr>
        <w:sectPr w:rsidR="003D76C2">
          <w:pgSz w:w="10800" w:h="13320"/>
          <w:pgMar w:top="1120" w:right="920" w:bottom="280" w:left="940" w:header="695" w:footer="0" w:gutter="0"/>
          <w:cols w:space="720"/>
        </w:sectPr>
      </w:pPr>
    </w:p>
    <w:p w14:paraId="768C85CD" w14:textId="77777777" w:rsidR="003D76C2" w:rsidRDefault="003D76C2">
      <w:pPr>
        <w:pStyle w:val="BodyText"/>
        <w:spacing w:before="12"/>
        <w:rPr>
          <w:sz w:val="7"/>
        </w:rPr>
      </w:pPr>
    </w:p>
    <w:p w14:paraId="07F60841" w14:textId="77777777" w:rsidR="003D76C2" w:rsidRDefault="00000000">
      <w:pPr>
        <w:pStyle w:val="ListParagraph"/>
        <w:numPr>
          <w:ilvl w:val="0"/>
          <w:numId w:val="2"/>
        </w:numPr>
        <w:tabs>
          <w:tab w:val="left" w:pos="554"/>
        </w:tabs>
        <w:spacing w:before="101"/>
        <w:jc w:val="left"/>
        <w:rPr>
          <w:sz w:val="20"/>
        </w:rPr>
      </w:pPr>
      <w:r>
        <w:rPr>
          <w:sz w:val="20"/>
        </w:rPr>
        <w:t>Create</w:t>
      </w:r>
      <w:r>
        <w:rPr>
          <w:spacing w:val="-9"/>
          <w:sz w:val="20"/>
        </w:rPr>
        <w:t xml:space="preserve"> </w:t>
      </w:r>
      <w:r>
        <w:rPr>
          <w:sz w:val="20"/>
        </w:rPr>
        <w:t>a</w:t>
      </w:r>
      <w:r>
        <w:rPr>
          <w:spacing w:val="-4"/>
          <w:sz w:val="20"/>
        </w:rPr>
        <w:t xml:space="preserve"> </w:t>
      </w:r>
      <w:proofErr w:type="spellStart"/>
      <w:r>
        <w:rPr>
          <w:rFonts w:ascii="Courier New"/>
          <w:b/>
        </w:rPr>
        <w:t>TVShowViewModel</w:t>
      </w:r>
      <w:proofErr w:type="spellEnd"/>
      <w:r>
        <w:rPr>
          <w:rFonts w:ascii="Courier New"/>
          <w:b/>
          <w:spacing w:val="-80"/>
        </w:rPr>
        <w:t xml:space="preserve"> </w:t>
      </w:r>
      <w:r>
        <w:rPr>
          <w:sz w:val="20"/>
        </w:rPr>
        <w:t>class</w:t>
      </w:r>
      <w:r>
        <w:rPr>
          <w:spacing w:val="-5"/>
          <w:sz w:val="20"/>
        </w:rPr>
        <w:t xml:space="preserve"> </w:t>
      </w:r>
      <w:r>
        <w:rPr>
          <w:sz w:val="20"/>
        </w:rPr>
        <w:t>with</w:t>
      </w:r>
      <w:r>
        <w:rPr>
          <w:spacing w:val="-4"/>
          <w:sz w:val="20"/>
        </w:rPr>
        <w:t xml:space="preserve"> </w:t>
      </w:r>
      <w:r>
        <w:rPr>
          <w:sz w:val="20"/>
        </w:rPr>
        <w:t>a</w:t>
      </w:r>
      <w:r>
        <w:rPr>
          <w:spacing w:val="-4"/>
          <w:sz w:val="20"/>
        </w:rPr>
        <w:t xml:space="preserve"> </w:t>
      </w:r>
      <w:r>
        <w:rPr>
          <w:sz w:val="20"/>
        </w:rPr>
        <w:t>constructor</w:t>
      </w:r>
      <w:r>
        <w:rPr>
          <w:spacing w:val="-4"/>
          <w:sz w:val="20"/>
        </w:rPr>
        <w:t xml:space="preserve"> </w:t>
      </w:r>
      <w:r>
        <w:rPr>
          <w:spacing w:val="-5"/>
          <w:sz w:val="20"/>
        </w:rPr>
        <w:t>for</w:t>
      </w:r>
    </w:p>
    <w:p w14:paraId="04A765FB" w14:textId="77777777" w:rsidR="003D76C2" w:rsidRDefault="00000000">
      <w:pPr>
        <w:ind w:left="554"/>
        <w:rPr>
          <w:sz w:val="20"/>
        </w:rPr>
      </w:pPr>
      <w:proofErr w:type="spellStart"/>
      <w:r>
        <w:rPr>
          <w:rFonts w:ascii="Courier New"/>
          <w:b/>
          <w:spacing w:val="-2"/>
        </w:rPr>
        <w:t>tvShowRepository</w:t>
      </w:r>
      <w:proofErr w:type="spellEnd"/>
      <w:r>
        <w:rPr>
          <w:spacing w:val="-2"/>
          <w:sz w:val="20"/>
        </w:rPr>
        <w:t>:</w:t>
      </w:r>
    </w:p>
    <w:p w14:paraId="250002C9" w14:textId="77777777" w:rsidR="003D76C2" w:rsidRDefault="00D51F7C">
      <w:pPr>
        <w:pStyle w:val="BodyText"/>
        <w:spacing w:before="10"/>
        <w:rPr>
          <w:sz w:val="8"/>
        </w:rPr>
      </w:pPr>
      <w:r>
        <w:rPr>
          <w:noProof/>
        </w:rPr>
        <mc:AlternateContent>
          <mc:Choice Requires="wpg">
            <w:drawing>
              <wp:anchor distT="0" distB="0" distL="0" distR="0" simplePos="0" relativeHeight="487769600" behindDoc="1" locked="0" layoutInCell="1" allowOverlap="1" wp14:anchorId="4AD57354" wp14:editId="79B63029">
                <wp:simplePos x="0" y="0"/>
                <wp:positionH relativeFrom="page">
                  <wp:posOffset>662940</wp:posOffset>
                </wp:positionH>
                <wp:positionV relativeFrom="paragraph">
                  <wp:posOffset>91440</wp:posOffset>
                </wp:positionV>
                <wp:extent cx="5074920" cy="841375"/>
                <wp:effectExtent l="0" t="0" r="5080" b="0"/>
                <wp:wrapTopAndBottom/>
                <wp:docPr id="242" name="docshapegroup1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1044" y="144"/>
                          <a:chExt cx="7992" cy="1325"/>
                        </a:xfrm>
                      </wpg:grpSpPr>
                      <wps:wsp>
                        <wps:cNvPr id="243" name="docshape1317"/>
                        <wps:cNvSpPr>
                          <a:spLocks/>
                        </wps:cNvSpPr>
                        <wps:spPr bwMode="auto">
                          <a:xfrm>
                            <a:off x="1044" y="153"/>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 name="docshape1318"/>
                        <wps:cNvSpPr>
                          <a:spLocks/>
                        </wps:cNvSpPr>
                        <wps:spPr bwMode="auto">
                          <a:xfrm>
                            <a:off x="1044" y="143"/>
                            <a:ext cx="7992" cy="1325"/>
                          </a:xfrm>
                          <a:custGeom>
                            <a:avLst/>
                            <a:gdLst>
                              <a:gd name="T0" fmla="+- 0 9036 1044"/>
                              <a:gd name="T1" fmla="*/ T0 w 7992"/>
                              <a:gd name="T2" fmla="+- 0 1448 144"/>
                              <a:gd name="T3" fmla="*/ 1448 h 1325"/>
                              <a:gd name="T4" fmla="+- 0 1044 1044"/>
                              <a:gd name="T5" fmla="*/ T4 w 7992"/>
                              <a:gd name="T6" fmla="+- 0 1448 144"/>
                              <a:gd name="T7" fmla="*/ 1448 h 1325"/>
                              <a:gd name="T8" fmla="+- 0 1044 1044"/>
                              <a:gd name="T9" fmla="*/ T8 w 7992"/>
                              <a:gd name="T10" fmla="+- 0 1468 144"/>
                              <a:gd name="T11" fmla="*/ 1468 h 1325"/>
                              <a:gd name="T12" fmla="+- 0 9036 1044"/>
                              <a:gd name="T13" fmla="*/ T12 w 7992"/>
                              <a:gd name="T14" fmla="+- 0 1468 144"/>
                              <a:gd name="T15" fmla="*/ 1468 h 1325"/>
                              <a:gd name="T16" fmla="+- 0 9036 1044"/>
                              <a:gd name="T17" fmla="*/ T16 w 7992"/>
                              <a:gd name="T18" fmla="+- 0 1448 144"/>
                              <a:gd name="T19" fmla="*/ 1448 h 1325"/>
                              <a:gd name="T20" fmla="+- 0 9036 1044"/>
                              <a:gd name="T21" fmla="*/ T20 w 7992"/>
                              <a:gd name="T22" fmla="+- 0 144 144"/>
                              <a:gd name="T23" fmla="*/ 144 h 1325"/>
                              <a:gd name="T24" fmla="+- 0 1044 1044"/>
                              <a:gd name="T25" fmla="*/ T24 w 7992"/>
                              <a:gd name="T26" fmla="+- 0 144 144"/>
                              <a:gd name="T27" fmla="*/ 144 h 1325"/>
                              <a:gd name="T28" fmla="+- 0 1044 1044"/>
                              <a:gd name="T29" fmla="*/ T28 w 7992"/>
                              <a:gd name="T30" fmla="+- 0 164 144"/>
                              <a:gd name="T31" fmla="*/ 164 h 1325"/>
                              <a:gd name="T32" fmla="+- 0 9036 1044"/>
                              <a:gd name="T33" fmla="*/ T32 w 7992"/>
                              <a:gd name="T34" fmla="+- 0 164 144"/>
                              <a:gd name="T35" fmla="*/ 164 h 1325"/>
                              <a:gd name="T36" fmla="+- 0 9036 1044"/>
                              <a:gd name="T37" fmla="*/ T36 w 7992"/>
                              <a:gd name="T38" fmla="+- 0 144 144"/>
                              <a:gd name="T39" fmla="*/ 144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docshape1319"/>
                        <wps:cNvSpPr txBox="1">
                          <a:spLocks/>
                        </wps:cNvSpPr>
                        <wps:spPr bwMode="auto">
                          <a:xfrm>
                            <a:off x="1044" y="163"/>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58078"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TVShowViewModel</w:t>
                              </w:r>
                              <w:proofErr w:type="spellEnd"/>
                              <w:r>
                                <w:rPr>
                                  <w:rFonts w:ascii="Courier New"/>
                                  <w:sz w:val="18"/>
                                </w:rPr>
                                <w:t>(private</w:t>
                              </w:r>
                              <w:r>
                                <w:rPr>
                                  <w:rFonts w:ascii="Courier New"/>
                                  <w:spacing w:val="-12"/>
                                  <w:sz w:val="18"/>
                                </w:rPr>
                                <w:t xml:space="preserve"> </w:t>
                              </w:r>
                              <w:proofErr w:type="spellStart"/>
                              <w:r>
                                <w:rPr>
                                  <w:rFonts w:ascii="Courier New"/>
                                  <w:sz w:val="18"/>
                                </w:rPr>
                                <w:t>val</w:t>
                              </w:r>
                              <w:proofErr w:type="spellEnd"/>
                              <w:r>
                                <w:rPr>
                                  <w:rFonts w:ascii="Courier New"/>
                                  <w:spacing w:val="-12"/>
                                  <w:sz w:val="18"/>
                                </w:rPr>
                                <w:t xml:space="preserve"> </w:t>
                              </w:r>
                              <w:proofErr w:type="spellStart"/>
                              <w:r>
                                <w:rPr>
                                  <w:rFonts w:ascii="Courier New"/>
                                  <w:sz w:val="18"/>
                                </w:rPr>
                                <w:t>tvShowRepository</w:t>
                              </w:r>
                              <w:proofErr w:type="spellEnd"/>
                              <w:r>
                                <w:rPr>
                                  <w:rFonts w:ascii="Courier New"/>
                                  <w:sz w:val="18"/>
                                </w:rPr>
                                <w:t>:</w:t>
                              </w:r>
                              <w:r>
                                <w:rPr>
                                  <w:rFonts w:ascii="Courier New"/>
                                  <w:spacing w:val="-12"/>
                                  <w:sz w:val="18"/>
                                </w:rPr>
                                <w:t xml:space="preserve"> </w:t>
                              </w:r>
                              <w:proofErr w:type="spellStart"/>
                              <w:r>
                                <w:rPr>
                                  <w:rFonts w:ascii="Courier New"/>
                                  <w:spacing w:val="-2"/>
                                  <w:sz w:val="18"/>
                                </w:rPr>
                                <w:t>TVShowRepository</w:t>
                              </w:r>
                              <w:proofErr w:type="spellEnd"/>
                              <w:r>
                                <w:rPr>
                                  <w:rFonts w:ascii="Courier New"/>
                                  <w:spacing w:val="-2"/>
                                  <w:sz w:val="18"/>
                                </w:rPr>
                                <w:t>)</w:t>
                              </w:r>
                            </w:p>
                            <w:p w14:paraId="19CE60AD" w14:textId="77777777" w:rsidR="003D76C2" w:rsidRDefault="00000000">
                              <w:pPr>
                                <w:spacing w:line="200" w:lineRule="exact"/>
                                <w:ind w:left="453"/>
                                <w:rPr>
                                  <w:rFonts w:ascii="Courier New"/>
                                  <w:sz w:val="18"/>
                                </w:rPr>
                              </w:pPr>
                              <w:r>
                                <w:rPr>
                                  <w:rFonts w:ascii="Courier New"/>
                                  <w:sz w:val="18"/>
                                </w:rPr>
                                <w:t>:</w:t>
                              </w:r>
                            </w:p>
                            <w:p w14:paraId="1D5F819A" w14:textId="77777777" w:rsidR="003D76C2" w:rsidRDefault="00000000">
                              <w:pPr>
                                <w:spacing w:line="202" w:lineRule="exact"/>
                                <w:ind w:left="669"/>
                                <w:rPr>
                                  <w:rFonts w:ascii="Courier New"/>
                                  <w:sz w:val="18"/>
                                </w:rPr>
                              </w:pPr>
                              <w:proofErr w:type="spellStart"/>
                              <w:r>
                                <w:rPr>
                                  <w:rFonts w:ascii="Courier New"/>
                                  <w:sz w:val="18"/>
                                </w:rPr>
                                <w:t>ViewModel</w:t>
                              </w:r>
                              <w:proofErr w:type="spellEnd"/>
                              <w:r>
                                <w:rPr>
                                  <w:rFonts w:ascii="Courier New"/>
                                  <w:sz w:val="18"/>
                                </w:rPr>
                                <w:t>()</w:t>
                              </w:r>
                              <w:r>
                                <w:rPr>
                                  <w:rFonts w:ascii="Courier New"/>
                                  <w:spacing w:val="-11"/>
                                  <w:sz w:val="18"/>
                                </w:rPr>
                                <w:t xml:space="preserve"> </w:t>
                              </w:r>
                              <w:r>
                                <w:rPr>
                                  <w:rFonts w:ascii="Courier New"/>
                                  <w:spacing w:val="-10"/>
                                  <w:sz w:val="18"/>
                                </w:rPr>
                                <w:t>{</w:t>
                              </w:r>
                            </w:p>
                            <w:p w14:paraId="73FB9F9F" w14:textId="77777777" w:rsidR="003D76C2" w:rsidRDefault="00000000">
                              <w:pPr>
                                <w:spacing w:before="96"/>
                                <w:ind w:left="885"/>
                                <w:rPr>
                                  <w:rFonts w:ascii="Courier New"/>
                                  <w:sz w:val="18"/>
                                </w:rPr>
                              </w:pPr>
                              <w:r>
                                <w:rPr>
                                  <w:rFonts w:ascii="Courier New"/>
                                  <w:spacing w:val="-5"/>
                                  <w:sz w:val="18"/>
                                </w:rPr>
                                <w:t>...</w:t>
                              </w:r>
                            </w:p>
                            <w:p w14:paraId="17279D3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D57354" id="docshapegroup1316" o:spid="_x0000_s2200" style="position:absolute;margin-left:52.2pt;margin-top:7.2pt;width:399.6pt;height:66.25pt;z-index:-15546880;mso-wrap-distance-left:0;mso-wrap-distance-right:0;mso-position-horizontal-relative:page;mso-position-vertical-relative:text" coordorigin="1044,144"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">
                <v:rect id="docshape1317" o:spid="_x0000_s2201" style="position:absolute;left:1044;top:153;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" fillcolor="#f6f6f6" stroked="f">
                  <v:path arrowok="t"/>
                </v:rect>
                <v:shape id="docshape1318" o:spid="_x0000_s2202" style="position:absolute;left:1044;top:143;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" path="m7992,1304l,1304r,20l7992,1324r,-20xm7992,l,,,20r7992,l7992,xe" fillcolor="#dadada" stroked="f">
                  <v:path arrowok="t" o:connecttype="custom" o:connectlocs="7992,1448;0,1448;0,1468;7992,1468;7992,1448;7992,144;0,144;0,164;7992,164;7992,144" o:connectangles="0,0,0,0,0,0,0,0,0,0"/>
                </v:shape>
                <v:shape id="docshape1319" o:spid="_x0000_s2203" type="#_x0000_t202" style="position:absolute;left:1044;top:163;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" filled="f" stroked="f">
                  <v:path arrowok="t"/>
                  <v:textbox inset="0,0,0,0">
                    <w:txbxContent>
                      <w:p w14:paraId="3F758078"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2"/>
                            <w:sz w:val="18"/>
                          </w:rPr>
                          <w:t xml:space="preserve"> </w:t>
                        </w:r>
                        <w:proofErr w:type="spellStart"/>
                        <w:r>
                          <w:rPr>
                            <w:rFonts w:ascii="Courier New"/>
                            <w:sz w:val="18"/>
                          </w:rPr>
                          <w:t>TVShowViewModel</w:t>
                        </w:r>
                        <w:proofErr w:type="spellEnd"/>
                        <w:r>
                          <w:rPr>
                            <w:rFonts w:ascii="Courier New"/>
                            <w:sz w:val="18"/>
                          </w:rPr>
                          <w:t>(private</w:t>
                        </w:r>
                        <w:r>
                          <w:rPr>
                            <w:rFonts w:ascii="Courier New"/>
                            <w:spacing w:val="-12"/>
                            <w:sz w:val="18"/>
                          </w:rPr>
                          <w:t xml:space="preserve"> </w:t>
                        </w:r>
                        <w:proofErr w:type="spellStart"/>
                        <w:r>
                          <w:rPr>
                            <w:rFonts w:ascii="Courier New"/>
                            <w:sz w:val="18"/>
                          </w:rPr>
                          <w:t>val</w:t>
                        </w:r>
                        <w:proofErr w:type="spellEnd"/>
                        <w:r>
                          <w:rPr>
                            <w:rFonts w:ascii="Courier New"/>
                            <w:spacing w:val="-12"/>
                            <w:sz w:val="18"/>
                          </w:rPr>
                          <w:t xml:space="preserve"> </w:t>
                        </w:r>
                        <w:proofErr w:type="spellStart"/>
                        <w:r>
                          <w:rPr>
                            <w:rFonts w:ascii="Courier New"/>
                            <w:sz w:val="18"/>
                          </w:rPr>
                          <w:t>tvShowRepository</w:t>
                        </w:r>
                        <w:proofErr w:type="spellEnd"/>
                        <w:r>
                          <w:rPr>
                            <w:rFonts w:ascii="Courier New"/>
                            <w:sz w:val="18"/>
                          </w:rPr>
                          <w:t>:</w:t>
                        </w:r>
                        <w:r>
                          <w:rPr>
                            <w:rFonts w:ascii="Courier New"/>
                            <w:spacing w:val="-12"/>
                            <w:sz w:val="18"/>
                          </w:rPr>
                          <w:t xml:space="preserve"> </w:t>
                        </w:r>
                        <w:proofErr w:type="spellStart"/>
                        <w:r>
                          <w:rPr>
                            <w:rFonts w:ascii="Courier New"/>
                            <w:spacing w:val="-2"/>
                            <w:sz w:val="18"/>
                          </w:rPr>
                          <w:t>TVShowRepository</w:t>
                        </w:r>
                        <w:proofErr w:type="spellEnd"/>
                        <w:r>
                          <w:rPr>
                            <w:rFonts w:ascii="Courier New"/>
                            <w:spacing w:val="-2"/>
                            <w:sz w:val="18"/>
                          </w:rPr>
                          <w:t>)</w:t>
                        </w:r>
                      </w:p>
                      <w:p w14:paraId="19CE60AD" w14:textId="77777777" w:rsidR="003D76C2" w:rsidRDefault="00000000">
                        <w:pPr>
                          <w:spacing w:line="200" w:lineRule="exact"/>
                          <w:ind w:left="453"/>
                          <w:rPr>
                            <w:rFonts w:ascii="Courier New"/>
                            <w:sz w:val="18"/>
                          </w:rPr>
                        </w:pPr>
                        <w:r>
                          <w:rPr>
                            <w:rFonts w:ascii="Courier New"/>
                            <w:sz w:val="18"/>
                          </w:rPr>
                          <w:t>:</w:t>
                        </w:r>
                      </w:p>
                      <w:p w14:paraId="1D5F819A" w14:textId="77777777" w:rsidR="003D76C2" w:rsidRDefault="00000000">
                        <w:pPr>
                          <w:spacing w:line="202" w:lineRule="exact"/>
                          <w:ind w:left="669"/>
                          <w:rPr>
                            <w:rFonts w:ascii="Courier New"/>
                            <w:sz w:val="18"/>
                          </w:rPr>
                        </w:pPr>
                        <w:proofErr w:type="spellStart"/>
                        <w:r>
                          <w:rPr>
                            <w:rFonts w:ascii="Courier New"/>
                            <w:sz w:val="18"/>
                          </w:rPr>
                          <w:t>ViewModel</w:t>
                        </w:r>
                        <w:proofErr w:type="spellEnd"/>
                        <w:r>
                          <w:rPr>
                            <w:rFonts w:ascii="Courier New"/>
                            <w:sz w:val="18"/>
                          </w:rPr>
                          <w:t>()</w:t>
                        </w:r>
                        <w:r>
                          <w:rPr>
                            <w:rFonts w:ascii="Courier New"/>
                            <w:spacing w:val="-11"/>
                            <w:sz w:val="18"/>
                          </w:rPr>
                          <w:t xml:space="preserve"> </w:t>
                        </w:r>
                        <w:r>
                          <w:rPr>
                            <w:rFonts w:ascii="Courier New"/>
                            <w:spacing w:val="-10"/>
                            <w:sz w:val="18"/>
                          </w:rPr>
                          <w:t>{</w:t>
                        </w:r>
                      </w:p>
                      <w:p w14:paraId="73FB9F9F" w14:textId="77777777" w:rsidR="003D76C2" w:rsidRDefault="00000000">
                        <w:pPr>
                          <w:spacing w:before="96"/>
                          <w:ind w:left="885"/>
                          <w:rPr>
                            <w:rFonts w:ascii="Courier New"/>
                            <w:sz w:val="18"/>
                          </w:rPr>
                        </w:pPr>
                        <w:r>
                          <w:rPr>
                            <w:rFonts w:ascii="Courier New"/>
                            <w:spacing w:val="-5"/>
                            <w:sz w:val="18"/>
                          </w:rPr>
                          <w:t>...</w:t>
                        </w:r>
                      </w:p>
                      <w:p w14:paraId="17279D3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C77A021" w14:textId="77777777" w:rsidR="003D76C2" w:rsidRDefault="00000000">
      <w:pPr>
        <w:pStyle w:val="ListParagraph"/>
        <w:numPr>
          <w:ilvl w:val="0"/>
          <w:numId w:val="2"/>
        </w:numPr>
        <w:tabs>
          <w:tab w:val="left" w:pos="554"/>
        </w:tabs>
        <w:jc w:val="left"/>
        <w:rPr>
          <w:sz w:val="20"/>
        </w:rPr>
      </w:pPr>
      <w:r>
        <w:rPr>
          <w:sz w:val="20"/>
        </w:rPr>
        <w:t>Add</w:t>
      </w:r>
      <w:r>
        <w:rPr>
          <w:spacing w:val="-7"/>
          <w:sz w:val="20"/>
        </w:rPr>
        <w:t xml:space="preserve"> </w:t>
      </w:r>
      <w:r>
        <w:rPr>
          <w:sz w:val="20"/>
        </w:rPr>
        <w:t>a</w:t>
      </w:r>
      <w:r>
        <w:rPr>
          <w:spacing w:val="-3"/>
          <w:sz w:val="20"/>
        </w:rPr>
        <w:t xml:space="preserve"> </w:t>
      </w:r>
      <w:proofErr w:type="spellStart"/>
      <w:r>
        <w:rPr>
          <w:rFonts w:ascii="Courier New"/>
          <w:b/>
        </w:rPr>
        <w:t>getTVShows</w:t>
      </w:r>
      <w:proofErr w:type="spellEnd"/>
      <w:r>
        <w:rPr>
          <w:rFonts w:ascii="Courier New"/>
          <w:b/>
          <w:spacing w:val="-80"/>
        </w:rPr>
        <w:t xml:space="preserve"> </w:t>
      </w:r>
      <w:r>
        <w:rPr>
          <w:sz w:val="20"/>
        </w:rPr>
        <w:t>function</w:t>
      </w:r>
      <w:r>
        <w:rPr>
          <w:spacing w:val="-2"/>
          <w:sz w:val="20"/>
        </w:rPr>
        <w:t xml:space="preserve"> </w:t>
      </w:r>
      <w:r>
        <w:rPr>
          <w:sz w:val="20"/>
        </w:rPr>
        <w:t>that</w:t>
      </w:r>
      <w:r>
        <w:rPr>
          <w:spacing w:val="-2"/>
          <w:sz w:val="20"/>
        </w:rPr>
        <w:t xml:space="preserve"> </w:t>
      </w:r>
      <w:r>
        <w:rPr>
          <w:sz w:val="20"/>
        </w:rPr>
        <w:t>returns</w:t>
      </w:r>
      <w:r>
        <w:rPr>
          <w:spacing w:val="-3"/>
          <w:sz w:val="20"/>
        </w:rPr>
        <w:t xml:space="preserve"> </w:t>
      </w:r>
      <w:r>
        <w:rPr>
          <w:sz w:val="20"/>
        </w:rPr>
        <w:t>a</w:t>
      </w:r>
      <w:r>
        <w:rPr>
          <w:spacing w:val="-4"/>
          <w:sz w:val="20"/>
        </w:rPr>
        <w:t xml:space="preserve"> </w:t>
      </w:r>
      <w:proofErr w:type="spellStart"/>
      <w:r>
        <w:rPr>
          <w:sz w:val="20"/>
        </w:rPr>
        <w:t>LiveData</w:t>
      </w:r>
      <w:proofErr w:type="spellEnd"/>
      <w:r>
        <w:rPr>
          <w:spacing w:val="-2"/>
          <w:sz w:val="20"/>
        </w:rPr>
        <w:t xml:space="preserve"> </w:t>
      </w:r>
      <w:r>
        <w:rPr>
          <w:sz w:val="20"/>
        </w:rPr>
        <w:t>for</w:t>
      </w:r>
      <w:r>
        <w:rPr>
          <w:spacing w:val="-2"/>
          <w:sz w:val="20"/>
        </w:rPr>
        <w:t xml:space="preserve"> </w:t>
      </w:r>
      <w:r>
        <w:rPr>
          <w:sz w:val="20"/>
        </w:rPr>
        <w:t>the</w:t>
      </w:r>
      <w:r>
        <w:rPr>
          <w:spacing w:val="-2"/>
          <w:sz w:val="20"/>
        </w:rPr>
        <w:t xml:space="preserve"> </w:t>
      </w:r>
      <w:r>
        <w:rPr>
          <w:sz w:val="20"/>
        </w:rPr>
        <w:t>list</w:t>
      </w:r>
      <w:r>
        <w:rPr>
          <w:spacing w:val="-2"/>
          <w:sz w:val="20"/>
        </w:rPr>
        <w:t xml:space="preserve"> </w:t>
      </w:r>
      <w:r>
        <w:rPr>
          <w:sz w:val="20"/>
        </w:rPr>
        <w:t>of</w:t>
      </w:r>
      <w:r>
        <w:rPr>
          <w:spacing w:val="-2"/>
          <w:sz w:val="20"/>
        </w:rPr>
        <w:t xml:space="preserve"> </w:t>
      </w:r>
      <w:r>
        <w:rPr>
          <w:sz w:val="20"/>
        </w:rPr>
        <w:t>TV</w:t>
      </w:r>
      <w:r>
        <w:rPr>
          <w:spacing w:val="-3"/>
          <w:sz w:val="20"/>
        </w:rPr>
        <w:t xml:space="preserve"> </w:t>
      </w:r>
      <w:r>
        <w:rPr>
          <w:spacing w:val="-2"/>
          <w:sz w:val="20"/>
        </w:rPr>
        <w:t>shows</w:t>
      </w:r>
    </w:p>
    <w:p w14:paraId="6446D3EC" w14:textId="77777777" w:rsidR="003D76C2" w:rsidRDefault="00000000">
      <w:pPr>
        <w:pStyle w:val="BodyText"/>
        <w:ind w:left="554"/>
      </w:pPr>
      <w:r>
        <w:t>and</w:t>
      </w:r>
      <w:r>
        <w:rPr>
          <w:spacing w:val="-9"/>
        </w:rPr>
        <w:t xml:space="preserve"> </w:t>
      </w:r>
      <w:proofErr w:type="spellStart"/>
      <w:r>
        <w:rPr>
          <w:rFonts w:ascii="Courier New"/>
          <w:b/>
          <w:sz w:val="22"/>
        </w:rPr>
        <w:t>getError</w:t>
      </w:r>
      <w:proofErr w:type="spellEnd"/>
      <w:r>
        <w:rPr>
          <w:rFonts w:ascii="Courier New"/>
          <w:b/>
          <w:spacing w:val="-80"/>
          <w:sz w:val="22"/>
        </w:rPr>
        <w:t xml:space="preserve"> </w:t>
      </w:r>
      <w:r>
        <w:t>function</w:t>
      </w:r>
      <w:r>
        <w:rPr>
          <w:spacing w:val="-3"/>
        </w:rPr>
        <w:t xml:space="preserve"> </w:t>
      </w:r>
      <w:r>
        <w:t>that</w:t>
      </w:r>
      <w:r>
        <w:rPr>
          <w:spacing w:val="-3"/>
        </w:rPr>
        <w:t xml:space="preserve"> </w:t>
      </w:r>
      <w:r>
        <w:t>returns</w:t>
      </w:r>
      <w:r>
        <w:rPr>
          <w:spacing w:val="-5"/>
        </w:rPr>
        <w:t xml:space="preserve"> </w:t>
      </w:r>
      <w:r>
        <w:t>a</w:t>
      </w:r>
      <w:r>
        <w:rPr>
          <w:spacing w:val="-4"/>
        </w:rPr>
        <w:t xml:space="preserve"> </w:t>
      </w:r>
      <w:proofErr w:type="spellStart"/>
      <w:r>
        <w:t>LiveData</w:t>
      </w:r>
      <w:proofErr w:type="spellEnd"/>
      <w:r>
        <w:rPr>
          <w:spacing w:val="-3"/>
        </w:rPr>
        <w:t xml:space="preserve"> </w:t>
      </w:r>
      <w:r>
        <w:t>for</w:t>
      </w:r>
      <w:r>
        <w:rPr>
          <w:spacing w:val="-3"/>
        </w:rPr>
        <w:t xml:space="preserve"> </w:t>
      </w:r>
      <w:r>
        <w:t>error</w:t>
      </w:r>
      <w:r>
        <w:rPr>
          <w:spacing w:val="-3"/>
        </w:rPr>
        <w:t xml:space="preserve"> </w:t>
      </w:r>
      <w:r>
        <w:rPr>
          <w:spacing w:val="-2"/>
        </w:rPr>
        <w:t>message:</w:t>
      </w:r>
    </w:p>
    <w:p w14:paraId="0C3CFEF2" w14:textId="77777777" w:rsidR="003D76C2" w:rsidRDefault="00D51F7C">
      <w:pPr>
        <w:pStyle w:val="BodyText"/>
        <w:spacing w:before="11"/>
        <w:rPr>
          <w:sz w:val="8"/>
        </w:rPr>
      </w:pPr>
      <w:r>
        <w:rPr>
          <w:noProof/>
        </w:rPr>
        <mc:AlternateContent>
          <mc:Choice Requires="wpg">
            <w:drawing>
              <wp:anchor distT="0" distB="0" distL="0" distR="0" simplePos="0" relativeHeight="487770112" behindDoc="1" locked="0" layoutInCell="1" allowOverlap="1" wp14:anchorId="5D627C25" wp14:editId="26417CF9">
                <wp:simplePos x="0" y="0"/>
                <wp:positionH relativeFrom="page">
                  <wp:posOffset>662940</wp:posOffset>
                </wp:positionH>
                <wp:positionV relativeFrom="paragraph">
                  <wp:posOffset>91440</wp:posOffset>
                </wp:positionV>
                <wp:extent cx="5074920" cy="1019175"/>
                <wp:effectExtent l="0" t="0" r="5080" b="0"/>
                <wp:wrapTopAndBottom/>
                <wp:docPr id="238" name="docshapegroup1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239" name="docshape1321"/>
                        <wps:cNvSpPr>
                          <a:spLocks/>
                        </wps:cNvSpPr>
                        <wps:spPr bwMode="auto">
                          <a:xfrm>
                            <a:off x="1044" y="154"/>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 name="docshape1322"/>
                        <wps:cNvSpPr>
                          <a:spLocks/>
                        </wps:cNvSpPr>
                        <wps:spPr bwMode="auto">
                          <a:xfrm>
                            <a:off x="1044" y="144"/>
                            <a:ext cx="7992" cy="1605"/>
                          </a:xfrm>
                          <a:custGeom>
                            <a:avLst/>
                            <a:gdLst>
                              <a:gd name="T0" fmla="+- 0 9036 1044"/>
                              <a:gd name="T1" fmla="*/ T0 w 7992"/>
                              <a:gd name="T2" fmla="+- 0 1728 144"/>
                              <a:gd name="T3" fmla="*/ 1728 h 1605"/>
                              <a:gd name="T4" fmla="+- 0 1044 1044"/>
                              <a:gd name="T5" fmla="*/ T4 w 7992"/>
                              <a:gd name="T6" fmla="+- 0 1728 144"/>
                              <a:gd name="T7" fmla="*/ 1728 h 1605"/>
                              <a:gd name="T8" fmla="+- 0 1044 1044"/>
                              <a:gd name="T9" fmla="*/ T8 w 7992"/>
                              <a:gd name="T10" fmla="+- 0 1748 144"/>
                              <a:gd name="T11" fmla="*/ 1748 h 1605"/>
                              <a:gd name="T12" fmla="+- 0 9036 1044"/>
                              <a:gd name="T13" fmla="*/ T12 w 7992"/>
                              <a:gd name="T14" fmla="+- 0 1748 144"/>
                              <a:gd name="T15" fmla="*/ 1748 h 1605"/>
                              <a:gd name="T16" fmla="+- 0 9036 1044"/>
                              <a:gd name="T17" fmla="*/ T16 w 7992"/>
                              <a:gd name="T18" fmla="+- 0 1728 144"/>
                              <a:gd name="T19" fmla="*/ 1728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docshape1323"/>
                        <wps:cNvSpPr txBox="1">
                          <a:spLocks/>
                        </wps:cNvSpPr>
                        <wps:spPr bwMode="auto">
                          <a:xfrm>
                            <a:off x="1044" y="164"/>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18479" w14:textId="77777777" w:rsidR="003D76C2" w:rsidRDefault="00000000">
                              <w:pPr>
                                <w:spacing w:before="40" w:line="202" w:lineRule="exact"/>
                                <w:ind w:left="453"/>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getTVShows</w:t>
                              </w:r>
                              <w:proofErr w:type="spellEnd"/>
                              <w:r>
                                <w:rPr>
                                  <w:rFonts w:ascii="Courier New"/>
                                  <w:sz w:val="18"/>
                                </w:rPr>
                                <w:t>():</w:t>
                              </w:r>
                              <w:r>
                                <w:rPr>
                                  <w:rFonts w:ascii="Courier New"/>
                                  <w:spacing w:val="-8"/>
                                  <w:sz w:val="18"/>
                                </w:rPr>
                                <w:t xml:space="preserve"> </w:t>
                              </w:r>
                              <w:proofErr w:type="spellStart"/>
                              <w:r>
                                <w:rPr>
                                  <w:rFonts w:ascii="Courier New"/>
                                  <w:spacing w:val="-2"/>
                                  <w:sz w:val="18"/>
                                </w:rPr>
                                <w:t>LiveData</w:t>
                              </w:r>
                              <w:proofErr w:type="spellEnd"/>
                              <w:r>
                                <w:rPr>
                                  <w:rFonts w:ascii="Courier New"/>
                                  <w:spacing w:val="-2"/>
                                  <w:sz w:val="18"/>
                                </w:rPr>
                                <w:t>&lt;List&lt;</w:t>
                              </w:r>
                              <w:proofErr w:type="spellStart"/>
                              <w:r>
                                <w:rPr>
                                  <w:rFonts w:ascii="Courier New"/>
                                  <w:spacing w:val="-2"/>
                                  <w:sz w:val="18"/>
                                </w:rPr>
                                <w:t>TVShow</w:t>
                              </w:r>
                              <w:proofErr w:type="spellEnd"/>
                              <w:r>
                                <w:rPr>
                                  <w:rFonts w:ascii="Courier New"/>
                                  <w:spacing w:val="-2"/>
                                  <w:sz w:val="18"/>
                                </w:rPr>
                                <w:t>&gt;&gt;</w:t>
                              </w:r>
                            </w:p>
                            <w:p w14:paraId="27C3FB09" w14:textId="77777777" w:rsidR="003D76C2" w:rsidRDefault="00000000">
                              <w:pPr>
                                <w:spacing w:line="259" w:lineRule="auto"/>
                                <w:ind w:left="1317" w:right="2128" w:hanging="648"/>
                                <w:rPr>
                                  <w:rFonts w:ascii="Courier New"/>
                                  <w:sz w:val="18"/>
                                </w:rPr>
                              </w:pPr>
                              <w:r>
                                <w:rPr>
                                  <w:rFonts w:ascii="Courier New"/>
                                  <w:sz w:val="18"/>
                                </w:rPr>
                                <w:t>=</w:t>
                              </w:r>
                              <w:r>
                                <w:rPr>
                                  <w:rFonts w:ascii="Courier New"/>
                                  <w:spacing w:val="-10"/>
                                  <w:sz w:val="18"/>
                                </w:rPr>
                                <w:t xml:space="preserve"> </w:t>
                              </w:r>
                              <w:proofErr w:type="spellStart"/>
                              <w:r>
                                <w:rPr>
                                  <w:rFonts w:ascii="Courier New"/>
                                  <w:sz w:val="18"/>
                                </w:rPr>
                                <w:t>tvShowRepository.tvShows.map</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shows</w:t>
                              </w:r>
                              <w:r>
                                <w:rPr>
                                  <w:rFonts w:ascii="Courier New"/>
                                  <w:spacing w:val="-10"/>
                                  <w:sz w:val="18"/>
                                </w:rPr>
                                <w:t xml:space="preserve"> </w:t>
                              </w:r>
                              <w:r>
                                <w:rPr>
                                  <w:rFonts w:ascii="Courier New"/>
                                  <w:sz w:val="18"/>
                                </w:rPr>
                                <w:t xml:space="preserve">-&gt; </w:t>
                              </w:r>
                              <w:proofErr w:type="spellStart"/>
                              <w:r>
                                <w:rPr>
                                  <w:rFonts w:ascii="Courier New"/>
                                  <w:sz w:val="18"/>
                                </w:rPr>
                                <w:t>shows.sortedBy</w:t>
                              </w:r>
                              <w:proofErr w:type="spellEnd"/>
                              <w:r>
                                <w:rPr>
                                  <w:rFonts w:ascii="Courier New"/>
                                  <w:sz w:val="18"/>
                                </w:rPr>
                                <w:t xml:space="preserve"> { it.name }</w:t>
                              </w:r>
                            </w:p>
                            <w:p w14:paraId="24826376" w14:textId="77777777" w:rsidR="003D76C2" w:rsidRDefault="00000000">
                              <w:pPr>
                                <w:spacing w:before="58"/>
                                <w:ind w:left="885"/>
                                <w:rPr>
                                  <w:rFonts w:ascii="Courier New"/>
                                  <w:sz w:val="18"/>
                                </w:rPr>
                              </w:pPr>
                              <w:r>
                                <w:rPr>
                                  <w:rFonts w:ascii="Courier New"/>
                                  <w:sz w:val="18"/>
                                </w:rPr>
                                <w:t>}</w:t>
                              </w:r>
                            </w:p>
                            <w:p w14:paraId="392E5B84" w14:textId="77777777" w:rsidR="003D76C2" w:rsidRDefault="003D76C2">
                              <w:pPr>
                                <w:rPr>
                                  <w:rFonts w:ascii="Courier New"/>
                                  <w:sz w:val="20"/>
                                </w:rPr>
                              </w:pPr>
                            </w:p>
                            <w:p w14:paraId="4279B2E4" w14:textId="77777777" w:rsidR="003D76C2" w:rsidRDefault="00000000">
                              <w:pPr>
                                <w:spacing w:before="129"/>
                                <w:ind w:left="453"/>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getError</w:t>
                              </w:r>
                              <w:proofErr w:type="spellEnd"/>
                              <w:r>
                                <w:rPr>
                                  <w:rFonts w:ascii="Courier New"/>
                                  <w:sz w:val="18"/>
                                </w:rPr>
                                <w:t>():</w:t>
                              </w:r>
                              <w:r>
                                <w:rPr>
                                  <w:rFonts w:ascii="Courier New"/>
                                  <w:spacing w:val="-8"/>
                                  <w:sz w:val="18"/>
                                </w:rPr>
                                <w:t xml:space="preserve"> </w:t>
                              </w:r>
                              <w:proofErr w:type="spellStart"/>
                              <w:r>
                                <w:rPr>
                                  <w:rFonts w:ascii="Courier New"/>
                                  <w:sz w:val="18"/>
                                </w:rPr>
                                <w:t>LiveData</w:t>
                              </w:r>
                              <w:proofErr w:type="spellEnd"/>
                              <w:r>
                                <w:rPr>
                                  <w:rFonts w:ascii="Courier New"/>
                                  <w:sz w:val="18"/>
                                </w:rPr>
                                <w:t>&lt;String&gt;</w:t>
                              </w:r>
                              <w:r>
                                <w:rPr>
                                  <w:rFonts w:ascii="Courier New"/>
                                  <w:spacing w:val="-8"/>
                                  <w:sz w:val="18"/>
                                </w:rPr>
                                <w:t xml:space="preserve"> </w:t>
                              </w:r>
                              <w:r>
                                <w:rPr>
                                  <w:rFonts w:ascii="Courier New"/>
                                  <w:sz w:val="18"/>
                                </w:rPr>
                                <w:t>=</w:t>
                              </w:r>
                              <w:r>
                                <w:rPr>
                                  <w:rFonts w:ascii="Courier New"/>
                                  <w:spacing w:val="-7"/>
                                  <w:sz w:val="18"/>
                                </w:rPr>
                                <w:t xml:space="preserve"> </w:t>
                              </w:r>
                              <w:proofErr w:type="spellStart"/>
                              <w:r>
                                <w:rPr>
                                  <w:rFonts w:ascii="Courier New"/>
                                  <w:spacing w:val="-2"/>
                                  <w:sz w:val="18"/>
                                </w:rPr>
                                <w:t>tvShowRepository.error</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627C25" id="docshapegroup1320" o:spid="_x0000_s2204" style="position:absolute;margin-left:52.2pt;margin-top:7.2pt;width:399.6pt;height:80.25pt;z-index:-15546368;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">
                <v:rect id="docshape1321" o:spid="_x0000_s2205" style="position:absolute;left:1044;top:154;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" fillcolor="#f6f6f6" stroked="f">
                  <v:path arrowok="t"/>
                </v:rect>
                <v:shape id="docshape1322" o:spid="_x0000_s2206" style="position:absolute;left:1044;top:144;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" path="m7992,1584l,1584r,20l7992,1604r,-20xm7992,l,,,20r7992,l7992,xe" fillcolor="#dadada" stroked="f">
                  <v:path arrowok="t" o:connecttype="custom" o:connectlocs="7992,1728;0,1728;0,1748;7992,1748;7992,1728;7992,144;0,144;0,164;7992,164;7992,144" o:connectangles="0,0,0,0,0,0,0,0,0,0"/>
                </v:shape>
                <v:shape id="docshape1323" o:spid="_x0000_s2207" type="#_x0000_t202" style="position:absolute;left:1044;top:164;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" filled="f" stroked="f">
                  <v:path arrowok="t"/>
                  <v:textbox inset="0,0,0,0">
                    <w:txbxContent>
                      <w:p w14:paraId="74818479" w14:textId="77777777" w:rsidR="003D76C2" w:rsidRDefault="00000000">
                        <w:pPr>
                          <w:spacing w:before="40" w:line="202" w:lineRule="exact"/>
                          <w:ind w:left="453"/>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getTVShows</w:t>
                        </w:r>
                        <w:proofErr w:type="spellEnd"/>
                        <w:r>
                          <w:rPr>
                            <w:rFonts w:ascii="Courier New"/>
                            <w:sz w:val="18"/>
                          </w:rPr>
                          <w:t>():</w:t>
                        </w:r>
                        <w:r>
                          <w:rPr>
                            <w:rFonts w:ascii="Courier New"/>
                            <w:spacing w:val="-8"/>
                            <w:sz w:val="18"/>
                          </w:rPr>
                          <w:t xml:space="preserve"> </w:t>
                        </w:r>
                        <w:proofErr w:type="spellStart"/>
                        <w:r>
                          <w:rPr>
                            <w:rFonts w:ascii="Courier New"/>
                            <w:spacing w:val="-2"/>
                            <w:sz w:val="18"/>
                          </w:rPr>
                          <w:t>LiveData</w:t>
                        </w:r>
                        <w:proofErr w:type="spellEnd"/>
                        <w:r>
                          <w:rPr>
                            <w:rFonts w:ascii="Courier New"/>
                            <w:spacing w:val="-2"/>
                            <w:sz w:val="18"/>
                          </w:rPr>
                          <w:t>&lt;List&lt;</w:t>
                        </w:r>
                        <w:proofErr w:type="spellStart"/>
                        <w:r>
                          <w:rPr>
                            <w:rFonts w:ascii="Courier New"/>
                            <w:spacing w:val="-2"/>
                            <w:sz w:val="18"/>
                          </w:rPr>
                          <w:t>TVShow</w:t>
                        </w:r>
                        <w:proofErr w:type="spellEnd"/>
                        <w:r>
                          <w:rPr>
                            <w:rFonts w:ascii="Courier New"/>
                            <w:spacing w:val="-2"/>
                            <w:sz w:val="18"/>
                          </w:rPr>
                          <w:t>&gt;&gt;</w:t>
                        </w:r>
                      </w:p>
                      <w:p w14:paraId="27C3FB09" w14:textId="77777777" w:rsidR="003D76C2" w:rsidRDefault="00000000">
                        <w:pPr>
                          <w:spacing w:line="259" w:lineRule="auto"/>
                          <w:ind w:left="1317" w:right="2128" w:hanging="648"/>
                          <w:rPr>
                            <w:rFonts w:ascii="Courier New"/>
                            <w:sz w:val="18"/>
                          </w:rPr>
                        </w:pPr>
                        <w:r>
                          <w:rPr>
                            <w:rFonts w:ascii="Courier New"/>
                            <w:sz w:val="18"/>
                          </w:rPr>
                          <w:t>=</w:t>
                        </w:r>
                        <w:r>
                          <w:rPr>
                            <w:rFonts w:ascii="Courier New"/>
                            <w:spacing w:val="-10"/>
                            <w:sz w:val="18"/>
                          </w:rPr>
                          <w:t xml:space="preserve"> </w:t>
                        </w:r>
                        <w:proofErr w:type="spellStart"/>
                        <w:r>
                          <w:rPr>
                            <w:rFonts w:ascii="Courier New"/>
                            <w:sz w:val="18"/>
                          </w:rPr>
                          <w:t>tvShowRepository.tvShows.map</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shows</w:t>
                        </w:r>
                        <w:r>
                          <w:rPr>
                            <w:rFonts w:ascii="Courier New"/>
                            <w:spacing w:val="-10"/>
                            <w:sz w:val="18"/>
                          </w:rPr>
                          <w:t xml:space="preserve"> </w:t>
                        </w:r>
                        <w:r>
                          <w:rPr>
                            <w:rFonts w:ascii="Courier New"/>
                            <w:sz w:val="18"/>
                          </w:rPr>
                          <w:t xml:space="preserve">-&gt; </w:t>
                        </w:r>
                        <w:proofErr w:type="spellStart"/>
                        <w:r>
                          <w:rPr>
                            <w:rFonts w:ascii="Courier New"/>
                            <w:sz w:val="18"/>
                          </w:rPr>
                          <w:t>shows.sortedBy</w:t>
                        </w:r>
                        <w:proofErr w:type="spellEnd"/>
                        <w:r>
                          <w:rPr>
                            <w:rFonts w:ascii="Courier New"/>
                            <w:sz w:val="18"/>
                          </w:rPr>
                          <w:t xml:space="preserve"> { it.name }</w:t>
                        </w:r>
                      </w:p>
                      <w:p w14:paraId="24826376" w14:textId="77777777" w:rsidR="003D76C2" w:rsidRDefault="00000000">
                        <w:pPr>
                          <w:spacing w:before="58"/>
                          <w:ind w:left="885"/>
                          <w:rPr>
                            <w:rFonts w:ascii="Courier New"/>
                            <w:sz w:val="18"/>
                          </w:rPr>
                        </w:pPr>
                        <w:r>
                          <w:rPr>
                            <w:rFonts w:ascii="Courier New"/>
                            <w:sz w:val="18"/>
                          </w:rPr>
                          <w:t>}</w:t>
                        </w:r>
                      </w:p>
                      <w:p w14:paraId="392E5B84" w14:textId="77777777" w:rsidR="003D76C2" w:rsidRDefault="003D76C2">
                        <w:pPr>
                          <w:rPr>
                            <w:rFonts w:ascii="Courier New"/>
                            <w:sz w:val="20"/>
                          </w:rPr>
                        </w:pPr>
                      </w:p>
                      <w:p w14:paraId="4279B2E4" w14:textId="77777777" w:rsidR="003D76C2" w:rsidRDefault="00000000">
                        <w:pPr>
                          <w:spacing w:before="129"/>
                          <w:ind w:left="453"/>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getError</w:t>
                        </w:r>
                        <w:proofErr w:type="spellEnd"/>
                        <w:r>
                          <w:rPr>
                            <w:rFonts w:ascii="Courier New"/>
                            <w:sz w:val="18"/>
                          </w:rPr>
                          <w:t>():</w:t>
                        </w:r>
                        <w:r>
                          <w:rPr>
                            <w:rFonts w:ascii="Courier New"/>
                            <w:spacing w:val="-8"/>
                            <w:sz w:val="18"/>
                          </w:rPr>
                          <w:t xml:space="preserve"> </w:t>
                        </w:r>
                        <w:proofErr w:type="spellStart"/>
                        <w:r>
                          <w:rPr>
                            <w:rFonts w:ascii="Courier New"/>
                            <w:sz w:val="18"/>
                          </w:rPr>
                          <w:t>LiveData</w:t>
                        </w:r>
                        <w:proofErr w:type="spellEnd"/>
                        <w:r>
                          <w:rPr>
                            <w:rFonts w:ascii="Courier New"/>
                            <w:sz w:val="18"/>
                          </w:rPr>
                          <w:t>&lt;String&gt;</w:t>
                        </w:r>
                        <w:r>
                          <w:rPr>
                            <w:rFonts w:ascii="Courier New"/>
                            <w:spacing w:val="-8"/>
                            <w:sz w:val="18"/>
                          </w:rPr>
                          <w:t xml:space="preserve"> </w:t>
                        </w:r>
                        <w:r>
                          <w:rPr>
                            <w:rFonts w:ascii="Courier New"/>
                            <w:sz w:val="18"/>
                          </w:rPr>
                          <w:t>=</w:t>
                        </w:r>
                        <w:r>
                          <w:rPr>
                            <w:rFonts w:ascii="Courier New"/>
                            <w:spacing w:val="-7"/>
                            <w:sz w:val="18"/>
                          </w:rPr>
                          <w:t xml:space="preserve"> </w:t>
                        </w:r>
                        <w:proofErr w:type="spellStart"/>
                        <w:r>
                          <w:rPr>
                            <w:rFonts w:ascii="Courier New"/>
                            <w:spacing w:val="-2"/>
                            <w:sz w:val="18"/>
                          </w:rPr>
                          <w:t>tvShowRepository.error</w:t>
                        </w:r>
                        <w:proofErr w:type="spellEnd"/>
                      </w:p>
                    </w:txbxContent>
                  </v:textbox>
                </v:shape>
                <w10:wrap type="topAndBottom" anchorx="page"/>
              </v:group>
            </w:pict>
          </mc:Fallback>
        </mc:AlternateContent>
      </w:r>
    </w:p>
    <w:p w14:paraId="1B0D4735" w14:textId="77777777" w:rsidR="003D76C2" w:rsidRDefault="00000000">
      <w:pPr>
        <w:pStyle w:val="ListParagraph"/>
        <w:numPr>
          <w:ilvl w:val="0"/>
          <w:numId w:val="2"/>
        </w:numPr>
        <w:tabs>
          <w:tab w:val="left" w:pos="554"/>
        </w:tabs>
        <w:jc w:val="left"/>
        <w:rPr>
          <w:sz w:val="20"/>
        </w:rPr>
      </w:pPr>
      <w:r>
        <w:rPr>
          <w:sz w:val="20"/>
        </w:rPr>
        <w:t>Add</w:t>
      </w:r>
      <w:r>
        <w:rPr>
          <w:spacing w:val="-7"/>
          <w:sz w:val="20"/>
        </w:rPr>
        <w:t xml:space="preserve"> </w:t>
      </w:r>
      <w:r>
        <w:rPr>
          <w:sz w:val="20"/>
        </w:rPr>
        <w:t>the</w:t>
      </w:r>
      <w:r>
        <w:rPr>
          <w:spacing w:val="-4"/>
          <w:sz w:val="20"/>
        </w:rPr>
        <w:t xml:space="preserve"> </w:t>
      </w:r>
      <w:proofErr w:type="spellStart"/>
      <w:r>
        <w:rPr>
          <w:rFonts w:ascii="Courier New"/>
          <w:b/>
        </w:rPr>
        <w:t>fetchTVShows</w:t>
      </w:r>
      <w:proofErr w:type="spellEnd"/>
      <w:r>
        <w:rPr>
          <w:rFonts w:ascii="Courier New"/>
          <w:b/>
          <w:spacing w:val="-80"/>
        </w:rPr>
        <w:t xml:space="preserve"> </w:t>
      </w:r>
      <w:r>
        <w:rPr>
          <w:sz w:val="20"/>
        </w:rPr>
        <w:t>function</w:t>
      </w:r>
      <w:r>
        <w:rPr>
          <w:spacing w:val="-4"/>
          <w:sz w:val="20"/>
        </w:rPr>
        <w:t xml:space="preserve"> </w:t>
      </w:r>
      <w:r>
        <w:rPr>
          <w:sz w:val="20"/>
        </w:rPr>
        <w:t>with</w:t>
      </w:r>
      <w:r>
        <w:rPr>
          <w:spacing w:val="-3"/>
          <w:sz w:val="20"/>
        </w:rPr>
        <w:t xml:space="preserve"> </w:t>
      </w:r>
      <w:r>
        <w:rPr>
          <w:sz w:val="20"/>
        </w:rPr>
        <w:t>the</w:t>
      </w:r>
      <w:r>
        <w:rPr>
          <w:spacing w:val="-3"/>
          <w:sz w:val="20"/>
        </w:rPr>
        <w:t xml:space="preserve"> </w:t>
      </w:r>
      <w:r>
        <w:rPr>
          <w:sz w:val="20"/>
        </w:rPr>
        <w:t>coroutine</w:t>
      </w:r>
      <w:r>
        <w:rPr>
          <w:spacing w:val="-3"/>
          <w:sz w:val="20"/>
        </w:rPr>
        <w:t xml:space="preserve"> </w:t>
      </w:r>
      <w:r>
        <w:rPr>
          <w:spacing w:val="-2"/>
          <w:sz w:val="20"/>
        </w:rPr>
        <w:t>using</w:t>
      </w:r>
    </w:p>
    <w:p w14:paraId="6771860E" w14:textId="77777777" w:rsidR="003D76C2" w:rsidRDefault="00000000">
      <w:pPr>
        <w:ind w:left="554"/>
        <w:rPr>
          <w:sz w:val="20"/>
        </w:rPr>
      </w:pPr>
      <w:proofErr w:type="spellStart"/>
      <w:r>
        <w:rPr>
          <w:rFonts w:ascii="Courier New"/>
          <w:b/>
        </w:rPr>
        <w:t>viewModelScope</w:t>
      </w:r>
      <w:proofErr w:type="spellEnd"/>
      <w:r>
        <w:rPr>
          <w:rFonts w:ascii="Courier New"/>
          <w:b/>
          <w:spacing w:val="-82"/>
        </w:rPr>
        <w:t xml:space="preserve"> </w:t>
      </w:r>
      <w:r>
        <w:rPr>
          <w:sz w:val="20"/>
        </w:rPr>
        <w:t>to</w:t>
      </w:r>
      <w:r>
        <w:rPr>
          <w:spacing w:val="-13"/>
          <w:sz w:val="20"/>
        </w:rPr>
        <w:t xml:space="preserve"> </w:t>
      </w:r>
      <w:r>
        <w:rPr>
          <w:sz w:val="20"/>
        </w:rPr>
        <w:t>fetch</w:t>
      </w:r>
      <w:r>
        <w:rPr>
          <w:spacing w:val="-4"/>
          <w:sz w:val="20"/>
        </w:rPr>
        <w:t xml:space="preserve"> </w:t>
      </w:r>
      <w:r>
        <w:rPr>
          <w:sz w:val="20"/>
        </w:rPr>
        <w:t>the</w:t>
      </w:r>
      <w:r>
        <w:rPr>
          <w:spacing w:val="-4"/>
          <w:sz w:val="20"/>
        </w:rPr>
        <w:t xml:space="preserve"> </w:t>
      </w:r>
      <w:r>
        <w:rPr>
          <w:sz w:val="20"/>
        </w:rPr>
        <w:t>TV</w:t>
      </w:r>
      <w:r>
        <w:rPr>
          <w:spacing w:val="-5"/>
          <w:sz w:val="20"/>
        </w:rPr>
        <w:t xml:space="preserve"> </w:t>
      </w:r>
      <w:r>
        <w:rPr>
          <w:sz w:val="20"/>
        </w:rPr>
        <w:t>shows</w:t>
      </w:r>
      <w:r>
        <w:rPr>
          <w:spacing w:val="-4"/>
          <w:sz w:val="20"/>
        </w:rPr>
        <w:t xml:space="preserve"> </w:t>
      </w:r>
      <w:r>
        <w:rPr>
          <w:sz w:val="20"/>
        </w:rPr>
        <w:t>from</w:t>
      </w:r>
      <w:r>
        <w:rPr>
          <w:spacing w:val="-4"/>
          <w:sz w:val="20"/>
        </w:rPr>
        <w:t xml:space="preserve"> </w:t>
      </w:r>
      <w:proofErr w:type="spellStart"/>
      <w:r>
        <w:rPr>
          <w:rFonts w:ascii="Courier New"/>
          <w:b/>
        </w:rPr>
        <w:t>tvShowRepository</w:t>
      </w:r>
      <w:proofErr w:type="spellEnd"/>
      <w:r>
        <w:rPr>
          <w:rFonts w:ascii="Courier New"/>
          <w:b/>
          <w:spacing w:val="-80"/>
        </w:rPr>
        <w:t xml:space="preserve"> </w:t>
      </w:r>
      <w:r>
        <w:rPr>
          <w:sz w:val="20"/>
        </w:rPr>
        <w:t>when</w:t>
      </w:r>
      <w:r>
        <w:rPr>
          <w:spacing w:val="-4"/>
          <w:sz w:val="20"/>
        </w:rPr>
        <w:t xml:space="preserve"> </w:t>
      </w:r>
      <w:r>
        <w:rPr>
          <w:spacing w:val="-5"/>
          <w:sz w:val="20"/>
        </w:rPr>
        <w:t>the</w:t>
      </w:r>
    </w:p>
    <w:p w14:paraId="0930C412" w14:textId="77777777" w:rsidR="003D76C2" w:rsidRDefault="00000000">
      <w:pPr>
        <w:ind w:left="554"/>
        <w:rPr>
          <w:sz w:val="20"/>
        </w:rPr>
      </w:pPr>
      <w:proofErr w:type="spellStart"/>
      <w:r>
        <w:rPr>
          <w:rFonts w:ascii="Courier New"/>
          <w:b/>
          <w:spacing w:val="-2"/>
        </w:rPr>
        <w:t>TVShowViewModel</w:t>
      </w:r>
      <w:proofErr w:type="spellEnd"/>
      <w:r>
        <w:rPr>
          <w:rFonts w:ascii="Courier New"/>
          <w:b/>
          <w:spacing w:val="-64"/>
        </w:rPr>
        <w:t xml:space="preserve"> </w:t>
      </w:r>
      <w:r>
        <w:rPr>
          <w:spacing w:val="-2"/>
          <w:sz w:val="20"/>
        </w:rPr>
        <w:t>initializes:</w:t>
      </w:r>
    </w:p>
    <w:p w14:paraId="2EDE991E" w14:textId="77777777" w:rsidR="003D76C2" w:rsidRDefault="00D51F7C">
      <w:pPr>
        <w:pStyle w:val="BodyText"/>
        <w:spacing w:before="11"/>
        <w:rPr>
          <w:sz w:val="8"/>
        </w:rPr>
      </w:pPr>
      <w:r>
        <w:rPr>
          <w:noProof/>
        </w:rPr>
        <mc:AlternateContent>
          <mc:Choice Requires="wpg">
            <w:drawing>
              <wp:anchor distT="0" distB="0" distL="0" distR="0" simplePos="0" relativeHeight="487770624" behindDoc="1" locked="0" layoutInCell="1" allowOverlap="1" wp14:anchorId="396414A7" wp14:editId="4F792D59">
                <wp:simplePos x="0" y="0"/>
                <wp:positionH relativeFrom="page">
                  <wp:posOffset>662940</wp:posOffset>
                </wp:positionH>
                <wp:positionV relativeFrom="paragraph">
                  <wp:posOffset>91440</wp:posOffset>
                </wp:positionV>
                <wp:extent cx="5074920" cy="1641475"/>
                <wp:effectExtent l="0" t="0" r="5080" b="0"/>
                <wp:wrapTopAndBottom/>
                <wp:docPr id="234" name="docshapegroup1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044" y="144"/>
                          <a:chExt cx="7992" cy="2585"/>
                        </a:xfrm>
                      </wpg:grpSpPr>
                      <wps:wsp>
                        <wps:cNvPr id="235" name="docshape1325"/>
                        <wps:cNvSpPr>
                          <a:spLocks/>
                        </wps:cNvSpPr>
                        <wps:spPr bwMode="auto">
                          <a:xfrm>
                            <a:off x="1044" y="154"/>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 name="docshape1326"/>
                        <wps:cNvSpPr>
                          <a:spLocks/>
                        </wps:cNvSpPr>
                        <wps:spPr bwMode="auto">
                          <a:xfrm>
                            <a:off x="1044" y="144"/>
                            <a:ext cx="7992" cy="2585"/>
                          </a:xfrm>
                          <a:custGeom>
                            <a:avLst/>
                            <a:gdLst>
                              <a:gd name="T0" fmla="+- 0 9036 1044"/>
                              <a:gd name="T1" fmla="*/ T0 w 7992"/>
                              <a:gd name="T2" fmla="+- 0 2709 144"/>
                              <a:gd name="T3" fmla="*/ 2709 h 2585"/>
                              <a:gd name="T4" fmla="+- 0 1044 1044"/>
                              <a:gd name="T5" fmla="*/ T4 w 7992"/>
                              <a:gd name="T6" fmla="+- 0 2709 144"/>
                              <a:gd name="T7" fmla="*/ 2709 h 2585"/>
                              <a:gd name="T8" fmla="+- 0 1044 1044"/>
                              <a:gd name="T9" fmla="*/ T8 w 7992"/>
                              <a:gd name="T10" fmla="+- 0 2729 144"/>
                              <a:gd name="T11" fmla="*/ 2729 h 2585"/>
                              <a:gd name="T12" fmla="+- 0 9036 1044"/>
                              <a:gd name="T13" fmla="*/ T12 w 7992"/>
                              <a:gd name="T14" fmla="+- 0 2729 144"/>
                              <a:gd name="T15" fmla="*/ 2729 h 2585"/>
                              <a:gd name="T16" fmla="+- 0 9036 1044"/>
                              <a:gd name="T17" fmla="*/ T16 w 7992"/>
                              <a:gd name="T18" fmla="+- 0 2709 144"/>
                              <a:gd name="T19" fmla="*/ 2709 h 2585"/>
                              <a:gd name="T20" fmla="+- 0 9036 1044"/>
                              <a:gd name="T21" fmla="*/ T20 w 7992"/>
                              <a:gd name="T22" fmla="+- 0 144 144"/>
                              <a:gd name="T23" fmla="*/ 144 h 2585"/>
                              <a:gd name="T24" fmla="+- 0 1044 1044"/>
                              <a:gd name="T25" fmla="*/ T24 w 7992"/>
                              <a:gd name="T26" fmla="+- 0 144 144"/>
                              <a:gd name="T27" fmla="*/ 144 h 2585"/>
                              <a:gd name="T28" fmla="+- 0 1044 1044"/>
                              <a:gd name="T29" fmla="*/ T28 w 7992"/>
                              <a:gd name="T30" fmla="+- 0 164 144"/>
                              <a:gd name="T31" fmla="*/ 164 h 2585"/>
                              <a:gd name="T32" fmla="+- 0 9036 1044"/>
                              <a:gd name="T33" fmla="*/ T32 w 7992"/>
                              <a:gd name="T34" fmla="+- 0 164 144"/>
                              <a:gd name="T35" fmla="*/ 164 h 2585"/>
                              <a:gd name="T36" fmla="+- 0 9036 1044"/>
                              <a:gd name="T37" fmla="*/ T36 w 7992"/>
                              <a:gd name="T38" fmla="+- 0 144 144"/>
                              <a:gd name="T39" fmla="*/ 144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5"/>
                                </a:moveTo>
                                <a:lnTo>
                                  <a:pt x="0" y="2565"/>
                                </a:lnTo>
                                <a:lnTo>
                                  <a:pt x="0" y="2585"/>
                                </a:lnTo>
                                <a:lnTo>
                                  <a:pt x="7992" y="2585"/>
                                </a:lnTo>
                                <a:lnTo>
                                  <a:pt x="7992" y="25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docshape1327"/>
                        <wps:cNvSpPr txBox="1">
                          <a:spLocks/>
                        </wps:cNvSpPr>
                        <wps:spPr bwMode="auto">
                          <a:xfrm>
                            <a:off x="1044" y="164"/>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ED033" w14:textId="77777777" w:rsidR="003D76C2" w:rsidRDefault="00000000">
                              <w:pPr>
                                <w:spacing w:before="40"/>
                                <w:ind w:left="453"/>
                                <w:rPr>
                                  <w:rFonts w:ascii="Courier New"/>
                                  <w:sz w:val="18"/>
                                </w:rPr>
                              </w:pPr>
                              <w:proofErr w:type="spellStart"/>
                              <w:r>
                                <w:rPr>
                                  <w:rFonts w:ascii="Courier New"/>
                                  <w:sz w:val="18"/>
                                </w:rPr>
                                <w:t>init</w:t>
                              </w:r>
                              <w:proofErr w:type="spellEnd"/>
                              <w:r>
                                <w:rPr>
                                  <w:rFonts w:ascii="Courier New"/>
                                  <w:spacing w:val="-6"/>
                                  <w:sz w:val="18"/>
                                </w:rPr>
                                <w:t xml:space="preserve"> </w:t>
                              </w:r>
                              <w:r>
                                <w:rPr>
                                  <w:rFonts w:ascii="Courier New"/>
                                  <w:spacing w:val="-12"/>
                                  <w:sz w:val="18"/>
                                </w:rPr>
                                <w:t>{</w:t>
                              </w:r>
                            </w:p>
                            <w:p w14:paraId="4C560D3E" w14:textId="77777777" w:rsidR="003D76C2" w:rsidRDefault="00000000">
                              <w:pPr>
                                <w:spacing w:before="76"/>
                                <w:ind w:left="885"/>
                                <w:rPr>
                                  <w:rFonts w:ascii="Courier New"/>
                                  <w:sz w:val="18"/>
                                </w:rPr>
                              </w:pPr>
                              <w:proofErr w:type="spellStart"/>
                              <w:r>
                                <w:rPr>
                                  <w:rFonts w:ascii="Courier New"/>
                                  <w:spacing w:val="-2"/>
                                  <w:sz w:val="18"/>
                                </w:rPr>
                                <w:t>fetchTVShows</w:t>
                              </w:r>
                              <w:proofErr w:type="spellEnd"/>
                              <w:r>
                                <w:rPr>
                                  <w:rFonts w:ascii="Courier New"/>
                                  <w:spacing w:val="-2"/>
                                  <w:sz w:val="18"/>
                                </w:rPr>
                                <w:t>()</w:t>
                              </w:r>
                            </w:p>
                            <w:p w14:paraId="1C46DFC3" w14:textId="77777777" w:rsidR="003D76C2" w:rsidRDefault="00000000">
                              <w:pPr>
                                <w:spacing w:before="76"/>
                                <w:ind w:left="453"/>
                                <w:rPr>
                                  <w:rFonts w:ascii="Courier New"/>
                                  <w:sz w:val="18"/>
                                </w:rPr>
                              </w:pPr>
                              <w:r>
                                <w:rPr>
                                  <w:rFonts w:ascii="Courier New"/>
                                  <w:sz w:val="18"/>
                                </w:rPr>
                                <w:t>}</w:t>
                              </w:r>
                            </w:p>
                            <w:p w14:paraId="66030651" w14:textId="77777777" w:rsidR="003D76C2" w:rsidRDefault="003D76C2">
                              <w:pPr>
                                <w:rPr>
                                  <w:rFonts w:ascii="Courier New"/>
                                  <w:sz w:val="20"/>
                                </w:rPr>
                              </w:pPr>
                            </w:p>
                            <w:p w14:paraId="1D164066" w14:textId="77777777" w:rsidR="003D76C2" w:rsidRDefault="00000000">
                              <w:pPr>
                                <w:spacing w:before="130" w:line="328" w:lineRule="auto"/>
                                <w:ind w:left="1317" w:right="840" w:hanging="864"/>
                                <w:rPr>
                                  <w:rFonts w:ascii="Courier New"/>
                                  <w:sz w:val="18"/>
                                </w:rPr>
                              </w:pPr>
                              <w:r>
                                <w:rPr>
                                  <w:rFonts w:ascii="Courier New"/>
                                  <w:sz w:val="18"/>
                                </w:rPr>
                                <w:t xml:space="preserve">private fun </w:t>
                              </w:r>
                              <w:proofErr w:type="spellStart"/>
                              <w:r>
                                <w:rPr>
                                  <w:rFonts w:ascii="Courier New"/>
                                  <w:sz w:val="18"/>
                                </w:rPr>
                                <w:t>fetchTVShows</w:t>
                              </w:r>
                              <w:proofErr w:type="spellEnd"/>
                              <w:r>
                                <w:rPr>
                                  <w:rFonts w:ascii="Courier New"/>
                                  <w:sz w:val="18"/>
                                </w:rPr>
                                <w:t xml:space="preserve">() { </w:t>
                              </w:r>
                              <w:proofErr w:type="spellStart"/>
                              <w:r>
                                <w:rPr>
                                  <w:rFonts w:ascii="Courier New"/>
                                  <w:sz w:val="18"/>
                                </w:rPr>
                                <w:t>viewModelScope.launch</w:t>
                              </w:r>
                              <w:proofErr w:type="spellEnd"/>
                              <w:r>
                                <w:rPr>
                                  <w:rFonts w:ascii="Courier New"/>
                                  <w:sz w:val="18"/>
                                </w:rPr>
                                <w:t>(Dispatchers.IO)</w:t>
                              </w:r>
                              <w:r>
                                <w:rPr>
                                  <w:rFonts w:ascii="Courier New"/>
                                  <w:spacing w:val="40"/>
                                  <w:sz w:val="18"/>
                                </w:rPr>
                                <w:t xml:space="preserve"> </w:t>
                              </w:r>
                              <w:r>
                                <w:rPr>
                                  <w:rFonts w:ascii="Courier New"/>
                                  <w:sz w:val="18"/>
                                </w:rPr>
                                <w:t>{</w:t>
                              </w:r>
                            </w:p>
                            <w:p w14:paraId="79B13CE7" w14:textId="77777777" w:rsidR="003D76C2" w:rsidRDefault="00000000">
                              <w:pPr>
                                <w:spacing w:before="1"/>
                                <w:ind w:left="1749"/>
                                <w:rPr>
                                  <w:rFonts w:ascii="Courier New"/>
                                  <w:sz w:val="18"/>
                                </w:rPr>
                              </w:pPr>
                              <w:proofErr w:type="spellStart"/>
                              <w:r>
                                <w:rPr>
                                  <w:rFonts w:ascii="Courier New"/>
                                  <w:spacing w:val="-2"/>
                                  <w:sz w:val="18"/>
                                </w:rPr>
                                <w:t>tvShowRepository.fetchTVShows</w:t>
                              </w:r>
                              <w:proofErr w:type="spellEnd"/>
                              <w:r>
                                <w:rPr>
                                  <w:rFonts w:ascii="Courier New"/>
                                  <w:spacing w:val="-2"/>
                                  <w:sz w:val="18"/>
                                </w:rPr>
                                <w:t>()</w:t>
                              </w:r>
                            </w:p>
                            <w:p w14:paraId="1F7A5E6F" w14:textId="77777777" w:rsidR="003D76C2" w:rsidRDefault="00000000">
                              <w:pPr>
                                <w:spacing w:before="76"/>
                                <w:ind w:left="1317"/>
                                <w:rPr>
                                  <w:rFonts w:ascii="Courier New"/>
                                  <w:sz w:val="18"/>
                                </w:rPr>
                              </w:pPr>
                              <w:r>
                                <w:rPr>
                                  <w:rFonts w:ascii="Courier New"/>
                                  <w:sz w:val="18"/>
                                </w:rPr>
                                <w:t>}</w:t>
                              </w:r>
                            </w:p>
                            <w:p w14:paraId="34858D2F"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6414A7" id="docshapegroup1324" o:spid="_x0000_s2208" style="position:absolute;margin-left:52.2pt;margin-top:7.2pt;width:399.6pt;height:129.25pt;z-index:-15545856;mso-wrap-distance-left:0;mso-wrap-distance-right:0;mso-position-horizontal-relative:page;mso-position-vertical-relative:text" coordorigin="1044,144"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">
                <v:rect id="docshape1325" o:spid="_x0000_s2209" style="position:absolute;left:1044;top:154;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" fillcolor="#f6f6f6" stroked="f">
                  <v:path arrowok="t"/>
                </v:rect>
                <v:shape id="docshape1326" o:spid="_x0000_s2210" style="position:absolute;left:1044;top:144;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" path="m7992,2565l,2565r,20l7992,2585r,-20xm7992,l,,,20r7992,l7992,xe" fillcolor="#dadada" stroked="f">
                  <v:path arrowok="t" o:connecttype="custom" o:connectlocs="7992,2709;0,2709;0,2729;7992,2729;7992,2709;7992,144;0,144;0,164;7992,164;7992,144" o:connectangles="0,0,0,0,0,0,0,0,0,0"/>
                </v:shape>
                <v:shape id="docshape1327" o:spid="_x0000_s2211" type="#_x0000_t202" style="position:absolute;left:1044;top:164;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" filled="f" stroked="f">
                  <v:path arrowok="t"/>
                  <v:textbox inset="0,0,0,0">
                    <w:txbxContent>
                      <w:p w14:paraId="4D0ED033" w14:textId="77777777" w:rsidR="003D76C2" w:rsidRDefault="00000000">
                        <w:pPr>
                          <w:spacing w:before="40"/>
                          <w:ind w:left="453"/>
                          <w:rPr>
                            <w:rFonts w:ascii="Courier New"/>
                            <w:sz w:val="18"/>
                          </w:rPr>
                        </w:pPr>
                        <w:proofErr w:type="spellStart"/>
                        <w:r>
                          <w:rPr>
                            <w:rFonts w:ascii="Courier New"/>
                            <w:sz w:val="18"/>
                          </w:rPr>
                          <w:t>init</w:t>
                        </w:r>
                        <w:proofErr w:type="spellEnd"/>
                        <w:r>
                          <w:rPr>
                            <w:rFonts w:ascii="Courier New"/>
                            <w:spacing w:val="-6"/>
                            <w:sz w:val="18"/>
                          </w:rPr>
                          <w:t xml:space="preserve"> </w:t>
                        </w:r>
                        <w:r>
                          <w:rPr>
                            <w:rFonts w:ascii="Courier New"/>
                            <w:spacing w:val="-12"/>
                            <w:sz w:val="18"/>
                          </w:rPr>
                          <w:t>{</w:t>
                        </w:r>
                      </w:p>
                      <w:p w14:paraId="4C560D3E" w14:textId="77777777" w:rsidR="003D76C2" w:rsidRDefault="00000000">
                        <w:pPr>
                          <w:spacing w:before="76"/>
                          <w:ind w:left="885"/>
                          <w:rPr>
                            <w:rFonts w:ascii="Courier New"/>
                            <w:sz w:val="18"/>
                          </w:rPr>
                        </w:pPr>
                        <w:proofErr w:type="spellStart"/>
                        <w:r>
                          <w:rPr>
                            <w:rFonts w:ascii="Courier New"/>
                            <w:spacing w:val="-2"/>
                            <w:sz w:val="18"/>
                          </w:rPr>
                          <w:t>fetchTVShows</w:t>
                        </w:r>
                        <w:proofErr w:type="spellEnd"/>
                        <w:r>
                          <w:rPr>
                            <w:rFonts w:ascii="Courier New"/>
                            <w:spacing w:val="-2"/>
                            <w:sz w:val="18"/>
                          </w:rPr>
                          <w:t>()</w:t>
                        </w:r>
                      </w:p>
                      <w:p w14:paraId="1C46DFC3" w14:textId="77777777" w:rsidR="003D76C2" w:rsidRDefault="00000000">
                        <w:pPr>
                          <w:spacing w:before="76"/>
                          <w:ind w:left="453"/>
                          <w:rPr>
                            <w:rFonts w:ascii="Courier New"/>
                            <w:sz w:val="18"/>
                          </w:rPr>
                        </w:pPr>
                        <w:r>
                          <w:rPr>
                            <w:rFonts w:ascii="Courier New"/>
                            <w:sz w:val="18"/>
                          </w:rPr>
                          <w:t>}</w:t>
                        </w:r>
                      </w:p>
                      <w:p w14:paraId="66030651" w14:textId="77777777" w:rsidR="003D76C2" w:rsidRDefault="003D76C2">
                        <w:pPr>
                          <w:rPr>
                            <w:rFonts w:ascii="Courier New"/>
                            <w:sz w:val="20"/>
                          </w:rPr>
                        </w:pPr>
                      </w:p>
                      <w:p w14:paraId="1D164066" w14:textId="77777777" w:rsidR="003D76C2" w:rsidRDefault="00000000">
                        <w:pPr>
                          <w:spacing w:before="130" w:line="328" w:lineRule="auto"/>
                          <w:ind w:left="1317" w:right="840" w:hanging="864"/>
                          <w:rPr>
                            <w:rFonts w:ascii="Courier New"/>
                            <w:sz w:val="18"/>
                          </w:rPr>
                        </w:pPr>
                        <w:r>
                          <w:rPr>
                            <w:rFonts w:ascii="Courier New"/>
                            <w:sz w:val="18"/>
                          </w:rPr>
                          <w:t xml:space="preserve">private fun </w:t>
                        </w:r>
                        <w:proofErr w:type="spellStart"/>
                        <w:r>
                          <w:rPr>
                            <w:rFonts w:ascii="Courier New"/>
                            <w:sz w:val="18"/>
                          </w:rPr>
                          <w:t>fetchTVShows</w:t>
                        </w:r>
                        <w:proofErr w:type="spellEnd"/>
                        <w:r>
                          <w:rPr>
                            <w:rFonts w:ascii="Courier New"/>
                            <w:sz w:val="18"/>
                          </w:rPr>
                          <w:t xml:space="preserve">() { </w:t>
                        </w:r>
                        <w:proofErr w:type="spellStart"/>
                        <w:r>
                          <w:rPr>
                            <w:rFonts w:ascii="Courier New"/>
                            <w:sz w:val="18"/>
                          </w:rPr>
                          <w:t>viewModelScope.launch</w:t>
                        </w:r>
                        <w:proofErr w:type="spellEnd"/>
                        <w:r>
                          <w:rPr>
                            <w:rFonts w:ascii="Courier New"/>
                            <w:sz w:val="18"/>
                          </w:rPr>
                          <w:t>(Dispatchers.IO)</w:t>
                        </w:r>
                        <w:r>
                          <w:rPr>
                            <w:rFonts w:ascii="Courier New"/>
                            <w:spacing w:val="40"/>
                            <w:sz w:val="18"/>
                          </w:rPr>
                          <w:t xml:space="preserve"> </w:t>
                        </w:r>
                        <w:r>
                          <w:rPr>
                            <w:rFonts w:ascii="Courier New"/>
                            <w:sz w:val="18"/>
                          </w:rPr>
                          <w:t>{</w:t>
                        </w:r>
                      </w:p>
                      <w:p w14:paraId="79B13CE7" w14:textId="77777777" w:rsidR="003D76C2" w:rsidRDefault="00000000">
                        <w:pPr>
                          <w:spacing w:before="1"/>
                          <w:ind w:left="1749"/>
                          <w:rPr>
                            <w:rFonts w:ascii="Courier New"/>
                            <w:sz w:val="18"/>
                          </w:rPr>
                        </w:pPr>
                        <w:proofErr w:type="spellStart"/>
                        <w:r>
                          <w:rPr>
                            <w:rFonts w:ascii="Courier New"/>
                            <w:spacing w:val="-2"/>
                            <w:sz w:val="18"/>
                          </w:rPr>
                          <w:t>tvShowRepository.fetchTVShows</w:t>
                        </w:r>
                        <w:proofErr w:type="spellEnd"/>
                        <w:r>
                          <w:rPr>
                            <w:rFonts w:ascii="Courier New"/>
                            <w:spacing w:val="-2"/>
                            <w:sz w:val="18"/>
                          </w:rPr>
                          <w:t>()</w:t>
                        </w:r>
                      </w:p>
                      <w:p w14:paraId="1F7A5E6F" w14:textId="77777777" w:rsidR="003D76C2" w:rsidRDefault="00000000">
                        <w:pPr>
                          <w:spacing w:before="76"/>
                          <w:ind w:left="1317"/>
                          <w:rPr>
                            <w:rFonts w:ascii="Courier New"/>
                            <w:sz w:val="18"/>
                          </w:rPr>
                        </w:pPr>
                        <w:r>
                          <w:rPr>
                            <w:rFonts w:ascii="Courier New"/>
                            <w:sz w:val="18"/>
                          </w:rPr>
                          <w:t>}</w:t>
                        </w:r>
                      </w:p>
                      <w:p w14:paraId="34858D2F"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2CA4DEAE" w14:textId="77777777" w:rsidR="003D76C2" w:rsidRDefault="00000000">
      <w:pPr>
        <w:pStyle w:val="ListParagraph"/>
        <w:numPr>
          <w:ilvl w:val="0"/>
          <w:numId w:val="2"/>
        </w:numPr>
        <w:tabs>
          <w:tab w:val="left" w:pos="554"/>
        </w:tabs>
        <w:jc w:val="left"/>
        <w:rPr>
          <w:sz w:val="20"/>
        </w:rPr>
      </w:pPr>
      <w:r>
        <w:rPr>
          <w:sz w:val="20"/>
        </w:rPr>
        <w:t>Create</w:t>
      </w:r>
      <w:r>
        <w:rPr>
          <w:spacing w:val="-9"/>
          <w:sz w:val="20"/>
        </w:rPr>
        <w:t xml:space="preserve"> </w:t>
      </w:r>
      <w:r>
        <w:rPr>
          <w:sz w:val="20"/>
        </w:rPr>
        <w:t>an</w:t>
      </w:r>
      <w:r>
        <w:rPr>
          <w:spacing w:val="-3"/>
          <w:sz w:val="20"/>
        </w:rPr>
        <w:t xml:space="preserve"> </w:t>
      </w:r>
      <w:r>
        <w:rPr>
          <w:sz w:val="20"/>
        </w:rPr>
        <w:t>application</w:t>
      </w:r>
      <w:r>
        <w:rPr>
          <w:spacing w:val="-4"/>
          <w:sz w:val="20"/>
        </w:rPr>
        <w:t xml:space="preserve"> </w:t>
      </w:r>
      <w:r>
        <w:rPr>
          <w:sz w:val="20"/>
        </w:rPr>
        <w:t>class</w:t>
      </w:r>
      <w:r>
        <w:rPr>
          <w:spacing w:val="-3"/>
          <w:sz w:val="20"/>
        </w:rPr>
        <w:t xml:space="preserve"> </w:t>
      </w:r>
      <w:r>
        <w:rPr>
          <w:sz w:val="20"/>
        </w:rPr>
        <w:t>named</w:t>
      </w:r>
      <w:r>
        <w:rPr>
          <w:spacing w:val="-3"/>
          <w:sz w:val="20"/>
        </w:rPr>
        <w:t xml:space="preserve"> </w:t>
      </w:r>
      <w:proofErr w:type="spellStart"/>
      <w:r>
        <w:rPr>
          <w:rFonts w:ascii="Courier New"/>
          <w:b/>
        </w:rPr>
        <w:t>TVApplication</w:t>
      </w:r>
      <w:proofErr w:type="spellEnd"/>
      <w:r>
        <w:rPr>
          <w:rFonts w:ascii="Courier New"/>
          <w:b/>
          <w:spacing w:val="-80"/>
        </w:rPr>
        <w:t xml:space="preserve"> </w:t>
      </w:r>
      <w:r>
        <w:rPr>
          <w:sz w:val="20"/>
        </w:rPr>
        <w:t>with</w:t>
      </w:r>
      <w:r>
        <w:rPr>
          <w:spacing w:val="-4"/>
          <w:sz w:val="20"/>
        </w:rPr>
        <w:t xml:space="preserve"> </w:t>
      </w:r>
      <w:r>
        <w:rPr>
          <w:sz w:val="20"/>
        </w:rPr>
        <w:t>a</w:t>
      </w:r>
      <w:r>
        <w:rPr>
          <w:spacing w:val="-3"/>
          <w:sz w:val="20"/>
        </w:rPr>
        <w:t xml:space="preserve"> </w:t>
      </w:r>
      <w:r>
        <w:rPr>
          <w:sz w:val="20"/>
        </w:rPr>
        <w:t>property</w:t>
      </w:r>
      <w:r>
        <w:rPr>
          <w:spacing w:val="-3"/>
          <w:sz w:val="20"/>
        </w:rPr>
        <w:t xml:space="preserve"> </w:t>
      </w:r>
      <w:r>
        <w:rPr>
          <w:spacing w:val="-5"/>
          <w:sz w:val="20"/>
        </w:rPr>
        <w:t>for</w:t>
      </w:r>
    </w:p>
    <w:p w14:paraId="4BFF7753" w14:textId="77777777" w:rsidR="003D76C2" w:rsidRDefault="00000000">
      <w:pPr>
        <w:ind w:left="554"/>
        <w:rPr>
          <w:sz w:val="20"/>
        </w:rPr>
      </w:pPr>
      <w:proofErr w:type="spellStart"/>
      <w:r>
        <w:rPr>
          <w:rFonts w:ascii="Courier New"/>
          <w:b/>
          <w:spacing w:val="-2"/>
        </w:rPr>
        <w:t>tvShowRepository</w:t>
      </w:r>
      <w:proofErr w:type="spellEnd"/>
      <w:r>
        <w:rPr>
          <w:spacing w:val="-2"/>
          <w:sz w:val="20"/>
        </w:rPr>
        <w:t>:</w:t>
      </w:r>
    </w:p>
    <w:p w14:paraId="22919B3F" w14:textId="77777777" w:rsidR="003D76C2" w:rsidRDefault="00D51F7C">
      <w:pPr>
        <w:pStyle w:val="BodyText"/>
        <w:spacing w:before="11"/>
        <w:rPr>
          <w:sz w:val="8"/>
        </w:rPr>
      </w:pPr>
      <w:r>
        <w:rPr>
          <w:noProof/>
        </w:rPr>
        <mc:AlternateContent>
          <mc:Choice Requires="wpg">
            <w:drawing>
              <wp:anchor distT="0" distB="0" distL="0" distR="0" simplePos="0" relativeHeight="487771136" behindDoc="1" locked="0" layoutInCell="1" allowOverlap="1" wp14:anchorId="76CD91A3" wp14:editId="4759000B">
                <wp:simplePos x="0" y="0"/>
                <wp:positionH relativeFrom="page">
                  <wp:posOffset>662940</wp:posOffset>
                </wp:positionH>
                <wp:positionV relativeFrom="paragraph">
                  <wp:posOffset>91440</wp:posOffset>
                </wp:positionV>
                <wp:extent cx="5074920" cy="752475"/>
                <wp:effectExtent l="0" t="0" r="5080" b="0"/>
                <wp:wrapTopAndBottom/>
                <wp:docPr id="230" name="docshapegroup1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44"/>
                          <a:chExt cx="7992" cy="1185"/>
                        </a:xfrm>
                      </wpg:grpSpPr>
                      <wps:wsp>
                        <wps:cNvPr id="231" name="docshape1329"/>
                        <wps:cNvSpPr>
                          <a:spLocks/>
                        </wps:cNvSpPr>
                        <wps:spPr bwMode="auto">
                          <a:xfrm>
                            <a:off x="1044" y="154"/>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2" name="docshape1330"/>
                        <wps:cNvSpPr>
                          <a:spLocks/>
                        </wps:cNvSpPr>
                        <wps:spPr bwMode="auto">
                          <a:xfrm>
                            <a:off x="1044" y="144"/>
                            <a:ext cx="7992" cy="1185"/>
                          </a:xfrm>
                          <a:custGeom>
                            <a:avLst/>
                            <a:gdLst>
                              <a:gd name="T0" fmla="+- 0 9036 1044"/>
                              <a:gd name="T1" fmla="*/ T0 w 7992"/>
                              <a:gd name="T2" fmla="+- 0 1308 144"/>
                              <a:gd name="T3" fmla="*/ 1308 h 1185"/>
                              <a:gd name="T4" fmla="+- 0 1044 1044"/>
                              <a:gd name="T5" fmla="*/ T4 w 7992"/>
                              <a:gd name="T6" fmla="+- 0 1308 144"/>
                              <a:gd name="T7" fmla="*/ 1308 h 1185"/>
                              <a:gd name="T8" fmla="+- 0 1044 1044"/>
                              <a:gd name="T9" fmla="*/ T8 w 7992"/>
                              <a:gd name="T10" fmla="+- 0 1328 144"/>
                              <a:gd name="T11" fmla="*/ 1328 h 1185"/>
                              <a:gd name="T12" fmla="+- 0 9036 1044"/>
                              <a:gd name="T13" fmla="*/ T12 w 7992"/>
                              <a:gd name="T14" fmla="+- 0 1328 144"/>
                              <a:gd name="T15" fmla="*/ 1328 h 1185"/>
                              <a:gd name="T16" fmla="+- 0 9036 1044"/>
                              <a:gd name="T17" fmla="*/ T16 w 7992"/>
                              <a:gd name="T18" fmla="+- 0 1308 144"/>
                              <a:gd name="T19" fmla="*/ 1308 h 1185"/>
                              <a:gd name="T20" fmla="+- 0 9036 1044"/>
                              <a:gd name="T21" fmla="*/ T20 w 7992"/>
                              <a:gd name="T22" fmla="+- 0 144 144"/>
                              <a:gd name="T23" fmla="*/ 144 h 1185"/>
                              <a:gd name="T24" fmla="+- 0 1044 1044"/>
                              <a:gd name="T25" fmla="*/ T24 w 7992"/>
                              <a:gd name="T26" fmla="+- 0 144 144"/>
                              <a:gd name="T27" fmla="*/ 144 h 1185"/>
                              <a:gd name="T28" fmla="+- 0 1044 1044"/>
                              <a:gd name="T29" fmla="*/ T28 w 7992"/>
                              <a:gd name="T30" fmla="+- 0 164 144"/>
                              <a:gd name="T31" fmla="*/ 164 h 1185"/>
                              <a:gd name="T32" fmla="+- 0 9036 1044"/>
                              <a:gd name="T33" fmla="*/ T32 w 7992"/>
                              <a:gd name="T34" fmla="+- 0 164 144"/>
                              <a:gd name="T35" fmla="*/ 164 h 1185"/>
                              <a:gd name="T36" fmla="+- 0 9036 1044"/>
                              <a:gd name="T37" fmla="*/ T36 w 7992"/>
                              <a:gd name="T38" fmla="+- 0 144 144"/>
                              <a:gd name="T39" fmla="*/ 144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docshape1331"/>
                        <wps:cNvSpPr txBox="1">
                          <a:spLocks/>
                        </wps:cNvSpPr>
                        <wps:spPr bwMode="auto">
                          <a:xfrm>
                            <a:off x="1044" y="164"/>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C1076"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TVApplication</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48A07DA6" w14:textId="77777777" w:rsidR="003D76C2" w:rsidRDefault="00000000">
                              <w:pPr>
                                <w:spacing w:before="76"/>
                                <w:ind w:left="885"/>
                                <w:rPr>
                                  <w:rFonts w:ascii="Courier New"/>
                                  <w:sz w:val="18"/>
                                </w:rPr>
                              </w:pP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9"/>
                                  <w:sz w:val="18"/>
                                </w:rPr>
                                <w:t xml:space="preserve"> </w:t>
                              </w:r>
                              <w:proofErr w:type="spellStart"/>
                              <w:r>
                                <w:rPr>
                                  <w:rFonts w:ascii="Courier New"/>
                                  <w:sz w:val="18"/>
                                </w:rPr>
                                <w:t>tvShowRepository</w:t>
                              </w:r>
                              <w:proofErr w:type="spellEnd"/>
                              <w:r>
                                <w:rPr>
                                  <w:rFonts w:ascii="Courier New"/>
                                  <w:sz w:val="18"/>
                                </w:rPr>
                                <w:t>:</w:t>
                              </w:r>
                              <w:r>
                                <w:rPr>
                                  <w:rFonts w:ascii="Courier New"/>
                                  <w:spacing w:val="-9"/>
                                  <w:sz w:val="18"/>
                                </w:rPr>
                                <w:t xml:space="preserve"> </w:t>
                              </w:r>
                              <w:proofErr w:type="spellStart"/>
                              <w:r>
                                <w:rPr>
                                  <w:rFonts w:ascii="Courier New"/>
                                  <w:spacing w:val="-2"/>
                                  <w:sz w:val="18"/>
                                </w:rPr>
                                <w:t>TVShowRepository</w:t>
                              </w:r>
                              <w:proofErr w:type="spellEnd"/>
                            </w:p>
                            <w:p w14:paraId="500120BF" w14:textId="77777777" w:rsidR="003D76C2" w:rsidRDefault="003D76C2">
                              <w:pPr>
                                <w:rPr>
                                  <w:rFonts w:ascii="Courier New"/>
                                  <w:sz w:val="20"/>
                                </w:rPr>
                              </w:pPr>
                            </w:p>
                            <w:p w14:paraId="56521840" w14:textId="77777777" w:rsidR="003D76C2" w:rsidRDefault="00000000">
                              <w:pPr>
                                <w:spacing w:before="130"/>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CD91A3" id="docshapegroup1328" o:spid="_x0000_s2212" style="position:absolute;margin-left:52.2pt;margin-top:7.2pt;width:399.6pt;height:59.25pt;z-index:-15545344;mso-wrap-distance-left:0;mso-wrap-distance-right:0;mso-position-horizontal-relative:page;mso-position-vertical-relative:text" coordorigin="1044,144"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">
                <v:rect id="docshape1329" o:spid="_x0000_s2213" style="position:absolute;left:1044;top:154;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" fillcolor="#f6f6f6" stroked="f">
                  <v:path arrowok="t"/>
                </v:rect>
                <v:shape id="docshape1330" o:spid="_x0000_s2214" style="position:absolute;left:1044;top:144;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" path="m7992,1164l,1164r,20l7992,1184r,-20xm7992,l,,,20r7992,l7992,xe" fillcolor="#dadada" stroked="f">
                  <v:path arrowok="t" o:connecttype="custom" o:connectlocs="7992,1308;0,1308;0,1328;7992,1328;7992,1308;7992,144;0,144;0,164;7992,164;7992,144" o:connectangles="0,0,0,0,0,0,0,0,0,0"/>
                </v:shape>
                <v:shape id="docshape1331" o:spid="_x0000_s2215" type="#_x0000_t202" style="position:absolute;left:1044;top:164;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" filled="f" stroked="f">
                  <v:path arrowok="t"/>
                  <v:textbox inset="0,0,0,0">
                    <w:txbxContent>
                      <w:p w14:paraId="6DCC1076"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TVApplication</w:t>
                        </w:r>
                        <w:proofErr w:type="spellEnd"/>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48A07DA6" w14:textId="77777777" w:rsidR="003D76C2" w:rsidRDefault="00000000">
                        <w:pPr>
                          <w:spacing w:before="76"/>
                          <w:ind w:left="885"/>
                          <w:rPr>
                            <w:rFonts w:ascii="Courier New"/>
                            <w:sz w:val="18"/>
                          </w:rPr>
                        </w:pPr>
                        <w:proofErr w:type="spellStart"/>
                        <w:r>
                          <w:rPr>
                            <w:rFonts w:ascii="Courier New"/>
                            <w:sz w:val="18"/>
                          </w:rPr>
                          <w:t>lateinit</w:t>
                        </w:r>
                        <w:proofErr w:type="spellEnd"/>
                        <w:r>
                          <w:rPr>
                            <w:rFonts w:ascii="Courier New"/>
                            <w:spacing w:val="-10"/>
                            <w:sz w:val="18"/>
                          </w:rPr>
                          <w:t xml:space="preserve"> </w:t>
                        </w:r>
                        <w:r>
                          <w:rPr>
                            <w:rFonts w:ascii="Courier New"/>
                            <w:sz w:val="18"/>
                          </w:rPr>
                          <w:t>var</w:t>
                        </w:r>
                        <w:r>
                          <w:rPr>
                            <w:rFonts w:ascii="Courier New"/>
                            <w:spacing w:val="-9"/>
                            <w:sz w:val="18"/>
                          </w:rPr>
                          <w:t xml:space="preserve"> </w:t>
                        </w:r>
                        <w:proofErr w:type="spellStart"/>
                        <w:r>
                          <w:rPr>
                            <w:rFonts w:ascii="Courier New"/>
                            <w:sz w:val="18"/>
                          </w:rPr>
                          <w:t>tvShowRepository</w:t>
                        </w:r>
                        <w:proofErr w:type="spellEnd"/>
                        <w:r>
                          <w:rPr>
                            <w:rFonts w:ascii="Courier New"/>
                            <w:sz w:val="18"/>
                          </w:rPr>
                          <w:t>:</w:t>
                        </w:r>
                        <w:r>
                          <w:rPr>
                            <w:rFonts w:ascii="Courier New"/>
                            <w:spacing w:val="-9"/>
                            <w:sz w:val="18"/>
                          </w:rPr>
                          <w:t xml:space="preserve"> </w:t>
                        </w:r>
                        <w:proofErr w:type="spellStart"/>
                        <w:r>
                          <w:rPr>
                            <w:rFonts w:ascii="Courier New"/>
                            <w:spacing w:val="-2"/>
                            <w:sz w:val="18"/>
                          </w:rPr>
                          <w:t>TVShowRepository</w:t>
                        </w:r>
                        <w:proofErr w:type="spellEnd"/>
                      </w:p>
                      <w:p w14:paraId="500120BF" w14:textId="77777777" w:rsidR="003D76C2" w:rsidRDefault="003D76C2">
                        <w:pPr>
                          <w:rPr>
                            <w:rFonts w:ascii="Courier New"/>
                            <w:sz w:val="20"/>
                          </w:rPr>
                        </w:pPr>
                      </w:p>
                      <w:p w14:paraId="56521840" w14:textId="77777777" w:rsidR="003D76C2" w:rsidRDefault="00000000">
                        <w:pPr>
                          <w:spacing w:before="130"/>
                          <w:ind w:left="453"/>
                          <w:rPr>
                            <w:rFonts w:ascii="Courier New"/>
                            <w:sz w:val="18"/>
                          </w:rPr>
                        </w:pPr>
                        <w:r>
                          <w:rPr>
                            <w:rFonts w:ascii="Courier New"/>
                            <w:sz w:val="18"/>
                          </w:rPr>
                          <w:t>}</w:t>
                        </w:r>
                      </w:p>
                    </w:txbxContent>
                  </v:textbox>
                </v:shape>
                <w10:wrap type="topAndBottom" anchorx="page"/>
              </v:group>
            </w:pict>
          </mc:Fallback>
        </mc:AlternateContent>
      </w:r>
    </w:p>
    <w:p w14:paraId="46FD8F89" w14:textId="77777777" w:rsidR="003D76C2" w:rsidRDefault="00000000">
      <w:pPr>
        <w:pStyle w:val="BodyText"/>
        <w:spacing w:before="72"/>
        <w:ind w:left="554"/>
      </w:pPr>
      <w:r>
        <w:t>This</w:t>
      </w:r>
      <w:r>
        <w:rPr>
          <w:spacing w:val="-6"/>
        </w:rPr>
        <w:t xml:space="preserve"> </w:t>
      </w:r>
      <w:r>
        <w:t>will</w:t>
      </w:r>
      <w:r>
        <w:rPr>
          <w:spacing w:val="-2"/>
        </w:rPr>
        <w:t xml:space="preserve"> </w:t>
      </w:r>
      <w:r>
        <w:t>be</w:t>
      </w:r>
      <w:r>
        <w:rPr>
          <w:spacing w:val="-2"/>
        </w:rPr>
        <w:t xml:space="preserve"> </w:t>
      </w:r>
      <w:r>
        <w:t>the</w:t>
      </w:r>
      <w:r>
        <w:rPr>
          <w:spacing w:val="-3"/>
        </w:rPr>
        <w:t xml:space="preserve"> </w:t>
      </w:r>
      <w:r>
        <w:t>application</w:t>
      </w:r>
      <w:r>
        <w:rPr>
          <w:spacing w:val="-3"/>
        </w:rPr>
        <w:t xml:space="preserve"> </w:t>
      </w:r>
      <w:r>
        <w:t>class</w:t>
      </w:r>
      <w:r>
        <w:rPr>
          <w:spacing w:val="-2"/>
        </w:rPr>
        <w:t xml:space="preserve"> </w:t>
      </w:r>
      <w:r>
        <w:t>for</w:t>
      </w:r>
      <w:r>
        <w:rPr>
          <w:spacing w:val="-3"/>
        </w:rPr>
        <w:t xml:space="preserve"> </w:t>
      </w:r>
      <w:r>
        <w:t>the</w:t>
      </w:r>
      <w:r>
        <w:rPr>
          <w:spacing w:val="-2"/>
        </w:rPr>
        <w:t xml:space="preserve"> </w:t>
      </w:r>
      <w:r>
        <w:t>app.</w:t>
      </w:r>
      <w:r>
        <w:rPr>
          <w:spacing w:val="-3"/>
        </w:rPr>
        <w:t xml:space="preserve"> </w:t>
      </w:r>
      <w:r>
        <w:t>It</w:t>
      </w:r>
      <w:r>
        <w:rPr>
          <w:spacing w:val="-2"/>
        </w:rPr>
        <w:t xml:space="preserve"> </w:t>
      </w:r>
      <w:r>
        <w:t>will</w:t>
      </w:r>
      <w:r>
        <w:rPr>
          <w:spacing w:val="-3"/>
        </w:rPr>
        <w:t xml:space="preserve"> </w:t>
      </w:r>
      <w:r>
        <w:t>hold</w:t>
      </w:r>
      <w:r>
        <w:rPr>
          <w:spacing w:val="-2"/>
        </w:rPr>
        <w:t xml:space="preserve"> </w:t>
      </w:r>
      <w:r>
        <w:t>a</w:t>
      </w:r>
      <w:r>
        <w:rPr>
          <w:spacing w:val="-3"/>
        </w:rPr>
        <w:t xml:space="preserve"> </w:t>
      </w:r>
      <w:r>
        <w:t>reference</w:t>
      </w:r>
      <w:r>
        <w:rPr>
          <w:spacing w:val="-3"/>
        </w:rPr>
        <w:t xml:space="preserve"> </w:t>
      </w:r>
      <w:r>
        <w:rPr>
          <w:spacing w:val="-5"/>
        </w:rPr>
        <w:t>to</w:t>
      </w:r>
    </w:p>
    <w:p w14:paraId="087857D6" w14:textId="77777777" w:rsidR="003D76C2" w:rsidRDefault="00000000">
      <w:pPr>
        <w:spacing w:before="8"/>
        <w:ind w:left="554"/>
        <w:rPr>
          <w:sz w:val="20"/>
        </w:rPr>
      </w:pPr>
      <w:proofErr w:type="spellStart"/>
      <w:r>
        <w:rPr>
          <w:rFonts w:ascii="Courier New"/>
          <w:b/>
          <w:spacing w:val="-2"/>
        </w:rPr>
        <w:t>tvShowRepository</w:t>
      </w:r>
      <w:proofErr w:type="spellEnd"/>
      <w:r>
        <w:rPr>
          <w:spacing w:val="-2"/>
          <w:sz w:val="20"/>
        </w:rPr>
        <w:t>.</w:t>
      </w:r>
    </w:p>
    <w:p w14:paraId="0BCE50C9" w14:textId="77777777" w:rsidR="003D76C2" w:rsidRDefault="003D76C2">
      <w:pPr>
        <w:rPr>
          <w:sz w:val="20"/>
        </w:rPr>
        <w:sectPr w:rsidR="003D76C2">
          <w:pgSz w:w="10800" w:h="13320"/>
          <w:pgMar w:top="1120" w:right="920" w:bottom="280" w:left="940" w:header="695" w:footer="0" w:gutter="0"/>
          <w:cols w:space="720"/>
        </w:sectPr>
      </w:pPr>
    </w:p>
    <w:p w14:paraId="04FDF0A9" w14:textId="77777777" w:rsidR="003D76C2" w:rsidRDefault="003D76C2">
      <w:pPr>
        <w:pStyle w:val="BodyText"/>
        <w:spacing w:before="12"/>
        <w:rPr>
          <w:sz w:val="7"/>
        </w:rPr>
      </w:pPr>
    </w:p>
    <w:p w14:paraId="1D063B5E" w14:textId="77777777" w:rsidR="003D76C2" w:rsidRDefault="00000000">
      <w:pPr>
        <w:pStyle w:val="ListParagraph"/>
        <w:numPr>
          <w:ilvl w:val="0"/>
          <w:numId w:val="2"/>
        </w:numPr>
        <w:tabs>
          <w:tab w:val="left" w:pos="1274"/>
        </w:tabs>
        <w:spacing w:before="101"/>
        <w:ind w:left="1274" w:right="466"/>
        <w:jc w:val="left"/>
        <w:rPr>
          <w:sz w:val="20"/>
        </w:rPr>
      </w:pPr>
      <w:r>
        <w:rPr>
          <w:sz w:val="20"/>
        </w:rPr>
        <w:t>Override</w:t>
      </w:r>
      <w:r>
        <w:rPr>
          <w:spacing w:val="-12"/>
          <w:sz w:val="20"/>
        </w:rPr>
        <w:t xml:space="preserve"> </w:t>
      </w:r>
      <w:r>
        <w:rPr>
          <w:sz w:val="20"/>
        </w:rPr>
        <w:t>the</w:t>
      </w:r>
      <w:r>
        <w:rPr>
          <w:spacing w:val="-5"/>
          <w:sz w:val="20"/>
        </w:rPr>
        <w:t xml:space="preserve"> </w:t>
      </w:r>
      <w:proofErr w:type="spellStart"/>
      <w:r>
        <w:rPr>
          <w:rFonts w:ascii="Courier New"/>
          <w:b/>
        </w:rPr>
        <w:t>onCreate</w:t>
      </w:r>
      <w:proofErr w:type="spellEnd"/>
      <w:r>
        <w:rPr>
          <w:rFonts w:ascii="Courier New"/>
          <w:b/>
          <w:spacing w:val="-80"/>
        </w:rPr>
        <w:t xml:space="preserve"> </w:t>
      </w:r>
      <w:r>
        <w:rPr>
          <w:sz w:val="20"/>
        </w:rPr>
        <w:t>function</w:t>
      </w:r>
      <w:r>
        <w:rPr>
          <w:spacing w:val="-4"/>
          <w:sz w:val="20"/>
        </w:rPr>
        <w:t xml:space="preserve"> </w:t>
      </w:r>
      <w:r>
        <w:rPr>
          <w:sz w:val="20"/>
        </w:rPr>
        <w:t>of</w:t>
      </w:r>
      <w:r>
        <w:rPr>
          <w:spacing w:val="-4"/>
          <w:sz w:val="20"/>
        </w:rPr>
        <w:t xml:space="preserve"> </w:t>
      </w:r>
      <w:r>
        <w:rPr>
          <w:sz w:val="20"/>
        </w:rPr>
        <w:t>the</w:t>
      </w:r>
      <w:r>
        <w:rPr>
          <w:spacing w:val="-5"/>
          <w:sz w:val="20"/>
        </w:rPr>
        <w:t xml:space="preserve"> </w:t>
      </w:r>
      <w:proofErr w:type="spellStart"/>
      <w:r>
        <w:rPr>
          <w:rFonts w:ascii="Courier New"/>
          <w:b/>
        </w:rPr>
        <w:t>TVApplication</w:t>
      </w:r>
      <w:proofErr w:type="spellEnd"/>
      <w:r>
        <w:rPr>
          <w:rFonts w:ascii="Courier New"/>
          <w:b/>
          <w:spacing w:val="-80"/>
        </w:rPr>
        <w:t xml:space="preserve"> </w:t>
      </w:r>
      <w:r>
        <w:rPr>
          <w:sz w:val="20"/>
        </w:rPr>
        <w:t>class</w:t>
      </w:r>
      <w:r>
        <w:rPr>
          <w:spacing w:val="-4"/>
          <w:sz w:val="20"/>
        </w:rPr>
        <w:t xml:space="preserve"> </w:t>
      </w:r>
      <w:r>
        <w:rPr>
          <w:sz w:val="20"/>
        </w:rPr>
        <w:t>and</w:t>
      </w:r>
      <w:r>
        <w:rPr>
          <w:spacing w:val="-5"/>
          <w:sz w:val="20"/>
        </w:rPr>
        <w:t xml:space="preserve"> </w:t>
      </w:r>
      <w:r>
        <w:rPr>
          <w:sz w:val="20"/>
        </w:rPr>
        <w:t xml:space="preserve">initialize the </w:t>
      </w:r>
      <w:proofErr w:type="spellStart"/>
      <w:r>
        <w:rPr>
          <w:rFonts w:ascii="Courier New"/>
          <w:b/>
        </w:rPr>
        <w:t>tvService</w:t>
      </w:r>
      <w:proofErr w:type="spellEnd"/>
      <w:r>
        <w:rPr>
          <w:rFonts w:ascii="Courier New"/>
          <w:b/>
          <w:spacing w:val="-47"/>
        </w:rPr>
        <w:t xml:space="preserve"> </w:t>
      </w:r>
      <w:r>
        <w:rPr>
          <w:sz w:val="20"/>
        </w:rPr>
        <w:t xml:space="preserve">and </w:t>
      </w:r>
      <w:proofErr w:type="spellStart"/>
      <w:r>
        <w:rPr>
          <w:rFonts w:ascii="Courier New"/>
          <w:b/>
        </w:rPr>
        <w:t>tvShowRepository</w:t>
      </w:r>
      <w:proofErr w:type="spellEnd"/>
      <w:r>
        <w:rPr>
          <w:rFonts w:ascii="Courier New"/>
          <w:b/>
          <w:spacing w:val="-47"/>
        </w:rPr>
        <w:t xml:space="preserve"> </w:t>
      </w:r>
      <w:r>
        <w:rPr>
          <w:sz w:val="20"/>
        </w:rPr>
        <w:t>objects:</w:t>
      </w:r>
    </w:p>
    <w:p w14:paraId="132052ED" w14:textId="77777777" w:rsidR="003D76C2" w:rsidRDefault="00D51F7C">
      <w:pPr>
        <w:pStyle w:val="BodyText"/>
        <w:spacing w:before="10"/>
        <w:rPr>
          <w:sz w:val="8"/>
        </w:rPr>
      </w:pPr>
      <w:r>
        <w:rPr>
          <w:noProof/>
        </w:rPr>
        <mc:AlternateContent>
          <mc:Choice Requires="wpg">
            <w:drawing>
              <wp:anchor distT="0" distB="0" distL="0" distR="0" simplePos="0" relativeHeight="487771648" behindDoc="1" locked="0" layoutInCell="1" allowOverlap="1" wp14:anchorId="3C637A24" wp14:editId="4F51903E">
                <wp:simplePos x="0" y="0"/>
                <wp:positionH relativeFrom="page">
                  <wp:posOffset>1120140</wp:posOffset>
                </wp:positionH>
                <wp:positionV relativeFrom="paragraph">
                  <wp:posOffset>91440</wp:posOffset>
                </wp:positionV>
                <wp:extent cx="5074920" cy="1819275"/>
                <wp:effectExtent l="0" t="0" r="5080" b="0"/>
                <wp:wrapTopAndBottom/>
                <wp:docPr id="226" name="docshapegroup1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4"/>
                          <a:chExt cx="7992" cy="2865"/>
                        </a:xfrm>
                      </wpg:grpSpPr>
                      <wps:wsp>
                        <wps:cNvPr id="227" name="docshape1333"/>
                        <wps:cNvSpPr>
                          <a:spLocks/>
                        </wps:cNvSpPr>
                        <wps:spPr bwMode="auto">
                          <a:xfrm>
                            <a:off x="176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8" name="docshape1334"/>
                        <wps:cNvSpPr>
                          <a:spLocks/>
                        </wps:cNvSpPr>
                        <wps:spPr bwMode="auto">
                          <a:xfrm>
                            <a:off x="1764" y="143"/>
                            <a:ext cx="7992" cy="2865"/>
                          </a:xfrm>
                          <a:custGeom>
                            <a:avLst/>
                            <a:gdLst>
                              <a:gd name="T0" fmla="+- 0 9756 1764"/>
                              <a:gd name="T1" fmla="*/ T0 w 7992"/>
                              <a:gd name="T2" fmla="+- 0 2988 144"/>
                              <a:gd name="T3" fmla="*/ 2988 h 2865"/>
                              <a:gd name="T4" fmla="+- 0 1764 1764"/>
                              <a:gd name="T5" fmla="*/ T4 w 7992"/>
                              <a:gd name="T6" fmla="+- 0 2988 144"/>
                              <a:gd name="T7" fmla="*/ 2988 h 2865"/>
                              <a:gd name="T8" fmla="+- 0 1764 1764"/>
                              <a:gd name="T9" fmla="*/ T8 w 7992"/>
                              <a:gd name="T10" fmla="+- 0 3008 144"/>
                              <a:gd name="T11" fmla="*/ 3008 h 2865"/>
                              <a:gd name="T12" fmla="+- 0 9756 1764"/>
                              <a:gd name="T13" fmla="*/ T12 w 7992"/>
                              <a:gd name="T14" fmla="+- 0 3008 144"/>
                              <a:gd name="T15" fmla="*/ 3008 h 2865"/>
                              <a:gd name="T16" fmla="+- 0 9756 1764"/>
                              <a:gd name="T17" fmla="*/ T16 w 7992"/>
                              <a:gd name="T18" fmla="+- 0 2988 144"/>
                              <a:gd name="T19" fmla="*/ 2988 h 2865"/>
                              <a:gd name="T20" fmla="+- 0 9756 1764"/>
                              <a:gd name="T21" fmla="*/ T20 w 7992"/>
                              <a:gd name="T22" fmla="+- 0 144 144"/>
                              <a:gd name="T23" fmla="*/ 144 h 2865"/>
                              <a:gd name="T24" fmla="+- 0 1764 1764"/>
                              <a:gd name="T25" fmla="*/ T24 w 7992"/>
                              <a:gd name="T26" fmla="+- 0 144 144"/>
                              <a:gd name="T27" fmla="*/ 144 h 2865"/>
                              <a:gd name="T28" fmla="+- 0 1764 1764"/>
                              <a:gd name="T29" fmla="*/ T28 w 7992"/>
                              <a:gd name="T30" fmla="+- 0 164 144"/>
                              <a:gd name="T31" fmla="*/ 164 h 2865"/>
                              <a:gd name="T32" fmla="+- 0 9756 1764"/>
                              <a:gd name="T33" fmla="*/ T32 w 7992"/>
                              <a:gd name="T34" fmla="+- 0 164 144"/>
                              <a:gd name="T35" fmla="*/ 164 h 2865"/>
                              <a:gd name="T36" fmla="+- 0 9756 176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docshape1335"/>
                        <wps:cNvSpPr txBox="1">
                          <a:spLocks/>
                        </wps:cNvSpPr>
                        <wps:spPr bwMode="auto">
                          <a:xfrm>
                            <a:off x="176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CCCD6"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onCreate</w:t>
                              </w:r>
                              <w:proofErr w:type="spellEnd"/>
                              <w:r>
                                <w:rPr>
                                  <w:rFonts w:ascii="Courier New"/>
                                  <w:sz w:val="18"/>
                                </w:rPr>
                                <w:t>()</w:t>
                              </w:r>
                              <w:r>
                                <w:rPr>
                                  <w:rFonts w:ascii="Courier New"/>
                                  <w:spacing w:val="-7"/>
                                  <w:sz w:val="18"/>
                                </w:rPr>
                                <w:t xml:space="preserve"> </w:t>
                              </w:r>
                              <w:r>
                                <w:rPr>
                                  <w:rFonts w:ascii="Courier New"/>
                                  <w:spacing w:val="-10"/>
                                  <w:sz w:val="18"/>
                                </w:rPr>
                                <w:t>{</w:t>
                              </w:r>
                            </w:p>
                            <w:p w14:paraId="016AF71A" w14:textId="77777777" w:rsidR="003D76C2" w:rsidRDefault="00000000">
                              <w:pPr>
                                <w:spacing w:before="76"/>
                                <w:ind w:left="1317"/>
                                <w:rPr>
                                  <w:rFonts w:ascii="Courier New"/>
                                  <w:sz w:val="18"/>
                                </w:rPr>
                              </w:pPr>
                              <w:proofErr w:type="spellStart"/>
                              <w:r>
                                <w:rPr>
                                  <w:rFonts w:ascii="Courier New"/>
                                  <w:spacing w:val="-2"/>
                                  <w:sz w:val="18"/>
                                </w:rPr>
                                <w:t>super.onCreate</w:t>
                              </w:r>
                              <w:proofErr w:type="spellEnd"/>
                              <w:r>
                                <w:rPr>
                                  <w:rFonts w:ascii="Courier New"/>
                                  <w:spacing w:val="-2"/>
                                  <w:sz w:val="18"/>
                                </w:rPr>
                                <w:t>()</w:t>
                              </w:r>
                            </w:p>
                            <w:p w14:paraId="7F964D40" w14:textId="77777777" w:rsidR="003D76C2" w:rsidRDefault="003D76C2">
                              <w:pPr>
                                <w:rPr>
                                  <w:rFonts w:ascii="Courier New"/>
                                  <w:sz w:val="20"/>
                                </w:rPr>
                              </w:pPr>
                            </w:p>
                            <w:p w14:paraId="441E81EB" w14:textId="77777777" w:rsidR="003D76C2" w:rsidRDefault="00000000">
                              <w:pPr>
                                <w:spacing w:before="130"/>
                                <w:ind w:left="1317"/>
                                <w:rPr>
                                  <w:rFonts w:ascii="Courier New"/>
                                  <w:sz w:val="18"/>
                                </w:rPr>
                              </w:pPr>
                              <w:proofErr w:type="spellStart"/>
                              <w:r>
                                <w:rPr>
                                  <w:rFonts w:ascii="Courier New"/>
                                  <w:spacing w:val="-6"/>
                                  <w:sz w:val="18"/>
                                </w:rPr>
                                <w:t>val</w:t>
                              </w:r>
                              <w:proofErr w:type="spellEnd"/>
                              <w:r>
                                <w:rPr>
                                  <w:rFonts w:ascii="Courier New"/>
                                  <w:spacing w:val="-18"/>
                                  <w:sz w:val="18"/>
                                </w:rPr>
                                <w:t xml:space="preserve"> </w:t>
                              </w:r>
                              <w:r>
                                <w:rPr>
                                  <w:rFonts w:ascii="Courier New"/>
                                  <w:spacing w:val="-6"/>
                                  <w:sz w:val="18"/>
                                </w:rPr>
                                <w:t>retrofit</w:t>
                              </w:r>
                              <w:r>
                                <w:rPr>
                                  <w:rFonts w:ascii="Courier New"/>
                                  <w:spacing w:val="-17"/>
                                  <w:sz w:val="18"/>
                                </w:rPr>
                                <w:t xml:space="preserve"> </w:t>
                              </w:r>
                              <w:r>
                                <w:rPr>
                                  <w:rFonts w:ascii="Courier New"/>
                                  <w:spacing w:val="-6"/>
                                  <w:sz w:val="18"/>
                                </w:rPr>
                                <w:t>=</w:t>
                              </w:r>
                              <w:r>
                                <w:rPr>
                                  <w:rFonts w:ascii="Courier New"/>
                                  <w:spacing w:val="-18"/>
                                  <w:sz w:val="18"/>
                                </w:rPr>
                                <w:t xml:space="preserve"> </w:t>
                              </w:r>
                              <w:proofErr w:type="spellStart"/>
                              <w:r>
                                <w:rPr>
                                  <w:rFonts w:ascii="Courier New"/>
                                  <w:spacing w:val="-6"/>
                                  <w:sz w:val="18"/>
                                </w:rPr>
                                <w:t>Retrofit.Builder</w:t>
                              </w:r>
                              <w:proofErr w:type="spellEnd"/>
                              <w:r>
                                <w:rPr>
                                  <w:rFonts w:ascii="Courier New"/>
                                  <w:spacing w:val="-6"/>
                                  <w:sz w:val="18"/>
                                </w:rPr>
                                <w:t>()</w:t>
                              </w:r>
                            </w:p>
                            <w:p w14:paraId="616AE884"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("https://api.themoviedb.org/3/")</w:t>
                              </w:r>
                            </w:p>
                            <w:p w14:paraId="5D66E91E"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MoshiConverterFactory.create</w:t>
                              </w:r>
                              <w:proofErr w:type="spellEnd"/>
                              <w:r>
                                <w:rPr>
                                  <w:rFonts w:ascii="Courier New"/>
                                  <w:spacing w:val="-2"/>
                                  <w:sz w:val="18"/>
                                </w:rPr>
                                <w:t>())</w:t>
                              </w:r>
                            </w:p>
                            <w:p w14:paraId="500A0395" w14:textId="77777777" w:rsidR="003D76C2" w:rsidRDefault="00000000">
                              <w:pPr>
                                <w:spacing w:before="76"/>
                                <w:ind w:left="1749"/>
                                <w:rPr>
                                  <w:rFonts w:ascii="Courier New"/>
                                  <w:sz w:val="18"/>
                                </w:rPr>
                              </w:pPr>
                              <w:r>
                                <w:rPr>
                                  <w:rFonts w:ascii="Courier New"/>
                                  <w:spacing w:val="-2"/>
                                  <w:sz w:val="18"/>
                                </w:rPr>
                                <w:t>.build()</w:t>
                              </w:r>
                            </w:p>
                            <w:p w14:paraId="2B38433F"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tvService</w:t>
                              </w:r>
                              <w:proofErr w:type="spellEnd"/>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retrofit.create</w:t>
                              </w:r>
                              <w:proofErr w:type="spellEnd"/>
                              <w:r>
                                <w:rPr>
                                  <w:rFonts w:ascii="Courier New"/>
                                  <w:spacing w:val="-2"/>
                                  <w:sz w:val="18"/>
                                </w:rPr>
                                <w:t>(</w:t>
                              </w:r>
                              <w:proofErr w:type="spellStart"/>
                              <w:r>
                                <w:rPr>
                                  <w:rFonts w:ascii="Courier New"/>
                                  <w:spacing w:val="-2"/>
                                  <w:sz w:val="18"/>
                                </w:rPr>
                                <w:t>TelevisionService</w:t>
                              </w:r>
                              <w:proofErr w:type="spellEnd"/>
                              <w:r>
                                <w:rPr>
                                  <w:rFonts w:ascii="Courier New"/>
                                  <w:spacing w:val="-2"/>
                                  <w:sz w:val="18"/>
                                </w:rPr>
                                <w:t>::class.java)</w:t>
                              </w:r>
                            </w:p>
                            <w:p w14:paraId="287892BE" w14:textId="77777777" w:rsidR="003D76C2" w:rsidRDefault="00000000">
                              <w:pPr>
                                <w:spacing w:before="76"/>
                                <w:ind w:left="1317"/>
                                <w:rPr>
                                  <w:rFonts w:ascii="Courier New"/>
                                  <w:sz w:val="18"/>
                                </w:rPr>
                              </w:pPr>
                              <w:proofErr w:type="spellStart"/>
                              <w:r>
                                <w:rPr>
                                  <w:rFonts w:ascii="Courier New"/>
                                  <w:sz w:val="18"/>
                                </w:rPr>
                                <w:t>tvShowRepository</w:t>
                              </w:r>
                              <w:proofErr w:type="spellEnd"/>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TVShowRepository</w:t>
                              </w:r>
                              <w:proofErr w:type="spellEnd"/>
                              <w:r>
                                <w:rPr>
                                  <w:rFonts w:ascii="Courier New"/>
                                  <w:spacing w:val="-2"/>
                                  <w:sz w:val="18"/>
                                </w:rPr>
                                <w:t>(</w:t>
                              </w:r>
                              <w:proofErr w:type="spellStart"/>
                              <w:r>
                                <w:rPr>
                                  <w:rFonts w:ascii="Courier New"/>
                                  <w:spacing w:val="-2"/>
                                  <w:sz w:val="18"/>
                                </w:rPr>
                                <w:t>tvService</w:t>
                              </w:r>
                              <w:proofErr w:type="spellEnd"/>
                              <w:r>
                                <w:rPr>
                                  <w:rFonts w:ascii="Courier New"/>
                                  <w:spacing w:val="-2"/>
                                  <w:sz w:val="18"/>
                                </w:rPr>
                                <w:t>)</w:t>
                              </w:r>
                            </w:p>
                            <w:p w14:paraId="34A2481C"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637A24" id="docshapegroup1332" o:spid="_x0000_s2216" style="position:absolute;margin-left:88.2pt;margin-top:7.2pt;width:399.6pt;height:143.25pt;z-index:-15544832;mso-wrap-distance-left:0;mso-wrap-distance-right:0;mso-position-horizontal-relative:page;mso-position-vertical-relative:text" coordorigin="176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">
                <v:rect id="docshape1333" o:spid="_x0000_s2217" style="position:absolute;left:176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" fillcolor="#f6f6f6" stroked="f">
                  <v:path arrowok="t"/>
                </v:rect>
                <v:shape id="docshape1334" o:spid="_x0000_s2218" style="position:absolute;left:176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" path="m7992,2844l,2844r,20l7992,2864r,-20xm7992,l,,,20r7992,l7992,xe" fillcolor="#dadada" stroked="f">
                  <v:path arrowok="t" o:connecttype="custom" o:connectlocs="7992,2988;0,2988;0,3008;7992,3008;7992,2988;7992,144;0,144;0,164;7992,164;7992,144" o:connectangles="0,0,0,0,0,0,0,0,0,0"/>
                </v:shape>
                <v:shape id="docshape1335" o:spid="_x0000_s2219" type="#_x0000_t202" style="position:absolute;left:176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" filled="f" stroked="f">
                  <v:path arrowok="t"/>
                  <v:textbox inset="0,0,0,0">
                    <w:txbxContent>
                      <w:p w14:paraId="139CCCD6"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onCreate</w:t>
                        </w:r>
                        <w:proofErr w:type="spellEnd"/>
                        <w:r>
                          <w:rPr>
                            <w:rFonts w:ascii="Courier New"/>
                            <w:sz w:val="18"/>
                          </w:rPr>
                          <w:t>()</w:t>
                        </w:r>
                        <w:r>
                          <w:rPr>
                            <w:rFonts w:ascii="Courier New"/>
                            <w:spacing w:val="-7"/>
                            <w:sz w:val="18"/>
                          </w:rPr>
                          <w:t xml:space="preserve"> </w:t>
                        </w:r>
                        <w:r>
                          <w:rPr>
                            <w:rFonts w:ascii="Courier New"/>
                            <w:spacing w:val="-10"/>
                            <w:sz w:val="18"/>
                          </w:rPr>
                          <w:t>{</w:t>
                        </w:r>
                      </w:p>
                      <w:p w14:paraId="016AF71A" w14:textId="77777777" w:rsidR="003D76C2" w:rsidRDefault="00000000">
                        <w:pPr>
                          <w:spacing w:before="76"/>
                          <w:ind w:left="1317"/>
                          <w:rPr>
                            <w:rFonts w:ascii="Courier New"/>
                            <w:sz w:val="18"/>
                          </w:rPr>
                        </w:pPr>
                        <w:proofErr w:type="spellStart"/>
                        <w:r>
                          <w:rPr>
                            <w:rFonts w:ascii="Courier New"/>
                            <w:spacing w:val="-2"/>
                            <w:sz w:val="18"/>
                          </w:rPr>
                          <w:t>super.onCreate</w:t>
                        </w:r>
                        <w:proofErr w:type="spellEnd"/>
                        <w:r>
                          <w:rPr>
                            <w:rFonts w:ascii="Courier New"/>
                            <w:spacing w:val="-2"/>
                            <w:sz w:val="18"/>
                          </w:rPr>
                          <w:t>()</w:t>
                        </w:r>
                      </w:p>
                      <w:p w14:paraId="7F964D40" w14:textId="77777777" w:rsidR="003D76C2" w:rsidRDefault="003D76C2">
                        <w:pPr>
                          <w:rPr>
                            <w:rFonts w:ascii="Courier New"/>
                            <w:sz w:val="20"/>
                          </w:rPr>
                        </w:pPr>
                      </w:p>
                      <w:p w14:paraId="441E81EB" w14:textId="77777777" w:rsidR="003D76C2" w:rsidRDefault="00000000">
                        <w:pPr>
                          <w:spacing w:before="130"/>
                          <w:ind w:left="1317"/>
                          <w:rPr>
                            <w:rFonts w:ascii="Courier New"/>
                            <w:sz w:val="18"/>
                          </w:rPr>
                        </w:pPr>
                        <w:proofErr w:type="spellStart"/>
                        <w:r>
                          <w:rPr>
                            <w:rFonts w:ascii="Courier New"/>
                            <w:spacing w:val="-6"/>
                            <w:sz w:val="18"/>
                          </w:rPr>
                          <w:t>val</w:t>
                        </w:r>
                        <w:proofErr w:type="spellEnd"/>
                        <w:r>
                          <w:rPr>
                            <w:rFonts w:ascii="Courier New"/>
                            <w:spacing w:val="-18"/>
                            <w:sz w:val="18"/>
                          </w:rPr>
                          <w:t xml:space="preserve"> </w:t>
                        </w:r>
                        <w:r>
                          <w:rPr>
                            <w:rFonts w:ascii="Courier New"/>
                            <w:spacing w:val="-6"/>
                            <w:sz w:val="18"/>
                          </w:rPr>
                          <w:t>retrofit</w:t>
                        </w:r>
                        <w:r>
                          <w:rPr>
                            <w:rFonts w:ascii="Courier New"/>
                            <w:spacing w:val="-17"/>
                            <w:sz w:val="18"/>
                          </w:rPr>
                          <w:t xml:space="preserve"> </w:t>
                        </w:r>
                        <w:r>
                          <w:rPr>
                            <w:rFonts w:ascii="Courier New"/>
                            <w:spacing w:val="-6"/>
                            <w:sz w:val="18"/>
                          </w:rPr>
                          <w:t>=</w:t>
                        </w:r>
                        <w:r>
                          <w:rPr>
                            <w:rFonts w:ascii="Courier New"/>
                            <w:spacing w:val="-18"/>
                            <w:sz w:val="18"/>
                          </w:rPr>
                          <w:t xml:space="preserve"> </w:t>
                        </w:r>
                        <w:proofErr w:type="spellStart"/>
                        <w:r>
                          <w:rPr>
                            <w:rFonts w:ascii="Courier New"/>
                            <w:spacing w:val="-6"/>
                            <w:sz w:val="18"/>
                          </w:rPr>
                          <w:t>Retrofit.Builder</w:t>
                        </w:r>
                        <w:proofErr w:type="spellEnd"/>
                        <w:r>
                          <w:rPr>
                            <w:rFonts w:ascii="Courier New"/>
                            <w:spacing w:val="-6"/>
                            <w:sz w:val="18"/>
                          </w:rPr>
                          <w:t>()</w:t>
                        </w:r>
                      </w:p>
                      <w:p w14:paraId="616AE884"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baseUrl</w:t>
                        </w:r>
                        <w:proofErr w:type="spellEnd"/>
                        <w:r>
                          <w:rPr>
                            <w:rFonts w:ascii="Courier New"/>
                            <w:spacing w:val="-2"/>
                            <w:sz w:val="18"/>
                          </w:rPr>
                          <w:t>("https://api.themoviedb.org/3/")</w:t>
                        </w:r>
                      </w:p>
                      <w:p w14:paraId="5D66E91E" w14:textId="77777777" w:rsidR="003D76C2" w:rsidRDefault="00000000">
                        <w:pPr>
                          <w:spacing w:before="76"/>
                          <w:ind w:left="1749"/>
                          <w:rPr>
                            <w:rFonts w:ascii="Courier New"/>
                            <w:sz w:val="18"/>
                          </w:rPr>
                        </w:pPr>
                        <w:r>
                          <w:rPr>
                            <w:rFonts w:ascii="Courier New"/>
                            <w:spacing w:val="-2"/>
                            <w:sz w:val="18"/>
                          </w:rPr>
                          <w:t>.</w:t>
                        </w:r>
                        <w:proofErr w:type="spellStart"/>
                        <w:r>
                          <w:rPr>
                            <w:rFonts w:ascii="Courier New"/>
                            <w:spacing w:val="-2"/>
                            <w:sz w:val="18"/>
                          </w:rPr>
                          <w:t>addConverterFactory</w:t>
                        </w:r>
                        <w:proofErr w:type="spellEnd"/>
                        <w:r>
                          <w:rPr>
                            <w:rFonts w:ascii="Courier New"/>
                            <w:spacing w:val="-2"/>
                            <w:sz w:val="18"/>
                          </w:rPr>
                          <w:t>(</w:t>
                        </w:r>
                        <w:proofErr w:type="spellStart"/>
                        <w:r>
                          <w:rPr>
                            <w:rFonts w:ascii="Courier New"/>
                            <w:spacing w:val="-2"/>
                            <w:sz w:val="18"/>
                          </w:rPr>
                          <w:t>MoshiConverterFactory.create</w:t>
                        </w:r>
                        <w:proofErr w:type="spellEnd"/>
                        <w:r>
                          <w:rPr>
                            <w:rFonts w:ascii="Courier New"/>
                            <w:spacing w:val="-2"/>
                            <w:sz w:val="18"/>
                          </w:rPr>
                          <w:t>())</w:t>
                        </w:r>
                      </w:p>
                      <w:p w14:paraId="500A0395" w14:textId="77777777" w:rsidR="003D76C2" w:rsidRDefault="00000000">
                        <w:pPr>
                          <w:spacing w:before="76"/>
                          <w:ind w:left="1749"/>
                          <w:rPr>
                            <w:rFonts w:ascii="Courier New"/>
                            <w:sz w:val="18"/>
                          </w:rPr>
                        </w:pPr>
                        <w:r>
                          <w:rPr>
                            <w:rFonts w:ascii="Courier New"/>
                            <w:spacing w:val="-2"/>
                            <w:sz w:val="18"/>
                          </w:rPr>
                          <w:t>.build()</w:t>
                        </w:r>
                      </w:p>
                      <w:p w14:paraId="2B38433F"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tvService</w:t>
                        </w:r>
                        <w:proofErr w:type="spellEnd"/>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retrofit.create</w:t>
                        </w:r>
                        <w:proofErr w:type="spellEnd"/>
                        <w:r>
                          <w:rPr>
                            <w:rFonts w:ascii="Courier New"/>
                            <w:spacing w:val="-2"/>
                            <w:sz w:val="18"/>
                          </w:rPr>
                          <w:t>(</w:t>
                        </w:r>
                        <w:proofErr w:type="spellStart"/>
                        <w:r>
                          <w:rPr>
                            <w:rFonts w:ascii="Courier New"/>
                            <w:spacing w:val="-2"/>
                            <w:sz w:val="18"/>
                          </w:rPr>
                          <w:t>TelevisionService</w:t>
                        </w:r>
                        <w:proofErr w:type="spellEnd"/>
                        <w:r>
                          <w:rPr>
                            <w:rFonts w:ascii="Courier New"/>
                            <w:spacing w:val="-2"/>
                            <w:sz w:val="18"/>
                          </w:rPr>
                          <w:t>::class.java)</w:t>
                        </w:r>
                      </w:p>
                      <w:p w14:paraId="287892BE" w14:textId="77777777" w:rsidR="003D76C2" w:rsidRDefault="00000000">
                        <w:pPr>
                          <w:spacing w:before="76"/>
                          <w:ind w:left="1317"/>
                          <w:rPr>
                            <w:rFonts w:ascii="Courier New"/>
                            <w:sz w:val="18"/>
                          </w:rPr>
                        </w:pPr>
                        <w:proofErr w:type="spellStart"/>
                        <w:r>
                          <w:rPr>
                            <w:rFonts w:ascii="Courier New"/>
                            <w:sz w:val="18"/>
                          </w:rPr>
                          <w:t>tvShowRepository</w:t>
                        </w:r>
                        <w:proofErr w:type="spellEnd"/>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TVShowRepository</w:t>
                        </w:r>
                        <w:proofErr w:type="spellEnd"/>
                        <w:r>
                          <w:rPr>
                            <w:rFonts w:ascii="Courier New"/>
                            <w:spacing w:val="-2"/>
                            <w:sz w:val="18"/>
                          </w:rPr>
                          <w:t>(</w:t>
                        </w:r>
                        <w:proofErr w:type="spellStart"/>
                        <w:r>
                          <w:rPr>
                            <w:rFonts w:ascii="Courier New"/>
                            <w:spacing w:val="-2"/>
                            <w:sz w:val="18"/>
                          </w:rPr>
                          <w:t>tvService</w:t>
                        </w:r>
                        <w:proofErr w:type="spellEnd"/>
                        <w:r>
                          <w:rPr>
                            <w:rFonts w:ascii="Courier New"/>
                            <w:spacing w:val="-2"/>
                            <w:sz w:val="18"/>
                          </w:rPr>
                          <w:t>)</w:t>
                        </w:r>
                      </w:p>
                      <w:p w14:paraId="34A2481C"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5A1A1667" w14:textId="77777777" w:rsidR="003D76C2" w:rsidRDefault="00000000">
      <w:pPr>
        <w:pStyle w:val="ListParagraph"/>
        <w:numPr>
          <w:ilvl w:val="0"/>
          <w:numId w:val="2"/>
        </w:numPr>
        <w:tabs>
          <w:tab w:val="left" w:pos="1274"/>
        </w:tabs>
        <w:ind w:left="1274" w:right="659"/>
        <w:jc w:val="left"/>
        <w:rPr>
          <w:sz w:val="20"/>
        </w:rPr>
      </w:pPr>
      <w:r>
        <w:rPr>
          <w:sz w:val="20"/>
        </w:rPr>
        <w:t>Set</w:t>
      </w:r>
      <w:r>
        <w:rPr>
          <w:spacing w:val="-12"/>
          <w:sz w:val="20"/>
        </w:rPr>
        <w:t xml:space="preserve"> </w:t>
      </w:r>
      <w:proofErr w:type="spellStart"/>
      <w:r>
        <w:rPr>
          <w:rFonts w:ascii="Courier New"/>
          <w:b/>
        </w:rPr>
        <w:t>TVApplication</w:t>
      </w:r>
      <w:proofErr w:type="spellEnd"/>
      <w:r>
        <w:rPr>
          <w:rFonts w:ascii="Courier New"/>
          <w:b/>
          <w:spacing w:val="-80"/>
        </w:rPr>
        <w:t xml:space="preserve"> </w:t>
      </w:r>
      <w:r>
        <w:rPr>
          <w:sz w:val="20"/>
        </w:rPr>
        <w:t>as</w:t>
      </w:r>
      <w:r>
        <w:rPr>
          <w:spacing w:val="-4"/>
          <w:sz w:val="20"/>
        </w:rPr>
        <w:t xml:space="preserve"> </w:t>
      </w:r>
      <w:r>
        <w:rPr>
          <w:sz w:val="20"/>
        </w:rPr>
        <w:t>the</w:t>
      </w:r>
      <w:r>
        <w:rPr>
          <w:spacing w:val="-4"/>
          <w:sz w:val="20"/>
        </w:rPr>
        <w:t xml:space="preserve"> </w:t>
      </w:r>
      <w:r>
        <w:rPr>
          <w:sz w:val="20"/>
        </w:rPr>
        <w:t>value</w:t>
      </w:r>
      <w:r>
        <w:rPr>
          <w:spacing w:val="-4"/>
          <w:sz w:val="20"/>
        </w:rPr>
        <w:t xml:space="preserve"> </w:t>
      </w:r>
      <w:r>
        <w:rPr>
          <w:sz w:val="20"/>
        </w:rPr>
        <w:t>for</w:t>
      </w:r>
      <w:r>
        <w:rPr>
          <w:spacing w:val="-4"/>
          <w:sz w:val="20"/>
        </w:rPr>
        <w:t xml:space="preserve"> </w:t>
      </w:r>
      <w:r>
        <w:rPr>
          <w:sz w:val="20"/>
        </w:rPr>
        <w:t>the</w:t>
      </w:r>
      <w:r>
        <w:rPr>
          <w:spacing w:val="-5"/>
          <w:sz w:val="20"/>
        </w:rPr>
        <w:t xml:space="preserve"> </w:t>
      </w:r>
      <w:proofErr w:type="spellStart"/>
      <w:r>
        <w:rPr>
          <w:rFonts w:ascii="Courier New"/>
          <w:b/>
        </w:rPr>
        <w:t>android:name</w:t>
      </w:r>
      <w:proofErr w:type="spellEnd"/>
      <w:r>
        <w:rPr>
          <w:rFonts w:ascii="Courier New"/>
          <w:b/>
          <w:spacing w:val="-80"/>
        </w:rPr>
        <w:t xml:space="preserve"> </w:t>
      </w:r>
      <w:r>
        <w:rPr>
          <w:sz w:val="20"/>
        </w:rPr>
        <w:t>attribute</w:t>
      </w:r>
      <w:r>
        <w:rPr>
          <w:spacing w:val="-5"/>
          <w:sz w:val="20"/>
        </w:rPr>
        <w:t xml:space="preserve"> </w:t>
      </w:r>
      <w:r>
        <w:rPr>
          <w:sz w:val="20"/>
        </w:rPr>
        <w:t>of</w:t>
      </w:r>
      <w:r>
        <w:rPr>
          <w:spacing w:val="-4"/>
          <w:sz w:val="20"/>
        </w:rPr>
        <w:t xml:space="preserve"> </w:t>
      </w:r>
      <w:r>
        <w:rPr>
          <w:sz w:val="20"/>
        </w:rPr>
        <w:t xml:space="preserve">the application in the </w:t>
      </w:r>
      <w:r>
        <w:rPr>
          <w:rFonts w:ascii="Courier New"/>
          <w:b/>
        </w:rPr>
        <w:t>AndroidManifest.xml</w:t>
      </w:r>
      <w:r>
        <w:rPr>
          <w:rFonts w:ascii="Courier New"/>
          <w:b/>
          <w:spacing w:val="-48"/>
        </w:rPr>
        <w:t xml:space="preserve"> </w:t>
      </w:r>
      <w:r>
        <w:rPr>
          <w:sz w:val="20"/>
        </w:rPr>
        <w:t>file:</w:t>
      </w:r>
    </w:p>
    <w:p w14:paraId="35DA521F" w14:textId="77777777" w:rsidR="003D76C2" w:rsidRDefault="00D51F7C">
      <w:pPr>
        <w:pStyle w:val="BodyText"/>
        <w:spacing w:before="11"/>
        <w:rPr>
          <w:sz w:val="8"/>
        </w:rPr>
      </w:pPr>
      <w:r>
        <w:rPr>
          <w:noProof/>
        </w:rPr>
        <mc:AlternateContent>
          <mc:Choice Requires="wpg">
            <w:drawing>
              <wp:anchor distT="0" distB="0" distL="0" distR="0" simplePos="0" relativeHeight="487772160" behindDoc="1" locked="0" layoutInCell="1" allowOverlap="1" wp14:anchorId="07177A36" wp14:editId="2AB81B5F">
                <wp:simplePos x="0" y="0"/>
                <wp:positionH relativeFrom="page">
                  <wp:posOffset>1120140</wp:posOffset>
                </wp:positionH>
                <wp:positionV relativeFrom="paragraph">
                  <wp:posOffset>91440</wp:posOffset>
                </wp:positionV>
                <wp:extent cx="5074920" cy="752475"/>
                <wp:effectExtent l="0" t="0" r="5080" b="0"/>
                <wp:wrapTopAndBottom/>
                <wp:docPr id="222" name="docshapegroup1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764" y="144"/>
                          <a:chExt cx="7992" cy="1185"/>
                        </a:xfrm>
                      </wpg:grpSpPr>
                      <wps:wsp>
                        <wps:cNvPr id="223" name="docshape1337"/>
                        <wps:cNvSpPr>
                          <a:spLocks/>
                        </wps:cNvSpPr>
                        <wps:spPr bwMode="auto">
                          <a:xfrm>
                            <a:off x="1764" y="154"/>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4" name="docshape1338"/>
                        <wps:cNvSpPr>
                          <a:spLocks/>
                        </wps:cNvSpPr>
                        <wps:spPr bwMode="auto">
                          <a:xfrm>
                            <a:off x="1764" y="144"/>
                            <a:ext cx="7992" cy="1185"/>
                          </a:xfrm>
                          <a:custGeom>
                            <a:avLst/>
                            <a:gdLst>
                              <a:gd name="T0" fmla="+- 0 9756 1764"/>
                              <a:gd name="T1" fmla="*/ T0 w 7992"/>
                              <a:gd name="T2" fmla="+- 0 1308 144"/>
                              <a:gd name="T3" fmla="*/ 1308 h 1185"/>
                              <a:gd name="T4" fmla="+- 0 1764 1764"/>
                              <a:gd name="T5" fmla="*/ T4 w 7992"/>
                              <a:gd name="T6" fmla="+- 0 1308 144"/>
                              <a:gd name="T7" fmla="*/ 1308 h 1185"/>
                              <a:gd name="T8" fmla="+- 0 1764 1764"/>
                              <a:gd name="T9" fmla="*/ T8 w 7992"/>
                              <a:gd name="T10" fmla="+- 0 1328 144"/>
                              <a:gd name="T11" fmla="*/ 1328 h 1185"/>
                              <a:gd name="T12" fmla="+- 0 9756 1764"/>
                              <a:gd name="T13" fmla="*/ T12 w 7992"/>
                              <a:gd name="T14" fmla="+- 0 1328 144"/>
                              <a:gd name="T15" fmla="*/ 1328 h 1185"/>
                              <a:gd name="T16" fmla="+- 0 9756 1764"/>
                              <a:gd name="T17" fmla="*/ T16 w 7992"/>
                              <a:gd name="T18" fmla="+- 0 1308 144"/>
                              <a:gd name="T19" fmla="*/ 1308 h 1185"/>
                              <a:gd name="T20" fmla="+- 0 9756 1764"/>
                              <a:gd name="T21" fmla="*/ T20 w 7992"/>
                              <a:gd name="T22" fmla="+- 0 144 144"/>
                              <a:gd name="T23" fmla="*/ 144 h 1185"/>
                              <a:gd name="T24" fmla="+- 0 1764 1764"/>
                              <a:gd name="T25" fmla="*/ T24 w 7992"/>
                              <a:gd name="T26" fmla="+- 0 144 144"/>
                              <a:gd name="T27" fmla="*/ 144 h 1185"/>
                              <a:gd name="T28" fmla="+- 0 1764 1764"/>
                              <a:gd name="T29" fmla="*/ T28 w 7992"/>
                              <a:gd name="T30" fmla="+- 0 164 144"/>
                              <a:gd name="T31" fmla="*/ 164 h 1185"/>
                              <a:gd name="T32" fmla="+- 0 9756 1764"/>
                              <a:gd name="T33" fmla="*/ T32 w 7992"/>
                              <a:gd name="T34" fmla="+- 0 164 144"/>
                              <a:gd name="T35" fmla="*/ 164 h 1185"/>
                              <a:gd name="T36" fmla="+- 0 9756 1764"/>
                              <a:gd name="T37" fmla="*/ T36 w 7992"/>
                              <a:gd name="T38" fmla="+- 0 144 144"/>
                              <a:gd name="T39" fmla="*/ 144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docshape1339"/>
                        <wps:cNvSpPr txBox="1">
                          <a:spLocks/>
                        </wps:cNvSpPr>
                        <wps:spPr bwMode="auto">
                          <a:xfrm>
                            <a:off x="1764" y="164"/>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10BAE" w14:textId="77777777" w:rsidR="003D76C2" w:rsidRDefault="00000000">
                              <w:pPr>
                                <w:spacing w:before="40"/>
                                <w:ind w:left="453"/>
                                <w:rPr>
                                  <w:rFonts w:ascii="Courier New"/>
                                  <w:sz w:val="18"/>
                                </w:rPr>
                              </w:pPr>
                              <w:r>
                                <w:rPr>
                                  <w:rFonts w:ascii="Courier New"/>
                                  <w:spacing w:val="-2"/>
                                  <w:sz w:val="18"/>
                                </w:rPr>
                                <w:t>&lt;application</w:t>
                              </w:r>
                            </w:p>
                            <w:p w14:paraId="0A79EBC1" w14:textId="77777777" w:rsidR="003D76C2" w:rsidRDefault="00000000">
                              <w:pPr>
                                <w:spacing w:before="76"/>
                                <w:ind w:left="885"/>
                                <w:rPr>
                                  <w:rFonts w:ascii="Courier New"/>
                                  <w:sz w:val="18"/>
                                </w:rPr>
                              </w:pPr>
                              <w:r>
                                <w:rPr>
                                  <w:rFonts w:ascii="Courier New"/>
                                  <w:spacing w:val="-5"/>
                                  <w:sz w:val="18"/>
                                </w:rPr>
                                <w:t>...</w:t>
                              </w:r>
                            </w:p>
                            <w:p w14:paraId="025600EA" w14:textId="77777777" w:rsidR="003D76C2" w:rsidRDefault="00000000">
                              <w:pPr>
                                <w:spacing w:before="76"/>
                                <w:ind w:left="885"/>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TVApplication</w:t>
                              </w:r>
                              <w:proofErr w:type="spellEnd"/>
                              <w:r>
                                <w:rPr>
                                  <w:rFonts w:ascii="Courier New"/>
                                  <w:spacing w:val="-2"/>
                                  <w:sz w:val="18"/>
                                </w:rPr>
                                <w:t>"</w:t>
                              </w:r>
                            </w:p>
                            <w:p w14:paraId="386DD485" w14:textId="77777777" w:rsidR="003D76C2" w:rsidRDefault="00000000">
                              <w:pPr>
                                <w:spacing w:before="76"/>
                                <w:ind w:left="885"/>
                                <w:rPr>
                                  <w:rFonts w:ascii="Courier New"/>
                                  <w:sz w:val="18"/>
                                </w:rPr>
                              </w:pPr>
                              <w:r>
                                <w:rPr>
                                  <w:rFonts w:ascii="Courier New"/>
                                  <w:sz w:val="18"/>
                                </w:rPr>
                                <w:t>...</w:t>
                              </w:r>
                              <w:r>
                                <w:rPr>
                                  <w:rFonts w:ascii="Courier New"/>
                                  <w:spacing w:val="-5"/>
                                  <w:sz w:val="18"/>
                                </w:rPr>
                                <w:t xml:space="preserve"> </w:t>
                              </w:r>
                              <w:r>
                                <w:rPr>
                                  <w:rFonts w:ascii="Courier New"/>
                                  <w:spacing w:val="-7"/>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177A36" id="docshapegroup1336" o:spid="_x0000_s2220" style="position:absolute;margin-left:88.2pt;margin-top:7.2pt;width:399.6pt;height:59.25pt;z-index:-15544320;mso-wrap-distance-left:0;mso-wrap-distance-right:0;mso-position-horizontal-relative:page;mso-position-vertical-relative:text" coordorigin="1764,144"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">
                <v:rect id="docshape1337" o:spid="_x0000_s2221" style="position:absolute;left:1764;top:154;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" fillcolor="#f6f6f6" stroked="f">
                  <v:path arrowok="t"/>
                </v:rect>
                <v:shape id="docshape1338" o:spid="_x0000_s2222" style="position:absolute;left:1764;top:144;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" path="m7992,1164l,1164r,20l7992,1184r,-20xm7992,l,,,20r7992,l7992,xe" fillcolor="#dadada" stroked="f">
                  <v:path arrowok="t" o:connecttype="custom" o:connectlocs="7992,1308;0,1308;0,1328;7992,1328;7992,1308;7992,144;0,144;0,164;7992,164;7992,144" o:connectangles="0,0,0,0,0,0,0,0,0,0"/>
                </v:shape>
                <v:shape id="docshape1339" o:spid="_x0000_s2223" type="#_x0000_t202" style="position:absolute;left:1764;top:164;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" filled="f" stroked="f">
                  <v:path arrowok="t"/>
                  <v:textbox inset="0,0,0,0">
                    <w:txbxContent>
                      <w:p w14:paraId="4F910BAE" w14:textId="77777777" w:rsidR="003D76C2" w:rsidRDefault="00000000">
                        <w:pPr>
                          <w:spacing w:before="40"/>
                          <w:ind w:left="453"/>
                          <w:rPr>
                            <w:rFonts w:ascii="Courier New"/>
                            <w:sz w:val="18"/>
                          </w:rPr>
                        </w:pPr>
                        <w:r>
                          <w:rPr>
                            <w:rFonts w:ascii="Courier New"/>
                            <w:spacing w:val="-2"/>
                            <w:sz w:val="18"/>
                          </w:rPr>
                          <w:t>&lt;application</w:t>
                        </w:r>
                      </w:p>
                      <w:p w14:paraId="0A79EBC1" w14:textId="77777777" w:rsidR="003D76C2" w:rsidRDefault="00000000">
                        <w:pPr>
                          <w:spacing w:before="76"/>
                          <w:ind w:left="885"/>
                          <w:rPr>
                            <w:rFonts w:ascii="Courier New"/>
                            <w:sz w:val="18"/>
                          </w:rPr>
                        </w:pPr>
                        <w:r>
                          <w:rPr>
                            <w:rFonts w:ascii="Courier New"/>
                            <w:spacing w:val="-5"/>
                            <w:sz w:val="18"/>
                          </w:rPr>
                          <w:t>...</w:t>
                        </w:r>
                      </w:p>
                      <w:p w14:paraId="025600EA" w14:textId="77777777" w:rsidR="003D76C2" w:rsidRDefault="00000000">
                        <w:pPr>
                          <w:spacing w:before="76"/>
                          <w:ind w:left="885"/>
                          <w:rPr>
                            <w:rFonts w:ascii="Courier New"/>
                            <w:sz w:val="18"/>
                          </w:rPr>
                        </w:pPr>
                        <w:proofErr w:type="spellStart"/>
                        <w:r>
                          <w:rPr>
                            <w:rFonts w:ascii="Courier New"/>
                            <w:spacing w:val="-2"/>
                            <w:sz w:val="18"/>
                          </w:rPr>
                          <w:t>android:name</w:t>
                        </w:r>
                        <w:proofErr w:type="spellEnd"/>
                        <w:r>
                          <w:rPr>
                            <w:rFonts w:ascii="Courier New"/>
                            <w:spacing w:val="-2"/>
                            <w:sz w:val="18"/>
                          </w:rPr>
                          <w:t>=".</w:t>
                        </w:r>
                        <w:proofErr w:type="spellStart"/>
                        <w:r>
                          <w:rPr>
                            <w:rFonts w:ascii="Courier New"/>
                            <w:spacing w:val="-2"/>
                            <w:sz w:val="18"/>
                          </w:rPr>
                          <w:t>TVApplication</w:t>
                        </w:r>
                        <w:proofErr w:type="spellEnd"/>
                        <w:r>
                          <w:rPr>
                            <w:rFonts w:ascii="Courier New"/>
                            <w:spacing w:val="-2"/>
                            <w:sz w:val="18"/>
                          </w:rPr>
                          <w:t>"</w:t>
                        </w:r>
                      </w:p>
                      <w:p w14:paraId="386DD485" w14:textId="77777777" w:rsidR="003D76C2" w:rsidRDefault="00000000">
                        <w:pPr>
                          <w:spacing w:before="76"/>
                          <w:ind w:left="885"/>
                          <w:rPr>
                            <w:rFonts w:ascii="Courier New"/>
                            <w:sz w:val="18"/>
                          </w:rPr>
                        </w:pPr>
                        <w:r>
                          <w:rPr>
                            <w:rFonts w:ascii="Courier New"/>
                            <w:sz w:val="18"/>
                          </w:rPr>
                          <w:t>...</w:t>
                        </w:r>
                        <w:r>
                          <w:rPr>
                            <w:rFonts w:ascii="Courier New"/>
                            <w:spacing w:val="-5"/>
                            <w:sz w:val="18"/>
                          </w:rPr>
                          <w:t xml:space="preserve"> </w:t>
                        </w:r>
                        <w:r>
                          <w:rPr>
                            <w:rFonts w:ascii="Courier New"/>
                            <w:spacing w:val="-7"/>
                            <w:sz w:val="18"/>
                          </w:rPr>
                          <w:t>/&gt;</w:t>
                        </w:r>
                      </w:p>
                    </w:txbxContent>
                  </v:textbox>
                </v:shape>
                <w10:wrap type="topAndBottom" anchorx="page"/>
              </v:group>
            </w:pict>
          </mc:Fallback>
        </mc:AlternateContent>
      </w:r>
    </w:p>
    <w:p w14:paraId="138D4DE6" w14:textId="77777777" w:rsidR="003D76C2" w:rsidRDefault="00000000">
      <w:pPr>
        <w:pStyle w:val="ListParagraph"/>
        <w:numPr>
          <w:ilvl w:val="0"/>
          <w:numId w:val="2"/>
        </w:numPr>
        <w:tabs>
          <w:tab w:val="left" w:pos="1274"/>
        </w:tabs>
        <w:ind w:left="1274"/>
        <w:jc w:val="left"/>
        <w:rPr>
          <w:sz w:val="20"/>
        </w:rPr>
      </w:pPr>
      <w:r>
        <w:rPr>
          <w:sz w:val="20"/>
        </w:rPr>
        <w:t>Open</w:t>
      </w:r>
      <w:r>
        <w:rPr>
          <w:spacing w:val="-5"/>
          <w:sz w:val="20"/>
        </w:rPr>
        <w:t xml:space="preserve"> </w:t>
      </w:r>
      <w:proofErr w:type="spellStart"/>
      <w:r>
        <w:rPr>
          <w:rFonts w:ascii="Courier New"/>
          <w:b/>
        </w:rPr>
        <w:t>MainActivity</w:t>
      </w:r>
      <w:proofErr w:type="spellEnd"/>
      <w:r>
        <w:rPr>
          <w:rFonts w:ascii="Courier New"/>
          <w:b/>
          <w:spacing w:val="-80"/>
        </w:rPr>
        <w:t xml:space="preserve"> </w:t>
      </w:r>
      <w:r>
        <w:rPr>
          <w:sz w:val="20"/>
        </w:rPr>
        <w:t>and</w:t>
      </w:r>
      <w:r>
        <w:rPr>
          <w:spacing w:val="-3"/>
          <w:sz w:val="20"/>
        </w:rPr>
        <w:t xml:space="preserve"> </w:t>
      </w:r>
      <w:r>
        <w:rPr>
          <w:sz w:val="20"/>
        </w:rPr>
        <w:t>add</w:t>
      </w:r>
      <w:r>
        <w:rPr>
          <w:spacing w:val="-3"/>
          <w:sz w:val="20"/>
        </w:rPr>
        <w:t xml:space="preserve"> </w:t>
      </w:r>
      <w:r>
        <w:rPr>
          <w:sz w:val="20"/>
        </w:rPr>
        <w:t>define</w:t>
      </w:r>
      <w:r>
        <w:rPr>
          <w:spacing w:val="-2"/>
          <w:sz w:val="20"/>
        </w:rPr>
        <w:t xml:space="preserve"> </w:t>
      </w:r>
      <w:r>
        <w:rPr>
          <w:sz w:val="20"/>
        </w:rPr>
        <w:t>a</w:t>
      </w:r>
      <w:r>
        <w:rPr>
          <w:spacing w:val="-3"/>
          <w:sz w:val="20"/>
        </w:rPr>
        <w:t xml:space="preserve"> </w:t>
      </w:r>
      <w:r>
        <w:rPr>
          <w:sz w:val="20"/>
        </w:rPr>
        <w:t>field</w:t>
      </w:r>
      <w:r>
        <w:rPr>
          <w:spacing w:val="-2"/>
          <w:sz w:val="20"/>
        </w:rPr>
        <w:t xml:space="preserve"> </w:t>
      </w:r>
      <w:r>
        <w:rPr>
          <w:sz w:val="20"/>
        </w:rPr>
        <w:t>for</w:t>
      </w:r>
      <w:r>
        <w:rPr>
          <w:spacing w:val="-2"/>
          <w:sz w:val="20"/>
        </w:rPr>
        <w:t xml:space="preserve"> </w:t>
      </w:r>
      <w:r>
        <w:rPr>
          <w:sz w:val="20"/>
        </w:rPr>
        <w:t>the</w:t>
      </w:r>
      <w:r>
        <w:rPr>
          <w:spacing w:val="-2"/>
          <w:sz w:val="20"/>
        </w:rPr>
        <w:t xml:space="preserve"> </w:t>
      </w:r>
      <w:r>
        <w:rPr>
          <w:sz w:val="20"/>
        </w:rPr>
        <w:t>adapter</w:t>
      </w:r>
      <w:r>
        <w:rPr>
          <w:spacing w:val="-3"/>
          <w:sz w:val="20"/>
        </w:rPr>
        <w:t xml:space="preserve"> </w:t>
      </w:r>
      <w:r>
        <w:rPr>
          <w:sz w:val="20"/>
        </w:rPr>
        <w:t>for</w:t>
      </w:r>
      <w:r>
        <w:rPr>
          <w:spacing w:val="-2"/>
          <w:sz w:val="20"/>
        </w:rPr>
        <w:t xml:space="preserve"> </w:t>
      </w:r>
      <w:r>
        <w:rPr>
          <w:sz w:val="20"/>
        </w:rPr>
        <w:t>the</w:t>
      </w:r>
      <w:r>
        <w:rPr>
          <w:spacing w:val="-3"/>
          <w:sz w:val="20"/>
        </w:rPr>
        <w:t xml:space="preserve"> </w:t>
      </w:r>
      <w:r>
        <w:rPr>
          <w:sz w:val="20"/>
        </w:rPr>
        <w:t>TV</w:t>
      </w:r>
      <w:r>
        <w:rPr>
          <w:spacing w:val="-2"/>
          <w:sz w:val="20"/>
        </w:rPr>
        <w:t xml:space="preserve"> shows:</w:t>
      </w:r>
    </w:p>
    <w:p w14:paraId="2EF233D7" w14:textId="77777777" w:rsidR="003D76C2" w:rsidRDefault="00D51F7C">
      <w:pPr>
        <w:pStyle w:val="BodyText"/>
        <w:spacing w:before="11"/>
        <w:rPr>
          <w:sz w:val="8"/>
        </w:rPr>
      </w:pPr>
      <w:r>
        <w:rPr>
          <w:noProof/>
        </w:rPr>
        <mc:AlternateContent>
          <mc:Choice Requires="wpg">
            <w:drawing>
              <wp:anchor distT="0" distB="0" distL="0" distR="0" simplePos="0" relativeHeight="487772672" behindDoc="1" locked="0" layoutInCell="1" allowOverlap="1" wp14:anchorId="73FED65D" wp14:editId="1272993C">
                <wp:simplePos x="0" y="0"/>
                <wp:positionH relativeFrom="page">
                  <wp:posOffset>1120140</wp:posOffset>
                </wp:positionH>
                <wp:positionV relativeFrom="paragraph">
                  <wp:posOffset>91440</wp:posOffset>
                </wp:positionV>
                <wp:extent cx="5074920" cy="1285875"/>
                <wp:effectExtent l="0" t="0" r="5080" b="0"/>
                <wp:wrapTopAndBottom/>
                <wp:docPr id="218" name="docshapegroup1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4"/>
                          <a:chExt cx="7992" cy="2025"/>
                        </a:xfrm>
                      </wpg:grpSpPr>
                      <wps:wsp>
                        <wps:cNvPr id="219" name="docshape1341"/>
                        <wps:cNvSpPr>
                          <a:spLocks/>
                        </wps:cNvSpPr>
                        <wps:spPr bwMode="auto">
                          <a:xfrm>
                            <a:off x="176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 name="docshape1342"/>
                        <wps:cNvSpPr>
                          <a:spLocks/>
                        </wps:cNvSpPr>
                        <wps:spPr bwMode="auto">
                          <a:xfrm>
                            <a:off x="1764" y="143"/>
                            <a:ext cx="7992" cy="2025"/>
                          </a:xfrm>
                          <a:custGeom>
                            <a:avLst/>
                            <a:gdLst>
                              <a:gd name="T0" fmla="+- 0 9756 1764"/>
                              <a:gd name="T1" fmla="*/ T0 w 7992"/>
                              <a:gd name="T2" fmla="+- 0 2148 144"/>
                              <a:gd name="T3" fmla="*/ 2148 h 2025"/>
                              <a:gd name="T4" fmla="+- 0 1764 1764"/>
                              <a:gd name="T5" fmla="*/ T4 w 7992"/>
                              <a:gd name="T6" fmla="+- 0 2148 144"/>
                              <a:gd name="T7" fmla="*/ 2148 h 2025"/>
                              <a:gd name="T8" fmla="+- 0 1764 1764"/>
                              <a:gd name="T9" fmla="*/ T8 w 7992"/>
                              <a:gd name="T10" fmla="+- 0 2168 144"/>
                              <a:gd name="T11" fmla="*/ 2168 h 2025"/>
                              <a:gd name="T12" fmla="+- 0 9756 1764"/>
                              <a:gd name="T13" fmla="*/ T12 w 7992"/>
                              <a:gd name="T14" fmla="+- 0 2168 144"/>
                              <a:gd name="T15" fmla="*/ 2168 h 2025"/>
                              <a:gd name="T16" fmla="+- 0 9756 1764"/>
                              <a:gd name="T17" fmla="*/ T16 w 7992"/>
                              <a:gd name="T18" fmla="+- 0 2148 144"/>
                              <a:gd name="T19" fmla="*/ 2148 h 2025"/>
                              <a:gd name="T20" fmla="+- 0 9756 1764"/>
                              <a:gd name="T21" fmla="*/ T20 w 7992"/>
                              <a:gd name="T22" fmla="+- 0 144 144"/>
                              <a:gd name="T23" fmla="*/ 144 h 2025"/>
                              <a:gd name="T24" fmla="+- 0 1764 1764"/>
                              <a:gd name="T25" fmla="*/ T24 w 7992"/>
                              <a:gd name="T26" fmla="+- 0 144 144"/>
                              <a:gd name="T27" fmla="*/ 144 h 2025"/>
                              <a:gd name="T28" fmla="+- 0 1764 1764"/>
                              <a:gd name="T29" fmla="*/ T28 w 7992"/>
                              <a:gd name="T30" fmla="+- 0 164 144"/>
                              <a:gd name="T31" fmla="*/ 164 h 2025"/>
                              <a:gd name="T32" fmla="+- 0 9756 1764"/>
                              <a:gd name="T33" fmla="*/ T32 w 7992"/>
                              <a:gd name="T34" fmla="+- 0 164 144"/>
                              <a:gd name="T35" fmla="*/ 164 h 2025"/>
                              <a:gd name="T36" fmla="+- 0 9756 1764"/>
                              <a:gd name="T37" fmla="*/ T36 w 7992"/>
                              <a:gd name="T38" fmla="+- 0 144 144"/>
                              <a:gd name="T39" fmla="*/ 144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docshape1343"/>
                        <wps:cNvSpPr txBox="1">
                          <a:spLocks/>
                        </wps:cNvSpPr>
                        <wps:spPr bwMode="auto">
                          <a:xfrm>
                            <a:off x="176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3F9D6" w14:textId="77777777" w:rsidR="003D76C2" w:rsidRDefault="00000000">
                              <w:pPr>
                                <w:spacing w:before="40"/>
                                <w:ind w:left="561"/>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tvShowAdapter</w:t>
                              </w:r>
                              <w:proofErr w:type="spellEnd"/>
                              <w:r>
                                <w:rPr>
                                  <w:rFonts w:ascii="Courier New"/>
                                  <w:spacing w:val="-6"/>
                                  <w:sz w:val="18"/>
                                </w:rPr>
                                <w:t xml:space="preserve"> </w:t>
                              </w:r>
                              <w:r>
                                <w:rPr>
                                  <w:rFonts w:ascii="Courier New"/>
                                  <w:sz w:val="18"/>
                                </w:rPr>
                                <w:t>by</w:t>
                              </w:r>
                              <w:r>
                                <w:rPr>
                                  <w:rFonts w:ascii="Courier New"/>
                                  <w:spacing w:val="-6"/>
                                  <w:sz w:val="18"/>
                                </w:rPr>
                                <w:t xml:space="preserve"> </w:t>
                              </w:r>
                              <w:r>
                                <w:rPr>
                                  <w:rFonts w:ascii="Courier New"/>
                                  <w:sz w:val="18"/>
                                </w:rPr>
                                <w:t>lazy</w:t>
                              </w:r>
                              <w:r>
                                <w:rPr>
                                  <w:rFonts w:ascii="Courier New"/>
                                  <w:spacing w:val="-5"/>
                                  <w:sz w:val="18"/>
                                </w:rPr>
                                <w:t xml:space="preserve"> </w:t>
                              </w:r>
                              <w:r>
                                <w:rPr>
                                  <w:rFonts w:ascii="Courier New"/>
                                  <w:spacing w:val="-10"/>
                                  <w:sz w:val="18"/>
                                </w:rPr>
                                <w:t>{</w:t>
                              </w:r>
                            </w:p>
                            <w:p w14:paraId="394475B6" w14:textId="77777777" w:rsidR="003D76C2" w:rsidRDefault="00000000">
                              <w:pPr>
                                <w:spacing w:before="76" w:line="328" w:lineRule="auto"/>
                                <w:ind w:left="1317" w:right="840" w:hanging="432"/>
                                <w:rPr>
                                  <w:rFonts w:ascii="Courier New"/>
                                  <w:sz w:val="18"/>
                                </w:rPr>
                              </w:pPr>
                              <w:proofErr w:type="spellStart"/>
                              <w:r>
                                <w:rPr>
                                  <w:rFonts w:ascii="Courier New"/>
                                  <w:sz w:val="18"/>
                                </w:rPr>
                                <w:t>TVShowAdapter</w:t>
                              </w:r>
                              <w:proofErr w:type="spellEnd"/>
                              <w:r>
                                <w:rPr>
                                  <w:rFonts w:ascii="Courier New"/>
                                  <w:sz w:val="18"/>
                                </w:rPr>
                                <w:t>(object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TVShowAdapter.TVClickListener</w:t>
                              </w:r>
                              <w:proofErr w:type="spellEnd"/>
                              <w:r>
                                <w:rPr>
                                  <w:rFonts w:ascii="Courier New"/>
                                  <w:spacing w:val="-14"/>
                                  <w:sz w:val="18"/>
                                </w:rPr>
                                <w:t xml:space="preserve"> </w:t>
                              </w:r>
                              <w:r>
                                <w:rPr>
                                  <w:rFonts w:ascii="Courier New"/>
                                  <w:sz w:val="18"/>
                                </w:rPr>
                                <w:t xml:space="preserve">{ override fun </w:t>
                              </w:r>
                              <w:proofErr w:type="spellStart"/>
                              <w:r>
                                <w:rPr>
                                  <w:rFonts w:ascii="Courier New"/>
                                  <w:sz w:val="18"/>
                                </w:rPr>
                                <w:t>onShowClick</w:t>
                              </w:r>
                              <w:proofErr w:type="spellEnd"/>
                              <w:r>
                                <w:rPr>
                                  <w:rFonts w:ascii="Courier New"/>
                                  <w:sz w:val="18"/>
                                </w:rPr>
                                <w:t xml:space="preserve">(show: </w:t>
                              </w:r>
                              <w:proofErr w:type="spellStart"/>
                              <w:r>
                                <w:rPr>
                                  <w:rFonts w:ascii="Courier New"/>
                                  <w:sz w:val="18"/>
                                </w:rPr>
                                <w:t>TVShow</w:t>
                              </w:r>
                              <w:proofErr w:type="spellEnd"/>
                              <w:r>
                                <w:rPr>
                                  <w:rFonts w:ascii="Courier New"/>
                                  <w:sz w:val="18"/>
                                </w:rPr>
                                <w:t>) {</w:t>
                              </w:r>
                            </w:p>
                            <w:p w14:paraId="1264A155" w14:textId="77777777" w:rsidR="003D76C2" w:rsidRDefault="00000000">
                              <w:pPr>
                                <w:spacing w:before="2"/>
                                <w:ind w:left="1749"/>
                                <w:rPr>
                                  <w:rFonts w:ascii="Courier New"/>
                                  <w:sz w:val="18"/>
                                </w:rPr>
                              </w:pPr>
                              <w:proofErr w:type="spellStart"/>
                              <w:r>
                                <w:rPr>
                                  <w:rFonts w:ascii="Courier New"/>
                                  <w:spacing w:val="-2"/>
                                  <w:sz w:val="18"/>
                                </w:rPr>
                                <w:t>openShowDetails</w:t>
                              </w:r>
                              <w:proofErr w:type="spellEnd"/>
                              <w:r>
                                <w:rPr>
                                  <w:rFonts w:ascii="Courier New"/>
                                  <w:spacing w:val="-2"/>
                                  <w:sz w:val="18"/>
                                </w:rPr>
                                <w:t>(show)</w:t>
                              </w:r>
                            </w:p>
                            <w:p w14:paraId="398E0808" w14:textId="77777777" w:rsidR="003D76C2" w:rsidRDefault="00000000">
                              <w:pPr>
                                <w:spacing w:before="76"/>
                                <w:ind w:left="1317"/>
                                <w:rPr>
                                  <w:rFonts w:ascii="Courier New"/>
                                  <w:sz w:val="18"/>
                                </w:rPr>
                              </w:pPr>
                              <w:r>
                                <w:rPr>
                                  <w:rFonts w:ascii="Courier New"/>
                                  <w:sz w:val="18"/>
                                </w:rPr>
                                <w:t>}</w:t>
                              </w:r>
                            </w:p>
                            <w:p w14:paraId="18D6DFB1" w14:textId="77777777" w:rsidR="003D76C2" w:rsidRDefault="00000000">
                              <w:pPr>
                                <w:spacing w:before="76"/>
                                <w:ind w:left="885"/>
                                <w:rPr>
                                  <w:rFonts w:ascii="Courier New"/>
                                  <w:sz w:val="18"/>
                                </w:rPr>
                              </w:pPr>
                              <w:r>
                                <w:rPr>
                                  <w:rFonts w:ascii="Courier New"/>
                                  <w:spacing w:val="-5"/>
                                  <w:sz w:val="18"/>
                                </w:rPr>
                                <w:t>})</w:t>
                              </w:r>
                            </w:p>
                            <w:p w14:paraId="0650596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ED65D" id="docshapegroup1340" o:spid="_x0000_s2224" style="position:absolute;margin-left:88.2pt;margin-top:7.2pt;width:399.6pt;height:101.25pt;z-index:-15543808;mso-wrap-distance-left:0;mso-wrap-distance-right:0;mso-position-horizontal-relative:page;mso-position-vertical-relative:text" coordorigin="1764,144"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">
                <v:rect id="docshape1341" o:spid="_x0000_s2225" style="position:absolute;left:176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" fillcolor="#f6f6f6" stroked="f">
                  <v:path arrowok="t"/>
                </v:rect>
                <v:shape id="docshape1342" o:spid="_x0000_s2226" style="position:absolute;left:176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" path="m7992,2004l,2004r,20l7992,2024r,-20xm7992,l,,,20r7992,l7992,xe" fillcolor="#dadada" stroked="f">
                  <v:path arrowok="t" o:connecttype="custom" o:connectlocs="7992,2148;0,2148;0,2168;7992,2168;7992,2148;7992,144;0,144;0,164;7992,164;7992,144" o:connectangles="0,0,0,0,0,0,0,0,0,0"/>
                </v:shape>
                <v:shape id="docshape1343" o:spid="_x0000_s2227" type="#_x0000_t202" style="position:absolute;left:176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" filled="f" stroked="f">
                  <v:path arrowok="t"/>
                  <v:textbox inset="0,0,0,0">
                    <w:txbxContent>
                      <w:p w14:paraId="6173F9D6" w14:textId="77777777" w:rsidR="003D76C2" w:rsidRDefault="00000000">
                        <w:pPr>
                          <w:spacing w:before="40"/>
                          <w:ind w:left="561"/>
                          <w:rPr>
                            <w:rFonts w:ascii="Courier New"/>
                            <w:sz w:val="18"/>
                          </w:rPr>
                        </w:pPr>
                        <w:r>
                          <w:rPr>
                            <w:rFonts w:ascii="Courier New"/>
                            <w:sz w:val="18"/>
                          </w:rPr>
                          <w:t>private</w:t>
                        </w:r>
                        <w:r>
                          <w:rPr>
                            <w:rFonts w:ascii="Courier New"/>
                            <w:spacing w:val="-6"/>
                            <w:sz w:val="18"/>
                          </w:rPr>
                          <w:t xml:space="preserve"> </w:t>
                        </w: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tvShowAdapter</w:t>
                        </w:r>
                        <w:proofErr w:type="spellEnd"/>
                        <w:r>
                          <w:rPr>
                            <w:rFonts w:ascii="Courier New"/>
                            <w:spacing w:val="-6"/>
                            <w:sz w:val="18"/>
                          </w:rPr>
                          <w:t xml:space="preserve"> </w:t>
                        </w:r>
                        <w:r>
                          <w:rPr>
                            <w:rFonts w:ascii="Courier New"/>
                            <w:sz w:val="18"/>
                          </w:rPr>
                          <w:t>by</w:t>
                        </w:r>
                        <w:r>
                          <w:rPr>
                            <w:rFonts w:ascii="Courier New"/>
                            <w:spacing w:val="-6"/>
                            <w:sz w:val="18"/>
                          </w:rPr>
                          <w:t xml:space="preserve"> </w:t>
                        </w:r>
                        <w:r>
                          <w:rPr>
                            <w:rFonts w:ascii="Courier New"/>
                            <w:sz w:val="18"/>
                          </w:rPr>
                          <w:t>lazy</w:t>
                        </w:r>
                        <w:r>
                          <w:rPr>
                            <w:rFonts w:ascii="Courier New"/>
                            <w:spacing w:val="-5"/>
                            <w:sz w:val="18"/>
                          </w:rPr>
                          <w:t xml:space="preserve"> </w:t>
                        </w:r>
                        <w:r>
                          <w:rPr>
                            <w:rFonts w:ascii="Courier New"/>
                            <w:spacing w:val="-10"/>
                            <w:sz w:val="18"/>
                          </w:rPr>
                          <w:t>{</w:t>
                        </w:r>
                      </w:p>
                      <w:p w14:paraId="394475B6" w14:textId="77777777" w:rsidR="003D76C2" w:rsidRDefault="00000000">
                        <w:pPr>
                          <w:spacing w:before="76" w:line="328" w:lineRule="auto"/>
                          <w:ind w:left="1317" w:right="840" w:hanging="432"/>
                          <w:rPr>
                            <w:rFonts w:ascii="Courier New"/>
                            <w:sz w:val="18"/>
                          </w:rPr>
                        </w:pPr>
                        <w:proofErr w:type="spellStart"/>
                        <w:r>
                          <w:rPr>
                            <w:rFonts w:ascii="Courier New"/>
                            <w:sz w:val="18"/>
                          </w:rPr>
                          <w:t>TVShowAdapter</w:t>
                        </w:r>
                        <w:proofErr w:type="spellEnd"/>
                        <w:r>
                          <w:rPr>
                            <w:rFonts w:ascii="Courier New"/>
                            <w:sz w:val="18"/>
                          </w:rPr>
                          <w:t>(object</w:t>
                        </w:r>
                        <w:r>
                          <w:rPr>
                            <w:rFonts w:ascii="Courier New"/>
                            <w:spacing w:val="-14"/>
                            <w:sz w:val="18"/>
                          </w:rPr>
                          <w:t xml:space="preserve"> </w:t>
                        </w:r>
                        <w:r>
                          <w:rPr>
                            <w:rFonts w:ascii="Courier New"/>
                            <w:sz w:val="18"/>
                          </w:rPr>
                          <w:t>:</w:t>
                        </w:r>
                        <w:r>
                          <w:rPr>
                            <w:rFonts w:ascii="Courier New"/>
                            <w:spacing w:val="-14"/>
                            <w:sz w:val="18"/>
                          </w:rPr>
                          <w:t xml:space="preserve"> </w:t>
                        </w:r>
                        <w:proofErr w:type="spellStart"/>
                        <w:r>
                          <w:rPr>
                            <w:rFonts w:ascii="Courier New"/>
                            <w:sz w:val="18"/>
                          </w:rPr>
                          <w:t>TVShowAdapter.TVClickListener</w:t>
                        </w:r>
                        <w:proofErr w:type="spellEnd"/>
                        <w:r>
                          <w:rPr>
                            <w:rFonts w:ascii="Courier New"/>
                            <w:spacing w:val="-14"/>
                            <w:sz w:val="18"/>
                          </w:rPr>
                          <w:t xml:space="preserve"> </w:t>
                        </w:r>
                        <w:r>
                          <w:rPr>
                            <w:rFonts w:ascii="Courier New"/>
                            <w:sz w:val="18"/>
                          </w:rPr>
                          <w:t xml:space="preserve">{ override fun </w:t>
                        </w:r>
                        <w:proofErr w:type="spellStart"/>
                        <w:r>
                          <w:rPr>
                            <w:rFonts w:ascii="Courier New"/>
                            <w:sz w:val="18"/>
                          </w:rPr>
                          <w:t>onShowClick</w:t>
                        </w:r>
                        <w:proofErr w:type="spellEnd"/>
                        <w:r>
                          <w:rPr>
                            <w:rFonts w:ascii="Courier New"/>
                            <w:sz w:val="18"/>
                          </w:rPr>
                          <w:t xml:space="preserve">(show: </w:t>
                        </w:r>
                        <w:proofErr w:type="spellStart"/>
                        <w:r>
                          <w:rPr>
                            <w:rFonts w:ascii="Courier New"/>
                            <w:sz w:val="18"/>
                          </w:rPr>
                          <w:t>TVShow</w:t>
                        </w:r>
                        <w:proofErr w:type="spellEnd"/>
                        <w:r>
                          <w:rPr>
                            <w:rFonts w:ascii="Courier New"/>
                            <w:sz w:val="18"/>
                          </w:rPr>
                          <w:t>) {</w:t>
                        </w:r>
                      </w:p>
                      <w:p w14:paraId="1264A155" w14:textId="77777777" w:rsidR="003D76C2" w:rsidRDefault="00000000">
                        <w:pPr>
                          <w:spacing w:before="2"/>
                          <w:ind w:left="1749"/>
                          <w:rPr>
                            <w:rFonts w:ascii="Courier New"/>
                            <w:sz w:val="18"/>
                          </w:rPr>
                        </w:pPr>
                        <w:proofErr w:type="spellStart"/>
                        <w:r>
                          <w:rPr>
                            <w:rFonts w:ascii="Courier New"/>
                            <w:spacing w:val="-2"/>
                            <w:sz w:val="18"/>
                          </w:rPr>
                          <w:t>openShowDetails</w:t>
                        </w:r>
                        <w:proofErr w:type="spellEnd"/>
                        <w:r>
                          <w:rPr>
                            <w:rFonts w:ascii="Courier New"/>
                            <w:spacing w:val="-2"/>
                            <w:sz w:val="18"/>
                          </w:rPr>
                          <w:t>(show)</w:t>
                        </w:r>
                      </w:p>
                      <w:p w14:paraId="398E0808" w14:textId="77777777" w:rsidR="003D76C2" w:rsidRDefault="00000000">
                        <w:pPr>
                          <w:spacing w:before="76"/>
                          <w:ind w:left="1317"/>
                          <w:rPr>
                            <w:rFonts w:ascii="Courier New"/>
                            <w:sz w:val="18"/>
                          </w:rPr>
                        </w:pPr>
                        <w:r>
                          <w:rPr>
                            <w:rFonts w:ascii="Courier New"/>
                            <w:sz w:val="18"/>
                          </w:rPr>
                          <w:t>}</w:t>
                        </w:r>
                      </w:p>
                      <w:p w14:paraId="18D6DFB1" w14:textId="77777777" w:rsidR="003D76C2" w:rsidRDefault="00000000">
                        <w:pPr>
                          <w:spacing w:before="76"/>
                          <w:ind w:left="885"/>
                          <w:rPr>
                            <w:rFonts w:ascii="Courier New"/>
                            <w:sz w:val="18"/>
                          </w:rPr>
                        </w:pPr>
                        <w:r>
                          <w:rPr>
                            <w:rFonts w:ascii="Courier New"/>
                            <w:spacing w:val="-5"/>
                            <w:sz w:val="18"/>
                          </w:rPr>
                          <w:t>})</w:t>
                        </w:r>
                      </w:p>
                      <w:p w14:paraId="06505967"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CBB9D4B" w14:textId="77777777" w:rsidR="003D76C2" w:rsidRDefault="00000000">
      <w:pPr>
        <w:pStyle w:val="BodyText"/>
        <w:spacing w:before="72"/>
        <w:ind w:left="1274"/>
      </w:pPr>
      <w:r>
        <w:t>This</w:t>
      </w:r>
      <w:r>
        <w:rPr>
          <w:spacing w:val="-3"/>
        </w:rPr>
        <w:t xml:space="preserve"> </w:t>
      </w:r>
      <w:r>
        <w:t>will</w:t>
      </w:r>
      <w:r>
        <w:rPr>
          <w:spacing w:val="-2"/>
        </w:rPr>
        <w:t xml:space="preserve"> </w:t>
      </w:r>
      <w:r>
        <w:t>create</w:t>
      </w:r>
      <w:r>
        <w:rPr>
          <w:spacing w:val="-2"/>
        </w:rPr>
        <w:t xml:space="preserve"> </w:t>
      </w:r>
      <w:r>
        <w:t>an</w:t>
      </w:r>
      <w:r>
        <w:rPr>
          <w:spacing w:val="-2"/>
        </w:rPr>
        <w:t xml:space="preserve"> </w:t>
      </w:r>
      <w:r>
        <w:t>adapter</w:t>
      </w:r>
      <w:r>
        <w:rPr>
          <w:spacing w:val="-3"/>
        </w:rPr>
        <w:t xml:space="preserve"> </w:t>
      </w:r>
      <w:r>
        <w:t>with</w:t>
      </w:r>
      <w:r>
        <w:rPr>
          <w:spacing w:val="-2"/>
        </w:rPr>
        <w:t xml:space="preserve"> </w:t>
      </w:r>
      <w:r>
        <w:t>the</w:t>
      </w:r>
      <w:r>
        <w:rPr>
          <w:spacing w:val="-1"/>
        </w:rPr>
        <w:t xml:space="preserve"> </w:t>
      </w:r>
      <w:r>
        <w:t>list</w:t>
      </w:r>
      <w:r>
        <w:rPr>
          <w:spacing w:val="-2"/>
        </w:rPr>
        <w:t xml:space="preserve"> </w:t>
      </w:r>
      <w:r>
        <w:t>of</w:t>
      </w:r>
      <w:r>
        <w:rPr>
          <w:spacing w:val="-2"/>
        </w:rPr>
        <w:t xml:space="preserve"> </w:t>
      </w:r>
      <w:r>
        <w:t>TV</w:t>
      </w:r>
      <w:r>
        <w:rPr>
          <w:spacing w:val="-2"/>
        </w:rPr>
        <w:t xml:space="preserve"> </w:t>
      </w:r>
      <w:r>
        <w:t>shows.</w:t>
      </w:r>
      <w:r>
        <w:rPr>
          <w:spacing w:val="-2"/>
        </w:rPr>
        <w:t xml:space="preserve"> </w:t>
      </w:r>
      <w:r>
        <w:t>When</w:t>
      </w:r>
      <w:r>
        <w:rPr>
          <w:spacing w:val="-2"/>
        </w:rPr>
        <w:t xml:space="preserve"> </w:t>
      </w:r>
      <w:r>
        <w:t>a</w:t>
      </w:r>
      <w:r>
        <w:rPr>
          <w:spacing w:val="-2"/>
        </w:rPr>
        <w:t xml:space="preserve"> </w:t>
      </w:r>
      <w:r>
        <w:t>TV</w:t>
      </w:r>
      <w:r>
        <w:rPr>
          <w:spacing w:val="-3"/>
        </w:rPr>
        <w:t xml:space="preserve"> </w:t>
      </w:r>
      <w:r>
        <w:t>show</w:t>
      </w:r>
      <w:r>
        <w:rPr>
          <w:spacing w:val="-2"/>
        </w:rPr>
        <w:t xml:space="preserve"> </w:t>
      </w:r>
      <w:r>
        <w:t>is</w:t>
      </w:r>
      <w:r>
        <w:rPr>
          <w:spacing w:val="-1"/>
        </w:rPr>
        <w:t xml:space="preserve"> </w:t>
      </w:r>
      <w:r>
        <w:rPr>
          <w:spacing w:val="-2"/>
        </w:rPr>
        <w:t>clicked,</w:t>
      </w:r>
    </w:p>
    <w:p w14:paraId="648E0615" w14:textId="77777777" w:rsidR="003D76C2" w:rsidRDefault="00000000">
      <w:pPr>
        <w:spacing w:before="8"/>
        <w:ind w:left="1274"/>
        <w:rPr>
          <w:sz w:val="20"/>
        </w:rPr>
      </w:pPr>
      <w:r>
        <w:rPr>
          <w:sz w:val="20"/>
        </w:rPr>
        <w:t>the</w:t>
      </w:r>
      <w:r>
        <w:rPr>
          <w:spacing w:val="-7"/>
          <w:sz w:val="20"/>
        </w:rPr>
        <w:t xml:space="preserve"> </w:t>
      </w:r>
      <w:proofErr w:type="spellStart"/>
      <w:r>
        <w:rPr>
          <w:rFonts w:ascii="Courier New"/>
          <w:b/>
        </w:rPr>
        <w:t>openShowDetails</w:t>
      </w:r>
      <w:proofErr w:type="spellEnd"/>
      <w:r>
        <w:rPr>
          <w:rFonts w:ascii="Courier New"/>
          <w:b/>
          <w:spacing w:val="-80"/>
        </w:rPr>
        <w:t xml:space="preserve"> </w:t>
      </w:r>
      <w:r>
        <w:rPr>
          <w:sz w:val="20"/>
        </w:rPr>
        <w:t>function</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pacing w:val="-2"/>
          <w:sz w:val="20"/>
        </w:rPr>
        <w:t>called.</w:t>
      </w:r>
    </w:p>
    <w:p w14:paraId="378C4A8A" w14:textId="77777777" w:rsidR="003D76C2" w:rsidRDefault="00000000">
      <w:pPr>
        <w:pStyle w:val="ListParagraph"/>
        <w:numPr>
          <w:ilvl w:val="0"/>
          <w:numId w:val="2"/>
        </w:numPr>
        <w:tabs>
          <w:tab w:val="left" w:pos="1274"/>
        </w:tabs>
        <w:spacing w:before="140"/>
        <w:ind w:left="1274"/>
        <w:jc w:val="left"/>
        <w:rPr>
          <w:rFonts w:ascii="Courier New"/>
          <w:b/>
        </w:rPr>
      </w:pPr>
      <w:r>
        <w:rPr>
          <w:sz w:val="20"/>
        </w:rPr>
        <w:t>In</w:t>
      </w:r>
      <w:r>
        <w:rPr>
          <w:spacing w:val="-5"/>
          <w:sz w:val="20"/>
        </w:rPr>
        <w:t xml:space="preserve"> </w:t>
      </w:r>
      <w:r>
        <w:rPr>
          <w:sz w:val="20"/>
        </w:rPr>
        <w:t>the</w:t>
      </w:r>
      <w:r>
        <w:rPr>
          <w:spacing w:val="-3"/>
          <w:sz w:val="20"/>
        </w:rPr>
        <w:t xml:space="preserve"> </w:t>
      </w:r>
      <w:proofErr w:type="spellStart"/>
      <w:r>
        <w:rPr>
          <w:rFonts w:ascii="Courier New"/>
          <w:b/>
        </w:rPr>
        <w:t>onCreate</w:t>
      </w:r>
      <w:proofErr w:type="spellEnd"/>
      <w:r>
        <w:rPr>
          <w:rFonts w:ascii="Courier New"/>
          <w:b/>
          <w:spacing w:val="-80"/>
        </w:rPr>
        <w:t xml:space="preserve"> </w:t>
      </w:r>
      <w:r>
        <w:rPr>
          <w:sz w:val="20"/>
        </w:rPr>
        <w:t>function,</w:t>
      </w:r>
      <w:r>
        <w:rPr>
          <w:spacing w:val="-3"/>
          <w:sz w:val="20"/>
        </w:rPr>
        <w:t xml:space="preserve"> </w:t>
      </w:r>
      <w:r>
        <w:rPr>
          <w:sz w:val="20"/>
        </w:rPr>
        <w:t>set</w:t>
      </w:r>
      <w:r>
        <w:rPr>
          <w:spacing w:val="-2"/>
          <w:sz w:val="20"/>
        </w:rPr>
        <w:t xml:space="preserve"> </w:t>
      </w:r>
      <w:r>
        <w:rPr>
          <w:sz w:val="20"/>
        </w:rPr>
        <w:t>the</w:t>
      </w:r>
      <w:r>
        <w:rPr>
          <w:spacing w:val="-3"/>
          <w:sz w:val="20"/>
        </w:rPr>
        <w:t xml:space="preserve"> </w:t>
      </w:r>
      <w:r>
        <w:rPr>
          <w:sz w:val="20"/>
        </w:rPr>
        <w:t>adapter</w:t>
      </w:r>
      <w:r>
        <w:rPr>
          <w:spacing w:val="-3"/>
          <w:sz w:val="20"/>
        </w:rPr>
        <w:t xml:space="preserve"> </w:t>
      </w:r>
      <w:r>
        <w:rPr>
          <w:sz w:val="20"/>
        </w:rPr>
        <w:t>for</w:t>
      </w:r>
      <w:r>
        <w:rPr>
          <w:spacing w:val="-2"/>
          <w:sz w:val="20"/>
        </w:rPr>
        <w:t xml:space="preserve"> </w:t>
      </w:r>
      <w:r>
        <w:rPr>
          <w:sz w:val="20"/>
        </w:rPr>
        <w:t>the</w:t>
      </w:r>
      <w:r>
        <w:rPr>
          <w:spacing w:val="-3"/>
          <w:sz w:val="20"/>
        </w:rPr>
        <w:t xml:space="preserve"> </w:t>
      </w:r>
      <w:proofErr w:type="spellStart"/>
      <w:r>
        <w:rPr>
          <w:rFonts w:ascii="Courier New"/>
          <w:b/>
          <w:spacing w:val="-2"/>
        </w:rPr>
        <w:t>tv_show_list</w:t>
      </w:r>
      <w:proofErr w:type="spellEnd"/>
    </w:p>
    <w:p w14:paraId="1C147417" w14:textId="77777777" w:rsidR="003D76C2" w:rsidRDefault="00000000">
      <w:pPr>
        <w:pStyle w:val="BodyText"/>
        <w:ind w:left="1274"/>
      </w:pPr>
      <w:proofErr w:type="spellStart"/>
      <w:r>
        <w:rPr>
          <w:spacing w:val="-2"/>
        </w:rPr>
        <w:t>RecyclerView</w:t>
      </w:r>
      <w:proofErr w:type="spellEnd"/>
      <w:r>
        <w:rPr>
          <w:spacing w:val="-2"/>
        </w:rPr>
        <w:t>:</w:t>
      </w:r>
    </w:p>
    <w:p w14:paraId="57B655AB" w14:textId="77777777" w:rsidR="003D76C2" w:rsidRDefault="00D51F7C">
      <w:pPr>
        <w:pStyle w:val="BodyText"/>
        <w:spacing w:before="4"/>
        <w:rPr>
          <w:sz w:val="9"/>
        </w:rPr>
      </w:pPr>
      <w:r>
        <w:rPr>
          <w:noProof/>
        </w:rPr>
        <mc:AlternateContent>
          <mc:Choice Requires="wpg">
            <w:drawing>
              <wp:anchor distT="0" distB="0" distL="0" distR="0" simplePos="0" relativeHeight="487773184" behindDoc="1" locked="0" layoutInCell="1" allowOverlap="1" wp14:anchorId="516D588E" wp14:editId="6AEB1D8B">
                <wp:simplePos x="0" y="0"/>
                <wp:positionH relativeFrom="page">
                  <wp:posOffset>1120140</wp:posOffset>
                </wp:positionH>
                <wp:positionV relativeFrom="paragraph">
                  <wp:posOffset>95885</wp:posOffset>
                </wp:positionV>
                <wp:extent cx="5074920" cy="396875"/>
                <wp:effectExtent l="0" t="0" r="5080" b="0"/>
                <wp:wrapTopAndBottom/>
                <wp:docPr id="214" name="docshapegroup1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51"/>
                          <a:chExt cx="7992" cy="625"/>
                        </a:xfrm>
                      </wpg:grpSpPr>
                      <wps:wsp>
                        <wps:cNvPr id="215" name="docshape1345"/>
                        <wps:cNvSpPr>
                          <a:spLocks/>
                        </wps:cNvSpPr>
                        <wps:spPr bwMode="auto">
                          <a:xfrm>
                            <a:off x="1764" y="160"/>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 name="docshape1346"/>
                        <wps:cNvSpPr>
                          <a:spLocks/>
                        </wps:cNvSpPr>
                        <wps:spPr bwMode="auto">
                          <a:xfrm>
                            <a:off x="1764" y="150"/>
                            <a:ext cx="7992" cy="625"/>
                          </a:xfrm>
                          <a:custGeom>
                            <a:avLst/>
                            <a:gdLst>
                              <a:gd name="T0" fmla="+- 0 9756 1764"/>
                              <a:gd name="T1" fmla="*/ T0 w 7992"/>
                              <a:gd name="T2" fmla="+- 0 755 151"/>
                              <a:gd name="T3" fmla="*/ 755 h 625"/>
                              <a:gd name="T4" fmla="+- 0 1764 1764"/>
                              <a:gd name="T5" fmla="*/ T4 w 7992"/>
                              <a:gd name="T6" fmla="+- 0 755 151"/>
                              <a:gd name="T7" fmla="*/ 755 h 625"/>
                              <a:gd name="T8" fmla="+- 0 1764 1764"/>
                              <a:gd name="T9" fmla="*/ T8 w 7992"/>
                              <a:gd name="T10" fmla="+- 0 775 151"/>
                              <a:gd name="T11" fmla="*/ 775 h 625"/>
                              <a:gd name="T12" fmla="+- 0 9756 1764"/>
                              <a:gd name="T13" fmla="*/ T12 w 7992"/>
                              <a:gd name="T14" fmla="+- 0 775 151"/>
                              <a:gd name="T15" fmla="*/ 775 h 625"/>
                              <a:gd name="T16" fmla="+- 0 9756 1764"/>
                              <a:gd name="T17" fmla="*/ T16 w 7992"/>
                              <a:gd name="T18" fmla="+- 0 755 151"/>
                              <a:gd name="T19" fmla="*/ 755 h 625"/>
                              <a:gd name="T20" fmla="+- 0 9756 1764"/>
                              <a:gd name="T21" fmla="*/ T20 w 7992"/>
                              <a:gd name="T22" fmla="+- 0 151 151"/>
                              <a:gd name="T23" fmla="*/ 151 h 625"/>
                              <a:gd name="T24" fmla="+- 0 1764 1764"/>
                              <a:gd name="T25" fmla="*/ T24 w 7992"/>
                              <a:gd name="T26" fmla="+- 0 151 151"/>
                              <a:gd name="T27" fmla="*/ 151 h 625"/>
                              <a:gd name="T28" fmla="+- 0 1764 1764"/>
                              <a:gd name="T29" fmla="*/ T28 w 7992"/>
                              <a:gd name="T30" fmla="+- 0 171 151"/>
                              <a:gd name="T31" fmla="*/ 171 h 625"/>
                              <a:gd name="T32" fmla="+- 0 9756 1764"/>
                              <a:gd name="T33" fmla="*/ T32 w 7992"/>
                              <a:gd name="T34" fmla="+- 0 171 151"/>
                              <a:gd name="T35" fmla="*/ 171 h 625"/>
                              <a:gd name="T36" fmla="+- 0 9756 1764"/>
                              <a:gd name="T37" fmla="*/ T36 w 7992"/>
                              <a:gd name="T38" fmla="+- 0 151 151"/>
                              <a:gd name="T39" fmla="*/ 151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docshape1347"/>
                        <wps:cNvSpPr txBox="1">
                          <a:spLocks/>
                        </wps:cNvSpPr>
                        <wps:spPr bwMode="auto">
                          <a:xfrm>
                            <a:off x="1764" y="170"/>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E325A" w14:textId="77777777" w:rsidR="003D76C2" w:rsidRDefault="00000000">
                              <w:pPr>
                                <w:spacing w:before="40"/>
                                <w:ind w:left="453"/>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tvShowRecyclerView</w:t>
                              </w:r>
                              <w:proofErr w:type="spellEnd"/>
                              <w:r>
                                <w:rPr>
                                  <w:rFonts w:ascii="Courier New"/>
                                  <w:sz w:val="18"/>
                                </w:rPr>
                                <w:t>:</w:t>
                              </w:r>
                              <w:r>
                                <w:rPr>
                                  <w:rFonts w:ascii="Courier New"/>
                                  <w:spacing w:val="-9"/>
                                  <w:sz w:val="18"/>
                                </w:rPr>
                                <w:t xml:space="preserve"> </w:t>
                              </w:r>
                              <w:proofErr w:type="spellStart"/>
                              <w:r>
                                <w:rPr>
                                  <w:rFonts w:ascii="Courier New"/>
                                  <w:sz w:val="18"/>
                                </w:rPr>
                                <w:t>RecyclerView</w:t>
                              </w:r>
                              <w:proofErr w:type="spellEnd"/>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R.id.tv_show_list</w:t>
                              </w:r>
                              <w:proofErr w:type="spellEnd"/>
                              <w:r>
                                <w:rPr>
                                  <w:rFonts w:ascii="Courier New"/>
                                  <w:spacing w:val="-2"/>
                                  <w:sz w:val="18"/>
                                </w:rPr>
                                <w:t>)</w:t>
                              </w:r>
                            </w:p>
                            <w:p w14:paraId="7D1E90F1" w14:textId="77777777" w:rsidR="003D76C2" w:rsidRDefault="00000000">
                              <w:pPr>
                                <w:spacing w:before="76"/>
                                <w:ind w:left="453"/>
                                <w:rPr>
                                  <w:rFonts w:ascii="Courier New"/>
                                  <w:sz w:val="18"/>
                                </w:rPr>
                              </w:pPr>
                              <w:proofErr w:type="spellStart"/>
                              <w:r>
                                <w:rPr>
                                  <w:rFonts w:ascii="Courier New"/>
                                  <w:sz w:val="18"/>
                                </w:rPr>
                                <w:t>tvShowRecyclerView.adapter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tvShowAdapter</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6D588E" id="docshapegroup1344" o:spid="_x0000_s2228" style="position:absolute;margin-left:88.2pt;margin-top:7.55pt;width:399.6pt;height:31.25pt;z-index:-15543296;mso-wrap-distance-left:0;mso-wrap-distance-right:0;mso-position-horizontal-relative:page;mso-position-vertical-relative:text" coordorigin="1764,151"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">
                <v:rect id="docshape1345" o:spid="_x0000_s2229" style="position:absolute;left:1764;top:160;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" fillcolor="#f6f6f6" stroked="f">
                  <v:path arrowok="t"/>
                </v:rect>
                <v:shape id="docshape1346" o:spid="_x0000_s2230" style="position:absolute;left:1764;top:150;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" path="m7992,604l,604r,20l7992,624r,-20xm7992,l,,,20r7992,l7992,xe" fillcolor="#dadada" stroked="f">
                  <v:path arrowok="t" o:connecttype="custom" o:connectlocs="7992,755;0,755;0,775;7992,775;7992,755;7992,151;0,151;0,171;7992,171;7992,151" o:connectangles="0,0,0,0,0,0,0,0,0,0"/>
                </v:shape>
                <v:shape id="docshape1347" o:spid="_x0000_s2231" type="#_x0000_t202" style="position:absolute;left:1764;top:170;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" filled="f" stroked="f">
                  <v:path arrowok="t"/>
                  <v:textbox inset="0,0,0,0">
                    <w:txbxContent>
                      <w:p w14:paraId="503E325A" w14:textId="77777777" w:rsidR="003D76C2" w:rsidRDefault="00000000">
                        <w:pPr>
                          <w:spacing w:before="40"/>
                          <w:ind w:left="453"/>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tvShowRecyclerView</w:t>
                        </w:r>
                        <w:proofErr w:type="spellEnd"/>
                        <w:r>
                          <w:rPr>
                            <w:rFonts w:ascii="Courier New"/>
                            <w:sz w:val="18"/>
                          </w:rPr>
                          <w:t>:</w:t>
                        </w:r>
                        <w:r>
                          <w:rPr>
                            <w:rFonts w:ascii="Courier New"/>
                            <w:spacing w:val="-9"/>
                            <w:sz w:val="18"/>
                          </w:rPr>
                          <w:t xml:space="preserve"> </w:t>
                        </w:r>
                        <w:proofErr w:type="spellStart"/>
                        <w:r>
                          <w:rPr>
                            <w:rFonts w:ascii="Courier New"/>
                            <w:sz w:val="18"/>
                          </w:rPr>
                          <w:t>RecyclerView</w:t>
                        </w:r>
                        <w:proofErr w:type="spellEnd"/>
                        <w:r>
                          <w:rPr>
                            <w:rFonts w:ascii="Courier New"/>
                            <w:spacing w:val="-9"/>
                            <w:sz w:val="18"/>
                          </w:rPr>
                          <w:t xml:space="preserve"> </w:t>
                        </w:r>
                        <w:r>
                          <w:rPr>
                            <w:rFonts w:ascii="Courier New"/>
                            <w:sz w:val="18"/>
                          </w:rPr>
                          <w:t>=</w:t>
                        </w:r>
                        <w:r>
                          <w:rPr>
                            <w:rFonts w:ascii="Courier New"/>
                            <w:spacing w:val="-8"/>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R.id.tv_show_list</w:t>
                        </w:r>
                        <w:proofErr w:type="spellEnd"/>
                        <w:r>
                          <w:rPr>
                            <w:rFonts w:ascii="Courier New"/>
                            <w:spacing w:val="-2"/>
                            <w:sz w:val="18"/>
                          </w:rPr>
                          <w:t>)</w:t>
                        </w:r>
                      </w:p>
                      <w:p w14:paraId="7D1E90F1" w14:textId="77777777" w:rsidR="003D76C2" w:rsidRDefault="00000000">
                        <w:pPr>
                          <w:spacing w:before="76"/>
                          <w:ind w:left="453"/>
                          <w:rPr>
                            <w:rFonts w:ascii="Courier New"/>
                            <w:sz w:val="18"/>
                          </w:rPr>
                        </w:pPr>
                        <w:proofErr w:type="spellStart"/>
                        <w:r>
                          <w:rPr>
                            <w:rFonts w:ascii="Courier New"/>
                            <w:sz w:val="18"/>
                          </w:rPr>
                          <w:t>tvShowRecyclerView.adapter</w:t>
                        </w:r>
                        <w:proofErr w:type="spellEnd"/>
                        <w:r>
                          <w:rPr>
                            <w:rFonts w:ascii="Courier New"/>
                            <w:spacing w:val="-14"/>
                            <w:sz w:val="18"/>
                          </w:rPr>
                          <w:t xml:space="preserve"> </w:t>
                        </w:r>
                        <w:r>
                          <w:rPr>
                            <w:rFonts w:ascii="Courier New"/>
                            <w:sz w:val="18"/>
                          </w:rPr>
                          <w:t>=</w:t>
                        </w:r>
                        <w:r>
                          <w:rPr>
                            <w:rFonts w:ascii="Courier New"/>
                            <w:spacing w:val="-13"/>
                            <w:sz w:val="18"/>
                          </w:rPr>
                          <w:t xml:space="preserve"> </w:t>
                        </w:r>
                        <w:proofErr w:type="spellStart"/>
                        <w:r>
                          <w:rPr>
                            <w:rFonts w:ascii="Courier New"/>
                            <w:spacing w:val="-2"/>
                            <w:sz w:val="18"/>
                          </w:rPr>
                          <w:t>tvShowAdapter</w:t>
                        </w:r>
                        <w:proofErr w:type="spellEnd"/>
                      </w:p>
                    </w:txbxContent>
                  </v:textbox>
                </v:shape>
                <w10:wrap type="topAndBottom" anchorx="page"/>
              </v:group>
            </w:pict>
          </mc:Fallback>
        </mc:AlternateContent>
      </w:r>
    </w:p>
    <w:p w14:paraId="09016D9F" w14:textId="77777777" w:rsidR="003D76C2" w:rsidRDefault="003D76C2">
      <w:pPr>
        <w:rPr>
          <w:sz w:val="9"/>
        </w:rPr>
        <w:sectPr w:rsidR="003D76C2">
          <w:pgSz w:w="10800" w:h="13320"/>
          <w:pgMar w:top="1120" w:right="920" w:bottom="280" w:left="940" w:header="695" w:footer="0" w:gutter="0"/>
          <w:cols w:space="720"/>
        </w:sectPr>
      </w:pPr>
    </w:p>
    <w:p w14:paraId="16D720D7" w14:textId="77777777" w:rsidR="003D76C2" w:rsidRDefault="003D76C2">
      <w:pPr>
        <w:pStyle w:val="BodyText"/>
        <w:spacing w:before="12"/>
        <w:rPr>
          <w:sz w:val="7"/>
        </w:rPr>
      </w:pPr>
    </w:p>
    <w:p w14:paraId="561394CC" w14:textId="77777777" w:rsidR="003D76C2" w:rsidRDefault="00000000">
      <w:pPr>
        <w:pStyle w:val="ListParagraph"/>
        <w:numPr>
          <w:ilvl w:val="0"/>
          <w:numId w:val="2"/>
        </w:numPr>
        <w:tabs>
          <w:tab w:val="left" w:pos="554"/>
        </w:tabs>
        <w:spacing w:before="101"/>
        <w:jc w:val="left"/>
        <w:rPr>
          <w:sz w:val="20"/>
        </w:rPr>
      </w:pPr>
      <w:r>
        <w:rPr>
          <w:sz w:val="20"/>
        </w:rPr>
        <w:t>After</w:t>
      </w:r>
      <w:r>
        <w:rPr>
          <w:spacing w:val="-6"/>
          <w:sz w:val="20"/>
        </w:rPr>
        <w:t xml:space="preserve"> </w:t>
      </w:r>
      <w:r>
        <w:rPr>
          <w:sz w:val="20"/>
        </w:rPr>
        <w:t>that</w:t>
      </w:r>
      <w:r>
        <w:rPr>
          <w:spacing w:val="-2"/>
          <w:sz w:val="20"/>
        </w:rPr>
        <w:t xml:space="preserve"> </w:t>
      </w:r>
      <w:r>
        <w:rPr>
          <w:sz w:val="20"/>
        </w:rPr>
        <w:t>line,</w:t>
      </w:r>
      <w:r>
        <w:rPr>
          <w:spacing w:val="-3"/>
          <w:sz w:val="20"/>
        </w:rPr>
        <w:t xml:space="preserve"> </w:t>
      </w:r>
      <w:r>
        <w:rPr>
          <w:sz w:val="20"/>
        </w:rPr>
        <w:t>add</w:t>
      </w:r>
      <w:r>
        <w:rPr>
          <w:spacing w:val="-4"/>
          <w:sz w:val="20"/>
        </w:rPr>
        <w:t xml:space="preserve"> </w:t>
      </w:r>
      <w:r>
        <w:rPr>
          <w:sz w:val="20"/>
        </w:rPr>
        <w:t>the</w:t>
      </w:r>
      <w:r>
        <w:rPr>
          <w:spacing w:val="-2"/>
          <w:sz w:val="20"/>
        </w:rPr>
        <w:t xml:space="preserve"> </w:t>
      </w:r>
      <w:r>
        <w:rPr>
          <w:sz w:val="20"/>
        </w:rPr>
        <w:t>following</w:t>
      </w:r>
      <w:r>
        <w:rPr>
          <w:spacing w:val="-3"/>
          <w:sz w:val="20"/>
        </w:rPr>
        <w:t xml:space="preserve"> </w:t>
      </w:r>
      <w:r>
        <w:rPr>
          <w:sz w:val="20"/>
        </w:rPr>
        <w:t>code</w:t>
      </w:r>
      <w:r>
        <w:rPr>
          <w:spacing w:val="-2"/>
          <w:sz w:val="20"/>
        </w:rPr>
        <w:t xml:space="preserve"> </w:t>
      </w:r>
      <w:r>
        <w:rPr>
          <w:sz w:val="20"/>
        </w:rPr>
        <w:t>to</w:t>
      </w:r>
      <w:r>
        <w:rPr>
          <w:spacing w:val="-3"/>
          <w:sz w:val="20"/>
        </w:rPr>
        <w:t xml:space="preserve"> </w:t>
      </w:r>
      <w:r>
        <w:rPr>
          <w:sz w:val="20"/>
        </w:rPr>
        <w:t>initialize</w:t>
      </w:r>
      <w:r>
        <w:rPr>
          <w:spacing w:val="-4"/>
          <w:sz w:val="20"/>
        </w:rPr>
        <w:t xml:space="preserve"> </w:t>
      </w:r>
      <w:proofErr w:type="spellStart"/>
      <w:r>
        <w:rPr>
          <w:rFonts w:ascii="Courier New"/>
          <w:b/>
        </w:rPr>
        <w:t>tvShowRepository</w:t>
      </w:r>
      <w:proofErr w:type="spellEnd"/>
      <w:r>
        <w:rPr>
          <w:rFonts w:ascii="Courier New"/>
          <w:b/>
          <w:spacing w:val="-80"/>
        </w:rPr>
        <w:t xml:space="preserve"> </w:t>
      </w:r>
      <w:r>
        <w:rPr>
          <w:spacing w:val="-5"/>
          <w:sz w:val="20"/>
        </w:rPr>
        <w:t>and</w:t>
      </w:r>
    </w:p>
    <w:p w14:paraId="484034E5" w14:textId="77777777" w:rsidR="003D76C2" w:rsidRDefault="00000000">
      <w:pPr>
        <w:ind w:left="554"/>
        <w:rPr>
          <w:sz w:val="20"/>
        </w:rPr>
      </w:pPr>
      <w:proofErr w:type="spellStart"/>
      <w:r>
        <w:rPr>
          <w:rFonts w:ascii="Courier New"/>
          <w:b/>
          <w:spacing w:val="-2"/>
        </w:rPr>
        <w:t>tvShowViewModel</w:t>
      </w:r>
      <w:proofErr w:type="spellEnd"/>
      <w:r>
        <w:rPr>
          <w:spacing w:val="-2"/>
          <w:sz w:val="20"/>
        </w:rPr>
        <w:t>:</w:t>
      </w:r>
    </w:p>
    <w:p w14:paraId="623A0669" w14:textId="77777777" w:rsidR="003D76C2" w:rsidRDefault="00D51F7C">
      <w:pPr>
        <w:pStyle w:val="BodyText"/>
        <w:spacing w:before="10"/>
        <w:rPr>
          <w:sz w:val="8"/>
        </w:rPr>
      </w:pPr>
      <w:r>
        <w:rPr>
          <w:noProof/>
        </w:rPr>
        <mc:AlternateContent>
          <mc:Choice Requires="wpg">
            <w:drawing>
              <wp:anchor distT="0" distB="0" distL="0" distR="0" simplePos="0" relativeHeight="487773696" behindDoc="1" locked="0" layoutInCell="1" allowOverlap="1" wp14:anchorId="58D95528" wp14:editId="24A4BC85">
                <wp:simplePos x="0" y="0"/>
                <wp:positionH relativeFrom="page">
                  <wp:posOffset>662940</wp:posOffset>
                </wp:positionH>
                <wp:positionV relativeFrom="paragraph">
                  <wp:posOffset>91440</wp:posOffset>
                </wp:positionV>
                <wp:extent cx="5074920" cy="1374775"/>
                <wp:effectExtent l="0" t="0" r="5080" b="0"/>
                <wp:wrapTopAndBottom/>
                <wp:docPr id="210" name="docshapegroup1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044" y="144"/>
                          <a:chExt cx="7992" cy="2165"/>
                        </a:xfrm>
                      </wpg:grpSpPr>
                      <wps:wsp>
                        <wps:cNvPr id="211" name="docshape1349"/>
                        <wps:cNvSpPr>
                          <a:spLocks/>
                        </wps:cNvSpPr>
                        <wps:spPr bwMode="auto">
                          <a:xfrm>
                            <a:off x="1044" y="153"/>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 name="docshape1350"/>
                        <wps:cNvSpPr>
                          <a:spLocks/>
                        </wps:cNvSpPr>
                        <wps:spPr bwMode="auto">
                          <a:xfrm>
                            <a:off x="1044" y="143"/>
                            <a:ext cx="7992" cy="2165"/>
                          </a:xfrm>
                          <a:custGeom>
                            <a:avLst/>
                            <a:gdLst>
                              <a:gd name="T0" fmla="+- 0 9036 1044"/>
                              <a:gd name="T1" fmla="*/ T0 w 7992"/>
                              <a:gd name="T2" fmla="+- 0 2288 144"/>
                              <a:gd name="T3" fmla="*/ 2288 h 2165"/>
                              <a:gd name="T4" fmla="+- 0 1044 1044"/>
                              <a:gd name="T5" fmla="*/ T4 w 7992"/>
                              <a:gd name="T6" fmla="+- 0 2288 144"/>
                              <a:gd name="T7" fmla="*/ 2288 h 2165"/>
                              <a:gd name="T8" fmla="+- 0 1044 1044"/>
                              <a:gd name="T9" fmla="*/ T8 w 7992"/>
                              <a:gd name="T10" fmla="+- 0 2308 144"/>
                              <a:gd name="T11" fmla="*/ 2308 h 2165"/>
                              <a:gd name="T12" fmla="+- 0 9036 1044"/>
                              <a:gd name="T13" fmla="*/ T12 w 7992"/>
                              <a:gd name="T14" fmla="+- 0 2308 144"/>
                              <a:gd name="T15" fmla="*/ 2308 h 2165"/>
                              <a:gd name="T16" fmla="+- 0 9036 1044"/>
                              <a:gd name="T17" fmla="*/ T16 w 7992"/>
                              <a:gd name="T18" fmla="+- 0 2288 144"/>
                              <a:gd name="T19" fmla="*/ 2288 h 2165"/>
                              <a:gd name="T20" fmla="+- 0 9036 1044"/>
                              <a:gd name="T21" fmla="*/ T20 w 7992"/>
                              <a:gd name="T22" fmla="+- 0 144 144"/>
                              <a:gd name="T23" fmla="*/ 144 h 2165"/>
                              <a:gd name="T24" fmla="+- 0 1044 1044"/>
                              <a:gd name="T25" fmla="*/ T24 w 7992"/>
                              <a:gd name="T26" fmla="+- 0 144 144"/>
                              <a:gd name="T27" fmla="*/ 144 h 2165"/>
                              <a:gd name="T28" fmla="+- 0 1044 1044"/>
                              <a:gd name="T29" fmla="*/ T28 w 7992"/>
                              <a:gd name="T30" fmla="+- 0 164 144"/>
                              <a:gd name="T31" fmla="*/ 164 h 2165"/>
                              <a:gd name="T32" fmla="+- 0 9036 1044"/>
                              <a:gd name="T33" fmla="*/ T32 w 7992"/>
                              <a:gd name="T34" fmla="+- 0 164 144"/>
                              <a:gd name="T35" fmla="*/ 164 h 2165"/>
                              <a:gd name="T36" fmla="+- 0 9036 1044"/>
                              <a:gd name="T37" fmla="*/ T36 w 7992"/>
                              <a:gd name="T38" fmla="+- 0 144 144"/>
                              <a:gd name="T39" fmla="*/ 144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docshape1351"/>
                        <wps:cNvSpPr txBox="1">
                          <a:spLocks/>
                        </wps:cNvSpPr>
                        <wps:spPr bwMode="auto">
                          <a:xfrm>
                            <a:off x="1044" y="163"/>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03393" w14:textId="77777777" w:rsidR="003D76C2" w:rsidRDefault="00000000">
                              <w:pPr>
                                <w:spacing w:before="43" w:line="235" w:lineRule="auto"/>
                                <w:ind w:left="453" w:right="840"/>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tvShowRepository</w:t>
                              </w:r>
                              <w:proofErr w:type="spellEnd"/>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(application</w:t>
                              </w:r>
                              <w:r>
                                <w:rPr>
                                  <w:rFonts w:ascii="Courier New"/>
                                  <w:spacing w:val="-9"/>
                                  <w:sz w:val="18"/>
                                </w:rPr>
                                <w:t xml:space="preserve"> </w:t>
                              </w:r>
                              <w:r>
                                <w:rPr>
                                  <w:rFonts w:ascii="Courier New"/>
                                  <w:sz w:val="18"/>
                                </w:rPr>
                                <w:t>as</w:t>
                              </w:r>
                              <w:r>
                                <w:rPr>
                                  <w:rFonts w:ascii="Courier New"/>
                                  <w:spacing w:val="-9"/>
                                  <w:sz w:val="18"/>
                                </w:rPr>
                                <w:t xml:space="preserve"> </w:t>
                              </w:r>
                              <w:proofErr w:type="spellStart"/>
                              <w:r>
                                <w:rPr>
                                  <w:rFonts w:ascii="Courier New"/>
                                  <w:sz w:val="18"/>
                                </w:rPr>
                                <w:t>TVApplication</w:t>
                              </w:r>
                              <w:proofErr w:type="spellEnd"/>
                              <w:r>
                                <w:rPr>
                                  <w:rFonts w:ascii="Courier New"/>
                                  <w:sz w:val="18"/>
                                </w:rPr>
                                <w:t xml:space="preserve">). </w:t>
                              </w:r>
                              <w:proofErr w:type="spellStart"/>
                              <w:r>
                                <w:rPr>
                                  <w:rFonts w:ascii="Courier New"/>
                                  <w:spacing w:val="-2"/>
                                  <w:sz w:val="18"/>
                                </w:rPr>
                                <w:t>tvShowRepository</w:t>
                              </w:r>
                              <w:proofErr w:type="spellEnd"/>
                            </w:p>
                            <w:p w14:paraId="4B67428D" w14:textId="77777777" w:rsidR="003D76C2" w:rsidRDefault="00000000">
                              <w:pPr>
                                <w:spacing w:before="20" w:line="235" w:lineRule="auto"/>
                                <w:ind w:left="1533" w:hanging="216"/>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tvShowViewModel</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ViewModelProvider</w:t>
                              </w:r>
                              <w:proofErr w:type="spellEnd"/>
                              <w:r>
                                <w:rPr>
                                  <w:rFonts w:ascii="Courier New"/>
                                  <w:sz w:val="18"/>
                                </w:rPr>
                                <w:t>(this,</w:t>
                              </w:r>
                              <w:r>
                                <w:rPr>
                                  <w:rFonts w:ascii="Courier New"/>
                                  <w:spacing w:val="-10"/>
                                  <w:sz w:val="18"/>
                                </w:rPr>
                                <w:t xml:space="preserve"> </w:t>
                              </w:r>
                              <w:r>
                                <w:rPr>
                                  <w:rFonts w:ascii="Courier New"/>
                                  <w:sz w:val="18"/>
                                </w:rPr>
                                <w:t xml:space="preserve">object: </w:t>
                              </w:r>
                              <w:proofErr w:type="spellStart"/>
                              <w:r>
                                <w:rPr>
                                  <w:rFonts w:ascii="Courier New"/>
                                  <w:sz w:val="18"/>
                                </w:rPr>
                                <w:t>ViewModelProvider.Factory</w:t>
                              </w:r>
                              <w:proofErr w:type="spellEnd"/>
                              <w:r>
                                <w:rPr>
                                  <w:rFonts w:ascii="Courier New"/>
                                  <w:sz w:val="18"/>
                                </w:rPr>
                                <w:t xml:space="preserve"> {</w:t>
                              </w:r>
                            </w:p>
                            <w:p w14:paraId="5371053F" w14:textId="77777777" w:rsidR="003D76C2" w:rsidRDefault="00000000">
                              <w:pPr>
                                <w:spacing w:before="21" w:line="235" w:lineRule="auto"/>
                                <w:ind w:left="1965" w:right="1274" w:hanging="216"/>
                                <w:rPr>
                                  <w:rFonts w:ascii="Courier New"/>
                                  <w:sz w:val="18"/>
                                </w:rPr>
                              </w:pPr>
                              <w:r>
                                <w:rPr>
                                  <w:rFonts w:ascii="Courier New"/>
                                  <w:sz w:val="18"/>
                                </w:rPr>
                                <w:t xml:space="preserve">override fun &lt;T : </w:t>
                              </w:r>
                              <w:proofErr w:type="spellStart"/>
                              <w:r>
                                <w:rPr>
                                  <w:rFonts w:ascii="Courier New"/>
                                  <w:sz w:val="18"/>
                                </w:rPr>
                                <w:t>ViewModel</w:t>
                              </w:r>
                              <w:proofErr w:type="spellEnd"/>
                              <w:r>
                                <w:rPr>
                                  <w:rFonts w:ascii="Courier New"/>
                                  <w:sz w:val="18"/>
                                </w:rPr>
                                <w:t>?&gt; create(</w:t>
                              </w:r>
                              <w:proofErr w:type="spellStart"/>
                              <w:r>
                                <w:rPr>
                                  <w:rFonts w:ascii="Courier New"/>
                                  <w:sz w:val="18"/>
                                </w:rPr>
                                <w:t>modelClass</w:t>
                              </w:r>
                              <w:proofErr w:type="spellEnd"/>
                              <w:r>
                                <w:rPr>
                                  <w:rFonts w:ascii="Courier New"/>
                                  <w:sz w:val="18"/>
                                </w:rPr>
                                <w:t>:</w:t>
                              </w:r>
                              <w:r>
                                <w:rPr>
                                  <w:rFonts w:ascii="Courier New"/>
                                  <w:spacing w:val="-13"/>
                                  <w:sz w:val="18"/>
                                </w:rPr>
                                <w:t xml:space="preserve"> </w:t>
                              </w:r>
                              <w:r>
                                <w:rPr>
                                  <w:rFonts w:ascii="Courier New"/>
                                  <w:sz w:val="18"/>
                                </w:rPr>
                                <w:t>Class&lt;T&gt;):</w:t>
                              </w:r>
                              <w:r>
                                <w:rPr>
                                  <w:rFonts w:ascii="Courier New"/>
                                  <w:spacing w:val="-13"/>
                                  <w:sz w:val="18"/>
                                </w:rPr>
                                <w:t xml:space="preserve"> </w:t>
                              </w:r>
                              <w:r>
                                <w:rPr>
                                  <w:rFonts w:ascii="Courier New"/>
                                  <w:sz w:val="18"/>
                                </w:rPr>
                                <w:t>T</w:t>
                              </w:r>
                              <w:r>
                                <w:rPr>
                                  <w:rFonts w:ascii="Courier New"/>
                                  <w:spacing w:val="-13"/>
                                  <w:sz w:val="18"/>
                                </w:rPr>
                                <w:t xml:space="preserve"> </w:t>
                              </w:r>
                              <w:r>
                                <w:rPr>
                                  <w:rFonts w:ascii="Courier New"/>
                                  <w:sz w:val="18"/>
                                </w:rPr>
                                <w:t>{</w:t>
                              </w:r>
                            </w:p>
                            <w:p w14:paraId="31E32804" w14:textId="77777777" w:rsidR="003D76C2" w:rsidRDefault="00000000">
                              <w:pPr>
                                <w:spacing w:before="17"/>
                                <w:ind w:left="2181"/>
                                <w:rPr>
                                  <w:rFonts w:ascii="Courier New"/>
                                  <w:sz w:val="18"/>
                                </w:rPr>
                              </w:pPr>
                              <w:r>
                                <w:rPr>
                                  <w:rFonts w:ascii="Courier New"/>
                                  <w:sz w:val="18"/>
                                </w:rPr>
                                <w:t>return</w:t>
                              </w:r>
                              <w:r>
                                <w:rPr>
                                  <w:rFonts w:ascii="Courier New"/>
                                  <w:spacing w:val="-16"/>
                                  <w:sz w:val="18"/>
                                </w:rPr>
                                <w:t xml:space="preserve"> </w:t>
                              </w:r>
                              <w:proofErr w:type="spellStart"/>
                              <w:r>
                                <w:rPr>
                                  <w:rFonts w:ascii="Courier New"/>
                                  <w:sz w:val="18"/>
                                </w:rPr>
                                <w:t>TVShowViewModel</w:t>
                              </w:r>
                              <w:proofErr w:type="spellEnd"/>
                              <w:r>
                                <w:rPr>
                                  <w:rFonts w:ascii="Courier New"/>
                                  <w:sz w:val="18"/>
                                </w:rPr>
                                <w:t>(</w:t>
                              </w:r>
                              <w:proofErr w:type="spellStart"/>
                              <w:r>
                                <w:rPr>
                                  <w:rFonts w:ascii="Courier New"/>
                                  <w:sz w:val="18"/>
                                </w:rPr>
                                <w:t>tvShowRepository</w:t>
                              </w:r>
                              <w:proofErr w:type="spellEnd"/>
                              <w:r>
                                <w:rPr>
                                  <w:rFonts w:ascii="Courier New"/>
                                  <w:sz w:val="18"/>
                                </w:rPr>
                                <w:t>)</w:t>
                              </w:r>
                              <w:r>
                                <w:rPr>
                                  <w:rFonts w:ascii="Courier New"/>
                                  <w:spacing w:val="-14"/>
                                  <w:sz w:val="18"/>
                                </w:rPr>
                                <w:t xml:space="preserve"> </w:t>
                              </w:r>
                              <w:r>
                                <w:rPr>
                                  <w:rFonts w:ascii="Courier New"/>
                                  <w:sz w:val="18"/>
                                </w:rPr>
                                <w:t>as</w:t>
                              </w:r>
                              <w:r>
                                <w:rPr>
                                  <w:rFonts w:ascii="Courier New"/>
                                  <w:spacing w:val="-13"/>
                                  <w:sz w:val="18"/>
                                </w:rPr>
                                <w:t xml:space="preserve"> </w:t>
                              </w:r>
                              <w:r>
                                <w:rPr>
                                  <w:rFonts w:ascii="Courier New"/>
                                  <w:spacing w:val="-10"/>
                                  <w:sz w:val="18"/>
                                </w:rPr>
                                <w:t>T</w:t>
                              </w:r>
                            </w:p>
                            <w:p w14:paraId="7282EB08" w14:textId="77777777" w:rsidR="003D76C2" w:rsidRDefault="00000000">
                              <w:pPr>
                                <w:spacing w:before="76"/>
                                <w:ind w:left="1749"/>
                                <w:rPr>
                                  <w:rFonts w:ascii="Courier New"/>
                                  <w:sz w:val="18"/>
                                </w:rPr>
                              </w:pPr>
                              <w:r>
                                <w:rPr>
                                  <w:rFonts w:ascii="Courier New"/>
                                  <w:sz w:val="18"/>
                                </w:rPr>
                                <w:t>}</w:t>
                              </w:r>
                            </w:p>
                            <w:p w14:paraId="237F79FC" w14:textId="77777777" w:rsidR="003D76C2" w:rsidRDefault="00000000">
                              <w:pPr>
                                <w:spacing w:before="76"/>
                                <w:ind w:left="1317"/>
                                <w:rPr>
                                  <w:rFonts w:ascii="Courier New"/>
                                  <w:sz w:val="18"/>
                                </w:rPr>
                              </w:pPr>
                              <w:r>
                                <w:rPr>
                                  <w:rFonts w:ascii="Courier New"/>
                                  <w:spacing w:val="-2"/>
                                  <w:sz w:val="18"/>
                                </w:rPr>
                                <w:t>}).get(</w:t>
                              </w:r>
                              <w:proofErr w:type="spellStart"/>
                              <w:r>
                                <w:rPr>
                                  <w:rFonts w:ascii="Courier New"/>
                                  <w:spacing w:val="-2"/>
                                  <w:sz w:val="18"/>
                                </w:rPr>
                                <w:t>TVShowViewModel</w:t>
                              </w:r>
                              <w:proofErr w:type="spellEnd"/>
                              <w:r>
                                <w:rPr>
                                  <w:rFonts w:ascii="Courier New"/>
                                  <w:spacing w:val="-2"/>
                                  <w:sz w:val="18"/>
                                </w:rPr>
                                <w:t>::class.java)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D95528" id="docshapegroup1348" o:spid="_x0000_s2232" style="position:absolute;margin-left:52.2pt;margin-top:7.2pt;width:399.6pt;height:108.25pt;z-index:-15542784;mso-wrap-distance-left:0;mso-wrap-distance-right:0;mso-position-horizontal-relative:page;mso-position-vertical-relative:text" coordorigin="1044,144"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">
                <v:rect id="docshape1349" o:spid="_x0000_s2233" style="position:absolute;left:1044;top:153;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" fillcolor="#f6f6f6" stroked="f">
                  <v:path arrowok="t"/>
                </v:rect>
                <v:shape id="docshape1350" o:spid="_x0000_s2234" style="position:absolute;left:1044;top:143;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" path="m7992,2144l,2144r,20l7992,2164r,-20xm7992,l,,,20r7992,l7992,xe" fillcolor="#dadada" stroked="f">
                  <v:path arrowok="t" o:connecttype="custom" o:connectlocs="7992,2288;0,2288;0,2308;7992,2308;7992,2288;7992,144;0,144;0,164;7992,164;7992,144" o:connectangles="0,0,0,0,0,0,0,0,0,0"/>
                </v:shape>
                <v:shape id="docshape1351" o:spid="_x0000_s2235" type="#_x0000_t202" style="position:absolute;left:1044;top:163;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" filled="f" stroked="f">
                  <v:path arrowok="t"/>
                  <v:textbox inset="0,0,0,0">
                    <w:txbxContent>
                      <w:p w14:paraId="01203393" w14:textId="77777777" w:rsidR="003D76C2" w:rsidRDefault="00000000">
                        <w:pPr>
                          <w:spacing w:before="43" w:line="235" w:lineRule="auto"/>
                          <w:ind w:left="453" w:right="840"/>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tvShowRepository</w:t>
                        </w:r>
                        <w:proofErr w:type="spellEnd"/>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(application</w:t>
                        </w:r>
                        <w:r>
                          <w:rPr>
                            <w:rFonts w:ascii="Courier New"/>
                            <w:spacing w:val="-9"/>
                            <w:sz w:val="18"/>
                          </w:rPr>
                          <w:t xml:space="preserve"> </w:t>
                        </w:r>
                        <w:r>
                          <w:rPr>
                            <w:rFonts w:ascii="Courier New"/>
                            <w:sz w:val="18"/>
                          </w:rPr>
                          <w:t>as</w:t>
                        </w:r>
                        <w:r>
                          <w:rPr>
                            <w:rFonts w:ascii="Courier New"/>
                            <w:spacing w:val="-9"/>
                            <w:sz w:val="18"/>
                          </w:rPr>
                          <w:t xml:space="preserve"> </w:t>
                        </w:r>
                        <w:proofErr w:type="spellStart"/>
                        <w:r>
                          <w:rPr>
                            <w:rFonts w:ascii="Courier New"/>
                            <w:sz w:val="18"/>
                          </w:rPr>
                          <w:t>TVApplication</w:t>
                        </w:r>
                        <w:proofErr w:type="spellEnd"/>
                        <w:r>
                          <w:rPr>
                            <w:rFonts w:ascii="Courier New"/>
                            <w:sz w:val="18"/>
                          </w:rPr>
                          <w:t xml:space="preserve">). </w:t>
                        </w:r>
                        <w:proofErr w:type="spellStart"/>
                        <w:r>
                          <w:rPr>
                            <w:rFonts w:ascii="Courier New"/>
                            <w:spacing w:val="-2"/>
                            <w:sz w:val="18"/>
                          </w:rPr>
                          <w:t>tvShowRepository</w:t>
                        </w:r>
                        <w:proofErr w:type="spellEnd"/>
                      </w:p>
                      <w:p w14:paraId="4B67428D" w14:textId="77777777" w:rsidR="003D76C2" w:rsidRDefault="00000000">
                        <w:pPr>
                          <w:spacing w:before="20" w:line="235" w:lineRule="auto"/>
                          <w:ind w:left="1533" w:hanging="216"/>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tvShowViewModel</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ViewModelProvider</w:t>
                        </w:r>
                        <w:proofErr w:type="spellEnd"/>
                        <w:r>
                          <w:rPr>
                            <w:rFonts w:ascii="Courier New"/>
                            <w:sz w:val="18"/>
                          </w:rPr>
                          <w:t>(this,</w:t>
                        </w:r>
                        <w:r>
                          <w:rPr>
                            <w:rFonts w:ascii="Courier New"/>
                            <w:spacing w:val="-10"/>
                            <w:sz w:val="18"/>
                          </w:rPr>
                          <w:t xml:space="preserve"> </w:t>
                        </w:r>
                        <w:r>
                          <w:rPr>
                            <w:rFonts w:ascii="Courier New"/>
                            <w:sz w:val="18"/>
                          </w:rPr>
                          <w:t xml:space="preserve">object: </w:t>
                        </w:r>
                        <w:proofErr w:type="spellStart"/>
                        <w:r>
                          <w:rPr>
                            <w:rFonts w:ascii="Courier New"/>
                            <w:sz w:val="18"/>
                          </w:rPr>
                          <w:t>ViewModelProvider.Factory</w:t>
                        </w:r>
                        <w:proofErr w:type="spellEnd"/>
                        <w:r>
                          <w:rPr>
                            <w:rFonts w:ascii="Courier New"/>
                            <w:sz w:val="18"/>
                          </w:rPr>
                          <w:t xml:space="preserve"> {</w:t>
                        </w:r>
                      </w:p>
                      <w:p w14:paraId="5371053F" w14:textId="77777777" w:rsidR="003D76C2" w:rsidRDefault="00000000">
                        <w:pPr>
                          <w:spacing w:before="21" w:line="235" w:lineRule="auto"/>
                          <w:ind w:left="1965" w:right="1274" w:hanging="216"/>
                          <w:rPr>
                            <w:rFonts w:ascii="Courier New"/>
                            <w:sz w:val="18"/>
                          </w:rPr>
                        </w:pPr>
                        <w:r>
                          <w:rPr>
                            <w:rFonts w:ascii="Courier New"/>
                            <w:sz w:val="18"/>
                          </w:rPr>
                          <w:t xml:space="preserve">override fun &lt;T : </w:t>
                        </w:r>
                        <w:proofErr w:type="spellStart"/>
                        <w:r>
                          <w:rPr>
                            <w:rFonts w:ascii="Courier New"/>
                            <w:sz w:val="18"/>
                          </w:rPr>
                          <w:t>ViewModel</w:t>
                        </w:r>
                        <w:proofErr w:type="spellEnd"/>
                        <w:r>
                          <w:rPr>
                            <w:rFonts w:ascii="Courier New"/>
                            <w:sz w:val="18"/>
                          </w:rPr>
                          <w:t>?&gt; create(</w:t>
                        </w:r>
                        <w:proofErr w:type="spellStart"/>
                        <w:r>
                          <w:rPr>
                            <w:rFonts w:ascii="Courier New"/>
                            <w:sz w:val="18"/>
                          </w:rPr>
                          <w:t>modelClass</w:t>
                        </w:r>
                        <w:proofErr w:type="spellEnd"/>
                        <w:r>
                          <w:rPr>
                            <w:rFonts w:ascii="Courier New"/>
                            <w:sz w:val="18"/>
                          </w:rPr>
                          <w:t>:</w:t>
                        </w:r>
                        <w:r>
                          <w:rPr>
                            <w:rFonts w:ascii="Courier New"/>
                            <w:spacing w:val="-13"/>
                            <w:sz w:val="18"/>
                          </w:rPr>
                          <w:t xml:space="preserve"> </w:t>
                        </w:r>
                        <w:r>
                          <w:rPr>
                            <w:rFonts w:ascii="Courier New"/>
                            <w:sz w:val="18"/>
                          </w:rPr>
                          <w:t>Class&lt;T&gt;):</w:t>
                        </w:r>
                        <w:r>
                          <w:rPr>
                            <w:rFonts w:ascii="Courier New"/>
                            <w:spacing w:val="-13"/>
                            <w:sz w:val="18"/>
                          </w:rPr>
                          <w:t xml:space="preserve"> </w:t>
                        </w:r>
                        <w:r>
                          <w:rPr>
                            <w:rFonts w:ascii="Courier New"/>
                            <w:sz w:val="18"/>
                          </w:rPr>
                          <w:t>T</w:t>
                        </w:r>
                        <w:r>
                          <w:rPr>
                            <w:rFonts w:ascii="Courier New"/>
                            <w:spacing w:val="-13"/>
                            <w:sz w:val="18"/>
                          </w:rPr>
                          <w:t xml:space="preserve"> </w:t>
                        </w:r>
                        <w:r>
                          <w:rPr>
                            <w:rFonts w:ascii="Courier New"/>
                            <w:sz w:val="18"/>
                          </w:rPr>
                          <w:t>{</w:t>
                        </w:r>
                      </w:p>
                      <w:p w14:paraId="31E32804" w14:textId="77777777" w:rsidR="003D76C2" w:rsidRDefault="00000000">
                        <w:pPr>
                          <w:spacing w:before="17"/>
                          <w:ind w:left="2181"/>
                          <w:rPr>
                            <w:rFonts w:ascii="Courier New"/>
                            <w:sz w:val="18"/>
                          </w:rPr>
                        </w:pPr>
                        <w:r>
                          <w:rPr>
                            <w:rFonts w:ascii="Courier New"/>
                            <w:sz w:val="18"/>
                          </w:rPr>
                          <w:t>return</w:t>
                        </w:r>
                        <w:r>
                          <w:rPr>
                            <w:rFonts w:ascii="Courier New"/>
                            <w:spacing w:val="-16"/>
                            <w:sz w:val="18"/>
                          </w:rPr>
                          <w:t xml:space="preserve"> </w:t>
                        </w:r>
                        <w:proofErr w:type="spellStart"/>
                        <w:r>
                          <w:rPr>
                            <w:rFonts w:ascii="Courier New"/>
                            <w:sz w:val="18"/>
                          </w:rPr>
                          <w:t>TVShowViewModel</w:t>
                        </w:r>
                        <w:proofErr w:type="spellEnd"/>
                        <w:r>
                          <w:rPr>
                            <w:rFonts w:ascii="Courier New"/>
                            <w:sz w:val="18"/>
                          </w:rPr>
                          <w:t>(</w:t>
                        </w:r>
                        <w:proofErr w:type="spellStart"/>
                        <w:r>
                          <w:rPr>
                            <w:rFonts w:ascii="Courier New"/>
                            <w:sz w:val="18"/>
                          </w:rPr>
                          <w:t>tvShowRepository</w:t>
                        </w:r>
                        <w:proofErr w:type="spellEnd"/>
                        <w:r>
                          <w:rPr>
                            <w:rFonts w:ascii="Courier New"/>
                            <w:sz w:val="18"/>
                          </w:rPr>
                          <w:t>)</w:t>
                        </w:r>
                        <w:r>
                          <w:rPr>
                            <w:rFonts w:ascii="Courier New"/>
                            <w:spacing w:val="-14"/>
                            <w:sz w:val="18"/>
                          </w:rPr>
                          <w:t xml:space="preserve"> </w:t>
                        </w:r>
                        <w:r>
                          <w:rPr>
                            <w:rFonts w:ascii="Courier New"/>
                            <w:sz w:val="18"/>
                          </w:rPr>
                          <w:t>as</w:t>
                        </w:r>
                        <w:r>
                          <w:rPr>
                            <w:rFonts w:ascii="Courier New"/>
                            <w:spacing w:val="-13"/>
                            <w:sz w:val="18"/>
                          </w:rPr>
                          <w:t xml:space="preserve"> </w:t>
                        </w:r>
                        <w:r>
                          <w:rPr>
                            <w:rFonts w:ascii="Courier New"/>
                            <w:spacing w:val="-10"/>
                            <w:sz w:val="18"/>
                          </w:rPr>
                          <w:t>T</w:t>
                        </w:r>
                      </w:p>
                      <w:p w14:paraId="7282EB08" w14:textId="77777777" w:rsidR="003D76C2" w:rsidRDefault="00000000">
                        <w:pPr>
                          <w:spacing w:before="76"/>
                          <w:ind w:left="1749"/>
                          <w:rPr>
                            <w:rFonts w:ascii="Courier New"/>
                            <w:sz w:val="18"/>
                          </w:rPr>
                        </w:pPr>
                        <w:r>
                          <w:rPr>
                            <w:rFonts w:ascii="Courier New"/>
                            <w:sz w:val="18"/>
                          </w:rPr>
                          <w:t>}</w:t>
                        </w:r>
                      </w:p>
                      <w:p w14:paraId="237F79FC" w14:textId="77777777" w:rsidR="003D76C2" w:rsidRDefault="00000000">
                        <w:pPr>
                          <w:spacing w:before="76"/>
                          <w:ind w:left="1317"/>
                          <w:rPr>
                            <w:rFonts w:ascii="Courier New"/>
                            <w:sz w:val="18"/>
                          </w:rPr>
                        </w:pPr>
                        <w:r>
                          <w:rPr>
                            <w:rFonts w:ascii="Courier New"/>
                            <w:spacing w:val="-2"/>
                            <w:sz w:val="18"/>
                          </w:rPr>
                          <w:t>}).get(</w:t>
                        </w:r>
                        <w:proofErr w:type="spellStart"/>
                        <w:r>
                          <w:rPr>
                            <w:rFonts w:ascii="Courier New"/>
                            <w:spacing w:val="-2"/>
                            <w:sz w:val="18"/>
                          </w:rPr>
                          <w:t>TVShowViewModel</w:t>
                        </w:r>
                        <w:proofErr w:type="spellEnd"/>
                        <w:r>
                          <w:rPr>
                            <w:rFonts w:ascii="Courier New"/>
                            <w:spacing w:val="-2"/>
                            <w:sz w:val="18"/>
                          </w:rPr>
                          <w:t>::class.java)</w:t>
                        </w:r>
                      </w:p>
                    </w:txbxContent>
                  </v:textbox>
                </v:shape>
                <w10:wrap type="topAndBottom" anchorx="page"/>
              </v:group>
            </w:pict>
          </mc:Fallback>
        </mc:AlternateContent>
      </w:r>
    </w:p>
    <w:p w14:paraId="6714E673" w14:textId="77777777" w:rsidR="003D76C2" w:rsidRDefault="00000000">
      <w:pPr>
        <w:pStyle w:val="ListParagraph"/>
        <w:numPr>
          <w:ilvl w:val="0"/>
          <w:numId w:val="2"/>
        </w:numPr>
        <w:tabs>
          <w:tab w:val="left" w:pos="554"/>
        </w:tabs>
        <w:jc w:val="left"/>
        <w:rPr>
          <w:sz w:val="20"/>
        </w:rPr>
      </w:pPr>
      <w:r>
        <w:rPr>
          <w:sz w:val="20"/>
        </w:rPr>
        <w:t>Then,</w:t>
      </w:r>
      <w:r>
        <w:rPr>
          <w:spacing w:val="-13"/>
          <w:sz w:val="20"/>
        </w:rPr>
        <w:t xml:space="preserve"> </w:t>
      </w:r>
      <w:r>
        <w:rPr>
          <w:sz w:val="20"/>
        </w:rPr>
        <w:t>below</w:t>
      </w:r>
      <w:r>
        <w:rPr>
          <w:spacing w:val="-3"/>
          <w:sz w:val="20"/>
        </w:rPr>
        <w:t xml:space="preserve"> </w:t>
      </w:r>
      <w:r>
        <w:rPr>
          <w:sz w:val="20"/>
        </w:rPr>
        <w:t>that,</w:t>
      </w:r>
      <w:r>
        <w:rPr>
          <w:spacing w:val="-3"/>
          <w:sz w:val="20"/>
        </w:rPr>
        <w:t xml:space="preserve"> </w:t>
      </w:r>
      <w:r>
        <w:rPr>
          <w:sz w:val="20"/>
        </w:rPr>
        <w:t>create</w:t>
      </w:r>
      <w:r>
        <w:rPr>
          <w:spacing w:val="-4"/>
          <w:sz w:val="20"/>
        </w:rPr>
        <w:t xml:space="preserve"> </w:t>
      </w:r>
      <w:r>
        <w:rPr>
          <w:sz w:val="20"/>
        </w:rPr>
        <w:t>an</w:t>
      </w:r>
      <w:r>
        <w:rPr>
          <w:spacing w:val="-4"/>
          <w:sz w:val="20"/>
        </w:rPr>
        <w:t xml:space="preserve"> </w:t>
      </w:r>
      <w:r>
        <w:rPr>
          <w:sz w:val="20"/>
        </w:rPr>
        <w:t>observer</w:t>
      </w:r>
      <w:r>
        <w:rPr>
          <w:spacing w:val="-3"/>
          <w:sz w:val="20"/>
        </w:rPr>
        <w:t xml:space="preserve"> </w:t>
      </w:r>
      <w:r>
        <w:rPr>
          <w:sz w:val="20"/>
        </w:rPr>
        <w:t>for</w:t>
      </w:r>
      <w:r>
        <w:rPr>
          <w:spacing w:val="-3"/>
          <w:sz w:val="20"/>
        </w:rPr>
        <w:t xml:space="preserve"> </w:t>
      </w:r>
      <w:proofErr w:type="spellStart"/>
      <w:r>
        <w:rPr>
          <w:rFonts w:ascii="Courier New"/>
          <w:b/>
        </w:rPr>
        <w:t>getTVshows</w:t>
      </w:r>
      <w:proofErr w:type="spellEnd"/>
      <w:r>
        <w:rPr>
          <w:rFonts w:ascii="Courier New"/>
          <w:b/>
          <w:spacing w:val="-80"/>
        </w:rPr>
        <w:t xml:space="preserve"> </w:t>
      </w:r>
      <w:r>
        <w:rPr>
          <w:sz w:val="20"/>
        </w:rPr>
        <w:t>and</w:t>
      </w:r>
      <w:r>
        <w:rPr>
          <w:spacing w:val="-3"/>
          <w:sz w:val="20"/>
        </w:rPr>
        <w:t xml:space="preserve"> </w:t>
      </w:r>
      <w:proofErr w:type="spellStart"/>
      <w:r>
        <w:rPr>
          <w:rFonts w:ascii="Courier New"/>
          <w:b/>
        </w:rPr>
        <w:t>getError</w:t>
      </w:r>
      <w:proofErr w:type="spellEnd"/>
      <w:r>
        <w:rPr>
          <w:rFonts w:ascii="Courier New"/>
          <w:b/>
          <w:spacing w:val="-80"/>
        </w:rPr>
        <w:t xml:space="preserve"> </w:t>
      </w:r>
      <w:r>
        <w:rPr>
          <w:spacing w:val="-4"/>
          <w:sz w:val="20"/>
        </w:rPr>
        <w:t>from</w:t>
      </w:r>
    </w:p>
    <w:p w14:paraId="27D9B0BB" w14:textId="77777777" w:rsidR="003D76C2" w:rsidRDefault="00000000">
      <w:pPr>
        <w:ind w:left="554"/>
        <w:rPr>
          <w:sz w:val="20"/>
        </w:rPr>
      </w:pPr>
      <w:proofErr w:type="spellStart"/>
      <w:r>
        <w:rPr>
          <w:rFonts w:ascii="Courier New"/>
          <w:b/>
          <w:spacing w:val="-2"/>
        </w:rPr>
        <w:t>tvShowViewModel</w:t>
      </w:r>
      <w:proofErr w:type="spellEnd"/>
      <w:r>
        <w:rPr>
          <w:spacing w:val="-2"/>
          <w:sz w:val="20"/>
        </w:rPr>
        <w:t>:</w:t>
      </w:r>
    </w:p>
    <w:p w14:paraId="655DBF70" w14:textId="77777777" w:rsidR="003D76C2" w:rsidRDefault="00D51F7C">
      <w:pPr>
        <w:pStyle w:val="BodyText"/>
        <w:spacing w:before="11"/>
        <w:rPr>
          <w:sz w:val="8"/>
        </w:rPr>
      </w:pPr>
      <w:r>
        <w:rPr>
          <w:noProof/>
        </w:rPr>
        <mc:AlternateContent>
          <mc:Choice Requires="wpg">
            <w:drawing>
              <wp:anchor distT="0" distB="0" distL="0" distR="0" simplePos="0" relativeHeight="487774208" behindDoc="1" locked="0" layoutInCell="1" allowOverlap="1" wp14:anchorId="5EE0FDC0" wp14:editId="78739ADE">
                <wp:simplePos x="0" y="0"/>
                <wp:positionH relativeFrom="page">
                  <wp:posOffset>662940</wp:posOffset>
                </wp:positionH>
                <wp:positionV relativeFrom="paragraph">
                  <wp:posOffset>91440</wp:posOffset>
                </wp:positionV>
                <wp:extent cx="5074920" cy="1108075"/>
                <wp:effectExtent l="0" t="0" r="5080" b="0"/>
                <wp:wrapTopAndBottom/>
                <wp:docPr id="206" name="docshapegroup1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4"/>
                          <a:chExt cx="7992" cy="1745"/>
                        </a:xfrm>
                      </wpg:grpSpPr>
                      <wps:wsp>
                        <wps:cNvPr id="207" name="docshape1353"/>
                        <wps:cNvSpPr>
                          <a:spLocks/>
                        </wps:cNvSpPr>
                        <wps:spPr bwMode="auto">
                          <a:xfrm>
                            <a:off x="1044" y="154"/>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 name="docshape1354"/>
                        <wps:cNvSpPr>
                          <a:spLocks/>
                        </wps:cNvSpPr>
                        <wps:spPr bwMode="auto">
                          <a:xfrm>
                            <a:off x="1044" y="144"/>
                            <a:ext cx="7992" cy="1745"/>
                          </a:xfrm>
                          <a:custGeom>
                            <a:avLst/>
                            <a:gdLst>
                              <a:gd name="T0" fmla="+- 0 9036 1044"/>
                              <a:gd name="T1" fmla="*/ T0 w 7992"/>
                              <a:gd name="T2" fmla="+- 0 1868 144"/>
                              <a:gd name="T3" fmla="*/ 1868 h 1745"/>
                              <a:gd name="T4" fmla="+- 0 1044 1044"/>
                              <a:gd name="T5" fmla="*/ T4 w 7992"/>
                              <a:gd name="T6" fmla="+- 0 1868 144"/>
                              <a:gd name="T7" fmla="*/ 1868 h 1745"/>
                              <a:gd name="T8" fmla="+- 0 1044 1044"/>
                              <a:gd name="T9" fmla="*/ T8 w 7992"/>
                              <a:gd name="T10" fmla="+- 0 1888 144"/>
                              <a:gd name="T11" fmla="*/ 1888 h 1745"/>
                              <a:gd name="T12" fmla="+- 0 9036 1044"/>
                              <a:gd name="T13" fmla="*/ T12 w 7992"/>
                              <a:gd name="T14" fmla="+- 0 1888 144"/>
                              <a:gd name="T15" fmla="*/ 1888 h 1745"/>
                              <a:gd name="T16" fmla="+- 0 9036 1044"/>
                              <a:gd name="T17" fmla="*/ T16 w 7992"/>
                              <a:gd name="T18" fmla="+- 0 1868 144"/>
                              <a:gd name="T19" fmla="*/ 1868 h 1745"/>
                              <a:gd name="T20" fmla="+- 0 9036 1044"/>
                              <a:gd name="T21" fmla="*/ T20 w 7992"/>
                              <a:gd name="T22" fmla="+- 0 144 144"/>
                              <a:gd name="T23" fmla="*/ 144 h 1745"/>
                              <a:gd name="T24" fmla="+- 0 1044 1044"/>
                              <a:gd name="T25" fmla="*/ T24 w 7992"/>
                              <a:gd name="T26" fmla="+- 0 144 144"/>
                              <a:gd name="T27" fmla="*/ 144 h 1745"/>
                              <a:gd name="T28" fmla="+- 0 1044 1044"/>
                              <a:gd name="T29" fmla="*/ T28 w 7992"/>
                              <a:gd name="T30" fmla="+- 0 164 144"/>
                              <a:gd name="T31" fmla="*/ 164 h 1745"/>
                              <a:gd name="T32" fmla="+- 0 9036 1044"/>
                              <a:gd name="T33" fmla="*/ T32 w 7992"/>
                              <a:gd name="T34" fmla="+- 0 164 144"/>
                              <a:gd name="T35" fmla="*/ 164 h 1745"/>
                              <a:gd name="T36" fmla="+- 0 9036 104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docshape1355"/>
                        <wps:cNvSpPr txBox="1">
                          <a:spLocks/>
                        </wps:cNvSpPr>
                        <wps:spPr bwMode="auto">
                          <a:xfrm>
                            <a:off x="1044" y="164"/>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29FF0" w14:textId="77777777" w:rsidR="003D76C2" w:rsidRDefault="00000000">
                              <w:pPr>
                                <w:spacing w:before="40" w:line="328" w:lineRule="auto"/>
                                <w:ind w:left="885" w:hanging="432"/>
                                <w:rPr>
                                  <w:rFonts w:ascii="Courier New"/>
                                  <w:sz w:val="18"/>
                                </w:rPr>
                              </w:pPr>
                              <w:proofErr w:type="spellStart"/>
                              <w:r>
                                <w:rPr>
                                  <w:rFonts w:ascii="Courier New"/>
                                  <w:sz w:val="18"/>
                                </w:rPr>
                                <w:t>tvShowViewModel.getTVShows</w:t>
                              </w:r>
                              <w:proofErr w:type="spellEnd"/>
                              <w:r>
                                <w:rPr>
                                  <w:rFonts w:ascii="Courier New"/>
                                  <w:sz w:val="18"/>
                                </w:rPr>
                                <w:t>().observe(this,</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shows</w:t>
                              </w:r>
                              <w:r>
                                <w:rPr>
                                  <w:rFonts w:ascii="Courier New"/>
                                  <w:spacing w:val="-14"/>
                                  <w:sz w:val="18"/>
                                </w:rPr>
                                <w:t xml:space="preserve"> </w:t>
                              </w:r>
                              <w:r>
                                <w:rPr>
                                  <w:rFonts w:ascii="Courier New"/>
                                  <w:sz w:val="18"/>
                                </w:rPr>
                                <w:t xml:space="preserve">-&gt; </w:t>
                              </w:r>
                              <w:proofErr w:type="spellStart"/>
                              <w:r>
                                <w:rPr>
                                  <w:rFonts w:ascii="Courier New"/>
                                  <w:spacing w:val="-2"/>
                                  <w:sz w:val="18"/>
                                </w:rPr>
                                <w:t>tvShowAdapter.addTVShows</w:t>
                              </w:r>
                              <w:proofErr w:type="spellEnd"/>
                              <w:r>
                                <w:rPr>
                                  <w:rFonts w:ascii="Courier New"/>
                                  <w:spacing w:val="-2"/>
                                  <w:sz w:val="18"/>
                                </w:rPr>
                                <w:t>(shows)</w:t>
                              </w:r>
                            </w:p>
                            <w:p w14:paraId="372E7EBF" w14:textId="77777777" w:rsidR="003D76C2" w:rsidRDefault="00000000">
                              <w:pPr>
                                <w:spacing w:before="1"/>
                                <w:ind w:left="453"/>
                                <w:rPr>
                                  <w:rFonts w:ascii="Courier New"/>
                                  <w:sz w:val="18"/>
                                </w:rPr>
                              </w:pPr>
                              <w:r>
                                <w:rPr>
                                  <w:rFonts w:ascii="Courier New"/>
                                  <w:sz w:val="18"/>
                                </w:rPr>
                                <w:t>}</w:t>
                              </w:r>
                            </w:p>
                            <w:p w14:paraId="0DC146F2" w14:textId="77777777" w:rsidR="003D76C2" w:rsidRDefault="00000000">
                              <w:pPr>
                                <w:spacing w:before="77" w:line="328" w:lineRule="auto"/>
                                <w:ind w:left="885" w:hanging="432"/>
                                <w:rPr>
                                  <w:rFonts w:ascii="Courier New"/>
                                  <w:sz w:val="18"/>
                                </w:rPr>
                              </w:pPr>
                              <w:proofErr w:type="spellStart"/>
                              <w:r>
                                <w:rPr>
                                  <w:rFonts w:ascii="Courier New"/>
                                  <w:sz w:val="18"/>
                                </w:rPr>
                                <w:t>tvShowViewModel.getError</w:t>
                              </w:r>
                              <w:proofErr w:type="spellEnd"/>
                              <w:r>
                                <w:rPr>
                                  <w:rFonts w:ascii="Courier New"/>
                                  <w:sz w:val="18"/>
                                </w:rPr>
                                <w:t xml:space="preserve">().observe(this, { error -&gt; </w:t>
                              </w:r>
                              <w:proofErr w:type="spellStart"/>
                              <w:r>
                                <w:rPr>
                                  <w:rFonts w:ascii="Courier New"/>
                                  <w:sz w:val="18"/>
                                </w:rPr>
                                <w:t>Toast.makeText</w:t>
                              </w:r>
                              <w:proofErr w:type="spellEnd"/>
                              <w:r>
                                <w:rPr>
                                  <w:rFonts w:ascii="Courier New"/>
                                  <w:sz w:val="18"/>
                                </w:rPr>
                                <w:t>(this,</w:t>
                              </w:r>
                              <w:r>
                                <w:rPr>
                                  <w:rFonts w:ascii="Courier New"/>
                                  <w:spacing w:val="-20"/>
                                  <w:sz w:val="18"/>
                                </w:rPr>
                                <w:t xml:space="preserve"> </w:t>
                              </w:r>
                              <w:r>
                                <w:rPr>
                                  <w:rFonts w:ascii="Courier New"/>
                                  <w:sz w:val="18"/>
                                </w:rPr>
                                <w:t>error,</w:t>
                              </w:r>
                              <w:r>
                                <w:rPr>
                                  <w:rFonts w:ascii="Courier New"/>
                                  <w:spacing w:val="-20"/>
                                  <w:sz w:val="18"/>
                                </w:rPr>
                                <w:t xml:space="preserve"> </w:t>
                              </w:r>
                              <w:proofErr w:type="spellStart"/>
                              <w:r>
                                <w:rPr>
                                  <w:rFonts w:ascii="Courier New"/>
                                  <w:sz w:val="18"/>
                                </w:rPr>
                                <w:t>Toast.LENGTH_LONG</w:t>
                              </w:r>
                              <w:proofErr w:type="spellEnd"/>
                              <w:r>
                                <w:rPr>
                                  <w:rFonts w:ascii="Courier New"/>
                                  <w:sz w:val="18"/>
                                </w:rPr>
                                <w:t>).show()</w:t>
                              </w:r>
                            </w:p>
                            <w:p w14:paraId="4ACB786C" w14:textId="77777777" w:rsidR="003D76C2" w:rsidRDefault="00000000">
                              <w:pPr>
                                <w:spacing w:before="1"/>
                                <w:ind w:left="453"/>
                                <w:rPr>
                                  <w:rFonts w:ascii="Courier New"/>
                                  <w:sz w:val="18"/>
                                </w:rPr>
                              </w:pPr>
                              <w:r>
                                <w:rPr>
                                  <w:rFonts w:ascii="Courier New"/>
                                  <w:spacing w:val="-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E0FDC0" id="docshapegroup1352" o:spid="_x0000_s2236" style="position:absolute;margin-left:52.2pt;margin-top:7.2pt;width:399.6pt;height:87.25pt;z-index:-15542272;mso-wrap-distance-left:0;mso-wrap-distance-right:0;mso-position-horizontal-relative:page;mso-position-vertical-relative:text" coordorigin="104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">
                <v:rect id="docshape1353" o:spid="_x0000_s2237" style="position:absolute;left:1044;top:154;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" fillcolor="#f6f6f6" stroked="f">
                  <v:path arrowok="t"/>
                </v:rect>
                <v:shape id="docshape1354" o:spid="_x0000_s2238" style="position:absolute;left:1044;top:144;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" path="m7992,1724l,1724r,20l7992,1744r,-20xm7992,l,,,20r7992,l7992,xe" fillcolor="#dadada" stroked="f">
                  <v:path arrowok="t" o:connecttype="custom" o:connectlocs="7992,1868;0,1868;0,1888;7992,1888;7992,1868;7992,144;0,144;0,164;7992,164;7992,144" o:connectangles="0,0,0,0,0,0,0,0,0,0"/>
                </v:shape>
                <v:shape id="docshape1355" o:spid="_x0000_s2239" type="#_x0000_t202" style="position:absolute;left:1044;top:164;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" filled="f" stroked="f">
                  <v:path arrowok="t"/>
                  <v:textbox inset="0,0,0,0">
                    <w:txbxContent>
                      <w:p w14:paraId="3E329FF0" w14:textId="77777777" w:rsidR="003D76C2" w:rsidRDefault="00000000">
                        <w:pPr>
                          <w:spacing w:before="40" w:line="328" w:lineRule="auto"/>
                          <w:ind w:left="885" w:hanging="432"/>
                          <w:rPr>
                            <w:rFonts w:ascii="Courier New"/>
                            <w:sz w:val="18"/>
                          </w:rPr>
                        </w:pPr>
                        <w:proofErr w:type="spellStart"/>
                        <w:r>
                          <w:rPr>
                            <w:rFonts w:ascii="Courier New"/>
                            <w:sz w:val="18"/>
                          </w:rPr>
                          <w:t>tvShowViewModel.getTVShows</w:t>
                        </w:r>
                        <w:proofErr w:type="spellEnd"/>
                        <w:r>
                          <w:rPr>
                            <w:rFonts w:ascii="Courier New"/>
                            <w:sz w:val="18"/>
                          </w:rPr>
                          <w:t>().observe(this,</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shows</w:t>
                        </w:r>
                        <w:r>
                          <w:rPr>
                            <w:rFonts w:ascii="Courier New"/>
                            <w:spacing w:val="-14"/>
                            <w:sz w:val="18"/>
                          </w:rPr>
                          <w:t xml:space="preserve"> </w:t>
                        </w:r>
                        <w:r>
                          <w:rPr>
                            <w:rFonts w:ascii="Courier New"/>
                            <w:sz w:val="18"/>
                          </w:rPr>
                          <w:t xml:space="preserve">-&gt; </w:t>
                        </w:r>
                        <w:proofErr w:type="spellStart"/>
                        <w:r>
                          <w:rPr>
                            <w:rFonts w:ascii="Courier New"/>
                            <w:spacing w:val="-2"/>
                            <w:sz w:val="18"/>
                          </w:rPr>
                          <w:t>tvShowAdapter.addTVShows</w:t>
                        </w:r>
                        <w:proofErr w:type="spellEnd"/>
                        <w:r>
                          <w:rPr>
                            <w:rFonts w:ascii="Courier New"/>
                            <w:spacing w:val="-2"/>
                            <w:sz w:val="18"/>
                          </w:rPr>
                          <w:t>(shows)</w:t>
                        </w:r>
                      </w:p>
                      <w:p w14:paraId="372E7EBF" w14:textId="77777777" w:rsidR="003D76C2" w:rsidRDefault="00000000">
                        <w:pPr>
                          <w:spacing w:before="1"/>
                          <w:ind w:left="453"/>
                          <w:rPr>
                            <w:rFonts w:ascii="Courier New"/>
                            <w:sz w:val="18"/>
                          </w:rPr>
                        </w:pPr>
                        <w:r>
                          <w:rPr>
                            <w:rFonts w:ascii="Courier New"/>
                            <w:sz w:val="18"/>
                          </w:rPr>
                          <w:t>}</w:t>
                        </w:r>
                      </w:p>
                      <w:p w14:paraId="0DC146F2" w14:textId="77777777" w:rsidR="003D76C2" w:rsidRDefault="00000000">
                        <w:pPr>
                          <w:spacing w:before="77" w:line="328" w:lineRule="auto"/>
                          <w:ind w:left="885" w:hanging="432"/>
                          <w:rPr>
                            <w:rFonts w:ascii="Courier New"/>
                            <w:sz w:val="18"/>
                          </w:rPr>
                        </w:pPr>
                        <w:proofErr w:type="spellStart"/>
                        <w:r>
                          <w:rPr>
                            <w:rFonts w:ascii="Courier New"/>
                            <w:sz w:val="18"/>
                          </w:rPr>
                          <w:t>tvShowViewModel.getError</w:t>
                        </w:r>
                        <w:proofErr w:type="spellEnd"/>
                        <w:r>
                          <w:rPr>
                            <w:rFonts w:ascii="Courier New"/>
                            <w:sz w:val="18"/>
                          </w:rPr>
                          <w:t xml:space="preserve">().observe(this, { error -&gt; </w:t>
                        </w:r>
                        <w:proofErr w:type="spellStart"/>
                        <w:r>
                          <w:rPr>
                            <w:rFonts w:ascii="Courier New"/>
                            <w:sz w:val="18"/>
                          </w:rPr>
                          <w:t>Toast.makeText</w:t>
                        </w:r>
                        <w:proofErr w:type="spellEnd"/>
                        <w:r>
                          <w:rPr>
                            <w:rFonts w:ascii="Courier New"/>
                            <w:sz w:val="18"/>
                          </w:rPr>
                          <w:t>(this,</w:t>
                        </w:r>
                        <w:r>
                          <w:rPr>
                            <w:rFonts w:ascii="Courier New"/>
                            <w:spacing w:val="-20"/>
                            <w:sz w:val="18"/>
                          </w:rPr>
                          <w:t xml:space="preserve"> </w:t>
                        </w:r>
                        <w:r>
                          <w:rPr>
                            <w:rFonts w:ascii="Courier New"/>
                            <w:sz w:val="18"/>
                          </w:rPr>
                          <w:t>error,</w:t>
                        </w:r>
                        <w:r>
                          <w:rPr>
                            <w:rFonts w:ascii="Courier New"/>
                            <w:spacing w:val="-20"/>
                            <w:sz w:val="18"/>
                          </w:rPr>
                          <w:t xml:space="preserve"> </w:t>
                        </w:r>
                        <w:proofErr w:type="spellStart"/>
                        <w:r>
                          <w:rPr>
                            <w:rFonts w:ascii="Courier New"/>
                            <w:sz w:val="18"/>
                          </w:rPr>
                          <w:t>Toast.LENGTH_LONG</w:t>
                        </w:r>
                        <w:proofErr w:type="spellEnd"/>
                        <w:r>
                          <w:rPr>
                            <w:rFonts w:ascii="Courier New"/>
                            <w:sz w:val="18"/>
                          </w:rPr>
                          <w:t>).show()</w:t>
                        </w:r>
                      </w:p>
                      <w:p w14:paraId="4ACB786C" w14:textId="77777777" w:rsidR="003D76C2" w:rsidRDefault="00000000">
                        <w:pPr>
                          <w:spacing w:before="1"/>
                          <w:ind w:left="453"/>
                          <w:rPr>
                            <w:rFonts w:ascii="Courier New"/>
                            <w:sz w:val="18"/>
                          </w:rPr>
                        </w:pPr>
                        <w:r>
                          <w:rPr>
                            <w:rFonts w:ascii="Courier New"/>
                            <w:spacing w:val="-5"/>
                            <w:sz w:val="18"/>
                          </w:rPr>
                          <w:t>})</w:t>
                        </w:r>
                      </w:p>
                    </w:txbxContent>
                  </v:textbox>
                </v:shape>
                <w10:wrap type="topAndBottom" anchorx="page"/>
              </v:group>
            </w:pict>
          </mc:Fallback>
        </mc:AlternateContent>
      </w:r>
    </w:p>
    <w:p w14:paraId="58860CCB" w14:textId="77777777" w:rsidR="003D76C2" w:rsidRDefault="00000000">
      <w:pPr>
        <w:pStyle w:val="BodyText"/>
        <w:spacing w:before="72"/>
        <w:ind w:left="554"/>
      </w:pPr>
      <w:r>
        <w:t>This</w:t>
      </w:r>
      <w:r>
        <w:rPr>
          <w:spacing w:val="-4"/>
        </w:rPr>
        <w:t xml:space="preserve"> </w:t>
      </w:r>
      <w:r>
        <w:t>will</w:t>
      </w:r>
      <w:r>
        <w:rPr>
          <w:spacing w:val="-2"/>
        </w:rPr>
        <w:t xml:space="preserve"> </w:t>
      </w:r>
      <w:r>
        <w:t>update</w:t>
      </w:r>
      <w:r>
        <w:rPr>
          <w:spacing w:val="-2"/>
        </w:rPr>
        <w:t xml:space="preserve"> </w:t>
      </w:r>
      <w:r>
        <w:t>the</w:t>
      </w:r>
      <w:r>
        <w:rPr>
          <w:spacing w:val="-2"/>
        </w:rPr>
        <w:t xml:space="preserve"> </w:t>
      </w:r>
      <w:r>
        <w:t>activity's</w:t>
      </w:r>
      <w:r>
        <w:rPr>
          <w:spacing w:val="-3"/>
        </w:rPr>
        <w:t xml:space="preserve"> </w:t>
      </w:r>
      <w:r>
        <w:t>list</w:t>
      </w:r>
      <w:r>
        <w:rPr>
          <w:spacing w:val="-2"/>
        </w:rPr>
        <w:t xml:space="preserve"> </w:t>
      </w:r>
      <w:r>
        <w:t>with</w:t>
      </w:r>
      <w:r>
        <w:rPr>
          <w:spacing w:val="-2"/>
        </w:rPr>
        <w:t xml:space="preserve"> </w:t>
      </w:r>
      <w:r>
        <w:t>the</w:t>
      </w:r>
      <w:r>
        <w:rPr>
          <w:spacing w:val="-2"/>
        </w:rPr>
        <w:t xml:space="preserve"> </w:t>
      </w:r>
      <w:r>
        <w:t>TV</w:t>
      </w:r>
      <w:r>
        <w:rPr>
          <w:spacing w:val="-3"/>
        </w:rPr>
        <w:t xml:space="preserve"> </w:t>
      </w:r>
      <w:r>
        <w:t>shows</w:t>
      </w:r>
      <w:r>
        <w:rPr>
          <w:spacing w:val="-2"/>
        </w:rPr>
        <w:t xml:space="preserve"> fetched.</w:t>
      </w:r>
    </w:p>
    <w:p w14:paraId="29A5B12C" w14:textId="77777777" w:rsidR="003D76C2" w:rsidRDefault="00000000">
      <w:pPr>
        <w:pStyle w:val="ListParagraph"/>
        <w:numPr>
          <w:ilvl w:val="0"/>
          <w:numId w:val="2"/>
        </w:numPr>
        <w:tabs>
          <w:tab w:val="left" w:pos="554"/>
        </w:tabs>
        <w:spacing w:before="148"/>
        <w:jc w:val="left"/>
        <w:rPr>
          <w:sz w:val="20"/>
        </w:rPr>
      </w:pPr>
      <w:r>
        <w:rPr>
          <w:sz w:val="20"/>
        </w:rPr>
        <w:t>Add</w:t>
      </w:r>
      <w:r>
        <w:rPr>
          <w:spacing w:val="-5"/>
          <w:sz w:val="20"/>
        </w:rPr>
        <w:t xml:space="preserve"> </w:t>
      </w:r>
      <w:r>
        <w:rPr>
          <w:sz w:val="20"/>
        </w:rPr>
        <w:t>the</w:t>
      </w:r>
      <w:r>
        <w:rPr>
          <w:spacing w:val="-4"/>
          <w:sz w:val="20"/>
        </w:rPr>
        <w:t xml:space="preserve"> </w:t>
      </w:r>
      <w:proofErr w:type="spellStart"/>
      <w:r>
        <w:rPr>
          <w:rFonts w:ascii="Courier New"/>
          <w:b/>
        </w:rPr>
        <w:t>openShowDetails</w:t>
      </w:r>
      <w:proofErr w:type="spellEnd"/>
      <w:r>
        <w:rPr>
          <w:rFonts w:ascii="Courier New"/>
          <w:b/>
          <w:spacing w:val="-80"/>
        </w:rPr>
        <w:t xml:space="preserve"> </w:t>
      </w:r>
      <w:r>
        <w:rPr>
          <w:sz w:val="20"/>
        </w:rPr>
        <w:t>function</w:t>
      </w:r>
      <w:r>
        <w:rPr>
          <w:spacing w:val="-2"/>
          <w:sz w:val="20"/>
        </w:rPr>
        <w:t xml:space="preserve"> </w:t>
      </w:r>
      <w:r>
        <w:rPr>
          <w:sz w:val="20"/>
        </w:rPr>
        <w:t>to</w:t>
      </w:r>
      <w:r>
        <w:rPr>
          <w:spacing w:val="-2"/>
          <w:sz w:val="20"/>
        </w:rPr>
        <w:t xml:space="preserve"> </w:t>
      </w:r>
      <w:r>
        <w:rPr>
          <w:sz w:val="20"/>
        </w:rPr>
        <w:t>open</w:t>
      </w:r>
      <w:r>
        <w:rPr>
          <w:spacing w:val="-3"/>
          <w:sz w:val="20"/>
        </w:rPr>
        <w:t xml:space="preserve"> </w:t>
      </w:r>
      <w:r>
        <w:rPr>
          <w:sz w:val="20"/>
        </w:rPr>
        <w:t>the</w:t>
      </w:r>
      <w:r>
        <w:rPr>
          <w:spacing w:val="-2"/>
          <w:sz w:val="20"/>
        </w:rPr>
        <w:t xml:space="preserve"> </w:t>
      </w:r>
      <w:r>
        <w:rPr>
          <w:sz w:val="20"/>
        </w:rPr>
        <w:t>details</w:t>
      </w:r>
      <w:r>
        <w:rPr>
          <w:spacing w:val="-3"/>
          <w:sz w:val="20"/>
        </w:rPr>
        <w:t xml:space="preserve"> </w:t>
      </w:r>
      <w:r>
        <w:rPr>
          <w:sz w:val="20"/>
        </w:rPr>
        <w:t>screen</w:t>
      </w:r>
      <w:r>
        <w:rPr>
          <w:spacing w:val="-2"/>
          <w:sz w:val="20"/>
        </w:rPr>
        <w:t xml:space="preserve"> </w:t>
      </w:r>
      <w:r>
        <w:rPr>
          <w:sz w:val="20"/>
        </w:rPr>
        <w:t>when</w:t>
      </w:r>
      <w:r>
        <w:rPr>
          <w:spacing w:val="-2"/>
          <w:sz w:val="20"/>
        </w:rPr>
        <w:t xml:space="preserve"> clicking</w:t>
      </w:r>
    </w:p>
    <w:p w14:paraId="548AAE43" w14:textId="77777777" w:rsidR="003D76C2" w:rsidRDefault="00000000">
      <w:pPr>
        <w:pStyle w:val="BodyText"/>
        <w:ind w:left="554"/>
      </w:pPr>
      <w:r>
        <w:t>on</w:t>
      </w:r>
      <w:r>
        <w:rPr>
          <w:spacing w:val="-1"/>
        </w:rPr>
        <w:t xml:space="preserve"> </w:t>
      </w:r>
      <w:r>
        <w:t>a</w:t>
      </w:r>
      <w:r>
        <w:rPr>
          <w:spacing w:val="-2"/>
        </w:rPr>
        <w:t xml:space="preserve"> </w:t>
      </w:r>
      <w:r>
        <w:t>TV</w:t>
      </w:r>
      <w:r>
        <w:rPr>
          <w:spacing w:val="-2"/>
        </w:rPr>
        <w:t xml:space="preserve"> </w:t>
      </w:r>
      <w:r>
        <w:t>show</w:t>
      </w:r>
      <w:r>
        <w:rPr>
          <w:spacing w:val="-1"/>
        </w:rPr>
        <w:t xml:space="preserve"> </w:t>
      </w:r>
      <w:r>
        <w:t>from</w:t>
      </w:r>
      <w:r>
        <w:rPr>
          <w:spacing w:val="-1"/>
        </w:rPr>
        <w:t xml:space="preserve"> </w:t>
      </w:r>
      <w:r>
        <w:t>the</w:t>
      </w:r>
      <w:r>
        <w:rPr>
          <w:spacing w:val="-1"/>
        </w:rPr>
        <w:t xml:space="preserve"> </w:t>
      </w:r>
      <w:r>
        <w:rPr>
          <w:spacing w:val="-2"/>
        </w:rPr>
        <w:t>list:</w:t>
      </w:r>
    </w:p>
    <w:p w14:paraId="674C32E7" w14:textId="77777777" w:rsidR="003D76C2" w:rsidRDefault="00D51F7C">
      <w:pPr>
        <w:pStyle w:val="BodyText"/>
        <w:spacing w:before="4"/>
        <w:rPr>
          <w:sz w:val="9"/>
        </w:rPr>
      </w:pPr>
      <w:r>
        <w:rPr>
          <w:noProof/>
        </w:rPr>
        <mc:AlternateContent>
          <mc:Choice Requires="wpg">
            <w:drawing>
              <wp:anchor distT="0" distB="0" distL="0" distR="0" simplePos="0" relativeHeight="487774720" behindDoc="1" locked="0" layoutInCell="1" allowOverlap="1" wp14:anchorId="06093AFA" wp14:editId="2B2833E8">
                <wp:simplePos x="0" y="0"/>
                <wp:positionH relativeFrom="page">
                  <wp:posOffset>662940</wp:posOffset>
                </wp:positionH>
                <wp:positionV relativeFrom="paragraph">
                  <wp:posOffset>95885</wp:posOffset>
                </wp:positionV>
                <wp:extent cx="5074920" cy="1196975"/>
                <wp:effectExtent l="0" t="0" r="5080" b="0"/>
                <wp:wrapTopAndBottom/>
                <wp:docPr id="202" name="docshapegroup1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044" y="151"/>
                          <a:chExt cx="7992" cy="1885"/>
                        </a:xfrm>
                      </wpg:grpSpPr>
                      <wps:wsp>
                        <wps:cNvPr id="203" name="docshape1357"/>
                        <wps:cNvSpPr>
                          <a:spLocks/>
                        </wps:cNvSpPr>
                        <wps:spPr bwMode="auto">
                          <a:xfrm>
                            <a:off x="1044" y="160"/>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docshape1358"/>
                        <wps:cNvSpPr>
                          <a:spLocks/>
                        </wps:cNvSpPr>
                        <wps:spPr bwMode="auto">
                          <a:xfrm>
                            <a:off x="1044" y="150"/>
                            <a:ext cx="7992" cy="1885"/>
                          </a:xfrm>
                          <a:custGeom>
                            <a:avLst/>
                            <a:gdLst>
                              <a:gd name="T0" fmla="+- 0 9036 1044"/>
                              <a:gd name="T1" fmla="*/ T0 w 7992"/>
                              <a:gd name="T2" fmla="+- 0 2015 151"/>
                              <a:gd name="T3" fmla="*/ 2015 h 1885"/>
                              <a:gd name="T4" fmla="+- 0 1044 1044"/>
                              <a:gd name="T5" fmla="*/ T4 w 7992"/>
                              <a:gd name="T6" fmla="+- 0 2015 151"/>
                              <a:gd name="T7" fmla="*/ 2015 h 1885"/>
                              <a:gd name="T8" fmla="+- 0 1044 1044"/>
                              <a:gd name="T9" fmla="*/ T8 w 7992"/>
                              <a:gd name="T10" fmla="+- 0 2035 151"/>
                              <a:gd name="T11" fmla="*/ 2035 h 1885"/>
                              <a:gd name="T12" fmla="+- 0 9036 1044"/>
                              <a:gd name="T13" fmla="*/ T12 w 7992"/>
                              <a:gd name="T14" fmla="+- 0 2035 151"/>
                              <a:gd name="T15" fmla="*/ 2035 h 1885"/>
                              <a:gd name="T16" fmla="+- 0 9036 1044"/>
                              <a:gd name="T17" fmla="*/ T16 w 7992"/>
                              <a:gd name="T18" fmla="+- 0 2015 151"/>
                              <a:gd name="T19" fmla="*/ 2015 h 1885"/>
                              <a:gd name="T20" fmla="+- 0 9036 1044"/>
                              <a:gd name="T21" fmla="*/ T20 w 7992"/>
                              <a:gd name="T22" fmla="+- 0 151 151"/>
                              <a:gd name="T23" fmla="*/ 151 h 1885"/>
                              <a:gd name="T24" fmla="+- 0 1044 1044"/>
                              <a:gd name="T25" fmla="*/ T24 w 7992"/>
                              <a:gd name="T26" fmla="+- 0 151 151"/>
                              <a:gd name="T27" fmla="*/ 151 h 1885"/>
                              <a:gd name="T28" fmla="+- 0 1044 1044"/>
                              <a:gd name="T29" fmla="*/ T28 w 7992"/>
                              <a:gd name="T30" fmla="+- 0 171 151"/>
                              <a:gd name="T31" fmla="*/ 171 h 1885"/>
                              <a:gd name="T32" fmla="+- 0 9036 1044"/>
                              <a:gd name="T33" fmla="*/ T32 w 7992"/>
                              <a:gd name="T34" fmla="+- 0 171 151"/>
                              <a:gd name="T35" fmla="*/ 171 h 1885"/>
                              <a:gd name="T36" fmla="+- 0 9036 1044"/>
                              <a:gd name="T37" fmla="*/ T36 w 7992"/>
                              <a:gd name="T38" fmla="+- 0 151 151"/>
                              <a:gd name="T39" fmla="*/ 151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docshape1359"/>
                        <wps:cNvSpPr txBox="1">
                          <a:spLocks/>
                        </wps:cNvSpPr>
                        <wps:spPr bwMode="auto">
                          <a:xfrm>
                            <a:off x="1044" y="170"/>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B0C9E" w14:textId="77777777" w:rsidR="003D76C2" w:rsidRDefault="00000000">
                              <w:pPr>
                                <w:spacing w:before="40"/>
                                <w:ind w:left="453"/>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openShowDetails</w:t>
                              </w:r>
                              <w:proofErr w:type="spellEnd"/>
                              <w:r>
                                <w:rPr>
                                  <w:rFonts w:ascii="Courier New"/>
                                  <w:sz w:val="18"/>
                                </w:rPr>
                                <w:t>(</w:t>
                              </w:r>
                              <w:proofErr w:type="spellStart"/>
                              <w:r>
                                <w:rPr>
                                  <w:rFonts w:ascii="Courier New"/>
                                  <w:sz w:val="18"/>
                                </w:rPr>
                                <w:t>tvShow</w:t>
                              </w:r>
                              <w:proofErr w:type="spellEnd"/>
                              <w:r>
                                <w:rPr>
                                  <w:rFonts w:ascii="Courier New"/>
                                  <w:sz w:val="18"/>
                                </w:rPr>
                                <w:t>:</w:t>
                              </w:r>
                              <w:r>
                                <w:rPr>
                                  <w:rFonts w:ascii="Courier New"/>
                                  <w:spacing w:val="-10"/>
                                  <w:sz w:val="18"/>
                                </w:rPr>
                                <w:t xml:space="preserve"> </w:t>
                              </w:r>
                              <w:proofErr w:type="spellStart"/>
                              <w:r>
                                <w:rPr>
                                  <w:rFonts w:ascii="Courier New"/>
                                  <w:sz w:val="18"/>
                                </w:rPr>
                                <w:t>TVShow</w:t>
                              </w:r>
                              <w:proofErr w:type="spellEnd"/>
                              <w:r>
                                <w:rPr>
                                  <w:rFonts w:ascii="Courier New"/>
                                  <w:sz w:val="18"/>
                                </w:rPr>
                                <w:t>)</w:t>
                              </w:r>
                              <w:r>
                                <w:rPr>
                                  <w:rFonts w:ascii="Courier New"/>
                                  <w:spacing w:val="-10"/>
                                  <w:sz w:val="18"/>
                                </w:rPr>
                                <w:t xml:space="preserve"> {</w:t>
                              </w:r>
                            </w:p>
                            <w:p w14:paraId="3A7FEA22"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intent</w:t>
                              </w:r>
                              <w:r>
                                <w:rPr>
                                  <w:rFonts w:ascii="Courier New"/>
                                  <w:spacing w:val="-5"/>
                                  <w:sz w:val="18"/>
                                </w:rPr>
                                <w:t xml:space="preserve"> </w:t>
                              </w:r>
                              <w:r>
                                <w:rPr>
                                  <w:rFonts w:ascii="Courier New"/>
                                  <w:sz w:val="18"/>
                                </w:rPr>
                                <w:t>=</w:t>
                              </w:r>
                              <w:r>
                                <w:rPr>
                                  <w:rFonts w:ascii="Courier New"/>
                                  <w:spacing w:val="-6"/>
                                  <w:sz w:val="18"/>
                                </w:rPr>
                                <w:t xml:space="preserve"> </w:t>
                              </w:r>
                              <w:r>
                                <w:rPr>
                                  <w:rFonts w:ascii="Courier New"/>
                                  <w:sz w:val="18"/>
                                </w:rPr>
                                <w:t>Intent(this,</w:t>
                              </w:r>
                              <w:r>
                                <w:rPr>
                                  <w:rFonts w:ascii="Courier New"/>
                                  <w:spacing w:val="-5"/>
                                  <w:sz w:val="18"/>
                                </w:rPr>
                                <w:t xml:space="preserve"> </w:t>
                              </w:r>
                              <w:proofErr w:type="spellStart"/>
                              <w:r>
                                <w:rPr>
                                  <w:rFonts w:ascii="Courier New"/>
                                  <w:spacing w:val="-2"/>
                                  <w:sz w:val="18"/>
                                </w:rPr>
                                <w:t>DetailsActivity</w:t>
                              </w:r>
                              <w:proofErr w:type="spellEnd"/>
                              <w:r>
                                <w:rPr>
                                  <w:rFonts w:ascii="Courier New"/>
                                  <w:spacing w:val="-2"/>
                                  <w:sz w:val="18"/>
                                </w:rPr>
                                <w:t>::class.java).apply</w:t>
                              </w:r>
                            </w:p>
                            <w:p w14:paraId="5845E0EF" w14:textId="77777777" w:rsidR="003D76C2" w:rsidRDefault="00000000">
                              <w:pPr>
                                <w:spacing w:line="202" w:lineRule="exact"/>
                                <w:ind w:left="453"/>
                                <w:rPr>
                                  <w:rFonts w:ascii="Courier New"/>
                                  <w:sz w:val="18"/>
                                </w:rPr>
                              </w:pPr>
                              <w:r>
                                <w:rPr>
                                  <w:rFonts w:ascii="Courier New"/>
                                  <w:sz w:val="18"/>
                                </w:rPr>
                                <w:t>{</w:t>
                              </w:r>
                            </w:p>
                            <w:p w14:paraId="0BD30EB6" w14:textId="77777777" w:rsidR="003D76C2" w:rsidRDefault="00000000">
                              <w:pPr>
                                <w:spacing w:before="16"/>
                                <w:ind w:left="1749"/>
                                <w:rPr>
                                  <w:rFonts w:ascii="Courier New"/>
                                  <w:sz w:val="18"/>
                                </w:rPr>
                              </w:pPr>
                              <w:proofErr w:type="spellStart"/>
                              <w:r>
                                <w:rPr>
                                  <w:rFonts w:ascii="Courier New"/>
                                  <w:spacing w:val="-2"/>
                                  <w:sz w:val="18"/>
                                </w:rPr>
                                <w:t>putExtra</w:t>
                              </w:r>
                              <w:proofErr w:type="spellEnd"/>
                              <w:r>
                                <w:rPr>
                                  <w:rFonts w:ascii="Courier New"/>
                                  <w:spacing w:val="-2"/>
                                  <w:sz w:val="18"/>
                                </w:rPr>
                                <w:t>(</w:t>
                              </w:r>
                              <w:proofErr w:type="spellStart"/>
                              <w:r>
                                <w:rPr>
                                  <w:rFonts w:ascii="Courier New"/>
                                  <w:spacing w:val="-2"/>
                                  <w:sz w:val="18"/>
                                </w:rPr>
                                <w:t>DetailsActivity.EXTRA_TV_SHOW</w:t>
                              </w:r>
                              <w:proofErr w:type="spellEnd"/>
                              <w:r>
                                <w:rPr>
                                  <w:rFonts w:ascii="Courier New"/>
                                  <w:spacing w:val="-2"/>
                                  <w:sz w:val="18"/>
                                </w:rPr>
                                <w:t>,</w:t>
                              </w:r>
                              <w:r>
                                <w:rPr>
                                  <w:rFonts w:ascii="Courier New"/>
                                  <w:spacing w:val="37"/>
                                  <w:sz w:val="18"/>
                                </w:rPr>
                                <w:t xml:space="preserve"> </w:t>
                              </w:r>
                              <w:proofErr w:type="spellStart"/>
                              <w:r>
                                <w:rPr>
                                  <w:rFonts w:ascii="Courier New"/>
                                  <w:spacing w:val="-2"/>
                                  <w:sz w:val="18"/>
                                </w:rPr>
                                <w:t>tvShow</w:t>
                              </w:r>
                              <w:proofErr w:type="spellEnd"/>
                              <w:r>
                                <w:rPr>
                                  <w:rFonts w:ascii="Courier New"/>
                                  <w:spacing w:val="-2"/>
                                  <w:sz w:val="18"/>
                                </w:rPr>
                                <w:t>)</w:t>
                              </w:r>
                            </w:p>
                            <w:p w14:paraId="3AE82672" w14:textId="77777777" w:rsidR="003D76C2" w:rsidRDefault="00000000">
                              <w:pPr>
                                <w:spacing w:before="76"/>
                                <w:ind w:left="1317"/>
                                <w:rPr>
                                  <w:rFonts w:ascii="Courier New"/>
                                  <w:sz w:val="18"/>
                                </w:rPr>
                              </w:pPr>
                              <w:r>
                                <w:rPr>
                                  <w:rFonts w:ascii="Courier New"/>
                                  <w:sz w:val="18"/>
                                </w:rPr>
                                <w:t>}</w:t>
                              </w:r>
                            </w:p>
                            <w:p w14:paraId="7717C471" w14:textId="77777777" w:rsidR="003D76C2" w:rsidRDefault="00000000">
                              <w:pPr>
                                <w:spacing w:before="77"/>
                                <w:ind w:left="1317"/>
                                <w:rPr>
                                  <w:rFonts w:ascii="Courier New"/>
                                  <w:sz w:val="18"/>
                                </w:rPr>
                              </w:pPr>
                              <w:proofErr w:type="spellStart"/>
                              <w:r>
                                <w:rPr>
                                  <w:rFonts w:ascii="Courier New"/>
                                  <w:spacing w:val="-2"/>
                                  <w:sz w:val="18"/>
                                </w:rPr>
                                <w:t>startActivity</w:t>
                              </w:r>
                              <w:proofErr w:type="spellEnd"/>
                              <w:r>
                                <w:rPr>
                                  <w:rFonts w:ascii="Courier New"/>
                                  <w:spacing w:val="-2"/>
                                  <w:sz w:val="18"/>
                                </w:rPr>
                                <w:t>(intent)</w:t>
                              </w:r>
                            </w:p>
                            <w:p w14:paraId="65D82BD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093AFA" id="docshapegroup1356" o:spid="_x0000_s2240" style="position:absolute;margin-left:52.2pt;margin-top:7.55pt;width:399.6pt;height:94.25pt;z-index:-15541760;mso-wrap-distance-left:0;mso-wrap-distance-right:0;mso-position-horizontal-relative:page;mso-position-vertical-relative:text" coordorigin="1044,151"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">
                <v:rect id="docshape1357" o:spid="_x0000_s2241" style="position:absolute;left:1044;top:160;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" fillcolor="#f6f6f6" stroked="f">
                  <v:path arrowok="t"/>
                </v:rect>
                <v:shape id="docshape1358" o:spid="_x0000_s2242" style="position:absolute;left:1044;top:150;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" path="m7992,1864l,1864r,20l7992,1884r,-20xm7992,l,,,20r7992,l7992,xe" fillcolor="#dadada" stroked="f">
                  <v:path arrowok="t" o:connecttype="custom" o:connectlocs="7992,2015;0,2015;0,2035;7992,2035;7992,2015;7992,151;0,151;0,171;7992,171;7992,151" o:connectangles="0,0,0,0,0,0,0,0,0,0"/>
                </v:shape>
                <v:shape id="docshape1359" o:spid="_x0000_s2243" type="#_x0000_t202" style="position:absolute;left:1044;top:170;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" filled="f" stroked="f">
                  <v:path arrowok="t"/>
                  <v:textbox inset="0,0,0,0">
                    <w:txbxContent>
                      <w:p w14:paraId="3CDB0C9E" w14:textId="77777777" w:rsidR="003D76C2" w:rsidRDefault="00000000">
                        <w:pPr>
                          <w:spacing w:before="40"/>
                          <w:ind w:left="453"/>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proofErr w:type="spellStart"/>
                        <w:r>
                          <w:rPr>
                            <w:rFonts w:ascii="Courier New"/>
                            <w:sz w:val="18"/>
                          </w:rPr>
                          <w:t>openShowDetails</w:t>
                        </w:r>
                        <w:proofErr w:type="spellEnd"/>
                        <w:r>
                          <w:rPr>
                            <w:rFonts w:ascii="Courier New"/>
                            <w:sz w:val="18"/>
                          </w:rPr>
                          <w:t>(</w:t>
                        </w:r>
                        <w:proofErr w:type="spellStart"/>
                        <w:r>
                          <w:rPr>
                            <w:rFonts w:ascii="Courier New"/>
                            <w:sz w:val="18"/>
                          </w:rPr>
                          <w:t>tvShow</w:t>
                        </w:r>
                        <w:proofErr w:type="spellEnd"/>
                        <w:r>
                          <w:rPr>
                            <w:rFonts w:ascii="Courier New"/>
                            <w:sz w:val="18"/>
                          </w:rPr>
                          <w:t>:</w:t>
                        </w:r>
                        <w:r>
                          <w:rPr>
                            <w:rFonts w:ascii="Courier New"/>
                            <w:spacing w:val="-10"/>
                            <w:sz w:val="18"/>
                          </w:rPr>
                          <w:t xml:space="preserve"> </w:t>
                        </w:r>
                        <w:proofErr w:type="spellStart"/>
                        <w:r>
                          <w:rPr>
                            <w:rFonts w:ascii="Courier New"/>
                            <w:sz w:val="18"/>
                          </w:rPr>
                          <w:t>TVShow</w:t>
                        </w:r>
                        <w:proofErr w:type="spellEnd"/>
                        <w:r>
                          <w:rPr>
                            <w:rFonts w:ascii="Courier New"/>
                            <w:sz w:val="18"/>
                          </w:rPr>
                          <w:t>)</w:t>
                        </w:r>
                        <w:r>
                          <w:rPr>
                            <w:rFonts w:ascii="Courier New"/>
                            <w:spacing w:val="-10"/>
                            <w:sz w:val="18"/>
                          </w:rPr>
                          <w:t xml:space="preserve"> {</w:t>
                        </w:r>
                      </w:p>
                      <w:p w14:paraId="3A7FEA22"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intent</w:t>
                        </w:r>
                        <w:r>
                          <w:rPr>
                            <w:rFonts w:ascii="Courier New"/>
                            <w:spacing w:val="-5"/>
                            <w:sz w:val="18"/>
                          </w:rPr>
                          <w:t xml:space="preserve"> </w:t>
                        </w:r>
                        <w:r>
                          <w:rPr>
                            <w:rFonts w:ascii="Courier New"/>
                            <w:sz w:val="18"/>
                          </w:rPr>
                          <w:t>=</w:t>
                        </w:r>
                        <w:r>
                          <w:rPr>
                            <w:rFonts w:ascii="Courier New"/>
                            <w:spacing w:val="-6"/>
                            <w:sz w:val="18"/>
                          </w:rPr>
                          <w:t xml:space="preserve"> </w:t>
                        </w:r>
                        <w:r>
                          <w:rPr>
                            <w:rFonts w:ascii="Courier New"/>
                            <w:sz w:val="18"/>
                          </w:rPr>
                          <w:t>Intent(this,</w:t>
                        </w:r>
                        <w:r>
                          <w:rPr>
                            <w:rFonts w:ascii="Courier New"/>
                            <w:spacing w:val="-5"/>
                            <w:sz w:val="18"/>
                          </w:rPr>
                          <w:t xml:space="preserve"> </w:t>
                        </w:r>
                        <w:proofErr w:type="spellStart"/>
                        <w:r>
                          <w:rPr>
                            <w:rFonts w:ascii="Courier New"/>
                            <w:spacing w:val="-2"/>
                            <w:sz w:val="18"/>
                          </w:rPr>
                          <w:t>DetailsActivity</w:t>
                        </w:r>
                        <w:proofErr w:type="spellEnd"/>
                        <w:r>
                          <w:rPr>
                            <w:rFonts w:ascii="Courier New"/>
                            <w:spacing w:val="-2"/>
                            <w:sz w:val="18"/>
                          </w:rPr>
                          <w:t>::class.java).apply</w:t>
                        </w:r>
                      </w:p>
                      <w:p w14:paraId="5845E0EF" w14:textId="77777777" w:rsidR="003D76C2" w:rsidRDefault="00000000">
                        <w:pPr>
                          <w:spacing w:line="202" w:lineRule="exact"/>
                          <w:ind w:left="453"/>
                          <w:rPr>
                            <w:rFonts w:ascii="Courier New"/>
                            <w:sz w:val="18"/>
                          </w:rPr>
                        </w:pPr>
                        <w:r>
                          <w:rPr>
                            <w:rFonts w:ascii="Courier New"/>
                            <w:sz w:val="18"/>
                          </w:rPr>
                          <w:t>{</w:t>
                        </w:r>
                      </w:p>
                      <w:p w14:paraId="0BD30EB6" w14:textId="77777777" w:rsidR="003D76C2" w:rsidRDefault="00000000">
                        <w:pPr>
                          <w:spacing w:before="16"/>
                          <w:ind w:left="1749"/>
                          <w:rPr>
                            <w:rFonts w:ascii="Courier New"/>
                            <w:sz w:val="18"/>
                          </w:rPr>
                        </w:pPr>
                        <w:proofErr w:type="spellStart"/>
                        <w:r>
                          <w:rPr>
                            <w:rFonts w:ascii="Courier New"/>
                            <w:spacing w:val="-2"/>
                            <w:sz w:val="18"/>
                          </w:rPr>
                          <w:t>putExtra</w:t>
                        </w:r>
                        <w:proofErr w:type="spellEnd"/>
                        <w:r>
                          <w:rPr>
                            <w:rFonts w:ascii="Courier New"/>
                            <w:spacing w:val="-2"/>
                            <w:sz w:val="18"/>
                          </w:rPr>
                          <w:t>(</w:t>
                        </w:r>
                        <w:proofErr w:type="spellStart"/>
                        <w:r>
                          <w:rPr>
                            <w:rFonts w:ascii="Courier New"/>
                            <w:spacing w:val="-2"/>
                            <w:sz w:val="18"/>
                          </w:rPr>
                          <w:t>DetailsActivity.EXTRA_TV_SHOW</w:t>
                        </w:r>
                        <w:proofErr w:type="spellEnd"/>
                        <w:r>
                          <w:rPr>
                            <w:rFonts w:ascii="Courier New"/>
                            <w:spacing w:val="-2"/>
                            <w:sz w:val="18"/>
                          </w:rPr>
                          <w:t>,</w:t>
                        </w:r>
                        <w:r>
                          <w:rPr>
                            <w:rFonts w:ascii="Courier New"/>
                            <w:spacing w:val="37"/>
                            <w:sz w:val="18"/>
                          </w:rPr>
                          <w:t xml:space="preserve"> </w:t>
                        </w:r>
                        <w:proofErr w:type="spellStart"/>
                        <w:r>
                          <w:rPr>
                            <w:rFonts w:ascii="Courier New"/>
                            <w:spacing w:val="-2"/>
                            <w:sz w:val="18"/>
                          </w:rPr>
                          <w:t>tvShow</w:t>
                        </w:r>
                        <w:proofErr w:type="spellEnd"/>
                        <w:r>
                          <w:rPr>
                            <w:rFonts w:ascii="Courier New"/>
                            <w:spacing w:val="-2"/>
                            <w:sz w:val="18"/>
                          </w:rPr>
                          <w:t>)</w:t>
                        </w:r>
                      </w:p>
                      <w:p w14:paraId="3AE82672" w14:textId="77777777" w:rsidR="003D76C2" w:rsidRDefault="00000000">
                        <w:pPr>
                          <w:spacing w:before="76"/>
                          <w:ind w:left="1317"/>
                          <w:rPr>
                            <w:rFonts w:ascii="Courier New"/>
                            <w:sz w:val="18"/>
                          </w:rPr>
                        </w:pPr>
                        <w:r>
                          <w:rPr>
                            <w:rFonts w:ascii="Courier New"/>
                            <w:sz w:val="18"/>
                          </w:rPr>
                          <w:t>}</w:t>
                        </w:r>
                      </w:p>
                      <w:p w14:paraId="7717C471" w14:textId="77777777" w:rsidR="003D76C2" w:rsidRDefault="00000000">
                        <w:pPr>
                          <w:spacing w:before="77"/>
                          <w:ind w:left="1317"/>
                          <w:rPr>
                            <w:rFonts w:ascii="Courier New"/>
                            <w:sz w:val="18"/>
                          </w:rPr>
                        </w:pPr>
                        <w:proofErr w:type="spellStart"/>
                        <w:r>
                          <w:rPr>
                            <w:rFonts w:ascii="Courier New"/>
                            <w:spacing w:val="-2"/>
                            <w:sz w:val="18"/>
                          </w:rPr>
                          <w:t>startActivity</w:t>
                        </w:r>
                        <w:proofErr w:type="spellEnd"/>
                        <w:r>
                          <w:rPr>
                            <w:rFonts w:ascii="Courier New"/>
                            <w:spacing w:val="-2"/>
                            <w:sz w:val="18"/>
                          </w:rPr>
                          <w:t>(intent)</w:t>
                        </w:r>
                      </w:p>
                      <w:p w14:paraId="65D82BDE"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149BDB4" w14:textId="77777777" w:rsidR="003D76C2" w:rsidRDefault="003D76C2">
      <w:pPr>
        <w:rPr>
          <w:sz w:val="9"/>
        </w:rPr>
        <w:sectPr w:rsidR="003D76C2">
          <w:pgSz w:w="10800" w:h="13320"/>
          <w:pgMar w:top="1120" w:right="920" w:bottom="280" w:left="940" w:header="695" w:footer="0" w:gutter="0"/>
          <w:cols w:space="720"/>
        </w:sectPr>
      </w:pPr>
    </w:p>
    <w:p w14:paraId="34FF90E9" w14:textId="77777777" w:rsidR="003D76C2" w:rsidRDefault="003D76C2">
      <w:pPr>
        <w:pStyle w:val="BodyText"/>
        <w:spacing w:before="12"/>
        <w:rPr>
          <w:sz w:val="7"/>
        </w:rPr>
      </w:pPr>
    </w:p>
    <w:p w14:paraId="4B67117C" w14:textId="77777777" w:rsidR="003D76C2" w:rsidRDefault="00000000">
      <w:pPr>
        <w:pStyle w:val="ListParagraph"/>
        <w:numPr>
          <w:ilvl w:val="0"/>
          <w:numId w:val="2"/>
        </w:numPr>
        <w:tabs>
          <w:tab w:val="left" w:pos="1274"/>
        </w:tabs>
        <w:spacing w:before="101" w:line="247" w:lineRule="auto"/>
        <w:ind w:left="1274" w:right="297"/>
        <w:jc w:val="left"/>
        <w:rPr>
          <w:sz w:val="20"/>
        </w:rPr>
      </w:pPr>
      <w:r>
        <w:rPr>
          <w:sz w:val="20"/>
        </w:rPr>
        <w:t>Run</w:t>
      </w:r>
      <w:r>
        <w:rPr>
          <w:spacing w:val="-3"/>
          <w:sz w:val="20"/>
        </w:rPr>
        <w:t xml:space="preserve"> </w:t>
      </w:r>
      <w:r>
        <w:rPr>
          <w:sz w:val="20"/>
        </w:rPr>
        <w:t>your</w:t>
      </w:r>
      <w:r>
        <w:rPr>
          <w:spacing w:val="-2"/>
          <w:sz w:val="20"/>
        </w:rPr>
        <w:t xml:space="preserve"> </w:t>
      </w:r>
      <w:r>
        <w:rPr>
          <w:sz w:val="20"/>
        </w:rPr>
        <w:t>application.</w:t>
      </w:r>
      <w:r>
        <w:rPr>
          <w:spacing w:val="-3"/>
          <w:sz w:val="20"/>
        </w:rPr>
        <w:t xml:space="preserve"> </w:t>
      </w:r>
      <w:r>
        <w:rPr>
          <w:sz w:val="20"/>
        </w:rPr>
        <w:t>The</w:t>
      </w:r>
      <w:r>
        <w:rPr>
          <w:spacing w:val="-3"/>
          <w:sz w:val="20"/>
        </w:rPr>
        <w:t xml:space="preserve"> </w:t>
      </w:r>
      <w:r>
        <w:rPr>
          <w:sz w:val="20"/>
        </w:rPr>
        <w:t>app</w:t>
      </w:r>
      <w:r>
        <w:rPr>
          <w:spacing w:val="-3"/>
          <w:sz w:val="20"/>
        </w:rPr>
        <w:t xml:space="preserve"> </w:t>
      </w:r>
      <w:r>
        <w:rPr>
          <w:sz w:val="20"/>
        </w:rPr>
        <w:t>will</w:t>
      </w:r>
      <w:r>
        <w:rPr>
          <w:spacing w:val="-2"/>
          <w:sz w:val="20"/>
        </w:rPr>
        <w:t xml:space="preserve"> </w:t>
      </w:r>
      <w:r>
        <w:rPr>
          <w:sz w:val="20"/>
        </w:rPr>
        <w:t>display</w:t>
      </w:r>
      <w:r>
        <w:rPr>
          <w:spacing w:val="-2"/>
          <w:sz w:val="20"/>
        </w:rPr>
        <w:t xml:space="preserve"> </w:t>
      </w:r>
      <w:r>
        <w:rPr>
          <w:sz w:val="20"/>
        </w:rPr>
        <w:t>a</w:t>
      </w:r>
      <w:r>
        <w:rPr>
          <w:spacing w:val="-3"/>
          <w:sz w:val="20"/>
        </w:rPr>
        <w:t xml:space="preserve"> </w:t>
      </w:r>
      <w:r>
        <w:rPr>
          <w:sz w:val="20"/>
        </w:rPr>
        <w:t>list</w:t>
      </w:r>
      <w:r>
        <w:rPr>
          <w:spacing w:val="-2"/>
          <w:sz w:val="20"/>
        </w:rPr>
        <w:t xml:space="preserve"> </w:t>
      </w:r>
      <w:r>
        <w:rPr>
          <w:sz w:val="20"/>
        </w:rPr>
        <w:t>of</w:t>
      </w:r>
      <w:r>
        <w:rPr>
          <w:spacing w:val="-2"/>
          <w:sz w:val="20"/>
        </w:rPr>
        <w:t xml:space="preserve"> </w:t>
      </w:r>
      <w:r>
        <w:rPr>
          <w:sz w:val="20"/>
        </w:rPr>
        <w:t>TV</w:t>
      </w:r>
      <w:r>
        <w:rPr>
          <w:spacing w:val="-3"/>
          <w:sz w:val="20"/>
        </w:rPr>
        <w:t xml:space="preserve"> </w:t>
      </w:r>
      <w:r>
        <w:rPr>
          <w:sz w:val="20"/>
        </w:rPr>
        <w:t>shows.</w:t>
      </w:r>
      <w:r>
        <w:rPr>
          <w:spacing w:val="-2"/>
          <w:sz w:val="20"/>
        </w:rPr>
        <w:t xml:space="preserve"> </w:t>
      </w:r>
      <w:r>
        <w:rPr>
          <w:sz w:val="20"/>
        </w:rPr>
        <w:t>Click</w:t>
      </w:r>
      <w:r>
        <w:rPr>
          <w:spacing w:val="-2"/>
          <w:sz w:val="20"/>
        </w:rPr>
        <w:t xml:space="preserve"> </w:t>
      </w:r>
      <w:r>
        <w:rPr>
          <w:sz w:val="20"/>
        </w:rPr>
        <w:t>on</w:t>
      </w:r>
      <w:r>
        <w:rPr>
          <w:spacing w:val="-2"/>
          <w:sz w:val="20"/>
        </w:rPr>
        <w:t xml:space="preserve"> </w:t>
      </w:r>
      <w:r>
        <w:rPr>
          <w:sz w:val="20"/>
        </w:rPr>
        <w:t>a</w:t>
      </w:r>
      <w:r>
        <w:rPr>
          <w:spacing w:val="-3"/>
          <w:sz w:val="20"/>
        </w:rPr>
        <w:t xml:space="preserve"> </w:t>
      </w:r>
      <w:r>
        <w:rPr>
          <w:sz w:val="20"/>
        </w:rPr>
        <w:t>TV</w:t>
      </w:r>
      <w:r>
        <w:rPr>
          <w:spacing w:val="-3"/>
          <w:sz w:val="20"/>
        </w:rPr>
        <w:t xml:space="preserve"> </w:t>
      </w:r>
      <w:r>
        <w:rPr>
          <w:sz w:val="20"/>
        </w:rPr>
        <w:t>show, and you will see its details, such as the release year and an overview:</w:t>
      </w:r>
    </w:p>
    <w:p w14:paraId="4C16AFE4" w14:textId="77777777" w:rsidR="003D76C2" w:rsidRDefault="00000000">
      <w:pPr>
        <w:pStyle w:val="BodyText"/>
        <w:spacing w:before="8"/>
        <w:rPr>
          <w:sz w:val="13"/>
        </w:rPr>
      </w:pPr>
      <w:r>
        <w:rPr>
          <w:noProof/>
        </w:rPr>
        <w:drawing>
          <wp:anchor distT="0" distB="0" distL="0" distR="0" simplePos="0" relativeHeight="366" behindDoc="0" locked="0" layoutInCell="1" allowOverlap="1" wp14:anchorId="405C0FC4" wp14:editId="26D5ACCB">
            <wp:simplePos x="0" y="0"/>
            <wp:positionH relativeFrom="page">
              <wp:posOffset>1124712</wp:posOffset>
            </wp:positionH>
            <wp:positionV relativeFrom="paragraph">
              <wp:posOffset>133223</wp:posOffset>
            </wp:positionV>
            <wp:extent cx="5103494" cy="4987671"/>
            <wp:effectExtent l="0" t="0" r="0" b="0"/>
            <wp:wrapTopAndBottom/>
            <wp:docPr id="43" name="image20.jpeg" descr="Figure 13.12: The main screen and details screen of the TV Guide 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0.jpeg"/>
                    <pic:cNvPicPr/>
                  </pic:nvPicPr>
                  <pic:blipFill>
                    <a:blip r:embed="rId154" cstate="print"/>
                    <a:stretch>
                      <a:fillRect/>
                    </a:stretch>
                  </pic:blipFill>
                  <pic:spPr>
                    <a:xfrm>
                      <a:off x="0" y="0"/>
                      <a:ext cx="5103494" cy="4987671"/>
                    </a:xfrm>
                    <a:prstGeom prst="rect">
                      <a:avLst/>
                    </a:prstGeom>
                  </pic:spPr>
                </pic:pic>
              </a:graphicData>
            </a:graphic>
          </wp:anchor>
        </w:drawing>
      </w:r>
    </w:p>
    <w:p w14:paraId="1D66A29C" w14:textId="77777777" w:rsidR="003D76C2" w:rsidRDefault="00000000">
      <w:pPr>
        <w:spacing w:before="75"/>
        <w:ind w:left="1843"/>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13.12:</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main</w:t>
      </w:r>
      <w:r>
        <w:rPr>
          <w:rFonts w:ascii="Open Sans SemiBold"/>
          <w:b/>
          <w:spacing w:val="-2"/>
          <w:sz w:val="18"/>
        </w:rPr>
        <w:t xml:space="preserve"> </w:t>
      </w:r>
      <w:r>
        <w:rPr>
          <w:rFonts w:ascii="Open Sans SemiBold"/>
          <w:b/>
          <w:sz w:val="18"/>
        </w:rPr>
        <w:t>screen</w:t>
      </w:r>
      <w:r>
        <w:rPr>
          <w:rFonts w:ascii="Open Sans SemiBold"/>
          <w:b/>
          <w:spacing w:val="-2"/>
          <w:sz w:val="18"/>
        </w:rPr>
        <w:t xml:space="preserve"> </w:t>
      </w:r>
      <w:r>
        <w:rPr>
          <w:rFonts w:ascii="Open Sans SemiBold"/>
          <w:b/>
          <w:sz w:val="18"/>
        </w:rPr>
        <w:t>and</w:t>
      </w:r>
      <w:r>
        <w:rPr>
          <w:rFonts w:ascii="Open Sans SemiBold"/>
          <w:b/>
          <w:spacing w:val="-1"/>
          <w:sz w:val="18"/>
        </w:rPr>
        <w:t xml:space="preserve"> </w:t>
      </w:r>
      <w:r>
        <w:rPr>
          <w:rFonts w:ascii="Open Sans SemiBold"/>
          <w:b/>
          <w:sz w:val="18"/>
        </w:rPr>
        <w:t>details</w:t>
      </w:r>
      <w:r>
        <w:rPr>
          <w:rFonts w:ascii="Open Sans SemiBold"/>
          <w:b/>
          <w:spacing w:val="-2"/>
          <w:sz w:val="18"/>
        </w:rPr>
        <w:t xml:space="preserve"> </w:t>
      </w:r>
      <w:r>
        <w:rPr>
          <w:rFonts w:ascii="Open Sans SemiBold"/>
          <w:b/>
          <w:sz w:val="18"/>
        </w:rPr>
        <w:t>screen</w:t>
      </w:r>
      <w:r>
        <w:rPr>
          <w:rFonts w:ascii="Open Sans SemiBold"/>
          <w:b/>
          <w:spacing w:val="-2"/>
          <w:sz w:val="18"/>
        </w:rPr>
        <w:t xml:space="preserve"> </w:t>
      </w:r>
      <w:r>
        <w:rPr>
          <w:rFonts w:ascii="Open Sans SemiBold"/>
          <w:b/>
          <w:sz w:val="18"/>
        </w:rPr>
        <w:t>of</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TV</w:t>
      </w:r>
      <w:r>
        <w:rPr>
          <w:rFonts w:ascii="Open Sans SemiBold"/>
          <w:b/>
          <w:spacing w:val="-2"/>
          <w:sz w:val="18"/>
        </w:rPr>
        <w:t xml:space="preserve"> </w:t>
      </w:r>
      <w:r>
        <w:rPr>
          <w:rFonts w:ascii="Open Sans SemiBold"/>
          <w:b/>
          <w:sz w:val="18"/>
        </w:rPr>
        <w:t>Guide</w:t>
      </w:r>
      <w:r>
        <w:rPr>
          <w:rFonts w:ascii="Open Sans SemiBold"/>
          <w:b/>
          <w:spacing w:val="-1"/>
          <w:sz w:val="18"/>
        </w:rPr>
        <w:t xml:space="preserve"> </w:t>
      </w:r>
      <w:r>
        <w:rPr>
          <w:rFonts w:ascii="Open Sans SemiBold"/>
          <w:b/>
          <w:spacing w:val="-5"/>
          <w:sz w:val="18"/>
        </w:rPr>
        <w:t>app</w:t>
      </w:r>
    </w:p>
    <w:p w14:paraId="0578F9EA" w14:textId="77777777" w:rsidR="003D76C2" w:rsidRDefault="003D76C2">
      <w:pPr>
        <w:rPr>
          <w:rFonts w:ascii="Open Sans SemiBold"/>
          <w:sz w:val="18"/>
        </w:rPr>
        <w:sectPr w:rsidR="003D76C2">
          <w:pgSz w:w="10800" w:h="13320"/>
          <w:pgMar w:top="1120" w:right="920" w:bottom="280" w:left="940" w:header="695" w:footer="0" w:gutter="0"/>
          <w:cols w:space="720"/>
        </w:sectPr>
      </w:pPr>
    </w:p>
    <w:p w14:paraId="0D18452D" w14:textId="77777777" w:rsidR="003D76C2" w:rsidRDefault="00000000">
      <w:pPr>
        <w:pStyle w:val="Heading1"/>
        <w:ind w:left="104"/>
      </w:pPr>
      <w:r>
        <w:lastRenderedPageBreak/>
        <w:t xml:space="preserve">Chapter 14: Architecture </w:t>
      </w:r>
      <w:r>
        <w:rPr>
          <w:spacing w:val="-2"/>
        </w:rPr>
        <w:t>Patterns</w:t>
      </w:r>
    </w:p>
    <w:p w14:paraId="7722878A" w14:textId="77777777" w:rsidR="003D76C2" w:rsidRDefault="00000000">
      <w:pPr>
        <w:pStyle w:val="Heading2"/>
        <w:ind w:left="104"/>
      </w:pPr>
      <w:r>
        <w:t xml:space="preserve">Activity 14.01: Revisiting the TV Guide </w:t>
      </w:r>
      <w:r>
        <w:rPr>
          <w:spacing w:val="-5"/>
        </w:rPr>
        <w:t>App</w:t>
      </w:r>
    </w:p>
    <w:p w14:paraId="02B6C22E" w14:textId="77777777" w:rsidR="003D76C2" w:rsidRDefault="00000000">
      <w:pPr>
        <w:pStyle w:val="Heading3"/>
      </w:pPr>
      <w:r>
        <w:rPr>
          <w:spacing w:val="-2"/>
        </w:rPr>
        <w:t>Solution:</w:t>
      </w:r>
    </w:p>
    <w:p w14:paraId="38441ABB" w14:textId="77777777" w:rsidR="003D76C2" w:rsidRDefault="00000000">
      <w:pPr>
        <w:pStyle w:val="BodyText"/>
        <w:spacing w:before="148" w:line="247" w:lineRule="auto"/>
        <w:ind w:left="104" w:right="952"/>
        <w:jc w:val="both"/>
      </w:pPr>
      <w:r>
        <w:t>You</w:t>
      </w:r>
      <w:r>
        <w:rPr>
          <w:spacing w:val="-3"/>
        </w:rPr>
        <w:t xml:space="preserve"> </w:t>
      </w:r>
      <w:r>
        <w:t>can</w:t>
      </w:r>
      <w:r>
        <w:rPr>
          <w:spacing w:val="-3"/>
        </w:rPr>
        <w:t xml:space="preserve"> </w:t>
      </w:r>
      <w:r>
        <w:t>use</w:t>
      </w:r>
      <w:r>
        <w:rPr>
          <w:spacing w:val="-3"/>
        </w:rPr>
        <w:t xml:space="preserve"> </w:t>
      </w:r>
      <w:r>
        <w:t>the</w:t>
      </w:r>
      <w:r>
        <w:rPr>
          <w:spacing w:val="-3"/>
        </w:rPr>
        <w:t xml:space="preserve"> </w:t>
      </w:r>
      <w:r>
        <w:t>TV</w:t>
      </w:r>
      <w:r>
        <w:rPr>
          <w:spacing w:val="-4"/>
        </w:rPr>
        <w:t xml:space="preserve"> </w:t>
      </w:r>
      <w:r>
        <w:t>Guide</w:t>
      </w:r>
      <w:r>
        <w:rPr>
          <w:spacing w:val="-3"/>
        </w:rPr>
        <w:t xml:space="preserve"> </w:t>
      </w:r>
      <w:r>
        <w:t>app</w:t>
      </w:r>
      <w:r>
        <w:rPr>
          <w:spacing w:val="-4"/>
        </w:rPr>
        <w:t xml:space="preserve"> </w:t>
      </w:r>
      <w:r>
        <w:t>you</w:t>
      </w:r>
      <w:r>
        <w:rPr>
          <w:spacing w:val="-3"/>
        </w:rPr>
        <w:t xml:space="preserve"> </w:t>
      </w:r>
      <w:r>
        <w:t>developed</w:t>
      </w:r>
      <w:r>
        <w:rPr>
          <w:spacing w:val="-3"/>
        </w:rPr>
        <w:t xml:space="preserve"> </w:t>
      </w:r>
      <w:r>
        <w:t>in</w:t>
      </w:r>
      <w:r>
        <w:rPr>
          <w:spacing w:val="-3"/>
        </w:rPr>
        <w:t xml:space="preserve"> </w:t>
      </w:r>
      <w:r>
        <w:t>the</w:t>
      </w:r>
      <w:r>
        <w:rPr>
          <w:spacing w:val="-3"/>
        </w:rPr>
        <w:t xml:space="preserve"> </w:t>
      </w:r>
      <w:r>
        <w:t>previous</w:t>
      </w:r>
      <w:r>
        <w:rPr>
          <w:spacing w:val="-3"/>
        </w:rPr>
        <w:t xml:space="preserve"> </w:t>
      </w:r>
      <w:r>
        <w:t>chapter</w:t>
      </w:r>
      <w:r>
        <w:rPr>
          <w:spacing w:val="-3"/>
        </w:rPr>
        <w:t xml:space="preserve"> </w:t>
      </w:r>
      <w:r>
        <w:t>or</w:t>
      </w:r>
      <w:r>
        <w:rPr>
          <w:spacing w:val="-3"/>
        </w:rPr>
        <w:t xml:space="preserve"> </w:t>
      </w:r>
      <w:r>
        <w:t>make</w:t>
      </w:r>
      <w:r>
        <w:rPr>
          <w:spacing w:val="-4"/>
        </w:rPr>
        <w:t xml:space="preserve"> </w:t>
      </w:r>
      <w:r>
        <w:t>a</w:t>
      </w:r>
      <w:r>
        <w:rPr>
          <w:spacing w:val="-4"/>
        </w:rPr>
        <w:t xml:space="preserve"> </w:t>
      </w:r>
      <w:r>
        <w:t>copy of</w:t>
      </w:r>
      <w:r>
        <w:rPr>
          <w:spacing w:val="-1"/>
        </w:rPr>
        <w:t xml:space="preserve"> </w:t>
      </w:r>
      <w:r>
        <w:t>it.</w:t>
      </w:r>
      <w:r>
        <w:rPr>
          <w:spacing w:val="-1"/>
        </w:rPr>
        <w:t xml:space="preserve"> </w:t>
      </w:r>
      <w:r>
        <w:t>Here</w:t>
      </w:r>
      <w:r>
        <w:rPr>
          <w:spacing w:val="-1"/>
        </w:rPr>
        <w:t xml:space="preserve"> </w:t>
      </w:r>
      <w:r>
        <w:t>is</w:t>
      </w:r>
      <w:r>
        <w:rPr>
          <w:spacing w:val="-1"/>
        </w:rPr>
        <w:t xml:space="preserve"> </w:t>
      </w:r>
      <w:r>
        <w:t>one</w:t>
      </w:r>
      <w:r>
        <w:rPr>
          <w:spacing w:val="-1"/>
        </w:rPr>
        <w:t xml:space="preserve"> </w:t>
      </w:r>
      <w:r>
        <w:t>way</w:t>
      </w:r>
      <w:r>
        <w:rPr>
          <w:spacing w:val="-1"/>
        </w:rPr>
        <w:t xml:space="preserve"> </w:t>
      </w:r>
      <w:r>
        <w:t>you</w:t>
      </w:r>
      <w:r>
        <w:rPr>
          <w:spacing w:val="-1"/>
        </w:rPr>
        <w:t xml:space="preserve"> </w:t>
      </w:r>
      <w:r>
        <w:t>can</w:t>
      </w:r>
      <w:r>
        <w:rPr>
          <w:spacing w:val="-1"/>
        </w:rPr>
        <w:t xml:space="preserve"> </w:t>
      </w:r>
      <w:r>
        <w:t>improve</w:t>
      </w:r>
      <w:r>
        <w:rPr>
          <w:spacing w:val="-1"/>
        </w:rPr>
        <w:t xml:space="preserve"> </w:t>
      </w:r>
      <w:r>
        <w:t>the</w:t>
      </w:r>
      <w:r>
        <w:rPr>
          <w:spacing w:val="-1"/>
        </w:rPr>
        <w:t xml:space="preserve"> </w:t>
      </w:r>
      <w:r>
        <w:t>app</w:t>
      </w:r>
      <w:r>
        <w:rPr>
          <w:spacing w:val="-2"/>
        </w:rPr>
        <w:t xml:space="preserve"> </w:t>
      </w:r>
      <w:r>
        <w:t>using</w:t>
      </w:r>
      <w:r>
        <w:rPr>
          <w:spacing w:val="-1"/>
        </w:rPr>
        <w:t xml:space="preserve"> </w:t>
      </w:r>
      <w:r>
        <w:t>the</w:t>
      </w:r>
      <w:r>
        <w:rPr>
          <w:spacing w:val="-1"/>
        </w:rPr>
        <w:t xml:space="preserve"> </w:t>
      </w:r>
      <w:r>
        <w:t>MVVM</w:t>
      </w:r>
      <w:r>
        <w:rPr>
          <w:spacing w:val="-1"/>
        </w:rPr>
        <w:t xml:space="preserve"> </w:t>
      </w:r>
      <w:r>
        <w:t>architectural</w:t>
      </w:r>
      <w:r>
        <w:rPr>
          <w:spacing w:val="-2"/>
        </w:rPr>
        <w:t xml:space="preserve"> </w:t>
      </w:r>
      <w:r>
        <w:t xml:space="preserve">pattern with data binding, the Repository pattern with Room, and </w:t>
      </w:r>
      <w:proofErr w:type="spellStart"/>
      <w:r>
        <w:t>WorkManager</w:t>
      </w:r>
      <w:proofErr w:type="spellEnd"/>
      <w:r>
        <w:t>:</w:t>
      </w:r>
    </w:p>
    <w:p w14:paraId="27C23E5F" w14:textId="77777777" w:rsidR="003D76C2" w:rsidRDefault="00000000">
      <w:pPr>
        <w:pStyle w:val="ListParagraph"/>
        <w:numPr>
          <w:ilvl w:val="0"/>
          <w:numId w:val="1"/>
        </w:numPr>
        <w:tabs>
          <w:tab w:val="left" w:pos="554"/>
        </w:tabs>
        <w:spacing w:before="138"/>
        <w:jc w:val="both"/>
        <w:rPr>
          <w:sz w:val="20"/>
        </w:rPr>
      </w:pPr>
      <w:r>
        <w:rPr>
          <w:sz w:val="20"/>
        </w:rPr>
        <w:t>Open</w:t>
      </w:r>
      <w:r>
        <w:rPr>
          <w:spacing w:val="-2"/>
          <w:sz w:val="20"/>
        </w:rPr>
        <w:t xml:space="preserve"> </w:t>
      </w:r>
      <w:r>
        <w:rPr>
          <w:sz w:val="20"/>
        </w:rPr>
        <w:t>the</w:t>
      </w:r>
      <w:r>
        <w:rPr>
          <w:spacing w:val="-1"/>
          <w:sz w:val="20"/>
        </w:rPr>
        <w:t xml:space="preserve"> </w:t>
      </w:r>
      <w:r>
        <w:rPr>
          <w:sz w:val="20"/>
        </w:rPr>
        <w:t>TV</w:t>
      </w:r>
      <w:r>
        <w:rPr>
          <w:spacing w:val="-2"/>
          <w:sz w:val="20"/>
        </w:rPr>
        <w:t xml:space="preserve"> </w:t>
      </w:r>
      <w:r>
        <w:rPr>
          <w:sz w:val="20"/>
        </w:rPr>
        <w:t>Guide</w:t>
      </w:r>
      <w:r>
        <w:rPr>
          <w:spacing w:val="-2"/>
          <w:sz w:val="20"/>
        </w:rPr>
        <w:t xml:space="preserve"> </w:t>
      </w:r>
      <w:r>
        <w:rPr>
          <w:sz w:val="20"/>
        </w:rPr>
        <w:t>app</w:t>
      </w:r>
      <w:r>
        <w:rPr>
          <w:spacing w:val="-2"/>
          <w:sz w:val="20"/>
        </w:rPr>
        <w:t xml:space="preserve"> </w:t>
      </w:r>
      <w:r>
        <w:rPr>
          <w:sz w:val="20"/>
        </w:rPr>
        <w:t>in</w:t>
      </w:r>
      <w:r>
        <w:rPr>
          <w:spacing w:val="-1"/>
          <w:sz w:val="20"/>
        </w:rPr>
        <w:t xml:space="preserve"> </w:t>
      </w:r>
      <w:r>
        <w:rPr>
          <w:sz w:val="20"/>
        </w:rPr>
        <w:t>Android</w:t>
      </w:r>
      <w:r>
        <w:rPr>
          <w:spacing w:val="-1"/>
          <w:sz w:val="20"/>
        </w:rPr>
        <w:t xml:space="preserve"> </w:t>
      </w:r>
      <w:r>
        <w:rPr>
          <w:spacing w:val="-2"/>
          <w:sz w:val="20"/>
        </w:rPr>
        <w:t>Studio.</w:t>
      </w:r>
    </w:p>
    <w:p w14:paraId="61DF8319" w14:textId="77777777" w:rsidR="003D76C2" w:rsidRDefault="00000000">
      <w:pPr>
        <w:pStyle w:val="ListParagraph"/>
        <w:numPr>
          <w:ilvl w:val="0"/>
          <w:numId w:val="1"/>
        </w:numPr>
        <w:tabs>
          <w:tab w:val="left" w:pos="554"/>
        </w:tabs>
        <w:spacing w:before="148"/>
        <w:jc w:val="both"/>
        <w:rPr>
          <w:sz w:val="20"/>
        </w:rPr>
      </w:pPr>
      <w:r>
        <w:rPr>
          <w:sz w:val="20"/>
        </w:rPr>
        <w:t>Open</w:t>
      </w:r>
      <w:r>
        <w:rPr>
          <w:spacing w:val="-10"/>
          <w:sz w:val="20"/>
        </w:rPr>
        <w:t xml:space="preserve"> </w:t>
      </w:r>
      <w:r>
        <w:rPr>
          <w:sz w:val="20"/>
        </w:rPr>
        <w:t>the</w:t>
      </w:r>
      <w:r>
        <w:rPr>
          <w:spacing w:val="-4"/>
          <w:sz w:val="20"/>
        </w:rPr>
        <w:t xml:space="preserve"> </w:t>
      </w:r>
      <w:r>
        <w:rPr>
          <w:rFonts w:ascii="Courier New"/>
          <w:b/>
        </w:rPr>
        <w:t>app/</w:t>
      </w:r>
      <w:proofErr w:type="spellStart"/>
      <w:r>
        <w:rPr>
          <w:rFonts w:ascii="Courier New"/>
          <w:b/>
        </w:rPr>
        <w:t>build.gradle</w:t>
      </w:r>
      <w:proofErr w:type="spellEnd"/>
      <w:r>
        <w:rPr>
          <w:rFonts w:ascii="Courier New"/>
          <w:b/>
          <w:spacing w:val="-80"/>
        </w:rPr>
        <w:t xml:space="preserve"> </w:t>
      </w:r>
      <w:r>
        <w:rPr>
          <w:sz w:val="20"/>
        </w:rPr>
        <w:t>file</w:t>
      </w:r>
      <w:r>
        <w:rPr>
          <w:spacing w:val="-3"/>
          <w:sz w:val="20"/>
        </w:rPr>
        <w:t xml:space="preserve"> </w:t>
      </w:r>
      <w:r>
        <w:rPr>
          <w:sz w:val="20"/>
        </w:rPr>
        <w:t>and</w:t>
      </w:r>
      <w:r>
        <w:rPr>
          <w:spacing w:val="-4"/>
          <w:sz w:val="20"/>
        </w:rPr>
        <w:t xml:space="preserve"> </w:t>
      </w:r>
      <w:r>
        <w:rPr>
          <w:sz w:val="20"/>
        </w:rPr>
        <w:t>add</w:t>
      </w:r>
      <w:r>
        <w:rPr>
          <w:spacing w:val="-4"/>
          <w:sz w:val="20"/>
        </w:rPr>
        <w:t xml:space="preserve"> </w:t>
      </w:r>
      <w:r>
        <w:rPr>
          <w:sz w:val="20"/>
        </w:rPr>
        <w:t>the</w:t>
      </w:r>
      <w:r>
        <w:rPr>
          <w:spacing w:val="-4"/>
          <w:sz w:val="20"/>
        </w:rPr>
        <w:t xml:space="preserve"> </w:t>
      </w:r>
      <w:proofErr w:type="spellStart"/>
      <w:r>
        <w:rPr>
          <w:rFonts w:ascii="Courier New"/>
          <w:b/>
        </w:rPr>
        <w:t>kotlin-kapt</w:t>
      </w:r>
      <w:proofErr w:type="spellEnd"/>
      <w:r>
        <w:rPr>
          <w:rFonts w:ascii="Courier New"/>
          <w:b/>
          <w:spacing w:val="-80"/>
        </w:rPr>
        <w:t xml:space="preserve"> </w:t>
      </w:r>
      <w:r>
        <w:rPr>
          <w:sz w:val="20"/>
        </w:rPr>
        <w:t>plugin</w:t>
      </w:r>
      <w:r>
        <w:rPr>
          <w:spacing w:val="46"/>
          <w:sz w:val="20"/>
        </w:rPr>
        <w:t xml:space="preserve"> </w:t>
      </w:r>
      <w:r>
        <w:rPr>
          <w:sz w:val="20"/>
        </w:rPr>
        <w:t>at</w:t>
      </w:r>
      <w:r>
        <w:rPr>
          <w:spacing w:val="-5"/>
          <w:sz w:val="20"/>
        </w:rPr>
        <w:t xml:space="preserve"> the</w:t>
      </w:r>
    </w:p>
    <w:p w14:paraId="56B545F3" w14:textId="77777777" w:rsidR="003D76C2" w:rsidRDefault="00000000">
      <w:pPr>
        <w:pStyle w:val="BodyText"/>
        <w:ind w:left="554"/>
      </w:pPr>
      <w:r>
        <w:t>end</w:t>
      </w:r>
      <w:r>
        <w:rPr>
          <w:spacing w:val="-1"/>
        </w:rPr>
        <w:t xml:space="preserve"> </w:t>
      </w:r>
      <w:r>
        <w:t>of</w:t>
      </w:r>
      <w:r>
        <w:rPr>
          <w:spacing w:val="-1"/>
        </w:rPr>
        <w:t xml:space="preserve"> </w:t>
      </w:r>
      <w:r>
        <w:t>the</w:t>
      </w:r>
      <w:r>
        <w:rPr>
          <w:spacing w:val="-1"/>
        </w:rPr>
        <w:t xml:space="preserve"> </w:t>
      </w:r>
      <w:r>
        <w:t>plugins</w:t>
      </w:r>
      <w:r>
        <w:rPr>
          <w:spacing w:val="-1"/>
        </w:rPr>
        <w:t xml:space="preserve"> </w:t>
      </w:r>
      <w:r>
        <w:rPr>
          <w:spacing w:val="-2"/>
        </w:rPr>
        <w:t>block:</w:t>
      </w:r>
    </w:p>
    <w:p w14:paraId="03495C63" w14:textId="77777777" w:rsidR="003D76C2" w:rsidRDefault="00D51F7C">
      <w:pPr>
        <w:pStyle w:val="BodyText"/>
        <w:spacing w:before="4"/>
        <w:rPr>
          <w:sz w:val="9"/>
        </w:rPr>
      </w:pPr>
      <w:r>
        <w:rPr>
          <w:noProof/>
        </w:rPr>
        <mc:AlternateContent>
          <mc:Choice Requires="wpg">
            <w:drawing>
              <wp:anchor distT="0" distB="0" distL="0" distR="0" simplePos="0" relativeHeight="487775744" behindDoc="1" locked="0" layoutInCell="1" allowOverlap="1" wp14:anchorId="6E52B25F" wp14:editId="7591E36A">
                <wp:simplePos x="0" y="0"/>
                <wp:positionH relativeFrom="page">
                  <wp:posOffset>662940</wp:posOffset>
                </wp:positionH>
                <wp:positionV relativeFrom="paragraph">
                  <wp:posOffset>95885</wp:posOffset>
                </wp:positionV>
                <wp:extent cx="5074920" cy="752475"/>
                <wp:effectExtent l="0" t="0" r="5080" b="0"/>
                <wp:wrapTopAndBottom/>
                <wp:docPr id="198" name="docshapegroup1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51"/>
                          <a:chExt cx="7992" cy="1185"/>
                        </a:xfrm>
                      </wpg:grpSpPr>
                      <wps:wsp>
                        <wps:cNvPr id="199" name="docshape1361"/>
                        <wps:cNvSpPr>
                          <a:spLocks/>
                        </wps:cNvSpPr>
                        <wps:spPr bwMode="auto">
                          <a:xfrm>
                            <a:off x="1044" y="161"/>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docshape1362"/>
                        <wps:cNvSpPr>
                          <a:spLocks/>
                        </wps:cNvSpPr>
                        <wps:spPr bwMode="auto">
                          <a:xfrm>
                            <a:off x="1044" y="151"/>
                            <a:ext cx="7992" cy="1185"/>
                          </a:xfrm>
                          <a:custGeom>
                            <a:avLst/>
                            <a:gdLst>
                              <a:gd name="T0" fmla="+- 0 9036 1044"/>
                              <a:gd name="T1" fmla="*/ T0 w 7992"/>
                              <a:gd name="T2" fmla="+- 0 1315 151"/>
                              <a:gd name="T3" fmla="*/ 1315 h 1185"/>
                              <a:gd name="T4" fmla="+- 0 1044 1044"/>
                              <a:gd name="T5" fmla="*/ T4 w 7992"/>
                              <a:gd name="T6" fmla="+- 0 1315 151"/>
                              <a:gd name="T7" fmla="*/ 1315 h 1185"/>
                              <a:gd name="T8" fmla="+- 0 1044 1044"/>
                              <a:gd name="T9" fmla="*/ T8 w 7992"/>
                              <a:gd name="T10" fmla="+- 0 1335 151"/>
                              <a:gd name="T11" fmla="*/ 1335 h 1185"/>
                              <a:gd name="T12" fmla="+- 0 9036 1044"/>
                              <a:gd name="T13" fmla="*/ T12 w 7992"/>
                              <a:gd name="T14" fmla="+- 0 1335 151"/>
                              <a:gd name="T15" fmla="*/ 1335 h 1185"/>
                              <a:gd name="T16" fmla="+- 0 9036 1044"/>
                              <a:gd name="T17" fmla="*/ T16 w 7992"/>
                              <a:gd name="T18" fmla="+- 0 1315 151"/>
                              <a:gd name="T19" fmla="*/ 1315 h 1185"/>
                              <a:gd name="T20" fmla="+- 0 9036 1044"/>
                              <a:gd name="T21" fmla="*/ T20 w 7992"/>
                              <a:gd name="T22" fmla="+- 0 151 151"/>
                              <a:gd name="T23" fmla="*/ 151 h 1185"/>
                              <a:gd name="T24" fmla="+- 0 1044 1044"/>
                              <a:gd name="T25" fmla="*/ T24 w 7992"/>
                              <a:gd name="T26" fmla="+- 0 151 151"/>
                              <a:gd name="T27" fmla="*/ 151 h 1185"/>
                              <a:gd name="T28" fmla="+- 0 1044 1044"/>
                              <a:gd name="T29" fmla="*/ T28 w 7992"/>
                              <a:gd name="T30" fmla="+- 0 171 151"/>
                              <a:gd name="T31" fmla="*/ 171 h 1185"/>
                              <a:gd name="T32" fmla="+- 0 9036 1044"/>
                              <a:gd name="T33" fmla="*/ T32 w 7992"/>
                              <a:gd name="T34" fmla="+- 0 171 151"/>
                              <a:gd name="T35" fmla="*/ 171 h 1185"/>
                              <a:gd name="T36" fmla="+- 0 9036 1044"/>
                              <a:gd name="T37" fmla="*/ T36 w 7992"/>
                              <a:gd name="T38" fmla="+- 0 151 151"/>
                              <a:gd name="T39" fmla="*/ 151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docshape1363"/>
                        <wps:cNvSpPr txBox="1">
                          <a:spLocks/>
                        </wps:cNvSpPr>
                        <wps:spPr bwMode="auto">
                          <a:xfrm>
                            <a:off x="1044" y="171"/>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58913" w14:textId="77777777" w:rsidR="003D76C2" w:rsidRDefault="00000000">
                              <w:pPr>
                                <w:spacing w:before="40"/>
                                <w:ind w:left="453"/>
                                <w:rPr>
                                  <w:rFonts w:ascii="Courier New"/>
                                  <w:sz w:val="18"/>
                                </w:rPr>
                              </w:pPr>
                              <w:r>
                                <w:rPr>
                                  <w:rFonts w:ascii="Courier New"/>
                                  <w:sz w:val="18"/>
                                </w:rPr>
                                <w:t>plugins</w:t>
                              </w:r>
                              <w:r>
                                <w:rPr>
                                  <w:rFonts w:ascii="Courier New"/>
                                  <w:spacing w:val="-7"/>
                                  <w:sz w:val="18"/>
                                </w:rPr>
                                <w:t xml:space="preserve"> </w:t>
                              </w:r>
                              <w:r>
                                <w:rPr>
                                  <w:rFonts w:ascii="Courier New"/>
                                  <w:spacing w:val="-10"/>
                                  <w:sz w:val="18"/>
                                </w:rPr>
                                <w:t>{</w:t>
                              </w:r>
                            </w:p>
                            <w:p w14:paraId="21588EF9" w14:textId="77777777" w:rsidR="003D76C2" w:rsidRDefault="00000000">
                              <w:pPr>
                                <w:spacing w:before="76"/>
                                <w:ind w:left="885"/>
                                <w:rPr>
                                  <w:rFonts w:ascii="Courier New"/>
                                  <w:sz w:val="18"/>
                                </w:rPr>
                              </w:pPr>
                              <w:r>
                                <w:rPr>
                                  <w:rFonts w:ascii="Courier New"/>
                                  <w:spacing w:val="-5"/>
                                  <w:sz w:val="18"/>
                                </w:rPr>
                                <w:t>...</w:t>
                              </w:r>
                            </w:p>
                            <w:p w14:paraId="5D719DAD" w14:textId="77777777" w:rsidR="003D76C2" w:rsidRDefault="00000000">
                              <w:pPr>
                                <w:spacing w:before="76"/>
                                <w:ind w:left="885"/>
                                <w:rPr>
                                  <w:rFonts w:ascii="Courier New"/>
                                  <w:sz w:val="18"/>
                                </w:rPr>
                              </w:pPr>
                              <w:r>
                                <w:rPr>
                                  <w:rFonts w:ascii="Courier New"/>
                                  <w:sz w:val="18"/>
                                </w:rPr>
                                <w:t>id</w:t>
                              </w:r>
                              <w:r>
                                <w:rPr>
                                  <w:rFonts w:ascii="Courier New"/>
                                  <w:spacing w:val="-10"/>
                                  <w:sz w:val="18"/>
                                </w:rPr>
                                <w:t xml:space="preserve"> </w:t>
                              </w:r>
                              <w:r>
                                <w:rPr>
                                  <w:rFonts w:ascii="Courier New"/>
                                  <w:sz w:val="18"/>
                                </w:rPr>
                                <w:t>'</w:t>
                              </w:r>
                              <w:proofErr w:type="spellStart"/>
                              <w:r>
                                <w:rPr>
                                  <w:rFonts w:ascii="Courier New"/>
                                  <w:sz w:val="18"/>
                                </w:rPr>
                                <w:t>kotlin-</w:t>
                              </w:r>
                              <w:r>
                                <w:rPr>
                                  <w:rFonts w:ascii="Courier New"/>
                                  <w:spacing w:val="-2"/>
                                  <w:sz w:val="18"/>
                                </w:rPr>
                                <w:t>kapt</w:t>
                              </w:r>
                              <w:proofErr w:type="spellEnd"/>
                              <w:r>
                                <w:rPr>
                                  <w:rFonts w:ascii="Courier New"/>
                                  <w:spacing w:val="-2"/>
                                  <w:sz w:val="18"/>
                                </w:rPr>
                                <w:t>'</w:t>
                              </w:r>
                            </w:p>
                            <w:p w14:paraId="6ABAF10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52B25F" id="docshapegroup1360" o:spid="_x0000_s2244" style="position:absolute;margin-left:52.2pt;margin-top:7.55pt;width:399.6pt;height:59.25pt;z-index:-15540736;mso-wrap-distance-left:0;mso-wrap-distance-right:0;mso-position-horizontal-relative:page;mso-position-vertical-relative:text" coordorigin="1044,151"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">
                <v:rect id="docshape1361" o:spid="_x0000_s2245" style="position:absolute;left:1044;top:161;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" fillcolor="#f6f6f6" stroked="f">
                  <v:path arrowok="t"/>
                </v:rect>
                <v:shape id="docshape1362" o:spid="_x0000_s2246" style="position:absolute;left:1044;top:151;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" path="m7992,1164l,1164r,20l7992,1184r,-20xm7992,l,,,20r7992,l7992,xe" fillcolor="#dadada" stroked="f">
                  <v:path arrowok="t" o:connecttype="custom" o:connectlocs="7992,1315;0,1315;0,1335;7992,1335;7992,1315;7992,151;0,151;0,171;7992,171;7992,151" o:connectangles="0,0,0,0,0,0,0,0,0,0"/>
                </v:shape>
                <v:shape id="docshape1363" o:spid="_x0000_s2247" type="#_x0000_t202" style="position:absolute;left:1044;top:171;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" filled="f" stroked="f">
                  <v:path arrowok="t"/>
                  <v:textbox inset="0,0,0,0">
                    <w:txbxContent>
                      <w:p w14:paraId="7AB58913" w14:textId="77777777" w:rsidR="003D76C2" w:rsidRDefault="00000000">
                        <w:pPr>
                          <w:spacing w:before="40"/>
                          <w:ind w:left="453"/>
                          <w:rPr>
                            <w:rFonts w:ascii="Courier New"/>
                            <w:sz w:val="18"/>
                          </w:rPr>
                        </w:pPr>
                        <w:r>
                          <w:rPr>
                            <w:rFonts w:ascii="Courier New"/>
                            <w:sz w:val="18"/>
                          </w:rPr>
                          <w:t>plugins</w:t>
                        </w:r>
                        <w:r>
                          <w:rPr>
                            <w:rFonts w:ascii="Courier New"/>
                            <w:spacing w:val="-7"/>
                            <w:sz w:val="18"/>
                          </w:rPr>
                          <w:t xml:space="preserve"> </w:t>
                        </w:r>
                        <w:r>
                          <w:rPr>
                            <w:rFonts w:ascii="Courier New"/>
                            <w:spacing w:val="-10"/>
                            <w:sz w:val="18"/>
                          </w:rPr>
                          <w:t>{</w:t>
                        </w:r>
                      </w:p>
                      <w:p w14:paraId="21588EF9" w14:textId="77777777" w:rsidR="003D76C2" w:rsidRDefault="00000000">
                        <w:pPr>
                          <w:spacing w:before="76"/>
                          <w:ind w:left="885"/>
                          <w:rPr>
                            <w:rFonts w:ascii="Courier New"/>
                            <w:sz w:val="18"/>
                          </w:rPr>
                        </w:pPr>
                        <w:r>
                          <w:rPr>
                            <w:rFonts w:ascii="Courier New"/>
                            <w:spacing w:val="-5"/>
                            <w:sz w:val="18"/>
                          </w:rPr>
                          <w:t>...</w:t>
                        </w:r>
                      </w:p>
                      <w:p w14:paraId="5D719DAD" w14:textId="77777777" w:rsidR="003D76C2" w:rsidRDefault="00000000">
                        <w:pPr>
                          <w:spacing w:before="76"/>
                          <w:ind w:left="885"/>
                          <w:rPr>
                            <w:rFonts w:ascii="Courier New"/>
                            <w:sz w:val="18"/>
                          </w:rPr>
                        </w:pPr>
                        <w:r>
                          <w:rPr>
                            <w:rFonts w:ascii="Courier New"/>
                            <w:sz w:val="18"/>
                          </w:rPr>
                          <w:t>id</w:t>
                        </w:r>
                        <w:r>
                          <w:rPr>
                            <w:rFonts w:ascii="Courier New"/>
                            <w:spacing w:val="-10"/>
                            <w:sz w:val="18"/>
                          </w:rPr>
                          <w:t xml:space="preserve"> </w:t>
                        </w:r>
                        <w:r>
                          <w:rPr>
                            <w:rFonts w:ascii="Courier New"/>
                            <w:sz w:val="18"/>
                          </w:rPr>
                          <w:t>'</w:t>
                        </w:r>
                        <w:proofErr w:type="spellStart"/>
                        <w:r>
                          <w:rPr>
                            <w:rFonts w:ascii="Courier New"/>
                            <w:sz w:val="18"/>
                          </w:rPr>
                          <w:t>kotlin-</w:t>
                        </w:r>
                        <w:r>
                          <w:rPr>
                            <w:rFonts w:ascii="Courier New"/>
                            <w:spacing w:val="-2"/>
                            <w:sz w:val="18"/>
                          </w:rPr>
                          <w:t>kapt</w:t>
                        </w:r>
                        <w:proofErr w:type="spellEnd"/>
                        <w:r>
                          <w:rPr>
                            <w:rFonts w:ascii="Courier New"/>
                            <w:spacing w:val="-2"/>
                            <w:sz w:val="18"/>
                          </w:rPr>
                          <w:t>'</w:t>
                        </w:r>
                      </w:p>
                      <w:p w14:paraId="6ABAF107"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06A0507" w14:textId="77777777" w:rsidR="003D76C2" w:rsidRDefault="00000000">
      <w:pPr>
        <w:pStyle w:val="ListParagraph"/>
        <w:numPr>
          <w:ilvl w:val="0"/>
          <w:numId w:val="1"/>
        </w:numPr>
        <w:tabs>
          <w:tab w:val="left" w:pos="554"/>
        </w:tabs>
        <w:jc w:val="left"/>
        <w:rPr>
          <w:sz w:val="20"/>
        </w:rPr>
      </w:pPr>
      <w:r>
        <w:rPr>
          <w:sz w:val="20"/>
        </w:rPr>
        <w:t>Add</w:t>
      </w:r>
      <w:r>
        <w:rPr>
          <w:spacing w:val="-3"/>
          <w:sz w:val="20"/>
        </w:rPr>
        <w:t xml:space="preserve"> </w:t>
      </w:r>
      <w:r>
        <w:rPr>
          <w:sz w:val="20"/>
        </w:rPr>
        <w:t>the</w:t>
      </w:r>
      <w:r>
        <w:rPr>
          <w:spacing w:val="-1"/>
          <w:sz w:val="20"/>
        </w:rPr>
        <w:t xml:space="preserve"> </w:t>
      </w:r>
      <w:r>
        <w:rPr>
          <w:sz w:val="20"/>
        </w:rPr>
        <w:t>data</w:t>
      </w:r>
      <w:r>
        <w:rPr>
          <w:spacing w:val="-2"/>
          <w:sz w:val="20"/>
        </w:rPr>
        <w:t xml:space="preserve"> </w:t>
      </w:r>
      <w:r>
        <w:rPr>
          <w:sz w:val="20"/>
        </w:rPr>
        <w:t>binding</w:t>
      </w:r>
      <w:r>
        <w:rPr>
          <w:spacing w:val="-1"/>
          <w:sz w:val="20"/>
        </w:rPr>
        <w:t xml:space="preserve"> </w:t>
      </w:r>
      <w:r>
        <w:rPr>
          <w:sz w:val="20"/>
        </w:rPr>
        <w:t>dependency</w:t>
      </w:r>
      <w:r>
        <w:rPr>
          <w:spacing w:val="-1"/>
          <w:sz w:val="20"/>
        </w:rPr>
        <w:t xml:space="preserve"> </w:t>
      </w:r>
      <w:r>
        <w:rPr>
          <w:sz w:val="20"/>
        </w:rPr>
        <w:t>in</w:t>
      </w:r>
      <w:r>
        <w:rPr>
          <w:spacing w:val="-1"/>
          <w:sz w:val="20"/>
        </w:rPr>
        <w:t xml:space="preserve"> </w:t>
      </w:r>
      <w:r>
        <w:rPr>
          <w:sz w:val="20"/>
        </w:rPr>
        <w:t>the</w:t>
      </w:r>
      <w:r>
        <w:rPr>
          <w:spacing w:val="-4"/>
          <w:sz w:val="20"/>
        </w:rPr>
        <w:t xml:space="preserve"> </w:t>
      </w:r>
      <w:r>
        <w:rPr>
          <w:rFonts w:ascii="Courier New"/>
          <w:b/>
        </w:rPr>
        <w:t>android</w:t>
      </w:r>
      <w:r>
        <w:rPr>
          <w:rFonts w:ascii="Courier New"/>
          <w:b/>
          <w:spacing w:val="-80"/>
        </w:rPr>
        <w:t xml:space="preserve"> </w:t>
      </w:r>
      <w:r>
        <w:rPr>
          <w:spacing w:val="-2"/>
          <w:sz w:val="20"/>
        </w:rPr>
        <w:t>block:</w:t>
      </w:r>
    </w:p>
    <w:p w14:paraId="6E4FA6D3" w14:textId="77777777" w:rsidR="003D76C2" w:rsidRDefault="00D51F7C">
      <w:pPr>
        <w:pStyle w:val="BodyText"/>
        <w:spacing w:before="11"/>
        <w:rPr>
          <w:sz w:val="8"/>
        </w:rPr>
      </w:pPr>
      <w:r>
        <w:rPr>
          <w:noProof/>
        </w:rPr>
        <mc:AlternateContent>
          <mc:Choice Requires="wpg">
            <w:drawing>
              <wp:anchor distT="0" distB="0" distL="0" distR="0" simplePos="0" relativeHeight="487776256" behindDoc="1" locked="0" layoutInCell="1" allowOverlap="1" wp14:anchorId="78CE51EA" wp14:editId="1E297A51">
                <wp:simplePos x="0" y="0"/>
                <wp:positionH relativeFrom="page">
                  <wp:posOffset>662940</wp:posOffset>
                </wp:positionH>
                <wp:positionV relativeFrom="paragraph">
                  <wp:posOffset>91440</wp:posOffset>
                </wp:positionV>
                <wp:extent cx="5074920" cy="574675"/>
                <wp:effectExtent l="0" t="0" r="5080" b="0"/>
                <wp:wrapTopAndBottom/>
                <wp:docPr id="194" name="docshapegroup1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44"/>
                          <a:chExt cx="7992" cy="905"/>
                        </a:xfrm>
                      </wpg:grpSpPr>
                      <wps:wsp>
                        <wps:cNvPr id="195" name="docshape1365"/>
                        <wps:cNvSpPr>
                          <a:spLocks/>
                        </wps:cNvSpPr>
                        <wps:spPr bwMode="auto">
                          <a:xfrm>
                            <a:off x="1044" y="153"/>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 name="docshape1366"/>
                        <wps:cNvSpPr>
                          <a:spLocks/>
                        </wps:cNvSpPr>
                        <wps:spPr bwMode="auto">
                          <a:xfrm>
                            <a:off x="1044" y="143"/>
                            <a:ext cx="7992" cy="905"/>
                          </a:xfrm>
                          <a:custGeom>
                            <a:avLst/>
                            <a:gdLst>
                              <a:gd name="T0" fmla="+- 0 9036 1044"/>
                              <a:gd name="T1" fmla="*/ T0 w 7992"/>
                              <a:gd name="T2" fmla="+- 0 1028 144"/>
                              <a:gd name="T3" fmla="*/ 1028 h 905"/>
                              <a:gd name="T4" fmla="+- 0 1044 1044"/>
                              <a:gd name="T5" fmla="*/ T4 w 7992"/>
                              <a:gd name="T6" fmla="+- 0 1028 144"/>
                              <a:gd name="T7" fmla="*/ 1028 h 905"/>
                              <a:gd name="T8" fmla="+- 0 1044 1044"/>
                              <a:gd name="T9" fmla="*/ T8 w 7992"/>
                              <a:gd name="T10" fmla="+- 0 1048 144"/>
                              <a:gd name="T11" fmla="*/ 1048 h 905"/>
                              <a:gd name="T12" fmla="+- 0 9036 1044"/>
                              <a:gd name="T13" fmla="*/ T12 w 7992"/>
                              <a:gd name="T14" fmla="+- 0 1048 144"/>
                              <a:gd name="T15" fmla="*/ 1048 h 905"/>
                              <a:gd name="T16" fmla="+- 0 9036 1044"/>
                              <a:gd name="T17" fmla="*/ T16 w 7992"/>
                              <a:gd name="T18" fmla="+- 0 1028 144"/>
                              <a:gd name="T19" fmla="*/ 1028 h 905"/>
                              <a:gd name="T20" fmla="+- 0 9036 1044"/>
                              <a:gd name="T21" fmla="*/ T20 w 7992"/>
                              <a:gd name="T22" fmla="+- 0 144 144"/>
                              <a:gd name="T23" fmla="*/ 144 h 905"/>
                              <a:gd name="T24" fmla="+- 0 1044 1044"/>
                              <a:gd name="T25" fmla="*/ T24 w 7992"/>
                              <a:gd name="T26" fmla="+- 0 144 144"/>
                              <a:gd name="T27" fmla="*/ 144 h 905"/>
                              <a:gd name="T28" fmla="+- 0 1044 1044"/>
                              <a:gd name="T29" fmla="*/ T28 w 7992"/>
                              <a:gd name="T30" fmla="+- 0 164 144"/>
                              <a:gd name="T31" fmla="*/ 164 h 905"/>
                              <a:gd name="T32" fmla="+- 0 9036 1044"/>
                              <a:gd name="T33" fmla="*/ T32 w 7992"/>
                              <a:gd name="T34" fmla="+- 0 164 144"/>
                              <a:gd name="T35" fmla="*/ 164 h 905"/>
                              <a:gd name="T36" fmla="+- 0 9036 104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docshape1367"/>
                        <wps:cNvSpPr txBox="1">
                          <a:spLocks/>
                        </wps:cNvSpPr>
                        <wps:spPr bwMode="auto">
                          <a:xfrm>
                            <a:off x="1044" y="163"/>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C9F69" w14:textId="77777777" w:rsidR="003D76C2" w:rsidRDefault="00000000">
                              <w:pPr>
                                <w:spacing w:before="40" w:line="328" w:lineRule="auto"/>
                                <w:ind w:left="885" w:right="4944" w:hanging="432"/>
                                <w:rPr>
                                  <w:rFonts w:ascii="Courier New"/>
                                  <w:sz w:val="18"/>
                                </w:rPr>
                              </w:pPr>
                              <w:proofErr w:type="spellStart"/>
                              <w:r>
                                <w:rPr>
                                  <w:rFonts w:ascii="Courier New"/>
                                  <w:sz w:val="18"/>
                                </w:rPr>
                                <w:t>buildFeatures</w:t>
                              </w:r>
                              <w:proofErr w:type="spellEnd"/>
                              <w:r>
                                <w:rPr>
                                  <w:rFonts w:ascii="Courier New"/>
                                  <w:sz w:val="18"/>
                                </w:rPr>
                                <w:t xml:space="preserve"> { </w:t>
                              </w:r>
                              <w:proofErr w:type="spellStart"/>
                              <w:r>
                                <w:rPr>
                                  <w:rFonts w:ascii="Courier New"/>
                                  <w:sz w:val="18"/>
                                </w:rPr>
                                <w:t>dataBinding</w:t>
                              </w:r>
                              <w:proofErr w:type="spellEnd"/>
                              <w:r>
                                <w:rPr>
                                  <w:rFonts w:ascii="Courier New"/>
                                  <w:spacing w:val="-29"/>
                                  <w:sz w:val="18"/>
                                </w:rPr>
                                <w:t xml:space="preserve"> </w:t>
                              </w:r>
                              <w:r>
                                <w:rPr>
                                  <w:rFonts w:ascii="Courier New"/>
                                  <w:sz w:val="18"/>
                                </w:rPr>
                                <w:t>true</w:t>
                              </w:r>
                            </w:p>
                            <w:p w14:paraId="07CC3446"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CE51EA" id="docshapegroup1364" o:spid="_x0000_s2248" style="position:absolute;margin-left:52.2pt;margin-top:7.2pt;width:399.6pt;height:45.25pt;z-index:-15540224;mso-wrap-distance-left:0;mso-wrap-distance-right:0;mso-position-horizontal-relative:page;mso-position-vertical-relative:text" coordorigin="104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">
                <v:rect id="docshape1365" o:spid="_x0000_s2249" style="position:absolute;left:1044;top:153;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" fillcolor="#f6f6f6" stroked="f">
                  <v:path arrowok="t"/>
                </v:rect>
                <v:shape id="docshape1366" o:spid="_x0000_s2250" style="position:absolute;left:1044;top:143;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" path="m7992,884l,884r,20l7992,904r,-20xm7992,l,,,20r7992,l7992,xe" fillcolor="#dadada" stroked="f">
                  <v:path arrowok="t" o:connecttype="custom" o:connectlocs="7992,1028;0,1028;0,1048;7992,1048;7992,1028;7992,144;0,144;0,164;7992,164;7992,144" o:connectangles="0,0,0,0,0,0,0,0,0,0"/>
                </v:shape>
                <v:shape id="docshape1367" o:spid="_x0000_s2251" type="#_x0000_t202" style="position:absolute;left:1044;top:163;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" filled="f" stroked="f">
                  <v:path arrowok="t"/>
                  <v:textbox inset="0,0,0,0">
                    <w:txbxContent>
                      <w:p w14:paraId="228C9F69" w14:textId="77777777" w:rsidR="003D76C2" w:rsidRDefault="00000000">
                        <w:pPr>
                          <w:spacing w:before="40" w:line="328" w:lineRule="auto"/>
                          <w:ind w:left="885" w:right="4944" w:hanging="432"/>
                          <w:rPr>
                            <w:rFonts w:ascii="Courier New"/>
                            <w:sz w:val="18"/>
                          </w:rPr>
                        </w:pPr>
                        <w:proofErr w:type="spellStart"/>
                        <w:r>
                          <w:rPr>
                            <w:rFonts w:ascii="Courier New"/>
                            <w:sz w:val="18"/>
                          </w:rPr>
                          <w:t>buildFeatures</w:t>
                        </w:r>
                        <w:proofErr w:type="spellEnd"/>
                        <w:r>
                          <w:rPr>
                            <w:rFonts w:ascii="Courier New"/>
                            <w:sz w:val="18"/>
                          </w:rPr>
                          <w:t xml:space="preserve"> { </w:t>
                        </w:r>
                        <w:proofErr w:type="spellStart"/>
                        <w:r>
                          <w:rPr>
                            <w:rFonts w:ascii="Courier New"/>
                            <w:sz w:val="18"/>
                          </w:rPr>
                          <w:t>dataBinding</w:t>
                        </w:r>
                        <w:proofErr w:type="spellEnd"/>
                        <w:r>
                          <w:rPr>
                            <w:rFonts w:ascii="Courier New"/>
                            <w:spacing w:val="-29"/>
                            <w:sz w:val="18"/>
                          </w:rPr>
                          <w:t xml:space="preserve"> </w:t>
                        </w:r>
                        <w:r>
                          <w:rPr>
                            <w:rFonts w:ascii="Courier New"/>
                            <w:sz w:val="18"/>
                          </w:rPr>
                          <w:t>true</w:t>
                        </w:r>
                      </w:p>
                      <w:p w14:paraId="07CC3446"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00BFCFDD" w14:textId="77777777" w:rsidR="003D76C2" w:rsidRDefault="00000000">
      <w:pPr>
        <w:pStyle w:val="BodyText"/>
        <w:spacing w:before="72"/>
        <w:ind w:left="554"/>
      </w:pPr>
      <w:r>
        <w:t>This</w:t>
      </w:r>
      <w:r>
        <w:rPr>
          <w:spacing w:val="-3"/>
        </w:rPr>
        <w:t xml:space="preserve"> </w:t>
      </w:r>
      <w:r>
        <w:t>will</w:t>
      </w:r>
      <w:r>
        <w:rPr>
          <w:spacing w:val="-1"/>
        </w:rPr>
        <w:t xml:space="preserve"> </w:t>
      </w:r>
      <w:r>
        <w:t>enable</w:t>
      </w:r>
      <w:r>
        <w:rPr>
          <w:spacing w:val="-1"/>
        </w:rPr>
        <w:t xml:space="preserve"> </w:t>
      </w:r>
      <w:r>
        <w:t>data</w:t>
      </w:r>
      <w:r>
        <w:rPr>
          <w:spacing w:val="-1"/>
        </w:rPr>
        <w:t xml:space="preserve"> </w:t>
      </w:r>
      <w:r>
        <w:t>binding</w:t>
      </w:r>
      <w:r>
        <w:rPr>
          <w:spacing w:val="-1"/>
        </w:rPr>
        <w:t xml:space="preserve"> </w:t>
      </w:r>
      <w:r>
        <w:t>in</w:t>
      </w:r>
      <w:r>
        <w:rPr>
          <w:spacing w:val="-1"/>
        </w:rPr>
        <w:t xml:space="preserve"> </w:t>
      </w:r>
      <w:r>
        <w:t>your</w:t>
      </w:r>
      <w:r>
        <w:rPr>
          <w:spacing w:val="-1"/>
        </w:rPr>
        <w:t xml:space="preserve"> </w:t>
      </w:r>
      <w:r>
        <w:rPr>
          <w:spacing w:val="-2"/>
        </w:rPr>
        <w:t>application.</w:t>
      </w:r>
    </w:p>
    <w:p w14:paraId="5995F147" w14:textId="77777777" w:rsidR="003D76C2" w:rsidRDefault="00000000">
      <w:pPr>
        <w:pStyle w:val="ListParagraph"/>
        <w:numPr>
          <w:ilvl w:val="0"/>
          <w:numId w:val="1"/>
        </w:numPr>
        <w:tabs>
          <w:tab w:val="left" w:pos="554"/>
        </w:tabs>
        <w:spacing w:before="148"/>
        <w:jc w:val="left"/>
        <w:rPr>
          <w:sz w:val="20"/>
        </w:rPr>
      </w:pPr>
      <w:r>
        <w:rPr>
          <w:sz w:val="20"/>
        </w:rPr>
        <w:t>Add</w:t>
      </w:r>
      <w:r>
        <w:rPr>
          <w:spacing w:val="-2"/>
          <w:sz w:val="20"/>
        </w:rPr>
        <w:t xml:space="preserve"> </w:t>
      </w:r>
      <w:r>
        <w:rPr>
          <w:sz w:val="20"/>
        </w:rPr>
        <w:t>the</w:t>
      </w:r>
      <w:r>
        <w:rPr>
          <w:spacing w:val="-1"/>
          <w:sz w:val="20"/>
        </w:rPr>
        <w:t xml:space="preserve"> </w:t>
      </w:r>
      <w:r>
        <w:rPr>
          <w:sz w:val="20"/>
        </w:rPr>
        <w:t>dependencies</w:t>
      </w:r>
      <w:r>
        <w:rPr>
          <w:spacing w:val="-1"/>
          <w:sz w:val="20"/>
        </w:rPr>
        <w:t xml:space="preserve"> </w:t>
      </w:r>
      <w:r>
        <w:rPr>
          <w:sz w:val="20"/>
        </w:rPr>
        <w:t>for</w:t>
      </w:r>
      <w:r>
        <w:rPr>
          <w:spacing w:val="-1"/>
          <w:sz w:val="20"/>
        </w:rPr>
        <w:t xml:space="preserve"> </w:t>
      </w:r>
      <w:r>
        <w:rPr>
          <w:sz w:val="20"/>
        </w:rPr>
        <w:t>the</w:t>
      </w:r>
      <w:r>
        <w:rPr>
          <w:spacing w:val="-1"/>
          <w:sz w:val="20"/>
        </w:rPr>
        <w:t xml:space="preserve"> </w:t>
      </w:r>
      <w:r>
        <w:rPr>
          <w:sz w:val="20"/>
        </w:rPr>
        <w:t>Room</w:t>
      </w:r>
      <w:r>
        <w:rPr>
          <w:spacing w:val="-2"/>
          <w:sz w:val="20"/>
        </w:rPr>
        <w:t xml:space="preserve"> </w:t>
      </w:r>
      <w:r>
        <w:rPr>
          <w:sz w:val="20"/>
        </w:rPr>
        <w:t>library</w:t>
      </w:r>
      <w:r>
        <w:rPr>
          <w:spacing w:val="-1"/>
          <w:sz w:val="20"/>
        </w:rPr>
        <w:t xml:space="preserve"> </w:t>
      </w:r>
      <w:r>
        <w:rPr>
          <w:sz w:val="20"/>
        </w:rPr>
        <w:t>and</w:t>
      </w:r>
      <w:r>
        <w:rPr>
          <w:spacing w:val="-2"/>
          <w:sz w:val="20"/>
        </w:rPr>
        <w:t xml:space="preserve"> </w:t>
      </w:r>
      <w:proofErr w:type="spellStart"/>
      <w:r>
        <w:rPr>
          <w:spacing w:val="-2"/>
          <w:sz w:val="20"/>
        </w:rPr>
        <w:t>WorkManager</w:t>
      </w:r>
      <w:proofErr w:type="spellEnd"/>
      <w:r>
        <w:rPr>
          <w:spacing w:val="-2"/>
          <w:sz w:val="20"/>
        </w:rPr>
        <w:t>:</w:t>
      </w:r>
    </w:p>
    <w:p w14:paraId="68562023" w14:textId="77777777" w:rsidR="003D76C2" w:rsidRDefault="00D51F7C">
      <w:pPr>
        <w:pStyle w:val="BodyText"/>
        <w:spacing w:before="4"/>
        <w:rPr>
          <w:sz w:val="9"/>
        </w:rPr>
      </w:pPr>
      <w:r>
        <w:rPr>
          <w:noProof/>
        </w:rPr>
        <mc:AlternateContent>
          <mc:Choice Requires="wpg">
            <w:drawing>
              <wp:anchor distT="0" distB="0" distL="0" distR="0" simplePos="0" relativeHeight="487776768" behindDoc="1" locked="0" layoutInCell="1" allowOverlap="1" wp14:anchorId="38463617" wp14:editId="7895E0D3">
                <wp:simplePos x="0" y="0"/>
                <wp:positionH relativeFrom="page">
                  <wp:posOffset>662940</wp:posOffset>
                </wp:positionH>
                <wp:positionV relativeFrom="paragraph">
                  <wp:posOffset>95885</wp:posOffset>
                </wp:positionV>
                <wp:extent cx="5074920" cy="930275"/>
                <wp:effectExtent l="0" t="0" r="5080" b="0"/>
                <wp:wrapTopAndBottom/>
                <wp:docPr id="190" name="docshapegroup1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51"/>
                          <a:chExt cx="7992" cy="1465"/>
                        </a:xfrm>
                      </wpg:grpSpPr>
                      <wps:wsp>
                        <wps:cNvPr id="191" name="docshape1369"/>
                        <wps:cNvSpPr>
                          <a:spLocks/>
                        </wps:cNvSpPr>
                        <wps:spPr bwMode="auto">
                          <a:xfrm>
                            <a:off x="1044" y="161"/>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 name="docshape1370"/>
                        <wps:cNvSpPr>
                          <a:spLocks/>
                        </wps:cNvSpPr>
                        <wps:spPr bwMode="auto">
                          <a:xfrm>
                            <a:off x="1044" y="151"/>
                            <a:ext cx="7992" cy="1465"/>
                          </a:xfrm>
                          <a:custGeom>
                            <a:avLst/>
                            <a:gdLst>
                              <a:gd name="T0" fmla="+- 0 9036 1044"/>
                              <a:gd name="T1" fmla="*/ T0 w 7992"/>
                              <a:gd name="T2" fmla="+- 0 1595 151"/>
                              <a:gd name="T3" fmla="*/ 1595 h 1465"/>
                              <a:gd name="T4" fmla="+- 0 1044 1044"/>
                              <a:gd name="T5" fmla="*/ T4 w 7992"/>
                              <a:gd name="T6" fmla="+- 0 1595 151"/>
                              <a:gd name="T7" fmla="*/ 1595 h 1465"/>
                              <a:gd name="T8" fmla="+- 0 1044 1044"/>
                              <a:gd name="T9" fmla="*/ T8 w 7992"/>
                              <a:gd name="T10" fmla="+- 0 1615 151"/>
                              <a:gd name="T11" fmla="*/ 1615 h 1465"/>
                              <a:gd name="T12" fmla="+- 0 9036 1044"/>
                              <a:gd name="T13" fmla="*/ T12 w 7992"/>
                              <a:gd name="T14" fmla="+- 0 1615 151"/>
                              <a:gd name="T15" fmla="*/ 1615 h 1465"/>
                              <a:gd name="T16" fmla="+- 0 9036 1044"/>
                              <a:gd name="T17" fmla="*/ T16 w 7992"/>
                              <a:gd name="T18" fmla="+- 0 1595 151"/>
                              <a:gd name="T19" fmla="*/ 1595 h 1465"/>
                              <a:gd name="T20" fmla="+- 0 9036 1044"/>
                              <a:gd name="T21" fmla="*/ T20 w 7992"/>
                              <a:gd name="T22" fmla="+- 0 151 151"/>
                              <a:gd name="T23" fmla="*/ 151 h 1465"/>
                              <a:gd name="T24" fmla="+- 0 1044 1044"/>
                              <a:gd name="T25" fmla="*/ T24 w 7992"/>
                              <a:gd name="T26" fmla="+- 0 151 151"/>
                              <a:gd name="T27" fmla="*/ 151 h 1465"/>
                              <a:gd name="T28" fmla="+- 0 1044 1044"/>
                              <a:gd name="T29" fmla="*/ T28 w 7992"/>
                              <a:gd name="T30" fmla="+- 0 171 151"/>
                              <a:gd name="T31" fmla="*/ 171 h 1465"/>
                              <a:gd name="T32" fmla="+- 0 9036 1044"/>
                              <a:gd name="T33" fmla="*/ T32 w 7992"/>
                              <a:gd name="T34" fmla="+- 0 171 151"/>
                              <a:gd name="T35" fmla="*/ 171 h 1465"/>
                              <a:gd name="T36" fmla="+- 0 9036 1044"/>
                              <a:gd name="T37" fmla="*/ T36 w 7992"/>
                              <a:gd name="T38" fmla="+- 0 151 151"/>
                              <a:gd name="T39" fmla="*/ 151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docshape1371"/>
                        <wps:cNvSpPr txBox="1">
                          <a:spLocks/>
                        </wps:cNvSpPr>
                        <wps:spPr bwMode="auto">
                          <a:xfrm>
                            <a:off x="1044" y="171"/>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5C850" w14:textId="77777777" w:rsidR="003D76C2" w:rsidRDefault="00000000">
                              <w:pPr>
                                <w:spacing w:before="40" w:line="328" w:lineRule="auto"/>
                                <w:ind w:left="453" w:right="2244"/>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'androidx.room:room-runtime:2.2.5' implementation 'androidx.room:room-ktx:2.2.5' </w:t>
                              </w:r>
                              <w:proofErr w:type="spellStart"/>
                              <w:r>
                                <w:rPr>
                                  <w:rFonts w:ascii="Courier New"/>
                                  <w:sz w:val="18"/>
                                </w:rPr>
                                <w:t>kapt</w:t>
                              </w:r>
                              <w:proofErr w:type="spellEnd"/>
                              <w:r>
                                <w:rPr>
                                  <w:rFonts w:ascii="Courier New"/>
                                  <w:sz w:val="18"/>
                                </w:rPr>
                                <w:t xml:space="preserve"> 'androidx.room:room-compiler:2.2.5'</w:t>
                              </w:r>
                            </w:p>
                            <w:p w14:paraId="7A52552A" w14:textId="77777777" w:rsidR="003D76C2" w:rsidRDefault="003D76C2">
                              <w:pPr>
                                <w:spacing w:before="10"/>
                                <w:rPr>
                                  <w:rFonts w:ascii="Courier New"/>
                                  <w:sz w:val="24"/>
                                </w:rPr>
                              </w:pPr>
                            </w:p>
                            <w:p w14:paraId="439A1DA0" w14:textId="77777777" w:rsidR="003D76C2" w:rsidRDefault="00000000">
                              <w:pPr>
                                <w:ind w:left="453"/>
                                <w:rPr>
                                  <w:rFonts w:ascii="Courier New"/>
                                  <w:sz w:val="18"/>
                                </w:rPr>
                              </w:pPr>
                              <w:r>
                                <w:rPr>
                                  <w:rFonts w:ascii="Courier New"/>
                                  <w:spacing w:val="-2"/>
                                  <w:sz w:val="18"/>
                                </w:rPr>
                                <w:t>implementation</w:t>
                              </w:r>
                              <w:r>
                                <w:rPr>
                                  <w:rFonts w:ascii="Courier New"/>
                                  <w:spacing w:val="34"/>
                                  <w:sz w:val="18"/>
                                </w:rPr>
                                <w:t xml:space="preserve"> </w:t>
                              </w:r>
                              <w:r>
                                <w:rPr>
                                  <w:rFonts w:ascii="Courier New"/>
                                  <w:spacing w:val="-2"/>
                                  <w:sz w:val="18"/>
                                </w:rPr>
                                <w:t>'androidx.work:work-runtime:2.4.0'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463617" id="docshapegroup1368" o:spid="_x0000_s2252" style="position:absolute;margin-left:52.2pt;margin-top:7.55pt;width:399.6pt;height:73.25pt;z-index:-15539712;mso-wrap-distance-left:0;mso-wrap-distance-right:0;mso-position-horizontal-relative:page;mso-position-vertical-relative:text" coordorigin="1044,151"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">
                <v:rect id="docshape1369" o:spid="_x0000_s2253" style="position:absolute;left:1044;top:161;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" fillcolor="#f6f6f6" stroked="f">
                  <v:path arrowok="t"/>
                </v:rect>
                <v:shape id="docshape1370" o:spid="_x0000_s2254" style="position:absolute;left:1044;top:151;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" path="m7992,1444l,1444r,20l7992,1464r,-20xm7992,l,,,20r7992,l7992,xe" fillcolor="#dadada" stroked="f">
                  <v:path arrowok="t" o:connecttype="custom" o:connectlocs="7992,1595;0,1595;0,1615;7992,1615;7992,1595;7992,151;0,151;0,171;7992,171;7992,151" o:connectangles="0,0,0,0,0,0,0,0,0,0"/>
                </v:shape>
                <v:shape id="docshape1371" o:spid="_x0000_s2255" type="#_x0000_t202" style="position:absolute;left:1044;top:171;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" filled="f" stroked="f">
                  <v:path arrowok="t"/>
                  <v:textbox inset="0,0,0,0">
                    <w:txbxContent>
                      <w:p w14:paraId="1035C850" w14:textId="77777777" w:rsidR="003D76C2" w:rsidRDefault="00000000">
                        <w:pPr>
                          <w:spacing w:before="40" w:line="328" w:lineRule="auto"/>
                          <w:ind w:left="453" w:right="2244"/>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'androidx.room:room-runtime:2.2.5' implementation 'androidx.room:room-ktx:2.2.5' </w:t>
                        </w:r>
                        <w:proofErr w:type="spellStart"/>
                        <w:r>
                          <w:rPr>
                            <w:rFonts w:ascii="Courier New"/>
                            <w:sz w:val="18"/>
                          </w:rPr>
                          <w:t>kapt</w:t>
                        </w:r>
                        <w:proofErr w:type="spellEnd"/>
                        <w:r>
                          <w:rPr>
                            <w:rFonts w:ascii="Courier New"/>
                            <w:sz w:val="18"/>
                          </w:rPr>
                          <w:t xml:space="preserve"> 'androidx.room:room-compiler:2.2.5'</w:t>
                        </w:r>
                      </w:p>
                      <w:p w14:paraId="7A52552A" w14:textId="77777777" w:rsidR="003D76C2" w:rsidRDefault="003D76C2">
                        <w:pPr>
                          <w:spacing w:before="10"/>
                          <w:rPr>
                            <w:rFonts w:ascii="Courier New"/>
                            <w:sz w:val="24"/>
                          </w:rPr>
                        </w:pPr>
                      </w:p>
                      <w:p w14:paraId="439A1DA0" w14:textId="77777777" w:rsidR="003D76C2" w:rsidRDefault="00000000">
                        <w:pPr>
                          <w:ind w:left="453"/>
                          <w:rPr>
                            <w:rFonts w:ascii="Courier New"/>
                            <w:sz w:val="18"/>
                          </w:rPr>
                        </w:pPr>
                        <w:r>
                          <w:rPr>
                            <w:rFonts w:ascii="Courier New"/>
                            <w:spacing w:val="-2"/>
                            <w:sz w:val="18"/>
                          </w:rPr>
                          <w:t>implementation</w:t>
                        </w:r>
                        <w:r>
                          <w:rPr>
                            <w:rFonts w:ascii="Courier New"/>
                            <w:spacing w:val="34"/>
                            <w:sz w:val="18"/>
                          </w:rPr>
                          <w:t xml:space="preserve"> </w:t>
                        </w:r>
                        <w:r>
                          <w:rPr>
                            <w:rFonts w:ascii="Courier New"/>
                            <w:spacing w:val="-2"/>
                            <w:sz w:val="18"/>
                          </w:rPr>
                          <w:t>'androidx.work:work-runtime:2.4.0'</w:t>
                        </w:r>
                      </w:p>
                    </w:txbxContent>
                  </v:textbox>
                </v:shape>
                <w10:wrap type="topAndBottom" anchorx="page"/>
              </v:group>
            </w:pict>
          </mc:Fallback>
        </mc:AlternateContent>
      </w:r>
    </w:p>
    <w:p w14:paraId="4B1BC0DF" w14:textId="77777777" w:rsidR="003D76C2" w:rsidRDefault="00000000">
      <w:pPr>
        <w:pStyle w:val="BodyText"/>
        <w:spacing w:before="72"/>
        <w:ind w:left="554"/>
      </w:pPr>
      <w:r>
        <w:t>This</w:t>
      </w:r>
      <w:r>
        <w:rPr>
          <w:spacing w:val="-3"/>
        </w:rPr>
        <w:t xml:space="preserve"> </w:t>
      </w:r>
      <w:r>
        <w:t>will</w:t>
      </w:r>
      <w:r>
        <w:rPr>
          <w:spacing w:val="-1"/>
        </w:rPr>
        <w:t xml:space="preserve"> </w:t>
      </w:r>
      <w:r>
        <w:t>allow</w:t>
      </w:r>
      <w:r>
        <w:rPr>
          <w:spacing w:val="-2"/>
        </w:rPr>
        <w:t xml:space="preserve"> </w:t>
      </w:r>
      <w:r>
        <w:t>you</w:t>
      </w:r>
      <w:r>
        <w:rPr>
          <w:spacing w:val="-1"/>
        </w:rPr>
        <w:t xml:space="preserve"> </w:t>
      </w:r>
      <w:r>
        <w:t>to</w:t>
      </w:r>
      <w:r>
        <w:rPr>
          <w:spacing w:val="-1"/>
        </w:rPr>
        <w:t xml:space="preserve"> </w:t>
      </w:r>
      <w:r>
        <w:t>use</w:t>
      </w:r>
      <w:r>
        <w:rPr>
          <w:spacing w:val="-2"/>
        </w:rPr>
        <w:t xml:space="preserve"> </w:t>
      </w:r>
      <w:r>
        <w:t>Room</w:t>
      </w:r>
      <w:r>
        <w:rPr>
          <w:spacing w:val="-2"/>
        </w:rPr>
        <w:t xml:space="preserve"> </w:t>
      </w:r>
      <w:r>
        <w:t>and</w:t>
      </w:r>
      <w:r>
        <w:rPr>
          <w:spacing w:val="-2"/>
        </w:rPr>
        <w:t xml:space="preserve"> </w:t>
      </w:r>
      <w:proofErr w:type="spellStart"/>
      <w:r>
        <w:t>WorkManager</w:t>
      </w:r>
      <w:proofErr w:type="spellEnd"/>
      <w:r>
        <w:rPr>
          <w:spacing w:val="-1"/>
        </w:rPr>
        <w:t xml:space="preserve"> </w:t>
      </w:r>
      <w:r>
        <w:t>in</w:t>
      </w:r>
      <w:r>
        <w:rPr>
          <w:spacing w:val="-1"/>
        </w:rPr>
        <w:t xml:space="preserve"> </w:t>
      </w:r>
      <w:r>
        <w:t>your</w:t>
      </w:r>
      <w:r>
        <w:rPr>
          <w:spacing w:val="-1"/>
        </w:rPr>
        <w:t xml:space="preserve"> </w:t>
      </w:r>
      <w:r>
        <w:rPr>
          <w:spacing w:val="-2"/>
        </w:rPr>
        <w:t>project.</w:t>
      </w:r>
    </w:p>
    <w:p w14:paraId="02C302E8" w14:textId="77777777" w:rsidR="003D76C2" w:rsidRDefault="00000000">
      <w:pPr>
        <w:pStyle w:val="ListParagraph"/>
        <w:numPr>
          <w:ilvl w:val="0"/>
          <w:numId w:val="1"/>
        </w:numPr>
        <w:tabs>
          <w:tab w:val="left" w:pos="554"/>
        </w:tabs>
        <w:spacing w:before="148"/>
        <w:ind w:right="1060"/>
        <w:jc w:val="left"/>
        <w:rPr>
          <w:sz w:val="20"/>
        </w:rPr>
      </w:pPr>
      <w:r>
        <w:rPr>
          <w:sz w:val="20"/>
        </w:rPr>
        <w:t>Create</w:t>
      </w:r>
      <w:r>
        <w:rPr>
          <w:spacing w:val="-8"/>
          <w:sz w:val="20"/>
        </w:rPr>
        <w:t xml:space="preserve"> </w:t>
      </w:r>
      <w:r>
        <w:rPr>
          <w:sz w:val="20"/>
        </w:rPr>
        <w:t>a</w:t>
      </w:r>
      <w:r>
        <w:rPr>
          <w:spacing w:val="-5"/>
          <w:sz w:val="20"/>
        </w:rPr>
        <w:t xml:space="preserve"> </w:t>
      </w:r>
      <w:proofErr w:type="spellStart"/>
      <w:r>
        <w:rPr>
          <w:rFonts w:ascii="Courier New"/>
          <w:b/>
        </w:rPr>
        <w:t>RecyclerViewBinding</w:t>
      </w:r>
      <w:proofErr w:type="spellEnd"/>
      <w:r>
        <w:rPr>
          <w:rFonts w:ascii="Courier New"/>
          <w:b/>
          <w:spacing w:val="-80"/>
        </w:rPr>
        <w:t xml:space="preserve"> </w:t>
      </w:r>
      <w:r>
        <w:rPr>
          <w:sz w:val="20"/>
        </w:rPr>
        <w:t>class</w:t>
      </w:r>
      <w:r>
        <w:rPr>
          <w:spacing w:val="-4"/>
          <w:sz w:val="20"/>
        </w:rPr>
        <w:t xml:space="preserve"> </w:t>
      </w:r>
      <w:r>
        <w:rPr>
          <w:sz w:val="20"/>
        </w:rPr>
        <w:t>that</w:t>
      </w:r>
      <w:r>
        <w:rPr>
          <w:spacing w:val="-4"/>
          <w:sz w:val="20"/>
        </w:rPr>
        <w:t xml:space="preserve"> </w:t>
      </w:r>
      <w:r>
        <w:rPr>
          <w:sz w:val="20"/>
        </w:rPr>
        <w:t>contains</w:t>
      </w:r>
      <w:r>
        <w:rPr>
          <w:spacing w:val="-4"/>
          <w:sz w:val="20"/>
        </w:rPr>
        <w:t xml:space="preserve"> </w:t>
      </w:r>
      <w:r>
        <w:rPr>
          <w:sz w:val="20"/>
        </w:rPr>
        <w:t>the</w:t>
      </w:r>
      <w:r>
        <w:rPr>
          <w:spacing w:val="-4"/>
          <w:sz w:val="20"/>
        </w:rPr>
        <w:t xml:space="preserve"> </w:t>
      </w:r>
      <w:r>
        <w:rPr>
          <w:sz w:val="20"/>
        </w:rPr>
        <w:t>binding</w:t>
      </w:r>
      <w:r>
        <w:rPr>
          <w:spacing w:val="-4"/>
          <w:sz w:val="20"/>
        </w:rPr>
        <w:t xml:space="preserve"> </w:t>
      </w:r>
      <w:r>
        <w:rPr>
          <w:sz w:val="20"/>
        </w:rPr>
        <w:t>adapter</w:t>
      </w:r>
      <w:r>
        <w:rPr>
          <w:spacing w:val="-5"/>
          <w:sz w:val="20"/>
        </w:rPr>
        <w:t xml:space="preserve"> </w:t>
      </w:r>
      <w:r>
        <w:rPr>
          <w:sz w:val="20"/>
        </w:rPr>
        <w:t xml:space="preserve">for the </w:t>
      </w:r>
      <w:proofErr w:type="spellStart"/>
      <w:r>
        <w:rPr>
          <w:rFonts w:ascii="Courier New"/>
          <w:b/>
        </w:rPr>
        <w:t>RecyclerView</w:t>
      </w:r>
      <w:proofErr w:type="spellEnd"/>
      <w:r>
        <w:rPr>
          <w:rFonts w:ascii="Courier New"/>
          <w:b/>
          <w:spacing w:val="-49"/>
        </w:rPr>
        <w:t xml:space="preserve"> </w:t>
      </w:r>
      <w:r>
        <w:rPr>
          <w:sz w:val="20"/>
        </w:rPr>
        <w:t>list:</w:t>
      </w:r>
    </w:p>
    <w:p w14:paraId="0E53343C" w14:textId="77777777" w:rsidR="003D76C2" w:rsidRDefault="00D51F7C">
      <w:pPr>
        <w:pStyle w:val="BodyText"/>
        <w:spacing w:before="10"/>
        <w:rPr>
          <w:sz w:val="8"/>
        </w:rPr>
      </w:pPr>
      <w:r>
        <w:rPr>
          <w:noProof/>
        </w:rPr>
        <mc:AlternateContent>
          <mc:Choice Requires="wpg">
            <w:drawing>
              <wp:anchor distT="0" distB="0" distL="0" distR="0" simplePos="0" relativeHeight="487777280" behindDoc="1" locked="0" layoutInCell="1" allowOverlap="1" wp14:anchorId="28DF0201" wp14:editId="0E5CA3E1">
                <wp:simplePos x="0" y="0"/>
                <wp:positionH relativeFrom="page">
                  <wp:posOffset>662940</wp:posOffset>
                </wp:positionH>
                <wp:positionV relativeFrom="paragraph">
                  <wp:posOffset>90805</wp:posOffset>
                </wp:positionV>
                <wp:extent cx="5074920" cy="930275"/>
                <wp:effectExtent l="0" t="0" r="5080" b="0"/>
                <wp:wrapTopAndBottom/>
                <wp:docPr id="186" name="docshapegroup1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3"/>
                          <a:chExt cx="7992" cy="1465"/>
                        </a:xfrm>
                      </wpg:grpSpPr>
                      <wps:wsp>
                        <wps:cNvPr id="187" name="docshape1373"/>
                        <wps:cNvSpPr>
                          <a:spLocks/>
                        </wps:cNvSpPr>
                        <wps:spPr bwMode="auto">
                          <a:xfrm>
                            <a:off x="1044" y="152"/>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docshape1374"/>
                        <wps:cNvSpPr>
                          <a:spLocks/>
                        </wps:cNvSpPr>
                        <wps:spPr bwMode="auto">
                          <a:xfrm>
                            <a:off x="1044" y="142"/>
                            <a:ext cx="7992" cy="1465"/>
                          </a:xfrm>
                          <a:custGeom>
                            <a:avLst/>
                            <a:gdLst>
                              <a:gd name="T0" fmla="+- 0 9036 1044"/>
                              <a:gd name="T1" fmla="*/ T0 w 7992"/>
                              <a:gd name="T2" fmla="+- 0 1587 143"/>
                              <a:gd name="T3" fmla="*/ 1587 h 1465"/>
                              <a:gd name="T4" fmla="+- 0 1044 1044"/>
                              <a:gd name="T5" fmla="*/ T4 w 7992"/>
                              <a:gd name="T6" fmla="+- 0 1587 143"/>
                              <a:gd name="T7" fmla="*/ 1587 h 1465"/>
                              <a:gd name="T8" fmla="+- 0 1044 1044"/>
                              <a:gd name="T9" fmla="*/ T8 w 7992"/>
                              <a:gd name="T10" fmla="+- 0 1607 143"/>
                              <a:gd name="T11" fmla="*/ 1607 h 1465"/>
                              <a:gd name="T12" fmla="+- 0 9036 1044"/>
                              <a:gd name="T13" fmla="*/ T12 w 7992"/>
                              <a:gd name="T14" fmla="+- 0 1607 143"/>
                              <a:gd name="T15" fmla="*/ 1607 h 1465"/>
                              <a:gd name="T16" fmla="+- 0 9036 1044"/>
                              <a:gd name="T17" fmla="*/ T16 w 7992"/>
                              <a:gd name="T18" fmla="+- 0 1587 143"/>
                              <a:gd name="T19" fmla="*/ 1587 h 1465"/>
                              <a:gd name="T20" fmla="+- 0 9036 1044"/>
                              <a:gd name="T21" fmla="*/ T20 w 7992"/>
                              <a:gd name="T22" fmla="+- 0 143 143"/>
                              <a:gd name="T23" fmla="*/ 143 h 1465"/>
                              <a:gd name="T24" fmla="+- 0 1044 1044"/>
                              <a:gd name="T25" fmla="*/ T24 w 7992"/>
                              <a:gd name="T26" fmla="+- 0 143 143"/>
                              <a:gd name="T27" fmla="*/ 143 h 1465"/>
                              <a:gd name="T28" fmla="+- 0 1044 1044"/>
                              <a:gd name="T29" fmla="*/ T28 w 7992"/>
                              <a:gd name="T30" fmla="+- 0 163 143"/>
                              <a:gd name="T31" fmla="*/ 163 h 1465"/>
                              <a:gd name="T32" fmla="+- 0 9036 1044"/>
                              <a:gd name="T33" fmla="*/ T32 w 7992"/>
                              <a:gd name="T34" fmla="+- 0 163 143"/>
                              <a:gd name="T35" fmla="*/ 163 h 1465"/>
                              <a:gd name="T36" fmla="+- 0 9036 1044"/>
                              <a:gd name="T37" fmla="*/ T36 w 7992"/>
                              <a:gd name="T38" fmla="+- 0 143 143"/>
                              <a:gd name="T39" fmla="*/ 143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docshape1375"/>
                        <wps:cNvSpPr txBox="1">
                          <a:spLocks/>
                        </wps:cNvSpPr>
                        <wps:spPr bwMode="auto">
                          <a:xfrm>
                            <a:off x="1044" y="162"/>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B8D0A" w14:textId="77777777" w:rsidR="003D76C2" w:rsidRDefault="00000000">
                              <w:pPr>
                                <w:spacing w:before="40"/>
                                <w:ind w:left="453"/>
                                <w:rPr>
                                  <w:rFonts w:ascii="Courier New"/>
                                  <w:sz w:val="18"/>
                                </w:rPr>
                              </w:pPr>
                              <w:r>
                                <w:rPr>
                                  <w:rFonts w:ascii="Courier New"/>
                                  <w:spacing w:val="-2"/>
                                  <w:sz w:val="18"/>
                                </w:rPr>
                                <w:t>@BindingAdapter("list")</w:t>
                              </w:r>
                            </w:p>
                            <w:p w14:paraId="296EABA6" w14:textId="77777777" w:rsidR="003D76C2" w:rsidRDefault="00000000">
                              <w:pPr>
                                <w:spacing w:before="76" w:line="328" w:lineRule="auto"/>
                                <w:ind w:left="885" w:right="840" w:hanging="432"/>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bindTVShows</w:t>
                              </w:r>
                              <w:proofErr w:type="spellEnd"/>
                              <w:r>
                                <w:rPr>
                                  <w:rFonts w:ascii="Courier New"/>
                                  <w:sz w:val="18"/>
                                </w:rPr>
                                <w:t>(view:</w:t>
                              </w:r>
                              <w:r>
                                <w:rPr>
                                  <w:rFonts w:ascii="Courier New"/>
                                  <w:spacing w:val="-8"/>
                                  <w:sz w:val="18"/>
                                </w:rPr>
                                <w:t xml:space="preserve"> </w:t>
                              </w:r>
                              <w:proofErr w:type="spellStart"/>
                              <w:r>
                                <w:rPr>
                                  <w:rFonts w:ascii="Courier New"/>
                                  <w:sz w:val="18"/>
                                </w:rPr>
                                <w:t>RecyclerView</w:t>
                              </w:r>
                              <w:proofErr w:type="spellEnd"/>
                              <w:r>
                                <w:rPr>
                                  <w:rFonts w:ascii="Courier New"/>
                                  <w:sz w:val="18"/>
                                </w:rPr>
                                <w:t>,</w:t>
                              </w:r>
                              <w:r>
                                <w:rPr>
                                  <w:rFonts w:ascii="Courier New"/>
                                  <w:spacing w:val="-8"/>
                                  <w:sz w:val="18"/>
                                </w:rPr>
                                <w:t xml:space="preserve"> </w:t>
                              </w:r>
                              <w:proofErr w:type="spellStart"/>
                              <w:r>
                                <w:rPr>
                                  <w:rFonts w:ascii="Courier New"/>
                                  <w:sz w:val="18"/>
                                </w:rPr>
                                <w:t>tvShows</w:t>
                              </w:r>
                              <w:proofErr w:type="spellEnd"/>
                              <w:r>
                                <w:rPr>
                                  <w:rFonts w:ascii="Courier New"/>
                                  <w:sz w:val="18"/>
                                </w:rPr>
                                <w:t>:</w:t>
                              </w:r>
                              <w:r>
                                <w:rPr>
                                  <w:rFonts w:ascii="Courier New"/>
                                  <w:spacing w:val="-8"/>
                                  <w:sz w:val="18"/>
                                </w:rPr>
                                <w:t xml:space="preserve"> </w:t>
                              </w:r>
                              <w:r>
                                <w:rPr>
                                  <w:rFonts w:ascii="Courier New"/>
                                  <w:sz w:val="18"/>
                                </w:rPr>
                                <w:t>List&lt;</w:t>
                              </w:r>
                              <w:proofErr w:type="spellStart"/>
                              <w:r>
                                <w:rPr>
                                  <w:rFonts w:ascii="Courier New"/>
                                  <w:sz w:val="18"/>
                                </w:rPr>
                                <w:t>TVShow</w:t>
                              </w:r>
                              <w:proofErr w:type="spellEnd"/>
                              <w:r>
                                <w:rPr>
                                  <w:rFonts w:ascii="Courier New"/>
                                  <w:sz w:val="18"/>
                                </w:rPr>
                                <w:t>&gt;?)</w:t>
                              </w:r>
                              <w:r>
                                <w:rPr>
                                  <w:rFonts w:ascii="Courier New"/>
                                  <w:spacing w:val="-8"/>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adapter = </w:t>
                              </w:r>
                              <w:proofErr w:type="spellStart"/>
                              <w:r>
                                <w:rPr>
                                  <w:rFonts w:ascii="Courier New"/>
                                  <w:sz w:val="18"/>
                                </w:rPr>
                                <w:t>view.adapter</w:t>
                              </w:r>
                              <w:proofErr w:type="spellEnd"/>
                              <w:r>
                                <w:rPr>
                                  <w:rFonts w:ascii="Courier New"/>
                                  <w:sz w:val="18"/>
                                </w:rPr>
                                <w:t xml:space="preserve"> as </w:t>
                              </w:r>
                              <w:proofErr w:type="spellStart"/>
                              <w:r>
                                <w:rPr>
                                  <w:rFonts w:ascii="Courier New"/>
                                  <w:sz w:val="18"/>
                                </w:rPr>
                                <w:t>TVShowAdapter</w:t>
                              </w:r>
                              <w:proofErr w:type="spellEnd"/>
                              <w:r>
                                <w:rPr>
                                  <w:rFonts w:ascii="Courier New"/>
                                  <w:sz w:val="18"/>
                                </w:rPr>
                                <w:t xml:space="preserve"> </w:t>
                              </w:r>
                              <w:proofErr w:type="spellStart"/>
                              <w:r>
                                <w:rPr>
                                  <w:rFonts w:ascii="Courier New"/>
                                  <w:sz w:val="18"/>
                                </w:rPr>
                                <w:t>adapter.addTVShows</w:t>
                              </w:r>
                              <w:proofErr w:type="spellEnd"/>
                              <w:r>
                                <w:rPr>
                                  <w:rFonts w:ascii="Courier New"/>
                                  <w:sz w:val="18"/>
                                </w:rPr>
                                <w:t>(</w:t>
                              </w:r>
                              <w:proofErr w:type="spellStart"/>
                              <w:r>
                                <w:rPr>
                                  <w:rFonts w:ascii="Courier New"/>
                                  <w:sz w:val="18"/>
                                </w:rPr>
                                <w:t>tvShows</w:t>
                              </w:r>
                              <w:proofErr w:type="spellEnd"/>
                              <w:r>
                                <w:rPr>
                                  <w:rFonts w:ascii="Courier New"/>
                                  <w:sz w:val="18"/>
                                </w:rPr>
                                <w:t xml:space="preserve"> ?: </w:t>
                              </w:r>
                              <w:proofErr w:type="spellStart"/>
                              <w:r>
                                <w:rPr>
                                  <w:rFonts w:ascii="Courier New"/>
                                  <w:sz w:val="18"/>
                                </w:rPr>
                                <w:t>emptyList</w:t>
                              </w:r>
                              <w:proofErr w:type="spellEnd"/>
                              <w:r>
                                <w:rPr>
                                  <w:rFonts w:ascii="Courier New"/>
                                  <w:sz w:val="18"/>
                                </w:rPr>
                                <w:t>())</w:t>
                              </w:r>
                            </w:p>
                            <w:p w14:paraId="15BBD241" w14:textId="77777777" w:rsidR="003D76C2" w:rsidRDefault="00000000">
                              <w:pPr>
                                <w:spacing w:before="2"/>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DF0201" id="docshapegroup1372" o:spid="_x0000_s2256" style="position:absolute;margin-left:52.2pt;margin-top:7.15pt;width:399.6pt;height:73.25pt;z-index:-15539200;mso-wrap-distance-left:0;mso-wrap-distance-right:0;mso-position-horizontal-relative:page;mso-position-vertical-relative:text" coordorigin="1044,143"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">
                <v:rect id="docshape1373" o:spid="_x0000_s2257" style="position:absolute;left:1044;top:152;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" fillcolor="#f6f6f6" stroked="f">
                  <v:path arrowok="t"/>
                </v:rect>
                <v:shape id="docshape1374" o:spid="_x0000_s2258" style="position:absolute;left:1044;top:142;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" path="m7992,1444l,1444r,20l7992,1464r,-20xm7992,l,,,20r7992,l7992,xe" fillcolor="#dadada" stroked="f">
                  <v:path arrowok="t" o:connecttype="custom" o:connectlocs="7992,1587;0,1587;0,1607;7992,1607;7992,1587;7992,143;0,143;0,163;7992,163;7992,143" o:connectangles="0,0,0,0,0,0,0,0,0,0"/>
                </v:shape>
                <v:shape id="docshape1375" o:spid="_x0000_s2259" type="#_x0000_t202" style="position:absolute;left:1044;top:162;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" filled="f" stroked="f">
                  <v:path arrowok="t"/>
                  <v:textbox inset="0,0,0,0">
                    <w:txbxContent>
                      <w:p w14:paraId="6C4B8D0A" w14:textId="77777777" w:rsidR="003D76C2" w:rsidRDefault="00000000">
                        <w:pPr>
                          <w:spacing w:before="40"/>
                          <w:ind w:left="453"/>
                          <w:rPr>
                            <w:rFonts w:ascii="Courier New"/>
                            <w:sz w:val="18"/>
                          </w:rPr>
                        </w:pPr>
                        <w:r>
                          <w:rPr>
                            <w:rFonts w:ascii="Courier New"/>
                            <w:spacing w:val="-2"/>
                            <w:sz w:val="18"/>
                          </w:rPr>
                          <w:t>@BindingAdapter("list")</w:t>
                        </w:r>
                      </w:p>
                      <w:p w14:paraId="296EABA6" w14:textId="77777777" w:rsidR="003D76C2" w:rsidRDefault="00000000">
                        <w:pPr>
                          <w:spacing w:before="76" w:line="328" w:lineRule="auto"/>
                          <w:ind w:left="885" w:right="840" w:hanging="432"/>
                          <w:rPr>
                            <w:rFonts w:ascii="Courier New"/>
                            <w:sz w:val="18"/>
                          </w:rPr>
                        </w:pPr>
                        <w:r>
                          <w:rPr>
                            <w:rFonts w:ascii="Courier New"/>
                            <w:sz w:val="18"/>
                          </w:rPr>
                          <w:t>fun</w:t>
                        </w:r>
                        <w:r>
                          <w:rPr>
                            <w:rFonts w:ascii="Courier New"/>
                            <w:spacing w:val="-8"/>
                            <w:sz w:val="18"/>
                          </w:rPr>
                          <w:t xml:space="preserve"> </w:t>
                        </w:r>
                        <w:proofErr w:type="spellStart"/>
                        <w:r>
                          <w:rPr>
                            <w:rFonts w:ascii="Courier New"/>
                            <w:sz w:val="18"/>
                          </w:rPr>
                          <w:t>bindTVShows</w:t>
                        </w:r>
                        <w:proofErr w:type="spellEnd"/>
                        <w:r>
                          <w:rPr>
                            <w:rFonts w:ascii="Courier New"/>
                            <w:sz w:val="18"/>
                          </w:rPr>
                          <w:t>(view:</w:t>
                        </w:r>
                        <w:r>
                          <w:rPr>
                            <w:rFonts w:ascii="Courier New"/>
                            <w:spacing w:val="-8"/>
                            <w:sz w:val="18"/>
                          </w:rPr>
                          <w:t xml:space="preserve"> </w:t>
                        </w:r>
                        <w:proofErr w:type="spellStart"/>
                        <w:r>
                          <w:rPr>
                            <w:rFonts w:ascii="Courier New"/>
                            <w:sz w:val="18"/>
                          </w:rPr>
                          <w:t>RecyclerView</w:t>
                        </w:r>
                        <w:proofErr w:type="spellEnd"/>
                        <w:r>
                          <w:rPr>
                            <w:rFonts w:ascii="Courier New"/>
                            <w:sz w:val="18"/>
                          </w:rPr>
                          <w:t>,</w:t>
                        </w:r>
                        <w:r>
                          <w:rPr>
                            <w:rFonts w:ascii="Courier New"/>
                            <w:spacing w:val="-8"/>
                            <w:sz w:val="18"/>
                          </w:rPr>
                          <w:t xml:space="preserve"> </w:t>
                        </w:r>
                        <w:proofErr w:type="spellStart"/>
                        <w:r>
                          <w:rPr>
                            <w:rFonts w:ascii="Courier New"/>
                            <w:sz w:val="18"/>
                          </w:rPr>
                          <w:t>tvShows</w:t>
                        </w:r>
                        <w:proofErr w:type="spellEnd"/>
                        <w:r>
                          <w:rPr>
                            <w:rFonts w:ascii="Courier New"/>
                            <w:sz w:val="18"/>
                          </w:rPr>
                          <w:t>:</w:t>
                        </w:r>
                        <w:r>
                          <w:rPr>
                            <w:rFonts w:ascii="Courier New"/>
                            <w:spacing w:val="-8"/>
                            <w:sz w:val="18"/>
                          </w:rPr>
                          <w:t xml:space="preserve"> </w:t>
                        </w:r>
                        <w:r>
                          <w:rPr>
                            <w:rFonts w:ascii="Courier New"/>
                            <w:sz w:val="18"/>
                          </w:rPr>
                          <w:t>List&lt;</w:t>
                        </w:r>
                        <w:proofErr w:type="spellStart"/>
                        <w:r>
                          <w:rPr>
                            <w:rFonts w:ascii="Courier New"/>
                            <w:sz w:val="18"/>
                          </w:rPr>
                          <w:t>TVShow</w:t>
                        </w:r>
                        <w:proofErr w:type="spellEnd"/>
                        <w:r>
                          <w:rPr>
                            <w:rFonts w:ascii="Courier New"/>
                            <w:sz w:val="18"/>
                          </w:rPr>
                          <w:t>&gt;?)</w:t>
                        </w:r>
                        <w:r>
                          <w:rPr>
                            <w:rFonts w:ascii="Courier New"/>
                            <w:spacing w:val="-8"/>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adapter = </w:t>
                        </w:r>
                        <w:proofErr w:type="spellStart"/>
                        <w:r>
                          <w:rPr>
                            <w:rFonts w:ascii="Courier New"/>
                            <w:sz w:val="18"/>
                          </w:rPr>
                          <w:t>view.adapter</w:t>
                        </w:r>
                        <w:proofErr w:type="spellEnd"/>
                        <w:r>
                          <w:rPr>
                            <w:rFonts w:ascii="Courier New"/>
                            <w:sz w:val="18"/>
                          </w:rPr>
                          <w:t xml:space="preserve"> as </w:t>
                        </w:r>
                        <w:proofErr w:type="spellStart"/>
                        <w:r>
                          <w:rPr>
                            <w:rFonts w:ascii="Courier New"/>
                            <w:sz w:val="18"/>
                          </w:rPr>
                          <w:t>TVShowAdapter</w:t>
                        </w:r>
                        <w:proofErr w:type="spellEnd"/>
                        <w:r>
                          <w:rPr>
                            <w:rFonts w:ascii="Courier New"/>
                            <w:sz w:val="18"/>
                          </w:rPr>
                          <w:t xml:space="preserve"> </w:t>
                        </w:r>
                        <w:proofErr w:type="spellStart"/>
                        <w:r>
                          <w:rPr>
                            <w:rFonts w:ascii="Courier New"/>
                            <w:sz w:val="18"/>
                          </w:rPr>
                          <w:t>adapter.addTVShows</w:t>
                        </w:r>
                        <w:proofErr w:type="spellEnd"/>
                        <w:r>
                          <w:rPr>
                            <w:rFonts w:ascii="Courier New"/>
                            <w:sz w:val="18"/>
                          </w:rPr>
                          <w:t>(</w:t>
                        </w:r>
                        <w:proofErr w:type="spellStart"/>
                        <w:r>
                          <w:rPr>
                            <w:rFonts w:ascii="Courier New"/>
                            <w:sz w:val="18"/>
                          </w:rPr>
                          <w:t>tvShows</w:t>
                        </w:r>
                        <w:proofErr w:type="spellEnd"/>
                        <w:r>
                          <w:rPr>
                            <w:rFonts w:ascii="Courier New"/>
                            <w:sz w:val="18"/>
                          </w:rPr>
                          <w:t xml:space="preserve"> ?: </w:t>
                        </w:r>
                        <w:proofErr w:type="spellStart"/>
                        <w:r>
                          <w:rPr>
                            <w:rFonts w:ascii="Courier New"/>
                            <w:sz w:val="18"/>
                          </w:rPr>
                          <w:t>emptyList</w:t>
                        </w:r>
                        <w:proofErr w:type="spellEnd"/>
                        <w:r>
                          <w:rPr>
                            <w:rFonts w:ascii="Courier New"/>
                            <w:sz w:val="18"/>
                          </w:rPr>
                          <w:t>())</w:t>
                        </w:r>
                      </w:p>
                      <w:p w14:paraId="15BBD241" w14:textId="77777777" w:rsidR="003D76C2" w:rsidRDefault="00000000">
                        <w:pPr>
                          <w:spacing w:before="2"/>
                          <w:ind w:left="453"/>
                          <w:rPr>
                            <w:rFonts w:ascii="Courier New"/>
                            <w:sz w:val="18"/>
                          </w:rPr>
                        </w:pPr>
                        <w:r>
                          <w:rPr>
                            <w:rFonts w:ascii="Courier New"/>
                            <w:sz w:val="18"/>
                          </w:rPr>
                          <w:t>}</w:t>
                        </w:r>
                      </w:p>
                    </w:txbxContent>
                  </v:textbox>
                </v:shape>
                <w10:wrap type="topAndBottom" anchorx="page"/>
              </v:group>
            </w:pict>
          </mc:Fallback>
        </mc:AlternateContent>
      </w:r>
    </w:p>
    <w:p w14:paraId="29078CE2" w14:textId="77777777" w:rsidR="003D76C2" w:rsidRDefault="003D76C2">
      <w:pPr>
        <w:rPr>
          <w:sz w:val="8"/>
        </w:rPr>
        <w:sectPr w:rsidR="003D76C2">
          <w:pgSz w:w="10800" w:h="13320"/>
          <w:pgMar w:top="1120" w:right="920" w:bottom="280" w:left="940" w:header="695" w:footer="0" w:gutter="0"/>
          <w:cols w:space="720"/>
        </w:sectPr>
      </w:pPr>
    </w:p>
    <w:p w14:paraId="21B49597" w14:textId="77777777" w:rsidR="003D76C2" w:rsidRDefault="003D76C2">
      <w:pPr>
        <w:pStyle w:val="BodyText"/>
        <w:spacing w:before="12"/>
        <w:rPr>
          <w:sz w:val="7"/>
        </w:rPr>
      </w:pPr>
    </w:p>
    <w:p w14:paraId="27DB9361" w14:textId="77777777" w:rsidR="003D76C2" w:rsidRDefault="00000000">
      <w:pPr>
        <w:spacing w:before="101"/>
        <w:ind w:left="1274" w:right="131"/>
        <w:rPr>
          <w:sz w:val="20"/>
        </w:rPr>
      </w:pPr>
      <w:r>
        <w:rPr>
          <w:sz w:val="20"/>
        </w:rPr>
        <w:t xml:space="preserve">This adds the </w:t>
      </w:r>
      <w:proofErr w:type="spellStart"/>
      <w:r>
        <w:rPr>
          <w:rFonts w:ascii="Courier New"/>
          <w:b/>
        </w:rPr>
        <w:t>app:list</w:t>
      </w:r>
      <w:proofErr w:type="spellEnd"/>
      <w:r>
        <w:rPr>
          <w:rFonts w:ascii="Courier New"/>
          <w:b/>
          <w:spacing w:val="-68"/>
        </w:rPr>
        <w:t xml:space="preserve"> </w:t>
      </w:r>
      <w:r>
        <w:rPr>
          <w:sz w:val="20"/>
        </w:rPr>
        <w:t xml:space="preserve">attribute for </w:t>
      </w:r>
      <w:proofErr w:type="spellStart"/>
      <w:r>
        <w:rPr>
          <w:rFonts w:ascii="Courier New"/>
          <w:b/>
        </w:rPr>
        <w:t>RecyclerView</w:t>
      </w:r>
      <w:proofErr w:type="spellEnd"/>
      <w:r>
        <w:rPr>
          <w:sz w:val="20"/>
        </w:rPr>
        <w:t>, wherein you can pass the</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z w:val="20"/>
        </w:rPr>
        <w:t>TV</w:t>
      </w:r>
      <w:r>
        <w:rPr>
          <w:spacing w:val="-4"/>
          <w:sz w:val="20"/>
        </w:rPr>
        <w:t xml:space="preserve"> </w:t>
      </w:r>
      <w:r>
        <w:rPr>
          <w:sz w:val="20"/>
        </w:rPr>
        <w:t>shows</w:t>
      </w:r>
      <w:r>
        <w:rPr>
          <w:spacing w:val="-3"/>
          <w:sz w:val="20"/>
        </w:rPr>
        <w:t xml:space="preserve"> </w:t>
      </w:r>
      <w:r>
        <w:rPr>
          <w:sz w:val="20"/>
        </w:rPr>
        <w:t>that</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set</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adapter</w:t>
      </w:r>
      <w:r>
        <w:rPr>
          <w:spacing w:val="-4"/>
          <w:sz w:val="20"/>
        </w:rPr>
        <w:t xml:space="preserve"> </w:t>
      </w:r>
      <w:r>
        <w:rPr>
          <w:sz w:val="20"/>
        </w:rPr>
        <w:t>to</w:t>
      </w:r>
      <w:r>
        <w:rPr>
          <w:spacing w:val="-3"/>
          <w:sz w:val="20"/>
        </w:rPr>
        <w:t xml:space="preserve"> </w:t>
      </w:r>
      <w:r>
        <w:rPr>
          <w:sz w:val="20"/>
        </w:rPr>
        <w:t>update</w:t>
      </w:r>
      <w:r>
        <w:rPr>
          <w:spacing w:val="-3"/>
          <w:sz w:val="20"/>
        </w:rPr>
        <w:t xml:space="preserve"> </w:t>
      </w:r>
      <w:r>
        <w:rPr>
          <w:sz w:val="20"/>
        </w:rPr>
        <w:t>the</w:t>
      </w:r>
      <w:r>
        <w:rPr>
          <w:spacing w:val="-4"/>
          <w:sz w:val="20"/>
        </w:rPr>
        <w:t xml:space="preserve"> </w:t>
      </w:r>
      <w:proofErr w:type="spellStart"/>
      <w:r>
        <w:rPr>
          <w:rFonts w:ascii="Courier New"/>
          <w:b/>
        </w:rPr>
        <w:t>RecyclerView</w:t>
      </w:r>
      <w:proofErr w:type="spellEnd"/>
      <w:r>
        <w:rPr>
          <w:rFonts w:ascii="Courier New"/>
          <w:b/>
        </w:rPr>
        <w:t xml:space="preserve"> </w:t>
      </w:r>
      <w:r>
        <w:rPr>
          <w:spacing w:val="-2"/>
          <w:sz w:val="20"/>
        </w:rPr>
        <w:t>content.</w:t>
      </w:r>
    </w:p>
    <w:p w14:paraId="2DB1BBB1" w14:textId="77777777" w:rsidR="003D76C2" w:rsidRDefault="00000000">
      <w:pPr>
        <w:pStyle w:val="ListParagraph"/>
        <w:numPr>
          <w:ilvl w:val="0"/>
          <w:numId w:val="1"/>
        </w:numPr>
        <w:tabs>
          <w:tab w:val="left" w:pos="1274"/>
        </w:tabs>
        <w:spacing w:before="148"/>
        <w:ind w:left="1274"/>
        <w:jc w:val="left"/>
        <w:rPr>
          <w:sz w:val="20"/>
        </w:rPr>
      </w:pPr>
      <w:r>
        <w:rPr>
          <w:sz w:val="20"/>
        </w:rPr>
        <w:t>Open</w:t>
      </w:r>
      <w:r>
        <w:rPr>
          <w:spacing w:val="-13"/>
          <w:sz w:val="20"/>
        </w:rPr>
        <w:t xml:space="preserve"> </w:t>
      </w:r>
      <w:r>
        <w:rPr>
          <w:sz w:val="20"/>
        </w:rPr>
        <w:t>the</w:t>
      </w:r>
      <w:r>
        <w:rPr>
          <w:spacing w:val="-4"/>
          <w:sz w:val="20"/>
        </w:rPr>
        <w:t xml:space="preserve"> </w:t>
      </w:r>
      <w:r>
        <w:rPr>
          <w:rFonts w:ascii="Courier New"/>
          <w:b/>
        </w:rPr>
        <w:t>activity_main.xml</w:t>
      </w:r>
      <w:r>
        <w:rPr>
          <w:rFonts w:ascii="Courier New"/>
          <w:b/>
          <w:spacing w:val="-80"/>
        </w:rPr>
        <w:t xml:space="preserve"> </w:t>
      </w:r>
      <w:r>
        <w:rPr>
          <w:sz w:val="20"/>
        </w:rPr>
        <w:t>file</w:t>
      </w:r>
      <w:r>
        <w:rPr>
          <w:spacing w:val="-4"/>
          <w:sz w:val="20"/>
        </w:rPr>
        <w:t xml:space="preserve"> </w:t>
      </w:r>
      <w:r>
        <w:rPr>
          <w:sz w:val="20"/>
        </w:rPr>
        <w:t>and</w:t>
      </w:r>
      <w:r>
        <w:rPr>
          <w:spacing w:val="-4"/>
          <w:sz w:val="20"/>
        </w:rPr>
        <w:t xml:space="preserve"> </w:t>
      </w:r>
      <w:r>
        <w:rPr>
          <w:sz w:val="20"/>
        </w:rPr>
        <w:t>wrap</w:t>
      </w:r>
      <w:r>
        <w:rPr>
          <w:spacing w:val="-3"/>
          <w:sz w:val="20"/>
        </w:rPr>
        <w:t xml:space="preserve"> </w:t>
      </w:r>
      <w:r>
        <w:rPr>
          <w:sz w:val="20"/>
        </w:rPr>
        <w:t>everything</w:t>
      </w:r>
      <w:r>
        <w:rPr>
          <w:spacing w:val="-4"/>
          <w:sz w:val="20"/>
        </w:rPr>
        <w:t xml:space="preserve"> </w:t>
      </w:r>
      <w:r>
        <w:rPr>
          <w:sz w:val="20"/>
        </w:rPr>
        <w:t>inside</w:t>
      </w:r>
      <w:r>
        <w:rPr>
          <w:spacing w:val="-3"/>
          <w:sz w:val="20"/>
        </w:rPr>
        <w:t xml:space="preserve"> </w:t>
      </w:r>
      <w:r>
        <w:rPr>
          <w:sz w:val="20"/>
        </w:rPr>
        <w:t>a</w:t>
      </w:r>
      <w:r>
        <w:rPr>
          <w:spacing w:val="-4"/>
          <w:sz w:val="20"/>
        </w:rPr>
        <w:t xml:space="preserve"> </w:t>
      </w:r>
      <w:r>
        <w:rPr>
          <w:rFonts w:ascii="Courier New"/>
          <w:b/>
        </w:rPr>
        <w:t>layout</w:t>
      </w:r>
      <w:r>
        <w:rPr>
          <w:rFonts w:ascii="Courier New"/>
          <w:b/>
          <w:spacing w:val="-80"/>
        </w:rPr>
        <w:t xml:space="preserve"> </w:t>
      </w:r>
      <w:r>
        <w:rPr>
          <w:spacing w:val="-4"/>
          <w:sz w:val="20"/>
        </w:rPr>
        <w:t>tag:</w:t>
      </w:r>
    </w:p>
    <w:p w14:paraId="167A4BC5" w14:textId="77777777" w:rsidR="003D76C2" w:rsidRDefault="00D51F7C">
      <w:pPr>
        <w:pStyle w:val="BodyText"/>
        <w:spacing w:before="10"/>
        <w:rPr>
          <w:sz w:val="8"/>
        </w:rPr>
      </w:pPr>
      <w:r>
        <w:rPr>
          <w:noProof/>
        </w:rPr>
        <mc:AlternateContent>
          <mc:Choice Requires="wpg">
            <w:drawing>
              <wp:anchor distT="0" distB="0" distL="0" distR="0" simplePos="0" relativeHeight="487777792" behindDoc="1" locked="0" layoutInCell="1" allowOverlap="1" wp14:anchorId="1307951B" wp14:editId="24EFE049">
                <wp:simplePos x="0" y="0"/>
                <wp:positionH relativeFrom="page">
                  <wp:posOffset>1120140</wp:posOffset>
                </wp:positionH>
                <wp:positionV relativeFrom="paragraph">
                  <wp:posOffset>90805</wp:posOffset>
                </wp:positionV>
                <wp:extent cx="5074920" cy="1285875"/>
                <wp:effectExtent l="0" t="0" r="5080" b="0"/>
                <wp:wrapTopAndBottom/>
                <wp:docPr id="182" name="docshapegroup1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3"/>
                          <a:chExt cx="7992" cy="2025"/>
                        </a:xfrm>
                      </wpg:grpSpPr>
                      <wps:wsp>
                        <wps:cNvPr id="183" name="docshape1379"/>
                        <wps:cNvSpPr>
                          <a:spLocks/>
                        </wps:cNvSpPr>
                        <wps:spPr bwMode="auto">
                          <a:xfrm>
                            <a:off x="176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docshape1380"/>
                        <wps:cNvSpPr>
                          <a:spLocks/>
                        </wps:cNvSpPr>
                        <wps:spPr bwMode="auto">
                          <a:xfrm>
                            <a:off x="1764" y="143"/>
                            <a:ext cx="7992" cy="2025"/>
                          </a:xfrm>
                          <a:custGeom>
                            <a:avLst/>
                            <a:gdLst>
                              <a:gd name="T0" fmla="+- 0 9756 1764"/>
                              <a:gd name="T1" fmla="*/ T0 w 7992"/>
                              <a:gd name="T2" fmla="+- 0 2148 143"/>
                              <a:gd name="T3" fmla="*/ 2148 h 2025"/>
                              <a:gd name="T4" fmla="+- 0 1764 1764"/>
                              <a:gd name="T5" fmla="*/ T4 w 7992"/>
                              <a:gd name="T6" fmla="+- 0 2148 143"/>
                              <a:gd name="T7" fmla="*/ 2148 h 2025"/>
                              <a:gd name="T8" fmla="+- 0 1764 1764"/>
                              <a:gd name="T9" fmla="*/ T8 w 7992"/>
                              <a:gd name="T10" fmla="+- 0 2168 143"/>
                              <a:gd name="T11" fmla="*/ 2168 h 2025"/>
                              <a:gd name="T12" fmla="+- 0 9756 1764"/>
                              <a:gd name="T13" fmla="*/ T12 w 7992"/>
                              <a:gd name="T14" fmla="+- 0 2168 143"/>
                              <a:gd name="T15" fmla="*/ 2168 h 2025"/>
                              <a:gd name="T16" fmla="+- 0 9756 1764"/>
                              <a:gd name="T17" fmla="*/ T16 w 7992"/>
                              <a:gd name="T18" fmla="+- 0 2148 143"/>
                              <a:gd name="T19" fmla="*/ 2148 h 2025"/>
                              <a:gd name="T20" fmla="+- 0 9756 1764"/>
                              <a:gd name="T21" fmla="*/ T20 w 7992"/>
                              <a:gd name="T22" fmla="+- 0 143 143"/>
                              <a:gd name="T23" fmla="*/ 143 h 2025"/>
                              <a:gd name="T24" fmla="+- 0 1764 1764"/>
                              <a:gd name="T25" fmla="*/ T24 w 7992"/>
                              <a:gd name="T26" fmla="+- 0 143 143"/>
                              <a:gd name="T27" fmla="*/ 143 h 2025"/>
                              <a:gd name="T28" fmla="+- 0 1764 1764"/>
                              <a:gd name="T29" fmla="*/ T28 w 7992"/>
                              <a:gd name="T30" fmla="+- 0 163 143"/>
                              <a:gd name="T31" fmla="*/ 163 h 2025"/>
                              <a:gd name="T32" fmla="+- 0 9756 1764"/>
                              <a:gd name="T33" fmla="*/ T32 w 7992"/>
                              <a:gd name="T34" fmla="+- 0 163 143"/>
                              <a:gd name="T35" fmla="*/ 163 h 2025"/>
                              <a:gd name="T36" fmla="+- 0 9756 1764"/>
                              <a:gd name="T37" fmla="*/ T36 w 7992"/>
                              <a:gd name="T38" fmla="+- 0 143 143"/>
                              <a:gd name="T39" fmla="*/ 143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5"/>
                                </a:moveTo>
                                <a:lnTo>
                                  <a:pt x="0" y="2005"/>
                                </a:lnTo>
                                <a:lnTo>
                                  <a:pt x="0" y="2025"/>
                                </a:lnTo>
                                <a:lnTo>
                                  <a:pt x="7992" y="2025"/>
                                </a:lnTo>
                                <a:lnTo>
                                  <a:pt x="7992" y="20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docshape1381"/>
                        <wps:cNvSpPr txBox="1">
                          <a:spLocks/>
                        </wps:cNvSpPr>
                        <wps:spPr bwMode="auto">
                          <a:xfrm>
                            <a:off x="176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F4DFC" w14:textId="77777777" w:rsidR="003D76C2" w:rsidRDefault="00000000">
                              <w:pPr>
                                <w:spacing w:before="40" w:line="328" w:lineRule="auto"/>
                                <w:ind w:left="885" w:right="408" w:hanging="432"/>
                                <w:rPr>
                                  <w:rFonts w:ascii="Courier New"/>
                                  <w:sz w:val="18"/>
                                </w:rPr>
                              </w:pPr>
                              <w:r>
                                <w:rPr>
                                  <w:rFonts w:ascii="Courier New"/>
                                  <w:sz w:val="18"/>
                                </w:rPr>
                                <w:t>&lt;layout</w:t>
                              </w:r>
                              <w:r>
                                <w:rPr>
                                  <w:rFonts w:ascii="Courier New"/>
                                  <w:spacing w:val="-29"/>
                                  <w:sz w:val="18"/>
                                </w:rPr>
                                <w:t xml:space="preserve"> </w:t>
                              </w:r>
                              <w:hyperlink r:id="rId155">
                                <w:r>
                                  <w:rPr>
                                    <w:rFonts w:ascii="Courier New"/>
                                    <w:sz w:val="18"/>
                                  </w:rPr>
                                  <w:t>xmlns:android="http://schemas.android.com/apk/res/android"</w:t>
                                </w:r>
                              </w:hyperlink>
                              <w:r>
                                <w:rPr>
                                  <w:rFonts w:ascii="Courier New"/>
                                  <w:sz w:val="18"/>
                                </w:rPr>
                                <w:t xml:space="preserve"> </w:t>
                              </w:r>
                              <w:hyperlink r:id="rId156">
                                <w:r>
                                  <w:rPr>
                                    <w:rFonts w:ascii="Courier New"/>
                                    <w:spacing w:val="-2"/>
                                    <w:sz w:val="18"/>
                                  </w:rPr>
                                  <w:t>xmlns:app="http://schemas.android.com/apk/res-auto"</w:t>
                                </w:r>
                              </w:hyperlink>
                              <w:r>
                                <w:rPr>
                                  <w:rFonts w:ascii="Courier New"/>
                                  <w:spacing w:val="-2"/>
                                  <w:sz w:val="18"/>
                                </w:rPr>
                                <w:t xml:space="preserve"> </w:t>
                              </w:r>
                              <w:hyperlink r:id="rId157">
                                <w:r>
                                  <w:rPr>
                                    <w:rFonts w:ascii="Courier New"/>
                                    <w:spacing w:val="-2"/>
                                    <w:sz w:val="18"/>
                                  </w:rPr>
                                  <w:t>xmlns:tools="http://schemas.android.com/tools"&gt;</w:t>
                                </w:r>
                              </w:hyperlink>
                            </w:p>
                            <w:p w14:paraId="0A8F8EAC" w14:textId="77777777" w:rsidR="003D76C2" w:rsidRDefault="003D76C2">
                              <w:pPr>
                                <w:spacing w:before="10"/>
                                <w:rPr>
                                  <w:rFonts w:ascii="Courier New"/>
                                  <w:sz w:val="24"/>
                                </w:rPr>
                              </w:pPr>
                            </w:p>
                            <w:p w14:paraId="406112F5"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p>
                            <w:p w14:paraId="67211CDD" w14:textId="77777777" w:rsidR="003D76C2" w:rsidRDefault="00000000">
                              <w:pPr>
                                <w:spacing w:before="76"/>
                                <w:ind w:left="1317"/>
                                <w:rPr>
                                  <w:rFonts w:ascii="Courier New"/>
                                  <w:sz w:val="18"/>
                                </w:rPr>
                              </w:pPr>
                              <w:r>
                                <w:rPr>
                                  <w:rFonts w:ascii="Courier New"/>
                                  <w:spacing w:val="-5"/>
                                  <w:sz w:val="18"/>
                                </w:rPr>
                                <w:t>...</w:t>
                              </w:r>
                            </w:p>
                            <w:p w14:paraId="7C5D3EA5" w14:textId="77777777" w:rsidR="003D76C2" w:rsidRDefault="00000000">
                              <w:pPr>
                                <w:spacing w:before="76"/>
                                <w:ind w:left="453"/>
                                <w:rPr>
                                  <w:rFonts w:ascii="Courier New"/>
                                  <w:sz w:val="18"/>
                                </w:rPr>
                              </w:pPr>
                              <w:r>
                                <w:rPr>
                                  <w:rFonts w:ascii="Courier New"/>
                                  <w:spacing w:val="-2"/>
                                  <w:sz w:val="18"/>
                                </w:rPr>
                                <w:t>&lt;/layout&gt;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07951B" id="docshapegroup1378" o:spid="_x0000_s2260" style="position:absolute;margin-left:88.2pt;margin-top:7.15pt;width:399.6pt;height:101.25pt;z-index:-15538688;mso-wrap-distance-left:0;mso-wrap-distance-right:0;mso-position-horizontal-relative:page;mso-position-vertical-relative:text" coordorigin="1764,143"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">
                <v:rect id="docshape1379" o:spid="_x0000_s2261" style="position:absolute;left:176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" fillcolor="#f6f6f6" stroked="f">
                  <v:path arrowok="t"/>
                </v:rect>
                <v:shape id="docshape1380" o:spid="_x0000_s2262" style="position:absolute;left:176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" path="m7992,2005l,2005r,20l7992,2025r,-20xm7992,l,,,20r7992,l7992,xe" fillcolor="#dadada" stroked="f">
                  <v:path arrowok="t" o:connecttype="custom" o:connectlocs="7992,2148;0,2148;0,2168;7992,2168;7992,2148;7992,143;0,143;0,163;7992,163;7992,143" o:connectangles="0,0,0,0,0,0,0,0,0,0"/>
                </v:shape>
                <v:shape id="docshape1381" o:spid="_x0000_s2263" type="#_x0000_t202" style="position:absolute;left:176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" filled="f" stroked="f">
                  <v:path arrowok="t"/>
                  <v:textbox inset="0,0,0,0">
                    <w:txbxContent>
                      <w:p w14:paraId="2FEF4DFC" w14:textId="77777777" w:rsidR="003D76C2" w:rsidRDefault="00000000">
                        <w:pPr>
                          <w:spacing w:before="40" w:line="328" w:lineRule="auto"/>
                          <w:ind w:left="885" w:right="408" w:hanging="432"/>
                          <w:rPr>
                            <w:rFonts w:ascii="Courier New"/>
                            <w:sz w:val="18"/>
                          </w:rPr>
                        </w:pPr>
                        <w:r>
                          <w:rPr>
                            <w:rFonts w:ascii="Courier New"/>
                            <w:sz w:val="18"/>
                          </w:rPr>
                          <w:t>&lt;layout</w:t>
                        </w:r>
                        <w:r>
                          <w:rPr>
                            <w:rFonts w:ascii="Courier New"/>
                            <w:spacing w:val="-29"/>
                            <w:sz w:val="18"/>
                          </w:rPr>
                          <w:t xml:space="preserve"> </w:t>
                        </w:r>
                        <w:hyperlink r:id="rId158">
                          <w:r>
                            <w:rPr>
                              <w:rFonts w:ascii="Courier New"/>
                              <w:sz w:val="18"/>
                            </w:rPr>
                            <w:t>xmlns:android="http://schemas.android.com/apk/res/android"</w:t>
                          </w:r>
                        </w:hyperlink>
                        <w:r>
                          <w:rPr>
                            <w:rFonts w:ascii="Courier New"/>
                            <w:sz w:val="18"/>
                          </w:rPr>
                          <w:t xml:space="preserve"> </w:t>
                        </w:r>
                        <w:hyperlink r:id="rId159">
                          <w:r>
                            <w:rPr>
                              <w:rFonts w:ascii="Courier New"/>
                              <w:spacing w:val="-2"/>
                              <w:sz w:val="18"/>
                            </w:rPr>
                            <w:t>xmlns:app="http://schemas.android.com/apk/res-auto"</w:t>
                          </w:r>
                        </w:hyperlink>
                        <w:r>
                          <w:rPr>
                            <w:rFonts w:ascii="Courier New"/>
                            <w:spacing w:val="-2"/>
                            <w:sz w:val="18"/>
                          </w:rPr>
                          <w:t xml:space="preserve"> </w:t>
                        </w:r>
                        <w:hyperlink r:id="rId160">
                          <w:r>
                            <w:rPr>
                              <w:rFonts w:ascii="Courier New"/>
                              <w:spacing w:val="-2"/>
                              <w:sz w:val="18"/>
                            </w:rPr>
                            <w:t>xmlns:tools="http://schemas.android.com/tools"&gt;</w:t>
                          </w:r>
                        </w:hyperlink>
                      </w:p>
                      <w:p w14:paraId="0A8F8EAC" w14:textId="77777777" w:rsidR="003D76C2" w:rsidRDefault="003D76C2">
                        <w:pPr>
                          <w:spacing w:before="10"/>
                          <w:rPr>
                            <w:rFonts w:ascii="Courier New"/>
                            <w:sz w:val="24"/>
                          </w:rPr>
                        </w:pPr>
                      </w:p>
                      <w:p w14:paraId="406112F5"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androidx.constraintlayout.widget.ConstraintLayout</w:t>
                        </w:r>
                        <w:proofErr w:type="spellEnd"/>
                      </w:p>
                      <w:p w14:paraId="67211CDD" w14:textId="77777777" w:rsidR="003D76C2" w:rsidRDefault="00000000">
                        <w:pPr>
                          <w:spacing w:before="76"/>
                          <w:ind w:left="1317"/>
                          <w:rPr>
                            <w:rFonts w:ascii="Courier New"/>
                            <w:sz w:val="18"/>
                          </w:rPr>
                        </w:pPr>
                        <w:r>
                          <w:rPr>
                            <w:rFonts w:ascii="Courier New"/>
                            <w:spacing w:val="-5"/>
                            <w:sz w:val="18"/>
                          </w:rPr>
                          <w:t>...</w:t>
                        </w:r>
                      </w:p>
                      <w:p w14:paraId="7C5D3EA5" w14:textId="77777777" w:rsidR="003D76C2" w:rsidRDefault="00000000">
                        <w:pPr>
                          <w:spacing w:before="76"/>
                          <w:ind w:left="453"/>
                          <w:rPr>
                            <w:rFonts w:ascii="Courier New"/>
                            <w:sz w:val="18"/>
                          </w:rPr>
                        </w:pPr>
                        <w:r>
                          <w:rPr>
                            <w:rFonts w:ascii="Courier New"/>
                            <w:spacing w:val="-2"/>
                            <w:sz w:val="18"/>
                          </w:rPr>
                          <w:t>&lt;/layout&gt;</w:t>
                        </w:r>
                      </w:p>
                    </w:txbxContent>
                  </v:textbox>
                </v:shape>
                <w10:wrap type="topAndBottom" anchorx="page"/>
              </v:group>
            </w:pict>
          </mc:Fallback>
        </mc:AlternateContent>
      </w:r>
    </w:p>
    <w:p w14:paraId="6CB98F91" w14:textId="77777777" w:rsidR="003D76C2" w:rsidRDefault="00000000">
      <w:pPr>
        <w:pStyle w:val="BodyText"/>
        <w:spacing w:before="72"/>
        <w:ind w:left="1274"/>
      </w:pPr>
      <w:r>
        <w:t>This</w:t>
      </w:r>
      <w:r>
        <w:rPr>
          <w:spacing w:val="-3"/>
        </w:rPr>
        <w:t xml:space="preserve"> </w:t>
      </w:r>
      <w:r>
        <w:t>will</w:t>
      </w:r>
      <w:r>
        <w:rPr>
          <w:spacing w:val="-1"/>
        </w:rPr>
        <w:t xml:space="preserve"> </w:t>
      </w:r>
      <w:r>
        <w:t>allow</w:t>
      </w:r>
      <w:r>
        <w:rPr>
          <w:spacing w:val="-2"/>
        </w:rPr>
        <w:t xml:space="preserve"> </w:t>
      </w:r>
      <w:r>
        <w:t>the</w:t>
      </w:r>
      <w:r>
        <w:rPr>
          <w:spacing w:val="-1"/>
        </w:rPr>
        <w:t xml:space="preserve"> </w:t>
      </w:r>
      <w:r>
        <w:t>data</w:t>
      </w:r>
      <w:r>
        <w:rPr>
          <w:spacing w:val="-1"/>
        </w:rPr>
        <w:t xml:space="preserve"> </w:t>
      </w:r>
      <w:r>
        <w:t>binding</w:t>
      </w:r>
      <w:r>
        <w:rPr>
          <w:spacing w:val="-1"/>
        </w:rPr>
        <w:t xml:space="preserve"> </w:t>
      </w:r>
      <w:r>
        <w:t>library</w:t>
      </w:r>
      <w:r>
        <w:rPr>
          <w:spacing w:val="-1"/>
        </w:rPr>
        <w:t xml:space="preserve"> </w:t>
      </w:r>
      <w:r>
        <w:t>to</w:t>
      </w:r>
      <w:r>
        <w:rPr>
          <w:spacing w:val="-2"/>
        </w:rPr>
        <w:t xml:space="preserve"> </w:t>
      </w:r>
      <w:r>
        <w:t>generate</w:t>
      </w:r>
      <w:r>
        <w:rPr>
          <w:spacing w:val="-1"/>
        </w:rPr>
        <w:t xml:space="preserve"> </w:t>
      </w:r>
      <w:r>
        <w:t>a</w:t>
      </w:r>
      <w:r>
        <w:rPr>
          <w:spacing w:val="-2"/>
        </w:rPr>
        <w:t xml:space="preserve"> </w:t>
      </w:r>
      <w:r>
        <w:t>binding</w:t>
      </w:r>
      <w:r>
        <w:rPr>
          <w:spacing w:val="-1"/>
        </w:rPr>
        <w:t xml:space="preserve"> </w:t>
      </w:r>
      <w:r>
        <w:t>class</w:t>
      </w:r>
      <w:r>
        <w:rPr>
          <w:spacing w:val="-1"/>
        </w:rPr>
        <w:t xml:space="preserve"> </w:t>
      </w:r>
      <w:r>
        <w:t>for</w:t>
      </w:r>
      <w:r>
        <w:rPr>
          <w:spacing w:val="-1"/>
        </w:rPr>
        <w:t xml:space="preserve"> </w:t>
      </w:r>
      <w:r>
        <w:t>the</w:t>
      </w:r>
      <w:r>
        <w:rPr>
          <w:spacing w:val="-1"/>
        </w:rPr>
        <w:t xml:space="preserve"> </w:t>
      </w:r>
      <w:r>
        <w:rPr>
          <w:spacing w:val="-2"/>
        </w:rPr>
        <w:t>layout.</w:t>
      </w:r>
    </w:p>
    <w:p w14:paraId="25C5A710" w14:textId="77777777" w:rsidR="003D76C2" w:rsidRDefault="00000000">
      <w:pPr>
        <w:pStyle w:val="ListParagraph"/>
        <w:numPr>
          <w:ilvl w:val="0"/>
          <w:numId w:val="1"/>
        </w:numPr>
        <w:tabs>
          <w:tab w:val="left" w:pos="1274"/>
        </w:tabs>
        <w:spacing w:before="148"/>
        <w:ind w:left="1274"/>
        <w:jc w:val="left"/>
        <w:rPr>
          <w:sz w:val="20"/>
        </w:rPr>
      </w:pPr>
      <w:r>
        <w:rPr>
          <w:sz w:val="20"/>
        </w:rPr>
        <w:t>Inside</w:t>
      </w:r>
      <w:r>
        <w:rPr>
          <w:spacing w:val="-12"/>
          <w:sz w:val="20"/>
        </w:rPr>
        <w:t xml:space="preserve"> </w:t>
      </w:r>
      <w:r>
        <w:rPr>
          <w:sz w:val="20"/>
        </w:rPr>
        <w:t>the</w:t>
      </w:r>
      <w:r>
        <w:rPr>
          <w:spacing w:val="-4"/>
          <w:sz w:val="20"/>
        </w:rPr>
        <w:t xml:space="preserve"> </w:t>
      </w:r>
      <w:r>
        <w:rPr>
          <w:rFonts w:ascii="Courier New"/>
          <w:b/>
        </w:rPr>
        <w:t>layout</w:t>
      </w:r>
      <w:r>
        <w:rPr>
          <w:rFonts w:ascii="Courier New"/>
          <w:b/>
          <w:spacing w:val="-80"/>
        </w:rPr>
        <w:t xml:space="preserve"> </w:t>
      </w:r>
      <w:r>
        <w:rPr>
          <w:sz w:val="20"/>
        </w:rPr>
        <w:t>tag</w:t>
      </w:r>
      <w:r>
        <w:rPr>
          <w:spacing w:val="-3"/>
          <w:sz w:val="20"/>
        </w:rPr>
        <w:t xml:space="preserve"> </w:t>
      </w:r>
      <w:r>
        <w:rPr>
          <w:sz w:val="20"/>
        </w:rPr>
        <w:t>and</w:t>
      </w:r>
      <w:r>
        <w:rPr>
          <w:spacing w:val="-4"/>
          <w:sz w:val="20"/>
        </w:rPr>
        <w:t xml:space="preserve"> </w:t>
      </w:r>
      <w:r>
        <w:rPr>
          <w:sz w:val="20"/>
        </w:rPr>
        <w:t>before</w:t>
      </w:r>
      <w:r>
        <w:rPr>
          <w:spacing w:val="-3"/>
          <w:sz w:val="20"/>
        </w:rPr>
        <w:t xml:space="preserve"> </w:t>
      </w:r>
      <w:r>
        <w:rPr>
          <w:sz w:val="20"/>
        </w:rPr>
        <w:t>the</w:t>
      </w:r>
      <w:r>
        <w:rPr>
          <w:spacing w:val="-4"/>
          <w:sz w:val="20"/>
        </w:rPr>
        <w:t xml:space="preserve"> </w:t>
      </w:r>
      <w:proofErr w:type="spellStart"/>
      <w:r>
        <w:rPr>
          <w:rFonts w:ascii="Courier New"/>
          <w:b/>
        </w:rPr>
        <w:t>ConstraintLayout</w:t>
      </w:r>
      <w:proofErr w:type="spellEnd"/>
      <w:r>
        <w:rPr>
          <w:rFonts w:ascii="Courier New"/>
          <w:b/>
          <w:spacing w:val="-80"/>
        </w:rPr>
        <w:t xml:space="preserve"> </w:t>
      </w:r>
      <w:r>
        <w:rPr>
          <w:sz w:val="20"/>
        </w:rPr>
        <w:t>tag,</w:t>
      </w:r>
      <w:r>
        <w:rPr>
          <w:spacing w:val="-3"/>
          <w:sz w:val="20"/>
        </w:rPr>
        <w:t xml:space="preserve"> </w:t>
      </w:r>
      <w:r>
        <w:rPr>
          <w:sz w:val="20"/>
        </w:rPr>
        <w:t>add</w:t>
      </w:r>
      <w:r>
        <w:rPr>
          <w:spacing w:val="-4"/>
          <w:sz w:val="20"/>
        </w:rPr>
        <w:t xml:space="preserve"> </w:t>
      </w:r>
      <w:r>
        <w:rPr>
          <w:sz w:val="20"/>
        </w:rPr>
        <w:t>a</w:t>
      </w:r>
      <w:r>
        <w:rPr>
          <w:spacing w:val="-3"/>
          <w:sz w:val="20"/>
        </w:rPr>
        <w:t xml:space="preserve"> </w:t>
      </w:r>
      <w:r>
        <w:rPr>
          <w:spacing w:val="-4"/>
          <w:sz w:val="20"/>
        </w:rPr>
        <w:t>data</w:t>
      </w:r>
    </w:p>
    <w:p w14:paraId="2AA6CE2E" w14:textId="77777777" w:rsidR="003D76C2" w:rsidRDefault="00000000">
      <w:pPr>
        <w:ind w:left="1274"/>
        <w:rPr>
          <w:sz w:val="20"/>
        </w:rPr>
      </w:pPr>
      <w:r>
        <w:rPr>
          <w:sz w:val="20"/>
        </w:rPr>
        <w:t>element</w:t>
      </w:r>
      <w:r>
        <w:rPr>
          <w:spacing w:val="-4"/>
          <w:sz w:val="20"/>
        </w:rPr>
        <w:t xml:space="preserve"> </w:t>
      </w:r>
      <w:r>
        <w:rPr>
          <w:sz w:val="20"/>
        </w:rPr>
        <w:t>with</w:t>
      </w:r>
      <w:r>
        <w:rPr>
          <w:spacing w:val="-1"/>
          <w:sz w:val="20"/>
        </w:rPr>
        <w:t xml:space="preserve"> </w:t>
      </w:r>
      <w:r>
        <w:rPr>
          <w:sz w:val="20"/>
        </w:rPr>
        <w:t>a</w:t>
      </w:r>
      <w:r>
        <w:rPr>
          <w:spacing w:val="-2"/>
          <w:sz w:val="20"/>
        </w:rPr>
        <w:t xml:space="preserve"> </w:t>
      </w:r>
      <w:r>
        <w:rPr>
          <w:sz w:val="20"/>
        </w:rPr>
        <w:t>variable</w:t>
      </w:r>
      <w:r>
        <w:rPr>
          <w:spacing w:val="-2"/>
          <w:sz w:val="20"/>
        </w:rPr>
        <w:t xml:space="preserve"> </w:t>
      </w:r>
      <w:r>
        <w:rPr>
          <w:sz w:val="20"/>
        </w:rPr>
        <w:t>for</w:t>
      </w:r>
      <w:r>
        <w:rPr>
          <w:spacing w:val="-1"/>
          <w:sz w:val="20"/>
        </w:rPr>
        <w:t xml:space="preserve"> </w:t>
      </w:r>
      <w:r>
        <w:rPr>
          <w:sz w:val="20"/>
        </w:rPr>
        <w:t>the</w:t>
      </w:r>
      <w:r>
        <w:rPr>
          <w:spacing w:val="-2"/>
          <w:sz w:val="20"/>
        </w:rPr>
        <w:t xml:space="preserve"> </w:t>
      </w:r>
      <w:proofErr w:type="spellStart"/>
      <w:r>
        <w:rPr>
          <w:rFonts w:ascii="Courier New"/>
          <w:b/>
          <w:spacing w:val="-2"/>
        </w:rPr>
        <w:t>viewModel</w:t>
      </w:r>
      <w:proofErr w:type="spellEnd"/>
      <w:r>
        <w:rPr>
          <w:spacing w:val="-2"/>
          <w:sz w:val="20"/>
        </w:rPr>
        <w:t>:</w:t>
      </w:r>
    </w:p>
    <w:p w14:paraId="5C408B7B" w14:textId="77777777" w:rsidR="003D76C2" w:rsidRDefault="00D51F7C">
      <w:pPr>
        <w:pStyle w:val="BodyText"/>
        <w:spacing w:before="10"/>
        <w:rPr>
          <w:sz w:val="8"/>
        </w:rPr>
      </w:pPr>
      <w:r>
        <w:rPr>
          <w:noProof/>
        </w:rPr>
        <mc:AlternateContent>
          <mc:Choice Requires="wpg">
            <w:drawing>
              <wp:anchor distT="0" distB="0" distL="0" distR="0" simplePos="0" relativeHeight="487778304" behindDoc="1" locked="0" layoutInCell="1" allowOverlap="1" wp14:anchorId="217C2232" wp14:editId="32388B31">
                <wp:simplePos x="0" y="0"/>
                <wp:positionH relativeFrom="page">
                  <wp:posOffset>1120140</wp:posOffset>
                </wp:positionH>
                <wp:positionV relativeFrom="paragraph">
                  <wp:posOffset>91440</wp:posOffset>
                </wp:positionV>
                <wp:extent cx="5074920" cy="930275"/>
                <wp:effectExtent l="0" t="0" r="5080" b="0"/>
                <wp:wrapTopAndBottom/>
                <wp:docPr id="178" name="docshapegroup1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44"/>
                          <a:chExt cx="7992" cy="1465"/>
                        </a:xfrm>
                      </wpg:grpSpPr>
                      <wps:wsp>
                        <wps:cNvPr id="179" name="docshape1383"/>
                        <wps:cNvSpPr>
                          <a:spLocks/>
                        </wps:cNvSpPr>
                        <wps:spPr bwMode="auto">
                          <a:xfrm>
                            <a:off x="1764" y="153"/>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docshape1384"/>
                        <wps:cNvSpPr>
                          <a:spLocks/>
                        </wps:cNvSpPr>
                        <wps:spPr bwMode="auto">
                          <a:xfrm>
                            <a:off x="1764" y="143"/>
                            <a:ext cx="7992" cy="1465"/>
                          </a:xfrm>
                          <a:custGeom>
                            <a:avLst/>
                            <a:gdLst>
                              <a:gd name="T0" fmla="+- 0 9756 1764"/>
                              <a:gd name="T1" fmla="*/ T0 w 7992"/>
                              <a:gd name="T2" fmla="+- 0 1588 144"/>
                              <a:gd name="T3" fmla="*/ 1588 h 1465"/>
                              <a:gd name="T4" fmla="+- 0 1764 1764"/>
                              <a:gd name="T5" fmla="*/ T4 w 7992"/>
                              <a:gd name="T6" fmla="+- 0 1588 144"/>
                              <a:gd name="T7" fmla="*/ 1588 h 1465"/>
                              <a:gd name="T8" fmla="+- 0 1764 1764"/>
                              <a:gd name="T9" fmla="*/ T8 w 7992"/>
                              <a:gd name="T10" fmla="+- 0 1608 144"/>
                              <a:gd name="T11" fmla="*/ 1608 h 1465"/>
                              <a:gd name="T12" fmla="+- 0 9756 1764"/>
                              <a:gd name="T13" fmla="*/ T12 w 7992"/>
                              <a:gd name="T14" fmla="+- 0 1608 144"/>
                              <a:gd name="T15" fmla="*/ 1608 h 1465"/>
                              <a:gd name="T16" fmla="+- 0 9756 1764"/>
                              <a:gd name="T17" fmla="*/ T16 w 7992"/>
                              <a:gd name="T18" fmla="+- 0 1588 144"/>
                              <a:gd name="T19" fmla="*/ 1588 h 1465"/>
                              <a:gd name="T20" fmla="+- 0 9756 1764"/>
                              <a:gd name="T21" fmla="*/ T20 w 7992"/>
                              <a:gd name="T22" fmla="+- 0 144 144"/>
                              <a:gd name="T23" fmla="*/ 144 h 1465"/>
                              <a:gd name="T24" fmla="+- 0 1764 1764"/>
                              <a:gd name="T25" fmla="*/ T24 w 7992"/>
                              <a:gd name="T26" fmla="+- 0 144 144"/>
                              <a:gd name="T27" fmla="*/ 144 h 1465"/>
                              <a:gd name="T28" fmla="+- 0 1764 1764"/>
                              <a:gd name="T29" fmla="*/ T28 w 7992"/>
                              <a:gd name="T30" fmla="+- 0 164 144"/>
                              <a:gd name="T31" fmla="*/ 164 h 1465"/>
                              <a:gd name="T32" fmla="+- 0 9756 1764"/>
                              <a:gd name="T33" fmla="*/ T32 w 7992"/>
                              <a:gd name="T34" fmla="+- 0 164 144"/>
                              <a:gd name="T35" fmla="*/ 164 h 1465"/>
                              <a:gd name="T36" fmla="+- 0 9756 1764"/>
                              <a:gd name="T37" fmla="*/ T36 w 7992"/>
                              <a:gd name="T38" fmla="+- 0 144 144"/>
                              <a:gd name="T39" fmla="*/ 144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docshape1385"/>
                        <wps:cNvSpPr txBox="1">
                          <a:spLocks/>
                        </wps:cNvSpPr>
                        <wps:spPr bwMode="auto">
                          <a:xfrm>
                            <a:off x="1764" y="163"/>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FF74B" w14:textId="77777777" w:rsidR="003D76C2" w:rsidRDefault="00000000">
                              <w:pPr>
                                <w:spacing w:before="40"/>
                                <w:ind w:left="453"/>
                                <w:rPr>
                                  <w:rFonts w:ascii="Courier New"/>
                                  <w:sz w:val="18"/>
                                </w:rPr>
                              </w:pPr>
                              <w:r>
                                <w:rPr>
                                  <w:rFonts w:ascii="Courier New"/>
                                  <w:spacing w:val="-2"/>
                                  <w:sz w:val="18"/>
                                </w:rPr>
                                <w:t>&lt;data&gt;</w:t>
                              </w:r>
                            </w:p>
                            <w:p w14:paraId="5E1ED801" w14:textId="77777777" w:rsidR="003D76C2" w:rsidRDefault="00000000">
                              <w:pPr>
                                <w:spacing w:before="76"/>
                                <w:ind w:left="885"/>
                                <w:rPr>
                                  <w:rFonts w:ascii="Courier New"/>
                                  <w:sz w:val="18"/>
                                </w:rPr>
                              </w:pPr>
                              <w:r>
                                <w:rPr>
                                  <w:rFonts w:ascii="Courier New"/>
                                  <w:spacing w:val="-2"/>
                                  <w:sz w:val="18"/>
                                </w:rPr>
                                <w:t>&lt;variable</w:t>
                              </w:r>
                            </w:p>
                            <w:p w14:paraId="60517D72" w14:textId="77777777" w:rsidR="003D76C2" w:rsidRDefault="00000000">
                              <w:pPr>
                                <w:spacing w:before="76" w:line="328" w:lineRule="auto"/>
                                <w:ind w:left="1317" w:right="840"/>
                                <w:rPr>
                                  <w:rFonts w:ascii="Courier New"/>
                                  <w:sz w:val="18"/>
                                </w:rPr>
                              </w:pPr>
                              <w:r>
                                <w:rPr>
                                  <w:rFonts w:ascii="Courier New"/>
                                  <w:spacing w:val="-2"/>
                                  <w:sz w:val="18"/>
                                </w:rPr>
                                <w:t>name="</w:t>
                              </w:r>
                              <w:proofErr w:type="spellStart"/>
                              <w:r>
                                <w:rPr>
                                  <w:rFonts w:ascii="Courier New"/>
                                  <w:spacing w:val="-2"/>
                                  <w:sz w:val="18"/>
                                </w:rPr>
                                <w:t>viewModel</w:t>
                              </w:r>
                              <w:proofErr w:type="spellEnd"/>
                              <w:r>
                                <w:rPr>
                                  <w:rFonts w:ascii="Courier New"/>
                                  <w:spacing w:val="-2"/>
                                  <w:sz w:val="18"/>
                                </w:rPr>
                                <w:t xml:space="preserve">" </w:t>
                              </w:r>
                              <w:r>
                                <w:rPr>
                                  <w:rFonts w:ascii="Courier New"/>
                                  <w:sz w:val="18"/>
                                </w:rPr>
                                <w:t>type="</w:t>
                              </w:r>
                              <w:proofErr w:type="spellStart"/>
                              <w:r>
                                <w:rPr>
                                  <w:rFonts w:ascii="Courier New"/>
                                  <w:sz w:val="18"/>
                                </w:rPr>
                                <w:t>com.example.tvguide.TVShowViewModel</w:t>
                              </w:r>
                              <w:proofErr w:type="spellEnd"/>
                              <w:r>
                                <w:rPr>
                                  <w:rFonts w:ascii="Courier New"/>
                                  <w:sz w:val="18"/>
                                </w:rPr>
                                <w:t>"</w:t>
                              </w:r>
                              <w:r>
                                <w:rPr>
                                  <w:rFonts w:ascii="Courier New"/>
                                  <w:spacing w:val="-29"/>
                                  <w:sz w:val="18"/>
                                </w:rPr>
                                <w:t xml:space="preserve"> </w:t>
                              </w:r>
                              <w:r>
                                <w:rPr>
                                  <w:rFonts w:ascii="Courier New"/>
                                  <w:sz w:val="18"/>
                                </w:rPr>
                                <w:t>/&gt;</w:t>
                              </w:r>
                            </w:p>
                            <w:p w14:paraId="31466B83" w14:textId="77777777" w:rsidR="003D76C2" w:rsidRDefault="00000000">
                              <w:pPr>
                                <w:spacing w:before="2"/>
                                <w:ind w:left="453"/>
                                <w:rPr>
                                  <w:rFonts w:ascii="Courier New"/>
                                  <w:sz w:val="18"/>
                                </w:rPr>
                              </w:pPr>
                              <w:r>
                                <w:rPr>
                                  <w:rFonts w:ascii="Courier New"/>
                                  <w:spacing w:val="-2"/>
                                  <w:sz w:val="18"/>
                                </w:rPr>
                                <w:t>&lt;/data&gt;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7C2232" id="docshapegroup1382" o:spid="_x0000_s2264" style="position:absolute;margin-left:88.2pt;margin-top:7.2pt;width:399.6pt;height:73.25pt;z-index:-15538176;mso-wrap-distance-left:0;mso-wrap-distance-right:0;mso-position-horizontal-relative:page;mso-position-vertical-relative:text" coordorigin="1764,144"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">
                <v:rect id="docshape1383" o:spid="_x0000_s2265" style="position:absolute;left:1764;top:153;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" fillcolor="#f6f6f6" stroked="f">
                  <v:path arrowok="t"/>
                </v:rect>
                <v:shape id="docshape1384" o:spid="_x0000_s2266" style="position:absolute;left:1764;top:143;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" path="m7992,1444l,1444r,20l7992,1464r,-20xm7992,l,,,20r7992,l7992,xe" fillcolor="#dadada" stroked="f">
                  <v:path arrowok="t" o:connecttype="custom" o:connectlocs="7992,1588;0,1588;0,1608;7992,1608;7992,1588;7992,144;0,144;0,164;7992,164;7992,144" o:connectangles="0,0,0,0,0,0,0,0,0,0"/>
                </v:shape>
                <v:shape id="docshape1385" o:spid="_x0000_s2267" type="#_x0000_t202" style="position:absolute;left:1764;top:163;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" filled="f" stroked="f">
                  <v:path arrowok="t"/>
                  <v:textbox inset="0,0,0,0">
                    <w:txbxContent>
                      <w:p w14:paraId="4FDFF74B" w14:textId="77777777" w:rsidR="003D76C2" w:rsidRDefault="00000000">
                        <w:pPr>
                          <w:spacing w:before="40"/>
                          <w:ind w:left="453"/>
                          <w:rPr>
                            <w:rFonts w:ascii="Courier New"/>
                            <w:sz w:val="18"/>
                          </w:rPr>
                        </w:pPr>
                        <w:r>
                          <w:rPr>
                            <w:rFonts w:ascii="Courier New"/>
                            <w:spacing w:val="-2"/>
                            <w:sz w:val="18"/>
                          </w:rPr>
                          <w:t>&lt;data&gt;</w:t>
                        </w:r>
                      </w:p>
                      <w:p w14:paraId="5E1ED801" w14:textId="77777777" w:rsidR="003D76C2" w:rsidRDefault="00000000">
                        <w:pPr>
                          <w:spacing w:before="76"/>
                          <w:ind w:left="885"/>
                          <w:rPr>
                            <w:rFonts w:ascii="Courier New"/>
                            <w:sz w:val="18"/>
                          </w:rPr>
                        </w:pPr>
                        <w:r>
                          <w:rPr>
                            <w:rFonts w:ascii="Courier New"/>
                            <w:spacing w:val="-2"/>
                            <w:sz w:val="18"/>
                          </w:rPr>
                          <w:t>&lt;variable</w:t>
                        </w:r>
                      </w:p>
                      <w:p w14:paraId="60517D72" w14:textId="77777777" w:rsidR="003D76C2" w:rsidRDefault="00000000">
                        <w:pPr>
                          <w:spacing w:before="76" w:line="328" w:lineRule="auto"/>
                          <w:ind w:left="1317" w:right="840"/>
                          <w:rPr>
                            <w:rFonts w:ascii="Courier New"/>
                            <w:sz w:val="18"/>
                          </w:rPr>
                        </w:pPr>
                        <w:r>
                          <w:rPr>
                            <w:rFonts w:ascii="Courier New"/>
                            <w:spacing w:val="-2"/>
                            <w:sz w:val="18"/>
                          </w:rPr>
                          <w:t>name="</w:t>
                        </w:r>
                        <w:proofErr w:type="spellStart"/>
                        <w:r>
                          <w:rPr>
                            <w:rFonts w:ascii="Courier New"/>
                            <w:spacing w:val="-2"/>
                            <w:sz w:val="18"/>
                          </w:rPr>
                          <w:t>viewModel</w:t>
                        </w:r>
                        <w:proofErr w:type="spellEnd"/>
                        <w:r>
                          <w:rPr>
                            <w:rFonts w:ascii="Courier New"/>
                            <w:spacing w:val="-2"/>
                            <w:sz w:val="18"/>
                          </w:rPr>
                          <w:t xml:space="preserve">" </w:t>
                        </w:r>
                        <w:r>
                          <w:rPr>
                            <w:rFonts w:ascii="Courier New"/>
                            <w:sz w:val="18"/>
                          </w:rPr>
                          <w:t>type="</w:t>
                        </w:r>
                        <w:proofErr w:type="spellStart"/>
                        <w:r>
                          <w:rPr>
                            <w:rFonts w:ascii="Courier New"/>
                            <w:sz w:val="18"/>
                          </w:rPr>
                          <w:t>com.example.tvguide.TVShowViewModel</w:t>
                        </w:r>
                        <w:proofErr w:type="spellEnd"/>
                        <w:r>
                          <w:rPr>
                            <w:rFonts w:ascii="Courier New"/>
                            <w:sz w:val="18"/>
                          </w:rPr>
                          <w:t>"</w:t>
                        </w:r>
                        <w:r>
                          <w:rPr>
                            <w:rFonts w:ascii="Courier New"/>
                            <w:spacing w:val="-29"/>
                            <w:sz w:val="18"/>
                          </w:rPr>
                          <w:t xml:space="preserve"> </w:t>
                        </w:r>
                        <w:r>
                          <w:rPr>
                            <w:rFonts w:ascii="Courier New"/>
                            <w:sz w:val="18"/>
                          </w:rPr>
                          <w:t>/&gt;</w:t>
                        </w:r>
                      </w:p>
                      <w:p w14:paraId="31466B83" w14:textId="77777777" w:rsidR="003D76C2" w:rsidRDefault="00000000">
                        <w:pPr>
                          <w:spacing w:before="2"/>
                          <w:ind w:left="453"/>
                          <w:rPr>
                            <w:rFonts w:ascii="Courier New"/>
                            <w:sz w:val="18"/>
                          </w:rPr>
                        </w:pPr>
                        <w:r>
                          <w:rPr>
                            <w:rFonts w:ascii="Courier New"/>
                            <w:spacing w:val="-2"/>
                            <w:sz w:val="18"/>
                          </w:rPr>
                          <w:t>&lt;/data&gt;</w:t>
                        </w:r>
                      </w:p>
                    </w:txbxContent>
                  </v:textbox>
                </v:shape>
                <w10:wrap type="topAndBottom" anchorx="page"/>
              </v:group>
            </w:pict>
          </mc:Fallback>
        </mc:AlternateContent>
      </w:r>
    </w:p>
    <w:p w14:paraId="3333E68B" w14:textId="77777777" w:rsidR="003D76C2" w:rsidRDefault="00000000">
      <w:pPr>
        <w:spacing w:before="72"/>
        <w:ind w:left="1274"/>
        <w:rPr>
          <w:sz w:val="20"/>
        </w:rPr>
      </w:pPr>
      <w:r>
        <w:rPr>
          <w:sz w:val="20"/>
        </w:rPr>
        <w:t>The</w:t>
      </w:r>
      <w:r>
        <w:rPr>
          <w:spacing w:val="-15"/>
          <w:sz w:val="20"/>
        </w:rPr>
        <w:t xml:space="preserve"> </w:t>
      </w:r>
      <w:proofErr w:type="spellStart"/>
      <w:r>
        <w:rPr>
          <w:rFonts w:ascii="Courier New"/>
          <w:b/>
        </w:rPr>
        <w:t>viewModel</w:t>
      </w:r>
      <w:proofErr w:type="spellEnd"/>
      <w:r>
        <w:rPr>
          <w:rFonts w:ascii="Courier New"/>
          <w:b/>
          <w:spacing w:val="-80"/>
        </w:rPr>
        <w:t xml:space="preserve"> </w:t>
      </w:r>
      <w:r>
        <w:rPr>
          <w:sz w:val="20"/>
        </w:rPr>
        <w:t>layout</w:t>
      </w:r>
      <w:r>
        <w:rPr>
          <w:spacing w:val="-5"/>
          <w:sz w:val="20"/>
        </w:rPr>
        <w:t xml:space="preserve"> </w:t>
      </w:r>
      <w:r>
        <w:rPr>
          <w:sz w:val="20"/>
        </w:rPr>
        <w:t>variable</w:t>
      </w:r>
      <w:r>
        <w:rPr>
          <w:spacing w:val="-4"/>
          <w:sz w:val="20"/>
        </w:rPr>
        <w:t xml:space="preserve"> </w:t>
      </w:r>
      <w:r>
        <w:rPr>
          <w:sz w:val="20"/>
        </w:rPr>
        <w:t>corresponds</w:t>
      </w:r>
      <w:r>
        <w:rPr>
          <w:spacing w:val="-5"/>
          <w:sz w:val="20"/>
        </w:rPr>
        <w:t xml:space="preserve"> </w:t>
      </w:r>
      <w:r>
        <w:rPr>
          <w:sz w:val="20"/>
        </w:rPr>
        <w:t>to</w:t>
      </w:r>
      <w:r>
        <w:rPr>
          <w:spacing w:val="-4"/>
          <w:sz w:val="20"/>
        </w:rPr>
        <w:t xml:space="preserve"> </w:t>
      </w:r>
      <w:r>
        <w:rPr>
          <w:sz w:val="20"/>
        </w:rPr>
        <w:t>your</w:t>
      </w:r>
      <w:r>
        <w:rPr>
          <w:spacing w:val="-5"/>
          <w:sz w:val="20"/>
        </w:rPr>
        <w:t xml:space="preserve"> </w:t>
      </w:r>
      <w:proofErr w:type="spellStart"/>
      <w:r>
        <w:rPr>
          <w:rFonts w:ascii="Courier New"/>
          <w:b/>
        </w:rPr>
        <w:t>TVShowViewModel</w:t>
      </w:r>
      <w:proofErr w:type="spellEnd"/>
      <w:r>
        <w:rPr>
          <w:rFonts w:ascii="Courier New"/>
          <w:b/>
          <w:spacing w:val="-80"/>
        </w:rPr>
        <w:t xml:space="preserve"> </w:t>
      </w:r>
      <w:r>
        <w:rPr>
          <w:spacing w:val="-2"/>
          <w:sz w:val="20"/>
        </w:rPr>
        <w:t>class.</w:t>
      </w:r>
    </w:p>
    <w:p w14:paraId="69203BCF" w14:textId="77777777" w:rsidR="003D76C2" w:rsidRDefault="00000000">
      <w:pPr>
        <w:pStyle w:val="ListParagraph"/>
        <w:numPr>
          <w:ilvl w:val="0"/>
          <w:numId w:val="1"/>
        </w:numPr>
        <w:tabs>
          <w:tab w:val="left" w:pos="1274"/>
        </w:tabs>
        <w:spacing w:before="140"/>
        <w:ind w:left="1274"/>
        <w:jc w:val="left"/>
        <w:rPr>
          <w:sz w:val="20"/>
        </w:rPr>
      </w:pPr>
      <w:r>
        <w:rPr>
          <w:sz w:val="20"/>
        </w:rPr>
        <w:t>In</w:t>
      </w:r>
      <w:r>
        <w:rPr>
          <w:spacing w:val="-3"/>
          <w:sz w:val="20"/>
        </w:rPr>
        <w:t xml:space="preserve"> </w:t>
      </w:r>
      <w:proofErr w:type="spellStart"/>
      <w:r>
        <w:rPr>
          <w:rFonts w:ascii="Courier New"/>
          <w:b/>
        </w:rPr>
        <w:t>RecyclerView</w:t>
      </w:r>
      <w:proofErr w:type="spellEnd"/>
      <w:r>
        <w:rPr>
          <w:sz w:val="20"/>
        </w:rPr>
        <w:t>,</w:t>
      </w:r>
      <w:r>
        <w:rPr>
          <w:spacing w:val="-2"/>
          <w:sz w:val="20"/>
        </w:rPr>
        <w:t xml:space="preserve"> </w:t>
      </w:r>
      <w:r>
        <w:rPr>
          <w:sz w:val="20"/>
        </w:rPr>
        <w:t>add</w:t>
      </w:r>
      <w:r>
        <w:rPr>
          <w:spacing w:val="-3"/>
          <w:sz w:val="20"/>
        </w:rPr>
        <w:t xml:space="preserve"> </w:t>
      </w:r>
      <w:r>
        <w:rPr>
          <w:sz w:val="20"/>
        </w:rPr>
        <w:t>the</w:t>
      </w:r>
      <w:r>
        <w:rPr>
          <w:spacing w:val="-2"/>
          <w:sz w:val="20"/>
        </w:rPr>
        <w:t xml:space="preserve"> </w:t>
      </w:r>
      <w:r>
        <w:rPr>
          <w:sz w:val="20"/>
        </w:rPr>
        <w:t>list</w:t>
      </w:r>
      <w:r>
        <w:rPr>
          <w:spacing w:val="-1"/>
          <w:sz w:val="20"/>
        </w:rPr>
        <w:t xml:space="preserve"> </w:t>
      </w:r>
      <w:r>
        <w:rPr>
          <w:sz w:val="20"/>
        </w:rPr>
        <w:t>to</w:t>
      </w:r>
      <w:r>
        <w:rPr>
          <w:spacing w:val="-2"/>
          <w:sz w:val="20"/>
        </w:rPr>
        <w:t xml:space="preserve"> </w:t>
      </w:r>
      <w:r>
        <w:rPr>
          <w:sz w:val="20"/>
        </w:rPr>
        <w:t>be</w:t>
      </w:r>
      <w:r>
        <w:rPr>
          <w:spacing w:val="-2"/>
          <w:sz w:val="20"/>
        </w:rPr>
        <w:t xml:space="preserve"> </w:t>
      </w:r>
      <w:r>
        <w:rPr>
          <w:sz w:val="20"/>
        </w:rPr>
        <w:t>displayed</w:t>
      </w:r>
      <w:r>
        <w:rPr>
          <w:spacing w:val="-2"/>
          <w:sz w:val="20"/>
        </w:rPr>
        <w:t xml:space="preserve"> </w:t>
      </w:r>
      <w:r>
        <w:rPr>
          <w:sz w:val="20"/>
        </w:rPr>
        <w:t>with</w:t>
      </w:r>
      <w:r>
        <w:rPr>
          <w:spacing w:val="-3"/>
          <w:sz w:val="20"/>
        </w:rPr>
        <w:t xml:space="preserve"> </w:t>
      </w:r>
      <w:proofErr w:type="spellStart"/>
      <w:r>
        <w:rPr>
          <w:rFonts w:ascii="Courier New"/>
          <w:b/>
          <w:spacing w:val="-2"/>
        </w:rPr>
        <w:t>app:list</w:t>
      </w:r>
      <w:proofErr w:type="spellEnd"/>
      <w:r>
        <w:rPr>
          <w:spacing w:val="-2"/>
          <w:sz w:val="20"/>
        </w:rPr>
        <w:t>:</w:t>
      </w:r>
    </w:p>
    <w:p w14:paraId="14A361D3" w14:textId="77777777" w:rsidR="003D76C2" w:rsidRDefault="00D51F7C">
      <w:pPr>
        <w:pStyle w:val="BodyText"/>
        <w:spacing w:before="11"/>
        <w:rPr>
          <w:sz w:val="8"/>
        </w:rPr>
      </w:pPr>
      <w:r>
        <w:rPr>
          <w:noProof/>
        </w:rPr>
        <mc:AlternateContent>
          <mc:Choice Requires="wpg">
            <w:drawing>
              <wp:anchor distT="0" distB="0" distL="0" distR="0" simplePos="0" relativeHeight="487778816" behindDoc="1" locked="0" layoutInCell="1" allowOverlap="1" wp14:anchorId="3E40A507" wp14:editId="5107C94B">
                <wp:simplePos x="0" y="0"/>
                <wp:positionH relativeFrom="page">
                  <wp:posOffset>1120140</wp:posOffset>
                </wp:positionH>
                <wp:positionV relativeFrom="paragraph">
                  <wp:posOffset>91440</wp:posOffset>
                </wp:positionV>
                <wp:extent cx="5074920" cy="219075"/>
                <wp:effectExtent l="0" t="0" r="5080" b="0"/>
                <wp:wrapTopAndBottom/>
                <wp:docPr id="174" name="docshapegroup1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44"/>
                          <a:chExt cx="7992" cy="345"/>
                        </a:xfrm>
                      </wpg:grpSpPr>
                      <wps:wsp>
                        <wps:cNvPr id="175" name="docshape1387"/>
                        <wps:cNvSpPr>
                          <a:spLocks/>
                        </wps:cNvSpPr>
                        <wps:spPr bwMode="auto">
                          <a:xfrm>
                            <a:off x="1764" y="154"/>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 name="docshape1388"/>
                        <wps:cNvSpPr>
                          <a:spLocks/>
                        </wps:cNvSpPr>
                        <wps:spPr bwMode="auto">
                          <a:xfrm>
                            <a:off x="1764" y="144"/>
                            <a:ext cx="7992" cy="345"/>
                          </a:xfrm>
                          <a:custGeom>
                            <a:avLst/>
                            <a:gdLst>
                              <a:gd name="T0" fmla="+- 0 9756 1764"/>
                              <a:gd name="T1" fmla="*/ T0 w 7992"/>
                              <a:gd name="T2" fmla="+- 0 468 144"/>
                              <a:gd name="T3" fmla="*/ 468 h 345"/>
                              <a:gd name="T4" fmla="+- 0 1764 1764"/>
                              <a:gd name="T5" fmla="*/ T4 w 7992"/>
                              <a:gd name="T6" fmla="+- 0 468 144"/>
                              <a:gd name="T7" fmla="*/ 468 h 345"/>
                              <a:gd name="T8" fmla="+- 0 1764 1764"/>
                              <a:gd name="T9" fmla="*/ T8 w 7992"/>
                              <a:gd name="T10" fmla="+- 0 488 144"/>
                              <a:gd name="T11" fmla="*/ 488 h 345"/>
                              <a:gd name="T12" fmla="+- 0 9756 1764"/>
                              <a:gd name="T13" fmla="*/ T12 w 7992"/>
                              <a:gd name="T14" fmla="+- 0 488 144"/>
                              <a:gd name="T15" fmla="*/ 488 h 345"/>
                              <a:gd name="T16" fmla="+- 0 9756 1764"/>
                              <a:gd name="T17" fmla="*/ T16 w 7992"/>
                              <a:gd name="T18" fmla="+- 0 468 144"/>
                              <a:gd name="T19" fmla="*/ 468 h 345"/>
                              <a:gd name="T20" fmla="+- 0 9756 1764"/>
                              <a:gd name="T21" fmla="*/ T20 w 7992"/>
                              <a:gd name="T22" fmla="+- 0 144 144"/>
                              <a:gd name="T23" fmla="*/ 144 h 345"/>
                              <a:gd name="T24" fmla="+- 0 1764 1764"/>
                              <a:gd name="T25" fmla="*/ T24 w 7992"/>
                              <a:gd name="T26" fmla="+- 0 144 144"/>
                              <a:gd name="T27" fmla="*/ 144 h 345"/>
                              <a:gd name="T28" fmla="+- 0 1764 1764"/>
                              <a:gd name="T29" fmla="*/ T28 w 7992"/>
                              <a:gd name="T30" fmla="+- 0 164 144"/>
                              <a:gd name="T31" fmla="*/ 164 h 345"/>
                              <a:gd name="T32" fmla="+- 0 9756 1764"/>
                              <a:gd name="T33" fmla="*/ T32 w 7992"/>
                              <a:gd name="T34" fmla="+- 0 164 144"/>
                              <a:gd name="T35" fmla="*/ 164 h 345"/>
                              <a:gd name="T36" fmla="+- 0 9756 176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docshape1389"/>
                        <wps:cNvSpPr txBox="1">
                          <a:spLocks/>
                        </wps:cNvSpPr>
                        <wps:spPr bwMode="auto">
                          <a:xfrm>
                            <a:off x="1764" y="164"/>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722CF" w14:textId="77777777" w:rsidR="003D76C2" w:rsidRDefault="00000000">
                              <w:pPr>
                                <w:spacing w:before="40"/>
                                <w:ind w:left="453"/>
                                <w:rPr>
                                  <w:rFonts w:ascii="Courier New"/>
                                  <w:sz w:val="18"/>
                                </w:rPr>
                              </w:pPr>
                              <w:proofErr w:type="spellStart"/>
                              <w:r>
                                <w:rPr>
                                  <w:rFonts w:ascii="Courier New"/>
                                  <w:spacing w:val="-2"/>
                                  <w:sz w:val="18"/>
                                </w:rPr>
                                <w:t>app:list</w:t>
                              </w:r>
                              <w:proofErr w:type="spellEnd"/>
                              <w:r>
                                <w:rPr>
                                  <w:rFonts w:ascii="Courier New"/>
                                  <w:spacing w:val="-2"/>
                                  <w:sz w:val="18"/>
                                </w:rPr>
                                <w:t>="@{</w:t>
                              </w:r>
                              <w:proofErr w:type="spellStart"/>
                              <w:r>
                                <w:rPr>
                                  <w:rFonts w:ascii="Courier New"/>
                                  <w:spacing w:val="-2"/>
                                  <w:sz w:val="18"/>
                                </w:rPr>
                                <w:t>viewModel.TVShows</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40A507" id="docshapegroup1386" o:spid="_x0000_s2268" style="position:absolute;margin-left:88.2pt;margin-top:7.2pt;width:399.6pt;height:17.25pt;z-index:-15537664;mso-wrap-distance-left:0;mso-wrap-distance-right:0;mso-position-horizontal-relative:page;mso-position-vertical-relative:text" coordorigin="176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">
                <v:rect id="docshape1387" o:spid="_x0000_s2269" style="position:absolute;left:1764;top:154;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" fillcolor="#f6f6f6" stroked="f">
                  <v:path arrowok="t"/>
                </v:rect>
                <v:shape id="docshape1388" o:spid="_x0000_s2270" style="position:absolute;left:1764;top:144;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1389" o:spid="_x0000_s2271" type="#_x0000_t202" style="position:absolute;left:1764;top:164;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" filled="f" stroked="f">
                  <v:path arrowok="t"/>
                  <v:textbox inset="0,0,0,0">
                    <w:txbxContent>
                      <w:p w14:paraId="476722CF" w14:textId="77777777" w:rsidR="003D76C2" w:rsidRDefault="00000000">
                        <w:pPr>
                          <w:spacing w:before="40"/>
                          <w:ind w:left="453"/>
                          <w:rPr>
                            <w:rFonts w:ascii="Courier New"/>
                            <w:sz w:val="18"/>
                          </w:rPr>
                        </w:pPr>
                        <w:proofErr w:type="spellStart"/>
                        <w:r>
                          <w:rPr>
                            <w:rFonts w:ascii="Courier New"/>
                            <w:spacing w:val="-2"/>
                            <w:sz w:val="18"/>
                          </w:rPr>
                          <w:t>app:list</w:t>
                        </w:r>
                        <w:proofErr w:type="spellEnd"/>
                        <w:r>
                          <w:rPr>
                            <w:rFonts w:ascii="Courier New"/>
                            <w:spacing w:val="-2"/>
                            <w:sz w:val="18"/>
                          </w:rPr>
                          <w:t>="@{</w:t>
                        </w:r>
                        <w:proofErr w:type="spellStart"/>
                        <w:r>
                          <w:rPr>
                            <w:rFonts w:ascii="Courier New"/>
                            <w:spacing w:val="-2"/>
                            <w:sz w:val="18"/>
                          </w:rPr>
                          <w:t>viewModel.TVShows</w:t>
                        </w:r>
                        <w:proofErr w:type="spellEnd"/>
                        <w:r>
                          <w:rPr>
                            <w:rFonts w:ascii="Courier New"/>
                            <w:spacing w:val="-2"/>
                            <w:sz w:val="18"/>
                          </w:rPr>
                          <w:t>}"</w:t>
                        </w:r>
                      </w:p>
                    </w:txbxContent>
                  </v:textbox>
                </v:shape>
                <w10:wrap type="topAndBottom" anchorx="page"/>
              </v:group>
            </w:pict>
          </mc:Fallback>
        </mc:AlternateContent>
      </w:r>
    </w:p>
    <w:p w14:paraId="5AEC8529" w14:textId="77777777" w:rsidR="003D76C2" w:rsidRDefault="00000000">
      <w:pPr>
        <w:spacing w:before="72"/>
        <w:ind w:left="1274"/>
        <w:rPr>
          <w:sz w:val="20"/>
        </w:rPr>
      </w:pPr>
      <w:r>
        <w:rPr>
          <w:sz w:val="20"/>
        </w:rPr>
        <w:t>This</w:t>
      </w:r>
      <w:r>
        <w:rPr>
          <w:spacing w:val="-9"/>
          <w:sz w:val="20"/>
        </w:rPr>
        <w:t xml:space="preserve"> </w:t>
      </w:r>
      <w:r>
        <w:rPr>
          <w:sz w:val="20"/>
        </w:rPr>
        <w:t>will</w:t>
      </w:r>
      <w:r>
        <w:rPr>
          <w:spacing w:val="-3"/>
          <w:sz w:val="20"/>
        </w:rPr>
        <w:t xml:space="preserve"> </w:t>
      </w:r>
      <w:r>
        <w:rPr>
          <w:sz w:val="20"/>
        </w:rPr>
        <w:t>pass</w:t>
      </w:r>
      <w:r>
        <w:rPr>
          <w:spacing w:val="-2"/>
          <w:sz w:val="20"/>
        </w:rPr>
        <w:t xml:space="preserve"> </w:t>
      </w:r>
      <w:r>
        <w:rPr>
          <w:sz w:val="20"/>
        </w:rPr>
        <w:t>the</w:t>
      </w:r>
      <w:r>
        <w:rPr>
          <w:spacing w:val="-4"/>
          <w:sz w:val="20"/>
        </w:rPr>
        <w:t xml:space="preserve"> </w:t>
      </w:r>
      <w:proofErr w:type="spellStart"/>
      <w:r>
        <w:rPr>
          <w:rFonts w:ascii="Courier New"/>
          <w:b/>
        </w:rPr>
        <w:t>TVShows</w:t>
      </w:r>
      <w:proofErr w:type="spellEnd"/>
      <w:r>
        <w:rPr>
          <w:rFonts w:ascii="Courier New"/>
          <w:b/>
          <w:spacing w:val="-7"/>
        </w:rPr>
        <w:t xml:space="preserve"> </w:t>
      </w:r>
      <w:proofErr w:type="spellStart"/>
      <w:r>
        <w:rPr>
          <w:rFonts w:ascii="Courier New"/>
          <w:b/>
        </w:rPr>
        <w:t>LiveData</w:t>
      </w:r>
      <w:proofErr w:type="spellEnd"/>
      <w:r>
        <w:rPr>
          <w:rFonts w:ascii="Courier New"/>
          <w:b/>
          <w:spacing w:val="-80"/>
        </w:rPr>
        <w:t xml:space="preserve"> </w:t>
      </w:r>
      <w:r>
        <w:rPr>
          <w:sz w:val="20"/>
        </w:rPr>
        <w:t>from</w:t>
      </w:r>
      <w:r>
        <w:rPr>
          <w:spacing w:val="-2"/>
          <w:sz w:val="20"/>
        </w:rPr>
        <w:t xml:space="preserve"> </w:t>
      </w:r>
      <w:r>
        <w:rPr>
          <w:sz w:val="20"/>
        </w:rPr>
        <w:t>the</w:t>
      </w:r>
      <w:r>
        <w:rPr>
          <w:spacing w:val="-4"/>
          <w:sz w:val="20"/>
        </w:rPr>
        <w:t xml:space="preserve"> </w:t>
      </w:r>
      <w:proofErr w:type="spellStart"/>
      <w:r>
        <w:rPr>
          <w:rFonts w:ascii="Courier New"/>
          <w:b/>
        </w:rPr>
        <w:t>getTVShows</w:t>
      </w:r>
      <w:proofErr w:type="spellEnd"/>
      <w:r>
        <w:rPr>
          <w:rFonts w:ascii="Courier New"/>
          <w:b/>
          <w:spacing w:val="-80"/>
        </w:rPr>
        <w:t xml:space="preserve"> </w:t>
      </w:r>
      <w:r>
        <w:rPr>
          <w:sz w:val="20"/>
        </w:rPr>
        <w:t>function</w:t>
      </w:r>
      <w:r>
        <w:rPr>
          <w:spacing w:val="-2"/>
          <w:sz w:val="20"/>
        </w:rPr>
        <w:t xml:space="preserve"> </w:t>
      </w:r>
      <w:r>
        <w:rPr>
          <w:spacing w:val="-5"/>
          <w:sz w:val="20"/>
        </w:rPr>
        <w:t>of</w:t>
      </w:r>
    </w:p>
    <w:p w14:paraId="3EBD67DC" w14:textId="77777777" w:rsidR="003D76C2" w:rsidRDefault="00000000">
      <w:pPr>
        <w:ind w:left="1274"/>
        <w:rPr>
          <w:sz w:val="20"/>
        </w:rPr>
      </w:pPr>
      <w:proofErr w:type="spellStart"/>
      <w:r>
        <w:rPr>
          <w:rFonts w:ascii="Courier New"/>
          <w:b/>
          <w:spacing w:val="-2"/>
        </w:rPr>
        <w:t>TVShowViewModel</w:t>
      </w:r>
      <w:proofErr w:type="spellEnd"/>
      <w:r>
        <w:rPr>
          <w:rFonts w:ascii="Courier New"/>
          <w:b/>
          <w:spacing w:val="-68"/>
        </w:rPr>
        <w:t xml:space="preserve"> </w:t>
      </w:r>
      <w:r>
        <w:rPr>
          <w:spacing w:val="-2"/>
          <w:sz w:val="20"/>
        </w:rPr>
        <w:t>into</w:t>
      </w:r>
      <w:r>
        <w:rPr>
          <w:spacing w:val="11"/>
          <w:sz w:val="20"/>
        </w:rPr>
        <w:t xml:space="preserve"> </w:t>
      </w:r>
      <w:proofErr w:type="spellStart"/>
      <w:r>
        <w:rPr>
          <w:rFonts w:ascii="Courier New"/>
          <w:b/>
          <w:spacing w:val="-2"/>
        </w:rPr>
        <w:t>RecyclerView</w:t>
      </w:r>
      <w:proofErr w:type="spellEnd"/>
      <w:r>
        <w:rPr>
          <w:spacing w:val="-2"/>
          <w:sz w:val="20"/>
        </w:rPr>
        <w:t>.</w:t>
      </w:r>
    </w:p>
    <w:p w14:paraId="03464754" w14:textId="77777777" w:rsidR="003D76C2" w:rsidRDefault="00000000">
      <w:pPr>
        <w:pStyle w:val="ListParagraph"/>
        <w:numPr>
          <w:ilvl w:val="0"/>
          <w:numId w:val="1"/>
        </w:numPr>
        <w:tabs>
          <w:tab w:val="left" w:pos="1274"/>
        </w:tabs>
        <w:spacing w:before="140"/>
        <w:ind w:left="1274" w:right="866"/>
        <w:jc w:val="left"/>
        <w:rPr>
          <w:sz w:val="20"/>
        </w:rPr>
      </w:pPr>
      <w:r>
        <w:rPr>
          <w:sz w:val="20"/>
        </w:rPr>
        <w:t>Open</w:t>
      </w:r>
      <w:r>
        <w:rPr>
          <w:spacing w:val="-6"/>
          <w:sz w:val="20"/>
        </w:rPr>
        <w:t xml:space="preserve"> </w:t>
      </w:r>
      <w:proofErr w:type="spellStart"/>
      <w:r>
        <w:rPr>
          <w:rFonts w:ascii="Courier New"/>
          <w:b/>
        </w:rPr>
        <w:t>MainActivity</w:t>
      </w:r>
      <w:proofErr w:type="spellEnd"/>
      <w:r>
        <w:rPr>
          <w:sz w:val="20"/>
        </w:rPr>
        <w:t>,</w:t>
      </w:r>
      <w:r>
        <w:rPr>
          <w:spacing w:val="-5"/>
          <w:sz w:val="20"/>
        </w:rPr>
        <w:t xml:space="preserve"> </w:t>
      </w:r>
      <w:r>
        <w:rPr>
          <w:sz w:val="20"/>
        </w:rPr>
        <w:t>remove</w:t>
      </w:r>
      <w:r>
        <w:rPr>
          <w:spacing w:val="-6"/>
          <w:sz w:val="20"/>
        </w:rPr>
        <w:t xml:space="preserve"> </w:t>
      </w:r>
      <w:r>
        <w:rPr>
          <w:sz w:val="20"/>
        </w:rPr>
        <w:t>the</w:t>
      </w:r>
      <w:r>
        <w:rPr>
          <w:spacing w:val="-5"/>
          <w:sz w:val="20"/>
        </w:rPr>
        <w:t xml:space="preserve"> </w:t>
      </w:r>
      <w:r>
        <w:rPr>
          <w:sz w:val="20"/>
        </w:rPr>
        <w:t>line</w:t>
      </w:r>
      <w:r>
        <w:rPr>
          <w:spacing w:val="-5"/>
          <w:sz w:val="20"/>
        </w:rPr>
        <w:t xml:space="preserve"> </w:t>
      </w:r>
      <w:r>
        <w:rPr>
          <w:sz w:val="20"/>
        </w:rPr>
        <w:t>for</w:t>
      </w:r>
      <w:r>
        <w:rPr>
          <w:spacing w:val="-5"/>
          <w:sz w:val="20"/>
        </w:rPr>
        <w:t xml:space="preserve"> </w:t>
      </w:r>
      <w:proofErr w:type="spellStart"/>
      <w:r>
        <w:rPr>
          <w:rFonts w:ascii="Courier New"/>
          <w:b/>
        </w:rPr>
        <w:t>setContentView</w:t>
      </w:r>
      <w:proofErr w:type="spellEnd"/>
      <w:r>
        <w:rPr>
          <w:sz w:val="20"/>
        </w:rPr>
        <w:t>,</w:t>
      </w:r>
      <w:r>
        <w:rPr>
          <w:spacing w:val="-5"/>
          <w:sz w:val="20"/>
        </w:rPr>
        <w:t xml:space="preserve"> </w:t>
      </w:r>
      <w:r>
        <w:rPr>
          <w:sz w:val="20"/>
        </w:rPr>
        <w:t>and</w:t>
      </w:r>
      <w:r>
        <w:rPr>
          <w:spacing w:val="-6"/>
          <w:sz w:val="20"/>
        </w:rPr>
        <w:t xml:space="preserve"> </w:t>
      </w:r>
      <w:r>
        <w:rPr>
          <w:sz w:val="20"/>
        </w:rPr>
        <w:t>add the following:</w:t>
      </w:r>
    </w:p>
    <w:p w14:paraId="3A2B2447" w14:textId="77777777" w:rsidR="003D76C2" w:rsidRDefault="00D51F7C">
      <w:pPr>
        <w:pStyle w:val="BodyText"/>
        <w:spacing w:before="5"/>
        <w:rPr>
          <w:sz w:val="9"/>
        </w:rPr>
      </w:pPr>
      <w:r>
        <w:rPr>
          <w:noProof/>
        </w:rPr>
        <mc:AlternateContent>
          <mc:Choice Requires="wpg">
            <w:drawing>
              <wp:anchor distT="0" distB="0" distL="0" distR="0" simplePos="0" relativeHeight="487779328" behindDoc="1" locked="0" layoutInCell="1" allowOverlap="1" wp14:anchorId="32C23496" wp14:editId="5F683F5F">
                <wp:simplePos x="0" y="0"/>
                <wp:positionH relativeFrom="page">
                  <wp:posOffset>1120140</wp:posOffset>
                </wp:positionH>
                <wp:positionV relativeFrom="paragraph">
                  <wp:posOffset>96520</wp:posOffset>
                </wp:positionV>
                <wp:extent cx="5074920" cy="473075"/>
                <wp:effectExtent l="0" t="0" r="5080" b="0"/>
                <wp:wrapTopAndBottom/>
                <wp:docPr id="170" name="docshapegroup1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73075"/>
                          <a:chOff x="1764" y="152"/>
                          <a:chExt cx="7992" cy="745"/>
                        </a:xfrm>
                      </wpg:grpSpPr>
                      <wps:wsp>
                        <wps:cNvPr id="171" name="docshape1391"/>
                        <wps:cNvSpPr>
                          <a:spLocks/>
                        </wps:cNvSpPr>
                        <wps:spPr bwMode="auto">
                          <a:xfrm>
                            <a:off x="1764" y="161"/>
                            <a:ext cx="7992" cy="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 name="docshape1392"/>
                        <wps:cNvSpPr>
                          <a:spLocks/>
                        </wps:cNvSpPr>
                        <wps:spPr bwMode="auto">
                          <a:xfrm>
                            <a:off x="1764" y="151"/>
                            <a:ext cx="7992" cy="745"/>
                          </a:xfrm>
                          <a:custGeom>
                            <a:avLst/>
                            <a:gdLst>
                              <a:gd name="T0" fmla="+- 0 9756 1764"/>
                              <a:gd name="T1" fmla="*/ T0 w 7992"/>
                              <a:gd name="T2" fmla="+- 0 876 152"/>
                              <a:gd name="T3" fmla="*/ 876 h 745"/>
                              <a:gd name="T4" fmla="+- 0 1764 1764"/>
                              <a:gd name="T5" fmla="*/ T4 w 7992"/>
                              <a:gd name="T6" fmla="+- 0 876 152"/>
                              <a:gd name="T7" fmla="*/ 876 h 745"/>
                              <a:gd name="T8" fmla="+- 0 1764 1764"/>
                              <a:gd name="T9" fmla="*/ T8 w 7992"/>
                              <a:gd name="T10" fmla="+- 0 896 152"/>
                              <a:gd name="T11" fmla="*/ 896 h 745"/>
                              <a:gd name="T12" fmla="+- 0 9756 1764"/>
                              <a:gd name="T13" fmla="*/ T12 w 7992"/>
                              <a:gd name="T14" fmla="+- 0 896 152"/>
                              <a:gd name="T15" fmla="*/ 896 h 745"/>
                              <a:gd name="T16" fmla="+- 0 9756 1764"/>
                              <a:gd name="T17" fmla="*/ T16 w 7992"/>
                              <a:gd name="T18" fmla="+- 0 876 152"/>
                              <a:gd name="T19" fmla="*/ 876 h 745"/>
                              <a:gd name="T20" fmla="+- 0 9756 1764"/>
                              <a:gd name="T21" fmla="*/ T20 w 7992"/>
                              <a:gd name="T22" fmla="+- 0 152 152"/>
                              <a:gd name="T23" fmla="*/ 152 h 745"/>
                              <a:gd name="T24" fmla="+- 0 1764 1764"/>
                              <a:gd name="T25" fmla="*/ T24 w 7992"/>
                              <a:gd name="T26" fmla="+- 0 152 152"/>
                              <a:gd name="T27" fmla="*/ 152 h 745"/>
                              <a:gd name="T28" fmla="+- 0 1764 1764"/>
                              <a:gd name="T29" fmla="*/ T28 w 7992"/>
                              <a:gd name="T30" fmla="+- 0 172 152"/>
                              <a:gd name="T31" fmla="*/ 172 h 745"/>
                              <a:gd name="T32" fmla="+- 0 9756 1764"/>
                              <a:gd name="T33" fmla="*/ T32 w 7992"/>
                              <a:gd name="T34" fmla="+- 0 172 152"/>
                              <a:gd name="T35" fmla="*/ 172 h 745"/>
                              <a:gd name="T36" fmla="+- 0 9756 1764"/>
                              <a:gd name="T37" fmla="*/ T36 w 7992"/>
                              <a:gd name="T38" fmla="+- 0 152 152"/>
                              <a:gd name="T39" fmla="*/ 152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45">
                                <a:moveTo>
                                  <a:pt x="7992" y="724"/>
                                </a:moveTo>
                                <a:lnTo>
                                  <a:pt x="0" y="724"/>
                                </a:lnTo>
                                <a:lnTo>
                                  <a:pt x="0" y="744"/>
                                </a:lnTo>
                                <a:lnTo>
                                  <a:pt x="7992" y="744"/>
                                </a:lnTo>
                                <a:lnTo>
                                  <a:pt x="7992" y="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docshape1393"/>
                        <wps:cNvSpPr txBox="1">
                          <a:spLocks/>
                        </wps:cNvSpPr>
                        <wps:spPr bwMode="auto">
                          <a:xfrm>
                            <a:off x="1764" y="171"/>
                            <a:ext cx="799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27857" w14:textId="77777777" w:rsidR="003D76C2" w:rsidRDefault="00000000">
                              <w:pPr>
                                <w:spacing w:before="43" w:line="235" w:lineRule="auto"/>
                                <w:ind w:left="453"/>
                                <w:rPr>
                                  <w:rFonts w:ascii="Courier New"/>
                                  <w:sz w:val="18"/>
                                </w:rPr>
                              </w:pPr>
                              <w:proofErr w:type="spellStart"/>
                              <w:r>
                                <w:rPr>
                                  <w:rFonts w:ascii="Courier New"/>
                                  <w:sz w:val="18"/>
                                </w:rPr>
                                <w:t>val</w:t>
                              </w:r>
                              <w:proofErr w:type="spellEnd"/>
                              <w:r>
                                <w:rPr>
                                  <w:rFonts w:ascii="Courier New"/>
                                  <w:spacing w:val="-10"/>
                                  <w:sz w:val="18"/>
                                </w:rPr>
                                <w:t xml:space="preserve"> </w:t>
                              </w:r>
                              <w:r>
                                <w:rPr>
                                  <w:rFonts w:ascii="Courier New"/>
                                  <w:sz w:val="18"/>
                                </w:rPr>
                                <w:t>binding:</w:t>
                              </w:r>
                              <w:r>
                                <w:rPr>
                                  <w:rFonts w:ascii="Courier New"/>
                                  <w:spacing w:val="-10"/>
                                  <w:sz w:val="18"/>
                                </w:rPr>
                                <w:t xml:space="preserve"> </w:t>
                              </w:r>
                              <w:proofErr w:type="spellStart"/>
                              <w:r>
                                <w:rPr>
                                  <w:rFonts w:ascii="Courier New"/>
                                  <w:sz w:val="18"/>
                                </w:rPr>
                                <w:t>ActivityMainBinding</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DataBindingUtil</w:t>
                              </w:r>
                              <w:proofErr w:type="spellEnd"/>
                              <w:r>
                                <w:rPr>
                                  <w:rFonts w:ascii="Courier New"/>
                                  <w:sz w:val="18"/>
                                </w:rPr>
                                <w:t xml:space="preserve">. </w:t>
                              </w:r>
                              <w:proofErr w:type="spellStart"/>
                              <w:r>
                                <w:rPr>
                                  <w:rFonts w:ascii="Courier New"/>
                                  <w:spacing w:val="-2"/>
                                  <w:sz w:val="18"/>
                                </w:rPr>
                                <w:t>setContentView</w:t>
                              </w:r>
                              <w:proofErr w:type="spellEnd"/>
                              <w:r>
                                <w:rPr>
                                  <w:rFonts w:ascii="Courier New"/>
                                  <w:spacing w:val="-2"/>
                                  <w:sz w:val="18"/>
                                </w:rPr>
                                <w:t>(this,</w:t>
                              </w:r>
                            </w:p>
                            <w:p w14:paraId="2CAF63EB" w14:textId="77777777" w:rsidR="003D76C2" w:rsidRDefault="00000000">
                              <w:pPr>
                                <w:spacing w:line="201" w:lineRule="exact"/>
                                <w:ind w:left="669"/>
                                <w:rPr>
                                  <w:rFonts w:ascii="Courier New"/>
                                  <w:sz w:val="18"/>
                                </w:rPr>
                              </w:pPr>
                              <w:proofErr w:type="spellStart"/>
                              <w:r>
                                <w:rPr>
                                  <w:rFonts w:ascii="Courier New"/>
                                  <w:spacing w:val="-2"/>
                                  <w:sz w:val="18"/>
                                </w:rPr>
                                <w:t>R.layout.activity_main</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C23496" id="docshapegroup1390" o:spid="_x0000_s2272" style="position:absolute;margin-left:88.2pt;margin-top:7.6pt;width:399.6pt;height:37.25pt;z-index:-15537152;mso-wrap-distance-left:0;mso-wrap-distance-right:0;mso-position-horizontal-relative:page;mso-position-vertical-relative:text" coordorigin="1764,152" coordsize="7992,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">
                <v:rect id="docshape1391" o:spid="_x0000_s2273" style="position:absolute;left:1764;top:161;width:7992;height: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" fillcolor="#f6f6f6" stroked="f">
                  <v:path arrowok="t"/>
                </v:rect>
                <v:shape id="docshape1392" o:spid="_x0000_s2274" style="position:absolute;left:1764;top:151;width:7992;height:745;visibility:visible;mso-wrap-style:square;v-text-anchor:top" coordsize="7992,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" path="m7992,724l,724r,20l7992,744r,-20xm7992,l,,,20r7992,l7992,xe" fillcolor="#dadada" stroked="f">
                  <v:path arrowok="t" o:connecttype="custom" o:connectlocs="7992,876;0,876;0,896;7992,896;7992,876;7992,152;0,152;0,172;7992,172;7992,152" o:connectangles="0,0,0,0,0,0,0,0,0,0"/>
                </v:shape>
                <v:shape id="docshape1393" o:spid="_x0000_s2275" type="#_x0000_t202" style="position:absolute;left:1764;top:171;width:7992;height: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" filled="f" stroked="f">
                  <v:path arrowok="t"/>
                  <v:textbox inset="0,0,0,0">
                    <w:txbxContent>
                      <w:p w14:paraId="10627857" w14:textId="77777777" w:rsidR="003D76C2" w:rsidRDefault="00000000">
                        <w:pPr>
                          <w:spacing w:before="43" w:line="235" w:lineRule="auto"/>
                          <w:ind w:left="453"/>
                          <w:rPr>
                            <w:rFonts w:ascii="Courier New"/>
                            <w:sz w:val="18"/>
                          </w:rPr>
                        </w:pPr>
                        <w:proofErr w:type="spellStart"/>
                        <w:r>
                          <w:rPr>
                            <w:rFonts w:ascii="Courier New"/>
                            <w:sz w:val="18"/>
                          </w:rPr>
                          <w:t>val</w:t>
                        </w:r>
                        <w:proofErr w:type="spellEnd"/>
                        <w:r>
                          <w:rPr>
                            <w:rFonts w:ascii="Courier New"/>
                            <w:spacing w:val="-10"/>
                            <w:sz w:val="18"/>
                          </w:rPr>
                          <w:t xml:space="preserve"> </w:t>
                        </w:r>
                        <w:r>
                          <w:rPr>
                            <w:rFonts w:ascii="Courier New"/>
                            <w:sz w:val="18"/>
                          </w:rPr>
                          <w:t>binding:</w:t>
                        </w:r>
                        <w:r>
                          <w:rPr>
                            <w:rFonts w:ascii="Courier New"/>
                            <w:spacing w:val="-10"/>
                            <w:sz w:val="18"/>
                          </w:rPr>
                          <w:t xml:space="preserve"> </w:t>
                        </w:r>
                        <w:proofErr w:type="spellStart"/>
                        <w:r>
                          <w:rPr>
                            <w:rFonts w:ascii="Courier New"/>
                            <w:sz w:val="18"/>
                          </w:rPr>
                          <w:t>ActivityMainBinding</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DataBindingUtil</w:t>
                        </w:r>
                        <w:proofErr w:type="spellEnd"/>
                        <w:r>
                          <w:rPr>
                            <w:rFonts w:ascii="Courier New"/>
                            <w:sz w:val="18"/>
                          </w:rPr>
                          <w:t xml:space="preserve">. </w:t>
                        </w:r>
                        <w:proofErr w:type="spellStart"/>
                        <w:r>
                          <w:rPr>
                            <w:rFonts w:ascii="Courier New"/>
                            <w:spacing w:val="-2"/>
                            <w:sz w:val="18"/>
                          </w:rPr>
                          <w:t>setContentView</w:t>
                        </w:r>
                        <w:proofErr w:type="spellEnd"/>
                        <w:r>
                          <w:rPr>
                            <w:rFonts w:ascii="Courier New"/>
                            <w:spacing w:val="-2"/>
                            <w:sz w:val="18"/>
                          </w:rPr>
                          <w:t>(this,</w:t>
                        </w:r>
                      </w:p>
                      <w:p w14:paraId="2CAF63EB" w14:textId="77777777" w:rsidR="003D76C2" w:rsidRDefault="00000000">
                        <w:pPr>
                          <w:spacing w:line="201" w:lineRule="exact"/>
                          <w:ind w:left="669"/>
                          <w:rPr>
                            <w:rFonts w:ascii="Courier New"/>
                            <w:sz w:val="18"/>
                          </w:rPr>
                        </w:pPr>
                        <w:proofErr w:type="spellStart"/>
                        <w:r>
                          <w:rPr>
                            <w:rFonts w:ascii="Courier New"/>
                            <w:spacing w:val="-2"/>
                            <w:sz w:val="18"/>
                          </w:rPr>
                          <w:t>R.layout.activity_main</w:t>
                        </w:r>
                        <w:proofErr w:type="spellEnd"/>
                      </w:p>
                    </w:txbxContent>
                  </v:textbox>
                </v:shape>
                <w10:wrap type="topAndBottom" anchorx="page"/>
              </v:group>
            </w:pict>
          </mc:Fallback>
        </mc:AlternateContent>
      </w:r>
    </w:p>
    <w:p w14:paraId="241B8B91" w14:textId="77777777" w:rsidR="003D76C2" w:rsidRDefault="00000000">
      <w:pPr>
        <w:pStyle w:val="ListParagraph"/>
        <w:numPr>
          <w:ilvl w:val="0"/>
          <w:numId w:val="1"/>
        </w:numPr>
        <w:tabs>
          <w:tab w:val="left" w:pos="1274"/>
        </w:tabs>
        <w:spacing w:before="92"/>
        <w:ind w:left="1274"/>
        <w:jc w:val="left"/>
        <w:rPr>
          <w:sz w:val="20"/>
        </w:rPr>
      </w:pPr>
      <w:r>
        <w:rPr>
          <w:sz w:val="20"/>
        </w:rPr>
        <w:t>Remove</w:t>
      </w:r>
      <w:r>
        <w:rPr>
          <w:spacing w:val="-10"/>
          <w:sz w:val="20"/>
        </w:rPr>
        <w:t xml:space="preserve"> </w:t>
      </w:r>
      <w:r>
        <w:rPr>
          <w:sz w:val="20"/>
        </w:rPr>
        <w:t>the</w:t>
      </w:r>
      <w:r>
        <w:rPr>
          <w:spacing w:val="-3"/>
          <w:sz w:val="20"/>
        </w:rPr>
        <w:t xml:space="preserve"> </w:t>
      </w:r>
      <w:r>
        <w:rPr>
          <w:sz w:val="20"/>
        </w:rPr>
        <w:t>observer</w:t>
      </w:r>
      <w:r>
        <w:rPr>
          <w:spacing w:val="-3"/>
          <w:sz w:val="20"/>
        </w:rPr>
        <w:t xml:space="preserve"> </w:t>
      </w:r>
      <w:r>
        <w:rPr>
          <w:sz w:val="20"/>
        </w:rPr>
        <w:t>from</w:t>
      </w:r>
      <w:r>
        <w:rPr>
          <w:spacing w:val="-3"/>
          <w:sz w:val="20"/>
        </w:rPr>
        <w:t xml:space="preserve"> </w:t>
      </w:r>
      <w:proofErr w:type="spellStart"/>
      <w:r>
        <w:rPr>
          <w:rFonts w:ascii="Courier New"/>
          <w:b/>
        </w:rPr>
        <w:t>TVShowViewModel</w:t>
      </w:r>
      <w:proofErr w:type="spellEnd"/>
      <w:r>
        <w:rPr>
          <w:rFonts w:ascii="Courier New"/>
          <w:b/>
          <w:spacing w:val="-80"/>
        </w:rPr>
        <w:t xml:space="preserve"> </w:t>
      </w:r>
      <w:r>
        <w:rPr>
          <w:sz w:val="20"/>
        </w:rPr>
        <w:t>and</w:t>
      </w:r>
      <w:r>
        <w:rPr>
          <w:spacing w:val="-4"/>
          <w:sz w:val="20"/>
        </w:rPr>
        <w:t xml:space="preserve"> </w:t>
      </w:r>
      <w:r>
        <w:rPr>
          <w:sz w:val="20"/>
        </w:rPr>
        <w:t>replace</w:t>
      </w:r>
      <w:r>
        <w:rPr>
          <w:spacing w:val="-4"/>
          <w:sz w:val="20"/>
        </w:rPr>
        <w:t xml:space="preserve"> </w:t>
      </w:r>
      <w:r>
        <w:rPr>
          <w:sz w:val="20"/>
        </w:rPr>
        <w:t>it</w:t>
      </w:r>
      <w:r>
        <w:rPr>
          <w:spacing w:val="-3"/>
          <w:sz w:val="20"/>
        </w:rPr>
        <w:t xml:space="preserve"> </w:t>
      </w:r>
      <w:r>
        <w:rPr>
          <w:sz w:val="20"/>
        </w:rPr>
        <w:t>with</w:t>
      </w:r>
      <w:r>
        <w:rPr>
          <w:spacing w:val="-3"/>
          <w:sz w:val="20"/>
        </w:rPr>
        <w:t xml:space="preserve"> </w:t>
      </w:r>
      <w:r>
        <w:rPr>
          <w:sz w:val="20"/>
        </w:rPr>
        <w:t>the</w:t>
      </w:r>
      <w:r>
        <w:rPr>
          <w:spacing w:val="-3"/>
          <w:sz w:val="20"/>
        </w:rPr>
        <w:t xml:space="preserve"> </w:t>
      </w:r>
      <w:r>
        <w:rPr>
          <w:spacing w:val="-4"/>
          <w:sz w:val="20"/>
        </w:rPr>
        <w:t>data</w:t>
      </w:r>
    </w:p>
    <w:p w14:paraId="4FC60700" w14:textId="77777777" w:rsidR="003D76C2" w:rsidRDefault="00000000">
      <w:pPr>
        <w:pStyle w:val="BodyText"/>
        <w:ind w:left="1274"/>
      </w:pPr>
      <w:r>
        <w:t xml:space="preserve">binding </w:t>
      </w:r>
      <w:r>
        <w:rPr>
          <w:spacing w:val="-2"/>
        </w:rPr>
        <w:t>code:</w:t>
      </w:r>
    </w:p>
    <w:p w14:paraId="7B077638" w14:textId="77777777" w:rsidR="003D76C2" w:rsidRDefault="00D51F7C">
      <w:pPr>
        <w:pStyle w:val="BodyText"/>
        <w:spacing w:before="5"/>
        <w:rPr>
          <w:sz w:val="9"/>
        </w:rPr>
      </w:pPr>
      <w:r>
        <w:rPr>
          <w:noProof/>
        </w:rPr>
        <mc:AlternateContent>
          <mc:Choice Requires="wpg">
            <w:drawing>
              <wp:anchor distT="0" distB="0" distL="0" distR="0" simplePos="0" relativeHeight="487779840" behindDoc="1" locked="0" layoutInCell="1" allowOverlap="1" wp14:anchorId="3D541A65" wp14:editId="5E856A55">
                <wp:simplePos x="0" y="0"/>
                <wp:positionH relativeFrom="page">
                  <wp:posOffset>1120140</wp:posOffset>
                </wp:positionH>
                <wp:positionV relativeFrom="paragraph">
                  <wp:posOffset>96520</wp:posOffset>
                </wp:positionV>
                <wp:extent cx="5074920" cy="396875"/>
                <wp:effectExtent l="0" t="0" r="5080" b="0"/>
                <wp:wrapTopAndBottom/>
                <wp:docPr id="166" name="docshapegroup1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52"/>
                          <a:chExt cx="7992" cy="625"/>
                        </a:xfrm>
                      </wpg:grpSpPr>
                      <wps:wsp>
                        <wps:cNvPr id="167" name="docshape1395"/>
                        <wps:cNvSpPr>
                          <a:spLocks/>
                        </wps:cNvSpPr>
                        <wps:spPr bwMode="auto">
                          <a:xfrm>
                            <a:off x="1764" y="161"/>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 name="docshape1396"/>
                        <wps:cNvSpPr>
                          <a:spLocks/>
                        </wps:cNvSpPr>
                        <wps:spPr bwMode="auto">
                          <a:xfrm>
                            <a:off x="1764" y="151"/>
                            <a:ext cx="7992" cy="625"/>
                          </a:xfrm>
                          <a:custGeom>
                            <a:avLst/>
                            <a:gdLst>
                              <a:gd name="T0" fmla="+- 0 9756 1764"/>
                              <a:gd name="T1" fmla="*/ T0 w 7992"/>
                              <a:gd name="T2" fmla="+- 0 756 152"/>
                              <a:gd name="T3" fmla="*/ 756 h 625"/>
                              <a:gd name="T4" fmla="+- 0 1764 1764"/>
                              <a:gd name="T5" fmla="*/ T4 w 7992"/>
                              <a:gd name="T6" fmla="+- 0 756 152"/>
                              <a:gd name="T7" fmla="*/ 756 h 625"/>
                              <a:gd name="T8" fmla="+- 0 1764 1764"/>
                              <a:gd name="T9" fmla="*/ T8 w 7992"/>
                              <a:gd name="T10" fmla="+- 0 776 152"/>
                              <a:gd name="T11" fmla="*/ 776 h 625"/>
                              <a:gd name="T12" fmla="+- 0 9756 1764"/>
                              <a:gd name="T13" fmla="*/ T12 w 7992"/>
                              <a:gd name="T14" fmla="+- 0 776 152"/>
                              <a:gd name="T15" fmla="*/ 776 h 625"/>
                              <a:gd name="T16" fmla="+- 0 9756 1764"/>
                              <a:gd name="T17" fmla="*/ T16 w 7992"/>
                              <a:gd name="T18" fmla="+- 0 756 152"/>
                              <a:gd name="T19" fmla="*/ 756 h 625"/>
                              <a:gd name="T20" fmla="+- 0 9756 1764"/>
                              <a:gd name="T21" fmla="*/ T20 w 7992"/>
                              <a:gd name="T22" fmla="+- 0 152 152"/>
                              <a:gd name="T23" fmla="*/ 152 h 625"/>
                              <a:gd name="T24" fmla="+- 0 1764 1764"/>
                              <a:gd name="T25" fmla="*/ T24 w 7992"/>
                              <a:gd name="T26" fmla="+- 0 152 152"/>
                              <a:gd name="T27" fmla="*/ 152 h 625"/>
                              <a:gd name="T28" fmla="+- 0 1764 1764"/>
                              <a:gd name="T29" fmla="*/ T28 w 7992"/>
                              <a:gd name="T30" fmla="+- 0 172 152"/>
                              <a:gd name="T31" fmla="*/ 172 h 625"/>
                              <a:gd name="T32" fmla="+- 0 9756 1764"/>
                              <a:gd name="T33" fmla="*/ T32 w 7992"/>
                              <a:gd name="T34" fmla="+- 0 172 152"/>
                              <a:gd name="T35" fmla="*/ 172 h 625"/>
                              <a:gd name="T36" fmla="+- 0 9756 1764"/>
                              <a:gd name="T37" fmla="*/ T36 w 7992"/>
                              <a:gd name="T38" fmla="+- 0 152 152"/>
                              <a:gd name="T39" fmla="*/ 152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docshape1397"/>
                        <wps:cNvSpPr txBox="1">
                          <a:spLocks/>
                        </wps:cNvSpPr>
                        <wps:spPr bwMode="auto">
                          <a:xfrm>
                            <a:off x="1764" y="171"/>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FC1B8" w14:textId="77777777" w:rsidR="003D76C2" w:rsidRDefault="00000000">
                              <w:pPr>
                                <w:spacing w:before="35" w:line="328" w:lineRule="auto"/>
                                <w:ind w:left="453" w:right="2128"/>
                                <w:rPr>
                                  <w:rFonts w:ascii="Courier New"/>
                                  <w:sz w:val="18"/>
                                </w:rPr>
                              </w:pPr>
                              <w:proofErr w:type="spellStart"/>
                              <w:r>
                                <w:rPr>
                                  <w:rFonts w:ascii="Courier New"/>
                                  <w:sz w:val="18"/>
                                </w:rPr>
                                <w:t>binding.viewModel</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tvShowViewModel</w:t>
                              </w:r>
                              <w:proofErr w:type="spellEnd"/>
                              <w:r>
                                <w:rPr>
                                  <w:rFonts w:ascii="Courier New"/>
                                  <w:sz w:val="18"/>
                                </w:rPr>
                                <w:t xml:space="preserve"> </w:t>
                              </w:r>
                              <w:proofErr w:type="spellStart"/>
                              <w:r>
                                <w:rPr>
                                  <w:rFonts w:ascii="Courier New"/>
                                  <w:sz w:val="18"/>
                                </w:rPr>
                                <w:t>binding.lifecycleOwner</w:t>
                              </w:r>
                              <w:proofErr w:type="spellEnd"/>
                              <w:r>
                                <w:rPr>
                                  <w:rFonts w:ascii="Courier New"/>
                                  <w:sz w:val="18"/>
                                </w:rPr>
                                <w:t xml:space="preserve"> = this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541A65" id="docshapegroup1394" o:spid="_x0000_s2276" style="position:absolute;margin-left:88.2pt;margin-top:7.6pt;width:399.6pt;height:31.25pt;z-index:-15536640;mso-wrap-distance-left:0;mso-wrap-distance-right:0;mso-position-horizontal-relative:page;mso-position-vertical-relative:text" coordorigin="1764,152"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">
                <v:rect id="docshape1395" o:spid="_x0000_s2277" style="position:absolute;left:1764;top:161;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" fillcolor="#f6f6f6" stroked="f">
                  <v:path arrowok="t"/>
                </v:rect>
                <v:shape id="docshape1396" o:spid="_x0000_s2278" style="position:absolute;left:1764;top:151;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" path="m7992,604l,604r,20l7992,624r,-20xm7992,l,,,20r7992,l7992,xe" fillcolor="#dadada" stroked="f">
                  <v:path arrowok="t" o:connecttype="custom" o:connectlocs="7992,756;0,756;0,776;7992,776;7992,756;7992,152;0,152;0,172;7992,172;7992,152" o:connectangles="0,0,0,0,0,0,0,0,0,0"/>
                </v:shape>
                <v:shape id="docshape1397" o:spid="_x0000_s2279" type="#_x0000_t202" style="position:absolute;left:1764;top:171;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" filled="f" stroked="f">
                  <v:path arrowok="t"/>
                  <v:textbox inset="0,0,0,0">
                    <w:txbxContent>
                      <w:p w14:paraId="0B6FC1B8" w14:textId="77777777" w:rsidR="003D76C2" w:rsidRDefault="00000000">
                        <w:pPr>
                          <w:spacing w:before="35" w:line="328" w:lineRule="auto"/>
                          <w:ind w:left="453" w:right="2128"/>
                          <w:rPr>
                            <w:rFonts w:ascii="Courier New"/>
                            <w:sz w:val="18"/>
                          </w:rPr>
                        </w:pPr>
                        <w:proofErr w:type="spellStart"/>
                        <w:r>
                          <w:rPr>
                            <w:rFonts w:ascii="Courier New"/>
                            <w:sz w:val="18"/>
                          </w:rPr>
                          <w:t>binding.viewModel</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tvShowViewModel</w:t>
                        </w:r>
                        <w:proofErr w:type="spellEnd"/>
                        <w:r>
                          <w:rPr>
                            <w:rFonts w:ascii="Courier New"/>
                            <w:sz w:val="18"/>
                          </w:rPr>
                          <w:t xml:space="preserve"> </w:t>
                        </w:r>
                        <w:proofErr w:type="spellStart"/>
                        <w:r>
                          <w:rPr>
                            <w:rFonts w:ascii="Courier New"/>
                            <w:sz w:val="18"/>
                          </w:rPr>
                          <w:t>binding.lifecycleOwner</w:t>
                        </w:r>
                        <w:proofErr w:type="spellEnd"/>
                        <w:r>
                          <w:rPr>
                            <w:rFonts w:ascii="Courier New"/>
                            <w:sz w:val="18"/>
                          </w:rPr>
                          <w:t xml:space="preserve"> = this</w:t>
                        </w:r>
                      </w:p>
                    </w:txbxContent>
                  </v:textbox>
                </v:shape>
                <w10:wrap type="topAndBottom" anchorx="page"/>
              </v:group>
            </w:pict>
          </mc:Fallback>
        </mc:AlternateContent>
      </w:r>
    </w:p>
    <w:p w14:paraId="684F3FC6" w14:textId="77777777" w:rsidR="003D76C2" w:rsidRDefault="003D76C2">
      <w:pPr>
        <w:rPr>
          <w:sz w:val="9"/>
        </w:rPr>
        <w:sectPr w:rsidR="003D76C2">
          <w:headerReference w:type="even" r:id="rId161"/>
          <w:headerReference w:type="default" r:id="rId162"/>
          <w:pgSz w:w="10800" w:h="13320"/>
          <w:pgMar w:top="1120" w:right="920" w:bottom="280" w:left="940" w:header="695" w:footer="0" w:gutter="0"/>
          <w:pgNumType w:start="171"/>
          <w:cols w:space="720"/>
        </w:sectPr>
      </w:pPr>
    </w:p>
    <w:p w14:paraId="434E6B77" w14:textId="77777777" w:rsidR="003D76C2" w:rsidRDefault="003D76C2">
      <w:pPr>
        <w:pStyle w:val="BodyText"/>
        <w:spacing w:before="12"/>
        <w:rPr>
          <w:sz w:val="7"/>
        </w:rPr>
      </w:pPr>
    </w:p>
    <w:p w14:paraId="327D9A95" w14:textId="77777777" w:rsidR="003D76C2" w:rsidRDefault="00000000">
      <w:pPr>
        <w:spacing w:before="101"/>
        <w:ind w:left="554"/>
        <w:rPr>
          <w:sz w:val="20"/>
        </w:rPr>
      </w:pPr>
      <w:r>
        <w:rPr>
          <w:sz w:val="20"/>
        </w:rPr>
        <w:t>This</w:t>
      </w:r>
      <w:r>
        <w:rPr>
          <w:spacing w:val="-10"/>
          <w:sz w:val="20"/>
        </w:rPr>
        <w:t xml:space="preserve"> </w:t>
      </w:r>
      <w:r>
        <w:rPr>
          <w:sz w:val="20"/>
        </w:rPr>
        <w:t>binds</w:t>
      </w:r>
      <w:r>
        <w:rPr>
          <w:spacing w:val="-4"/>
          <w:sz w:val="20"/>
        </w:rPr>
        <w:t xml:space="preserve"> </w:t>
      </w:r>
      <w:r>
        <w:rPr>
          <w:sz w:val="20"/>
        </w:rPr>
        <w:t>the</w:t>
      </w:r>
      <w:r>
        <w:rPr>
          <w:spacing w:val="-3"/>
          <w:sz w:val="20"/>
        </w:rPr>
        <w:t xml:space="preserve"> </w:t>
      </w:r>
      <w:proofErr w:type="spellStart"/>
      <w:r>
        <w:rPr>
          <w:rFonts w:ascii="Courier New"/>
          <w:b/>
        </w:rPr>
        <w:t>tvShowViewModel</w:t>
      </w:r>
      <w:proofErr w:type="spellEnd"/>
      <w:r>
        <w:rPr>
          <w:rFonts w:ascii="Courier New"/>
          <w:b/>
          <w:spacing w:val="-80"/>
        </w:rPr>
        <w:t xml:space="preserve"> </w:t>
      </w:r>
      <w:r>
        <w:rPr>
          <w:sz w:val="20"/>
        </w:rPr>
        <w:t>to</w:t>
      </w:r>
      <w:r>
        <w:rPr>
          <w:spacing w:val="-3"/>
          <w:sz w:val="20"/>
        </w:rPr>
        <w:t xml:space="preserve"> </w:t>
      </w:r>
      <w:r>
        <w:rPr>
          <w:sz w:val="20"/>
        </w:rPr>
        <w:t>the</w:t>
      </w:r>
      <w:r>
        <w:rPr>
          <w:spacing w:val="-4"/>
          <w:sz w:val="20"/>
        </w:rPr>
        <w:t xml:space="preserve"> </w:t>
      </w:r>
      <w:proofErr w:type="spellStart"/>
      <w:r>
        <w:rPr>
          <w:rFonts w:ascii="Courier New"/>
          <w:b/>
        </w:rPr>
        <w:t>viewModel</w:t>
      </w:r>
      <w:proofErr w:type="spellEnd"/>
      <w:r>
        <w:rPr>
          <w:rFonts w:ascii="Courier New"/>
          <w:b/>
          <w:spacing w:val="-80"/>
        </w:rPr>
        <w:t xml:space="preserve"> </w:t>
      </w:r>
      <w:r>
        <w:rPr>
          <w:sz w:val="20"/>
        </w:rPr>
        <w:t>layout</w:t>
      </w:r>
      <w:r>
        <w:rPr>
          <w:spacing w:val="-3"/>
          <w:sz w:val="20"/>
        </w:rPr>
        <w:t xml:space="preserve"> </w:t>
      </w:r>
      <w:r>
        <w:rPr>
          <w:sz w:val="20"/>
        </w:rPr>
        <w:t>variable</w:t>
      </w:r>
      <w:r>
        <w:rPr>
          <w:spacing w:val="-3"/>
          <w:sz w:val="20"/>
        </w:rPr>
        <w:t xml:space="preserve"> </w:t>
      </w:r>
      <w:r>
        <w:rPr>
          <w:sz w:val="20"/>
        </w:rPr>
        <w:t>in</w:t>
      </w:r>
      <w:r>
        <w:rPr>
          <w:spacing w:val="-3"/>
          <w:sz w:val="20"/>
        </w:rPr>
        <w:t xml:space="preserve"> </w:t>
      </w:r>
      <w:r>
        <w:rPr>
          <w:spacing w:val="-5"/>
          <w:sz w:val="20"/>
        </w:rPr>
        <w:t>the</w:t>
      </w:r>
    </w:p>
    <w:p w14:paraId="17A0249E" w14:textId="77777777" w:rsidR="003D76C2" w:rsidRDefault="00000000">
      <w:pPr>
        <w:ind w:left="554"/>
        <w:rPr>
          <w:sz w:val="20"/>
        </w:rPr>
      </w:pPr>
      <w:r>
        <w:rPr>
          <w:rFonts w:ascii="Courier New"/>
          <w:b/>
          <w:spacing w:val="-2"/>
        </w:rPr>
        <w:t>activity_main.xml</w:t>
      </w:r>
      <w:r>
        <w:rPr>
          <w:rFonts w:ascii="Courier New"/>
          <w:b/>
          <w:spacing w:val="-62"/>
        </w:rPr>
        <w:t xml:space="preserve"> </w:t>
      </w:r>
      <w:r>
        <w:rPr>
          <w:spacing w:val="-2"/>
          <w:sz w:val="20"/>
        </w:rPr>
        <w:t>file.</w:t>
      </w:r>
    </w:p>
    <w:p w14:paraId="75A976BF" w14:textId="77777777" w:rsidR="003D76C2" w:rsidRDefault="00000000">
      <w:pPr>
        <w:pStyle w:val="ListParagraph"/>
        <w:numPr>
          <w:ilvl w:val="0"/>
          <w:numId w:val="1"/>
        </w:numPr>
        <w:tabs>
          <w:tab w:val="left" w:pos="554"/>
        </w:tabs>
        <w:spacing w:before="140" w:line="247" w:lineRule="auto"/>
        <w:ind w:right="924"/>
        <w:jc w:val="left"/>
        <w:rPr>
          <w:sz w:val="20"/>
        </w:rPr>
      </w:pPr>
      <w:r>
        <w:rPr>
          <w:sz w:val="20"/>
        </w:rPr>
        <w:t>Run your application. It will display a list of TV shows. Clicking on a TV show will open</w:t>
      </w:r>
      <w:r>
        <w:rPr>
          <w:spacing w:val="-3"/>
          <w:sz w:val="20"/>
        </w:rPr>
        <w:t xml:space="preserve"> </w:t>
      </w:r>
      <w:r>
        <w:rPr>
          <w:sz w:val="20"/>
        </w:rPr>
        <w:t>a</w:t>
      </w:r>
      <w:r>
        <w:rPr>
          <w:spacing w:val="-4"/>
          <w:sz w:val="20"/>
        </w:rPr>
        <w:t xml:space="preserve"> </w:t>
      </w:r>
      <w:r>
        <w:rPr>
          <w:sz w:val="20"/>
        </w:rPr>
        <w:t>details</w:t>
      </w:r>
      <w:r>
        <w:rPr>
          <w:spacing w:val="-3"/>
          <w:sz w:val="20"/>
        </w:rPr>
        <w:t xml:space="preserve"> </w:t>
      </w:r>
      <w:r>
        <w:rPr>
          <w:sz w:val="20"/>
        </w:rPr>
        <w:t>screen</w:t>
      </w:r>
      <w:r>
        <w:rPr>
          <w:spacing w:val="-3"/>
          <w:sz w:val="20"/>
        </w:rPr>
        <w:t xml:space="preserve"> </w:t>
      </w:r>
      <w:r>
        <w:rPr>
          <w:sz w:val="20"/>
        </w:rPr>
        <w:t>where</w:t>
      </w:r>
      <w:r>
        <w:rPr>
          <w:spacing w:val="-3"/>
          <w:sz w:val="20"/>
        </w:rPr>
        <w:t xml:space="preserve"> </w:t>
      </w:r>
      <w:r>
        <w:rPr>
          <w:sz w:val="20"/>
        </w:rPr>
        <w:t>you</w:t>
      </w:r>
      <w:r>
        <w:rPr>
          <w:spacing w:val="-3"/>
          <w:sz w:val="20"/>
        </w:rPr>
        <w:t xml:space="preserve"> </w:t>
      </w:r>
      <w:r>
        <w:rPr>
          <w:sz w:val="20"/>
        </w:rPr>
        <w:t>can</w:t>
      </w:r>
      <w:r>
        <w:rPr>
          <w:spacing w:val="-3"/>
          <w:sz w:val="20"/>
        </w:rPr>
        <w:t xml:space="preserve"> </w:t>
      </w:r>
      <w:r>
        <w:rPr>
          <w:sz w:val="20"/>
        </w:rPr>
        <w:t>see</w:t>
      </w:r>
      <w:r>
        <w:rPr>
          <w:spacing w:val="-3"/>
          <w:sz w:val="20"/>
        </w:rPr>
        <w:t xml:space="preserve"> </w:t>
      </w:r>
      <w:r>
        <w:rPr>
          <w:sz w:val="20"/>
        </w:rPr>
        <w:t>additional</w:t>
      </w:r>
      <w:r>
        <w:rPr>
          <w:spacing w:val="-4"/>
          <w:sz w:val="20"/>
        </w:rPr>
        <w:t xml:space="preserve"> </w:t>
      </w:r>
      <w:r>
        <w:rPr>
          <w:sz w:val="20"/>
        </w:rPr>
        <w:t>information</w:t>
      </w:r>
      <w:r>
        <w:rPr>
          <w:spacing w:val="-3"/>
          <w:sz w:val="20"/>
        </w:rPr>
        <w:t xml:space="preserve"> </w:t>
      </w:r>
      <w:r>
        <w:rPr>
          <w:sz w:val="20"/>
        </w:rPr>
        <w:t>about</w:t>
      </w:r>
      <w:r>
        <w:rPr>
          <w:spacing w:val="-4"/>
          <w:sz w:val="20"/>
        </w:rPr>
        <w:t xml:space="preserve"> </w:t>
      </w:r>
      <w:r>
        <w:rPr>
          <w:sz w:val="20"/>
        </w:rPr>
        <w:t>the</w:t>
      </w:r>
      <w:r>
        <w:rPr>
          <w:spacing w:val="-3"/>
          <w:sz w:val="20"/>
        </w:rPr>
        <w:t xml:space="preserve"> </w:t>
      </w:r>
      <w:r>
        <w:rPr>
          <w:sz w:val="20"/>
        </w:rPr>
        <w:t>show, such as the release year and a</w:t>
      </w:r>
      <w:r>
        <w:rPr>
          <w:spacing w:val="40"/>
          <w:sz w:val="20"/>
        </w:rPr>
        <w:t xml:space="preserve"> </w:t>
      </w:r>
      <w:r>
        <w:rPr>
          <w:sz w:val="20"/>
        </w:rPr>
        <w:t>plot overview:</w:t>
      </w:r>
    </w:p>
    <w:p w14:paraId="013D63D1" w14:textId="77777777" w:rsidR="003D76C2" w:rsidRDefault="00000000">
      <w:pPr>
        <w:pStyle w:val="BodyText"/>
        <w:spacing w:before="8"/>
        <w:rPr>
          <w:sz w:val="13"/>
        </w:rPr>
      </w:pPr>
      <w:r>
        <w:rPr>
          <w:noProof/>
        </w:rPr>
        <w:drawing>
          <wp:anchor distT="0" distB="0" distL="0" distR="0" simplePos="0" relativeHeight="376" behindDoc="0" locked="0" layoutInCell="1" allowOverlap="1" wp14:anchorId="3F4D3052" wp14:editId="0F4393C8">
            <wp:simplePos x="0" y="0"/>
            <wp:positionH relativeFrom="page">
              <wp:posOffset>667512</wp:posOffset>
            </wp:positionH>
            <wp:positionV relativeFrom="paragraph">
              <wp:posOffset>133094</wp:posOffset>
            </wp:positionV>
            <wp:extent cx="5103494" cy="4987671"/>
            <wp:effectExtent l="0" t="0" r="0" b="0"/>
            <wp:wrapTopAndBottom/>
            <wp:docPr id="45" name="image20.jpeg" descr="Figure 14.7: The TV Guide app looks the same with data bin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jpeg"/>
                    <pic:cNvPicPr/>
                  </pic:nvPicPr>
                  <pic:blipFill>
                    <a:blip r:embed="rId154" cstate="print"/>
                    <a:stretch>
                      <a:fillRect/>
                    </a:stretch>
                  </pic:blipFill>
                  <pic:spPr>
                    <a:xfrm>
                      <a:off x="0" y="0"/>
                      <a:ext cx="5103494" cy="4987671"/>
                    </a:xfrm>
                    <a:prstGeom prst="rect">
                      <a:avLst/>
                    </a:prstGeom>
                  </pic:spPr>
                </pic:pic>
              </a:graphicData>
            </a:graphic>
          </wp:anchor>
        </w:drawing>
      </w:r>
    </w:p>
    <w:p w14:paraId="2B2B0818" w14:textId="77777777" w:rsidR="003D76C2" w:rsidRDefault="00000000">
      <w:pPr>
        <w:spacing w:before="75"/>
        <w:ind w:left="1359"/>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14.7:</w:t>
      </w:r>
      <w:r>
        <w:rPr>
          <w:rFonts w:ascii="Open Sans SemiBold"/>
          <w:b/>
          <w:spacing w:val="-1"/>
          <w:sz w:val="18"/>
        </w:rPr>
        <w:t xml:space="preserve"> </w:t>
      </w:r>
      <w:r>
        <w:rPr>
          <w:rFonts w:ascii="Open Sans SemiBold"/>
          <w:b/>
          <w:sz w:val="18"/>
        </w:rPr>
        <w:t>The</w:t>
      </w:r>
      <w:r>
        <w:rPr>
          <w:rFonts w:ascii="Open Sans SemiBold"/>
          <w:b/>
          <w:spacing w:val="-2"/>
          <w:sz w:val="18"/>
        </w:rPr>
        <w:t xml:space="preserve"> </w:t>
      </w:r>
      <w:r>
        <w:rPr>
          <w:rFonts w:ascii="Open Sans SemiBold"/>
          <w:b/>
          <w:sz w:val="18"/>
        </w:rPr>
        <w:t>TV</w:t>
      </w:r>
      <w:r>
        <w:rPr>
          <w:rFonts w:ascii="Open Sans SemiBold"/>
          <w:b/>
          <w:spacing w:val="-1"/>
          <w:sz w:val="18"/>
        </w:rPr>
        <w:t xml:space="preserve"> </w:t>
      </w:r>
      <w:r>
        <w:rPr>
          <w:rFonts w:ascii="Open Sans SemiBold"/>
          <w:b/>
          <w:sz w:val="18"/>
        </w:rPr>
        <w:t>Guide</w:t>
      </w:r>
      <w:r>
        <w:rPr>
          <w:rFonts w:ascii="Open Sans SemiBold"/>
          <w:b/>
          <w:spacing w:val="-2"/>
          <w:sz w:val="18"/>
        </w:rPr>
        <w:t xml:space="preserve"> </w:t>
      </w:r>
      <w:r>
        <w:rPr>
          <w:rFonts w:ascii="Open Sans SemiBold"/>
          <w:b/>
          <w:sz w:val="18"/>
        </w:rPr>
        <w:t>app</w:t>
      </w:r>
      <w:r>
        <w:rPr>
          <w:rFonts w:ascii="Open Sans SemiBold"/>
          <w:b/>
          <w:spacing w:val="-1"/>
          <w:sz w:val="18"/>
        </w:rPr>
        <w:t xml:space="preserve"> </w:t>
      </w:r>
      <w:r>
        <w:rPr>
          <w:rFonts w:ascii="Open Sans SemiBold"/>
          <w:b/>
          <w:sz w:val="18"/>
        </w:rPr>
        <w:t>looks</w:t>
      </w:r>
      <w:r>
        <w:rPr>
          <w:rFonts w:ascii="Open Sans SemiBold"/>
          <w:b/>
          <w:spacing w:val="-2"/>
          <w:sz w:val="18"/>
        </w:rPr>
        <w:t xml:space="preserve"> </w:t>
      </w:r>
      <w:r>
        <w:rPr>
          <w:rFonts w:ascii="Open Sans SemiBold"/>
          <w:b/>
          <w:sz w:val="18"/>
        </w:rPr>
        <w:t>the</w:t>
      </w:r>
      <w:r>
        <w:rPr>
          <w:rFonts w:ascii="Open Sans SemiBold"/>
          <w:b/>
          <w:spacing w:val="-1"/>
          <w:sz w:val="18"/>
        </w:rPr>
        <w:t xml:space="preserve"> </w:t>
      </w:r>
      <w:r>
        <w:rPr>
          <w:rFonts w:ascii="Open Sans SemiBold"/>
          <w:b/>
          <w:sz w:val="18"/>
        </w:rPr>
        <w:t>same</w:t>
      </w:r>
      <w:r>
        <w:rPr>
          <w:rFonts w:ascii="Open Sans SemiBold"/>
          <w:b/>
          <w:spacing w:val="-2"/>
          <w:sz w:val="18"/>
        </w:rPr>
        <w:t xml:space="preserve"> </w:t>
      </w:r>
      <w:r>
        <w:rPr>
          <w:rFonts w:ascii="Open Sans SemiBold"/>
          <w:b/>
          <w:sz w:val="18"/>
        </w:rPr>
        <w:t>with</w:t>
      </w:r>
      <w:r>
        <w:rPr>
          <w:rFonts w:ascii="Open Sans SemiBold"/>
          <w:b/>
          <w:spacing w:val="-1"/>
          <w:sz w:val="18"/>
        </w:rPr>
        <w:t xml:space="preserve"> </w:t>
      </w:r>
      <w:r>
        <w:rPr>
          <w:rFonts w:ascii="Open Sans SemiBold"/>
          <w:b/>
          <w:sz w:val="18"/>
        </w:rPr>
        <w:t>data</w:t>
      </w:r>
      <w:r>
        <w:rPr>
          <w:rFonts w:ascii="Open Sans SemiBold"/>
          <w:b/>
          <w:spacing w:val="-1"/>
          <w:sz w:val="18"/>
        </w:rPr>
        <w:t xml:space="preserve"> </w:t>
      </w:r>
      <w:r>
        <w:rPr>
          <w:rFonts w:ascii="Open Sans SemiBold"/>
          <w:b/>
          <w:spacing w:val="-2"/>
          <w:sz w:val="18"/>
        </w:rPr>
        <w:t>binding</w:t>
      </w:r>
    </w:p>
    <w:p w14:paraId="2CE238EB" w14:textId="77777777" w:rsidR="003D76C2" w:rsidRDefault="00000000">
      <w:pPr>
        <w:pStyle w:val="BodyText"/>
        <w:spacing w:before="154" w:line="247" w:lineRule="auto"/>
        <w:ind w:left="554" w:right="882"/>
      </w:pPr>
      <w:r>
        <w:t>You</w:t>
      </w:r>
      <w:r>
        <w:rPr>
          <w:spacing w:val="-3"/>
        </w:rPr>
        <w:t xml:space="preserve"> </w:t>
      </w:r>
      <w:r>
        <w:t>have</w:t>
      </w:r>
      <w:r>
        <w:rPr>
          <w:spacing w:val="-3"/>
        </w:rPr>
        <w:t xml:space="preserve"> </w:t>
      </w:r>
      <w:r>
        <w:t>added</w:t>
      </w:r>
      <w:r>
        <w:rPr>
          <w:spacing w:val="-3"/>
        </w:rPr>
        <w:t xml:space="preserve"> </w:t>
      </w:r>
      <w:r>
        <w:t>data</w:t>
      </w:r>
      <w:r>
        <w:rPr>
          <w:spacing w:val="-3"/>
        </w:rPr>
        <w:t xml:space="preserve"> </w:t>
      </w:r>
      <w:r>
        <w:t>binding</w:t>
      </w:r>
      <w:r>
        <w:rPr>
          <w:spacing w:val="-3"/>
        </w:rPr>
        <w:t xml:space="preserve"> </w:t>
      </w:r>
      <w:r>
        <w:t>in</w:t>
      </w:r>
      <w:r>
        <w:rPr>
          <w:spacing w:val="-3"/>
        </w:rPr>
        <w:t xml:space="preserve"> </w:t>
      </w:r>
      <w:r>
        <w:t>the</w:t>
      </w:r>
      <w:r>
        <w:rPr>
          <w:spacing w:val="-3"/>
        </w:rPr>
        <w:t xml:space="preserve"> </w:t>
      </w:r>
      <w:r>
        <w:t>TV</w:t>
      </w:r>
      <w:r>
        <w:rPr>
          <w:spacing w:val="-3"/>
        </w:rPr>
        <w:t xml:space="preserve"> </w:t>
      </w:r>
      <w:r>
        <w:t>Guide</w:t>
      </w:r>
      <w:r>
        <w:rPr>
          <w:spacing w:val="-3"/>
        </w:rPr>
        <w:t xml:space="preserve"> </w:t>
      </w:r>
      <w:r>
        <w:t>app.</w:t>
      </w:r>
      <w:r>
        <w:rPr>
          <w:spacing w:val="-3"/>
        </w:rPr>
        <w:t xml:space="preserve"> </w:t>
      </w:r>
      <w:r>
        <w:t>In</w:t>
      </w:r>
      <w:r>
        <w:rPr>
          <w:spacing w:val="-3"/>
        </w:rPr>
        <w:t xml:space="preserve"> </w:t>
      </w:r>
      <w:r>
        <w:t>the</w:t>
      </w:r>
      <w:r>
        <w:rPr>
          <w:spacing w:val="-3"/>
        </w:rPr>
        <w:t xml:space="preserve"> </w:t>
      </w:r>
      <w:r>
        <w:t>next</w:t>
      </w:r>
      <w:r>
        <w:rPr>
          <w:spacing w:val="-3"/>
        </w:rPr>
        <w:t xml:space="preserve"> </w:t>
      </w:r>
      <w:r>
        <w:t>steps,</w:t>
      </w:r>
      <w:r>
        <w:rPr>
          <w:spacing w:val="-3"/>
        </w:rPr>
        <w:t xml:space="preserve"> </w:t>
      </w:r>
      <w:r>
        <w:t>you</w:t>
      </w:r>
      <w:r>
        <w:rPr>
          <w:spacing w:val="-3"/>
        </w:rPr>
        <w:t xml:space="preserve"> </w:t>
      </w:r>
      <w:r>
        <w:t>will</w:t>
      </w:r>
      <w:r>
        <w:rPr>
          <w:spacing w:val="-3"/>
        </w:rPr>
        <w:t xml:space="preserve"> </w:t>
      </w:r>
      <w:r>
        <w:t>be using Room to cache the list of TV shows in the local database.</w:t>
      </w:r>
    </w:p>
    <w:p w14:paraId="7DAE5730" w14:textId="77777777" w:rsidR="003D76C2" w:rsidRDefault="003D76C2">
      <w:pPr>
        <w:spacing w:line="247" w:lineRule="auto"/>
        <w:sectPr w:rsidR="003D76C2">
          <w:pgSz w:w="10800" w:h="13320"/>
          <w:pgMar w:top="1120" w:right="920" w:bottom="280" w:left="940" w:header="695" w:footer="0" w:gutter="0"/>
          <w:cols w:space="720"/>
        </w:sectPr>
      </w:pPr>
    </w:p>
    <w:p w14:paraId="2453BD65" w14:textId="77777777" w:rsidR="003D76C2" w:rsidRDefault="003D76C2">
      <w:pPr>
        <w:pStyle w:val="BodyText"/>
        <w:spacing w:before="12"/>
        <w:rPr>
          <w:sz w:val="7"/>
        </w:rPr>
      </w:pPr>
    </w:p>
    <w:p w14:paraId="3B958B9B" w14:textId="77777777" w:rsidR="003D76C2" w:rsidRDefault="00000000">
      <w:pPr>
        <w:pStyle w:val="ListParagraph"/>
        <w:numPr>
          <w:ilvl w:val="0"/>
          <w:numId w:val="1"/>
        </w:numPr>
        <w:tabs>
          <w:tab w:val="left" w:pos="1274"/>
        </w:tabs>
        <w:spacing w:before="101"/>
        <w:ind w:left="1274"/>
        <w:jc w:val="left"/>
        <w:rPr>
          <w:sz w:val="20"/>
        </w:rPr>
      </w:pPr>
      <w:r>
        <w:rPr>
          <w:sz w:val="20"/>
        </w:rPr>
        <w:t>Open</w:t>
      </w:r>
      <w:r>
        <w:rPr>
          <w:spacing w:val="-12"/>
          <w:sz w:val="20"/>
        </w:rPr>
        <w:t xml:space="preserve"> </w:t>
      </w:r>
      <w:r>
        <w:rPr>
          <w:sz w:val="20"/>
        </w:rPr>
        <w:t>the</w:t>
      </w:r>
      <w:r>
        <w:rPr>
          <w:spacing w:val="-4"/>
          <w:sz w:val="20"/>
        </w:rPr>
        <w:t xml:space="preserve"> </w:t>
      </w:r>
      <w:proofErr w:type="spellStart"/>
      <w:r>
        <w:rPr>
          <w:rFonts w:ascii="Courier New"/>
          <w:b/>
        </w:rPr>
        <w:t>TVShow</w:t>
      </w:r>
      <w:proofErr w:type="spellEnd"/>
      <w:r>
        <w:rPr>
          <w:rFonts w:ascii="Courier New"/>
          <w:b/>
          <w:spacing w:val="-80"/>
        </w:rPr>
        <w:t xml:space="preserve"> </w:t>
      </w:r>
      <w:r>
        <w:rPr>
          <w:sz w:val="20"/>
        </w:rPr>
        <w:t>class</w:t>
      </w:r>
      <w:r>
        <w:rPr>
          <w:spacing w:val="-3"/>
          <w:sz w:val="20"/>
        </w:rPr>
        <w:t xml:space="preserve"> </w:t>
      </w:r>
      <w:r>
        <w:rPr>
          <w:sz w:val="20"/>
        </w:rPr>
        <w:t>and</w:t>
      </w:r>
      <w:r>
        <w:rPr>
          <w:spacing w:val="-4"/>
          <w:sz w:val="20"/>
        </w:rPr>
        <w:t xml:space="preserve"> </w:t>
      </w:r>
      <w:r>
        <w:rPr>
          <w:sz w:val="20"/>
        </w:rPr>
        <w:t>add</w:t>
      </w:r>
      <w:r>
        <w:rPr>
          <w:spacing w:val="-3"/>
          <w:sz w:val="20"/>
        </w:rPr>
        <w:t xml:space="preserve"> </w:t>
      </w:r>
      <w:r>
        <w:rPr>
          <w:sz w:val="20"/>
        </w:rPr>
        <w:t>an</w:t>
      </w:r>
      <w:r>
        <w:rPr>
          <w:spacing w:val="-4"/>
          <w:sz w:val="20"/>
        </w:rPr>
        <w:t xml:space="preserve"> </w:t>
      </w:r>
      <w:r>
        <w:rPr>
          <w:rFonts w:ascii="Courier New"/>
          <w:b/>
        </w:rPr>
        <w:t>Entity</w:t>
      </w:r>
      <w:r>
        <w:rPr>
          <w:rFonts w:ascii="Courier New"/>
          <w:b/>
          <w:spacing w:val="-80"/>
        </w:rPr>
        <w:t xml:space="preserve"> </w:t>
      </w:r>
      <w:r>
        <w:rPr>
          <w:sz w:val="20"/>
        </w:rPr>
        <w:t>annotation</w:t>
      </w:r>
      <w:r>
        <w:rPr>
          <w:spacing w:val="-3"/>
          <w:sz w:val="20"/>
        </w:rPr>
        <w:t xml:space="preserve"> </w:t>
      </w:r>
      <w:r>
        <w:rPr>
          <w:sz w:val="20"/>
        </w:rPr>
        <w:t>for</w:t>
      </w:r>
      <w:r>
        <w:rPr>
          <w:spacing w:val="-3"/>
          <w:sz w:val="20"/>
        </w:rPr>
        <w:t xml:space="preserve"> </w:t>
      </w:r>
      <w:r>
        <w:rPr>
          <w:spacing w:val="-5"/>
          <w:sz w:val="20"/>
        </w:rPr>
        <w:t>it:</w:t>
      </w:r>
    </w:p>
    <w:p w14:paraId="731990D2" w14:textId="77777777" w:rsidR="003D76C2" w:rsidRDefault="00D51F7C">
      <w:pPr>
        <w:pStyle w:val="BodyText"/>
        <w:spacing w:before="10"/>
        <w:rPr>
          <w:sz w:val="8"/>
        </w:rPr>
      </w:pPr>
      <w:r>
        <w:rPr>
          <w:noProof/>
        </w:rPr>
        <mc:AlternateContent>
          <mc:Choice Requires="wpg">
            <w:drawing>
              <wp:anchor distT="0" distB="0" distL="0" distR="0" simplePos="0" relativeHeight="487780864" behindDoc="1" locked="0" layoutInCell="1" allowOverlap="1" wp14:anchorId="2E8918E7" wp14:editId="5C8D2710">
                <wp:simplePos x="0" y="0"/>
                <wp:positionH relativeFrom="page">
                  <wp:posOffset>1120140</wp:posOffset>
                </wp:positionH>
                <wp:positionV relativeFrom="paragraph">
                  <wp:posOffset>91440</wp:posOffset>
                </wp:positionV>
                <wp:extent cx="5074920" cy="396875"/>
                <wp:effectExtent l="0" t="0" r="5080" b="0"/>
                <wp:wrapTopAndBottom/>
                <wp:docPr id="162" name="docshapegroup1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44"/>
                          <a:chExt cx="7992" cy="625"/>
                        </a:xfrm>
                      </wpg:grpSpPr>
                      <wps:wsp>
                        <wps:cNvPr id="163" name="docshape1399"/>
                        <wps:cNvSpPr>
                          <a:spLocks/>
                        </wps:cNvSpPr>
                        <wps:spPr bwMode="auto">
                          <a:xfrm>
                            <a:off x="1764" y="153"/>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 name="docshape1400"/>
                        <wps:cNvSpPr>
                          <a:spLocks/>
                        </wps:cNvSpPr>
                        <wps:spPr bwMode="auto">
                          <a:xfrm>
                            <a:off x="1764" y="143"/>
                            <a:ext cx="7992" cy="625"/>
                          </a:xfrm>
                          <a:custGeom>
                            <a:avLst/>
                            <a:gdLst>
                              <a:gd name="T0" fmla="+- 0 9756 1764"/>
                              <a:gd name="T1" fmla="*/ T0 w 7992"/>
                              <a:gd name="T2" fmla="+- 0 748 144"/>
                              <a:gd name="T3" fmla="*/ 748 h 625"/>
                              <a:gd name="T4" fmla="+- 0 1764 1764"/>
                              <a:gd name="T5" fmla="*/ T4 w 7992"/>
                              <a:gd name="T6" fmla="+- 0 748 144"/>
                              <a:gd name="T7" fmla="*/ 748 h 625"/>
                              <a:gd name="T8" fmla="+- 0 1764 1764"/>
                              <a:gd name="T9" fmla="*/ T8 w 7992"/>
                              <a:gd name="T10" fmla="+- 0 768 144"/>
                              <a:gd name="T11" fmla="*/ 768 h 625"/>
                              <a:gd name="T12" fmla="+- 0 9756 1764"/>
                              <a:gd name="T13" fmla="*/ T12 w 7992"/>
                              <a:gd name="T14" fmla="+- 0 768 144"/>
                              <a:gd name="T15" fmla="*/ 768 h 625"/>
                              <a:gd name="T16" fmla="+- 0 9756 1764"/>
                              <a:gd name="T17" fmla="*/ T16 w 7992"/>
                              <a:gd name="T18" fmla="+- 0 748 144"/>
                              <a:gd name="T19" fmla="*/ 748 h 625"/>
                              <a:gd name="T20" fmla="+- 0 9756 1764"/>
                              <a:gd name="T21" fmla="*/ T20 w 7992"/>
                              <a:gd name="T22" fmla="+- 0 144 144"/>
                              <a:gd name="T23" fmla="*/ 144 h 625"/>
                              <a:gd name="T24" fmla="+- 0 1764 1764"/>
                              <a:gd name="T25" fmla="*/ T24 w 7992"/>
                              <a:gd name="T26" fmla="+- 0 144 144"/>
                              <a:gd name="T27" fmla="*/ 144 h 625"/>
                              <a:gd name="T28" fmla="+- 0 1764 1764"/>
                              <a:gd name="T29" fmla="*/ T28 w 7992"/>
                              <a:gd name="T30" fmla="+- 0 164 144"/>
                              <a:gd name="T31" fmla="*/ 164 h 625"/>
                              <a:gd name="T32" fmla="+- 0 9756 1764"/>
                              <a:gd name="T33" fmla="*/ T32 w 7992"/>
                              <a:gd name="T34" fmla="+- 0 164 144"/>
                              <a:gd name="T35" fmla="*/ 164 h 625"/>
                              <a:gd name="T36" fmla="+- 0 9756 1764"/>
                              <a:gd name="T37" fmla="*/ T36 w 7992"/>
                              <a:gd name="T38" fmla="+- 0 144 144"/>
                              <a:gd name="T39" fmla="*/ 144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docshape1401"/>
                        <wps:cNvSpPr txBox="1">
                          <a:spLocks/>
                        </wps:cNvSpPr>
                        <wps:spPr bwMode="auto">
                          <a:xfrm>
                            <a:off x="1764" y="163"/>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ACAE7" w14:textId="77777777" w:rsidR="003D76C2" w:rsidRDefault="00000000">
                              <w:pPr>
                                <w:spacing w:before="35" w:line="328" w:lineRule="auto"/>
                                <w:ind w:left="453" w:right="1274"/>
                                <w:rPr>
                                  <w:rFonts w:ascii="Courier New"/>
                                  <w:sz w:val="18"/>
                                </w:rPr>
                              </w:pPr>
                              <w:r>
                                <w:rPr>
                                  <w:rFonts w:ascii="Courier New"/>
                                  <w:sz w:val="18"/>
                                </w:rPr>
                                <w:t>@Entity(tableName</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w:t>
                              </w:r>
                              <w:proofErr w:type="spellStart"/>
                              <w:r>
                                <w:rPr>
                                  <w:rFonts w:ascii="Courier New"/>
                                  <w:sz w:val="18"/>
                                </w:rPr>
                                <w:t>tvshows</w:t>
                              </w:r>
                              <w:proofErr w:type="spellEnd"/>
                              <w:r>
                                <w:rPr>
                                  <w:rFonts w:ascii="Courier New"/>
                                  <w:sz w:val="18"/>
                                </w:rPr>
                                <w:t>",</w:t>
                              </w:r>
                              <w:r>
                                <w:rPr>
                                  <w:rFonts w:ascii="Courier New"/>
                                  <w:spacing w:val="80"/>
                                  <w:sz w:val="18"/>
                                </w:rPr>
                                <w:t xml:space="preserve"> </w:t>
                              </w:r>
                              <w:proofErr w:type="spellStart"/>
                              <w:r>
                                <w:rPr>
                                  <w:rFonts w:ascii="Courier New"/>
                                  <w:sz w:val="18"/>
                                </w:rPr>
                                <w:t>primaryKeys</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 xml:space="preserve">[("id")]) data class </w:t>
                              </w:r>
                              <w:proofErr w:type="spellStart"/>
                              <w:r>
                                <w:rPr>
                                  <w:rFonts w:ascii="Courier New"/>
                                  <w:sz w:val="18"/>
                                </w:rPr>
                                <w:t>TVShow</w:t>
                              </w:r>
                              <w:proofErr w:type="spellEnd"/>
                              <w:r>
                                <w:rPr>
                                  <w:rFonts w:ascii="Courier New"/>
                                  <w:sz w:val="18"/>
                                </w:rPr>
                                <w:t>( ...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8918E7" id="docshapegroup1398" o:spid="_x0000_s2280" style="position:absolute;margin-left:88.2pt;margin-top:7.2pt;width:399.6pt;height:31.25pt;z-index:-15535616;mso-wrap-distance-left:0;mso-wrap-distance-right:0;mso-position-horizontal-relative:page;mso-position-vertical-relative:text" coordorigin="1764,144"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">
                <v:rect id="docshape1399" o:spid="_x0000_s2281" style="position:absolute;left:1764;top:153;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" fillcolor="#f6f6f6" stroked="f">
                  <v:path arrowok="t"/>
                </v:rect>
                <v:shape id="docshape1400" o:spid="_x0000_s2282" style="position:absolute;left:1764;top:143;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" path="m7992,604l,604r,20l7992,624r,-20xm7992,l,,,20r7992,l7992,xe" fillcolor="#dadada" stroked="f">
                  <v:path arrowok="t" o:connecttype="custom" o:connectlocs="7992,748;0,748;0,768;7992,768;7992,748;7992,144;0,144;0,164;7992,164;7992,144" o:connectangles="0,0,0,0,0,0,0,0,0,0"/>
                </v:shape>
                <v:shape id="docshape1401" o:spid="_x0000_s2283" type="#_x0000_t202" style="position:absolute;left:1764;top:163;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" filled="f" stroked="f">
                  <v:path arrowok="t"/>
                  <v:textbox inset="0,0,0,0">
                    <w:txbxContent>
                      <w:p w14:paraId="6C3ACAE7" w14:textId="77777777" w:rsidR="003D76C2" w:rsidRDefault="00000000">
                        <w:pPr>
                          <w:spacing w:before="35" w:line="328" w:lineRule="auto"/>
                          <w:ind w:left="453" w:right="1274"/>
                          <w:rPr>
                            <w:rFonts w:ascii="Courier New"/>
                            <w:sz w:val="18"/>
                          </w:rPr>
                        </w:pPr>
                        <w:r>
                          <w:rPr>
                            <w:rFonts w:ascii="Courier New"/>
                            <w:sz w:val="18"/>
                          </w:rPr>
                          <w:t>@Entity(tableName</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w:t>
                        </w:r>
                        <w:proofErr w:type="spellStart"/>
                        <w:r>
                          <w:rPr>
                            <w:rFonts w:ascii="Courier New"/>
                            <w:sz w:val="18"/>
                          </w:rPr>
                          <w:t>tvshows</w:t>
                        </w:r>
                        <w:proofErr w:type="spellEnd"/>
                        <w:r>
                          <w:rPr>
                            <w:rFonts w:ascii="Courier New"/>
                            <w:sz w:val="18"/>
                          </w:rPr>
                          <w:t>",</w:t>
                        </w:r>
                        <w:r>
                          <w:rPr>
                            <w:rFonts w:ascii="Courier New"/>
                            <w:spacing w:val="80"/>
                            <w:sz w:val="18"/>
                          </w:rPr>
                          <w:t xml:space="preserve"> </w:t>
                        </w:r>
                        <w:proofErr w:type="spellStart"/>
                        <w:r>
                          <w:rPr>
                            <w:rFonts w:ascii="Courier New"/>
                            <w:sz w:val="18"/>
                          </w:rPr>
                          <w:t>primaryKeys</w:t>
                        </w:r>
                        <w:proofErr w:type="spellEnd"/>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 xml:space="preserve">[("id")]) data class </w:t>
                        </w:r>
                        <w:proofErr w:type="spellStart"/>
                        <w:r>
                          <w:rPr>
                            <w:rFonts w:ascii="Courier New"/>
                            <w:sz w:val="18"/>
                          </w:rPr>
                          <w:t>TVShow</w:t>
                        </w:r>
                        <w:proofErr w:type="spellEnd"/>
                        <w:r>
                          <w:rPr>
                            <w:rFonts w:ascii="Courier New"/>
                            <w:sz w:val="18"/>
                          </w:rPr>
                          <w:t>( ... )</w:t>
                        </w:r>
                      </w:p>
                    </w:txbxContent>
                  </v:textbox>
                </v:shape>
                <w10:wrap type="topAndBottom" anchorx="page"/>
              </v:group>
            </w:pict>
          </mc:Fallback>
        </mc:AlternateContent>
      </w:r>
    </w:p>
    <w:p w14:paraId="36D5CE7D" w14:textId="77777777" w:rsidR="003D76C2" w:rsidRDefault="00000000">
      <w:pPr>
        <w:pStyle w:val="BodyText"/>
        <w:spacing w:before="72"/>
        <w:ind w:left="1274"/>
      </w:pPr>
      <w:r>
        <w:t>This</w:t>
      </w:r>
      <w:r>
        <w:rPr>
          <w:spacing w:val="-10"/>
        </w:rPr>
        <w:t xml:space="preserve"> </w:t>
      </w:r>
      <w:r>
        <w:t>creates</w:t>
      </w:r>
      <w:r>
        <w:rPr>
          <w:spacing w:val="-2"/>
        </w:rPr>
        <w:t xml:space="preserve"> </w:t>
      </w:r>
      <w:r>
        <w:t>a</w:t>
      </w:r>
      <w:r>
        <w:rPr>
          <w:spacing w:val="-2"/>
        </w:rPr>
        <w:t xml:space="preserve"> </w:t>
      </w:r>
      <w:proofErr w:type="spellStart"/>
      <w:r>
        <w:rPr>
          <w:rFonts w:ascii="Courier New"/>
          <w:b/>
          <w:sz w:val="22"/>
        </w:rPr>
        <w:t>tvShows</w:t>
      </w:r>
      <w:proofErr w:type="spellEnd"/>
      <w:r>
        <w:rPr>
          <w:rFonts w:ascii="Courier New"/>
          <w:b/>
          <w:spacing w:val="-80"/>
          <w:sz w:val="22"/>
        </w:rPr>
        <w:t xml:space="preserve"> </w:t>
      </w:r>
      <w:r>
        <w:t>table</w:t>
      </w:r>
      <w:r>
        <w:rPr>
          <w:spacing w:val="-2"/>
        </w:rPr>
        <w:t xml:space="preserve"> </w:t>
      </w:r>
      <w:r>
        <w:t>for</w:t>
      </w:r>
      <w:r>
        <w:rPr>
          <w:spacing w:val="-2"/>
        </w:rPr>
        <w:t xml:space="preserve"> </w:t>
      </w:r>
      <w:r>
        <w:t>the</w:t>
      </w:r>
      <w:r>
        <w:rPr>
          <w:spacing w:val="-2"/>
        </w:rPr>
        <w:t xml:space="preserve"> </w:t>
      </w:r>
      <w:r>
        <w:t>list</w:t>
      </w:r>
      <w:r>
        <w:rPr>
          <w:spacing w:val="-2"/>
        </w:rPr>
        <w:t xml:space="preserve"> </w:t>
      </w:r>
      <w:r>
        <w:t>of</w:t>
      </w:r>
      <w:r>
        <w:rPr>
          <w:spacing w:val="-2"/>
        </w:rPr>
        <w:t xml:space="preserve"> </w:t>
      </w:r>
      <w:r>
        <w:t>TV</w:t>
      </w:r>
      <w:r>
        <w:rPr>
          <w:spacing w:val="-3"/>
        </w:rPr>
        <w:t xml:space="preserve"> </w:t>
      </w:r>
      <w:r>
        <w:t>shows,</w:t>
      </w:r>
      <w:r>
        <w:rPr>
          <w:spacing w:val="-2"/>
        </w:rPr>
        <w:t xml:space="preserve"> </w:t>
      </w:r>
      <w:r>
        <w:t>with</w:t>
      </w:r>
      <w:r>
        <w:rPr>
          <w:spacing w:val="-3"/>
        </w:rPr>
        <w:t xml:space="preserve"> </w:t>
      </w:r>
      <w:r>
        <w:rPr>
          <w:rFonts w:ascii="Courier New"/>
          <w:b/>
          <w:sz w:val="22"/>
        </w:rPr>
        <w:t>id</w:t>
      </w:r>
      <w:r>
        <w:rPr>
          <w:rFonts w:ascii="Courier New"/>
          <w:b/>
          <w:spacing w:val="-80"/>
          <w:sz w:val="22"/>
        </w:rPr>
        <w:t xml:space="preserve"> </w:t>
      </w:r>
      <w:r>
        <w:t>as</w:t>
      </w:r>
      <w:r>
        <w:rPr>
          <w:spacing w:val="-3"/>
        </w:rPr>
        <w:t xml:space="preserve"> </w:t>
      </w:r>
      <w:r>
        <w:rPr>
          <w:spacing w:val="-5"/>
        </w:rPr>
        <w:t>the</w:t>
      </w:r>
    </w:p>
    <w:p w14:paraId="435F512D" w14:textId="77777777" w:rsidR="003D76C2" w:rsidRDefault="00000000">
      <w:pPr>
        <w:pStyle w:val="BodyText"/>
        <w:ind w:left="1274"/>
      </w:pPr>
      <w:r>
        <w:t xml:space="preserve">primary </w:t>
      </w:r>
      <w:r>
        <w:rPr>
          <w:spacing w:val="-4"/>
        </w:rPr>
        <w:t>key.</w:t>
      </w:r>
    </w:p>
    <w:p w14:paraId="3AB9F4EE" w14:textId="77777777" w:rsidR="003D76C2" w:rsidRDefault="00000000">
      <w:pPr>
        <w:pStyle w:val="ListParagraph"/>
        <w:numPr>
          <w:ilvl w:val="0"/>
          <w:numId w:val="1"/>
        </w:numPr>
        <w:tabs>
          <w:tab w:val="left" w:pos="1274"/>
        </w:tabs>
        <w:spacing w:before="148"/>
        <w:ind w:left="1274" w:right="533"/>
        <w:jc w:val="left"/>
        <w:rPr>
          <w:sz w:val="20"/>
        </w:rPr>
      </w:pPr>
      <w:r>
        <w:rPr>
          <w:sz w:val="20"/>
        </w:rPr>
        <w:t>Create</w:t>
      </w:r>
      <w:r>
        <w:rPr>
          <w:spacing w:val="-5"/>
          <w:sz w:val="20"/>
        </w:rPr>
        <w:t xml:space="preserve"> </w:t>
      </w:r>
      <w:r>
        <w:rPr>
          <w:sz w:val="20"/>
        </w:rPr>
        <w:t>a</w:t>
      </w:r>
      <w:r>
        <w:rPr>
          <w:spacing w:val="-4"/>
          <w:sz w:val="20"/>
        </w:rPr>
        <w:t xml:space="preserve"> </w:t>
      </w:r>
      <w:proofErr w:type="spellStart"/>
      <w:r>
        <w:rPr>
          <w:rFonts w:ascii="Courier New"/>
          <w:b/>
        </w:rPr>
        <w:t>TVDao</w:t>
      </w:r>
      <w:proofErr w:type="spellEnd"/>
      <w:r>
        <w:rPr>
          <w:rFonts w:ascii="Courier New"/>
          <w:b/>
          <w:spacing w:val="-80"/>
        </w:rPr>
        <w:t xml:space="preserve"> </w:t>
      </w:r>
      <w:r>
        <w:rPr>
          <w:sz w:val="20"/>
        </w:rPr>
        <w:t>data</w:t>
      </w:r>
      <w:r>
        <w:rPr>
          <w:spacing w:val="-3"/>
          <w:sz w:val="20"/>
        </w:rPr>
        <w:t xml:space="preserve"> </w:t>
      </w:r>
      <w:r>
        <w:rPr>
          <w:sz w:val="20"/>
        </w:rPr>
        <w:t>access</w:t>
      </w:r>
      <w:r>
        <w:rPr>
          <w:spacing w:val="-4"/>
          <w:sz w:val="20"/>
        </w:rPr>
        <w:t xml:space="preserve"> </w:t>
      </w:r>
      <w:r>
        <w:rPr>
          <w:sz w:val="20"/>
        </w:rPr>
        <w:t>object</w:t>
      </w:r>
      <w:r>
        <w:rPr>
          <w:spacing w:val="-3"/>
          <w:sz w:val="20"/>
        </w:rPr>
        <w:t xml:space="preserve"> </w:t>
      </w:r>
      <w:r>
        <w:rPr>
          <w:sz w:val="20"/>
        </w:rPr>
        <w:t>for</w:t>
      </w:r>
      <w:r>
        <w:rPr>
          <w:spacing w:val="-3"/>
          <w:sz w:val="20"/>
        </w:rPr>
        <w:t xml:space="preserve"> </w:t>
      </w:r>
      <w:r>
        <w:rPr>
          <w:sz w:val="20"/>
        </w:rPr>
        <w:t>accessing</w:t>
      </w:r>
      <w:r>
        <w:rPr>
          <w:spacing w:val="-4"/>
          <w:sz w:val="20"/>
        </w:rPr>
        <w:t xml:space="preserve"> </w:t>
      </w:r>
      <w:r>
        <w:rPr>
          <w:sz w:val="20"/>
        </w:rPr>
        <w:t>the</w:t>
      </w:r>
      <w:r>
        <w:rPr>
          <w:spacing w:val="-3"/>
          <w:sz w:val="20"/>
        </w:rPr>
        <w:t xml:space="preserve"> </w:t>
      </w:r>
      <w:r>
        <w:rPr>
          <w:sz w:val="20"/>
        </w:rPr>
        <w:t>TV</w:t>
      </w:r>
      <w:r>
        <w:rPr>
          <w:spacing w:val="-4"/>
          <w:sz w:val="20"/>
        </w:rPr>
        <w:t xml:space="preserve"> </w:t>
      </w:r>
      <w:r>
        <w:rPr>
          <w:sz w:val="20"/>
        </w:rPr>
        <w:t>shows</w:t>
      </w:r>
      <w:r>
        <w:rPr>
          <w:spacing w:val="-3"/>
          <w:sz w:val="20"/>
        </w:rPr>
        <w:t xml:space="preserve"> </w:t>
      </w:r>
      <w:r>
        <w:rPr>
          <w:sz w:val="20"/>
        </w:rPr>
        <w:t>table</w:t>
      </w:r>
      <w:r>
        <w:rPr>
          <w:spacing w:val="-3"/>
          <w:sz w:val="20"/>
        </w:rPr>
        <w:t xml:space="preserve"> </w:t>
      </w:r>
      <w:r>
        <w:rPr>
          <w:sz w:val="20"/>
        </w:rPr>
        <w:t>in</w:t>
      </w:r>
      <w:r>
        <w:rPr>
          <w:spacing w:val="-3"/>
          <w:sz w:val="20"/>
        </w:rPr>
        <w:t xml:space="preserve"> </w:t>
      </w:r>
      <w:r>
        <w:rPr>
          <w:sz w:val="20"/>
        </w:rPr>
        <w:t>a</w:t>
      </w:r>
      <w:r>
        <w:rPr>
          <w:spacing w:val="-4"/>
          <w:sz w:val="20"/>
        </w:rPr>
        <w:t xml:space="preserve"> </w:t>
      </w:r>
      <w:r>
        <w:rPr>
          <w:sz w:val="20"/>
        </w:rPr>
        <w:t xml:space="preserve">new package called </w:t>
      </w:r>
      <w:proofErr w:type="spellStart"/>
      <w:r>
        <w:rPr>
          <w:rFonts w:ascii="Courier New"/>
          <w:b/>
        </w:rPr>
        <w:t>com.example.tvguide.database</w:t>
      </w:r>
      <w:proofErr w:type="spellEnd"/>
      <w:r>
        <w:rPr>
          <w:sz w:val="20"/>
        </w:rPr>
        <w:t>:</w:t>
      </w:r>
    </w:p>
    <w:p w14:paraId="0AF6102D" w14:textId="77777777" w:rsidR="003D76C2" w:rsidRDefault="00D51F7C">
      <w:pPr>
        <w:pStyle w:val="BodyText"/>
        <w:spacing w:before="10"/>
        <w:rPr>
          <w:sz w:val="8"/>
        </w:rPr>
      </w:pPr>
      <w:r>
        <w:rPr>
          <w:noProof/>
        </w:rPr>
        <mc:AlternateContent>
          <mc:Choice Requires="wpg">
            <w:drawing>
              <wp:anchor distT="0" distB="0" distL="0" distR="0" simplePos="0" relativeHeight="487781376" behindDoc="1" locked="0" layoutInCell="1" allowOverlap="1" wp14:anchorId="2E208627" wp14:editId="30C74AE1">
                <wp:simplePos x="0" y="0"/>
                <wp:positionH relativeFrom="page">
                  <wp:posOffset>1120140</wp:posOffset>
                </wp:positionH>
                <wp:positionV relativeFrom="paragraph">
                  <wp:posOffset>91440</wp:posOffset>
                </wp:positionV>
                <wp:extent cx="5074920" cy="1463675"/>
                <wp:effectExtent l="0" t="0" r="5080" b="0"/>
                <wp:wrapTopAndBottom/>
                <wp:docPr id="158" name="docshapegroup1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4"/>
                          <a:chExt cx="7992" cy="2305"/>
                        </a:xfrm>
                      </wpg:grpSpPr>
                      <wps:wsp>
                        <wps:cNvPr id="159" name="docshape1403"/>
                        <wps:cNvSpPr>
                          <a:spLocks/>
                        </wps:cNvSpPr>
                        <wps:spPr bwMode="auto">
                          <a:xfrm>
                            <a:off x="176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 name="docshape1404"/>
                        <wps:cNvSpPr>
                          <a:spLocks/>
                        </wps:cNvSpPr>
                        <wps:spPr bwMode="auto">
                          <a:xfrm>
                            <a:off x="1764" y="143"/>
                            <a:ext cx="7992" cy="2305"/>
                          </a:xfrm>
                          <a:custGeom>
                            <a:avLst/>
                            <a:gdLst>
                              <a:gd name="T0" fmla="+- 0 9756 1764"/>
                              <a:gd name="T1" fmla="*/ T0 w 7992"/>
                              <a:gd name="T2" fmla="+- 0 2428 144"/>
                              <a:gd name="T3" fmla="*/ 2428 h 2305"/>
                              <a:gd name="T4" fmla="+- 0 1764 1764"/>
                              <a:gd name="T5" fmla="*/ T4 w 7992"/>
                              <a:gd name="T6" fmla="+- 0 2428 144"/>
                              <a:gd name="T7" fmla="*/ 2428 h 2305"/>
                              <a:gd name="T8" fmla="+- 0 1764 1764"/>
                              <a:gd name="T9" fmla="*/ T8 w 7992"/>
                              <a:gd name="T10" fmla="+- 0 2448 144"/>
                              <a:gd name="T11" fmla="*/ 2448 h 2305"/>
                              <a:gd name="T12" fmla="+- 0 9756 1764"/>
                              <a:gd name="T13" fmla="*/ T12 w 7992"/>
                              <a:gd name="T14" fmla="+- 0 2448 144"/>
                              <a:gd name="T15" fmla="*/ 2448 h 2305"/>
                              <a:gd name="T16" fmla="+- 0 9756 1764"/>
                              <a:gd name="T17" fmla="*/ T16 w 7992"/>
                              <a:gd name="T18" fmla="+- 0 2428 144"/>
                              <a:gd name="T19" fmla="*/ 2428 h 2305"/>
                              <a:gd name="T20" fmla="+- 0 9756 1764"/>
                              <a:gd name="T21" fmla="*/ T20 w 7992"/>
                              <a:gd name="T22" fmla="+- 0 144 144"/>
                              <a:gd name="T23" fmla="*/ 144 h 2305"/>
                              <a:gd name="T24" fmla="+- 0 1764 1764"/>
                              <a:gd name="T25" fmla="*/ T24 w 7992"/>
                              <a:gd name="T26" fmla="+- 0 144 144"/>
                              <a:gd name="T27" fmla="*/ 144 h 2305"/>
                              <a:gd name="T28" fmla="+- 0 1764 1764"/>
                              <a:gd name="T29" fmla="*/ T28 w 7992"/>
                              <a:gd name="T30" fmla="+- 0 164 144"/>
                              <a:gd name="T31" fmla="*/ 164 h 2305"/>
                              <a:gd name="T32" fmla="+- 0 9756 1764"/>
                              <a:gd name="T33" fmla="*/ T32 w 7992"/>
                              <a:gd name="T34" fmla="+- 0 164 144"/>
                              <a:gd name="T35" fmla="*/ 164 h 2305"/>
                              <a:gd name="T36" fmla="+- 0 9756 176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docshape1405"/>
                        <wps:cNvSpPr txBox="1">
                          <a:spLocks/>
                        </wps:cNvSpPr>
                        <wps:spPr bwMode="auto">
                          <a:xfrm>
                            <a:off x="176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905E2" w14:textId="77777777" w:rsidR="003D76C2" w:rsidRDefault="00000000">
                              <w:pPr>
                                <w:spacing w:before="40"/>
                                <w:ind w:left="453"/>
                                <w:rPr>
                                  <w:rFonts w:ascii="Courier New"/>
                                  <w:sz w:val="18"/>
                                </w:rPr>
                              </w:pPr>
                              <w:r>
                                <w:rPr>
                                  <w:rFonts w:ascii="Courier New"/>
                                  <w:spacing w:val="-4"/>
                                  <w:sz w:val="18"/>
                                </w:rPr>
                                <w:t>@Dao</w:t>
                              </w:r>
                            </w:p>
                            <w:p w14:paraId="153361E8" w14:textId="77777777" w:rsidR="003D76C2" w:rsidRDefault="00000000">
                              <w:pPr>
                                <w:spacing w:before="76"/>
                                <w:ind w:left="453"/>
                                <w:rPr>
                                  <w:rFonts w:ascii="Courier New"/>
                                  <w:sz w:val="18"/>
                                </w:rPr>
                              </w:pPr>
                              <w:r>
                                <w:rPr>
                                  <w:rFonts w:ascii="Courier New"/>
                                  <w:sz w:val="18"/>
                                </w:rPr>
                                <w:t>interface</w:t>
                              </w:r>
                              <w:r>
                                <w:rPr>
                                  <w:rFonts w:ascii="Courier New"/>
                                  <w:spacing w:val="-7"/>
                                  <w:sz w:val="18"/>
                                </w:rPr>
                                <w:t xml:space="preserve"> </w:t>
                              </w:r>
                              <w:proofErr w:type="spellStart"/>
                              <w:r>
                                <w:rPr>
                                  <w:rFonts w:ascii="Courier New"/>
                                  <w:sz w:val="18"/>
                                </w:rPr>
                                <w:t>TVDao</w:t>
                              </w:r>
                              <w:proofErr w:type="spellEnd"/>
                              <w:r>
                                <w:rPr>
                                  <w:rFonts w:ascii="Courier New"/>
                                  <w:spacing w:val="-7"/>
                                  <w:sz w:val="18"/>
                                </w:rPr>
                                <w:t xml:space="preserve"> </w:t>
                              </w:r>
                              <w:r>
                                <w:rPr>
                                  <w:rFonts w:ascii="Courier New"/>
                                  <w:spacing w:val="-10"/>
                                  <w:sz w:val="18"/>
                                </w:rPr>
                                <w:t>{</w:t>
                              </w:r>
                            </w:p>
                            <w:p w14:paraId="6F3FBA99" w14:textId="77777777" w:rsidR="003D76C2" w:rsidRDefault="00000000">
                              <w:pPr>
                                <w:spacing w:before="76"/>
                                <w:ind w:left="453"/>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proofErr w:type="spellStart"/>
                              <w:r>
                                <w:rPr>
                                  <w:rFonts w:ascii="Courier New"/>
                                  <w:spacing w:val="-6"/>
                                  <w:sz w:val="18"/>
                                </w:rPr>
                                <w:t>OnConflictStrategy.REPLACE</w:t>
                              </w:r>
                              <w:proofErr w:type="spellEnd"/>
                              <w:r>
                                <w:rPr>
                                  <w:rFonts w:ascii="Courier New"/>
                                  <w:spacing w:val="-6"/>
                                  <w:sz w:val="18"/>
                                </w:rPr>
                                <w:t>)</w:t>
                              </w:r>
                            </w:p>
                            <w:p w14:paraId="7AE67E0F" w14:textId="77777777" w:rsidR="003D76C2" w:rsidRDefault="00000000">
                              <w:pPr>
                                <w:spacing w:before="76"/>
                                <w:ind w:left="453"/>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addTVShows</w:t>
                              </w:r>
                              <w:proofErr w:type="spellEnd"/>
                              <w:r>
                                <w:rPr>
                                  <w:rFonts w:ascii="Courier New"/>
                                  <w:sz w:val="18"/>
                                </w:rPr>
                                <w:t>(</w:t>
                              </w:r>
                              <w:proofErr w:type="spellStart"/>
                              <w:r>
                                <w:rPr>
                                  <w:rFonts w:ascii="Courier New"/>
                                  <w:sz w:val="18"/>
                                </w:rPr>
                                <w:t>tvShows</w:t>
                              </w:r>
                              <w:proofErr w:type="spellEnd"/>
                              <w:r>
                                <w:rPr>
                                  <w:rFonts w:ascii="Courier New"/>
                                  <w:sz w:val="18"/>
                                </w:rPr>
                                <w:t>:</w:t>
                              </w:r>
                              <w:r>
                                <w:rPr>
                                  <w:rFonts w:ascii="Courier New"/>
                                  <w:spacing w:val="-11"/>
                                  <w:sz w:val="18"/>
                                </w:rPr>
                                <w:t xml:space="preserve"> </w:t>
                              </w:r>
                              <w:r>
                                <w:rPr>
                                  <w:rFonts w:ascii="Courier New"/>
                                  <w:spacing w:val="-2"/>
                                  <w:sz w:val="18"/>
                                </w:rPr>
                                <w:t>List&lt;</w:t>
                              </w:r>
                              <w:proofErr w:type="spellStart"/>
                              <w:r>
                                <w:rPr>
                                  <w:rFonts w:ascii="Courier New"/>
                                  <w:spacing w:val="-2"/>
                                  <w:sz w:val="18"/>
                                </w:rPr>
                                <w:t>TVShow</w:t>
                              </w:r>
                              <w:proofErr w:type="spellEnd"/>
                              <w:r>
                                <w:rPr>
                                  <w:rFonts w:ascii="Courier New"/>
                                  <w:spacing w:val="-2"/>
                                  <w:sz w:val="18"/>
                                </w:rPr>
                                <w:t>&gt;)</w:t>
                              </w:r>
                            </w:p>
                            <w:p w14:paraId="777EF6AA" w14:textId="77777777" w:rsidR="003D76C2" w:rsidRDefault="003D76C2">
                              <w:pPr>
                                <w:rPr>
                                  <w:rFonts w:ascii="Courier New"/>
                                  <w:sz w:val="20"/>
                                </w:rPr>
                              </w:pPr>
                            </w:p>
                            <w:p w14:paraId="5CC9C347" w14:textId="77777777" w:rsidR="003D76C2" w:rsidRDefault="00000000">
                              <w:pPr>
                                <w:spacing w:before="130" w:line="328" w:lineRule="auto"/>
                                <w:ind w:left="453" w:right="4032"/>
                                <w:rPr>
                                  <w:rFonts w:ascii="Courier New"/>
                                  <w:sz w:val="18"/>
                                </w:rPr>
                              </w:pPr>
                              <w:r>
                                <w:rPr>
                                  <w:rFonts w:ascii="Courier New"/>
                                  <w:sz w:val="18"/>
                                </w:rPr>
                                <w:t>@Query("SELECT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FROM</w:t>
                              </w:r>
                              <w:r>
                                <w:rPr>
                                  <w:rFonts w:ascii="Courier New"/>
                                  <w:spacing w:val="-13"/>
                                  <w:sz w:val="18"/>
                                </w:rPr>
                                <w:t xml:space="preserve"> </w:t>
                              </w:r>
                              <w:proofErr w:type="spellStart"/>
                              <w:r>
                                <w:rPr>
                                  <w:rFonts w:ascii="Courier New"/>
                                  <w:sz w:val="18"/>
                                </w:rPr>
                                <w:t>tvshows</w:t>
                              </w:r>
                              <w:proofErr w:type="spellEnd"/>
                              <w:r>
                                <w:rPr>
                                  <w:rFonts w:ascii="Courier New"/>
                                  <w:sz w:val="18"/>
                                </w:rPr>
                                <w:t xml:space="preserve">") fun </w:t>
                              </w:r>
                              <w:proofErr w:type="spellStart"/>
                              <w:r>
                                <w:rPr>
                                  <w:rFonts w:ascii="Courier New"/>
                                  <w:sz w:val="18"/>
                                </w:rPr>
                                <w:t>getTVShows</w:t>
                              </w:r>
                              <w:proofErr w:type="spellEnd"/>
                              <w:r>
                                <w:rPr>
                                  <w:rFonts w:ascii="Courier New"/>
                                  <w:sz w:val="18"/>
                                </w:rPr>
                                <w:t>(): List&lt;</w:t>
                              </w:r>
                              <w:proofErr w:type="spellStart"/>
                              <w:r>
                                <w:rPr>
                                  <w:rFonts w:ascii="Courier New"/>
                                  <w:sz w:val="18"/>
                                </w:rPr>
                                <w:t>TVShow</w:t>
                              </w:r>
                              <w:proofErr w:type="spellEnd"/>
                              <w:r>
                                <w:rPr>
                                  <w:rFonts w:ascii="Courier New"/>
                                  <w:sz w:val="18"/>
                                </w:rPr>
                                <w:t>&gt;</w:t>
                              </w:r>
                            </w:p>
                            <w:p w14:paraId="43556DCF"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208627" id="docshapegroup1402" o:spid="_x0000_s2284" style="position:absolute;margin-left:88.2pt;margin-top:7.2pt;width:399.6pt;height:115.25pt;z-index:-15535104;mso-wrap-distance-left:0;mso-wrap-distance-right:0;mso-position-horizontal-relative:page;mso-position-vertical-relative:text" coordorigin="176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">
                <v:rect id="docshape1403" o:spid="_x0000_s2285" style="position:absolute;left:176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" fillcolor="#f6f6f6" stroked="f">
                  <v:path arrowok="t"/>
                </v:rect>
                <v:shape id="docshape1404" o:spid="_x0000_s2286" style="position:absolute;left:176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" path="m7992,2284l,2284r,20l7992,2304r,-20xm7992,l,,,20r7992,l7992,xe" fillcolor="#dadada" stroked="f">
                  <v:path arrowok="t" o:connecttype="custom" o:connectlocs="7992,2428;0,2428;0,2448;7992,2448;7992,2428;7992,144;0,144;0,164;7992,164;7992,144" o:connectangles="0,0,0,0,0,0,0,0,0,0"/>
                </v:shape>
                <v:shape id="docshape1405" o:spid="_x0000_s2287" type="#_x0000_t202" style="position:absolute;left:176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" filled="f" stroked="f">
                  <v:path arrowok="t"/>
                  <v:textbox inset="0,0,0,0">
                    <w:txbxContent>
                      <w:p w14:paraId="200905E2" w14:textId="77777777" w:rsidR="003D76C2" w:rsidRDefault="00000000">
                        <w:pPr>
                          <w:spacing w:before="40"/>
                          <w:ind w:left="453"/>
                          <w:rPr>
                            <w:rFonts w:ascii="Courier New"/>
                            <w:sz w:val="18"/>
                          </w:rPr>
                        </w:pPr>
                        <w:r>
                          <w:rPr>
                            <w:rFonts w:ascii="Courier New"/>
                            <w:spacing w:val="-4"/>
                            <w:sz w:val="18"/>
                          </w:rPr>
                          <w:t>@Dao</w:t>
                        </w:r>
                      </w:p>
                      <w:p w14:paraId="153361E8" w14:textId="77777777" w:rsidR="003D76C2" w:rsidRDefault="00000000">
                        <w:pPr>
                          <w:spacing w:before="76"/>
                          <w:ind w:left="453"/>
                          <w:rPr>
                            <w:rFonts w:ascii="Courier New"/>
                            <w:sz w:val="18"/>
                          </w:rPr>
                        </w:pPr>
                        <w:r>
                          <w:rPr>
                            <w:rFonts w:ascii="Courier New"/>
                            <w:sz w:val="18"/>
                          </w:rPr>
                          <w:t>interface</w:t>
                        </w:r>
                        <w:r>
                          <w:rPr>
                            <w:rFonts w:ascii="Courier New"/>
                            <w:spacing w:val="-7"/>
                            <w:sz w:val="18"/>
                          </w:rPr>
                          <w:t xml:space="preserve"> </w:t>
                        </w:r>
                        <w:proofErr w:type="spellStart"/>
                        <w:r>
                          <w:rPr>
                            <w:rFonts w:ascii="Courier New"/>
                            <w:sz w:val="18"/>
                          </w:rPr>
                          <w:t>TVDao</w:t>
                        </w:r>
                        <w:proofErr w:type="spellEnd"/>
                        <w:r>
                          <w:rPr>
                            <w:rFonts w:ascii="Courier New"/>
                            <w:spacing w:val="-7"/>
                            <w:sz w:val="18"/>
                          </w:rPr>
                          <w:t xml:space="preserve"> </w:t>
                        </w:r>
                        <w:r>
                          <w:rPr>
                            <w:rFonts w:ascii="Courier New"/>
                            <w:spacing w:val="-10"/>
                            <w:sz w:val="18"/>
                          </w:rPr>
                          <w:t>{</w:t>
                        </w:r>
                      </w:p>
                      <w:p w14:paraId="6F3FBA99" w14:textId="77777777" w:rsidR="003D76C2" w:rsidRDefault="00000000">
                        <w:pPr>
                          <w:spacing w:before="76"/>
                          <w:ind w:left="453"/>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proofErr w:type="spellStart"/>
                        <w:r>
                          <w:rPr>
                            <w:rFonts w:ascii="Courier New"/>
                            <w:spacing w:val="-6"/>
                            <w:sz w:val="18"/>
                          </w:rPr>
                          <w:t>OnConflictStrategy.REPLACE</w:t>
                        </w:r>
                        <w:proofErr w:type="spellEnd"/>
                        <w:r>
                          <w:rPr>
                            <w:rFonts w:ascii="Courier New"/>
                            <w:spacing w:val="-6"/>
                            <w:sz w:val="18"/>
                          </w:rPr>
                          <w:t>)</w:t>
                        </w:r>
                      </w:p>
                      <w:p w14:paraId="7AE67E0F" w14:textId="77777777" w:rsidR="003D76C2" w:rsidRDefault="00000000">
                        <w:pPr>
                          <w:spacing w:before="76"/>
                          <w:ind w:left="453"/>
                          <w:rPr>
                            <w:rFonts w:ascii="Courier New"/>
                            <w:sz w:val="18"/>
                          </w:rPr>
                        </w:pPr>
                        <w:r>
                          <w:rPr>
                            <w:rFonts w:ascii="Courier New"/>
                            <w:sz w:val="18"/>
                          </w:rPr>
                          <w:t>fun</w:t>
                        </w:r>
                        <w:r>
                          <w:rPr>
                            <w:rFonts w:ascii="Courier New"/>
                            <w:spacing w:val="-11"/>
                            <w:sz w:val="18"/>
                          </w:rPr>
                          <w:t xml:space="preserve"> </w:t>
                        </w:r>
                        <w:proofErr w:type="spellStart"/>
                        <w:r>
                          <w:rPr>
                            <w:rFonts w:ascii="Courier New"/>
                            <w:sz w:val="18"/>
                          </w:rPr>
                          <w:t>addTVShows</w:t>
                        </w:r>
                        <w:proofErr w:type="spellEnd"/>
                        <w:r>
                          <w:rPr>
                            <w:rFonts w:ascii="Courier New"/>
                            <w:sz w:val="18"/>
                          </w:rPr>
                          <w:t>(</w:t>
                        </w:r>
                        <w:proofErr w:type="spellStart"/>
                        <w:r>
                          <w:rPr>
                            <w:rFonts w:ascii="Courier New"/>
                            <w:sz w:val="18"/>
                          </w:rPr>
                          <w:t>tvShows</w:t>
                        </w:r>
                        <w:proofErr w:type="spellEnd"/>
                        <w:r>
                          <w:rPr>
                            <w:rFonts w:ascii="Courier New"/>
                            <w:sz w:val="18"/>
                          </w:rPr>
                          <w:t>:</w:t>
                        </w:r>
                        <w:r>
                          <w:rPr>
                            <w:rFonts w:ascii="Courier New"/>
                            <w:spacing w:val="-11"/>
                            <w:sz w:val="18"/>
                          </w:rPr>
                          <w:t xml:space="preserve"> </w:t>
                        </w:r>
                        <w:r>
                          <w:rPr>
                            <w:rFonts w:ascii="Courier New"/>
                            <w:spacing w:val="-2"/>
                            <w:sz w:val="18"/>
                          </w:rPr>
                          <w:t>List&lt;</w:t>
                        </w:r>
                        <w:proofErr w:type="spellStart"/>
                        <w:r>
                          <w:rPr>
                            <w:rFonts w:ascii="Courier New"/>
                            <w:spacing w:val="-2"/>
                            <w:sz w:val="18"/>
                          </w:rPr>
                          <w:t>TVShow</w:t>
                        </w:r>
                        <w:proofErr w:type="spellEnd"/>
                        <w:r>
                          <w:rPr>
                            <w:rFonts w:ascii="Courier New"/>
                            <w:spacing w:val="-2"/>
                            <w:sz w:val="18"/>
                          </w:rPr>
                          <w:t>&gt;)</w:t>
                        </w:r>
                      </w:p>
                      <w:p w14:paraId="777EF6AA" w14:textId="77777777" w:rsidR="003D76C2" w:rsidRDefault="003D76C2">
                        <w:pPr>
                          <w:rPr>
                            <w:rFonts w:ascii="Courier New"/>
                            <w:sz w:val="20"/>
                          </w:rPr>
                        </w:pPr>
                      </w:p>
                      <w:p w14:paraId="5CC9C347" w14:textId="77777777" w:rsidR="003D76C2" w:rsidRDefault="00000000">
                        <w:pPr>
                          <w:spacing w:before="130" w:line="328" w:lineRule="auto"/>
                          <w:ind w:left="453" w:right="4032"/>
                          <w:rPr>
                            <w:rFonts w:ascii="Courier New"/>
                            <w:sz w:val="18"/>
                          </w:rPr>
                        </w:pPr>
                        <w:r>
                          <w:rPr>
                            <w:rFonts w:ascii="Courier New"/>
                            <w:sz w:val="18"/>
                          </w:rPr>
                          <w:t>@Query("SELECT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FROM</w:t>
                        </w:r>
                        <w:r>
                          <w:rPr>
                            <w:rFonts w:ascii="Courier New"/>
                            <w:spacing w:val="-13"/>
                            <w:sz w:val="18"/>
                          </w:rPr>
                          <w:t xml:space="preserve"> </w:t>
                        </w:r>
                        <w:proofErr w:type="spellStart"/>
                        <w:r>
                          <w:rPr>
                            <w:rFonts w:ascii="Courier New"/>
                            <w:sz w:val="18"/>
                          </w:rPr>
                          <w:t>tvshows</w:t>
                        </w:r>
                        <w:proofErr w:type="spellEnd"/>
                        <w:r>
                          <w:rPr>
                            <w:rFonts w:ascii="Courier New"/>
                            <w:sz w:val="18"/>
                          </w:rPr>
                          <w:t xml:space="preserve">") fun </w:t>
                        </w:r>
                        <w:proofErr w:type="spellStart"/>
                        <w:r>
                          <w:rPr>
                            <w:rFonts w:ascii="Courier New"/>
                            <w:sz w:val="18"/>
                          </w:rPr>
                          <w:t>getTVShows</w:t>
                        </w:r>
                        <w:proofErr w:type="spellEnd"/>
                        <w:r>
                          <w:rPr>
                            <w:rFonts w:ascii="Courier New"/>
                            <w:sz w:val="18"/>
                          </w:rPr>
                          <w:t>(): List&lt;</w:t>
                        </w:r>
                        <w:proofErr w:type="spellStart"/>
                        <w:r>
                          <w:rPr>
                            <w:rFonts w:ascii="Courier New"/>
                            <w:sz w:val="18"/>
                          </w:rPr>
                          <w:t>TVShow</w:t>
                        </w:r>
                        <w:proofErr w:type="spellEnd"/>
                        <w:r>
                          <w:rPr>
                            <w:rFonts w:ascii="Courier New"/>
                            <w:sz w:val="18"/>
                          </w:rPr>
                          <w:t>&gt;</w:t>
                        </w:r>
                      </w:p>
                      <w:p w14:paraId="43556DCF"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1CD74D4A" w14:textId="77777777" w:rsidR="003D76C2" w:rsidRDefault="00000000">
      <w:pPr>
        <w:pStyle w:val="BodyText"/>
        <w:spacing w:before="72" w:line="247" w:lineRule="auto"/>
        <w:ind w:left="1274"/>
      </w:pPr>
      <w:r>
        <w:t>This</w:t>
      </w:r>
      <w:r>
        <w:rPr>
          <w:spacing w:val="-4"/>
        </w:rPr>
        <w:t xml:space="preserve"> </w:t>
      </w:r>
      <w:r>
        <w:t>class</w:t>
      </w:r>
      <w:r>
        <w:rPr>
          <w:spacing w:val="-3"/>
        </w:rPr>
        <w:t xml:space="preserve"> </w:t>
      </w:r>
      <w:r>
        <w:t>has</w:t>
      </w:r>
      <w:r>
        <w:rPr>
          <w:spacing w:val="-3"/>
        </w:rPr>
        <w:t xml:space="preserve"> </w:t>
      </w:r>
      <w:r>
        <w:t>a</w:t>
      </w:r>
      <w:r>
        <w:rPr>
          <w:spacing w:val="-4"/>
        </w:rPr>
        <w:t xml:space="preserve"> </w:t>
      </w:r>
      <w:r>
        <w:t>function</w:t>
      </w:r>
      <w:r>
        <w:rPr>
          <w:spacing w:val="-3"/>
        </w:rPr>
        <w:t xml:space="preserve"> </w:t>
      </w:r>
      <w:r>
        <w:t>for</w:t>
      </w:r>
      <w:r>
        <w:rPr>
          <w:spacing w:val="-3"/>
        </w:rPr>
        <w:t xml:space="preserve"> </w:t>
      </w:r>
      <w:r>
        <w:t>getting</w:t>
      </w:r>
      <w:r>
        <w:rPr>
          <w:spacing w:val="-3"/>
        </w:rPr>
        <w:t xml:space="preserve"> </w:t>
      </w:r>
      <w:r>
        <w:t>the</w:t>
      </w:r>
      <w:r>
        <w:rPr>
          <w:spacing w:val="-3"/>
        </w:rPr>
        <w:t xml:space="preserve"> </w:t>
      </w:r>
      <w:r>
        <w:t>list</w:t>
      </w:r>
      <w:r>
        <w:rPr>
          <w:spacing w:val="-3"/>
        </w:rPr>
        <w:t xml:space="preserve"> </w:t>
      </w:r>
      <w:r>
        <w:t>of</w:t>
      </w:r>
      <w:r>
        <w:rPr>
          <w:spacing w:val="-3"/>
        </w:rPr>
        <w:t xml:space="preserve"> </w:t>
      </w:r>
      <w:r>
        <w:t>TV</w:t>
      </w:r>
      <w:r>
        <w:rPr>
          <w:spacing w:val="-4"/>
        </w:rPr>
        <w:t xml:space="preserve"> </w:t>
      </w:r>
      <w:r>
        <w:t>shows</w:t>
      </w:r>
      <w:r>
        <w:rPr>
          <w:spacing w:val="-3"/>
        </w:rPr>
        <w:t xml:space="preserve"> </w:t>
      </w:r>
      <w:r>
        <w:t>from</w:t>
      </w:r>
      <w:r>
        <w:rPr>
          <w:spacing w:val="-3"/>
        </w:rPr>
        <w:t xml:space="preserve"> </w:t>
      </w:r>
      <w:r>
        <w:t>the</w:t>
      </w:r>
      <w:r>
        <w:rPr>
          <w:spacing w:val="-3"/>
        </w:rPr>
        <w:t xml:space="preserve"> </w:t>
      </w:r>
      <w:r>
        <w:t>database</w:t>
      </w:r>
      <w:r>
        <w:rPr>
          <w:spacing w:val="-3"/>
        </w:rPr>
        <w:t xml:space="preserve"> </w:t>
      </w:r>
      <w:r>
        <w:t>and another function for adding a list to the database.</w:t>
      </w:r>
    </w:p>
    <w:p w14:paraId="0ABCD98A" w14:textId="77777777" w:rsidR="003D76C2" w:rsidRDefault="00000000">
      <w:pPr>
        <w:pStyle w:val="ListParagraph"/>
        <w:numPr>
          <w:ilvl w:val="0"/>
          <w:numId w:val="1"/>
        </w:numPr>
        <w:tabs>
          <w:tab w:val="left" w:pos="1274"/>
        </w:tabs>
        <w:spacing w:before="139"/>
        <w:ind w:left="1274" w:right="1740"/>
        <w:jc w:val="left"/>
        <w:rPr>
          <w:sz w:val="20"/>
        </w:rPr>
      </w:pPr>
      <w:r>
        <w:rPr>
          <w:sz w:val="20"/>
        </w:rPr>
        <w:t>Create</w:t>
      </w:r>
      <w:r>
        <w:rPr>
          <w:spacing w:val="-13"/>
          <w:sz w:val="20"/>
        </w:rPr>
        <w:t xml:space="preserve"> </w:t>
      </w:r>
      <w:r>
        <w:rPr>
          <w:sz w:val="20"/>
        </w:rPr>
        <w:t>a</w:t>
      </w:r>
      <w:r>
        <w:rPr>
          <w:spacing w:val="-7"/>
          <w:sz w:val="20"/>
        </w:rPr>
        <w:t xml:space="preserve"> </w:t>
      </w:r>
      <w:proofErr w:type="spellStart"/>
      <w:r>
        <w:rPr>
          <w:rFonts w:ascii="Courier New"/>
          <w:b/>
        </w:rPr>
        <w:t>TVDatabase</w:t>
      </w:r>
      <w:proofErr w:type="spellEnd"/>
      <w:r>
        <w:rPr>
          <w:rFonts w:ascii="Courier New"/>
          <w:b/>
          <w:spacing w:val="-80"/>
        </w:rPr>
        <w:t xml:space="preserve"> </w:t>
      </w:r>
      <w:r>
        <w:rPr>
          <w:sz w:val="20"/>
        </w:rPr>
        <w:t>class</w:t>
      </w:r>
      <w:r>
        <w:rPr>
          <w:spacing w:val="-7"/>
          <w:sz w:val="20"/>
        </w:rPr>
        <w:t xml:space="preserve"> </w:t>
      </w:r>
      <w:r>
        <w:rPr>
          <w:sz w:val="20"/>
        </w:rPr>
        <w:t>in</w:t>
      </w:r>
      <w:r>
        <w:rPr>
          <w:spacing w:val="-7"/>
          <w:sz w:val="20"/>
        </w:rPr>
        <w:t xml:space="preserve"> </w:t>
      </w:r>
      <w:r>
        <w:rPr>
          <w:sz w:val="20"/>
        </w:rPr>
        <w:t>the</w:t>
      </w:r>
      <w:r>
        <w:rPr>
          <w:spacing w:val="-8"/>
          <w:sz w:val="20"/>
        </w:rPr>
        <w:t xml:space="preserve"> </w:t>
      </w:r>
      <w:proofErr w:type="spellStart"/>
      <w:r>
        <w:rPr>
          <w:rFonts w:ascii="Courier New"/>
          <w:b/>
        </w:rPr>
        <w:t>com.example.tvguide</w:t>
      </w:r>
      <w:proofErr w:type="spellEnd"/>
      <w:r>
        <w:rPr>
          <w:rFonts w:ascii="Courier New"/>
          <w:b/>
        </w:rPr>
        <w:t>. database</w:t>
      </w:r>
      <w:r>
        <w:rPr>
          <w:rFonts w:ascii="Courier New"/>
          <w:b/>
          <w:spacing w:val="-69"/>
        </w:rPr>
        <w:t xml:space="preserve"> </w:t>
      </w:r>
      <w:r>
        <w:rPr>
          <w:sz w:val="20"/>
        </w:rPr>
        <w:t>package:</w:t>
      </w:r>
    </w:p>
    <w:p w14:paraId="09F24BD1" w14:textId="77777777" w:rsidR="003D76C2" w:rsidRDefault="00D51F7C">
      <w:pPr>
        <w:pStyle w:val="BodyText"/>
        <w:spacing w:before="11"/>
        <w:rPr>
          <w:sz w:val="8"/>
        </w:rPr>
      </w:pPr>
      <w:r>
        <w:rPr>
          <w:noProof/>
        </w:rPr>
        <mc:AlternateContent>
          <mc:Choice Requires="wpg">
            <w:drawing>
              <wp:anchor distT="0" distB="0" distL="0" distR="0" simplePos="0" relativeHeight="487781888" behindDoc="1" locked="0" layoutInCell="1" allowOverlap="1" wp14:anchorId="689062DE" wp14:editId="062DC348">
                <wp:simplePos x="0" y="0"/>
                <wp:positionH relativeFrom="page">
                  <wp:posOffset>1120140</wp:posOffset>
                </wp:positionH>
                <wp:positionV relativeFrom="paragraph">
                  <wp:posOffset>91440</wp:posOffset>
                </wp:positionV>
                <wp:extent cx="5074920" cy="3063875"/>
                <wp:effectExtent l="0" t="0" r="5080" b="0"/>
                <wp:wrapTopAndBottom/>
                <wp:docPr id="154" name="docshapegroup1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063875"/>
                          <a:chOff x="1764" y="144"/>
                          <a:chExt cx="7992" cy="4825"/>
                        </a:xfrm>
                      </wpg:grpSpPr>
                      <wps:wsp>
                        <wps:cNvPr id="155" name="docshape1407"/>
                        <wps:cNvSpPr>
                          <a:spLocks/>
                        </wps:cNvSpPr>
                        <wps:spPr bwMode="auto">
                          <a:xfrm>
                            <a:off x="1764" y="154"/>
                            <a:ext cx="7992" cy="4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 name="docshape1408"/>
                        <wps:cNvSpPr>
                          <a:spLocks/>
                        </wps:cNvSpPr>
                        <wps:spPr bwMode="auto">
                          <a:xfrm>
                            <a:off x="1764" y="144"/>
                            <a:ext cx="7992" cy="4825"/>
                          </a:xfrm>
                          <a:custGeom>
                            <a:avLst/>
                            <a:gdLst>
                              <a:gd name="T0" fmla="+- 0 9756 1764"/>
                              <a:gd name="T1" fmla="*/ T0 w 7992"/>
                              <a:gd name="T2" fmla="+- 0 4948 144"/>
                              <a:gd name="T3" fmla="*/ 4948 h 4825"/>
                              <a:gd name="T4" fmla="+- 0 1764 1764"/>
                              <a:gd name="T5" fmla="*/ T4 w 7992"/>
                              <a:gd name="T6" fmla="+- 0 4948 144"/>
                              <a:gd name="T7" fmla="*/ 4948 h 4825"/>
                              <a:gd name="T8" fmla="+- 0 1764 1764"/>
                              <a:gd name="T9" fmla="*/ T8 w 7992"/>
                              <a:gd name="T10" fmla="+- 0 4968 144"/>
                              <a:gd name="T11" fmla="*/ 4968 h 4825"/>
                              <a:gd name="T12" fmla="+- 0 9756 1764"/>
                              <a:gd name="T13" fmla="*/ T12 w 7992"/>
                              <a:gd name="T14" fmla="+- 0 4968 144"/>
                              <a:gd name="T15" fmla="*/ 4968 h 4825"/>
                              <a:gd name="T16" fmla="+- 0 9756 1764"/>
                              <a:gd name="T17" fmla="*/ T16 w 7992"/>
                              <a:gd name="T18" fmla="+- 0 4948 144"/>
                              <a:gd name="T19" fmla="*/ 4948 h 4825"/>
                              <a:gd name="T20" fmla="+- 0 9756 1764"/>
                              <a:gd name="T21" fmla="*/ T20 w 7992"/>
                              <a:gd name="T22" fmla="+- 0 144 144"/>
                              <a:gd name="T23" fmla="*/ 144 h 4825"/>
                              <a:gd name="T24" fmla="+- 0 1764 1764"/>
                              <a:gd name="T25" fmla="*/ T24 w 7992"/>
                              <a:gd name="T26" fmla="+- 0 144 144"/>
                              <a:gd name="T27" fmla="*/ 144 h 4825"/>
                              <a:gd name="T28" fmla="+- 0 1764 1764"/>
                              <a:gd name="T29" fmla="*/ T28 w 7992"/>
                              <a:gd name="T30" fmla="+- 0 164 144"/>
                              <a:gd name="T31" fmla="*/ 164 h 4825"/>
                              <a:gd name="T32" fmla="+- 0 9756 1764"/>
                              <a:gd name="T33" fmla="*/ T32 w 7992"/>
                              <a:gd name="T34" fmla="+- 0 164 144"/>
                              <a:gd name="T35" fmla="*/ 164 h 4825"/>
                              <a:gd name="T36" fmla="+- 0 9756 1764"/>
                              <a:gd name="T37" fmla="*/ T36 w 7992"/>
                              <a:gd name="T38" fmla="+- 0 144 144"/>
                              <a:gd name="T39" fmla="*/ 144 h 48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825">
                                <a:moveTo>
                                  <a:pt x="7992" y="4804"/>
                                </a:moveTo>
                                <a:lnTo>
                                  <a:pt x="0" y="4804"/>
                                </a:lnTo>
                                <a:lnTo>
                                  <a:pt x="0" y="4824"/>
                                </a:lnTo>
                                <a:lnTo>
                                  <a:pt x="7992" y="4824"/>
                                </a:lnTo>
                                <a:lnTo>
                                  <a:pt x="7992" y="4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docshape1409"/>
                        <wps:cNvSpPr txBox="1">
                          <a:spLocks/>
                        </wps:cNvSpPr>
                        <wps:spPr bwMode="auto">
                          <a:xfrm>
                            <a:off x="1764" y="164"/>
                            <a:ext cx="7992" cy="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89555" w14:textId="77777777" w:rsidR="003D76C2" w:rsidRDefault="00000000">
                              <w:pPr>
                                <w:spacing w:before="40" w:line="328" w:lineRule="auto"/>
                                <w:ind w:left="453" w:right="2128"/>
                                <w:rPr>
                                  <w:rFonts w:ascii="Courier New"/>
                                  <w:sz w:val="18"/>
                                </w:rPr>
                              </w:pPr>
                              <w:r>
                                <w:rPr>
                                  <w:rFonts w:ascii="Courier New"/>
                                  <w:sz w:val="18"/>
                                </w:rPr>
                                <w:t>@Database(entities</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w:t>
                              </w:r>
                              <w:proofErr w:type="spellStart"/>
                              <w:r>
                                <w:rPr>
                                  <w:rFonts w:ascii="Courier New"/>
                                  <w:sz w:val="18"/>
                                </w:rPr>
                                <w:t>TVShow</w:t>
                              </w:r>
                              <w:proofErr w:type="spellEnd"/>
                              <w:r>
                                <w:rPr>
                                  <w:rFonts w:ascii="Courier New"/>
                                  <w:sz w:val="18"/>
                                </w:rPr>
                                <w:t>::class],</w:t>
                              </w:r>
                              <w:r>
                                <w:rPr>
                                  <w:rFonts w:ascii="Courier New"/>
                                  <w:spacing w:val="-8"/>
                                  <w:sz w:val="18"/>
                                </w:rPr>
                                <w:t xml:space="preserve"> </w:t>
                              </w:r>
                              <w:r>
                                <w:rPr>
                                  <w:rFonts w:ascii="Courier New"/>
                                  <w:sz w:val="18"/>
                                </w:rPr>
                                <w:t>version</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1) abstract class </w:t>
                              </w:r>
                              <w:proofErr w:type="spellStart"/>
                              <w:r>
                                <w:rPr>
                                  <w:rFonts w:ascii="Courier New"/>
                                  <w:sz w:val="18"/>
                                </w:rPr>
                                <w:t>TVDatabase</w:t>
                              </w:r>
                              <w:proofErr w:type="spellEnd"/>
                              <w:r>
                                <w:rPr>
                                  <w:rFonts w:ascii="Courier New"/>
                                  <w:sz w:val="18"/>
                                </w:rPr>
                                <w:t xml:space="preserve"> : </w:t>
                              </w:r>
                              <w:proofErr w:type="spellStart"/>
                              <w:r>
                                <w:rPr>
                                  <w:rFonts w:ascii="Courier New"/>
                                  <w:sz w:val="18"/>
                                </w:rPr>
                                <w:t>RoomDatabase</w:t>
                              </w:r>
                              <w:proofErr w:type="spellEnd"/>
                              <w:r>
                                <w:rPr>
                                  <w:rFonts w:ascii="Courier New"/>
                                  <w:sz w:val="18"/>
                                </w:rPr>
                                <w:t>() {</w:t>
                              </w:r>
                            </w:p>
                            <w:p w14:paraId="7EA5B6E4" w14:textId="77777777" w:rsidR="003D76C2" w:rsidRDefault="003D76C2">
                              <w:pPr>
                                <w:spacing w:before="9"/>
                                <w:rPr>
                                  <w:rFonts w:ascii="Courier New"/>
                                  <w:sz w:val="24"/>
                                </w:rPr>
                              </w:pPr>
                            </w:p>
                            <w:p w14:paraId="366640F0" w14:textId="77777777" w:rsidR="003D76C2" w:rsidRDefault="00000000">
                              <w:pPr>
                                <w:spacing w:before="1"/>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6"/>
                                  <w:sz w:val="18"/>
                                </w:rPr>
                                <w:t xml:space="preserve"> </w:t>
                              </w:r>
                              <w:proofErr w:type="spellStart"/>
                              <w:r>
                                <w:rPr>
                                  <w:rFonts w:ascii="Courier New"/>
                                  <w:sz w:val="18"/>
                                </w:rPr>
                                <w:t>tvDao</w:t>
                              </w:r>
                              <w:proofErr w:type="spellEnd"/>
                              <w:r>
                                <w:rPr>
                                  <w:rFonts w:ascii="Courier New"/>
                                  <w:sz w:val="18"/>
                                </w:rPr>
                                <w:t>():</w:t>
                              </w:r>
                              <w:r>
                                <w:rPr>
                                  <w:rFonts w:ascii="Courier New"/>
                                  <w:spacing w:val="-6"/>
                                  <w:sz w:val="18"/>
                                </w:rPr>
                                <w:t xml:space="preserve"> </w:t>
                              </w:r>
                              <w:proofErr w:type="spellStart"/>
                              <w:r>
                                <w:rPr>
                                  <w:rFonts w:ascii="Courier New"/>
                                  <w:spacing w:val="-2"/>
                                  <w:sz w:val="18"/>
                                </w:rPr>
                                <w:t>TVDao</w:t>
                              </w:r>
                              <w:proofErr w:type="spellEnd"/>
                            </w:p>
                            <w:p w14:paraId="0BD617A0" w14:textId="77777777" w:rsidR="003D76C2" w:rsidRDefault="003D76C2">
                              <w:pPr>
                                <w:rPr>
                                  <w:rFonts w:ascii="Courier New"/>
                                  <w:sz w:val="20"/>
                                </w:rPr>
                              </w:pPr>
                            </w:p>
                            <w:p w14:paraId="2F54FFD6" w14:textId="77777777" w:rsidR="003D76C2" w:rsidRDefault="00000000">
                              <w:pPr>
                                <w:spacing w:before="129" w:line="328" w:lineRule="auto"/>
                                <w:ind w:left="1317" w:right="4318" w:hanging="432"/>
                                <w:rPr>
                                  <w:rFonts w:ascii="Courier New"/>
                                  <w:sz w:val="18"/>
                                </w:rPr>
                              </w:pPr>
                              <w:r>
                                <w:rPr>
                                  <w:rFonts w:ascii="Courier New"/>
                                  <w:sz w:val="18"/>
                                </w:rPr>
                                <w:t>companion</w:t>
                              </w:r>
                              <w:r>
                                <w:rPr>
                                  <w:rFonts w:ascii="Courier New"/>
                                  <w:spacing w:val="-19"/>
                                  <w:sz w:val="18"/>
                                </w:rPr>
                                <w:t xml:space="preserve"> </w:t>
                              </w:r>
                              <w:r>
                                <w:rPr>
                                  <w:rFonts w:ascii="Courier New"/>
                                  <w:sz w:val="18"/>
                                </w:rPr>
                                <w:t>object</w:t>
                              </w:r>
                              <w:r>
                                <w:rPr>
                                  <w:rFonts w:ascii="Courier New"/>
                                  <w:spacing w:val="-19"/>
                                  <w:sz w:val="18"/>
                                </w:rPr>
                                <w:t xml:space="preserve"> </w:t>
                              </w:r>
                              <w:r>
                                <w:rPr>
                                  <w:rFonts w:ascii="Courier New"/>
                                  <w:sz w:val="18"/>
                                </w:rPr>
                                <w:t xml:space="preserve">{ </w:t>
                              </w:r>
                              <w:r>
                                <w:rPr>
                                  <w:rFonts w:ascii="Courier New"/>
                                  <w:spacing w:val="-2"/>
                                  <w:sz w:val="18"/>
                                </w:rPr>
                                <w:t>@Volatile</w:t>
                              </w:r>
                            </w:p>
                            <w:p w14:paraId="6AE77CBF" w14:textId="77777777" w:rsidR="003D76C2" w:rsidRDefault="00000000">
                              <w:pPr>
                                <w:spacing w:before="1"/>
                                <w:ind w:left="1317"/>
                                <w:rPr>
                                  <w:rFonts w:ascii="Courier New"/>
                                  <w:sz w:val="18"/>
                                </w:rPr>
                              </w:pPr>
                              <w:r>
                                <w:rPr>
                                  <w:rFonts w:ascii="Courier New"/>
                                  <w:sz w:val="18"/>
                                </w:rPr>
                                <w:t>private</w:t>
                              </w:r>
                              <w:r>
                                <w:rPr>
                                  <w:rFonts w:ascii="Courier New"/>
                                  <w:spacing w:val="-7"/>
                                  <w:sz w:val="18"/>
                                </w:rPr>
                                <w:t xml:space="preserve"> </w:t>
                              </w:r>
                              <w:r>
                                <w:rPr>
                                  <w:rFonts w:ascii="Courier New"/>
                                  <w:sz w:val="18"/>
                                </w:rPr>
                                <w:t>var</w:t>
                              </w:r>
                              <w:r>
                                <w:rPr>
                                  <w:rFonts w:ascii="Courier New"/>
                                  <w:spacing w:val="-6"/>
                                  <w:sz w:val="18"/>
                                </w:rPr>
                                <w:t xml:space="preserve"> </w:t>
                              </w:r>
                              <w:r>
                                <w:rPr>
                                  <w:rFonts w:ascii="Courier New"/>
                                  <w:sz w:val="18"/>
                                </w:rPr>
                                <w:t>instance:</w:t>
                              </w:r>
                              <w:r>
                                <w:rPr>
                                  <w:rFonts w:ascii="Courier New"/>
                                  <w:spacing w:val="-6"/>
                                  <w:sz w:val="18"/>
                                </w:rPr>
                                <w:t xml:space="preserve"> </w:t>
                              </w:r>
                              <w:proofErr w:type="spellStart"/>
                              <w:r>
                                <w:rPr>
                                  <w:rFonts w:ascii="Courier New"/>
                                  <w:sz w:val="18"/>
                                </w:rPr>
                                <w:t>TVDatabase</w:t>
                              </w:r>
                              <w:proofErr w:type="spellEnd"/>
                              <w:r>
                                <w:rPr>
                                  <w:rFonts w:ascii="Courier New"/>
                                  <w:sz w:val="18"/>
                                </w:rPr>
                                <w: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4"/>
                                  <w:sz w:val="18"/>
                                </w:rPr>
                                <w:t>null</w:t>
                              </w:r>
                            </w:p>
                            <w:p w14:paraId="4DA99A94" w14:textId="77777777" w:rsidR="003D76C2" w:rsidRDefault="00000000">
                              <w:pPr>
                                <w:spacing w:before="76" w:line="328" w:lineRule="auto"/>
                                <w:ind w:left="1749" w:right="1274"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getInstance</w:t>
                              </w:r>
                              <w:proofErr w:type="spellEnd"/>
                              <w:r>
                                <w:rPr>
                                  <w:rFonts w:ascii="Courier New"/>
                                  <w:sz w:val="18"/>
                                </w:rPr>
                                <w:t>(context:</w:t>
                              </w:r>
                              <w:r>
                                <w:rPr>
                                  <w:rFonts w:ascii="Courier New"/>
                                  <w:spacing w:val="-10"/>
                                  <w:sz w:val="18"/>
                                </w:rPr>
                                <w:t xml:space="preserve"> </w:t>
                              </w:r>
                              <w:r>
                                <w:rPr>
                                  <w:rFonts w:ascii="Courier New"/>
                                  <w:sz w:val="18"/>
                                </w:rPr>
                                <w:t>Context):</w:t>
                              </w:r>
                              <w:r>
                                <w:rPr>
                                  <w:rFonts w:ascii="Courier New"/>
                                  <w:spacing w:val="-10"/>
                                  <w:sz w:val="18"/>
                                </w:rPr>
                                <w:t xml:space="preserve"> </w:t>
                              </w:r>
                              <w:proofErr w:type="spellStart"/>
                              <w:r>
                                <w:rPr>
                                  <w:rFonts w:ascii="Courier New"/>
                                  <w:sz w:val="18"/>
                                </w:rPr>
                                <w:t>TVDatabase</w:t>
                              </w:r>
                              <w:proofErr w:type="spellEnd"/>
                              <w:r>
                                <w:rPr>
                                  <w:rFonts w:ascii="Courier New"/>
                                  <w:spacing w:val="-10"/>
                                  <w:sz w:val="18"/>
                                </w:rPr>
                                <w:t xml:space="preserve"> </w:t>
                              </w:r>
                              <w:r>
                                <w:rPr>
                                  <w:rFonts w:ascii="Courier New"/>
                                  <w:sz w:val="18"/>
                                </w:rPr>
                                <w:t>{ return instance ?: synchronized(this) {</w:t>
                              </w:r>
                            </w:p>
                            <w:p w14:paraId="7E9C0EE1" w14:textId="77777777" w:rsidR="003D76C2" w:rsidRDefault="00000000">
                              <w:pPr>
                                <w:spacing w:before="2"/>
                                <w:ind w:left="2181"/>
                                <w:rPr>
                                  <w:rFonts w:ascii="Courier New"/>
                                  <w:sz w:val="18"/>
                                </w:rPr>
                              </w:pPr>
                              <w:r>
                                <w:rPr>
                                  <w:rFonts w:ascii="Courier New"/>
                                  <w:sz w:val="18"/>
                                </w:rPr>
                                <w:t>instance</w:t>
                              </w:r>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buildDatabase</w:t>
                              </w:r>
                              <w:proofErr w:type="spellEnd"/>
                              <w:r>
                                <w:rPr>
                                  <w:rFonts w:ascii="Courier New"/>
                                  <w:spacing w:val="-2"/>
                                  <w:sz w:val="18"/>
                                </w:rPr>
                                <w:t>(context).also</w:t>
                              </w:r>
                            </w:p>
                            <w:p w14:paraId="43F3DC41" w14:textId="77777777" w:rsidR="003D76C2" w:rsidRDefault="00000000">
                              <w:pPr>
                                <w:spacing w:before="76"/>
                                <w:ind w:left="2397"/>
                                <w:rPr>
                                  <w:rFonts w:ascii="Courier New"/>
                                  <w:sz w:val="18"/>
                                </w:rPr>
                              </w:pPr>
                              <w:r>
                                <w:rPr>
                                  <w:rFonts w:ascii="Courier New"/>
                                  <w:sz w:val="18"/>
                                </w:rPr>
                                <w:t>{</w:t>
                              </w:r>
                              <w:r>
                                <w:rPr>
                                  <w:rFonts w:ascii="Courier New"/>
                                  <w:spacing w:val="-3"/>
                                  <w:sz w:val="18"/>
                                </w:rPr>
                                <w:t xml:space="preserve"> </w:t>
                              </w:r>
                              <w:r>
                                <w:rPr>
                                  <w:rFonts w:ascii="Courier New"/>
                                  <w:sz w:val="18"/>
                                </w:rPr>
                                <w:t>instance</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z w:val="18"/>
                                </w:rPr>
                                <w:t>it</w:t>
                              </w:r>
                              <w:r>
                                <w:rPr>
                                  <w:rFonts w:ascii="Courier New"/>
                                  <w:spacing w:val="-3"/>
                                  <w:sz w:val="18"/>
                                </w:rPr>
                                <w:t xml:space="preserve"> </w:t>
                              </w:r>
                              <w:r>
                                <w:rPr>
                                  <w:rFonts w:ascii="Courier New"/>
                                  <w:spacing w:val="-10"/>
                                  <w:sz w:val="18"/>
                                </w:rPr>
                                <w:t>}</w:t>
                              </w:r>
                            </w:p>
                            <w:p w14:paraId="7D556FAB" w14:textId="77777777" w:rsidR="003D76C2" w:rsidRDefault="00000000">
                              <w:pPr>
                                <w:spacing w:before="76"/>
                                <w:ind w:left="1749"/>
                                <w:rPr>
                                  <w:rFonts w:ascii="Courier New"/>
                                  <w:sz w:val="18"/>
                                </w:rPr>
                              </w:pPr>
                              <w:r>
                                <w:rPr>
                                  <w:rFonts w:ascii="Courier New"/>
                                  <w:sz w:val="18"/>
                                </w:rPr>
                                <w:t>}</w:t>
                              </w:r>
                            </w:p>
                            <w:p w14:paraId="51A9ECF4" w14:textId="77777777" w:rsidR="003D76C2" w:rsidRDefault="00000000">
                              <w:pPr>
                                <w:spacing w:before="76"/>
                                <w:ind w:left="1317"/>
                                <w:rPr>
                                  <w:rFonts w:ascii="Courier New"/>
                                  <w:sz w:val="18"/>
                                </w:rPr>
                              </w:pPr>
                              <w:r>
                                <w:rPr>
                                  <w:rFonts w:ascii="Courier New"/>
                                  <w:sz w:val="18"/>
                                </w:rPr>
                                <w:t>}</w:t>
                              </w:r>
                            </w:p>
                            <w:p w14:paraId="7EF433F7" w14:textId="77777777" w:rsidR="003D76C2" w:rsidRDefault="003D76C2">
                              <w:pPr>
                                <w:rPr>
                                  <w:rFonts w:ascii="Courier New"/>
                                  <w:sz w:val="20"/>
                                </w:rPr>
                              </w:pPr>
                            </w:p>
                            <w:p w14:paraId="797A7713" w14:textId="77777777" w:rsidR="003D76C2" w:rsidRDefault="00000000">
                              <w:pPr>
                                <w:spacing w:before="124" w:line="328" w:lineRule="auto"/>
                                <w:ind w:left="1749" w:hanging="432"/>
                                <w:rPr>
                                  <w:rFonts w:ascii="Courier New"/>
                                  <w:sz w:val="18"/>
                                </w:rPr>
                              </w:pPr>
                              <w:r>
                                <w:rPr>
                                  <w:rFonts w:ascii="Courier New"/>
                                  <w:sz w:val="18"/>
                                </w:rPr>
                                <w:t>private</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buildDatabase</w:t>
                              </w:r>
                              <w:proofErr w:type="spellEnd"/>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proofErr w:type="spellStart"/>
                              <w:r>
                                <w:rPr>
                                  <w:rFonts w:ascii="Courier New"/>
                                  <w:sz w:val="18"/>
                                </w:rPr>
                                <w:t>TVDatabase</w:t>
                              </w:r>
                              <w:proofErr w:type="spellEnd"/>
                              <w:r>
                                <w:rPr>
                                  <w:rFonts w:ascii="Courier New"/>
                                  <w:spacing w:val="-8"/>
                                  <w:sz w:val="18"/>
                                </w:rPr>
                                <w:t xml:space="preserve"> </w:t>
                              </w:r>
                              <w:r>
                                <w:rPr>
                                  <w:rFonts w:ascii="Courier New"/>
                                  <w:sz w:val="18"/>
                                </w:rPr>
                                <w:t xml:space="preserve">{ return </w:t>
                              </w:r>
                              <w:proofErr w:type="spellStart"/>
                              <w:r>
                                <w:rPr>
                                  <w:rFonts w:ascii="Courier New"/>
                                  <w:sz w:val="18"/>
                                </w:rPr>
                                <w:t>Room.databaseBuilder</w:t>
                              </w:r>
                              <w:proofErr w:type="spellEnd"/>
                              <w:r>
                                <w:rPr>
                                  <w:rFonts w:ascii="Courier New"/>
                                  <w:sz w:val="18"/>
                                </w:rPr>
                                <w:t>(context,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9062DE" id="docshapegroup1406" o:spid="_x0000_s2288" style="position:absolute;margin-left:88.2pt;margin-top:7.2pt;width:399.6pt;height:241.25pt;z-index:-15534592;mso-wrap-distance-left:0;mso-wrap-distance-right:0;mso-position-horizontal-relative:page;mso-position-vertical-relative:text" coordorigin="1764,144" coordsize="7992,4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">
                <v:rect id="docshape1407" o:spid="_x0000_s2289" style="position:absolute;left:1764;top:154;width:7992;height:4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" fillcolor="#f6f6f6" stroked="f">
                  <v:path arrowok="t"/>
                </v:rect>
                <v:shape id="docshape1408" o:spid="_x0000_s2290" style="position:absolute;left:1764;top:144;width:7992;height:4825;visibility:visible;mso-wrap-style:square;v-text-anchor:top" coordsize="7992,4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" path="m7992,4804l,4804r,20l7992,4824r,-20xm7992,l,,,20r7992,l7992,xe" fillcolor="#dadada" stroked="f">
                  <v:path arrowok="t" o:connecttype="custom" o:connectlocs="7992,4948;0,4948;0,4968;7992,4968;7992,4948;7992,144;0,144;0,164;7992,164;7992,144" o:connectangles="0,0,0,0,0,0,0,0,0,0"/>
                </v:shape>
                <v:shape id="docshape1409" o:spid="_x0000_s2291" type="#_x0000_t202" style="position:absolute;left:1764;top:164;width:7992;height:4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" filled="f" stroked="f">
                  <v:path arrowok="t"/>
                  <v:textbox inset="0,0,0,0">
                    <w:txbxContent>
                      <w:p w14:paraId="3E989555" w14:textId="77777777" w:rsidR="003D76C2" w:rsidRDefault="00000000">
                        <w:pPr>
                          <w:spacing w:before="40" w:line="328" w:lineRule="auto"/>
                          <w:ind w:left="453" w:right="2128"/>
                          <w:rPr>
                            <w:rFonts w:ascii="Courier New"/>
                            <w:sz w:val="18"/>
                          </w:rPr>
                        </w:pPr>
                        <w:r>
                          <w:rPr>
                            <w:rFonts w:ascii="Courier New"/>
                            <w:sz w:val="18"/>
                          </w:rPr>
                          <w:t>@Database(entities</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w:t>
                        </w:r>
                        <w:proofErr w:type="spellStart"/>
                        <w:r>
                          <w:rPr>
                            <w:rFonts w:ascii="Courier New"/>
                            <w:sz w:val="18"/>
                          </w:rPr>
                          <w:t>TVShow</w:t>
                        </w:r>
                        <w:proofErr w:type="spellEnd"/>
                        <w:r>
                          <w:rPr>
                            <w:rFonts w:ascii="Courier New"/>
                            <w:sz w:val="18"/>
                          </w:rPr>
                          <w:t>::class],</w:t>
                        </w:r>
                        <w:r>
                          <w:rPr>
                            <w:rFonts w:ascii="Courier New"/>
                            <w:spacing w:val="-8"/>
                            <w:sz w:val="18"/>
                          </w:rPr>
                          <w:t xml:space="preserve"> </w:t>
                        </w:r>
                        <w:r>
                          <w:rPr>
                            <w:rFonts w:ascii="Courier New"/>
                            <w:sz w:val="18"/>
                          </w:rPr>
                          <w:t>version</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 xml:space="preserve">1) abstract class </w:t>
                        </w:r>
                        <w:proofErr w:type="spellStart"/>
                        <w:r>
                          <w:rPr>
                            <w:rFonts w:ascii="Courier New"/>
                            <w:sz w:val="18"/>
                          </w:rPr>
                          <w:t>TVDatabase</w:t>
                        </w:r>
                        <w:proofErr w:type="spellEnd"/>
                        <w:r>
                          <w:rPr>
                            <w:rFonts w:ascii="Courier New"/>
                            <w:sz w:val="18"/>
                          </w:rPr>
                          <w:t xml:space="preserve"> : </w:t>
                        </w:r>
                        <w:proofErr w:type="spellStart"/>
                        <w:r>
                          <w:rPr>
                            <w:rFonts w:ascii="Courier New"/>
                            <w:sz w:val="18"/>
                          </w:rPr>
                          <w:t>RoomDatabase</w:t>
                        </w:r>
                        <w:proofErr w:type="spellEnd"/>
                        <w:r>
                          <w:rPr>
                            <w:rFonts w:ascii="Courier New"/>
                            <w:sz w:val="18"/>
                          </w:rPr>
                          <w:t>() {</w:t>
                        </w:r>
                      </w:p>
                      <w:p w14:paraId="7EA5B6E4" w14:textId="77777777" w:rsidR="003D76C2" w:rsidRDefault="003D76C2">
                        <w:pPr>
                          <w:spacing w:before="9"/>
                          <w:rPr>
                            <w:rFonts w:ascii="Courier New"/>
                            <w:sz w:val="24"/>
                          </w:rPr>
                        </w:pPr>
                      </w:p>
                      <w:p w14:paraId="366640F0" w14:textId="77777777" w:rsidR="003D76C2" w:rsidRDefault="00000000">
                        <w:pPr>
                          <w:spacing w:before="1"/>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6"/>
                            <w:sz w:val="18"/>
                          </w:rPr>
                          <w:t xml:space="preserve"> </w:t>
                        </w:r>
                        <w:proofErr w:type="spellStart"/>
                        <w:r>
                          <w:rPr>
                            <w:rFonts w:ascii="Courier New"/>
                            <w:sz w:val="18"/>
                          </w:rPr>
                          <w:t>tvDao</w:t>
                        </w:r>
                        <w:proofErr w:type="spellEnd"/>
                        <w:r>
                          <w:rPr>
                            <w:rFonts w:ascii="Courier New"/>
                            <w:sz w:val="18"/>
                          </w:rPr>
                          <w:t>():</w:t>
                        </w:r>
                        <w:r>
                          <w:rPr>
                            <w:rFonts w:ascii="Courier New"/>
                            <w:spacing w:val="-6"/>
                            <w:sz w:val="18"/>
                          </w:rPr>
                          <w:t xml:space="preserve"> </w:t>
                        </w:r>
                        <w:proofErr w:type="spellStart"/>
                        <w:r>
                          <w:rPr>
                            <w:rFonts w:ascii="Courier New"/>
                            <w:spacing w:val="-2"/>
                            <w:sz w:val="18"/>
                          </w:rPr>
                          <w:t>TVDao</w:t>
                        </w:r>
                        <w:proofErr w:type="spellEnd"/>
                      </w:p>
                      <w:p w14:paraId="0BD617A0" w14:textId="77777777" w:rsidR="003D76C2" w:rsidRDefault="003D76C2">
                        <w:pPr>
                          <w:rPr>
                            <w:rFonts w:ascii="Courier New"/>
                            <w:sz w:val="20"/>
                          </w:rPr>
                        </w:pPr>
                      </w:p>
                      <w:p w14:paraId="2F54FFD6" w14:textId="77777777" w:rsidR="003D76C2" w:rsidRDefault="00000000">
                        <w:pPr>
                          <w:spacing w:before="129" w:line="328" w:lineRule="auto"/>
                          <w:ind w:left="1317" w:right="4318" w:hanging="432"/>
                          <w:rPr>
                            <w:rFonts w:ascii="Courier New"/>
                            <w:sz w:val="18"/>
                          </w:rPr>
                        </w:pPr>
                        <w:r>
                          <w:rPr>
                            <w:rFonts w:ascii="Courier New"/>
                            <w:sz w:val="18"/>
                          </w:rPr>
                          <w:t>companion</w:t>
                        </w:r>
                        <w:r>
                          <w:rPr>
                            <w:rFonts w:ascii="Courier New"/>
                            <w:spacing w:val="-19"/>
                            <w:sz w:val="18"/>
                          </w:rPr>
                          <w:t xml:space="preserve"> </w:t>
                        </w:r>
                        <w:r>
                          <w:rPr>
                            <w:rFonts w:ascii="Courier New"/>
                            <w:sz w:val="18"/>
                          </w:rPr>
                          <w:t>object</w:t>
                        </w:r>
                        <w:r>
                          <w:rPr>
                            <w:rFonts w:ascii="Courier New"/>
                            <w:spacing w:val="-19"/>
                            <w:sz w:val="18"/>
                          </w:rPr>
                          <w:t xml:space="preserve"> </w:t>
                        </w:r>
                        <w:r>
                          <w:rPr>
                            <w:rFonts w:ascii="Courier New"/>
                            <w:sz w:val="18"/>
                          </w:rPr>
                          <w:t xml:space="preserve">{ </w:t>
                        </w:r>
                        <w:r>
                          <w:rPr>
                            <w:rFonts w:ascii="Courier New"/>
                            <w:spacing w:val="-2"/>
                            <w:sz w:val="18"/>
                          </w:rPr>
                          <w:t>@Volatile</w:t>
                        </w:r>
                      </w:p>
                      <w:p w14:paraId="6AE77CBF" w14:textId="77777777" w:rsidR="003D76C2" w:rsidRDefault="00000000">
                        <w:pPr>
                          <w:spacing w:before="1"/>
                          <w:ind w:left="1317"/>
                          <w:rPr>
                            <w:rFonts w:ascii="Courier New"/>
                            <w:sz w:val="18"/>
                          </w:rPr>
                        </w:pPr>
                        <w:r>
                          <w:rPr>
                            <w:rFonts w:ascii="Courier New"/>
                            <w:sz w:val="18"/>
                          </w:rPr>
                          <w:t>private</w:t>
                        </w:r>
                        <w:r>
                          <w:rPr>
                            <w:rFonts w:ascii="Courier New"/>
                            <w:spacing w:val="-7"/>
                            <w:sz w:val="18"/>
                          </w:rPr>
                          <w:t xml:space="preserve"> </w:t>
                        </w:r>
                        <w:r>
                          <w:rPr>
                            <w:rFonts w:ascii="Courier New"/>
                            <w:sz w:val="18"/>
                          </w:rPr>
                          <w:t>var</w:t>
                        </w:r>
                        <w:r>
                          <w:rPr>
                            <w:rFonts w:ascii="Courier New"/>
                            <w:spacing w:val="-6"/>
                            <w:sz w:val="18"/>
                          </w:rPr>
                          <w:t xml:space="preserve"> </w:t>
                        </w:r>
                        <w:r>
                          <w:rPr>
                            <w:rFonts w:ascii="Courier New"/>
                            <w:sz w:val="18"/>
                          </w:rPr>
                          <w:t>instance:</w:t>
                        </w:r>
                        <w:r>
                          <w:rPr>
                            <w:rFonts w:ascii="Courier New"/>
                            <w:spacing w:val="-6"/>
                            <w:sz w:val="18"/>
                          </w:rPr>
                          <w:t xml:space="preserve"> </w:t>
                        </w:r>
                        <w:proofErr w:type="spellStart"/>
                        <w:r>
                          <w:rPr>
                            <w:rFonts w:ascii="Courier New"/>
                            <w:sz w:val="18"/>
                          </w:rPr>
                          <w:t>TVDatabase</w:t>
                        </w:r>
                        <w:proofErr w:type="spellEnd"/>
                        <w:r>
                          <w:rPr>
                            <w:rFonts w:ascii="Courier New"/>
                            <w:sz w:val="18"/>
                          </w:rPr>
                          <w: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4"/>
                            <w:sz w:val="18"/>
                          </w:rPr>
                          <w:t>null</w:t>
                        </w:r>
                      </w:p>
                      <w:p w14:paraId="4DA99A94" w14:textId="77777777" w:rsidR="003D76C2" w:rsidRDefault="00000000">
                        <w:pPr>
                          <w:spacing w:before="76" w:line="328" w:lineRule="auto"/>
                          <w:ind w:left="1749" w:right="1274" w:hanging="432"/>
                          <w:rPr>
                            <w:rFonts w:ascii="Courier New"/>
                            <w:sz w:val="18"/>
                          </w:rPr>
                        </w:pPr>
                        <w:r>
                          <w:rPr>
                            <w:rFonts w:ascii="Courier New"/>
                            <w:sz w:val="18"/>
                          </w:rPr>
                          <w:t>fun</w:t>
                        </w:r>
                        <w:r>
                          <w:rPr>
                            <w:rFonts w:ascii="Courier New"/>
                            <w:spacing w:val="-10"/>
                            <w:sz w:val="18"/>
                          </w:rPr>
                          <w:t xml:space="preserve"> </w:t>
                        </w:r>
                        <w:proofErr w:type="spellStart"/>
                        <w:r>
                          <w:rPr>
                            <w:rFonts w:ascii="Courier New"/>
                            <w:sz w:val="18"/>
                          </w:rPr>
                          <w:t>getInstance</w:t>
                        </w:r>
                        <w:proofErr w:type="spellEnd"/>
                        <w:r>
                          <w:rPr>
                            <w:rFonts w:ascii="Courier New"/>
                            <w:sz w:val="18"/>
                          </w:rPr>
                          <w:t>(context:</w:t>
                        </w:r>
                        <w:r>
                          <w:rPr>
                            <w:rFonts w:ascii="Courier New"/>
                            <w:spacing w:val="-10"/>
                            <w:sz w:val="18"/>
                          </w:rPr>
                          <w:t xml:space="preserve"> </w:t>
                        </w:r>
                        <w:r>
                          <w:rPr>
                            <w:rFonts w:ascii="Courier New"/>
                            <w:sz w:val="18"/>
                          </w:rPr>
                          <w:t>Context):</w:t>
                        </w:r>
                        <w:r>
                          <w:rPr>
                            <w:rFonts w:ascii="Courier New"/>
                            <w:spacing w:val="-10"/>
                            <w:sz w:val="18"/>
                          </w:rPr>
                          <w:t xml:space="preserve"> </w:t>
                        </w:r>
                        <w:proofErr w:type="spellStart"/>
                        <w:r>
                          <w:rPr>
                            <w:rFonts w:ascii="Courier New"/>
                            <w:sz w:val="18"/>
                          </w:rPr>
                          <w:t>TVDatabase</w:t>
                        </w:r>
                        <w:proofErr w:type="spellEnd"/>
                        <w:r>
                          <w:rPr>
                            <w:rFonts w:ascii="Courier New"/>
                            <w:spacing w:val="-10"/>
                            <w:sz w:val="18"/>
                          </w:rPr>
                          <w:t xml:space="preserve"> </w:t>
                        </w:r>
                        <w:r>
                          <w:rPr>
                            <w:rFonts w:ascii="Courier New"/>
                            <w:sz w:val="18"/>
                          </w:rPr>
                          <w:t>{ return instance ?: synchronized(this) {</w:t>
                        </w:r>
                      </w:p>
                      <w:p w14:paraId="7E9C0EE1" w14:textId="77777777" w:rsidR="003D76C2" w:rsidRDefault="00000000">
                        <w:pPr>
                          <w:spacing w:before="2"/>
                          <w:ind w:left="2181"/>
                          <w:rPr>
                            <w:rFonts w:ascii="Courier New"/>
                            <w:sz w:val="18"/>
                          </w:rPr>
                        </w:pPr>
                        <w:r>
                          <w:rPr>
                            <w:rFonts w:ascii="Courier New"/>
                            <w:sz w:val="18"/>
                          </w:rPr>
                          <w:t>instance</w:t>
                        </w:r>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buildDatabase</w:t>
                        </w:r>
                        <w:proofErr w:type="spellEnd"/>
                        <w:r>
                          <w:rPr>
                            <w:rFonts w:ascii="Courier New"/>
                            <w:spacing w:val="-2"/>
                            <w:sz w:val="18"/>
                          </w:rPr>
                          <w:t>(context).also</w:t>
                        </w:r>
                      </w:p>
                      <w:p w14:paraId="43F3DC41" w14:textId="77777777" w:rsidR="003D76C2" w:rsidRDefault="00000000">
                        <w:pPr>
                          <w:spacing w:before="76"/>
                          <w:ind w:left="2397"/>
                          <w:rPr>
                            <w:rFonts w:ascii="Courier New"/>
                            <w:sz w:val="18"/>
                          </w:rPr>
                        </w:pPr>
                        <w:r>
                          <w:rPr>
                            <w:rFonts w:ascii="Courier New"/>
                            <w:sz w:val="18"/>
                          </w:rPr>
                          <w:t>{</w:t>
                        </w:r>
                        <w:r>
                          <w:rPr>
                            <w:rFonts w:ascii="Courier New"/>
                            <w:spacing w:val="-3"/>
                            <w:sz w:val="18"/>
                          </w:rPr>
                          <w:t xml:space="preserve"> </w:t>
                        </w:r>
                        <w:r>
                          <w:rPr>
                            <w:rFonts w:ascii="Courier New"/>
                            <w:sz w:val="18"/>
                          </w:rPr>
                          <w:t>instance</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z w:val="18"/>
                          </w:rPr>
                          <w:t>it</w:t>
                        </w:r>
                        <w:r>
                          <w:rPr>
                            <w:rFonts w:ascii="Courier New"/>
                            <w:spacing w:val="-3"/>
                            <w:sz w:val="18"/>
                          </w:rPr>
                          <w:t xml:space="preserve"> </w:t>
                        </w:r>
                        <w:r>
                          <w:rPr>
                            <w:rFonts w:ascii="Courier New"/>
                            <w:spacing w:val="-10"/>
                            <w:sz w:val="18"/>
                          </w:rPr>
                          <w:t>}</w:t>
                        </w:r>
                      </w:p>
                      <w:p w14:paraId="7D556FAB" w14:textId="77777777" w:rsidR="003D76C2" w:rsidRDefault="00000000">
                        <w:pPr>
                          <w:spacing w:before="76"/>
                          <w:ind w:left="1749"/>
                          <w:rPr>
                            <w:rFonts w:ascii="Courier New"/>
                            <w:sz w:val="18"/>
                          </w:rPr>
                        </w:pPr>
                        <w:r>
                          <w:rPr>
                            <w:rFonts w:ascii="Courier New"/>
                            <w:sz w:val="18"/>
                          </w:rPr>
                          <w:t>}</w:t>
                        </w:r>
                      </w:p>
                      <w:p w14:paraId="51A9ECF4" w14:textId="77777777" w:rsidR="003D76C2" w:rsidRDefault="00000000">
                        <w:pPr>
                          <w:spacing w:before="76"/>
                          <w:ind w:left="1317"/>
                          <w:rPr>
                            <w:rFonts w:ascii="Courier New"/>
                            <w:sz w:val="18"/>
                          </w:rPr>
                        </w:pPr>
                        <w:r>
                          <w:rPr>
                            <w:rFonts w:ascii="Courier New"/>
                            <w:sz w:val="18"/>
                          </w:rPr>
                          <w:t>}</w:t>
                        </w:r>
                      </w:p>
                      <w:p w14:paraId="7EF433F7" w14:textId="77777777" w:rsidR="003D76C2" w:rsidRDefault="003D76C2">
                        <w:pPr>
                          <w:rPr>
                            <w:rFonts w:ascii="Courier New"/>
                            <w:sz w:val="20"/>
                          </w:rPr>
                        </w:pPr>
                      </w:p>
                      <w:p w14:paraId="797A7713" w14:textId="77777777" w:rsidR="003D76C2" w:rsidRDefault="00000000">
                        <w:pPr>
                          <w:spacing w:before="124" w:line="328" w:lineRule="auto"/>
                          <w:ind w:left="1749" w:hanging="432"/>
                          <w:rPr>
                            <w:rFonts w:ascii="Courier New"/>
                            <w:sz w:val="18"/>
                          </w:rPr>
                        </w:pPr>
                        <w:r>
                          <w:rPr>
                            <w:rFonts w:ascii="Courier New"/>
                            <w:sz w:val="18"/>
                          </w:rPr>
                          <w:t>private</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buildDatabase</w:t>
                        </w:r>
                        <w:proofErr w:type="spellEnd"/>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proofErr w:type="spellStart"/>
                        <w:r>
                          <w:rPr>
                            <w:rFonts w:ascii="Courier New"/>
                            <w:sz w:val="18"/>
                          </w:rPr>
                          <w:t>TVDatabase</w:t>
                        </w:r>
                        <w:proofErr w:type="spellEnd"/>
                        <w:r>
                          <w:rPr>
                            <w:rFonts w:ascii="Courier New"/>
                            <w:spacing w:val="-8"/>
                            <w:sz w:val="18"/>
                          </w:rPr>
                          <w:t xml:space="preserve"> </w:t>
                        </w:r>
                        <w:r>
                          <w:rPr>
                            <w:rFonts w:ascii="Courier New"/>
                            <w:sz w:val="18"/>
                          </w:rPr>
                          <w:t xml:space="preserve">{ return </w:t>
                        </w:r>
                        <w:proofErr w:type="spellStart"/>
                        <w:r>
                          <w:rPr>
                            <w:rFonts w:ascii="Courier New"/>
                            <w:sz w:val="18"/>
                          </w:rPr>
                          <w:t>Room.databaseBuilder</w:t>
                        </w:r>
                        <w:proofErr w:type="spellEnd"/>
                        <w:r>
                          <w:rPr>
                            <w:rFonts w:ascii="Courier New"/>
                            <w:sz w:val="18"/>
                          </w:rPr>
                          <w:t>(context,</w:t>
                        </w:r>
                      </w:p>
                    </w:txbxContent>
                  </v:textbox>
                </v:shape>
                <w10:wrap type="topAndBottom" anchorx="page"/>
              </v:group>
            </w:pict>
          </mc:Fallback>
        </mc:AlternateContent>
      </w:r>
    </w:p>
    <w:p w14:paraId="2F534BBF" w14:textId="77777777" w:rsidR="003D76C2" w:rsidRDefault="003D76C2">
      <w:pPr>
        <w:rPr>
          <w:sz w:val="8"/>
        </w:rPr>
        <w:sectPr w:rsidR="003D76C2">
          <w:pgSz w:w="10800" w:h="13320"/>
          <w:pgMar w:top="1120" w:right="920" w:bottom="280" w:left="940" w:header="695" w:footer="0" w:gutter="0"/>
          <w:cols w:space="720"/>
        </w:sectPr>
      </w:pPr>
    </w:p>
    <w:p w14:paraId="298DA86B" w14:textId="77777777" w:rsidR="003D76C2" w:rsidRDefault="003D76C2">
      <w:pPr>
        <w:pStyle w:val="BodyText"/>
        <w:spacing w:before="3"/>
        <w:rPr>
          <w:sz w:val="5"/>
        </w:rPr>
      </w:pPr>
    </w:p>
    <w:p w14:paraId="3A82D608" w14:textId="77777777" w:rsidR="003D76C2" w:rsidRDefault="00D51F7C">
      <w:pPr>
        <w:pStyle w:val="BodyText"/>
        <w:ind w:left="104"/>
      </w:pPr>
      <w:r>
        <w:rPr>
          <w:noProof/>
        </w:rPr>
        <mc:AlternateContent>
          <mc:Choice Requires="wpg">
            <w:drawing>
              <wp:inline distT="0" distB="0" distL="0" distR="0" wp14:anchorId="24A95276" wp14:editId="0ECD4047">
                <wp:extent cx="5074920" cy="930275"/>
                <wp:effectExtent l="0" t="0" r="5080" b="0"/>
                <wp:docPr id="150" name="docshapegroup1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151" name="docshape1411"/>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 name="docshape1412"/>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docshape1413"/>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13851" w14:textId="77777777" w:rsidR="003D76C2" w:rsidRDefault="00000000">
                              <w:pPr>
                                <w:spacing w:before="40"/>
                                <w:ind w:left="1965"/>
                                <w:rPr>
                                  <w:rFonts w:ascii="Courier New"/>
                                  <w:sz w:val="18"/>
                                </w:rPr>
                              </w:pPr>
                              <w:proofErr w:type="spellStart"/>
                              <w:r>
                                <w:rPr>
                                  <w:rFonts w:ascii="Courier New"/>
                                  <w:spacing w:val="-2"/>
                                  <w:sz w:val="18"/>
                                </w:rPr>
                                <w:t>TVDatabase</w:t>
                              </w:r>
                              <w:proofErr w:type="spellEnd"/>
                              <w:r>
                                <w:rPr>
                                  <w:rFonts w:ascii="Courier New"/>
                                  <w:spacing w:val="-2"/>
                                  <w:sz w:val="18"/>
                                </w:rPr>
                                <w:t>::class.java,</w:t>
                              </w:r>
                              <w:r>
                                <w:rPr>
                                  <w:rFonts w:ascii="Courier New"/>
                                  <w:spacing w:val="32"/>
                                  <w:sz w:val="18"/>
                                </w:rPr>
                                <w:t xml:space="preserve"> </w:t>
                              </w:r>
                              <w:r>
                                <w:rPr>
                                  <w:rFonts w:ascii="Courier New"/>
                                  <w:spacing w:val="-2"/>
                                  <w:sz w:val="18"/>
                                </w:rPr>
                                <w:t>"</w:t>
                              </w:r>
                              <w:proofErr w:type="spellStart"/>
                              <w:r>
                                <w:rPr>
                                  <w:rFonts w:ascii="Courier New"/>
                                  <w:spacing w:val="-2"/>
                                  <w:sz w:val="18"/>
                                </w:rPr>
                                <w:t>tvshows-</w:t>
                              </w:r>
                              <w:r>
                                <w:rPr>
                                  <w:rFonts w:ascii="Courier New"/>
                                  <w:spacing w:val="-4"/>
                                  <w:sz w:val="18"/>
                                </w:rPr>
                                <w:t>db</w:t>
                              </w:r>
                              <w:proofErr w:type="spellEnd"/>
                              <w:r>
                                <w:rPr>
                                  <w:rFonts w:ascii="Courier New"/>
                                  <w:spacing w:val="-4"/>
                                  <w:sz w:val="18"/>
                                </w:rPr>
                                <w:t>")</w:t>
                              </w:r>
                            </w:p>
                            <w:p w14:paraId="1BAA5831" w14:textId="77777777" w:rsidR="003D76C2" w:rsidRDefault="00000000">
                              <w:pPr>
                                <w:spacing w:before="76"/>
                                <w:ind w:left="2181"/>
                                <w:rPr>
                                  <w:rFonts w:ascii="Courier New"/>
                                  <w:sz w:val="18"/>
                                </w:rPr>
                              </w:pPr>
                              <w:r>
                                <w:rPr>
                                  <w:rFonts w:ascii="Courier New"/>
                                  <w:spacing w:val="-2"/>
                                  <w:sz w:val="18"/>
                                </w:rPr>
                                <w:t>.build()</w:t>
                              </w:r>
                            </w:p>
                            <w:p w14:paraId="7105FE54" w14:textId="77777777" w:rsidR="003D76C2" w:rsidRDefault="00000000">
                              <w:pPr>
                                <w:spacing w:before="76"/>
                                <w:ind w:left="1317"/>
                                <w:rPr>
                                  <w:rFonts w:ascii="Courier New"/>
                                  <w:sz w:val="18"/>
                                </w:rPr>
                              </w:pPr>
                              <w:r>
                                <w:rPr>
                                  <w:rFonts w:ascii="Courier New"/>
                                  <w:sz w:val="18"/>
                                </w:rPr>
                                <w:t>}</w:t>
                              </w:r>
                            </w:p>
                            <w:p w14:paraId="0DFAD501" w14:textId="77777777" w:rsidR="003D76C2" w:rsidRDefault="00000000">
                              <w:pPr>
                                <w:spacing w:before="76"/>
                                <w:ind w:left="885"/>
                                <w:rPr>
                                  <w:rFonts w:ascii="Courier New"/>
                                  <w:sz w:val="18"/>
                                </w:rPr>
                              </w:pPr>
                              <w:r>
                                <w:rPr>
                                  <w:rFonts w:ascii="Courier New"/>
                                  <w:sz w:val="18"/>
                                </w:rPr>
                                <w:t>}</w:t>
                              </w:r>
                            </w:p>
                            <w:p w14:paraId="6ACA3DD5"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4A95276" id="docshapegroup1410" o:spid="_x0000_s2292"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">
                <v:rect id="docshape1411" o:spid="_x0000_s2293"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" fillcolor="#f6f6f6" stroked="f">
                  <v:path arrowok="t"/>
                </v:rect>
                <v:shape id="docshape1412" o:spid="_x0000_s2294"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" path="m7992,1444l,1444r,20l7992,1464r,-20xm7992,l,,,20r7992,l7992,xe" fillcolor="#dadada" stroked="f">
                  <v:path arrowok="t" o:connecttype="custom" o:connectlocs="7992,1444;0,1444;0,1464;7992,1464;7992,1444;7992,0;0,0;0,20;7992,20;7992,0" o:connectangles="0,0,0,0,0,0,0,0,0,0"/>
                </v:shape>
                <v:shape id="docshape1413" o:spid="_x0000_s2295"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" filled="f" stroked="f">
                  <v:path arrowok="t"/>
                  <v:textbox inset="0,0,0,0">
                    <w:txbxContent>
                      <w:p w14:paraId="5C113851" w14:textId="77777777" w:rsidR="003D76C2" w:rsidRDefault="00000000">
                        <w:pPr>
                          <w:spacing w:before="40"/>
                          <w:ind w:left="1965"/>
                          <w:rPr>
                            <w:rFonts w:ascii="Courier New"/>
                            <w:sz w:val="18"/>
                          </w:rPr>
                        </w:pPr>
                        <w:proofErr w:type="spellStart"/>
                        <w:r>
                          <w:rPr>
                            <w:rFonts w:ascii="Courier New"/>
                            <w:spacing w:val="-2"/>
                            <w:sz w:val="18"/>
                          </w:rPr>
                          <w:t>TVDatabase</w:t>
                        </w:r>
                        <w:proofErr w:type="spellEnd"/>
                        <w:r>
                          <w:rPr>
                            <w:rFonts w:ascii="Courier New"/>
                            <w:spacing w:val="-2"/>
                            <w:sz w:val="18"/>
                          </w:rPr>
                          <w:t>::class.java,</w:t>
                        </w:r>
                        <w:r>
                          <w:rPr>
                            <w:rFonts w:ascii="Courier New"/>
                            <w:spacing w:val="32"/>
                            <w:sz w:val="18"/>
                          </w:rPr>
                          <w:t xml:space="preserve"> </w:t>
                        </w:r>
                        <w:r>
                          <w:rPr>
                            <w:rFonts w:ascii="Courier New"/>
                            <w:spacing w:val="-2"/>
                            <w:sz w:val="18"/>
                          </w:rPr>
                          <w:t>"</w:t>
                        </w:r>
                        <w:proofErr w:type="spellStart"/>
                        <w:r>
                          <w:rPr>
                            <w:rFonts w:ascii="Courier New"/>
                            <w:spacing w:val="-2"/>
                            <w:sz w:val="18"/>
                          </w:rPr>
                          <w:t>tvshows-</w:t>
                        </w:r>
                        <w:r>
                          <w:rPr>
                            <w:rFonts w:ascii="Courier New"/>
                            <w:spacing w:val="-4"/>
                            <w:sz w:val="18"/>
                          </w:rPr>
                          <w:t>db</w:t>
                        </w:r>
                        <w:proofErr w:type="spellEnd"/>
                        <w:r>
                          <w:rPr>
                            <w:rFonts w:ascii="Courier New"/>
                            <w:spacing w:val="-4"/>
                            <w:sz w:val="18"/>
                          </w:rPr>
                          <w:t>")</w:t>
                        </w:r>
                      </w:p>
                      <w:p w14:paraId="1BAA5831" w14:textId="77777777" w:rsidR="003D76C2" w:rsidRDefault="00000000">
                        <w:pPr>
                          <w:spacing w:before="76"/>
                          <w:ind w:left="2181"/>
                          <w:rPr>
                            <w:rFonts w:ascii="Courier New"/>
                            <w:sz w:val="18"/>
                          </w:rPr>
                        </w:pPr>
                        <w:r>
                          <w:rPr>
                            <w:rFonts w:ascii="Courier New"/>
                            <w:spacing w:val="-2"/>
                            <w:sz w:val="18"/>
                          </w:rPr>
                          <w:t>.build()</w:t>
                        </w:r>
                      </w:p>
                      <w:p w14:paraId="7105FE54" w14:textId="77777777" w:rsidR="003D76C2" w:rsidRDefault="00000000">
                        <w:pPr>
                          <w:spacing w:before="76"/>
                          <w:ind w:left="1317"/>
                          <w:rPr>
                            <w:rFonts w:ascii="Courier New"/>
                            <w:sz w:val="18"/>
                          </w:rPr>
                        </w:pPr>
                        <w:r>
                          <w:rPr>
                            <w:rFonts w:ascii="Courier New"/>
                            <w:sz w:val="18"/>
                          </w:rPr>
                          <w:t>}</w:t>
                        </w:r>
                      </w:p>
                      <w:p w14:paraId="0DFAD501" w14:textId="77777777" w:rsidR="003D76C2" w:rsidRDefault="00000000">
                        <w:pPr>
                          <w:spacing w:before="76"/>
                          <w:ind w:left="885"/>
                          <w:rPr>
                            <w:rFonts w:ascii="Courier New"/>
                            <w:sz w:val="18"/>
                          </w:rPr>
                        </w:pPr>
                        <w:r>
                          <w:rPr>
                            <w:rFonts w:ascii="Courier New"/>
                            <w:sz w:val="18"/>
                          </w:rPr>
                          <w:t>}</w:t>
                        </w:r>
                      </w:p>
                      <w:p w14:paraId="6ACA3DD5" w14:textId="77777777" w:rsidR="003D76C2" w:rsidRDefault="00000000">
                        <w:pPr>
                          <w:spacing w:before="77"/>
                          <w:ind w:left="453"/>
                          <w:rPr>
                            <w:rFonts w:ascii="Courier New"/>
                            <w:sz w:val="18"/>
                          </w:rPr>
                        </w:pPr>
                        <w:r>
                          <w:rPr>
                            <w:rFonts w:ascii="Courier New"/>
                            <w:sz w:val="18"/>
                          </w:rPr>
                          <w:t>}</w:t>
                        </w:r>
                      </w:p>
                    </w:txbxContent>
                  </v:textbox>
                </v:shape>
                <w10:anchorlock/>
              </v:group>
            </w:pict>
          </mc:Fallback>
        </mc:AlternateContent>
      </w:r>
    </w:p>
    <w:p w14:paraId="4859BD7C" w14:textId="77777777" w:rsidR="003D76C2" w:rsidRDefault="00000000">
      <w:pPr>
        <w:pStyle w:val="BodyText"/>
        <w:spacing w:before="42"/>
        <w:ind w:left="554"/>
      </w:pPr>
      <w:r>
        <w:t>This</w:t>
      </w:r>
      <w:r>
        <w:rPr>
          <w:spacing w:val="-7"/>
        </w:rPr>
        <w:t xml:space="preserve"> </w:t>
      </w:r>
      <w:r>
        <w:t>database</w:t>
      </w:r>
      <w:r>
        <w:rPr>
          <w:spacing w:val="-2"/>
        </w:rPr>
        <w:t xml:space="preserve"> </w:t>
      </w:r>
      <w:r>
        <w:t>has</w:t>
      </w:r>
      <w:r>
        <w:rPr>
          <w:spacing w:val="-1"/>
        </w:rPr>
        <w:t xml:space="preserve"> </w:t>
      </w:r>
      <w:r>
        <w:t>a</w:t>
      </w:r>
      <w:r>
        <w:rPr>
          <w:spacing w:val="-3"/>
        </w:rPr>
        <w:t xml:space="preserve"> </w:t>
      </w:r>
      <w:r>
        <w:rPr>
          <w:rFonts w:ascii="Courier New"/>
          <w:b/>
          <w:sz w:val="22"/>
        </w:rPr>
        <w:t>version</w:t>
      </w:r>
      <w:r>
        <w:rPr>
          <w:rFonts w:ascii="Courier New"/>
          <w:b/>
          <w:spacing w:val="-80"/>
          <w:sz w:val="22"/>
        </w:rPr>
        <w:t xml:space="preserve"> </w:t>
      </w:r>
      <w:r>
        <w:t>of</w:t>
      </w:r>
      <w:r>
        <w:rPr>
          <w:spacing w:val="-3"/>
        </w:rPr>
        <w:t xml:space="preserve"> </w:t>
      </w:r>
      <w:r>
        <w:rPr>
          <w:rFonts w:ascii="Courier New"/>
          <w:b/>
          <w:sz w:val="22"/>
        </w:rPr>
        <w:t>1</w:t>
      </w:r>
      <w:r>
        <w:t>,</w:t>
      </w:r>
      <w:r>
        <w:rPr>
          <w:spacing w:val="-2"/>
        </w:rPr>
        <w:t xml:space="preserve"> </w:t>
      </w:r>
      <w:r>
        <w:t>a</w:t>
      </w:r>
      <w:r>
        <w:rPr>
          <w:spacing w:val="-2"/>
        </w:rPr>
        <w:t xml:space="preserve"> </w:t>
      </w:r>
      <w:r>
        <w:t>single</w:t>
      </w:r>
      <w:r>
        <w:rPr>
          <w:spacing w:val="-2"/>
        </w:rPr>
        <w:t xml:space="preserve"> </w:t>
      </w:r>
      <w:r>
        <w:t>entity</w:t>
      </w:r>
      <w:r>
        <w:rPr>
          <w:spacing w:val="-2"/>
        </w:rPr>
        <w:t xml:space="preserve"> </w:t>
      </w:r>
      <w:r>
        <w:t>for</w:t>
      </w:r>
      <w:r>
        <w:rPr>
          <w:spacing w:val="-2"/>
        </w:rPr>
        <w:t xml:space="preserve"> </w:t>
      </w:r>
      <w:proofErr w:type="spellStart"/>
      <w:r>
        <w:rPr>
          <w:rFonts w:ascii="Courier New"/>
          <w:b/>
          <w:sz w:val="22"/>
        </w:rPr>
        <w:t>TVShow</w:t>
      </w:r>
      <w:proofErr w:type="spellEnd"/>
      <w:r>
        <w:t>,</w:t>
      </w:r>
      <w:r>
        <w:rPr>
          <w:spacing w:val="-1"/>
        </w:rPr>
        <w:t xml:space="preserve"> </w:t>
      </w:r>
      <w:r>
        <w:t>and</w:t>
      </w:r>
      <w:r>
        <w:rPr>
          <w:spacing w:val="-3"/>
        </w:rPr>
        <w:t xml:space="preserve"> </w:t>
      </w:r>
      <w:r>
        <w:t>a</w:t>
      </w:r>
      <w:r>
        <w:rPr>
          <w:spacing w:val="-3"/>
        </w:rPr>
        <w:t xml:space="preserve"> </w:t>
      </w:r>
      <w:r>
        <w:t>data</w:t>
      </w:r>
      <w:r>
        <w:rPr>
          <w:spacing w:val="-1"/>
        </w:rPr>
        <w:t xml:space="preserve"> </w:t>
      </w:r>
      <w:r>
        <w:rPr>
          <w:spacing w:val="-2"/>
        </w:rPr>
        <w:t>access</w:t>
      </w:r>
    </w:p>
    <w:p w14:paraId="35C709F3" w14:textId="77777777" w:rsidR="003D76C2" w:rsidRDefault="00000000">
      <w:pPr>
        <w:pStyle w:val="BodyText"/>
        <w:ind w:left="554"/>
      </w:pPr>
      <w:r>
        <w:t>object</w:t>
      </w:r>
      <w:r>
        <w:rPr>
          <w:spacing w:val="-1"/>
        </w:rPr>
        <w:t xml:space="preserve"> </w:t>
      </w:r>
      <w:r>
        <w:t>for</w:t>
      </w:r>
      <w:r>
        <w:rPr>
          <w:spacing w:val="-1"/>
        </w:rPr>
        <w:t xml:space="preserve"> </w:t>
      </w:r>
      <w:r>
        <w:t>the</w:t>
      </w:r>
      <w:r>
        <w:rPr>
          <w:spacing w:val="-1"/>
        </w:rPr>
        <w:t xml:space="preserve"> </w:t>
      </w:r>
      <w:r>
        <w:t>TV</w:t>
      </w:r>
      <w:r>
        <w:rPr>
          <w:spacing w:val="-1"/>
        </w:rPr>
        <w:t xml:space="preserve"> </w:t>
      </w:r>
      <w:r>
        <w:rPr>
          <w:spacing w:val="-2"/>
        </w:rPr>
        <w:t>shows.</w:t>
      </w:r>
    </w:p>
    <w:p w14:paraId="2FD58931" w14:textId="77777777" w:rsidR="003D76C2" w:rsidRDefault="00000000">
      <w:pPr>
        <w:pStyle w:val="ListParagraph"/>
        <w:numPr>
          <w:ilvl w:val="0"/>
          <w:numId w:val="1"/>
        </w:numPr>
        <w:tabs>
          <w:tab w:val="left" w:pos="554"/>
        </w:tabs>
        <w:spacing w:before="148"/>
        <w:jc w:val="left"/>
        <w:rPr>
          <w:sz w:val="20"/>
        </w:rPr>
      </w:pPr>
      <w:r>
        <w:rPr>
          <w:sz w:val="20"/>
        </w:rPr>
        <w:t>Update</w:t>
      </w:r>
      <w:r>
        <w:rPr>
          <w:spacing w:val="-10"/>
          <w:sz w:val="20"/>
        </w:rPr>
        <w:t xml:space="preserve"> </w:t>
      </w:r>
      <w:r>
        <w:rPr>
          <w:sz w:val="20"/>
        </w:rPr>
        <w:t>the</w:t>
      </w:r>
      <w:r>
        <w:rPr>
          <w:spacing w:val="-4"/>
          <w:sz w:val="20"/>
        </w:rPr>
        <w:t xml:space="preserve"> </w:t>
      </w:r>
      <w:proofErr w:type="spellStart"/>
      <w:r>
        <w:rPr>
          <w:rFonts w:ascii="Courier New"/>
          <w:b/>
        </w:rPr>
        <w:t>TVShowRepository</w:t>
      </w:r>
      <w:proofErr w:type="spellEnd"/>
      <w:r>
        <w:rPr>
          <w:rFonts w:ascii="Courier New"/>
          <w:b/>
          <w:spacing w:val="-80"/>
        </w:rPr>
        <w:t xml:space="preserve"> </w:t>
      </w:r>
      <w:r>
        <w:rPr>
          <w:sz w:val="20"/>
        </w:rPr>
        <w:t>class</w:t>
      </w:r>
      <w:r>
        <w:rPr>
          <w:spacing w:val="-5"/>
          <w:sz w:val="20"/>
        </w:rPr>
        <w:t xml:space="preserve"> </w:t>
      </w:r>
      <w:r>
        <w:rPr>
          <w:sz w:val="20"/>
        </w:rPr>
        <w:t>with</w:t>
      </w:r>
      <w:r>
        <w:rPr>
          <w:spacing w:val="-4"/>
          <w:sz w:val="20"/>
        </w:rPr>
        <w:t xml:space="preserve"> </w:t>
      </w:r>
      <w:r>
        <w:rPr>
          <w:sz w:val="20"/>
        </w:rPr>
        <w:t>a</w:t>
      </w:r>
      <w:r>
        <w:rPr>
          <w:spacing w:val="-6"/>
          <w:sz w:val="20"/>
        </w:rPr>
        <w:t xml:space="preserve"> </w:t>
      </w:r>
      <w:r>
        <w:rPr>
          <w:sz w:val="20"/>
        </w:rPr>
        <w:t>constructor</w:t>
      </w:r>
      <w:r>
        <w:rPr>
          <w:spacing w:val="-4"/>
          <w:sz w:val="20"/>
        </w:rPr>
        <w:t xml:space="preserve"> </w:t>
      </w:r>
      <w:r>
        <w:rPr>
          <w:sz w:val="20"/>
        </w:rPr>
        <w:t>for</w:t>
      </w:r>
      <w:r>
        <w:rPr>
          <w:spacing w:val="-5"/>
          <w:sz w:val="20"/>
        </w:rPr>
        <w:t xml:space="preserve"> </w:t>
      </w:r>
      <w:proofErr w:type="spellStart"/>
      <w:r>
        <w:rPr>
          <w:rFonts w:ascii="Courier New"/>
          <w:b/>
          <w:spacing w:val="-2"/>
        </w:rPr>
        <w:t>tvDatabase</w:t>
      </w:r>
      <w:proofErr w:type="spellEnd"/>
      <w:r>
        <w:rPr>
          <w:spacing w:val="-2"/>
          <w:sz w:val="20"/>
        </w:rPr>
        <w:t>:</w:t>
      </w:r>
    </w:p>
    <w:p w14:paraId="2DFCF571" w14:textId="77777777" w:rsidR="003D76C2" w:rsidRDefault="00D51F7C">
      <w:pPr>
        <w:pStyle w:val="BodyText"/>
        <w:spacing w:before="10"/>
        <w:rPr>
          <w:sz w:val="8"/>
        </w:rPr>
      </w:pPr>
      <w:r>
        <w:rPr>
          <w:noProof/>
        </w:rPr>
        <mc:AlternateContent>
          <mc:Choice Requires="wpg">
            <w:drawing>
              <wp:anchor distT="0" distB="0" distL="0" distR="0" simplePos="0" relativeHeight="487782912" behindDoc="1" locked="0" layoutInCell="1" allowOverlap="1" wp14:anchorId="73279B3D" wp14:editId="517B5CE2">
                <wp:simplePos x="0" y="0"/>
                <wp:positionH relativeFrom="page">
                  <wp:posOffset>662940</wp:posOffset>
                </wp:positionH>
                <wp:positionV relativeFrom="paragraph">
                  <wp:posOffset>91440</wp:posOffset>
                </wp:positionV>
                <wp:extent cx="5074920" cy="473075"/>
                <wp:effectExtent l="0" t="0" r="5080" b="0"/>
                <wp:wrapTopAndBottom/>
                <wp:docPr id="146" name="docshapegroup1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73075"/>
                          <a:chOff x="1044" y="144"/>
                          <a:chExt cx="7992" cy="745"/>
                        </a:xfrm>
                      </wpg:grpSpPr>
                      <wps:wsp>
                        <wps:cNvPr id="147" name="docshape1415"/>
                        <wps:cNvSpPr>
                          <a:spLocks/>
                        </wps:cNvSpPr>
                        <wps:spPr bwMode="auto">
                          <a:xfrm>
                            <a:off x="1044" y="153"/>
                            <a:ext cx="7992" cy="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 name="docshape1416"/>
                        <wps:cNvSpPr>
                          <a:spLocks/>
                        </wps:cNvSpPr>
                        <wps:spPr bwMode="auto">
                          <a:xfrm>
                            <a:off x="1044" y="143"/>
                            <a:ext cx="7992" cy="745"/>
                          </a:xfrm>
                          <a:custGeom>
                            <a:avLst/>
                            <a:gdLst>
                              <a:gd name="T0" fmla="+- 0 9036 1044"/>
                              <a:gd name="T1" fmla="*/ T0 w 7992"/>
                              <a:gd name="T2" fmla="+- 0 868 144"/>
                              <a:gd name="T3" fmla="*/ 868 h 745"/>
                              <a:gd name="T4" fmla="+- 0 1044 1044"/>
                              <a:gd name="T5" fmla="*/ T4 w 7992"/>
                              <a:gd name="T6" fmla="+- 0 868 144"/>
                              <a:gd name="T7" fmla="*/ 868 h 745"/>
                              <a:gd name="T8" fmla="+- 0 1044 1044"/>
                              <a:gd name="T9" fmla="*/ T8 w 7992"/>
                              <a:gd name="T10" fmla="+- 0 888 144"/>
                              <a:gd name="T11" fmla="*/ 888 h 745"/>
                              <a:gd name="T12" fmla="+- 0 9036 1044"/>
                              <a:gd name="T13" fmla="*/ T12 w 7992"/>
                              <a:gd name="T14" fmla="+- 0 888 144"/>
                              <a:gd name="T15" fmla="*/ 888 h 745"/>
                              <a:gd name="T16" fmla="+- 0 9036 1044"/>
                              <a:gd name="T17" fmla="*/ T16 w 7992"/>
                              <a:gd name="T18" fmla="+- 0 868 144"/>
                              <a:gd name="T19" fmla="*/ 868 h 745"/>
                              <a:gd name="T20" fmla="+- 0 9036 1044"/>
                              <a:gd name="T21" fmla="*/ T20 w 7992"/>
                              <a:gd name="T22" fmla="+- 0 144 144"/>
                              <a:gd name="T23" fmla="*/ 144 h 745"/>
                              <a:gd name="T24" fmla="+- 0 1044 1044"/>
                              <a:gd name="T25" fmla="*/ T24 w 7992"/>
                              <a:gd name="T26" fmla="+- 0 144 144"/>
                              <a:gd name="T27" fmla="*/ 144 h 745"/>
                              <a:gd name="T28" fmla="+- 0 1044 1044"/>
                              <a:gd name="T29" fmla="*/ T28 w 7992"/>
                              <a:gd name="T30" fmla="+- 0 164 144"/>
                              <a:gd name="T31" fmla="*/ 164 h 745"/>
                              <a:gd name="T32" fmla="+- 0 9036 1044"/>
                              <a:gd name="T33" fmla="*/ T32 w 7992"/>
                              <a:gd name="T34" fmla="+- 0 164 144"/>
                              <a:gd name="T35" fmla="*/ 164 h 745"/>
                              <a:gd name="T36" fmla="+- 0 9036 1044"/>
                              <a:gd name="T37" fmla="*/ T36 w 7992"/>
                              <a:gd name="T38" fmla="+- 0 144 144"/>
                              <a:gd name="T39" fmla="*/ 144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45">
                                <a:moveTo>
                                  <a:pt x="7992" y="724"/>
                                </a:moveTo>
                                <a:lnTo>
                                  <a:pt x="0" y="724"/>
                                </a:lnTo>
                                <a:lnTo>
                                  <a:pt x="0" y="744"/>
                                </a:lnTo>
                                <a:lnTo>
                                  <a:pt x="7992" y="744"/>
                                </a:lnTo>
                                <a:lnTo>
                                  <a:pt x="7992" y="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docshape1417"/>
                        <wps:cNvSpPr txBox="1">
                          <a:spLocks/>
                        </wps:cNvSpPr>
                        <wps:spPr bwMode="auto">
                          <a:xfrm>
                            <a:off x="1044" y="163"/>
                            <a:ext cx="799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70675" w14:textId="77777777" w:rsidR="003D76C2" w:rsidRDefault="00000000">
                              <w:pPr>
                                <w:spacing w:before="43" w:line="235" w:lineRule="auto"/>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TVShowRepository</w:t>
                              </w:r>
                              <w:proofErr w:type="spellEnd"/>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tvService</w:t>
                              </w:r>
                              <w:proofErr w:type="spellEnd"/>
                              <w:r>
                                <w:rPr>
                                  <w:rFonts w:ascii="Courier New"/>
                                  <w:sz w:val="18"/>
                                </w:rPr>
                                <w:t>:</w:t>
                              </w:r>
                              <w:r>
                                <w:rPr>
                                  <w:rFonts w:ascii="Courier New"/>
                                  <w:spacing w:val="-10"/>
                                  <w:sz w:val="18"/>
                                </w:rPr>
                                <w:t xml:space="preserve"> </w:t>
                              </w:r>
                              <w:proofErr w:type="spellStart"/>
                              <w:r>
                                <w:rPr>
                                  <w:rFonts w:ascii="Courier New"/>
                                  <w:sz w:val="18"/>
                                </w:rPr>
                                <w:t>TelevisionService</w:t>
                              </w:r>
                              <w:proofErr w:type="spellEnd"/>
                              <w:r>
                                <w:rPr>
                                  <w:rFonts w:ascii="Courier New"/>
                                  <w:sz w:val="18"/>
                                </w:rPr>
                                <w:t xml:space="preserve">, </w:t>
                              </w:r>
                              <w:r>
                                <w:rPr>
                                  <w:rFonts w:ascii="Courier New"/>
                                  <w:spacing w:val="-2"/>
                                  <w:sz w:val="18"/>
                                </w:rPr>
                                <w:t>private</w:t>
                              </w:r>
                            </w:p>
                            <w:p w14:paraId="013FA1BB" w14:textId="77777777" w:rsidR="003D76C2" w:rsidRDefault="00000000">
                              <w:pPr>
                                <w:spacing w:line="201" w:lineRule="exact"/>
                                <w:ind w:left="669"/>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tvDatabase</w:t>
                              </w:r>
                              <w:proofErr w:type="spellEnd"/>
                              <w:r>
                                <w:rPr>
                                  <w:rFonts w:ascii="Courier New"/>
                                  <w:sz w:val="18"/>
                                </w:rPr>
                                <w:t>:</w:t>
                              </w:r>
                              <w:r>
                                <w:rPr>
                                  <w:rFonts w:ascii="Courier New"/>
                                  <w:spacing w:val="-6"/>
                                  <w:sz w:val="18"/>
                                </w:rPr>
                                <w:t xml:space="preserve"> </w:t>
                              </w:r>
                              <w:proofErr w:type="spellStart"/>
                              <w:r>
                                <w:rPr>
                                  <w:rFonts w:ascii="Courier New"/>
                                  <w:sz w:val="18"/>
                                </w:rPr>
                                <w:t>TVDatabase</w:t>
                              </w:r>
                              <w:proofErr w:type="spellEnd"/>
                              <w:r>
                                <w:rPr>
                                  <w:rFonts w:ascii="Courier New"/>
                                  <w:sz w:val="18"/>
                                </w:rPr>
                                <w: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279B3D" id="docshapegroup1414" o:spid="_x0000_s2296" style="position:absolute;margin-left:52.2pt;margin-top:7.2pt;width:399.6pt;height:37.25pt;z-index:-15533568;mso-wrap-distance-left:0;mso-wrap-distance-right:0;mso-position-horizontal-relative:page;mso-position-vertical-relative:text" coordorigin="1044,144" coordsize="7992,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">
                <v:rect id="docshape1415" o:spid="_x0000_s2297" style="position:absolute;left:1044;top:153;width:7992;height: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" fillcolor="#f6f6f6" stroked="f">
                  <v:path arrowok="t"/>
                </v:rect>
                <v:shape id="docshape1416" o:spid="_x0000_s2298" style="position:absolute;left:1044;top:143;width:7992;height:745;visibility:visible;mso-wrap-style:square;v-text-anchor:top" coordsize="7992,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" path="m7992,724l,724r,20l7992,744r,-20xm7992,l,,,20r7992,l7992,xe" fillcolor="#dadada" stroked="f">
                  <v:path arrowok="t" o:connecttype="custom" o:connectlocs="7992,868;0,868;0,888;7992,888;7992,868;7992,144;0,144;0,164;7992,164;7992,144" o:connectangles="0,0,0,0,0,0,0,0,0,0"/>
                </v:shape>
                <v:shape id="docshape1417" o:spid="_x0000_s2299" type="#_x0000_t202" style="position:absolute;left:1044;top:163;width:7992;height: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" filled="f" stroked="f">
                  <v:path arrowok="t"/>
                  <v:textbox inset="0,0,0,0">
                    <w:txbxContent>
                      <w:p w14:paraId="50770675" w14:textId="77777777" w:rsidR="003D76C2" w:rsidRDefault="00000000">
                        <w:pPr>
                          <w:spacing w:before="43" w:line="235" w:lineRule="auto"/>
                          <w:ind w:left="453"/>
                          <w:rPr>
                            <w:rFonts w:ascii="Courier New"/>
                            <w:sz w:val="18"/>
                          </w:rPr>
                        </w:pPr>
                        <w:r>
                          <w:rPr>
                            <w:rFonts w:ascii="Courier New"/>
                            <w:sz w:val="18"/>
                          </w:rPr>
                          <w:t>class</w:t>
                        </w:r>
                        <w:r>
                          <w:rPr>
                            <w:rFonts w:ascii="Courier New"/>
                            <w:spacing w:val="-10"/>
                            <w:sz w:val="18"/>
                          </w:rPr>
                          <w:t xml:space="preserve"> </w:t>
                        </w:r>
                        <w:proofErr w:type="spellStart"/>
                        <w:r>
                          <w:rPr>
                            <w:rFonts w:ascii="Courier New"/>
                            <w:sz w:val="18"/>
                          </w:rPr>
                          <w:t>TVShowRepository</w:t>
                        </w:r>
                        <w:proofErr w:type="spellEnd"/>
                        <w:r>
                          <w:rPr>
                            <w:rFonts w:ascii="Courier New"/>
                            <w:sz w:val="18"/>
                          </w:rPr>
                          <w:t>(private</w:t>
                        </w:r>
                        <w:r>
                          <w:rPr>
                            <w:rFonts w:ascii="Courier New"/>
                            <w:spacing w:val="-10"/>
                            <w:sz w:val="18"/>
                          </w:rPr>
                          <w:t xml:space="preserve">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tvService</w:t>
                        </w:r>
                        <w:proofErr w:type="spellEnd"/>
                        <w:r>
                          <w:rPr>
                            <w:rFonts w:ascii="Courier New"/>
                            <w:sz w:val="18"/>
                          </w:rPr>
                          <w:t>:</w:t>
                        </w:r>
                        <w:r>
                          <w:rPr>
                            <w:rFonts w:ascii="Courier New"/>
                            <w:spacing w:val="-10"/>
                            <w:sz w:val="18"/>
                          </w:rPr>
                          <w:t xml:space="preserve"> </w:t>
                        </w:r>
                        <w:proofErr w:type="spellStart"/>
                        <w:r>
                          <w:rPr>
                            <w:rFonts w:ascii="Courier New"/>
                            <w:sz w:val="18"/>
                          </w:rPr>
                          <w:t>TelevisionService</w:t>
                        </w:r>
                        <w:proofErr w:type="spellEnd"/>
                        <w:r>
                          <w:rPr>
                            <w:rFonts w:ascii="Courier New"/>
                            <w:sz w:val="18"/>
                          </w:rPr>
                          <w:t xml:space="preserve">, </w:t>
                        </w:r>
                        <w:r>
                          <w:rPr>
                            <w:rFonts w:ascii="Courier New"/>
                            <w:spacing w:val="-2"/>
                            <w:sz w:val="18"/>
                          </w:rPr>
                          <w:t>private</w:t>
                        </w:r>
                      </w:p>
                      <w:p w14:paraId="013FA1BB" w14:textId="77777777" w:rsidR="003D76C2" w:rsidRDefault="00000000">
                        <w:pPr>
                          <w:spacing w:line="201" w:lineRule="exact"/>
                          <w:ind w:left="669"/>
                          <w:rPr>
                            <w:rFonts w:ascii="Courier New"/>
                            <w:sz w:val="18"/>
                          </w:rPr>
                        </w:pPr>
                        <w:proofErr w:type="spellStart"/>
                        <w:r>
                          <w:rPr>
                            <w:rFonts w:ascii="Courier New"/>
                            <w:sz w:val="18"/>
                          </w:rPr>
                          <w:t>val</w:t>
                        </w:r>
                        <w:proofErr w:type="spellEnd"/>
                        <w:r>
                          <w:rPr>
                            <w:rFonts w:ascii="Courier New"/>
                            <w:spacing w:val="-6"/>
                            <w:sz w:val="18"/>
                          </w:rPr>
                          <w:t xml:space="preserve"> </w:t>
                        </w:r>
                        <w:proofErr w:type="spellStart"/>
                        <w:r>
                          <w:rPr>
                            <w:rFonts w:ascii="Courier New"/>
                            <w:sz w:val="18"/>
                          </w:rPr>
                          <w:t>tvDatabase</w:t>
                        </w:r>
                        <w:proofErr w:type="spellEnd"/>
                        <w:r>
                          <w:rPr>
                            <w:rFonts w:ascii="Courier New"/>
                            <w:sz w:val="18"/>
                          </w:rPr>
                          <w:t>:</w:t>
                        </w:r>
                        <w:r>
                          <w:rPr>
                            <w:rFonts w:ascii="Courier New"/>
                            <w:spacing w:val="-6"/>
                            <w:sz w:val="18"/>
                          </w:rPr>
                          <w:t xml:space="preserve"> </w:t>
                        </w:r>
                        <w:proofErr w:type="spellStart"/>
                        <w:r>
                          <w:rPr>
                            <w:rFonts w:ascii="Courier New"/>
                            <w:sz w:val="18"/>
                          </w:rPr>
                          <w:t>TVDatabase</w:t>
                        </w:r>
                        <w:proofErr w:type="spellEnd"/>
                        <w:r>
                          <w:rPr>
                            <w:rFonts w:ascii="Courier New"/>
                            <w:sz w:val="18"/>
                          </w:rPr>
                          <w: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10"/>
                            <w:sz w:val="18"/>
                          </w:rPr>
                          <w:t>}</w:t>
                        </w:r>
                      </w:p>
                    </w:txbxContent>
                  </v:textbox>
                </v:shape>
                <w10:wrap type="topAndBottom" anchorx="page"/>
              </v:group>
            </w:pict>
          </mc:Fallback>
        </mc:AlternateContent>
      </w:r>
    </w:p>
    <w:p w14:paraId="5C60C551" w14:textId="77777777" w:rsidR="003D76C2" w:rsidRDefault="00000000">
      <w:pPr>
        <w:pStyle w:val="ListParagraph"/>
        <w:numPr>
          <w:ilvl w:val="0"/>
          <w:numId w:val="1"/>
        </w:numPr>
        <w:tabs>
          <w:tab w:val="left" w:pos="554"/>
        </w:tabs>
        <w:spacing w:before="92"/>
        <w:jc w:val="left"/>
        <w:rPr>
          <w:sz w:val="20"/>
        </w:rPr>
      </w:pPr>
      <w:r>
        <w:rPr>
          <w:sz w:val="20"/>
        </w:rPr>
        <w:t>Update</w:t>
      </w:r>
      <w:r>
        <w:rPr>
          <w:spacing w:val="-5"/>
          <w:sz w:val="20"/>
        </w:rPr>
        <w:t xml:space="preserve"> </w:t>
      </w:r>
      <w:r>
        <w:rPr>
          <w:sz w:val="20"/>
        </w:rPr>
        <w:t>the</w:t>
      </w:r>
      <w:r>
        <w:rPr>
          <w:spacing w:val="-3"/>
          <w:sz w:val="20"/>
        </w:rPr>
        <w:t xml:space="preserve"> </w:t>
      </w:r>
      <w:proofErr w:type="spellStart"/>
      <w:r>
        <w:rPr>
          <w:rFonts w:ascii="Courier New"/>
          <w:b/>
        </w:rPr>
        <w:t>fetchTVShows</w:t>
      </w:r>
      <w:proofErr w:type="spellEnd"/>
      <w:r>
        <w:rPr>
          <w:rFonts w:ascii="Courier New"/>
          <w:b/>
          <w:spacing w:val="-80"/>
        </w:rPr>
        <w:t xml:space="preserve"> </w:t>
      </w:r>
      <w:r>
        <w:rPr>
          <w:sz w:val="20"/>
        </w:rPr>
        <w:t>function</w:t>
      </w:r>
      <w:r>
        <w:rPr>
          <w:spacing w:val="-2"/>
          <w:sz w:val="20"/>
        </w:rPr>
        <w:t xml:space="preserve"> </w:t>
      </w:r>
      <w:r>
        <w:rPr>
          <w:sz w:val="20"/>
        </w:rPr>
        <w:t>to</w:t>
      </w:r>
      <w:r>
        <w:rPr>
          <w:spacing w:val="-2"/>
          <w:sz w:val="20"/>
        </w:rPr>
        <w:t xml:space="preserve"> </w:t>
      </w:r>
      <w:r>
        <w:rPr>
          <w:sz w:val="20"/>
        </w:rPr>
        <w:t>get</w:t>
      </w:r>
      <w:r>
        <w:rPr>
          <w:spacing w:val="-3"/>
          <w:sz w:val="20"/>
        </w:rPr>
        <w:t xml:space="preserve"> </w:t>
      </w:r>
      <w:r>
        <w:rPr>
          <w:sz w:val="20"/>
        </w:rPr>
        <w:t>the</w:t>
      </w:r>
      <w:r>
        <w:rPr>
          <w:spacing w:val="-2"/>
          <w:sz w:val="20"/>
        </w:rPr>
        <w:t xml:space="preserve"> </w:t>
      </w:r>
      <w:r>
        <w:rPr>
          <w:sz w:val="20"/>
        </w:rPr>
        <w:t>TV</w:t>
      </w:r>
      <w:r>
        <w:rPr>
          <w:spacing w:val="-3"/>
          <w:sz w:val="20"/>
        </w:rPr>
        <w:t xml:space="preserve"> </w:t>
      </w:r>
      <w:r>
        <w:rPr>
          <w:sz w:val="20"/>
        </w:rPr>
        <w:t>shows</w:t>
      </w:r>
      <w:r>
        <w:rPr>
          <w:spacing w:val="-2"/>
          <w:sz w:val="20"/>
        </w:rPr>
        <w:t xml:space="preserve"> </w:t>
      </w:r>
      <w:r>
        <w:rPr>
          <w:sz w:val="20"/>
        </w:rPr>
        <w:t>from</w:t>
      </w:r>
      <w:r>
        <w:rPr>
          <w:spacing w:val="-3"/>
          <w:sz w:val="20"/>
        </w:rPr>
        <w:t xml:space="preserve"> </w:t>
      </w:r>
      <w:r>
        <w:rPr>
          <w:sz w:val="20"/>
        </w:rPr>
        <w:t>the</w:t>
      </w:r>
      <w:r>
        <w:rPr>
          <w:spacing w:val="-2"/>
          <w:sz w:val="20"/>
        </w:rPr>
        <w:t xml:space="preserve"> </w:t>
      </w:r>
      <w:r>
        <w:rPr>
          <w:sz w:val="20"/>
        </w:rPr>
        <w:t>database.</w:t>
      </w:r>
      <w:r>
        <w:rPr>
          <w:spacing w:val="-2"/>
          <w:sz w:val="20"/>
        </w:rPr>
        <w:t xml:space="preserve"> </w:t>
      </w:r>
      <w:r>
        <w:rPr>
          <w:spacing w:val="-5"/>
          <w:sz w:val="20"/>
        </w:rPr>
        <w:t>If</w:t>
      </w:r>
    </w:p>
    <w:p w14:paraId="077EA965" w14:textId="77777777" w:rsidR="003D76C2" w:rsidRDefault="00000000">
      <w:pPr>
        <w:pStyle w:val="BodyText"/>
        <w:ind w:left="554"/>
      </w:pPr>
      <w:r>
        <w:t>there's</w:t>
      </w:r>
      <w:r>
        <w:rPr>
          <w:spacing w:val="-3"/>
        </w:rPr>
        <w:t xml:space="preserve"> </w:t>
      </w:r>
      <w:r>
        <w:t>nothing</w:t>
      </w:r>
      <w:r>
        <w:rPr>
          <w:spacing w:val="-3"/>
        </w:rPr>
        <w:t xml:space="preserve"> </w:t>
      </w:r>
      <w:r>
        <w:t>yet,</w:t>
      </w:r>
      <w:r>
        <w:rPr>
          <w:spacing w:val="-2"/>
        </w:rPr>
        <w:t xml:space="preserve"> </w:t>
      </w:r>
      <w:r>
        <w:t>retrieve</w:t>
      </w:r>
      <w:r>
        <w:rPr>
          <w:spacing w:val="-4"/>
        </w:rPr>
        <w:t xml:space="preserve"> </w:t>
      </w:r>
      <w:r>
        <w:t>the</w:t>
      </w:r>
      <w:r>
        <w:rPr>
          <w:spacing w:val="-3"/>
        </w:rPr>
        <w:t xml:space="preserve"> </w:t>
      </w:r>
      <w:r>
        <w:t>list</w:t>
      </w:r>
      <w:r>
        <w:rPr>
          <w:spacing w:val="-2"/>
        </w:rPr>
        <w:t xml:space="preserve"> </w:t>
      </w:r>
      <w:r>
        <w:t>from</w:t>
      </w:r>
      <w:r>
        <w:rPr>
          <w:spacing w:val="-3"/>
        </w:rPr>
        <w:t xml:space="preserve"> </w:t>
      </w:r>
      <w:r>
        <w:t>the</w:t>
      </w:r>
      <w:r>
        <w:rPr>
          <w:spacing w:val="-3"/>
        </w:rPr>
        <w:t xml:space="preserve"> </w:t>
      </w:r>
      <w:r>
        <w:t>endpoint</w:t>
      </w:r>
      <w:r>
        <w:rPr>
          <w:spacing w:val="-2"/>
        </w:rPr>
        <w:t xml:space="preserve"> </w:t>
      </w:r>
      <w:r>
        <w:t>and</w:t>
      </w:r>
      <w:r>
        <w:rPr>
          <w:spacing w:val="-4"/>
        </w:rPr>
        <w:t xml:space="preserve"> </w:t>
      </w:r>
      <w:r>
        <w:t>save</w:t>
      </w:r>
      <w:r>
        <w:rPr>
          <w:spacing w:val="-2"/>
        </w:rPr>
        <w:t xml:space="preserve"> </w:t>
      </w:r>
      <w:r>
        <w:rPr>
          <w:spacing w:val="-5"/>
        </w:rPr>
        <w:t>it:</w:t>
      </w:r>
    </w:p>
    <w:p w14:paraId="21352990" w14:textId="77777777" w:rsidR="003D76C2" w:rsidRDefault="00D51F7C">
      <w:pPr>
        <w:pStyle w:val="BodyText"/>
        <w:spacing w:before="5"/>
        <w:rPr>
          <w:sz w:val="9"/>
        </w:rPr>
      </w:pPr>
      <w:r>
        <w:rPr>
          <w:noProof/>
        </w:rPr>
        <mc:AlternateContent>
          <mc:Choice Requires="wpg">
            <w:drawing>
              <wp:anchor distT="0" distB="0" distL="0" distR="0" simplePos="0" relativeHeight="487783424" behindDoc="1" locked="0" layoutInCell="1" allowOverlap="1" wp14:anchorId="04A72F55" wp14:editId="1CCF9291">
                <wp:simplePos x="0" y="0"/>
                <wp:positionH relativeFrom="page">
                  <wp:posOffset>662940</wp:posOffset>
                </wp:positionH>
                <wp:positionV relativeFrom="paragraph">
                  <wp:posOffset>96520</wp:posOffset>
                </wp:positionV>
                <wp:extent cx="5074920" cy="2797175"/>
                <wp:effectExtent l="0" t="0" r="5080" b="0"/>
                <wp:wrapTopAndBottom/>
                <wp:docPr id="142" name="docshapegroup1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7175"/>
                          <a:chOff x="1044" y="152"/>
                          <a:chExt cx="7992" cy="4405"/>
                        </a:xfrm>
                      </wpg:grpSpPr>
                      <wps:wsp>
                        <wps:cNvPr id="143" name="docshape1419"/>
                        <wps:cNvSpPr>
                          <a:spLocks/>
                        </wps:cNvSpPr>
                        <wps:spPr bwMode="auto">
                          <a:xfrm>
                            <a:off x="1044" y="161"/>
                            <a:ext cx="7992" cy="43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 name="docshape1420"/>
                        <wps:cNvSpPr>
                          <a:spLocks/>
                        </wps:cNvSpPr>
                        <wps:spPr bwMode="auto">
                          <a:xfrm>
                            <a:off x="1044" y="151"/>
                            <a:ext cx="7992" cy="4405"/>
                          </a:xfrm>
                          <a:custGeom>
                            <a:avLst/>
                            <a:gdLst>
                              <a:gd name="T0" fmla="+- 0 9036 1044"/>
                              <a:gd name="T1" fmla="*/ T0 w 7992"/>
                              <a:gd name="T2" fmla="+- 0 4536 152"/>
                              <a:gd name="T3" fmla="*/ 4536 h 4405"/>
                              <a:gd name="T4" fmla="+- 0 1044 1044"/>
                              <a:gd name="T5" fmla="*/ T4 w 7992"/>
                              <a:gd name="T6" fmla="+- 0 4536 152"/>
                              <a:gd name="T7" fmla="*/ 4536 h 4405"/>
                              <a:gd name="T8" fmla="+- 0 1044 1044"/>
                              <a:gd name="T9" fmla="*/ T8 w 7992"/>
                              <a:gd name="T10" fmla="+- 0 4556 152"/>
                              <a:gd name="T11" fmla="*/ 4556 h 4405"/>
                              <a:gd name="T12" fmla="+- 0 9036 1044"/>
                              <a:gd name="T13" fmla="*/ T12 w 7992"/>
                              <a:gd name="T14" fmla="+- 0 4556 152"/>
                              <a:gd name="T15" fmla="*/ 4556 h 4405"/>
                              <a:gd name="T16" fmla="+- 0 9036 1044"/>
                              <a:gd name="T17" fmla="*/ T16 w 7992"/>
                              <a:gd name="T18" fmla="+- 0 4536 152"/>
                              <a:gd name="T19" fmla="*/ 4536 h 4405"/>
                              <a:gd name="T20" fmla="+- 0 9036 1044"/>
                              <a:gd name="T21" fmla="*/ T20 w 7992"/>
                              <a:gd name="T22" fmla="+- 0 152 152"/>
                              <a:gd name="T23" fmla="*/ 152 h 4405"/>
                              <a:gd name="T24" fmla="+- 0 1044 1044"/>
                              <a:gd name="T25" fmla="*/ T24 w 7992"/>
                              <a:gd name="T26" fmla="+- 0 152 152"/>
                              <a:gd name="T27" fmla="*/ 152 h 4405"/>
                              <a:gd name="T28" fmla="+- 0 1044 1044"/>
                              <a:gd name="T29" fmla="*/ T28 w 7992"/>
                              <a:gd name="T30" fmla="+- 0 172 152"/>
                              <a:gd name="T31" fmla="*/ 172 h 4405"/>
                              <a:gd name="T32" fmla="+- 0 9036 1044"/>
                              <a:gd name="T33" fmla="*/ T32 w 7992"/>
                              <a:gd name="T34" fmla="+- 0 172 152"/>
                              <a:gd name="T35" fmla="*/ 172 h 4405"/>
                              <a:gd name="T36" fmla="+- 0 9036 1044"/>
                              <a:gd name="T37" fmla="*/ T36 w 7992"/>
                              <a:gd name="T38" fmla="+- 0 152 152"/>
                              <a:gd name="T39" fmla="*/ 152 h 4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docshape1421"/>
                        <wps:cNvSpPr txBox="1">
                          <a:spLocks/>
                        </wps:cNvSpPr>
                        <wps:spPr bwMode="auto">
                          <a:xfrm>
                            <a:off x="1044" y="171"/>
                            <a:ext cx="7992"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5D09B" w14:textId="77777777" w:rsidR="003D76C2" w:rsidRDefault="00000000">
                              <w:pPr>
                                <w:spacing w:before="40"/>
                                <w:ind w:left="453"/>
                                <w:rPr>
                                  <w:rFonts w:ascii="Courier New"/>
                                  <w:sz w:val="18"/>
                                </w:rPr>
                              </w:pPr>
                              <w:r>
                                <w:rPr>
                                  <w:rFonts w:ascii="Courier New"/>
                                  <w:sz w:val="18"/>
                                </w:rPr>
                                <w:t>suspend</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fetchTVShows</w:t>
                              </w:r>
                              <w:proofErr w:type="spellEnd"/>
                              <w:r>
                                <w:rPr>
                                  <w:rFonts w:ascii="Courier New"/>
                                  <w:sz w:val="18"/>
                                </w:rPr>
                                <w:t>()</w:t>
                              </w:r>
                              <w:r>
                                <w:rPr>
                                  <w:rFonts w:ascii="Courier New"/>
                                  <w:spacing w:val="-8"/>
                                  <w:sz w:val="18"/>
                                </w:rPr>
                                <w:t xml:space="preserve"> </w:t>
                              </w:r>
                              <w:r>
                                <w:rPr>
                                  <w:rFonts w:ascii="Courier New"/>
                                  <w:spacing w:val="-10"/>
                                  <w:sz w:val="18"/>
                                </w:rPr>
                                <w:t>{</w:t>
                              </w:r>
                            </w:p>
                            <w:p w14:paraId="1AE087DD" w14:textId="77777777" w:rsidR="003D76C2" w:rsidRDefault="00000000">
                              <w:pPr>
                                <w:spacing w:before="76" w:line="328" w:lineRule="auto"/>
                                <w:ind w:left="885" w:right="3062"/>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tvDao</w:t>
                              </w:r>
                              <w:proofErr w:type="spellEnd"/>
                              <w:r>
                                <w:rPr>
                                  <w:rFonts w:ascii="Courier New"/>
                                  <w:sz w:val="18"/>
                                </w:rPr>
                                <w:t>:</w:t>
                              </w:r>
                              <w:r>
                                <w:rPr>
                                  <w:rFonts w:ascii="Courier New"/>
                                  <w:spacing w:val="-10"/>
                                  <w:sz w:val="18"/>
                                </w:rPr>
                                <w:t xml:space="preserve"> </w:t>
                              </w:r>
                              <w:proofErr w:type="spellStart"/>
                              <w:r>
                                <w:rPr>
                                  <w:rFonts w:ascii="Courier New"/>
                                  <w:sz w:val="18"/>
                                </w:rPr>
                                <w:t>TVDao</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tvDatabase.tvDao</w:t>
                              </w:r>
                              <w:proofErr w:type="spellEnd"/>
                              <w:r>
                                <w:rPr>
                                  <w:rFonts w:ascii="Courier New"/>
                                  <w:sz w:val="18"/>
                                </w:rPr>
                                <w:t xml:space="preserve">() var shows = </w:t>
                              </w:r>
                              <w:proofErr w:type="spellStart"/>
                              <w:r>
                                <w:rPr>
                                  <w:rFonts w:ascii="Courier New"/>
                                  <w:sz w:val="18"/>
                                </w:rPr>
                                <w:t>tvDao.getTVShows</w:t>
                              </w:r>
                              <w:proofErr w:type="spellEnd"/>
                              <w:r>
                                <w:rPr>
                                  <w:rFonts w:ascii="Courier New"/>
                                  <w:sz w:val="18"/>
                                </w:rPr>
                                <w:t>()</w:t>
                              </w:r>
                            </w:p>
                            <w:p w14:paraId="32C8E14C" w14:textId="77777777" w:rsidR="003D76C2" w:rsidRDefault="00000000">
                              <w:pPr>
                                <w:spacing w:before="2" w:line="328" w:lineRule="auto"/>
                                <w:ind w:left="1317" w:right="4642"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shows.isEmpty</w:t>
                              </w:r>
                              <w:proofErr w:type="spellEnd"/>
                              <w:r>
                                <w:rPr>
                                  <w:rFonts w:ascii="Courier New"/>
                                  <w:sz w:val="18"/>
                                </w:rPr>
                                <w:t>())</w:t>
                              </w:r>
                              <w:r>
                                <w:rPr>
                                  <w:rFonts w:ascii="Courier New"/>
                                  <w:spacing w:val="-19"/>
                                  <w:sz w:val="18"/>
                                </w:rPr>
                                <w:t xml:space="preserve"> </w:t>
                              </w:r>
                              <w:r>
                                <w:rPr>
                                  <w:rFonts w:ascii="Courier New"/>
                                  <w:sz w:val="18"/>
                                </w:rPr>
                                <w:t>{ try {</w:t>
                              </w:r>
                            </w:p>
                            <w:p w14:paraId="5F77DEB0" w14:textId="77777777" w:rsidR="003D76C2" w:rsidRDefault="00000000">
                              <w:pPr>
                                <w:spacing w:before="1" w:line="328" w:lineRule="auto"/>
                                <w:ind w:left="1749" w:right="1274"/>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tvResponse</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tvService.getTVShows</w:t>
                              </w:r>
                              <w:proofErr w:type="spellEnd"/>
                              <w:r>
                                <w:rPr>
                                  <w:rFonts w:ascii="Courier New"/>
                                  <w:sz w:val="18"/>
                                </w:rPr>
                                <w:t>(</w:t>
                              </w:r>
                              <w:proofErr w:type="spellStart"/>
                              <w:r>
                                <w:rPr>
                                  <w:rFonts w:ascii="Courier New"/>
                                  <w:sz w:val="18"/>
                                </w:rPr>
                                <w:t>apiKey</w:t>
                              </w:r>
                              <w:proofErr w:type="spellEnd"/>
                              <w:r>
                                <w:rPr>
                                  <w:rFonts w:ascii="Courier New"/>
                                  <w:sz w:val="18"/>
                                </w:rPr>
                                <w:t xml:space="preserve">) shows = </w:t>
                              </w:r>
                              <w:proofErr w:type="spellStart"/>
                              <w:r>
                                <w:rPr>
                                  <w:rFonts w:ascii="Courier New"/>
                                  <w:sz w:val="18"/>
                                </w:rPr>
                                <w:t>tvResponse.results</w:t>
                              </w:r>
                              <w:proofErr w:type="spellEnd"/>
                              <w:r>
                                <w:rPr>
                                  <w:rFonts w:ascii="Courier New"/>
                                  <w:sz w:val="18"/>
                                </w:rPr>
                                <w:t xml:space="preserve"> </w:t>
                              </w:r>
                              <w:proofErr w:type="spellStart"/>
                              <w:r>
                                <w:rPr>
                                  <w:rFonts w:ascii="Courier New"/>
                                  <w:spacing w:val="-2"/>
                                  <w:sz w:val="18"/>
                                </w:rPr>
                                <w:t>tvDao.addTVShows</w:t>
                              </w:r>
                              <w:proofErr w:type="spellEnd"/>
                              <w:r>
                                <w:rPr>
                                  <w:rFonts w:ascii="Courier New"/>
                                  <w:spacing w:val="-2"/>
                                  <w:sz w:val="18"/>
                                </w:rPr>
                                <w:t>(shows)</w:t>
                              </w:r>
                            </w:p>
                            <w:p w14:paraId="14A6DF5E" w14:textId="77777777" w:rsidR="003D76C2" w:rsidRDefault="00000000">
                              <w:pPr>
                                <w:spacing w:before="2"/>
                                <w:ind w:left="1317"/>
                                <w:rPr>
                                  <w:rFonts w:ascii="Courier New"/>
                                  <w:sz w:val="18"/>
                                </w:rPr>
                              </w:pPr>
                              <w:r>
                                <w:rPr>
                                  <w:rFonts w:ascii="Courier New"/>
                                  <w:sz w:val="18"/>
                                </w:rPr>
                                <w:t>}</w:t>
                              </w:r>
                              <w:r>
                                <w:rPr>
                                  <w:rFonts w:ascii="Courier New"/>
                                  <w:spacing w:val="-7"/>
                                  <w:sz w:val="18"/>
                                </w:rPr>
                                <w:t xml:space="preserve"> </w:t>
                              </w:r>
                              <w:r>
                                <w:rPr>
                                  <w:rFonts w:ascii="Courier New"/>
                                  <w:sz w:val="18"/>
                                </w:rPr>
                                <w:t>catch</w:t>
                              </w:r>
                              <w:r>
                                <w:rPr>
                                  <w:rFonts w:ascii="Courier New"/>
                                  <w:spacing w:val="-7"/>
                                  <w:sz w:val="18"/>
                                </w:rPr>
                                <w:t xml:space="preserve"> </w:t>
                              </w:r>
                              <w:r>
                                <w:rPr>
                                  <w:rFonts w:ascii="Courier New"/>
                                  <w:sz w:val="18"/>
                                </w:rPr>
                                <w:t>(exception:</w:t>
                              </w:r>
                              <w:r>
                                <w:rPr>
                                  <w:rFonts w:ascii="Courier New"/>
                                  <w:spacing w:val="-7"/>
                                  <w:sz w:val="18"/>
                                </w:rPr>
                                <w:t xml:space="preserve"> </w:t>
                              </w:r>
                              <w:r>
                                <w:rPr>
                                  <w:rFonts w:ascii="Courier New"/>
                                  <w:sz w:val="18"/>
                                </w:rPr>
                                <w:t>Exception)</w:t>
                              </w:r>
                              <w:r>
                                <w:rPr>
                                  <w:rFonts w:ascii="Courier New"/>
                                  <w:spacing w:val="-6"/>
                                  <w:sz w:val="18"/>
                                </w:rPr>
                                <w:t xml:space="preserve"> </w:t>
                              </w:r>
                              <w:r>
                                <w:rPr>
                                  <w:rFonts w:ascii="Courier New"/>
                                  <w:spacing w:val="-10"/>
                                  <w:sz w:val="18"/>
                                </w:rPr>
                                <w:t>{</w:t>
                              </w:r>
                            </w:p>
                            <w:p w14:paraId="60D3D7A3" w14:textId="77777777" w:rsidR="003D76C2" w:rsidRDefault="00000000">
                              <w:pPr>
                                <w:spacing w:before="76" w:line="202" w:lineRule="exact"/>
                                <w:ind w:left="1641"/>
                                <w:rPr>
                                  <w:rFonts w:ascii="Courier New"/>
                                  <w:sz w:val="18"/>
                                </w:rPr>
                              </w:pPr>
                              <w:proofErr w:type="spellStart"/>
                              <w:r>
                                <w:rPr>
                                  <w:rFonts w:ascii="Courier New"/>
                                  <w:sz w:val="18"/>
                                </w:rPr>
                                <w:t>errorLiveData.postValue</w:t>
                              </w:r>
                              <w:proofErr w:type="spellEnd"/>
                              <w:r>
                                <w:rPr>
                                  <w:rFonts w:ascii="Courier New"/>
                                  <w:sz w:val="18"/>
                                </w:rPr>
                                <w:t>("An</w:t>
                              </w:r>
                              <w:r>
                                <w:rPr>
                                  <w:rFonts w:ascii="Courier New"/>
                                  <w:spacing w:val="-16"/>
                                  <w:sz w:val="18"/>
                                </w:rPr>
                                <w:t xml:space="preserve"> </w:t>
                              </w:r>
                              <w:r>
                                <w:rPr>
                                  <w:rFonts w:ascii="Courier New"/>
                                  <w:sz w:val="18"/>
                                </w:rPr>
                                <w:t>error</w:t>
                              </w:r>
                              <w:r>
                                <w:rPr>
                                  <w:rFonts w:ascii="Courier New"/>
                                  <w:spacing w:val="-16"/>
                                  <w:sz w:val="18"/>
                                </w:rPr>
                                <w:t xml:space="preserve"> </w:t>
                              </w:r>
                              <w:r>
                                <w:rPr>
                                  <w:rFonts w:ascii="Courier New"/>
                                  <w:spacing w:val="-2"/>
                                  <w:sz w:val="18"/>
                                </w:rPr>
                                <w:t>occurred:</w:t>
                              </w:r>
                            </w:p>
                            <w:p w14:paraId="3A0474C9" w14:textId="77777777" w:rsidR="003D76C2" w:rsidRDefault="00000000">
                              <w:pPr>
                                <w:spacing w:line="202" w:lineRule="exact"/>
                                <w:ind w:left="1857"/>
                                <w:rPr>
                                  <w:rFonts w:ascii="Courier New"/>
                                  <w:sz w:val="18"/>
                                </w:rPr>
                              </w:pPr>
                              <w:r>
                                <w:rPr>
                                  <w:rFonts w:ascii="Courier New"/>
                                  <w:spacing w:val="-2"/>
                                  <w:sz w:val="18"/>
                                </w:rPr>
                                <w:t>${</w:t>
                              </w:r>
                              <w:proofErr w:type="spellStart"/>
                              <w:r>
                                <w:rPr>
                                  <w:rFonts w:ascii="Courier New"/>
                                  <w:spacing w:val="-2"/>
                                  <w:sz w:val="18"/>
                                </w:rPr>
                                <w:t>exception.message</w:t>
                              </w:r>
                              <w:proofErr w:type="spellEnd"/>
                              <w:r>
                                <w:rPr>
                                  <w:rFonts w:ascii="Courier New"/>
                                  <w:spacing w:val="-2"/>
                                  <w:sz w:val="18"/>
                                </w:rPr>
                                <w:t>}")</w:t>
                              </w:r>
                            </w:p>
                            <w:p w14:paraId="5801246D" w14:textId="77777777" w:rsidR="003D76C2" w:rsidRDefault="00000000">
                              <w:pPr>
                                <w:spacing w:before="16"/>
                                <w:ind w:left="1317"/>
                                <w:rPr>
                                  <w:rFonts w:ascii="Courier New"/>
                                  <w:sz w:val="18"/>
                                </w:rPr>
                              </w:pPr>
                              <w:r>
                                <w:rPr>
                                  <w:rFonts w:ascii="Courier New"/>
                                  <w:sz w:val="18"/>
                                </w:rPr>
                                <w:t>}</w:t>
                              </w:r>
                            </w:p>
                            <w:p w14:paraId="3EDF4888" w14:textId="77777777" w:rsidR="003D76C2" w:rsidRDefault="00000000">
                              <w:pPr>
                                <w:spacing w:before="76"/>
                                <w:ind w:left="885"/>
                                <w:rPr>
                                  <w:rFonts w:ascii="Courier New"/>
                                  <w:sz w:val="18"/>
                                </w:rPr>
                              </w:pPr>
                              <w:r>
                                <w:rPr>
                                  <w:rFonts w:ascii="Courier New"/>
                                  <w:sz w:val="18"/>
                                </w:rPr>
                                <w:t>}</w:t>
                              </w:r>
                            </w:p>
                            <w:p w14:paraId="16EE6891" w14:textId="77777777" w:rsidR="003D76C2" w:rsidRDefault="003D76C2">
                              <w:pPr>
                                <w:rPr>
                                  <w:rFonts w:ascii="Courier New"/>
                                  <w:sz w:val="20"/>
                                </w:rPr>
                              </w:pPr>
                            </w:p>
                            <w:p w14:paraId="532E5060" w14:textId="77777777" w:rsidR="003D76C2" w:rsidRDefault="00000000">
                              <w:pPr>
                                <w:spacing w:before="130"/>
                                <w:ind w:left="885"/>
                                <w:rPr>
                                  <w:rFonts w:ascii="Courier New"/>
                                  <w:sz w:val="18"/>
                                </w:rPr>
                              </w:pPr>
                              <w:proofErr w:type="spellStart"/>
                              <w:r>
                                <w:rPr>
                                  <w:rFonts w:ascii="Courier New"/>
                                  <w:spacing w:val="-2"/>
                                  <w:sz w:val="18"/>
                                </w:rPr>
                                <w:t>tvShowsLiveData.postValue</w:t>
                              </w:r>
                              <w:proofErr w:type="spellEnd"/>
                              <w:r>
                                <w:rPr>
                                  <w:rFonts w:ascii="Courier New"/>
                                  <w:spacing w:val="-2"/>
                                  <w:sz w:val="18"/>
                                </w:rPr>
                                <w:t>(shows)</w:t>
                              </w:r>
                            </w:p>
                            <w:p w14:paraId="32CE5A9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A72F55" id="docshapegroup1418" o:spid="_x0000_s2300" style="position:absolute;margin-left:52.2pt;margin-top:7.6pt;width:399.6pt;height:220.25pt;z-index:-15533056;mso-wrap-distance-left:0;mso-wrap-distance-right:0;mso-position-horizontal-relative:page;mso-position-vertical-relative:text" coordorigin="1044,152" coordsize="7992,4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">
                <v:rect id="docshape1419" o:spid="_x0000_s2301" style="position:absolute;left:1044;top:161;width:7992;height:4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" fillcolor="#f6f6f6" stroked="f">
                  <v:path arrowok="t"/>
                </v:rect>
                <v:shape id="docshape1420" o:spid="_x0000_s2302" style="position:absolute;left:1044;top:151;width:7992;height:4405;visibility:visible;mso-wrap-style:square;v-text-anchor:top" coordsize="7992,4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" path="m7992,4384l,4384r,20l7992,4404r,-20xm7992,l,,,20r7992,l7992,xe" fillcolor="#dadada" stroked="f">
                  <v:path arrowok="t" o:connecttype="custom" o:connectlocs="7992,4536;0,4536;0,4556;7992,4556;7992,4536;7992,152;0,152;0,172;7992,172;7992,152" o:connectangles="0,0,0,0,0,0,0,0,0,0"/>
                </v:shape>
                <v:shape id="docshape1421" o:spid="_x0000_s2303" type="#_x0000_t202" style="position:absolute;left:1044;top:171;width:7992;height:4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" filled="f" stroked="f">
                  <v:path arrowok="t"/>
                  <v:textbox inset="0,0,0,0">
                    <w:txbxContent>
                      <w:p w14:paraId="17C5D09B" w14:textId="77777777" w:rsidR="003D76C2" w:rsidRDefault="00000000">
                        <w:pPr>
                          <w:spacing w:before="40"/>
                          <w:ind w:left="453"/>
                          <w:rPr>
                            <w:rFonts w:ascii="Courier New"/>
                            <w:sz w:val="18"/>
                          </w:rPr>
                        </w:pPr>
                        <w:r>
                          <w:rPr>
                            <w:rFonts w:ascii="Courier New"/>
                            <w:sz w:val="18"/>
                          </w:rPr>
                          <w:t>suspend</w:t>
                        </w:r>
                        <w:r>
                          <w:rPr>
                            <w:rFonts w:ascii="Courier New"/>
                            <w:spacing w:val="-8"/>
                            <w:sz w:val="18"/>
                          </w:rPr>
                          <w:t xml:space="preserve"> </w:t>
                        </w:r>
                        <w:r>
                          <w:rPr>
                            <w:rFonts w:ascii="Courier New"/>
                            <w:sz w:val="18"/>
                          </w:rPr>
                          <w:t>fun</w:t>
                        </w:r>
                        <w:r>
                          <w:rPr>
                            <w:rFonts w:ascii="Courier New"/>
                            <w:spacing w:val="-8"/>
                            <w:sz w:val="18"/>
                          </w:rPr>
                          <w:t xml:space="preserve"> </w:t>
                        </w:r>
                        <w:proofErr w:type="spellStart"/>
                        <w:r>
                          <w:rPr>
                            <w:rFonts w:ascii="Courier New"/>
                            <w:sz w:val="18"/>
                          </w:rPr>
                          <w:t>fetchTVShows</w:t>
                        </w:r>
                        <w:proofErr w:type="spellEnd"/>
                        <w:r>
                          <w:rPr>
                            <w:rFonts w:ascii="Courier New"/>
                            <w:sz w:val="18"/>
                          </w:rPr>
                          <w:t>()</w:t>
                        </w:r>
                        <w:r>
                          <w:rPr>
                            <w:rFonts w:ascii="Courier New"/>
                            <w:spacing w:val="-8"/>
                            <w:sz w:val="18"/>
                          </w:rPr>
                          <w:t xml:space="preserve"> </w:t>
                        </w:r>
                        <w:r>
                          <w:rPr>
                            <w:rFonts w:ascii="Courier New"/>
                            <w:spacing w:val="-10"/>
                            <w:sz w:val="18"/>
                          </w:rPr>
                          <w:t>{</w:t>
                        </w:r>
                      </w:p>
                      <w:p w14:paraId="1AE087DD" w14:textId="77777777" w:rsidR="003D76C2" w:rsidRDefault="00000000">
                        <w:pPr>
                          <w:spacing w:before="76" w:line="328" w:lineRule="auto"/>
                          <w:ind w:left="885" w:right="3062"/>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tvDao</w:t>
                        </w:r>
                        <w:proofErr w:type="spellEnd"/>
                        <w:r>
                          <w:rPr>
                            <w:rFonts w:ascii="Courier New"/>
                            <w:sz w:val="18"/>
                          </w:rPr>
                          <w:t>:</w:t>
                        </w:r>
                        <w:r>
                          <w:rPr>
                            <w:rFonts w:ascii="Courier New"/>
                            <w:spacing w:val="-10"/>
                            <w:sz w:val="18"/>
                          </w:rPr>
                          <w:t xml:space="preserve"> </w:t>
                        </w:r>
                        <w:proofErr w:type="spellStart"/>
                        <w:r>
                          <w:rPr>
                            <w:rFonts w:ascii="Courier New"/>
                            <w:sz w:val="18"/>
                          </w:rPr>
                          <w:t>TVDao</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tvDatabase.tvDao</w:t>
                        </w:r>
                        <w:proofErr w:type="spellEnd"/>
                        <w:r>
                          <w:rPr>
                            <w:rFonts w:ascii="Courier New"/>
                            <w:sz w:val="18"/>
                          </w:rPr>
                          <w:t xml:space="preserve">() var shows = </w:t>
                        </w:r>
                        <w:proofErr w:type="spellStart"/>
                        <w:r>
                          <w:rPr>
                            <w:rFonts w:ascii="Courier New"/>
                            <w:sz w:val="18"/>
                          </w:rPr>
                          <w:t>tvDao.getTVShows</w:t>
                        </w:r>
                        <w:proofErr w:type="spellEnd"/>
                        <w:r>
                          <w:rPr>
                            <w:rFonts w:ascii="Courier New"/>
                            <w:sz w:val="18"/>
                          </w:rPr>
                          <w:t>()</w:t>
                        </w:r>
                      </w:p>
                      <w:p w14:paraId="32C8E14C" w14:textId="77777777" w:rsidR="003D76C2" w:rsidRDefault="00000000">
                        <w:pPr>
                          <w:spacing w:before="2" w:line="328" w:lineRule="auto"/>
                          <w:ind w:left="1317" w:right="4642"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shows.isEmpty</w:t>
                        </w:r>
                        <w:proofErr w:type="spellEnd"/>
                        <w:r>
                          <w:rPr>
                            <w:rFonts w:ascii="Courier New"/>
                            <w:sz w:val="18"/>
                          </w:rPr>
                          <w:t>())</w:t>
                        </w:r>
                        <w:r>
                          <w:rPr>
                            <w:rFonts w:ascii="Courier New"/>
                            <w:spacing w:val="-19"/>
                            <w:sz w:val="18"/>
                          </w:rPr>
                          <w:t xml:space="preserve"> </w:t>
                        </w:r>
                        <w:r>
                          <w:rPr>
                            <w:rFonts w:ascii="Courier New"/>
                            <w:sz w:val="18"/>
                          </w:rPr>
                          <w:t>{ try {</w:t>
                        </w:r>
                      </w:p>
                      <w:p w14:paraId="5F77DEB0" w14:textId="77777777" w:rsidR="003D76C2" w:rsidRDefault="00000000">
                        <w:pPr>
                          <w:spacing w:before="1" w:line="328" w:lineRule="auto"/>
                          <w:ind w:left="1749" w:right="1274"/>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tvResponse</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tvService.getTVShows</w:t>
                        </w:r>
                        <w:proofErr w:type="spellEnd"/>
                        <w:r>
                          <w:rPr>
                            <w:rFonts w:ascii="Courier New"/>
                            <w:sz w:val="18"/>
                          </w:rPr>
                          <w:t>(</w:t>
                        </w:r>
                        <w:proofErr w:type="spellStart"/>
                        <w:r>
                          <w:rPr>
                            <w:rFonts w:ascii="Courier New"/>
                            <w:sz w:val="18"/>
                          </w:rPr>
                          <w:t>apiKey</w:t>
                        </w:r>
                        <w:proofErr w:type="spellEnd"/>
                        <w:r>
                          <w:rPr>
                            <w:rFonts w:ascii="Courier New"/>
                            <w:sz w:val="18"/>
                          </w:rPr>
                          <w:t xml:space="preserve">) shows = </w:t>
                        </w:r>
                        <w:proofErr w:type="spellStart"/>
                        <w:r>
                          <w:rPr>
                            <w:rFonts w:ascii="Courier New"/>
                            <w:sz w:val="18"/>
                          </w:rPr>
                          <w:t>tvResponse.results</w:t>
                        </w:r>
                        <w:proofErr w:type="spellEnd"/>
                        <w:r>
                          <w:rPr>
                            <w:rFonts w:ascii="Courier New"/>
                            <w:sz w:val="18"/>
                          </w:rPr>
                          <w:t xml:space="preserve"> </w:t>
                        </w:r>
                        <w:proofErr w:type="spellStart"/>
                        <w:r>
                          <w:rPr>
                            <w:rFonts w:ascii="Courier New"/>
                            <w:spacing w:val="-2"/>
                            <w:sz w:val="18"/>
                          </w:rPr>
                          <w:t>tvDao.addTVShows</w:t>
                        </w:r>
                        <w:proofErr w:type="spellEnd"/>
                        <w:r>
                          <w:rPr>
                            <w:rFonts w:ascii="Courier New"/>
                            <w:spacing w:val="-2"/>
                            <w:sz w:val="18"/>
                          </w:rPr>
                          <w:t>(shows)</w:t>
                        </w:r>
                      </w:p>
                      <w:p w14:paraId="14A6DF5E" w14:textId="77777777" w:rsidR="003D76C2" w:rsidRDefault="00000000">
                        <w:pPr>
                          <w:spacing w:before="2"/>
                          <w:ind w:left="1317"/>
                          <w:rPr>
                            <w:rFonts w:ascii="Courier New"/>
                            <w:sz w:val="18"/>
                          </w:rPr>
                        </w:pPr>
                        <w:r>
                          <w:rPr>
                            <w:rFonts w:ascii="Courier New"/>
                            <w:sz w:val="18"/>
                          </w:rPr>
                          <w:t>}</w:t>
                        </w:r>
                        <w:r>
                          <w:rPr>
                            <w:rFonts w:ascii="Courier New"/>
                            <w:spacing w:val="-7"/>
                            <w:sz w:val="18"/>
                          </w:rPr>
                          <w:t xml:space="preserve"> </w:t>
                        </w:r>
                        <w:r>
                          <w:rPr>
                            <w:rFonts w:ascii="Courier New"/>
                            <w:sz w:val="18"/>
                          </w:rPr>
                          <w:t>catch</w:t>
                        </w:r>
                        <w:r>
                          <w:rPr>
                            <w:rFonts w:ascii="Courier New"/>
                            <w:spacing w:val="-7"/>
                            <w:sz w:val="18"/>
                          </w:rPr>
                          <w:t xml:space="preserve"> </w:t>
                        </w:r>
                        <w:r>
                          <w:rPr>
                            <w:rFonts w:ascii="Courier New"/>
                            <w:sz w:val="18"/>
                          </w:rPr>
                          <w:t>(exception:</w:t>
                        </w:r>
                        <w:r>
                          <w:rPr>
                            <w:rFonts w:ascii="Courier New"/>
                            <w:spacing w:val="-7"/>
                            <w:sz w:val="18"/>
                          </w:rPr>
                          <w:t xml:space="preserve"> </w:t>
                        </w:r>
                        <w:r>
                          <w:rPr>
                            <w:rFonts w:ascii="Courier New"/>
                            <w:sz w:val="18"/>
                          </w:rPr>
                          <w:t>Exception)</w:t>
                        </w:r>
                        <w:r>
                          <w:rPr>
                            <w:rFonts w:ascii="Courier New"/>
                            <w:spacing w:val="-6"/>
                            <w:sz w:val="18"/>
                          </w:rPr>
                          <w:t xml:space="preserve"> </w:t>
                        </w:r>
                        <w:r>
                          <w:rPr>
                            <w:rFonts w:ascii="Courier New"/>
                            <w:spacing w:val="-10"/>
                            <w:sz w:val="18"/>
                          </w:rPr>
                          <w:t>{</w:t>
                        </w:r>
                      </w:p>
                      <w:p w14:paraId="60D3D7A3" w14:textId="77777777" w:rsidR="003D76C2" w:rsidRDefault="00000000">
                        <w:pPr>
                          <w:spacing w:before="76" w:line="202" w:lineRule="exact"/>
                          <w:ind w:left="1641"/>
                          <w:rPr>
                            <w:rFonts w:ascii="Courier New"/>
                            <w:sz w:val="18"/>
                          </w:rPr>
                        </w:pPr>
                        <w:proofErr w:type="spellStart"/>
                        <w:r>
                          <w:rPr>
                            <w:rFonts w:ascii="Courier New"/>
                            <w:sz w:val="18"/>
                          </w:rPr>
                          <w:t>errorLiveData.postValue</w:t>
                        </w:r>
                        <w:proofErr w:type="spellEnd"/>
                        <w:r>
                          <w:rPr>
                            <w:rFonts w:ascii="Courier New"/>
                            <w:sz w:val="18"/>
                          </w:rPr>
                          <w:t>("An</w:t>
                        </w:r>
                        <w:r>
                          <w:rPr>
                            <w:rFonts w:ascii="Courier New"/>
                            <w:spacing w:val="-16"/>
                            <w:sz w:val="18"/>
                          </w:rPr>
                          <w:t xml:space="preserve"> </w:t>
                        </w:r>
                        <w:r>
                          <w:rPr>
                            <w:rFonts w:ascii="Courier New"/>
                            <w:sz w:val="18"/>
                          </w:rPr>
                          <w:t>error</w:t>
                        </w:r>
                        <w:r>
                          <w:rPr>
                            <w:rFonts w:ascii="Courier New"/>
                            <w:spacing w:val="-16"/>
                            <w:sz w:val="18"/>
                          </w:rPr>
                          <w:t xml:space="preserve"> </w:t>
                        </w:r>
                        <w:r>
                          <w:rPr>
                            <w:rFonts w:ascii="Courier New"/>
                            <w:spacing w:val="-2"/>
                            <w:sz w:val="18"/>
                          </w:rPr>
                          <w:t>occurred:</w:t>
                        </w:r>
                      </w:p>
                      <w:p w14:paraId="3A0474C9" w14:textId="77777777" w:rsidR="003D76C2" w:rsidRDefault="00000000">
                        <w:pPr>
                          <w:spacing w:line="202" w:lineRule="exact"/>
                          <w:ind w:left="1857"/>
                          <w:rPr>
                            <w:rFonts w:ascii="Courier New"/>
                            <w:sz w:val="18"/>
                          </w:rPr>
                        </w:pPr>
                        <w:r>
                          <w:rPr>
                            <w:rFonts w:ascii="Courier New"/>
                            <w:spacing w:val="-2"/>
                            <w:sz w:val="18"/>
                          </w:rPr>
                          <w:t>${</w:t>
                        </w:r>
                        <w:proofErr w:type="spellStart"/>
                        <w:r>
                          <w:rPr>
                            <w:rFonts w:ascii="Courier New"/>
                            <w:spacing w:val="-2"/>
                            <w:sz w:val="18"/>
                          </w:rPr>
                          <w:t>exception.message</w:t>
                        </w:r>
                        <w:proofErr w:type="spellEnd"/>
                        <w:r>
                          <w:rPr>
                            <w:rFonts w:ascii="Courier New"/>
                            <w:spacing w:val="-2"/>
                            <w:sz w:val="18"/>
                          </w:rPr>
                          <w:t>}")</w:t>
                        </w:r>
                      </w:p>
                      <w:p w14:paraId="5801246D" w14:textId="77777777" w:rsidR="003D76C2" w:rsidRDefault="00000000">
                        <w:pPr>
                          <w:spacing w:before="16"/>
                          <w:ind w:left="1317"/>
                          <w:rPr>
                            <w:rFonts w:ascii="Courier New"/>
                            <w:sz w:val="18"/>
                          </w:rPr>
                        </w:pPr>
                        <w:r>
                          <w:rPr>
                            <w:rFonts w:ascii="Courier New"/>
                            <w:sz w:val="18"/>
                          </w:rPr>
                          <w:t>}</w:t>
                        </w:r>
                      </w:p>
                      <w:p w14:paraId="3EDF4888" w14:textId="77777777" w:rsidR="003D76C2" w:rsidRDefault="00000000">
                        <w:pPr>
                          <w:spacing w:before="76"/>
                          <w:ind w:left="885"/>
                          <w:rPr>
                            <w:rFonts w:ascii="Courier New"/>
                            <w:sz w:val="18"/>
                          </w:rPr>
                        </w:pPr>
                        <w:r>
                          <w:rPr>
                            <w:rFonts w:ascii="Courier New"/>
                            <w:sz w:val="18"/>
                          </w:rPr>
                          <w:t>}</w:t>
                        </w:r>
                      </w:p>
                      <w:p w14:paraId="16EE6891" w14:textId="77777777" w:rsidR="003D76C2" w:rsidRDefault="003D76C2">
                        <w:pPr>
                          <w:rPr>
                            <w:rFonts w:ascii="Courier New"/>
                            <w:sz w:val="20"/>
                          </w:rPr>
                        </w:pPr>
                      </w:p>
                      <w:p w14:paraId="532E5060" w14:textId="77777777" w:rsidR="003D76C2" w:rsidRDefault="00000000">
                        <w:pPr>
                          <w:spacing w:before="130"/>
                          <w:ind w:left="885"/>
                          <w:rPr>
                            <w:rFonts w:ascii="Courier New"/>
                            <w:sz w:val="18"/>
                          </w:rPr>
                        </w:pPr>
                        <w:proofErr w:type="spellStart"/>
                        <w:r>
                          <w:rPr>
                            <w:rFonts w:ascii="Courier New"/>
                            <w:spacing w:val="-2"/>
                            <w:sz w:val="18"/>
                          </w:rPr>
                          <w:t>tvShowsLiveData.postValue</w:t>
                        </w:r>
                        <w:proofErr w:type="spellEnd"/>
                        <w:r>
                          <w:rPr>
                            <w:rFonts w:ascii="Courier New"/>
                            <w:spacing w:val="-2"/>
                            <w:sz w:val="18"/>
                          </w:rPr>
                          <w:t>(shows)</w:t>
                        </w:r>
                      </w:p>
                      <w:p w14:paraId="32CE5A9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F8830B0" w14:textId="77777777" w:rsidR="003D76C2" w:rsidRDefault="003D76C2">
      <w:pPr>
        <w:rPr>
          <w:sz w:val="9"/>
        </w:rPr>
        <w:sectPr w:rsidR="003D76C2">
          <w:pgSz w:w="10800" w:h="13320"/>
          <w:pgMar w:top="1120" w:right="920" w:bottom="280" w:left="940" w:header="695" w:footer="0" w:gutter="0"/>
          <w:cols w:space="720"/>
        </w:sectPr>
      </w:pPr>
    </w:p>
    <w:p w14:paraId="76C08C54" w14:textId="77777777" w:rsidR="003D76C2" w:rsidRDefault="003D76C2">
      <w:pPr>
        <w:pStyle w:val="BodyText"/>
        <w:spacing w:before="12"/>
        <w:rPr>
          <w:sz w:val="7"/>
        </w:rPr>
      </w:pPr>
    </w:p>
    <w:p w14:paraId="53D45BCA" w14:textId="77777777" w:rsidR="003D76C2" w:rsidRDefault="00000000">
      <w:pPr>
        <w:pStyle w:val="ListParagraph"/>
        <w:numPr>
          <w:ilvl w:val="0"/>
          <w:numId w:val="1"/>
        </w:numPr>
        <w:tabs>
          <w:tab w:val="left" w:pos="1274"/>
        </w:tabs>
        <w:spacing w:before="101" w:line="247" w:lineRule="auto"/>
        <w:ind w:left="1274" w:right="247"/>
        <w:jc w:val="left"/>
        <w:rPr>
          <w:sz w:val="20"/>
        </w:rPr>
      </w:pPr>
      <w:r>
        <w:rPr>
          <w:sz w:val="20"/>
        </w:rPr>
        <w:t>Run</w:t>
      </w:r>
      <w:r>
        <w:rPr>
          <w:spacing w:val="-3"/>
          <w:sz w:val="20"/>
        </w:rPr>
        <w:t xml:space="preserve"> </w:t>
      </w:r>
      <w:r>
        <w:rPr>
          <w:sz w:val="20"/>
        </w:rPr>
        <w:t>your</w:t>
      </w:r>
      <w:r>
        <w:rPr>
          <w:spacing w:val="-3"/>
          <w:sz w:val="20"/>
        </w:rPr>
        <w:t xml:space="preserve"> </w:t>
      </w:r>
      <w:r>
        <w:rPr>
          <w:sz w:val="20"/>
        </w:rPr>
        <w:t>application.</w:t>
      </w:r>
      <w:r>
        <w:rPr>
          <w:spacing w:val="-3"/>
          <w:sz w:val="20"/>
        </w:rPr>
        <w:t xml:space="preserve"> </w:t>
      </w:r>
      <w:r>
        <w:rPr>
          <w:sz w:val="20"/>
        </w:rPr>
        <w:t>It</w:t>
      </w:r>
      <w:r>
        <w:rPr>
          <w:spacing w:val="-3"/>
          <w:sz w:val="20"/>
        </w:rPr>
        <w:t xml:space="preserve"> </w:t>
      </w:r>
      <w:r>
        <w:rPr>
          <w:sz w:val="20"/>
        </w:rPr>
        <w:t>will</w:t>
      </w:r>
      <w:r>
        <w:rPr>
          <w:spacing w:val="-3"/>
          <w:sz w:val="20"/>
        </w:rPr>
        <w:t xml:space="preserve"> </w:t>
      </w:r>
      <w:r>
        <w:rPr>
          <w:sz w:val="20"/>
        </w:rPr>
        <w:t>display</w:t>
      </w:r>
      <w:r>
        <w:rPr>
          <w:spacing w:val="-3"/>
          <w:sz w:val="20"/>
        </w:rPr>
        <w:t xml:space="preserve"> </w:t>
      </w:r>
      <w:r>
        <w:rPr>
          <w:sz w:val="20"/>
        </w:rPr>
        <w:t>a</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z w:val="20"/>
        </w:rPr>
        <w:t>TV</w:t>
      </w:r>
      <w:r>
        <w:rPr>
          <w:spacing w:val="-3"/>
          <w:sz w:val="20"/>
        </w:rPr>
        <w:t xml:space="preserve"> </w:t>
      </w:r>
      <w:r>
        <w:rPr>
          <w:sz w:val="20"/>
        </w:rPr>
        <w:t>shows.</w:t>
      </w:r>
      <w:r>
        <w:rPr>
          <w:spacing w:val="-3"/>
          <w:sz w:val="20"/>
        </w:rPr>
        <w:t xml:space="preserve"> </w:t>
      </w:r>
      <w:r>
        <w:rPr>
          <w:sz w:val="20"/>
        </w:rPr>
        <w:t>If</w:t>
      </w:r>
      <w:r>
        <w:rPr>
          <w:spacing w:val="-3"/>
          <w:sz w:val="20"/>
        </w:rPr>
        <w:t xml:space="preserve"> </w:t>
      </w:r>
      <w:r>
        <w:rPr>
          <w:sz w:val="20"/>
        </w:rPr>
        <w:t>you</w:t>
      </w:r>
      <w:r>
        <w:rPr>
          <w:spacing w:val="-3"/>
          <w:sz w:val="20"/>
        </w:rPr>
        <w:t xml:space="preserve"> </w:t>
      </w:r>
      <w:r>
        <w:rPr>
          <w:sz w:val="20"/>
        </w:rPr>
        <w:t>turn</w:t>
      </w:r>
      <w:r>
        <w:rPr>
          <w:spacing w:val="-3"/>
          <w:sz w:val="20"/>
        </w:rPr>
        <w:t xml:space="preserve"> </w:t>
      </w:r>
      <w:r>
        <w:rPr>
          <w:sz w:val="20"/>
        </w:rPr>
        <w:t>off</w:t>
      </w:r>
      <w:r>
        <w:rPr>
          <w:spacing w:val="-3"/>
          <w:sz w:val="20"/>
        </w:rPr>
        <w:t xml:space="preserve"> </w:t>
      </w:r>
      <w:r>
        <w:rPr>
          <w:sz w:val="20"/>
        </w:rPr>
        <w:t>mobile</w:t>
      </w:r>
      <w:r>
        <w:rPr>
          <w:spacing w:val="-3"/>
          <w:sz w:val="20"/>
        </w:rPr>
        <w:t xml:space="preserve"> </w:t>
      </w:r>
      <w:r>
        <w:rPr>
          <w:sz w:val="20"/>
        </w:rPr>
        <w:t>data or disconnect from the wireless network, you will still see the list because it is now cached in the database:</w:t>
      </w:r>
    </w:p>
    <w:p w14:paraId="14D2362B" w14:textId="77777777" w:rsidR="003D76C2" w:rsidRDefault="00000000">
      <w:pPr>
        <w:pStyle w:val="BodyText"/>
        <w:spacing w:before="8"/>
        <w:rPr>
          <w:sz w:val="13"/>
        </w:rPr>
      </w:pPr>
      <w:r>
        <w:rPr>
          <w:noProof/>
        </w:rPr>
        <w:drawing>
          <wp:anchor distT="0" distB="0" distL="0" distR="0" simplePos="0" relativeHeight="383" behindDoc="0" locked="0" layoutInCell="1" allowOverlap="1" wp14:anchorId="6236917A" wp14:editId="6277D620">
            <wp:simplePos x="0" y="0"/>
            <wp:positionH relativeFrom="page">
              <wp:posOffset>2217360</wp:posOffset>
            </wp:positionH>
            <wp:positionV relativeFrom="paragraph">
              <wp:posOffset>132883</wp:posOffset>
            </wp:positionV>
            <wp:extent cx="2857499" cy="5715000"/>
            <wp:effectExtent l="0" t="0" r="0" b="0"/>
            <wp:wrapTopAndBottom/>
            <wp:docPr id="47" name="image21.jpeg" descr="Figure 14.8: The main screen of the TV Guide app with the list of TV shows on off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jpeg"/>
                    <pic:cNvPicPr/>
                  </pic:nvPicPr>
                  <pic:blipFill>
                    <a:blip r:embed="rId163" cstate="print"/>
                    <a:stretch>
                      <a:fillRect/>
                    </a:stretch>
                  </pic:blipFill>
                  <pic:spPr>
                    <a:xfrm>
                      <a:off x="0" y="0"/>
                      <a:ext cx="2857499" cy="5715000"/>
                    </a:xfrm>
                    <a:prstGeom prst="rect">
                      <a:avLst/>
                    </a:prstGeom>
                  </pic:spPr>
                </pic:pic>
              </a:graphicData>
            </a:graphic>
          </wp:anchor>
        </w:drawing>
      </w:r>
    </w:p>
    <w:p w14:paraId="5F74C4AB" w14:textId="77777777" w:rsidR="003D76C2" w:rsidRDefault="00000000">
      <w:pPr>
        <w:spacing w:before="190"/>
        <w:ind w:left="1265"/>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14.8:</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main</w:t>
      </w:r>
      <w:r>
        <w:rPr>
          <w:rFonts w:ascii="Open Sans SemiBold"/>
          <w:b/>
          <w:spacing w:val="-1"/>
          <w:sz w:val="18"/>
        </w:rPr>
        <w:t xml:space="preserve"> </w:t>
      </w:r>
      <w:r>
        <w:rPr>
          <w:rFonts w:ascii="Open Sans SemiBold"/>
          <w:b/>
          <w:sz w:val="18"/>
        </w:rPr>
        <w:t>screen</w:t>
      </w:r>
      <w:r>
        <w:rPr>
          <w:rFonts w:ascii="Open Sans SemiBold"/>
          <w:b/>
          <w:spacing w:val="-1"/>
          <w:sz w:val="18"/>
        </w:rPr>
        <w:t xml:space="preserve"> </w:t>
      </w:r>
      <w:r>
        <w:rPr>
          <w:rFonts w:ascii="Open Sans SemiBold"/>
          <w:b/>
          <w:sz w:val="18"/>
        </w:rPr>
        <w:t>of</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TV</w:t>
      </w:r>
      <w:r>
        <w:rPr>
          <w:rFonts w:ascii="Open Sans SemiBold"/>
          <w:b/>
          <w:spacing w:val="-1"/>
          <w:sz w:val="18"/>
        </w:rPr>
        <w:t xml:space="preserve"> </w:t>
      </w:r>
      <w:r>
        <w:rPr>
          <w:rFonts w:ascii="Open Sans SemiBold"/>
          <w:b/>
          <w:sz w:val="18"/>
        </w:rPr>
        <w:t>Guide</w:t>
      </w:r>
      <w:r>
        <w:rPr>
          <w:rFonts w:ascii="Open Sans SemiBold"/>
          <w:b/>
          <w:spacing w:val="-1"/>
          <w:sz w:val="18"/>
        </w:rPr>
        <w:t xml:space="preserve"> </w:t>
      </w:r>
      <w:r>
        <w:rPr>
          <w:rFonts w:ascii="Open Sans SemiBold"/>
          <w:b/>
          <w:sz w:val="18"/>
        </w:rPr>
        <w:t>app</w:t>
      </w:r>
      <w:r>
        <w:rPr>
          <w:rFonts w:ascii="Open Sans SemiBold"/>
          <w:b/>
          <w:spacing w:val="-1"/>
          <w:sz w:val="18"/>
        </w:rPr>
        <w:t xml:space="preserve"> </w:t>
      </w:r>
      <w:r>
        <w:rPr>
          <w:rFonts w:ascii="Open Sans SemiBold"/>
          <w:b/>
          <w:sz w:val="18"/>
        </w:rPr>
        <w:t>with</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list</w:t>
      </w:r>
      <w:r>
        <w:rPr>
          <w:rFonts w:ascii="Open Sans SemiBold"/>
          <w:b/>
          <w:spacing w:val="-1"/>
          <w:sz w:val="18"/>
        </w:rPr>
        <w:t xml:space="preserve"> </w:t>
      </w:r>
      <w:r>
        <w:rPr>
          <w:rFonts w:ascii="Open Sans SemiBold"/>
          <w:b/>
          <w:sz w:val="18"/>
        </w:rPr>
        <w:t>of</w:t>
      </w:r>
      <w:r>
        <w:rPr>
          <w:rFonts w:ascii="Open Sans SemiBold"/>
          <w:b/>
          <w:spacing w:val="-1"/>
          <w:sz w:val="18"/>
        </w:rPr>
        <w:t xml:space="preserve"> </w:t>
      </w:r>
      <w:r>
        <w:rPr>
          <w:rFonts w:ascii="Open Sans SemiBold"/>
          <w:b/>
          <w:sz w:val="18"/>
        </w:rPr>
        <w:t>TV</w:t>
      </w:r>
      <w:r>
        <w:rPr>
          <w:rFonts w:ascii="Open Sans SemiBold"/>
          <w:b/>
          <w:spacing w:val="-1"/>
          <w:sz w:val="18"/>
        </w:rPr>
        <w:t xml:space="preserve"> </w:t>
      </w:r>
      <w:r>
        <w:rPr>
          <w:rFonts w:ascii="Open Sans SemiBold"/>
          <w:b/>
          <w:sz w:val="18"/>
        </w:rPr>
        <w:t>shows</w:t>
      </w:r>
      <w:r>
        <w:rPr>
          <w:rFonts w:ascii="Open Sans SemiBold"/>
          <w:b/>
          <w:spacing w:val="-1"/>
          <w:sz w:val="18"/>
        </w:rPr>
        <w:t xml:space="preserve"> </w:t>
      </w:r>
      <w:r>
        <w:rPr>
          <w:rFonts w:ascii="Open Sans SemiBold"/>
          <w:b/>
          <w:sz w:val="18"/>
        </w:rPr>
        <w:t>on</w:t>
      </w:r>
      <w:r>
        <w:rPr>
          <w:rFonts w:ascii="Open Sans SemiBold"/>
          <w:b/>
          <w:spacing w:val="-1"/>
          <w:sz w:val="18"/>
        </w:rPr>
        <w:t xml:space="preserve"> </w:t>
      </w:r>
      <w:r>
        <w:rPr>
          <w:rFonts w:ascii="Open Sans SemiBold"/>
          <w:b/>
          <w:spacing w:val="-2"/>
          <w:sz w:val="18"/>
        </w:rPr>
        <w:t>offer</w:t>
      </w:r>
    </w:p>
    <w:p w14:paraId="1DA9C50A" w14:textId="77777777" w:rsidR="003D76C2" w:rsidRDefault="003D76C2">
      <w:pPr>
        <w:rPr>
          <w:rFonts w:ascii="Open Sans SemiBold"/>
          <w:sz w:val="18"/>
        </w:rPr>
        <w:sectPr w:rsidR="003D76C2">
          <w:pgSz w:w="10800" w:h="13320"/>
          <w:pgMar w:top="1120" w:right="920" w:bottom="280" w:left="940" w:header="695" w:footer="0" w:gutter="0"/>
          <w:cols w:space="720"/>
        </w:sectPr>
      </w:pPr>
    </w:p>
    <w:p w14:paraId="14F8E036" w14:textId="77777777" w:rsidR="003D76C2" w:rsidRDefault="003D76C2">
      <w:pPr>
        <w:pStyle w:val="BodyText"/>
        <w:spacing w:before="12"/>
        <w:rPr>
          <w:rFonts w:ascii="Open Sans SemiBold"/>
          <w:b/>
          <w:sz w:val="7"/>
        </w:rPr>
      </w:pPr>
    </w:p>
    <w:p w14:paraId="2ABE2759" w14:textId="77777777" w:rsidR="003D76C2" w:rsidRDefault="00000000">
      <w:pPr>
        <w:pStyle w:val="ListParagraph"/>
        <w:numPr>
          <w:ilvl w:val="0"/>
          <w:numId w:val="1"/>
        </w:numPr>
        <w:tabs>
          <w:tab w:val="left" w:pos="554"/>
        </w:tabs>
        <w:spacing w:before="101"/>
        <w:jc w:val="left"/>
        <w:rPr>
          <w:sz w:val="20"/>
        </w:rPr>
      </w:pPr>
      <w:r>
        <w:rPr>
          <w:sz w:val="20"/>
        </w:rPr>
        <w:t>When</w:t>
      </w:r>
      <w:r>
        <w:rPr>
          <w:spacing w:val="-2"/>
          <w:sz w:val="20"/>
        </w:rPr>
        <w:t xml:space="preserve"> </w:t>
      </w:r>
      <w:r>
        <w:rPr>
          <w:sz w:val="20"/>
        </w:rPr>
        <w:t>you</w:t>
      </w:r>
      <w:r>
        <w:rPr>
          <w:spacing w:val="-1"/>
          <w:sz w:val="20"/>
        </w:rPr>
        <w:t xml:space="preserve"> </w:t>
      </w:r>
      <w:r>
        <w:rPr>
          <w:sz w:val="20"/>
        </w:rPr>
        <w:t>click</w:t>
      </w:r>
      <w:r>
        <w:rPr>
          <w:spacing w:val="-2"/>
          <w:sz w:val="20"/>
        </w:rPr>
        <w:t xml:space="preserve"> </w:t>
      </w:r>
      <w:r>
        <w:rPr>
          <w:sz w:val="20"/>
        </w:rPr>
        <w:t>on</w:t>
      </w:r>
      <w:r>
        <w:rPr>
          <w:spacing w:val="-1"/>
          <w:sz w:val="20"/>
        </w:rPr>
        <w:t xml:space="preserve"> </w:t>
      </w:r>
      <w:r>
        <w:rPr>
          <w:sz w:val="20"/>
        </w:rPr>
        <w:t>a</w:t>
      </w:r>
      <w:r>
        <w:rPr>
          <w:spacing w:val="-2"/>
          <w:sz w:val="20"/>
        </w:rPr>
        <w:t xml:space="preserve"> </w:t>
      </w:r>
      <w:r>
        <w:rPr>
          <w:sz w:val="20"/>
        </w:rPr>
        <w:t>TV</w:t>
      </w:r>
      <w:r>
        <w:rPr>
          <w:spacing w:val="-2"/>
          <w:sz w:val="20"/>
        </w:rPr>
        <w:t xml:space="preserve"> </w:t>
      </w:r>
      <w:r>
        <w:rPr>
          <w:sz w:val="20"/>
        </w:rPr>
        <w:t>show,</w:t>
      </w:r>
      <w:r>
        <w:rPr>
          <w:spacing w:val="-2"/>
          <w:sz w:val="20"/>
        </w:rPr>
        <w:t xml:space="preserve"> </w:t>
      </w:r>
      <w:r>
        <w:rPr>
          <w:sz w:val="20"/>
        </w:rPr>
        <w:t>the</w:t>
      </w:r>
      <w:r>
        <w:rPr>
          <w:spacing w:val="-1"/>
          <w:sz w:val="20"/>
        </w:rPr>
        <w:t xml:space="preserve"> </w:t>
      </w:r>
      <w:r>
        <w:rPr>
          <w:sz w:val="20"/>
        </w:rPr>
        <w:t>details</w:t>
      </w:r>
      <w:r>
        <w:rPr>
          <w:spacing w:val="-1"/>
          <w:sz w:val="20"/>
        </w:rPr>
        <w:t xml:space="preserve"> </w:t>
      </w:r>
      <w:r>
        <w:rPr>
          <w:sz w:val="20"/>
        </w:rPr>
        <w:t>screen</w:t>
      </w:r>
      <w:r>
        <w:rPr>
          <w:spacing w:val="-2"/>
          <w:sz w:val="20"/>
        </w:rPr>
        <w:t xml:space="preserve"> </w:t>
      </w:r>
      <w:r>
        <w:rPr>
          <w:sz w:val="20"/>
        </w:rPr>
        <w:t>will</w:t>
      </w:r>
      <w:r>
        <w:rPr>
          <w:spacing w:val="-1"/>
          <w:sz w:val="20"/>
        </w:rPr>
        <w:t xml:space="preserve"> </w:t>
      </w:r>
      <w:r>
        <w:rPr>
          <w:sz w:val="20"/>
        </w:rPr>
        <w:t>be</w:t>
      </w:r>
      <w:r>
        <w:rPr>
          <w:spacing w:val="-1"/>
          <w:sz w:val="20"/>
        </w:rPr>
        <w:t xml:space="preserve"> </w:t>
      </w:r>
      <w:r>
        <w:rPr>
          <w:spacing w:val="-2"/>
          <w:sz w:val="20"/>
        </w:rPr>
        <w:t>displayed:</w:t>
      </w:r>
    </w:p>
    <w:p w14:paraId="5BF84FDB" w14:textId="77777777" w:rsidR="003D76C2" w:rsidRDefault="00000000">
      <w:pPr>
        <w:pStyle w:val="BodyText"/>
        <w:spacing w:before="3"/>
        <w:rPr>
          <w:sz w:val="14"/>
        </w:rPr>
      </w:pPr>
      <w:r>
        <w:rPr>
          <w:noProof/>
        </w:rPr>
        <w:drawing>
          <wp:anchor distT="0" distB="0" distL="0" distR="0" simplePos="0" relativeHeight="384" behindDoc="0" locked="0" layoutInCell="1" allowOverlap="1" wp14:anchorId="2A5E7D8A" wp14:editId="0602F0E7">
            <wp:simplePos x="0" y="0"/>
            <wp:positionH relativeFrom="page">
              <wp:posOffset>1730696</wp:posOffset>
            </wp:positionH>
            <wp:positionV relativeFrom="paragraph">
              <wp:posOffset>138750</wp:posOffset>
            </wp:positionV>
            <wp:extent cx="2976562" cy="5953125"/>
            <wp:effectExtent l="0" t="0" r="0" b="0"/>
            <wp:wrapTopAndBottom/>
            <wp:docPr id="49" name="image22.jpeg" descr="Figure 14.9: The details screen showing more information about the chosen TV sh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2.jpeg"/>
                    <pic:cNvPicPr/>
                  </pic:nvPicPr>
                  <pic:blipFill>
                    <a:blip r:embed="rId164" cstate="print"/>
                    <a:stretch>
                      <a:fillRect/>
                    </a:stretch>
                  </pic:blipFill>
                  <pic:spPr>
                    <a:xfrm>
                      <a:off x="0" y="0"/>
                      <a:ext cx="2976562" cy="5953125"/>
                    </a:xfrm>
                    <a:prstGeom prst="rect">
                      <a:avLst/>
                    </a:prstGeom>
                  </pic:spPr>
                </pic:pic>
              </a:graphicData>
            </a:graphic>
          </wp:anchor>
        </w:drawing>
      </w:r>
    </w:p>
    <w:p w14:paraId="601C6C2F" w14:textId="77777777" w:rsidR="003D76C2" w:rsidRDefault="00000000">
      <w:pPr>
        <w:spacing w:before="95"/>
        <w:ind w:left="448"/>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14.9:</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details</w:t>
      </w:r>
      <w:r>
        <w:rPr>
          <w:rFonts w:ascii="Open Sans SemiBold"/>
          <w:b/>
          <w:spacing w:val="-2"/>
          <w:sz w:val="18"/>
        </w:rPr>
        <w:t xml:space="preserve"> </w:t>
      </w:r>
      <w:r>
        <w:rPr>
          <w:rFonts w:ascii="Open Sans SemiBold"/>
          <w:b/>
          <w:sz w:val="18"/>
        </w:rPr>
        <w:t>screen</w:t>
      </w:r>
      <w:r>
        <w:rPr>
          <w:rFonts w:ascii="Open Sans SemiBold"/>
          <w:b/>
          <w:spacing w:val="-2"/>
          <w:sz w:val="18"/>
        </w:rPr>
        <w:t xml:space="preserve"> </w:t>
      </w:r>
      <w:r>
        <w:rPr>
          <w:rFonts w:ascii="Open Sans SemiBold"/>
          <w:b/>
          <w:sz w:val="18"/>
        </w:rPr>
        <w:t>showing</w:t>
      </w:r>
      <w:r>
        <w:rPr>
          <w:rFonts w:ascii="Open Sans SemiBold"/>
          <w:b/>
          <w:spacing w:val="-2"/>
          <w:sz w:val="18"/>
        </w:rPr>
        <w:t xml:space="preserve"> </w:t>
      </w:r>
      <w:r>
        <w:rPr>
          <w:rFonts w:ascii="Open Sans SemiBold"/>
          <w:b/>
          <w:sz w:val="18"/>
        </w:rPr>
        <w:t>more</w:t>
      </w:r>
      <w:r>
        <w:rPr>
          <w:rFonts w:ascii="Open Sans SemiBold"/>
          <w:b/>
          <w:spacing w:val="-2"/>
          <w:sz w:val="18"/>
        </w:rPr>
        <w:t xml:space="preserve"> </w:t>
      </w:r>
      <w:r>
        <w:rPr>
          <w:rFonts w:ascii="Open Sans SemiBold"/>
          <w:b/>
          <w:sz w:val="18"/>
        </w:rPr>
        <w:t>information</w:t>
      </w:r>
      <w:r>
        <w:rPr>
          <w:rFonts w:ascii="Open Sans SemiBold"/>
          <w:b/>
          <w:spacing w:val="-2"/>
          <w:sz w:val="18"/>
        </w:rPr>
        <w:t xml:space="preserve"> </w:t>
      </w:r>
      <w:r>
        <w:rPr>
          <w:rFonts w:ascii="Open Sans SemiBold"/>
          <w:b/>
          <w:sz w:val="18"/>
        </w:rPr>
        <w:t>about</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chosen</w:t>
      </w:r>
      <w:r>
        <w:rPr>
          <w:rFonts w:ascii="Open Sans SemiBold"/>
          <w:b/>
          <w:spacing w:val="-2"/>
          <w:sz w:val="18"/>
        </w:rPr>
        <w:t xml:space="preserve"> </w:t>
      </w:r>
      <w:r>
        <w:rPr>
          <w:rFonts w:ascii="Open Sans SemiBold"/>
          <w:b/>
          <w:sz w:val="18"/>
        </w:rPr>
        <w:t>TV</w:t>
      </w:r>
      <w:r>
        <w:rPr>
          <w:rFonts w:ascii="Open Sans SemiBold"/>
          <w:b/>
          <w:spacing w:val="-2"/>
          <w:sz w:val="18"/>
        </w:rPr>
        <w:t xml:space="preserve"> </w:t>
      </w:r>
      <w:r>
        <w:rPr>
          <w:rFonts w:ascii="Open Sans SemiBold"/>
          <w:b/>
          <w:spacing w:val="-4"/>
          <w:sz w:val="18"/>
        </w:rPr>
        <w:t>show</w:t>
      </w:r>
    </w:p>
    <w:p w14:paraId="3D6F28EE" w14:textId="77777777" w:rsidR="003D76C2" w:rsidRDefault="00000000">
      <w:pPr>
        <w:pStyle w:val="BodyText"/>
        <w:spacing w:before="154" w:line="242" w:lineRule="auto"/>
        <w:ind w:left="554" w:right="1001"/>
      </w:pPr>
      <w:r>
        <w:t>You have cached the list of TV shows in the local database. In the next steps, you</w:t>
      </w:r>
      <w:r>
        <w:rPr>
          <w:spacing w:val="-6"/>
        </w:rPr>
        <w:t xml:space="preserve"> </w:t>
      </w:r>
      <w:r>
        <w:t>will</w:t>
      </w:r>
      <w:r>
        <w:rPr>
          <w:spacing w:val="-3"/>
        </w:rPr>
        <w:t xml:space="preserve"> </w:t>
      </w:r>
      <w:r>
        <w:t>be</w:t>
      </w:r>
      <w:r>
        <w:rPr>
          <w:spacing w:val="-3"/>
        </w:rPr>
        <w:t xml:space="preserve"> </w:t>
      </w:r>
      <w:r>
        <w:t>adding</w:t>
      </w:r>
      <w:r>
        <w:rPr>
          <w:spacing w:val="-4"/>
        </w:rPr>
        <w:t xml:space="preserve"> </w:t>
      </w:r>
      <w:proofErr w:type="spellStart"/>
      <w:r>
        <w:rPr>
          <w:rFonts w:ascii="Courier New"/>
          <w:b/>
          <w:sz w:val="22"/>
        </w:rPr>
        <w:t>WorkManager</w:t>
      </w:r>
      <w:proofErr w:type="spellEnd"/>
      <w:r>
        <w:rPr>
          <w:rFonts w:ascii="Courier New"/>
          <w:b/>
          <w:spacing w:val="-80"/>
          <w:sz w:val="22"/>
        </w:rPr>
        <w:t xml:space="preserve"> </w:t>
      </w:r>
      <w:r>
        <w:t>to</w:t>
      </w:r>
      <w:r>
        <w:rPr>
          <w:spacing w:val="-3"/>
        </w:rPr>
        <w:t xml:space="preserve"> </w:t>
      </w:r>
      <w:r>
        <w:t>schedule</w:t>
      </w:r>
      <w:r>
        <w:rPr>
          <w:spacing w:val="-3"/>
        </w:rPr>
        <w:t xml:space="preserve"> </w:t>
      </w:r>
      <w:r>
        <w:t>a</w:t>
      </w:r>
      <w:r>
        <w:rPr>
          <w:spacing w:val="-4"/>
        </w:rPr>
        <w:t xml:space="preserve"> </w:t>
      </w:r>
      <w:r>
        <w:t>task</w:t>
      </w:r>
      <w:r>
        <w:rPr>
          <w:spacing w:val="-3"/>
        </w:rPr>
        <w:t xml:space="preserve"> </w:t>
      </w:r>
      <w:r>
        <w:t>for</w:t>
      </w:r>
      <w:r>
        <w:rPr>
          <w:spacing w:val="-3"/>
        </w:rPr>
        <w:t xml:space="preserve"> </w:t>
      </w:r>
      <w:r>
        <w:t>fetching</w:t>
      </w:r>
      <w:r>
        <w:rPr>
          <w:spacing w:val="-3"/>
        </w:rPr>
        <w:t xml:space="preserve"> </w:t>
      </w:r>
      <w:r>
        <w:t>data</w:t>
      </w:r>
      <w:r>
        <w:rPr>
          <w:spacing w:val="-3"/>
        </w:rPr>
        <w:t xml:space="preserve"> </w:t>
      </w:r>
      <w:r>
        <w:t>from</w:t>
      </w:r>
      <w:r>
        <w:rPr>
          <w:spacing w:val="-3"/>
        </w:rPr>
        <w:t xml:space="preserve"> </w:t>
      </w:r>
      <w:r>
        <w:t>the server and saving it to the local database at regular intervals.</w:t>
      </w:r>
    </w:p>
    <w:p w14:paraId="6C8214D7" w14:textId="77777777" w:rsidR="003D76C2" w:rsidRDefault="003D76C2">
      <w:pPr>
        <w:spacing w:line="242" w:lineRule="auto"/>
        <w:sectPr w:rsidR="003D76C2">
          <w:pgSz w:w="10800" w:h="13320"/>
          <w:pgMar w:top="1120" w:right="920" w:bottom="280" w:left="940" w:header="695" w:footer="0" w:gutter="0"/>
          <w:cols w:space="720"/>
        </w:sectPr>
      </w:pPr>
    </w:p>
    <w:p w14:paraId="556668E6" w14:textId="77777777" w:rsidR="003D76C2" w:rsidRDefault="003D76C2">
      <w:pPr>
        <w:pStyle w:val="BodyText"/>
        <w:spacing w:before="12"/>
        <w:rPr>
          <w:sz w:val="7"/>
        </w:rPr>
      </w:pPr>
    </w:p>
    <w:p w14:paraId="54D335DE" w14:textId="77777777" w:rsidR="003D76C2" w:rsidRDefault="00000000">
      <w:pPr>
        <w:pStyle w:val="ListParagraph"/>
        <w:numPr>
          <w:ilvl w:val="0"/>
          <w:numId w:val="1"/>
        </w:numPr>
        <w:tabs>
          <w:tab w:val="left" w:pos="1274"/>
        </w:tabs>
        <w:spacing w:before="101"/>
        <w:ind w:left="1274"/>
        <w:jc w:val="left"/>
        <w:rPr>
          <w:sz w:val="20"/>
        </w:rPr>
      </w:pPr>
      <w:r>
        <w:rPr>
          <w:sz w:val="20"/>
        </w:rPr>
        <w:t>Open</w:t>
      </w:r>
      <w:r>
        <w:rPr>
          <w:spacing w:val="-10"/>
          <w:sz w:val="20"/>
        </w:rPr>
        <w:t xml:space="preserve"> </w:t>
      </w:r>
      <w:proofErr w:type="spellStart"/>
      <w:r>
        <w:rPr>
          <w:rFonts w:ascii="Courier New"/>
          <w:b/>
        </w:rPr>
        <w:t>TVShowRepository</w:t>
      </w:r>
      <w:proofErr w:type="spellEnd"/>
      <w:r>
        <w:rPr>
          <w:rFonts w:ascii="Courier New"/>
          <w:b/>
          <w:spacing w:val="-80"/>
        </w:rPr>
        <w:t xml:space="preserve"> </w:t>
      </w:r>
      <w:r>
        <w:rPr>
          <w:sz w:val="20"/>
        </w:rPr>
        <w:t>and</w:t>
      </w:r>
      <w:r>
        <w:rPr>
          <w:spacing w:val="-4"/>
          <w:sz w:val="20"/>
        </w:rPr>
        <w:t xml:space="preserve"> </w:t>
      </w:r>
      <w:r>
        <w:rPr>
          <w:sz w:val="20"/>
        </w:rPr>
        <w:t>add</w:t>
      </w:r>
      <w:r>
        <w:rPr>
          <w:spacing w:val="-4"/>
          <w:sz w:val="20"/>
        </w:rPr>
        <w:t xml:space="preserve"> </w:t>
      </w:r>
      <w:r>
        <w:rPr>
          <w:sz w:val="20"/>
        </w:rPr>
        <w:t>a</w:t>
      </w:r>
      <w:r>
        <w:rPr>
          <w:spacing w:val="-4"/>
          <w:sz w:val="20"/>
        </w:rPr>
        <w:t xml:space="preserve"> </w:t>
      </w:r>
      <w:r>
        <w:rPr>
          <w:sz w:val="20"/>
        </w:rPr>
        <w:t>suspending</w:t>
      </w:r>
      <w:r>
        <w:rPr>
          <w:spacing w:val="-3"/>
          <w:sz w:val="20"/>
        </w:rPr>
        <w:t xml:space="preserve"> </w:t>
      </w:r>
      <w:r>
        <w:rPr>
          <w:sz w:val="20"/>
        </w:rPr>
        <w:t>function</w:t>
      </w:r>
      <w:r>
        <w:rPr>
          <w:spacing w:val="-3"/>
          <w:sz w:val="20"/>
        </w:rPr>
        <w:t xml:space="preserve"> </w:t>
      </w:r>
      <w:r>
        <w:rPr>
          <w:sz w:val="20"/>
        </w:rPr>
        <w:t>for</w:t>
      </w:r>
      <w:r>
        <w:rPr>
          <w:spacing w:val="-3"/>
          <w:sz w:val="20"/>
        </w:rPr>
        <w:t xml:space="preserve"> </w:t>
      </w:r>
      <w:r>
        <w:rPr>
          <w:sz w:val="20"/>
        </w:rPr>
        <w:t>fetching</w:t>
      </w:r>
      <w:r>
        <w:rPr>
          <w:spacing w:val="-3"/>
          <w:sz w:val="20"/>
        </w:rPr>
        <w:t xml:space="preserve"> </w:t>
      </w:r>
      <w:r>
        <w:rPr>
          <w:spacing w:val="-5"/>
          <w:sz w:val="20"/>
        </w:rPr>
        <w:t>TV</w:t>
      </w:r>
    </w:p>
    <w:p w14:paraId="45C65838" w14:textId="77777777" w:rsidR="003D76C2" w:rsidRDefault="00000000">
      <w:pPr>
        <w:pStyle w:val="BodyText"/>
        <w:ind w:left="1274"/>
      </w:pPr>
      <w:r>
        <w:t>shows</w:t>
      </w:r>
      <w:r>
        <w:rPr>
          <w:spacing w:val="-3"/>
        </w:rPr>
        <w:t xml:space="preserve"> </w:t>
      </w:r>
      <w:r>
        <w:t>from</w:t>
      </w:r>
      <w:r>
        <w:rPr>
          <w:spacing w:val="-2"/>
        </w:rPr>
        <w:t xml:space="preserve"> </w:t>
      </w:r>
      <w:r>
        <w:t>the</w:t>
      </w:r>
      <w:r>
        <w:rPr>
          <w:spacing w:val="-2"/>
        </w:rPr>
        <w:t xml:space="preserve"> </w:t>
      </w:r>
      <w:r>
        <w:t>network</w:t>
      </w:r>
      <w:r>
        <w:rPr>
          <w:spacing w:val="-2"/>
        </w:rPr>
        <w:t xml:space="preserve"> </w:t>
      </w:r>
      <w:r>
        <w:t>and</w:t>
      </w:r>
      <w:r>
        <w:rPr>
          <w:spacing w:val="-3"/>
        </w:rPr>
        <w:t xml:space="preserve"> </w:t>
      </w:r>
      <w:r>
        <w:t>saving</w:t>
      </w:r>
      <w:r>
        <w:rPr>
          <w:spacing w:val="-2"/>
        </w:rPr>
        <w:t xml:space="preserve"> </w:t>
      </w:r>
      <w:r>
        <w:t>them</w:t>
      </w:r>
      <w:r>
        <w:rPr>
          <w:spacing w:val="-2"/>
        </w:rPr>
        <w:t xml:space="preserve"> </w:t>
      </w:r>
      <w:r>
        <w:t>to</w:t>
      </w:r>
      <w:r>
        <w:rPr>
          <w:spacing w:val="-2"/>
        </w:rPr>
        <w:t xml:space="preserve"> </w:t>
      </w:r>
      <w:r>
        <w:t>the</w:t>
      </w:r>
      <w:r>
        <w:rPr>
          <w:spacing w:val="-2"/>
        </w:rPr>
        <w:t xml:space="preserve"> database:</w:t>
      </w:r>
    </w:p>
    <w:p w14:paraId="65333CA0" w14:textId="77777777" w:rsidR="003D76C2" w:rsidRDefault="00D51F7C">
      <w:pPr>
        <w:pStyle w:val="BodyText"/>
        <w:spacing w:before="4"/>
        <w:rPr>
          <w:sz w:val="9"/>
        </w:rPr>
      </w:pPr>
      <w:r>
        <w:rPr>
          <w:noProof/>
        </w:rPr>
        <mc:AlternateContent>
          <mc:Choice Requires="wpg">
            <w:drawing>
              <wp:anchor distT="0" distB="0" distL="0" distR="0" simplePos="0" relativeHeight="487784960" behindDoc="1" locked="0" layoutInCell="1" allowOverlap="1" wp14:anchorId="39E07242" wp14:editId="728C2B7C">
                <wp:simplePos x="0" y="0"/>
                <wp:positionH relativeFrom="page">
                  <wp:posOffset>1120140</wp:posOffset>
                </wp:positionH>
                <wp:positionV relativeFrom="paragraph">
                  <wp:posOffset>95885</wp:posOffset>
                </wp:positionV>
                <wp:extent cx="5074920" cy="2441575"/>
                <wp:effectExtent l="0" t="0" r="5080" b="0"/>
                <wp:wrapTopAndBottom/>
                <wp:docPr id="138" name="docshapegroup1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1764" y="151"/>
                          <a:chExt cx="7992" cy="3845"/>
                        </a:xfrm>
                      </wpg:grpSpPr>
                      <wps:wsp>
                        <wps:cNvPr id="139" name="docshape1423"/>
                        <wps:cNvSpPr>
                          <a:spLocks/>
                        </wps:cNvSpPr>
                        <wps:spPr bwMode="auto">
                          <a:xfrm>
                            <a:off x="1764" y="161"/>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 name="docshape1424"/>
                        <wps:cNvSpPr>
                          <a:spLocks/>
                        </wps:cNvSpPr>
                        <wps:spPr bwMode="auto">
                          <a:xfrm>
                            <a:off x="1764" y="151"/>
                            <a:ext cx="7992" cy="3845"/>
                          </a:xfrm>
                          <a:custGeom>
                            <a:avLst/>
                            <a:gdLst>
                              <a:gd name="T0" fmla="+- 0 9756 1764"/>
                              <a:gd name="T1" fmla="*/ T0 w 7992"/>
                              <a:gd name="T2" fmla="+- 0 3975 151"/>
                              <a:gd name="T3" fmla="*/ 3975 h 3845"/>
                              <a:gd name="T4" fmla="+- 0 1764 1764"/>
                              <a:gd name="T5" fmla="*/ T4 w 7992"/>
                              <a:gd name="T6" fmla="+- 0 3975 151"/>
                              <a:gd name="T7" fmla="*/ 3975 h 3845"/>
                              <a:gd name="T8" fmla="+- 0 1764 1764"/>
                              <a:gd name="T9" fmla="*/ T8 w 7992"/>
                              <a:gd name="T10" fmla="+- 0 3995 151"/>
                              <a:gd name="T11" fmla="*/ 3995 h 3845"/>
                              <a:gd name="T12" fmla="+- 0 9756 1764"/>
                              <a:gd name="T13" fmla="*/ T12 w 7992"/>
                              <a:gd name="T14" fmla="+- 0 3995 151"/>
                              <a:gd name="T15" fmla="*/ 3995 h 3845"/>
                              <a:gd name="T16" fmla="+- 0 9756 1764"/>
                              <a:gd name="T17" fmla="*/ T16 w 7992"/>
                              <a:gd name="T18" fmla="+- 0 3975 151"/>
                              <a:gd name="T19" fmla="*/ 3975 h 3845"/>
                              <a:gd name="T20" fmla="+- 0 9756 1764"/>
                              <a:gd name="T21" fmla="*/ T20 w 7992"/>
                              <a:gd name="T22" fmla="+- 0 151 151"/>
                              <a:gd name="T23" fmla="*/ 151 h 3845"/>
                              <a:gd name="T24" fmla="+- 0 1764 1764"/>
                              <a:gd name="T25" fmla="*/ T24 w 7992"/>
                              <a:gd name="T26" fmla="+- 0 151 151"/>
                              <a:gd name="T27" fmla="*/ 151 h 3845"/>
                              <a:gd name="T28" fmla="+- 0 1764 1764"/>
                              <a:gd name="T29" fmla="*/ T28 w 7992"/>
                              <a:gd name="T30" fmla="+- 0 171 151"/>
                              <a:gd name="T31" fmla="*/ 171 h 3845"/>
                              <a:gd name="T32" fmla="+- 0 9756 1764"/>
                              <a:gd name="T33" fmla="*/ T32 w 7992"/>
                              <a:gd name="T34" fmla="+- 0 171 151"/>
                              <a:gd name="T35" fmla="*/ 171 h 3845"/>
                              <a:gd name="T36" fmla="+- 0 9756 1764"/>
                              <a:gd name="T37" fmla="*/ T36 w 7992"/>
                              <a:gd name="T38" fmla="+- 0 151 151"/>
                              <a:gd name="T39" fmla="*/ 151 h 3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docshape1425"/>
                        <wps:cNvSpPr txBox="1">
                          <a:spLocks/>
                        </wps:cNvSpPr>
                        <wps:spPr bwMode="auto">
                          <a:xfrm>
                            <a:off x="1764" y="171"/>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D6955" w14:textId="77777777" w:rsidR="003D76C2" w:rsidRDefault="00000000">
                              <w:pPr>
                                <w:spacing w:before="40" w:line="328" w:lineRule="auto"/>
                                <w:ind w:left="1317" w:right="2590" w:hanging="432"/>
                                <w:rPr>
                                  <w:rFonts w:ascii="Courier New"/>
                                  <w:sz w:val="18"/>
                                </w:rPr>
                              </w:pPr>
                              <w:r>
                                <w:rPr>
                                  <w:rFonts w:ascii="Courier New"/>
                                  <w:sz w:val="18"/>
                                </w:rPr>
                                <w:t xml:space="preserve">suspend fun </w:t>
                              </w:r>
                              <w:proofErr w:type="spellStart"/>
                              <w:r>
                                <w:rPr>
                                  <w:rFonts w:ascii="Courier New"/>
                                  <w:sz w:val="18"/>
                                </w:rPr>
                                <w:t>fetchTVShowsFromNetwork</w:t>
                              </w:r>
                              <w:proofErr w:type="spellEnd"/>
                              <w:r>
                                <w:rPr>
                                  <w:rFonts w:ascii="Courier New"/>
                                  <w:sz w:val="18"/>
                                </w:rPr>
                                <w:t xml:space="preserve">() {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tvDao</w:t>
                              </w:r>
                              <w:proofErr w:type="spellEnd"/>
                              <w:r>
                                <w:rPr>
                                  <w:rFonts w:ascii="Courier New"/>
                                  <w:sz w:val="18"/>
                                </w:rPr>
                                <w:t>:</w:t>
                              </w:r>
                              <w:r>
                                <w:rPr>
                                  <w:rFonts w:ascii="Courier New"/>
                                  <w:spacing w:val="-10"/>
                                  <w:sz w:val="18"/>
                                </w:rPr>
                                <w:t xml:space="preserve"> </w:t>
                              </w:r>
                              <w:proofErr w:type="spellStart"/>
                              <w:r>
                                <w:rPr>
                                  <w:rFonts w:ascii="Courier New"/>
                                  <w:sz w:val="18"/>
                                </w:rPr>
                                <w:t>TVDao</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tvDatabase.tvDao</w:t>
                              </w:r>
                              <w:proofErr w:type="spellEnd"/>
                              <w:r>
                                <w:rPr>
                                  <w:rFonts w:ascii="Courier New"/>
                                  <w:sz w:val="18"/>
                                </w:rPr>
                                <w:t xml:space="preserve">() var shows = </w:t>
                              </w:r>
                              <w:proofErr w:type="spellStart"/>
                              <w:r>
                                <w:rPr>
                                  <w:rFonts w:ascii="Courier New"/>
                                  <w:sz w:val="18"/>
                                </w:rPr>
                                <w:t>tvDao.getTVShows</w:t>
                              </w:r>
                              <w:proofErr w:type="spellEnd"/>
                              <w:r>
                                <w:rPr>
                                  <w:rFonts w:ascii="Courier New"/>
                                  <w:sz w:val="18"/>
                                </w:rPr>
                                <w:t>()</w:t>
                              </w:r>
                            </w:p>
                            <w:p w14:paraId="311EA8B0" w14:textId="77777777" w:rsidR="003D76C2" w:rsidRDefault="00000000">
                              <w:pPr>
                                <w:spacing w:before="2" w:line="328" w:lineRule="auto"/>
                                <w:ind w:left="1749" w:right="4032"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shows.isEmpty</w:t>
                              </w:r>
                              <w:proofErr w:type="spellEnd"/>
                              <w:r>
                                <w:rPr>
                                  <w:rFonts w:ascii="Courier New"/>
                                  <w:sz w:val="18"/>
                                </w:rPr>
                                <w:t>())</w:t>
                              </w:r>
                              <w:r>
                                <w:rPr>
                                  <w:rFonts w:ascii="Courier New"/>
                                  <w:spacing w:val="-19"/>
                                  <w:sz w:val="18"/>
                                </w:rPr>
                                <w:t xml:space="preserve"> </w:t>
                              </w:r>
                              <w:r>
                                <w:rPr>
                                  <w:rFonts w:ascii="Courier New"/>
                                  <w:sz w:val="18"/>
                                </w:rPr>
                                <w:t>{ try {</w:t>
                              </w:r>
                            </w:p>
                            <w:p w14:paraId="003A345E" w14:textId="77777777" w:rsidR="003D76C2" w:rsidRDefault="00000000">
                              <w:pPr>
                                <w:spacing w:before="1" w:line="328" w:lineRule="auto"/>
                                <w:ind w:left="2181" w:right="840"/>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tvResponse</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tvService.getTVShows</w:t>
                              </w:r>
                              <w:proofErr w:type="spellEnd"/>
                              <w:r>
                                <w:rPr>
                                  <w:rFonts w:ascii="Courier New"/>
                                  <w:sz w:val="18"/>
                                </w:rPr>
                                <w:t>(</w:t>
                              </w:r>
                              <w:proofErr w:type="spellStart"/>
                              <w:r>
                                <w:rPr>
                                  <w:rFonts w:ascii="Courier New"/>
                                  <w:sz w:val="18"/>
                                </w:rPr>
                                <w:t>apiKey</w:t>
                              </w:r>
                              <w:proofErr w:type="spellEnd"/>
                              <w:r>
                                <w:rPr>
                                  <w:rFonts w:ascii="Courier New"/>
                                  <w:sz w:val="18"/>
                                </w:rPr>
                                <w:t xml:space="preserve">) shows = </w:t>
                              </w:r>
                              <w:proofErr w:type="spellStart"/>
                              <w:r>
                                <w:rPr>
                                  <w:rFonts w:ascii="Courier New"/>
                                  <w:sz w:val="18"/>
                                </w:rPr>
                                <w:t>tvResponse.results</w:t>
                              </w:r>
                              <w:proofErr w:type="spellEnd"/>
                              <w:r>
                                <w:rPr>
                                  <w:rFonts w:ascii="Courier New"/>
                                  <w:sz w:val="18"/>
                                </w:rPr>
                                <w:t xml:space="preserve"> </w:t>
                              </w:r>
                              <w:proofErr w:type="spellStart"/>
                              <w:r>
                                <w:rPr>
                                  <w:rFonts w:ascii="Courier New"/>
                                  <w:spacing w:val="-2"/>
                                  <w:sz w:val="18"/>
                                </w:rPr>
                                <w:t>tvDao.addTVShows</w:t>
                              </w:r>
                              <w:proofErr w:type="spellEnd"/>
                              <w:r>
                                <w:rPr>
                                  <w:rFonts w:ascii="Courier New"/>
                                  <w:spacing w:val="-2"/>
                                  <w:sz w:val="18"/>
                                </w:rPr>
                                <w:t>(shows)</w:t>
                              </w:r>
                            </w:p>
                            <w:p w14:paraId="53F7B81D" w14:textId="77777777" w:rsidR="003D76C2" w:rsidRDefault="00000000">
                              <w:pPr>
                                <w:spacing w:before="2"/>
                                <w:ind w:left="1749"/>
                                <w:rPr>
                                  <w:rFonts w:ascii="Courier New"/>
                                  <w:sz w:val="18"/>
                                </w:rPr>
                              </w:pPr>
                              <w:r>
                                <w:rPr>
                                  <w:rFonts w:ascii="Courier New"/>
                                  <w:sz w:val="18"/>
                                </w:rPr>
                                <w:t>}</w:t>
                              </w:r>
                              <w:r>
                                <w:rPr>
                                  <w:rFonts w:ascii="Courier New"/>
                                  <w:spacing w:val="-7"/>
                                  <w:sz w:val="18"/>
                                </w:rPr>
                                <w:t xml:space="preserve"> </w:t>
                              </w:r>
                              <w:r>
                                <w:rPr>
                                  <w:rFonts w:ascii="Courier New"/>
                                  <w:sz w:val="18"/>
                                </w:rPr>
                                <w:t>catch</w:t>
                              </w:r>
                              <w:r>
                                <w:rPr>
                                  <w:rFonts w:ascii="Courier New"/>
                                  <w:spacing w:val="-7"/>
                                  <w:sz w:val="18"/>
                                </w:rPr>
                                <w:t xml:space="preserve"> </w:t>
                              </w:r>
                              <w:r>
                                <w:rPr>
                                  <w:rFonts w:ascii="Courier New"/>
                                  <w:sz w:val="18"/>
                                </w:rPr>
                                <w:t>(exception:</w:t>
                              </w:r>
                              <w:r>
                                <w:rPr>
                                  <w:rFonts w:ascii="Courier New"/>
                                  <w:spacing w:val="-7"/>
                                  <w:sz w:val="18"/>
                                </w:rPr>
                                <w:t xml:space="preserve"> </w:t>
                              </w:r>
                              <w:r>
                                <w:rPr>
                                  <w:rFonts w:ascii="Courier New"/>
                                  <w:sz w:val="18"/>
                                </w:rPr>
                                <w:t>Exception)</w:t>
                              </w:r>
                              <w:r>
                                <w:rPr>
                                  <w:rFonts w:ascii="Courier New"/>
                                  <w:spacing w:val="-6"/>
                                  <w:sz w:val="18"/>
                                </w:rPr>
                                <w:t xml:space="preserve"> </w:t>
                              </w:r>
                              <w:r>
                                <w:rPr>
                                  <w:rFonts w:ascii="Courier New"/>
                                  <w:spacing w:val="-10"/>
                                  <w:sz w:val="18"/>
                                </w:rPr>
                                <w:t>{</w:t>
                              </w:r>
                            </w:p>
                            <w:p w14:paraId="615F12B1" w14:textId="77777777" w:rsidR="003D76C2" w:rsidRDefault="00000000">
                              <w:pPr>
                                <w:spacing w:before="76" w:line="202" w:lineRule="exact"/>
                                <w:ind w:left="2181"/>
                                <w:rPr>
                                  <w:rFonts w:ascii="Courier New"/>
                                  <w:sz w:val="18"/>
                                </w:rPr>
                              </w:pPr>
                              <w:proofErr w:type="spellStart"/>
                              <w:r>
                                <w:rPr>
                                  <w:rFonts w:ascii="Courier New"/>
                                  <w:sz w:val="18"/>
                                </w:rPr>
                                <w:t>errorLiveData.postValue</w:t>
                              </w:r>
                              <w:proofErr w:type="spellEnd"/>
                              <w:r>
                                <w:rPr>
                                  <w:rFonts w:ascii="Courier New"/>
                                  <w:sz w:val="18"/>
                                </w:rPr>
                                <w:t>("An</w:t>
                              </w:r>
                              <w:r>
                                <w:rPr>
                                  <w:rFonts w:ascii="Courier New"/>
                                  <w:spacing w:val="-16"/>
                                  <w:sz w:val="18"/>
                                </w:rPr>
                                <w:t xml:space="preserve"> </w:t>
                              </w:r>
                              <w:r>
                                <w:rPr>
                                  <w:rFonts w:ascii="Courier New"/>
                                  <w:sz w:val="18"/>
                                </w:rPr>
                                <w:t>error</w:t>
                              </w:r>
                              <w:r>
                                <w:rPr>
                                  <w:rFonts w:ascii="Courier New"/>
                                  <w:spacing w:val="-16"/>
                                  <w:sz w:val="18"/>
                                </w:rPr>
                                <w:t xml:space="preserve"> </w:t>
                              </w:r>
                              <w:r>
                                <w:rPr>
                                  <w:rFonts w:ascii="Courier New"/>
                                  <w:spacing w:val="-2"/>
                                  <w:sz w:val="18"/>
                                </w:rPr>
                                <w:t>occurred:</w:t>
                              </w:r>
                            </w:p>
                            <w:p w14:paraId="175CF695" w14:textId="77777777" w:rsidR="003D76C2" w:rsidRDefault="00000000">
                              <w:pPr>
                                <w:spacing w:line="202" w:lineRule="exact"/>
                                <w:ind w:left="2181"/>
                                <w:rPr>
                                  <w:rFonts w:ascii="Courier New"/>
                                  <w:sz w:val="18"/>
                                </w:rPr>
                              </w:pPr>
                              <w:r>
                                <w:rPr>
                                  <w:rFonts w:ascii="Courier New"/>
                                  <w:spacing w:val="-2"/>
                                  <w:sz w:val="18"/>
                                </w:rPr>
                                <w:t>${</w:t>
                              </w:r>
                              <w:proofErr w:type="spellStart"/>
                              <w:r>
                                <w:rPr>
                                  <w:rFonts w:ascii="Courier New"/>
                                  <w:spacing w:val="-2"/>
                                  <w:sz w:val="18"/>
                                </w:rPr>
                                <w:t>exception.message</w:t>
                              </w:r>
                              <w:proofErr w:type="spellEnd"/>
                              <w:r>
                                <w:rPr>
                                  <w:rFonts w:ascii="Courier New"/>
                                  <w:spacing w:val="-2"/>
                                  <w:sz w:val="18"/>
                                </w:rPr>
                                <w:t>}")</w:t>
                              </w:r>
                            </w:p>
                            <w:p w14:paraId="646C6348" w14:textId="77777777" w:rsidR="003D76C2" w:rsidRDefault="00000000">
                              <w:pPr>
                                <w:spacing w:before="17"/>
                                <w:ind w:left="1749"/>
                                <w:rPr>
                                  <w:rFonts w:ascii="Courier New"/>
                                  <w:sz w:val="18"/>
                                </w:rPr>
                              </w:pPr>
                              <w:r>
                                <w:rPr>
                                  <w:rFonts w:ascii="Courier New"/>
                                  <w:sz w:val="18"/>
                                </w:rPr>
                                <w:t>}</w:t>
                              </w:r>
                            </w:p>
                            <w:p w14:paraId="2D29A0FE" w14:textId="77777777" w:rsidR="003D76C2" w:rsidRDefault="00000000">
                              <w:pPr>
                                <w:spacing w:before="76"/>
                                <w:ind w:left="1317"/>
                                <w:rPr>
                                  <w:rFonts w:ascii="Courier New"/>
                                  <w:sz w:val="18"/>
                                </w:rPr>
                              </w:pPr>
                              <w:r>
                                <w:rPr>
                                  <w:rFonts w:ascii="Courier New"/>
                                  <w:sz w:val="18"/>
                                </w:rPr>
                                <w:t>}</w:t>
                              </w:r>
                            </w:p>
                            <w:p w14:paraId="3111EFF7"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E07242" id="docshapegroup1422" o:spid="_x0000_s2304" style="position:absolute;margin-left:88.2pt;margin-top:7.55pt;width:399.6pt;height:192.25pt;z-index:-15531520;mso-wrap-distance-left:0;mso-wrap-distance-right:0;mso-position-horizontal-relative:page;mso-position-vertical-relative:text" coordorigin="1764,151"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">
                <v:rect id="docshape1423" o:spid="_x0000_s2305" style="position:absolute;left:1764;top:161;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" fillcolor="#f6f6f6" stroked="f">
                  <v:path arrowok="t"/>
                </v:rect>
                <v:shape id="docshape1424" o:spid="_x0000_s2306" style="position:absolute;left:1764;top:151;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" path="m7992,3824l,3824r,20l7992,3844r,-20xm7992,l,,,20r7992,l7992,xe" fillcolor="#dadada" stroked="f">
                  <v:path arrowok="t" o:connecttype="custom" o:connectlocs="7992,3975;0,3975;0,3995;7992,3995;7992,3975;7992,151;0,151;0,171;7992,171;7992,151" o:connectangles="0,0,0,0,0,0,0,0,0,0"/>
                </v:shape>
                <v:shape id="docshape1425" o:spid="_x0000_s2307" type="#_x0000_t202" style="position:absolute;left:1764;top:171;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" filled="f" stroked="f">
                  <v:path arrowok="t"/>
                  <v:textbox inset="0,0,0,0">
                    <w:txbxContent>
                      <w:p w14:paraId="08DD6955" w14:textId="77777777" w:rsidR="003D76C2" w:rsidRDefault="00000000">
                        <w:pPr>
                          <w:spacing w:before="40" w:line="328" w:lineRule="auto"/>
                          <w:ind w:left="1317" w:right="2590" w:hanging="432"/>
                          <w:rPr>
                            <w:rFonts w:ascii="Courier New"/>
                            <w:sz w:val="18"/>
                          </w:rPr>
                        </w:pPr>
                        <w:r>
                          <w:rPr>
                            <w:rFonts w:ascii="Courier New"/>
                            <w:sz w:val="18"/>
                          </w:rPr>
                          <w:t xml:space="preserve">suspend fun </w:t>
                        </w:r>
                        <w:proofErr w:type="spellStart"/>
                        <w:r>
                          <w:rPr>
                            <w:rFonts w:ascii="Courier New"/>
                            <w:sz w:val="18"/>
                          </w:rPr>
                          <w:t>fetchTVShowsFromNetwork</w:t>
                        </w:r>
                        <w:proofErr w:type="spellEnd"/>
                        <w:r>
                          <w:rPr>
                            <w:rFonts w:ascii="Courier New"/>
                            <w:sz w:val="18"/>
                          </w:rPr>
                          <w:t xml:space="preserve">() { </w:t>
                        </w: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tvDao</w:t>
                        </w:r>
                        <w:proofErr w:type="spellEnd"/>
                        <w:r>
                          <w:rPr>
                            <w:rFonts w:ascii="Courier New"/>
                            <w:sz w:val="18"/>
                          </w:rPr>
                          <w:t>:</w:t>
                        </w:r>
                        <w:r>
                          <w:rPr>
                            <w:rFonts w:ascii="Courier New"/>
                            <w:spacing w:val="-10"/>
                            <w:sz w:val="18"/>
                          </w:rPr>
                          <w:t xml:space="preserve"> </w:t>
                        </w:r>
                        <w:proofErr w:type="spellStart"/>
                        <w:r>
                          <w:rPr>
                            <w:rFonts w:ascii="Courier New"/>
                            <w:sz w:val="18"/>
                          </w:rPr>
                          <w:t>TVDao</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tvDatabase.tvDao</w:t>
                        </w:r>
                        <w:proofErr w:type="spellEnd"/>
                        <w:r>
                          <w:rPr>
                            <w:rFonts w:ascii="Courier New"/>
                            <w:sz w:val="18"/>
                          </w:rPr>
                          <w:t xml:space="preserve">() var shows = </w:t>
                        </w:r>
                        <w:proofErr w:type="spellStart"/>
                        <w:r>
                          <w:rPr>
                            <w:rFonts w:ascii="Courier New"/>
                            <w:sz w:val="18"/>
                          </w:rPr>
                          <w:t>tvDao.getTVShows</w:t>
                        </w:r>
                        <w:proofErr w:type="spellEnd"/>
                        <w:r>
                          <w:rPr>
                            <w:rFonts w:ascii="Courier New"/>
                            <w:sz w:val="18"/>
                          </w:rPr>
                          <w:t>()</w:t>
                        </w:r>
                      </w:p>
                      <w:p w14:paraId="311EA8B0" w14:textId="77777777" w:rsidR="003D76C2" w:rsidRDefault="00000000">
                        <w:pPr>
                          <w:spacing w:before="2" w:line="328" w:lineRule="auto"/>
                          <w:ind w:left="1749" w:right="4032"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shows.isEmpty</w:t>
                        </w:r>
                        <w:proofErr w:type="spellEnd"/>
                        <w:r>
                          <w:rPr>
                            <w:rFonts w:ascii="Courier New"/>
                            <w:sz w:val="18"/>
                          </w:rPr>
                          <w:t>())</w:t>
                        </w:r>
                        <w:r>
                          <w:rPr>
                            <w:rFonts w:ascii="Courier New"/>
                            <w:spacing w:val="-19"/>
                            <w:sz w:val="18"/>
                          </w:rPr>
                          <w:t xml:space="preserve"> </w:t>
                        </w:r>
                        <w:r>
                          <w:rPr>
                            <w:rFonts w:ascii="Courier New"/>
                            <w:sz w:val="18"/>
                          </w:rPr>
                          <w:t>{ try {</w:t>
                        </w:r>
                      </w:p>
                      <w:p w14:paraId="003A345E" w14:textId="77777777" w:rsidR="003D76C2" w:rsidRDefault="00000000">
                        <w:pPr>
                          <w:spacing w:before="1" w:line="328" w:lineRule="auto"/>
                          <w:ind w:left="2181" w:right="840"/>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tvResponse</w:t>
                        </w:r>
                        <w:proofErr w:type="spellEnd"/>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tvService.getTVShows</w:t>
                        </w:r>
                        <w:proofErr w:type="spellEnd"/>
                        <w:r>
                          <w:rPr>
                            <w:rFonts w:ascii="Courier New"/>
                            <w:sz w:val="18"/>
                          </w:rPr>
                          <w:t>(</w:t>
                        </w:r>
                        <w:proofErr w:type="spellStart"/>
                        <w:r>
                          <w:rPr>
                            <w:rFonts w:ascii="Courier New"/>
                            <w:sz w:val="18"/>
                          </w:rPr>
                          <w:t>apiKey</w:t>
                        </w:r>
                        <w:proofErr w:type="spellEnd"/>
                        <w:r>
                          <w:rPr>
                            <w:rFonts w:ascii="Courier New"/>
                            <w:sz w:val="18"/>
                          </w:rPr>
                          <w:t xml:space="preserve">) shows = </w:t>
                        </w:r>
                        <w:proofErr w:type="spellStart"/>
                        <w:r>
                          <w:rPr>
                            <w:rFonts w:ascii="Courier New"/>
                            <w:sz w:val="18"/>
                          </w:rPr>
                          <w:t>tvResponse.results</w:t>
                        </w:r>
                        <w:proofErr w:type="spellEnd"/>
                        <w:r>
                          <w:rPr>
                            <w:rFonts w:ascii="Courier New"/>
                            <w:sz w:val="18"/>
                          </w:rPr>
                          <w:t xml:space="preserve"> </w:t>
                        </w:r>
                        <w:proofErr w:type="spellStart"/>
                        <w:r>
                          <w:rPr>
                            <w:rFonts w:ascii="Courier New"/>
                            <w:spacing w:val="-2"/>
                            <w:sz w:val="18"/>
                          </w:rPr>
                          <w:t>tvDao.addTVShows</w:t>
                        </w:r>
                        <w:proofErr w:type="spellEnd"/>
                        <w:r>
                          <w:rPr>
                            <w:rFonts w:ascii="Courier New"/>
                            <w:spacing w:val="-2"/>
                            <w:sz w:val="18"/>
                          </w:rPr>
                          <w:t>(shows)</w:t>
                        </w:r>
                      </w:p>
                      <w:p w14:paraId="53F7B81D" w14:textId="77777777" w:rsidR="003D76C2" w:rsidRDefault="00000000">
                        <w:pPr>
                          <w:spacing w:before="2"/>
                          <w:ind w:left="1749"/>
                          <w:rPr>
                            <w:rFonts w:ascii="Courier New"/>
                            <w:sz w:val="18"/>
                          </w:rPr>
                        </w:pPr>
                        <w:r>
                          <w:rPr>
                            <w:rFonts w:ascii="Courier New"/>
                            <w:sz w:val="18"/>
                          </w:rPr>
                          <w:t>}</w:t>
                        </w:r>
                        <w:r>
                          <w:rPr>
                            <w:rFonts w:ascii="Courier New"/>
                            <w:spacing w:val="-7"/>
                            <w:sz w:val="18"/>
                          </w:rPr>
                          <w:t xml:space="preserve"> </w:t>
                        </w:r>
                        <w:r>
                          <w:rPr>
                            <w:rFonts w:ascii="Courier New"/>
                            <w:sz w:val="18"/>
                          </w:rPr>
                          <w:t>catch</w:t>
                        </w:r>
                        <w:r>
                          <w:rPr>
                            <w:rFonts w:ascii="Courier New"/>
                            <w:spacing w:val="-7"/>
                            <w:sz w:val="18"/>
                          </w:rPr>
                          <w:t xml:space="preserve"> </w:t>
                        </w:r>
                        <w:r>
                          <w:rPr>
                            <w:rFonts w:ascii="Courier New"/>
                            <w:sz w:val="18"/>
                          </w:rPr>
                          <w:t>(exception:</w:t>
                        </w:r>
                        <w:r>
                          <w:rPr>
                            <w:rFonts w:ascii="Courier New"/>
                            <w:spacing w:val="-7"/>
                            <w:sz w:val="18"/>
                          </w:rPr>
                          <w:t xml:space="preserve"> </w:t>
                        </w:r>
                        <w:r>
                          <w:rPr>
                            <w:rFonts w:ascii="Courier New"/>
                            <w:sz w:val="18"/>
                          </w:rPr>
                          <w:t>Exception)</w:t>
                        </w:r>
                        <w:r>
                          <w:rPr>
                            <w:rFonts w:ascii="Courier New"/>
                            <w:spacing w:val="-6"/>
                            <w:sz w:val="18"/>
                          </w:rPr>
                          <w:t xml:space="preserve"> </w:t>
                        </w:r>
                        <w:r>
                          <w:rPr>
                            <w:rFonts w:ascii="Courier New"/>
                            <w:spacing w:val="-10"/>
                            <w:sz w:val="18"/>
                          </w:rPr>
                          <w:t>{</w:t>
                        </w:r>
                      </w:p>
                      <w:p w14:paraId="615F12B1" w14:textId="77777777" w:rsidR="003D76C2" w:rsidRDefault="00000000">
                        <w:pPr>
                          <w:spacing w:before="76" w:line="202" w:lineRule="exact"/>
                          <w:ind w:left="2181"/>
                          <w:rPr>
                            <w:rFonts w:ascii="Courier New"/>
                            <w:sz w:val="18"/>
                          </w:rPr>
                        </w:pPr>
                        <w:proofErr w:type="spellStart"/>
                        <w:r>
                          <w:rPr>
                            <w:rFonts w:ascii="Courier New"/>
                            <w:sz w:val="18"/>
                          </w:rPr>
                          <w:t>errorLiveData.postValue</w:t>
                        </w:r>
                        <w:proofErr w:type="spellEnd"/>
                        <w:r>
                          <w:rPr>
                            <w:rFonts w:ascii="Courier New"/>
                            <w:sz w:val="18"/>
                          </w:rPr>
                          <w:t>("An</w:t>
                        </w:r>
                        <w:r>
                          <w:rPr>
                            <w:rFonts w:ascii="Courier New"/>
                            <w:spacing w:val="-16"/>
                            <w:sz w:val="18"/>
                          </w:rPr>
                          <w:t xml:space="preserve"> </w:t>
                        </w:r>
                        <w:r>
                          <w:rPr>
                            <w:rFonts w:ascii="Courier New"/>
                            <w:sz w:val="18"/>
                          </w:rPr>
                          <w:t>error</w:t>
                        </w:r>
                        <w:r>
                          <w:rPr>
                            <w:rFonts w:ascii="Courier New"/>
                            <w:spacing w:val="-16"/>
                            <w:sz w:val="18"/>
                          </w:rPr>
                          <w:t xml:space="preserve"> </w:t>
                        </w:r>
                        <w:r>
                          <w:rPr>
                            <w:rFonts w:ascii="Courier New"/>
                            <w:spacing w:val="-2"/>
                            <w:sz w:val="18"/>
                          </w:rPr>
                          <w:t>occurred:</w:t>
                        </w:r>
                      </w:p>
                      <w:p w14:paraId="175CF695" w14:textId="77777777" w:rsidR="003D76C2" w:rsidRDefault="00000000">
                        <w:pPr>
                          <w:spacing w:line="202" w:lineRule="exact"/>
                          <w:ind w:left="2181"/>
                          <w:rPr>
                            <w:rFonts w:ascii="Courier New"/>
                            <w:sz w:val="18"/>
                          </w:rPr>
                        </w:pPr>
                        <w:r>
                          <w:rPr>
                            <w:rFonts w:ascii="Courier New"/>
                            <w:spacing w:val="-2"/>
                            <w:sz w:val="18"/>
                          </w:rPr>
                          <w:t>${</w:t>
                        </w:r>
                        <w:proofErr w:type="spellStart"/>
                        <w:r>
                          <w:rPr>
                            <w:rFonts w:ascii="Courier New"/>
                            <w:spacing w:val="-2"/>
                            <w:sz w:val="18"/>
                          </w:rPr>
                          <w:t>exception.message</w:t>
                        </w:r>
                        <w:proofErr w:type="spellEnd"/>
                        <w:r>
                          <w:rPr>
                            <w:rFonts w:ascii="Courier New"/>
                            <w:spacing w:val="-2"/>
                            <w:sz w:val="18"/>
                          </w:rPr>
                          <w:t>}")</w:t>
                        </w:r>
                      </w:p>
                      <w:p w14:paraId="646C6348" w14:textId="77777777" w:rsidR="003D76C2" w:rsidRDefault="00000000">
                        <w:pPr>
                          <w:spacing w:before="17"/>
                          <w:ind w:left="1749"/>
                          <w:rPr>
                            <w:rFonts w:ascii="Courier New"/>
                            <w:sz w:val="18"/>
                          </w:rPr>
                        </w:pPr>
                        <w:r>
                          <w:rPr>
                            <w:rFonts w:ascii="Courier New"/>
                            <w:sz w:val="18"/>
                          </w:rPr>
                          <w:t>}</w:t>
                        </w:r>
                      </w:p>
                      <w:p w14:paraId="2D29A0FE" w14:textId="77777777" w:rsidR="003D76C2" w:rsidRDefault="00000000">
                        <w:pPr>
                          <w:spacing w:before="76"/>
                          <w:ind w:left="1317"/>
                          <w:rPr>
                            <w:rFonts w:ascii="Courier New"/>
                            <w:sz w:val="18"/>
                          </w:rPr>
                        </w:pPr>
                        <w:r>
                          <w:rPr>
                            <w:rFonts w:ascii="Courier New"/>
                            <w:sz w:val="18"/>
                          </w:rPr>
                          <w:t>}</w:t>
                        </w:r>
                      </w:p>
                      <w:p w14:paraId="3111EFF7"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79A9AF9F" w14:textId="77777777" w:rsidR="003D76C2" w:rsidRDefault="00000000">
      <w:pPr>
        <w:pStyle w:val="BodyText"/>
        <w:spacing w:before="72"/>
        <w:ind w:left="1274" w:right="181"/>
      </w:pPr>
      <w:r>
        <w:t>This</w:t>
      </w:r>
      <w:r>
        <w:rPr>
          <w:spacing w:val="-6"/>
        </w:rPr>
        <w:t xml:space="preserve"> </w:t>
      </w:r>
      <w:r>
        <w:t>will</w:t>
      </w:r>
      <w:r>
        <w:rPr>
          <w:spacing w:val="-3"/>
        </w:rPr>
        <w:t xml:space="preserve"> </w:t>
      </w:r>
      <w:r>
        <w:t>be</w:t>
      </w:r>
      <w:r>
        <w:rPr>
          <w:spacing w:val="-3"/>
        </w:rPr>
        <w:t xml:space="preserve"> </w:t>
      </w:r>
      <w:r>
        <w:t>the</w:t>
      </w:r>
      <w:r>
        <w:rPr>
          <w:spacing w:val="-3"/>
        </w:rPr>
        <w:t xml:space="preserve"> </w:t>
      </w:r>
      <w:r>
        <w:t>function</w:t>
      </w:r>
      <w:r>
        <w:rPr>
          <w:spacing w:val="-3"/>
        </w:rPr>
        <w:t xml:space="preserve"> </w:t>
      </w:r>
      <w:r>
        <w:t>that</w:t>
      </w:r>
      <w:r>
        <w:rPr>
          <w:spacing w:val="-3"/>
        </w:rPr>
        <w:t xml:space="preserve"> </w:t>
      </w:r>
      <w:r>
        <w:t>will</w:t>
      </w:r>
      <w:r>
        <w:rPr>
          <w:spacing w:val="-3"/>
        </w:rPr>
        <w:t xml:space="preserve"> </w:t>
      </w:r>
      <w:r>
        <w:t>be</w:t>
      </w:r>
      <w:r>
        <w:rPr>
          <w:spacing w:val="-3"/>
        </w:rPr>
        <w:t xml:space="preserve"> </w:t>
      </w:r>
      <w:r>
        <w:t>called</w:t>
      </w:r>
      <w:r>
        <w:rPr>
          <w:spacing w:val="-3"/>
        </w:rPr>
        <w:t xml:space="preserve"> </w:t>
      </w:r>
      <w:r>
        <w:t>by</w:t>
      </w:r>
      <w:r>
        <w:rPr>
          <w:spacing w:val="-3"/>
        </w:rPr>
        <w:t xml:space="preserve"> </w:t>
      </w:r>
      <w:r>
        <w:t>the</w:t>
      </w:r>
      <w:r>
        <w:rPr>
          <w:spacing w:val="-5"/>
        </w:rPr>
        <w:t xml:space="preserve"> </w:t>
      </w:r>
      <w:r>
        <w:rPr>
          <w:rFonts w:ascii="Courier New"/>
          <w:b/>
          <w:sz w:val="22"/>
        </w:rPr>
        <w:t>Worker</w:t>
      </w:r>
      <w:r>
        <w:rPr>
          <w:rFonts w:ascii="Courier New"/>
          <w:b/>
          <w:spacing w:val="-80"/>
          <w:sz w:val="22"/>
        </w:rPr>
        <w:t xml:space="preserve"> </w:t>
      </w:r>
      <w:r>
        <w:t>class</w:t>
      </w:r>
      <w:r>
        <w:rPr>
          <w:spacing w:val="-3"/>
        </w:rPr>
        <w:t xml:space="preserve"> </w:t>
      </w:r>
      <w:r>
        <w:t>that</w:t>
      </w:r>
      <w:r>
        <w:rPr>
          <w:spacing w:val="-3"/>
        </w:rPr>
        <w:t xml:space="preserve"> </w:t>
      </w:r>
      <w:r>
        <w:t>will</w:t>
      </w:r>
      <w:r>
        <w:rPr>
          <w:spacing w:val="-3"/>
        </w:rPr>
        <w:t xml:space="preserve"> </w:t>
      </w:r>
      <w:r>
        <w:t>be running to fetch and save the TV shows.</w:t>
      </w:r>
    </w:p>
    <w:p w14:paraId="7DC35D5F" w14:textId="77777777" w:rsidR="003D76C2" w:rsidRDefault="00000000">
      <w:pPr>
        <w:pStyle w:val="ListParagraph"/>
        <w:numPr>
          <w:ilvl w:val="0"/>
          <w:numId w:val="1"/>
        </w:numPr>
        <w:tabs>
          <w:tab w:val="left" w:pos="1274"/>
        </w:tabs>
        <w:spacing w:before="148"/>
        <w:ind w:left="1274"/>
        <w:jc w:val="left"/>
        <w:rPr>
          <w:sz w:val="20"/>
        </w:rPr>
      </w:pPr>
      <w:r>
        <w:rPr>
          <w:sz w:val="20"/>
        </w:rPr>
        <w:t>Create</w:t>
      </w:r>
      <w:r>
        <w:rPr>
          <w:spacing w:val="-9"/>
          <w:sz w:val="20"/>
        </w:rPr>
        <w:t xml:space="preserve"> </w:t>
      </w:r>
      <w:r>
        <w:rPr>
          <w:sz w:val="20"/>
        </w:rPr>
        <w:t>the</w:t>
      </w:r>
      <w:r>
        <w:rPr>
          <w:spacing w:val="-5"/>
          <w:sz w:val="20"/>
        </w:rPr>
        <w:t xml:space="preserve"> </w:t>
      </w:r>
      <w:proofErr w:type="spellStart"/>
      <w:r>
        <w:rPr>
          <w:rFonts w:ascii="Courier New"/>
          <w:b/>
        </w:rPr>
        <w:t>TVShowWorker</w:t>
      </w:r>
      <w:proofErr w:type="spellEnd"/>
      <w:r>
        <w:rPr>
          <w:rFonts w:ascii="Courier New"/>
          <w:b/>
          <w:spacing w:val="-80"/>
        </w:rPr>
        <w:t xml:space="preserve"> </w:t>
      </w:r>
      <w:r>
        <w:rPr>
          <w:spacing w:val="-2"/>
          <w:sz w:val="20"/>
        </w:rPr>
        <w:t>class:</w:t>
      </w:r>
    </w:p>
    <w:p w14:paraId="4AE1F408" w14:textId="77777777" w:rsidR="003D76C2" w:rsidRDefault="00D51F7C">
      <w:pPr>
        <w:pStyle w:val="BodyText"/>
        <w:spacing w:before="10"/>
        <w:rPr>
          <w:sz w:val="8"/>
        </w:rPr>
      </w:pPr>
      <w:r>
        <w:rPr>
          <w:noProof/>
        </w:rPr>
        <mc:AlternateContent>
          <mc:Choice Requires="wpg">
            <w:drawing>
              <wp:anchor distT="0" distB="0" distL="0" distR="0" simplePos="0" relativeHeight="487785472" behindDoc="1" locked="0" layoutInCell="1" allowOverlap="1" wp14:anchorId="066D2844" wp14:editId="24AE61B1">
                <wp:simplePos x="0" y="0"/>
                <wp:positionH relativeFrom="page">
                  <wp:posOffset>1120140</wp:posOffset>
                </wp:positionH>
                <wp:positionV relativeFrom="paragraph">
                  <wp:posOffset>90805</wp:posOffset>
                </wp:positionV>
                <wp:extent cx="5074920" cy="1819275"/>
                <wp:effectExtent l="0" t="0" r="5080" b="0"/>
                <wp:wrapTopAndBottom/>
                <wp:docPr id="134" name="docshapegroup1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3"/>
                          <a:chExt cx="7992" cy="2865"/>
                        </a:xfrm>
                      </wpg:grpSpPr>
                      <wps:wsp>
                        <wps:cNvPr id="135" name="docshape1427"/>
                        <wps:cNvSpPr>
                          <a:spLocks/>
                        </wps:cNvSpPr>
                        <wps:spPr bwMode="auto">
                          <a:xfrm>
                            <a:off x="1764" y="152"/>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docshape1428"/>
                        <wps:cNvSpPr>
                          <a:spLocks/>
                        </wps:cNvSpPr>
                        <wps:spPr bwMode="auto">
                          <a:xfrm>
                            <a:off x="1764" y="142"/>
                            <a:ext cx="7992" cy="2865"/>
                          </a:xfrm>
                          <a:custGeom>
                            <a:avLst/>
                            <a:gdLst>
                              <a:gd name="T0" fmla="+- 0 9756 1764"/>
                              <a:gd name="T1" fmla="*/ T0 w 7992"/>
                              <a:gd name="T2" fmla="+- 0 2987 143"/>
                              <a:gd name="T3" fmla="*/ 2987 h 2865"/>
                              <a:gd name="T4" fmla="+- 0 1764 1764"/>
                              <a:gd name="T5" fmla="*/ T4 w 7992"/>
                              <a:gd name="T6" fmla="+- 0 2987 143"/>
                              <a:gd name="T7" fmla="*/ 2987 h 2865"/>
                              <a:gd name="T8" fmla="+- 0 1764 1764"/>
                              <a:gd name="T9" fmla="*/ T8 w 7992"/>
                              <a:gd name="T10" fmla="+- 0 3007 143"/>
                              <a:gd name="T11" fmla="*/ 3007 h 2865"/>
                              <a:gd name="T12" fmla="+- 0 9756 1764"/>
                              <a:gd name="T13" fmla="*/ T12 w 7992"/>
                              <a:gd name="T14" fmla="+- 0 3007 143"/>
                              <a:gd name="T15" fmla="*/ 3007 h 2865"/>
                              <a:gd name="T16" fmla="+- 0 9756 1764"/>
                              <a:gd name="T17" fmla="*/ T16 w 7992"/>
                              <a:gd name="T18" fmla="+- 0 2987 143"/>
                              <a:gd name="T19" fmla="*/ 2987 h 2865"/>
                              <a:gd name="T20" fmla="+- 0 9756 1764"/>
                              <a:gd name="T21" fmla="*/ T20 w 7992"/>
                              <a:gd name="T22" fmla="+- 0 143 143"/>
                              <a:gd name="T23" fmla="*/ 143 h 2865"/>
                              <a:gd name="T24" fmla="+- 0 1764 1764"/>
                              <a:gd name="T25" fmla="*/ T24 w 7992"/>
                              <a:gd name="T26" fmla="+- 0 143 143"/>
                              <a:gd name="T27" fmla="*/ 143 h 2865"/>
                              <a:gd name="T28" fmla="+- 0 1764 1764"/>
                              <a:gd name="T29" fmla="*/ T28 w 7992"/>
                              <a:gd name="T30" fmla="+- 0 163 143"/>
                              <a:gd name="T31" fmla="*/ 163 h 2865"/>
                              <a:gd name="T32" fmla="+- 0 9756 1764"/>
                              <a:gd name="T33" fmla="*/ T32 w 7992"/>
                              <a:gd name="T34" fmla="+- 0 163 143"/>
                              <a:gd name="T35" fmla="*/ 163 h 2865"/>
                              <a:gd name="T36" fmla="+- 0 9756 1764"/>
                              <a:gd name="T37" fmla="*/ T36 w 7992"/>
                              <a:gd name="T38" fmla="+- 0 143 143"/>
                              <a:gd name="T39" fmla="*/ 143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docshape1429"/>
                        <wps:cNvSpPr txBox="1">
                          <a:spLocks/>
                        </wps:cNvSpPr>
                        <wps:spPr bwMode="auto">
                          <a:xfrm>
                            <a:off x="1764" y="162"/>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1A8ACD"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TVShowWorker</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 xml:space="preserve">params: </w:t>
                              </w:r>
                              <w:proofErr w:type="spellStart"/>
                              <w:r>
                                <w:rPr>
                                  <w:rFonts w:ascii="Courier New"/>
                                  <w:sz w:val="18"/>
                                </w:rPr>
                                <w:t>WorkerParameters</w:t>
                              </w:r>
                              <w:proofErr w:type="spellEnd"/>
                              <w:r>
                                <w:rPr>
                                  <w:rFonts w:ascii="Courier New"/>
                                  <w:sz w:val="18"/>
                                </w:rPr>
                                <w:t>) : Worker(context, params) {</w:t>
                              </w:r>
                            </w:p>
                            <w:p w14:paraId="164BBF67" w14:textId="77777777" w:rsidR="003D76C2" w:rsidRDefault="00000000">
                              <w:pPr>
                                <w:spacing w:before="17"/>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6"/>
                                  <w:sz w:val="18"/>
                                </w:rPr>
                                <w:t xml:space="preserve"> </w:t>
                              </w:r>
                              <w:proofErr w:type="spellStart"/>
                              <w:r>
                                <w:rPr>
                                  <w:rFonts w:ascii="Courier New"/>
                                  <w:sz w:val="18"/>
                                </w:rPr>
                                <w:t>doWork</w:t>
                              </w:r>
                              <w:proofErr w:type="spellEnd"/>
                              <w:r>
                                <w:rPr>
                                  <w:rFonts w:ascii="Courier New"/>
                                  <w:sz w:val="18"/>
                                </w:rPr>
                                <w:t>():</w:t>
                              </w:r>
                              <w:r>
                                <w:rPr>
                                  <w:rFonts w:ascii="Courier New"/>
                                  <w:spacing w:val="-7"/>
                                  <w:sz w:val="18"/>
                                </w:rPr>
                                <w:t xml:space="preserve"> </w:t>
                              </w:r>
                              <w:r>
                                <w:rPr>
                                  <w:rFonts w:ascii="Courier New"/>
                                  <w:sz w:val="18"/>
                                </w:rPr>
                                <w:t>Result</w:t>
                              </w:r>
                              <w:r>
                                <w:rPr>
                                  <w:rFonts w:ascii="Courier New"/>
                                  <w:spacing w:val="-6"/>
                                  <w:sz w:val="18"/>
                                </w:rPr>
                                <w:t xml:space="preserve"> </w:t>
                              </w:r>
                              <w:r>
                                <w:rPr>
                                  <w:rFonts w:ascii="Courier New"/>
                                  <w:spacing w:val="-10"/>
                                  <w:sz w:val="18"/>
                                </w:rPr>
                                <w:t>{</w:t>
                              </w:r>
                            </w:p>
                            <w:p w14:paraId="72FA9FAB" w14:textId="77777777" w:rsidR="003D76C2" w:rsidRDefault="00000000">
                              <w:pPr>
                                <w:spacing w:before="80" w:line="235" w:lineRule="auto"/>
                                <w:ind w:left="1533" w:right="1185" w:hanging="216"/>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tvShowRepository</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 xml:space="preserve">as </w:t>
                              </w:r>
                              <w:proofErr w:type="spellStart"/>
                              <w:r>
                                <w:rPr>
                                  <w:rFonts w:ascii="Courier New"/>
                                  <w:spacing w:val="-2"/>
                                  <w:sz w:val="18"/>
                                </w:rPr>
                                <w:t>TVApplication</w:t>
                              </w:r>
                              <w:proofErr w:type="spellEnd"/>
                              <w:r>
                                <w:rPr>
                                  <w:rFonts w:ascii="Courier New"/>
                                  <w:spacing w:val="-2"/>
                                  <w:sz w:val="18"/>
                                </w:rPr>
                                <w:t>).</w:t>
                              </w:r>
                              <w:proofErr w:type="spellStart"/>
                              <w:r>
                                <w:rPr>
                                  <w:rFonts w:ascii="Courier New"/>
                                  <w:spacing w:val="-2"/>
                                  <w:sz w:val="18"/>
                                </w:rPr>
                                <w:t>tvShowRepository</w:t>
                              </w:r>
                              <w:proofErr w:type="spellEnd"/>
                            </w:p>
                            <w:p w14:paraId="13CC4761" w14:textId="77777777" w:rsidR="003D76C2" w:rsidRDefault="00000000">
                              <w:pPr>
                                <w:spacing w:before="17" w:line="328" w:lineRule="auto"/>
                                <w:ind w:left="1749" w:hanging="432"/>
                                <w:rPr>
                                  <w:rFonts w:ascii="Courier New"/>
                                  <w:sz w:val="18"/>
                                </w:rPr>
                              </w:pPr>
                              <w:proofErr w:type="spellStart"/>
                              <w:r>
                                <w:rPr>
                                  <w:rFonts w:ascii="Courier New"/>
                                  <w:sz w:val="18"/>
                                </w:rPr>
                                <w:t>CoroutineScope</w:t>
                              </w:r>
                              <w:proofErr w:type="spellEnd"/>
                              <w:r>
                                <w:rPr>
                                  <w:rFonts w:ascii="Courier New"/>
                                  <w:sz w:val="18"/>
                                </w:rPr>
                                <w:t xml:space="preserve">(Dispatchers.IO).launch { </w:t>
                              </w:r>
                              <w:proofErr w:type="spellStart"/>
                              <w:r>
                                <w:rPr>
                                  <w:rFonts w:ascii="Courier New"/>
                                  <w:spacing w:val="-2"/>
                                  <w:sz w:val="18"/>
                                </w:rPr>
                                <w:t>tvShowRepository.fetchTVShowsFromNetwork</w:t>
                              </w:r>
                              <w:proofErr w:type="spellEnd"/>
                              <w:r>
                                <w:rPr>
                                  <w:rFonts w:ascii="Courier New"/>
                                  <w:spacing w:val="-2"/>
                                  <w:sz w:val="18"/>
                                </w:rPr>
                                <w:t>()</w:t>
                              </w:r>
                            </w:p>
                            <w:p w14:paraId="1EDB0937" w14:textId="77777777" w:rsidR="003D76C2" w:rsidRDefault="00000000">
                              <w:pPr>
                                <w:spacing w:before="1"/>
                                <w:ind w:left="1317"/>
                                <w:rPr>
                                  <w:rFonts w:ascii="Courier New"/>
                                  <w:sz w:val="18"/>
                                </w:rPr>
                              </w:pPr>
                              <w:r>
                                <w:rPr>
                                  <w:rFonts w:ascii="Courier New"/>
                                  <w:sz w:val="18"/>
                                </w:rPr>
                                <w:t>}</w:t>
                              </w:r>
                            </w:p>
                            <w:p w14:paraId="53FD4691"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Result.success</w:t>
                              </w:r>
                              <w:proofErr w:type="spellEnd"/>
                              <w:r>
                                <w:rPr>
                                  <w:rFonts w:ascii="Courier New"/>
                                  <w:spacing w:val="-2"/>
                                  <w:sz w:val="18"/>
                                </w:rPr>
                                <w:t>()</w:t>
                              </w:r>
                            </w:p>
                            <w:p w14:paraId="3688FC5F" w14:textId="77777777" w:rsidR="003D76C2" w:rsidRDefault="00000000">
                              <w:pPr>
                                <w:spacing w:before="76"/>
                                <w:ind w:left="885"/>
                                <w:rPr>
                                  <w:rFonts w:ascii="Courier New"/>
                                  <w:sz w:val="18"/>
                                </w:rPr>
                              </w:pPr>
                              <w:r>
                                <w:rPr>
                                  <w:rFonts w:ascii="Courier New"/>
                                  <w:sz w:val="18"/>
                                </w:rPr>
                                <w:t>}</w:t>
                              </w:r>
                            </w:p>
                            <w:p w14:paraId="40469E3B"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6D2844" id="docshapegroup1426" o:spid="_x0000_s2308" style="position:absolute;margin-left:88.2pt;margin-top:7.15pt;width:399.6pt;height:143.25pt;z-index:-15531008;mso-wrap-distance-left:0;mso-wrap-distance-right:0;mso-position-horizontal-relative:page;mso-position-vertical-relative:text" coordorigin="1764,143"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">
                <v:rect id="docshape1427" o:spid="_x0000_s2309" style="position:absolute;left:1764;top:152;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" fillcolor="#f6f6f6" stroked="f">
                  <v:path arrowok="t"/>
                </v:rect>
                <v:shape id="docshape1428" o:spid="_x0000_s2310" style="position:absolute;left:1764;top:142;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" path="m7992,2844l,2844r,20l7992,2864r,-20xm7992,l,,,20r7992,l7992,xe" fillcolor="#dadada" stroked="f">
                  <v:path arrowok="t" o:connecttype="custom" o:connectlocs="7992,2987;0,2987;0,3007;7992,3007;7992,2987;7992,143;0,143;0,163;7992,163;7992,143" o:connectangles="0,0,0,0,0,0,0,0,0,0"/>
                </v:shape>
                <v:shape id="docshape1429" o:spid="_x0000_s2311" type="#_x0000_t202" style="position:absolute;left:1764;top:162;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" filled="f" stroked="f">
                  <v:path arrowok="t"/>
                  <v:textbox inset="0,0,0,0">
                    <w:txbxContent>
                      <w:p w14:paraId="751A8ACD"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proofErr w:type="spellStart"/>
                        <w:r>
                          <w:rPr>
                            <w:rFonts w:ascii="Courier New"/>
                            <w:sz w:val="18"/>
                          </w:rPr>
                          <w:t>TVShowWorker</w:t>
                        </w:r>
                        <w:proofErr w:type="spellEnd"/>
                        <w:r>
                          <w:rPr>
                            <w:rFonts w:ascii="Courier New"/>
                            <w:sz w:val="18"/>
                          </w:rPr>
                          <w:t>(private</w:t>
                        </w:r>
                        <w:r>
                          <w:rPr>
                            <w:rFonts w:ascii="Courier New"/>
                            <w:spacing w:val="-8"/>
                            <w:sz w:val="18"/>
                          </w:rPr>
                          <w:t xml:space="preserve"> </w:t>
                        </w:r>
                        <w:proofErr w:type="spellStart"/>
                        <w:r>
                          <w:rPr>
                            <w:rFonts w:ascii="Courier New"/>
                            <w:sz w:val="18"/>
                          </w:rPr>
                          <w:t>val</w:t>
                        </w:r>
                        <w:proofErr w:type="spellEnd"/>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 xml:space="preserve">params: </w:t>
                        </w:r>
                        <w:proofErr w:type="spellStart"/>
                        <w:r>
                          <w:rPr>
                            <w:rFonts w:ascii="Courier New"/>
                            <w:sz w:val="18"/>
                          </w:rPr>
                          <w:t>WorkerParameters</w:t>
                        </w:r>
                        <w:proofErr w:type="spellEnd"/>
                        <w:r>
                          <w:rPr>
                            <w:rFonts w:ascii="Courier New"/>
                            <w:sz w:val="18"/>
                          </w:rPr>
                          <w:t>) : Worker(context, params) {</w:t>
                        </w:r>
                      </w:p>
                      <w:p w14:paraId="164BBF67" w14:textId="77777777" w:rsidR="003D76C2" w:rsidRDefault="00000000">
                        <w:pPr>
                          <w:spacing w:before="17"/>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6"/>
                            <w:sz w:val="18"/>
                          </w:rPr>
                          <w:t xml:space="preserve"> </w:t>
                        </w:r>
                        <w:proofErr w:type="spellStart"/>
                        <w:r>
                          <w:rPr>
                            <w:rFonts w:ascii="Courier New"/>
                            <w:sz w:val="18"/>
                          </w:rPr>
                          <w:t>doWork</w:t>
                        </w:r>
                        <w:proofErr w:type="spellEnd"/>
                        <w:r>
                          <w:rPr>
                            <w:rFonts w:ascii="Courier New"/>
                            <w:sz w:val="18"/>
                          </w:rPr>
                          <w:t>():</w:t>
                        </w:r>
                        <w:r>
                          <w:rPr>
                            <w:rFonts w:ascii="Courier New"/>
                            <w:spacing w:val="-7"/>
                            <w:sz w:val="18"/>
                          </w:rPr>
                          <w:t xml:space="preserve"> </w:t>
                        </w:r>
                        <w:r>
                          <w:rPr>
                            <w:rFonts w:ascii="Courier New"/>
                            <w:sz w:val="18"/>
                          </w:rPr>
                          <w:t>Result</w:t>
                        </w:r>
                        <w:r>
                          <w:rPr>
                            <w:rFonts w:ascii="Courier New"/>
                            <w:spacing w:val="-6"/>
                            <w:sz w:val="18"/>
                          </w:rPr>
                          <w:t xml:space="preserve"> </w:t>
                        </w:r>
                        <w:r>
                          <w:rPr>
                            <w:rFonts w:ascii="Courier New"/>
                            <w:spacing w:val="-10"/>
                            <w:sz w:val="18"/>
                          </w:rPr>
                          <w:t>{</w:t>
                        </w:r>
                      </w:p>
                      <w:p w14:paraId="72FA9FAB" w14:textId="77777777" w:rsidR="003D76C2" w:rsidRDefault="00000000">
                        <w:pPr>
                          <w:spacing w:before="80" w:line="235" w:lineRule="auto"/>
                          <w:ind w:left="1533" w:right="1185" w:hanging="216"/>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tvShowRepository</w:t>
                        </w:r>
                        <w:proofErr w:type="spellEnd"/>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 xml:space="preserve">as </w:t>
                        </w:r>
                        <w:proofErr w:type="spellStart"/>
                        <w:r>
                          <w:rPr>
                            <w:rFonts w:ascii="Courier New"/>
                            <w:spacing w:val="-2"/>
                            <w:sz w:val="18"/>
                          </w:rPr>
                          <w:t>TVApplication</w:t>
                        </w:r>
                        <w:proofErr w:type="spellEnd"/>
                        <w:r>
                          <w:rPr>
                            <w:rFonts w:ascii="Courier New"/>
                            <w:spacing w:val="-2"/>
                            <w:sz w:val="18"/>
                          </w:rPr>
                          <w:t>).</w:t>
                        </w:r>
                        <w:proofErr w:type="spellStart"/>
                        <w:r>
                          <w:rPr>
                            <w:rFonts w:ascii="Courier New"/>
                            <w:spacing w:val="-2"/>
                            <w:sz w:val="18"/>
                          </w:rPr>
                          <w:t>tvShowRepository</w:t>
                        </w:r>
                        <w:proofErr w:type="spellEnd"/>
                      </w:p>
                      <w:p w14:paraId="13CC4761" w14:textId="77777777" w:rsidR="003D76C2" w:rsidRDefault="00000000">
                        <w:pPr>
                          <w:spacing w:before="17" w:line="328" w:lineRule="auto"/>
                          <w:ind w:left="1749" w:hanging="432"/>
                          <w:rPr>
                            <w:rFonts w:ascii="Courier New"/>
                            <w:sz w:val="18"/>
                          </w:rPr>
                        </w:pPr>
                        <w:proofErr w:type="spellStart"/>
                        <w:r>
                          <w:rPr>
                            <w:rFonts w:ascii="Courier New"/>
                            <w:sz w:val="18"/>
                          </w:rPr>
                          <w:t>CoroutineScope</w:t>
                        </w:r>
                        <w:proofErr w:type="spellEnd"/>
                        <w:r>
                          <w:rPr>
                            <w:rFonts w:ascii="Courier New"/>
                            <w:sz w:val="18"/>
                          </w:rPr>
                          <w:t xml:space="preserve">(Dispatchers.IO).launch { </w:t>
                        </w:r>
                        <w:proofErr w:type="spellStart"/>
                        <w:r>
                          <w:rPr>
                            <w:rFonts w:ascii="Courier New"/>
                            <w:spacing w:val="-2"/>
                            <w:sz w:val="18"/>
                          </w:rPr>
                          <w:t>tvShowRepository.fetchTVShowsFromNetwork</w:t>
                        </w:r>
                        <w:proofErr w:type="spellEnd"/>
                        <w:r>
                          <w:rPr>
                            <w:rFonts w:ascii="Courier New"/>
                            <w:spacing w:val="-2"/>
                            <w:sz w:val="18"/>
                          </w:rPr>
                          <w:t>()</w:t>
                        </w:r>
                      </w:p>
                      <w:p w14:paraId="1EDB0937" w14:textId="77777777" w:rsidR="003D76C2" w:rsidRDefault="00000000">
                        <w:pPr>
                          <w:spacing w:before="1"/>
                          <w:ind w:left="1317"/>
                          <w:rPr>
                            <w:rFonts w:ascii="Courier New"/>
                            <w:sz w:val="18"/>
                          </w:rPr>
                        </w:pPr>
                        <w:r>
                          <w:rPr>
                            <w:rFonts w:ascii="Courier New"/>
                            <w:sz w:val="18"/>
                          </w:rPr>
                          <w:t>}</w:t>
                        </w:r>
                      </w:p>
                      <w:p w14:paraId="53FD4691"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Result.success</w:t>
                        </w:r>
                        <w:proofErr w:type="spellEnd"/>
                        <w:r>
                          <w:rPr>
                            <w:rFonts w:ascii="Courier New"/>
                            <w:spacing w:val="-2"/>
                            <w:sz w:val="18"/>
                          </w:rPr>
                          <w:t>()</w:t>
                        </w:r>
                      </w:p>
                      <w:p w14:paraId="3688FC5F" w14:textId="77777777" w:rsidR="003D76C2" w:rsidRDefault="00000000">
                        <w:pPr>
                          <w:spacing w:before="76"/>
                          <w:ind w:left="885"/>
                          <w:rPr>
                            <w:rFonts w:ascii="Courier New"/>
                            <w:sz w:val="18"/>
                          </w:rPr>
                        </w:pPr>
                        <w:r>
                          <w:rPr>
                            <w:rFonts w:ascii="Courier New"/>
                            <w:sz w:val="18"/>
                          </w:rPr>
                          <w:t>}</w:t>
                        </w:r>
                      </w:p>
                      <w:p w14:paraId="40469E3B"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595BADBF" w14:textId="77777777" w:rsidR="003D76C2" w:rsidRDefault="003D76C2">
      <w:pPr>
        <w:rPr>
          <w:sz w:val="8"/>
        </w:rPr>
        <w:sectPr w:rsidR="003D76C2">
          <w:pgSz w:w="10800" w:h="13320"/>
          <w:pgMar w:top="1120" w:right="920" w:bottom="280" w:left="940" w:header="695" w:footer="0" w:gutter="0"/>
          <w:cols w:space="720"/>
        </w:sectPr>
      </w:pPr>
    </w:p>
    <w:p w14:paraId="2D25663C" w14:textId="77777777" w:rsidR="003D76C2" w:rsidRDefault="003D76C2">
      <w:pPr>
        <w:pStyle w:val="BodyText"/>
        <w:spacing w:before="12"/>
        <w:rPr>
          <w:sz w:val="7"/>
        </w:rPr>
      </w:pPr>
    </w:p>
    <w:p w14:paraId="0ECFCA37" w14:textId="77777777" w:rsidR="003D76C2" w:rsidRDefault="00000000">
      <w:pPr>
        <w:pStyle w:val="ListParagraph"/>
        <w:numPr>
          <w:ilvl w:val="0"/>
          <w:numId w:val="1"/>
        </w:numPr>
        <w:tabs>
          <w:tab w:val="left" w:pos="554"/>
        </w:tabs>
        <w:spacing w:before="101"/>
        <w:jc w:val="left"/>
        <w:rPr>
          <w:sz w:val="20"/>
        </w:rPr>
      </w:pPr>
      <w:r>
        <w:rPr>
          <w:sz w:val="20"/>
        </w:rPr>
        <w:t>Open</w:t>
      </w:r>
      <w:r>
        <w:rPr>
          <w:spacing w:val="-10"/>
          <w:sz w:val="20"/>
        </w:rPr>
        <w:t xml:space="preserve"> </w:t>
      </w:r>
      <w:proofErr w:type="spellStart"/>
      <w:r>
        <w:rPr>
          <w:rFonts w:ascii="Courier New"/>
          <w:b/>
        </w:rPr>
        <w:t>TVApplication</w:t>
      </w:r>
      <w:proofErr w:type="spellEnd"/>
      <w:r>
        <w:rPr>
          <w:rFonts w:ascii="Courier New"/>
          <w:b/>
          <w:spacing w:val="-80"/>
        </w:rPr>
        <w:t xml:space="preserve"> </w:t>
      </w:r>
      <w:r>
        <w:rPr>
          <w:sz w:val="20"/>
        </w:rPr>
        <w:t>and</w:t>
      </w:r>
      <w:r>
        <w:rPr>
          <w:spacing w:val="-4"/>
          <w:sz w:val="20"/>
        </w:rPr>
        <w:t xml:space="preserve"> </w:t>
      </w:r>
      <w:r>
        <w:rPr>
          <w:sz w:val="20"/>
        </w:rPr>
        <w:t>at</w:t>
      </w:r>
      <w:r>
        <w:rPr>
          <w:spacing w:val="-3"/>
          <w:sz w:val="20"/>
        </w:rPr>
        <w:t xml:space="preserve"> </w:t>
      </w:r>
      <w:r>
        <w:rPr>
          <w:sz w:val="20"/>
        </w:rPr>
        <w:t>the</w:t>
      </w:r>
      <w:r>
        <w:rPr>
          <w:spacing w:val="-3"/>
          <w:sz w:val="20"/>
        </w:rPr>
        <w:t xml:space="preserve"> </w:t>
      </w:r>
      <w:r>
        <w:rPr>
          <w:sz w:val="20"/>
        </w:rPr>
        <w:t>end</w:t>
      </w:r>
      <w:r>
        <w:rPr>
          <w:spacing w:val="-3"/>
          <w:sz w:val="20"/>
        </w:rPr>
        <w:t xml:space="preserve"> </w:t>
      </w:r>
      <w:r>
        <w:rPr>
          <w:sz w:val="20"/>
        </w:rPr>
        <w:t>of</w:t>
      </w:r>
      <w:r>
        <w:rPr>
          <w:spacing w:val="-3"/>
          <w:sz w:val="20"/>
        </w:rPr>
        <w:t xml:space="preserve"> </w:t>
      </w:r>
      <w:r>
        <w:rPr>
          <w:sz w:val="20"/>
        </w:rPr>
        <w:t>the</w:t>
      </w:r>
      <w:r>
        <w:rPr>
          <w:spacing w:val="-3"/>
          <w:sz w:val="20"/>
        </w:rPr>
        <w:t xml:space="preserve"> </w:t>
      </w:r>
      <w:proofErr w:type="spellStart"/>
      <w:r>
        <w:rPr>
          <w:rFonts w:ascii="Courier New"/>
          <w:b/>
        </w:rPr>
        <w:t>onCreate</w:t>
      </w:r>
      <w:proofErr w:type="spellEnd"/>
      <w:r>
        <w:rPr>
          <w:rFonts w:ascii="Courier New"/>
          <w:b/>
          <w:spacing w:val="-80"/>
        </w:rPr>
        <w:t xml:space="preserve"> </w:t>
      </w:r>
      <w:r>
        <w:rPr>
          <w:sz w:val="20"/>
        </w:rPr>
        <w:t>function,</w:t>
      </w:r>
      <w:r>
        <w:rPr>
          <w:spacing w:val="-2"/>
          <w:sz w:val="20"/>
        </w:rPr>
        <w:t xml:space="preserve"> schedule</w:t>
      </w:r>
    </w:p>
    <w:p w14:paraId="548D5F38" w14:textId="77777777" w:rsidR="003D76C2" w:rsidRDefault="00000000">
      <w:pPr>
        <w:ind w:left="554"/>
        <w:rPr>
          <w:sz w:val="20"/>
        </w:rPr>
      </w:pPr>
      <w:proofErr w:type="spellStart"/>
      <w:r>
        <w:rPr>
          <w:rFonts w:ascii="Courier New"/>
          <w:b/>
        </w:rPr>
        <w:t>TVShowWorker</w:t>
      </w:r>
      <w:proofErr w:type="spellEnd"/>
      <w:r>
        <w:rPr>
          <w:rFonts w:ascii="Courier New"/>
          <w:b/>
          <w:spacing w:val="-82"/>
        </w:rPr>
        <w:t xml:space="preserve"> </w:t>
      </w:r>
      <w:r>
        <w:rPr>
          <w:sz w:val="20"/>
        </w:rPr>
        <w:t>to</w:t>
      </w:r>
      <w:r>
        <w:rPr>
          <w:spacing w:val="-9"/>
          <w:sz w:val="20"/>
        </w:rPr>
        <w:t xml:space="preserve"> </w:t>
      </w:r>
      <w:r>
        <w:rPr>
          <w:sz w:val="20"/>
        </w:rPr>
        <w:t>retrieve</w:t>
      </w:r>
      <w:r>
        <w:rPr>
          <w:spacing w:val="-5"/>
          <w:sz w:val="20"/>
        </w:rPr>
        <w:t xml:space="preserve"> </w:t>
      </w:r>
      <w:r>
        <w:rPr>
          <w:sz w:val="20"/>
        </w:rPr>
        <w:t>and</w:t>
      </w:r>
      <w:r>
        <w:rPr>
          <w:spacing w:val="-6"/>
          <w:sz w:val="20"/>
        </w:rPr>
        <w:t xml:space="preserve"> </w:t>
      </w:r>
      <w:r>
        <w:rPr>
          <w:sz w:val="20"/>
        </w:rPr>
        <w:t>save</w:t>
      </w:r>
      <w:r>
        <w:rPr>
          <w:spacing w:val="-4"/>
          <w:sz w:val="20"/>
        </w:rPr>
        <w:t xml:space="preserve"> </w:t>
      </w:r>
      <w:r>
        <w:rPr>
          <w:sz w:val="20"/>
        </w:rPr>
        <w:t>the</w:t>
      </w:r>
      <w:r>
        <w:rPr>
          <w:spacing w:val="-4"/>
          <w:sz w:val="20"/>
        </w:rPr>
        <w:t xml:space="preserve"> </w:t>
      </w:r>
      <w:r>
        <w:rPr>
          <w:spacing w:val="-2"/>
          <w:sz w:val="20"/>
        </w:rPr>
        <w:t>shows:</w:t>
      </w:r>
    </w:p>
    <w:p w14:paraId="4E8ACCDF" w14:textId="77777777" w:rsidR="003D76C2" w:rsidRDefault="00D51F7C">
      <w:pPr>
        <w:pStyle w:val="BodyText"/>
        <w:spacing w:before="10"/>
        <w:rPr>
          <w:sz w:val="8"/>
        </w:rPr>
      </w:pPr>
      <w:r>
        <w:rPr>
          <w:noProof/>
        </w:rPr>
        <mc:AlternateContent>
          <mc:Choice Requires="wpg">
            <w:drawing>
              <wp:anchor distT="0" distB="0" distL="0" distR="0" simplePos="0" relativeHeight="487785984" behindDoc="1" locked="0" layoutInCell="1" allowOverlap="1" wp14:anchorId="50E6847D" wp14:editId="36758A4D">
                <wp:simplePos x="0" y="0"/>
                <wp:positionH relativeFrom="page">
                  <wp:posOffset>662940</wp:posOffset>
                </wp:positionH>
                <wp:positionV relativeFrom="paragraph">
                  <wp:posOffset>91440</wp:posOffset>
                </wp:positionV>
                <wp:extent cx="5074920" cy="2263775"/>
                <wp:effectExtent l="0" t="0" r="5080" b="0"/>
                <wp:wrapTopAndBottom/>
                <wp:docPr id="130" name="docshapegroup1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044" y="144"/>
                          <a:chExt cx="7992" cy="3565"/>
                        </a:xfrm>
                      </wpg:grpSpPr>
                      <wps:wsp>
                        <wps:cNvPr id="131" name="docshape1431"/>
                        <wps:cNvSpPr>
                          <a:spLocks/>
                        </wps:cNvSpPr>
                        <wps:spPr bwMode="auto">
                          <a:xfrm>
                            <a:off x="1044" y="153"/>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 name="docshape1432"/>
                        <wps:cNvSpPr>
                          <a:spLocks/>
                        </wps:cNvSpPr>
                        <wps:spPr bwMode="auto">
                          <a:xfrm>
                            <a:off x="1044" y="143"/>
                            <a:ext cx="7992" cy="3565"/>
                          </a:xfrm>
                          <a:custGeom>
                            <a:avLst/>
                            <a:gdLst>
                              <a:gd name="T0" fmla="+- 0 9036 1044"/>
                              <a:gd name="T1" fmla="*/ T0 w 7992"/>
                              <a:gd name="T2" fmla="+- 0 3688 144"/>
                              <a:gd name="T3" fmla="*/ 3688 h 3565"/>
                              <a:gd name="T4" fmla="+- 0 1044 1044"/>
                              <a:gd name="T5" fmla="*/ T4 w 7992"/>
                              <a:gd name="T6" fmla="+- 0 3688 144"/>
                              <a:gd name="T7" fmla="*/ 3688 h 3565"/>
                              <a:gd name="T8" fmla="+- 0 1044 1044"/>
                              <a:gd name="T9" fmla="*/ T8 w 7992"/>
                              <a:gd name="T10" fmla="+- 0 3708 144"/>
                              <a:gd name="T11" fmla="*/ 3708 h 3565"/>
                              <a:gd name="T12" fmla="+- 0 9036 1044"/>
                              <a:gd name="T13" fmla="*/ T12 w 7992"/>
                              <a:gd name="T14" fmla="+- 0 3708 144"/>
                              <a:gd name="T15" fmla="*/ 3708 h 3565"/>
                              <a:gd name="T16" fmla="+- 0 9036 1044"/>
                              <a:gd name="T17" fmla="*/ T16 w 7992"/>
                              <a:gd name="T18" fmla="+- 0 3688 144"/>
                              <a:gd name="T19" fmla="*/ 3688 h 3565"/>
                              <a:gd name="T20" fmla="+- 0 9036 1044"/>
                              <a:gd name="T21" fmla="*/ T20 w 7992"/>
                              <a:gd name="T22" fmla="+- 0 144 144"/>
                              <a:gd name="T23" fmla="*/ 144 h 3565"/>
                              <a:gd name="T24" fmla="+- 0 1044 1044"/>
                              <a:gd name="T25" fmla="*/ T24 w 7992"/>
                              <a:gd name="T26" fmla="+- 0 144 144"/>
                              <a:gd name="T27" fmla="*/ 144 h 3565"/>
                              <a:gd name="T28" fmla="+- 0 1044 1044"/>
                              <a:gd name="T29" fmla="*/ T28 w 7992"/>
                              <a:gd name="T30" fmla="+- 0 164 144"/>
                              <a:gd name="T31" fmla="*/ 164 h 3565"/>
                              <a:gd name="T32" fmla="+- 0 9036 1044"/>
                              <a:gd name="T33" fmla="*/ T32 w 7992"/>
                              <a:gd name="T34" fmla="+- 0 164 144"/>
                              <a:gd name="T35" fmla="*/ 164 h 3565"/>
                              <a:gd name="T36" fmla="+- 0 9036 104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docshape1433"/>
                        <wps:cNvSpPr txBox="1">
                          <a:spLocks/>
                        </wps:cNvSpPr>
                        <wps:spPr bwMode="auto">
                          <a:xfrm>
                            <a:off x="1044" y="163"/>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BB78E"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onCreate</w:t>
                              </w:r>
                              <w:proofErr w:type="spellEnd"/>
                              <w:r>
                                <w:rPr>
                                  <w:rFonts w:ascii="Courier New"/>
                                  <w:sz w:val="18"/>
                                </w:rPr>
                                <w:t>()</w:t>
                              </w:r>
                              <w:r>
                                <w:rPr>
                                  <w:rFonts w:ascii="Courier New"/>
                                  <w:spacing w:val="-7"/>
                                  <w:sz w:val="18"/>
                                </w:rPr>
                                <w:t xml:space="preserve"> </w:t>
                              </w:r>
                              <w:r>
                                <w:rPr>
                                  <w:rFonts w:ascii="Courier New"/>
                                  <w:spacing w:val="-10"/>
                                  <w:sz w:val="18"/>
                                </w:rPr>
                                <w:t>{</w:t>
                              </w:r>
                            </w:p>
                            <w:p w14:paraId="192D7C5C" w14:textId="77777777" w:rsidR="003D76C2" w:rsidRDefault="00000000">
                              <w:pPr>
                                <w:spacing w:before="76"/>
                                <w:ind w:left="885"/>
                                <w:rPr>
                                  <w:rFonts w:ascii="Courier New"/>
                                  <w:sz w:val="18"/>
                                </w:rPr>
                              </w:pPr>
                              <w:r>
                                <w:rPr>
                                  <w:rFonts w:ascii="Courier New"/>
                                  <w:spacing w:val="-5"/>
                                  <w:sz w:val="18"/>
                                </w:rPr>
                                <w:t>...</w:t>
                              </w:r>
                            </w:p>
                            <w:p w14:paraId="01088AA0" w14:textId="77777777" w:rsidR="003D76C2" w:rsidRDefault="003D76C2">
                              <w:pPr>
                                <w:spacing w:before="8"/>
                                <w:rPr>
                                  <w:rFonts w:ascii="Courier New"/>
                                  <w:sz w:val="24"/>
                                </w:rPr>
                              </w:pPr>
                            </w:p>
                            <w:p w14:paraId="3FBACE41" w14:textId="77777777" w:rsidR="003D76C2" w:rsidRDefault="00000000">
                              <w:pPr>
                                <w:spacing w:line="280" w:lineRule="atLeast"/>
                                <w:ind w:left="1317" w:right="686" w:hanging="432"/>
                                <w:rPr>
                                  <w:rFonts w:ascii="Courier New"/>
                                  <w:sz w:val="18"/>
                                </w:rPr>
                              </w:pPr>
                              <w:proofErr w:type="spellStart"/>
                              <w:r>
                                <w:rPr>
                                  <w:rFonts w:ascii="Courier New"/>
                                  <w:sz w:val="18"/>
                                </w:rPr>
                                <w:t>val</w:t>
                              </w:r>
                              <w:proofErr w:type="spellEnd"/>
                              <w:r>
                                <w:rPr>
                                  <w:rFonts w:ascii="Courier New"/>
                                  <w:sz w:val="18"/>
                                </w:rPr>
                                <w:t xml:space="preserve"> constraints = </w:t>
                              </w:r>
                              <w:proofErr w:type="spellStart"/>
                              <w:r>
                                <w:rPr>
                                  <w:rFonts w:ascii="Courier New"/>
                                  <w:spacing w:val="-2"/>
                                  <w:sz w:val="18"/>
                                </w:rPr>
                                <w:t>Constraints.Builder</w:t>
                              </w:r>
                              <w:proofErr w:type="spellEnd"/>
                              <w:r>
                                <w:rPr>
                                  <w:rFonts w:ascii="Courier New"/>
                                  <w:spacing w:val="-2"/>
                                  <w:sz w:val="18"/>
                                </w:rPr>
                                <w:t>().</w:t>
                              </w:r>
                              <w:proofErr w:type="spellStart"/>
                              <w:r>
                                <w:rPr>
                                  <w:rFonts w:ascii="Courier New"/>
                                  <w:spacing w:val="-2"/>
                                  <w:sz w:val="18"/>
                                </w:rPr>
                                <w:t>setRequiredNetworkType</w:t>
                              </w:r>
                              <w:proofErr w:type="spellEnd"/>
                              <w:r>
                                <w:rPr>
                                  <w:rFonts w:ascii="Courier New"/>
                                  <w:spacing w:val="-2"/>
                                  <w:sz w:val="18"/>
                                </w:rPr>
                                <w:t>(</w:t>
                              </w:r>
                              <w:proofErr w:type="spellStart"/>
                              <w:r>
                                <w:rPr>
                                  <w:rFonts w:ascii="Courier New"/>
                                  <w:spacing w:val="-2"/>
                                  <w:sz w:val="18"/>
                                </w:rPr>
                                <w:t>NetworkType</w:t>
                              </w:r>
                              <w:proofErr w:type="spellEnd"/>
                            </w:p>
                            <w:p w14:paraId="7C875AF1" w14:textId="77777777" w:rsidR="003D76C2" w:rsidRDefault="00000000">
                              <w:pPr>
                                <w:spacing w:line="200" w:lineRule="exact"/>
                                <w:ind w:left="1533"/>
                                <w:rPr>
                                  <w:rFonts w:ascii="Courier New"/>
                                  <w:sz w:val="18"/>
                                </w:rPr>
                              </w:pPr>
                              <w:r>
                                <w:rPr>
                                  <w:rFonts w:ascii="Courier New"/>
                                  <w:spacing w:val="-2"/>
                                  <w:sz w:val="18"/>
                                </w:rPr>
                                <w:t>.CONNECTED).build()</w:t>
                              </w:r>
                            </w:p>
                            <w:p w14:paraId="6FB8D838" w14:textId="77777777" w:rsidR="003D76C2" w:rsidRDefault="00000000">
                              <w:pPr>
                                <w:spacing w:before="16"/>
                                <w:ind w:left="885"/>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workRequest</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PeriodicWorkRequest</w:t>
                              </w:r>
                              <w:proofErr w:type="spellEnd"/>
                            </w:p>
                            <w:p w14:paraId="214BC22C" w14:textId="77777777" w:rsidR="003D76C2" w:rsidRDefault="00000000">
                              <w:pPr>
                                <w:spacing w:before="77"/>
                                <w:ind w:left="1317"/>
                                <w:rPr>
                                  <w:rFonts w:ascii="Courier New"/>
                                  <w:sz w:val="18"/>
                                </w:rPr>
                              </w:pPr>
                              <w:r>
                                <w:rPr>
                                  <w:rFonts w:ascii="Courier New"/>
                                  <w:sz w:val="18"/>
                                </w:rPr>
                                <w:t>.Builder(</w:t>
                              </w:r>
                              <w:proofErr w:type="spellStart"/>
                              <w:r>
                                <w:rPr>
                                  <w:rFonts w:ascii="Courier New"/>
                                  <w:sz w:val="18"/>
                                </w:rPr>
                                <w:t>TVShowWorker</w:t>
                              </w:r>
                              <w:proofErr w:type="spellEnd"/>
                              <w:r>
                                <w:rPr>
                                  <w:rFonts w:ascii="Courier New"/>
                                  <w:sz w:val="18"/>
                                </w:rPr>
                                <w:t>::class.java,</w:t>
                              </w:r>
                              <w:r>
                                <w:rPr>
                                  <w:rFonts w:ascii="Courier New"/>
                                  <w:spacing w:val="-20"/>
                                  <w:sz w:val="18"/>
                                </w:rPr>
                                <w:t xml:space="preserve"> </w:t>
                              </w:r>
                              <w:r>
                                <w:rPr>
                                  <w:rFonts w:ascii="Courier New"/>
                                  <w:sz w:val="18"/>
                                </w:rPr>
                                <w:t>1,</w:t>
                              </w:r>
                              <w:r>
                                <w:rPr>
                                  <w:rFonts w:ascii="Courier New"/>
                                  <w:spacing w:val="-18"/>
                                  <w:sz w:val="18"/>
                                </w:rPr>
                                <w:t xml:space="preserve"> </w:t>
                              </w:r>
                              <w:proofErr w:type="spellStart"/>
                              <w:r>
                                <w:rPr>
                                  <w:rFonts w:ascii="Courier New"/>
                                  <w:spacing w:val="-2"/>
                                  <w:sz w:val="18"/>
                                </w:rPr>
                                <w:t>TimeUnit.HOURS</w:t>
                              </w:r>
                              <w:proofErr w:type="spellEnd"/>
                              <w:r>
                                <w:rPr>
                                  <w:rFonts w:ascii="Courier New"/>
                                  <w:spacing w:val="-2"/>
                                  <w:sz w:val="18"/>
                                </w:rPr>
                                <w:t>)</w:t>
                              </w:r>
                            </w:p>
                            <w:p w14:paraId="7264E620" w14:textId="77777777" w:rsidR="003D76C2" w:rsidRDefault="00000000">
                              <w:pPr>
                                <w:spacing w:before="76"/>
                                <w:ind w:left="1317"/>
                                <w:rPr>
                                  <w:rFonts w:ascii="Courier New"/>
                                  <w:sz w:val="18"/>
                                </w:rPr>
                              </w:pPr>
                              <w:r>
                                <w:rPr>
                                  <w:rFonts w:ascii="Courier New"/>
                                  <w:spacing w:val="-2"/>
                                  <w:sz w:val="18"/>
                                </w:rPr>
                                <w:t>.</w:t>
                              </w:r>
                              <w:proofErr w:type="spellStart"/>
                              <w:r>
                                <w:rPr>
                                  <w:rFonts w:ascii="Courier New"/>
                                  <w:spacing w:val="-2"/>
                                  <w:sz w:val="18"/>
                                </w:rPr>
                                <w:t>setConstraints</w:t>
                              </w:r>
                              <w:proofErr w:type="spellEnd"/>
                              <w:r>
                                <w:rPr>
                                  <w:rFonts w:ascii="Courier New"/>
                                  <w:spacing w:val="-2"/>
                                  <w:sz w:val="18"/>
                                </w:rPr>
                                <w:t>(constraints)</w:t>
                              </w:r>
                            </w:p>
                            <w:p w14:paraId="23DD5928" w14:textId="77777777" w:rsidR="003D76C2" w:rsidRDefault="00000000">
                              <w:pPr>
                                <w:spacing w:before="76"/>
                                <w:ind w:left="1317"/>
                                <w:rPr>
                                  <w:rFonts w:ascii="Courier New"/>
                                  <w:sz w:val="18"/>
                                </w:rPr>
                              </w:pPr>
                              <w:r>
                                <w:rPr>
                                  <w:rFonts w:ascii="Courier New"/>
                                  <w:spacing w:val="-2"/>
                                  <w:sz w:val="18"/>
                                </w:rPr>
                                <w:t>.</w:t>
                              </w:r>
                              <w:proofErr w:type="spellStart"/>
                              <w:r>
                                <w:rPr>
                                  <w:rFonts w:ascii="Courier New"/>
                                  <w:spacing w:val="-2"/>
                                  <w:sz w:val="18"/>
                                </w:rPr>
                                <w:t>addTag</w:t>
                              </w:r>
                              <w:proofErr w:type="spellEnd"/>
                              <w:r>
                                <w:rPr>
                                  <w:rFonts w:ascii="Courier New"/>
                                  <w:spacing w:val="-2"/>
                                  <w:sz w:val="18"/>
                                </w:rPr>
                                <w:t>("</w:t>
                              </w:r>
                              <w:proofErr w:type="spellStart"/>
                              <w:r>
                                <w:rPr>
                                  <w:rFonts w:ascii="Courier New"/>
                                  <w:spacing w:val="-2"/>
                                  <w:sz w:val="18"/>
                                </w:rPr>
                                <w:t>tvshow</w:t>
                              </w:r>
                              <w:proofErr w:type="spellEnd"/>
                              <w:r>
                                <w:rPr>
                                  <w:rFonts w:ascii="Courier New"/>
                                  <w:spacing w:val="-2"/>
                                  <w:sz w:val="18"/>
                                </w:rPr>
                                <w:t>-work")</w:t>
                              </w:r>
                            </w:p>
                            <w:p w14:paraId="7DB20CFF" w14:textId="77777777" w:rsidR="003D76C2" w:rsidRDefault="00000000">
                              <w:pPr>
                                <w:spacing w:before="76" w:line="328" w:lineRule="auto"/>
                                <w:ind w:left="885" w:firstLine="432"/>
                                <w:rPr>
                                  <w:rFonts w:ascii="Courier New"/>
                                  <w:sz w:val="18"/>
                                </w:rPr>
                              </w:pPr>
                              <w:r>
                                <w:rPr>
                                  <w:rFonts w:ascii="Courier New"/>
                                  <w:spacing w:val="-2"/>
                                  <w:sz w:val="18"/>
                                </w:rPr>
                                <w:t xml:space="preserve">.build() </w:t>
                              </w:r>
                              <w:proofErr w:type="spellStart"/>
                              <w:r>
                                <w:rPr>
                                  <w:rFonts w:ascii="Courier New"/>
                                  <w:spacing w:val="-2"/>
                                  <w:sz w:val="18"/>
                                </w:rPr>
                                <w:t>WorkManager.getInstance</w:t>
                              </w:r>
                              <w:proofErr w:type="spellEnd"/>
                              <w:r>
                                <w:rPr>
                                  <w:rFonts w:ascii="Courier New"/>
                                  <w:spacing w:val="-2"/>
                                  <w:sz w:val="18"/>
                                </w:rPr>
                                <w:t>(</w:t>
                              </w:r>
                              <w:proofErr w:type="spellStart"/>
                              <w:r>
                                <w:rPr>
                                  <w:rFonts w:ascii="Courier New"/>
                                  <w:spacing w:val="-2"/>
                                  <w:sz w:val="18"/>
                                </w:rPr>
                                <w:t>applicationContext</w:t>
                              </w:r>
                              <w:proofErr w:type="spellEnd"/>
                              <w:r>
                                <w:rPr>
                                  <w:rFonts w:ascii="Courier New"/>
                                  <w:spacing w:val="-2"/>
                                  <w:sz w:val="18"/>
                                </w:rPr>
                                <w:t>).enqueue(</w:t>
                              </w:r>
                              <w:proofErr w:type="spellStart"/>
                              <w:r>
                                <w:rPr>
                                  <w:rFonts w:ascii="Courier New"/>
                                  <w:spacing w:val="-2"/>
                                  <w:sz w:val="18"/>
                                </w:rPr>
                                <w:t>workRequest</w:t>
                              </w:r>
                              <w:proofErr w:type="spellEnd"/>
                              <w:r>
                                <w:rPr>
                                  <w:rFonts w:ascii="Courier New"/>
                                  <w:spacing w:val="-2"/>
                                  <w:sz w:val="18"/>
                                </w:rPr>
                                <w:t>)</w:t>
                              </w:r>
                            </w:p>
                            <w:p w14:paraId="32A99F0E"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E6847D" id="docshapegroup1430" o:spid="_x0000_s2312" style="position:absolute;margin-left:52.2pt;margin-top:7.2pt;width:399.6pt;height:178.25pt;z-index:-15530496;mso-wrap-distance-left:0;mso-wrap-distance-right:0;mso-position-horizontal-relative:page;mso-position-vertical-relative:text" coordorigin="104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">
                <v:rect id="docshape1431" o:spid="_x0000_s2313" style="position:absolute;left:1044;top:153;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" fillcolor="#f6f6f6" stroked="f">
                  <v:path arrowok="t"/>
                </v:rect>
                <v:shape id="docshape1432" o:spid="_x0000_s2314" style="position:absolute;left:1044;top:143;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" path="m7992,3544l,3544r,20l7992,3564r,-20xm7992,l,,,20r7992,l7992,xe" fillcolor="#dadada" stroked="f">
                  <v:path arrowok="t" o:connecttype="custom" o:connectlocs="7992,3688;0,3688;0,3708;7992,3708;7992,3688;7992,144;0,144;0,164;7992,164;7992,144" o:connectangles="0,0,0,0,0,0,0,0,0,0"/>
                </v:shape>
                <v:shape id="docshape1433" o:spid="_x0000_s2315" type="#_x0000_t202" style="position:absolute;left:1044;top:163;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" filled="f" stroked="f">
                  <v:path arrowok="t"/>
                  <v:textbox inset="0,0,0,0">
                    <w:txbxContent>
                      <w:p w14:paraId="252BB78E"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proofErr w:type="spellStart"/>
                        <w:r>
                          <w:rPr>
                            <w:rFonts w:ascii="Courier New"/>
                            <w:sz w:val="18"/>
                          </w:rPr>
                          <w:t>onCreate</w:t>
                        </w:r>
                        <w:proofErr w:type="spellEnd"/>
                        <w:r>
                          <w:rPr>
                            <w:rFonts w:ascii="Courier New"/>
                            <w:sz w:val="18"/>
                          </w:rPr>
                          <w:t>()</w:t>
                        </w:r>
                        <w:r>
                          <w:rPr>
                            <w:rFonts w:ascii="Courier New"/>
                            <w:spacing w:val="-7"/>
                            <w:sz w:val="18"/>
                          </w:rPr>
                          <w:t xml:space="preserve"> </w:t>
                        </w:r>
                        <w:r>
                          <w:rPr>
                            <w:rFonts w:ascii="Courier New"/>
                            <w:spacing w:val="-10"/>
                            <w:sz w:val="18"/>
                          </w:rPr>
                          <w:t>{</w:t>
                        </w:r>
                      </w:p>
                      <w:p w14:paraId="192D7C5C" w14:textId="77777777" w:rsidR="003D76C2" w:rsidRDefault="00000000">
                        <w:pPr>
                          <w:spacing w:before="76"/>
                          <w:ind w:left="885"/>
                          <w:rPr>
                            <w:rFonts w:ascii="Courier New"/>
                            <w:sz w:val="18"/>
                          </w:rPr>
                        </w:pPr>
                        <w:r>
                          <w:rPr>
                            <w:rFonts w:ascii="Courier New"/>
                            <w:spacing w:val="-5"/>
                            <w:sz w:val="18"/>
                          </w:rPr>
                          <w:t>...</w:t>
                        </w:r>
                      </w:p>
                      <w:p w14:paraId="01088AA0" w14:textId="77777777" w:rsidR="003D76C2" w:rsidRDefault="003D76C2">
                        <w:pPr>
                          <w:spacing w:before="8"/>
                          <w:rPr>
                            <w:rFonts w:ascii="Courier New"/>
                            <w:sz w:val="24"/>
                          </w:rPr>
                        </w:pPr>
                      </w:p>
                      <w:p w14:paraId="3FBACE41" w14:textId="77777777" w:rsidR="003D76C2" w:rsidRDefault="00000000">
                        <w:pPr>
                          <w:spacing w:line="280" w:lineRule="atLeast"/>
                          <w:ind w:left="1317" w:right="686" w:hanging="432"/>
                          <w:rPr>
                            <w:rFonts w:ascii="Courier New"/>
                            <w:sz w:val="18"/>
                          </w:rPr>
                        </w:pPr>
                        <w:proofErr w:type="spellStart"/>
                        <w:r>
                          <w:rPr>
                            <w:rFonts w:ascii="Courier New"/>
                            <w:sz w:val="18"/>
                          </w:rPr>
                          <w:t>val</w:t>
                        </w:r>
                        <w:proofErr w:type="spellEnd"/>
                        <w:r>
                          <w:rPr>
                            <w:rFonts w:ascii="Courier New"/>
                            <w:sz w:val="18"/>
                          </w:rPr>
                          <w:t xml:space="preserve"> constraints = </w:t>
                        </w:r>
                        <w:proofErr w:type="spellStart"/>
                        <w:r>
                          <w:rPr>
                            <w:rFonts w:ascii="Courier New"/>
                            <w:spacing w:val="-2"/>
                            <w:sz w:val="18"/>
                          </w:rPr>
                          <w:t>Constraints.Builder</w:t>
                        </w:r>
                        <w:proofErr w:type="spellEnd"/>
                        <w:r>
                          <w:rPr>
                            <w:rFonts w:ascii="Courier New"/>
                            <w:spacing w:val="-2"/>
                            <w:sz w:val="18"/>
                          </w:rPr>
                          <w:t>().</w:t>
                        </w:r>
                        <w:proofErr w:type="spellStart"/>
                        <w:r>
                          <w:rPr>
                            <w:rFonts w:ascii="Courier New"/>
                            <w:spacing w:val="-2"/>
                            <w:sz w:val="18"/>
                          </w:rPr>
                          <w:t>setRequiredNetworkType</w:t>
                        </w:r>
                        <w:proofErr w:type="spellEnd"/>
                        <w:r>
                          <w:rPr>
                            <w:rFonts w:ascii="Courier New"/>
                            <w:spacing w:val="-2"/>
                            <w:sz w:val="18"/>
                          </w:rPr>
                          <w:t>(</w:t>
                        </w:r>
                        <w:proofErr w:type="spellStart"/>
                        <w:r>
                          <w:rPr>
                            <w:rFonts w:ascii="Courier New"/>
                            <w:spacing w:val="-2"/>
                            <w:sz w:val="18"/>
                          </w:rPr>
                          <w:t>NetworkType</w:t>
                        </w:r>
                        <w:proofErr w:type="spellEnd"/>
                      </w:p>
                      <w:p w14:paraId="7C875AF1" w14:textId="77777777" w:rsidR="003D76C2" w:rsidRDefault="00000000">
                        <w:pPr>
                          <w:spacing w:line="200" w:lineRule="exact"/>
                          <w:ind w:left="1533"/>
                          <w:rPr>
                            <w:rFonts w:ascii="Courier New"/>
                            <w:sz w:val="18"/>
                          </w:rPr>
                        </w:pPr>
                        <w:r>
                          <w:rPr>
                            <w:rFonts w:ascii="Courier New"/>
                            <w:spacing w:val="-2"/>
                            <w:sz w:val="18"/>
                          </w:rPr>
                          <w:t>.CONNECTED).build()</w:t>
                        </w:r>
                      </w:p>
                      <w:p w14:paraId="6FB8D838" w14:textId="77777777" w:rsidR="003D76C2" w:rsidRDefault="00000000">
                        <w:pPr>
                          <w:spacing w:before="16"/>
                          <w:ind w:left="885"/>
                          <w:rPr>
                            <w:rFonts w:ascii="Courier New"/>
                            <w:sz w:val="18"/>
                          </w:rPr>
                        </w:pPr>
                        <w:proofErr w:type="spellStart"/>
                        <w:r>
                          <w:rPr>
                            <w:rFonts w:ascii="Courier New"/>
                            <w:sz w:val="18"/>
                          </w:rPr>
                          <w:t>val</w:t>
                        </w:r>
                        <w:proofErr w:type="spellEnd"/>
                        <w:r>
                          <w:rPr>
                            <w:rFonts w:ascii="Courier New"/>
                            <w:spacing w:val="-5"/>
                            <w:sz w:val="18"/>
                          </w:rPr>
                          <w:t xml:space="preserve"> </w:t>
                        </w:r>
                        <w:proofErr w:type="spellStart"/>
                        <w:r>
                          <w:rPr>
                            <w:rFonts w:ascii="Courier New"/>
                            <w:sz w:val="18"/>
                          </w:rPr>
                          <w:t>workRequest</w:t>
                        </w:r>
                        <w:proofErr w:type="spellEnd"/>
                        <w:r>
                          <w:rPr>
                            <w:rFonts w:ascii="Courier New"/>
                            <w:spacing w:val="-5"/>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PeriodicWorkRequest</w:t>
                        </w:r>
                        <w:proofErr w:type="spellEnd"/>
                      </w:p>
                      <w:p w14:paraId="214BC22C" w14:textId="77777777" w:rsidR="003D76C2" w:rsidRDefault="00000000">
                        <w:pPr>
                          <w:spacing w:before="77"/>
                          <w:ind w:left="1317"/>
                          <w:rPr>
                            <w:rFonts w:ascii="Courier New"/>
                            <w:sz w:val="18"/>
                          </w:rPr>
                        </w:pPr>
                        <w:r>
                          <w:rPr>
                            <w:rFonts w:ascii="Courier New"/>
                            <w:sz w:val="18"/>
                          </w:rPr>
                          <w:t>.Builder(</w:t>
                        </w:r>
                        <w:proofErr w:type="spellStart"/>
                        <w:r>
                          <w:rPr>
                            <w:rFonts w:ascii="Courier New"/>
                            <w:sz w:val="18"/>
                          </w:rPr>
                          <w:t>TVShowWorker</w:t>
                        </w:r>
                        <w:proofErr w:type="spellEnd"/>
                        <w:r>
                          <w:rPr>
                            <w:rFonts w:ascii="Courier New"/>
                            <w:sz w:val="18"/>
                          </w:rPr>
                          <w:t>::class.java,</w:t>
                        </w:r>
                        <w:r>
                          <w:rPr>
                            <w:rFonts w:ascii="Courier New"/>
                            <w:spacing w:val="-20"/>
                            <w:sz w:val="18"/>
                          </w:rPr>
                          <w:t xml:space="preserve"> </w:t>
                        </w:r>
                        <w:r>
                          <w:rPr>
                            <w:rFonts w:ascii="Courier New"/>
                            <w:sz w:val="18"/>
                          </w:rPr>
                          <w:t>1,</w:t>
                        </w:r>
                        <w:r>
                          <w:rPr>
                            <w:rFonts w:ascii="Courier New"/>
                            <w:spacing w:val="-18"/>
                            <w:sz w:val="18"/>
                          </w:rPr>
                          <w:t xml:space="preserve"> </w:t>
                        </w:r>
                        <w:proofErr w:type="spellStart"/>
                        <w:r>
                          <w:rPr>
                            <w:rFonts w:ascii="Courier New"/>
                            <w:spacing w:val="-2"/>
                            <w:sz w:val="18"/>
                          </w:rPr>
                          <w:t>TimeUnit.HOURS</w:t>
                        </w:r>
                        <w:proofErr w:type="spellEnd"/>
                        <w:r>
                          <w:rPr>
                            <w:rFonts w:ascii="Courier New"/>
                            <w:spacing w:val="-2"/>
                            <w:sz w:val="18"/>
                          </w:rPr>
                          <w:t>)</w:t>
                        </w:r>
                      </w:p>
                      <w:p w14:paraId="7264E620" w14:textId="77777777" w:rsidR="003D76C2" w:rsidRDefault="00000000">
                        <w:pPr>
                          <w:spacing w:before="76"/>
                          <w:ind w:left="1317"/>
                          <w:rPr>
                            <w:rFonts w:ascii="Courier New"/>
                            <w:sz w:val="18"/>
                          </w:rPr>
                        </w:pPr>
                        <w:r>
                          <w:rPr>
                            <w:rFonts w:ascii="Courier New"/>
                            <w:spacing w:val="-2"/>
                            <w:sz w:val="18"/>
                          </w:rPr>
                          <w:t>.</w:t>
                        </w:r>
                        <w:proofErr w:type="spellStart"/>
                        <w:r>
                          <w:rPr>
                            <w:rFonts w:ascii="Courier New"/>
                            <w:spacing w:val="-2"/>
                            <w:sz w:val="18"/>
                          </w:rPr>
                          <w:t>setConstraints</w:t>
                        </w:r>
                        <w:proofErr w:type="spellEnd"/>
                        <w:r>
                          <w:rPr>
                            <w:rFonts w:ascii="Courier New"/>
                            <w:spacing w:val="-2"/>
                            <w:sz w:val="18"/>
                          </w:rPr>
                          <w:t>(constraints)</w:t>
                        </w:r>
                      </w:p>
                      <w:p w14:paraId="23DD5928" w14:textId="77777777" w:rsidR="003D76C2" w:rsidRDefault="00000000">
                        <w:pPr>
                          <w:spacing w:before="76"/>
                          <w:ind w:left="1317"/>
                          <w:rPr>
                            <w:rFonts w:ascii="Courier New"/>
                            <w:sz w:val="18"/>
                          </w:rPr>
                        </w:pPr>
                        <w:r>
                          <w:rPr>
                            <w:rFonts w:ascii="Courier New"/>
                            <w:spacing w:val="-2"/>
                            <w:sz w:val="18"/>
                          </w:rPr>
                          <w:t>.</w:t>
                        </w:r>
                        <w:proofErr w:type="spellStart"/>
                        <w:r>
                          <w:rPr>
                            <w:rFonts w:ascii="Courier New"/>
                            <w:spacing w:val="-2"/>
                            <w:sz w:val="18"/>
                          </w:rPr>
                          <w:t>addTag</w:t>
                        </w:r>
                        <w:proofErr w:type="spellEnd"/>
                        <w:r>
                          <w:rPr>
                            <w:rFonts w:ascii="Courier New"/>
                            <w:spacing w:val="-2"/>
                            <w:sz w:val="18"/>
                          </w:rPr>
                          <w:t>("</w:t>
                        </w:r>
                        <w:proofErr w:type="spellStart"/>
                        <w:r>
                          <w:rPr>
                            <w:rFonts w:ascii="Courier New"/>
                            <w:spacing w:val="-2"/>
                            <w:sz w:val="18"/>
                          </w:rPr>
                          <w:t>tvshow</w:t>
                        </w:r>
                        <w:proofErr w:type="spellEnd"/>
                        <w:r>
                          <w:rPr>
                            <w:rFonts w:ascii="Courier New"/>
                            <w:spacing w:val="-2"/>
                            <w:sz w:val="18"/>
                          </w:rPr>
                          <w:t>-work")</w:t>
                        </w:r>
                      </w:p>
                      <w:p w14:paraId="7DB20CFF" w14:textId="77777777" w:rsidR="003D76C2" w:rsidRDefault="00000000">
                        <w:pPr>
                          <w:spacing w:before="76" w:line="328" w:lineRule="auto"/>
                          <w:ind w:left="885" w:firstLine="432"/>
                          <w:rPr>
                            <w:rFonts w:ascii="Courier New"/>
                            <w:sz w:val="18"/>
                          </w:rPr>
                        </w:pPr>
                        <w:r>
                          <w:rPr>
                            <w:rFonts w:ascii="Courier New"/>
                            <w:spacing w:val="-2"/>
                            <w:sz w:val="18"/>
                          </w:rPr>
                          <w:t xml:space="preserve">.build() </w:t>
                        </w:r>
                        <w:proofErr w:type="spellStart"/>
                        <w:r>
                          <w:rPr>
                            <w:rFonts w:ascii="Courier New"/>
                            <w:spacing w:val="-2"/>
                            <w:sz w:val="18"/>
                          </w:rPr>
                          <w:t>WorkManager.getInstance</w:t>
                        </w:r>
                        <w:proofErr w:type="spellEnd"/>
                        <w:r>
                          <w:rPr>
                            <w:rFonts w:ascii="Courier New"/>
                            <w:spacing w:val="-2"/>
                            <w:sz w:val="18"/>
                          </w:rPr>
                          <w:t>(</w:t>
                        </w:r>
                        <w:proofErr w:type="spellStart"/>
                        <w:r>
                          <w:rPr>
                            <w:rFonts w:ascii="Courier New"/>
                            <w:spacing w:val="-2"/>
                            <w:sz w:val="18"/>
                          </w:rPr>
                          <w:t>applicationContext</w:t>
                        </w:r>
                        <w:proofErr w:type="spellEnd"/>
                        <w:r>
                          <w:rPr>
                            <w:rFonts w:ascii="Courier New"/>
                            <w:spacing w:val="-2"/>
                            <w:sz w:val="18"/>
                          </w:rPr>
                          <w:t>).enqueue(</w:t>
                        </w:r>
                        <w:proofErr w:type="spellStart"/>
                        <w:r>
                          <w:rPr>
                            <w:rFonts w:ascii="Courier New"/>
                            <w:spacing w:val="-2"/>
                            <w:sz w:val="18"/>
                          </w:rPr>
                          <w:t>workRequest</w:t>
                        </w:r>
                        <w:proofErr w:type="spellEnd"/>
                        <w:r>
                          <w:rPr>
                            <w:rFonts w:ascii="Courier New"/>
                            <w:spacing w:val="-2"/>
                            <w:sz w:val="18"/>
                          </w:rPr>
                          <w:t>)</w:t>
                        </w:r>
                      </w:p>
                      <w:p w14:paraId="32A99F0E"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3DE26592" w14:textId="77777777" w:rsidR="003D76C2" w:rsidRDefault="00000000">
      <w:pPr>
        <w:pStyle w:val="BodyText"/>
        <w:spacing w:before="72"/>
        <w:ind w:left="554" w:right="882"/>
      </w:pPr>
      <w:r>
        <w:t>This</w:t>
      </w:r>
      <w:r>
        <w:rPr>
          <w:spacing w:val="-8"/>
        </w:rPr>
        <w:t xml:space="preserve"> </w:t>
      </w:r>
      <w:r>
        <w:t>schedules</w:t>
      </w:r>
      <w:r>
        <w:rPr>
          <w:spacing w:val="-4"/>
        </w:rPr>
        <w:t xml:space="preserve"> </w:t>
      </w:r>
      <w:proofErr w:type="spellStart"/>
      <w:r>
        <w:rPr>
          <w:rFonts w:ascii="Courier New"/>
          <w:b/>
          <w:sz w:val="22"/>
        </w:rPr>
        <w:t>TVShowWorker</w:t>
      </w:r>
      <w:proofErr w:type="spellEnd"/>
      <w:r>
        <w:rPr>
          <w:rFonts w:ascii="Courier New"/>
          <w:b/>
          <w:spacing w:val="-80"/>
          <w:sz w:val="22"/>
        </w:rPr>
        <w:t xml:space="preserve"> </w:t>
      </w:r>
      <w:r>
        <w:t>to</w:t>
      </w:r>
      <w:r>
        <w:rPr>
          <w:spacing w:val="-4"/>
        </w:rPr>
        <w:t xml:space="preserve"> </w:t>
      </w:r>
      <w:r>
        <w:t>run</w:t>
      </w:r>
      <w:r>
        <w:rPr>
          <w:spacing w:val="-5"/>
        </w:rPr>
        <w:t xml:space="preserve"> </w:t>
      </w:r>
      <w:r>
        <w:t>every</w:t>
      </w:r>
      <w:r>
        <w:rPr>
          <w:spacing w:val="-4"/>
        </w:rPr>
        <w:t xml:space="preserve"> </w:t>
      </w:r>
      <w:r>
        <w:t>hour</w:t>
      </w:r>
      <w:r>
        <w:rPr>
          <w:spacing w:val="-4"/>
        </w:rPr>
        <w:t xml:space="preserve"> </w:t>
      </w:r>
      <w:r>
        <w:t>when</w:t>
      </w:r>
      <w:r>
        <w:rPr>
          <w:spacing w:val="-4"/>
        </w:rPr>
        <w:t xml:space="preserve"> </w:t>
      </w:r>
      <w:r>
        <w:t>the</w:t>
      </w:r>
      <w:r>
        <w:rPr>
          <w:spacing w:val="-4"/>
        </w:rPr>
        <w:t xml:space="preserve"> </w:t>
      </w:r>
      <w:r>
        <w:t>device</w:t>
      </w:r>
      <w:r>
        <w:rPr>
          <w:spacing w:val="-4"/>
        </w:rPr>
        <w:t xml:space="preserve"> </w:t>
      </w:r>
      <w:r>
        <w:t>is</w:t>
      </w:r>
      <w:r>
        <w:rPr>
          <w:spacing w:val="-4"/>
        </w:rPr>
        <w:t xml:space="preserve"> </w:t>
      </w:r>
      <w:r>
        <w:t>connected to the network.</w:t>
      </w:r>
    </w:p>
    <w:p w14:paraId="315F74B9" w14:textId="77777777" w:rsidR="003D76C2" w:rsidRDefault="00000000">
      <w:pPr>
        <w:pStyle w:val="ListParagraph"/>
        <w:numPr>
          <w:ilvl w:val="0"/>
          <w:numId w:val="1"/>
        </w:numPr>
        <w:tabs>
          <w:tab w:val="left" w:pos="554"/>
        </w:tabs>
        <w:spacing w:before="148" w:line="247" w:lineRule="auto"/>
        <w:ind w:right="896"/>
        <w:jc w:val="left"/>
        <w:rPr>
          <w:sz w:val="20"/>
        </w:rPr>
      </w:pPr>
      <w:r>
        <w:rPr>
          <w:sz w:val="20"/>
        </w:rPr>
        <w:t>Run</w:t>
      </w:r>
      <w:r>
        <w:rPr>
          <w:spacing w:val="-4"/>
          <w:sz w:val="20"/>
        </w:rPr>
        <w:t xml:space="preserve"> </w:t>
      </w:r>
      <w:r>
        <w:rPr>
          <w:sz w:val="20"/>
        </w:rPr>
        <w:t>your</w:t>
      </w:r>
      <w:r>
        <w:rPr>
          <w:spacing w:val="-3"/>
          <w:sz w:val="20"/>
        </w:rPr>
        <w:t xml:space="preserve"> </w:t>
      </w:r>
      <w:r>
        <w:rPr>
          <w:sz w:val="20"/>
        </w:rPr>
        <w:t>application.</w:t>
      </w:r>
      <w:r>
        <w:rPr>
          <w:spacing w:val="-4"/>
          <w:sz w:val="20"/>
        </w:rPr>
        <w:t xml:space="preserve"> </w:t>
      </w:r>
      <w:r>
        <w:rPr>
          <w:sz w:val="20"/>
        </w:rPr>
        <w:t>It</w:t>
      </w:r>
      <w:r>
        <w:rPr>
          <w:spacing w:val="-3"/>
          <w:sz w:val="20"/>
        </w:rPr>
        <w:t xml:space="preserve"> </w:t>
      </w:r>
      <w:r>
        <w:rPr>
          <w:sz w:val="20"/>
        </w:rPr>
        <w:t>will</w:t>
      </w:r>
      <w:r>
        <w:rPr>
          <w:spacing w:val="-3"/>
          <w:sz w:val="20"/>
        </w:rPr>
        <w:t xml:space="preserve"> </w:t>
      </w:r>
      <w:r>
        <w:rPr>
          <w:sz w:val="20"/>
        </w:rPr>
        <w:t>display</w:t>
      </w:r>
      <w:r>
        <w:rPr>
          <w:spacing w:val="-3"/>
          <w:sz w:val="20"/>
        </w:rPr>
        <w:t xml:space="preserve"> </w:t>
      </w:r>
      <w:r>
        <w:rPr>
          <w:sz w:val="20"/>
        </w:rPr>
        <w:t>the</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z w:val="20"/>
        </w:rPr>
        <w:t>TV</w:t>
      </w:r>
      <w:r>
        <w:rPr>
          <w:spacing w:val="-4"/>
          <w:sz w:val="20"/>
        </w:rPr>
        <w:t xml:space="preserve"> </w:t>
      </w:r>
      <w:r>
        <w:rPr>
          <w:sz w:val="20"/>
        </w:rPr>
        <w:t>shows.</w:t>
      </w:r>
      <w:r>
        <w:rPr>
          <w:spacing w:val="-3"/>
          <w:sz w:val="20"/>
        </w:rPr>
        <w:t xml:space="preserve"> </w:t>
      </w:r>
      <w:r>
        <w:rPr>
          <w:sz w:val="20"/>
        </w:rPr>
        <w:t>Now,</w:t>
      </w:r>
      <w:r>
        <w:rPr>
          <w:spacing w:val="-3"/>
          <w:sz w:val="20"/>
        </w:rPr>
        <w:t xml:space="preserve"> </w:t>
      </w:r>
      <w:r>
        <w:rPr>
          <w:sz w:val="20"/>
        </w:rPr>
        <w:t>the</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z w:val="20"/>
        </w:rPr>
        <w:t>TV</w:t>
      </w:r>
      <w:r>
        <w:rPr>
          <w:spacing w:val="-4"/>
          <w:sz w:val="20"/>
        </w:rPr>
        <w:t xml:space="preserve"> </w:t>
      </w:r>
      <w:r>
        <w:rPr>
          <w:sz w:val="20"/>
        </w:rPr>
        <w:t>shows will be fetched and saved at scheduled intervals, even when the app is closed.</w:t>
      </w:r>
    </w:p>
    <w:p w14:paraId="360D9927" w14:textId="77777777" w:rsidR="003D76C2" w:rsidRDefault="003D76C2">
      <w:pPr>
        <w:spacing w:line="247" w:lineRule="auto"/>
        <w:rPr>
          <w:sz w:val="20"/>
        </w:rPr>
        <w:sectPr w:rsidR="003D76C2">
          <w:pgSz w:w="10800" w:h="13320"/>
          <w:pgMar w:top="1120" w:right="920" w:bottom="280" w:left="940" w:header="695" w:footer="0" w:gutter="0"/>
          <w:cols w:space="720"/>
        </w:sectPr>
      </w:pPr>
    </w:p>
    <w:p w14:paraId="42B92CA2" w14:textId="77777777" w:rsidR="003D76C2" w:rsidRDefault="00000000">
      <w:pPr>
        <w:pStyle w:val="Heading1"/>
        <w:spacing w:before="107" w:line="232" w:lineRule="auto"/>
        <w:ind w:right="181"/>
      </w:pPr>
      <w:r>
        <w:lastRenderedPageBreak/>
        <w:t>Chapter</w:t>
      </w:r>
      <w:r>
        <w:rPr>
          <w:spacing w:val="-14"/>
        </w:rPr>
        <w:t xml:space="preserve"> </w:t>
      </w:r>
      <w:r>
        <w:t>15:</w:t>
      </w:r>
      <w:r>
        <w:rPr>
          <w:spacing w:val="-14"/>
        </w:rPr>
        <w:t xml:space="preserve"> </w:t>
      </w:r>
      <w:r>
        <w:t>Animations</w:t>
      </w:r>
      <w:r>
        <w:rPr>
          <w:spacing w:val="-14"/>
        </w:rPr>
        <w:t xml:space="preserve"> </w:t>
      </w:r>
      <w:r>
        <w:t>and</w:t>
      </w:r>
      <w:r>
        <w:rPr>
          <w:spacing w:val="-14"/>
        </w:rPr>
        <w:t xml:space="preserve"> </w:t>
      </w:r>
      <w:r>
        <w:t>Transitions</w:t>
      </w:r>
      <w:r>
        <w:rPr>
          <w:spacing w:val="-14"/>
        </w:rPr>
        <w:t xml:space="preserve"> </w:t>
      </w:r>
      <w:r>
        <w:t>with</w:t>
      </w:r>
      <w:r>
        <w:rPr>
          <w:spacing w:val="-14"/>
        </w:rPr>
        <w:t xml:space="preserve"> </w:t>
      </w:r>
      <w:proofErr w:type="spellStart"/>
      <w:r>
        <w:t>CoordinatorLayout</w:t>
      </w:r>
      <w:proofErr w:type="spellEnd"/>
      <w:r>
        <w:t xml:space="preserve"> and </w:t>
      </w:r>
      <w:proofErr w:type="spellStart"/>
      <w:r>
        <w:t>MotionLayout</w:t>
      </w:r>
      <w:proofErr w:type="spellEnd"/>
    </w:p>
    <w:p w14:paraId="54F216EC" w14:textId="77777777" w:rsidR="003D76C2" w:rsidRDefault="00000000">
      <w:pPr>
        <w:pStyle w:val="Heading2"/>
        <w:spacing w:before="187"/>
      </w:pPr>
      <w:r>
        <w:t>Activity</w:t>
      </w:r>
      <w:r>
        <w:rPr>
          <w:spacing w:val="-2"/>
        </w:rPr>
        <w:t xml:space="preserve"> </w:t>
      </w:r>
      <w:r>
        <w:t>15.01:</w:t>
      </w:r>
      <w:r>
        <w:rPr>
          <w:spacing w:val="-1"/>
        </w:rPr>
        <w:t xml:space="preserve"> </w:t>
      </w:r>
      <w:r>
        <w:t>Password</w:t>
      </w:r>
      <w:r>
        <w:rPr>
          <w:spacing w:val="-1"/>
        </w:rPr>
        <w:t xml:space="preserve"> </w:t>
      </w:r>
      <w:r>
        <w:rPr>
          <w:spacing w:val="-2"/>
        </w:rPr>
        <w:t>Generator</w:t>
      </w:r>
    </w:p>
    <w:p w14:paraId="66662DEE" w14:textId="77777777" w:rsidR="003D76C2" w:rsidRDefault="00000000">
      <w:pPr>
        <w:pStyle w:val="Heading3"/>
        <w:ind w:left="824"/>
        <w:rPr>
          <w:b w:val="0"/>
        </w:rPr>
      </w:pPr>
      <w:r>
        <w:rPr>
          <w:spacing w:val="-2"/>
        </w:rPr>
        <w:t>Solution</w:t>
      </w:r>
      <w:r>
        <w:rPr>
          <w:b w:val="0"/>
          <w:spacing w:val="-2"/>
        </w:rPr>
        <w:t>:</w:t>
      </w:r>
    </w:p>
    <w:p w14:paraId="78FCE743" w14:textId="77777777" w:rsidR="003D76C2" w:rsidRDefault="00000000">
      <w:pPr>
        <w:spacing w:before="147"/>
        <w:ind w:left="824"/>
        <w:rPr>
          <w:sz w:val="20"/>
        </w:rPr>
      </w:pPr>
      <w:r>
        <w:rPr>
          <w:sz w:val="20"/>
        </w:rPr>
        <w:t>Here</w:t>
      </w:r>
      <w:r>
        <w:rPr>
          <w:spacing w:val="-1"/>
          <w:sz w:val="20"/>
        </w:rPr>
        <w:t xml:space="preserve"> </w:t>
      </w:r>
      <w:r>
        <w:rPr>
          <w:sz w:val="20"/>
        </w:rPr>
        <w:t>is</w:t>
      </w:r>
      <w:r>
        <w:rPr>
          <w:spacing w:val="-1"/>
          <w:sz w:val="20"/>
        </w:rPr>
        <w:t xml:space="preserve"> </w:t>
      </w:r>
      <w:r>
        <w:rPr>
          <w:sz w:val="20"/>
        </w:rPr>
        <w:t>one</w:t>
      </w:r>
      <w:r>
        <w:rPr>
          <w:spacing w:val="-1"/>
          <w:sz w:val="20"/>
        </w:rPr>
        <w:t xml:space="preserve"> </w:t>
      </w:r>
      <w:r>
        <w:rPr>
          <w:sz w:val="20"/>
        </w:rPr>
        <w:t>way</w:t>
      </w:r>
      <w:r>
        <w:rPr>
          <w:spacing w:val="-1"/>
          <w:sz w:val="20"/>
        </w:rPr>
        <w:t xml:space="preserve"> </w:t>
      </w:r>
      <w:r>
        <w:rPr>
          <w:sz w:val="20"/>
        </w:rPr>
        <w:t>we</w:t>
      </w:r>
      <w:r>
        <w:rPr>
          <w:spacing w:val="-1"/>
          <w:sz w:val="20"/>
        </w:rPr>
        <w:t xml:space="preserve"> </w:t>
      </w:r>
      <w:r>
        <w:rPr>
          <w:sz w:val="20"/>
        </w:rPr>
        <w:t>can</w:t>
      </w:r>
      <w:r>
        <w:rPr>
          <w:spacing w:val="-1"/>
          <w:sz w:val="20"/>
        </w:rPr>
        <w:t xml:space="preserve"> </w:t>
      </w:r>
      <w:r>
        <w:rPr>
          <w:sz w:val="20"/>
        </w:rPr>
        <w:t>create</w:t>
      </w:r>
      <w:r>
        <w:rPr>
          <w:spacing w:val="-1"/>
          <w:sz w:val="20"/>
        </w:rPr>
        <w:t xml:space="preserve"> </w:t>
      </w:r>
      <w:r>
        <w:rPr>
          <w:sz w:val="20"/>
        </w:rPr>
        <w:t>the</w:t>
      </w:r>
      <w:r>
        <w:rPr>
          <w:spacing w:val="-2"/>
          <w:sz w:val="20"/>
        </w:rPr>
        <w:t xml:space="preserve"> </w:t>
      </w:r>
      <w:r>
        <w:rPr>
          <w:i/>
          <w:sz w:val="20"/>
        </w:rPr>
        <w:t>Password</w:t>
      </w:r>
      <w:r>
        <w:rPr>
          <w:i/>
          <w:spacing w:val="-1"/>
          <w:sz w:val="20"/>
        </w:rPr>
        <w:t xml:space="preserve"> </w:t>
      </w:r>
      <w:r>
        <w:rPr>
          <w:i/>
          <w:sz w:val="20"/>
        </w:rPr>
        <w:t>Generator</w:t>
      </w:r>
      <w:r>
        <w:rPr>
          <w:i/>
          <w:spacing w:val="-1"/>
          <w:sz w:val="20"/>
        </w:rPr>
        <w:t xml:space="preserve"> </w:t>
      </w:r>
      <w:r>
        <w:rPr>
          <w:spacing w:val="-4"/>
          <w:sz w:val="20"/>
        </w:rPr>
        <w:t>app:</w:t>
      </w:r>
    </w:p>
    <w:p w14:paraId="1940F372" w14:textId="77777777" w:rsidR="003D76C2" w:rsidRDefault="00000000">
      <w:pPr>
        <w:pStyle w:val="ListParagraph"/>
        <w:numPr>
          <w:ilvl w:val="1"/>
          <w:numId w:val="1"/>
        </w:numPr>
        <w:tabs>
          <w:tab w:val="left" w:pos="1274"/>
        </w:tabs>
        <w:spacing w:before="148"/>
        <w:ind w:right="703"/>
        <w:jc w:val="left"/>
        <w:rPr>
          <w:sz w:val="20"/>
        </w:rPr>
      </w:pPr>
      <w:r>
        <w:rPr>
          <w:sz w:val="20"/>
        </w:rPr>
        <w:t xml:space="preserve">Create a new project in Android Studio 4.0 or higher with </w:t>
      </w:r>
      <w:r>
        <w:rPr>
          <w:rFonts w:ascii="Courier New"/>
          <w:b/>
        </w:rPr>
        <w:t>Password Generator</w:t>
      </w:r>
      <w:r>
        <w:rPr>
          <w:rFonts w:ascii="Courier New"/>
          <w:b/>
          <w:spacing w:val="-65"/>
        </w:rPr>
        <w:t xml:space="preserve"> </w:t>
      </w:r>
      <w:r>
        <w:rPr>
          <w:sz w:val="20"/>
        </w:rPr>
        <w:t xml:space="preserve">as the name. Set its package name to </w:t>
      </w:r>
      <w:proofErr w:type="spellStart"/>
      <w:r>
        <w:rPr>
          <w:rFonts w:ascii="Courier New"/>
          <w:b/>
        </w:rPr>
        <w:t>com.example</w:t>
      </w:r>
      <w:proofErr w:type="spellEnd"/>
      <w:r>
        <w:rPr>
          <w:rFonts w:ascii="Courier New"/>
          <w:b/>
        </w:rPr>
        <w:t xml:space="preserve">. </w:t>
      </w:r>
      <w:proofErr w:type="spellStart"/>
      <w:r>
        <w:rPr>
          <w:rFonts w:ascii="Courier New"/>
          <w:b/>
        </w:rPr>
        <w:t>passwordgenerator</w:t>
      </w:r>
      <w:proofErr w:type="spellEnd"/>
      <w:r>
        <w:rPr>
          <w:rFonts w:ascii="Courier New"/>
          <w:b/>
          <w:spacing w:val="-80"/>
        </w:rPr>
        <w:t xml:space="preserve"> </w:t>
      </w:r>
      <w:r>
        <w:rPr>
          <w:sz w:val="20"/>
        </w:rPr>
        <w:t>and</w:t>
      </w:r>
      <w:r>
        <w:rPr>
          <w:spacing w:val="-8"/>
          <w:sz w:val="20"/>
        </w:rPr>
        <w:t xml:space="preserve"> </w:t>
      </w:r>
      <w:r>
        <w:rPr>
          <w:rFonts w:ascii="Courier New"/>
          <w:b/>
        </w:rPr>
        <w:t>Minimum</w:t>
      </w:r>
      <w:r>
        <w:rPr>
          <w:rFonts w:ascii="Courier New"/>
          <w:b/>
          <w:spacing w:val="-7"/>
        </w:rPr>
        <w:t xml:space="preserve"> </w:t>
      </w:r>
      <w:r>
        <w:rPr>
          <w:rFonts w:ascii="Courier New"/>
          <w:b/>
        </w:rPr>
        <w:t>SDK</w:t>
      </w:r>
      <w:r>
        <w:rPr>
          <w:rFonts w:ascii="Courier New"/>
          <w:b/>
          <w:spacing w:val="-80"/>
        </w:rPr>
        <w:t xml:space="preserve"> </w:t>
      </w:r>
      <w:r>
        <w:rPr>
          <w:sz w:val="20"/>
        </w:rPr>
        <w:t>to</w:t>
      </w:r>
      <w:r>
        <w:rPr>
          <w:spacing w:val="-4"/>
          <w:sz w:val="20"/>
        </w:rPr>
        <w:t xml:space="preserve"> </w:t>
      </w:r>
      <w:r>
        <w:rPr>
          <w:rFonts w:ascii="Courier New"/>
          <w:b/>
        </w:rPr>
        <w:t>API</w:t>
      </w:r>
      <w:r>
        <w:rPr>
          <w:rFonts w:ascii="Courier New"/>
          <w:b/>
          <w:spacing w:val="-7"/>
        </w:rPr>
        <w:t xml:space="preserve"> </w:t>
      </w:r>
      <w:r>
        <w:rPr>
          <w:rFonts w:ascii="Courier New"/>
          <w:b/>
        </w:rPr>
        <w:t>21:</w:t>
      </w:r>
      <w:r>
        <w:rPr>
          <w:rFonts w:ascii="Courier New"/>
          <w:b/>
          <w:spacing w:val="-7"/>
        </w:rPr>
        <w:t xml:space="preserve"> </w:t>
      </w:r>
      <w:r>
        <w:rPr>
          <w:rFonts w:ascii="Courier New"/>
          <w:b/>
        </w:rPr>
        <w:t>Android</w:t>
      </w:r>
      <w:r>
        <w:rPr>
          <w:rFonts w:ascii="Courier New"/>
          <w:b/>
          <w:spacing w:val="-7"/>
        </w:rPr>
        <w:t xml:space="preserve"> </w:t>
      </w:r>
      <w:r>
        <w:rPr>
          <w:rFonts w:ascii="Courier New"/>
          <w:b/>
        </w:rPr>
        <w:t xml:space="preserve">5.0 </w:t>
      </w:r>
      <w:r>
        <w:rPr>
          <w:rFonts w:ascii="Courier New"/>
          <w:b/>
          <w:spacing w:val="-2"/>
        </w:rPr>
        <w:t>Lollipop</w:t>
      </w:r>
      <w:r>
        <w:rPr>
          <w:spacing w:val="-2"/>
          <w:sz w:val="20"/>
        </w:rPr>
        <w:t>.</w:t>
      </w:r>
    </w:p>
    <w:p w14:paraId="6BC82ADD" w14:textId="77777777" w:rsidR="003D76C2" w:rsidRDefault="00000000">
      <w:pPr>
        <w:pStyle w:val="ListParagraph"/>
        <w:numPr>
          <w:ilvl w:val="1"/>
          <w:numId w:val="1"/>
        </w:numPr>
        <w:tabs>
          <w:tab w:val="left" w:pos="1274"/>
        </w:tabs>
        <w:spacing w:before="141"/>
        <w:jc w:val="left"/>
        <w:rPr>
          <w:rFonts w:ascii="Courier New"/>
          <w:b/>
        </w:rPr>
      </w:pPr>
      <w:r>
        <w:rPr>
          <w:sz w:val="20"/>
        </w:rPr>
        <w:t>Add</w:t>
      </w:r>
      <w:r>
        <w:rPr>
          <w:spacing w:val="-7"/>
          <w:sz w:val="20"/>
        </w:rPr>
        <w:t xml:space="preserve"> </w:t>
      </w:r>
      <w:r>
        <w:rPr>
          <w:sz w:val="20"/>
        </w:rPr>
        <w:t>the</w:t>
      </w:r>
      <w:r>
        <w:rPr>
          <w:spacing w:val="-5"/>
          <w:sz w:val="20"/>
        </w:rPr>
        <w:t xml:space="preserve"> </w:t>
      </w:r>
      <w:proofErr w:type="spellStart"/>
      <w:r>
        <w:rPr>
          <w:rFonts w:ascii="Courier New"/>
          <w:b/>
        </w:rPr>
        <w:t>MaterialComponents</w:t>
      </w:r>
      <w:proofErr w:type="spellEnd"/>
      <w:r>
        <w:rPr>
          <w:rFonts w:ascii="Courier New"/>
          <w:b/>
          <w:spacing w:val="-80"/>
        </w:rPr>
        <w:t xml:space="preserve"> </w:t>
      </w:r>
      <w:r>
        <w:rPr>
          <w:sz w:val="20"/>
        </w:rPr>
        <w:t>dependency</w:t>
      </w:r>
      <w:r>
        <w:rPr>
          <w:spacing w:val="-3"/>
          <w:sz w:val="20"/>
        </w:rPr>
        <w:t xml:space="preserve"> </w:t>
      </w:r>
      <w:r>
        <w:rPr>
          <w:sz w:val="20"/>
        </w:rPr>
        <w:t>to</w:t>
      </w:r>
      <w:r>
        <w:rPr>
          <w:spacing w:val="-3"/>
          <w:sz w:val="20"/>
        </w:rPr>
        <w:t xml:space="preserve"> </w:t>
      </w:r>
      <w:r>
        <w:rPr>
          <w:sz w:val="20"/>
        </w:rPr>
        <w:t>your</w:t>
      </w:r>
      <w:r>
        <w:rPr>
          <w:spacing w:val="-5"/>
          <w:sz w:val="20"/>
        </w:rPr>
        <w:t xml:space="preserve"> </w:t>
      </w:r>
      <w:r>
        <w:rPr>
          <w:rFonts w:ascii="Courier New"/>
          <w:b/>
          <w:spacing w:val="-2"/>
        </w:rPr>
        <w:t>app/</w:t>
      </w:r>
      <w:proofErr w:type="spellStart"/>
      <w:r>
        <w:rPr>
          <w:rFonts w:ascii="Courier New"/>
          <w:b/>
          <w:spacing w:val="-2"/>
        </w:rPr>
        <w:t>build.gradle</w:t>
      </w:r>
      <w:proofErr w:type="spellEnd"/>
    </w:p>
    <w:p w14:paraId="792140F1" w14:textId="77777777" w:rsidR="003D76C2" w:rsidRDefault="00000000">
      <w:pPr>
        <w:pStyle w:val="BodyText"/>
        <w:ind w:left="1274"/>
      </w:pPr>
      <w:r>
        <w:rPr>
          <w:spacing w:val="-2"/>
        </w:rPr>
        <w:t>file:</w:t>
      </w:r>
    </w:p>
    <w:p w14:paraId="0BC543AE" w14:textId="77777777" w:rsidR="003D76C2" w:rsidRDefault="00D51F7C">
      <w:pPr>
        <w:pStyle w:val="BodyText"/>
        <w:spacing w:before="4"/>
        <w:rPr>
          <w:sz w:val="9"/>
        </w:rPr>
      </w:pPr>
      <w:r>
        <w:rPr>
          <w:noProof/>
        </w:rPr>
        <mc:AlternateContent>
          <mc:Choice Requires="wpg">
            <w:drawing>
              <wp:anchor distT="0" distB="0" distL="0" distR="0" simplePos="0" relativeHeight="487786496" behindDoc="1" locked="0" layoutInCell="1" allowOverlap="1" wp14:anchorId="56476C1C" wp14:editId="0D0B5A99">
                <wp:simplePos x="0" y="0"/>
                <wp:positionH relativeFrom="page">
                  <wp:posOffset>1120140</wp:posOffset>
                </wp:positionH>
                <wp:positionV relativeFrom="paragraph">
                  <wp:posOffset>95885</wp:posOffset>
                </wp:positionV>
                <wp:extent cx="5074920" cy="219075"/>
                <wp:effectExtent l="0" t="0" r="5080" b="0"/>
                <wp:wrapTopAndBottom/>
                <wp:docPr id="126" name="docshapegroup1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51"/>
                          <a:chExt cx="7992" cy="345"/>
                        </a:xfrm>
                      </wpg:grpSpPr>
                      <wps:wsp>
                        <wps:cNvPr id="127" name="docshape1437"/>
                        <wps:cNvSpPr>
                          <a:spLocks/>
                        </wps:cNvSpPr>
                        <wps:spPr bwMode="auto">
                          <a:xfrm>
                            <a:off x="1764" y="161"/>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 name="docshape1438"/>
                        <wps:cNvSpPr>
                          <a:spLocks/>
                        </wps:cNvSpPr>
                        <wps:spPr bwMode="auto">
                          <a:xfrm>
                            <a:off x="1764" y="151"/>
                            <a:ext cx="7992" cy="345"/>
                          </a:xfrm>
                          <a:custGeom>
                            <a:avLst/>
                            <a:gdLst>
                              <a:gd name="T0" fmla="+- 0 9756 1764"/>
                              <a:gd name="T1" fmla="*/ T0 w 7992"/>
                              <a:gd name="T2" fmla="+- 0 476 151"/>
                              <a:gd name="T3" fmla="*/ 476 h 345"/>
                              <a:gd name="T4" fmla="+- 0 1764 1764"/>
                              <a:gd name="T5" fmla="*/ T4 w 7992"/>
                              <a:gd name="T6" fmla="+- 0 476 151"/>
                              <a:gd name="T7" fmla="*/ 476 h 345"/>
                              <a:gd name="T8" fmla="+- 0 1764 1764"/>
                              <a:gd name="T9" fmla="*/ T8 w 7992"/>
                              <a:gd name="T10" fmla="+- 0 496 151"/>
                              <a:gd name="T11" fmla="*/ 496 h 345"/>
                              <a:gd name="T12" fmla="+- 0 9756 1764"/>
                              <a:gd name="T13" fmla="*/ T12 w 7992"/>
                              <a:gd name="T14" fmla="+- 0 496 151"/>
                              <a:gd name="T15" fmla="*/ 496 h 345"/>
                              <a:gd name="T16" fmla="+- 0 9756 1764"/>
                              <a:gd name="T17" fmla="*/ T16 w 7992"/>
                              <a:gd name="T18" fmla="+- 0 476 151"/>
                              <a:gd name="T19" fmla="*/ 476 h 345"/>
                              <a:gd name="T20" fmla="+- 0 9756 1764"/>
                              <a:gd name="T21" fmla="*/ T20 w 7992"/>
                              <a:gd name="T22" fmla="+- 0 151 151"/>
                              <a:gd name="T23" fmla="*/ 151 h 345"/>
                              <a:gd name="T24" fmla="+- 0 1764 1764"/>
                              <a:gd name="T25" fmla="*/ T24 w 7992"/>
                              <a:gd name="T26" fmla="+- 0 151 151"/>
                              <a:gd name="T27" fmla="*/ 151 h 345"/>
                              <a:gd name="T28" fmla="+- 0 1764 1764"/>
                              <a:gd name="T29" fmla="*/ T28 w 7992"/>
                              <a:gd name="T30" fmla="+- 0 171 151"/>
                              <a:gd name="T31" fmla="*/ 171 h 345"/>
                              <a:gd name="T32" fmla="+- 0 9756 1764"/>
                              <a:gd name="T33" fmla="*/ T32 w 7992"/>
                              <a:gd name="T34" fmla="+- 0 171 151"/>
                              <a:gd name="T35" fmla="*/ 171 h 345"/>
                              <a:gd name="T36" fmla="+- 0 9756 1764"/>
                              <a:gd name="T37" fmla="*/ T36 w 7992"/>
                              <a:gd name="T38" fmla="+- 0 151 151"/>
                              <a:gd name="T39" fmla="*/ 151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5"/>
                                </a:moveTo>
                                <a:lnTo>
                                  <a:pt x="0" y="325"/>
                                </a:lnTo>
                                <a:lnTo>
                                  <a:pt x="0" y="345"/>
                                </a:lnTo>
                                <a:lnTo>
                                  <a:pt x="7992" y="345"/>
                                </a:lnTo>
                                <a:lnTo>
                                  <a:pt x="7992" y="3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docshape1439"/>
                        <wps:cNvSpPr txBox="1">
                          <a:spLocks/>
                        </wps:cNvSpPr>
                        <wps:spPr bwMode="auto">
                          <a:xfrm>
                            <a:off x="1764" y="171"/>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5BE9A"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'com.google.android.material:material:1.2.1'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476C1C" id="docshapegroup1436" o:spid="_x0000_s2316" style="position:absolute;margin-left:88.2pt;margin-top:7.55pt;width:399.6pt;height:17.25pt;z-index:-15529984;mso-wrap-distance-left:0;mso-wrap-distance-right:0;mso-position-horizontal-relative:page;mso-position-vertical-relative:text" coordorigin="1764,151"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">
                <v:rect id="docshape1437" o:spid="_x0000_s2317" style="position:absolute;left:1764;top:161;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" fillcolor="#f6f6f6" stroked="f">
                  <v:path arrowok="t"/>
                </v:rect>
                <v:shape id="docshape1438" o:spid="_x0000_s2318" style="position:absolute;left:1764;top:151;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" path="m7992,325l,325r,20l7992,345r,-20xm7992,l,,,20r7992,l7992,xe" fillcolor="#dadada" stroked="f">
                  <v:path arrowok="t" o:connecttype="custom" o:connectlocs="7992,476;0,476;0,496;7992,496;7992,476;7992,151;0,151;0,171;7992,171;7992,151" o:connectangles="0,0,0,0,0,0,0,0,0,0"/>
                </v:shape>
                <v:shape id="docshape1439" o:spid="_x0000_s2319" type="#_x0000_t202" style="position:absolute;left:1764;top:171;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" filled="f" stroked="f">
                  <v:path arrowok="t"/>
                  <v:textbox inset="0,0,0,0">
                    <w:txbxContent>
                      <w:p w14:paraId="46A5BE9A"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'com.google.android.material:material:1.2.1'</w:t>
                        </w:r>
                      </w:p>
                    </w:txbxContent>
                  </v:textbox>
                </v:shape>
                <w10:wrap type="topAndBottom" anchorx="page"/>
              </v:group>
            </w:pict>
          </mc:Fallback>
        </mc:AlternateContent>
      </w:r>
    </w:p>
    <w:p w14:paraId="29C233DE" w14:textId="77777777" w:rsidR="003D76C2" w:rsidRDefault="00000000">
      <w:pPr>
        <w:spacing w:before="72"/>
        <w:ind w:left="1274"/>
        <w:rPr>
          <w:sz w:val="20"/>
        </w:rPr>
      </w:pPr>
      <w:r>
        <w:rPr>
          <w:sz w:val="20"/>
        </w:rPr>
        <w:t>We</w:t>
      </w:r>
      <w:r>
        <w:rPr>
          <w:spacing w:val="-6"/>
          <w:sz w:val="20"/>
        </w:rPr>
        <w:t xml:space="preserve"> </w:t>
      </w:r>
      <w:r>
        <w:rPr>
          <w:sz w:val="20"/>
        </w:rPr>
        <w:t>will</w:t>
      </w:r>
      <w:r>
        <w:rPr>
          <w:spacing w:val="-2"/>
          <w:sz w:val="20"/>
        </w:rPr>
        <w:t xml:space="preserve"> </w:t>
      </w:r>
      <w:r>
        <w:rPr>
          <w:sz w:val="20"/>
        </w:rPr>
        <w:t>add</w:t>
      </w:r>
      <w:r>
        <w:rPr>
          <w:spacing w:val="-3"/>
          <w:sz w:val="20"/>
        </w:rPr>
        <w:t xml:space="preserve"> </w:t>
      </w:r>
      <w:r>
        <w:rPr>
          <w:sz w:val="20"/>
        </w:rPr>
        <w:t>this</w:t>
      </w:r>
      <w:r>
        <w:rPr>
          <w:spacing w:val="-3"/>
          <w:sz w:val="20"/>
        </w:rPr>
        <w:t xml:space="preserve"> </w:t>
      </w:r>
      <w:r>
        <w:rPr>
          <w:sz w:val="20"/>
        </w:rPr>
        <w:t>so</w:t>
      </w:r>
      <w:r>
        <w:rPr>
          <w:spacing w:val="-3"/>
          <w:sz w:val="20"/>
        </w:rPr>
        <w:t xml:space="preserve"> </w:t>
      </w:r>
      <w:r>
        <w:rPr>
          <w:sz w:val="20"/>
        </w:rPr>
        <w:t>that</w:t>
      </w:r>
      <w:r>
        <w:rPr>
          <w:spacing w:val="-2"/>
          <w:sz w:val="20"/>
        </w:rPr>
        <w:t xml:space="preserve"> </w:t>
      </w:r>
      <w:r>
        <w:rPr>
          <w:sz w:val="20"/>
        </w:rPr>
        <w:t>we</w:t>
      </w:r>
      <w:r>
        <w:rPr>
          <w:spacing w:val="-3"/>
          <w:sz w:val="20"/>
        </w:rPr>
        <w:t xml:space="preserve"> </w:t>
      </w:r>
      <w:r>
        <w:rPr>
          <w:sz w:val="20"/>
        </w:rPr>
        <w:t>can</w:t>
      </w:r>
      <w:r>
        <w:rPr>
          <w:spacing w:val="-2"/>
          <w:sz w:val="20"/>
        </w:rPr>
        <w:t xml:space="preserve"> </w:t>
      </w:r>
      <w:r>
        <w:rPr>
          <w:sz w:val="20"/>
        </w:rPr>
        <w:t>use</w:t>
      </w:r>
      <w:r>
        <w:rPr>
          <w:spacing w:val="-3"/>
          <w:sz w:val="20"/>
        </w:rPr>
        <w:t xml:space="preserve"> </w:t>
      </w:r>
      <w:proofErr w:type="spellStart"/>
      <w:r>
        <w:rPr>
          <w:rFonts w:ascii="Courier New"/>
          <w:b/>
        </w:rPr>
        <w:t>TextInputLayout</w:t>
      </w:r>
      <w:proofErr w:type="spellEnd"/>
      <w:r>
        <w:rPr>
          <w:rFonts w:ascii="Courier New"/>
          <w:b/>
          <w:spacing w:val="-80"/>
        </w:rPr>
        <w:t xml:space="preserve"> </w:t>
      </w:r>
      <w:r>
        <w:rPr>
          <w:spacing w:val="-5"/>
          <w:sz w:val="20"/>
        </w:rPr>
        <w:t>and</w:t>
      </w:r>
    </w:p>
    <w:p w14:paraId="1A4C9455" w14:textId="77777777" w:rsidR="003D76C2" w:rsidRDefault="00000000">
      <w:pPr>
        <w:ind w:left="1274"/>
        <w:rPr>
          <w:sz w:val="20"/>
        </w:rPr>
      </w:pPr>
      <w:proofErr w:type="spellStart"/>
      <w:r>
        <w:rPr>
          <w:rFonts w:ascii="Courier New"/>
          <w:b/>
        </w:rPr>
        <w:t>TextInputEditText</w:t>
      </w:r>
      <w:proofErr w:type="spellEnd"/>
      <w:r>
        <w:rPr>
          <w:rFonts w:ascii="Courier New"/>
          <w:b/>
          <w:spacing w:val="-80"/>
        </w:rPr>
        <w:t xml:space="preserve"> </w:t>
      </w:r>
      <w:r>
        <w:rPr>
          <w:sz w:val="20"/>
        </w:rPr>
        <w:t>for</w:t>
      </w:r>
      <w:r>
        <w:rPr>
          <w:spacing w:val="-6"/>
          <w:sz w:val="20"/>
        </w:rPr>
        <w:t xml:space="preserve"> </w:t>
      </w:r>
      <w:r>
        <w:rPr>
          <w:sz w:val="20"/>
        </w:rPr>
        <w:t>the</w:t>
      </w:r>
      <w:r>
        <w:rPr>
          <w:spacing w:val="-2"/>
          <w:sz w:val="20"/>
        </w:rPr>
        <w:t xml:space="preserve"> </w:t>
      </w:r>
      <w:r>
        <w:rPr>
          <w:sz w:val="20"/>
        </w:rPr>
        <w:t>input</w:t>
      </w:r>
      <w:r>
        <w:rPr>
          <w:spacing w:val="-3"/>
          <w:sz w:val="20"/>
        </w:rPr>
        <w:t xml:space="preserve"> </w:t>
      </w:r>
      <w:r>
        <w:rPr>
          <w:sz w:val="20"/>
        </w:rPr>
        <w:t>text</w:t>
      </w:r>
      <w:r>
        <w:rPr>
          <w:spacing w:val="-2"/>
          <w:sz w:val="20"/>
        </w:rPr>
        <w:t xml:space="preserve"> </w:t>
      </w:r>
      <w:r>
        <w:rPr>
          <w:sz w:val="20"/>
        </w:rPr>
        <w:t>field</w:t>
      </w:r>
      <w:r>
        <w:rPr>
          <w:spacing w:val="-3"/>
          <w:sz w:val="20"/>
        </w:rPr>
        <w:t xml:space="preserve"> </w:t>
      </w:r>
      <w:r>
        <w:rPr>
          <w:sz w:val="20"/>
        </w:rPr>
        <w:t>for</w:t>
      </w:r>
      <w:r>
        <w:rPr>
          <w:spacing w:val="-2"/>
          <w:sz w:val="20"/>
        </w:rPr>
        <w:t xml:space="preserve"> </w:t>
      </w:r>
      <w:r>
        <w:rPr>
          <w:sz w:val="20"/>
        </w:rPr>
        <w:t>the</w:t>
      </w:r>
      <w:r>
        <w:rPr>
          <w:spacing w:val="-3"/>
          <w:sz w:val="20"/>
        </w:rPr>
        <w:t xml:space="preserve"> </w:t>
      </w:r>
      <w:r>
        <w:rPr>
          <w:sz w:val="20"/>
        </w:rPr>
        <w:t>password</w:t>
      </w:r>
      <w:r>
        <w:rPr>
          <w:spacing w:val="-2"/>
          <w:sz w:val="20"/>
        </w:rPr>
        <w:t xml:space="preserve"> length.</w:t>
      </w:r>
    </w:p>
    <w:p w14:paraId="06E33BB4" w14:textId="77777777" w:rsidR="003D76C2" w:rsidRDefault="00000000">
      <w:pPr>
        <w:pStyle w:val="ListParagraph"/>
        <w:numPr>
          <w:ilvl w:val="1"/>
          <w:numId w:val="1"/>
        </w:numPr>
        <w:tabs>
          <w:tab w:val="left" w:pos="1274"/>
        </w:tabs>
        <w:spacing w:before="140"/>
        <w:jc w:val="left"/>
        <w:rPr>
          <w:sz w:val="20"/>
        </w:rPr>
      </w:pPr>
      <w:r>
        <w:rPr>
          <w:sz w:val="20"/>
        </w:rPr>
        <w:t>Make</w:t>
      </w:r>
      <w:r>
        <w:rPr>
          <w:spacing w:val="-5"/>
          <w:sz w:val="20"/>
        </w:rPr>
        <w:t xml:space="preserve"> </w:t>
      </w:r>
      <w:r>
        <w:rPr>
          <w:sz w:val="20"/>
        </w:rPr>
        <w:t>sure</w:t>
      </w:r>
      <w:r>
        <w:rPr>
          <w:spacing w:val="-2"/>
          <w:sz w:val="20"/>
        </w:rPr>
        <w:t xml:space="preserve"> </w:t>
      </w:r>
      <w:r>
        <w:rPr>
          <w:sz w:val="20"/>
        </w:rPr>
        <w:t>that</w:t>
      </w:r>
      <w:r>
        <w:rPr>
          <w:spacing w:val="-3"/>
          <w:sz w:val="20"/>
        </w:rPr>
        <w:t xml:space="preserve"> </w:t>
      </w:r>
      <w:r>
        <w:rPr>
          <w:sz w:val="20"/>
        </w:rPr>
        <w:t>the</w:t>
      </w:r>
      <w:r>
        <w:rPr>
          <w:spacing w:val="-2"/>
          <w:sz w:val="20"/>
        </w:rPr>
        <w:t xml:space="preserve"> </w:t>
      </w:r>
      <w:r>
        <w:rPr>
          <w:sz w:val="20"/>
        </w:rPr>
        <w:t>dependency</w:t>
      </w:r>
      <w:r>
        <w:rPr>
          <w:spacing w:val="-2"/>
          <w:sz w:val="20"/>
        </w:rPr>
        <w:t xml:space="preserve"> </w:t>
      </w:r>
      <w:r>
        <w:rPr>
          <w:sz w:val="20"/>
        </w:rPr>
        <w:t>for</w:t>
      </w:r>
      <w:r>
        <w:rPr>
          <w:spacing w:val="-5"/>
          <w:sz w:val="20"/>
        </w:rPr>
        <w:t xml:space="preserve"> </w:t>
      </w:r>
      <w:proofErr w:type="spellStart"/>
      <w:r>
        <w:rPr>
          <w:rFonts w:ascii="Courier New"/>
          <w:b/>
        </w:rPr>
        <w:t>ConstraintLayout</w:t>
      </w:r>
      <w:proofErr w:type="spellEnd"/>
      <w:r>
        <w:rPr>
          <w:rFonts w:ascii="Courier New"/>
          <w:b/>
          <w:spacing w:val="-80"/>
        </w:rPr>
        <w:t xml:space="preserve"> </w:t>
      </w:r>
      <w:r>
        <w:rPr>
          <w:sz w:val="20"/>
        </w:rPr>
        <w:t>is</w:t>
      </w:r>
      <w:r>
        <w:rPr>
          <w:spacing w:val="-2"/>
          <w:sz w:val="20"/>
        </w:rPr>
        <w:t xml:space="preserve"> </w:t>
      </w:r>
      <w:r>
        <w:rPr>
          <w:sz w:val="20"/>
        </w:rPr>
        <w:t>version</w:t>
      </w:r>
      <w:r>
        <w:rPr>
          <w:spacing w:val="-2"/>
          <w:sz w:val="20"/>
        </w:rPr>
        <w:t xml:space="preserve"> </w:t>
      </w:r>
      <w:r>
        <w:rPr>
          <w:sz w:val="20"/>
        </w:rPr>
        <w:t>2</w:t>
      </w:r>
      <w:r>
        <w:rPr>
          <w:spacing w:val="-2"/>
          <w:sz w:val="20"/>
        </w:rPr>
        <w:t xml:space="preserve"> </w:t>
      </w:r>
      <w:r>
        <w:rPr>
          <w:spacing w:val="-5"/>
          <w:sz w:val="20"/>
        </w:rPr>
        <w:t>or</w:t>
      </w:r>
    </w:p>
    <w:p w14:paraId="56760C0E" w14:textId="77777777" w:rsidR="003D76C2" w:rsidRDefault="00000000">
      <w:pPr>
        <w:pStyle w:val="BodyText"/>
        <w:spacing w:before="1"/>
        <w:ind w:left="1274"/>
      </w:pPr>
      <w:r>
        <w:t>above,</w:t>
      </w:r>
      <w:r>
        <w:rPr>
          <w:spacing w:val="-4"/>
        </w:rPr>
        <w:t xml:space="preserve"> </w:t>
      </w:r>
      <w:r>
        <w:t>for</w:t>
      </w:r>
      <w:r>
        <w:rPr>
          <w:spacing w:val="-2"/>
        </w:rPr>
        <w:t xml:space="preserve"> example:</w:t>
      </w:r>
    </w:p>
    <w:p w14:paraId="09B9609D" w14:textId="77777777" w:rsidR="003D76C2" w:rsidRDefault="00D51F7C">
      <w:pPr>
        <w:pStyle w:val="BodyText"/>
        <w:spacing w:before="4"/>
        <w:rPr>
          <w:sz w:val="9"/>
        </w:rPr>
      </w:pPr>
      <w:r>
        <w:rPr>
          <w:noProof/>
        </w:rPr>
        <mc:AlternateContent>
          <mc:Choice Requires="wpg">
            <w:drawing>
              <wp:anchor distT="0" distB="0" distL="0" distR="0" simplePos="0" relativeHeight="487787008" behindDoc="1" locked="0" layoutInCell="1" allowOverlap="1" wp14:anchorId="079F4CB1" wp14:editId="054DE31E">
                <wp:simplePos x="0" y="0"/>
                <wp:positionH relativeFrom="page">
                  <wp:posOffset>1120140</wp:posOffset>
                </wp:positionH>
                <wp:positionV relativeFrom="paragraph">
                  <wp:posOffset>95885</wp:posOffset>
                </wp:positionV>
                <wp:extent cx="5074920" cy="346075"/>
                <wp:effectExtent l="0" t="0" r="5080" b="0"/>
                <wp:wrapTopAndBottom/>
                <wp:docPr id="122" name="docshapegroup1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764" y="151"/>
                          <a:chExt cx="7992" cy="545"/>
                        </a:xfrm>
                      </wpg:grpSpPr>
                      <wps:wsp>
                        <wps:cNvPr id="123" name="docshape1441"/>
                        <wps:cNvSpPr>
                          <a:spLocks/>
                        </wps:cNvSpPr>
                        <wps:spPr bwMode="auto">
                          <a:xfrm>
                            <a:off x="1764" y="160"/>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docshape1442"/>
                        <wps:cNvSpPr>
                          <a:spLocks/>
                        </wps:cNvSpPr>
                        <wps:spPr bwMode="auto">
                          <a:xfrm>
                            <a:off x="1764" y="150"/>
                            <a:ext cx="7992" cy="545"/>
                          </a:xfrm>
                          <a:custGeom>
                            <a:avLst/>
                            <a:gdLst>
                              <a:gd name="T0" fmla="+- 0 9756 1764"/>
                              <a:gd name="T1" fmla="*/ T0 w 7992"/>
                              <a:gd name="T2" fmla="+- 0 675 151"/>
                              <a:gd name="T3" fmla="*/ 675 h 545"/>
                              <a:gd name="T4" fmla="+- 0 1764 1764"/>
                              <a:gd name="T5" fmla="*/ T4 w 7992"/>
                              <a:gd name="T6" fmla="+- 0 675 151"/>
                              <a:gd name="T7" fmla="*/ 675 h 545"/>
                              <a:gd name="T8" fmla="+- 0 1764 1764"/>
                              <a:gd name="T9" fmla="*/ T8 w 7992"/>
                              <a:gd name="T10" fmla="+- 0 695 151"/>
                              <a:gd name="T11" fmla="*/ 695 h 545"/>
                              <a:gd name="T12" fmla="+- 0 9756 1764"/>
                              <a:gd name="T13" fmla="*/ T12 w 7992"/>
                              <a:gd name="T14" fmla="+- 0 695 151"/>
                              <a:gd name="T15" fmla="*/ 695 h 545"/>
                              <a:gd name="T16" fmla="+- 0 9756 1764"/>
                              <a:gd name="T17" fmla="*/ T16 w 7992"/>
                              <a:gd name="T18" fmla="+- 0 675 151"/>
                              <a:gd name="T19" fmla="*/ 675 h 545"/>
                              <a:gd name="T20" fmla="+- 0 9756 1764"/>
                              <a:gd name="T21" fmla="*/ T20 w 7992"/>
                              <a:gd name="T22" fmla="+- 0 151 151"/>
                              <a:gd name="T23" fmla="*/ 151 h 545"/>
                              <a:gd name="T24" fmla="+- 0 1764 1764"/>
                              <a:gd name="T25" fmla="*/ T24 w 7992"/>
                              <a:gd name="T26" fmla="+- 0 151 151"/>
                              <a:gd name="T27" fmla="*/ 151 h 545"/>
                              <a:gd name="T28" fmla="+- 0 1764 1764"/>
                              <a:gd name="T29" fmla="*/ T28 w 7992"/>
                              <a:gd name="T30" fmla="+- 0 171 151"/>
                              <a:gd name="T31" fmla="*/ 171 h 545"/>
                              <a:gd name="T32" fmla="+- 0 9756 1764"/>
                              <a:gd name="T33" fmla="*/ T32 w 7992"/>
                              <a:gd name="T34" fmla="+- 0 171 151"/>
                              <a:gd name="T35" fmla="*/ 171 h 545"/>
                              <a:gd name="T36" fmla="+- 0 9756 1764"/>
                              <a:gd name="T37" fmla="*/ T36 w 7992"/>
                              <a:gd name="T38" fmla="+- 0 151 151"/>
                              <a:gd name="T39" fmla="*/ 151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docshape1443"/>
                        <wps:cNvSpPr txBox="1">
                          <a:spLocks/>
                        </wps:cNvSpPr>
                        <wps:spPr bwMode="auto">
                          <a:xfrm>
                            <a:off x="1764" y="170"/>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B72C6" w14:textId="77777777" w:rsidR="003D76C2" w:rsidRDefault="00000000">
                              <w:pPr>
                                <w:spacing w:before="43" w:line="235" w:lineRule="auto"/>
                                <w:ind w:left="669" w:right="840" w:hanging="216"/>
                                <w:rPr>
                                  <w:rFonts w:ascii="Courier New"/>
                                  <w:sz w:val="18"/>
                                </w:rPr>
                              </w:pPr>
                              <w:r>
                                <w:rPr>
                                  <w:rFonts w:ascii="Courier New"/>
                                  <w:spacing w:val="-2"/>
                                  <w:sz w:val="18"/>
                                </w:rPr>
                                <w:t>implementation 'androidx.constraintlayout:constraintlayout:2.0.4'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9F4CB1" id="docshapegroup1440" o:spid="_x0000_s2320" style="position:absolute;margin-left:88.2pt;margin-top:7.55pt;width:399.6pt;height:27.25pt;z-index:-15529472;mso-wrap-distance-left:0;mso-wrap-distance-right:0;mso-position-horizontal-relative:page;mso-position-vertical-relative:text" coordorigin="1764,151"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">
                <v:rect id="docshape1441" o:spid="_x0000_s2321" style="position:absolute;left:1764;top:160;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" fillcolor="#f6f6f6" stroked="f">
                  <v:path arrowok="t"/>
                </v:rect>
                <v:shape id="docshape1442" o:spid="_x0000_s2322" style="position:absolute;left:1764;top:150;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" path="m7992,524l,524r,20l7992,544r,-20xm7992,l,,,20r7992,l7992,xe" fillcolor="#dadada" stroked="f">
                  <v:path arrowok="t" o:connecttype="custom" o:connectlocs="7992,675;0,675;0,695;7992,695;7992,675;7992,151;0,151;0,171;7992,171;7992,151" o:connectangles="0,0,0,0,0,0,0,0,0,0"/>
                </v:shape>
                <v:shape id="docshape1443" o:spid="_x0000_s2323" type="#_x0000_t202" style="position:absolute;left:1764;top:170;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" filled="f" stroked="f">
                  <v:path arrowok="t"/>
                  <v:textbox inset="0,0,0,0">
                    <w:txbxContent>
                      <w:p w14:paraId="643B72C6" w14:textId="77777777" w:rsidR="003D76C2" w:rsidRDefault="00000000">
                        <w:pPr>
                          <w:spacing w:before="43" w:line="235" w:lineRule="auto"/>
                          <w:ind w:left="669" w:right="840" w:hanging="216"/>
                          <w:rPr>
                            <w:rFonts w:ascii="Courier New"/>
                            <w:sz w:val="18"/>
                          </w:rPr>
                        </w:pPr>
                        <w:r>
                          <w:rPr>
                            <w:rFonts w:ascii="Courier New"/>
                            <w:spacing w:val="-2"/>
                            <w:sz w:val="18"/>
                          </w:rPr>
                          <w:t>implementation 'androidx.constraintlayout:constraintlayout:2.0.4'</w:t>
                        </w:r>
                      </w:p>
                    </w:txbxContent>
                  </v:textbox>
                </v:shape>
                <w10:wrap type="topAndBottom" anchorx="page"/>
              </v:group>
            </w:pict>
          </mc:Fallback>
        </mc:AlternateContent>
      </w:r>
    </w:p>
    <w:p w14:paraId="27BC0D40" w14:textId="77777777" w:rsidR="003D76C2" w:rsidRDefault="00000000">
      <w:pPr>
        <w:spacing w:before="152"/>
        <w:ind w:left="1274"/>
        <w:rPr>
          <w:sz w:val="20"/>
        </w:rPr>
      </w:pPr>
      <w:r>
        <w:rPr>
          <w:sz w:val="20"/>
        </w:rPr>
        <w:t>This</w:t>
      </w:r>
      <w:r>
        <w:rPr>
          <w:spacing w:val="-5"/>
          <w:sz w:val="20"/>
        </w:rPr>
        <w:t xml:space="preserve"> </w:t>
      </w:r>
      <w:r>
        <w:rPr>
          <w:sz w:val="20"/>
        </w:rPr>
        <w:t>will</w:t>
      </w:r>
      <w:r>
        <w:rPr>
          <w:spacing w:val="-2"/>
          <w:sz w:val="20"/>
        </w:rPr>
        <w:t xml:space="preserve"> </w:t>
      </w:r>
      <w:r>
        <w:rPr>
          <w:sz w:val="20"/>
        </w:rPr>
        <w:t>allow</w:t>
      </w:r>
      <w:r>
        <w:rPr>
          <w:spacing w:val="-3"/>
          <w:sz w:val="20"/>
        </w:rPr>
        <w:t xml:space="preserve"> </w:t>
      </w:r>
      <w:r>
        <w:rPr>
          <w:sz w:val="20"/>
        </w:rPr>
        <w:t>us</w:t>
      </w:r>
      <w:r>
        <w:rPr>
          <w:spacing w:val="-2"/>
          <w:sz w:val="20"/>
        </w:rPr>
        <w:t xml:space="preserve"> </w:t>
      </w:r>
      <w:r>
        <w:rPr>
          <w:sz w:val="20"/>
        </w:rPr>
        <w:t>to</w:t>
      </w:r>
      <w:r>
        <w:rPr>
          <w:spacing w:val="-2"/>
          <w:sz w:val="20"/>
        </w:rPr>
        <w:t xml:space="preserve"> </w:t>
      </w:r>
      <w:r>
        <w:rPr>
          <w:sz w:val="20"/>
        </w:rPr>
        <w:t>use</w:t>
      </w:r>
      <w:r>
        <w:rPr>
          <w:spacing w:val="-3"/>
          <w:sz w:val="20"/>
        </w:rPr>
        <w:t xml:space="preserve"> </w:t>
      </w:r>
      <w:proofErr w:type="spellStart"/>
      <w:r>
        <w:rPr>
          <w:rFonts w:ascii="Courier New"/>
          <w:b/>
        </w:rPr>
        <w:t>MotionLayout</w:t>
      </w:r>
      <w:proofErr w:type="spellEnd"/>
      <w:r>
        <w:rPr>
          <w:rFonts w:ascii="Courier New"/>
          <w:b/>
          <w:spacing w:val="-80"/>
        </w:rPr>
        <w:t xml:space="preserve"> </w:t>
      </w:r>
      <w:r>
        <w:rPr>
          <w:sz w:val="20"/>
        </w:rPr>
        <w:t>in</w:t>
      </w:r>
      <w:r>
        <w:rPr>
          <w:spacing w:val="-2"/>
          <w:sz w:val="20"/>
        </w:rPr>
        <w:t xml:space="preserve"> </w:t>
      </w:r>
      <w:r>
        <w:rPr>
          <w:sz w:val="20"/>
        </w:rPr>
        <w:t>our</w:t>
      </w:r>
      <w:r>
        <w:rPr>
          <w:spacing w:val="-2"/>
          <w:sz w:val="20"/>
        </w:rPr>
        <w:t xml:space="preserve"> </w:t>
      </w:r>
      <w:r>
        <w:rPr>
          <w:sz w:val="20"/>
        </w:rPr>
        <w:t>layout</w:t>
      </w:r>
      <w:r>
        <w:rPr>
          <w:spacing w:val="-1"/>
          <w:sz w:val="20"/>
        </w:rPr>
        <w:t xml:space="preserve"> </w:t>
      </w:r>
      <w:r>
        <w:rPr>
          <w:spacing w:val="-2"/>
          <w:sz w:val="20"/>
        </w:rPr>
        <w:t>files.</w:t>
      </w:r>
    </w:p>
    <w:p w14:paraId="74551C26" w14:textId="77777777" w:rsidR="003D76C2" w:rsidRDefault="00000000">
      <w:pPr>
        <w:pStyle w:val="ListParagraph"/>
        <w:numPr>
          <w:ilvl w:val="1"/>
          <w:numId w:val="1"/>
        </w:numPr>
        <w:tabs>
          <w:tab w:val="left" w:pos="819"/>
        </w:tabs>
        <w:spacing w:before="140"/>
        <w:ind w:left="818" w:hanging="361"/>
        <w:jc w:val="center"/>
        <w:rPr>
          <w:sz w:val="20"/>
        </w:rPr>
      </w:pPr>
      <w:r>
        <w:rPr>
          <w:sz w:val="20"/>
        </w:rPr>
        <w:t>Open</w:t>
      </w:r>
      <w:r>
        <w:rPr>
          <w:spacing w:val="-8"/>
          <w:sz w:val="20"/>
        </w:rPr>
        <w:t xml:space="preserve"> </w:t>
      </w:r>
      <w:r>
        <w:rPr>
          <w:sz w:val="20"/>
        </w:rPr>
        <w:t>the</w:t>
      </w:r>
      <w:r>
        <w:rPr>
          <w:spacing w:val="-4"/>
          <w:sz w:val="20"/>
        </w:rPr>
        <w:t xml:space="preserve"> </w:t>
      </w:r>
      <w:r>
        <w:rPr>
          <w:rFonts w:ascii="Courier New"/>
          <w:b/>
        </w:rPr>
        <w:t>themes.xml</w:t>
      </w:r>
      <w:r>
        <w:rPr>
          <w:rFonts w:ascii="Courier New"/>
          <w:b/>
          <w:spacing w:val="-80"/>
        </w:rPr>
        <w:t xml:space="preserve"> </w:t>
      </w:r>
      <w:r>
        <w:rPr>
          <w:sz w:val="20"/>
        </w:rPr>
        <w:t>file</w:t>
      </w:r>
      <w:r>
        <w:rPr>
          <w:spacing w:val="-3"/>
          <w:sz w:val="20"/>
        </w:rPr>
        <w:t xml:space="preserve"> </w:t>
      </w:r>
      <w:r>
        <w:rPr>
          <w:sz w:val="20"/>
        </w:rPr>
        <w:t>and</w:t>
      </w:r>
      <w:r>
        <w:rPr>
          <w:spacing w:val="-4"/>
          <w:sz w:val="20"/>
        </w:rPr>
        <w:t xml:space="preserve"> </w:t>
      </w:r>
      <w:r>
        <w:rPr>
          <w:sz w:val="20"/>
        </w:rPr>
        <w:t>make</w:t>
      </w:r>
      <w:r>
        <w:rPr>
          <w:spacing w:val="-4"/>
          <w:sz w:val="20"/>
        </w:rPr>
        <w:t xml:space="preserve"> </w:t>
      </w:r>
      <w:r>
        <w:rPr>
          <w:sz w:val="20"/>
        </w:rPr>
        <w:t>sure</w:t>
      </w:r>
      <w:r>
        <w:rPr>
          <w:spacing w:val="-2"/>
          <w:sz w:val="20"/>
        </w:rPr>
        <w:t xml:space="preserve"> </w:t>
      </w:r>
      <w:r>
        <w:rPr>
          <w:sz w:val="20"/>
        </w:rPr>
        <w:t>that</w:t>
      </w:r>
      <w:r>
        <w:rPr>
          <w:spacing w:val="-3"/>
          <w:sz w:val="20"/>
        </w:rPr>
        <w:t xml:space="preserve"> </w:t>
      </w:r>
      <w:r>
        <w:rPr>
          <w:sz w:val="20"/>
        </w:rPr>
        <w:t>the</w:t>
      </w:r>
      <w:r>
        <w:rPr>
          <w:spacing w:val="-3"/>
          <w:sz w:val="20"/>
        </w:rPr>
        <w:t xml:space="preserve"> </w:t>
      </w:r>
      <w:r>
        <w:rPr>
          <w:sz w:val="20"/>
        </w:rPr>
        <w:t>activity's</w:t>
      </w:r>
      <w:r>
        <w:rPr>
          <w:spacing w:val="-4"/>
          <w:sz w:val="20"/>
        </w:rPr>
        <w:t xml:space="preserve"> </w:t>
      </w:r>
      <w:r>
        <w:rPr>
          <w:sz w:val="20"/>
        </w:rPr>
        <w:t>theme</w:t>
      </w:r>
      <w:r>
        <w:rPr>
          <w:spacing w:val="-3"/>
          <w:sz w:val="20"/>
        </w:rPr>
        <w:t xml:space="preserve"> </w:t>
      </w:r>
      <w:r>
        <w:rPr>
          <w:sz w:val="20"/>
        </w:rPr>
        <w:t>is</w:t>
      </w:r>
      <w:r>
        <w:rPr>
          <w:spacing w:val="-3"/>
          <w:sz w:val="20"/>
        </w:rPr>
        <w:t xml:space="preserve"> </w:t>
      </w:r>
      <w:r>
        <w:rPr>
          <w:sz w:val="20"/>
        </w:rPr>
        <w:t>using</w:t>
      </w:r>
      <w:r>
        <w:rPr>
          <w:spacing w:val="-2"/>
          <w:sz w:val="20"/>
        </w:rPr>
        <w:t xml:space="preserve"> </w:t>
      </w:r>
      <w:r>
        <w:rPr>
          <w:spacing w:val="-10"/>
          <w:sz w:val="20"/>
        </w:rPr>
        <w:t>a</w:t>
      </w:r>
    </w:p>
    <w:p w14:paraId="0025DE16" w14:textId="77777777" w:rsidR="003D76C2" w:rsidRDefault="00000000">
      <w:pPr>
        <w:ind w:left="1274"/>
        <w:rPr>
          <w:sz w:val="20"/>
        </w:rPr>
      </w:pPr>
      <w:r>
        <w:rPr>
          <w:sz w:val="20"/>
        </w:rPr>
        <w:t>theme</w:t>
      </w:r>
      <w:r>
        <w:rPr>
          <w:spacing w:val="-4"/>
          <w:sz w:val="20"/>
        </w:rPr>
        <w:t xml:space="preserve"> </w:t>
      </w:r>
      <w:r>
        <w:rPr>
          <w:sz w:val="20"/>
        </w:rPr>
        <w:t>from</w:t>
      </w:r>
      <w:r>
        <w:rPr>
          <w:spacing w:val="-5"/>
          <w:sz w:val="20"/>
        </w:rPr>
        <w:t xml:space="preserve"> </w:t>
      </w:r>
      <w:proofErr w:type="spellStart"/>
      <w:r>
        <w:rPr>
          <w:rFonts w:ascii="Courier New"/>
          <w:b/>
        </w:rPr>
        <w:t>MaterialComponents</w:t>
      </w:r>
      <w:proofErr w:type="spellEnd"/>
      <w:r>
        <w:rPr>
          <w:sz w:val="20"/>
        </w:rPr>
        <w:t>.</w:t>
      </w:r>
      <w:r>
        <w:rPr>
          <w:spacing w:val="-4"/>
          <w:sz w:val="20"/>
        </w:rPr>
        <w:t xml:space="preserve"> </w:t>
      </w:r>
      <w:r>
        <w:rPr>
          <w:sz w:val="20"/>
        </w:rPr>
        <w:t>See</w:t>
      </w:r>
      <w:r>
        <w:rPr>
          <w:spacing w:val="-4"/>
          <w:sz w:val="20"/>
        </w:rPr>
        <w:t xml:space="preserve"> </w:t>
      </w:r>
      <w:r>
        <w:rPr>
          <w:sz w:val="20"/>
        </w:rPr>
        <w:t>the</w:t>
      </w:r>
      <w:r>
        <w:rPr>
          <w:spacing w:val="-4"/>
          <w:sz w:val="20"/>
        </w:rPr>
        <w:t xml:space="preserve"> </w:t>
      </w:r>
      <w:r>
        <w:rPr>
          <w:sz w:val="20"/>
        </w:rPr>
        <w:t>following</w:t>
      </w:r>
      <w:r>
        <w:rPr>
          <w:spacing w:val="-3"/>
          <w:sz w:val="20"/>
        </w:rPr>
        <w:t xml:space="preserve"> </w:t>
      </w:r>
      <w:r>
        <w:rPr>
          <w:spacing w:val="-2"/>
          <w:sz w:val="20"/>
        </w:rPr>
        <w:t>example:</w:t>
      </w:r>
    </w:p>
    <w:p w14:paraId="47C5A445" w14:textId="77777777" w:rsidR="003D76C2" w:rsidRDefault="00D51F7C">
      <w:pPr>
        <w:pStyle w:val="BodyText"/>
        <w:spacing w:before="11"/>
        <w:rPr>
          <w:sz w:val="8"/>
        </w:rPr>
      </w:pPr>
      <w:r>
        <w:rPr>
          <w:noProof/>
        </w:rPr>
        <mc:AlternateContent>
          <mc:Choice Requires="wpg">
            <w:drawing>
              <wp:anchor distT="0" distB="0" distL="0" distR="0" simplePos="0" relativeHeight="487787520" behindDoc="1" locked="0" layoutInCell="1" allowOverlap="1" wp14:anchorId="180EADF3" wp14:editId="0633F1A9">
                <wp:simplePos x="0" y="0"/>
                <wp:positionH relativeFrom="page">
                  <wp:posOffset>1120140</wp:posOffset>
                </wp:positionH>
                <wp:positionV relativeFrom="paragraph">
                  <wp:posOffset>91440</wp:posOffset>
                </wp:positionV>
                <wp:extent cx="5074920" cy="346075"/>
                <wp:effectExtent l="0" t="0" r="5080" b="0"/>
                <wp:wrapTopAndBottom/>
                <wp:docPr id="118" name="docshapegroup1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764" y="144"/>
                          <a:chExt cx="7992" cy="545"/>
                        </a:xfrm>
                      </wpg:grpSpPr>
                      <wps:wsp>
                        <wps:cNvPr id="119" name="docshape1445"/>
                        <wps:cNvSpPr>
                          <a:spLocks/>
                        </wps:cNvSpPr>
                        <wps:spPr bwMode="auto">
                          <a:xfrm>
                            <a:off x="1764" y="154"/>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docshape1446"/>
                        <wps:cNvSpPr>
                          <a:spLocks/>
                        </wps:cNvSpPr>
                        <wps:spPr bwMode="auto">
                          <a:xfrm>
                            <a:off x="1764" y="144"/>
                            <a:ext cx="7992" cy="545"/>
                          </a:xfrm>
                          <a:custGeom>
                            <a:avLst/>
                            <a:gdLst>
                              <a:gd name="T0" fmla="+- 0 9756 1764"/>
                              <a:gd name="T1" fmla="*/ T0 w 7992"/>
                              <a:gd name="T2" fmla="+- 0 669 144"/>
                              <a:gd name="T3" fmla="*/ 669 h 545"/>
                              <a:gd name="T4" fmla="+- 0 1764 1764"/>
                              <a:gd name="T5" fmla="*/ T4 w 7992"/>
                              <a:gd name="T6" fmla="+- 0 669 144"/>
                              <a:gd name="T7" fmla="*/ 669 h 545"/>
                              <a:gd name="T8" fmla="+- 0 1764 1764"/>
                              <a:gd name="T9" fmla="*/ T8 w 7992"/>
                              <a:gd name="T10" fmla="+- 0 689 144"/>
                              <a:gd name="T11" fmla="*/ 689 h 545"/>
                              <a:gd name="T12" fmla="+- 0 9756 1764"/>
                              <a:gd name="T13" fmla="*/ T12 w 7992"/>
                              <a:gd name="T14" fmla="+- 0 689 144"/>
                              <a:gd name="T15" fmla="*/ 689 h 545"/>
                              <a:gd name="T16" fmla="+- 0 9756 1764"/>
                              <a:gd name="T17" fmla="*/ T16 w 7992"/>
                              <a:gd name="T18" fmla="+- 0 669 144"/>
                              <a:gd name="T19" fmla="*/ 669 h 545"/>
                              <a:gd name="T20" fmla="+- 0 9756 1764"/>
                              <a:gd name="T21" fmla="*/ T20 w 7992"/>
                              <a:gd name="T22" fmla="+- 0 144 144"/>
                              <a:gd name="T23" fmla="*/ 144 h 545"/>
                              <a:gd name="T24" fmla="+- 0 1764 1764"/>
                              <a:gd name="T25" fmla="*/ T24 w 7992"/>
                              <a:gd name="T26" fmla="+- 0 144 144"/>
                              <a:gd name="T27" fmla="*/ 144 h 545"/>
                              <a:gd name="T28" fmla="+- 0 1764 1764"/>
                              <a:gd name="T29" fmla="*/ T28 w 7992"/>
                              <a:gd name="T30" fmla="+- 0 164 144"/>
                              <a:gd name="T31" fmla="*/ 164 h 545"/>
                              <a:gd name="T32" fmla="+- 0 9756 1764"/>
                              <a:gd name="T33" fmla="*/ T32 w 7992"/>
                              <a:gd name="T34" fmla="+- 0 164 144"/>
                              <a:gd name="T35" fmla="*/ 164 h 545"/>
                              <a:gd name="T36" fmla="+- 0 9756 1764"/>
                              <a:gd name="T37" fmla="*/ T36 w 7992"/>
                              <a:gd name="T38" fmla="+- 0 144 144"/>
                              <a:gd name="T39" fmla="*/ 144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5"/>
                                </a:moveTo>
                                <a:lnTo>
                                  <a:pt x="0" y="525"/>
                                </a:lnTo>
                                <a:lnTo>
                                  <a:pt x="0" y="545"/>
                                </a:lnTo>
                                <a:lnTo>
                                  <a:pt x="7992" y="545"/>
                                </a:lnTo>
                                <a:lnTo>
                                  <a:pt x="7992" y="5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docshape1447"/>
                        <wps:cNvSpPr txBox="1">
                          <a:spLocks/>
                        </wps:cNvSpPr>
                        <wps:spPr bwMode="auto">
                          <a:xfrm>
                            <a:off x="1764" y="164"/>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66EE3A" w14:textId="77777777" w:rsidR="003D76C2" w:rsidRDefault="00000000">
                              <w:pPr>
                                <w:spacing w:before="43" w:line="235" w:lineRule="auto"/>
                                <w:ind w:left="669" w:hanging="216"/>
                                <w:rPr>
                                  <w:rFonts w:ascii="Courier New"/>
                                  <w:sz w:val="18"/>
                                </w:rPr>
                              </w:pPr>
                              <w:r>
                                <w:rPr>
                                  <w:rFonts w:ascii="Courier New"/>
                                  <w:sz w:val="18"/>
                                </w:rPr>
                                <w:t>&lt;style name="</w:t>
                              </w:r>
                              <w:proofErr w:type="spellStart"/>
                              <w:r>
                                <w:rPr>
                                  <w:rFonts w:ascii="Courier New"/>
                                  <w:sz w:val="18"/>
                                </w:rPr>
                                <w:t>AppTheme</w:t>
                              </w:r>
                              <w:proofErr w:type="spellEnd"/>
                              <w:r>
                                <w:rPr>
                                  <w:rFonts w:ascii="Courier New"/>
                                  <w:sz w:val="18"/>
                                </w:rPr>
                                <w:t xml:space="preserve">" </w:t>
                              </w:r>
                              <w:r>
                                <w:rPr>
                                  <w:rFonts w:ascii="Courier New"/>
                                  <w:spacing w:val="-2"/>
                                  <w:sz w:val="18"/>
                                </w:rPr>
                                <w:t>parent="</w:t>
                              </w:r>
                              <w:proofErr w:type="spellStart"/>
                              <w:r>
                                <w:rPr>
                                  <w:rFonts w:ascii="Courier New"/>
                                  <w:spacing w:val="-2"/>
                                  <w:sz w:val="18"/>
                                </w:rPr>
                                <w:t>Theme.MaterialComponents.Light.DarkActionBar</w:t>
                              </w:r>
                              <w:proofErr w:type="spellEnd"/>
                              <w:r>
                                <w:rPr>
                                  <w:rFonts w:ascii="Courier New"/>
                                  <w:spacing w:val="-2"/>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0EADF3" id="docshapegroup1444" o:spid="_x0000_s2324" style="position:absolute;margin-left:88.2pt;margin-top:7.2pt;width:399.6pt;height:27.25pt;z-index:-15528960;mso-wrap-distance-left:0;mso-wrap-distance-right:0;mso-position-horizontal-relative:page;mso-position-vertical-relative:text" coordorigin="1764,144"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">
                <v:rect id="docshape1445" o:spid="_x0000_s2325" style="position:absolute;left:1764;top:154;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" fillcolor="#f6f6f6" stroked="f">
                  <v:path arrowok="t"/>
                </v:rect>
                <v:shape id="docshape1446" o:spid="_x0000_s2326" style="position:absolute;left:1764;top:144;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" path="m7992,525l,525r,20l7992,545r,-20xm7992,l,,,20r7992,l7992,xe" fillcolor="#dadada" stroked="f">
                  <v:path arrowok="t" o:connecttype="custom" o:connectlocs="7992,669;0,669;0,689;7992,689;7992,669;7992,144;0,144;0,164;7992,164;7992,144" o:connectangles="0,0,0,0,0,0,0,0,0,0"/>
                </v:shape>
                <v:shape id="docshape1447" o:spid="_x0000_s2327" type="#_x0000_t202" style="position:absolute;left:1764;top:164;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" filled="f" stroked="f">
                  <v:path arrowok="t"/>
                  <v:textbox inset="0,0,0,0">
                    <w:txbxContent>
                      <w:p w14:paraId="7266EE3A" w14:textId="77777777" w:rsidR="003D76C2" w:rsidRDefault="00000000">
                        <w:pPr>
                          <w:spacing w:before="43" w:line="235" w:lineRule="auto"/>
                          <w:ind w:left="669" w:hanging="216"/>
                          <w:rPr>
                            <w:rFonts w:ascii="Courier New"/>
                            <w:sz w:val="18"/>
                          </w:rPr>
                        </w:pPr>
                        <w:r>
                          <w:rPr>
                            <w:rFonts w:ascii="Courier New"/>
                            <w:sz w:val="18"/>
                          </w:rPr>
                          <w:t>&lt;style name="</w:t>
                        </w:r>
                        <w:proofErr w:type="spellStart"/>
                        <w:r>
                          <w:rPr>
                            <w:rFonts w:ascii="Courier New"/>
                            <w:sz w:val="18"/>
                          </w:rPr>
                          <w:t>AppTheme</w:t>
                        </w:r>
                        <w:proofErr w:type="spellEnd"/>
                        <w:r>
                          <w:rPr>
                            <w:rFonts w:ascii="Courier New"/>
                            <w:sz w:val="18"/>
                          </w:rPr>
                          <w:t xml:space="preserve">" </w:t>
                        </w:r>
                        <w:r>
                          <w:rPr>
                            <w:rFonts w:ascii="Courier New"/>
                            <w:spacing w:val="-2"/>
                            <w:sz w:val="18"/>
                          </w:rPr>
                          <w:t>parent="</w:t>
                        </w:r>
                        <w:proofErr w:type="spellStart"/>
                        <w:r>
                          <w:rPr>
                            <w:rFonts w:ascii="Courier New"/>
                            <w:spacing w:val="-2"/>
                            <w:sz w:val="18"/>
                          </w:rPr>
                          <w:t>Theme.MaterialComponents.Light.DarkActionBar</w:t>
                        </w:r>
                        <w:proofErr w:type="spellEnd"/>
                        <w:r>
                          <w:rPr>
                            <w:rFonts w:ascii="Courier New"/>
                            <w:spacing w:val="-2"/>
                            <w:sz w:val="18"/>
                          </w:rPr>
                          <w:t>"&gt;</w:t>
                        </w:r>
                      </w:p>
                    </w:txbxContent>
                  </v:textbox>
                </v:shape>
                <w10:wrap type="topAndBottom" anchorx="page"/>
              </v:group>
            </w:pict>
          </mc:Fallback>
        </mc:AlternateContent>
      </w:r>
    </w:p>
    <w:p w14:paraId="043BC057" w14:textId="77777777" w:rsidR="003D76C2" w:rsidRDefault="00000000">
      <w:pPr>
        <w:spacing w:before="152"/>
        <w:ind w:left="1274"/>
        <w:rPr>
          <w:sz w:val="20"/>
        </w:rPr>
      </w:pPr>
      <w:r>
        <w:rPr>
          <w:sz w:val="20"/>
        </w:rPr>
        <w:t>We</w:t>
      </w:r>
      <w:r>
        <w:rPr>
          <w:spacing w:val="-12"/>
          <w:sz w:val="20"/>
        </w:rPr>
        <w:t xml:space="preserve"> </w:t>
      </w:r>
      <w:r>
        <w:rPr>
          <w:sz w:val="20"/>
        </w:rPr>
        <w:t>need</w:t>
      </w:r>
      <w:r>
        <w:rPr>
          <w:spacing w:val="-4"/>
          <w:sz w:val="20"/>
        </w:rPr>
        <w:t xml:space="preserve"> </w:t>
      </w:r>
      <w:r>
        <w:rPr>
          <w:sz w:val="20"/>
        </w:rPr>
        <w:t>to</w:t>
      </w:r>
      <w:r>
        <w:rPr>
          <w:spacing w:val="-4"/>
          <w:sz w:val="20"/>
        </w:rPr>
        <w:t xml:space="preserve"> </w:t>
      </w:r>
      <w:r>
        <w:rPr>
          <w:sz w:val="20"/>
        </w:rPr>
        <w:t>do</w:t>
      </w:r>
      <w:r>
        <w:rPr>
          <w:spacing w:val="-4"/>
          <w:sz w:val="20"/>
        </w:rPr>
        <w:t xml:space="preserve"> </w:t>
      </w:r>
      <w:r>
        <w:rPr>
          <w:sz w:val="20"/>
        </w:rPr>
        <w:t>this</w:t>
      </w:r>
      <w:r>
        <w:rPr>
          <w:spacing w:val="-4"/>
          <w:sz w:val="20"/>
        </w:rPr>
        <w:t xml:space="preserve"> </w:t>
      </w:r>
      <w:r>
        <w:rPr>
          <w:sz w:val="20"/>
        </w:rPr>
        <w:t>as</w:t>
      </w:r>
      <w:r>
        <w:rPr>
          <w:spacing w:val="-5"/>
          <w:sz w:val="20"/>
        </w:rPr>
        <w:t xml:space="preserve"> </w:t>
      </w:r>
      <w:r>
        <w:rPr>
          <w:sz w:val="20"/>
        </w:rPr>
        <w:t>the</w:t>
      </w:r>
      <w:r>
        <w:rPr>
          <w:spacing w:val="-5"/>
          <w:sz w:val="20"/>
        </w:rPr>
        <w:t xml:space="preserve"> </w:t>
      </w:r>
      <w:proofErr w:type="spellStart"/>
      <w:r>
        <w:rPr>
          <w:rFonts w:ascii="Courier New"/>
          <w:b/>
        </w:rPr>
        <w:t>TextInputLayout</w:t>
      </w:r>
      <w:proofErr w:type="spellEnd"/>
      <w:r>
        <w:rPr>
          <w:rFonts w:ascii="Courier New"/>
          <w:b/>
          <w:spacing w:val="-80"/>
        </w:rPr>
        <w:t xml:space="preserve"> </w:t>
      </w:r>
      <w:r>
        <w:rPr>
          <w:sz w:val="20"/>
        </w:rPr>
        <w:t>and</w:t>
      </w:r>
      <w:r>
        <w:rPr>
          <w:spacing w:val="-3"/>
          <w:sz w:val="20"/>
        </w:rPr>
        <w:t xml:space="preserve"> </w:t>
      </w:r>
      <w:proofErr w:type="spellStart"/>
      <w:r>
        <w:rPr>
          <w:rFonts w:ascii="Courier New"/>
          <w:b/>
        </w:rPr>
        <w:t>TextInputEditText</w:t>
      </w:r>
      <w:proofErr w:type="spellEnd"/>
      <w:r>
        <w:rPr>
          <w:rFonts w:ascii="Courier New"/>
          <w:b/>
          <w:spacing w:val="-80"/>
        </w:rPr>
        <w:t xml:space="preserve"> </w:t>
      </w:r>
      <w:r>
        <w:rPr>
          <w:spacing w:val="-5"/>
          <w:sz w:val="20"/>
        </w:rPr>
        <w:t>we</w:t>
      </w:r>
    </w:p>
    <w:p w14:paraId="034E803B" w14:textId="77777777" w:rsidR="003D76C2" w:rsidRDefault="00000000">
      <w:pPr>
        <w:ind w:left="1274"/>
        <w:rPr>
          <w:sz w:val="20"/>
        </w:rPr>
      </w:pPr>
      <w:r>
        <w:rPr>
          <w:sz w:val="20"/>
        </w:rPr>
        <w:t>will</w:t>
      </w:r>
      <w:r>
        <w:rPr>
          <w:spacing w:val="-6"/>
          <w:sz w:val="20"/>
        </w:rPr>
        <w:t xml:space="preserve"> </w:t>
      </w:r>
      <w:r>
        <w:rPr>
          <w:sz w:val="20"/>
        </w:rPr>
        <w:t>be</w:t>
      </w:r>
      <w:r>
        <w:rPr>
          <w:spacing w:val="-3"/>
          <w:sz w:val="20"/>
        </w:rPr>
        <w:t xml:space="preserve"> </w:t>
      </w:r>
      <w:r>
        <w:rPr>
          <w:sz w:val="20"/>
        </w:rPr>
        <w:t>using</w:t>
      </w:r>
      <w:r>
        <w:rPr>
          <w:spacing w:val="-3"/>
          <w:sz w:val="20"/>
        </w:rPr>
        <w:t xml:space="preserve"> </w:t>
      </w:r>
      <w:r>
        <w:rPr>
          <w:sz w:val="20"/>
        </w:rPr>
        <w:t>later</w:t>
      </w:r>
      <w:r>
        <w:rPr>
          <w:spacing w:val="-3"/>
          <w:sz w:val="20"/>
        </w:rPr>
        <w:t xml:space="preserve"> </w:t>
      </w:r>
      <w:r>
        <w:rPr>
          <w:sz w:val="20"/>
        </w:rPr>
        <w:t>require</w:t>
      </w:r>
      <w:r>
        <w:rPr>
          <w:spacing w:val="-3"/>
          <w:sz w:val="20"/>
        </w:rPr>
        <w:t xml:space="preserve"> </w:t>
      </w:r>
      <w:r>
        <w:rPr>
          <w:sz w:val="20"/>
        </w:rPr>
        <w:t>your</w:t>
      </w:r>
      <w:r>
        <w:rPr>
          <w:spacing w:val="-3"/>
          <w:sz w:val="20"/>
        </w:rPr>
        <w:t xml:space="preserve"> </w:t>
      </w:r>
      <w:r>
        <w:rPr>
          <w:sz w:val="20"/>
        </w:rPr>
        <w:t>activity</w:t>
      </w:r>
      <w:r>
        <w:rPr>
          <w:spacing w:val="-4"/>
          <w:sz w:val="20"/>
        </w:rPr>
        <w:t xml:space="preserve"> </w:t>
      </w:r>
      <w:r>
        <w:rPr>
          <w:sz w:val="20"/>
        </w:rPr>
        <w:t>to</w:t>
      </w:r>
      <w:r>
        <w:rPr>
          <w:spacing w:val="-3"/>
          <w:sz w:val="20"/>
        </w:rPr>
        <w:t xml:space="preserve"> </w:t>
      </w:r>
      <w:r>
        <w:rPr>
          <w:sz w:val="20"/>
        </w:rPr>
        <w:t>use</w:t>
      </w:r>
      <w:r>
        <w:rPr>
          <w:spacing w:val="-3"/>
          <w:sz w:val="20"/>
        </w:rPr>
        <w:t xml:space="preserve"> </w:t>
      </w:r>
      <w:r>
        <w:rPr>
          <w:sz w:val="20"/>
        </w:rPr>
        <w:t>a</w:t>
      </w:r>
      <w:r>
        <w:rPr>
          <w:spacing w:val="-3"/>
          <w:sz w:val="20"/>
        </w:rPr>
        <w:t xml:space="preserve"> </w:t>
      </w:r>
      <w:proofErr w:type="spellStart"/>
      <w:r>
        <w:rPr>
          <w:rFonts w:ascii="Courier New"/>
          <w:b/>
        </w:rPr>
        <w:t>MaterialComponents</w:t>
      </w:r>
      <w:proofErr w:type="spellEnd"/>
      <w:r>
        <w:rPr>
          <w:rFonts w:ascii="Courier New"/>
          <w:b/>
          <w:spacing w:val="-80"/>
        </w:rPr>
        <w:t xml:space="preserve"> </w:t>
      </w:r>
      <w:r>
        <w:rPr>
          <w:spacing w:val="-2"/>
          <w:sz w:val="20"/>
        </w:rPr>
        <w:t>theme.</w:t>
      </w:r>
    </w:p>
    <w:p w14:paraId="759A1ADE" w14:textId="77777777" w:rsidR="003D76C2" w:rsidRDefault="00000000">
      <w:pPr>
        <w:pStyle w:val="ListParagraph"/>
        <w:numPr>
          <w:ilvl w:val="1"/>
          <w:numId w:val="1"/>
        </w:numPr>
        <w:tabs>
          <w:tab w:val="left" w:pos="1274"/>
        </w:tabs>
        <w:spacing w:before="140"/>
        <w:jc w:val="left"/>
        <w:rPr>
          <w:sz w:val="20"/>
        </w:rPr>
      </w:pPr>
      <w:r>
        <w:rPr>
          <w:sz w:val="20"/>
        </w:rPr>
        <w:t>Open</w:t>
      </w:r>
      <w:r>
        <w:rPr>
          <w:spacing w:val="-13"/>
          <w:sz w:val="20"/>
        </w:rPr>
        <w:t xml:space="preserve"> </w:t>
      </w:r>
      <w:r>
        <w:rPr>
          <w:rFonts w:ascii="Courier New"/>
          <w:b/>
        </w:rPr>
        <w:t>activity_main.xml</w:t>
      </w:r>
      <w:r>
        <w:rPr>
          <w:sz w:val="20"/>
        </w:rPr>
        <w:t>.</w:t>
      </w:r>
      <w:r>
        <w:rPr>
          <w:spacing w:val="-6"/>
          <w:sz w:val="20"/>
        </w:rPr>
        <w:t xml:space="preserve"> </w:t>
      </w:r>
      <w:r>
        <w:rPr>
          <w:sz w:val="20"/>
        </w:rPr>
        <w:t>Remove</w:t>
      </w:r>
      <w:r>
        <w:rPr>
          <w:spacing w:val="-6"/>
          <w:sz w:val="20"/>
        </w:rPr>
        <w:t xml:space="preserve"> </w:t>
      </w:r>
      <w:r>
        <w:rPr>
          <w:sz w:val="20"/>
        </w:rPr>
        <w:t>the</w:t>
      </w:r>
      <w:r>
        <w:rPr>
          <w:spacing w:val="-4"/>
          <w:sz w:val="20"/>
        </w:rPr>
        <w:t xml:space="preserve"> </w:t>
      </w:r>
      <w:r>
        <w:rPr>
          <w:rFonts w:ascii="Courier New"/>
          <w:b/>
        </w:rPr>
        <w:t>Hello</w:t>
      </w:r>
      <w:r>
        <w:rPr>
          <w:rFonts w:ascii="Courier New"/>
          <w:b/>
          <w:spacing w:val="-12"/>
        </w:rPr>
        <w:t xml:space="preserve"> </w:t>
      </w:r>
      <w:r>
        <w:rPr>
          <w:rFonts w:ascii="Courier New"/>
          <w:b/>
        </w:rPr>
        <w:t>World</w:t>
      </w:r>
      <w:r>
        <w:rPr>
          <w:rFonts w:ascii="Courier New"/>
          <w:b/>
          <w:spacing w:val="-80"/>
        </w:rPr>
        <w:t xml:space="preserve"> </w:t>
      </w:r>
      <w:proofErr w:type="spellStart"/>
      <w:r>
        <w:rPr>
          <w:rFonts w:ascii="Courier New"/>
          <w:b/>
        </w:rPr>
        <w:t>TextView</w:t>
      </w:r>
      <w:proofErr w:type="spellEnd"/>
      <w:r>
        <w:rPr>
          <w:rFonts w:ascii="Courier New"/>
          <w:b/>
          <w:spacing w:val="-80"/>
        </w:rPr>
        <w:t xml:space="preserve"> </w:t>
      </w:r>
      <w:r>
        <w:rPr>
          <w:spacing w:val="-5"/>
          <w:sz w:val="20"/>
        </w:rPr>
        <w:t>and</w:t>
      </w:r>
    </w:p>
    <w:p w14:paraId="3405A2C6" w14:textId="77777777" w:rsidR="003D76C2" w:rsidRDefault="00000000">
      <w:pPr>
        <w:pStyle w:val="BodyText"/>
        <w:spacing w:before="1"/>
        <w:ind w:left="1274"/>
      </w:pPr>
      <w:r>
        <w:t>add</w:t>
      </w:r>
      <w:r>
        <w:rPr>
          <w:spacing w:val="-3"/>
        </w:rPr>
        <w:t xml:space="preserve"> </w:t>
      </w:r>
      <w:r>
        <w:t>the</w:t>
      </w:r>
      <w:r>
        <w:rPr>
          <w:spacing w:val="-1"/>
        </w:rPr>
        <w:t xml:space="preserve"> </w:t>
      </w:r>
      <w:r>
        <w:t>input</w:t>
      </w:r>
      <w:r>
        <w:rPr>
          <w:spacing w:val="-1"/>
        </w:rPr>
        <w:t xml:space="preserve"> </w:t>
      </w:r>
      <w:r>
        <w:t>text</w:t>
      </w:r>
      <w:r>
        <w:rPr>
          <w:spacing w:val="-2"/>
        </w:rPr>
        <w:t xml:space="preserve"> </w:t>
      </w:r>
      <w:r>
        <w:t>field</w:t>
      </w:r>
      <w:r>
        <w:rPr>
          <w:spacing w:val="-1"/>
        </w:rPr>
        <w:t xml:space="preserve"> </w:t>
      </w:r>
      <w:r>
        <w:t>for</w:t>
      </w:r>
      <w:r>
        <w:rPr>
          <w:spacing w:val="-1"/>
        </w:rPr>
        <w:t xml:space="preserve"> </w:t>
      </w:r>
      <w:r>
        <w:t>the</w:t>
      </w:r>
      <w:r>
        <w:rPr>
          <w:spacing w:val="-1"/>
        </w:rPr>
        <w:t xml:space="preserve"> </w:t>
      </w:r>
      <w:r>
        <w:rPr>
          <w:spacing w:val="-2"/>
        </w:rPr>
        <w:t>length:</w:t>
      </w:r>
    </w:p>
    <w:p w14:paraId="57425487" w14:textId="77777777" w:rsidR="003D76C2" w:rsidRDefault="00D51F7C">
      <w:pPr>
        <w:pStyle w:val="BodyText"/>
        <w:spacing w:before="4"/>
        <w:rPr>
          <w:sz w:val="9"/>
        </w:rPr>
      </w:pPr>
      <w:r>
        <w:rPr>
          <w:noProof/>
        </w:rPr>
        <mc:AlternateContent>
          <mc:Choice Requires="wpg">
            <w:drawing>
              <wp:anchor distT="0" distB="0" distL="0" distR="0" simplePos="0" relativeHeight="487788032" behindDoc="1" locked="0" layoutInCell="1" allowOverlap="1" wp14:anchorId="11CAA495" wp14:editId="2618A6D9">
                <wp:simplePos x="0" y="0"/>
                <wp:positionH relativeFrom="page">
                  <wp:posOffset>1120140</wp:posOffset>
                </wp:positionH>
                <wp:positionV relativeFrom="paragraph">
                  <wp:posOffset>95885</wp:posOffset>
                </wp:positionV>
                <wp:extent cx="5074920" cy="841375"/>
                <wp:effectExtent l="0" t="0" r="5080" b="0"/>
                <wp:wrapTopAndBottom/>
                <wp:docPr id="114" name="docshapegroup1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1764" y="151"/>
                          <a:chExt cx="7992" cy="1325"/>
                        </a:xfrm>
                      </wpg:grpSpPr>
                      <wps:wsp>
                        <wps:cNvPr id="115" name="docshape1449"/>
                        <wps:cNvSpPr>
                          <a:spLocks/>
                        </wps:cNvSpPr>
                        <wps:spPr bwMode="auto">
                          <a:xfrm>
                            <a:off x="1764" y="160"/>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docshape1450"/>
                        <wps:cNvSpPr>
                          <a:spLocks/>
                        </wps:cNvSpPr>
                        <wps:spPr bwMode="auto">
                          <a:xfrm>
                            <a:off x="1764" y="150"/>
                            <a:ext cx="7992" cy="1325"/>
                          </a:xfrm>
                          <a:custGeom>
                            <a:avLst/>
                            <a:gdLst>
                              <a:gd name="T0" fmla="+- 0 9756 1764"/>
                              <a:gd name="T1" fmla="*/ T0 w 7992"/>
                              <a:gd name="T2" fmla="+- 0 1455 151"/>
                              <a:gd name="T3" fmla="*/ 1455 h 1325"/>
                              <a:gd name="T4" fmla="+- 0 1764 1764"/>
                              <a:gd name="T5" fmla="*/ T4 w 7992"/>
                              <a:gd name="T6" fmla="+- 0 1455 151"/>
                              <a:gd name="T7" fmla="*/ 1455 h 1325"/>
                              <a:gd name="T8" fmla="+- 0 1764 1764"/>
                              <a:gd name="T9" fmla="*/ T8 w 7992"/>
                              <a:gd name="T10" fmla="+- 0 1475 151"/>
                              <a:gd name="T11" fmla="*/ 1475 h 1325"/>
                              <a:gd name="T12" fmla="+- 0 9756 1764"/>
                              <a:gd name="T13" fmla="*/ T12 w 7992"/>
                              <a:gd name="T14" fmla="+- 0 1475 151"/>
                              <a:gd name="T15" fmla="*/ 1475 h 1325"/>
                              <a:gd name="T16" fmla="+- 0 9756 1764"/>
                              <a:gd name="T17" fmla="*/ T16 w 7992"/>
                              <a:gd name="T18" fmla="+- 0 1455 151"/>
                              <a:gd name="T19" fmla="*/ 1455 h 1325"/>
                              <a:gd name="T20" fmla="+- 0 9756 1764"/>
                              <a:gd name="T21" fmla="*/ T20 w 7992"/>
                              <a:gd name="T22" fmla="+- 0 151 151"/>
                              <a:gd name="T23" fmla="*/ 151 h 1325"/>
                              <a:gd name="T24" fmla="+- 0 1764 1764"/>
                              <a:gd name="T25" fmla="*/ T24 w 7992"/>
                              <a:gd name="T26" fmla="+- 0 151 151"/>
                              <a:gd name="T27" fmla="*/ 151 h 1325"/>
                              <a:gd name="T28" fmla="+- 0 1764 1764"/>
                              <a:gd name="T29" fmla="*/ T28 w 7992"/>
                              <a:gd name="T30" fmla="+- 0 171 151"/>
                              <a:gd name="T31" fmla="*/ 171 h 1325"/>
                              <a:gd name="T32" fmla="+- 0 9756 1764"/>
                              <a:gd name="T33" fmla="*/ T32 w 7992"/>
                              <a:gd name="T34" fmla="+- 0 171 151"/>
                              <a:gd name="T35" fmla="*/ 171 h 1325"/>
                              <a:gd name="T36" fmla="+- 0 9756 1764"/>
                              <a:gd name="T37" fmla="*/ T36 w 7992"/>
                              <a:gd name="T38" fmla="+- 0 151 151"/>
                              <a:gd name="T39" fmla="*/ 151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docshape1451"/>
                        <wps:cNvSpPr txBox="1">
                          <a:spLocks/>
                        </wps:cNvSpPr>
                        <wps:spPr bwMode="auto">
                          <a:xfrm>
                            <a:off x="1764" y="170"/>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A309C" w14:textId="77777777" w:rsidR="003D76C2" w:rsidRDefault="00000000">
                              <w:pPr>
                                <w:spacing w:before="40"/>
                                <w:ind w:left="453"/>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p>
                            <w:p w14:paraId="6F478CB0"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length_text_layout</w:t>
                              </w:r>
                              <w:proofErr w:type="spellEnd"/>
                              <w:r>
                                <w:rPr>
                                  <w:rFonts w:ascii="Courier New"/>
                                  <w:spacing w:val="-2"/>
                                  <w:sz w:val="18"/>
                                </w:rPr>
                                <w:t>" style="@style/</w:t>
                              </w:r>
                              <w:proofErr w:type="spellStart"/>
                              <w:r>
                                <w:rPr>
                                  <w:rFonts w:ascii="Courier New"/>
                                  <w:spacing w:val="-2"/>
                                  <w:sz w:val="18"/>
                                </w:rPr>
                                <w:t>Widget.MaterialComponents</w:t>
                              </w:r>
                              <w:proofErr w:type="spellEnd"/>
                            </w:p>
                            <w:p w14:paraId="26ED28BC"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TextInputLayout.OutlinedBox</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CAA495" id="docshapegroup1448" o:spid="_x0000_s2328" style="position:absolute;margin-left:88.2pt;margin-top:7.55pt;width:399.6pt;height:66.25pt;z-index:-15528448;mso-wrap-distance-left:0;mso-wrap-distance-right:0;mso-position-horizontal-relative:page;mso-position-vertical-relative:text" coordorigin="1764,151"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">
                <v:rect id="docshape1449" o:spid="_x0000_s2329" style="position:absolute;left:1764;top:160;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" fillcolor="#f6f6f6" stroked="f">
                  <v:path arrowok="t"/>
                </v:rect>
                <v:shape id="docshape1450" o:spid="_x0000_s2330" style="position:absolute;left:1764;top:150;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" path="m7992,1304l,1304r,20l7992,1324r,-20xm7992,l,,,20r7992,l7992,xe" fillcolor="#dadada" stroked="f">
                  <v:path arrowok="t" o:connecttype="custom" o:connectlocs="7992,1455;0,1455;0,1475;7992,1475;7992,1455;7992,151;0,151;0,171;7992,171;7992,151" o:connectangles="0,0,0,0,0,0,0,0,0,0"/>
                </v:shape>
                <v:shape id="docshape1451" o:spid="_x0000_s2331" type="#_x0000_t202" style="position:absolute;left:1764;top:170;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" filled="f" stroked="f">
                  <v:path arrowok="t"/>
                  <v:textbox inset="0,0,0,0">
                    <w:txbxContent>
                      <w:p w14:paraId="0D9A309C" w14:textId="77777777" w:rsidR="003D76C2" w:rsidRDefault="00000000">
                        <w:pPr>
                          <w:spacing w:before="40"/>
                          <w:ind w:left="453"/>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p>
                      <w:p w14:paraId="6F478CB0" w14:textId="77777777" w:rsidR="003D76C2" w:rsidRDefault="00000000">
                        <w:pPr>
                          <w:spacing w:line="280" w:lineRule="atLeast"/>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length_text_layout</w:t>
                        </w:r>
                        <w:proofErr w:type="spellEnd"/>
                        <w:r>
                          <w:rPr>
                            <w:rFonts w:ascii="Courier New"/>
                            <w:spacing w:val="-2"/>
                            <w:sz w:val="18"/>
                          </w:rPr>
                          <w:t>" style="@style/</w:t>
                        </w:r>
                        <w:proofErr w:type="spellStart"/>
                        <w:r>
                          <w:rPr>
                            <w:rFonts w:ascii="Courier New"/>
                            <w:spacing w:val="-2"/>
                            <w:sz w:val="18"/>
                          </w:rPr>
                          <w:t>Widget.MaterialComponents</w:t>
                        </w:r>
                        <w:proofErr w:type="spellEnd"/>
                      </w:p>
                      <w:p w14:paraId="26ED28BC" w14:textId="77777777" w:rsidR="003D76C2" w:rsidRDefault="00000000">
                        <w:pPr>
                          <w:spacing w:line="259" w:lineRule="auto"/>
                          <w:ind w:left="1317" w:firstLine="216"/>
                          <w:rPr>
                            <w:rFonts w:ascii="Courier New"/>
                            <w:sz w:val="18"/>
                          </w:rPr>
                        </w:pPr>
                        <w:r>
                          <w:rPr>
                            <w:rFonts w:ascii="Courier New"/>
                            <w:spacing w:val="-2"/>
                            <w:sz w:val="18"/>
                          </w:rPr>
                          <w:t>.</w:t>
                        </w:r>
                        <w:proofErr w:type="spellStart"/>
                        <w:r>
                          <w:rPr>
                            <w:rFonts w:ascii="Courier New"/>
                            <w:spacing w:val="-2"/>
                            <w:sz w:val="18"/>
                          </w:rPr>
                          <w:t>TextInputLayout.OutlinedBox</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w:t>
                        </w:r>
                      </w:p>
                    </w:txbxContent>
                  </v:textbox>
                </v:shape>
                <w10:wrap type="topAndBottom" anchorx="page"/>
              </v:group>
            </w:pict>
          </mc:Fallback>
        </mc:AlternateContent>
      </w:r>
    </w:p>
    <w:p w14:paraId="26B1ADA4" w14:textId="77777777" w:rsidR="003D76C2" w:rsidRDefault="003D76C2">
      <w:pPr>
        <w:rPr>
          <w:sz w:val="9"/>
        </w:rPr>
        <w:sectPr w:rsidR="003D76C2">
          <w:headerReference w:type="even" r:id="rId165"/>
          <w:headerReference w:type="default" r:id="rId166"/>
          <w:pgSz w:w="10800" w:h="13320"/>
          <w:pgMar w:top="1120" w:right="920" w:bottom="280" w:left="940" w:header="695" w:footer="0" w:gutter="0"/>
          <w:pgNumType w:start="179"/>
          <w:cols w:space="720"/>
        </w:sectPr>
      </w:pPr>
    </w:p>
    <w:p w14:paraId="095F23F4" w14:textId="77777777" w:rsidR="003D76C2" w:rsidRDefault="003D76C2">
      <w:pPr>
        <w:pStyle w:val="BodyText"/>
        <w:spacing w:before="3"/>
        <w:rPr>
          <w:sz w:val="5"/>
        </w:rPr>
      </w:pPr>
    </w:p>
    <w:p w14:paraId="21F30409" w14:textId="77777777" w:rsidR="003D76C2" w:rsidRDefault="00D51F7C">
      <w:pPr>
        <w:pStyle w:val="BodyText"/>
        <w:ind w:left="104"/>
      </w:pPr>
      <w:r>
        <w:rPr>
          <w:noProof/>
        </w:rPr>
        <mc:AlternateContent>
          <mc:Choice Requires="wpg">
            <w:drawing>
              <wp:inline distT="0" distB="0" distL="0" distR="0" wp14:anchorId="1AC58796" wp14:editId="26EF342D">
                <wp:extent cx="5074920" cy="2797175"/>
                <wp:effectExtent l="0" t="0" r="5080" b="0"/>
                <wp:docPr id="110" name="docshapegroup1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7175"/>
                          <a:chOff x="0" y="0"/>
                          <a:chExt cx="7992" cy="4405"/>
                        </a:xfrm>
                      </wpg:grpSpPr>
                      <wps:wsp>
                        <wps:cNvPr id="111" name="docshape1453"/>
                        <wps:cNvSpPr>
                          <a:spLocks/>
                        </wps:cNvSpPr>
                        <wps:spPr bwMode="auto">
                          <a:xfrm>
                            <a:off x="0" y="10"/>
                            <a:ext cx="7992" cy="43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docshape1454"/>
                        <wps:cNvSpPr>
                          <a:spLocks/>
                        </wps:cNvSpPr>
                        <wps:spPr bwMode="auto">
                          <a:xfrm>
                            <a:off x="0" y="0"/>
                            <a:ext cx="7992" cy="4405"/>
                          </a:xfrm>
                          <a:custGeom>
                            <a:avLst/>
                            <a:gdLst>
                              <a:gd name="T0" fmla="*/ 7992 w 7992"/>
                              <a:gd name="T1" fmla="*/ 4384 h 4405"/>
                              <a:gd name="T2" fmla="*/ 0 w 7992"/>
                              <a:gd name="T3" fmla="*/ 4384 h 4405"/>
                              <a:gd name="T4" fmla="*/ 0 w 7992"/>
                              <a:gd name="T5" fmla="*/ 4404 h 4405"/>
                              <a:gd name="T6" fmla="*/ 7992 w 7992"/>
                              <a:gd name="T7" fmla="*/ 4404 h 4405"/>
                              <a:gd name="T8" fmla="*/ 7992 w 7992"/>
                              <a:gd name="T9" fmla="*/ 4384 h 4405"/>
                              <a:gd name="T10" fmla="*/ 7992 w 7992"/>
                              <a:gd name="T11" fmla="*/ 0 h 4405"/>
                              <a:gd name="T12" fmla="*/ 0 w 7992"/>
                              <a:gd name="T13" fmla="*/ 0 h 4405"/>
                              <a:gd name="T14" fmla="*/ 0 w 7992"/>
                              <a:gd name="T15" fmla="*/ 20 h 4405"/>
                              <a:gd name="T16" fmla="*/ 7992 w 7992"/>
                              <a:gd name="T17" fmla="*/ 20 h 4405"/>
                              <a:gd name="T18" fmla="*/ 7992 w 7992"/>
                              <a:gd name="T19" fmla="*/ 0 h 44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docshape1455"/>
                        <wps:cNvSpPr txBox="1">
                          <a:spLocks/>
                        </wps:cNvSpPr>
                        <wps:spPr bwMode="auto">
                          <a:xfrm>
                            <a:off x="0" y="20"/>
                            <a:ext cx="7992"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E3776" w14:textId="77777777" w:rsidR="003D76C2" w:rsidRDefault="00000000">
                              <w:pPr>
                                <w:spacing w:before="40" w:line="328" w:lineRule="auto"/>
                                <w:ind w:left="1317" w:right="1766"/>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android:hint</w:t>
                              </w:r>
                              <w:proofErr w:type="spellEnd"/>
                              <w:r>
                                <w:rPr>
                                  <w:rFonts w:ascii="Courier New"/>
                                  <w:sz w:val="18"/>
                                </w:rPr>
                                <w:t xml:space="preserve">="Password Length (6-20)"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="parent"&gt;</w:t>
                              </w:r>
                            </w:p>
                            <w:p w14:paraId="5B4263EF" w14:textId="77777777" w:rsidR="003D76C2" w:rsidRDefault="003D76C2">
                              <w:pPr>
                                <w:spacing w:before="1"/>
                                <w:rPr>
                                  <w:rFonts w:ascii="Courier New"/>
                                  <w:sz w:val="25"/>
                                </w:rPr>
                              </w:pPr>
                            </w:p>
                            <w:p w14:paraId="1D00BF43" w14:textId="77777777" w:rsidR="003D76C2" w:rsidRDefault="00000000">
                              <w:pPr>
                                <w:spacing w:line="202" w:lineRule="exact"/>
                                <w:ind w:left="1317"/>
                                <w:rPr>
                                  <w:rFonts w:ascii="Courier New"/>
                                  <w:sz w:val="18"/>
                                </w:rPr>
                              </w:pPr>
                              <w:r>
                                <w:rPr>
                                  <w:rFonts w:ascii="Courier New"/>
                                  <w:spacing w:val="-2"/>
                                  <w:sz w:val="18"/>
                                </w:rPr>
                                <w:t>&lt;</w:t>
                              </w:r>
                              <w:proofErr w:type="spellStart"/>
                              <w:r>
                                <w:rPr>
                                  <w:rFonts w:ascii="Courier New"/>
                                  <w:spacing w:val="-2"/>
                                  <w:sz w:val="18"/>
                                </w:rPr>
                                <w:t>com.google.android.material.textfield</w:t>
                              </w:r>
                              <w:proofErr w:type="spellEnd"/>
                            </w:p>
                            <w:p w14:paraId="40B63559" w14:textId="77777777" w:rsidR="003D76C2" w:rsidRDefault="00000000">
                              <w:pPr>
                                <w:spacing w:line="259" w:lineRule="auto"/>
                                <w:ind w:left="1749" w:right="2755" w:hanging="216"/>
                                <w:rPr>
                                  <w:rFonts w:ascii="Courier New"/>
                                  <w:sz w:val="18"/>
                                </w:rPr>
                              </w:pPr>
                              <w:r>
                                <w:rPr>
                                  <w:rFonts w:ascii="Courier New"/>
                                  <w:spacing w:val="-2"/>
                                  <w:sz w:val="18"/>
                                </w:rPr>
                                <w:t>.</w:t>
                              </w:r>
                              <w:proofErr w:type="spellStart"/>
                              <w:r>
                                <w:rPr>
                                  <w:rFonts w:ascii="Courier New"/>
                                  <w:spacing w:val="-2"/>
                                  <w:sz w:val="18"/>
                                </w:rPr>
                                <w:t>TextInputEditText</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length_text</w:t>
                              </w:r>
                              <w:proofErr w:type="spellEnd"/>
                              <w:r>
                                <w:rPr>
                                  <w:rFonts w:ascii="Courier New"/>
                                  <w:spacing w:val="-2"/>
                                  <w:sz w:val="18"/>
                                </w:rPr>
                                <w:t>"</w:t>
                              </w:r>
                            </w:p>
                            <w:p w14:paraId="2929602A" w14:textId="77777777" w:rsidR="003D76C2" w:rsidRDefault="00000000">
                              <w:pPr>
                                <w:spacing w:before="57" w:line="328" w:lineRule="auto"/>
                                <w:ind w:left="1749" w:right="2128"/>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android:inputType</w:t>
                              </w:r>
                              <w:proofErr w:type="spellEnd"/>
                              <w:r>
                                <w:rPr>
                                  <w:rFonts w:ascii="Courier New"/>
                                  <w:spacing w:val="-2"/>
                                  <w:sz w:val="18"/>
                                </w:rPr>
                                <w:t xml:space="preserve">="number" </w:t>
                              </w:r>
                              <w:proofErr w:type="spellStart"/>
                              <w:r>
                                <w:rPr>
                                  <w:rFonts w:ascii="Courier New"/>
                                  <w:spacing w:val="-2"/>
                                  <w:sz w:val="18"/>
                                </w:rPr>
                                <w:t>android:maxLength</w:t>
                              </w:r>
                              <w:proofErr w:type="spellEnd"/>
                              <w:r>
                                <w:rPr>
                                  <w:rFonts w:ascii="Courier New"/>
                                  <w:spacing w:val="-2"/>
                                  <w:sz w:val="18"/>
                                </w:rPr>
                                <w:t xml:space="preserve">="2" </w:t>
                              </w:r>
                              <w:proofErr w:type="spellStart"/>
                              <w:r>
                                <w:rPr>
                                  <w:rFonts w:ascii="Courier New"/>
                                  <w:sz w:val="18"/>
                                </w:rPr>
                                <w:t>android:textSize</w:t>
                              </w:r>
                              <w:proofErr w:type="spellEnd"/>
                              <w:r>
                                <w:rPr>
                                  <w:rFonts w:ascii="Courier New"/>
                                  <w:sz w:val="18"/>
                                </w:rPr>
                                <w:t>="18sp" /&gt;</w:t>
                              </w:r>
                            </w:p>
                            <w:p w14:paraId="335AF404" w14:textId="77777777" w:rsidR="003D76C2" w:rsidRDefault="00000000">
                              <w:pPr>
                                <w:spacing w:before="4"/>
                                <w:ind w:left="885"/>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1AC58796" id="docshapegroup1452" o:spid="_x0000_s2332" style="width:399.6pt;height:220.25pt;mso-position-horizontal-relative:char;mso-position-vertical-relative:line" coordsize="7992,4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">
                <v:rect id="docshape1453" o:spid="_x0000_s2333" style="position:absolute;top:10;width:7992;height:4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" fillcolor="#f6f6f6" stroked="f">
                  <v:path arrowok="t"/>
                </v:rect>
                <v:shape id="docshape1454" o:spid="_x0000_s2334" style="position:absolute;width:7992;height:4405;visibility:visible;mso-wrap-style:square;v-text-anchor:top" coordsize="7992,4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" path="m7992,4384l,4384r,20l7992,4404r,-20xm7992,l,,,20r7992,l7992,xe" fillcolor="#dadada" stroked="f">
                  <v:path arrowok="t" o:connecttype="custom" o:connectlocs="7992,4384;0,4384;0,4404;7992,4404;7992,4384;7992,0;0,0;0,20;7992,20;7992,0" o:connectangles="0,0,0,0,0,0,0,0,0,0"/>
                </v:shape>
                <v:shape id="docshape1455" o:spid="_x0000_s2335" type="#_x0000_t202" style="position:absolute;top:20;width:7992;height:4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" filled="f" stroked="f">
                  <v:path arrowok="t"/>
                  <v:textbox inset="0,0,0,0">
                    <w:txbxContent>
                      <w:p w14:paraId="0D1E3776" w14:textId="77777777" w:rsidR="003D76C2" w:rsidRDefault="00000000">
                        <w:pPr>
                          <w:spacing w:before="40" w:line="328" w:lineRule="auto"/>
                          <w:ind w:left="1317" w:right="1766"/>
                          <w:rPr>
                            <w:rFonts w:ascii="Courier New"/>
                            <w:sz w:val="18"/>
                          </w:rPr>
                        </w:pP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android:hint</w:t>
                        </w:r>
                        <w:proofErr w:type="spellEnd"/>
                        <w:r>
                          <w:rPr>
                            <w:rFonts w:ascii="Courier New"/>
                            <w:sz w:val="18"/>
                          </w:rPr>
                          <w:t xml:space="preserve">="Password Length (6-20)"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="parent"&gt;</w:t>
                        </w:r>
                      </w:p>
                      <w:p w14:paraId="5B4263EF" w14:textId="77777777" w:rsidR="003D76C2" w:rsidRDefault="003D76C2">
                        <w:pPr>
                          <w:spacing w:before="1"/>
                          <w:rPr>
                            <w:rFonts w:ascii="Courier New"/>
                            <w:sz w:val="25"/>
                          </w:rPr>
                        </w:pPr>
                      </w:p>
                      <w:p w14:paraId="1D00BF43" w14:textId="77777777" w:rsidR="003D76C2" w:rsidRDefault="00000000">
                        <w:pPr>
                          <w:spacing w:line="202" w:lineRule="exact"/>
                          <w:ind w:left="1317"/>
                          <w:rPr>
                            <w:rFonts w:ascii="Courier New"/>
                            <w:sz w:val="18"/>
                          </w:rPr>
                        </w:pPr>
                        <w:r>
                          <w:rPr>
                            <w:rFonts w:ascii="Courier New"/>
                            <w:spacing w:val="-2"/>
                            <w:sz w:val="18"/>
                          </w:rPr>
                          <w:t>&lt;</w:t>
                        </w:r>
                        <w:proofErr w:type="spellStart"/>
                        <w:r>
                          <w:rPr>
                            <w:rFonts w:ascii="Courier New"/>
                            <w:spacing w:val="-2"/>
                            <w:sz w:val="18"/>
                          </w:rPr>
                          <w:t>com.google.android.material.textfield</w:t>
                        </w:r>
                        <w:proofErr w:type="spellEnd"/>
                      </w:p>
                      <w:p w14:paraId="40B63559" w14:textId="77777777" w:rsidR="003D76C2" w:rsidRDefault="00000000">
                        <w:pPr>
                          <w:spacing w:line="259" w:lineRule="auto"/>
                          <w:ind w:left="1749" w:right="2755" w:hanging="216"/>
                          <w:rPr>
                            <w:rFonts w:ascii="Courier New"/>
                            <w:sz w:val="18"/>
                          </w:rPr>
                        </w:pPr>
                        <w:r>
                          <w:rPr>
                            <w:rFonts w:ascii="Courier New"/>
                            <w:spacing w:val="-2"/>
                            <w:sz w:val="18"/>
                          </w:rPr>
                          <w:t>.</w:t>
                        </w:r>
                        <w:proofErr w:type="spellStart"/>
                        <w:r>
                          <w:rPr>
                            <w:rFonts w:ascii="Courier New"/>
                            <w:spacing w:val="-2"/>
                            <w:sz w:val="18"/>
                          </w:rPr>
                          <w:t>TextInputEditText</w:t>
                        </w:r>
                        <w:proofErr w:type="spellEnd"/>
                        <w:r>
                          <w:rPr>
                            <w:rFonts w:ascii="Courier New"/>
                            <w:spacing w:val="-2"/>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length_text</w:t>
                        </w:r>
                        <w:proofErr w:type="spellEnd"/>
                        <w:r>
                          <w:rPr>
                            <w:rFonts w:ascii="Courier New"/>
                            <w:spacing w:val="-2"/>
                            <w:sz w:val="18"/>
                          </w:rPr>
                          <w:t>"</w:t>
                        </w:r>
                      </w:p>
                      <w:p w14:paraId="2929602A" w14:textId="77777777" w:rsidR="003D76C2" w:rsidRDefault="00000000">
                        <w:pPr>
                          <w:spacing w:before="57" w:line="328" w:lineRule="auto"/>
                          <w:ind w:left="1749" w:right="2128"/>
                          <w:rPr>
                            <w:rFonts w:ascii="Courier New"/>
                            <w:sz w:val="18"/>
                          </w:rPr>
                        </w:pP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android:inputType</w:t>
                        </w:r>
                        <w:proofErr w:type="spellEnd"/>
                        <w:r>
                          <w:rPr>
                            <w:rFonts w:ascii="Courier New"/>
                            <w:spacing w:val="-2"/>
                            <w:sz w:val="18"/>
                          </w:rPr>
                          <w:t xml:space="preserve">="number" </w:t>
                        </w:r>
                        <w:proofErr w:type="spellStart"/>
                        <w:r>
                          <w:rPr>
                            <w:rFonts w:ascii="Courier New"/>
                            <w:spacing w:val="-2"/>
                            <w:sz w:val="18"/>
                          </w:rPr>
                          <w:t>android:maxLength</w:t>
                        </w:r>
                        <w:proofErr w:type="spellEnd"/>
                        <w:r>
                          <w:rPr>
                            <w:rFonts w:ascii="Courier New"/>
                            <w:spacing w:val="-2"/>
                            <w:sz w:val="18"/>
                          </w:rPr>
                          <w:t xml:space="preserve">="2" </w:t>
                        </w:r>
                        <w:proofErr w:type="spellStart"/>
                        <w:r>
                          <w:rPr>
                            <w:rFonts w:ascii="Courier New"/>
                            <w:sz w:val="18"/>
                          </w:rPr>
                          <w:t>android:textSize</w:t>
                        </w:r>
                        <w:proofErr w:type="spellEnd"/>
                        <w:r>
                          <w:rPr>
                            <w:rFonts w:ascii="Courier New"/>
                            <w:sz w:val="18"/>
                          </w:rPr>
                          <w:t>="18sp" /&gt;</w:t>
                        </w:r>
                      </w:p>
                      <w:p w14:paraId="335AF404" w14:textId="77777777" w:rsidR="003D76C2" w:rsidRDefault="00000000">
                        <w:pPr>
                          <w:spacing w:before="4"/>
                          <w:ind w:left="885"/>
                          <w:rPr>
                            <w:rFonts w:ascii="Courier New"/>
                            <w:sz w:val="18"/>
                          </w:rPr>
                        </w:pPr>
                        <w:r>
                          <w:rPr>
                            <w:rFonts w:ascii="Courier New"/>
                            <w:spacing w:val="-2"/>
                            <w:sz w:val="18"/>
                          </w:rPr>
                          <w:t>&lt;/</w:t>
                        </w:r>
                        <w:proofErr w:type="spellStart"/>
                        <w:r>
                          <w:rPr>
                            <w:rFonts w:ascii="Courier New"/>
                            <w:spacing w:val="-2"/>
                            <w:sz w:val="18"/>
                          </w:rPr>
                          <w:t>com.google.android.material.textfield.TextInputLayout</w:t>
                        </w:r>
                        <w:proofErr w:type="spellEnd"/>
                        <w:r>
                          <w:rPr>
                            <w:rFonts w:ascii="Courier New"/>
                            <w:spacing w:val="-2"/>
                            <w:sz w:val="18"/>
                          </w:rPr>
                          <w:t>&gt;</w:t>
                        </w:r>
                      </w:p>
                    </w:txbxContent>
                  </v:textbox>
                </v:shape>
                <w10:anchorlock/>
              </v:group>
            </w:pict>
          </mc:Fallback>
        </mc:AlternateContent>
      </w:r>
    </w:p>
    <w:p w14:paraId="02EE902F" w14:textId="77777777" w:rsidR="003D76C2" w:rsidRDefault="00000000">
      <w:pPr>
        <w:pStyle w:val="ListParagraph"/>
        <w:numPr>
          <w:ilvl w:val="1"/>
          <w:numId w:val="1"/>
        </w:numPr>
        <w:tabs>
          <w:tab w:val="left" w:pos="554"/>
        </w:tabs>
        <w:spacing w:before="42" w:line="247" w:lineRule="auto"/>
        <w:ind w:left="554" w:right="1072"/>
        <w:jc w:val="left"/>
        <w:rPr>
          <w:sz w:val="20"/>
        </w:rPr>
      </w:pPr>
      <w:r>
        <w:rPr>
          <w:sz w:val="20"/>
        </w:rPr>
        <w:t>Add</w:t>
      </w:r>
      <w:r>
        <w:rPr>
          <w:spacing w:val="-4"/>
          <w:sz w:val="20"/>
        </w:rPr>
        <w:t xml:space="preserve"> </w:t>
      </w:r>
      <w:r>
        <w:rPr>
          <w:sz w:val="20"/>
        </w:rPr>
        <w:t>the</w:t>
      </w:r>
      <w:r>
        <w:rPr>
          <w:spacing w:val="-4"/>
          <w:sz w:val="20"/>
        </w:rPr>
        <w:t xml:space="preserve"> </w:t>
      </w:r>
      <w:r>
        <w:rPr>
          <w:sz w:val="20"/>
        </w:rPr>
        <w:t>checkboxes</w:t>
      </w:r>
      <w:r>
        <w:rPr>
          <w:spacing w:val="-4"/>
          <w:sz w:val="20"/>
        </w:rPr>
        <w:t xml:space="preserve"> </w:t>
      </w:r>
      <w:r>
        <w:rPr>
          <w:sz w:val="20"/>
        </w:rPr>
        <w:t>for</w:t>
      </w:r>
      <w:r>
        <w:rPr>
          <w:spacing w:val="-4"/>
          <w:sz w:val="20"/>
        </w:rPr>
        <w:t xml:space="preserve"> </w:t>
      </w:r>
      <w:r>
        <w:rPr>
          <w:sz w:val="20"/>
        </w:rPr>
        <w:t>uppercase,</w:t>
      </w:r>
      <w:r>
        <w:rPr>
          <w:spacing w:val="-4"/>
          <w:sz w:val="20"/>
        </w:rPr>
        <w:t xml:space="preserve"> </w:t>
      </w:r>
      <w:r>
        <w:rPr>
          <w:sz w:val="20"/>
        </w:rPr>
        <w:t>numbers,</w:t>
      </w:r>
      <w:r>
        <w:rPr>
          <w:spacing w:val="-4"/>
          <w:sz w:val="20"/>
        </w:rPr>
        <w:t xml:space="preserve"> </w:t>
      </w:r>
      <w:r>
        <w:rPr>
          <w:sz w:val="20"/>
        </w:rPr>
        <w:t>and</w:t>
      </w:r>
      <w:r>
        <w:rPr>
          <w:spacing w:val="-5"/>
          <w:sz w:val="20"/>
        </w:rPr>
        <w:t xml:space="preserve"> </w:t>
      </w:r>
      <w:r>
        <w:rPr>
          <w:sz w:val="20"/>
        </w:rPr>
        <w:t>special</w:t>
      </w:r>
      <w:r>
        <w:rPr>
          <w:spacing w:val="-4"/>
          <w:sz w:val="20"/>
        </w:rPr>
        <w:t xml:space="preserve"> </w:t>
      </w:r>
      <w:r>
        <w:rPr>
          <w:sz w:val="20"/>
        </w:rPr>
        <w:t>characters</w:t>
      </w:r>
      <w:r>
        <w:rPr>
          <w:spacing w:val="-4"/>
          <w:sz w:val="20"/>
        </w:rPr>
        <w:t xml:space="preserve"> </w:t>
      </w:r>
      <w:r>
        <w:rPr>
          <w:sz w:val="20"/>
        </w:rPr>
        <w:t>below</w:t>
      </w:r>
      <w:r>
        <w:rPr>
          <w:spacing w:val="-4"/>
          <w:sz w:val="20"/>
        </w:rPr>
        <w:t xml:space="preserve"> </w:t>
      </w:r>
      <w:r>
        <w:rPr>
          <w:sz w:val="20"/>
        </w:rPr>
        <w:t>the length text field layout:</w:t>
      </w:r>
    </w:p>
    <w:p w14:paraId="151E166C" w14:textId="77777777" w:rsidR="003D76C2" w:rsidRDefault="00D51F7C">
      <w:pPr>
        <w:pStyle w:val="BodyText"/>
        <w:spacing w:before="9"/>
        <w:rPr>
          <w:sz w:val="8"/>
        </w:rPr>
      </w:pPr>
      <w:r>
        <w:rPr>
          <w:noProof/>
        </w:rPr>
        <mc:AlternateContent>
          <mc:Choice Requires="wpg">
            <w:drawing>
              <wp:anchor distT="0" distB="0" distL="0" distR="0" simplePos="0" relativeHeight="487789056" behindDoc="1" locked="0" layoutInCell="1" allowOverlap="1" wp14:anchorId="41B15C0B" wp14:editId="4C24E697">
                <wp:simplePos x="0" y="0"/>
                <wp:positionH relativeFrom="page">
                  <wp:posOffset>662940</wp:posOffset>
                </wp:positionH>
                <wp:positionV relativeFrom="paragraph">
                  <wp:posOffset>90170</wp:posOffset>
                </wp:positionV>
                <wp:extent cx="5074920" cy="3952875"/>
                <wp:effectExtent l="0" t="0" r="5080" b="0"/>
                <wp:wrapTopAndBottom/>
                <wp:docPr id="106" name="docshapegroup1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1044" y="142"/>
                          <a:chExt cx="7992" cy="6225"/>
                        </a:xfrm>
                      </wpg:grpSpPr>
                      <wps:wsp>
                        <wps:cNvPr id="107" name="docshape1457"/>
                        <wps:cNvSpPr>
                          <a:spLocks/>
                        </wps:cNvSpPr>
                        <wps:spPr bwMode="auto">
                          <a:xfrm>
                            <a:off x="1044" y="151"/>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 name="docshape1458"/>
                        <wps:cNvSpPr>
                          <a:spLocks/>
                        </wps:cNvSpPr>
                        <wps:spPr bwMode="auto">
                          <a:xfrm>
                            <a:off x="1044" y="141"/>
                            <a:ext cx="7992" cy="6225"/>
                          </a:xfrm>
                          <a:custGeom>
                            <a:avLst/>
                            <a:gdLst>
                              <a:gd name="T0" fmla="+- 0 9036 1044"/>
                              <a:gd name="T1" fmla="*/ T0 w 7992"/>
                              <a:gd name="T2" fmla="+- 0 6346 142"/>
                              <a:gd name="T3" fmla="*/ 6346 h 6225"/>
                              <a:gd name="T4" fmla="+- 0 1044 1044"/>
                              <a:gd name="T5" fmla="*/ T4 w 7992"/>
                              <a:gd name="T6" fmla="+- 0 6346 142"/>
                              <a:gd name="T7" fmla="*/ 6346 h 6225"/>
                              <a:gd name="T8" fmla="+- 0 1044 1044"/>
                              <a:gd name="T9" fmla="*/ T8 w 7992"/>
                              <a:gd name="T10" fmla="+- 0 6366 142"/>
                              <a:gd name="T11" fmla="*/ 6366 h 6225"/>
                              <a:gd name="T12" fmla="+- 0 9036 1044"/>
                              <a:gd name="T13" fmla="*/ T12 w 7992"/>
                              <a:gd name="T14" fmla="+- 0 6366 142"/>
                              <a:gd name="T15" fmla="*/ 6366 h 6225"/>
                              <a:gd name="T16" fmla="+- 0 9036 1044"/>
                              <a:gd name="T17" fmla="*/ T16 w 7992"/>
                              <a:gd name="T18" fmla="+- 0 6346 142"/>
                              <a:gd name="T19" fmla="*/ 6346 h 6225"/>
                              <a:gd name="T20" fmla="+- 0 9036 1044"/>
                              <a:gd name="T21" fmla="*/ T20 w 7992"/>
                              <a:gd name="T22" fmla="+- 0 142 142"/>
                              <a:gd name="T23" fmla="*/ 142 h 6225"/>
                              <a:gd name="T24" fmla="+- 0 1044 1044"/>
                              <a:gd name="T25" fmla="*/ T24 w 7992"/>
                              <a:gd name="T26" fmla="+- 0 142 142"/>
                              <a:gd name="T27" fmla="*/ 142 h 6225"/>
                              <a:gd name="T28" fmla="+- 0 1044 1044"/>
                              <a:gd name="T29" fmla="*/ T28 w 7992"/>
                              <a:gd name="T30" fmla="+- 0 162 142"/>
                              <a:gd name="T31" fmla="*/ 162 h 6225"/>
                              <a:gd name="T32" fmla="+- 0 9036 1044"/>
                              <a:gd name="T33" fmla="*/ T32 w 7992"/>
                              <a:gd name="T34" fmla="+- 0 162 142"/>
                              <a:gd name="T35" fmla="*/ 162 h 6225"/>
                              <a:gd name="T36" fmla="+- 0 9036 1044"/>
                              <a:gd name="T37" fmla="*/ T36 w 7992"/>
                              <a:gd name="T38" fmla="+- 0 142 142"/>
                              <a:gd name="T39" fmla="*/ 142 h 6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docshape1459"/>
                        <wps:cNvSpPr txBox="1">
                          <a:spLocks/>
                        </wps:cNvSpPr>
                        <wps:spPr bwMode="auto">
                          <a:xfrm>
                            <a:off x="1044" y="161"/>
                            <a:ext cx="7992" cy="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FB36E" w14:textId="77777777" w:rsidR="003D76C2" w:rsidRDefault="00000000">
                              <w:pPr>
                                <w:spacing w:before="40"/>
                                <w:ind w:left="777"/>
                                <w:rPr>
                                  <w:rFonts w:ascii="Courier New"/>
                                  <w:sz w:val="18"/>
                                </w:rPr>
                              </w:pPr>
                              <w:r>
                                <w:rPr>
                                  <w:rFonts w:ascii="Courier New"/>
                                  <w:spacing w:val="-2"/>
                                  <w:sz w:val="18"/>
                                </w:rPr>
                                <w:t>&lt;</w:t>
                              </w:r>
                              <w:proofErr w:type="spellStart"/>
                              <w:r>
                                <w:rPr>
                                  <w:rFonts w:ascii="Courier New"/>
                                  <w:spacing w:val="-2"/>
                                  <w:sz w:val="18"/>
                                </w:rPr>
                                <w:t>CheckBox</w:t>
                              </w:r>
                              <w:proofErr w:type="spellEnd"/>
                            </w:p>
                            <w:p w14:paraId="62936EDB" w14:textId="77777777" w:rsidR="003D76C2" w:rsidRDefault="00000000">
                              <w:pPr>
                                <w:spacing w:line="280" w:lineRule="atLeast"/>
                                <w:ind w:left="1317" w:right="2128"/>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uppercase_check</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android:text</w:t>
                              </w:r>
                              <w:proofErr w:type="spellEnd"/>
                              <w:r>
                                <w:rPr>
                                  <w:rFonts w:ascii="Courier New"/>
                                  <w:sz w:val="18"/>
                                </w:rPr>
                                <w:t>="Add</w:t>
                              </w:r>
                              <w:r>
                                <w:rPr>
                                  <w:rFonts w:ascii="Courier New"/>
                                  <w:spacing w:val="-19"/>
                                  <w:sz w:val="18"/>
                                </w:rPr>
                                <w:t xml:space="preserve"> </w:t>
                              </w:r>
                              <w:r>
                                <w:rPr>
                                  <w:rFonts w:ascii="Courier New"/>
                                  <w:sz w:val="18"/>
                                </w:rPr>
                                <w:t>Uppercase</w:t>
                              </w:r>
                              <w:r>
                                <w:rPr>
                                  <w:rFonts w:ascii="Courier New"/>
                                  <w:spacing w:val="-19"/>
                                  <w:sz w:val="18"/>
                                </w:rPr>
                                <w:t xml:space="preserve"> </w:t>
                              </w:r>
                              <w:r>
                                <w:rPr>
                                  <w:rFonts w:ascii="Courier New"/>
                                  <w:sz w:val="18"/>
                                </w:rPr>
                                <w:t xml:space="preserve">Characters" </w:t>
                              </w:r>
                              <w:proofErr w:type="spellStart"/>
                              <w:r>
                                <w:rPr>
                                  <w:rFonts w:ascii="Courier New"/>
                                  <w:spacing w:val="-2"/>
                                  <w:sz w:val="18"/>
                                </w:rPr>
                                <w:t>app:layout_constraintTop_toBottomOf</w:t>
                              </w:r>
                              <w:proofErr w:type="spellEnd"/>
                            </w:p>
                            <w:p w14:paraId="4D10B6FA"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length_text_layout</w:t>
                              </w:r>
                              <w:proofErr w:type="spellEnd"/>
                              <w:r>
                                <w:rPr>
                                  <w:rFonts w:ascii="Courier New"/>
                                  <w:sz w:val="18"/>
                                </w:rPr>
                                <w:t>"</w:t>
                              </w:r>
                              <w:r>
                                <w:rPr>
                                  <w:rFonts w:ascii="Courier New"/>
                                  <w:spacing w:val="-25"/>
                                  <w:sz w:val="18"/>
                                </w:rPr>
                                <w:t xml:space="preserve"> </w:t>
                              </w:r>
                              <w:r>
                                <w:rPr>
                                  <w:rFonts w:ascii="Courier New"/>
                                  <w:spacing w:val="-5"/>
                                  <w:sz w:val="18"/>
                                </w:rPr>
                                <w:t>/&gt;</w:t>
                              </w:r>
                            </w:p>
                            <w:p w14:paraId="1548727C" w14:textId="77777777" w:rsidR="003D76C2" w:rsidRDefault="003D76C2">
                              <w:pPr>
                                <w:spacing w:before="2"/>
                                <w:rPr>
                                  <w:rFonts w:ascii="Courier New"/>
                                  <w:sz w:val="26"/>
                                </w:rPr>
                              </w:pPr>
                            </w:p>
                            <w:p w14:paraId="175CB479"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CheckBox</w:t>
                              </w:r>
                              <w:proofErr w:type="spellEnd"/>
                            </w:p>
                            <w:p w14:paraId="5A844CFD" w14:textId="77777777" w:rsidR="003D76C2" w:rsidRDefault="00000000">
                              <w:pPr>
                                <w:spacing w:line="280" w:lineRule="atLeast"/>
                                <w:ind w:left="1317" w:right="2128"/>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number_check</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android:text</w:t>
                              </w:r>
                              <w:proofErr w:type="spellEnd"/>
                              <w:r>
                                <w:rPr>
                                  <w:rFonts w:ascii="Courier New"/>
                                  <w:sz w:val="18"/>
                                </w:rPr>
                                <w:t xml:space="preserve">="Add Numbers" </w:t>
                              </w:r>
                              <w:proofErr w:type="spellStart"/>
                              <w:r>
                                <w:rPr>
                                  <w:rFonts w:ascii="Courier New"/>
                                  <w:spacing w:val="-2"/>
                                  <w:sz w:val="18"/>
                                </w:rPr>
                                <w:t>app:layout_constraintTop_toBottomOf</w:t>
                              </w:r>
                              <w:proofErr w:type="spellEnd"/>
                            </w:p>
                            <w:p w14:paraId="208A673F"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uppercase_check</w:t>
                              </w:r>
                              <w:proofErr w:type="spellEnd"/>
                              <w:r>
                                <w:rPr>
                                  <w:rFonts w:ascii="Courier New"/>
                                  <w:sz w:val="18"/>
                                </w:rPr>
                                <w:t>"</w:t>
                              </w:r>
                              <w:r>
                                <w:rPr>
                                  <w:rFonts w:ascii="Courier New"/>
                                  <w:spacing w:val="-22"/>
                                  <w:sz w:val="18"/>
                                </w:rPr>
                                <w:t xml:space="preserve"> </w:t>
                              </w:r>
                              <w:r>
                                <w:rPr>
                                  <w:rFonts w:ascii="Courier New"/>
                                  <w:spacing w:val="-5"/>
                                  <w:sz w:val="18"/>
                                </w:rPr>
                                <w:t>/&gt;</w:t>
                              </w:r>
                            </w:p>
                            <w:p w14:paraId="78A78D7C" w14:textId="77777777" w:rsidR="003D76C2" w:rsidRDefault="003D76C2">
                              <w:pPr>
                                <w:spacing w:before="1"/>
                                <w:rPr>
                                  <w:rFonts w:ascii="Courier New"/>
                                  <w:sz w:val="26"/>
                                </w:rPr>
                              </w:pPr>
                            </w:p>
                            <w:p w14:paraId="4EEBD7B1"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CheckBox</w:t>
                              </w:r>
                              <w:proofErr w:type="spellEnd"/>
                            </w:p>
                            <w:p w14:paraId="48BE6EB4" w14:textId="77777777" w:rsidR="003D76C2" w:rsidRDefault="00000000">
                              <w:pPr>
                                <w:spacing w:before="71"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special_check</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="16dp"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B15C0B" id="docshapegroup1456" o:spid="_x0000_s2336" style="position:absolute;margin-left:52.2pt;margin-top:7.1pt;width:399.6pt;height:311.25pt;z-index:-15527424;mso-wrap-distance-left:0;mso-wrap-distance-right:0;mso-position-horizontal-relative:page;mso-position-vertical-relative:text" coordorigin="1044,142"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">
                <v:rect id="docshape1457" o:spid="_x0000_s2337" style="position:absolute;left:1044;top:151;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" fillcolor="#f6f6f6" stroked="f">
                  <v:path arrowok="t"/>
                </v:rect>
                <v:shape id="docshape1458" o:spid="_x0000_s2338" style="position:absolute;left:1044;top:141;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" path="m7992,6204l,6204r,20l7992,6224r,-20xm7992,l,,,20r7992,l7992,xe" fillcolor="#dadada" stroked="f">
                  <v:path arrowok="t" o:connecttype="custom" o:connectlocs="7992,6346;0,6346;0,6366;7992,6366;7992,6346;7992,142;0,142;0,162;7992,162;7992,142" o:connectangles="0,0,0,0,0,0,0,0,0,0"/>
                </v:shape>
                <v:shape id="docshape1459" o:spid="_x0000_s2339" type="#_x0000_t202" style="position:absolute;left:1044;top:161;width:7992;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" filled="f" stroked="f">
                  <v:path arrowok="t"/>
                  <v:textbox inset="0,0,0,0">
                    <w:txbxContent>
                      <w:p w14:paraId="6EFFB36E" w14:textId="77777777" w:rsidR="003D76C2" w:rsidRDefault="00000000">
                        <w:pPr>
                          <w:spacing w:before="40"/>
                          <w:ind w:left="777"/>
                          <w:rPr>
                            <w:rFonts w:ascii="Courier New"/>
                            <w:sz w:val="18"/>
                          </w:rPr>
                        </w:pPr>
                        <w:r>
                          <w:rPr>
                            <w:rFonts w:ascii="Courier New"/>
                            <w:spacing w:val="-2"/>
                            <w:sz w:val="18"/>
                          </w:rPr>
                          <w:t>&lt;</w:t>
                        </w:r>
                        <w:proofErr w:type="spellStart"/>
                        <w:r>
                          <w:rPr>
                            <w:rFonts w:ascii="Courier New"/>
                            <w:spacing w:val="-2"/>
                            <w:sz w:val="18"/>
                          </w:rPr>
                          <w:t>CheckBox</w:t>
                        </w:r>
                        <w:proofErr w:type="spellEnd"/>
                      </w:p>
                      <w:p w14:paraId="62936EDB" w14:textId="77777777" w:rsidR="003D76C2" w:rsidRDefault="00000000">
                        <w:pPr>
                          <w:spacing w:line="280" w:lineRule="atLeast"/>
                          <w:ind w:left="1317" w:right="2128"/>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uppercase_check</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android:text</w:t>
                        </w:r>
                        <w:proofErr w:type="spellEnd"/>
                        <w:r>
                          <w:rPr>
                            <w:rFonts w:ascii="Courier New"/>
                            <w:sz w:val="18"/>
                          </w:rPr>
                          <w:t>="Add</w:t>
                        </w:r>
                        <w:r>
                          <w:rPr>
                            <w:rFonts w:ascii="Courier New"/>
                            <w:spacing w:val="-19"/>
                            <w:sz w:val="18"/>
                          </w:rPr>
                          <w:t xml:space="preserve"> </w:t>
                        </w:r>
                        <w:r>
                          <w:rPr>
                            <w:rFonts w:ascii="Courier New"/>
                            <w:sz w:val="18"/>
                          </w:rPr>
                          <w:t>Uppercase</w:t>
                        </w:r>
                        <w:r>
                          <w:rPr>
                            <w:rFonts w:ascii="Courier New"/>
                            <w:spacing w:val="-19"/>
                            <w:sz w:val="18"/>
                          </w:rPr>
                          <w:t xml:space="preserve"> </w:t>
                        </w:r>
                        <w:r>
                          <w:rPr>
                            <w:rFonts w:ascii="Courier New"/>
                            <w:sz w:val="18"/>
                          </w:rPr>
                          <w:t xml:space="preserve">Characters" </w:t>
                        </w:r>
                        <w:proofErr w:type="spellStart"/>
                        <w:r>
                          <w:rPr>
                            <w:rFonts w:ascii="Courier New"/>
                            <w:spacing w:val="-2"/>
                            <w:sz w:val="18"/>
                          </w:rPr>
                          <w:t>app:layout_constraintTop_toBottomOf</w:t>
                        </w:r>
                        <w:proofErr w:type="spellEnd"/>
                      </w:p>
                      <w:p w14:paraId="4D10B6FA"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length_text_layout</w:t>
                        </w:r>
                        <w:proofErr w:type="spellEnd"/>
                        <w:r>
                          <w:rPr>
                            <w:rFonts w:ascii="Courier New"/>
                            <w:sz w:val="18"/>
                          </w:rPr>
                          <w:t>"</w:t>
                        </w:r>
                        <w:r>
                          <w:rPr>
                            <w:rFonts w:ascii="Courier New"/>
                            <w:spacing w:val="-25"/>
                            <w:sz w:val="18"/>
                          </w:rPr>
                          <w:t xml:space="preserve"> </w:t>
                        </w:r>
                        <w:r>
                          <w:rPr>
                            <w:rFonts w:ascii="Courier New"/>
                            <w:spacing w:val="-5"/>
                            <w:sz w:val="18"/>
                          </w:rPr>
                          <w:t>/&gt;</w:t>
                        </w:r>
                      </w:p>
                      <w:p w14:paraId="1548727C" w14:textId="77777777" w:rsidR="003D76C2" w:rsidRDefault="003D76C2">
                        <w:pPr>
                          <w:spacing w:before="2"/>
                          <w:rPr>
                            <w:rFonts w:ascii="Courier New"/>
                            <w:sz w:val="26"/>
                          </w:rPr>
                        </w:pPr>
                      </w:p>
                      <w:p w14:paraId="175CB479"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CheckBox</w:t>
                        </w:r>
                        <w:proofErr w:type="spellEnd"/>
                      </w:p>
                      <w:p w14:paraId="5A844CFD" w14:textId="77777777" w:rsidR="003D76C2" w:rsidRDefault="00000000">
                        <w:pPr>
                          <w:spacing w:line="280" w:lineRule="atLeast"/>
                          <w:ind w:left="1317" w:right="2128"/>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number_check</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android:text</w:t>
                        </w:r>
                        <w:proofErr w:type="spellEnd"/>
                        <w:r>
                          <w:rPr>
                            <w:rFonts w:ascii="Courier New"/>
                            <w:sz w:val="18"/>
                          </w:rPr>
                          <w:t xml:space="preserve">="Add Numbers" </w:t>
                        </w:r>
                        <w:proofErr w:type="spellStart"/>
                        <w:r>
                          <w:rPr>
                            <w:rFonts w:ascii="Courier New"/>
                            <w:spacing w:val="-2"/>
                            <w:sz w:val="18"/>
                          </w:rPr>
                          <w:t>app:layout_constraintTop_toBottomOf</w:t>
                        </w:r>
                        <w:proofErr w:type="spellEnd"/>
                      </w:p>
                      <w:p w14:paraId="208A673F"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uppercase_check</w:t>
                        </w:r>
                        <w:proofErr w:type="spellEnd"/>
                        <w:r>
                          <w:rPr>
                            <w:rFonts w:ascii="Courier New"/>
                            <w:sz w:val="18"/>
                          </w:rPr>
                          <w:t>"</w:t>
                        </w:r>
                        <w:r>
                          <w:rPr>
                            <w:rFonts w:ascii="Courier New"/>
                            <w:spacing w:val="-22"/>
                            <w:sz w:val="18"/>
                          </w:rPr>
                          <w:t xml:space="preserve"> </w:t>
                        </w:r>
                        <w:r>
                          <w:rPr>
                            <w:rFonts w:ascii="Courier New"/>
                            <w:spacing w:val="-5"/>
                            <w:sz w:val="18"/>
                          </w:rPr>
                          <w:t>/&gt;</w:t>
                        </w:r>
                      </w:p>
                      <w:p w14:paraId="78A78D7C" w14:textId="77777777" w:rsidR="003D76C2" w:rsidRDefault="003D76C2">
                        <w:pPr>
                          <w:spacing w:before="1"/>
                          <w:rPr>
                            <w:rFonts w:ascii="Courier New"/>
                            <w:sz w:val="26"/>
                          </w:rPr>
                        </w:pPr>
                      </w:p>
                      <w:p w14:paraId="4EEBD7B1" w14:textId="77777777" w:rsidR="003D76C2" w:rsidRDefault="00000000">
                        <w:pPr>
                          <w:ind w:left="885"/>
                          <w:rPr>
                            <w:rFonts w:ascii="Courier New"/>
                            <w:sz w:val="18"/>
                          </w:rPr>
                        </w:pPr>
                        <w:r>
                          <w:rPr>
                            <w:rFonts w:ascii="Courier New"/>
                            <w:spacing w:val="-2"/>
                            <w:sz w:val="18"/>
                          </w:rPr>
                          <w:t>&lt;</w:t>
                        </w:r>
                        <w:proofErr w:type="spellStart"/>
                        <w:r>
                          <w:rPr>
                            <w:rFonts w:ascii="Courier New"/>
                            <w:spacing w:val="-2"/>
                            <w:sz w:val="18"/>
                          </w:rPr>
                          <w:t>CheckBox</w:t>
                        </w:r>
                        <w:proofErr w:type="spellEnd"/>
                      </w:p>
                      <w:p w14:paraId="48BE6EB4" w14:textId="77777777" w:rsidR="003D76C2" w:rsidRDefault="00000000">
                        <w:pPr>
                          <w:spacing w:before="71" w:line="328" w:lineRule="auto"/>
                          <w:ind w:left="1317"/>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special_check</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="16dp"</w:t>
                        </w:r>
                      </w:p>
                    </w:txbxContent>
                  </v:textbox>
                </v:shape>
                <w10:wrap type="topAndBottom" anchorx="page"/>
              </v:group>
            </w:pict>
          </mc:Fallback>
        </mc:AlternateContent>
      </w:r>
    </w:p>
    <w:p w14:paraId="3E4EDB51" w14:textId="77777777" w:rsidR="003D76C2" w:rsidRDefault="003D76C2">
      <w:pPr>
        <w:rPr>
          <w:sz w:val="8"/>
        </w:rPr>
        <w:sectPr w:rsidR="003D76C2">
          <w:pgSz w:w="10800" w:h="13320"/>
          <w:pgMar w:top="1120" w:right="920" w:bottom="280" w:left="940" w:header="695" w:footer="0" w:gutter="0"/>
          <w:cols w:space="720"/>
        </w:sectPr>
      </w:pPr>
    </w:p>
    <w:p w14:paraId="7240981A" w14:textId="77777777" w:rsidR="003D76C2" w:rsidRDefault="003D76C2">
      <w:pPr>
        <w:pStyle w:val="BodyText"/>
        <w:spacing w:before="3"/>
        <w:rPr>
          <w:sz w:val="5"/>
        </w:rPr>
      </w:pPr>
    </w:p>
    <w:p w14:paraId="331809F1" w14:textId="77777777" w:rsidR="003D76C2" w:rsidRDefault="00D51F7C">
      <w:pPr>
        <w:pStyle w:val="BodyText"/>
        <w:ind w:left="824"/>
      </w:pPr>
      <w:r>
        <w:rPr>
          <w:noProof/>
        </w:rPr>
        <mc:AlternateContent>
          <mc:Choice Requires="wpg">
            <w:drawing>
              <wp:inline distT="0" distB="0" distL="0" distR="0" wp14:anchorId="3EAF0B78" wp14:editId="5C57C18D">
                <wp:extent cx="5074920" cy="523875"/>
                <wp:effectExtent l="0" t="0" r="5080" b="0"/>
                <wp:docPr id="102" name="docshapegroup1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23875"/>
                          <a:chOff x="0" y="0"/>
                          <a:chExt cx="7992" cy="825"/>
                        </a:xfrm>
                      </wpg:grpSpPr>
                      <wps:wsp>
                        <wps:cNvPr id="103" name="docshape1461"/>
                        <wps:cNvSpPr>
                          <a:spLocks/>
                        </wps:cNvSpPr>
                        <wps:spPr bwMode="auto">
                          <a:xfrm>
                            <a:off x="0" y="10"/>
                            <a:ext cx="7992" cy="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docshape1462"/>
                        <wps:cNvSpPr>
                          <a:spLocks/>
                        </wps:cNvSpPr>
                        <wps:spPr bwMode="auto">
                          <a:xfrm>
                            <a:off x="0" y="0"/>
                            <a:ext cx="7992" cy="825"/>
                          </a:xfrm>
                          <a:custGeom>
                            <a:avLst/>
                            <a:gdLst>
                              <a:gd name="T0" fmla="*/ 7992 w 7992"/>
                              <a:gd name="T1" fmla="*/ 804 h 825"/>
                              <a:gd name="T2" fmla="*/ 0 w 7992"/>
                              <a:gd name="T3" fmla="*/ 804 h 825"/>
                              <a:gd name="T4" fmla="*/ 0 w 7992"/>
                              <a:gd name="T5" fmla="*/ 824 h 825"/>
                              <a:gd name="T6" fmla="*/ 7992 w 7992"/>
                              <a:gd name="T7" fmla="*/ 824 h 825"/>
                              <a:gd name="T8" fmla="*/ 7992 w 7992"/>
                              <a:gd name="T9" fmla="*/ 804 h 825"/>
                              <a:gd name="T10" fmla="*/ 7992 w 7992"/>
                              <a:gd name="T11" fmla="*/ 0 h 825"/>
                              <a:gd name="T12" fmla="*/ 0 w 7992"/>
                              <a:gd name="T13" fmla="*/ 0 h 825"/>
                              <a:gd name="T14" fmla="*/ 0 w 7992"/>
                              <a:gd name="T15" fmla="*/ 20 h 825"/>
                              <a:gd name="T16" fmla="*/ 7992 w 7992"/>
                              <a:gd name="T17" fmla="*/ 20 h 825"/>
                              <a:gd name="T18" fmla="*/ 7992 w 7992"/>
                              <a:gd name="T19" fmla="*/ 0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825">
                                <a:moveTo>
                                  <a:pt x="7992" y="804"/>
                                </a:moveTo>
                                <a:lnTo>
                                  <a:pt x="0" y="804"/>
                                </a:lnTo>
                                <a:lnTo>
                                  <a:pt x="0" y="824"/>
                                </a:lnTo>
                                <a:lnTo>
                                  <a:pt x="7992" y="824"/>
                                </a:lnTo>
                                <a:lnTo>
                                  <a:pt x="7992" y="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docshape1463"/>
                        <wps:cNvSpPr txBox="1">
                          <a:spLocks/>
                        </wps:cNvSpPr>
                        <wps:spPr bwMode="auto">
                          <a:xfrm>
                            <a:off x="0" y="20"/>
                            <a:ext cx="7992" cy="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0264B" w14:textId="77777777" w:rsidR="003D76C2" w:rsidRDefault="00000000">
                              <w:pPr>
                                <w:spacing w:before="40"/>
                                <w:ind w:left="1317"/>
                                <w:rPr>
                                  <w:rFonts w:ascii="Courier New"/>
                                  <w:sz w:val="18"/>
                                </w:rPr>
                              </w:pPr>
                              <w:proofErr w:type="spellStart"/>
                              <w:r>
                                <w:rPr>
                                  <w:rFonts w:ascii="Courier New"/>
                                  <w:sz w:val="18"/>
                                </w:rPr>
                                <w:t>android:text</w:t>
                              </w:r>
                              <w:proofErr w:type="spellEnd"/>
                              <w:r>
                                <w:rPr>
                                  <w:rFonts w:ascii="Courier New"/>
                                  <w:sz w:val="18"/>
                                </w:rPr>
                                <w:t>="Add</w:t>
                              </w:r>
                              <w:r>
                                <w:rPr>
                                  <w:rFonts w:ascii="Courier New"/>
                                  <w:spacing w:val="-12"/>
                                  <w:sz w:val="18"/>
                                </w:rPr>
                                <w:t xml:space="preserve"> </w:t>
                              </w:r>
                              <w:r>
                                <w:rPr>
                                  <w:rFonts w:ascii="Courier New"/>
                                  <w:sz w:val="18"/>
                                </w:rPr>
                                <w:t>Special</w:t>
                              </w:r>
                              <w:r>
                                <w:rPr>
                                  <w:rFonts w:ascii="Courier New"/>
                                  <w:spacing w:val="-12"/>
                                  <w:sz w:val="18"/>
                                </w:rPr>
                                <w:t xml:space="preserve"> </w:t>
                              </w:r>
                              <w:r>
                                <w:rPr>
                                  <w:rFonts w:ascii="Courier New"/>
                                  <w:spacing w:val="-2"/>
                                  <w:sz w:val="18"/>
                                </w:rPr>
                                <w:t>Characters"</w:t>
                              </w:r>
                            </w:p>
                            <w:p w14:paraId="1D49C1A5" w14:textId="77777777" w:rsidR="003D76C2" w:rsidRDefault="00000000">
                              <w:pPr>
                                <w:spacing w:before="76" w:line="202" w:lineRule="exact"/>
                                <w:ind w:left="1317"/>
                                <w:rPr>
                                  <w:rFonts w:ascii="Courier New"/>
                                  <w:sz w:val="18"/>
                                </w:rPr>
                              </w:pPr>
                              <w:proofErr w:type="spellStart"/>
                              <w:r>
                                <w:rPr>
                                  <w:rFonts w:ascii="Courier New"/>
                                  <w:spacing w:val="-2"/>
                                  <w:sz w:val="18"/>
                                </w:rPr>
                                <w:t>app:layout_constraintTop_toBottomOf</w:t>
                              </w:r>
                              <w:proofErr w:type="spellEnd"/>
                            </w:p>
                            <w:p w14:paraId="3196ABD6" w14:textId="77777777" w:rsidR="003D76C2" w:rsidRDefault="00000000">
                              <w:pPr>
                                <w:spacing w:line="202" w:lineRule="exact"/>
                                <w:ind w:left="1533"/>
                                <w:rPr>
                                  <w:rFonts w:ascii="Courier New"/>
                                  <w:sz w:val="18"/>
                                </w:rPr>
                              </w:pPr>
                              <w:r>
                                <w:rPr>
                                  <w:rFonts w:ascii="Courier New"/>
                                  <w:sz w:val="18"/>
                                </w:rPr>
                                <w:t>="@id/</w:t>
                              </w:r>
                              <w:proofErr w:type="spellStart"/>
                              <w:r>
                                <w:rPr>
                                  <w:rFonts w:ascii="Courier New"/>
                                  <w:sz w:val="18"/>
                                </w:rPr>
                                <w:t>number_check</w:t>
                              </w:r>
                              <w:proofErr w:type="spellEnd"/>
                              <w:r>
                                <w:rPr>
                                  <w:rFonts w:ascii="Courier New"/>
                                  <w:sz w:val="18"/>
                                </w:rPr>
                                <w:t>"</w:t>
                              </w:r>
                              <w:r>
                                <w:rPr>
                                  <w:rFonts w:ascii="Courier New"/>
                                  <w:spacing w:val="-19"/>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inline>
            </w:drawing>
          </mc:Choice>
          <mc:Fallback>
            <w:pict>
              <v:group w14:anchorId="3EAF0B78" id="docshapegroup1460" o:spid="_x0000_s2340" style="width:399.6pt;height:41.25pt;mso-position-horizontal-relative:char;mso-position-vertical-relative:line" coordsize="7992,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">
                <v:rect id="docshape1461" o:spid="_x0000_s2341" style="position:absolute;top:10;width:7992;height: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" fillcolor="#f6f6f6" stroked="f">
                  <v:path arrowok="t"/>
                </v:rect>
                <v:shape id="docshape1462" o:spid="_x0000_s2342" style="position:absolute;width:7992;height:825;visibility:visible;mso-wrap-style:square;v-text-anchor:top" coordsize="7992,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" path="m7992,804l,804r,20l7992,824r,-20xm7992,l,,,20r7992,l7992,xe" fillcolor="#dadada" stroked="f">
                  <v:path arrowok="t" o:connecttype="custom" o:connectlocs="7992,804;0,804;0,824;7992,824;7992,804;7992,0;0,0;0,20;7992,20;7992,0" o:connectangles="0,0,0,0,0,0,0,0,0,0"/>
                </v:shape>
                <v:shape id="docshape1463" o:spid="_x0000_s2343" type="#_x0000_t202" style="position:absolute;top:20;width:7992;height: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" filled="f" stroked="f">
                  <v:path arrowok="t"/>
                  <v:textbox inset="0,0,0,0">
                    <w:txbxContent>
                      <w:p w14:paraId="2680264B" w14:textId="77777777" w:rsidR="003D76C2" w:rsidRDefault="00000000">
                        <w:pPr>
                          <w:spacing w:before="40"/>
                          <w:ind w:left="1317"/>
                          <w:rPr>
                            <w:rFonts w:ascii="Courier New"/>
                            <w:sz w:val="18"/>
                          </w:rPr>
                        </w:pPr>
                        <w:proofErr w:type="spellStart"/>
                        <w:r>
                          <w:rPr>
                            <w:rFonts w:ascii="Courier New"/>
                            <w:sz w:val="18"/>
                          </w:rPr>
                          <w:t>android:text</w:t>
                        </w:r>
                        <w:proofErr w:type="spellEnd"/>
                        <w:r>
                          <w:rPr>
                            <w:rFonts w:ascii="Courier New"/>
                            <w:sz w:val="18"/>
                          </w:rPr>
                          <w:t>="Add</w:t>
                        </w:r>
                        <w:r>
                          <w:rPr>
                            <w:rFonts w:ascii="Courier New"/>
                            <w:spacing w:val="-12"/>
                            <w:sz w:val="18"/>
                          </w:rPr>
                          <w:t xml:space="preserve"> </w:t>
                        </w:r>
                        <w:r>
                          <w:rPr>
                            <w:rFonts w:ascii="Courier New"/>
                            <w:sz w:val="18"/>
                          </w:rPr>
                          <w:t>Special</w:t>
                        </w:r>
                        <w:r>
                          <w:rPr>
                            <w:rFonts w:ascii="Courier New"/>
                            <w:spacing w:val="-12"/>
                            <w:sz w:val="18"/>
                          </w:rPr>
                          <w:t xml:space="preserve"> </w:t>
                        </w:r>
                        <w:r>
                          <w:rPr>
                            <w:rFonts w:ascii="Courier New"/>
                            <w:spacing w:val="-2"/>
                            <w:sz w:val="18"/>
                          </w:rPr>
                          <w:t>Characters"</w:t>
                        </w:r>
                      </w:p>
                      <w:p w14:paraId="1D49C1A5" w14:textId="77777777" w:rsidR="003D76C2" w:rsidRDefault="00000000">
                        <w:pPr>
                          <w:spacing w:before="76" w:line="202" w:lineRule="exact"/>
                          <w:ind w:left="1317"/>
                          <w:rPr>
                            <w:rFonts w:ascii="Courier New"/>
                            <w:sz w:val="18"/>
                          </w:rPr>
                        </w:pPr>
                        <w:proofErr w:type="spellStart"/>
                        <w:r>
                          <w:rPr>
                            <w:rFonts w:ascii="Courier New"/>
                            <w:spacing w:val="-2"/>
                            <w:sz w:val="18"/>
                          </w:rPr>
                          <w:t>app:layout_constraintTop_toBottomOf</w:t>
                        </w:r>
                        <w:proofErr w:type="spellEnd"/>
                      </w:p>
                      <w:p w14:paraId="3196ABD6" w14:textId="77777777" w:rsidR="003D76C2" w:rsidRDefault="00000000">
                        <w:pPr>
                          <w:spacing w:line="202" w:lineRule="exact"/>
                          <w:ind w:left="1533"/>
                          <w:rPr>
                            <w:rFonts w:ascii="Courier New"/>
                            <w:sz w:val="18"/>
                          </w:rPr>
                        </w:pPr>
                        <w:r>
                          <w:rPr>
                            <w:rFonts w:ascii="Courier New"/>
                            <w:sz w:val="18"/>
                          </w:rPr>
                          <w:t>="@id/</w:t>
                        </w:r>
                        <w:proofErr w:type="spellStart"/>
                        <w:r>
                          <w:rPr>
                            <w:rFonts w:ascii="Courier New"/>
                            <w:sz w:val="18"/>
                          </w:rPr>
                          <w:t>number_check</w:t>
                        </w:r>
                        <w:proofErr w:type="spellEnd"/>
                        <w:r>
                          <w:rPr>
                            <w:rFonts w:ascii="Courier New"/>
                            <w:sz w:val="18"/>
                          </w:rPr>
                          <w:t>"</w:t>
                        </w:r>
                        <w:r>
                          <w:rPr>
                            <w:rFonts w:ascii="Courier New"/>
                            <w:spacing w:val="-19"/>
                            <w:sz w:val="18"/>
                          </w:rPr>
                          <w:t xml:space="preserve"> </w:t>
                        </w:r>
                        <w:r>
                          <w:rPr>
                            <w:rFonts w:ascii="Courier New"/>
                            <w:spacing w:val="-5"/>
                            <w:sz w:val="18"/>
                          </w:rPr>
                          <w:t>/&gt;</w:t>
                        </w:r>
                      </w:p>
                    </w:txbxContent>
                  </v:textbox>
                </v:shape>
                <w10:anchorlock/>
              </v:group>
            </w:pict>
          </mc:Fallback>
        </mc:AlternateContent>
      </w:r>
    </w:p>
    <w:p w14:paraId="3C423CFD" w14:textId="77777777" w:rsidR="003D76C2" w:rsidRDefault="00000000">
      <w:pPr>
        <w:pStyle w:val="ListParagraph"/>
        <w:numPr>
          <w:ilvl w:val="1"/>
          <w:numId w:val="1"/>
        </w:numPr>
        <w:tabs>
          <w:tab w:val="left" w:pos="1274"/>
        </w:tabs>
        <w:spacing w:before="0" w:line="267" w:lineRule="exact"/>
        <w:jc w:val="left"/>
        <w:rPr>
          <w:sz w:val="20"/>
        </w:rPr>
      </w:pPr>
      <w:r>
        <w:rPr>
          <w:sz w:val="20"/>
        </w:rPr>
        <w:t>Add</w:t>
      </w:r>
      <w:r>
        <w:rPr>
          <w:spacing w:val="-6"/>
          <w:sz w:val="20"/>
        </w:rPr>
        <w:t xml:space="preserve"> </w:t>
      </w:r>
      <w:r>
        <w:rPr>
          <w:sz w:val="20"/>
        </w:rPr>
        <w:t>the</w:t>
      </w:r>
      <w:r>
        <w:rPr>
          <w:spacing w:val="-3"/>
          <w:sz w:val="20"/>
        </w:rPr>
        <w:t xml:space="preserve"> </w:t>
      </w:r>
      <w:r>
        <w:rPr>
          <w:rFonts w:ascii="Courier New"/>
          <w:b/>
        </w:rPr>
        <w:t>Generate</w:t>
      </w:r>
      <w:r>
        <w:rPr>
          <w:rFonts w:ascii="Courier New"/>
          <w:b/>
          <w:spacing w:val="-6"/>
        </w:rPr>
        <w:t xml:space="preserve"> </w:t>
      </w:r>
      <w:r>
        <w:rPr>
          <w:rFonts w:ascii="Courier New"/>
          <w:b/>
        </w:rPr>
        <w:t>Password</w:t>
      </w:r>
      <w:r>
        <w:rPr>
          <w:rFonts w:ascii="Courier New"/>
          <w:b/>
          <w:spacing w:val="-80"/>
        </w:rPr>
        <w:t xml:space="preserve"> </w:t>
      </w:r>
      <w:r>
        <w:rPr>
          <w:sz w:val="20"/>
        </w:rPr>
        <w:t>button</w:t>
      </w:r>
      <w:r>
        <w:rPr>
          <w:spacing w:val="-1"/>
          <w:sz w:val="20"/>
        </w:rPr>
        <w:t xml:space="preserve"> </w:t>
      </w:r>
      <w:r>
        <w:rPr>
          <w:sz w:val="20"/>
        </w:rPr>
        <w:t>at</w:t>
      </w:r>
      <w:r>
        <w:rPr>
          <w:spacing w:val="-3"/>
          <w:sz w:val="20"/>
        </w:rPr>
        <w:t xml:space="preserve"> </w:t>
      </w:r>
      <w:r>
        <w:rPr>
          <w:sz w:val="20"/>
        </w:rPr>
        <w:t>the</w:t>
      </w:r>
      <w:r>
        <w:rPr>
          <w:spacing w:val="-2"/>
          <w:sz w:val="20"/>
        </w:rPr>
        <w:t xml:space="preserve"> </w:t>
      </w:r>
      <w:r>
        <w:rPr>
          <w:sz w:val="20"/>
        </w:rPr>
        <w:t>bottom</w:t>
      </w:r>
      <w:r>
        <w:rPr>
          <w:spacing w:val="-2"/>
          <w:sz w:val="20"/>
        </w:rPr>
        <w:t xml:space="preserve"> </w:t>
      </w:r>
      <w:r>
        <w:rPr>
          <w:sz w:val="20"/>
        </w:rPr>
        <w:t>of</w:t>
      </w:r>
      <w:r>
        <w:rPr>
          <w:spacing w:val="-2"/>
          <w:sz w:val="20"/>
        </w:rPr>
        <w:t xml:space="preserve"> </w:t>
      </w:r>
      <w:r>
        <w:rPr>
          <w:sz w:val="20"/>
        </w:rPr>
        <w:t>the</w:t>
      </w:r>
      <w:r>
        <w:rPr>
          <w:spacing w:val="-1"/>
          <w:sz w:val="20"/>
        </w:rPr>
        <w:t xml:space="preserve"> </w:t>
      </w:r>
      <w:r>
        <w:rPr>
          <w:spacing w:val="-2"/>
          <w:sz w:val="20"/>
        </w:rPr>
        <w:t>checkboxes:</w:t>
      </w:r>
    </w:p>
    <w:p w14:paraId="542A98F7" w14:textId="77777777" w:rsidR="003D76C2" w:rsidRDefault="00D51F7C">
      <w:pPr>
        <w:pStyle w:val="BodyText"/>
        <w:spacing w:before="10"/>
        <w:rPr>
          <w:sz w:val="8"/>
        </w:rPr>
      </w:pPr>
      <w:r>
        <w:rPr>
          <w:noProof/>
        </w:rPr>
        <mc:AlternateContent>
          <mc:Choice Requires="wpg">
            <w:drawing>
              <wp:anchor distT="0" distB="0" distL="0" distR="0" simplePos="0" relativeHeight="487790080" behindDoc="1" locked="0" layoutInCell="1" allowOverlap="1" wp14:anchorId="2DA91896" wp14:editId="4B210E94">
                <wp:simplePos x="0" y="0"/>
                <wp:positionH relativeFrom="page">
                  <wp:posOffset>1120140</wp:posOffset>
                </wp:positionH>
                <wp:positionV relativeFrom="paragraph">
                  <wp:posOffset>90805</wp:posOffset>
                </wp:positionV>
                <wp:extent cx="5074920" cy="1590675"/>
                <wp:effectExtent l="0" t="0" r="5080" b="0"/>
                <wp:wrapTopAndBottom/>
                <wp:docPr id="98" name="docshapegroup1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90675"/>
                          <a:chOff x="1764" y="143"/>
                          <a:chExt cx="7992" cy="2505"/>
                        </a:xfrm>
                      </wpg:grpSpPr>
                      <wps:wsp>
                        <wps:cNvPr id="99" name="docshape1465"/>
                        <wps:cNvSpPr>
                          <a:spLocks/>
                        </wps:cNvSpPr>
                        <wps:spPr bwMode="auto">
                          <a:xfrm>
                            <a:off x="1764" y="152"/>
                            <a:ext cx="7992" cy="2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docshape1466"/>
                        <wps:cNvSpPr>
                          <a:spLocks/>
                        </wps:cNvSpPr>
                        <wps:spPr bwMode="auto">
                          <a:xfrm>
                            <a:off x="1764" y="142"/>
                            <a:ext cx="7992" cy="2505"/>
                          </a:xfrm>
                          <a:custGeom>
                            <a:avLst/>
                            <a:gdLst>
                              <a:gd name="T0" fmla="+- 0 9756 1764"/>
                              <a:gd name="T1" fmla="*/ T0 w 7992"/>
                              <a:gd name="T2" fmla="+- 0 2627 143"/>
                              <a:gd name="T3" fmla="*/ 2627 h 2505"/>
                              <a:gd name="T4" fmla="+- 0 1764 1764"/>
                              <a:gd name="T5" fmla="*/ T4 w 7992"/>
                              <a:gd name="T6" fmla="+- 0 2627 143"/>
                              <a:gd name="T7" fmla="*/ 2627 h 2505"/>
                              <a:gd name="T8" fmla="+- 0 1764 1764"/>
                              <a:gd name="T9" fmla="*/ T8 w 7992"/>
                              <a:gd name="T10" fmla="+- 0 2647 143"/>
                              <a:gd name="T11" fmla="*/ 2647 h 2505"/>
                              <a:gd name="T12" fmla="+- 0 9756 1764"/>
                              <a:gd name="T13" fmla="*/ T12 w 7992"/>
                              <a:gd name="T14" fmla="+- 0 2647 143"/>
                              <a:gd name="T15" fmla="*/ 2647 h 2505"/>
                              <a:gd name="T16" fmla="+- 0 9756 1764"/>
                              <a:gd name="T17" fmla="*/ T16 w 7992"/>
                              <a:gd name="T18" fmla="+- 0 2627 143"/>
                              <a:gd name="T19" fmla="*/ 2627 h 2505"/>
                              <a:gd name="T20" fmla="+- 0 9756 1764"/>
                              <a:gd name="T21" fmla="*/ T20 w 7992"/>
                              <a:gd name="T22" fmla="+- 0 143 143"/>
                              <a:gd name="T23" fmla="*/ 143 h 2505"/>
                              <a:gd name="T24" fmla="+- 0 1764 1764"/>
                              <a:gd name="T25" fmla="*/ T24 w 7992"/>
                              <a:gd name="T26" fmla="+- 0 143 143"/>
                              <a:gd name="T27" fmla="*/ 143 h 2505"/>
                              <a:gd name="T28" fmla="+- 0 1764 1764"/>
                              <a:gd name="T29" fmla="*/ T28 w 7992"/>
                              <a:gd name="T30" fmla="+- 0 163 143"/>
                              <a:gd name="T31" fmla="*/ 163 h 2505"/>
                              <a:gd name="T32" fmla="+- 0 9756 1764"/>
                              <a:gd name="T33" fmla="*/ T32 w 7992"/>
                              <a:gd name="T34" fmla="+- 0 163 143"/>
                              <a:gd name="T35" fmla="*/ 163 h 2505"/>
                              <a:gd name="T36" fmla="+- 0 9756 1764"/>
                              <a:gd name="T37" fmla="*/ T36 w 7992"/>
                              <a:gd name="T38" fmla="+- 0 143 143"/>
                              <a:gd name="T39" fmla="*/ 143 h 2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05">
                                <a:moveTo>
                                  <a:pt x="7992" y="2484"/>
                                </a:moveTo>
                                <a:lnTo>
                                  <a:pt x="0" y="2484"/>
                                </a:lnTo>
                                <a:lnTo>
                                  <a:pt x="0" y="2504"/>
                                </a:lnTo>
                                <a:lnTo>
                                  <a:pt x="7992" y="2504"/>
                                </a:lnTo>
                                <a:lnTo>
                                  <a:pt x="7992" y="2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docshape1467"/>
                        <wps:cNvSpPr txBox="1">
                          <a:spLocks/>
                        </wps:cNvSpPr>
                        <wps:spPr bwMode="auto">
                          <a:xfrm>
                            <a:off x="1764" y="162"/>
                            <a:ext cx="7992" cy="2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9B51F" w14:textId="77777777" w:rsidR="003D76C2" w:rsidRDefault="00000000">
                              <w:pPr>
                                <w:spacing w:before="40"/>
                                <w:ind w:left="777"/>
                                <w:rPr>
                                  <w:rFonts w:ascii="Courier New"/>
                                  <w:sz w:val="18"/>
                                </w:rPr>
                              </w:pPr>
                              <w:r>
                                <w:rPr>
                                  <w:rFonts w:ascii="Courier New"/>
                                  <w:spacing w:val="-2"/>
                                  <w:sz w:val="18"/>
                                </w:rPr>
                                <w:t>&lt;Button</w:t>
                              </w:r>
                            </w:p>
                            <w:p w14:paraId="43664233" w14:textId="77777777" w:rsidR="003D76C2" w:rsidRDefault="00000000">
                              <w:pPr>
                                <w:spacing w:line="280" w:lineRule="atLeast"/>
                                <w:ind w:left="1317" w:right="2128"/>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generate_button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android:text</w:t>
                              </w:r>
                              <w:proofErr w:type="spellEnd"/>
                              <w:r>
                                <w:rPr>
                                  <w:rFonts w:ascii="Courier New"/>
                                  <w:sz w:val="18"/>
                                </w:rPr>
                                <w:t xml:space="preserve">="Generate Password"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p>
                            <w:p w14:paraId="4506737F"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special_check</w:t>
                              </w:r>
                              <w:proofErr w:type="spellEnd"/>
                              <w:r>
                                <w:rPr>
                                  <w:rFonts w:ascii="Courier New"/>
                                  <w:sz w:val="18"/>
                                </w:rPr>
                                <w:t>"</w:t>
                              </w:r>
                              <w:r>
                                <w:rPr>
                                  <w:rFonts w:ascii="Courier New"/>
                                  <w:spacing w:val="-20"/>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A91896" id="docshapegroup1464" o:spid="_x0000_s2344" style="position:absolute;margin-left:88.2pt;margin-top:7.15pt;width:399.6pt;height:125.25pt;z-index:-15526400;mso-wrap-distance-left:0;mso-wrap-distance-right:0;mso-position-horizontal-relative:page;mso-position-vertical-relative:text" coordorigin="1764,143" coordsize="7992,2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">
                <v:rect id="docshape1465" o:spid="_x0000_s2345" style="position:absolute;left:1764;top:152;width:7992;height:2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" fillcolor="#f6f6f6" stroked="f">
                  <v:path arrowok="t"/>
                </v:rect>
                <v:shape id="docshape1466" o:spid="_x0000_s2346" style="position:absolute;left:1764;top:142;width:7992;height:2505;visibility:visible;mso-wrap-style:square;v-text-anchor:top" coordsize="7992,2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" path="m7992,2484l,2484r,20l7992,2504r,-20xm7992,l,,,20r7992,l7992,xe" fillcolor="#dadada" stroked="f">
                  <v:path arrowok="t" o:connecttype="custom" o:connectlocs="7992,2627;0,2627;0,2647;7992,2647;7992,2627;7992,143;0,143;0,163;7992,163;7992,143" o:connectangles="0,0,0,0,0,0,0,0,0,0"/>
                </v:shape>
                <v:shape id="docshape1467" o:spid="_x0000_s2347" type="#_x0000_t202" style="position:absolute;left:1764;top:162;width:7992;height:2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" filled="f" stroked="f">
                  <v:path arrowok="t"/>
                  <v:textbox inset="0,0,0,0">
                    <w:txbxContent>
                      <w:p w14:paraId="64B9B51F" w14:textId="77777777" w:rsidR="003D76C2" w:rsidRDefault="00000000">
                        <w:pPr>
                          <w:spacing w:before="40"/>
                          <w:ind w:left="777"/>
                          <w:rPr>
                            <w:rFonts w:ascii="Courier New"/>
                            <w:sz w:val="18"/>
                          </w:rPr>
                        </w:pPr>
                        <w:r>
                          <w:rPr>
                            <w:rFonts w:ascii="Courier New"/>
                            <w:spacing w:val="-2"/>
                            <w:sz w:val="18"/>
                          </w:rPr>
                          <w:t>&lt;Button</w:t>
                        </w:r>
                      </w:p>
                      <w:p w14:paraId="43664233" w14:textId="77777777" w:rsidR="003D76C2" w:rsidRDefault="00000000">
                        <w:pPr>
                          <w:spacing w:line="280" w:lineRule="atLeast"/>
                          <w:ind w:left="1317" w:right="2128"/>
                          <w:rPr>
                            <w:rFonts w:ascii="Courier New"/>
                            <w:sz w:val="18"/>
                          </w:rPr>
                        </w:pP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generate_button</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w:t>
                        </w:r>
                        <w:proofErr w:type="spellEnd"/>
                        <w:r>
                          <w:rPr>
                            <w:rFonts w:ascii="Courier New"/>
                            <w:spacing w:val="-2"/>
                            <w:sz w:val="18"/>
                          </w:rPr>
                          <w:t xml:space="preserve">="16dp" </w:t>
                        </w:r>
                        <w:proofErr w:type="spellStart"/>
                        <w:r>
                          <w:rPr>
                            <w:rFonts w:ascii="Courier New"/>
                            <w:sz w:val="18"/>
                          </w:rPr>
                          <w:t>android:text</w:t>
                        </w:r>
                        <w:proofErr w:type="spellEnd"/>
                        <w:r>
                          <w:rPr>
                            <w:rFonts w:ascii="Courier New"/>
                            <w:sz w:val="18"/>
                          </w:rPr>
                          <w:t xml:space="preserve">="Generate Password"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p>
                      <w:p w14:paraId="4506737F" w14:textId="77777777" w:rsidR="003D76C2" w:rsidRDefault="00000000">
                        <w:pPr>
                          <w:spacing w:line="200" w:lineRule="exact"/>
                          <w:ind w:left="1533"/>
                          <w:rPr>
                            <w:rFonts w:ascii="Courier New"/>
                            <w:sz w:val="18"/>
                          </w:rPr>
                        </w:pPr>
                        <w:r>
                          <w:rPr>
                            <w:rFonts w:ascii="Courier New"/>
                            <w:sz w:val="18"/>
                          </w:rPr>
                          <w:t>="@id/</w:t>
                        </w:r>
                        <w:proofErr w:type="spellStart"/>
                        <w:r>
                          <w:rPr>
                            <w:rFonts w:ascii="Courier New"/>
                            <w:sz w:val="18"/>
                          </w:rPr>
                          <w:t>special_check</w:t>
                        </w:r>
                        <w:proofErr w:type="spellEnd"/>
                        <w:r>
                          <w:rPr>
                            <w:rFonts w:ascii="Courier New"/>
                            <w:sz w:val="18"/>
                          </w:rPr>
                          <w:t>"</w:t>
                        </w:r>
                        <w:r>
                          <w:rPr>
                            <w:rFonts w:ascii="Courier New"/>
                            <w:spacing w:val="-20"/>
                            <w:sz w:val="18"/>
                          </w:rPr>
                          <w:t xml:space="preserve"> </w:t>
                        </w:r>
                        <w:r>
                          <w:rPr>
                            <w:rFonts w:ascii="Courier New"/>
                            <w:spacing w:val="-5"/>
                            <w:sz w:val="18"/>
                          </w:rPr>
                          <w:t>/&gt;</w:t>
                        </w:r>
                      </w:p>
                    </w:txbxContent>
                  </v:textbox>
                </v:shape>
                <w10:wrap type="topAndBottom" anchorx="page"/>
              </v:group>
            </w:pict>
          </mc:Fallback>
        </mc:AlternateContent>
      </w:r>
    </w:p>
    <w:p w14:paraId="013B1A85" w14:textId="77777777" w:rsidR="003D76C2" w:rsidRDefault="00000000">
      <w:pPr>
        <w:pStyle w:val="ListParagraph"/>
        <w:numPr>
          <w:ilvl w:val="1"/>
          <w:numId w:val="1"/>
        </w:numPr>
        <w:tabs>
          <w:tab w:val="left" w:pos="1274"/>
        </w:tabs>
        <w:spacing w:before="13"/>
        <w:jc w:val="left"/>
        <w:rPr>
          <w:rFonts w:ascii="Courier New"/>
          <w:b/>
        </w:rPr>
      </w:pPr>
      <w:r>
        <w:rPr>
          <w:sz w:val="20"/>
        </w:rPr>
        <w:t>Create</w:t>
      </w:r>
      <w:r>
        <w:rPr>
          <w:spacing w:val="-10"/>
          <w:sz w:val="20"/>
        </w:rPr>
        <w:t xml:space="preserve"> </w:t>
      </w:r>
      <w:r>
        <w:rPr>
          <w:sz w:val="20"/>
        </w:rPr>
        <w:t>another</w:t>
      </w:r>
      <w:r>
        <w:rPr>
          <w:spacing w:val="-3"/>
          <w:sz w:val="20"/>
        </w:rPr>
        <w:t xml:space="preserve"> </w:t>
      </w:r>
      <w:r>
        <w:rPr>
          <w:sz w:val="20"/>
        </w:rPr>
        <w:t>activity.</w:t>
      </w:r>
      <w:r>
        <w:rPr>
          <w:spacing w:val="-4"/>
          <w:sz w:val="20"/>
        </w:rPr>
        <w:t xml:space="preserve"> </w:t>
      </w:r>
      <w:r>
        <w:rPr>
          <w:sz w:val="20"/>
        </w:rPr>
        <w:t>Go</w:t>
      </w:r>
      <w:r>
        <w:rPr>
          <w:spacing w:val="-2"/>
          <w:sz w:val="20"/>
        </w:rPr>
        <w:t xml:space="preserve"> </w:t>
      </w:r>
      <w:r>
        <w:rPr>
          <w:sz w:val="20"/>
        </w:rPr>
        <w:t>to</w:t>
      </w:r>
      <w:r>
        <w:rPr>
          <w:spacing w:val="-3"/>
          <w:sz w:val="20"/>
        </w:rPr>
        <w:t xml:space="preserve"> </w:t>
      </w:r>
      <w:r>
        <w:rPr>
          <w:sz w:val="20"/>
        </w:rPr>
        <w:t>the</w:t>
      </w:r>
      <w:r>
        <w:rPr>
          <w:spacing w:val="-2"/>
          <w:sz w:val="20"/>
        </w:rPr>
        <w:t xml:space="preserve"> </w:t>
      </w:r>
      <w:r>
        <w:rPr>
          <w:rFonts w:ascii="Courier New"/>
          <w:b/>
        </w:rPr>
        <w:t>File</w:t>
      </w:r>
      <w:r>
        <w:rPr>
          <w:rFonts w:ascii="Courier New"/>
          <w:b/>
          <w:spacing w:val="-80"/>
        </w:rPr>
        <w:t xml:space="preserve"> </w:t>
      </w:r>
      <w:r>
        <w:rPr>
          <w:sz w:val="20"/>
        </w:rPr>
        <w:t>menu</w:t>
      </w:r>
      <w:r>
        <w:rPr>
          <w:spacing w:val="-4"/>
          <w:sz w:val="20"/>
        </w:rPr>
        <w:t xml:space="preserve"> </w:t>
      </w:r>
      <w:r>
        <w:rPr>
          <w:sz w:val="20"/>
        </w:rPr>
        <w:t>and</w:t>
      </w:r>
      <w:r>
        <w:rPr>
          <w:spacing w:val="-3"/>
          <w:sz w:val="20"/>
        </w:rPr>
        <w:t xml:space="preserve"> </w:t>
      </w:r>
      <w:r>
        <w:rPr>
          <w:sz w:val="20"/>
        </w:rPr>
        <w:t>click</w:t>
      </w:r>
      <w:r>
        <w:rPr>
          <w:spacing w:val="-3"/>
          <w:sz w:val="20"/>
        </w:rPr>
        <w:t xml:space="preserve"> </w:t>
      </w:r>
      <w:r>
        <w:rPr>
          <w:sz w:val="20"/>
        </w:rPr>
        <w:t>on</w:t>
      </w:r>
      <w:r>
        <w:rPr>
          <w:spacing w:val="-2"/>
          <w:sz w:val="20"/>
        </w:rPr>
        <w:t xml:space="preserve"> </w:t>
      </w:r>
      <w:r>
        <w:rPr>
          <w:rFonts w:ascii="Courier New"/>
          <w:b/>
        </w:rPr>
        <w:t>New</w:t>
      </w:r>
      <w:r>
        <w:rPr>
          <w:rFonts w:ascii="Courier New"/>
          <w:b/>
          <w:spacing w:val="-80"/>
        </w:rPr>
        <w:t xml:space="preserve"> </w:t>
      </w:r>
      <w:r>
        <w:rPr>
          <w:sz w:val="20"/>
        </w:rPr>
        <w:t>|</w:t>
      </w:r>
      <w:r>
        <w:rPr>
          <w:spacing w:val="-3"/>
          <w:sz w:val="20"/>
        </w:rPr>
        <w:t xml:space="preserve"> </w:t>
      </w:r>
      <w:r>
        <w:rPr>
          <w:rFonts w:ascii="Courier New"/>
          <w:b/>
          <w:spacing w:val="-2"/>
        </w:rPr>
        <w:t>Activity</w:t>
      </w:r>
    </w:p>
    <w:p w14:paraId="53750B2D" w14:textId="77777777" w:rsidR="003D76C2" w:rsidRDefault="00000000">
      <w:pPr>
        <w:ind w:left="1274"/>
        <w:rPr>
          <w:sz w:val="20"/>
        </w:rPr>
      </w:pPr>
      <w:r>
        <w:rPr>
          <w:sz w:val="20"/>
        </w:rPr>
        <w:t>|</w:t>
      </w:r>
      <w:r>
        <w:rPr>
          <w:spacing w:val="-4"/>
          <w:sz w:val="20"/>
        </w:rPr>
        <w:t xml:space="preserve"> </w:t>
      </w:r>
      <w:r>
        <w:rPr>
          <w:rFonts w:ascii="Courier New"/>
          <w:b/>
        </w:rPr>
        <w:t>Empty</w:t>
      </w:r>
      <w:r>
        <w:rPr>
          <w:rFonts w:ascii="Courier New"/>
          <w:b/>
          <w:spacing w:val="-11"/>
        </w:rPr>
        <w:t xml:space="preserve"> </w:t>
      </w:r>
      <w:r>
        <w:rPr>
          <w:rFonts w:ascii="Courier New"/>
          <w:b/>
        </w:rPr>
        <w:t>Activity</w:t>
      </w:r>
      <w:r>
        <w:rPr>
          <w:sz w:val="20"/>
        </w:rPr>
        <w:t>.</w:t>
      </w:r>
      <w:r>
        <w:rPr>
          <w:spacing w:val="-4"/>
          <w:sz w:val="20"/>
        </w:rPr>
        <w:t xml:space="preserve"> </w:t>
      </w:r>
      <w:r>
        <w:rPr>
          <w:sz w:val="20"/>
        </w:rPr>
        <w:t>Name</w:t>
      </w:r>
      <w:r>
        <w:rPr>
          <w:spacing w:val="-4"/>
          <w:sz w:val="20"/>
        </w:rPr>
        <w:t xml:space="preserve"> </w:t>
      </w:r>
      <w:r>
        <w:rPr>
          <w:sz w:val="20"/>
        </w:rPr>
        <w:t>it</w:t>
      </w:r>
      <w:r>
        <w:rPr>
          <w:spacing w:val="-5"/>
          <w:sz w:val="20"/>
        </w:rPr>
        <w:t xml:space="preserve"> </w:t>
      </w:r>
      <w:proofErr w:type="spellStart"/>
      <w:r>
        <w:rPr>
          <w:rFonts w:ascii="Courier New"/>
          <w:b/>
        </w:rPr>
        <w:t>OutputActivity</w:t>
      </w:r>
      <w:proofErr w:type="spellEnd"/>
      <w:r>
        <w:rPr>
          <w:sz w:val="20"/>
        </w:rPr>
        <w:t>.</w:t>
      </w:r>
      <w:r>
        <w:rPr>
          <w:spacing w:val="-4"/>
          <w:sz w:val="20"/>
        </w:rPr>
        <w:t xml:space="preserve"> </w:t>
      </w:r>
      <w:r>
        <w:rPr>
          <w:sz w:val="20"/>
        </w:rPr>
        <w:t>Make</w:t>
      </w:r>
      <w:r>
        <w:rPr>
          <w:spacing w:val="-4"/>
          <w:sz w:val="20"/>
        </w:rPr>
        <w:t xml:space="preserve"> </w:t>
      </w:r>
      <w:r>
        <w:rPr>
          <w:sz w:val="20"/>
        </w:rPr>
        <w:t>sure</w:t>
      </w:r>
      <w:r>
        <w:rPr>
          <w:spacing w:val="-5"/>
          <w:sz w:val="20"/>
        </w:rPr>
        <w:t xml:space="preserve"> </w:t>
      </w:r>
      <w:r>
        <w:rPr>
          <w:rFonts w:ascii="Courier New"/>
          <w:b/>
        </w:rPr>
        <w:t>Generate Layout File</w:t>
      </w:r>
      <w:r>
        <w:rPr>
          <w:rFonts w:ascii="Courier New"/>
          <w:b/>
          <w:spacing w:val="-69"/>
        </w:rPr>
        <w:t xml:space="preserve"> </w:t>
      </w:r>
      <w:r>
        <w:rPr>
          <w:sz w:val="20"/>
        </w:rPr>
        <w:t xml:space="preserve">is checked so that </w:t>
      </w:r>
      <w:proofErr w:type="spellStart"/>
      <w:r>
        <w:rPr>
          <w:rFonts w:ascii="Courier New"/>
          <w:b/>
        </w:rPr>
        <w:t>activity_output</w:t>
      </w:r>
      <w:proofErr w:type="spellEnd"/>
      <w:r>
        <w:rPr>
          <w:rFonts w:ascii="Courier New"/>
          <w:b/>
          <w:spacing w:val="-69"/>
        </w:rPr>
        <w:t xml:space="preserve"> </w:t>
      </w:r>
      <w:r>
        <w:rPr>
          <w:sz w:val="20"/>
        </w:rPr>
        <w:t>will be created.</w:t>
      </w:r>
    </w:p>
    <w:p w14:paraId="4C3A934B" w14:textId="77777777" w:rsidR="003D76C2" w:rsidRDefault="00000000">
      <w:pPr>
        <w:pStyle w:val="ListParagraph"/>
        <w:numPr>
          <w:ilvl w:val="1"/>
          <w:numId w:val="1"/>
        </w:numPr>
        <w:tabs>
          <w:tab w:val="left" w:pos="1274"/>
        </w:tabs>
        <w:spacing w:before="140"/>
        <w:ind w:right="292"/>
        <w:jc w:val="left"/>
        <w:rPr>
          <w:sz w:val="20"/>
        </w:rPr>
      </w:pPr>
      <w:r>
        <w:rPr>
          <w:sz w:val="20"/>
        </w:rPr>
        <w:t>Let's customize the activity transition from the input screen (</w:t>
      </w:r>
      <w:proofErr w:type="spellStart"/>
      <w:r>
        <w:rPr>
          <w:rFonts w:ascii="Courier New"/>
          <w:b/>
        </w:rPr>
        <w:t>MainActivity</w:t>
      </w:r>
      <w:proofErr w:type="spellEnd"/>
      <w:r>
        <w:rPr>
          <w:sz w:val="20"/>
        </w:rPr>
        <w:t>) to</w:t>
      </w:r>
      <w:r>
        <w:rPr>
          <w:spacing w:val="-8"/>
          <w:sz w:val="20"/>
        </w:rPr>
        <w:t xml:space="preserve"> </w:t>
      </w:r>
      <w:proofErr w:type="spellStart"/>
      <w:r>
        <w:rPr>
          <w:rFonts w:ascii="Courier New"/>
          <w:b/>
        </w:rPr>
        <w:t>OutputActivity</w:t>
      </w:r>
      <w:proofErr w:type="spellEnd"/>
      <w:r>
        <w:rPr>
          <w:sz w:val="20"/>
        </w:rPr>
        <w:t>.</w:t>
      </w:r>
      <w:r>
        <w:rPr>
          <w:spacing w:val="-4"/>
          <w:sz w:val="20"/>
        </w:rPr>
        <w:t xml:space="preserve"> </w:t>
      </w:r>
      <w:r>
        <w:rPr>
          <w:sz w:val="20"/>
        </w:rPr>
        <w:t>Open</w:t>
      </w:r>
      <w:r>
        <w:rPr>
          <w:spacing w:val="-5"/>
          <w:sz w:val="20"/>
        </w:rPr>
        <w:t xml:space="preserve"> </w:t>
      </w:r>
      <w:r>
        <w:rPr>
          <w:rFonts w:ascii="Courier New"/>
          <w:b/>
        </w:rPr>
        <w:t>themes.xml</w:t>
      </w:r>
      <w:r>
        <w:rPr>
          <w:rFonts w:ascii="Courier New"/>
          <w:b/>
          <w:spacing w:val="-80"/>
        </w:rPr>
        <w:t xml:space="preserve"> </w:t>
      </w:r>
      <w:r>
        <w:rPr>
          <w:sz w:val="20"/>
        </w:rPr>
        <w:t>and</w:t>
      </w:r>
      <w:r>
        <w:rPr>
          <w:spacing w:val="-5"/>
          <w:sz w:val="20"/>
        </w:rPr>
        <w:t xml:space="preserve"> </w:t>
      </w:r>
      <w:r>
        <w:rPr>
          <w:sz w:val="20"/>
        </w:rPr>
        <w:t>update</w:t>
      </w:r>
      <w:r>
        <w:rPr>
          <w:spacing w:val="-4"/>
          <w:sz w:val="20"/>
        </w:rPr>
        <w:t xml:space="preserve"> </w:t>
      </w:r>
      <w:r>
        <w:rPr>
          <w:sz w:val="20"/>
        </w:rPr>
        <w:t>the</w:t>
      </w:r>
      <w:r>
        <w:rPr>
          <w:spacing w:val="-4"/>
          <w:sz w:val="20"/>
        </w:rPr>
        <w:t xml:space="preserve"> </w:t>
      </w:r>
      <w:r>
        <w:rPr>
          <w:sz w:val="20"/>
        </w:rPr>
        <w:t>activity</w:t>
      </w:r>
      <w:r>
        <w:rPr>
          <w:spacing w:val="-5"/>
          <w:sz w:val="20"/>
        </w:rPr>
        <w:t xml:space="preserve"> </w:t>
      </w:r>
      <w:r>
        <w:rPr>
          <w:sz w:val="20"/>
        </w:rPr>
        <w:t>theme</w:t>
      </w:r>
      <w:r>
        <w:rPr>
          <w:spacing w:val="-4"/>
          <w:sz w:val="20"/>
        </w:rPr>
        <w:t xml:space="preserve"> </w:t>
      </w:r>
      <w:r>
        <w:rPr>
          <w:sz w:val="20"/>
        </w:rPr>
        <w:t xml:space="preserve">with the </w:t>
      </w:r>
      <w:proofErr w:type="spellStart"/>
      <w:r>
        <w:rPr>
          <w:rFonts w:ascii="Courier New"/>
          <w:b/>
        </w:rPr>
        <w:t>windowActivityTransitions</w:t>
      </w:r>
      <w:proofErr w:type="spellEnd"/>
      <w:r>
        <w:rPr>
          <w:sz w:val="20"/>
        </w:rPr>
        <w:t xml:space="preserve">, </w:t>
      </w:r>
      <w:proofErr w:type="spellStart"/>
      <w:r>
        <w:rPr>
          <w:rFonts w:ascii="Courier New"/>
          <w:b/>
        </w:rPr>
        <w:t>windowEnterTransition</w:t>
      </w:r>
      <w:proofErr w:type="spellEnd"/>
      <w:r>
        <w:rPr>
          <w:sz w:val="20"/>
        </w:rPr>
        <w:t xml:space="preserve">, and </w:t>
      </w:r>
      <w:proofErr w:type="spellStart"/>
      <w:r>
        <w:rPr>
          <w:rFonts w:ascii="Courier New"/>
          <w:b/>
        </w:rPr>
        <w:t>windowExitTransition</w:t>
      </w:r>
      <w:proofErr w:type="spellEnd"/>
      <w:r>
        <w:rPr>
          <w:rFonts w:ascii="Courier New"/>
          <w:b/>
          <w:spacing w:val="-49"/>
        </w:rPr>
        <w:t xml:space="preserve"> </w:t>
      </w:r>
      <w:r>
        <w:rPr>
          <w:sz w:val="20"/>
        </w:rPr>
        <w:t>style attributes:</w:t>
      </w:r>
    </w:p>
    <w:p w14:paraId="7E31704B" w14:textId="77777777" w:rsidR="003D76C2" w:rsidRDefault="00D51F7C">
      <w:pPr>
        <w:pStyle w:val="BodyText"/>
        <w:spacing w:before="11"/>
        <w:rPr>
          <w:sz w:val="8"/>
        </w:rPr>
      </w:pPr>
      <w:r>
        <w:rPr>
          <w:noProof/>
        </w:rPr>
        <mc:AlternateContent>
          <mc:Choice Requires="wpg">
            <w:drawing>
              <wp:anchor distT="0" distB="0" distL="0" distR="0" simplePos="0" relativeHeight="487790592" behindDoc="1" locked="0" layoutInCell="1" allowOverlap="1" wp14:anchorId="4E3926AC" wp14:editId="018D6556">
                <wp:simplePos x="0" y="0"/>
                <wp:positionH relativeFrom="page">
                  <wp:posOffset>1120140</wp:posOffset>
                </wp:positionH>
                <wp:positionV relativeFrom="paragraph">
                  <wp:posOffset>92075</wp:posOffset>
                </wp:positionV>
                <wp:extent cx="5074920" cy="879475"/>
                <wp:effectExtent l="0" t="0" r="5080" b="0"/>
                <wp:wrapTopAndBottom/>
                <wp:docPr id="94" name="docshapegroup1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79475"/>
                          <a:chOff x="1764" y="145"/>
                          <a:chExt cx="7992" cy="1385"/>
                        </a:xfrm>
                      </wpg:grpSpPr>
                      <wps:wsp>
                        <wps:cNvPr id="95" name="docshape1469"/>
                        <wps:cNvSpPr>
                          <a:spLocks/>
                        </wps:cNvSpPr>
                        <wps:spPr bwMode="auto">
                          <a:xfrm>
                            <a:off x="1764" y="154"/>
                            <a:ext cx="7992" cy="1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docshape1470"/>
                        <wps:cNvSpPr>
                          <a:spLocks/>
                        </wps:cNvSpPr>
                        <wps:spPr bwMode="auto">
                          <a:xfrm>
                            <a:off x="1764" y="144"/>
                            <a:ext cx="7992" cy="1385"/>
                          </a:xfrm>
                          <a:custGeom>
                            <a:avLst/>
                            <a:gdLst>
                              <a:gd name="T0" fmla="+- 0 9756 1764"/>
                              <a:gd name="T1" fmla="*/ T0 w 7992"/>
                              <a:gd name="T2" fmla="+- 0 1509 145"/>
                              <a:gd name="T3" fmla="*/ 1509 h 1385"/>
                              <a:gd name="T4" fmla="+- 0 1764 1764"/>
                              <a:gd name="T5" fmla="*/ T4 w 7992"/>
                              <a:gd name="T6" fmla="+- 0 1509 145"/>
                              <a:gd name="T7" fmla="*/ 1509 h 1385"/>
                              <a:gd name="T8" fmla="+- 0 1764 1764"/>
                              <a:gd name="T9" fmla="*/ T8 w 7992"/>
                              <a:gd name="T10" fmla="+- 0 1529 145"/>
                              <a:gd name="T11" fmla="*/ 1529 h 1385"/>
                              <a:gd name="T12" fmla="+- 0 9756 1764"/>
                              <a:gd name="T13" fmla="*/ T12 w 7992"/>
                              <a:gd name="T14" fmla="+- 0 1529 145"/>
                              <a:gd name="T15" fmla="*/ 1529 h 1385"/>
                              <a:gd name="T16" fmla="+- 0 9756 1764"/>
                              <a:gd name="T17" fmla="*/ T16 w 7992"/>
                              <a:gd name="T18" fmla="+- 0 1509 145"/>
                              <a:gd name="T19" fmla="*/ 1509 h 1385"/>
                              <a:gd name="T20" fmla="+- 0 9756 1764"/>
                              <a:gd name="T21" fmla="*/ T20 w 7992"/>
                              <a:gd name="T22" fmla="+- 0 145 145"/>
                              <a:gd name="T23" fmla="*/ 145 h 1385"/>
                              <a:gd name="T24" fmla="+- 0 1764 1764"/>
                              <a:gd name="T25" fmla="*/ T24 w 7992"/>
                              <a:gd name="T26" fmla="+- 0 145 145"/>
                              <a:gd name="T27" fmla="*/ 145 h 1385"/>
                              <a:gd name="T28" fmla="+- 0 1764 1764"/>
                              <a:gd name="T29" fmla="*/ T28 w 7992"/>
                              <a:gd name="T30" fmla="+- 0 165 145"/>
                              <a:gd name="T31" fmla="*/ 165 h 1385"/>
                              <a:gd name="T32" fmla="+- 0 9756 1764"/>
                              <a:gd name="T33" fmla="*/ T32 w 7992"/>
                              <a:gd name="T34" fmla="+- 0 165 145"/>
                              <a:gd name="T35" fmla="*/ 165 h 1385"/>
                              <a:gd name="T36" fmla="+- 0 9756 1764"/>
                              <a:gd name="T37" fmla="*/ T36 w 7992"/>
                              <a:gd name="T38" fmla="+- 0 145 145"/>
                              <a:gd name="T39" fmla="*/ 145 h 13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85">
                                <a:moveTo>
                                  <a:pt x="7992" y="1364"/>
                                </a:moveTo>
                                <a:lnTo>
                                  <a:pt x="0" y="1364"/>
                                </a:lnTo>
                                <a:lnTo>
                                  <a:pt x="0" y="1384"/>
                                </a:lnTo>
                                <a:lnTo>
                                  <a:pt x="7992" y="1384"/>
                                </a:lnTo>
                                <a:lnTo>
                                  <a:pt x="7992" y="13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docshape1471"/>
                        <wps:cNvSpPr txBox="1">
                          <a:spLocks/>
                        </wps:cNvSpPr>
                        <wps:spPr bwMode="auto">
                          <a:xfrm>
                            <a:off x="1764" y="164"/>
                            <a:ext cx="7992" cy="1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791C8" w14:textId="77777777" w:rsidR="003D76C2" w:rsidRDefault="00000000">
                              <w:pPr>
                                <w:spacing w:before="43" w:line="235" w:lineRule="auto"/>
                                <w:ind w:left="1533" w:right="840" w:hanging="216"/>
                                <w:rPr>
                                  <w:rFonts w:ascii="Courier New"/>
                                  <w:sz w:val="18"/>
                                </w:rPr>
                              </w:pPr>
                              <w:r>
                                <w:rPr>
                                  <w:rFonts w:ascii="Courier New"/>
                                  <w:sz w:val="18"/>
                                </w:rPr>
                                <w:t>&lt;item</w:t>
                              </w:r>
                              <w:r>
                                <w:rPr>
                                  <w:rFonts w:ascii="Courier New"/>
                                  <w:spacing w:val="-29"/>
                                  <w:sz w:val="18"/>
                                </w:rPr>
                                <w:t xml:space="preserve"> </w:t>
                              </w:r>
                              <w:r>
                                <w:rPr>
                                  <w:rFonts w:ascii="Courier New"/>
                                  <w:sz w:val="18"/>
                                </w:rPr>
                                <w:t>name="</w:t>
                              </w:r>
                              <w:proofErr w:type="spellStart"/>
                              <w:r>
                                <w:rPr>
                                  <w:rFonts w:ascii="Courier New"/>
                                  <w:sz w:val="18"/>
                                </w:rPr>
                                <w:t>android:windowActivityTransitions</w:t>
                              </w:r>
                              <w:proofErr w:type="spellEnd"/>
                              <w:r>
                                <w:rPr>
                                  <w:rFonts w:ascii="Courier New"/>
                                  <w:sz w:val="18"/>
                                </w:rPr>
                                <w:t xml:space="preserve">"&gt; </w:t>
                              </w:r>
                              <w:r>
                                <w:rPr>
                                  <w:rFonts w:ascii="Courier New"/>
                                  <w:spacing w:val="-2"/>
                                  <w:sz w:val="18"/>
                                </w:rPr>
                                <w:t>true&lt;/item&gt;</w:t>
                              </w:r>
                            </w:p>
                            <w:p w14:paraId="0470A843" w14:textId="77777777" w:rsidR="003D76C2" w:rsidRDefault="00000000">
                              <w:pPr>
                                <w:spacing w:before="20" w:line="235" w:lineRule="auto"/>
                                <w:ind w:left="1533" w:right="1185" w:hanging="216"/>
                                <w:rPr>
                                  <w:rFonts w:ascii="Courier New"/>
                                  <w:sz w:val="18"/>
                                </w:rPr>
                              </w:pPr>
                              <w:r>
                                <w:rPr>
                                  <w:rFonts w:ascii="Courier New"/>
                                  <w:sz w:val="18"/>
                                </w:rPr>
                                <w:t>&lt;item</w:t>
                              </w:r>
                              <w:r>
                                <w:rPr>
                                  <w:rFonts w:ascii="Courier New"/>
                                  <w:spacing w:val="-29"/>
                                  <w:sz w:val="18"/>
                                </w:rPr>
                                <w:t xml:space="preserve"> </w:t>
                              </w:r>
                              <w:r>
                                <w:rPr>
                                  <w:rFonts w:ascii="Courier New"/>
                                  <w:sz w:val="18"/>
                                </w:rPr>
                                <w:t>name="</w:t>
                              </w:r>
                              <w:proofErr w:type="spellStart"/>
                              <w:r>
                                <w:rPr>
                                  <w:rFonts w:ascii="Courier New"/>
                                  <w:sz w:val="18"/>
                                </w:rPr>
                                <w:t>android:windowEnterTransition</w:t>
                              </w:r>
                              <w:proofErr w:type="spellEnd"/>
                              <w:r>
                                <w:rPr>
                                  <w:rFonts w:ascii="Courier New"/>
                                  <w:sz w:val="18"/>
                                </w:rPr>
                                <w:t xml:space="preserve">"&gt; </w:t>
                              </w:r>
                              <w:r>
                                <w:rPr>
                                  <w:rFonts w:ascii="Courier New"/>
                                  <w:spacing w:val="-2"/>
                                  <w:sz w:val="18"/>
                                </w:rPr>
                                <w:t>@android:transition/slide_right&lt;/item&gt;</w:t>
                              </w:r>
                            </w:p>
                            <w:p w14:paraId="70F3B687" w14:textId="77777777" w:rsidR="003D76C2" w:rsidRDefault="00000000">
                              <w:pPr>
                                <w:spacing w:before="21" w:line="235" w:lineRule="auto"/>
                                <w:ind w:left="1533" w:hanging="216"/>
                                <w:rPr>
                                  <w:rFonts w:ascii="Courier New"/>
                                  <w:sz w:val="18"/>
                                </w:rPr>
                              </w:pPr>
                              <w:r>
                                <w:rPr>
                                  <w:rFonts w:ascii="Courier New"/>
                                  <w:sz w:val="18"/>
                                </w:rPr>
                                <w:t>&lt;item</w:t>
                              </w:r>
                              <w:r>
                                <w:rPr>
                                  <w:rFonts w:ascii="Courier New"/>
                                  <w:spacing w:val="-29"/>
                                  <w:sz w:val="18"/>
                                </w:rPr>
                                <w:t xml:space="preserve"> </w:t>
                              </w:r>
                              <w:r>
                                <w:rPr>
                                  <w:rFonts w:ascii="Courier New"/>
                                  <w:sz w:val="18"/>
                                </w:rPr>
                                <w:t>name="</w:t>
                              </w:r>
                              <w:proofErr w:type="spellStart"/>
                              <w:r>
                                <w:rPr>
                                  <w:rFonts w:ascii="Courier New"/>
                                  <w:sz w:val="18"/>
                                </w:rPr>
                                <w:t>android:windowExitTransition</w:t>
                              </w:r>
                              <w:proofErr w:type="spellEnd"/>
                              <w:r>
                                <w:rPr>
                                  <w:rFonts w:ascii="Courier New"/>
                                  <w:sz w:val="18"/>
                                </w:rPr>
                                <w:t xml:space="preserve">"&gt; </w:t>
                              </w:r>
                              <w:r>
                                <w:rPr>
                                  <w:rFonts w:ascii="Courier New"/>
                                  <w:spacing w:val="-2"/>
                                  <w:sz w:val="18"/>
                                </w:rPr>
                                <w:t>@android:transition/fade&lt;/item&gt;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3926AC" id="docshapegroup1468" o:spid="_x0000_s2348" style="position:absolute;margin-left:88.2pt;margin-top:7.25pt;width:399.6pt;height:69.25pt;z-index:-15525888;mso-wrap-distance-left:0;mso-wrap-distance-right:0;mso-position-horizontal-relative:page;mso-position-vertical-relative:text" coordorigin="1764,145" coordsize="7992,1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">
                <v:rect id="docshape1469" o:spid="_x0000_s2349" style="position:absolute;left:1764;top:154;width:7992;height:1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" fillcolor="#f6f6f6" stroked="f">
                  <v:path arrowok="t"/>
                </v:rect>
                <v:shape id="docshape1470" o:spid="_x0000_s2350" style="position:absolute;left:1764;top:144;width:7992;height:1385;visibility:visible;mso-wrap-style:square;v-text-anchor:top" coordsize="7992,1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" path="m7992,1364l,1364r,20l7992,1384r,-20xm7992,l,,,20r7992,l7992,xe" fillcolor="#dadada" stroked="f">
                  <v:path arrowok="t" o:connecttype="custom" o:connectlocs="7992,1509;0,1509;0,1529;7992,1529;7992,1509;7992,145;0,145;0,165;7992,165;7992,145" o:connectangles="0,0,0,0,0,0,0,0,0,0"/>
                </v:shape>
                <v:shape id="docshape1471" o:spid="_x0000_s2351" type="#_x0000_t202" style="position:absolute;left:1764;top:164;width:7992;height:1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" filled="f" stroked="f">
                  <v:path arrowok="t"/>
                  <v:textbox inset="0,0,0,0">
                    <w:txbxContent>
                      <w:p w14:paraId="730791C8" w14:textId="77777777" w:rsidR="003D76C2" w:rsidRDefault="00000000">
                        <w:pPr>
                          <w:spacing w:before="43" w:line="235" w:lineRule="auto"/>
                          <w:ind w:left="1533" w:right="840" w:hanging="216"/>
                          <w:rPr>
                            <w:rFonts w:ascii="Courier New"/>
                            <w:sz w:val="18"/>
                          </w:rPr>
                        </w:pPr>
                        <w:r>
                          <w:rPr>
                            <w:rFonts w:ascii="Courier New"/>
                            <w:sz w:val="18"/>
                          </w:rPr>
                          <w:t>&lt;item</w:t>
                        </w:r>
                        <w:r>
                          <w:rPr>
                            <w:rFonts w:ascii="Courier New"/>
                            <w:spacing w:val="-29"/>
                            <w:sz w:val="18"/>
                          </w:rPr>
                          <w:t xml:space="preserve"> </w:t>
                        </w:r>
                        <w:r>
                          <w:rPr>
                            <w:rFonts w:ascii="Courier New"/>
                            <w:sz w:val="18"/>
                          </w:rPr>
                          <w:t>name="</w:t>
                        </w:r>
                        <w:proofErr w:type="spellStart"/>
                        <w:r>
                          <w:rPr>
                            <w:rFonts w:ascii="Courier New"/>
                            <w:sz w:val="18"/>
                          </w:rPr>
                          <w:t>android:windowActivityTransitions</w:t>
                        </w:r>
                        <w:proofErr w:type="spellEnd"/>
                        <w:r>
                          <w:rPr>
                            <w:rFonts w:ascii="Courier New"/>
                            <w:sz w:val="18"/>
                          </w:rPr>
                          <w:t xml:space="preserve">"&gt; </w:t>
                        </w:r>
                        <w:r>
                          <w:rPr>
                            <w:rFonts w:ascii="Courier New"/>
                            <w:spacing w:val="-2"/>
                            <w:sz w:val="18"/>
                          </w:rPr>
                          <w:t>true&lt;/item&gt;</w:t>
                        </w:r>
                      </w:p>
                      <w:p w14:paraId="0470A843" w14:textId="77777777" w:rsidR="003D76C2" w:rsidRDefault="00000000">
                        <w:pPr>
                          <w:spacing w:before="20" w:line="235" w:lineRule="auto"/>
                          <w:ind w:left="1533" w:right="1185" w:hanging="216"/>
                          <w:rPr>
                            <w:rFonts w:ascii="Courier New"/>
                            <w:sz w:val="18"/>
                          </w:rPr>
                        </w:pPr>
                        <w:r>
                          <w:rPr>
                            <w:rFonts w:ascii="Courier New"/>
                            <w:sz w:val="18"/>
                          </w:rPr>
                          <w:t>&lt;item</w:t>
                        </w:r>
                        <w:r>
                          <w:rPr>
                            <w:rFonts w:ascii="Courier New"/>
                            <w:spacing w:val="-29"/>
                            <w:sz w:val="18"/>
                          </w:rPr>
                          <w:t xml:space="preserve"> </w:t>
                        </w:r>
                        <w:r>
                          <w:rPr>
                            <w:rFonts w:ascii="Courier New"/>
                            <w:sz w:val="18"/>
                          </w:rPr>
                          <w:t>name="</w:t>
                        </w:r>
                        <w:proofErr w:type="spellStart"/>
                        <w:r>
                          <w:rPr>
                            <w:rFonts w:ascii="Courier New"/>
                            <w:sz w:val="18"/>
                          </w:rPr>
                          <w:t>android:windowEnterTransition</w:t>
                        </w:r>
                        <w:proofErr w:type="spellEnd"/>
                        <w:r>
                          <w:rPr>
                            <w:rFonts w:ascii="Courier New"/>
                            <w:sz w:val="18"/>
                          </w:rPr>
                          <w:t xml:space="preserve">"&gt; </w:t>
                        </w:r>
                        <w:r>
                          <w:rPr>
                            <w:rFonts w:ascii="Courier New"/>
                            <w:spacing w:val="-2"/>
                            <w:sz w:val="18"/>
                          </w:rPr>
                          <w:t>@android:transition/slide_right&lt;/item&gt;</w:t>
                        </w:r>
                      </w:p>
                      <w:p w14:paraId="70F3B687" w14:textId="77777777" w:rsidR="003D76C2" w:rsidRDefault="00000000">
                        <w:pPr>
                          <w:spacing w:before="21" w:line="235" w:lineRule="auto"/>
                          <w:ind w:left="1533" w:hanging="216"/>
                          <w:rPr>
                            <w:rFonts w:ascii="Courier New"/>
                            <w:sz w:val="18"/>
                          </w:rPr>
                        </w:pPr>
                        <w:r>
                          <w:rPr>
                            <w:rFonts w:ascii="Courier New"/>
                            <w:sz w:val="18"/>
                          </w:rPr>
                          <w:t>&lt;item</w:t>
                        </w:r>
                        <w:r>
                          <w:rPr>
                            <w:rFonts w:ascii="Courier New"/>
                            <w:spacing w:val="-29"/>
                            <w:sz w:val="18"/>
                          </w:rPr>
                          <w:t xml:space="preserve"> </w:t>
                        </w:r>
                        <w:r>
                          <w:rPr>
                            <w:rFonts w:ascii="Courier New"/>
                            <w:sz w:val="18"/>
                          </w:rPr>
                          <w:t>name="</w:t>
                        </w:r>
                        <w:proofErr w:type="spellStart"/>
                        <w:r>
                          <w:rPr>
                            <w:rFonts w:ascii="Courier New"/>
                            <w:sz w:val="18"/>
                          </w:rPr>
                          <w:t>android:windowExitTransition</w:t>
                        </w:r>
                        <w:proofErr w:type="spellEnd"/>
                        <w:r>
                          <w:rPr>
                            <w:rFonts w:ascii="Courier New"/>
                            <w:sz w:val="18"/>
                          </w:rPr>
                          <w:t xml:space="preserve">"&gt; </w:t>
                        </w:r>
                        <w:r>
                          <w:rPr>
                            <w:rFonts w:ascii="Courier New"/>
                            <w:spacing w:val="-2"/>
                            <w:sz w:val="18"/>
                          </w:rPr>
                          <w:t>@android:transition/fade&lt;/item&gt;</w:t>
                        </w:r>
                      </w:p>
                    </w:txbxContent>
                  </v:textbox>
                </v:shape>
                <w10:wrap type="topAndBottom" anchorx="page"/>
              </v:group>
            </w:pict>
          </mc:Fallback>
        </mc:AlternateContent>
      </w:r>
    </w:p>
    <w:p w14:paraId="49ADFB76" w14:textId="77777777" w:rsidR="003D76C2" w:rsidRDefault="00000000">
      <w:pPr>
        <w:pStyle w:val="BodyText"/>
        <w:spacing w:before="152"/>
        <w:ind w:left="1274"/>
      </w:pPr>
      <w:r>
        <w:t>This</w:t>
      </w:r>
      <w:r>
        <w:rPr>
          <w:spacing w:val="-8"/>
        </w:rPr>
        <w:t xml:space="preserve"> </w:t>
      </w:r>
      <w:r>
        <w:t>will</w:t>
      </w:r>
      <w:r>
        <w:rPr>
          <w:spacing w:val="-4"/>
        </w:rPr>
        <w:t xml:space="preserve"> </w:t>
      </w:r>
      <w:r>
        <w:t>enable</w:t>
      </w:r>
      <w:r>
        <w:rPr>
          <w:spacing w:val="-4"/>
        </w:rPr>
        <w:t xml:space="preserve"> </w:t>
      </w:r>
      <w:r>
        <w:t>the</w:t>
      </w:r>
      <w:r>
        <w:rPr>
          <w:spacing w:val="-4"/>
        </w:rPr>
        <w:t xml:space="preserve"> </w:t>
      </w:r>
      <w:r>
        <w:t>activity</w:t>
      </w:r>
      <w:r>
        <w:rPr>
          <w:spacing w:val="-5"/>
        </w:rPr>
        <w:t xml:space="preserve"> </w:t>
      </w:r>
      <w:r>
        <w:t>transition,</w:t>
      </w:r>
      <w:r>
        <w:rPr>
          <w:spacing w:val="-4"/>
        </w:rPr>
        <w:t xml:space="preserve"> </w:t>
      </w:r>
      <w:r>
        <w:t>add</w:t>
      </w:r>
      <w:r>
        <w:rPr>
          <w:spacing w:val="-5"/>
        </w:rPr>
        <w:t xml:space="preserve"> </w:t>
      </w:r>
      <w:r>
        <w:t>a</w:t>
      </w:r>
      <w:r>
        <w:rPr>
          <w:spacing w:val="-5"/>
        </w:rPr>
        <w:t xml:space="preserve"> </w:t>
      </w:r>
      <w:r>
        <w:t>slide</w:t>
      </w:r>
      <w:r>
        <w:rPr>
          <w:spacing w:val="-4"/>
        </w:rPr>
        <w:t xml:space="preserve"> </w:t>
      </w:r>
      <w:r>
        <w:t>right</w:t>
      </w:r>
      <w:r>
        <w:rPr>
          <w:spacing w:val="-5"/>
        </w:rPr>
        <w:t xml:space="preserve"> </w:t>
      </w:r>
      <w:r>
        <w:t>enter</w:t>
      </w:r>
      <w:r>
        <w:rPr>
          <w:spacing w:val="-4"/>
        </w:rPr>
        <w:t xml:space="preserve"> </w:t>
      </w:r>
      <w:r>
        <w:t>transition,</w:t>
      </w:r>
      <w:r>
        <w:rPr>
          <w:spacing w:val="-4"/>
        </w:rPr>
        <w:t xml:space="preserve"> </w:t>
      </w:r>
      <w:r>
        <w:t>and</w:t>
      </w:r>
      <w:r>
        <w:rPr>
          <w:spacing w:val="-5"/>
        </w:rPr>
        <w:t xml:space="preserve"> add</w:t>
      </w:r>
    </w:p>
    <w:p w14:paraId="3294AE6B" w14:textId="77777777" w:rsidR="003D76C2" w:rsidRDefault="00000000">
      <w:pPr>
        <w:pStyle w:val="BodyText"/>
        <w:spacing w:before="8"/>
        <w:ind w:left="1274"/>
      </w:pPr>
      <w:r>
        <w:t>an</w:t>
      </w:r>
      <w:r>
        <w:rPr>
          <w:spacing w:val="-6"/>
        </w:rPr>
        <w:t xml:space="preserve"> </w:t>
      </w:r>
      <w:r>
        <w:t>exit</w:t>
      </w:r>
      <w:r>
        <w:rPr>
          <w:spacing w:val="-2"/>
        </w:rPr>
        <w:t xml:space="preserve"> </w:t>
      </w:r>
      <w:r>
        <w:t>transition</w:t>
      </w:r>
      <w:r>
        <w:rPr>
          <w:spacing w:val="-2"/>
        </w:rPr>
        <w:t xml:space="preserve"> </w:t>
      </w:r>
      <w:r>
        <w:t>to</w:t>
      </w:r>
      <w:r>
        <w:rPr>
          <w:spacing w:val="-3"/>
        </w:rPr>
        <w:t xml:space="preserve"> </w:t>
      </w:r>
      <w:r>
        <w:t>fade</w:t>
      </w:r>
      <w:r>
        <w:rPr>
          <w:spacing w:val="-2"/>
        </w:rPr>
        <w:t xml:space="preserve"> </w:t>
      </w:r>
      <w:r>
        <w:t>on</w:t>
      </w:r>
      <w:r>
        <w:rPr>
          <w:spacing w:val="-2"/>
        </w:rPr>
        <w:t xml:space="preserve"> </w:t>
      </w:r>
      <w:r>
        <w:t>the</w:t>
      </w:r>
      <w:r>
        <w:rPr>
          <w:spacing w:val="-2"/>
        </w:rPr>
        <w:t xml:space="preserve"> activity.</w:t>
      </w:r>
    </w:p>
    <w:p w14:paraId="0CF3FC77" w14:textId="77777777" w:rsidR="003D76C2" w:rsidRDefault="00000000">
      <w:pPr>
        <w:pStyle w:val="ListParagraph"/>
        <w:numPr>
          <w:ilvl w:val="1"/>
          <w:numId w:val="1"/>
        </w:numPr>
        <w:tabs>
          <w:tab w:val="left" w:pos="1274"/>
        </w:tabs>
        <w:spacing w:before="147"/>
        <w:ind w:right="1098"/>
        <w:jc w:val="left"/>
        <w:rPr>
          <w:sz w:val="20"/>
        </w:rPr>
      </w:pPr>
      <w:r>
        <w:rPr>
          <w:sz w:val="20"/>
        </w:rPr>
        <w:t>Open</w:t>
      </w:r>
      <w:r>
        <w:rPr>
          <w:spacing w:val="-8"/>
          <w:sz w:val="20"/>
        </w:rPr>
        <w:t xml:space="preserve"> </w:t>
      </w:r>
      <w:proofErr w:type="spellStart"/>
      <w:r>
        <w:rPr>
          <w:rFonts w:ascii="Courier New"/>
          <w:b/>
        </w:rPr>
        <w:t>MainActivity</w:t>
      </w:r>
      <w:proofErr w:type="spellEnd"/>
      <w:r>
        <w:rPr>
          <w:sz w:val="20"/>
        </w:rPr>
        <w:t>.</w:t>
      </w:r>
      <w:r>
        <w:rPr>
          <w:spacing w:val="-4"/>
          <w:sz w:val="20"/>
        </w:rPr>
        <w:t xml:space="preserve"> </w:t>
      </w:r>
      <w:r>
        <w:rPr>
          <w:sz w:val="20"/>
        </w:rPr>
        <w:t>At</w:t>
      </w:r>
      <w:r>
        <w:rPr>
          <w:spacing w:val="-4"/>
          <w:sz w:val="20"/>
        </w:rPr>
        <w:t xml:space="preserve"> </w:t>
      </w:r>
      <w:r>
        <w:rPr>
          <w:sz w:val="20"/>
        </w:rPr>
        <w:t>the</w:t>
      </w:r>
      <w:r>
        <w:rPr>
          <w:spacing w:val="-4"/>
          <w:sz w:val="20"/>
        </w:rPr>
        <w:t xml:space="preserve"> </w:t>
      </w:r>
      <w:r>
        <w:rPr>
          <w:sz w:val="20"/>
        </w:rPr>
        <w:t>end</w:t>
      </w:r>
      <w:r>
        <w:rPr>
          <w:spacing w:val="-4"/>
          <w:sz w:val="20"/>
        </w:rPr>
        <w:t xml:space="preserve"> </w:t>
      </w:r>
      <w:r>
        <w:rPr>
          <w:sz w:val="20"/>
        </w:rPr>
        <w:t>of</w:t>
      </w:r>
      <w:r>
        <w:rPr>
          <w:spacing w:val="-4"/>
          <w:sz w:val="20"/>
        </w:rPr>
        <w:t xml:space="preserve"> </w:t>
      </w:r>
      <w:r>
        <w:rPr>
          <w:sz w:val="20"/>
        </w:rPr>
        <w:t>the</w:t>
      </w:r>
      <w:r>
        <w:rPr>
          <w:spacing w:val="-5"/>
          <w:sz w:val="20"/>
        </w:rPr>
        <w:t xml:space="preserve"> </w:t>
      </w:r>
      <w:proofErr w:type="spellStart"/>
      <w:r>
        <w:rPr>
          <w:rFonts w:ascii="Courier New"/>
          <w:b/>
        </w:rPr>
        <w:t>onCreate</w:t>
      </w:r>
      <w:proofErr w:type="spellEnd"/>
      <w:r>
        <w:rPr>
          <w:rFonts w:ascii="Courier New"/>
          <w:b/>
          <w:spacing w:val="-80"/>
        </w:rPr>
        <w:t xml:space="preserve"> </w:t>
      </w:r>
      <w:r>
        <w:rPr>
          <w:sz w:val="20"/>
        </w:rPr>
        <w:t>function,</w:t>
      </w:r>
      <w:r>
        <w:rPr>
          <w:spacing w:val="-4"/>
          <w:sz w:val="20"/>
        </w:rPr>
        <w:t xml:space="preserve"> </w:t>
      </w:r>
      <w:r>
        <w:rPr>
          <w:sz w:val="20"/>
        </w:rPr>
        <w:t>add</w:t>
      </w:r>
      <w:r>
        <w:rPr>
          <w:spacing w:val="-5"/>
          <w:sz w:val="20"/>
        </w:rPr>
        <w:t xml:space="preserve"> </w:t>
      </w:r>
      <w:r>
        <w:rPr>
          <w:sz w:val="20"/>
        </w:rPr>
        <w:t>the following code:</w:t>
      </w:r>
    </w:p>
    <w:p w14:paraId="0729208C" w14:textId="77777777" w:rsidR="003D76C2" w:rsidRDefault="00D51F7C">
      <w:pPr>
        <w:pStyle w:val="BodyText"/>
        <w:spacing w:before="5"/>
        <w:rPr>
          <w:sz w:val="9"/>
        </w:rPr>
      </w:pPr>
      <w:r>
        <w:rPr>
          <w:noProof/>
        </w:rPr>
        <mc:AlternateContent>
          <mc:Choice Requires="wpg">
            <w:drawing>
              <wp:anchor distT="0" distB="0" distL="0" distR="0" simplePos="0" relativeHeight="487791104" behindDoc="1" locked="0" layoutInCell="1" allowOverlap="1" wp14:anchorId="28754758" wp14:editId="363ED02A">
                <wp:simplePos x="0" y="0"/>
                <wp:positionH relativeFrom="page">
                  <wp:posOffset>1120140</wp:posOffset>
                </wp:positionH>
                <wp:positionV relativeFrom="paragraph">
                  <wp:posOffset>96520</wp:posOffset>
                </wp:positionV>
                <wp:extent cx="5074920" cy="1552575"/>
                <wp:effectExtent l="0" t="0" r="5080" b="0"/>
                <wp:wrapTopAndBottom/>
                <wp:docPr id="90" name="docshapegroup1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52575"/>
                          <a:chOff x="1764" y="152"/>
                          <a:chExt cx="7992" cy="2445"/>
                        </a:xfrm>
                      </wpg:grpSpPr>
                      <wps:wsp>
                        <wps:cNvPr id="91" name="docshape1473"/>
                        <wps:cNvSpPr>
                          <a:spLocks/>
                        </wps:cNvSpPr>
                        <wps:spPr bwMode="auto">
                          <a:xfrm>
                            <a:off x="1764" y="161"/>
                            <a:ext cx="7992" cy="24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docshape1474"/>
                        <wps:cNvSpPr>
                          <a:spLocks/>
                        </wps:cNvSpPr>
                        <wps:spPr bwMode="auto">
                          <a:xfrm>
                            <a:off x="1764" y="151"/>
                            <a:ext cx="7992" cy="2445"/>
                          </a:xfrm>
                          <a:custGeom>
                            <a:avLst/>
                            <a:gdLst>
                              <a:gd name="T0" fmla="+- 0 9756 1764"/>
                              <a:gd name="T1" fmla="*/ T0 w 7992"/>
                              <a:gd name="T2" fmla="+- 0 2576 152"/>
                              <a:gd name="T3" fmla="*/ 2576 h 2445"/>
                              <a:gd name="T4" fmla="+- 0 1764 1764"/>
                              <a:gd name="T5" fmla="*/ T4 w 7992"/>
                              <a:gd name="T6" fmla="+- 0 2576 152"/>
                              <a:gd name="T7" fmla="*/ 2576 h 2445"/>
                              <a:gd name="T8" fmla="+- 0 1764 1764"/>
                              <a:gd name="T9" fmla="*/ T8 w 7992"/>
                              <a:gd name="T10" fmla="+- 0 2596 152"/>
                              <a:gd name="T11" fmla="*/ 2596 h 2445"/>
                              <a:gd name="T12" fmla="+- 0 9756 1764"/>
                              <a:gd name="T13" fmla="*/ T12 w 7992"/>
                              <a:gd name="T14" fmla="+- 0 2596 152"/>
                              <a:gd name="T15" fmla="*/ 2596 h 2445"/>
                              <a:gd name="T16" fmla="+- 0 9756 1764"/>
                              <a:gd name="T17" fmla="*/ T16 w 7992"/>
                              <a:gd name="T18" fmla="+- 0 2576 152"/>
                              <a:gd name="T19" fmla="*/ 2576 h 2445"/>
                              <a:gd name="T20" fmla="+- 0 9756 1764"/>
                              <a:gd name="T21" fmla="*/ T20 w 7992"/>
                              <a:gd name="T22" fmla="+- 0 152 152"/>
                              <a:gd name="T23" fmla="*/ 152 h 2445"/>
                              <a:gd name="T24" fmla="+- 0 1764 1764"/>
                              <a:gd name="T25" fmla="*/ T24 w 7992"/>
                              <a:gd name="T26" fmla="+- 0 152 152"/>
                              <a:gd name="T27" fmla="*/ 152 h 2445"/>
                              <a:gd name="T28" fmla="+- 0 1764 1764"/>
                              <a:gd name="T29" fmla="*/ T28 w 7992"/>
                              <a:gd name="T30" fmla="+- 0 172 152"/>
                              <a:gd name="T31" fmla="*/ 172 h 2445"/>
                              <a:gd name="T32" fmla="+- 0 9756 1764"/>
                              <a:gd name="T33" fmla="*/ T32 w 7992"/>
                              <a:gd name="T34" fmla="+- 0 172 152"/>
                              <a:gd name="T35" fmla="*/ 172 h 2445"/>
                              <a:gd name="T36" fmla="+- 0 9756 1764"/>
                              <a:gd name="T37" fmla="*/ T36 w 7992"/>
                              <a:gd name="T38" fmla="+- 0 152 152"/>
                              <a:gd name="T39" fmla="*/ 152 h 2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445">
                                <a:moveTo>
                                  <a:pt x="7992" y="2424"/>
                                </a:moveTo>
                                <a:lnTo>
                                  <a:pt x="0" y="2424"/>
                                </a:lnTo>
                                <a:lnTo>
                                  <a:pt x="0" y="2444"/>
                                </a:lnTo>
                                <a:lnTo>
                                  <a:pt x="7992" y="2444"/>
                                </a:lnTo>
                                <a:lnTo>
                                  <a:pt x="7992" y="24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docshape1475"/>
                        <wps:cNvSpPr txBox="1">
                          <a:spLocks/>
                        </wps:cNvSpPr>
                        <wps:spPr bwMode="auto">
                          <a:xfrm>
                            <a:off x="1764" y="171"/>
                            <a:ext cx="7992" cy="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18C96D" w14:textId="77777777" w:rsidR="003D76C2" w:rsidRDefault="00000000">
                              <w:pPr>
                                <w:spacing w:before="40" w:line="202" w:lineRule="exact"/>
                                <w:ind w:left="466" w:right="3013"/>
                                <w:jc w:val="center"/>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lengthText</w:t>
                              </w:r>
                              <w:proofErr w:type="spellEnd"/>
                              <w:r>
                                <w:rPr>
                                  <w:rFonts w:ascii="Courier New"/>
                                  <w:sz w:val="18"/>
                                </w:rPr>
                                <w:t>:</w:t>
                              </w:r>
                              <w:r>
                                <w:rPr>
                                  <w:rFonts w:ascii="Courier New"/>
                                  <w:spacing w:val="-7"/>
                                  <w:sz w:val="18"/>
                                </w:rPr>
                                <w:t xml:space="preserve"> </w:t>
                              </w:r>
                              <w:proofErr w:type="spellStart"/>
                              <w:r>
                                <w:rPr>
                                  <w:rFonts w:ascii="Courier New"/>
                                  <w:sz w:val="18"/>
                                </w:rPr>
                                <w:t>EditText</w:t>
                              </w:r>
                              <w:proofErr w:type="spellEnd"/>
                              <w:r>
                                <w:rPr>
                                  <w:rFonts w:ascii="Courier New"/>
                                  <w:spacing w:val="-7"/>
                                  <w:sz w:val="18"/>
                                </w:rPr>
                                <w:t xml:space="preserve"> </w:t>
                              </w:r>
                              <w:r>
                                <w:rPr>
                                  <w:rFonts w:ascii="Courier New"/>
                                  <w:spacing w:val="-10"/>
                                  <w:sz w:val="18"/>
                                </w:rPr>
                                <w:t>=</w:t>
                              </w:r>
                            </w:p>
                            <w:p w14:paraId="33F4370F" w14:textId="77777777" w:rsidR="003D76C2" w:rsidRDefault="00000000">
                              <w:pPr>
                                <w:spacing w:line="202" w:lineRule="exact"/>
                                <w:ind w:left="466" w:right="2256"/>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R.id.length_text</w:t>
                              </w:r>
                              <w:proofErr w:type="spellEnd"/>
                              <w:r>
                                <w:rPr>
                                  <w:rFonts w:ascii="Courier New"/>
                                  <w:spacing w:val="-2"/>
                                  <w:sz w:val="18"/>
                                </w:rPr>
                                <w:t>)</w:t>
                              </w:r>
                            </w:p>
                            <w:p w14:paraId="3AF119D5" w14:textId="77777777" w:rsidR="003D76C2" w:rsidRDefault="00000000">
                              <w:pPr>
                                <w:spacing w:before="16" w:line="202" w:lineRule="exact"/>
                                <w:ind w:left="466" w:right="2257"/>
                                <w:jc w:val="center"/>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uppercaseCheckbox</w:t>
                              </w:r>
                              <w:proofErr w:type="spellEnd"/>
                              <w:r>
                                <w:rPr>
                                  <w:rFonts w:ascii="Courier New"/>
                                  <w:sz w:val="18"/>
                                </w:rPr>
                                <w:t>:</w:t>
                              </w:r>
                              <w:r>
                                <w:rPr>
                                  <w:rFonts w:ascii="Courier New"/>
                                  <w:spacing w:val="-10"/>
                                  <w:sz w:val="18"/>
                                </w:rPr>
                                <w:t xml:space="preserve"> </w:t>
                              </w:r>
                              <w:proofErr w:type="spellStart"/>
                              <w:r>
                                <w:rPr>
                                  <w:rFonts w:ascii="Courier New"/>
                                  <w:sz w:val="18"/>
                                </w:rPr>
                                <w:t>CheckBox</w:t>
                              </w:r>
                              <w:proofErr w:type="spellEnd"/>
                              <w:r>
                                <w:rPr>
                                  <w:rFonts w:ascii="Courier New"/>
                                  <w:spacing w:val="-9"/>
                                  <w:sz w:val="18"/>
                                </w:rPr>
                                <w:t xml:space="preserve"> </w:t>
                              </w:r>
                              <w:r>
                                <w:rPr>
                                  <w:rFonts w:ascii="Courier New"/>
                                  <w:spacing w:val="-10"/>
                                  <w:sz w:val="18"/>
                                </w:rPr>
                                <w:t>=</w:t>
                              </w:r>
                            </w:p>
                            <w:p w14:paraId="4E78E2FC" w14:textId="77777777" w:rsidR="003D76C2" w:rsidRDefault="00000000">
                              <w:pPr>
                                <w:spacing w:line="202" w:lineRule="exact"/>
                                <w:ind w:left="384"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R.id.uppercase_check</w:t>
                              </w:r>
                              <w:proofErr w:type="spellEnd"/>
                              <w:r>
                                <w:rPr>
                                  <w:rFonts w:ascii="Courier New"/>
                                  <w:spacing w:val="-2"/>
                                  <w:sz w:val="18"/>
                                </w:rPr>
                                <w:t>)</w:t>
                              </w:r>
                            </w:p>
                            <w:p w14:paraId="0EA8B8E3" w14:textId="77777777" w:rsidR="003D76C2" w:rsidRDefault="00000000">
                              <w:pPr>
                                <w:spacing w:before="16" w:line="202" w:lineRule="exact"/>
                                <w:ind w:left="466" w:right="2581"/>
                                <w:jc w:val="center"/>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numberCheckbox</w:t>
                              </w:r>
                              <w:proofErr w:type="spellEnd"/>
                              <w:r>
                                <w:rPr>
                                  <w:rFonts w:ascii="Courier New"/>
                                  <w:sz w:val="18"/>
                                </w:rPr>
                                <w:t>:</w:t>
                              </w:r>
                              <w:r>
                                <w:rPr>
                                  <w:rFonts w:ascii="Courier New"/>
                                  <w:spacing w:val="-9"/>
                                  <w:sz w:val="18"/>
                                </w:rPr>
                                <w:t xml:space="preserve"> </w:t>
                              </w:r>
                              <w:proofErr w:type="spellStart"/>
                              <w:r>
                                <w:rPr>
                                  <w:rFonts w:ascii="Courier New"/>
                                  <w:sz w:val="18"/>
                                </w:rPr>
                                <w:t>CheckBox</w:t>
                              </w:r>
                              <w:proofErr w:type="spellEnd"/>
                              <w:r>
                                <w:rPr>
                                  <w:rFonts w:ascii="Courier New"/>
                                  <w:spacing w:val="-8"/>
                                  <w:sz w:val="18"/>
                                </w:rPr>
                                <w:t xml:space="preserve"> </w:t>
                              </w:r>
                              <w:r>
                                <w:rPr>
                                  <w:rFonts w:ascii="Courier New"/>
                                  <w:spacing w:val="-10"/>
                                  <w:sz w:val="18"/>
                                </w:rPr>
                                <w:t>=</w:t>
                              </w:r>
                            </w:p>
                            <w:p w14:paraId="79C9A00C" w14:textId="77777777" w:rsidR="003D76C2" w:rsidRDefault="00000000">
                              <w:pPr>
                                <w:spacing w:line="202" w:lineRule="exact"/>
                                <w:ind w:left="60"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R.id.number_check</w:t>
                              </w:r>
                              <w:proofErr w:type="spellEnd"/>
                              <w:r>
                                <w:rPr>
                                  <w:rFonts w:ascii="Courier New"/>
                                  <w:spacing w:val="-2"/>
                                  <w:sz w:val="18"/>
                                </w:rPr>
                                <w:t>)</w:t>
                              </w:r>
                            </w:p>
                            <w:p w14:paraId="470DE66B" w14:textId="77777777" w:rsidR="003D76C2" w:rsidRDefault="00000000">
                              <w:pPr>
                                <w:spacing w:before="16" w:line="202" w:lineRule="exact"/>
                                <w:ind w:left="466" w:right="2473"/>
                                <w:jc w:val="center"/>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specialCheckbox</w:t>
                              </w:r>
                              <w:proofErr w:type="spellEnd"/>
                              <w:r>
                                <w:rPr>
                                  <w:rFonts w:ascii="Courier New"/>
                                  <w:sz w:val="18"/>
                                </w:rPr>
                                <w:t>:</w:t>
                              </w:r>
                              <w:r>
                                <w:rPr>
                                  <w:rFonts w:ascii="Courier New"/>
                                  <w:spacing w:val="-9"/>
                                  <w:sz w:val="18"/>
                                </w:rPr>
                                <w:t xml:space="preserve"> </w:t>
                              </w:r>
                              <w:proofErr w:type="spellStart"/>
                              <w:r>
                                <w:rPr>
                                  <w:rFonts w:ascii="Courier New"/>
                                  <w:sz w:val="18"/>
                                </w:rPr>
                                <w:t>CheckBox</w:t>
                              </w:r>
                              <w:proofErr w:type="spellEnd"/>
                              <w:r>
                                <w:rPr>
                                  <w:rFonts w:ascii="Courier New"/>
                                  <w:spacing w:val="-9"/>
                                  <w:sz w:val="18"/>
                                </w:rPr>
                                <w:t xml:space="preserve"> </w:t>
                              </w:r>
                              <w:r>
                                <w:rPr>
                                  <w:rFonts w:ascii="Courier New"/>
                                  <w:spacing w:val="-10"/>
                                  <w:sz w:val="18"/>
                                </w:rPr>
                                <w:t>=</w:t>
                              </w:r>
                            </w:p>
                            <w:p w14:paraId="7B4D6CA9" w14:textId="77777777" w:rsidR="003D76C2" w:rsidRDefault="00000000">
                              <w:pPr>
                                <w:spacing w:line="202" w:lineRule="exact"/>
                                <w:ind w:left="168"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R.id.special_check</w:t>
                              </w:r>
                              <w:proofErr w:type="spellEnd"/>
                              <w:r>
                                <w:rPr>
                                  <w:rFonts w:ascii="Courier New"/>
                                  <w:spacing w:val="-2"/>
                                  <w:sz w:val="18"/>
                                </w:rPr>
                                <w:t>)</w:t>
                              </w:r>
                            </w:p>
                            <w:p w14:paraId="644E8EC5" w14:textId="77777777" w:rsidR="003D76C2" w:rsidRDefault="00000000">
                              <w:pPr>
                                <w:spacing w:before="17" w:line="202" w:lineRule="exact"/>
                                <w:ind w:left="466" w:right="3661"/>
                                <w:jc w:val="center"/>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button:</w:t>
                              </w:r>
                              <w:r>
                                <w:rPr>
                                  <w:rFonts w:ascii="Courier New"/>
                                  <w:spacing w:val="-5"/>
                                  <w:sz w:val="18"/>
                                </w:rPr>
                                <w:t xml:space="preserve"> </w:t>
                              </w:r>
                              <w:r>
                                <w:rPr>
                                  <w:rFonts w:ascii="Courier New"/>
                                  <w:sz w:val="18"/>
                                </w:rPr>
                                <w:t>Button</w:t>
                              </w:r>
                              <w:r>
                                <w:rPr>
                                  <w:rFonts w:ascii="Courier New"/>
                                  <w:spacing w:val="-5"/>
                                  <w:sz w:val="18"/>
                                </w:rPr>
                                <w:t xml:space="preserve"> </w:t>
                              </w:r>
                              <w:r>
                                <w:rPr>
                                  <w:rFonts w:ascii="Courier New"/>
                                  <w:spacing w:val="-10"/>
                                  <w:sz w:val="18"/>
                                </w:rPr>
                                <w:t>=</w:t>
                              </w:r>
                            </w:p>
                            <w:p w14:paraId="34C813AD" w14:textId="77777777" w:rsidR="003D76C2" w:rsidRDefault="00000000">
                              <w:pPr>
                                <w:spacing w:line="202" w:lineRule="exact"/>
                                <w:ind w:left="384"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R.id.generate_button</w:t>
                              </w:r>
                              <w:proofErr w:type="spellEnd"/>
                              <w:r>
                                <w:rPr>
                                  <w:rFonts w:ascii="Courier New"/>
                                  <w:spacing w:val="-2"/>
                                  <w:sz w:val="18"/>
                                </w:rPr>
                                <w:t>)</w:t>
                              </w:r>
                            </w:p>
                            <w:p w14:paraId="7AA7B434" w14:textId="77777777" w:rsidR="003D76C2" w:rsidRDefault="00000000">
                              <w:pPr>
                                <w:spacing w:before="16"/>
                                <w:ind w:left="466" w:right="2905"/>
                                <w:jc w:val="center"/>
                                <w:rPr>
                                  <w:rFonts w:ascii="Courier New"/>
                                  <w:sz w:val="18"/>
                                </w:rPr>
                              </w:pPr>
                              <w:proofErr w:type="spellStart"/>
                              <w:r>
                                <w:rPr>
                                  <w:rFonts w:ascii="Courier New"/>
                                  <w:sz w:val="18"/>
                                </w:rPr>
                                <w:t>button.setOnClickListener</w:t>
                              </w:r>
                              <w:proofErr w:type="spellEnd"/>
                              <w:r>
                                <w:rPr>
                                  <w:rFonts w:ascii="Courier New"/>
                                  <w:spacing w:val="-2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754758" id="docshapegroup1472" o:spid="_x0000_s2352" style="position:absolute;margin-left:88.2pt;margin-top:7.6pt;width:399.6pt;height:122.25pt;z-index:-15525376;mso-wrap-distance-left:0;mso-wrap-distance-right:0;mso-position-horizontal-relative:page;mso-position-vertical-relative:text" coordorigin="1764,152" coordsize="7992,24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">
                <v:rect id="docshape1473" o:spid="_x0000_s2353" style="position:absolute;left:1764;top:161;width:7992;height:2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" fillcolor="#f6f6f6" stroked="f">
                  <v:path arrowok="t"/>
                </v:rect>
                <v:shape id="docshape1474" o:spid="_x0000_s2354" style="position:absolute;left:1764;top:151;width:7992;height:2445;visibility:visible;mso-wrap-style:square;v-text-anchor:top" coordsize="7992,2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" path="m7992,2424l,2424r,20l7992,2444r,-20xm7992,l,,,20r7992,l7992,xe" fillcolor="#dadada" stroked="f">
                  <v:path arrowok="t" o:connecttype="custom" o:connectlocs="7992,2576;0,2576;0,2596;7992,2596;7992,2576;7992,152;0,152;0,172;7992,172;7992,152" o:connectangles="0,0,0,0,0,0,0,0,0,0"/>
                </v:shape>
                <v:shape id="docshape1475" o:spid="_x0000_s2355" type="#_x0000_t202" style="position:absolute;left:1764;top:171;width:7992;height:2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" filled="f" stroked="f">
                  <v:path arrowok="t"/>
                  <v:textbox inset="0,0,0,0">
                    <w:txbxContent>
                      <w:p w14:paraId="4A18C96D" w14:textId="77777777" w:rsidR="003D76C2" w:rsidRDefault="00000000">
                        <w:pPr>
                          <w:spacing w:before="40" w:line="202" w:lineRule="exact"/>
                          <w:ind w:left="466" w:right="3013"/>
                          <w:jc w:val="center"/>
                          <w:rPr>
                            <w:rFonts w:ascii="Courier New"/>
                            <w:sz w:val="18"/>
                          </w:rPr>
                        </w:pPr>
                        <w:proofErr w:type="spellStart"/>
                        <w:r>
                          <w:rPr>
                            <w:rFonts w:ascii="Courier New"/>
                            <w:sz w:val="18"/>
                          </w:rPr>
                          <w:t>val</w:t>
                        </w:r>
                        <w:proofErr w:type="spellEnd"/>
                        <w:r>
                          <w:rPr>
                            <w:rFonts w:ascii="Courier New"/>
                            <w:spacing w:val="-8"/>
                            <w:sz w:val="18"/>
                          </w:rPr>
                          <w:t xml:space="preserve"> </w:t>
                        </w:r>
                        <w:proofErr w:type="spellStart"/>
                        <w:r>
                          <w:rPr>
                            <w:rFonts w:ascii="Courier New"/>
                            <w:sz w:val="18"/>
                          </w:rPr>
                          <w:t>lengthText</w:t>
                        </w:r>
                        <w:proofErr w:type="spellEnd"/>
                        <w:r>
                          <w:rPr>
                            <w:rFonts w:ascii="Courier New"/>
                            <w:sz w:val="18"/>
                          </w:rPr>
                          <w:t>:</w:t>
                        </w:r>
                        <w:r>
                          <w:rPr>
                            <w:rFonts w:ascii="Courier New"/>
                            <w:spacing w:val="-7"/>
                            <w:sz w:val="18"/>
                          </w:rPr>
                          <w:t xml:space="preserve"> </w:t>
                        </w:r>
                        <w:proofErr w:type="spellStart"/>
                        <w:r>
                          <w:rPr>
                            <w:rFonts w:ascii="Courier New"/>
                            <w:sz w:val="18"/>
                          </w:rPr>
                          <w:t>EditText</w:t>
                        </w:r>
                        <w:proofErr w:type="spellEnd"/>
                        <w:r>
                          <w:rPr>
                            <w:rFonts w:ascii="Courier New"/>
                            <w:spacing w:val="-7"/>
                            <w:sz w:val="18"/>
                          </w:rPr>
                          <w:t xml:space="preserve"> </w:t>
                        </w:r>
                        <w:r>
                          <w:rPr>
                            <w:rFonts w:ascii="Courier New"/>
                            <w:spacing w:val="-10"/>
                            <w:sz w:val="18"/>
                          </w:rPr>
                          <w:t>=</w:t>
                        </w:r>
                      </w:p>
                      <w:p w14:paraId="33F4370F" w14:textId="77777777" w:rsidR="003D76C2" w:rsidRDefault="00000000">
                        <w:pPr>
                          <w:spacing w:line="202" w:lineRule="exact"/>
                          <w:ind w:left="466" w:right="2256"/>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R.id.length_text</w:t>
                        </w:r>
                        <w:proofErr w:type="spellEnd"/>
                        <w:r>
                          <w:rPr>
                            <w:rFonts w:ascii="Courier New"/>
                            <w:spacing w:val="-2"/>
                            <w:sz w:val="18"/>
                          </w:rPr>
                          <w:t>)</w:t>
                        </w:r>
                      </w:p>
                      <w:p w14:paraId="3AF119D5" w14:textId="77777777" w:rsidR="003D76C2" w:rsidRDefault="00000000">
                        <w:pPr>
                          <w:spacing w:before="16" w:line="202" w:lineRule="exact"/>
                          <w:ind w:left="466" w:right="2257"/>
                          <w:jc w:val="center"/>
                          <w:rPr>
                            <w:rFonts w:ascii="Courier New"/>
                            <w:sz w:val="18"/>
                          </w:rPr>
                        </w:pPr>
                        <w:proofErr w:type="spellStart"/>
                        <w:r>
                          <w:rPr>
                            <w:rFonts w:ascii="Courier New"/>
                            <w:sz w:val="18"/>
                          </w:rPr>
                          <w:t>val</w:t>
                        </w:r>
                        <w:proofErr w:type="spellEnd"/>
                        <w:r>
                          <w:rPr>
                            <w:rFonts w:ascii="Courier New"/>
                            <w:spacing w:val="-10"/>
                            <w:sz w:val="18"/>
                          </w:rPr>
                          <w:t xml:space="preserve"> </w:t>
                        </w:r>
                        <w:proofErr w:type="spellStart"/>
                        <w:r>
                          <w:rPr>
                            <w:rFonts w:ascii="Courier New"/>
                            <w:sz w:val="18"/>
                          </w:rPr>
                          <w:t>uppercaseCheckbox</w:t>
                        </w:r>
                        <w:proofErr w:type="spellEnd"/>
                        <w:r>
                          <w:rPr>
                            <w:rFonts w:ascii="Courier New"/>
                            <w:sz w:val="18"/>
                          </w:rPr>
                          <w:t>:</w:t>
                        </w:r>
                        <w:r>
                          <w:rPr>
                            <w:rFonts w:ascii="Courier New"/>
                            <w:spacing w:val="-10"/>
                            <w:sz w:val="18"/>
                          </w:rPr>
                          <w:t xml:space="preserve"> </w:t>
                        </w:r>
                        <w:proofErr w:type="spellStart"/>
                        <w:r>
                          <w:rPr>
                            <w:rFonts w:ascii="Courier New"/>
                            <w:sz w:val="18"/>
                          </w:rPr>
                          <w:t>CheckBox</w:t>
                        </w:r>
                        <w:proofErr w:type="spellEnd"/>
                        <w:r>
                          <w:rPr>
                            <w:rFonts w:ascii="Courier New"/>
                            <w:spacing w:val="-9"/>
                            <w:sz w:val="18"/>
                          </w:rPr>
                          <w:t xml:space="preserve"> </w:t>
                        </w:r>
                        <w:r>
                          <w:rPr>
                            <w:rFonts w:ascii="Courier New"/>
                            <w:spacing w:val="-10"/>
                            <w:sz w:val="18"/>
                          </w:rPr>
                          <w:t>=</w:t>
                        </w:r>
                      </w:p>
                      <w:p w14:paraId="4E78E2FC" w14:textId="77777777" w:rsidR="003D76C2" w:rsidRDefault="00000000">
                        <w:pPr>
                          <w:spacing w:line="202" w:lineRule="exact"/>
                          <w:ind w:left="384"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R.id.uppercase_check</w:t>
                        </w:r>
                        <w:proofErr w:type="spellEnd"/>
                        <w:r>
                          <w:rPr>
                            <w:rFonts w:ascii="Courier New"/>
                            <w:spacing w:val="-2"/>
                            <w:sz w:val="18"/>
                          </w:rPr>
                          <w:t>)</w:t>
                        </w:r>
                      </w:p>
                      <w:p w14:paraId="0EA8B8E3" w14:textId="77777777" w:rsidR="003D76C2" w:rsidRDefault="00000000">
                        <w:pPr>
                          <w:spacing w:before="16" w:line="202" w:lineRule="exact"/>
                          <w:ind w:left="466" w:right="2581"/>
                          <w:jc w:val="center"/>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numberCheckbox</w:t>
                        </w:r>
                        <w:proofErr w:type="spellEnd"/>
                        <w:r>
                          <w:rPr>
                            <w:rFonts w:ascii="Courier New"/>
                            <w:sz w:val="18"/>
                          </w:rPr>
                          <w:t>:</w:t>
                        </w:r>
                        <w:r>
                          <w:rPr>
                            <w:rFonts w:ascii="Courier New"/>
                            <w:spacing w:val="-9"/>
                            <w:sz w:val="18"/>
                          </w:rPr>
                          <w:t xml:space="preserve"> </w:t>
                        </w:r>
                        <w:proofErr w:type="spellStart"/>
                        <w:r>
                          <w:rPr>
                            <w:rFonts w:ascii="Courier New"/>
                            <w:sz w:val="18"/>
                          </w:rPr>
                          <w:t>CheckBox</w:t>
                        </w:r>
                        <w:proofErr w:type="spellEnd"/>
                        <w:r>
                          <w:rPr>
                            <w:rFonts w:ascii="Courier New"/>
                            <w:spacing w:val="-8"/>
                            <w:sz w:val="18"/>
                          </w:rPr>
                          <w:t xml:space="preserve"> </w:t>
                        </w:r>
                        <w:r>
                          <w:rPr>
                            <w:rFonts w:ascii="Courier New"/>
                            <w:spacing w:val="-10"/>
                            <w:sz w:val="18"/>
                          </w:rPr>
                          <w:t>=</w:t>
                        </w:r>
                      </w:p>
                      <w:p w14:paraId="79C9A00C" w14:textId="77777777" w:rsidR="003D76C2" w:rsidRDefault="00000000">
                        <w:pPr>
                          <w:spacing w:line="202" w:lineRule="exact"/>
                          <w:ind w:left="60"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R.id.number_check</w:t>
                        </w:r>
                        <w:proofErr w:type="spellEnd"/>
                        <w:r>
                          <w:rPr>
                            <w:rFonts w:ascii="Courier New"/>
                            <w:spacing w:val="-2"/>
                            <w:sz w:val="18"/>
                          </w:rPr>
                          <w:t>)</w:t>
                        </w:r>
                      </w:p>
                      <w:p w14:paraId="470DE66B" w14:textId="77777777" w:rsidR="003D76C2" w:rsidRDefault="00000000">
                        <w:pPr>
                          <w:spacing w:before="16" w:line="202" w:lineRule="exact"/>
                          <w:ind w:left="466" w:right="2473"/>
                          <w:jc w:val="center"/>
                          <w:rPr>
                            <w:rFonts w:ascii="Courier New"/>
                            <w:sz w:val="18"/>
                          </w:rPr>
                        </w:pPr>
                        <w:proofErr w:type="spellStart"/>
                        <w:r>
                          <w:rPr>
                            <w:rFonts w:ascii="Courier New"/>
                            <w:sz w:val="18"/>
                          </w:rPr>
                          <w:t>val</w:t>
                        </w:r>
                        <w:proofErr w:type="spellEnd"/>
                        <w:r>
                          <w:rPr>
                            <w:rFonts w:ascii="Courier New"/>
                            <w:spacing w:val="-9"/>
                            <w:sz w:val="18"/>
                          </w:rPr>
                          <w:t xml:space="preserve"> </w:t>
                        </w:r>
                        <w:proofErr w:type="spellStart"/>
                        <w:r>
                          <w:rPr>
                            <w:rFonts w:ascii="Courier New"/>
                            <w:sz w:val="18"/>
                          </w:rPr>
                          <w:t>specialCheckbox</w:t>
                        </w:r>
                        <w:proofErr w:type="spellEnd"/>
                        <w:r>
                          <w:rPr>
                            <w:rFonts w:ascii="Courier New"/>
                            <w:sz w:val="18"/>
                          </w:rPr>
                          <w:t>:</w:t>
                        </w:r>
                        <w:r>
                          <w:rPr>
                            <w:rFonts w:ascii="Courier New"/>
                            <w:spacing w:val="-9"/>
                            <w:sz w:val="18"/>
                          </w:rPr>
                          <w:t xml:space="preserve"> </w:t>
                        </w:r>
                        <w:proofErr w:type="spellStart"/>
                        <w:r>
                          <w:rPr>
                            <w:rFonts w:ascii="Courier New"/>
                            <w:sz w:val="18"/>
                          </w:rPr>
                          <w:t>CheckBox</w:t>
                        </w:r>
                        <w:proofErr w:type="spellEnd"/>
                        <w:r>
                          <w:rPr>
                            <w:rFonts w:ascii="Courier New"/>
                            <w:spacing w:val="-9"/>
                            <w:sz w:val="18"/>
                          </w:rPr>
                          <w:t xml:space="preserve"> </w:t>
                        </w:r>
                        <w:r>
                          <w:rPr>
                            <w:rFonts w:ascii="Courier New"/>
                            <w:spacing w:val="-10"/>
                            <w:sz w:val="18"/>
                          </w:rPr>
                          <w:t>=</w:t>
                        </w:r>
                      </w:p>
                      <w:p w14:paraId="7B4D6CA9" w14:textId="77777777" w:rsidR="003D76C2" w:rsidRDefault="00000000">
                        <w:pPr>
                          <w:spacing w:line="202" w:lineRule="exact"/>
                          <w:ind w:left="168"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R.id.special_check</w:t>
                        </w:r>
                        <w:proofErr w:type="spellEnd"/>
                        <w:r>
                          <w:rPr>
                            <w:rFonts w:ascii="Courier New"/>
                            <w:spacing w:val="-2"/>
                            <w:sz w:val="18"/>
                          </w:rPr>
                          <w:t>)</w:t>
                        </w:r>
                      </w:p>
                      <w:p w14:paraId="644E8EC5" w14:textId="77777777" w:rsidR="003D76C2" w:rsidRDefault="00000000">
                        <w:pPr>
                          <w:spacing w:before="17" w:line="202" w:lineRule="exact"/>
                          <w:ind w:left="466" w:right="3661"/>
                          <w:jc w:val="center"/>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button:</w:t>
                        </w:r>
                        <w:r>
                          <w:rPr>
                            <w:rFonts w:ascii="Courier New"/>
                            <w:spacing w:val="-5"/>
                            <w:sz w:val="18"/>
                          </w:rPr>
                          <w:t xml:space="preserve"> </w:t>
                        </w:r>
                        <w:r>
                          <w:rPr>
                            <w:rFonts w:ascii="Courier New"/>
                            <w:sz w:val="18"/>
                          </w:rPr>
                          <w:t>Button</w:t>
                        </w:r>
                        <w:r>
                          <w:rPr>
                            <w:rFonts w:ascii="Courier New"/>
                            <w:spacing w:val="-5"/>
                            <w:sz w:val="18"/>
                          </w:rPr>
                          <w:t xml:space="preserve"> </w:t>
                        </w:r>
                        <w:r>
                          <w:rPr>
                            <w:rFonts w:ascii="Courier New"/>
                            <w:spacing w:val="-10"/>
                            <w:sz w:val="18"/>
                          </w:rPr>
                          <w:t>=</w:t>
                        </w:r>
                      </w:p>
                      <w:p w14:paraId="34C813AD" w14:textId="77777777" w:rsidR="003D76C2" w:rsidRDefault="00000000">
                        <w:pPr>
                          <w:spacing w:line="202" w:lineRule="exact"/>
                          <w:ind w:left="384" w:right="1742"/>
                          <w:jc w:val="center"/>
                          <w:rPr>
                            <w:rFonts w:ascii="Courier New"/>
                            <w:sz w:val="18"/>
                          </w:rPr>
                        </w:pP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R.id.generate_button</w:t>
                        </w:r>
                        <w:proofErr w:type="spellEnd"/>
                        <w:r>
                          <w:rPr>
                            <w:rFonts w:ascii="Courier New"/>
                            <w:spacing w:val="-2"/>
                            <w:sz w:val="18"/>
                          </w:rPr>
                          <w:t>)</w:t>
                        </w:r>
                      </w:p>
                      <w:p w14:paraId="7AA7B434" w14:textId="77777777" w:rsidR="003D76C2" w:rsidRDefault="00000000">
                        <w:pPr>
                          <w:spacing w:before="16"/>
                          <w:ind w:left="466" w:right="2905"/>
                          <w:jc w:val="center"/>
                          <w:rPr>
                            <w:rFonts w:ascii="Courier New"/>
                            <w:sz w:val="18"/>
                          </w:rPr>
                        </w:pPr>
                        <w:proofErr w:type="spellStart"/>
                        <w:r>
                          <w:rPr>
                            <w:rFonts w:ascii="Courier New"/>
                            <w:sz w:val="18"/>
                          </w:rPr>
                          <w:t>button.setOnClickListener</w:t>
                        </w:r>
                        <w:proofErr w:type="spellEnd"/>
                        <w:r>
                          <w:rPr>
                            <w:rFonts w:ascii="Courier New"/>
                            <w:spacing w:val="-25"/>
                            <w:sz w:val="18"/>
                          </w:rPr>
                          <w:t xml:space="preserve"> </w:t>
                        </w:r>
                        <w:r>
                          <w:rPr>
                            <w:rFonts w:ascii="Courier New"/>
                            <w:spacing w:val="-10"/>
                            <w:sz w:val="18"/>
                          </w:rPr>
                          <w:t>{</w:t>
                        </w:r>
                      </w:p>
                    </w:txbxContent>
                  </v:textbox>
                </v:shape>
                <w10:wrap type="topAndBottom" anchorx="page"/>
              </v:group>
            </w:pict>
          </mc:Fallback>
        </mc:AlternateContent>
      </w:r>
    </w:p>
    <w:p w14:paraId="4FD260FE" w14:textId="77777777" w:rsidR="003D76C2" w:rsidRDefault="003D76C2">
      <w:pPr>
        <w:rPr>
          <w:sz w:val="9"/>
        </w:rPr>
        <w:sectPr w:rsidR="003D76C2">
          <w:pgSz w:w="10800" w:h="13320"/>
          <w:pgMar w:top="1120" w:right="920" w:bottom="280" w:left="940" w:header="695" w:footer="0" w:gutter="0"/>
          <w:cols w:space="720"/>
        </w:sectPr>
      </w:pPr>
    </w:p>
    <w:p w14:paraId="54DFCAB6" w14:textId="77777777" w:rsidR="003D76C2" w:rsidRDefault="003D76C2">
      <w:pPr>
        <w:pStyle w:val="BodyText"/>
        <w:spacing w:before="3"/>
        <w:rPr>
          <w:sz w:val="5"/>
        </w:rPr>
      </w:pPr>
    </w:p>
    <w:p w14:paraId="28708B2D" w14:textId="77777777" w:rsidR="003D76C2" w:rsidRDefault="00D51F7C">
      <w:pPr>
        <w:pStyle w:val="BodyText"/>
        <w:ind w:left="104"/>
      </w:pPr>
      <w:r>
        <w:rPr>
          <w:noProof/>
        </w:rPr>
        <mc:AlternateContent>
          <mc:Choice Requires="wpg">
            <w:drawing>
              <wp:inline distT="0" distB="0" distL="0" distR="0" wp14:anchorId="22C4AE65" wp14:editId="6E630D4A">
                <wp:extent cx="5074920" cy="2886075"/>
                <wp:effectExtent l="0" t="0" r="5080" b="0"/>
                <wp:docPr id="86" name="docshapegroup1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0" y="0"/>
                          <a:chExt cx="7992" cy="4545"/>
                        </a:xfrm>
                      </wpg:grpSpPr>
                      <wps:wsp>
                        <wps:cNvPr id="87" name="docshape1477"/>
                        <wps:cNvSpPr>
                          <a:spLocks/>
                        </wps:cNvSpPr>
                        <wps:spPr bwMode="auto">
                          <a:xfrm>
                            <a:off x="0" y="10"/>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docshape1478"/>
                        <wps:cNvSpPr>
                          <a:spLocks/>
                        </wps:cNvSpPr>
                        <wps:spPr bwMode="auto">
                          <a:xfrm>
                            <a:off x="0" y="0"/>
                            <a:ext cx="7992" cy="4545"/>
                          </a:xfrm>
                          <a:custGeom>
                            <a:avLst/>
                            <a:gdLst>
                              <a:gd name="T0" fmla="*/ 7992 w 7992"/>
                              <a:gd name="T1" fmla="*/ 4524 h 4545"/>
                              <a:gd name="T2" fmla="*/ 0 w 7992"/>
                              <a:gd name="T3" fmla="*/ 4524 h 4545"/>
                              <a:gd name="T4" fmla="*/ 0 w 7992"/>
                              <a:gd name="T5" fmla="*/ 4544 h 4545"/>
                              <a:gd name="T6" fmla="*/ 7992 w 7992"/>
                              <a:gd name="T7" fmla="*/ 4544 h 4545"/>
                              <a:gd name="T8" fmla="*/ 7992 w 7992"/>
                              <a:gd name="T9" fmla="*/ 4524 h 4545"/>
                              <a:gd name="T10" fmla="*/ 7992 w 7992"/>
                              <a:gd name="T11" fmla="*/ 0 h 4545"/>
                              <a:gd name="T12" fmla="*/ 0 w 7992"/>
                              <a:gd name="T13" fmla="*/ 0 h 4545"/>
                              <a:gd name="T14" fmla="*/ 0 w 7992"/>
                              <a:gd name="T15" fmla="*/ 20 h 4545"/>
                              <a:gd name="T16" fmla="*/ 7992 w 7992"/>
                              <a:gd name="T17" fmla="*/ 20 h 4545"/>
                              <a:gd name="T18" fmla="*/ 7992 w 7992"/>
                              <a:gd name="T19" fmla="*/ 0 h 45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docshape1479"/>
                        <wps:cNvSpPr txBox="1">
                          <a:spLocks/>
                        </wps:cNvSpPr>
                        <wps:spPr bwMode="auto">
                          <a:xfrm>
                            <a:off x="0" y="20"/>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4D89F" w14:textId="77777777" w:rsidR="003D76C2" w:rsidRDefault="00000000">
                              <w:pPr>
                                <w:spacing w:before="40" w:line="328" w:lineRule="auto"/>
                                <w:ind w:left="1749" w:right="1009"/>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length</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length_text.text.toString</w:t>
                              </w:r>
                              <w:proofErr w:type="spellEnd"/>
                              <w:r>
                                <w:rPr>
                                  <w:rFonts w:ascii="Courier New"/>
                                  <w:sz w:val="18"/>
                                </w:rPr>
                                <w:t>().</w:t>
                              </w:r>
                              <w:proofErr w:type="spellStart"/>
                              <w:r>
                                <w:rPr>
                                  <w:rFonts w:ascii="Courier New"/>
                                  <w:sz w:val="18"/>
                                </w:rPr>
                                <w:t>toInt</w:t>
                              </w:r>
                              <w:proofErr w:type="spellEnd"/>
                              <w:r>
                                <w:rPr>
                                  <w:rFonts w:ascii="Courier New"/>
                                  <w:sz w:val="18"/>
                                </w:rPr>
                                <w:t>() if (length &lt; 6 || length &gt; 20) {</w:t>
                              </w:r>
                            </w:p>
                            <w:p w14:paraId="4227418D" w14:textId="77777777" w:rsidR="003D76C2" w:rsidRDefault="00000000">
                              <w:pPr>
                                <w:spacing w:before="4" w:line="235" w:lineRule="auto"/>
                                <w:ind w:left="2397" w:right="1334" w:hanging="216"/>
                                <w:rPr>
                                  <w:rFonts w:ascii="Courier New"/>
                                  <w:sz w:val="18"/>
                                </w:rPr>
                              </w:pPr>
                              <w:proofErr w:type="spellStart"/>
                              <w:r>
                                <w:rPr>
                                  <w:rFonts w:ascii="Courier New"/>
                                  <w:sz w:val="18"/>
                                </w:rPr>
                                <w:t>Snackbar.make</w:t>
                              </w:r>
                              <w:proofErr w:type="spellEnd"/>
                              <w:r>
                                <w:rPr>
                                  <w:rFonts w:ascii="Courier New"/>
                                  <w:sz w:val="18"/>
                                </w:rPr>
                                <w:t>(it,</w:t>
                              </w:r>
                              <w:r>
                                <w:rPr>
                                  <w:rFonts w:ascii="Courier New"/>
                                  <w:spacing w:val="-8"/>
                                  <w:sz w:val="18"/>
                                </w:rPr>
                                <w:t xml:space="preserve"> </w:t>
                              </w:r>
                              <w:r>
                                <w:rPr>
                                  <w:rFonts w:ascii="Courier New"/>
                                  <w:sz w:val="18"/>
                                </w:rPr>
                                <w:t>"Length</w:t>
                              </w:r>
                              <w:r>
                                <w:rPr>
                                  <w:rFonts w:ascii="Courier New"/>
                                  <w:spacing w:val="-8"/>
                                  <w:sz w:val="18"/>
                                </w:rPr>
                                <w:t xml:space="preserve"> </w:t>
                              </w:r>
                              <w:r>
                                <w:rPr>
                                  <w:rFonts w:ascii="Courier New"/>
                                  <w:sz w:val="18"/>
                                </w:rPr>
                                <w:t>must</w:t>
                              </w:r>
                              <w:r>
                                <w:rPr>
                                  <w:rFonts w:ascii="Courier New"/>
                                  <w:spacing w:val="-8"/>
                                  <w:sz w:val="18"/>
                                </w:rPr>
                                <w:t xml:space="preserve"> </w:t>
                              </w:r>
                              <w:r>
                                <w:rPr>
                                  <w:rFonts w:ascii="Courier New"/>
                                  <w:sz w:val="18"/>
                                </w:rPr>
                                <w:t>be</w:t>
                              </w:r>
                              <w:r>
                                <w:rPr>
                                  <w:rFonts w:ascii="Courier New"/>
                                  <w:spacing w:val="-8"/>
                                  <w:sz w:val="18"/>
                                </w:rPr>
                                <w:t xml:space="preserve"> </w:t>
                              </w:r>
                              <w:r>
                                <w:rPr>
                                  <w:rFonts w:ascii="Courier New"/>
                                  <w:sz w:val="18"/>
                                </w:rPr>
                                <w:t>from</w:t>
                              </w:r>
                              <w:r>
                                <w:rPr>
                                  <w:rFonts w:ascii="Courier New"/>
                                  <w:spacing w:val="-8"/>
                                  <w:sz w:val="18"/>
                                </w:rPr>
                                <w:t xml:space="preserve"> </w:t>
                              </w:r>
                              <w:r>
                                <w:rPr>
                                  <w:rFonts w:ascii="Courier New"/>
                                  <w:sz w:val="18"/>
                                </w:rPr>
                                <w:t xml:space="preserve">6 to 20", </w:t>
                              </w:r>
                              <w:proofErr w:type="spellStart"/>
                              <w:r>
                                <w:rPr>
                                  <w:rFonts w:ascii="Courier New"/>
                                  <w:sz w:val="18"/>
                                </w:rPr>
                                <w:t>Snackbar.LENGTH_SHORT</w:t>
                              </w:r>
                              <w:proofErr w:type="spellEnd"/>
                              <w:r>
                                <w:rPr>
                                  <w:rFonts w:ascii="Courier New"/>
                                  <w:sz w:val="18"/>
                                </w:rPr>
                                <w:t>).show()</w:t>
                              </w:r>
                            </w:p>
                            <w:p w14:paraId="770A8660" w14:textId="77777777" w:rsidR="003D76C2" w:rsidRDefault="00000000">
                              <w:pPr>
                                <w:spacing w:before="18"/>
                                <w:ind w:left="2181"/>
                                <w:rPr>
                                  <w:rFonts w:ascii="Courier New"/>
                                  <w:sz w:val="18"/>
                                </w:rPr>
                              </w:pPr>
                              <w:proofErr w:type="spellStart"/>
                              <w:r>
                                <w:rPr>
                                  <w:rFonts w:ascii="Courier New"/>
                                  <w:spacing w:val="-2"/>
                                  <w:sz w:val="18"/>
                                </w:rPr>
                                <w:t>return@setOnClickListener</w:t>
                              </w:r>
                              <w:proofErr w:type="spellEnd"/>
                            </w:p>
                            <w:p w14:paraId="69D20E01" w14:textId="77777777" w:rsidR="003D76C2" w:rsidRDefault="00000000">
                              <w:pPr>
                                <w:spacing w:before="76"/>
                                <w:ind w:left="1749"/>
                                <w:rPr>
                                  <w:rFonts w:ascii="Courier New"/>
                                  <w:sz w:val="18"/>
                                </w:rPr>
                              </w:pPr>
                              <w:r>
                                <w:rPr>
                                  <w:rFonts w:ascii="Courier New"/>
                                  <w:sz w:val="18"/>
                                </w:rPr>
                                <w:t>}</w:t>
                              </w:r>
                            </w:p>
                            <w:p w14:paraId="3A702364" w14:textId="77777777" w:rsidR="003D76C2" w:rsidRDefault="003D76C2">
                              <w:pPr>
                                <w:rPr>
                                  <w:rFonts w:ascii="Courier New"/>
                                  <w:sz w:val="20"/>
                                </w:rPr>
                              </w:pPr>
                            </w:p>
                            <w:p w14:paraId="7B0A83CC" w14:textId="77777777" w:rsidR="003D76C2" w:rsidRDefault="00000000">
                              <w:pPr>
                                <w:spacing w:before="132" w:line="235" w:lineRule="auto"/>
                                <w:ind w:left="1965" w:hanging="216"/>
                                <w:rPr>
                                  <w:rFonts w:ascii="Courier New"/>
                                  <w:sz w:val="18"/>
                                </w:rPr>
                              </w:pPr>
                              <w:proofErr w:type="spellStart"/>
                              <w:r>
                                <w:rPr>
                                  <w:rFonts w:ascii="Courier New"/>
                                  <w:sz w:val="18"/>
                                </w:rPr>
                                <w:t>val</w:t>
                              </w:r>
                              <w:proofErr w:type="spellEnd"/>
                              <w:r>
                                <w:rPr>
                                  <w:rFonts w:ascii="Courier New"/>
                                  <w:sz w:val="18"/>
                                </w:rPr>
                                <w:t xml:space="preserve"> intent = Intent(this, </w:t>
                              </w:r>
                              <w:proofErr w:type="spellStart"/>
                              <w:r>
                                <w:rPr>
                                  <w:rFonts w:ascii="Courier New"/>
                                  <w:sz w:val="18"/>
                                </w:rPr>
                                <w:t>OutputActivity</w:t>
                              </w:r>
                              <w:proofErr w:type="spellEnd"/>
                              <w:r>
                                <w:rPr>
                                  <w:rFonts w:ascii="Courier New"/>
                                  <w:sz w:val="18"/>
                                </w:rPr>
                                <w:t>::class.java).apply</w:t>
                              </w:r>
                              <w:r>
                                <w:rPr>
                                  <w:rFonts w:ascii="Courier New"/>
                                  <w:spacing w:val="-29"/>
                                  <w:sz w:val="18"/>
                                </w:rPr>
                                <w:t xml:space="preserve"> </w:t>
                              </w:r>
                              <w:r>
                                <w:rPr>
                                  <w:rFonts w:ascii="Courier New"/>
                                  <w:sz w:val="18"/>
                                </w:rPr>
                                <w:t>{</w:t>
                              </w:r>
                            </w:p>
                            <w:p w14:paraId="5D6F2C75" w14:textId="77777777" w:rsidR="003D76C2" w:rsidRDefault="00000000">
                              <w:pPr>
                                <w:spacing w:before="18"/>
                                <w:ind w:left="2181"/>
                                <w:rPr>
                                  <w:rFonts w:ascii="Courier New"/>
                                  <w:sz w:val="18"/>
                                </w:rPr>
                              </w:pPr>
                              <w:proofErr w:type="spellStart"/>
                              <w:r>
                                <w:rPr>
                                  <w:rFonts w:ascii="Courier New"/>
                                  <w:sz w:val="18"/>
                                </w:rPr>
                                <w:t>putExtra</w:t>
                              </w:r>
                              <w:proofErr w:type="spellEnd"/>
                              <w:r>
                                <w:rPr>
                                  <w:rFonts w:ascii="Courier New"/>
                                  <w:sz w:val="18"/>
                                </w:rPr>
                                <w:t>("length",</w:t>
                              </w:r>
                              <w:r>
                                <w:rPr>
                                  <w:rFonts w:ascii="Courier New"/>
                                  <w:spacing w:val="-18"/>
                                  <w:sz w:val="18"/>
                                </w:rPr>
                                <w:t xml:space="preserve"> </w:t>
                              </w:r>
                              <w:proofErr w:type="spellStart"/>
                              <w:r>
                                <w:rPr>
                                  <w:rFonts w:ascii="Courier New"/>
                                  <w:spacing w:val="-2"/>
                                  <w:sz w:val="18"/>
                                </w:rPr>
                                <w:t>lengthText.text.toString</w:t>
                              </w:r>
                              <w:proofErr w:type="spellEnd"/>
                              <w:r>
                                <w:rPr>
                                  <w:rFonts w:ascii="Courier New"/>
                                  <w:spacing w:val="-2"/>
                                  <w:sz w:val="18"/>
                                </w:rPr>
                                <w:t>())</w:t>
                              </w:r>
                            </w:p>
                            <w:p w14:paraId="0D096E62" w14:textId="77777777" w:rsidR="003D76C2" w:rsidRDefault="00000000">
                              <w:pPr>
                                <w:spacing w:before="79" w:line="235" w:lineRule="auto"/>
                                <w:ind w:left="2397" w:right="1274" w:hanging="216"/>
                                <w:rPr>
                                  <w:rFonts w:ascii="Courier New"/>
                                  <w:sz w:val="18"/>
                                </w:rPr>
                              </w:pPr>
                              <w:proofErr w:type="spellStart"/>
                              <w:r>
                                <w:rPr>
                                  <w:rFonts w:ascii="Courier New"/>
                                  <w:spacing w:val="-2"/>
                                  <w:sz w:val="18"/>
                                </w:rPr>
                                <w:t>putExtra</w:t>
                              </w:r>
                              <w:proofErr w:type="spellEnd"/>
                              <w:r>
                                <w:rPr>
                                  <w:rFonts w:ascii="Courier New"/>
                                  <w:spacing w:val="-2"/>
                                  <w:sz w:val="18"/>
                                </w:rPr>
                                <w:t xml:space="preserve">("uppercase", </w:t>
                              </w:r>
                              <w:proofErr w:type="spellStart"/>
                              <w:r>
                                <w:rPr>
                                  <w:rFonts w:ascii="Courier New"/>
                                  <w:spacing w:val="-2"/>
                                  <w:sz w:val="18"/>
                                </w:rPr>
                                <w:t>uppercaseCheck.isChecked</w:t>
                              </w:r>
                              <w:proofErr w:type="spellEnd"/>
                              <w:r>
                                <w:rPr>
                                  <w:rFonts w:ascii="Courier New"/>
                                  <w:spacing w:val="-2"/>
                                  <w:sz w:val="18"/>
                                </w:rPr>
                                <w:t>)</w:t>
                              </w:r>
                            </w:p>
                            <w:p w14:paraId="3DDC4BF7" w14:textId="77777777" w:rsidR="003D76C2" w:rsidRDefault="00000000">
                              <w:pPr>
                                <w:spacing w:before="17" w:line="328" w:lineRule="auto"/>
                                <w:ind w:left="2181"/>
                                <w:rPr>
                                  <w:rFonts w:ascii="Courier New"/>
                                  <w:sz w:val="18"/>
                                </w:rPr>
                              </w:pPr>
                              <w:proofErr w:type="spellStart"/>
                              <w:r>
                                <w:rPr>
                                  <w:rFonts w:ascii="Courier New"/>
                                  <w:sz w:val="18"/>
                                </w:rPr>
                                <w:t>putExtra</w:t>
                              </w:r>
                              <w:proofErr w:type="spellEnd"/>
                              <w:r>
                                <w:rPr>
                                  <w:rFonts w:ascii="Courier New"/>
                                  <w:sz w:val="18"/>
                                </w:rPr>
                                <w:t>("numbers",</w:t>
                              </w:r>
                              <w:r>
                                <w:rPr>
                                  <w:rFonts w:ascii="Courier New"/>
                                  <w:spacing w:val="-29"/>
                                  <w:sz w:val="18"/>
                                </w:rPr>
                                <w:t xml:space="preserve"> </w:t>
                              </w:r>
                              <w:proofErr w:type="spellStart"/>
                              <w:r>
                                <w:rPr>
                                  <w:rFonts w:ascii="Courier New"/>
                                  <w:sz w:val="18"/>
                                </w:rPr>
                                <w:t>numberCheck.isChecked</w:t>
                              </w:r>
                              <w:proofErr w:type="spellEnd"/>
                              <w:r>
                                <w:rPr>
                                  <w:rFonts w:ascii="Courier New"/>
                                  <w:sz w:val="18"/>
                                </w:rPr>
                                <w:t xml:space="preserve">) </w:t>
                              </w:r>
                              <w:proofErr w:type="spellStart"/>
                              <w:r>
                                <w:rPr>
                                  <w:rFonts w:ascii="Courier New"/>
                                  <w:sz w:val="18"/>
                                </w:rPr>
                                <w:t>putExtra</w:t>
                              </w:r>
                              <w:proofErr w:type="spellEnd"/>
                              <w:r>
                                <w:rPr>
                                  <w:rFonts w:ascii="Courier New"/>
                                  <w:sz w:val="18"/>
                                </w:rPr>
                                <w:t>("special",</w:t>
                              </w:r>
                              <w:r>
                                <w:rPr>
                                  <w:rFonts w:ascii="Courier New"/>
                                  <w:spacing w:val="-19"/>
                                  <w:sz w:val="18"/>
                                </w:rPr>
                                <w:t xml:space="preserve"> </w:t>
                              </w:r>
                              <w:proofErr w:type="spellStart"/>
                              <w:r>
                                <w:rPr>
                                  <w:rFonts w:ascii="Courier New"/>
                                  <w:spacing w:val="-2"/>
                                  <w:sz w:val="18"/>
                                </w:rPr>
                                <w:t>speciaCheck.isChecked</w:t>
                              </w:r>
                              <w:proofErr w:type="spellEnd"/>
                              <w:r>
                                <w:rPr>
                                  <w:rFonts w:ascii="Courier New"/>
                                  <w:spacing w:val="-2"/>
                                  <w:sz w:val="18"/>
                                </w:rPr>
                                <w:t>)</w:t>
                              </w:r>
                            </w:p>
                            <w:p w14:paraId="475B1C92" w14:textId="77777777" w:rsidR="003D76C2" w:rsidRDefault="00000000">
                              <w:pPr>
                                <w:spacing w:before="1"/>
                                <w:ind w:left="1749"/>
                                <w:rPr>
                                  <w:rFonts w:ascii="Courier New"/>
                                  <w:sz w:val="18"/>
                                </w:rPr>
                              </w:pPr>
                              <w:r>
                                <w:rPr>
                                  <w:rFonts w:ascii="Courier New"/>
                                  <w:sz w:val="18"/>
                                </w:rPr>
                                <w:t>}</w:t>
                              </w:r>
                            </w:p>
                            <w:p w14:paraId="0D63DEB7" w14:textId="77777777" w:rsidR="003D76C2" w:rsidRDefault="00000000">
                              <w:pPr>
                                <w:spacing w:before="77" w:line="202" w:lineRule="exact"/>
                                <w:ind w:left="1749"/>
                                <w:rPr>
                                  <w:rFonts w:ascii="Courier New"/>
                                  <w:sz w:val="18"/>
                                </w:rPr>
                              </w:pPr>
                              <w:proofErr w:type="spellStart"/>
                              <w:r>
                                <w:rPr>
                                  <w:rFonts w:ascii="Courier New"/>
                                  <w:sz w:val="18"/>
                                </w:rPr>
                                <w:t>startActivity</w:t>
                              </w:r>
                              <w:proofErr w:type="spellEnd"/>
                              <w:r>
                                <w:rPr>
                                  <w:rFonts w:ascii="Courier New"/>
                                  <w:sz w:val="18"/>
                                </w:rPr>
                                <w:t>(intent,</w:t>
                              </w:r>
                              <w:r>
                                <w:rPr>
                                  <w:rFonts w:ascii="Courier New"/>
                                  <w:spacing w:val="-21"/>
                                  <w:sz w:val="18"/>
                                </w:rPr>
                                <w:t xml:space="preserve"> </w:t>
                              </w:r>
                              <w:proofErr w:type="spellStart"/>
                              <w:r>
                                <w:rPr>
                                  <w:rFonts w:ascii="Courier New"/>
                                  <w:spacing w:val="-2"/>
                                  <w:sz w:val="18"/>
                                </w:rPr>
                                <w:t>ActivityOptions</w:t>
                              </w:r>
                              <w:proofErr w:type="spellEnd"/>
                            </w:p>
                            <w:p w14:paraId="4B63C582"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makeSceneTransitionAnimation</w:t>
                              </w:r>
                              <w:proofErr w:type="spellEnd"/>
                              <w:r>
                                <w:rPr>
                                  <w:rFonts w:ascii="Courier New"/>
                                  <w:spacing w:val="-2"/>
                                  <w:sz w:val="18"/>
                                </w:rPr>
                                <w:t>(this).</w:t>
                              </w:r>
                              <w:proofErr w:type="spellStart"/>
                              <w:r>
                                <w:rPr>
                                  <w:rFonts w:ascii="Courier New"/>
                                  <w:spacing w:val="-2"/>
                                  <w:sz w:val="18"/>
                                </w:rPr>
                                <w:t>toBundle</w:t>
                              </w:r>
                              <w:proofErr w:type="spellEnd"/>
                              <w:r>
                                <w:rPr>
                                  <w:rFonts w:ascii="Courier New"/>
                                  <w:spacing w:val="-2"/>
                                  <w:sz w:val="18"/>
                                </w:rPr>
                                <w:t>())</w:t>
                              </w:r>
                            </w:p>
                            <w:p w14:paraId="4D9CDA74" w14:textId="77777777" w:rsidR="003D76C2" w:rsidRDefault="00000000">
                              <w:pPr>
                                <w:spacing w:before="16"/>
                                <w:ind w:left="1317"/>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2C4AE65" id="docshapegroup1476" o:spid="_x0000_s2356" style="width:399.6pt;height:227.25pt;mso-position-horizontal-relative:char;mso-position-vertical-relative:line"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">
                <v:rect id="docshape1477" o:spid="_x0000_s2357" style="position:absolute;top:10;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" fillcolor="#f6f6f6" stroked="f">
                  <v:path arrowok="t"/>
                </v:rect>
                <v:shape id="docshape1478" o:spid="_x0000_s2358" style="position:absolute;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" path="m7992,4524l,4524r,20l7992,4544r,-20xm7992,l,,,20r7992,l7992,xe" fillcolor="#dadada" stroked="f">
                  <v:path arrowok="t" o:connecttype="custom" o:connectlocs="7992,4524;0,4524;0,4544;7992,4544;7992,4524;7992,0;0,0;0,20;7992,20;7992,0" o:connectangles="0,0,0,0,0,0,0,0,0,0"/>
                </v:shape>
                <v:shape id="docshape1479" o:spid="_x0000_s2359" type="#_x0000_t202" style="position:absolute;top:20;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" filled="f" stroked="f">
                  <v:path arrowok="t"/>
                  <v:textbox inset="0,0,0,0">
                    <w:txbxContent>
                      <w:p w14:paraId="6EF4D89F" w14:textId="77777777" w:rsidR="003D76C2" w:rsidRDefault="00000000">
                        <w:pPr>
                          <w:spacing w:before="40" w:line="328" w:lineRule="auto"/>
                          <w:ind w:left="1749" w:right="1009"/>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length</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length_text.text.toString</w:t>
                        </w:r>
                        <w:proofErr w:type="spellEnd"/>
                        <w:r>
                          <w:rPr>
                            <w:rFonts w:ascii="Courier New"/>
                            <w:sz w:val="18"/>
                          </w:rPr>
                          <w:t>().</w:t>
                        </w:r>
                        <w:proofErr w:type="spellStart"/>
                        <w:r>
                          <w:rPr>
                            <w:rFonts w:ascii="Courier New"/>
                            <w:sz w:val="18"/>
                          </w:rPr>
                          <w:t>toInt</w:t>
                        </w:r>
                        <w:proofErr w:type="spellEnd"/>
                        <w:r>
                          <w:rPr>
                            <w:rFonts w:ascii="Courier New"/>
                            <w:sz w:val="18"/>
                          </w:rPr>
                          <w:t>() if (length &lt; 6 || length &gt; 20) {</w:t>
                        </w:r>
                      </w:p>
                      <w:p w14:paraId="4227418D" w14:textId="77777777" w:rsidR="003D76C2" w:rsidRDefault="00000000">
                        <w:pPr>
                          <w:spacing w:before="4" w:line="235" w:lineRule="auto"/>
                          <w:ind w:left="2397" w:right="1334" w:hanging="216"/>
                          <w:rPr>
                            <w:rFonts w:ascii="Courier New"/>
                            <w:sz w:val="18"/>
                          </w:rPr>
                        </w:pPr>
                        <w:proofErr w:type="spellStart"/>
                        <w:r>
                          <w:rPr>
                            <w:rFonts w:ascii="Courier New"/>
                            <w:sz w:val="18"/>
                          </w:rPr>
                          <w:t>Snackbar.make</w:t>
                        </w:r>
                        <w:proofErr w:type="spellEnd"/>
                        <w:r>
                          <w:rPr>
                            <w:rFonts w:ascii="Courier New"/>
                            <w:sz w:val="18"/>
                          </w:rPr>
                          <w:t>(it,</w:t>
                        </w:r>
                        <w:r>
                          <w:rPr>
                            <w:rFonts w:ascii="Courier New"/>
                            <w:spacing w:val="-8"/>
                            <w:sz w:val="18"/>
                          </w:rPr>
                          <w:t xml:space="preserve"> </w:t>
                        </w:r>
                        <w:r>
                          <w:rPr>
                            <w:rFonts w:ascii="Courier New"/>
                            <w:sz w:val="18"/>
                          </w:rPr>
                          <w:t>"Length</w:t>
                        </w:r>
                        <w:r>
                          <w:rPr>
                            <w:rFonts w:ascii="Courier New"/>
                            <w:spacing w:val="-8"/>
                            <w:sz w:val="18"/>
                          </w:rPr>
                          <w:t xml:space="preserve"> </w:t>
                        </w:r>
                        <w:r>
                          <w:rPr>
                            <w:rFonts w:ascii="Courier New"/>
                            <w:sz w:val="18"/>
                          </w:rPr>
                          <w:t>must</w:t>
                        </w:r>
                        <w:r>
                          <w:rPr>
                            <w:rFonts w:ascii="Courier New"/>
                            <w:spacing w:val="-8"/>
                            <w:sz w:val="18"/>
                          </w:rPr>
                          <w:t xml:space="preserve"> </w:t>
                        </w:r>
                        <w:r>
                          <w:rPr>
                            <w:rFonts w:ascii="Courier New"/>
                            <w:sz w:val="18"/>
                          </w:rPr>
                          <w:t>be</w:t>
                        </w:r>
                        <w:r>
                          <w:rPr>
                            <w:rFonts w:ascii="Courier New"/>
                            <w:spacing w:val="-8"/>
                            <w:sz w:val="18"/>
                          </w:rPr>
                          <w:t xml:space="preserve"> </w:t>
                        </w:r>
                        <w:r>
                          <w:rPr>
                            <w:rFonts w:ascii="Courier New"/>
                            <w:sz w:val="18"/>
                          </w:rPr>
                          <w:t>from</w:t>
                        </w:r>
                        <w:r>
                          <w:rPr>
                            <w:rFonts w:ascii="Courier New"/>
                            <w:spacing w:val="-8"/>
                            <w:sz w:val="18"/>
                          </w:rPr>
                          <w:t xml:space="preserve"> </w:t>
                        </w:r>
                        <w:r>
                          <w:rPr>
                            <w:rFonts w:ascii="Courier New"/>
                            <w:sz w:val="18"/>
                          </w:rPr>
                          <w:t xml:space="preserve">6 to 20", </w:t>
                        </w:r>
                        <w:proofErr w:type="spellStart"/>
                        <w:r>
                          <w:rPr>
                            <w:rFonts w:ascii="Courier New"/>
                            <w:sz w:val="18"/>
                          </w:rPr>
                          <w:t>Snackbar.LENGTH_SHORT</w:t>
                        </w:r>
                        <w:proofErr w:type="spellEnd"/>
                        <w:r>
                          <w:rPr>
                            <w:rFonts w:ascii="Courier New"/>
                            <w:sz w:val="18"/>
                          </w:rPr>
                          <w:t>).show()</w:t>
                        </w:r>
                      </w:p>
                      <w:p w14:paraId="770A8660" w14:textId="77777777" w:rsidR="003D76C2" w:rsidRDefault="00000000">
                        <w:pPr>
                          <w:spacing w:before="18"/>
                          <w:ind w:left="2181"/>
                          <w:rPr>
                            <w:rFonts w:ascii="Courier New"/>
                            <w:sz w:val="18"/>
                          </w:rPr>
                        </w:pPr>
                        <w:proofErr w:type="spellStart"/>
                        <w:r>
                          <w:rPr>
                            <w:rFonts w:ascii="Courier New"/>
                            <w:spacing w:val="-2"/>
                            <w:sz w:val="18"/>
                          </w:rPr>
                          <w:t>return@setOnClickListener</w:t>
                        </w:r>
                        <w:proofErr w:type="spellEnd"/>
                      </w:p>
                      <w:p w14:paraId="69D20E01" w14:textId="77777777" w:rsidR="003D76C2" w:rsidRDefault="00000000">
                        <w:pPr>
                          <w:spacing w:before="76"/>
                          <w:ind w:left="1749"/>
                          <w:rPr>
                            <w:rFonts w:ascii="Courier New"/>
                            <w:sz w:val="18"/>
                          </w:rPr>
                        </w:pPr>
                        <w:r>
                          <w:rPr>
                            <w:rFonts w:ascii="Courier New"/>
                            <w:sz w:val="18"/>
                          </w:rPr>
                          <w:t>}</w:t>
                        </w:r>
                      </w:p>
                      <w:p w14:paraId="3A702364" w14:textId="77777777" w:rsidR="003D76C2" w:rsidRDefault="003D76C2">
                        <w:pPr>
                          <w:rPr>
                            <w:rFonts w:ascii="Courier New"/>
                            <w:sz w:val="20"/>
                          </w:rPr>
                        </w:pPr>
                      </w:p>
                      <w:p w14:paraId="7B0A83CC" w14:textId="77777777" w:rsidR="003D76C2" w:rsidRDefault="00000000">
                        <w:pPr>
                          <w:spacing w:before="132" w:line="235" w:lineRule="auto"/>
                          <w:ind w:left="1965" w:hanging="216"/>
                          <w:rPr>
                            <w:rFonts w:ascii="Courier New"/>
                            <w:sz w:val="18"/>
                          </w:rPr>
                        </w:pPr>
                        <w:proofErr w:type="spellStart"/>
                        <w:r>
                          <w:rPr>
                            <w:rFonts w:ascii="Courier New"/>
                            <w:sz w:val="18"/>
                          </w:rPr>
                          <w:t>val</w:t>
                        </w:r>
                        <w:proofErr w:type="spellEnd"/>
                        <w:r>
                          <w:rPr>
                            <w:rFonts w:ascii="Courier New"/>
                            <w:sz w:val="18"/>
                          </w:rPr>
                          <w:t xml:space="preserve"> intent = Intent(this, </w:t>
                        </w:r>
                        <w:proofErr w:type="spellStart"/>
                        <w:r>
                          <w:rPr>
                            <w:rFonts w:ascii="Courier New"/>
                            <w:sz w:val="18"/>
                          </w:rPr>
                          <w:t>OutputActivity</w:t>
                        </w:r>
                        <w:proofErr w:type="spellEnd"/>
                        <w:r>
                          <w:rPr>
                            <w:rFonts w:ascii="Courier New"/>
                            <w:sz w:val="18"/>
                          </w:rPr>
                          <w:t>::class.java).apply</w:t>
                        </w:r>
                        <w:r>
                          <w:rPr>
                            <w:rFonts w:ascii="Courier New"/>
                            <w:spacing w:val="-29"/>
                            <w:sz w:val="18"/>
                          </w:rPr>
                          <w:t xml:space="preserve"> </w:t>
                        </w:r>
                        <w:r>
                          <w:rPr>
                            <w:rFonts w:ascii="Courier New"/>
                            <w:sz w:val="18"/>
                          </w:rPr>
                          <w:t>{</w:t>
                        </w:r>
                      </w:p>
                      <w:p w14:paraId="5D6F2C75" w14:textId="77777777" w:rsidR="003D76C2" w:rsidRDefault="00000000">
                        <w:pPr>
                          <w:spacing w:before="18"/>
                          <w:ind w:left="2181"/>
                          <w:rPr>
                            <w:rFonts w:ascii="Courier New"/>
                            <w:sz w:val="18"/>
                          </w:rPr>
                        </w:pPr>
                        <w:proofErr w:type="spellStart"/>
                        <w:r>
                          <w:rPr>
                            <w:rFonts w:ascii="Courier New"/>
                            <w:sz w:val="18"/>
                          </w:rPr>
                          <w:t>putExtra</w:t>
                        </w:r>
                        <w:proofErr w:type="spellEnd"/>
                        <w:r>
                          <w:rPr>
                            <w:rFonts w:ascii="Courier New"/>
                            <w:sz w:val="18"/>
                          </w:rPr>
                          <w:t>("length",</w:t>
                        </w:r>
                        <w:r>
                          <w:rPr>
                            <w:rFonts w:ascii="Courier New"/>
                            <w:spacing w:val="-18"/>
                            <w:sz w:val="18"/>
                          </w:rPr>
                          <w:t xml:space="preserve"> </w:t>
                        </w:r>
                        <w:proofErr w:type="spellStart"/>
                        <w:r>
                          <w:rPr>
                            <w:rFonts w:ascii="Courier New"/>
                            <w:spacing w:val="-2"/>
                            <w:sz w:val="18"/>
                          </w:rPr>
                          <w:t>lengthText.text.toString</w:t>
                        </w:r>
                        <w:proofErr w:type="spellEnd"/>
                        <w:r>
                          <w:rPr>
                            <w:rFonts w:ascii="Courier New"/>
                            <w:spacing w:val="-2"/>
                            <w:sz w:val="18"/>
                          </w:rPr>
                          <w:t>())</w:t>
                        </w:r>
                      </w:p>
                      <w:p w14:paraId="0D096E62" w14:textId="77777777" w:rsidR="003D76C2" w:rsidRDefault="00000000">
                        <w:pPr>
                          <w:spacing w:before="79" w:line="235" w:lineRule="auto"/>
                          <w:ind w:left="2397" w:right="1274" w:hanging="216"/>
                          <w:rPr>
                            <w:rFonts w:ascii="Courier New"/>
                            <w:sz w:val="18"/>
                          </w:rPr>
                        </w:pPr>
                        <w:proofErr w:type="spellStart"/>
                        <w:r>
                          <w:rPr>
                            <w:rFonts w:ascii="Courier New"/>
                            <w:spacing w:val="-2"/>
                            <w:sz w:val="18"/>
                          </w:rPr>
                          <w:t>putExtra</w:t>
                        </w:r>
                        <w:proofErr w:type="spellEnd"/>
                        <w:r>
                          <w:rPr>
                            <w:rFonts w:ascii="Courier New"/>
                            <w:spacing w:val="-2"/>
                            <w:sz w:val="18"/>
                          </w:rPr>
                          <w:t xml:space="preserve">("uppercase", </w:t>
                        </w:r>
                        <w:proofErr w:type="spellStart"/>
                        <w:r>
                          <w:rPr>
                            <w:rFonts w:ascii="Courier New"/>
                            <w:spacing w:val="-2"/>
                            <w:sz w:val="18"/>
                          </w:rPr>
                          <w:t>uppercaseCheck.isChecked</w:t>
                        </w:r>
                        <w:proofErr w:type="spellEnd"/>
                        <w:r>
                          <w:rPr>
                            <w:rFonts w:ascii="Courier New"/>
                            <w:spacing w:val="-2"/>
                            <w:sz w:val="18"/>
                          </w:rPr>
                          <w:t>)</w:t>
                        </w:r>
                      </w:p>
                      <w:p w14:paraId="3DDC4BF7" w14:textId="77777777" w:rsidR="003D76C2" w:rsidRDefault="00000000">
                        <w:pPr>
                          <w:spacing w:before="17" w:line="328" w:lineRule="auto"/>
                          <w:ind w:left="2181"/>
                          <w:rPr>
                            <w:rFonts w:ascii="Courier New"/>
                            <w:sz w:val="18"/>
                          </w:rPr>
                        </w:pPr>
                        <w:proofErr w:type="spellStart"/>
                        <w:r>
                          <w:rPr>
                            <w:rFonts w:ascii="Courier New"/>
                            <w:sz w:val="18"/>
                          </w:rPr>
                          <w:t>putExtra</w:t>
                        </w:r>
                        <w:proofErr w:type="spellEnd"/>
                        <w:r>
                          <w:rPr>
                            <w:rFonts w:ascii="Courier New"/>
                            <w:sz w:val="18"/>
                          </w:rPr>
                          <w:t>("numbers",</w:t>
                        </w:r>
                        <w:r>
                          <w:rPr>
                            <w:rFonts w:ascii="Courier New"/>
                            <w:spacing w:val="-29"/>
                            <w:sz w:val="18"/>
                          </w:rPr>
                          <w:t xml:space="preserve"> </w:t>
                        </w:r>
                        <w:proofErr w:type="spellStart"/>
                        <w:r>
                          <w:rPr>
                            <w:rFonts w:ascii="Courier New"/>
                            <w:sz w:val="18"/>
                          </w:rPr>
                          <w:t>numberCheck.isChecked</w:t>
                        </w:r>
                        <w:proofErr w:type="spellEnd"/>
                        <w:r>
                          <w:rPr>
                            <w:rFonts w:ascii="Courier New"/>
                            <w:sz w:val="18"/>
                          </w:rPr>
                          <w:t xml:space="preserve">) </w:t>
                        </w:r>
                        <w:proofErr w:type="spellStart"/>
                        <w:r>
                          <w:rPr>
                            <w:rFonts w:ascii="Courier New"/>
                            <w:sz w:val="18"/>
                          </w:rPr>
                          <w:t>putExtra</w:t>
                        </w:r>
                        <w:proofErr w:type="spellEnd"/>
                        <w:r>
                          <w:rPr>
                            <w:rFonts w:ascii="Courier New"/>
                            <w:sz w:val="18"/>
                          </w:rPr>
                          <w:t>("special",</w:t>
                        </w:r>
                        <w:r>
                          <w:rPr>
                            <w:rFonts w:ascii="Courier New"/>
                            <w:spacing w:val="-19"/>
                            <w:sz w:val="18"/>
                          </w:rPr>
                          <w:t xml:space="preserve"> </w:t>
                        </w:r>
                        <w:proofErr w:type="spellStart"/>
                        <w:r>
                          <w:rPr>
                            <w:rFonts w:ascii="Courier New"/>
                            <w:spacing w:val="-2"/>
                            <w:sz w:val="18"/>
                          </w:rPr>
                          <w:t>speciaCheck.isChecked</w:t>
                        </w:r>
                        <w:proofErr w:type="spellEnd"/>
                        <w:r>
                          <w:rPr>
                            <w:rFonts w:ascii="Courier New"/>
                            <w:spacing w:val="-2"/>
                            <w:sz w:val="18"/>
                          </w:rPr>
                          <w:t>)</w:t>
                        </w:r>
                      </w:p>
                      <w:p w14:paraId="475B1C92" w14:textId="77777777" w:rsidR="003D76C2" w:rsidRDefault="00000000">
                        <w:pPr>
                          <w:spacing w:before="1"/>
                          <w:ind w:left="1749"/>
                          <w:rPr>
                            <w:rFonts w:ascii="Courier New"/>
                            <w:sz w:val="18"/>
                          </w:rPr>
                        </w:pPr>
                        <w:r>
                          <w:rPr>
                            <w:rFonts w:ascii="Courier New"/>
                            <w:sz w:val="18"/>
                          </w:rPr>
                          <w:t>}</w:t>
                        </w:r>
                      </w:p>
                      <w:p w14:paraId="0D63DEB7" w14:textId="77777777" w:rsidR="003D76C2" w:rsidRDefault="00000000">
                        <w:pPr>
                          <w:spacing w:before="77" w:line="202" w:lineRule="exact"/>
                          <w:ind w:left="1749"/>
                          <w:rPr>
                            <w:rFonts w:ascii="Courier New"/>
                            <w:sz w:val="18"/>
                          </w:rPr>
                        </w:pPr>
                        <w:proofErr w:type="spellStart"/>
                        <w:r>
                          <w:rPr>
                            <w:rFonts w:ascii="Courier New"/>
                            <w:sz w:val="18"/>
                          </w:rPr>
                          <w:t>startActivity</w:t>
                        </w:r>
                        <w:proofErr w:type="spellEnd"/>
                        <w:r>
                          <w:rPr>
                            <w:rFonts w:ascii="Courier New"/>
                            <w:sz w:val="18"/>
                          </w:rPr>
                          <w:t>(intent,</w:t>
                        </w:r>
                        <w:r>
                          <w:rPr>
                            <w:rFonts w:ascii="Courier New"/>
                            <w:spacing w:val="-21"/>
                            <w:sz w:val="18"/>
                          </w:rPr>
                          <w:t xml:space="preserve"> </w:t>
                        </w:r>
                        <w:proofErr w:type="spellStart"/>
                        <w:r>
                          <w:rPr>
                            <w:rFonts w:ascii="Courier New"/>
                            <w:spacing w:val="-2"/>
                            <w:sz w:val="18"/>
                          </w:rPr>
                          <w:t>ActivityOptions</w:t>
                        </w:r>
                        <w:proofErr w:type="spellEnd"/>
                      </w:p>
                      <w:p w14:paraId="4B63C582" w14:textId="77777777" w:rsidR="003D76C2" w:rsidRDefault="00000000">
                        <w:pPr>
                          <w:spacing w:line="202" w:lineRule="exact"/>
                          <w:ind w:left="1965"/>
                          <w:rPr>
                            <w:rFonts w:ascii="Courier New"/>
                            <w:sz w:val="18"/>
                          </w:rPr>
                        </w:pPr>
                        <w:r>
                          <w:rPr>
                            <w:rFonts w:ascii="Courier New"/>
                            <w:spacing w:val="-2"/>
                            <w:sz w:val="18"/>
                          </w:rPr>
                          <w:t>.</w:t>
                        </w:r>
                        <w:proofErr w:type="spellStart"/>
                        <w:r>
                          <w:rPr>
                            <w:rFonts w:ascii="Courier New"/>
                            <w:spacing w:val="-2"/>
                            <w:sz w:val="18"/>
                          </w:rPr>
                          <w:t>makeSceneTransitionAnimation</w:t>
                        </w:r>
                        <w:proofErr w:type="spellEnd"/>
                        <w:r>
                          <w:rPr>
                            <w:rFonts w:ascii="Courier New"/>
                            <w:spacing w:val="-2"/>
                            <w:sz w:val="18"/>
                          </w:rPr>
                          <w:t>(this).</w:t>
                        </w:r>
                        <w:proofErr w:type="spellStart"/>
                        <w:r>
                          <w:rPr>
                            <w:rFonts w:ascii="Courier New"/>
                            <w:spacing w:val="-2"/>
                            <w:sz w:val="18"/>
                          </w:rPr>
                          <w:t>toBundle</w:t>
                        </w:r>
                        <w:proofErr w:type="spellEnd"/>
                        <w:r>
                          <w:rPr>
                            <w:rFonts w:ascii="Courier New"/>
                            <w:spacing w:val="-2"/>
                            <w:sz w:val="18"/>
                          </w:rPr>
                          <w:t>())</w:t>
                        </w:r>
                      </w:p>
                      <w:p w14:paraId="4D9CDA74" w14:textId="77777777" w:rsidR="003D76C2" w:rsidRDefault="00000000">
                        <w:pPr>
                          <w:spacing w:before="16"/>
                          <w:ind w:left="1317"/>
                          <w:rPr>
                            <w:rFonts w:ascii="Courier New"/>
                            <w:sz w:val="18"/>
                          </w:rPr>
                        </w:pPr>
                        <w:r>
                          <w:rPr>
                            <w:rFonts w:ascii="Courier New"/>
                            <w:sz w:val="18"/>
                          </w:rPr>
                          <w:t>}</w:t>
                        </w:r>
                      </w:p>
                    </w:txbxContent>
                  </v:textbox>
                </v:shape>
                <w10:anchorlock/>
              </v:group>
            </w:pict>
          </mc:Fallback>
        </mc:AlternateContent>
      </w:r>
    </w:p>
    <w:p w14:paraId="0097F5C6" w14:textId="77777777" w:rsidR="003D76C2" w:rsidRDefault="00000000">
      <w:pPr>
        <w:pStyle w:val="BodyText"/>
        <w:spacing w:before="47"/>
        <w:ind w:left="554" w:right="1001"/>
      </w:pPr>
      <w:r>
        <w:t>This</w:t>
      </w:r>
      <w:r>
        <w:rPr>
          <w:spacing w:val="-12"/>
        </w:rPr>
        <w:t xml:space="preserve"> </w:t>
      </w:r>
      <w:r>
        <w:t>will</w:t>
      </w:r>
      <w:r>
        <w:rPr>
          <w:spacing w:val="-3"/>
        </w:rPr>
        <w:t xml:space="preserve"> </w:t>
      </w:r>
      <w:r>
        <w:t>add</w:t>
      </w:r>
      <w:r>
        <w:rPr>
          <w:spacing w:val="-5"/>
        </w:rPr>
        <w:t xml:space="preserve"> </w:t>
      </w:r>
      <w:r>
        <w:t>a</w:t>
      </w:r>
      <w:r>
        <w:rPr>
          <w:spacing w:val="-4"/>
        </w:rPr>
        <w:t xml:space="preserve"> </w:t>
      </w:r>
      <w:proofErr w:type="spellStart"/>
      <w:r>
        <w:rPr>
          <w:rFonts w:ascii="Courier New"/>
          <w:b/>
          <w:sz w:val="22"/>
        </w:rPr>
        <w:t>ClickListener</w:t>
      </w:r>
      <w:proofErr w:type="spellEnd"/>
      <w:r>
        <w:rPr>
          <w:rFonts w:ascii="Courier New"/>
          <w:b/>
          <w:spacing w:val="-80"/>
          <w:sz w:val="22"/>
        </w:rPr>
        <w:t xml:space="preserve"> </w:t>
      </w:r>
      <w:r>
        <w:t>component</w:t>
      </w:r>
      <w:r>
        <w:rPr>
          <w:spacing w:val="-4"/>
        </w:rPr>
        <w:t xml:space="preserve"> </w:t>
      </w:r>
      <w:r>
        <w:t>on</w:t>
      </w:r>
      <w:r>
        <w:rPr>
          <w:spacing w:val="-4"/>
        </w:rPr>
        <w:t xml:space="preserve"> </w:t>
      </w:r>
      <w:r>
        <w:t>the</w:t>
      </w:r>
      <w:r>
        <w:rPr>
          <w:spacing w:val="-4"/>
        </w:rPr>
        <w:t xml:space="preserve"> </w:t>
      </w:r>
      <w:r>
        <w:rPr>
          <w:rFonts w:ascii="Courier New"/>
          <w:b/>
          <w:sz w:val="22"/>
        </w:rPr>
        <w:t>Generate</w:t>
      </w:r>
      <w:r>
        <w:rPr>
          <w:rFonts w:ascii="Courier New"/>
          <w:b/>
          <w:spacing w:val="-80"/>
          <w:sz w:val="22"/>
        </w:rPr>
        <w:t xml:space="preserve"> </w:t>
      </w:r>
      <w:r>
        <w:t>button.</w:t>
      </w:r>
      <w:r>
        <w:rPr>
          <w:spacing w:val="-4"/>
        </w:rPr>
        <w:t xml:space="preserve"> </w:t>
      </w:r>
      <w:r>
        <w:t xml:space="preserve">When it's tapped, the system will open </w:t>
      </w:r>
      <w:proofErr w:type="spellStart"/>
      <w:r>
        <w:rPr>
          <w:rFonts w:ascii="Courier New"/>
          <w:b/>
          <w:sz w:val="22"/>
        </w:rPr>
        <w:t>OutputActivity</w:t>
      </w:r>
      <w:proofErr w:type="spellEnd"/>
      <w:r>
        <w:rPr>
          <w:rFonts w:ascii="Courier New"/>
          <w:b/>
          <w:spacing w:val="-67"/>
          <w:sz w:val="22"/>
        </w:rPr>
        <w:t xml:space="preserve"> </w:t>
      </w:r>
      <w:r>
        <w:t>and pass the length, uppercase, number, and special character values as intent extras.</w:t>
      </w:r>
    </w:p>
    <w:p w14:paraId="60BC57C9" w14:textId="77777777" w:rsidR="003D76C2" w:rsidRDefault="00000000">
      <w:pPr>
        <w:pStyle w:val="ListParagraph"/>
        <w:numPr>
          <w:ilvl w:val="1"/>
          <w:numId w:val="1"/>
        </w:numPr>
        <w:tabs>
          <w:tab w:val="left" w:pos="554"/>
        </w:tabs>
        <w:spacing w:before="148"/>
        <w:ind w:left="554" w:right="1547"/>
        <w:jc w:val="left"/>
        <w:rPr>
          <w:sz w:val="20"/>
        </w:rPr>
      </w:pPr>
      <w:r>
        <w:rPr>
          <w:sz w:val="20"/>
        </w:rPr>
        <w:t xml:space="preserve">Open the </w:t>
      </w:r>
      <w:r>
        <w:rPr>
          <w:rFonts w:ascii="Courier New"/>
          <w:b/>
        </w:rPr>
        <w:t>activity_output.xml</w:t>
      </w:r>
      <w:r>
        <w:rPr>
          <w:rFonts w:ascii="Courier New"/>
          <w:b/>
          <w:spacing w:val="-60"/>
        </w:rPr>
        <w:t xml:space="preserve"> </w:t>
      </w:r>
      <w:r>
        <w:rPr>
          <w:sz w:val="20"/>
        </w:rPr>
        <w:t xml:space="preserve">file and change </w:t>
      </w:r>
      <w:proofErr w:type="spellStart"/>
      <w:r>
        <w:rPr>
          <w:rFonts w:ascii="Courier New"/>
          <w:b/>
        </w:rPr>
        <w:t>androidx</w:t>
      </w:r>
      <w:proofErr w:type="spellEnd"/>
      <w:r>
        <w:rPr>
          <w:rFonts w:ascii="Courier New"/>
          <w:b/>
        </w:rPr>
        <w:t xml:space="preserve">. </w:t>
      </w:r>
      <w:proofErr w:type="spellStart"/>
      <w:r>
        <w:rPr>
          <w:rFonts w:ascii="Courier New"/>
          <w:b/>
        </w:rPr>
        <w:t>constraintlayout.widget.ConstraintLayout</w:t>
      </w:r>
      <w:proofErr w:type="spellEnd"/>
      <w:r>
        <w:rPr>
          <w:rFonts w:ascii="Courier New"/>
          <w:b/>
          <w:spacing w:val="-80"/>
        </w:rPr>
        <w:t xml:space="preserve"> </w:t>
      </w:r>
      <w:r>
        <w:rPr>
          <w:sz w:val="20"/>
        </w:rPr>
        <w:t>to</w:t>
      </w:r>
      <w:r>
        <w:rPr>
          <w:spacing w:val="-13"/>
          <w:sz w:val="20"/>
        </w:rPr>
        <w:t xml:space="preserve"> </w:t>
      </w:r>
      <w:r>
        <w:rPr>
          <w:sz w:val="20"/>
        </w:rPr>
        <w:t>the</w:t>
      </w:r>
      <w:r>
        <w:rPr>
          <w:spacing w:val="-13"/>
          <w:sz w:val="20"/>
        </w:rPr>
        <w:t xml:space="preserve"> </w:t>
      </w:r>
      <w:r>
        <w:rPr>
          <w:sz w:val="20"/>
        </w:rPr>
        <w:t>following:</w:t>
      </w:r>
    </w:p>
    <w:p w14:paraId="3480B654" w14:textId="77777777" w:rsidR="003D76C2" w:rsidRDefault="00D51F7C">
      <w:pPr>
        <w:pStyle w:val="BodyText"/>
        <w:spacing w:before="10"/>
        <w:rPr>
          <w:sz w:val="8"/>
        </w:rPr>
      </w:pPr>
      <w:r>
        <w:rPr>
          <w:noProof/>
        </w:rPr>
        <mc:AlternateContent>
          <mc:Choice Requires="wpg">
            <w:drawing>
              <wp:anchor distT="0" distB="0" distL="0" distR="0" simplePos="0" relativeHeight="487792128" behindDoc="1" locked="0" layoutInCell="1" allowOverlap="1" wp14:anchorId="6901BD5A" wp14:editId="02CA0E13">
                <wp:simplePos x="0" y="0"/>
                <wp:positionH relativeFrom="page">
                  <wp:posOffset>662940</wp:posOffset>
                </wp:positionH>
                <wp:positionV relativeFrom="paragraph">
                  <wp:posOffset>91440</wp:posOffset>
                </wp:positionV>
                <wp:extent cx="5074920" cy="219075"/>
                <wp:effectExtent l="0" t="0" r="5080" b="0"/>
                <wp:wrapTopAndBottom/>
                <wp:docPr id="82" name="docshapegroup1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4"/>
                          <a:chExt cx="7992" cy="345"/>
                        </a:xfrm>
                      </wpg:grpSpPr>
                      <wps:wsp>
                        <wps:cNvPr id="83" name="docshape1481"/>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docshape1482"/>
                        <wps:cNvSpPr>
                          <a:spLocks/>
                        </wps:cNvSpPr>
                        <wps:spPr bwMode="auto">
                          <a:xfrm>
                            <a:off x="1044" y="143"/>
                            <a:ext cx="7992" cy="345"/>
                          </a:xfrm>
                          <a:custGeom>
                            <a:avLst/>
                            <a:gdLst>
                              <a:gd name="T0" fmla="+- 0 9036 1044"/>
                              <a:gd name="T1" fmla="*/ T0 w 7992"/>
                              <a:gd name="T2" fmla="+- 0 468 144"/>
                              <a:gd name="T3" fmla="*/ 468 h 345"/>
                              <a:gd name="T4" fmla="+- 0 1044 1044"/>
                              <a:gd name="T5" fmla="*/ T4 w 7992"/>
                              <a:gd name="T6" fmla="+- 0 468 144"/>
                              <a:gd name="T7" fmla="*/ 468 h 345"/>
                              <a:gd name="T8" fmla="+- 0 1044 1044"/>
                              <a:gd name="T9" fmla="*/ T8 w 7992"/>
                              <a:gd name="T10" fmla="+- 0 488 144"/>
                              <a:gd name="T11" fmla="*/ 488 h 345"/>
                              <a:gd name="T12" fmla="+- 0 9036 1044"/>
                              <a:gd name="T13" fmla="*/ T12 w 7992"/>
                              <a:gd name="T14" fmla="+- 0 488 144"/>
                              <a:gd name="T15" fmla="*/ 488 h 345"/>
                              <a:gd name="T16" fmla="+- 0 9036 1044"/>
                              <a:gd name="T17" fmla="*/ T16 w 7992"/>
                              <a:gd name="T18" fmla="+- 0 468 144"/>
                              <a:gd name="T19" fmla="*/ 468 h 345"/>
                              <a:gd name="T20" fmla="+- 0 9036 1044"/>
                              <a:gd name="T21" fmla="*/ T20 w 7992"/>
                              <a:gd name="T22" fmla="+- 0 144 144"/>
                              <a:gd name="T23" fmla="*/ 144 h 345"/>
                              <a:gd name="T24" fmla="+- 0 1044 1044"/>
                              <a:gd name="T25" fmla="*/ T24 w 7992"/>
                              <a:gd name="T26" fmla="+- 0 144 144"/>
                              <a:gd name="T27" fmla="*/ 144 h 345"/>
                              <a:gd name="T28" fmla="+- 0 1044 1044"/>
                              <a:gd name="T29" fmla="*/ T28 w 7992"/>
                              <a:gd name="T30" fmla="+- 0 164 144"/>
                              <a:gd name="T31" fmla="*/ 164 h 345"/>
                              <a:gd name="T32" fmla="+- 0 9036 1044"/>
                              <a:gd name="T33" fmla="*/ T32 w 7992"/>
                              <a:gd name="T34" fmla="+- 0 164 144"/>
                              <a:gd name="T35" fmla="*/ 164 h 345"/>
                              <a:gd name="T36" fmla="+- 0 9036 104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docshape1483"/>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CA02B" w14:textId="77777777" w:rsidR="003D76C2" w:rsidRDefault="00000000">
                              <w:pPr>
                                <w:spacing w:before="40"/>
                                <w:ind w:left="453"/>
                                <w:rPr>
                                  <w:rFonts w:ascii="Courier New"/>
                                  <w:sz w:val="18"/>
                                </w:rPr>
                              </w:pPr>
                              <w:proofErr w:type="spellStart"/>
                              <w:r>
                                <w:rPr>
                                  <w:rFonts w:ascii="Courier New"/>
                                  <w:spacing w:val="-2"/>
                                  <w:sz w:val="18"/>
                                </w:rPr>
                                <w:t>androidx.constraintlayout.motion.widget.MotionLayout</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01BD5A" id="docshapegroup1480" o:spid="_x0000_s2360" style="position:absolute;margin-left:52.2pt;margin-top:7.2pt;width:399.6pt;height:17.25pt;z-index:-15524352;mso-wrap-distance-left:0;mso-wrap-distance-right:0;mso-position-horizontal-relative:page;mso-position-vertical-relative:text" coordorigin="104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">
                <v:rect id="docshape1481" o:spid="_x0000_s2361"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" fillcolor="#f6f6f6" stroked="f">
                  <v:path arrowok="t"/>
                </v:rect>
                <v:shape id="docshape1482" o:spid="_x0000_s2362"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&#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1483" o:spid="_x0000_s2363"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" filled="f" stroked="f">
                  <v:path arrowok="t"/>
                  <v:textbox inset="0,0,0,0">
                    <w:txbxContent>
                      <w:p w14:paraId="52ECA02B" w14:textId="77777777" w:rsidR="003D76C2" w:rsidRDefault="00000000">
                        <w:pPr>
                          <w:spacing w:before="40"/>
                          <w:ind w:left="453"/>
                          <w:rPr>
                            <w:rFonts w:ascii="Courier New"/>
                            <w:sz w:val="18"/>
                          </w:rPr>
                        </w:pPr>
                        <w:proofErr w:type="spellStart"/>
                        <w:r>
                          <w:rPr>
                            <w:rFonts w:ascii="Courier New"/>
                            <w:spacing w:val="-2"/>
                            <w:sz w:val="18"/>
                          </w:rPr>
                          <w:t>androidx.constraintlayout.motion.widget.MotionLayout</w:t>
                        </w:r>
                        <w:proofErr w:type="spellEnd"/>
                      </w:p>
                    </w:txbxContent>
                  </v:textbox>
                </v:shape>
                <w10:wrap type="topAndBottom" anchorx="page"/>
              </v:group>
            </w:pict>
          </mc:Fallback>
        </mc:AlternateContent>
      </w:r>
    </w:p>
    <w:p w14:paraId="48DF8091" w14:textId="77777777" w:rsidR="003D76C2" w:rsidRDefault="00000000">
      <w:pPr>
        <w:spacing w:before="72"/>
        <w:ind w:left="554"/>
        <w:rPr>
          <w:sz w:val="20"/>
        </w:rPr>
      </w:pPr>
      <w:r>
        <w:rPr>
          <w:sz w:val="20"/>
        </w:rPr>
        <w:t>This</w:t>
      </w:r>
      <w:r>
        <w:rPr>
          <w:spacing w:val="-6"/>
          <w:sz w:val="20"/>
        </w:rPr>
        <w:t xml:space="preserve"> </w:t>
      </w:r>
      <w:r>
        <w:rPr>
          <w:sz w:val="20"/>
        </w:rPr>
        <w:t>will</w:t>
      </w:r>
      <w:r>
        <w:rPr>
          <w:spacing w:val="-2"/>
          <w:sz w:val="20"/>
        </w:rPr>
        <w:t xml:space="preserve"> </w:t>
      </w:r>
      <w:r>
        <w:rPr>
          <w:sz w:val="20"/>
        </w:rPr>
        <w:t>allow</w:t>
      </w:r>
      <w:r>
        <w:rPr>
          <w:spacing w:val="-3"/>
          <w:sz w:val="20"/>
        </w:rPr>
        <w:t xml:space="preserve"> </w:t>
      </w:r>
      <w:r>
        <w:rPr>
          <w:sz w:val="20"/>
        </w:rPr>
        <w:t>us</w:t>
      </w:r>
      <w:r>
        <w:rPr>
          <w:spacing w:val="-2"/>
          <w:sz w:val="20"/>
        </w:rPr>
        <w:t xml:space="preserve"> </w:t>
      </w:r>
      <w:r>
        <w:rPr>
          <w:sz w:val="20"/>
        </w:rPr>
        <w:t>to</w:t>
      </w:r>
      <w:r>
        <w:rPr>
          <w:spacing w:val="-2"/>
          <w:sz w:val="20"/>
        </w:rPr>
        <w:t xml:space="preserve"> </w:t>
      </w:r>
      <w:r>
        <w:rPr>
          <w:sz w:val="20"/>
        </w:rPr>
        <w:t>use</w:t>
      </w:r>
      <w:r>
        <w:rPr>
          <w:spacing w:val="-3"/>
          <w:sz w:val="20"/>
        </w:rPr>
        <w:t xml:space="preserve"> </w:t>
      </w:r>
      <w:proofErr w:type="spellStart"/>
      <w:r>
        <w:rPr>
          <w:rFonts w:ascii="Courier New"/>
          <w:b/>
        </w:rPr>
        <w:t>MotionLayout</w:t>
      </w:r>
      <w:proofErr w:type="spellEnd"/>
      <w:r>
        <w:rPr>
          <w:rFonts w:ascii="Courier New"/>
          <w:b/>
          <w:spacing w:val="-80"/>
        </w:rPr>
        <w:t xml:space="preserve"> </w:t>
      </w:r>
      <w:r>
        <w:rPr>
          <w:sz w:val="20"/>
        </w:rPr>
        <w:t>for</w:t>
      </w:r>
      <w:r>
        <w:rPr>
          <w:spacing w:val="-2"/>
          <w:sz w:val="20"/>
        </w:rPr>
        <w:t xml:space="preserve"> </w:t>
      </w:r>
      <w:r>
        <w:rPr>
          <w:sz w:val="20"/>
        </w:rPr>
        <w:t>the</w:t>
      </w:r>
      <w:r>
        <w:rPr>
          <w:spacing w:val="-2"/>
          <w:sz w:val="20"/>
        </w:rPr>
        <w:t xml:space="preserve"> </w:t>
      </w:r>
      <w:r>
        <w:rPr>
          <w:sz w:val="20"/>
        </w:rPr>
        <w:t>output</w:t>
      </w:r>
      <w:r>
        <w:rPr>
          <w:spacing w:val="-2"/>
          <w:sz w:val="20"/>
        </w:rPr>
        <w:t xml:space="preserve"> screen.</w:t>
      </w:r>
    </w:p>
    <w:p w14:paraId="41542287" w14:textId="77777777" w:rsidR="003D76C2" w:rsidRDefault="00000000">
      <w:pPr>
        <w:pStyle w:val="ListParagraph"/>
        <w:numPr>
          <w:ilvl w:val="1"/>
          <w:numId w:val="1"/>
        </w:numPr>
        <w:tabs>
          <w:tab w:val="left" w:pos="554"/>
        </w:tabs>
        <w:spacing w:before="140"/>
        <w:ind w:left="554" w:right="1502"/>
        <w:jc w:val="left"/>
        <w:rPr>
          <w:sz w:val="20"/>
        </w:rPr>
      </w:pPr>
      <w:r>
        <w:rPr>
          <w:sz w:val="20"/>
        </w:rPr>
        <w:t xml:space="preserve">Add </w:t>
      </w:r>
      <w:proofErr w:type="spellStart"/>
      <w:r>
        <w:rPr>
          <w:rFonts w:ascii="Courier New"/>
          <w:b/>
        </w:rPr>
        <w:t>app:layoutDescription</w:t>
      </w:r>
      <w:proofErr w:type="spellEnd"/>
      <w:r>
        <w:rPr>
          <w:rFonts w:ascii="Courier New"/>
          <w:b/>
        </w:rPr>
        <w:t>="@xml/</w:t>
      </w:r>
      <w:proofErr w:type="spellStart"/>
      <w:r>
        <w:rPr>
          <w:rFonts w:ascii="Courier New"/>
          <w:b/>
        </w:rPr>
        <w:t>motion_scene</w:t>
      </w:r>
      <w:proofErr w:type="spellEnd"/>
      <w:r>
        <w:rPr>
          <w:rFonts w:ascii="Courier New"/>
          <w:b/>
        </w:rPr>
        <w:t>"</w:t>
      </w:r>
      <w:r>
        <w:rPr>
          <w:rFonts w:ascii="Courier New"/>
          <w:b/>
          <w:spacing w:val="-49"/>
        </w:rPr>
        <w:t xml:space="preserve"> </w:t>
      </w:r>
      <w:r>
        <w:rPr>
          <w:sz w:val="20"/>
        </w:rPr>
        <w:t xml:space="preserve">and </w:t>
      </w:r>
      <w:proofErr w:type="spellStart"/>
      <w:r>
        <w:rPr>
          <w:rFonts w:ascii="Courier New"/>
          <w:b/>
        </w:rPr>
        <w:t>app:motionDebug</w:t>
      </w:r>
      <w:proofErr w:type="spellEnd"/>
      <w:r>
        <w:rPr>
          <w:rFonts w:ascii="Courier New"/>
          <w:b/>
        </w:rPr>
        <w:t>="SHOW_ALL"</w:t>
      </w:r>
      <w:r>
        <w:rPr>
          <w:rFonts w:ascii="Courier New"/>
          <w:b/>
          <w:spacing w:val="-80"/>
        </w:rPr>
        <w:t xml:space="preserve"> </w:t>
      </w:r>
      <w:r>
        <w:rPr>
          <w:sz w:val="20"/>
        </w:rPr>
        <w:t>to</w:t>
      </w:r>
      <w:r>
        <w:rPr>
          <w:spacing w:val="-13"/>
          <w:sz w:val="20"/>
        </w:rPr>
        <w:t xml:space="preserve"> </w:t>
      </w:r>
      <w:r>
        <w:rPr>
          <w:sz w:val="20"/>
        </w:rPr>
        <w:t>the</w:t>
      </w:r>
      <w:r>
        <w:rPr>
          <w:spacing w:val="-13"/>
          <w:sz w:val="20"/>
        </w:rPr>
        <w:t xml:space="preserve"> </w:t>
      </w:r>
      <w:proofErr w:type="spellStart"/>
      <w:r>
        <w:rPr>
          <w:rFonts w:ascii="Courier New"/>
          <w:b/>
        </w:rPr>
        <w:t>MotionLayout</w:t>
      </w:r>
      <w:proofErr w:type="spellEnd"/>
      <w:r>
        <w:rPr>
          <w:rFonts w:ascii="Courier New"/>
          <w:b/>
          <w:spacing w:val="-80"/>
        </w:rPr>
        <w:t xml:space="preserve"> </w:t>
      </w:r>
      <w:r>
        <w:rPr>
          <w:sz w:val="20"/>
        </w:rPr>
        <w:t>tag.</w:t>
      </w:r>
      <w:r>
        <w:rPr>
          <w:spacing w:val="-6"/>
          <w:sz w:val="20"/>
        </w:rPr>
        <w:t xml:space="preserve"> </w:t>
      </w:r>
      <w:r>
        <w:rPr>
          <w:sz w:val="20"/>
        </w:rPr>
        <w:t>The</w:t>
      </w:r>
      <w:r>
        <w:rPr>
          <w:spacing w:val="-7"/>
          <w:sz w:val="20"/>
        </w:rPr>
        <w:t xml:space="preserve"> </w:t>
      </w:r>
      <w:r>
        <w:rPr>
          <w:sz w:val="20"/>
        </w:rPr>
        <w:t xml:space="preserve">first will set the </w:t>
      </w:r>
      <w:r>
        <w:rPr>
          <w:rFonts w:ascii="Courier New"/>
          <w:b/>
        </w:rPr>
        <w:t>res/xml/motion_scene.xml</w:t>
      </w:r>
      <w:r>
        <w:rPr>
          <w:rFonts w:ascii="Courier New"/>
          <w:b/>
          <w:spacing w:val="-69"/>
        </w:rPr>
        <w:t xml:space="preserve"> </w:t>
      </w:r>
      <w:r>
        <w:rPr>
          <w:sz w:val="20"/>
        </w:rPr>
        <w:t xml:space="preserve">file as </w:t>
      </w:r>
      <w:proofErr w:type="spellStart"/>
      <w:r>
        <w:rPr>
          <w:rFonts w:ascii="Courier New"/>
          <w:b/>
        </w:rPr>
        <w:t>motion_scene</w:t>
      </w:r>
      <w:proofErr w:type="spellEnd"/>
      <w:r>
        <w:rPr>
          <w:rFonts w:ascii="Courier New"/>
          <w:b/>
          <w:spacing w:val="-69"/>
        </w:rPr>
        <w:t xml:space="preserve"> </w:t>
      </w:r>
      <w:r>
        <w:rPr>
          <w:sz w:val="20"/>
        </w:rPr>
        <w:t xml:space="preserve">for </w:t>
      </w:r>
      <w:proofErr w:type="spellStart"/>
      <w:r>
        <w:rPr>
          <w:rFonts w:ascii="Courier New"/>
          <w:b/>
        </w:rPr>
        <w:t>MotionLayout</w:t>
      </w:r>
      <w:proofErr w:type="spellEnd"/>
      <w:r>
        <w:rPr>
          <w:sz w:val="20"/>
        </w:rPr>
        <w:t>. The latter will allow us to see the animation path and</w:t>
      </w:r>
    </w:p>
    <w:p w14:paraId="53BD6571" w14:textId="77777777" w:rsidR="003D76C2" w:rsidRDefault="00000000">
      <w:pPr>
        <w:spacing w:before="1"/>
        <w:ind w:left="554"/>
        <w:rPr>
          <w:sz w:val="20"/>
        </w:rPr>
      </w:pPr>
      <w:r>
        <w:rPr>
          <w:sz w:val="20"/>
        </w:rPr>
        <w:t>progress</w:t>
      </w:r>
      <w:r>
        <w:rPr>
          <w:spacing w:val="-5"/>
          <w:sz w:val="20"/>
        </w:rPr>
        <w:t xml:space="preserve"> </w:t>
      </w:r>
      <w:r>
        <w:rPr>
          <w:sz w:val="20"/>
        </w:rPr>
        <w:t>in</w:t>
      </w:r>
      <w:r>
        <w:rPr>
          <w:spacing w:val="-2"/>
          <w:sz w:val="20"/>
        </w:rPr>
        <w:t xml:space="preserve"> </w:t>
      </w:r>
      <w:r>
        <w:rPr>
          <w:sz w:val="20"/>
        </w:rPr>
        <w:t>the</w:t>
      </w:r>
      <w:r>
        <w:rPr>
          <w:spacing w:val="-2"/>
          <w:sz w:val="20"/>
        </w:rPr>
        <w:t xml:space="preserve"> </w:t>
      </w:r>
      <w:r>
        <w:rPr>
          <w:sz w:val="20"/>
        </w:rPr>
        <w:t>editor</w:t>
      </w:r>
      <w:r>
        <w:rPr>
          <w:spacing w:val="-2"/>
          <w:sz w:val="20"/>
        </w:rPr>
        <w:t xml:space="preserve"> </w:t>
      </w:r>
      <w:r>
        <w:rPr>
          <w:sz w:val="20"/>
        </w:rPr>
        <w:t>and</w:t>
      </w:r>
      <w:r>
        <w:rPr>
          <w:spacing w:val="-3"/>
          <w:sz w:val="20"/>
        </w:rPr>
        <w:t xml:space="preserve"> </w:t>
      </w:r>
      <w:r>
        <w:rPr>
          <w:sz w:val="20"/>
        </w:rPr>
        <w:t>on</w:t>
      </w:r>
      <w:r>
        <w:rPr>
          <w:spacing w:val="-2"/>
          <w:sz w:val="20"/>
        </w:rPr>
        <w:t xml:space="preserve"> </w:t>
      </w:r>
      <w:r>
        <w:rPr>
          <w:sz w:val="20"/>
        </w:rPr>
        <w:t>the</w:t>
      </w:r>
      <w:r>
        <w:rPr>
          <w:spacing w:val="-2"/>
          <w:sz w:val="20"/>
        </w:rPr>
        <w:t xml:space="preserve"> </w:t>
      </w:r>
      <w:r>
        <w:rPr>
          <w:sz w:val="20"/>
        </w:rPr>
        <w:t>device.</w:t>
      </w:r>
      <w:r>
        <w:rPr>
          <w:spacing w:val="-4"/>
          <w:sz w:val="20"/>
        </w:rPr>
        <w:t xml:space="preserve"> </w:t>
      </w:r>
      <w:proofErr w:type="spellStart"/>
      <w:r>
        <w:rPr>
          <w:rFonts w:ascii="Courier New"/>
          <w:b/>
        </w:rPr>
        <w:t>activity_output</w:t>
      </w:r>
      <w:proofErr w:type="spellEnd"/>
      <w:r>
        <w:rPr>
          <w:rFonts w:ascii="Courier New"/>
          <w:b/>
          <w:spacing w:val="-80"/>
        </w:rPr>
        <w:t xml:space="preserve"> </w:t>
      </w:r>
      <w:r>
        <w:rPr>
          <w:sz w:val="20"/>
        </w:rPr>
        <w:t>will</w:t>
      </w:r>
      <w:r>
        <w:rPr>
          <w:spacing w:val="-2"/>
          <w:sz w:val="20"/>
        </w:rPr>
        <w:t xml:space="preserve"> </w:t>
      </w:r>
      <w:r>
        <w:rPr>
          <w:sz w:val="20"/>
        </w:rPr>
        <w:t>now</w:t>
      </w:r>
      <w:r>
        <w:rPr>
          <w:spacing w:val="-2"/>
          <w:sz w:val="20"/>
        </w:rPr>
        <w:t xml:space="preserve"> </w:t>
      </w:r>
      <w:r>
        <w:rPr>
          <w:sz w:val="20"/>
        </w:rPr>
        <w:t>look</w:t>
      </w:r>
      <w:r>
        <w:rPr>
          <w:spacing w:val="-2"/>
          <w:sz w:val="20"/>
        </w:rPr>
        <w:t xml:space="preserve"> </w:t>
      </w:r>
      <w:r>
        <w:rPr>
          <w:spacing w:val="-4"/>
          <w:sz w:val="20"/>
        </w:rPr>
        <w:t>like</w:t>
      </w:r>
    </w:p>
    <w:p w14:paraId="23E97612" w14:textId="77777777" w:rsidR="003D76C2" w:rsidRDefault="00000000">
      <w:pPr>
        <w:pStyle w:val="BodyText"/>
        <w:ind w:left="554"/>
      </w:pPr>
      <w:r>
        <w:t>the</w:t>
      </w:r>
      <w:r>
        <w:rPr>
          <w:spacing w:val="-2"/>
        </w:rPr>
        <w:t xml:space="preserve"> following:</w:t>
      </w:r>
    </w:p>
    <w:p w14:paraId="4E635818" w14:textId="77777777" w:rsidR="003D76C2" w:rsidRDefault="00D51F7C">
      <w:pPr>
        <w:pStyle w:val="BodyText"/>
        <w:spacing w:before="4"/>
        <w:rPr>
          <w:sz w:val="9"/>
        </w:rPr>
      </w:pPr>
      <w:r>
        <w:rPr>
          <w:noProof/>
        </w:rPr>
        <mc:AlternateContent>
          <mc:Choice Requires="wpg">
            <w:drawing>
              <wp:anchor distT="0" distB="0" distL="0" distR="0" simplePos="0" relativeHeight="487792640" behindDoc="1" locked="0" layoutInCell="1" allowOverlap="1" wp14:anchorId="1C8AA35B" wp14:editId="0DA9933C">
                <wp:simplePos x="0" y="0"/>
                <wp:positionH relativeFrom="page">
                  <wp:posOffset>662940</wp:posOffset>
                </wp:positionH>
                <wp:positionV relativeFrom="paragraph">
                  <wp:posOffset>95885</wp:posOffset>
                </wp:positionV>
                <wp:extent cx="5074920" cy="1463675"/>
                <wp:effectExtent l="0" t="0" r="5080" b="0"/>
                <wp:wrapTopAndBottom/>
                <wp:docPr id="78" name="docshapegroup1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51"/>
                          <a:chExt cx="7992" cy="2305"/>
                        </a:xfrm>
                      </wpg:grpSpPr>
                      <wps:wsp>
                        <wps:cNvPr id="79" name="docshape1485"/>
                        <wps:cNvSpPr>
                          <a:spLocks/>
                        </wps:cNvSpPr>
                        <wps:spPr bwMode="auto">
                          <a:xfrm>
                            <a:off x="1044" y="160"/>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 name="docshape1486"/>
                        <wps:cNvSpPr>
                          <a:spLocks/>
                        </wps:cNvSpPr>
                        <wps:spPr bwMode="auto">
                          <a:xfrm>
                            <a:off x="1044" y="150"/>
                            <a:ext cx="7992" cy="2305"/>
                          </a:xfrm>
                          <a:custGeom>
                            <a:avLst/>
                            <a:gdLst>
                              <a:gd name="T0" fmla="+- 0 9036 1044"/>
                              <a:gd name="T1" fmla="*/ T0 w 7992"/>
                              <a:gd name="T2" fmla="+- 0 2435 151"/>
                              <a:gd name="T3" fmla="*/ 2435 h 2305"/>
                              <a:gd name="T4" fmla="+- 0 1044 1044"/>
                              <a:gd name="T5" fmla="*/ T4 w 7992"/>
                              <a:gd name="T6" fmla="+- 0 2435 151"/>
                              <a:gd name="T7" fmla="*/ 2435 h 2305"/>
                              <a:gd name="T8" fmla="+- 0 1044 1044"/>
                              <a:gd name="T9" fmla="*/ T8 w 7992"/>
                              <a:gd name="T10" fmla="+- 0 2455 151"/>
                              <a:gd name="T11" fmla="*/ 2455 h 2305"/>
                              <a:gd name="T12" fmla="+- 0 9036 1044"/>
                              <a:gd name="T13" fmla="*/ T12 w 7992"/>
                              <a:gd name="T14" fmla="+- 0 2455 151"/>
                              <a:gd name="T15" fmla="*/ 2455 h 2305"/>
                              <a:gd name="T16" fmla="+- 0 9036 1044"/>
                              <a:gd name="T17" fmla="*/ T16 w 7992"/>
                              <a:gd name="T18" fmla="+- 0 2435 151"/>
                              <a:gd name="T19" fmla="*/ 2435 h 2305"/>
                              <a:gd name="T20" fmla="+- 0 9036 1044"/>
                              <a:gd name="T21" fmla="*/ T20 w 7992"/>
                              <a:gd name="T22" fmla="+- 0 151 151"/>
                              <a:gd name="T23" fmla="*/ 151 h 2305"/>
                              <a:gd name="T24" fmla="+- 0 1044 1044"/>
                              <a:gd name="T25" fmla="*/ T24 w 7992"/>
                              <a:gd name="T26" fmla="+- 0 151 151"/>
                              <a:gd name="T27" fmla="*/ 151 h 2305"/>
                              <a:gd name="T28" fmla="+- 0 1044 1044"/>
                              <a:gd name="T29" fmla="*/ T28 w 7992"/>
                              <a:gd name="T30" fmla="+- 0 171 151"/>
                              <a:gd name="T31" fmla="*/ 171 h 2305"/>
                              <a:gd name="T32" fmla="+- 0 9036 1044"/>
                              <a:gd name="T33" fmla="*/ T32 w 7992"/>
                              <a:gd name="T34" fmla="+- 0 171 151"/>
                              <a:gd name="T35" fmla="*/ 171 h 2305"/>
                              <a:gd name="T36" fmla="+- 0 9036 1044"/>
                              <a:gd name="T37" fmla="*/ T36 w 7992"/>
                              <a:gd name="T38" fmla="+- 0 151 151"/>
                              <a:gd name="T39" fmla="*/ 151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docshape1487"/>
                        <wps:cNvSpPr txBox="1">
                          <a:spLocks/>
                        </wps:cNvSpPr>
                        <wps:spPr bwMode="auto">
                          <a:xfrm>
                            <a:off x="1044" y="170"/>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3A9361" w14:textId="77777777" w:rsidR="003D76C2" w:rsidRDefault="00000000">
                              <w:pPr>
                                <w:spacing w:before="35" w:line="328" w:lineRule="auto"/>
                                <w:ind w:left="885" w:right="840" w:hanging="432"/>
                                <w:rPr>
                                  <w:rFonts w:ascii="Courier New"/>
                                  <w:sz w:val="18"/>
                                </w:rPr>
                              </w:pPr>
                              <w:r>
                                <w:rPr>
                                  <w:rFonts w:ascii="Courier New"/>
                                  <w:spacing w:val="-2"/>
                                  <w:sz w:val="18"/>
                                </w:rPr>
                                <w:t>&lt;</w:t>
                              </w:r>
                              <w:proofErr w:type="spellStart"/>
                              <w:r>
                                <w:rPr>
                                  <w:rFonts w:ascii="Courier New"/>
                                  <w:spacing w:val="-2"/>
                                  <w:sz w:val="18"/>
                                </w:rPr>
                                <w:t>androidx.constraintlayout.motion.widget.MotionLayout</w:t>
                              </w:r>
                              <w:proofErr w:type="spellEnd"/>
                              <w:r>
                                <w:rPr>
                                  <w:rFonts w:ascii="Courier New"/>
                                  <w:spacing w:val="-2"/>
                                  <w:sz w:val="18"/>
                                </w:rPr>
                                <w:t xml:space="preserve"> </w:t>
                              </w:r>
                              <w:hyperlink r:id="rId167">
                                <w:r>
                                  <w:rPr>
                                    <w:rFonts w:ascii="Courier New"/>
                                    <w:spacing w:val="-2"/>
                                    <w:sz w:val="18"/>
                                  </w:rPr>
                                  <w:t>xmlns:android="http://schemas.android.com/apk/res/android"</w:t>
                                </w:r>
                              </w:hyperlink>
                              <w:r>
                                <w:rPr>
                                  <w:rFonts w:ascii="Courier New"/>
                                  <w:spacing w:val="-2"/>
                                  <w:sz w:val="18"/>
                                </w:rPr>
                                <w:t xml:space="preserve"> </w:t>
                              </w:r>
                              <w:hyperlink r:id="rId168">
                                <w:r>
                                  <w:rPr>
                                    <w:rFonts w:ascii="Courier New"/>
                                    <w:spacing w:val="-2"/>
                                    <w:sz w:val="18"/>
                                  </w:rPr>
                                  <w:t>xmlns:app="http://schemas.android.com/apk/res-auto"</w:t>
                                </w:r>
                              </w:hyperlink>
                              <w:r>
                                <w:rPr>
                                  <w:rFonts w:ascii="Courier New"/>
                                  <w:spacing w:val="-2"/>
                                  <w:sz w:val="18"/>
                                </w:rPr>
                                <w:t xml:space="preserve"> </w:t>
                              </w:r>
                              <w:hyperlink r:id="rId169">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app:layoutDescription</w:t>
                              </w:r>
                              <w:proofErr w:type="spellEnd"/>
                              <w:r>
                                <w:rPr>
                                  <w:rFonts w:ascii="Courier New"/>
                                  <w:spacing w:val="-2"/>
                                  <w:sz w:val="18"/>
                                </w:rPr>
                                <w:t>="@xml/</w:t>
                              </w:r>
                              <w:proofErr w:type="spellStart"/>
                              <w:r>
                                <w:rPr>
                                  <w:rFonts w:ascii="Courier New"/>
                                  <w:spacing w:val="-2"/>
                                  <w:sz w:val="18"/>
                                </w:rPr>
                                <w:t>motion_scene</w:t>
                              </w:r>
                              <w:proofErr w:type="spellEnd"/>
                              <w:r>
                                <w:rPr>
                                  <w:rFonts w:ascii="Courier New"/>
                                  <w:spacing w:val="-2"/>
                                  <w:sz w:val="18"/>
                                </w:rPr>
                                <w:t xml:space="preserve">" </w:t>
                              </w:r>
                              <w:proofErr w:type="spellStart"/>
                              <w:r>
                                <w:rPr>
                                  <w:rFonts w:ascii="Courier New"/>
                                  <w:spacing w:val="-2"/>
                                  <w:sz w:val="18"/>
                                </w:rPr>
                                <w:t>app:motionDebug</w:t>
                              </w:r>
                              <w:proofErr w:type="spellEnd"/>
                              <w:r>
                                <w:rPr>
                                  <w:rFonts w:ascii="Courier New"/>
                                  <w:spacing w:val="-2"/>
                                  <w:sz w:val="18"/>
                                </w:rPr>
                                <w:t>="SHOW_ALL"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8AA35B" id="docshapegroup1484" o:spid="_x0000_s2364" style="position:absolute;margin-left:52.2pt;margin-top:7.55pt;width:399.6pt;height:115.25pt;z-index:-15523840;mso-wrap-distance-left:0;mso-wrap-distance-right:0;mso-position-horizontal-relative:page;mso-position-vertical-relative:text" coordorigin="1044,151"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">
                <v:rect id="docshape1485" o:spid="_x0000_s2365" style="position:absolute;left:1044;top:160;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" fillcolor="#f6f6f6" stroked="f">
                  <v:path arrowok="t"/>
                </v:rect>
                <v:shape id="docshape1486" o:spid="_x0000_s2366" style="position:absolute;left:1044;top:150;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" path="m7992,2284l,2284r,20l7992,2304r,-20xm7992,l,,,20r7992,l7992,xe" fillcolor="#dadada" stroked="f">
                  <v:path arrowok="t" o:connecttype="custom" o:connectlocs="7992,2435;0,2435;0,2455;7992,2455;7992,2435;7992,151;0,151;0,171;7992,171;7992,151" o:connectangles="0,0,0,0,0,0,0,0,0,0"/>
                </v:shape>
                <v:shape id="docshape1487" o:spid="_x0000_s2367" type="#_x0000_t202" style="position:absolute;left:1044;top:170;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" filled="f" stroked="f">
                  <v:path arrowok="t"/>
                  <v:textbox inset="0,0,0,0">
                    <w:txbxContent>
                      <w:p w14:paraId="7D3A9361" w14:textId="77777777" w:rsidR="003D76C2" w:rsidRDefault="00000000">
                        <w:pPr>
                          <w:spacing w:before="35" w:line="328" w:lineRule="auto"/>
                          <w:ind w:left="885" w:right="840" w:hanging="432"/>
                          <w:rPr>
                            <w:rFonts w:ascii="Courier New"/>
                            <w:sz w:val="18"/>
                          </w:rPr>
                        </w:pPr>
                        <w:r>
                          <w:rPr>
                            <w:rFonts w:ascii="Courier New"/>
                            <w:spacing w:val="-2"/>
                            <w:sz w:val="18"/>
                          </w:rPr>
                          <w:t>&lt;</w:t>
                        </w:r>
                        <w:proofErr w:type="spellStart"/>
                        <w:r>
                          <w:rPr>
                            <w:rFonts w:ascii="Courier New"/>
                            <w:spacing w:val="-2"/>
                            <w:sz w:val="18"/>
                          </w:rPr>
                          <w:t>androidx.constraintlayout.motion.widget.MotionLayout</w:t>
                        </w:r>
                        <w:proofErr w:type="spellEnd"/>
                        <w:r>
                          <w:rPr>
                            <w:rFonts w:ascii="Courier New"/>
                            <w:spacing w:val="-2"/>
                            <w:sz w:val="18"/>
                          </w:rPr>
                          <w:t xml:space="preserve"> </w:t>
                        </w:r>
                        <w:hyperlink r:id="rId170">
                          <w:r>
                            <w:rPr>
                              <w:rFonts w:ascii="Courier New"/>
                              <w:spacing w:val="-2"/>
                              <w:sz w:val="18"/>
                            </w:rPr>
                            <w:t>xmlns:android="http://schemas.android.com/apk/res/android"</w:t>
                          </w:r>
                        </w:hyperlink>
                        <w:r>
                          <w:rPr>
                            <w:rFonts w:ascii="Courier New"/>
                            <w:spacing w:val="-2"/>
                            <w:sz w:val="18"/>
                          </w:rPr>
                          <w:t xml:space="preserve"> </w:t>
                        </w:r>
                        <w:hyperlink r:id="rId171">
                          <w:r>
                            <w:rPr>
                              <w:rFonts w:ascii="Courier New"/>
                              <w:spacing w:val="-2"/>
                              <w:sz w:val="18"/>
                            </w:rPr>
                            <w:t>xmlns:app="http://schemas.android.com/apk/res-auto"</w:t>
                          </w:r>
                        </w:hyperlink>
                        <w:r>
                          <w:rPr>
                            <w:rFonts w:ascii="Courier New"/>
                            <w:spacing w:val="-2"/>
                            <w:sz w:val="18"/>
                          </w:rPr>
                          <w:t xml:space="preserve"> </w:t>
                        </w:r>
                        <w:hyperlink r:id="rId172">
                          <w:r>
                            <w:rPr>
                              <w:rFonts w:ascii="Courier New"/>
                              <w:spacing w:val="-2"/>
                              <w:sz w:val="18"/>
                            </w:rPr>
                            <w:t>xmlns:tools="http://schemas.android.com/tools"</w:t>
                          </w:r>
                        </w:hyperlink>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match_parent</w:t>
                        </w:r>
                        <w:proofErr w:type="spellEnd"/>
                        <w:r>
                          <w:rPr>
                            <w:rFonts w:ascii="Courier New"/>
                            <w:spacing w:val="-2"/>
                            <w:sz w:val="18"/>
                          </w:rPr>
                          <w:t xml:space="preserve">" </w:t>
                        </w:r>
                        <w:proofErr w:type="spellStart"/>
                        <w:r>
                          <w:rPr>
                            <w:rFonts w:ascii="Courier New"/>
                            <w:spacing w:val="-2"/>
                            <w:sz w:val="18"/>
                          </w:rPr>
                          <w:t>app:layoutDescription</w:t>
                        </w:r>
                        <w:proofErr w:type="spellEnd"/>
                        <w:r>
                          <w:rPr>
                            <w:rFonts w:ascii="Courier New"/>
                            <w:spacing w:val="-2"/>
                            <w:sz w:val="18"/>
                          </w:rPr>
                          <w:t>="@xml/</w:t>
                        </w:r>
                        <w:proofErr w:type="spellStart"/>
                        <w:r>
                          <w:rPr>
                            <w:rFonts w:ascii="Courier New"/>
                            <w:spacing w:val="-2"/>
                            <w:sz w:val="18"/>
                          </w:rPr>
                          <w:t>motion_scene</w:t>
                        </w:r>
                        <w:proofErr w:type="spellEnd"/>
                        <w:r>
                          <w:rPr>
                            <w:rFonts w:ascii="Courier New"/>
                            <w:spacing w:val="-2"/>
                            <w:sz w:val="18"/>
                          </w:rPr>
                          <w:t xml:space="preserve">" </w:t>
                        </w:r>
                        <w:proofErr w:type="spellStart"/>
                        <w:r>
                          <w:rPr>
                            <w:rFonts w:ascii="Courier New"/>
                            <w:spacing w:val="-2"/>
                            <w:sz w:val="18"/>
                          </w:rPr>
                          <w:t>app:motionDebug</w:t>
                        </w:r>
                        <w:proofErr w:type="spellEnd"/>
                        <w:r>
                          <w:rPr>
                            <w:rFonts w:ascii="Courier New"/>
                            <w:spacing w:val="-2"/>
                            <w:sz w:val="18"/>
                          </w:rPr>
                          <w:t>="SHOW_ALL"</w:t>
                        </w:r>
                      </w:p>
                    </w:txbxContent>
                  </v:textbox>
                </v:shape>
                <w10:wrap type="topAndBottom" anchorx="page"/>
              </v:group>
            </w:pict>
          </mc:Fallback>
        </mc:AlternateContent>
      </w:r>
    </w:p>
    <w:p w14:paraId="54377C77" w14:textId="77777777" w:rsidR="003D76C2" w:rsidRDefault="003D76C2">
      <w:pPr>
        <w:rPr>
          <w:sz w:val="9"/>
        </w:rPr>
        <w:sectPr w:rsidR="003D76C2">
          <w:pgSz w:w="10800" w:h="13320"/>
          <w:pgMar w:top="1120" w:right="920" w:bottom="280" w:left="940" w:header="695" w:footer="0" w:gutter="0"/>
          <w:cols w:space="720"/>
        </w:sectPr>
      </w:pPr>
    </w:p>
    <w:p w14:paraId="6FAEC2B6" w14:textId="77777777" w:rsidR="003D76C2" w:rsidRDefault="003D76C2">
      <w:pPr>
        <w:pStyle w:val="BodyText"/>
        <w:spacing w:before="3"/>
        <w:rPr>
          <w:sz w:val="5"/>
        </w:rPr>
      </w:pPr>
    </w:p>
    <w:p w14:paraId="1E70A606" w14:textId="77777777" w:rsidR="003D76C2" w:rsidRDefault="00D51F7C">
      <w:pPr>
        <w:pStyle w:val="BodyText"/>
        <w:ind w:left="824"/>
      </w:pPr>
      <w:r>
        <w:rPr>
          <w:noProof/>
        </w:rPr>
        <mc:AlternateContent>
          <mc:Choice Requires="wpg">
            <w:drawing>
              <wp:inline distT="0" distB="0" distL="0" distR="0" wp14:anchorId="3D821F9E" wp14:editId="4403BA6D">
                <wp:extent cx="5074920" cy="574675"/>
                <wp:effectExtent l="0" t="0" r="5080" b="0"/>
                <wp:docPr id="74" name="docshapegroup1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75" name="docshape1489"/>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docshape1490"/>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docshape1491"/>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7F80A" w14:textId="77777777" w:rsidR="003D76C2" w:rsidRDefault="00000000">
                              <w:pPr>
                                <w:spacing w:before="40"/>
                                <w:ind w:left="885"/>
                                <w:rPr>
                                  <w:rFonts w:ascii="Courier New"/>
                                  <w:sz w:val="18"/>
                                </w:rPr>
                              </w:pP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OutputActivity</w:t>
                              </w:r>
                              <w:proofErr w:type="spellEnd"/>
                              <w:r>
                                <w:rPr>
                                  <w:rFonts w:ascii="Courier New"/>
                                  <w:spacing w:val="-2"/>
                                  <w:sz w:val="18"/>
                                </w:rPr>
                                <w:t>"&gt;</w:t>
                              </w:r>
                            </w:p>
                            <w:p w14:paraId="71D37896" w14:textId="77777777" w:rsidR="003D76C2" w:rsidRDefault="00000000">
                              <w:pPr>
                                <w:spacing w:before="76"/>
                                <w:ind w:left="885"/>
                                <w:rPr>
                                  <w:rFonts w:ascii="Courier New"/>
                                  <w:sz w:val="18"/>
                                </w:rPr>
                              </w:pPr>
                              <w:r>
                                <w:rPr>
                                  <w:rFonts w:ascii="Courier New"/>
                                  <w:spacing w:val="-5"/>
                                  <w:sz w:val="18"/>
                                </w:rPr>
                                <w:t>...</w:t>
                              </w:r>
                            </w:p>
                            <w:p w14:paraId="58C61457" w14:textId="77777777" w:rsidR="003D76C2" w:rsidRDefault="00000000">
                              <w:pPr>
                                <w:spacing w:before="76"/>
                                <w:ind w:left="453"/>
                                <w:rPr>
                                  <w:rFonts w:ascii="Courier New"/>
                                  <w:sz w:val="18"/>
                                </w:rPr>
                              </w:pPr>
                              <w:r>
                                <w:rPr>
                                  <w:rFonts w:ascii="Courier New"/>
                                  <w:spacing w:val="-2"/>
                                  <w:sz w:val="18"/>
                                </w:rPr>
                                <w:t>&lt;/</w:t>
                              </w:r>
                              <w:proofErr w:type="spellStart"/>
                              <w:r>
                                <w:rPr>
                                  <w:rFonts w:ascii="Courier New"/>
                                  <w:spacing w:val="-2"/>
                                  <w:sz w:val="18"/>
                                </w:rPr>
                                <w:t>androidx.constraintlayout.motion.widget.MotionLayout</w:t>
                              </w:r>
                              <w:proofErr w:type="spellEnd"/>
                              <w:r>
                                <w:rPr>
                                  <w:rFonts w:ascii="Courier New"/>
                                  <w:spacing w:val="-2"/>
                                  <w:sz w:val="18"/>
                                </w:rPr>
                                <w:t>&gt;</w:t>
                              </w:r>
                            </w:p>
                          </w:txbxContent>
                        </wps:txbx>
                        <wps:bodyPr rot="0" vert="horz" wrap="square" lIns="0" tIns="0" rIns="0" bIns="0" anchor="t" anchorCtr="0" upright="1">
                          <a:noAutofit/>
                        </wps:bodyPr>
                      </wps:wsp>
                    </wpg:wgp>
                  </a:graphicData>
                </a:graphic>
              </wp:inline>
            </w:drawing>
          </mc:Choice>
          <mc:Fallback>
            <w:pict>
              <v:group w14:anchorId="3D821F9E" id="docshapegroup1488" o:spid="_x0000_s2368"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">
                <v:rect id="docshape1489" o:spid="_x0000_s2369"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" fillcolor="#f6f6f6" stroked="f">
                  <v:path arrowok="t"/>
                </v:rect>
                <v:shape id="docshape1490" o:spid="_x0000_s2370"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" path="m7992,884l,884r,20l7992,904r,-20xm7992,l,,,20r7992,l7992,xe" fillcolor="#dadada" stroked="f">
                  <v:path arrowok="t" o:connecttype="custom" o:connectlocs="7992,884;0,884;0,904;7992,904;7992,884;7992,0;0,0;0,20;7992,20;7992,0" o:connectangles="0,0,0,0,0,0,0,0,0,0"/>
                </v:shape>
                <v:shape id="docshape1491" o:spid="_x0000_s2371"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" filled="f" stroked="f">
                  <v:path arrowok="t"/>
                  <v:textbox inset="0,0,0,0">
                    <w:txbxContent>
                      <w:p w14:paraId="4857F80A" w14:textId="77777777" w:rsidR="003D76C2" w:rsidRDefault="00000000">
                        <w:pPr>
                          <w:spacing w:before="40"/>
                          <w:ind w:left="885"/>
                          <w:rPr>
                            <w:rFonts w:ascii="Courier New"/>
                            <w:sz w:val="18"/>
                          </w:rPr>
                        </w:pPr>
                        <w:proofErr w:type="spellStart"/>
                        <w:r>
                          <w:rPr>
                            <w:rFonts w:ascii="Courier New"/>
                            <w:spacing w:val="-2"/>
                            <w:sz w:val="18"/>
                          </w:rPr>
                          <w:t>tools:context</w:t>
                        </w:r>
                        <w:proofErr w:type="spellEnd"/>
                        <w:r>
                          <w:rPr>
                            <w:rFonts w:ascii="Courier New"/>
                            <w:spacing w:val="-2"/>
                            <w:sz w:val="18"/>
                          </w:rPr>
                          <w:t>=".</w:t>
                        </w:r>
                        <w:proofErr w:type="spellStart"/>
                        <w:r>
                          <w:rPr>
                            <w:rFonts w:ascii="Courier New"/>
                            <w:spacing w:val="-2"/>
                            <w:sz w:val="18"/>
                          </w:rPr>
                          <w:t>OutputActivity</w:t>
                        </w:r>
                        <w:proofErr w:type="spellEnd"/>
                        <w:r>
                          <w:rPr>
                            <w:rFonts w:ascii="Courier New"/>
                            <w:spacing w:val="-2"/>
                            <w:sz w:val="18"/>
                          </w:rPr>
                          <w:t>"&gt;</w:t>
                        </w:r>
                      </w:p>
                      <w:p w14:paraId="71D37896" w14:textId="77777777" w:rsidR="003D76C2" w:rsidRDefault="00000000">
                        <w:pPr>
                          <w:spacing w:before="76"/>
                          <w:ind w:left="885"/>
                          <w:rPr>
                            <w:rFonts w:ascii="Courier New"/>
                            <w:sz w:val="18"/>
                          </w:rPr>
                        </w:pPr>
                        <w:r>
                          <w:rPr>
                            <w:rFonts w:ascii="Courier New"/>
                            <w:spacing w:val="-5"/>
                            <w:sz w:val="18"/>
                          </w:rPr>
                          <w:t>...</w:t>
                        </w:r>
                      </w:p>
                      <w:p w14:paraId="58C61457" w14:textId="77777777" w:rsidR="003D76C2" w:rsidRDefault="00000000">
                        <w:pPr>
                          <w:spacing w:before="76"/>
                          <w:ind w:left="453"/>
                          <w:rPr>
                            <w:rFonts w:ascii="Courier New"/>
                            <w:sz w:val="18"/>
                          </w:rPr>
                        </w:pPr>
                        <w:r>
                          <w:rPr>
                            <w:rFonts w:ascii="Courier New"/>
                            <w:spacing w:val="-2"/>
                            <w:sz w:val="18"/>
                          </w:rPr>
                          <w:t>&lt;/</w:t>
                        </w:r>
                        <w:proofErr w:type="spellStart"/>
                        <w:r>
                          <w:rPr>
                            <w:rFonts w:ascii="Courier New"/>
                            <w:spacing w:val="-2"/>
                            <w:sz w:val="18"/>
                          </w:rPr>
                          <w:t>androidx.constraintlayout.motion.widget.MotionLayout</w:t>
                        </w:r>
                        <w:proofErr w:type="spellEnd"/>
                        <w:r>
                          <w:rPr>
                            <w:rFonts w:ascii="Courier New"/>
                            <w:spacing w:val="-2"/>
                            <w:sz w:val="18"/>
                          </w:rPr>
                          <w:t>&gt;</w:t>
                        </w:r>
                      </w:p>
                    </w:txbxContent>
                  </v:textbox>
                </v:shape>
                <w10:anchorlock/>
              </v:group>
            </w:pict>
          </mc:Fallback>
        </mc:AlternateContent>
      </w:r>
    </w:p>
    <w:p w14:paraId="629DE8DA" w14:textId="77777777" w:rsidR="003D76C2" w:rsidRDefault="00000000">
      <w:pPr>
        <w:pStyle w:val="ListParagraph"/>
        <w:numPr>
          <w:ilvl w:val="1"/>
          <w:numId w:val="1"/>
        </w:numPr>
        <w:tabs>
          <w:tab w:val="left" w:pos="1274"/>
        </w:tabs>
        <w:spacing w:before="37"/>
        <w:jc w:val="left"/>
        <w:rPr>
          <w:sz w:val="20"/>
        </w:rPr>
      </w:pPr>
      <w:r>
        <w:rPr>
          <w:sz w:val="20"/>
        </w:rPr>
        <w:t>Add</w:t>
      </w:r>
      <w:r>
        <w:rPr>
          <w:spacing w:val="-7"/>
          <w:sz w:val="20"/>
        </w:rPr>
        <w:t xml:space="preserve"> </w:t>
      </w:r>
      <w:r>
        <w:rPr>
          <w:sz w:val="20"/>
        </w:rPr>
        <w:t>three</w:t>
      </w:r>
      <w:r>
        <w:rPr>
          <w:spacing w:val="-2"/>
          <w:sz w:val="20"/>
        </w:rPr>
        <w:t xml:space="preserve"> </w:t>
      </w:r>
      <w:r>
        <w:rPr>
          <w:sz w:val="20"/>
        </w:rPr>
        <w:t>instances</w:t>
      </w:r>
      <w:r>
        <w:rPr>
          <w:spacing w:val="-2"/>
          <w:sz w:val="20"/>
        </w:rPr>
        <w:t xml:space="preserve"> </w:t>
      </w:r>
      <w:r>
        <w:rPr>
          <w:sz w:val="20"/>
        </w:rPr>
        <w:t>of</w:t>
      </w:r>
      <w:r>
        <w:rPr>
          <w:spacing w:val="-3"/>
          <w:sz w:val="20"/>
        </w:rPr>
        <w:t xml:space="preserve"> </w:t>
      </w:r>
      <w:proofErr w:type="spellStart"/>
      <w:r>
        <w:rPr>
          <w:rFonts w:ascii="Courier New"/>
          <w:b/>
        </w:rPr>
        <w:t>TextView</w:t>
      </w:r>
      <w:proofErr w:type="spellEnd"/>
      <w:r>
        <w:rPr>
          <w:rFonts w:ascii="Courier New"/>
          <w:b/>
          <w:spacing w:val="-80"/>
        </w:rPr>
        <w:t xml:space="preserve"> </w:t>
      </w:r>
      <w:r>
        <w:rPr>
          <w:sz w:val="20"/>
        </w:rPr>
        <w:t>to</w:t>
      </w:r>
      <w:r>
        <w:rPr>
          <w:spacing w:val="-2"/>
          <w:sz w:val="20"/>
        </w:rPr>
        <w:t xml:space="preserve"> </w:t>
      </w:r>
      <w:r>
        <w:rPr>
          <w:sz w:val="20"/>
        </w:rPr>
        <w:t>the</w:t>
      </w:r>
      <w:r>
        <w:rPr>
          <w:spacing w:val="-2"/>
          <w:sz w:val="20"/>
        </w:rPr>
        <w:t xml:space="preserve"> </w:t>
      </w:r>
      <w:r>
        <w:rPr>
          <w:sz w:val="20"/>
        </w:rPr>
        <w:t>output</w:t>
      </w:r>
      <w:r>
        <w:rPr>
          <w:spacing w:val="-2"/>
          <w:sz w:val="20"/>
        </w:rPr>
        <w:t xml:space="preserve"> </w:t>
      </w:r>
      <w:r>
        <w:rPr>
          <w:sz w:val="20"/>
        </w:rPr>
        <w:t>activity</w:t>
      </w:r>
      <w:r>
        <w:rPr>
          <w:spacing w:val="-3"/>
          <w:sz w:val="20"/>
        </w:rPr>
        <w:t xml:space="preserve"> </w:t>
      </w:r>
      <w:r>
        <w:rPr>
          <w:sz w:val="20"/>
        </w:rPr>
        <w:t>for</w:t>
      </w:r>
      <w:r>
        <w:rPr>
          <w:spacing w:val="-2"/>
          <w:sz w:val="20"/>
        </w:rPr>
        <w:t xml:space="preserve"> </w:t>
      </w:r>
      <w:r>
        <w:rPr>
          <w:sz w:val="20"/>
        </w:rPr>
        <w:t>the</w:t>
      </w:r>
      <w:r>
        <w:rPr>
          <w:spacing w:val="-2"/>
          <w:sz w:val="20"/>
        </w:rPr>
        <w:t xml:space="preserve"> three</w:t>
      </w:r>
    </w:p>
    <w:p w14:paraId="5EFAE7A2" w14:textId="77777777" w:rsidR="003D76C2" w:rsidRDefault="00000000">
      <w:pPr>
        <w:pStyle w:val="BodyText"/>
        <w:ind w:left="1274"/>
      </w:pPr>
      <w:r>
        <w:t xml:space="preserve">passwords </w:t>
      </w:r>
      <w:r>
        <w:rPr>
          <w:spacing w:val="-2"/>
        </w:rPr>
        <w:t>generated:</w:t>
      </w:r>
    </w:p>
    <w:p w14:paraId="5A951608" w14:textId="77777777" w:rsidR="003D76C2" w:rsidRDefault="00D51F7C">
      <w:pPr>
        <w:spacing w:before="212"/>
        <w:ind w:left="1709"/>
        <w:rPr>
          <w:rFonts w:ascii="Courier New"/>
          <w:sz w:val="18"/>
        </w:rPr>
      </w:pPr>
      <w:r>
        <w:rPr>
          <w:noProof/>
        </w:rPr>
        <mc:AlternateContent>
          <mc:Choice Requires="wpg">
            <w:drawing>
              <wp:anchor distT="0" distB="0" distL="114300" distR="114300" simplePos="0" relativeHeight="483834368" behindDoc="1" locked="0" layoutInCell="1" allowOverlap="1" wp14:anchorId="5E13D31E" wp14:editId="399718D7">
                <wp:simplePos x="0" y="0"/>
                <wp:positionH relativeFrom="page">
                  <wp:posOffset>1120140</wp:posOffset>
                </wp:positionH>
                <wp:positionV relativeFrom="paragraph">
                  <wp:posOffset>96520</wp:posOffset>
                </wp:positionV>
                <wp:extent cx="5074920" cy="5908675"/>
                <wp:effectExtent l="0" t="0" r="5080" b="0"/>
                <wp:wrapNone/>
                <wp:docPr id="71" name="docshapegroup1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08675"/>
                          <a:chOff x="1764" y="152"/>
                          <a:chExt cx="7992" cy="9305"/>
                        </a:xfrm>
                      </wpg:grpSpPr>
                      <wps:wsp>
                        <wps:cNvPr id="72" name="docshape1493"/>
                        <wps:cNvSpPr>
                          <a:spLocks/>
                        </wps:cNvSpPr>
                        <wps:spPr bwMode="auto">
                          <a:xfrm>
                            <a:off x="1764" y="161"/>
                            <a:ext cx="7992" cy="9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 name="docshape1494"/>
                        <wps:cNvSpPr>
                          <a:spLocks/>
                        </wps:cNvSpPr>
                        <wps:spPr bwMode="auto">
                          <a:xfrm>
                            <a:off x="1764" y="151"/>
                            <a:ext cx="7992" cy="9305"/>
                          </a:xfrm>
                          <a:custGeom>
                            <a:avLst/>
                            <a:gdLst>
                              <a:gd name="T0" fmla="+- 0 9756 1764"/>
                              <a:gd name="T1" fmla="*/ T0 w 7992"/>
                              <a:gd name="T2" fmla="+- 0 9436 152"/>
                              <a:gd name="T3" fmla="*/ 9436 h 9305"/>
                              <a:gd name="T4" fmla="+- 0 1764 1764"/>
                              <a:gd name="T5" fmla="*/ T4 w 7992"/>
                              <a:gd name="T6" fmla="+- 0 9436 152"/>
                              <a:gd name="T7" fmla="*/ 9436 h 9305"/>
                              <a:gd name="T8" fmla="+- 0 1764 1764"/>
                              <a:gd name="T9" fmla="*/ T8 w 7992"/>
                              <a:gd name="T10" fmla="+- 0 9456 152"/>
                              <a:gd name="T11" fmla="*/ 9456 h 9305"/>
                              <a:gd name="T12" fmla="+- 0 9756 1764"/>
                              <a:gd name="T13" fmla="*/ T12 w 7992"/>
                              <a:gd name="T14" fmla="+- 0 9456 152"/>
                              <a:gd name="T15" fmla="*/ 9456 h 9305"/>
                              <a:gd name="T16" fmla="+- 0 9756 1764"/>
                              <a:gd name="T17" fmla="*/ T16 w 7992"/>
                              <a:gd name="T18" fmla="+- 0 9436 152"/>
                              <a:gd name="T19" fmla="*/ 9436 h 9305"/>
                              <a:gd name="T20" fmla="+- 0 9756 1764"/>
                              <a:gd name="T21" fmla="*/ T20 w 7992"/>
                              <a:gd name="T22" fmla="+- 0 152 152"/>
                              <a:gd name="T23" fmla="*/ 152 h 9305"/>
                              <a:gd name="T24" fmla="+- 0 1764 1764"/>
                              <a:gd name="T25" fmla="*/ T24 w 7992"/>
                              <a:gd name="T26" fmla="+- 0 152 152"/>
                              <a:gd name="T27" fmla="*/ 152 h 9305"/>
                              <a:gd name="T28" fmla="+- 0 1764 1764"/>
                              <a:gd name="T29" fmla="*/ T28 w 7992"/>
                              <a:gd name="T30" fmla="+- 0 172 152"/>
                              <a:gd name="T31" fmla="*/ 172 h 9305"/>
                              <a:gd name="T32" fmla="+- 0 9756 1764"/>
                              <a:gd name="T33" fmla="*/ T32 w 7992"/>
                              <a:gd name="T34" fmla="+- 0 172 152"/>
                              <a:gd name="T35" fmla="*/ 172 h 9305"/>
                              <a:gd name="T36" fmla="+- 0 9756 1764"/>
                              <a:gd name="T37" fmla="*/ T36 w 7992"/>
                              <a:gd name="T38" fmla="+- 0 152 152"/>
                              <a:gd name="T39" fmla="*/ 152 h 9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305">
                                <a:moveTo>
                                  <a:pt x="7992" y="9284"/>
                                </a:moveTo>
                                <a:lnTo>
                                  <a:pt x="0" y="9284"/>
                                </a:lnTo>
                                <a:lnTo>
                                  <a:pt x="0" y="9304"/>
                                </a:lnTo>
                                <a:lnTo>
                                  <a:pt x="7992" y="9304"/>
                                </a:lnTo>
                                <a:lnTo>
                                  <a:pt x="7992" y="9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E7ECA7" id="docshapegroup1492" o:spid="_x0000_s1026" style="position:absolute;margin-left:88.2pt;margin-top:7.6pt;width:399.6pt;height:465.25pt;z-index:-19482112;mso-position-horizontal-relative:page" coordorigin="1764,152" coordsize="7992,9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">
                <v:rect id="docshape1493" o:spid="_x0000_s1027" style="position:absolute;left:1764;top:161;width:7992;height:9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" fillcolor="#f6f6f6" stroked="f">
                  <v:path arrowok="t"/>
                </v:rect>
                <v:shape id="docshape1494" o:spid="_x0000_s1028" style="position:absolute;left:1764;top:151;width:7992;height:9305;visibility:visible;mso-wrap-style:square;v-text-anchor:top" coordsize="7992,9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" path="m7992,9284l,9284r,20l7992,9304r,-20xm7992,l,,,20r7992,l7992,xe" fillcolor="#dadada" stroked="f">
                  <v:path arrowok="t" o:connecttype="custom" o:connectlocs="7992,9436;0,9436;0,9456;7992,9456;7992,9436;7992,152;0,152;0,172;7992,172;7992,152" o:connectangles="0,0,0,0,0,0,0,0,0,0"/>
                </v:shape>
                <w10:wrap anchorx="page"/>
              </v:group>
            </w:pict>
          </mc:Fallback>
        </mc:AlternateContent>
      </w:r>
      <w:r w:rsidR="00CC7617">
        <w:rPr>
          <w:rFonts w:ascii="Courier New"/>
          <w:spacing w:val="-2"/>
          <w:sz w:val="18"/>
        </w:rPr>
        <w:t>&lt;</w:t>
      </w:r>
      <w:proofErr w:type="spellStart"/>
      <w:r w:rsidR="00CC7617">
        <w:rPr>
          <w:rFonts w:ascii="Courier New"/>
          <w:spacing w:val="-2"/>
          <w:sz w:val="18"/>
        </w:rPr>
        <w:t>TextView</w:t>
      </w:r>
      <w:proofErr w:type="spellEnd"/>
    </w:p>
    <w:p w14:paraId="247B0521" w14:textId="77777777" w:rsidR="003D76C2" w:rsidRDefault="00000000">
      <w:pPr>
        <w:spacing w:line="280" w:lineRule="atLeast"/>
        <w:ind w:left="2141"/>
        <w:rPr>
          <w:rFonts w:ascii="Courier New"/>
          <w:sz w:val="18"/>
        </w:rPr>
      </w:pPr>
      <w:proofErr w:type="spellStart"/>
      <w:r>
        <w:rPr>
          <w:rFonts w:ascii="Courier New"/>
          <w:spacing w:val="-2"/>
          <w:sz w:val="18"/>
        </w:rPr>
        <w:t>android:id</w:t>
      </w:r>
      <w:proofErr w:type="spellEnd"/>
      <w:r>
        <w:rPr>
          <w:rFonts w:ascii="Courier New"/>
          <w:spacing w:val="-2"/>
          <w:sz w:val="18"/>
        </w:rPr>
        <w:t>="@+id/password1_text" style="@style/</w:t>
      </w:r>
      <w:proofErr w:type="spellStart"/>
      <w:r>
        <w:rPr>
          <w:rFonts w:ascii="Courier New"/>
          <w:spacing w:val="-2"/>
          <w:sz w:val="18"/>
        </w:rPr>
        <w:t>TextAppearance.AppCompat.Headline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app:layout_constraintBottom_toTopOf</w:t>
      </w:r>
      <w:proofErr w:type="spellEnd"/>
    </w:p>
    <w:p w14:paraId="1E807CC3" w14:textId="77777777" w:rsidR="003D76C2" w:rsidRDefault="00000000">
      <w:pPr>
        <w:spacing w:line="259" w:lineRule="auto"/>
        <w:ind w:left="2141" w:right="1684" w:firstLine="216"/>
        <w:rPr>
          <w:rFonts w:ascii="Courier New"/>
          <w:sz w:val="18"/>
        </w:rPr>
      </w:pPr>
      <w:r>
        <w:rPr>
          <w:rFonts w:ascii="Courier New"/>
          <w:spacing w:val="-2"/>
          <w:sz w:val="18"/>
        </w:rPr>
        <w:t xml:space="preserve">="@id/password2_text" </w:t>
      </w:r>
      <w:proofErr w:type="spellStart"/>
      <w:r>
        <w:rPr>
          <w:rFonts w:ascii="Courier New"/>
          <w:spacing w:val="-2"/>
          <w:sz w:val="18"/>
        </w:rPr>
        <w:t>app:layout_constraintEnd_toEndOf</w:t>
      </w:r>
      <w:proofErr w:type="spellEnd"/>
      <w:r>
        <w:rPr>
          <w:rFonts w:ascii="Courier New"/>
          <w:spacing w:val="-2"/>
          <w:sz w:val="18"/>
        </w:rPr>
        <w:t>="parent"</w:t>
      </w:r>
    </w:p>
    <w:p w14:paraId="423EFA0A" w14:textId="77777777" w:rsidR="003D76C2" w:rsidRDefault="00000000">
      <w:pPr>
        <w:spacing w:before="55" w:line="328" w:lineRule="auto"/>
        <w:ind w:left="2141" w:right="1684"/>
        <w:rPr>
          <w:rFonts w:ascii="Courier New"/>
          <w:sz w:val="18"/>
        </w:rPr>
      </w:pP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tools:text</w:t>
      </w:r>
      <w:proofErr w:type="spellEnd"/>
      <w:r>
        <w:rPr>
          <w:rFonts w:ascii="Courier New"/>
          <w:sz w:val="18"/>
        </w:rPr>
        <w:t>="First Password" /&gt;</w:t>
      </w:r>
    </w:p>
    <w:p w14:paraId="050B2A21" w14:textId="77777777" w:rsidR="003D76C2" w:rsidRDefault="003D76C2">
      <w:pPr>
        <w:pStyle w:val="BodyText"/>
        <w:spacing w:before="9"/>
        <w:rPr>
          <w:rFonts w:ascii="Courier New"/>
          <w:sz w:val="24"/>
        </w:rPr>
      </w:pPr>
    </w:p>
    <w:p w14:paraId="185BD4F6" w14:textId="77777777" w:rsidR="003D76C2" w:rsidRDefault="00000000">
      <w:pPr>
        <w:spacing w:before="1"/>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160591D9" w14:textId="77777777" w:rsidR="003D76C2" w:rsidRDefault="00000000">
      <w:pPr>
        <w:spacing w:before="76" w:line="328" w:lineRule="auto"/>
        <w:ind w:left="2141" w:right="882"/>
        <w:rPr>
          <w:rFonts w:ascii="Courier New"/>
          <w:sz w:val="18"/>
        </w:rPr>
      </w:pPr>
      <w:proofErr w:type="spellStart"/>
      <w:r>
        <w:rPr>
          <w:rFonts w:ascii="Courier New"/>
          <w:spacing w:val="-2"/>
          <w:sz w:val="18"/>
        </w:rPr>
        <w:t>android:id</w:t>
      </w:r>
      <w:proofErr w:type="spellEnd"/>
      <w:r>
        <w:rPr>
          <w:rFonts w:ascii="Courier New"/>
          <w:spacing w:val="-2"/>
          <w:sz w:val="18"/>
        </w:rPr>
        <w:t>="@+id/password2_text" style="@style/</w:t>
      </w:r>
      <w:proofErr w:type="spellStart"/>
      <w:r>
        <w:rPr>
          <w:rFonts w:ascii="Courier New"/>
          <w:spacing w:val="-2"/>
          <w:sz w:val="18"/>
        </w:rPr>
        <w:t>TextAppearance.AppCompat.Headline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tools:text</w:t>
      </w:r>
      <w:proofErr w:type="spellEnd"/>
      <w:r>
        <w:rPr>
          <w:rFonts w:ascii="Courier New"/>
          <w:sz w:val="18"/>
        </w:rPr>
        <w:t>="Second Password" /&gt;</w:t>
      </w:r>
    </w:p>
    <w:p w14:paraId="6EB8F950" w14:textId="77777777" w:rsidR="003D76C2" w:rsidRDefault="003D76C2">
      <w:pPr>
        <w:pStyle w:val="BodyText"/>
        <w:spacing w:before="2"/>
        <w:rPr>
          <w:rFonts w:ascii="Courier New"/>
          <w:sz w:val="25"/>
        </w:rPr>
      </w:pPr>
    </w:p>
    <w:p w14:paraId="494156D7" w14:textId="77777777" w:rsidR="003D76C2" w:rsidRDefault="00000000">
      <w:pPr>
        <w:ind w:left="1709"/>
        <w:rPr>
          <w:rFonts w:ascii="Courier New"/>
          <w:sz w:val="18"/>
        </w:rPr>
      </w:pPr>
      <w:r>
        <w:rPr>
          <w:rFonts w:ascii="Courier New"/>
          <w:spacing w:val="-2"/>
          <w:sz w:val="18"/>
        </w:rPr>
        <w:t>&lt;</w:t>
      </w:r>
      <w:proofErr w:type="spellStart"/>
      <w:r>
        <w:rPr>
          <w:rFonts w:ascii="Courier New"/>
          <w:spacing w:val="-2"/>
          <w:sz w:val="18"/>
        </w:rPr>
        <w:t>TextView</w:t>
      </w:r>
      <w:proofErr w:type="spellEnd"/>
    </w:p>
    <w:p w14:paraId="6AAD5BC8" w14:textId="77777777" w:rsidR="003D76C2" w:rsidRDefault="00000000">
      <w:pPr>
        <w:spacing w:line="280" w:lineRule="atLeast"/>
        <w:ind w:left="2141"/>
        <w:rPr>
          <w:rFonts w:ascii="Courier New"/>
          <w:sz w:val="18"/>
        </w:rPr>
      </w:pPr>
      <w:proofErr w:type="spellStart"/>
      <w:r>
        <w:rPr>
          <w:rFonts w:ascii="Courier New"/>
          <w:spacing w:val="-2"/>
          <w:sz w:val="18"/>
        </w:rPr>
        <w:t>android:id</w:t>
      </w:r>
      <w:proofErr w:type="spellEnd"/>
      <w:r>
        <w:rPr>
          <w:rFonts w:ascii="Courier New"/>
          <w:spacing w:val="-2"/>
          <w:sz w:val="18"/>
        </w:rPr>
        <w:t>="@+id/password3_text" style="@style/</w:t>
      </w:r>
      <w:proofErr w:type="spellStart"/>
      <w:r>
        <w:rPr>
          <w:rFonts w:ascii="Courier New"/>
          <w:spacing w:val="-2"/>
          <w:sz w:val="18"/>
        </w:rPr>
        <w:t>TextAppearance.AppCompat.Headline</w:t>
      </w:r>
      <w:proofErr w:type="spellEnd"/>
      <w:r>
        <w:rPr>
          <w:rFonts w:ascii="Courier New"/>
          <w:spacing w:val="-2"/>
          <w:sz w:val="18"/>
        </w:rPr>
        <w:t xml:space="preserve">"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 xml:space="preserve">="60dp"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p>
    <w:p w14:paraId="17A6F428" w14:textId="77777777" w:rsidR="003D76C2" w:rsidRDefault="00000000">
      <w:pPr>
        <w:spacing w:line="259" w:lineRule="auto"/>
        <w:ind w:left="2141" w:right="2599" w:firstLine="216"/>
        <w:rPr>
          <w:rFonts w:ascii="Courier New"/>
          <w:sz w:val="18"/>
        </w:rPr>
      </w:pPr>
      <w:r>
        <w:rPr>
          <w:rFonts w:ascii="Courier New"/>
          <w:spacing w:val="-2"/>
          <w:sz w:val="18"/>
        </w:rPr>
        <w:t xml:space="preserve">="@+id/password2_text" </w:t>
      </w:r>
      <w:proofErr w:type="spellStart"/>
      <w:r>
        <w:rPr>
          <w:rFonts w:ascii="Courier New"/>
          <w:sz w:val="18"/>
        </w:rPr>
        <w:t>tools:text</w:t>
      </w:r>
      <w:proofErr w:type="spellEnd"/>
      <w:r>
        <w:rPr>
          <w:rFonts w:ascii="Courier New"/>
          <w:sz w:val="18"/>
        </w:rPr>
        <w:t>="Third</w:t>
      </w:r>
      <w:r>
        <w:rPr>
          <w:rFonts w:ascii="Courier New"/>
          <w:spacing w:val="-19"/>
          <w:sz w:val="18"/>
        </w:rPr>
        <w:t xml:space="preserve"> </w:t>
      </w:r>
      <w:r>
        <w:rPr>
          <w:rFonts w:ascii="Courier New"/>
          <w:sz w:val="18"/>
        </w:rPr>
        <w:t>Password"</w:t>
      </w:r>
      <w:r>
        <w:rPr>
          <w:rFonts w:ascii="Courier New"/>
          <w:spacing w:val="-19"/>
          <w:sz w:val="18"/>
        </w:rPr>
        <w:t xml:space="preserve"> </w:t>
      </w:r>
      <w:r>
        <w:rPr>
          <w:rFonts w:ascii="Courier New"/>
          <w:sz w:val="18"/>
        </w:rPr>
        <w:t>/&gt;</w:t>
      </w:r>
    </w:p>
    <w:p w14:paraId="7AF1569A" w14:textId="77777777" w:rsidR="003D76C2" w:rsidRDefault="003D76C2">
      <w:pPr>
        <w:spacing w:line="259" w:lineRule="auto"/>
        <w:rPr>
          <w:rFonts w:ascii="Courier New"/>
          <w:sz w:val="18"/>
        </w:rPr>
        <w:sectPr w:rsidR="003D76C2">
          <w:pgSz w:w="10800" w:h="13320"/>
          <w:pgMar w:top="1120" w:right="920" w:bottom="280" w:left="940" w:header="695" w:footer="0" w:gutter="0"/>
          <w:cols w:space="720"/>
        </w:sectPr>
      </w:pPr>
    </w:p>
    <w:p w14:paraId="17945B5E" w14:textId="77777777" w:rsidR="003D76C2" w:rsidRDefault="003D76C2">
      <w:pPr>
        <w:pStyle w:val="BodyText"/>
        <w:spacing w:before="6"/>
        <w:rPr>
          <w:rFonts w:ascii="Courier New"/>
          <w:sz w:val="9"/>
        </w:rPr>
      </w:pPr>
    </w:p>
    <w:p w14:paraId="3181DDB8" w14:textId="77777777" w:rsidR="003D76C2" w:rsidRDefault="00000000">
      <w:pPr>
        <w:pStyle w:val="ListParagraph"/>
        <w:numPr>
          <w:ilvl w:val="1"/>
          <w:numId w:val="1"/>
        </w:numPr>
        <w:tabs>
          <w:tab w:val="left" w:pos="554"/>
        </w:tabs>
        <w:spacing w:before="100"/>
        <w:ind w:left="554"/>
        <w:jc w:val="left"/>
        <w:rPr>
          <w:sz w:val="20"/>
        </w:rPr>
      </w:pPr>
      <w:r>
        <w:rPr>
          <w:sz w:val="20"/>
        </w:rPr>
        <w:t>Add</w:t>
      </w:r>
      <w:r>
        <w:rPr>
          <w:spacing w:val="-2"/>
          <w:sz w:val="20"/>
        </w:rPr>
        <w:t xml:space="preserve"> </w:t>
      </w:r>
      <w:r>
        <w:rPr>
          <w:sz w:val="20"/>
        </w:rPr>
        <w:t>a</w:t>
      </w:r>
      <w:r>
        <w:rPr>
          <w:spacing w:val="-2"/>
          <w:sz w:val="20"/>
        </w:rPr>
        <w:t xml:space="preserve"> </w:t>
      </w:r>
      <w:r>
        <w:rPr>
          <w:rFonts w:ascii="Courier New"/>
          <w:b/>
        </w:rPr>
        <w:t>Copy</w:t>
      </w:r>
      <w:r>
        <w:rPr>
          <w:rFonts w:ascii="Courier New"/>
          <w:b/>
          <w:spacing w:val="-80"/>
        </w:rPr>
        <w:t xml:space="preserve"> </w:t>
      </w:r>
      <w:r>
        <w:rPr>
          <w:sz w:val="20"/>
        </w:rPr>
        <w:t>button</w:t>
      </w:r>
      <w:r>
        <w:rPr>
          <w:spacing w:val="-1"/>
          <w:sz w:val="20"/>
        </w:rPr>
        <w:t xml:space="preserve"> </w:t>
      </w:r>
      <w:r>
        <w:rPr>
          <w:sz w:val="20"/>
        </w:rPr>
        <w:t>at</w:t>
      </w:r>
      <w:r>
        <w:rPr>
          <w:spacing w:val="-2"/>
          <w:sz w:val="20"/>
        </w:rPr>
        <w:t xml:space="preserve"> </w:t>
      </w:r>
      <w:r>
        <w:rPr>
          <w:sz w:val="20"/>
        </w:rPr>
        <w:t>the</w:t>
      </w:r>
      <w:r>
        <w:rPr>
          <w:spacing w:val="-1"/>
          <w:sz w:val="20"/>
        </w:rPr>
        <w:t xml:space="preserve"> </w:t>
      </w:r>
      <w:r>
        <w:rPr>
          <w:sz w:val="20"/>
        </w:rPr>
        <w:t>bottom</w:t>
      </w:r>
      <w:r>
        <w:rPr>
          <w:spacing w:val="-1"/>
          <w:sz w:val="20"/>
        </w:rPr>
        <w:t xml:space="preserve"> </w:t>
      </w:r>
      <w:r>
        <w:rPr>
          <w:sz w:val="20"/>
        </w:rPr>
        <w:t>of</w:t>
      </w:r>
      <w:r>
        <w:rPr>
          <w:spacing w:val="-1"/>
          <w:sz w:val="20"/>
        </w:rPr>
        <w:t xml:space="preserve"> </w:t>
      </w:r>
      <w:r>
        <w:rPr>
          <w:sz w:val="20"/>
        </w:rPr>
        <w:t xml:space="preserve">the </w:t>
      </w:r>
      <w:r>
        <w:rPr>
          <w:spacing w:val="-2"/>
          <w:sz w:val="20"/>
        </w:rPr>
        <w:t>screen:</w:t>
      </w:r>
    </w:p>
    <w:p w14:paraId="5E23BB00" w14:textId="77777777" w:rsidR="003D76C2" w:rsidRDefault="00D51F7C">
      <w:pPr>
        <w:pStyle w:val="BodyText"/>
        <w:spacing w:before="10"/>
        <w:rPr>
          <w:sz w:val="8"/>
        </w:rPr>
      </w:pPr>
      <w:r>
        <w:rPr>
          <w:noProof/>
        </w:rPr>
        <mc:AlternateContent>
          <mc:Choice Requires="wpg">
            <w:drawing>
              <wp:anchor distT="0" distB="0" distL="0" distR="0" simplePos="0" relativeHeight="487794176" behindDoc="1" locked="0" layoutInCell="1" allowOverlap="1" wp14:anchorId="74A0BC01" wp14:editId="555972A4">
                <wp:simplePos x="0" y="0"/>
                <wp:positionH relativeFrom="page">
                  <wp:posOffset>662940</wp:posOffset>
                </wp:positionH>
                <wp:positionV relativeFrom="paragraph">
                  <wp:posOffset>91440</wp:posOffset>
                </wp:positionV>
                <wp:extent cx="5074920" cy="1641475"/>
                <wp:effectExtent l="0" t="0" r="5080" b="0"/>
                <wp:wrapTopAndBottom/>
                <wp:docPr id="67" name="docshapegroup1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044" y="144"/>
                          <a:chExt cx="7992" cy="2585"/>
                        </a:xfrm>
                      </wpg:grpSpPr>
                      <wps:wsp>
                        <wps:cNvPr id="68" name="docshape1496"/>
                        <wps:cNvSpPr>
                          <a:spLocks/>
                        </wps:cNvSpPr>
                        <wps:spPr bwMode="auto">
                          <a:xfrm>
                            <a:off x="1044" y="153"/>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 name="docshape1497"/>
                        <wps:cNvSpPr>
                          <a:spLocks/>
                        </wps:cNvSpPr>
                        <wps:spPr bwMode="auto">
                          <a:xfrm>
                            <a:off x="1044" y="143"/>
                            <a:ext cx="7992" cy="2585"/>
                          </a:xfrm>
                          <a:custGeom>
                            <a:avLst/>
                            <a:gdLst>
                              <a:gd name="T0" fmla="+- 0 9036 1044"/>
                              <a:gd name="T1" fmla="*/ T0 w 7992"/>
                              <a:gd name="T2" fmla="+- 0 2708 144"/>
                              <a:gd name="T3" fmla="*/ 2708 h 2585"/>
                              <a:gd name="T4" fmla="+- 0 1044 1044"/>
                              <a:gd name="T5" fmla="*/ T4 w 7992"/>
                              <a:gd name="T6" fmla="+- 0 2708 144"/>
                              <a:gd name="T7" fmla="*/ 2708 h 2585"/>
                              <a:gd name="T8" fmla="+- 0 1044 1044"/>
                              <a:gd name="T9" fmla="*/ T8 w 7992"/>
                              <a:gd name="T10" fmla="+- 0 2728 144"/>
                              <a:gd name="T11" fmla="*/ 2728 h 2585"/>
                              <a:gd name="T12" fmla="+- 0 9036 1044"/>
                              <a:gd name="T13" fmla="*/ T12 w 7992"/>
                              <a:gd name="T14" fmla="+- 0 2728 144"/>
                              <a:gd name="T15" fmla="*/ 2728 h 2585"/>
                              <a:gd name="T16" fmla="+- 0 9036 1044"/>
                              <a:gd name="T17" fmla="*/ T16 w 7992"/>
                              <a:gd name="T18" fmla="+- 0 2708 144"/>
                              <a:gd name="T19" fmla="*/ 2708 h 2585"/>
                              <a:gd name="T20" fmla="+- 0 9036 1044"/>
                              <a:gd name="T21" fmla="*/ T20 w 7992"/>
                              <a:gd name="T22" fmla="+- 0 144 144"/>
                              <a:gd name="T23" fmla="*/ 144 h 2585"/>
                              <a:gd name="T24" fmla="+- 0 1044 1044"/>
                              <a:gd name="T25" fmla="*/ T24 w 7992"/>
                              <a:gd name="T26" fmla="+- 0 144 144"/>
                              <a:gd name="T27" fmla="*/ 144 h 2585"/>
                              <a:gd name="T28" fmla="+- 0 1044 1044"/>
                              <a:gd name="T29" fmla="*/ T28 w 7992"/>
                              <a:gd name="T30" fmla="+- 0 164 144"/>
                              <a:gd name="T31" fmla="*/ 164 h 2585"/>
                              <a:gd name="T32" fmla="+- 0 9036 1044"/>
                              <a:gd name="T33" fmla="*/ T32 w 7992"/>
                              <a:gd name="T34" fmla="+- 0 164 144"/>
                              <a:gd name="T35" fmla="*/ 164 h 2585"/>
                              <a:gd name="T36" fmla="+- 0 9036 1044"/>
                              <a:gd name="T37" fmla="*/ T36 w 7992"/>
                              <a:gd name="T38" fmla="+- 0 144 144"/>
                              <a:gd name="T39" fmla="*/ 144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docshape1498"/>
                        <wps:cNvSpPr txBox="1">
                          <a:spLocks/>
                        </wps:cNvSpPr>
                        <wps:spPr bwMode="auto">
                          <a:xfrm>
                            <a:off x="1044" y="163"/>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49E19" w14:textId="77777777" w:rsidR="003D76C2" w:rsidRDefault="00000000">
                              <w:pPr>
                                <w:spacing w:before="40"/>
                                <w:ind w:left="453"/>
                                <w:rPr>
                                  <w:rFonts w:ascii="Courier New"/>
                                  <w:sz w:val="18"/>
                                </w:rPr>
                              </w:pPr>
                              <w:r>
                                <w:rPr>
                                  <w:rFonts w:ascii="Courier New"/>
                                  <w:spacing w:val="-2"/>
                                  <w:sz w:val="18"/>
                                </w:rPr>
                                <w:t>&lt;Button</w:t>
                              </w:r>
                            </w:p>
                            <w:p w14:paraId="4831F76E" w14:textId="77777777" w:rsidR="003D76C2" w:rsidRDefault="00000000">
                              <w:pPr>
                                <w:spacing w:before="71" w:line="328" w:lineRule="auto"/>
                                <w:ind w:left="1317" w:right="1274"/>
                                <w:rPr>
                                  <w:rFonts w:ascii="Courier New"/>
                                  <w:sz w:val="18"/>
                                </w:rPr>
                              </w:pPr>
                              <w:proofErr w:type="spellStart"/>
                              <w:r>
                                <w:rPr>
                                  <w:rFonts w:ascii="Courier New"/>
                                  <w:spacing w:val="-2"/>
                                  <w:sz w:val="18"/>
                                </w:rPr>
                                <w:t>android:id</w:t>
                              </w:r>
                              <w:proofErr w:type="spellEnd"/>
                              <w:r>
                                <w:rPr>
                                  <w:rFonts w:ascii="Courier New"/>
                                  <w:spacing w:val="-2"/>
                                  <w:sz w:val="18"/>
                                </w:rPr>
                                <w:t xml:space="preserve">="@+id/button"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android:text</w:t>
                              </w:r>
                              <w:proofErr w:type="spellEnd"/>
                              <w:r>
                                <w:rPr>
                                  <w:rFonts w:ascii="Courier New"/>
                                  <w:spacing w:val="-2"/>
                                  <w:sz w:val="18"/>
                                </w:rPr>
                                <w:t xml:space="preserve">="Copy"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A0BC01" id="docshapegroup1495" o:spid="_x0000_s2372" style="position:absolute;margin-left:52.2pt;margin-top:7.2pt;width:399.6pt;height:129.25pt;z-index:-15522304;mso-wrap-distance-left:0;mso-wrap-distance-right:0;mso-position-horizontal-relative:page;mso-position-vertical-relative:text" coordorigin="1044,144"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">
                <v:rect id="docshape1496" o:spid="_x0000_s2373" style="position:absolute;left:1044;top:153;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" fillcolor="#f6f6f6" stroked="f">
                  <v:path arrowok="t"/>
                </v:rect>
                <v:shape id="docshape1497" o:spid="_x0000_s2374" style="position:absolute;left:1044;top:143;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" path="m7992,2564l,2564r,20l7992,2584r,-20xm7992,l,,,20r7992,l7992,xe" fillcolor="#dadada" stroked="f">
                  <v:path arrowok="t" o:connecttype="custom" o:connectlocs="7992,2708;0,2708;0,2728;7992,2728;7992,2708;7992,144;0,144;0,164;7992,164;7992,144" o:connectangles="0,0,0,0,0,0,0,0,0,0"/>
                </v:shape>
                <v:shape id="docshape1498" o:spid="_x0000_s2375" type="#_x0000_t202" style="position:absolute;left:1044;top:163;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" filled="f" stroked="f">
                  <v:path arrowok="t"/>
                  <v:textbox inset="0,0,0,0">
                    <w:txbxContent>
                      <w:p w14:paraId="2C049E19" w14:textId="77777777" w:rsidR="003D76C2" w:rsidRDefault="00000000">
                        <w:pPr>
                          <w:spacing w:before="40"/>
                          <w:ind w:left="453"/>
                          <w:rPr>
                            <w:rFonts w:ascii="Courier New"/>
                            <w:sz w:val="18"/>
                          </w:rPr>
                        </w:pPr>
                        <w:r>
                          <w:rPr>
                            <w:rFonts w:ascii="Courier New"/>
                            <w:spacing w:val="-2"/>
                            <w:sz w:val="18"/>
                          </w:rPr>
                          <w:t>&lt;Button</w:t>
                        </w:r>
                      </w:p>
                      <w:p w14:paraId="4831F76E" w14:textId="77777777" w:rsidR="003D76C2" w:rsidRDefault="00000000">
                        <w:pPr>
                          <w:spacing w:before="71" w:line="328" w:lineRule="auto"/>
                          <w:ind w:left="1317" w:right="1274"/>
                          <w:rPr>
                            <w:rFonts w:ascii="Courier New"/>
                            <w:sz w:val="18"/>
                          </w:rPr>
                        </w:pPr>
                        <w:proofErr w:type="spellStart"/>
                        <w:r>
                          <w:rPr>
                            <w:rFonts w:ascii="Courier New"/>
                            <w:spacing w:val="-2"/>
                            <w:sz w:val="18"/>
                          </w:rPr>
                          <w:t>android:id</w:t>
                        </w:r>
                        <w:proofErr w:type="spellEnd"/>
                        <w:r>
                          <w:rPr>
                            <w:rFonts w:ascii="Courier New"/>
                            <w:spacing w:val="-2"/>
                            <w:sz w:val="18"/>
                          </w:rPr>
                          <w:t xml:space="preserve">="@+id/button"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android:text</w:t>
                        </w:r>
                        <w:proofErr w:type="spellEnd"/>
                        <w:r>
                          <w:rPr>
                            <w:rFonts w:ascii="Courier New"/>
                            <w:spacing w:val="-2"/>
                            <w:sz w:val="18"/>
                          </w:rPr>
                          <w:t xml:space="preserve">="Copy"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txbxContent>
                  </v:textbox>
                </v:shape>
                <w10:wrap type="topAndBottom" anchorx="page"/>
              </v:group>
            </w:pict>
          </mc:Fallback>
        </mc:AlternateContent>
      </w:r>
    </w:p>
    <w:p w14:paraId="1BC9E311" w14:textId="77777777" w:rsidR="003D76C2" w:rsidRDefault="00000000">
      <w:pPr>
        <w:pStyle w:val="ListParagraph"/>
        <w:numPr>
          <w:ilvl w:val="1"/>
          <w:numId w:val="1"/>
        </w:numPr>
        <w:tabs>
          <w:tab w:val="left" w:pos="554"/>
        </w:tabs>
        <w:ind w:left="554"/>
        <w:jc w:val="left"/>
        <w:rPr>
          <w:sz w:val="20"/>
        </w:rPr>
      </w:pPr>
      <w:r>
        <w:rPr>
          <w:sz w:val="20"/>
        </w:rPr>
        <w:t>Open</w:t>
      </w:r>
      <w:r>
        <w:rPr>
          <w:spacing w:val="-4"/>
          <w:sz w:val="20"/>
        </w:rPr>
        <w:t xml:space="preserve"> </w:t>
      </w:r>
      <w:proofErr w:type="spellStart"/>
      <w:r>
        <w:rPr>
          <w:rFonts w:ascii="Courier New"/>
          <w:b/>
        </w:rPr>
        <w:t>OutputActivity</w:t>
      </w:r>
      <w:proofErr w:type="spellEnd"/>
      <w:r>
        <w:rPr>
          <w:sz w:val="20"/>
        </w:rPr>
        <w:t>.</w:t>
      </w:r>
      <w:r>
        <w:rPr>
          <w:spacing w:val="-3"/>
          <w:sz w:val="20"/>
        </w:rPr>
        <w:t xml:space="preserve"> </w:t>
      </w:r>
      <w:r>
        <w:rPr>
          <w:sz w:val="20"/>
        </w:rPr>
        <w:t>Add</w:t>
      </w:r>
      <w:r>
        <w:rPr>
          <w:spacing w:val="-3"/>
          <w:sz w:val="20"/>
        </w:rPr>
        <w:t xml:space="preserve"> </w:t>
      </w:r>
      <w:r>
        <w:rPr>
          <w:sz w:val="20"/>
        </w:rPr>
        <w:t>the</w:t>
      </w:r>
      <w:r>
        <w:rPr>
          <w:spacing w:val="-3"/>
          <w:sz w:val="20"/>
        </w:rPr>
        <w:t xml:space="preserve"> </w:t>
      </w:r>
      <w:r>
        <w:rPr>
          <w:sz w:val="20"/>
        </w:rPr>
        <w:t>following</w:t>
      </w:r>
      <w:r>
        <w:rPr>
          <w:spacing w:val="-3"/>
          <w:sz w:val="20"/>
        </w:rPr>
        <w:t xml:space="preserve"> </w:t>
      </w:r>
      <w:r>
        <w:rPr>
          <w:spacing w:val="-2"/>
          <w:sz w:val="20"/>
        </w:rPr>
        <w:t>function:</w:t>
      </w:r>
    </w:p>
    <w:p w14:paraId="2B18C484" w14:textId="77777777" w:rsidR="003D76C2" w:rsidRDefault="00D51F7C">
      <w:pPr>
        <w:pStyle w:val="BodyText"/>
        <w:spacing w:before="11"/>
        <w:rPr>
          <w:sz w:val="8"/>
        </w:rPr>
      </w:pPr>
      <w:r>
        <w:rPr>
          <w:noProof/>
        </w:rPr>
        <mc:AlternateContent>
          <mc:Choice Requires="wpg">
            <w:drawing>
              <wp:anchor distT="0" distB="0" distL="0" distR="0" simplePos="0" relativeHeight="487794688" behindDoc="1" locked="0" layoutInCell="1" allowOverlap="1" wp14:anchorId="638FD637" wp14:editId="2019F79D">
                <wp:simplePos x="0" y="0"/>
                <wp:positionH relativeFrom="page">
                  <wp:posOffset>662940</wp:posOffset>
                </wp:positionH>
                <wp:positionV relativeFrom="paragraph">
                  <wp:posOffset>91440</wp:posOffset>
                </wp:positionV>
                <wp:extent cx="5074920" cy="4924425"/>
                <wp:effectExtent l="0" t="0" r="5080" b="3175"/>
                <wp:wrapTopAndBottom/>
                <wp:docPr id="63" name="docshapegroup1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924425"/>
                          <a:chOff x="1044" y="144"/>
                          <a:chExt cx="7992" cy="7755"/>
                        </a:xfrm>
                      </wpg:grpSpPr>
                      <wps:wsp>
                        <wps:cNvPr id="64" name="docshape1500"/>
                        <wps:cNvSpPr>
                          <a:spLocks/>
                        </wps:cNvSpPr>
                        <wps:spPr bwMode="auto">
                          <a:xfrm>
                            <a:off x="1044" y="153"/>
                            <a:ext cx="7992" cy="7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 name="docshape1501"/>
                        <wps:cNvSpPr>
                          <a:spLocks/>
                        </wps:cNvSpPr>
                        <wps:spPr bwMode="auto">
                          <a:xfrm>
                            <a:off x="1044" y="143"/>
                            <a:ext cx="7992" cy="2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 name="docshape1502"/>
                        <wps:cNvSpPr txBox="1">
                          <a:spLocks/>
                        </wps:cNvSpPr>
                        <wps:spPr bwMode="auto">
                          <a:xfrm>
                            <a:off x="1044" y="163"/>
                            <a:ext cx="7992" cy="7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DC931B" w14:textId="77777777" w:rsidR="003D76C2" w:rsidRDefault="00000000">
                              <w:pPr>
                                <w:spacing w:before="40" w:line="328" w:lineRule="auto"/>
                                <w:ind w:left="1317" w:right="4032" w:hanging="540"/>
                                <w:rPr>
                                  <w:rFonts w:ascii="Courier New"/>
                                  <w:sz w:val="18"/>
                                </w:rPr>
                              </w:pPr>
                              <w:r>
                                <w:rPr>
                                  <w:rFonts w:ascii="Courier New"/>
                                  <w:sz w:val="18"/>
                                </w:rPr>
                                <w:t>private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generatePassword</w:t>
                              </w:r>
                              <w:proofErr w:type="spellEnd"/>
                              <w:r>
                                <w:rPr>
                                  <w:rFonts w:ascii="Courier New"/>
                                  <w:sz w:val="18"/>
                                </w:rPr>
                                <w:t xml:space="preserve">( length: Int, </w:t>
                              </w:r>
                              <w:proofErr w:type="spellStart"/>
                              <w:r>
                                <w:rPr>
                                  <w:rFonts w:ascii="Courier New"/>
                                  <w:sz w:val="18"/>
                                </w:rPr>
                                <w:t>addUpperCase</w:t>
                              </w:r>
                              <w:proofErr w:type="spellEnd"/>
                              <w:r>
                                <w:rPr>
                                  <w:rFonts w:ascii="Courier New"/>
                                  <w:sz w:val="18"/>
                                </w:rPr>
                                <w:t xml:space="preserve">: Boolean, </w:t>
                              </w:r>
                              <w:proofErr w:type="spellStart"/>
                              <w:r>
                                <w:rPr>
                                  <w:rFonts w:ascii="Courier New"/>
                                  <w:sz w:val="18"/>
                                </w:rPr>
                                <w:t>addNumbers</w:t>
                              </w:r>
                              <w:proofErr w:type="spellEnd"/>
                              <w:r>
                                <w:rPr>
                                  <w:rFonts w:ascii="Courier New"/>
                                  <w:sz w:val="18"/>
                                </w:rPr>
                                <w:t xml:space="preserve">: Boolean, </w:t>
                              </w:r>
                              <w:proofErr w:type="spellStart"/>
                              <w:r>
                                <w:rPr>
                                  <w:rFonts w:ascii="Courier New"/>
                                  <w:sz w:val="18"/>
                                </w:rPr>
                                <w:t>addSpecial</w:t>
                              </w:r>
                              <w:proofErr w:type="spellEnd"/>
                              <w:r>
                                <w:rPr>
                                  <w:rFonts w:ascii="Courier New"/>
                                  <w:sz w:val="18"/>
                                </w:rPr>
                                <w:t>: Boolean</w:t>
                              </w:r>
                            </w:p>
                            <w:p w14:paraId="310441EF" w14:textId="77777777" w:rsidR="003D76C2" w:rsidRDefault="00000000">
                              <w:pPr>
                                <w:spacing w:before="3"/>
                                <w:ind w:left="885"/>
                                <w:rPr>
                                  <w:rFonts w:ascii="Courier New"/>
                                  <w:sz w:val="18"/>
                                </w:rPr>
                              </w:pPr>
                              <w:r>
                                <w:rPr>
                                  <w:rFonts w:ascii="Courier New"/>
                                  <w:sz w:val="18"/>
                                </w:rPr>
                                <w:t>):</w:t>
                              </w:r>
                              <w:r>
                                <w:rPr>
                                  <w:rFonts w:ascii="Courier New"/>
                                  <w:spacing w:val="-4"/>
                                  <w:sz w:val="18"/>
                                </w:rPr>
                                <w:t xml:space="preserve"> </w:t>
                              </w:r>
                              <w:r>
                                <w:rPr>
                                  <w:rFonts w:ascii="Courier New"/>
                                  <w:sz w:val="18"/>
                                </w:rPr>
                                <w:t>String</w:t>
                              </w:r>
                              <w:r>
                                <w:rPr>
                                  <w:rFonts w:ascii="Courier New"/>
                                  <w:spacing w:val="-4"/>
                                  <w:sz w:val="18"/>
                                </w:rPr>
                                <w:t xml:space="preserve"> </w:t>
                              </w:r>
                              <w:r>
                                <w:rPr>
                                  <w:rFonts w:ascii="Courier New"/>
                                  <w:spacing w:val="-10"/>
                                  <w:sz w:val="18"/>
                                </w:rPr>
                                <w:t>{</w:t>
                              </w:r>
                            </w:p>
                            <w:p w14:paraId="0B624079"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password</w:t>
                              </w:r>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mutableListOf</w:t>
                              </w:r>
                              <w:proofErr w:type="spellEnd"/>
                              <w:r>
                                <w:rPr>
                                  <w:rFonts w:ascii="Courier New"/>
                                  <w:spacing w:val="-2"/>
                                  <w:sz w:val="18"/>
                                </w:rPr>
                                <w:t>&lt;Char&gt;()</w:t>
                              </w:r>
                            </w:p>
                            <w:p w14:paraId="535022D8" w14:textId="77777777" w:rsidR="003D76C2" w:rsidRDefault="003D76C2">
                              <w:pPr>
                                <w:spacing w:before="8"/>
                                <w:rPr>
                                  <w:rFonts w:ascii="Courier New"/>
                                  <w:sz w:val="24"/>
                                </w:rPr>
                              </w:pPr>
                            </w:p>
                            <w:p w14:paraId="44559DD9" w14:textId="77777777" w:rsidR="003D76C2" w:rsidRDefault="00000000">
                              <w:pPr>
                                <w:spacing w:before="1" w:line="280" w:lineRule="atLeast"/>
                                <w:ind w:left="1317" w:right="176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lowercaseCharacters</w:t>
                              </w:r>
                              <w:proofErr w:type="spellEnd"/>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w:t>
                              </w:r>
                              <w:proofErr w:type="spellStart"/>
                              <w:r>
                                <w:rPr>
                                  <w:rFonts w:ascii="Courier New"/>
                                  <w:sz w:val="18"/>
                                </w:rPr>
                                <w:t>a'..'z</w:t>
                              </w:r>
                              <w:proofErr w:type="spellEnd"/>
                              <w:r>
                                <w:rPr>
                                  <w:rFonts w:ascii="Courier New"/>
                                  <w:sz w:val="18"/>
                                </w:rPr>
                                <w:t>').</w:t>
                              </w:r>
                              <w:proofErr w:type="spellStart"/>
                              <w:r>
                                <w:rPr>
                                  <w:rFonts w:ascii="Courier New"/>
                                  <w:sz w:val="18"/>
                                </w:rPr>
                                <w:t>toList</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upperCaseCharacters</w:t>
                              </w:r>
                              <w:proofErr w:type="spellEnd"/>
                            </w:p>
                            <w:p w14:paraId="23955E75" w14:textId="77777777" w:rsidR="003D76C2" w:rsidRDefault="00000000">
                              <w:pPr>
                                <w:spacing w:line="259" w:lineRule="auto"/>
                                <w:ind w:left="1317" w:right="1274" w:firstLine="216"/>
                                <w:rPr>
                                  <w:rFonts w:ascii="Courier New"/>
                                  <w:sz w:val="18"/>
                                </w:rPr>
                              </w:pPr>
                              <w:r>
                                <w:rPr>
                                  <w:rFonts w:ascii="Courier New"/>
                                  <w:sz w:val="18"/>
                                </w:rPr>
                                <w:t>=</w:t>
                              </w:r>
                              <w:r>
                                <w:rPr>
                                  <w:rFonts w:ascii="Courier New"/>
                                  <w:spacing w:val="-10"/>
                                  <w:sz w:val="18"/>
                                </w:rPr>
                                <w:t xml:space="preserve"> </w:t>
                              </w:r>
                              <w:proofErr w:type="spellStart"/>
                              <w:r>
                                <w:rPr>
                                  <w:rFonts w:ascii="Courier New"/>
                                  <w:sz w:val="18"/>
                                </w:rPr>
                                <w:t>lowercaseCharacters.map</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it.toUpperCase</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numbers = ('0'..'9').</w:t>
                              </w:r>
                              <w:proofErr w:type="spellStart"/>
                              <w:r>
                                <w:rPr>
                                  <w:rFonts w:ascii="Courier New"/>
                                  <w:sz w:val="18"/>
                                </w:rPr>
                                <w:t>toList</w:t>
                              </w:r>
                              <w:proofErr w:type="spellEnd"/>
                              <w:r>
                                <w:rPr>
                                  <w:rFonts w:ascii="Courier New"/>
                                  <w:sz w:val="18"/>
                                </w:rPr>
                                <w:t>()</w:t>
                              </w:r>
                            </w:p>
                            <w:p w14:paraId="34557310" w14:textId="77777777" w:rsidR="003D76C2" w:rsidRDefault="00000000">
                              <w:pPr>
                                <w:spacing w:before="55"/>
                                <w:ind w:left="1317"/>
                                <w:rPr>
                                  <w:rFonts w:ascii="Courier New"/>
                                  <w:sz w:val="18"/>
                                </w:rPr>
                              </w:pPr>
                              <w:proofErr w:type="spellStart"/>
                              <w:r>
                                <w:rPr>
                                  <w:rFonts w:ascii="Courier New"/>
                                  <w:sz w:val="18"/>
                                </w:rPr>
                                <w:t>val</w:t>
                              </w:r>
                              <w:proofErr w:type="spellEnd"/>
                              <w:r>
                                <w:rPr>
                                  <w:rFonts w:ascii="Courier New"/>
                                  <w:spacing w:val="-12"/>
                                  <w:sz w:val="18"/>
                                </w:rPr>
                                <w:t xml:space="preserve"> </w:t>
                              </w:r>
                              <w:proofErr w:type="spellStart"/>
                              <w:r>
                                <w:rPr>
                                  <w:rFonts w:ascii="Courier New"/>
                                  <w:sz w:val="18"/>
                                </w:rPr>
                                <w:t>specialCharacters</w:t>
                              </w:r>
                              <w:proofErr w:type="spellEnd"/>
                              <w:r>
                                <w:rPr>
                                  <w:rFonts w:ascii="Courier New"/>
                                  <w:spacing w:val="-12"/>
                                  <w:sz w:val="18"/>
                                </w:rPr>
                                <w:t xml:space="preserve"> </w:t>
                              </w:r>
                              <w:r>
                                <w:rPr>
                                  <w:rFonts w:ascii="Courier New"/>
                                  <w:sz w:val="18"/>
                                </w:rPr>
                                <w:t>=</w:t>
                              </w:r>
                              <w:r>
                                <w:rPr>
                                  <w:rFonts w:ascii="Courier New"/>
                                  <w:spacing w:val="-12"/>
                                  <w:sz w:val="18"/>
                                </w:rPr>
                                <w:t xml:space="preserve"> </w:t>
                              </w:r>
                              <w:r>
                                <w:rPr>
                                  <w:rFonts w:ascii="Courier New"/>
                                  <w:sz w:val="18"/>
                                </w:rPr>
                                <w:t>"~!@#$%^&amp;*()_+-</w:t>
                              </w:r>
                              <w:r>
                                <w:rPr>
                                  <w:rFonts w:ascii="Courier New"/>
                                  <w:spacing w:val="-5"/>
                                  <w:sz w:val="18"/>
                                </w:rPr>
                                <w:t>="</w:t>
                              </w:r>
                            </w:p>
                            <w:p w14:paraId="4D2C0E5E" w14:textId="77777777" w:rsidR="003D76C2" w:rsidRDefault="003D76C2">
                              <w:pPr>
                                <w:rPr>
                                  <w:rFonts w:ascii="Courier New"/>
                                  <w:sz w:val="20"/>
                                </w:rPr>
                              </w:pPr>
                            </w:p>
                            <w:p w14:paraId="2E301905" w14:textId="77777777" w:rsidR="003D76C2" w:rsidRDefault="00000000">
                              <w:pPr>
                                <w:spacing w:before="130" w:line="328" w:lineRule="auto"/>
                                <w:ind w:left="1317" w:right="2568"/>
                                <w:jc w:val="both"/>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characters</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mutableListOf</w:t>
                              </w:r>
                              <w:proofErr w:type="spellEnd"/>
                              <w:r>
                                <w:rPr>
                                  <w:rFonts w:ascii="Courier New"/>
                                  <w:sz w:val="18"/>
                                </w:rPr>
                                <w:t xml:space="preserve">&lt;Char&gt;() </w:t>
                              </w:r>
                              <w:proofErr w:type="spellStart"/>
                              <w:r>
                                <w:rPr>
                                  <w:rFonts w:ascii="Courier New"/>
                                  <w:spacing w:val="-2"/>
                                  <w:sz w:val="18"/>
                                </w:rPr>
                                <w:t>characters.addAll</w:t>
                              </w:r>
                              <w:proofErr w:type="spellEnd"/>
                              <w:r>
                                <w:rPr>
                                  <w:rFonts w:ascii="Courier New"/>
                                  <w:spacing w:val="-2"/>
                                  <w:sz w:val="18"/>
                                </w:rPr>
                                <w:t>(</w:t>
                              </w:r>
                              <w:proofErr w:type="spellStart"/>
                              <w:r>
                                <w:rPr>
                                  <w:rFonts w:ascii="Courier New"/>
                                  <w:spacing w:val="-2"/>
                                  <w:sz w:val="18"/>
                                </w:rPr>
                                <w:t>lowercaseCharacters</w:t>
                              </w:r>
                              <w:proofErr w:type="spellEnd"/>
                              <w:r>
                                <w:rPr>
                                  <w:rFonts w:ascii="Courier New"/>
                                  <w:spacing w:val="-2"/>
                                  <w:sz w:val="18"/>
                                </w:rPr>
                                <w:t xml:space="preserve">) </w:t>
                              </w:r>
                              <w:r>
                                <w:rPr>
                                  <w:rFonts w:ascii="Courier New"/>
                                  <w:sz w:val="18"/>
                                </w:rPr>
                                <w:t>if (</w:t>
                              </w:r>
                              <w:proofErr w:type="spellStart"/>
                              <w:r>
                                <w:rPr>
                                  <w:rFonts w:ascii="Courier New"/>
                                  <w:sz w:val="18"/>
                                </w:rPr>
                                <w:t>addUpperCase</w:t>
                              </w:r>
                              <w:proofErr w:type="spellEnd"/>
                              <w:r>
                                <w:rPr>
                                  <w:rFonts w:ascii="Courier New"/>
                                  <w:sz w:val="18"/>
                                </w:rPr>
                                <w:t>) {</w:t>
                              </w:r>
                            </w:p>
                            <w:p w14:paraId="063CABBD" w14:textId="77777777" w:rsidR="003D76C2" w:rsidRDefault="00000000">
                              <w:pPr>
                                <w:spacing w:before="2" w:line="328" w:lineRule="auto"/>
                                <w:ind w:left="1749"/>
                                <w:rPr>
                                  <w:rFonts w:ascii="Courier New"/>
                                  <w:sz w:val="18"/>
                                </w:rPr>
                              </w:pPr>
                              <w:proofErr w:type="spellStart"/>
                              <w:r>
                                <w:rPr>
                                  <w:rFonts w:ascii="Courier New"/>
                                  <w:spacing w:val="-2"/>
                                  <w:sz w:val="18"/>
                                </w:rPr>
                                <w:t>characters.addAll</w:t>
                              </w:r>
                              <w:proofErr w:type="spellEnd"/>
                              <w:r>
                                <w:rPr>
                                  <w:rFonts w:ascii="Courier New"/>
                                  <w:spacing w:val="-2"/>
                                  <w:sz w:val="18"/>
                                </w:rPr>
                                <w:t>(</w:t>
                              </w:r>
                              <w:proofErr w:type="spellStart"/>
                              <w:r>
                                <w:rPr>
                                  <w:rFonts w:ascii="Courier New"/>
                                  <w:spacing w:val="-2"/>
                                  <w:sz w:val="18"/>
                                </w:rPr>
                                <w:t>upperCaseCharacters</w:t>
                              </w:r>
                              <w:proofErr w:type="spellEnd"/>
                              <w:r>
                                <w:rPr>
                                  <w:rFonts w:ascii="Courier New"/>
                                  <w:spacing w:val="-2"/>
                                  <w:sz w:val="18"/>
                                </w:rPr>
                                <w:t xml:space="preserve">)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upperCaseCharacters.random</w:t>
                              </w:r>
                              <w:proofErr w:type="spellEnd"/>
                              <w:r>
                                <w:rPr>
                                  <w:rFonts w:ascii="Courier New"/>
                                  <w:spacing w:val="-2"/>
                                  <w:sz w:val="18"/>
                                </w:rPr>
                                <w:t>())</w:t>
                              </w:r>
                            </w:p>
                            <w:p w14:paraId="609519BF" w14:textId="77777777" w:rsidR="003D76C2" w:rsidRDefault="00000000">
                              <w:pPr>
                                <w:spacing w:before="1"/>
                                <w:ind w:left="1317"/>
                                <w:rPr>
                                  <w:rFonts w:ascii="Courier New"/>
                                  <w:sz w:val="18"/>
                                </w:rPr>
                              </w:pPr>
                              <w:r>
                                <w:rPr>
                                  <w:rFonts w:ascii="Courier New"/>
                                  <w:sz w:val="18"/>
                                </w:rPr>
                                <w:t>}</w:t>
                              </w:r>
                            </w:p>
                            <w:p w14:paraId="5309950B" w14:textId="77777777" w:rsidR="003D76C2" w:rsidRDefault="003D76C2">
                              <w:pPr>
                                <w:rPr>
                                  <w:rFonts w:ascii="Courier New"/>
                                  <w:sz w:val="20"/>
                                </w:rPr>
                              </w:pPr>
                            </w:p>
                            <w:p w14:paraId="31A7ACFA" w14:textId="77777777" w:rsidR="003D76C2" w:rsidRDefault="00000000">
                              <w:pPr>
                                <w:spacing w:before="130" w:line="328" w:lineRule="auto"/>
                                <w:ind w:left="1749" w:right="2128" w:hanging="432"/>
                                <w:rPr>
                                  <w:rFonts w:ascii="Courier New"/>
                                  <w:sz w:val="18"/>
                                </w:rPr>
                              </w:pPr>
                              <w:r>
                                <w:rPr>
                                  <w:rFonts w:ascii="Courier New"/>
                                  <w:sz w:val="18"/>
                                </w:rPr>
                                <w:t>if (</w:t>
                              </w:r>
                              <w:proofErr w:type="spellStart"/>
                              <w:r>
                                <w:rPr>
                                  <w:rFonts w:ascii="Courier New"/>
                                  <w:sz w:val="18"/>
                                </w:rPr>
                                <w:t>addNumbers</w:t>
                              </w:r>
                              <w:proofErr w:type="spellEnd"/>
                              <w:r>
                                <w:rPr>
                                  <w:rFonts w:ascii="Courier New"/>
                                  <w:sz w:val="18"/>
                                </w:rPr>
                                <w:t xml:space="preserve">) { </w:t>
                              </w:r>
                              <w:proofErr w:type="spellStart"/>
                              <w:r>
                                <w:rPr>
                                  <w:rFonts w:ascii="Courier New"/>
                                  <w:spacing w:val="-2"/>
                                  <w:sz w:val="18"/>
                                </w:rPr>
                                <w:t>characters.addAll</w:t>
                              </w:r>
                              <w:proofErr w:type="spellEnd"/>
                              <w:r>
                                <w:rPr>
                                  <w:rFonts w:ascii="Courier New"/>
                                  <w:spacing w:val="-2"/>
                                  <w:sz w:val="18"/>
                                </w:rPr>
                                <w:t xml:space="preserve">(numbers)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numbers.random</w:t>
                              </w:r>
                              <w:proofErr w:type="spellEnd"/>
                              <w:r>
                                <w:rPr>
                                  <w:rFonts w:ascii="Courier New"/>
                                  <w:spacing w:val="-2"/>
                                  <w:sz w:val="18"/>
                                </w:rPr>
                                <w:t>())</w:t>
                              </w:r>
                            </w:p>
                            <w:p w14:paraId="08A3AE78" w14:textId="77777777" w:rsidR="003D76C2" w:rsidRDefault="00000000">
                              <w:pPr>
                                <w:spacing w:before="2"/>
                                <w:ind w:left="1317"/>
                                <w:rPr>
                                  <w:rFonts w:ascii="Courier New"/>
                                  <w:sz w:val="18"/>
                                </w:rPr>
                              </w:pPr>
                              <w:r>
                                <w:rPr>
                                  <w:rFonts w:ascii="Courier New"/>
                                  <w:sz w:val="18"/>
                                </w:rPr>
                                <w:t>}</w:t>
                              </w:r>
                            </w:p>
                            <w:p w14:paraId="0A68D530" w14:textId="77777777" w:rsidR="003D76C2" w:rsidRDefault="003D76C2">
                              <w:pPr>
                                <w:rPr>
                                  <w:rFonts w:ascii="Courier New"/>
                                  <w:sz w:val="20"/>
                                </w:rPr>
                              </w:pPr>
                            </w:p>
                            <w:p w14:paraId="72C750A0" w14:textId="77777777" w:rsidR="003D76C2" w:rsidRDefault="00000000">
                              <w:pPr>
                                <w:spacing w:before="124" w:line="328" w:lineRule="auto"/>
                                <w:ind w:left="1749" w:right="4642"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addSpecial</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specials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8FD637" id="docshapegroup1499" o:spid="_x0000_s2376" style="position:absolute;margin-left:52.2pt;margin-top:7.2pt;width:399.6pt;height:387.75pt;z-index:-15521792;mso-wrap-distance-left:0;mso-wrap-distance-right:0;mso-position-horizontal-relative:page;mso-position-vertical-relative:text" coordorigin="1044,144" coordsize="7992,77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">
                <v:rect id="docshape1500" o:spid="_x0000_s2377" style="position:absolute;left:1044;top:153;width:7992;height:7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" fillcolor="#f6f6f6" stroked="f">
                  <v:path arrowok="t"/>
                </v:rect>
                <v:rect id="docshape1501" o:spid="_x0000_s2378" style="position:absolute;left:1044;top:143;width:7992;height: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" fillcolor="#dadada" stroked="f">
                  <v:path arrowok="t"/>
                </v:rect>
                <v:shape id="docshape1502" o:spid="_x0000_s2379" type="#_x0000_t202" style="position:absolute;left:1044;top:163;width:7992;height:77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" filled="f" stroked="f">
                  <v:path arrowok="t"/>
                  <v:textbox inset="0,0,0,0">
                    <w:txbxContent>
                      <w:p w14:paraId="28DC931B" w14:textId="77777777" w:rsidR="003D76C2" w:rsidRDefault="00000000">
                        <w:pPr>
                          <w:spacing w:before="40" w:line="328" w:lineRule="auto"/>
                          <w:ind w:left="1317" w:right="4032" w:hanging="540"/>
                          <w:rPr>
                            <w:rFonts w:ascii="Courier New"/>
                            <w:sz w:val="18"/>
                          </w:rPr>
                        </w:pPr>
                        <w:r>
                          <w:rPr>
                            <w:rFonts w:ascii="Courier New"/>
                            <w:sz w:val="18"/>
                          </w:rPr>
                          <w:t>private</w:t>
                        </w:r>
                        <w:r>
                          <w:rPr>
                            <w:rFonts w:ascii="Courier New"/>
                            <w:spacing w:val="-19"/>
                            <w:sz w:val="18"/>
                          </w:rPr>
                          <w:t xml:space="preserve"> </w:t>
                        </w:r>
                        <w:r>
                          <w:rPr>
                            <w:rFonts w:ascii="Courier New"/>
                            <w:sz w:val="18"/>
                          </w:rPr>
                          <w:t>fun</w:t>
                        </w:r>
                        <w:r>
                          <w:rPr>
                            <w:rFonts w:ascii="Courier New"/>
                            <w:spacing w:val="-19"/>
                            <w:sz w:val="18"/>
                          </w:rPr>
                          <w:t xml:space="preserve"> </w:t>
                        </w:r>
                        <w:proofErr w:type="spellStart"/>
                        <w:r>
                          <w:rPr>
                            <w:rFonts w:ascii="Courier New"/>
                            <w:sz w:val="18"/>
                          </w:rPr>
                          <w:t>generatePassword</w:t>
                        </w:r>
                        <w:proofErr w:type="spellEnd"/>
                        <w:r>
                          <w:rPr>
                            <w:rFonts w:ascii="Courier New"/>
                            <w:sz w:val="18"/>
                          </w:rPr>
                          <w:t xml:space="preserve">( length: Int, </w:t>
                        </w:r>
                        <w:proofErr w:type="spellStart"/>
                        <w:r>
                          <w:rPr>
                            <w:rFonts w:ascii="Courier New"/>
                            <w:sz w:val="18"/>
                          </w:rPr>
                          <w:t>addUpperCase</w:t>
                        </w:r>
                        <w:proofErr w:type="spellEnd"/>
                        <w:r>
                          <w:rPr>
                            <w:rFonts w:ascii="Courier New"/>
                            <w:sz w:val="18"/>
                          </w:rPr>
                          <w:t xml:space="preserve">: Boolean, </w:t>
                        </w:r>
                        <w:proofErr w:type="spellStart"/>
                        <w:r>
                          <w:rPr>
                            <w:rFonts w:ascii="Courier New"/>
                            <w:sz w:val="18"/>
                          </w:rPr>
                          <w:t>addNumbers</w:t>
                        </w:r>
                        <w:proofErr w:type="spellEnd"/>
                        <w:r>
                          <w:rPr>
                            <w:rFonts w:ascii="Courier New"/>
                            <w:sz w:val="18"/>
                          </w:rPr>
                          <w:t xml:space="preserve">: Boolean, </w:t>
                        </w:r>
                        <w:proofErr w:type="spellStart"/>
                        <w:r>
                          <w:rPr>
                            <w:rFonts w:ascii="Courier New"/>
                            <w:sz w:val="18"/>
                          </w:rPr>
                          <w:t>addSpecial</w:t>
                        </w:r>
                        <w:proofErr w:type="spellEnd"/>
                        <w:r>
                          <w:rPr>
                            <w:rFonts w:ascii="Courier New"/>
                            <w:sz w:val="18"/>
                          </w:rPr>
                          <w:t>: Boolean</w:t>
                        </w:r>
                      </w:p>
                      <w:p w14:paraId="310441EF" w14:textId="77777777" w:rsidR="003D76C2" w:rsidRDefault="00000000">
                        <w:pPr>
                          <w:spacing w:before="3"/>
                          <w:ind w:left="885"/>
                          <w:rPr>
                            <w:rFonts w:ascii="Courier New"/>
                            <w:sz w:val="18"/>
                          </w:rPr>
                        </w:pPr>
                        <w:r>
                          <w:rPr>
                            <w:rFonts w:ascii="Courier New"/>
                            <w:sz w:val="18"/>
                          </w:rPr>
                          <w:t>):</w:t>
                        </w:r>
                        <w:r>
                          <w:rPr>
                            <w:rFonts w:ascii="Courier New"/>
                            <w:spacing w:val="-4"/>
                            <w:sz w:val="18"/>
                          </w:rPr>
                          <w:t xml:space="preserve"> </w:t>
                        </w:r>
                        <w:r>
                          <w:rPr>
                            <w:rFonts w:ascii="Courier New"/>
                            <w:sz w:val="18"/>
                          </w:rPr>
                          <w:t>String</w:t>
                        </w:r>
                        <w:r>
                          <w:rPr>
                            <w:rFonts w:ascii="Courier New"/>
                            <w:spacing w:val="-4"/>
                            <w:sz w:val="18"/>
                          </w:rPr>
                          <w:t xml:space="preserve"> </w:t>
                        </w:r>
                        <w:r>
                          <w:rPr>
                            <w:rFonts w:ascii="Courier New"/>
                            <w:spacing w:val="-10"/>
                            <w:sz w:val="18"/>
                          </w:rPr>
                          <w:t>{</w:t>
                        </w:r>
                      </w:p>
                      <w:p w14:paraId="0B624079"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password</w:t>
                        </w:r>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mutableListOf</w:t>
                        </w:r>
                        <w:proofErr w:type="spellEnd"/>
                        <w:r>
                          <w:rPr>
                            <w:rFonts w:ascii="Courier New"/>
                            <w:spacing w:val="-2"/>
                            <w:sz w:val="18"/>
                          </w:rPr>
                          <w:t>&lt;Char&gt;()</w:t>
                        </w:r>
                      </w:p>
                      <w:p w14:paraId="535022D8" w14:textId="77777777" w:rsidR="003D76C2" w:rsidRDefault="003D76C2">
                        <w:pPr>
                          <w:spacing w:before="8"/>
                          <w:rPr>
                            <w:rFonts w:ascii="Courier New"/>
                            <w:sz w:val="24"/>
                          </w:rPr>
                        </w:pPr>
                      </w:p>
                      <w:p w14:paraId="44559DD9" w14:textId="77777777" w:rsidR="003D76C2" w:rsidRDefault="00000000">
                        <w:pPr>
                          <w:spacing w:before="1" w:line="280" w:lineRule="atLeast"/>
                          <w:ind w:left="1317" w:right="1766"/>
                          <w:rPr>
                            <w:rFonts w:ascii="Courier New"/>
                            <w:sz w:val="18"/>
                          </w:rPr>
                        </w:pPr>
                        <w:proofErr w:type="spellStart"/>
                        <w:r>
                          <w:rPr>
                            <w:rFonts w:ascii="Courier New"/>
                            <w:sz w:val="18"/>
                          </w:rPr>
                          <w:t>val</w:t>
                        </w:r>
                        <w:proofErr w:type="spellEnd"/>
                        <w:r>
                          <w:rPr>
                            <w:rFonts w:ascii="Courier New"/>
                            <w:spacing w:val="-13"/>
                            <w:sz w:val="18"/>
                          </w:rPr>
                          <w:t xml:space="preserve"> </w:t>
                        </w:r>
                        <w:proofErr w:type="spellStart"/>
                        <w:r>
                          <w:rPr>
                            <w:rFonts w:ascii="Courier New"/>
                            <w:sz w:val="18"/>
                          </w:rPr>
                          <w:t>lowercaseCharacters</w:t>
                        </w:r>
                        <w:proofErr w:type="spellEnd"/>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w:t>
                        </w:r>
                        <w:proofErr w:type="spellStart"/>
                        <w:r>
                          <w:rPr>
                            <w:rFonts w:ascii="Courier New"/>
                            <w:sz w:val="18"/>
                          </w:rPr>
                          <w:t>a'..'z</w:t>
                        </w:r>
                        <w:proofErr w:type="spellEnd"/>
                        <w:r>
                          <w:rPr>
                            <w:rFonts w:ascii="Courier New"/>
                            <w:sz w:val="18"/>
                          </w:rPr>
                          <w:t>').</w:t>
                        </w:r>
                        <w:proofErr w:type="spellStart"/>
                        <w:r>
                          <w:rPr>
                            <w:rFonts w:ascii="Courier New"/>
                            <w:sz w:val="18"/>
                          </w:rPr>
                          <w:t>toList</w:t>
                        </w:r>
                        <w:proofErr w:type="spellEnd"/>
                        <w:r>
                          <w:rPr>
                            <w:rFonts w:ascii="Courier New"/>
                            <w:sz w:val="18"/>
                          </w:rPr>
                          <w:t xml:space="preserve">() </w:t>
                        </w:r>
                        <w:proofErr w:type="spellStart"/>
                        <w:r>
                          <w:rPr>
                            <w:rFonts w:ascii="Courier New"/>
                            <w:sz w:val="18"/>
                          </w:rPr>
                          <w:t>val</w:t>
                        </w:r>
                        <w:proofErr w:type="spellEnd"/>
                        <w:r>
                          <w:rPr>
                            <w:rFonts w:ascii="Courier New"/>
                            <w:sz w:val="18"/>
                          </w:rPr>
                          <w:t xml:space="preserve"> </w:t>
                        </w:r>
                        <w:proofErr w:type="spellStart"/>
                        <w:r>
                          <w:rPr>
                            <w:rFonts w:ascii="Courier New"/>
                            <w:sz w:val="18"/>
                          </w:rPr>
                          <w:t>upperCaseCharacters</w:t>
                        </w:r>
                        <w:proofErr w:type="spellEnd"/>
                      </w:p>
                      <w:p w14:paraId="23955E75" w14:textId="77777777" w:rsidR="003D76C2" w:rsidRDefault="00000000">
                        <w:pPr>
                          <w:spacing w:line="259" w:lineRule="auto"/>
                          <w:ind w:left="1317" w:right="1274" w:firstLine="216"/>
                          <w:rPr>
                            <w:rFonts w:ascii="Courier New"/>
                            <w:sz w:val="18"/>
                          </w:rPr>
                        </w:pPr>
                        <w:r>
                          <w:rPr>
                            <w:rFonts w:ascii="Courier New"/>
                            <w:sz w:val="18"/>
                          </w:rPr>
                          <w:t>=</w:t>
                        </w:r>
                        <w:r>
                          <w:rPr>
                            <w:rFonts w:ascii="Courier New"/>
                            <w:spacing w:val="-10"/>
                            <w:sz w:val="18"/>
                          </w:rPr>
                          <w:t xml:space="preserve"> </w:t>
                        </w:r>
                        <w:proofErr w:type="spellStart"/>
                        <w:r>
                          <w:rPr>
                            <w:rFonts w:ascii="Courier New"/>
                            <w:sz w:val="18"/>
                          </w:rPr>
                          <w:t>lowercaseCharacters.map</w:t>
                        </w:r>
                        <w:proofErr w:type="spellEnd"/>
                        <w:r>
                          <w:rPr>
                            <w:rFonts w:ascii="Courier New"/>
                            <w:spacing w:val="-10"/>
                            <w:sz w:val="18"/>
                          </w:rPr>
                          <w:t xml:space="preserve"> </w:t>
                        </w:r>
                        <w:r>
                          <w:rPr>
                            <w:rFonts w:ascii="Courier New"/>
                            <w:sz w:val="18"/>
                          </w:rPr>
                          <w:t>{</w:t>
                        </w:r>
                        <w:r>
                          <w:rPr>
                            <w:rFonts w:ascii="Courier New"/>
                            <w:spacing w:val="-10"/>
                            <w:sz w:val="18"/>
                          </w:rPr>
                          <w:t xml:space="preserve"> </w:t>
                        </w:r>
                        <w:proofErr w:type="spellStart"/>
                        <w:r>
                          <w:rPr>
                            <w:rFonts w:ascii="Courier New"/>
                            <w:sz w:val="18"/>
                          </w:rPr>
                          <w:t>it.toUpperCase</w:t>
                        </w:r>
                        <w:proofErr w:type="spellEnd"/>
                        <w:r>
                          <w:rPr>
                            <w:rFonts w:ascii="Courier New"/>
                            <w:sz w:val="18"/>
                          </w:rPr>
                          <w:t>()</w:t>
                        </w:r>
                        <w:r>
                          <w:rPr>
                            <w:rFonts w:ascii="Courier New"/>
                            <w:spacing w:val="-10"/>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numbers = ('0'..'9').</w:t>
                        </w:r>
                        <w:proofErr w:type="spellStart"/>
                        <w:r>
                          <w:rPr>
                            <w:rFonts w:ascii="Courier New"/>
                            <w:sz w:val="18"/>
                          </w:rPr>
                          <w:t>toList</w:t>
                        </w:r>
                        <w:proofErr w:type="spellEnd"/>
                        <w:r>
                          <w:rPr>
                            <w:rFonts w:ascii="Courier New"/>
                            <w:sz w:val="18"/>
                          </w:rPr>
                          <w:t>()</w:t>
                        </w:r>
                      </w:p>
                      <w:p w14:paraId="34557310" w14:textId="77777777" w:rsidR="003D76C2" w:rsidRDefault="00000000">
                        <w:pPr>
                          <w:spacing w:before="55"/>
                          <w:ind w:left="1317"/>
                          <w:rPr>
                            <w:rFonts w:ascii="Courier New"/>
                            <w:sz w:val="18"/>
                          </w:rPr>
                        </w:pPr>
                        <w:proofErr w:type="spellStart"/>
                        <w:r>
                          <w:rPr>
                            <w:rFonts w:ascii="Courier New"/>
                            <w:sz w:val="18"/>
                          </w:rPr>
                          <w:t>val</w:t>
                        </w:r>
                        <w:proofErr w:type="spellEnd"/>
                        <w:r>
                          <w:rPr>
                            <w:rFonts w:ascii="Courier New"/>
                            <w:spacing w:val="-12"/>
                            <w:sz w:val="18"/>
                          </w:rPr>
                          <w:t xml:space="preserve"> </w:t>
                        </w:r>
                        <w:proofErr w:type="spellStart"/>
                        <w:r>
                          <w:rPr>
                            <w:rFonts w:ascii="Courier New"/>
                            <w:sz w:val="18"/>
                          </w:rPr>
                          <w:t>specialCharacters</w:t>
                        </w:r>
                        <w:proofErr w:type="spellEnd"/>
                        <w:r>
                          <w:rPr>
                            <w:rFonts w:ascii="Courier New"/>
                            <w:spacing w:val="-12"/>
                            <w:sz w:val="18"/>
                          </w:rPr>
                          <w:t xml:space="preserve"> </w:t>
                        </w:r>
                        <w:r>
                          <w:rPr>
                            <w:rFonts w:ascii="Courier New"/>
                            <w:sz w:val="18"/>
                          </w:rPr>
                          <w:t>=</w:t>
                        </w:r>
                        <w:r>
                          <w:rPr>
                            <w:rFonts w:ascii="Courier New"/>
                            <w:spacing w:val="-12"/>
                            <w:sz w:val="18"/>
                          </w:rPr>
                          <w:t xml:space="preserve"> </w:t>
                        </w:r>
                        <w:r>
                          <w:rPr>
                            <w:rFonts w:ascii="Courier New"/>
                            <w:sz w:val="18"/>
                          </w:rPr>
                          <w:t>"~!@#$%^&amp;*()_+-</w:t>
                        </w:r>
                        <w:r>
                          <w:rPr>
                            <w:rFonts w:ascii="Courier New"/>
                            <w:spacing w:val="-5"/>
                            <w:sz w:val="18"/>
                          </w:rPr>
                          <w:t>="</w:t>
                        </w:r>
                      </w:p>
                      <w:p w14:paraId="4D2C0E5E" w14:textId="77777777" w:rsidR="003D76C2" w:rsidRDefault="003D76C2">
                        <w:pPr>
                          <w:rPr>
                            <w:rFonts w:ascii="Courier New"/>
                            <w:sz w:val="20"/>
                          </w:rPr>
                        </w:pPr>
                      </w:p>
                      <w:p w14:paraId="2E301905" w14:textId="77777777" w:rsidR="003D76C2" w:rsidRDefault="00000000">
                        <w:pPr>
                          <w:spacing w:before="130" w:line="328" w:lineRule="auto"/>
                          <w:ind w:left="1317" w:right="2568"/>
                          <w:jc w:val="both"/>
                          <w:rPr>
                            <w:rFonts w:ascii="Courier New"/>
                            <w:sz w:val="18"/>
                          </w:rPr>
                        </w:pPr>
                        <w:proofErr w:type="spellStart"/>
                        <w:r>
                          <w:rPr>
                            <w:rFonts w:ascii="Courier New"/>
                            <w:sz w:val="18"/>
                          </w:rPr>
                          <w:t>val</w:t>
                        </w:r>
                        <w:proofErr w:type="spellEnd"/>
                        <w:r>
                          <w:rPr>
                            <w:rFonts w:ascii="Courier New"/>
                            <w:spacing w:val="-13"/>
                            <w:sz w:val="18"/>
                          </w:rPr>
                          <w:t xml:space="preserve"> </w:t>
                        </w:r>
                        <w:r>
                          <w:rPr>
                            <w:rFonts w:ascii="Courier New"/>
                            <w:sz w:val="18"/>
                          </w:rPr>
                          <w:t>characters</w:t>
                        </w:r>
                        <w:r>
                          <w:rPr>
                            <w:rFonts w:ascii="Courier New"/>
                            <w:spacing w:val="-13"/>
                            <w:sz w:val="18"/>
                          </w:rPr>
                          <w:t xml:space="preserve"> </w:t>
                        </w:r>
                        <w:r>
                          <w:rPr>
                            <w:rFonts w:ascii="Courier New"/>
                            <w:sz w:val="18"/>
                          </w:rPr>
                          <w:t>=</w:t>
                        </w:r>
                        <w:r>
                          <w:rPr>
                            <w:rFonts w:ascii="Courier New"/>
                            <w:spacing w:val="-13"/>
                            <w:sz w:val="18"/>
                          </w:rPr>
                          <w:t xml:space="preserve"> </w:t>
                        </w:r>
                        <w:proofErr w:type="spellStart"/>
                        <w:r>
                          <w:rPr>
                            <w:rFonts w:ascii="Courier New"/>
                            <w:sz w:val="18"/>
                          </w:rPr>
                          <w:t>mutableListOf</w:t>
                        </w:r>
                        <w:proofErr w:type="spellEnd"/>
                        <w:r>
                          <w:rPr>
                            <w:rFonts w:ascii="Courier New"/>
                            <w:sz w:val="18"/>
                          </w:rPr>
                          <w:t xml:space="preserve">&lt;Char&gt;() </w:t>
                        </w:r>
                        <w:proofErr w:type="spellStart"/>
                        <w:r>
                          <w:rPr>
                            <w:rFonts w:ascii="Courier New"/>
                            <w:spacing w:val="-2"/>
                            <w:sz w:val="18"/>
                          </w:rPr>
                          <w:t>characters.addAll</w:t>
                        </w:r>
                        <w:proofErr w:type="spellEnd"/>
                        <w:r>
                          <w:rPr>
                            <w:rFonts w:ascii="Courier New"/>
                            <w:spacing w:val="-2"/>
                            <w:sz w:val="18"/>
                          </w:rPr>
                          <w:t>(</w:t>
                        </w:r>
                        <w:proofErr w:type="spellStart"/>
                        <w:r>
                          <w:rPr>
                            <w:rFonts w:ascii="Courier New"/>
                            <w:spacing w:val="-2"/>
                            <w:sz w:val="18"/>
                          </w:rPr>
                          <w:t>lowercaseCharacters</w:t>
                        </w:r>
                        <w:proofErr w:type="spellEnd"/>
                        <w:r>
                          <w:rPr>
                            <w:rFonts w:ascii="Courier New"/>
                            <w:spacing w:val="-2"/>
                            <w:sz w:val="18"/>
                          </w:rPr>
                          <w:t xml:space="preserve">) </w:t>
                        </w:r>
                        <w:r>
                          <w:rPr>
                            <w:rFonts w:ascii="Courier New"/>
                            <w:sz w:val="18"/>
                          </w:rPr>
                          <w:t>if (</w:t>
                        </w:r>
                        <w:proofErr w:type="spellStart"/>
                        <w:r>
                          <w:rPr>
                            <w:rFonts w:ascii="Courier New"/>
                            <w:sz w:val="18"/>
                          </w:rPr>
                          <w:t>addUpperCase</w:t>
                        </w:r>
                        <w:proofErr w:type="spellEnd"/>
                        <w:r>
                          <w:rPr>
                            <w:rFonts w:ascii="Courier New"/>
                            <w:sz w:val="18"/>
                          </w:rPr>
                          <w:t>) {</w:t>
                        </w:r>
                      </w:p>
                      <w:p w14:paraId="063CABBD" w14:textId="77777777" w:rsidR="003D76C2" w:rsidRDefault="00000000">
                        <w:pPr>
                          <w:spacing w:before="2" w:line="328" w:lineRule="auto"/>
                          <w:ind w:left="1749"/>
                          <w:rPr>
                            <w:rFonts w:ascii="Courier New"/>
                            <w:sz w:val="18"/>
                          </w:rPr>
                        </w:pPr>
                        <w:proofErr w:type="spellStart"/>
                        <w:r>
                          <w:rPr>
                            <w:rFonts w:ascii="Courier New"/>
                            <w:spacing w:val="-2"/>
                            <w:sz w:val="18"/>
                          </w:rPr>
                          <w:t>characters.addAll</w:t>
                        </w:r>
                        <w:proofErr w:type="spellEnd"/>
                        <w:r>
                          <w:rPr>
                            <w:rFonts w:ascii="Courier New"/>
                            <w:spacing w:val="-2"/>
                            <w:sz w:val="18"/>
                          </w:rPr>
                          <w:t>(</w:t>
                        </w:r>
                        <w:proofErr w:type="spellStart"/>
                        <w:r>
                          <w:rPr>
                            <w:rFonts w:ascii="Courier New"/>
                            <w:spacing w:val="-2"/>
                            <w:sz w:val="18"/>
                          </w:rPr>
                          <w:t>upperCaseCharacters</w:t>
                        </w:r>
                        <w:proofErr w:type="spellEnd"/>
                        <w:r>
                          <w:rPr>
                            <w:rFonts w:ascii="Courier New"/>
                            <w:spacing w:val="-2"/>
                            <w:sz w:val="18"/>
                          </w:rPr>
                          <w:t xml:space="preserve">)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upperCaseCharacters.random</w:t>
                        </w:r>
                        <w:proofErr w:type="spellEnd"/>
                        <w:r>
                          <w:rPr>
                            <w:rFonts w:ascii="Courier New"/>
                            <w:spacing w:val="-2"/>
                            <w:sz w:val="18"/>
                          </w:rPr>
                          <w:t>())</w:t>
                        </w:r>
                      </w:p>
                      <w:p w14:paraId="609519BF" w14:textId="77777777" w:rsidR="003D76C2" w:rsidRDefault="00000000">
                        <w:pPr>
                          <w:spacing w:before="1"/>
                          <w:ind w:left="1317"/>
                          <w:rPr>
                            <w:rFonts w:ascii="Courier New"/>
                            <w:sz w:val="18"/>
                          </w:rPr>
                        </w:pPr>
                        <w:r>
                          <w:rPr>
                            <w:rFonts w:ascii="Courier New"/>
                            <w:sz w:val="18"/>
                          </w:rPr>
                          <w:t>}</w:t>
                        </w:r>
                      </w:p>
                      <w:p w14:paraId="5309950B" w14:textId="77777777" w:rsidR="003D76C2" w:rsidRDefault="003D76C2">
                        <w:pPr>
                          <w:rPr>
                            <w:rFonts w:ascii="Courier New"/>
                            <w:sz w:val="20"/>
                          </w:rPr>
                        </w:pPr>
                      </w:p>
                      <w:p w14:paraId="31A7ACFA" w14:textId="77777777" w:rsidR="003D76C2" w:rsidRDefault="00000000">
                        <w:pPr>
                          <w:spacing w:before="130" w:line="328" w:lineRule="auto"/>
                          <w:ind w:left="1749" w:right="2128" w:hanging="432"/>
                          <w:rPr>
                            <w:rFonts w:ascii="Courier New"/>
                            <w:sz w:val="18"/>
                          </w:rPr>
                        </w:pPr>
                        <w:r>
                          <w:rPr>
                            <w:rFonts w:ascii="Courier New"/>
                            <w:sz w:val="18"/>
                          </w:rPr>
                          <w:t>if (</w:t>
                        </w:r>
                        <w:proofErr w:type="spellStart"/>
                        <w:r>
                          <w:rPr>
                            <w:rFonts w:ascii="Courier New"/>
                            <w:sz w:val="18"/>
                          </w:rPr>
                          <w:t>addNumbers</w:t>
                        </w:r>
                        <w:proofErr w:type="spellEnd"/>
                        <w:r>
                          <w:rPr>
                            <w:rFonts w:ascii="Courier New"/>
                            <w:sz w:val="18"/>
                          </w:rPr>
                          <w:t xml:space="preserve">) { </w:t>
                        </w:r>
                        <w:proofErr w:type="spellStart"/>
                        <w:r>
                          <w:rPr>
                            <w:rFonts w:ascii="Courier New"/>
                            <w:spacing w:val="-2"/>
                            <w:sz w:val="18"/>
                          </w:rPr>
                          <w:t>characters.addAll</w:t>
                        </w:r>
                        <w:proofErr w:type="spellEnd"/>
                        <w:r>
                          <w:rPr>
                            <w:rFonts w:ascii="Courier New"/>
                            <w:spacing w:val="-2"/>
                            <w:sz w:val="18"/>
                          </w:rPr>
                          <w:t xml:space="preserve">(numbers)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numbers.random</w:t>
                        </w:r>
                        <w:proofErr w:type="spellEnd"/>
                        <w:r>
                          <w:rPr>
                            <w:rFonts w:ascii="Courier New"/>
                            <w:spacing w:val="-2"/>
                            <w:sz w:val="18"/>
                          </w:rPr>
                          <w:t>())</w:t>
                        </w:r>
                      </w:p>
                      <w:p w14:paraId="08A3AE78" w14:textId="77777777" w:rsidR="003D76C2" w:rsidRDefault="00000000">
                        <w:pPr>
                          <w:spacing w:before="2"/>
                          <w:ind w:left="1317"/>
                          <w:rPr>
                            <w:rFonts w:ascii="Courier New"/>
                            <w:sz w:val="18"/>
                          </w:rPr>
                        </w:pPr>
                        <w:r>
                          <w:rPr>
                            <w:rFonts w:ascii="Courier New"/>
                            <w:sz w:val="18"/>
                          </w:rPr>
                          <w:t>}</w:t>
                        </w:r>
                      </w:p>
                      <w:p w14:paraId="0A68D530" w14:textId="77777777" w:rsidR="003D76C2" w:rsidRDefault="003D76C2">
                        <w:pPr>
                          <w:rPr>
                            <w:rFonts w:ascii="Courier New"/>
                            <w:sz w:val="20"/>
                          </w:rPr>
                        </w:pPr>
                      </w:p>
                      <w:p w14:paraId="72C750A0" w14:textId="77777777" w:rsidR="003D76C2" w:rsidRDefault="00000000">
                        <w:pPr>
                          <w:spacing w:before="124" w:line="328" w:lineRule="auto"/>
                          <w:ind w:left="1749" w:right="4642" w:hanging="432"/>
                          <w:rPr>
                            <w:rFonts w:ascii="Courier New"/>
                            <w:sz w:val="18"/>
                          </w:rPr>
                        </w:pPr>
                        <w:r>
                          <w:rPr>
                            <w:rFonts w:ascii="Courier New"/>
                            <w:sz w:val="18"/>
                          </w:rPr>
                          <w:t>if</w:t>
                        </w:r>
                        <w:r>
                          <w:rPr>
                            <w:rFonts w:ascii="Courier New"/>
                            <w:spacing w:val="-19"/>
                            <w:sz w:val="18"/>
                          </w:rPr>
                          <w:t xml:space="preserve"> </w:t>
                        </w:r>
                        <w:r>
                          <w:rPr>
                            <w:rFonts w:ascii="Courier New"/>
                            <w:sz w:val="18"/>
                          </w:rPr>
                          <w:t>(</w:t>
                        </w:r>
                        <w:proofErr w:type="spellStart"/>
                        <w:r>
                          <w:rPr>
                            <w:rFonts w:ascii="Courier New"/>
                            <w:sz w:val="18"/>
                          </w:rPr>
                          <w:t>addSpecial</w:t>
                        </w:r>
                        <w:proofErr w:type="spellEnd"/>
                        <w:r>
                          <w:rPr>
                            <w:rFonts w:ascii="Courier New"/>
                            <w:sz w:val="18"/>
                          </w:rPr>
                          <w:t>)</w:t>
                        </w:r>
                        <w:r>
                          <w:rPr>
                            <w:rFonts w:ascii="Courier New"/>
                            <w:spacing w:val="-19"/>
                            <w:sz w:val="18"/>
                          </w:rPr>
                          <w:t xml:space="preserve"> </w:t>
                        </w:r>
                        <w:r>
                          <w:rPr>
                            <w:rFonts w:ascii="Courier New"/>
                            <w:sz w:val="18"/>
                          </w:rPr>
                          <w:t xml:space="preserve">{ </w:t>
                        </w:r>
                        <w:proofErr w:type="spellStart"/>
                        <w:r>
                          <w:rPr>
                            <w:rFonts w:ascii="Courier New"/>
                            <w:sz w:val="18"/>
                          </w:rPr>
                          <w:t>val</w:t>
                        </w:r>
                        <w:proofErr w:type="spellEnd"/>
                        <w:r>
                          <w:rPr>
                            <w:rFonts w:ascii="Courier New"/>
                            <w:sz w:val="18"/>
                          </w:rPr>
                          <w:t xml:space="preserve"> specials</w:t>
                        </w:r>
                      </w:p>
                    </w:txbxContent>
                  </v:textbox>
                </v:shape>
                <w10:wrap type="topAndBottom" anchorx="page"/>
              </v:group>
            </w:pict>
          </mc:Fallback>
        </mc:AlternateContent>
      </w:r>
    </w:p>
    <w:p w14:paraId="7037BE69" w14:textId="77777777" w:rsidR="003D76C2" w:rsidRDefault="003D76C2">
      <w:pPr>
        <w:rPr>
          <w:sz w:val="8"/>
        </w:rPr>
        <w:sectPr w:rsidR="003D76C2">
          <w:pgSz w:w="10800" w:h="13320"/>
          <w:pgMar w:top="1120" w:right="920" w:bottom="280" w:left="940" w:header="695" w:footer="0" w:gutter="0"/>
          <w:cols w:space="720"/>
        </w:sectPr>
      </w:pPr>
    </w:p>
    <w:p w14:paraId="2590C6C5" w14:textId="77777777" w:rsidR="003D76C2" w:rsidRDefault="003D76C2">
      <w:pPr>
        <w:pStyle w:val="BodyText"/>
        <w:spacing w:before="3"/>
        <w:rPr>
          <w:sz w:val="3"/>
        </w:rPr>
      </w:pPr>
    </w:p>
    <w:p w14:paraId="3E263A86" w14:textId="77777777" w:rsidR="003D76C2" w:rsidRDefault="00D51F7C">
      <w:pPr>
        <w:pStyle w:val="BodyText"/>
        <w:ind w:left="824"/>
      </w:pPr>
      <w:r>
        <w:rPr>
          <w:noProof/>
        </w:rPr>
        <mc:AlternateContent>
          <mc:Choice Requires="wpg">
            <w:drawing>
              <wp:inline distT="0" distB="0" distL="0" distR="0" wp14:anchorId="1F3D10A3" wp14:editId="04B40573">
                <wp:extent cx="5074920" cy="2369820"/>
                <wp:effectExtent l="0" t="0" r="5080" b="5080"/>
                <wp:docPr id="59" name="docshapegroup1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69820"/>
                          <a:chOff x="0" y="0"/>
                          <a:chExt cx="7992" cy="3732"/>
                        </a:xfrm>
                      </wpg:grpSpPr>
                      <wps:wsp>
                        <wps:cNvPr id="60" name="docshape1504"/>
                        <wps:cNvSpPr>
                          <a:spLocks/>
                        </wps:cNvSpPr>
                        <wps:spPr bwMode="auto">
                          <a:xfrm>
                            <a:off x="0" y="0"/>
                            <a:ext cx="7992" cy="372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docshape1505"/>
                        <wps:cNvSpPr>
                          <a:spLocks/>
                        </wps:cNvSpPr>
                        <wps:spPr bwMode="auto">
                          <a:xfrm>
                            <a:off x="0" y="3711"/>
                            <a:ext cx="7992" cy="2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docshape1506"/>
                        <wps:cNvSpPr txBox="1">
                          <a:spLocks/>
                        </wps:cNvSpPr>
                        <wps:spPr bwMode="auto">
                          <a:xfrm>
                            <a:off x="0" y="0"/>
                            <a:ext cx="7992" cy="3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D35A0A" w14:textId="77777777" w:rsidR="003D76C2" w:rsidRDefault="00000000">
                              <w:pPr>
                                <w:spacing w:before="50" w:line="350" w:lineRule="auto"/>
                                <w:ind w:left="1749" w:right="840" w:firstLine="216"/>
                                <w:rPr>
                                  <w:rFonts w:ascii="Courier New"/>
                                  <w:sz w:val="18"/>
                                </w:rPr>
                              </w:pPr>
                              <w:r>
                                <w:rPr>
                                  <w:rFonts w:ascii="Courier New"/>
                                  <w:sz w:val="18"/>
                                </w:rPr>
                                <w:t>=</w:t>
                              </w:r>
                              <w:r>
                                <w:rPr>
                                  <w:rFonts w:ascii="Courier New"/>
                                  <w:spacing w:val="-31"/>
                                  <w:sz w:val="18"/>
                                </w:rPr>
                                <w:t xml:space="preserve"> </w:t>
                              </w:r>
                              <w:proofErr w:type="spellStart"/>
                              <w:r>
                                <w:rPr>
                                  <w:rFonts w:ascii="Courier New"/>
                                  <w:sz w:val="18"/>
                                </w:rPr>
                                <w:t>specialCharacters.toCharArray</w:t>
                              </w:r>
                              <w:proofErr w:type="spellEnd"/>
                              <w:r>
                                <w:rPr>
                                  <w:rFonts w:ascii="Courier New"/>
                                  <w:sz w:val="18"/>
                                </w:rPr>
                                <w:t>().</w:t>
                              </w:r>
                              <w:proofErr w:type="spellStart"/>
                              <w:r>
                                <w:rPr>
                                  <w:rFonts w:ascii="Courier New"/>
                                  <w:sz w:val="18"/>
                                </w:rPr>
                                <w:t>toList</w:t>
                              </w:r>
                              <w:proofErr w:type="spellEnd"/>
                              <w:r>
                                <w:rPr>
                                  <w:rFonts w:ascii="Courier New"/>
                                  <w:sz w:val="18"/>
                                </w:rPr>
                                <w:t xml:space="preserve">() </w:t>
                              </w:r>
                              <w:proofErr w:type="spellStart"/>
                              <w:r>
                                <w:rPr>
                                  <w:rFonts w:ascii="Courier New"/>
                                  <w:spacing w:val="-2"/>
                                  <w:sz w:val="18"/>
                                </w:rPr>
                                <w:t>characters.addAll</w:t>
                              </w:r>
                              <w:proofErr w:type="spellEnd"/>
                              <w:r>
                                <w:rPr>
                                  <w:rFonts w:ascii="Courier New"/>
                                  <w:spacing w:val="-2"/>
                                  <w:sz w:val="18"/>
                                </w:rPr>
                                <w:t xml:space="preserve">(specials)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specials.random</w:t>
                              </w:r>
                              <w:proofErr w:type="spellEnd"/>
                              <w:r>
                                <w:rPr>
                                  <w:rFonts w:ascii="Courier New"/>
                                  <w:spacing w:val="-2"/>
                                  <w:sz w:val="18"/>
                                </w:rPr>
                                <w:t>())</w:t>
                              </w:r>
                            </w:p>
                            <w:p w14:paraId="3232160A" w14:textId="77777777" w:rsidR="003D76C2" w:rsidRDefault="00000000">
                              <w:pPr>
                                <w:spacing w:line="188" w:lineRule="exact"/>
                                <w:ind w:left="1317"/>
                                <w:rPr>
                                  <w:rFonts w:ascii="Courier New"/>
                                  <w:sz w:val="18"/>
                                </w:rPr>
                              </w:pPr>
                              <w:r>
                                <w:rPr>
                                  <w:rFonts w:ascii="Courier New"/>
                                  <w:sz w:val="18"/>
                                </w:rPr>
                                <w:t>}</w:t>
                              </w:r>
                            </w:p>
                            <w:p w14:paraId="46844065" w14:textId="77777777" w:rsidR="003D76C2" w:rsidRDefault="003D76C2">
                              <w:pPr>
                                <w:rPr>
                                  <w:rFonts w:ascii="Courier New"/>
                                  <w:sz w:val="20"/>
                                </w:rPr>
                              </w:pPr>
                            </w:p>
                            <w:p w14:paraId="5AA73676" w14:textId="77777777" w:rsidR="003D76C2" w:rsidRDefault="00000000">
                              <w:pPr>
                                <w:spacing w:before="130" w:line="328" w:lineRule="auto"/>
                                <w:ind w:left="1749" w:hanging="432"/>
                                <w:rPr>
                                  <w:rFonts w:ascii="Courier New"/>
                                  <w:sz w:val="18"/>
                                </w:rPr>
                              </w:pPr>
                              <w:r>
                                <w:rPr>
                                  <w:rFonts w:ascii="Courier New"/>
                                  <w:sz w:val="18"/>
                                </w:rPr>
                                <w:t>while (</w:t>
                              </w:r>
                              <w:proofErr w:type="spellStart"/>
                              <w:r>
                                <w:rPr>
                                  <w:rFonts w:ascii="Courier New"/>
                                  <w:sz w:val="18"/>
                                </w:rPr>
                                <w:t>password.size</w:t>
                              </w:r>
                              <w:proofErr w:type="spellEnd"/>
                              <w:r>
                                <w:rPr>
                                  <w:rFonts w:ascii="Courier New"/>
                                  <w:sz w:val="18"/>
                                </w:rPr>
                                <w:t xml:space="preserve"> &lt; length) {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characters.random</w:t>
                              </w:r>
                              <w:proofErr w:type="spellEnd"/>
                              <w:r>
                                <w:rPr>
                                  <w:rFonts w:ascii="Courier New"/>
                                  <w:spacing w:val="-2"/>
                                  <w:sz w:val="18"/>
                                </w:rPr>
                                <w:t>())</w:t>
                              </w:r>
                            </w:p>
                            <w:p w14:paraId="5BE1298D" w14:textId="77777777" w:rsidR="003D76C2" w:rsidRDefault="00000000">
                              <w:pPr>
                                <w:spacing w:before="1"/>
                                <w:ind w:left="1317"/>
                                <w:rPr>
                                  <w:rFonts w:ascii="Courier New"/>
                                  <w:sz w:val="18"/>
                                </w:rPr>
                              </w:pPr>
                              <w:r>
                                <w:rPr>
                                  <w:rFonts w:ascii="Courier New"/>
                                  <w:sz w:val="18"/>
                                </w:rPr>
                                <w:t>}</w:t>
                              </w:r>
                            </w:p>
                            <w:p w14:paraId="6803FA82" w14:textId="77777777" w:rsidR="003D76C2" w:rsidRDefault="003D76C2">
                              <w:pPr>
                                <w:rPr>
                                  <w:rFonts w:ascii="Courier New"/>
                                  <w:sz w:val="20"/>
                                </w:rPr>
                              </w:pPr>
                            </w:p>
                            <w:p w14:paraId="7BAE49D4" w14:textId="77777777" w:rsidR="003D76C2" w:rsidRDefault="00000000">
                              <w:pPr>
                                <w:spacing w:before="130"/>
                                <w:ind w:left="1317"/>
                                <w:rPr>
                                  <w:rFonts w:ascii="Courier New"/>
                                  <w:sz w:val="18"/>
                                </w:rPr>
                              </w:pPr>
                              <w:proofErr w:type="spellStart"/>
                              <w:r>
                                <w:rPr>
                                  <w:rFonts w:ascii="Courier New"/>
                                  <w:spacing w:val="-2"/>
                                  <w:sz w:val="18"/>
                                </w:rPr>
                                <w:t>password.shuffle</w:t>
                              </w:r>
                              <w:proofErr w:type="spellEnd"/>
                              <w:r>
                                <w:rPr>
                                  <w:rFonts w:ascii="Courier New"/>
                                  <w:spacing w:val="-2"/>
                                  <w:sz w:val="18"/>
                                </w:rPr>
                                <w:t>()</w:t>
                              </w:r>
                            </w:p>
                            <w:p w14:paraId="68534CD7" w14:textId="77777777" w:rsidR="003D76C2" w:rsidRDefault="003D76C2">
                              <w:pPr>
                                <w:rPr>
                                  <w:rFonts w:ascii="Courier New"/>
                                  <w:sz w:val="20"/>
                                </w:rPr>
                              </w:pPr>
                            </w:p>
                            <w:p w14:paraId="5EB7B3A3" w14:textId="77777777" w:rsidR="003D76C2" w:rsidRDefault="00000000">
                              <w:pPr>
                                <w:spacing w:before="129"/>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password.joinToString</w:t>
                              </w:r>
                              <w:proofErr w:type="spellEnd"/>
                              <w:r>
                                <w:rPr>
                                  <w:rFonts w:ascii="Courier New"/>
                                  <w:spacing w:val="-2"/>
                                  <w:sz w:val="18"/>
                                </w:rPr>
                                <w:t>("")</w:t>
                              </w:r>
                            </w:p>
                            <w:p w14:paraId="487364C2"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F3D10A3" id="docshapegroup1503" o:spid="_x0000_s2380" style="width:399.6pt;height:186.6pt;mso-position-horizontal-relative:char;mso-position-vertical-relative:line" coordsize="7992,37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">
                <v:rect id="docshape1504" o:spid="_x0000_s2381" style="position:absolute;width:7992;height:37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" fillcolor="#f6f6f6" stroked="f">
                  <v:path arrowok="t"/>
                </v:rect>
                <v:rect id="docshape1505" o:spid="_x0000_s2382" style="position:absolute;top:3711;width:7992;height: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" fillcolor="#dadada" stroked="f">
                  <v:path arrowok="t"/>
                </v:rect>
                <v:shape id="docshape1506" o:spid="_x0000_s2383" type="#_x0000_t202" style="position:absolute;width:7992;height:37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" filled="f" stroked="f">
                  <v:path arrowok="t"/>
                  <v:textbox inset="0,0,0,0">
                    <w:txbxContent>
                      <w:p w14:paraId="67D35A0A" w14:textId="77777777" w:rsidR="003D76C2" w:rsidRDefault="00000000">
                        <w:pPr>
                          <w:spacing w:before="50" w:line="350" w:lineRule="auto"/>
                          <w:ind w:left="1749" w:right="840" w:firstLine="216"/>
                          <w:rPr>
                            <w:rFonts w:ascii="Courier New"/>
                            <w:sz w:val="18"/>
                          </w:rPr>
                        </w:pPr>
                        <w:r>
                          <w:rPr>
                            <w:rFonts w:ascii="Courier New"/>
                            <w:sz w:val="18"/>
                          </w:rPr>
                          <w:t>=</w:t>
                        </w:r>
                        <w:r>
                          <w:rPr>
                            <w:rFonts w:ascii="Courier New"/>
                            <w:spacing w:val="-31"/>
                            <w:sz w:val="18"/>
                          </w:rPr>
                          <w:t xml:space="preserve"> </w:t>
                        </w:r>
                        <w:proofErr w:type="spellStart"/>
                        <w:r>
                          <w:rPr>
                            <w:rFonts w:ascii="Courier New"/>
                            <w:sz w:val="18"/>
                          </w:rPr>
                          <w:t>specialCharacters.toCharArray</w:t>
                        </w:r>
                        <w:proofErr w:type="spellEnd"/>
                        <w:r>
                          <w:rPr>
                            <w:rFonts w:ascii="Courier New"/>
                            <w:sz w:val="18"/>
                          </w:rPr>
                          <w:t>().</w:t>
                        </w:r>
                        <w:proofErr w:type="spellStart"/>
                        <w:r>
                          <w:rPr>
                            <w:rFonts w:ascii="Courier New"/>
                            <w:sz w:val="18"/>
                          </w:rPr>
                          <w:t>toList</w:t>
                        </w:r>
                        <w:proofErr w:type="spellEnd"/>
                        <w:r>
                          <w:rPr>
                            <w:rFonts w:ascii="Courier New"/>
                            <w:sz w:val="18"/>
                          </w:rPr>
                          <w:t xml:space="preserve">() </w:t>
                        </w:r>
                        <w:proofErr w:type="spellStart"/>
                        <w:r>
                          <w:rPr>
                            <w:rFonts w:ascii="Courier New"/>
                            <w:spacing w:val="-2"/>
                            <w:sz w:val="18"/>
                          </w:rPr>
                          <w:t>characters.addAll</w:t>
                        </w:r>
                        <w:proofErr w:type="spellEnd"/>
                        <w:r>
                          <w:rPr>
                            <w:rFonts w:ascii="Courier New"/>
                            <w:spacing w:val="-2"/>
                            <w:sz w:val="18"/>
                          </w:rPr>
                          <w:t xml:space="preserve">(specials)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specials.random</w:t>
                        </w:r>
                        <w:proofErr w:type="spellEnd"/>
                        <w:r>
                          <w:rPr>
                            <w:rFonts w:ascii="Courier New"/>
                            <w:spacing w:val="-2"/>
                            <w:sz w:val="18"/>
                          </w:rPr>
                          <w:t>())</w:t>
                        </w:r>
                      </w:p>
                      <w:p w14:paraId="3232160A" w14:textId="77777777" w:rsidR="003D76C2" w:rsidRDefault="00000000">
                        <w:pPr>
                          <w:spacing w:line="188" w:lineRule="exact"/>
                          <w:ind w:left="1317"/>
                          <w:rPr>
                            <w:rFonts w:ascii="Courier New"/>
                            <w:sz w:val="18"/>
                          </w:rPr>
                        </w:pPr>
                        <w:r>
                          <w:rPr>
                            <w:rFonts w:ascii="Courier New"/>
                            <w:sz w:val="18"/>
                          </w:rPr>
                          <w:t>}</w:t>
                        </w:r>
                      </w:p>
                      <w:p w14:paraId="46844065" w14:textId="77777777" w:rsidR="003D76C2" w:rsidRDefault="003D76C2">
                        <w:pPr>
                          <w:rPr>
                            <w:rFonts w:ascii="Courier New"/>
                            <w:sz w:val="20"/>
                          </w:rPr>
                        </w:pPr>
                      </w:p>
                      <w:p w14:paraId="5AA73676" w14:textId="77777777" w:rsidR="003D76C2" w:rsidRDefault="00000000">
                        <w:pPr>
                          <w:spacing w:before="130" w:line="328" w:lineRule="auto"/>
                          <w:ind w:left="1749" w:hanging="432"/>
                          <w:rPr>
                            <w:rFonts w:ascii="Courier New"/>
                            <w:sz w:val="18"/>
                          </w:rPr>
                        </w:pPr>
                        <w:r>
                          <w:rPr>
                            <w:rFonts w:ascii="Courier New"/>
                            <w:sz w:val="18"/>
                          </w:rPr>
                          <w:t>while (</w:t>
                        </w:r>
                        <w:proofErr w:type="spellStart"/>
                        <w:r>
                          <w:rPr>
                            <w:rFonts w:ascii="Courier New"/>
                            <w:sz w:val="18"/>
                          </w:rPr>
                          <w:t>password.size</w:t>
                        </w:r>
                        <w:proofErr w:type="spellEnd"/>
                        <w:r>
                          <w:rPr>
                            <w:rFonts w:ascii="Courier New"/>
                            <w:sz w:val="18"/>
                          </w:rPr>
                          <w:t xml:space="preserve"> &lt; length) { </w:t>
                        </w:r>
                        <w:proofErr w:type="spellStart"/>
                        <w:r>
                          <w:rPr>
                            <w:rFonts w:ascii="Courier New"/>
                            <w:spacing w:val="-2"/>
                            <w:sz w:val="18"/>
                          </w:rPr>
                          <w:t>password.add</w:t>
                        </w:r>
                        <w:proofErr w:type="spellEnd"/>
                        <w:r>
                          <w:rPr>
                            <w:rFonts w:ascii="Courier New"/>
                            <w:spacing w:val="-2"/>
                            <w:sz w:val="18"/>
                          </w:rPr>
                          <w:t>(</w:t>
                        </w:r>
                        <w:proofErr w:type="spellStart"/>
                        <w:r>
                          <w:rPr>
                            <w:rFonts w:ascii="Courier New"/>
                            <w:spacing w:val="-2"/>
                            <w:sz w:val="18"/>
                          </w:rPr>
                          <w:t>characters.random</w:t>
                        </w:r>
                        <w:proofErr w:type="spellEnd"/>
                        <w:r>
                          <w:rPr>
                            <w:rFonts w:ascii="Courier New"/>
                            <w:spacing w:val="-2"/>
                            <w:sz w:val="18"/>
                          </w:rPr>
                          <w:t>())</w:t>
                        </w:r>
                      </w:p>
                      <w:p w14:paraId="5BE1298D" w14:textId="77777777" w:rsidR="003D76C2" w:rsidRDefault="00000000">
                        <w:pPr>
                          <w:spacing w:before="1"/>
                          <w:ind w:left="1317"/>
                          <w:rPr>
                            <w:rFonts w:ascii="Courier New"/>
                            <w:sz w:val="18"/>
                          </w:rPr>
                        </w:pPr>
                        <w:r>
                          <w:rPr>
                            <w:rFonts w:ascii="Courier New"/>
                            <w:sz w:val="18"/>
                          </w:rPr>
                          <w:t>}</w:t>
                        </w:r>
                      </w:p>
                      <w:p w14:paraId="6803FA82" w14:textId="77777777" w:rsidR="003D76C2" w:rsidRDefault="003D76C2">
                        <w:pPr>
                          <w:rPr>
                            <w:rFonts w:ascii="Courier New"/>
                            <w:sz w:val="20"/>
                          </w:rPr>
                        </w:pPr>
                      </w:p>
                      <w:p w14:paraId="7BAE49D4" w14:textId="77777777" w:rsidR="003D76C2" w:rsidRDefault="00000000">
                        <w:pPr>
                          <w:spacing w:before="130"/>
                          <w:ind w:left="1317"/>
                          <w:rPr>
                            <w:rFonts w:ascii="Courier New"/>
                            <w:sz w:val="18"/>
                          </w:rPr>
                        </w:pPr>
                        <w:proofErr w:type="spellStart"/>
                        <w:r>
                          <w:rPr>
                            <w:rFonts w:ascii="Courier New"/>
                            <w:spacing w:val="-2"/>
                            <w:sz w:val="18"/>
                          </w:rPr>
                          <w:t>password.shuffle</w:t>
                        </w:r>
                        <w:proofErr w:type="spellEnd"/>
                        <w:r>
                          <w:rPr>
                            <w:rFonts w:ascii="Courier New"/>
                            <w:spacing w:val="-2"/>
                            <w:sz w:val="18"/>
                          </w:rPr>
                          <w:t>()</w:t>
                        </w:r>
                      </w:p>
                      <w:p w14:paraId="68534CD7" w14:textId="77777777" w:rsidR="003D76C2" w:rsidRDefault="003D76C2">
                        <w:pPr>
                          <w:rPr>
                            <w:rFonts w:ascii="Courier New"/>
                            <w:sz w:val="20"/>
                          </w:rPr>
                        </w:pPr>
                      </w:p>
                      <w:p w14:paraId="5EB7B3A3" w14:textId="77777777" w:rsidR="003D76C2" w:rsidRDefault="00000000">
                        <w:pPr>
                          <w:spacing w:before="129"/>
                          <w:ind w:left="1317"/>
                          <w:rPr>
                            <w:rFonts w:ascii="Courier New"/>
                            <w:sz w:val="18"/>
                          </w:rPr>
                        </w:pPr>
                        <w:r>
                          <w:rPr>
                            <w:rFonts w:ascii="Courier New"/>
                            <w:sz w:val="18"/>
                          </w:rPr>
                          <w:t>return</w:t>
                        </w:r>
                        <w:r>
                          <w:rPr>
                            <w:rFonts w:ascii="Courier New"/>
                            <w:spacing w:val="-6"/>
                            <w:sz w:val="18"/>
                          </w:rPr>
                          <w:t xml:space="preserve"> </w:t>
                        </w:r>
                        <w:proofErr w:type="spellStart"/>
                        <w:r>
                          <w:rPr>
                            <w:rFonts w:ascii="Courier New"/>
                            <w:spacing w:val="-2"/>
                            <w:sz w:val="18"/>
                          </w:rPr>
                          <w:t>password.joinToString</w:t>
                        </w:r>
                        <w:proofErr w:type="spellEnd"/>
                        <w:r>
                          <w:rPr>
                            <w:rFonts w:ascii="Courier New"/>
                            <w:spacing w:val="-2"/>
                            <w:sz w:val="18"/>
                          </w:rPr>
                          <w:t>("")</w:t>
                        </w:r>
                      </w:p>
                      <w:p w14:paraId="487364C2" w14:textId="77777777" w:rsidR="003D76C2" w:rsidRDefault="00000000">
                        <w:pPr>
                          <w:spacing w:before="76"/>
                          <w:ind w:left="885"/>
                          <w:rPr>
                            <w:rFonts w:ascii="Courier New"/>
                            <w:sz w:val="18"/>
                          </w:rPr>
                        </w:pPr>
                        <w:r>
                          <w:rPr>
                            <w:rFonts w:ascii="Courier New"/>
                            <w:sz w:val="18"/>
                          </w:rPr>
                          <w:t>}</w:t>
                        </w:r>
                      </w:p>
                    </w:txbxContent>
                  </v:textbox>
                </v:shape>
                <w10:anchorlock/>
              </v:group>
            </w:pict>
          </mc:Fallback>
        </mc:AlternateContent>
      </w:r>
    </w:p>
    <w:p w14:paraId="5BA0010B" w14:textId="77777777" w:rsidR="003D76C2" w:rsidRDefault="00000000">
      <w:pPr>
        <w:pStyle w:val="BodyText"/>
        <w:spacing w:before="44"/>
        <w:ind w:left="1274"/>
      </w:pPr>
      <w:r>
        <w:t>This</w:t>
      </w:r>
      <w:r>
        <w:rPr>
          <w:spacing w:val="-2"/>
        </w:rPr>
        <w:t xml:space="preserve"> </w:t>
      </w:r>
      <w:r>
        <w:t>will</w:t>
      </w:r>
      <w:r>
        <w:rPr>
          <w:spacing w:val="-1"/>
        </w:rPr>
        <w:t xml:space="preserve"> </w:t>
      </w:r>
      <w:r>
        <w:t>generate</w:t>
      </w:r>
      <w:r>
        <w:rPr>
          <w:spacing w:val="-1"/>
        </w:rPr>
        <w:t xml:space="preserve"> </w:t>
      </w:r>
      <w:r>
        <w:t>the password</w:t>
      </w:r>
      <w:r>
        <w:rPr>
          <w:spacing w:val="-1"/>
        </w:rPr>
        <w:t xml:space="preserve"> </w:t>
      </w:r>
      <w:r>
        <w:t>depending</w:t>
      </w:r>
      <w:r>
        <w:rPr>
          <w:spacing w:val="-1"/>
        </w:rPr>
        <w:t xml:space="preserve"> </w:t>
      </w:r>
      <w:r>
        <w:t>on</w:t>
      </w:r>
      <w:r>
        <w:rPr>
          <w:spacing w:val="-1"/>
        </w:rPr>
        <w:t xml:space="preserve"> </w:t>
      </w:r>
      <w:r>
        <w:t>the input</w:t>
      </w:r>
      <w:r>
        <w:rPr>
          <w:spacing w:val="-1"/>
        </w:rPr>
        <w:t xml:space="preserve"> </w:t>
      </w:r>
      <w:r>
        <w:t>provided</w:t>
      </w:r>
      <w:r>
        <w:rPr>
          <w:spacing w:val="-1"/>
        </w:rPr>
        <w:t xml:space="preserve"> </w:t>
      </w:r>
      <w:r>
        <w:t>by</w:t>
      </w:r>
      <w:r>
        <w:rPr>
          <w:spacing w:val="-1"/>
        </w:rPr>
        <w:t xml:space="preserve"> </w:t>
      </w:r>
      <w:r>
        <w:t xml:space="preserve">the </w:t>
      </w:r>
      <w:r>
        <w:rPr>
          <w:spacing w:val="-2"/>
        </w:rPr>
        <w:t>user.</w:t>
      </w:r>
    </w:p>
    <w:p w14:paraId="2454DF16" w14:textId="77777777" w:rsidR="003D76C2" w:rsidRDefault="00000000">
      <w:pPr>
        <w:pStyle w:val="ListParagraph"/>
        <w:numPr>
          <w:ilvl w:val="1"/>
          <w:numId w:val="1"/>
        </w:numPr>
        <w:tabs>
          <w:tab w:val="left" w:pos="1274"/>
        </w:tabs>
        <w:spacing w:before="148"/>
        <w:jc w:val="left"/>
        <w:rPr>
          <w:sz w:val="20"/>
        </w:rPr>
      </w:pPr>
      <w:r>
        <w:rPr>
          <w:sz w:val="20"/>
        </w:rPr>
        <w:t>At</w:t>
      </w:r>
      <w:r>
        <w:rPr>
          <w:spacing w:val="-4"/>
          <w:sz w:val="20"/>
        </w:rPr>
        <w:t xml:space="preserve"> </w:t>
      </w:r>
      <w:r>
        <w:rPr>
          <w:sz w:val="20"/>
        </w:rPr>
        <w:t>the</w:t>
      </w:r>
      <w:r>
        <w:rPr>
          <w:spacing w:val="-2"/>
          <w:sz w:val="20"/>
        </w:rPr>
        <w:t xml:space="preserve"> </w:t>
      </w:r>
      <w:r>
        <w:rPr>
          <w:sz w:val="20"/>
        </w:rPr>
        <w:t>end</w:t>
      </w:r>
      <w:r>
        <w:rPr>
          <w:spacing w:val="-1"/>
          <w:sz w:val="20"/>
        </w:rPr>
        <w:t xml:space="preserve"> </w:t>
      </w:r>
      <w:r>
        <w:rPr>
          <w:sz w:val="20"/>
        </w:rPr>
        <w:t>of</w:t>
      </w:r>
      <w:r>
        <w:rPr>
          <w:spacing w:val="-2"/>
          <w:sz w:val="20"/>
        </w:rPr>
        <w:t xml:space="preserve"> </w:t>
      </w:r>
      <w:r>
        <w:rPr>
          <w:sz w:val="20"/>
        </w:rPr>
        <w:t>the</w:t>
      </w:r>
      <w:r>
        <w:rPr>
          <w:spacing w:val="-3"/>
          <w:sz w:val="20"/>
        </w:rPr>
        <w:t xml:space="preserve"> </w:t>
      </w:r>
      <w:proofErr w:type="spellStart"/>
      <w:r>
        <w:rPr>
          <w:rFonts w:ascii="Courier New"/>
          <w:b/>
        </w:rPr>
        <w:t>onCreate</w:t>
      </w:r>
      <w:proofErr w:type="spellEnd"/>
      <w:r>
        <w:rPr>
          <w:rFonts w:ascii="Courier New"/>
          <w:b/>
          <w:spacing w:val="-80"/>
        </w:rPr>
        <w:t xml:space="preserve"> </w:t>
      </w:r>
      <w:r>
        <w:rPr>
          <w:sz w:val="20"/>
        </w:rPr>
        <w:t>function,</w:t>
      </w:r>
      <w:r>
        <w:rPr>
          <w:spacing w:val="-1"/>
          <w:sz w:val="20"/>
        </w:rPr>
        <w:t xml:space="preserve"> </w:t>
      </w:r>
      <w:r>
        <w:rPr>
          <w:sz w:val="20"/>
        </w:rPr>
        <w:t>add</w:t>
      </w:r>
      <w:r>
        <w:rPr>
          <w:spacing w:val="-3"/>
          <w:sz w:val="20"/>
        </w:rPr>
        <w:t xml:space="preserve"> </w:t>
      </w:r>
      <w:r>
        <w:rPr>
          <w:sz w:val="20"/>
        </w:rPr>
        <w:t>the</w:t>
      </w:r>
      <w:r>
        <w:rPr>
          <w:spacing w:val="-2"/>
          <w:sz w:val="20"/>
        </w:rPr>
        <w:t xml:space="preserve"> </w:t>
      </w:r>
      <w:r>
        <w:rPr>
          <w:sz w:val="20"/>
        </w:rPr>
        <w:t>following</w:t>
      </w:r>
      <w:r>
        <w:rPr>
          <w:spacing w:val="-1"/>
          <w:sz w:val="20"/>
        </w:rPr>
        <w:t xml:space="preserve"> </w:t>
      </w:r>
      <w:r>
        <w:rPr>
          <w:spacing w:val="-2"/>
          <w:sz w:val="20"/>
        </w:rPr>
        <w:t>code:</w:t>
      </w:r>
    </w:p>
    <w:p w14:paraId="66FF0B88" w14:textId="77777777" w:rsidR="003D76C2" w:rsidRDefault="00D51F7C">
      <w:pPr>
        <w:pStyle w:val="BodyText"/>
        <w:spacing w:before="10"/>
        <w:rPr>
          <w:sz w:val="8"/>
        </w:rPr>
      </w:pPr>
      <w:r>
        <w:rPr>
          <w:noProof/>
        </w:rPr>
        <mc:AlternateContent>
          <mc:Choice Requires="wpg">
            <w:drawing>
              <wp:anchor distT="0" distB="0" distL="0" distR="0" simplePos="0" relativeHeight="487795712" behindDoc="1" locked="0" layoutInCell="1" allowOverlap="1" wp14:anchorId="0941C427" wp14:editId="3B0EC890">
                <wp:simplePos x="0" y="0"/>
                <wp:positionH relativeFrom="page">
                  <wp:posOffset>1120140</wp:posOffset>
                </wp:positionH>
                <wp:positionV relativeFrom="paragraph">
                  <wp:posOffset>90805</wp:posOffset>
                </wp:positionV>
                <wp:extent cx="5074920" cy="4219575"/>
                <wp:effectExtent l="0" t="0" r="5080" b="0"/>
                <wp:wrapTopAndBottom/>
                <wp:docPr id="55" name="docshapegroup1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219575"/>
                          <a:chOff x="1764" y="143"/>
                          <a:chExt cx="7992" cy="6645"/>
                        </a:xfrm>
                      </wpg:grpSpPr>
                      <wps:wsp>
                        <wps:cNvPr id="56" name="docshape1508"/>
                        <wps:cNvSpPr>
                          <a:spLocks/>
                        </wps:cNvSpPr>
                        <wps:spPr bwMode="auto">
                          <a:xfrm>
                            <a:off x="1764" y="152"/>
                            <a:ext cx="7992" cy="66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docshape1509"/>
                        <wps:cNvSpPr>
                          <a:spLocks/>
                        </wps:cNvSpPr>
                        <wps:spPr bwMode="auto">
                          <a:xfrm>
                            <a:off x="1764" y="142"/>
                            <a:ext cx="7992" cy="6645"/>
                          </a:xfrm>
                          <a:custGeom>
                            <a:avLst/>
                            <a:gdLst>
                              <a:gd name="T0" fmla="+- 0 9756 1764"/>
                              <a:gd name="T1" fmla="*/ T0 w 7992"/>
                              <a:gd name="T2" fmla="+- 0 6767 143"/>
                              <a:gd name="T3" fmla="*/ 6767 h 6645"/>
                              <a:gd name="T4" fmla="+- 0 1764 1764"/>
                              <a:gd name="T5" fmla="*/ T4 w 7992"/>
                              <a:gd name="T6" fmla="+- 0 6767 143"/>
                              <a:gd name="T7" fmla="*/ 6767 h 6645"/>
                              <a:gd name="T8" fmla="+- 0 1764 1764"/>
                              <a:gd name="T9" fmla="*/ T8 w 7992"/>
                              <a:gd name="T10" fmla="+- 0 6787 143"/>
                              <a:gd name="T11" fmla="*/ 6787 h 6645"/>
                              <a:gd name="T12" fmla="+- 0 9756 1764"/>
                              <a:gd name="T13" fmla="*/ T12 w 7992"/>
                              <a:gd name="T14" fmla="+- 0 6787 143"/>
                              <a:gd name="T15" fmla="*/ 6787 h 6645"/>
                              <a:gd name="T16" fmla="+- 0 9756 1764"/>
                              <a:gd name="T17" fmla="*/ T16 w 7992"/>
                              <a:gd name="T18" fmla="+- 0 6767 143"/>
                              <a:gd name="T19" fmla="*/ 6767 h 6645"/>
                              <a:gd name="T20" fmla="+- 0 9756 1764"/>
                              <a:gd name="T21" fmla="*/ T20 w 7992"/>
                              <a:gd name="T22" fmla="+- 0 143 143"/>
                              <a:gd name="T23" fmla="*/ 143 h 6645"/>
                              <a:gd name="T24" fmla="+- 0 1764 1764"/>
                              <a:gd name="T25" fmla="*/ T24 w 7992"/>
                              <a:gd name="T26" fmla="+- 0 143 143"/>
                              <a:gd name="T27" fmla="*/ 143 h 6645"/>
                              <a:gd name="T28" fmla="+- 0 1764 1764"/>
                              <a:gd name="T29" fmla="*/ T28 w 7992"/>
                              <a:gd name="T30" fmla="+- 0 163 143"/>
                              <a:gd name="T31" fmla="*/ 163 h 6645"/>
                              <a:gd name="T32" fmla="+- 0 9756 1764"/>
                              <a:gd name="T33" fmla="*/ T32 w 7992"/>
                              <a:gd name="T34" fmla="+- 0 163 143"/>
                              <a:gd name="T35" fmla="*/ 163 h 6645"/>
                              <a:gd name="T36" fmla="+- 0 9756 1764"/>
                              <a:gd name="T37" fmla="*/ T36 w 7992"/>
                              <a:gd name="T38" fmla="+- 0 143 143"/>
                              <a:gd name="T39" fmla="*/ 143 h 6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645">
                                <a:moveTo>
                                  <a:pt x="7992" y="6624"/>
                                </a:moveTo>
                                <a:lnTo>
                                  <a:pt x="0" y="6624"/>
                                </a:lnTo>
                                <a:lnTo>
                                  <a:pt x="0" y="6644"/>
                                </a:lnTo>
                                <a:lnTo>
                                  <a:pt x="7992" y="6644"/>
                                </a:lnTo>
                                <a:lnTo>
                                  <a:pt x="7992" y="66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docshape1510"/>
                        <wps:cNvSpPr txBox="1">
                          <a:spLocks/>
                        </wps:cNvSpPr>
                        <wps:spPr bwMode="auto">
                          <a:xfrm>
                            <a:off x="1764" y="162"/>
                            <a:ext cx="7992" cy="6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680BC" w14:textId="77777777" w:rsidR="003D76C2" w:rsidRDefault="00000000">
                              <w:pPr>
                                <w:spacing w:before="40" w:line="202" w:lineRule="exact"/>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length:</w:t>
                              </w:r>
                              <w:r>
                                <w:rPr>
                                  <w:rFonts w:ascii="Courier New"/>
                                  <w:spacing w:val="-3"/>
                                  <w:sz w:val="18"/>
                                </w:rPr>
                                <w:t xml:space="preserve"> </w:t>
                              </w:r>
                              <w:r>
                                <w:rPr>
                                  <w:rFonts w:ascii="Courier New"/>
                                  <w:sz w:val="18"/>
                                </w:rPr>
                                <w:t>Int</w:t>
                              </w:r>
                              <w:r>
                                <w:rPr>
                                  <w:rFonts w:ascii="Courier New"/>
                                  <w:spacing w:val="-4"/>
                                  <w:sz w:val="18"/>
                                </w:rPr>
                                <w:t xml:space="preserve"> </w:t>
                              </w:r>
                              <w:r>
                                <w:rPr>
                                  <w:rFonts w:ascii="Courier New"/>
                                  <w:sz w:val="18"/>
                                </w:rPr>
                                <w:t>=</w:t>
                              </w:r>
                              <w:r>
                                <w:rPr>
                                  <w:rFonts w:ascii="Courier New"/>
                                  <w:spacing w:val="-3"/>
                                  <w:sz w:val="18"/>
                                </w:rPr>
                                <w:t xml:space="preserve"> </w:t>
                              </w:r>
                              <w:r>
                                <w:rPr>
                                  <w:rFonts w:ascii="Courier New"/>
                                  <w:spacing w:val="-2"/>
                                  <w:sz w:val="18"/>
                                </w:rPr>
                                <w:t>intent</w:t>
                              </w:r>
                            </w:p>
                            <w:p w14:paraId="3A459F50" w14:textId="77777777" w:rsidR="003D76C2" w:rsidRDefault="00000000">
                              <w:pPr>
                                <w:spacing w:line="259" w:lineRule="auto"/>
                                <w:ind w:left="1317" w:right="2128" w:firstLine="216"/>
                                <w:rPr>
                                  <w:rFonts w:ascii="Courier New"/>
                                  <w:sz w:val="18"/>
                                </w:rPr>
                              </w:pPr>
                              <w:r>
                                <w:rPr>
                                  <w:rFonts w:ascii="Courier New"/>
                                  <w:sz w:val="18"/>
                                </w:rPr>
                                <w:t>?.</w:t>
                              </w:r>
                              <w:proofErr w:type="spellStart"/>
                              <w:r>
                                <w:rPr>
                                  <w:rFonts w:ascii="Courier New"/>
                                  <w:sz w:val="18"/>
                                </w:rPr>
                                <w:t>getStringExtra</w:t>
                              </w:r>
                              <w:proofErr w:type="spellEnd"/>
                              <w:r>
                                <w:rPr>
                                  <w:rFonts w:ascii="Courier New"/>
                                  <w:sz w:val="18"/>
                                </w:rPr>
                                <w:t>("length")?.</w:t>
                              </w:r>
                              <w:proofErr w:type="spellStart"/>
                              <w:r>
                                <w:rPr>
                                  <w:rFonts w:ascii="Courier New"/>
                                  <w:sz w:val="18"/>
                                </w:rPr>
                                <w:t>toInt</w:t>
                              </w:r>
                              <w:proofErr w:type="spellEnd"/>
                              <w:r>
                                <w:rPr>
                                  <w:rFonts w:ascii="Courier New"/>
                                  <w:sz w:val="18"/>
                                </w:rPr>
                                <w: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0 </w:t>
                              </w:r>
                              <w:proofErr w:type="spellStart"/>
                              <w:r>
                                <w:rPr>
                                  <w:rFonts w:ascii="Courier New"/>
                                  <w:sz w:val="18"/>
                                </w:rPr>
                                <w:t>val</w:t>
                              </w:r>
                              <w:proofErr w:type="spellEnd"/>
                              <w:r>
                                <w:rPr>
                                  <w:rFonts w:ascii="Courier New"/>
                                  <w:sz w:val="18"/>
                                </w:rPr>
                                <w:t xml:space="preserve"> </w:t>
                              </w:r>
                              <w:proofErr w:type="spellStart"/>
                              <w:r>
                                <w:rPr>
                                  <w:rFonts w:ascii="Courier New"/>
                                  <w:sz w:val="18"/>
                                </w:rPr>
                                <w:t>upperCase</w:t>
                              </w:r>
                              <w:proofErr w:type="spellEnd"/>
                              <w:r>
                                <w:rPr>
                                  <w:rFonts w:ascii="Courier New"/>
                                  <w:sz w:val="18"/>
                                </w:rPr>
                                <w:t>: Boolean = intent</w:t>
                              </w:r>
                            </w:p>
                            <w:p w14:paraId="1BFD92F0" w14:textId="77777777" w:rsidR="003D76C2" w:rsidRDefault="00000000">
                              <w:pPr>
                                <w:spacing w:line="183" w:lineRule="exact"/>
                                <w:ind w:left="1533"/>
                                <w:rPr>
                                  <w:rFonts w:ascii="Courier New"/>
                                  <w:sz w:val="18"/>
                                </w:rPr>
                              </w:pPr>
                              <w:r>
                                <w:rPr>
                                  <w:rFonts w:ascii="Courier New"/>
                                  <w:sz w:val="18"/>
                                </w:rPr>
                                <w:t>?.</w:t>
                              </w:r>
                              <w:proofErr w:type="spellStart"/>
                              <w:r>
                                <w:rPr>
                                  <w:rFonts w:ascii="Courier New"/>
                                  <w:sz w:val="18"/>
                                </w:rPr>
                                <w:t>getBooleanExtra</w:t>
                              </w:r>
                              <w:proofErr w:type="spellEnd"/>
                              <w:r>
                                <w:rPr>
                                  <w:rFonts w:ascii="Courier New"/>
                                  <w:sz w:val="18"/>
                                </w:rPr>
                                <w:t>("uppercase",</w:t>
                              </w:r>
                              <w:r>
                                <w:rPr>
                                  <w:rFonts w:ascii="Courier New"/>
                                  <w:spacing w:val="-15"/>
                                  <w:sz w:val="18"/>
                                </w:rPr>
                                <w:t xml:space="preserve"> </w:t>
                              </w:r>
                              <w:r>
                                <w:rPr>
                                  <w:rFonts w:ascii="Courier New"/>
                                  <w:sz w:val="18"/>
                                </w:rPr>
                                <w:t>false)</w:t>
                              </w:r>
                              <w:r>
                                <w:rPr>
                                  <w:rFonts w:ascii="Courier New"/>
                                  <w:spacing w:val="-13"/>
                                  <w:sz w:val="18"/>
                                </w:rPr>
                                <w:t xml:space="preserve"> </w:t>
                              </w:r>
                              <w:r>
                                <w:rPr>
                                  <w:rFonts w:ascii="Courier New"/>
                                  <w:sz w:val="18"/>
                                </w:rPr>
                                <w:t>?:</w:t>
                              </w:r>
                              <w:r>
                                <w:rPr>
                                  <w:rFonts w:ascii="Courier New"/>
                                  <w:spacing w:val="-12"/>
                                  <w:sz w:val="18"/>
                                </w:rPr>
                                <w:t xml:space="preserve"> </w:t>
                              </w:r>
                              <w:r>
                                <w:rPr>
                                  <w:rFonts w:ascii="Courier New"/>
                                  <w:spacing w:val="-2"/>
                                  <w:sz w:val="18"/>
                                </w:rPr>
                                <w:t>false</w:t>
                              </w:r>
                            </w:p>
                            <w:p w14:paraId="69FAB09D" w14:textId="77777777" w:rsidR="003D76C2" w:rsidRDefault="00000000">
                              <w:pPr>
                                <w:spacing w:before="14"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numbers:</w:t>
                              </w:r>
                              <w:r>
                                <w:rPr>
                                  <w:rFonts w:ascii="Courier New"/>
                                  <w:spacing w:val="-5"/>
                                  <w:sz w:val="18"/>
                                </w:rPr>
                                <w:t xml:space="preserve"> </w:t>
                              </w:r>
                              <w:r>
                                <w:rPr>
                                  <w:rFonts w:ascii="Courier New"/>
                                  <w:sz w:val="18"/>
                                </w:rPr>
                                <w:t>Boolean</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intent</w:t>
                              </w:r>
                            </w:p>
                            <w:p w14:paraId="5156766A" w14:textId="77777777" w:rsidR="003D76C2" w:rsidRDefault="00000000">
                              <w:pPr>
                                <w:spacing w:line="259" w:lineRule="auto"/>
                                <w:ind w:left="1317" w:right="1490" w:firstLine="216"/>
                                <w:rPr>
                                  <w:rFonts w:ascii="Courier New"/>
                                  <w:sz w:val="18"/>
                                </w:rPr>
                              </w:pPr>
                              <w:r>
                                <w:rPr>
                                  <w:rFonts w:ascii="Courier New"/>
                                  <w:sz w:val="18"/>
                                </w:rPr>
                                <w:t>?.</w:t>
                              </w:r>
                              <w:proofErr w:type="spellStart"/>
                              <w:r>
                                <w:rPr>
                                  <w:rFonts w:ascii="Courier New"/>
                                  <w:sz w:val="18"/>
                                </w:rPr>
                                <w:t>getBooleanExtra</w:t>
                              </w:r>
                              <w:proofErr w:type="spellEnd"/>
                              <w:r>
                                <w:rPr>
                                  <w:rFonts w:ascii="Courier New"/>
                                  <w:sz w:val="18"/>
                                </w:rPr>
                                <w:t>("numbers",</w:t>
                              </w:r>
                              <w:r>
                                <w:rPr>
                                  <w:rFonts w:ascii="Courier New"/>
                                  <w:spacing w:val="-13"/>
                                  <w:sz w:val="18"/>
                                </w:rPr>
                                <w:t xml:space="preserve"> </w:t>
                              </w:r>
                              <w:r>
                                <w:rPr>
                                  <w:rFonts w:ascii="Courier New"/>
                                  <w:sz w:val="18"/>
                                </w:rPr>
                                <w:t>false)</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false </w:t>
                              </w:r>
                              <w:proofErr w:type="spellStart"/>
                              <w:r>
                                <w:rPr>
                                  <w:rFonts w:ascii="Courier New"/>
                                  <w:sz w:val="18"/>
                                </w:rPr>
                                <w:t>val</w:t>
                              </w:r>
                              <w:proofErr w:type="spellEnd"/>
                              <w:r>
                                <w:rPr>
                                  <w:rFonts w:ascii="Courier New"/>
                                  <w:sz w:val="18"/>
                                </w:rPr>
                                <w:t xml:space="preserve"> special: Boolean = intent</w:t>
                              </w:r>
                            </w:p>
                            <w:p w14:paraId="7D099240" w14:textId="77777777" w:rsidR="003D76C2" w:rsidRDefault="00000000">
                              <w:pPr>
                                <w:spacing w:line="183" w:lineRule="exact"/>
                                <w:ind w:left="1533"/>
                                <w:rPr>
                                  <w:rFonts w:ascii="Courier New"/>
                                  <w:sz w:val="18"/>
                                </w:rPr>
                              </w:pPr>
                              <w:r>
                                <w:rPr>
                                  <w:rFonts w:ascii="Courier New"/>
                                  <w:sz w:val="18"/>
                                </w:rPr>
                                <w:t>?.</w:t>
                              </w:r>
                              <w:proofErr w:type="spellStart"/>
                              <w:r>
                                <w:rPr>
                                  <w:rFonts w:ascii="Courier New"/>
                                  <w:sz w:val="18"/>
                                </w:rPr>
                                <w:t>getBooleanExtra</w:t>
                              </w:r>
                              <w:proofErr w:type="spellEnd"/>
                              <w:r>
                                <w:rPr>
                                  <w:rFonts w:ascii="Courier New"/>
                                  <w:sz w:val="18"/>
                                </w:rPr>
                                <w:t>("special",</w:t>
                              </w:r>
                              <w:r>
                                <w:rPr>
                                  <w:rFonts w:ascii="Courier New"/>
                                  <w:spacing w:val="-14"/>
                                  <w:sz w:val="18"/>
                                </w:rPr>
                                <w:t xml:space="preserve"> </w:t>
                              </w:r>
                              <w:r>
                                <w:rPr>
                                  <w:rFonts w:ascii="Courier New"/>
                                  <w:sz w:val="18"/>
                                </w:rPr>
                                <w:t>false)</w:t>
                              </w:r>
                              <w:r>
                                <w:rPr>
                                  <w:rFonts w:ascii="Courier New"/>
                                  <w:spacing w:val="-12"/>
                                  <w:sz w:val="18"/>
                                </w:rPr>
                                <w:t xml:space="preserve"> </w:t>
                              </w:r>
                              <w:r>
                                <w:rPr>
                                  <w:rFonts w:ascii="Courier New"/>
                                  <w:sz w:val="18"/>
                                </w:rPr>
                                <w:t>?:</w:t>
                              </w:r>
                              <w:r>
                                <w:rPr>
                                  <w:rFonts w:ascii="Courier New"/>
                                  <w:spacing w:val="-12"/>
                                  <w:sz w:val="18"/>
                                </w:rPr>
                                <w:t xml:space="preserve"> </w:t>
                              </w:r>
                              <w:r>
                                <w:rPr>
                                  <w:rFonts w:ascii="Courier New"/>
                                  <w:spacing w:val="-2"/>
                                  <w:sz w:val="18"/>
                                </w:rPr>
                                <w:t>false</w:t>
                              </w:r>
                            </w:p>
                            <w:p w14:paraId="733CA7F8" w14:textId="77777777" w:rsidR="003D76C2" w:rsidRDefault="00000000">
                              <w:pPr>
                                <w:spacing w:before="14" w:line="202" w:lineRule="exact"/>
                                <w:ind w:left="1317"/>
                                <w:rPr>
                                  <w:rFonts w:ascii="Courier New"/>
                                  <w:sz w:val="18"/>
                                </w:rPr>
                              </w:pPr>
                              <w:proofErr w:type="spellStart"/>
                              <w:r>
                                <w:rPr>
                                  <w:rFonts w:ascii="Courier New"/>
                                  <w:sz w:val="18"/>
                                </w:rPr>
                                <w:t>val</w:t>
                              </w:r>
                              <w:proofErr w:type="spellEnd"/>
                              <w:r>
                                <w:rPr>
                                  <w:rFonts w:ascii="Courier New"/>
                                  <w:spacing w:val="-7"/>
                                  <w:sz w:val="18"/>
                                </w:rPr>
                                <w:t xml:space="preserve"> </w:t>
                              </w:r>
                              <w:r>
                                <w:rPr>
                                  <w:rFonts w:ascii="Courier New"/>
                                  <w:sz w:val="18"/>
                                </w:rPr>
                                <w:t>password1:</w:t>
                              </w:r>
                              <w:r>
                                <w:rPr>
                                  <w:rFonts w:ascii="Courier New"/>
                                  <w:spacing w:val="-7"/>
                                  <w:sz w:val="18"/>
                                </w:rPr>
                                <w:t xml:space="preserve"> </w:t>
                              </w:r>
                              <w:proofErr w:type="spellStart"/>
                              <w:r>
                                <w:rPr>
                                  <w:rFonts w:ascii="Courier New"/>
                                  <w:sz w:val="18"/>
                                </w:rPr>
                                <w:t>TextView</w:t>
                              </w:r>
                              <w:proofErr w:type="spellEnd"/>
                              <w:r>
                                <w:rPr>
                                  <w:rFonts w:ascii="Courier New"/>
                                  <w:spacing w:val="-7"/>
                                  <w:sz w:val="18"/>
                                </w:rPr>
                                <w:t xml:space="preserve"> </w:t>
                              </w:r>
                              <w:r>
                                <w:rPr>
                                  <w:rFonts w:ascii="Courier New"/>
                                  <w:spacing w:val="-10"/>
                                  <w:sz w:val="18"/>
                                </w:rPr>
                                <w:t>=</w:t>
                              </w:r>
                            </w:p>
                            <w:p w14:paraId="7904C5B5" w14:textId="77777777" w:rsidR="003D76C2" w:rsidRDefault="00000000">
                              <w:pPr>
                                <w:spacing w:line="202" w:lineRule="exact"/>
                                <w:ind w:left="1533"/>
                                <w:rPr>
                                  <w:rFonts w:ascii="Courier New"/>
                                  <w:sz w:val="18"/>
                                </w:rPr>
                              </w:pPr>
                              <w:proofErr w:type="spellStart"/>
                              <w:r>
                                <w:rPr>
                                  <w:rFonts w:ascii="Courier New"/>
                                  <w:spacing w:val="-2"/>
                                  <w:sz w:val="18"/>
                                </w:rPr>
                                <w:t>findViewById</w:t>
                              </w:r>
                              <w:proofErr w:type="spellEnd"/>
                              <w:r>
                                <w:rPr>
                                  <w:rFonts w:ascii="Courier New"/>
                                  <w:spacing w:val="-2"/>
                                  <w:sz w:val="18"/>
                                </w:rPr>
                                <w:t>(R.id.password1_text)</w:t>
                              </w:r>
                            </w:p>
                            <w:p w14:paraId="4721B141" w14:textId="77777777" w:rsidR="003D76C2" w:rsidRDefault="00000000">
                              <w:pPr>
                                <w:spacing w:before="17" w:line="328" w:lineRule="auto"/>
                                <w:ind w:left="1749" w:right="2784" w:hanging="432"/>
                                <w:rPr>
                                  <w:rFonts w:ascii="Courier New"/>
                                  <w:sz w:val="18"/>
                                </w:rPr>
                              </w:pPr>
                              <w:r>
                                <w:rPr>
                                  <w:rFonts w:ascii="Courier New"/>
                                  <w:sz w:val="18"/>
                                </w:rPr>
                                <w:t>password1.text</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generatePassword</w:t>
                              </w:r>
                              <w:proofErr w:type="spellEnd"/>
                              <w:r>
                                <w:rPr>
                                  <w:rFonts w:ascii="Courier New"/>
                                  <w:sz w:val="18"/>
                                </w:rPr>
                                <w:t>( length = length,</w:t>
                              </w:r>
                            </w:p>
                            <w:p w14:paraId="7299F83B" w14:textId="77777777" w:rsidR="003D76C2" w:rsidRDefault="00000000">
                              <w:pPr>
                                <w:spacing w:before="1" w:line="328" w:lineRule="auto"/>
                                <w:ind w:left="1749" w:right="3062"/>
                                <w:rPr>
                                  <w:rFonts w:ascii="Courier New"/>
                                  <w:sz w:val="18"/>
                                </w:rPr>
                              </w:pPr>
                              <w:proofErr w:type="spellStart"/>
                              <w:r>
                                <w:rPr>
                                  <w:rFonts w:ascii="Courier New"/>
                                  <w:sz w:val="18"/>
                                </w:rPr>
                                <w:t>addUpperCase</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upperCase</w:t>
                              </w:r>
                              <w:proofErr w:type="spellEnd"/>
                              <w:r>
                                <w:rPr>
                                  <w:rFonts w:ascii="Courier New"/>
                                  <w:sz w:val="18"/>
                                </w:rPr>
                                <w:t xml:space="preserve">, </w:t>
                              </w:r>
                              <w:proofErr w:type="spellStart"/>
                              <w:r>
                                <w:rPr>
                                  <w:rFonts w:ascii="Courier New"/>
                                  <w:sz w:val="18"/>
                                </w:rPr>
                                <w:t>addNumbers</w:t>
                              </w:r>
                              <w:proofErr w:type="spellEnd"/>
                              <w:r>
                                <w:rPr>
                                  <w:rFonts w:ascii="Courier New"/>
                                  <w:sz w:val="18"/>
                                </w:rPr>
                                <w:t xml:space="preserve"> = numbers, </w:t>
                              </w:r>
                              <w:proofErr w:type="spellStart"/>
                              <w:r>
                                <w:rPr>
                                  <w:rFonts w:ascii="Courier New"/>
                                  <w:sz w:val="18"/>
                                </w:rPr>
                                <w:t>addSpecial</w:t>
                              </w:r>
                              <w:proofErr w:type="spellEnd"/>
                              <w:r>
                                <w:rPr>
                                  <w:rFonts w:ascii="Courier New"/>
                                  <w:sz w:val="18"/>
                                </w:rPr>
                                <w:t xml:space="preserve"> = special</w:t>
                              </w:r>
                            </w:p>
                            <w:p w14:paraId="17D4E5AC" w14:textId="77777777" w:rsidR="003D76C2" w:rsidRDefault="00000000">
                              <w:pPr>
                                <w:spacing w:before="2"/>
                                <w:ind w:left="1317"/>
                                <w:rPr>
                                  <w:rFonts w:ascii="Courier New"/>
                                  <w:sz w:val="18"/>
                                </w:rPr>
                              </w:pPr>
                              <w:r>
                                <w:rPr>
                                  <w:rFonts w:ascii="Courier New"/>
                                  <w:sz w:val="18"/>
                                </w:rPr>
                                <w:t>)</w:t>
                              </w:r>
                            </w:p>
                            <w:p w14:paraId="5D7BC33C"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password2:</w:t>
                              </w:r>
                              <w:r>
                                <w:rPr>
                                  <w:rFonts w:ascii="Courier New"/>
                                  <w:spacing w:val="-5"/>
                                  <w:sz w:val="18"/>
                                </w:rPr>
                                <w:t xml:space="preserve"> </w:t>
                              </w:r>
                              <w:proofErr w:type="spellStart"/>
                              <w:r>
                                <w:rPr>
                                  <w:rFonts w:ascii="Courier New"/>
                                  <w:sz w:val="18"/>
                                </w:rPr>
                                <w:t>TextView</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p>
                            <w:p w14:paraId="6FFDC723" w14:textId="77777777" w:rsidR="003D76C2" w:rsidRDefault="00000000">
                              <w:pPr>
                                <w:spacing w:line="259" w:lineRule="auto"/>
                                <w:ind w:left="1317" w:right="2784" w:firstLine="216"/>
                                <w:rPr>
                                  <w:rFonts w:ascii="Courier New"/>
                                  <w:sz w:val="18"/>
                                </w:rPr>
                              </w:pPr>
                              <w:r>
                                <w:rPr>
                                  <w:rFonts w:ascii="Courier New"/>
                                  <w:spacing w:val="-2"/>
                                  <w:sz w:val="18"/>
                                </w:rPr>
                                <w:t xml:space="preserve">(R.id.password2_text) </w:t>
                              </w:r>
                              <w:r>
                                <w:rPr>
                                  <w:rFonts w:ascii="Courier New"/>
                                  <w:sz w:val="18"/>
                                </w:rPr>
                                <w:t>password2.text</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generatePassword</w:t>
                              </w:r>
                              <w:proofErr w:type="spellEnd"/>
                              <w:r>
                                <w:rPr>
                                  <w:rFonts w:ascii="Courier New"/>
                                  <w:sz w:val="18"/>
                                </w:rPr>
                                <w:t>(</w:t>
                              </w:r>
                            </w:p>
                            <w:p w14:paraId="75CD6A98" w14:textId="77777777" w:rsidR="003D76C2" w:rsidRDefault="00000000">
                              <w:pPr>
                                <w:spacing w:before="57" w:line="328" w:lineRule="auto"/>
                                <w:ind w:left="1749" w:right="3238"/>
                                <w:rPr>
                                  <w:rFonts w:ascii="Courier New"/>
                                  <w:sz w:val="18"/>
                                </w:rPr>
                              </w:pPr>
                              <w:r>
                                <w:rPr>
                                  <w:rFonts w:ascii="Courier New"/>
                                  <w:sz w:val="18"/>
                                </w:rPr>
                                <w:t xml:space="preserve">length = length, </w:t>
                              </w:r>
                              <w:proofErr w:type="spellStart"/>
                              <w:r>
                                <w:rPr>
                                  <w:rFonts w:ascii="Courier New"/>
                                  <w:sz w:val="18"/>
                                </w:rPr>
                                <w:t>addUpperCase</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upperCase</w:t>
                              </w:r>
                              <w:proofErr w:type="spellEnd"/>
                              <w:r>
                                <w:rPr>
                                  <w:rFonts w:ascii="Courier New"/>
                                  <w:sz w:val="18"/>
                                </w:rPr>
                                <w:t xml:space="preserve">, </w:t>
                              </w:r>
                              <w:proofErr w:type="spellStart"/>
                              <w:r>
                                <w:rPr>
                                  <w:rFonts w:ascii="Courier New"/>
                                  <w:sz w:val="18"/>
                                </w:rPr>
                                <w:t>addNumbers</w:t>
                              </w:r>
                              <w:proofErr w:type="spellEnd"/>
                              <w:r>
                                <w:rPr>
                                  <w:rFonts w:ascii="Courier New"/>
                                  <w:sz w:val="18"/>
                                </w:rPr>
                                <w:t xml:space="preserve"> = numbers, </w:t>
                              </w:r>
                              <w:proofErr w:type="spellStart"/>
                              <w:r>
                                <w:rPr>
                                  <w:rFonts w:ascii="Courier New"/>
                                  <w:sz w:val="18"/>
                                </w:rPr>
                                <w:t>addSpecial</w:t>
                              </w:r>
                              <w:proofErr w:type="spellEnd"/>
                              <w:r>
                                <w:rPr>
                                  <w:rFonts w:ascii="Courier New"/>
                                  <w:sz w:val="18"/>
                                </w:rPr>
                                <w:t xml:space="preserve"> = special</w:t>
                              </w:r>
                            </w:p>
                            <w:p w14:paraId="647F442D" w14:textId="77777777" w:rsidR="003D76C2" w:rsidRDefault="00000000">
                              <w:pPr>
                                <w:spacing w:before="3"/>
                                <w:ind w:left="1317"/>
                                <w:rPr>
                                  <w:rFonts w:ascii="Courier New"/>
                                  <w:sz w:val="18"/>
                                </w:rPr>
                              </w:pPr>
                              <w:r>
                                <w:rPr>
                                  <w:rFonts w:ascii="Courier New"/>
                                  <w:sz w:val="18"/>
                                </w:rPr>
                                <w:t>)</w:t>
                              </w:r>
                            </w:p>
                            <w:p w14:paraId="01674F0A"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password3:</w:t>
                              </w:r>
                              <w:r>
                                <w:rPr>
                                  <w:rFonts w:ascii="Courier New"/>
                                  <w:spacing w:val="-5"/>
                                  <w:sz w:val="18"/>
                                </w:rPr>
                                <w:t xml:space="preserve"> </w:t>
                              </w:r>
                              <w:proofErr w:type="spellStart"/>
                              <w:r>
                                <w:rPr>
                                  <w:rFonts w:ascii="Courier New"/>
                                  <w:sz w:val="18"/>
                                </w:rPr>
                                <w:t>TextView</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p>
                            <w:p w14:paraId="734FDA31" w14:textId="77777777" w:rsidR="003D76C2" w:rsidRDefault="00000000">
                              <w:pPr>
                                <w:spacing w:line="259" w:lineRule="auto"/>
                                <w:ind w:left="1317" w:right="2784" w:firstLine="216"/>
                                <w:rPr>
                                  <w:rFonts w:ascii="Courier New"/>
                                  <w:sz w:val="18"/>
                                </w:rPr>
                              </w:pPr>
                              <w:r>
                                <w:rPr>
                                  <w:rFonts w:ascii="Courier New"/>
                                  <w:spacing w:val="-2"/>
                                  <w:sz w:val="18"/>
                                </w:rPr>
                                <w:t xml:space="preserve">(R.id.password3_text) </w:t>
                              </w:r>
                              <w:r>
                                <w:rPr>
                                  <w:rFonts w:ascii="Courier New"/>
                                  <w:sz w:val="18"/>
                                </w:rPr>
                                <w:t>password3.text</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generatePassword</w:t>
                              </w:r>
                              <w:proofErr w:type="spellEnd"/>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41C427" id="docshapegroup1507" o:spid="_x0000_s2384" style="position:absolute;margin-left:88.2pt;margin-top:7.15pt;width:399.6pt;height:332.25pt;z-index:-15520768;mso-wrap-distance-left:0;mso-wrap-distance-right:0;mso-position-horizontal-relative:page;mso-position-vertical-relative:text" coordorigin="1764,143" coordsize="7992,66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">
                <v:rect id="docshape1508" o:spid="_x0000_s2385" style="position:absolute;left:1764;top:152;width:7992;height:6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" fillcolor="#f6f6f6" stroked="f">
                  <v:path arrowok="t"/>
                </v:rect>
                <v:shape id="docshape1509" o:spid="_x0000_s2386" style="position:absolute;left:1764;top:142;width:7992;height:6645;visibility:visible;mso-wrap-style:square;v-text-anchor:top" coordsize="7992,6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" path="m7992,6624l,6624r,20l7992,6644r,-20xm7992,l,,,20r7992,l7992,xe" fillcolor="#dadada" stroked="f">
                  <v:path arrowok="t" o:connecttype="custom" o:connectlocs="7992,6767;0,6767;0,6787;7992,6787;7992,6767;7992,143;0,143;0,163;7992,163;7992,143" o:connectangles="0,0,0,0,0,0,0,0,0,0"/>
                </v:shape>
                <v:shape id="docshape1510" o:spid="_x0000_s2387" type="#_x0000_t202" style="position:absolute;left:1764;top:162;width:7992;height:6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" filled="f" stroked="f">
                  <v:path arrowok="t"/>
                  <v:textbox inset="0,0,0,0">
                    <w:txbxContent>
                      <w:p w14:paraId="60C680BC" w14:textId="77777777" w:rsidR="003D76C2" w:rsidRDefault="00000000">
                        <w:pPr>
                          <w:spacing w:before="40" w:line="202" w:lineRule="exact"/>
                          <w:ind w:left="1317"/>
                          <w:rPr>
                            <w:rFonts w:ascii="Courier New"/>
                            <w:sz w:val="18"/>
                          </w:rPr>
                        </w:pPr>
                        <w:proofErr w:type="spellStart"/>
                        <w:r>
                          <w:rPr>
                            <w:rFonts w:ascii="Courier New"/>
                            <w:sz w:val="18"/>
                          </w:rPr>
                          <w:t>val</w:t>
                        </w:r>
                        <w:proofErr w:type="spellEnd"/>
                        <w:r>
                          <w:rPr>
                            <w:rFonts w:ascii="Courier New"/>
                            <w:spacing w:val="-4"/>
                            <w:sz w:val="18"/>
                          </w:rPr>
                          <w:t xml:space="preserve"> </w:t>
                        </w:r>
                        <w:r>
                          <w:rPr>
                            <w:rFonts w:ascii="Courier New"/>
                            <w:sz w:val="18"/>
                          </w:rPr>
                          <w:t>length:</w:t>
                        </w:r>
                        <w:r>
                          <w:rPr>
                            <w:rFonts w:ascii="Courier New"/>
                            <w:spacing w:val="-3"/>
                            <w:sz w:val="18"/>
                          </w:rPr>
                          <w:t xml:space="preserve"> </w:t>
                        </w:r>
                        <w:r>
                          <w:rPr>
                            <w:rFonts w:ascii="Courier New"/>
                            <w:sz w:val="18"/>
                          </w:rPr>
                          <w:t>Int</w:t>
                        </w:r>
                        <w:r>
                          <w:rPr>
                            <w:rFonts w:ascii="Courier New"/>
                            <w:spacing w:val="-4"/>
                            <w:sz w:val="18"/>
                          </w:rPr>
                          <w:t xml:space="preserve"> </w:t>
                        </w:r>
                        <w:r>
                          <w:rPr>
                            <w:rFonts w:ascii="Courier New"/>
                            <w:sz w:val="18"/>
                          </w:rPr>
                          <w:t>=</w:t>
                        </w:r>
                        <w:r>
                          <w:rPr>
                            <w:rFonts w:ascii="Courier New"/>
                            <w:spacing w:val="-3"/>
                            <w:sz w:val="18"/>
                          </w:rPr>
                          <w:t xml:space="preserve"> </w:t>
                        </w:r>
                        <w:r>
                          <w:rPr>
                            <w:rFonts w:ascii="Courier New"/>
                            <w:spacing w:val="-2"/>
                            <w:sz w:val="18"/>
                          </w:rPr>
                          <w:t>intent</w:t>
                        </w:r>
                      </w:p>
                      <w:p w14:paraId="3A459F50" w14:textId="77777777" w:rsidR="003D76C2" w:rsidRDefault="00000000">
                        <w:pPr>
                          <w:spacing w:line="259" w:lineRule="auto"/>
                          <w:ind w:left="1317" w:right="2128" w:firstLine="216"/>
                          <w:rPr>
                            <w:rFonts w:ascii="Courier New"/>
                            <w:sz w:val="18"/>
                          </w:rPr>
                        </w:pPr>
                        <w:r>
                          <w:rPr>
                            <w:rFonts w:ascii="Courier New"/>
                            <w:sz w:val="18"/>
                          </w:rPr>
                          <w:t>?.</w:t>
                        </w:r>
                        <w:proofErr w:type="spellStart"/>
                        <w:r>
                          <w:rPr>
                            <w:rFonts w:ascii="Courier New"/>
                            <w:sz w:val="18"/>
                          </w:rPr>
                          <w:t>getStringExtra</w:t>
                        </w:r>
                        <w:proofErr w:type="spellEnd"/>
                        <w:r>
                          <w:rPr>
                            <w:rFonts w:ascii="Courier New"/>
                            <w:sz w:val="18"/>
                          </w:rPr>
                          <w:t>("length")?.</w:t>
                        </w:r>
                        <w:proofErr w:type="spellStart"/>
                        <w:r>
                          <w:rPr>
                            <w:rFonts w:ascii="Courier New"/>
                            <w:sz w:val="18"/>
                          </w:rPr>
                          <w:t>toInt</w:t>
                        </w:r>
                        <w:proofErr w:type="spellEnd"/>
                        <w:r>
                          <w:rPr>
                            <w:rFonts w:ascii="Courier New"/>
                            <w:sz w:val="18"/>
                          </w:rPr>
                          <w: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0 </w:t>
                        </w:r>
                        <w:proofErr w:type="spellStart"/>
                        <w:r>
                          <w:rPr>
                            <w:rFonts w:ascii="Courier New"/>
                            <w:sz w:val="18"/>
                          </w:rPr>
                          <w:t>val</w:t>
                        </w:r>
                        <w:proofErr w:type="spellEnd"/>
                        <w:r>
                          <w:rPr>
                            <w:rFonts w:ascii="Courier New"/>
                            <w:sz w:val="18"/>
                          </w:rPr>
                          <w:t xml:space="preserve"> </w:t>
                        </w:r>
                        <w:proofErr w:type="spellStart"/>
                        <w:r>
                          <w:rPr>
                            <w:rFonts w:ascii="Courier New"/>
                            <w:sz w:val="18"/>
                          </w:rPr>
                          <w:t>upperCase</w:t>
                        </w:r>
                        <w:proofErr w:type="spellEnd"/>
                        <w:r>
                          <w:rPr>
                            <w:rFonts w:ascii="Courier New"/>
                            <w:sz w:val="18"/>
                          </w:rPr>
                          <w:t>: Boolean = intent</w:t>
                        </w:r>
                      </w:p>
                      <w:p w14:paraId="1BFD92F0" w14:textId="77777777" w:rsidR="003D76C2" w:rsidRDefault="00000000">
                        <w:pPr>
                          <w:spacing w:line="183" w:lineRule="exact"/>
                          <w:ind w:left="1533"/>
                          <w:rPr>
                            <w:rFonts w:ascii="Courier New"/>
                            <w:sz w:val="18"/>
                          </w:rPr>
                        </w:pPr>
                        <w:r>
                          <w:rPr>
                            <w:rFonts w:ascii="Courier New"/>
                            <w:sz w:val="18"/>
                          </w:rPr>
                          <w:t>?.</w:t>
                        </w:r>
                        <w:proofErr w:type="spellStart"/>
                        <w:r>
                          <w:rPr>
                            <w:rFonts w:ascii="Courier New"/>
                            <w:sz w:val="18"/>
                          </w:rPr>
                          <w:t>getBooleanExtra</w:t>
                        </w:r>
                        <w:proofErr w:type="spellEnd"/>
                        <w:r>
                          <w:rPr>
                            <w:rFonts w:ascii="Courier New"/>
                            <w:sz w:val="18"/>
                          </w:rPr>
                          <w:t>("uppercase",</w:t>
                        </w:r>
                        <w:r>
                          <w:rPr>
                            <w:rFonts w:ascii="Courier New"/>
                            <w:spacing w:val="-15"/>
                            <w:sz w:val="18"/>
                          </w:rPr>
                          <w:t xml:space="preserve"> </w:t>
                        </w:r>
                        <w:r>
                          <w:rPr>
                            <w:rFonts w:ascii="Courier New"/>
                            <w:sz w:val="18"/>
                          </w:rPr>
                          <w:t>false)</w:t>
                        </w:r>
                        <w:r>
                          <w:rPr>
                            <w:rFonts w:ascii="Courier New"/>
                            <w:spacing w:val="-13"/>
                            <w:sz w:val="18"/>
                          </w:rPr>
                          <w:t xml:space="preserve"> </w:t>
                        </w:r>
                        <w:r>
                          <w:rPr>
                            <w:rFonts w:ascii="Courier New"/>
                            <w:sz w:val="18"/>
                          </w:rPr>
                          <w:t>?:</w:t>
                        </w:r>
                        <w:r>
                          <w:rPr>
                            <w:rFonts w:ascii="Courier New"/>
                            <w:spacing w:val="-12"/>
                            <w:sz w:val="18"/>
                          </w:rPr>
                          <w:t xml:space="preserve"> </w:t>
                        </w:r>
                        <w:r>
                          <w:rPr>
                            <w:rFonts w:ascii="Courier New"/>
                            <w:spacing w:val="-2"/>
                            <w:sz w:val="18"/>
                          </w:rPr>
                          <w:t>false</w:t>
                        </w:r>
                      </w:p>
                      <w:p w14:paraId="69FAB09D" w14:textId="77777777" w:rsidR="003D76C2" w:rsidRDefault="00000000">
                        <w:pPr>
                          <w:spacing w:before="14" w:line="202" w:lineRule="exact"/>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numbers:</w:t>
                        </w:r>
                        <w:r>
                          <w:rPr>
                            <w:rFonts w:ascii="Courier New"/>
                            <w:spacing w:val="-5"/>
                            <w:sz w:val="18"/>
                          </w:rPr>
                          <w:t xml:space="preserve"> </w:t>
                        </w:r>
                        <w:r>
                          <w:rPr>
                            <w:rFonts w:ascii="Courier New"/>
                            <w:sz w:val="18"/>
                          </w:rPr>
                          <w:t>Boolean</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intent</w:t>
                        </w:r>
                      </w:p>
                      <w:p w14:paraId="5156766A" w14:textId="77777777" w:rsidR="003D76C2" w:rsidRDefault="00000000">
                        <w:pPr>
                          <w:spacing w:line="259" w:lineRule="auto"/>
                          <w:ind w:left="1317" w:right="1490" w:firstLine="216"/>
                          <w:rPr>
                            <w:rFonts w:ascii="Courier New"/>
                            <w:sz w:val="18"/>
                          </w:rPr>
                        </w:pPr>
                        <w:r>
                          <w:rPr>
                            <w:rFonts w:ascii="Courier New"/>
                            <w:sz w:val="18"/>
                          </w:rPr>
                          <w:t>?.</w:t>
                        </w:r>
                        <w:proofErr w:type="spellStart"/>
                        <w:r>
                          <w:rPr>
                            <w:rFonts w:ascii="Courier New"/>
                            <w:sz w:val="18"/>
                          </w:rPr>
                          <w:t>getBooleanExtra</w:t>
                        </w:r>
                        <w:proofErr w:type="spellEnd"/>
                        <w:r>
                          <w:rPr>
                            <w:rFonts w:ascii="Courier New"/>
                            <w:sz w:val="18"/>
                          </w:rPr>
                          <w:t>("numbers",</w:t>
                        </w:r>
                        <w:r>
                          <w:rPr>
                            <w:rFonts w:ascii="Courier New"/>
                            <w:spacing w:val="-13"/>
                            <w:sz w:val="18"/>
                          </w:rPr>
                          <w:t xml:space="preserve"> </w:t>
                        </w:r>
                        <w:r>
                          <w:rPr>
                            <w:rFonts w:ascii="Courier New"/>
                            <w:sz w:val="18"/>
                          </w:rPr>
                          <w:t>false)</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false </w:t>
                        </w:r>
                        <w:proofErr w:type="spellStart"/>
                        <w:r>
                          <w:rPr>
                            <w:rFonts w:ascii="Courier New"/>
                            <w:sz w:val="18"/>
                          </w:rPr>
                          <w:t>val</w:t>
                        </w:r>
                        <w:proofErr w:type="spellEnd"/>
                        <w:r>
                          <w:rPr>
                            <w:rFonts w:ascii="Courier New"/>
                            <w:sz w:val="18"/>
                          </w:rPr>
                          <w:t xml:space="preserve"> special: Boolean = intent</w:t>
                        </w:r>
                      </w:p>
                      <w:p w14:paraId="7D099240" w14:textId="77777777" w:rsidR="003D76C2" w:rsidRDefault="00000000">
                        <w:pPr>
                          <w:spacing w:line="183" w:lineRule="exact"/>
                          <w:ind w:left="1533"/>
                          <w:rPr>
                            <w:rFonts w:ascii="Courier New"/>
                            <w:sz w:val="18"/>
                          </w:rPr>
                        </w:pPr>
                        <w:r>
                          <w:rPr>
                            <w:rFonts w:ascii="Courier New"/>
                            <w:sz w:val="18"/>
                          </w:rPr>
                          <w:t>?.</w:t>
                        </w:r>
                        <w:proofErr w:type="spellStart"/>
                        <w:r>
                          <w:rPr>
                            <w:rFonts w:ascii="Courier New"/>
                            <w:sz w:val="18"/>
                          </w:rPr>
                          <w:t>getBooleanExtra</w:t>
                        </w:r>
                        <w:proofErr w:type="spellEnd"/>
                        <w:r>
                          <w:rPr>
                            <w:rFonts w:ascii="Courier New"/>
                            <w:sz w:val="18"/>
                          </w:rPr>
                          <w:t>("special",</w:t>
                        </w:r>
                        <w:r>
                          <w:rPr>
                            <w:rFonts w:ascii="Courier New"/>
                            <w:spacing w:val="-14"/>
                            <w:sz w:val="18"/>
                          </w:rPr>
                          <w:t xml:space="preserve"> </w:t>
                        </w:r>
                        <w:r>
                          <w:rPr>
                            <w:rFonts w:ascii="Courier New"/>
                            <w:sz w:val="18"/>
                          </w:rPr>
                          <w:t>false)</w:t>
                        </w:r>
                        <w:r>
                          <w:rPr>
                            <w:rFonts w:ascii="Courier New"/>
                            <w:spacing w:val="-12"/>
                            <w:sz w:val="18"/>
                          </w:rPr>
                          <w:t xml:space="preserve"> </w:t>
                        </w:r>
                        <w:r>
                          <w:rPr>
                            <w:rFonts w:ascii="Courier New"/>
                            <w:sz w:val="18"/>
                          </w:rPr>
                          <w:t>?:</w:t>
                        </w:r>
                        <w:r>
                          <w:rPr>
                            <w:rFonts w:ascii="Courier New"/>
                            <w:spacing w:val="-12"/>
                            <w:sz w:val="18"/>
                          </w:rPr>
                          <w:t xml:space="preserve"> </w:t>
                        </w:r>
                        <w:r>
                          <w:rPr>
                            <w:rFonts w:ascii="Courier New"/>
                            <w:spacing w:val="-2"/>
                            <w:sz w:val="18"/>
                          </w:rPr>
                          <w:t>false</w:t>
                        </w:r>
                      </w:p>
                      <w:p w14:paraId="733CA7F8" w14:textId="77777777" w:rsidR="003D76C2" w:rsidRDefault="00000000">
                        <w:pPr>
                          <w:spacing w:before="14" w:line="202" w:lineRule="exact"/>
                          <w:ind w:left="1317"/>
                          <w:rPr>
                            <w:rFonts w:ascii="Courier New"/>
                            <w:sz w:val="18"/>
                          </w:rPr>
                        </w:pPr>
                        <w:proofErr w:type="spellStart"/>
                        <w:r>
                          <w:rPr>
                            <w:rFonts w:ascii="Courier New"/>
                            <w:sz w:val="18"/>
                          </w:rPr>
                          <w:t>val</w:t>
                        </w:r>
                        <w:proofErr w:type="spellEnd"/>
                        <w:r>
                          <w:rPr>
                            <w:rFonts w:ascii="Courier New"/>
                            <w:spacing w:val="-7"/>
                            <w:sz w:val="18"/>
                          </w:rPr>
                          <w:t xml:space="preserve"> </w:t>
                        </w:r>
                        <w:r>
                          <w:rPr>
                            <w:rFonts w:ascii="Courier New"/>
                            <w:sz w:val="18"/>
                          </w:rPr>
                          <w:t>password1:</w:t>
                        </w:r>
                        <w:r>
                          <w:rPr>
                            <w:rFonts w:ascii="Courier New"/>
                            <w:spacing w:val="-7"/>
                            <w:sz w:val="18"/>
                          </w:rPr>
                          <w:t xml:space="preserve"> </w:t>
                        </w:r>
                        <w:proofErr w:type="spellStart"/>
                        <w:r>
                          <w:rPr>
                            <w:rFonts w:ascii="Courier New"/>
                            <w:sz w:val="18"/>
                          </w:rPr>
                          <w:t>TextView</w:t>
                        </w:r>
                        <w:proofErr w:type="spellEnd"/>
                        <w:r>
                          <w:rPr>
                            <w:rFonts w:ascii="Courier New"/>
                            <w:spacing w:val="-7"/>
                            <w:sz w:val="18"/>
                          </w:rPr>
                          <w:t xml:space="preserve"> </w:t>
                        </w:r>
                        <w:r>
                          <w:rPr>
                            <w:rFonts w:ascii="Courier New"/>
                            <w:spacing w:val="-10"/>
                            <w:sz w:val="18"/>
                          </w:rPr>
                          <w:t>=</w:t>
                        </w:r>
                      </w:p>
                      <w:p w14:paraId="7904C5B5" w14:textId="77777777" w:rsidR="003D76C2" w:rsidRDefault="00000000">
                        <w:pPr>
                          <w:spacing w:line="202" w:lineRule="exact"/>
                          <w:ind w:left="1533"/>
                          <w:rPr>
                            <w:rFonts w:ascii="Courier New"/>
                            <w:sz w:val="18"/>
                          </w:rPr>
                        </w:pPr>
                        <w:proofErr w:type="spellStart"/>
                        <w:r>
                          <w:rPr>
                            <w:rFonts w:ascii="Courier New"/>
                            <w:spacing w:val="-2"/>
                            <w:sz w:val="18"/>
                          </w:rPr>
                          <w:t>findViewById</w:t>
                        </w:r>
                        <w:proofErr w:type="spellEnd"/>
                        <w:r>
                          <w:rPr>
                            <w:rFonts w:ascii="Courier New"/>
                            <w:spacing w:val="-2"/>
                            <w:sz w:val="18"/>
                          </w:rPr>
                          <w:t>(R.id.password1_text)</w:t>
                        </w:r>
                      </w:p>
                      <w:p w14:paraId="4721B141" w14:textId="77777777" w:rsidR="003D76C2" w:rsidRDefault="00000000">
                        <w:pPr>
                          <w:spacing w:before="17" w:line="328" w:lineRule="auto"/>
                          <w:ind w:left="1749" w:right="2784" w:hanging="432"/>
                          <w:rPr>
                            <w:rFonts w:ascii="Courier New"/>
                            <w:sz w:val="18"/>
                          </w:rPr>
                        </w:pPr>
                        <w:r>
                          <w:rPr>
                            <w:rFonts w:ascii="Courier New"/>
                            <w:sz w:val="18"/>
                          </w:rPr>
                          <w:t>password1.text</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generatePassword</w:t>
                        </w:r>
                        <w:proofErr w:type="spellEnd"/>
                        <w:r>
                          <w:rPr>
                            <w:rFonts w:ascii="Courier New"/>
                            <w:sz w:val="18"/>
                          </w:rPr>
                          <w:t>( length = length,</w:t>
                        </w:r>
                      </w:p>
                      <w:p w14:paraId="7299F83B" w14:textId="77777777" w:rsidR="003D76C2" w:rsidRDefault="00000000">
                        <w:pPr>
                          <w:spacing w:before="1" w:line="328" w:lineRule="auto"/>
                          <w:ind w:left="1749" w:right="3062"/>
                          <w:rPr>
                            <w:rFonts w:ascii="Courier New"/>
                            <w:sz w:val="18"/>
                          </w:rPr>
                        </w:pPr>
                        <w:proofErr w:type="spellStart"/>
                        <w:r>
                          <w:rPr>
                            <w:rFonts w:ascii="Courier New"/>
                            <w:sz w:val="18"/>
                          </w:rPr>
                          <w:t>addUpperCase</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upperCase</w:t>
                        </w:r>
                        <w:proofErr w:type="spellEnd"/>
                        <w:r>
                          <w:rPr>
                            <w:rFonts w:ascii="Courier New"/>
                            <w:sz w:val="18"/>
                          </w:rPr>
                          <w:t xml:space="preserve">, </w:t>
                        </w:r>
                        <w:proofErr w:type="spellStart"/>
                        <w:r>
                          <w:rPr>
                            <w:rFonts w:ascii="Courier New"/>
                            <w:sz w:val="18"/>
                          </w:rPr>
                          <w:t>addNumbers</w:t>
                        </w:r>
                        <w:proofErr w:type="spellEnd"/>
                        <w:r>
                          <w:rPr>
                            <w:rFonts w:ascii="Courier New"/>
                            <w:sz w:val="18"/>
                          </w:rPr>
                          <w:t xml:space="preserve"> = numbers, </w:t>
                        </w:r>
                        <w:proofErr w:type="spellStart"/>
                        <w:r>
                          <w:rPr>
                            <w:rFonts w:ascii="Courier New"/>
                            <w:sz w:val="18"/>
                          </w:rPr>
                          <w:t>addSpecial</w:t>
                        </w:r>
                        <w:proofErr w:type="spellEnd"/>
                        <w:r>
                          <w:rPr>
                            <w:rFonts w:ascii="Courier New"/>
                            <w:sz w:val="18"/>
                          </w:rPr>
                          <w:t xml:space="preserve"> = special</w:t>
                        </w:r>
                      </w:p>
                      <w:p w14:paraId="17D4E5AC" w14:textId="77777777" w:rsidR="003D76C2" w:rsidRDefault="00000000">
                        <w:pPr>
                          <w:spacing w:before="2"/>
                          <w:ind w:left="1317"/>
                          <w:rPr>
                            <w:rFonts w:ascii="Courier New"/>
                            <w:sz w:val="18"/>
                          </w:rPr>
                        </w:pPr>
                        <w:r>
                          <w:rPr>
                            <w:rFonts w:ascii="Courier New"/>
                            <w:sz w:val="18"/>
                          </w:rPr>
                          <w:t>)</w:t>
                        </w:r>
                      </w:p>
                      <w:p w14:paraId="5D7BC33C"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password2:</w:t>
                        </w:r>
                        <w:r>
                          <w:rPr>
                            <w:rFonts w:ascii="Courier New"/>
                            <w:spacing w:val="-5"/>
                            <w:sz w:val="18"/>
                          </w:rPr>
                          <w:t xml:space="preserve"> </w:t>
                        </w:r>
                        <w:proofErr w:type="spellStart"/>
                        <w:r>
                          <w:rPr>
                            <w:rFonts w:ascii="Courier New"/>
                            <w:sz w:val="18"/>
                          </w:rPr>
                          <w:t>TextView</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p>
                      <w:p w14:paraId="6FFDC723" w14:textId="77777777" w:rsidR="003D76C2" w:rsidRDefault="00000000">
                        <w:pPr>
                          <w:spacing w:line="259" w:lineRule="auto"/>
                          <w:ind w:left="1317" w:right="2784" w:firstLine="216"/>
                          <w:rPr>
                            <w:rFonts w:ascii="Courier New"/>
                            <w:sz w:val="18"/>
                          </w:rPr>
                        </w:pPr>
                        <w:r>
                          <w:rPr>
                            <w:rFonts w:ascii="Courier New"/>
                            <w:spacing w:val="-2"/>
                            <w:sz w:val="18"/>
                          </w:rPr>
                          <w:t xml:space="preserve">(R.id.password2_text) </w:t>
                        </w:r>
                        <w:r>
                          <w:rPr>
                            <w:rFonts w:ascii="Courier New"/>
                            <w:sz w:val="18"/>
                          </w:rPr>
                          <w:t>password2.text</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generatePassword</w:t>
                        </w:r>
                        <w:proofErr w:type="spellEnd"/>
                        <w:r>
                          <w:rPr>
                            <w:rFonts w:ascii="Courier New"/>
                            <w:sz w:val="18"/>
                          </w:rPr>
                          <w:t>(</w:t>
                        </w:r>
                      </w:p>
                      <w:p w14:paraId="75CD6A98" w14:textId="77777777" w:rsidR="003D76C2" w:rsidRDefault="00000000">
                        <w:pPr>
                          <w:spacing w:before="57" w:line="328" w:lineRule="auto"/>
                          <w:ind w:left="1749" w:right="3238"/>
                          <w:rPr>
                            <w:rFonts w:ascii="Courier New"/>
                            <w:sz w:val="18"/>
                          </w:rPr>
                        </w:pPr>
                        <w:r>
                          <w:rPr>
                            <w:rFonts w:ascii="Courier New"/>
                            <w:sz w:val="18"/>
                          </w:rPr>
                          <w:t xml:space="preserve">length = length, </w:t>
                        </w:r>
                        <w:proofErr w:type="spellStart"/>
                        <w:r>
                          <w:rPr>
                            <w:rFonts w:ascii="Courier New"/>
                            <w:sz w:val="18"/>
                          </w:rPr>
                          <w:t>addUpperCase</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upperCase</w:t>
                        </w:r>
                        <w:proofErr w:type="spellEnd"/>
                        <w:r>
                          <w:rPr>
                            <w:rFonts w:ascii="Courier New"/>
                            <w:sz w:val="18"/>
                          </w:rPr>
                          <w:t xml:space="preserve">, </w:t>
                        </w:r>
                        <w:proofErr w:type="spellStart"/>
                        <w:r>
                          <w:rPr>
                            <w:rFonts w:ascii="Courier New"/>
                            <w:sz w:val="18"/>
                          </w:rPr>
                          <w:t>addNumbers</w:t>
                        </w:r>
                        <w:proofErr w:type="spellEnd"/>
                        <w:r>
                          <w:rPr>
                            <w:rFonts w:ascii="Courier New"/>
                            <w:sz w:val="18"/>
                          </w:rPr>
                          <w:t xml:space="preserve"> = numbers, </w:t>
                        </w:r>
                        <w:proofErr w:type="spellStart"/>
                        <w:r>
                          <w:rPr>
                            <w:rFonts w:ascii="Courier New"/>
                            <w:sz w:val="18"/>
                          </w:rPr>
                          <w:t>addSpecial</w:t>
                        </w:r>
                        <w:proofErr w:type="spellEnd"/>
                        <w:r>
                          <w:rPr>
                            <w:rFonts w:ascii="Courier New"/>
                            <w:sz w:val="18"/>
                          </w:rPr>
                          <w:t xml:space="preserve"> = special</w:t>
                        </w:r>
                      </w:p>
                      <w:p w14:paraId="647F442D" w14:textId="77777777" w:rsidR="003D76C2" w:rsidRDefault="00000000">
                        <w:pPr>
                          <w:spacing w:before="3"/>
                          <w:ind w:left="1317"/>
                          <w:rPr>
                            <w:rFonts w:ascii="Courier New"/>
                            <w:sz w:val="18"/>
                          </w:rPr>
                        </w:pPr>
                        <w:r>
                          <w:rPr>
                            <w:rFonts w:ascii="Courier New"/>
                            <w:sz w:val="18"/>
                          </w:rPr>
                          <w:t>)</w:t>
                        </w:r>
                      </w:p>
                      <w:p w14:paraId="01674F0A" w14:textId="77777777" w:rsidR="003D76C2" w:rsidRDefault="00000000">
                        <w:pPr>
                          <w:spacing w:before="76" w:line="202" w:lineRule="exact"/>
                          <w:ind w:left="1317"/>
                          <w:rPr>
                            <w:rFonts w:ascii="Courier New"/>
                            <w:sz w:val="18"/>
                          </w:rPr>
                        </w:pPr>
                        <w:proofErr w:type="spellStart"/>
                        <w:r>
                          <w:rPr>
                            <w:rFonts w:ascii="Courier New"/>
                            <w:sz w:val="18"/>
                          </w:rPr>
                          <w:t>val</w:t>
                        </w:r>
                        <w:proofErr w:type="spellEnd"/>
                        <w:r>
                          <w:rPr>
                            <w:rFonts w:ascii="Courier New"/>
                            <w:spacing w:val="-6"/>
                            <w:sz w:val="18"/>
                          </w:rPr>
                          <w:t xml:space="preserve"> </w:t>
                        </w:r>
                        <w:r>
                          <w:rPr>
                            <w:rFonts w:ascii="Courier New"/>
                            <w:sz w:val="18"/>
                          </w:rPr>
                          <w:t>password3:</w:t>
                        </w:r>
                        <w:r>
                          <w:rPr>
                            <w:rFonts w:ascii="Courier New"/>
                            <w:spacing w:val="-5"/>
                            <w:sz w:val="18"/>
                          </w:rPr>
                          <w:t xml:space="preserve"> </w:t>
                        </w:r>
                        <w:proofErr w:type="spellStart"/>
                        <w:r>
                          <w:rPr>
                            <w:rFonts w:ascii="Courier New"/>
                            <w:sz w:val="18"/>
                          </w:rPr>
                          <w:t>TextView</w:t>
                        </w:r>
                        <w:proofErr w:type="spellEnd"/>
                        <w:r>
                          <w:rPr>
                            <w:rFonts w:ascii="Courier New"/>
                            <w:spacing w:val="-6"/>
                            <w:sz w:val="18"/>
                          </w:rPr>
                          <w:t xml:space="preserve"> </w:t>
                        </w:r>
                        <w:r>
                          <w:rPr>
                            <w:rFonts w:ascii="Courier New"/>
                            <w:sz w:val="18"/>
                          </w:rPr>
                          <w:t>=</w:t>
                        </w:r>
                        <w:r>
                          <w:rPr>
                            <w:rFonts w:ascii="Courier New"/>
                            <w:spacing w:val="-5"/>
                            <w:sz w:val="18"/>
                          </w:rPr>
                          <w:t xml:space="preserve"> </w:t>
                        </w:r>
                        <w:proofErr w:type="spellStart"/>
                        <w:r>
                          <w:rPr>
                            <w:rFonts w:ascii="Courier New"/>
                            <w:spacing w:val="-2"/>
                            <w:sz w:val="18"/>
                          </w:rPr>
                          <w:t>findViewById</w:t>
                        </w:r>
                        <w:proofErr w:type="spellEnd"/>
                      </w:p>
                      <w:p w14:paraId="734FDA31" w14:textId="77777777" w:rsidR="003D76C2" w:rsidRDefault="00000000">
                        <w:pPr>
                          <w:spacing w:line="259" w:lineRule="auto"/>
                          <w:ind w:left="1317" w:right="2784" w:firstLine="216"/>
                          <w:rPr>
                            <w:rFonts w:ascii="Courier New"/>
                            <w:sz w:val="18"/>
                          </w:rPr>
                        </w:pPr>
                        <w:r>
                          <w:rPr>
                            <w:rFonts w:ascii="Courier New"/>
                            <w:spacing w:val="-2"/>
                            <w:sz w:val="18"/>
                          </w:rPr>
                          <w:t xml:space="preserve">(R.id.password3_text) </w:t>
                        </w:r>
                        <w:r>
                          <w:rPr>
                            <w:rFonts w:ascii="Courier New"/>
                            <w:sz w:val="18"/>
                          </w:rPr>
                          <w:t>password3.text</w:t>
                        </w:r>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generatePassword</w:t>
                        </w:r>
                        <w:proofErr w:type="spellEnd"/>
                        <w:r>
                          <w:rPr>
                            <w:rFonts w:ascii="Courier New"/>
                            <w:sz w:val="18"/>
                          </w:rPr>
                          <w:t>(</w:t>
                        </w:r>
                      </w:p>
                    </w:txbxContent>
                  </v:textbox>
                </v:shape>
                <w10:wrap type="topAndBottom" anchorx="page"/>
              </v:group>
            </w:pict>
          </mc:Fallback>
        </mc:AlternateContent>
      </w:r>
    </w:p>
    <w:p w14:paraId="616A579E" w14:textId="77777777" w:rsidR="003D76C2" w:rsidRDefault="003D76C2">
      <w:pPr>
        <w:rPr>
          <w:sz w:val="8"/>
        </w:rPr>
        <w:sectPr w:rsidR="003D76C2">
          <w:pgSz w:w="10800" w:h="13320"/>
          <w:pgMar w:top="1120" w:right="920" w:bottom="280" w:left="940" w:header="695" w:footer="0" w:gutter="0"/>
          <w:cols w:space="720"/>
        </w:sectPr>
      </w:pPr>
    </w:p>
    <w:p w14:paraId="47B021DD" w14:textId="77777777" w:rsidR="003D76C2" w:rsidRDefault="003D76C2">
      <w:pPr>
        <w:pStyle w:val="BodyText"/>
        <w:spacing w:before="3"/>
        <w:rPr>
          <w:sz w:val="5"/>
        </w:rPr>
      </w:pPr>
    </w:p>
    <w:p w14:paraId="4B0FF07A" w14:textId="77777777" w:rsidR="003D76C2" w:rsidRDefault="00D51F7C">
      <w:pPr>
        <w:pStyle w:val="BodyText"/>
        <w:ind w:left="104"/>
      </w:pPr>
      <w:r>
        <w:rPr>
          <w:noProof/>
        </w:rPr>
        <mc:AlternateContent>
          <mc:Choice Requires="wpg">
            <w:drawing>
              <wp:inline distT="0" distB="0" distL="0" distR="0" wp14:anchorId="4130FF39" wp14:editId="0FBC0F6B">
                <wp:extent cx="5074920" cy="4930775"/>
                <wp:effectExtent l="0" t="0" r="5080" b="0"/>
                <wp:docPr id="50" name="docshapegroup1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930775"/>
                          <a:chOff x="0" y="0"/>
                          <a:chExt cx="7992" cy="7765"/>
                        </a:xfrm>
                      </wpg:grpSpPr>
                      <wps:wsp>
                        <wps:cNvPr id="52" name="docshape1512"/>
                        <wps:cNvSpPr>
                          <a:spLocks/>
                        </wps:cNvSpPr>
                        <wps:spPr bwMode="auto">
                          <a:xfrm>
                            <a:off x="0" y="10"/>
                            <a:ext cx="7992" cy="7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docshape1513"/>
                        <wps:cNvSpPr>
                          <a:spLocks/>
                        </wps:cNvSpPr>
                        <wps:spPr bwMode="auto">
                          <a:xfrm>
                            <a:off x="0" y="0"/>
                            <a:ext cx="7992" cy="7765"/>
                          </a:xfrm>
                          <a:custGeom>
                            <a:avLst/>
                            <a:gdLst>
                              <a:gd name="T0" fmla="*/ 7992 w 7992"/>
                              <a:gd name="T1" fmla="*/ 7744 h 7765"/>
                              <a:gd name="T2" fmla="*/ 0 w 7992"/>
                              <a:gd name="T3" fmla="*/ 7744 h 7765"/>
                              <a:gd name="T4" fmla="*/ 0 w 7992"/>
                              <a:gd name="T5" fmla="*/ 7764 h 7765"/>
                              <a:gd name="T6" fmla="*/ 7992 w 7992"/>
                              <a:gd name="T7" fmla="*/ 7764 h 7765"/>
                              <a:gd name="T8" fmla="*/ 7992 w 7992"/>
                              <a:gd name="T9" fmla="*/ 7744 h 7765"/>
                              <a:gd name="T10" fmla="*/ 7992 w 7992"/>
                              <a:gd name="T11" fmla="*/ 0 h 7765"/>
                              <a:gd name="T12" fmla="*/ 0 w 7992"/>
                              <a:gd name="T13" fmla="*/ 0 h 7765"/>
                              <a:gd name="T14" fmla="*/ 0 w 7992"/>
                              <a:gd name="T15" fmla="*/ 20 h 7765"/>
                              <a:gd name="T16" fmla="*/ 7992 w 7992"/>
                              <a:gd name="T17" fmla="*/ 20 h 7765"/>
                              <a:gd name="T18" fmla="*/ 7992 w 7992"/>
                              <a:gd name="T19" fmla="*/ 0 h 77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765">
                                <a:moveTo>
                                  <a:pt x="7992" y="7744"/>
                                </a:moveTo>
                                <a:lnTo>
                                  <a:pt x="0" y="7744"/>
                                </a:lnTo>
                                <a:lnTo>
                                  <a:pt x="0" y="7764"/>
                                </a:lnTo>
                                <a:lnTo>
                                  <a:pt x="7992" y="7764"/>
                                </a:lnTo>
                                <a:lnTo>
                                  <a:pt x="7992" y="77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docshape1514"/>
                        <wps:cNvSpPr txBox="1">
                          <a:spLocks/>
                        </wps:cNvSpPr>
                        <wps:spPr bwMode="auto">
                          <a:xfrm>
                            <a:off x="0" y="20"/>
                            <a:ext cx="7992" cy="7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B2BDC" w14:textId="77777777" w:rsidR="003D76C2" w:rsidRDefault="00000000">
                              <w:pPr>
                                <w:spacing w:before="40" w:line="328" w:lineRule="auto"/>
                                <w:ind w:left="1749" w:right="3238"/>
                                <w:rPr>
                                  <w:rFonts w:ascii="Courier New"/>
                                  <w:sz w:val="18"/>
                                </w:rPr>
                              </w:pPr>
                              <w:r>
                                <w:rPr>
                                  <w:rFonts w:ascii="Courier New"/>
                                  <w:sz w:val="18"/>
                                </w:rPr>
                                <w:t xml:space="preserve">length = length, </w:t>
                              </w:r>
                              <w:proofErr w:type="spellStart"/>
                              <w:r>
                                <w:rPr>
                                  <w:rFonts w:ascii="Courier New"/>
                                  <w:sz w:val="18"/>
                                </w:rPr>
                                <w:t>addUpperCase</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upperCase</w:t>
                              </w:r>
                              <w:proofErr w:type="spellEnd"/>
                              <w:r>
                                <w:rPr>
                                  <w:rFonts w:ascii="Courier New"/>
                                  <w:sz w:val="18"/>
                                </w:rPr>
                                <w:t xml:space="preserve">, </w:t>
                              </w:r>
                              <w:proofErr w:type="spellStart"/>
                              <w:r>
                                <w:rPr>
                                  <w:rFonts w:ascii="Courier New"/>
                                  <w:sz w:val="18"/>
                                </w:rPr>
                                <w:t>addNumbers</w:t>
                              </w:r>
                              <w:proofErr w:type="spellEnd"/>
                              <w:r>
                                <w:rPr>
                                  <w:rFonts w:ascii="Courier New"/>
                                  <w:sz w:val="18"/>
                                </w:rPr>
                                <w:t xml:space="preserve"> = numbers, </w:t>
                              </w:r>
                              <w:proofErr w:type="spellStart"/>
                              <w:r>
                                <w:rPr>
                                  <w:rFonts w:ascii="Courier New"/>
                                  <w:sz w:val="18"/>
                                </w:rPr>
                                <w:t>addSpecial</w:t>
                              </w:r>
                              <w:proofErr w:type="spellEnd"/>
                              <w:r>
                                <w:rPr>
                                  <w:rFonts w:ascii="Courier New"/>
                                  <w:sz w:val="18"/>
                                </w:rPr>
                                <w:t xml:space="preserve"> = special</w:t>
                              </w:r>
                            </w:p>
                            <w:p w14:paraId="70EE55DC" w14:textId="77777777" w:rsidR="003D76C2" w:rsidRDefault="00000000">
                              <w:pPr>
                                <w:spacing w:before="3"/>
                                <w:ind w:left="1317"/>
                                <w:rPr>
                                  <w:rFonts w:ascii="Courier New"/>
                                  <w:sz w:val="18"/>
                                </w:rPr>
                              </w:pPr>
                              <w:r>
                                <w:rPr>
                                  <w:rFonts w:ascii="Courier New"/>
                                  <w:sz w:val="18"/>
                                </w:rPr>
                                <w:t>)</w:t>
                              </w:r>
                            </w:p>
                            <w:p w14:paraId="0260C8F2"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button:</w:t>
                              </w:r>
                              <w:r>
                                <w:rPr>
                                  <w:rFonts w:ascii="Courier New"/>
                                  <w:spacing w:val="-4"/>
                                  <w:sz w:val="18"/>
                                </w:rPr>
                                <w:t xml:space="preserve"> </w:t>
                              </w:r>
                              <w:r>
                                <w:rPr>
                                  <w:rFonts w:ascii="Courier New"/>
                                  <w:sz w:val="18"/>
                                </w:rPr>
                                <w:t>Button</w:t>
                              </w:r>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R.id.button</w:t>
                              </w:r>
                              <w:proofErr w:type="spellEnd"/>
                              <w:r>
                                <w:rPr>
                                  <w:rFonts w:ascii="Courier New"/>
                                  <w:spacing w:val="-2"/>
                                  <w:sz w:val="18"/>
                                </w:rPr>
                                <w:t>)</w:t>
                              </w:r>
                            </w:p>
                            <w:p w14:paraId="56098E4E" w14:textId="77777777" w:rsidR="003D76C2" w:rsidRDefault="00000000">
                              <w:pPr>
                                <w:spacing w:before="76"/>
                                <w:ind w:left="1317"/>
                                <w:rPr>
                                  <w:rFonts w:ascii="Courier New"/>
                                  <w:sz w:val="18"/>
                                </w:rPr>
                              </w:pPr>
                              <w:proofErr w:type="spellStart"/>
                              <w:r>
                                <w:rPr>
                                  <w:rFonts w:ascii="Courier New"/>
                                  <w:sz w:val="18"/>
                                </w:rPr>
                                <w:t>button.setOnClickListener</w:t>
                              </w:r>
                              <w:proofErr w:type="spellEnd"/>
                              <w:r>
                                <w:rPr>
                                  <w:rFonts w:ascii="Courier New"/>
                                  <w:spacing w:val="-25"/>
                                  <w:sz w:val="18"/>
                                </w:rPr>
                                <w:t xml:space="preserve"> </w:t>
                              </w:r>
                              <w:r>
                                <w:rPr>
                                  <w:rFonts w:ascii="Courier New"/>
                                  <w:spacing w:val="-10"/>
                                  <w:sz w:val="18"/>
                                </w:rPr>
                                <w:t>{</w:t>
                              </w:r>
                            </w:p>
                            <w:p w14:paraId="47A52E7D" w14:textId="77777777" w:rsidR="003D76C2" w:rsidRDefault="00000000">
                              <w:pPr>
                                <w:spacing w:before="79" w:line="235" w:lineRule="auto"/>
                                <w:ind w:left="1965" w:hanging="216"/>
                                <w:rPr>
                                  <w:rFonts w:ascii="Courier New"/>
                                  <w:sz w:val="18"/>
                                </w:rPr>
                              </w:pPr>
                              <w:proofErr w:type="spellStart"/>
                              <w:r>
                                <w:rPr>
                                  <w:rFonts w:ascii="Courier New"/>
                                  <w:sz w:val="18"/>
                                </w:rPr>
                                <w:t>val</w:t>
                              </w:r>
                              <w:proofErr w:type="spellEnd"/>
                              <w:r>
                                <w:rPr>
                                  <w:rFonts w:ascii="Courier New"/>
                                  <w:sz w:val="18"/>
                                </w:rPr>
                                <w:t xml:space="preserve"> clipboard = </w:t>
                              </w:r>
                              <w:proofErr w:type="spellStart"/>
                              <w:r>
                                <w:rPr>
                                  <w:rFonts w:ascii="Courier New"/>
                                  <w:sz w:val="18"/>
                                </w:rPr>
                                <w:t>getSystemService</w:t>
                              </w:r>
                              <w:proofErr w:type="spellEnd"/>
                              <w:r>
                                <w:rPr>
                                  <w:rFonts w:ascii="Courier New"/>
                                  <w:sz w:val="18"/>
                                </w:rPr>
                                <w:t xml:space="preserve"> (</w:t>
                              </w:r>
                              <w:proofErr w:type="spellStart"/>
                              <w:r>
                                <w:rPr>
                                  <w:rFonts w:ascii="Courier New"/>
                                  <w:sz w:val="18"/>
                                </w:rPr>
                                <w:t>Context.CLIPBOARD_SERVICE</w:t>
                              </w:r>
                              <w:proofErr w:type="spellEnd"/>
                              <w:r>
                                <w:rPr>
                                  <w:rFonts w:ascii="Courier New"/>
                                  <w:sz w:val="18"/>
                                </w:rPr>
                                <w:t>)</w:t>
                              </w:r>
                              <w:r>
                                <w:rPr>
                                  <w:rFonts w:ascii="Courier New"/>
                                  <w:spacing w:val="-20"/>
                                  <w:sz w:val="18"/>
                                </w:rPr>
                                <w:t xml:space="preserve"> </w:t>
                              </w:r>
                              <w:r>
                                <w:rPr>
                                  <w:rFonts w:ascii="Courier New"/>
                                  <w:sz w:val="18"/>
                                </w:rPr>
                                <w:t>as</w:t>
                              </w:r>
                              <w:r>
                                <w:rPr>
                                  <w:rFonts w:ascii="Courier New"/>
                                  <w:spacing w:val="-20"/>
                                  <w:sz w:val="18"/>
                                </w:rPr>
                                <w:t xml:space="preserve"> </w:t>
                              </w:r>
                              <w:proofErr w:type="spellStart"/>
                              <w:r>
                                <w:rPr>
                                  <w:rFonts w:ascii="Courier New"/>
                                  <w:sz w:val="18"/>
                                </w:rPr>
                                <w:t>ClipboardManager</w:t>
                              </w:r>
                              <w:proofErr w:type="spellEnd"/>
                            </w:p>
                            <w:p w14:paraId="26F54E53" w14:textId="77777777" w:rsidR="003D76C2" w:rsidRDefault="003D76C2">
                              <w:pPr>
                                <w:spacing w:before="3"/>
                                <w:rPr>
                                  <w:rFonts w:ascii="Courier New"/>
                                  <w:sz w:val="26"/>
                                </w:rPr>
                              </w:pPr>
                            </w:p>
                            <w:p w14:paraId="2BCA829F" w14:textId="77777777" w:rsidR="003D76C2" w:rsidRDefault="00000000">
                              <w:pPr>
                                <w:spacing w:line="328" w:lineRule="auto"/>
                                <w:ind w:left="2181" w:right="2128" w:hanging="432"/>
                                <w:rPr>
                                  <w:rFonts w:ascii="Courier New"/>
                                  <w:sz w:val="18"/>
                                </w:rPr>
                              </w:pPr>
                              <w:proofErr w:type="spellStart"/>
                              <w:r>
                                <w:rPr>
                                  <w:rFonts w:ascii="Courier New"/>
                                  <w:sz w:val="18"/>
                                </w:rPr>
                                <w:t>val</w:t>
                              </w:r>
                              <w:proofErr w:type="spellEnd"/>
                              <w:r>
                                <w:rPr>
                                  <w:rFonts w:ascii="Courier New"/>
                                  <w:sz w:val="18"/>
                                </w:rPr>
                                <w:t xml:space="preserve"> password = when { password1.isVisible</w:t>
                              </w:r>
                              <w:r>
                                <w:rPr>
                                  <w:rFonts w:ascii="Courier New"/>
                                  <w:spacing w:val="-19"/>
                                  <w:sz w:val="18"/>
                                </w:rPr>
                                <w:t xml:space="preserve"> </w:t>
                              </w:r>
                              <w:r>
                                <w:rPr>
                                  <w:rFonts w:ascii="Courier New"/>
                                  <w:sz w:val="18"/>
                                </w:rPr>
                                <w:t>-&gt;</w:t>
                              </w:r>
                              <w:r>
                                <w:rPr>
                                  <w:rFonts w:ascii="Courier New"/>
                                  <w:spacing w:val="-19"/>
                                  <w:sz w:val="18"/>
                                </w:rPr>
                                <w:t xml:space="preserve"> </w:t>
                              </w:r>
                              <w:r>
                                <w:rPr>
                                  <w:rFonts w:ascii="Courier New"/>
                                  <w:sz w:val="18"/>
                                </w:rPr>
                                <w:t>{</w:t>
                              </w:r>
                            </w:p>
                            <w:p w14:paraId="1301D7A5" w14:textId="77777777" w:rsidR="003D76C2" w:rsidRDefault="00000000">
                              <w:pPr>
                                <w:spacing w:before="1"/>
                                <w:ind w:left="3045"/>
                                <w:rPr>
                                  <w:rFonts w:ascii="Courier New"/>
                                  <w:sz w:val="18"/>
                                </w:rPr>
                              </w:pPr>
                              <w:r>
                                <w:rPr>
                                  <w:rFonts w:ascii="Courier New"/>
                                  <w:spacing w:val="-2"/>
                                  <w:sz w:val="18"/>
                                </w:rPr>
                                <w:t>password1.text.toString()</w:t>
                              </w:r>
                            </w:p>
                            <w:p w14:paraId="48BA8C2A" w14:textId="77777777" w:rsidR="003D76C2" w:rsidRDefault="00000000">
                              <w:pPr>
                                <w:spacing w:before="76"/>
                                <w:ind w:left="2181"/>
                                <w:rPr>
                                  <w:rFonts w:ascii="Courier New"/>
                                  <w:sz w:val="18"/>
                                </w:rPr>
                              </w:pPr>
                              <w:r>
                                <w:rPr>
                                  <w:rFonts w:ascii="Courier New"/>
                                  <w:sz w:val="18"/>
                                </w:rPr>
                                <w:t>}</w:t>
                              </w:r>
                            </w:p>
                            <w:p w14:paraId="379FFC14" w14:textId="77777777" w:rsidR="003D76C2" w:rsidRDefault="00000000">
                              <w:pPr>
                                <w:spacing w:before="76"/>
                                <w:ind w:left="2181"/>
                                <w:rPr>
                                  <w:rFonts w:ascii="Courier New"/>
                                  <w:sz w:val="18"/>
                                </w:rPr>
                              </w:pPr>
                              <w:r>
                                <w:rPr>
                                  <w:rFonts w:ascii="Courier New"/>
                                  <w:sz w:val="18"/>
                                </w:rPr>
                                <w:t>password2.isVisible</w:t>
                              </w:r>
                              <w:r>
                                <w:rPr>
                                  <w:rFonts w:ascii="Courier New"/>
                                  <w:spacing w:val="-11"/>
                                  <w:sz w:val="18"/>
                                </w:rPr>
                                <w:t xml:space="preserve"> </w:t>
                              </w:r>
                              <w:r>
                                <w:rPr>
                                  <w:rFonts w:ascii="Courier New"/>
                                  <w:sz w:val="18"/>
                                </w:rPr>
                                <w:t>-&gt;</w:t>
                              </w:r>
                              <w:r>
                                <w:rPr>
                                  <w:rFonts w:ascii="Courier New"/>
                                  <w:spacing w:val="-10"/>
                                  <w:sz w:val="18"/>
                                </w:rPr>
                                <w:t xml:space="preserve"> {</w:t>
                              </w:r>
                            </w:p>
                            <w:p w14:paraId="0F96566C" w14:textId="77777777" w:rsidR="003D76C2" w:rsidRDefault="00000000">
                              <w:pPr>
                                <w:spacing w:before="76"/>
                                <w:ind w:left="3045"/>
                                <w:rPr>
                                  <w:rFonts w:ascii="Courier New"/>
                                  <w:sz w:val="18"/>
                                </w:rPr>
                              </w:pPr>
                              <w:r>
                                <w:rPr>
                                  <w:rFonts w:ascii="Courier New"/>
                                  <w:spacing w:val="-2"/>
                                  <w:sz w:val="18"/>
                                </w:rPr>
                                <w:t>password2.text.toString()</w:t>
                              </w:r>
                            </w:p>
                            <w:p w14:paraId="157E27D5" w14:textId="77777777" w:rsidR="003D76C2" w:rsidRDefault="00000000">
                              <w:pPr>
                                <w:spacing w:before="77"/>
                                <w:ind w:left="2181"/>
                                <w:rPr>
                                  <w:rFonts w:ascii="Courier New"/>
                                  <w:sz w:val="18"/>
                                </w:rPr>
                              </w:pPr>
                              <w:r>
                                <w:rPr>
                                  <w:rFonts w:ascii="Courier New"/>
                                  <w:sz w:val="18"/>
                                </w:rPr>
                                <w:t>}</w:t>
                              </w:r>
                            </w:p>
                            <w:p w14:paraId="23CACB81" w14:textId="77777777" w:rsidR="003D76C2" w:rsidRDefault="00000000">
                              <w:pPr>
                                <w:spacing w:before="76"/>
                                <w:ind w:left="2181"/>
                                <w:rPr>
                                  <w:rFonts w:ascii="Courier New"/>
                                  <w:sz w:val="18"/>
                                </w:rPr>
                              </w:pPr>
                              <w:r>
                                <w:rPr>
                                  <w:rFonts w:ascii="Courier New"/>
                                  <w:sz w:val="18"/>
                                </w:rPr>
                                <w:t>else</w:t>
                              </w:r>
                              <w:r>
                                <w:rPr>
                                  <w:rFonts w:ascii="Courier New"/>
                                  <w:spacing w:val="-3"/>
                                  <w:sz w:val="18"/>
                                </w:rPr>
                                <w:t xml:space="preserve"> </w:t>
                              </w:r>
                              <w:r>
                                <w:rPr>
                                  <w:rFonts w:ascii="Courier New"/>
                                  <w:sz w:val="18"/>
                                </w:rPr>
                                <w:t>-&gt;</w:t>
                              </w:r>
                              <w:r>
                                <w:rPr>
                                  <w:rFonts w:ascii="Courier New"/>
                                  <w:spacing w:val="-3"/>
                                  <w:sz w:val="18"/>
                                </w:rPr>
                                <w:t xml:space="preserve"> </w:t>
                              </w:r>
                              <w:r>
                                <w:rPr>
                                  <w:rFonts w:ascii="Courier New"/>
                                  <w:spacing w:val="-10"/>
                                  <w:sz w:val="18"/>
                                </w:rPr>
                                <w:t>{</w:t>
                              </w:r>
                            </w:p>
                            <w:p w14:paraId="35EDE563" w14:textId="77777777" w:rsidR="003D76C2" w:rsidRDefault="00000000">
                              <w:pPr>
                                <w:spacing w:before="76"/>
                                <w:ind w:left="2613"/>
                                <w:rPr>
                                  <w:rFonts w:ascii="Courier New"/>
                                  <w:sz w:val="18"/>
                                </w:rPr>
                              </w:pPr>
                              <w:r>
                                <w:rPr>
                                  <w:rFonts w:ascii="Courier New"/>
                                  <w:spacing w:val="-2"/>
                                  <w:sz w:val="18"/>
                                </w:rPr>
                                <w:t>password3.text.toString()</w:t>
                              </w:r>
                            </w:p>
                            <w:p w14:paraId="0285D26C" w14:textId="77777777" w:rsidR="003D76C2" w:rsidRDefault="00000000">
                              <w:pPr>
                                <w:spacing w:before="76"/>
                                <w:ind w:left="2181"/>
                                <w:rPr>
                                  <w:rFonts w:ascii="Courier New"/>
                                  <w:sz w:val="18"/>
                                </w:rPr>
                              </w:pPr>
                              <w:r>
                                <w:rPr>
                                  <w:rFonts w:ascii="Courier New"/>
                                  <w:sz w:val="18"/>
                                </w:rPr>
                                <w:t>}</w:t>
                              </w:r>
                            </w:p>
                            <w:p w14:paraId="62E62956" w14:textId="77777777" w:rsidR="003D76C2" w:rsidRDefault="00000000">
                              <w:pPr>
                                <w:spacing w:before="76"/>
                                <w:ind w:left="1749"/>
                                <w:rPr>
                                  <w:rFonts w:ascii="Courier New"/>
                                  <w:sz w:val="18"/>
                                </w:rPr>
                              </w:pPr>
                              <w:r>
                                <w:rPr>
                                  <w:rFonts w:ascii="Courier New"/>
                                  <w:sz w:val="18"/>
                                </w:rPr>
                                <w:t>}</w:t>
                              </w:r>
                            </w:p>
                            <w:p w14:paraId="32CCB99D" w14:textId="77777777" w:rsidR="003D76C2" w:rsidRDefault="003D76C2">
                              <w:pPr>
                                <w:rPr>
                                  <w:rFonts w:ascii="Courier New"/>
                                  <w:sz w:val="20"/>
                                </w:rPr>
                              </w:pPr>
                            </w:p>
                            <w:p w14:paraId="72F97FB1" w14:textId="77777777" w:rsidR="003D76C2" w:rsidRDefault="00000000">
                              <w:pPr>
                                <w:spacing w:before="129" w:line="202" w:lineRule="exact"/>
                                <w:ind w:left="1749"/>
                                <w:rPr>
                                  <w:rFonts w:ascii="Courier New"/>
                                  <w:sz w:val="18"/>
                                </w:rPr>
                              </w:pPr>
                              <w:proofErr w:type="spellStart"/>
                              <w:r>
                                <w:rPr>
                                  <w:rFonts w:ascii="Courier New"/>
                                  <w:sz w:val="18"/>
                                </w:rPr>
                                <w:t>val</w:t>
                              </w:r>
                              <w:proofErr w:type="spellEnd"/>
                              <w:r>
                                <w:rPr>
                                  <w:rFonts w:ascii="Courier New"/>
                                  <w:spacing w:val="-7"/>
                                  <w:sz w:val="18"/>
                                </w:rPr>
                                <w:t xml:space="preserve"> </w:t>
                              </w:r>
                              <w:r>
                                <w:rPr>
                                  <w:rFonts w:ascii="Courier New"/>
                                  <w:sz w:val="18"/>
                                </w:rPr>
                                <w:t>clip:</w:t>
                              </w:r>
                              <w:r>
                                <w:rPr>
                                  <w:rFonts w:ascii="Courier New"/>
                                  <w:spacing w:val="-4"/>
                                  <w:sz w:val="18"/>
                                </w:rPr>
                                <w:t xml:space="preserve"> </w:t>
                              </w:r>
                              <w:proofErr w:type="spellStart"/>
                              <w:r>
                                <w:rPr>
                                  <w:rFonts w:ascii="Courier New"/>
                                  <w:sz w:val="18"/>
                                </w:rPr>
                                <w:t>ClipData</w:t>
                              </w:r>
                              <w:proofErr w:type="spellEnd"/>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ClipData</w:t>
                              </w:r>
                              <w:proofErr w:type="spellEnd"/>
                            </w:p>
                            <w:p w14:paraId="68A4AA53" w14:textId="77777777" w:rsidR="003D76C2" w:rsidRDefault="00000000">
                              <w:pPr>
                                <w:spacing w:line="259" w:lineRule="auto"/>
                                <w:ind w:left="1749" w:firstLine="216"/>
                                <w:rPr>
                                  <w:rFonts w:ascii="Courier New"/>
                                  <w:sz w:val="18"/>
                                </w:rPr>
                              </w:pPr>
                              <w:r>
                                <w:rPr>
                                  <w:rFonts w:ascii="Courier New"/>
                                  <w:sz w:val="18"/>
                                </w:rPr>
                                <w:t>.</w:t>
                              </w:r>
                              <w:proofErr w:type="spellStart"/>
                              <w:r>
                                <w:rPr>
                                  <w:rFonts w:ascii="Courier New"/>
                                  <w:sz w:val="18"/>
                                </w:rPr>
                                <w:t>newPlainText</w:t>
                              </w:r>
                              <w:proofErr w:type="spellEnd"/>
                              <w:r>
                                <w:rPr>
                                  <w:rFonts w:ascii="Courier New"/>
                                  <w:sz w:val="18"/>
                                </w:rPr>
                                <w:t>("password",</w:t>
                              </w:r>
                              <w:r>
                                <w:rPr>
                                  <w:rFonts w:ascii="Courier New"/>
                                  <w:spacing w:val="-29"/>
                                  <w:sz w:val="18"/>
                                </w:rPr>
                                <w:t xml:space="preserve"> </w:t>
                              </w:r>
                              <w:r>
                                <w:rPr>
                                  <w:rFonts w:ascii="Courier New"/>
                                  <w:sz w:val="18"/>
                                </w:rPr>
                                <w:t xml:space="preserve">password) </w:t>
                              </w:r>
                              <w:proofErr w:type="spellStart"/>
                              <w:r>
                                <w:rPr>
                                  <w:rFonts w:ascii="Courier New"/>
                                  <w:spacing w:val="-2"/>
                                  <w:sz w:val="18"/>
                                </w:rPr>
                                <w:t>clipboard.setPrimaryClip</w:t>
                              </w:r>
                              <w:proofErr w:type="spellEnd"/>
                              <w:r>
                                <w:rPr>
                                  <w:rFonts w:ascii="Courier New"/>
                                  <w:spacing w:val="-2"/>
                                  <w:sz w:val="18"/>
                                </w:rPr>
                                <w:t>(clip)</w:t>
                              </w:r>
                            </w:p>
                            <w:p w14:paraId="10272A44" w14:textId="77777777" w:rsidR="003D76C2" w:rsidRDefault="003D76C2">
                              <w:pPr>
                                <w:rPr>
                                  <w:rFonts w:ascii="Courier New"/>
                                  <w:sz w:val="20"/>
                                </w:rPr>
                              </w:pPr>
                            </w:p>
                            <w:p w14:paraId="498D2CB3" w14:textId="77777777" w:rsidR="003D76C2" w:rsidRDefault="00000000">
                              <w:pPr>
                                <w:spacing w:before="114" w:line="235" w:lineRule="auto"/>
                                <w:ind w:left="1965" w:hanging="216"/>
                                <w:rPr>
                                  <w:rFonts w:ascii="Courier New"/>
                                  <w:sz w:val="18"/>
                                </w:rPr>
                              </w:pPr>
                              <w:proofErr w:type="spellStart"/>
                              <w:r>
                                <w:rPr>
                                  <w:rFonts w:ascii="Courier New"/>
                                  <w:sz w:val="18"/>
                                </w:rPr>
                                <w:t>Snackbar.make</w:t>
                              </w:r>
                              <w:proofErr w:type="spellEnd"/>
                              <w:r>
                                <w:rPr>
                                  <w:rFonts w:ascii="Courier New"/>
                                  <w:sz w:val="18"/>
                                </w:rPr>
                                <w:t>(it,</w:t>
                              </w:r>
                              <w:r>
                                <w:rPr>
                                  <w:rFonts w:ascii="Courier New"/>
                                  <w:spacing w:val="-10"/>
                                  <w:sz w:val="18"/>
                                </w:rPr>
                                <w:t xml:space="preserve"> </w:t>
                              </w:r>
                              <w:r>
                                <w:rPr>
                                  <w:rFonts w:ascii="Courier New"/>
                                  <w:sz w:val="18"/>
                                </w:rPr>
                                <w:t>"Password</w:t>
                              </w:r>
                              <w:r>
                                <w:rPr>
                                  <w:rFonts w:ascii="Courier New"/>
                                  <w:spacing w:val="-10"/>
                                  <w:sz w:val="18"/>
                                </w:rPr>
                                <w:t xml:space="preserve"> </w:t>
                              </w:r>
                              <w:r>
                                <w:rPr>
                                  <w:rFonts w:ascii="Courier New"/>
                                  <w:sz w:val="18"/>
                                </w:rPr>
                                <w:t>has</w:t>
                              </w:r>
                              <w:r>
                                <w:rPr>
                                  <w:rFonts w:ascii="Courier New"/>
                                  <w:spacing w:val="-10"/>
                                  <w:sz w:val="18"/>
                                </w:rPr>
                                <w:t xml:space="preserve"> </w:t>
                              </w:r>
                              <w:r>
                                <w:rPr>
                                  <w:rFonts w:ascii="Courier New"/>
                                  <w:sz w:val="18"/>
                                </w:rPr>
                                <w:t>been</w:t>
                              </w:r>
                              <w:r>
                                <w:rPr>
                                  <w:rFonts w:ascii="Courier New"/>
                                  <w:spacing w:val="-10"/>
                                  <w:sz w:val="18"/>
                                </w:rPr>
                                <w:t xml:space="preserve"> </w:t>
                              </w:r>
                              <w:r>
                                <w:rPr>
                                  <w:rFonts w:ascii="Courier New"/>
                                  <w:sz w:val="18"/>
                                </w:rPr>
                                <w:t xml:space="preserve">copied!", </w:t>
                              </w:r>
                              <w:proofErr w:type="spellStart"/>
                              <w:r>
                                <w:rPr>
                                  <w:rFonts w:ascii="Courier New"/>
                                  <w:spacing w:val="-2"/>
                                  <w:sz w:val="18"/>
                                </w:rPr>
                                <w:t>Snackbar.LENGTH_SHORT</w:t>
                              </w:r>
                              <w:proofErr w:type="spellEnd"/>
                              <w:r>
                                <w:rPr>
                                  <w:rFonts w:ascii="Courier New"/>
                                  <w:spacing w:val="-2"/>
                                  <w:sz w:val="18"/>
                                </w:rPr>
                                <w:t>).show()</w:t>
                              </w:r>
                            </w:p>
                            <w:p w14:paraId="47F89922" w14:textId="77777777" w:rsidR="003D76C2" w:rsidRDefault="00000000">
                              <w:pPr>
                                <w:spacing w:before="18"/>
                                <w:ind w:left="1317"/>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4130FF39" id="docshapegroup1511" o:spid="_x0000_s2388" style="width:399.6pt;height:388.25pt;mso-position-horizontal-relative:char;mso-position-vertical-relative:line" coordsize="7992,7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">
                <v:rect id="docshape1512" o:spid="_x0000_s2389" style="position:absolute;top:10;width:7992;height:7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" fillcolor="#f6f6f6" stroked="f">
                  <v:path arrowok="t"/>
                </v:rect>
                <v:shape id="docshape1513" o:spid="_x0000_s2390" style="position:absolute;width:7992;height:7765;visibility:visible;mso-wrap-style:square;v-text-anchor:top" coordsize="7992,7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" path="m7992,7744l,7744r,20l7992,7764r,-20xm7992,l,,,20r7992,l7992,xe" fillcolor="#dadada" stroked="f">
                  <v:path arrowok="t" o:connecttype="custom" o:connectlocs="7992,7744;0,7744;0,7764;7992,7764;7992,7744;7992,0;0,0;0,20;7992,20;7992,0" o:connectangles="0,0,0,0,0,0,0,0,0,0"/>
                </v:shape>
                <v:shape id="docshape1514" o:spid="_x0000_s2391" type="#_x0000_t202" style="position:absolute;top:20;width:7992;height:7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" filled="f" stroked="f">
                  <v:path arrowok="t"/>
                  <v:textbox inset="0,0,0,0">
                    <w:txbxContent>
                      <w:p w14:paraId="199B2BDC" w14:textId="77777777" w:rsidR="003D76C2" w:rsidRDefault="00000000">
                        <w:pPr>
                          <w:spacing w:before="40" w:line="328" w:lineRule="auto"/>
                          <w:ind w:left="1749" w:right="3238"/>
                          <w:rPr>
                            <w:rFonts w:ascii="Courier New"/>
                            <w:sz w:val="18"/>
                          </w:rPr>
                        </w:pPr>
                        <w:r>
                          <w:rPr>
                            <w:rFonts w:ascii="Courier New"/>
                            <w:sz w:val="18"/>
                          </w:rPr>
                          <w:t xml:space="preserve">length = length, </w:t>
                        </w:r>
                        <w:proofErr w:type="spellStart"/>
                        <w:r>
                          <w:rPr>
                            <w:rFonts w:ascii="Courier New"/>
                            <w:sz w:val="18"/>
                          </w:rPr>
                          <w:t>addUpperCase</w:t>
                        </w:r>
                        <w:proofErr w:type="spellEnd"/>
                        <w:r>
                          <w:rPr>
                            <w:rFonts w:ascii="Courier New"/>
                            <w:spacing w:val="-19"/>
                            <w:sz w:val="18"/>
                          </w:rPr>
                          <w:t xml:space="preserve"> </w:t>
                        </w:r>
                        <w:r>
                          <w:rPr>
                            <w:rFonts w:ascii="Courier New"/>
                            <w:sz w:val="18"/>
                          </w:rPr>
                          <w:t>=</w:t>
                        </w:r>
                        <w:r>
                          <w:rPr>
                            <w:rFonts w:ascii="Courier New"/>
                            <w:spacing w:val="-19"/>
                            <w:sz w:val="18"/>
                          </w:rPr>
                          <w:t xml:space="preserve"> </w:t>
                        </w:r>
                        <w:proofErr w:type="spellStart"/>
                        <w:r>
                          <w:rPr>
                            <w:rFonts w:ascii="Courier New"/>
                            <w:sz w:val="18"/>
                          </w:rPr>
                          <w:t>upperCase</w:t>
                        </w:r>
                        <w:proofErr w:type="spellEnd"/>
                        <w:r>
                          <w:rPr>
                            <w:rFonts w:ascii="Courier New"/>
                            <w:sz w:val="18"/>
                          </w:rPr>
                          <w:t xml:space="preserve">, </w:t>
                        </w:r>
                        <w:proofErr w:type="spellStart"/>
                        <w:r>
                          <w:rPr>
                            <w:rFonts w:ascii="Courier New"/>
                            <w:sz w:val="18"/>
                          </w:rPr>
                          <w:t>addNumbers</w:t>
                        </w:r>
                        <w:proofErr w:type="spellEnd"/>
                        <w:r>
                          <w:rPr>
                            <w:rFonts w:ascii="Courier New"/>
                            <w:sz w:val="18"/>
                          </w:rPr>
                          <w:t xml:space="preserve"> = numbers, </w:t>
                        </w:r>
                        <w:proofErr w:type="spellStart"/>
                        <w:r>
                          <w:rPr>
                            <w:rFonts w:ascii="Courier New"/>
                            <w:sz w:val="18"/>
                          </w:rPr>
                          <w:t>addSpecial</w:t>
                        </w:r>
                        <w:proofErr w:type="spellEnd"/>
                        <w:r>
                          <w:rPr>
                            <w:rFonts w:ascii="Courier New"/>
                            <w:sz w:val="18"/>
                          </w:rPr>
                          <w:t xml:space="preserve"> = special</w:t>
                        </w:r>
                      </w:p>
                      <w:p w14:paraId="70EE55DC" w14:textId="77777777" w:rsidR="003D76C2" w:rsidRDefault="00000000">
                        <w:pPr>
                          <w:spacing w:before="3"/>
                          <w:ind w:left="1317"/>
                          <w:rPr>
                            <w:rFonts w:ascii="Courier New"/>
                            <w:sz w:val="18"/>
                          </w:rPr>
                        </w:pPr>
                        <w:r>
                          <w:rPr>
                            <w:rFonts w:ascii="Courier New"/>
                            <w:sz w:val="18"/>
                          </w:rPr>
                          <w:t>)</w:t>
                        </w:r>
                      </w:p>
                      <w:p w14:paraId="0260C8F2" w14:textId="77777777" w:rsidR="003D76C2" w:rsidRDefault="00000000">
                        <w:pPr>
                          <w:spacing w:before="76"/>
                          <w:ind w:left="1317"/>
                          <w:rPr>
                            <w:rFonts w:ascii="Courier New"/>
                            <w:sz w:val="18"/>
                          </w:rPr>
                        </w:pPr>
                        <w:proofErr w:type="spellStart"/>
                        <w:r>
                          <w:rPr>
                            <w:rFonts w:ascii="Courier New"/>
                            <w:sz w:val="18"/>
                          </w:rPr>
                          <w:t>val</w:t>
                        </w:r>
                        <w:proofErr w:type="spellEnd"/>
                        <w:r>
                          <w:rPr>
                            <w:rFonts w:ascii="Courier New"/>
                            <w:spacing w:val="-5"/>
                            <w:sz w:val="18"/>
                          </w:rPr>
                          <w:t xml:space="preserve"> </w:t>
                        </w:r>
                        <w:r>
                          <w:rPr>
                            <w:rFonts w:ascii="Courier New"/>
                            <w:sz w:val="18"/>
                          </w:rPr>
                          <w:t>button:</w:t>
                        </w:r>
                        <w:r>
                          <w:rPr>
                            <w:rFonts w:ascii="Courier New"/>
                            <w:spacing w:val="-4"/>
                            <w:sz w:val="18"/>
                          </w:rPr>
                          <w:t xml:space="preserve"> </w:t>
                        </w:r>
                        <w:r>
                          <w:rPr>
                            <w:rFonts w:ascii="Courier New"/>
                            <w:sz w:val="18"/>
                          </w:rPr>
                          <w:t>Button</w:t>
                        </w:r>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findViewById</w:t>
                        </w:r>
                        <w:proofErr w:type="spellEnd"/>
                        <w:r>
                          <w:rPr>
                            <w:rFonts w:ascii="Courier New"/>
                            <w:spacing w:val="-2"/>
                            <w:sz w:val="18"/>
                          </w:rPr>
                          <w:t>(</w:t>
                        </w:r>
                        <w:proofErr w:type="spellStart"/>
                        <w:r>
                          <w:rPr>
                            <w:rFonts w:ascii="Courier New"/>
                            <w:spacing w:val="-2"/>
                            <w:sz w:val="18"/>
                          </w:rPr>
                          <w:t>R.id.button</w:t>
                        </w:r>
                        <w:proofErr w:type="spellEnd"/>
                        <w:r>
                          <w:rPr>
                            <w:rFonts w:ascii="Courier New"/>
                            <w:spacing w:val="-2"/>
                            <w:sz w:val="18"/>
                          </w:rPr>
                          <w:t>)</w:t>
                        </w:r>
                      </w:p>
                      <w:p w14:paraId="56098E4E" w14:textId="77777777" w:rsidR="003D76C2" w:rsidRDefault="00000000">
                        <w:pPr>
                          <w:spacing w:before="76"/>
                          <w:ind w:left="1317"/>
                          <w:rPr>
                            <w:rFonts w:ascii="Courier New"/>
                            <w:sz w:val="18"/>
                          </w:rPr>
                        </w:pPr>
                        <w:proofErr w:type="spellStart"/>
                        <w:r>
                          <w:rPr>
                            <w:rFonts w:ascii="Courier New"/>
                            <w:sz w:val="18"/>
                          </w:rPr>
                          <w:t>button.setOnClickListener</w:t>
                        </w:r>
                        <w:proofErr w:type="spellEnd"/>
                        <w:r>
                          <w:rPr>
                            <w:rFonts w:ascii="Courier New"/>
                            <w:spacing w:val="-25"/>
                            <w:sz w:val="18"/>
                          </w:rPr>
                          <w:t xml:space="preserve"> </w:t>
                        </w:r>
                        <w:r>
                          <w:rPr>
                            <w:rFonts w:ascii="Courier New"/>
                            <w:spacing w:val="-10"/>
                            <w:sz w:val="18"/>
                          </w:rPr>
                          <w:t>{</w:t>
                        </w:r>
                      </w:p>
                      <w:p w14:paraId="47A52E7D" w14:textId="77777777" w:rsidR="003D76C2" w:rsidRDefault="00000000">
                        <w:pPr>
                          <w:spacing w:before="79" w:line="235" w:lineRule="auto"/>
                          <w:ind w:left="1965" w:hanging="216"/>
                          <w:rPr>
                            <w:rFonts w:ascii="Courier New"/>
                            <w:sz w:val="18"/>
                          </w:rPr>
                        </w:pPr>
                        <w:proofErr w:type="spellStart"/>
                        <w:r>
                          <w:rPr>
                            <w:rFonts w:ascii="Courier New"/>
                            <w:sz w:val="18"/>
                          </w:rPr>
                          <w:t>val</w:t>
                        </w:r>
                        <w:proofErr w:type="spellEnd"/>
                        <w:r>
                          <w:rPr>
                            <w:rFonts w:ascii="Courier New"/>
                            <w:sz w:val="18"/>
                          </w:rPr>
                          <w:t xml:space="preserve"> clipboard = </w:t>
                        </w:r>
                        <w:proofErr w:type="spellStart"/>
                        <w:r>
                          <w:rPr>
                            <w:rFonts w:ascii="Courier New"/>
                            <w:sz w:val="18"/>
                          </w:rPr>
                          <w:t>getSystemService</w:t>
                        </w:r>
                        <w:proofErr w:type="spellEnd"/>
                        <w:r>
                          <w:rPr>
                            <w:rFonts w:ascii="Courier New"/>
                            <w:sz w:val="18"/>
                          </w:rPr>
                          <w:t xml:space="preserve"> (</w:t>
                        </w:r>
                        <w:proofErr w:type="spellStart"/>
                        <w:r>
                          <w:rPr>
                            <w:rFonts w:ascii="Courier New"/>
                            <w:sz w:val="18"/>
                          </w:rPr>
                          <w:t>Context.CLIPBOARD_SERVICE</w:t>
                        </w:r>
                        <w:proofErr w:type="spellEnd"/>
                        <w:r>
                          <w:rPr>
                            <w:rFonts w:ascii="Courier New"/>
                            <w:sz w:val="18"/>
                          </w:rPr>
                          <w:t>)</w:t>
                        </w:r>
                        <w:r>
                          <w:rPr>
                            <w:rFonts w:ascii="Courier New"/>
                            <w:spacing w:val="-20"/>
                            <w:sz w:val="18"/>
                          </w:rPr>
                          <w:t xml:space="preserve"> </w:t>
                        </w:r>
                        <w:r>
                          <w:rPr>
                            <w:rFonts w:ascii="Courier New"/>
                            <w:sz w:val="18"/>
                          </w:rPr>
                          <w:t>as</w:t>
                        </w:r>
                        <w:r>
                          <w:rPr>
                            <w:rFonts w:ascii="Courier New"/>
                            <w:spacing w:val="-20"/>
                            <w:sz w:val="18"/>
                          </w:rPr>
                          <w:t xml:space="preserve"> </w:t>
                        </w:r>
                        <w:proofErr w:type="spellStart"/>
                        <w:r>
                          <w:rPr>
                            <w:rFonts w:ascii="Courier New"/>
                            <w:sz w:val="18"/>
                          </w:rPr>
                          <w:t>ClipboardManager</w:t>
                        </w:r>
                        <w:proofErr w:type="spellEnd"/>
                      </w:p>
                      <w:p w14:paraId="26F54E53" w14:textId="77777777" w:rsidR="003D76C2" w:rsidRDefault="003D76C2">
                        <w:pPr>
                          <w:spacing w:before="3"/>
                          <w:rPr>
                            <w:rFonts w:ascii="Courier New"/>
                            <w:sz w:val="26"/>
                          </w:rPr>
                        </w:pPr>
                      </w:p>
                      <w:p w14:paraId="2BCA829F" w14:textId="77777777" w:rsidR="003D76C2" w:rsidRDefault="00000000">
                        <w:pPr>
                          <w:spacing w:line="328" w:lineRule="auto"/>
                          <w:ind w:left="2181" w:right="2128" w:hanging="432"/>
                          <w:rPr>
                            <w:rFonts w:ascii="Courier New"/>
                            <w:sz w:val="18"/>
                          </w:rPr>
                        </w:pPr>
                        <w:proofErr w:type="spellStart"/>
                        <w:r>
                          <w:rPr>
                            <w:rFonts w:ascii="Courier New"/>
                            <w:sz w:val="18"/>
                          </w:rPr>
                          <w:t>val</w:t>
                        </w:r>
                        <w:proofErr w:type="spellEnd"/>
                        <w:r>
                          <w:rPr>
                            <w:rFonts w:ascii="Courier New"/>
                            <w:sz w:val="18"/>
                          </w:rPr>
                          <w:t xml:space="preserve"> password = when { password1.isVisible</w:t>
                        </w:r>
                        <w:r>
                          <w:rPr>
                            <w:rFonts w:ascii="Courier New"/>
                            <w:spacing w:val="-19"/>
                            <w:sz w:val="18"/>
                          </w:rPr>
                          <w:t xml:space="preserve"> </w:t>
                        </w:r>
                        <w:r>
                          <w:rPr>
                            <w:rFonts w:ascii="Courier New"/>
                            <w:sz w:val="18"/>
                          </w:rPr>
                          <w:t>-&gt;</w:t>
                        </w:r>
                        <w:r>
                          <w:rPr>
                            <w:rFonts w:ascii="Courier New"/>
                            <w:spacing w:val="-19"/>
                            <w:sz w:val="18"/>
                          </w:rPr>
                          <w:t xml:space="preserve"> </w:t>
                        </w:r>
                        <w:r>
                          <w:rPr>
                            <w:rFonts w:ascii="Courier New"/>
                            <w:sz w:val="18"/>
                          </w:rPr>
                          <w:t>{</w:t>
                        </w:r>
                      </w:p>
                      <w:p w14:paraId="1301D7A5" w14:textId="77777777" w:rsidR="003D76C2" w:rsidRDefault="00000000">
                        <w:pPr>
                          <w:spacing w:before="1"/>
                          <w:ind w:left="3045"/>
                          <w:rPr>
                            <w:rFonts w:ascii="Courier New"/>
                            <w:sz w:val="18"/>
                          </w:rPr>
                        </w:pPr>
                        <w:r>
                          <w:rPr>
                            <w:rFonts w:ascii="Courier New"/>
                            <w:spacing w:val="-2"/>
                            <w:sz w:val="18"/>
                          </w:rPr>
                          <w:t>password1.text.toString()</w:t>
                        </w:r>
                      </w:p>
                      <w:p w14:paraId="48BA8C2A" w14:textId="77777777" w:rsidR="003D76C2" w:rsidRDefault="00000000">
                        <w:pPr>
                          <w:spacing w:before="76"/>
                          <w:ind w:left="2181"/>
                          <w:rPr>
                            <w:rFonts w:ascii="Courier New"/>
                            <w:sz w:val="18"/>
                          </w:rPr>
                        </w:pPr>
                        <w:r>
                          <w:rPr>
                            <w:rFonts w:ascii="Courier New"/>
                            <w:sz w:val="18"/>
                          </w:rPr>
                          <w:t>}</w:t>
                        </w:r>
                      </w:p>
                      <w:p w14:paraId="379FFC14" w14:textId="77777777" w:rsidR="003D76C2" w:rsidRDefault="00000000">
                        <w:pPr>
                          <w:spacing w:before="76"/>
                          <w:ind w:left="2181"/>
                          <w:rPr>
                            <w:rFonts w:ascii="Courier New"/>
                            <w:sz w:val="18"/>
                          </w:rPr>
                        </w:pPr>
                        <w:r>
                          <w:rPr>
                            <w:rFonts w:ascii="Courier New"/>
                            <w:sz w:val="18"/>
                          </w:rPr>
                          <w:t>password2.isVisible</w:t>
                        </w:r>
                        <w:r>
                          <w:rPr>
                            <w:rFonts w:ascii="Courier New"/>
                            <w:spacing w:val="-11"/>
                            <w:sz w:val="18"/>
                          </w:rPr>
                          <w:t xml:space="preserve"> </w:t>
                        </w:r>
                        <w:r>
                          <w:rPr>
                            <w:rFonts w:ascii="Courier New"/>
                            <w:sz w:val="18"/>
                          </w:rPr>
                          <w:t>-&gt;</w:t>
                        </w:r>
                        <w:r>
                          <w:rPr>
                            <w:rFonts w:ascii="Courier New"/>
                            <w:spacing w:val="-10"/>
                            <w:sz w:val="18"/>
                          </w:rPr>
                          <w:t xml:space="preserve"> {</w:t>
                        </w:r>
                      </w:p>
                      <w:p w14:paraId="0F96566C" w14:textId="77777777" w:rsidR="003D76C2" w:rsidRDefault="00000000">
                        <w:pPr>
                          <w:spacing w:before="76"/>
                          <w:ind w:left="3045"/>
                          <w:rPr>
                            <w:rFonts w:ascii="Courier New"/>
                            <w:sz w:val="18"/>
                          </w:rPr>
                        </w:pPr>
                        <w:r>
                          <w:rPr>
                            <w:rFonts w:ascii="Courier New"/>
                            <w:spacing w:val="-2"/>
                            <w:sz w:val="18"/>
                          </w:rPr>
                          <w:t>password2.text.toString()</w:t>
                        </w:r>
                      </w:p>
                      <w:p w14:paraId="157E27D5" w14:textId="77777777" w:rsidR="003D76C2" w:rsidRDefault="00000000">
                        <w:pPr>
                          <w:spacing w:before="77"/>
                          <w:ind w:left="2181"/>
                          <w:rPr>
                            <w:rFonts w:ascii="Courier New"/>
                            <w:sz w:val="18"/>
                          </w:rPr>
                        </w:pPr>
                        <w:r>
                          <w:rPr>
                            <w:rFonts w:ascii="Courier New"/>
                            <w:sz w:val="18"/>
                          </w:rPr>
                          <w:t>}</w:t>
                        </w:r>
                      </w:p>
                      <w:p w14:paraId="23CACB81" w14:textId="77777777" w:rsidR="003D76C2" w:rsidRDefault="00000000">
                        <w:pPr>
                          <w:spacing w:before="76"/>
                          <w:ind w:left="2181"/>
                          <w:rPr>
                            <w:rFonts w:ascii="Courier New"/>
                            <w:sz w:val="18"/>
                          </w:rPr>
                        </w:pPr>
                        <w:r>
                          <w:rPr>
                            <w:rFonts w:ascii="Courier New"/>
                            <w:sz w:val="18"/>
                          </w:rPr>
                          <w:t>else</w:t>
                        </w:r>
                        <w:r>
                          <w:rPr>
                            <w:rFonts w:ascii="Courier New"/>
                            <w:spacing w:val="-3"/>
                            <w:sz w:val="18"/>
                          </w:rPr>
                          <w:t xml:space="preserve"> </w:t>
                        </w:r>
                        <w:r>
                          <w:rPr>
                            <w:rFonts w:ascii="Courier New"/>
                            <w:sz w:val="18"/>
                          </w:rPr>
                          <w:t>-&gt;</w:t>
                        </w:r>
                        <w:r>
                          <w:rPr>
                            <w:rFonts w:ascii="Courier New"/>
                            <w:spacing w:val="-3"/>
                            <w:sz w:val="18"/>
                          </w:rPr>
                          <w:t xml:space="preserve"> </w:t>
                        </w:r>
                        <w:r>
                          <w:rPr>
                            <w:rFonts w:ascii="Courier New"/>
                            <w:spacing w:val="-10"/>
                            <w:sz w:val="18"/>
                          </w:rPr>
                          <w:t>{</w:t>
                        </w:r>
                      </w:p>
                      <w:p w14:paraId="35EDE563" w14:textId="77777777" w:rsidR="003D76C2" w:rsidRDefault="00000000">
                        <w:pPr>
                          <w:spacing w:before="76"/>
                          <w:ind w:left="2613"/>
                          <w:rPr>
                            <w:rFonts w:ascii="Courier New"/>
                            <w:sz w:val="18"/>
                          </w:rPr>
                        </w:pPr>
                        <w:r>
                          <w:rPr>
                            <w:rFonts w:ascii="Courier New"/>
                            <w:spacing w:val="-2"/>
                            <w:sz w:val="18"/>
                          </w:rPr>
                          <w:t>password3.text.toString()</w:t>
                        </w:r>
                      </w:p>
                      <w:p w14:paraId="0285D26C" w14:textId="77777777" w:rsidR="003D76C2" w:rsidRDefault="00000000">
                        <w:pPr>
                          <w:spacing w:before="76"/>
                          <w:ind w:left="2181"/>
                          <w:rPr>
                            <w:rFonts w:ascii="Courier New"/>
                            <w:sz w:val="18"/>
                          </w:rPr>
                        </w:pPr>
                        <w:r>
                          <w:rPr>
                            <w:rFonts w:ascii="Courier New"/>
                            <w:sz w:val="18"/>
                          </w:rPr>
                          <w:t>}</w:t>
                        </w:r>
                      </w:p>
                      <w:p w14:paraId="62E62956" w14:textId="77777777" w:rsidR="003D76C2" w:rsidRDefault="00000000">
                        <w:pPr>
                          <w:spacing w:before="76"/>
                          <w:ind w:left="1749"/>
                          <w:rPr>
                            <w:rFonts w:ascii="Courier New"/>
                            <w:sz w:val="18"/>
                          </w:rPr>
                        </w:pPr>
                        <w:r>
                          <w:rPr>
                            <w:rFonts w:ascii="Courier New"/>
                            <w:sz w:val="18"/>
                          </w:rPr>
                          <w:t>}</w:t>
                        </w:r>
                      </w:p>
                      <w:p w14:paraId="32CCB99D" w14:textId="77777777" w:rsidR="003D76C2" w:rsidRDefault="003D76C2">
                        <w:pPr>
                          <w:rPr>
                            <w:rFonts w:ascii="Courier New"/>
                            <w:sz w:val="20"/>
                          </w:rPr>
                        </w:pPr>
                      </w:p>
                      <w:p w14:paraId="72F97FB1" w14:textId="77777777" w:rsidR="003D76C2" w:rsidRDefault="00000000">
                        <w:pPr>
                          <w:spacing w:before="129" w:line="202" w:lineRule="exact"/>
                          <w:ind w:left="1749"/>
                          <w:rPr>
                            <w:rFonts w:ascii="Courier New"/>
                            <w:sz w:val="18"/>
                          </w:rPr>
                        </w:pPr>
                        <w:proofErr w:type="spellStart"/>
                        <w:r>
                          <w:rPr>
                            <w:rFonts w:ascii="Courier New"/>
                            <w:sz w:val="18"/>
                          </w:rPr>
                          <w:t>val</w:t>
                        </w:r>
                        <w:proofErr w:type="spellEnd"/>
                        <w:r>
                          <w:rPr>
                            <w:rFonts w:ascii="Courier New"/>
                            <w:spacing w:val="-7"/>
                            <w:sz w:val="18"/>
                          </w:rPr>
                          <w:t xml:space="preserve"> </w:t>
                        </w:r>
                        <w:r>
                          <w:rPr>
                            <w:rFonts w:ascii="Courier New"/>
                            <w:sz w:val="18"/>
                          </w:rPr>
                          <w:t>clip:</w:t>
                        </w:r>
                        <w:r>
                          <w:rPr>
                            <w:rFonts w:ascii="Courier New"/>
                            <w:spacing w:val="-4"/>
                            <w:sz w:val="18"/>
                          </w:rPr>
                          <w:t xml:space="preserve"> </w:t>
                        </w:r>
                        <w:proofErr w:type="spellStart"/>
                        <w:r>
                          <w:rPr>
                            <w:rFonts w:ascii="Courier New"/>
                            <w:sz w:val="18"/>
                          </w:rPr>
                          <w:t>ClipData</w:t>
                        </w:r>
                        <w:proofErr w:type="spellEnd"/>
                        <w:r>
                          <w:rPr>
                            <w:rFonts w:ascii="Courier New"/>
                            <w:spacing w:val="-4"/>
                            <w:sz w:val="18"/>
                          </w:rPr>
                          <w:t xml:space="preserve"> </w:t>
                        </w:r>
                        <w:r>
                          <w:rPr>
                            <w:rFonts w:ascii="Courier New"/>
                            <w:sz w:val="18"/>
                          </w:rPr>
                          <w:t>=</w:t>
                        </w:r>
                        <w:r>
                          <w:rPr>
                            <w:rFonts w:ascii="Courier New"/>
                            <w:spacing w:val="-4"/>
                            <w:sz w:val="18"/>
                          </w:rPr>
                          <w:t xml:space="preserve"> </w:t>
                        </w:r>
                        <w:proofErr w:type="spellStart"/>
                        <w:r>
                          <w:rPr>
                            <w:rFonts w:ascii="Courier New"/>
                            <w:spacing w:val="-2"/>
                            <w:sz w:val="18"/>
                          </w:rPr>
                          <w:t>ClipData</w:t>
                        </w:r>
                        <w:proofErr w:type="spellEnd"/>
                      </w:p>
                      <w:p w14:paraId="68A4AA53" w14:textId="77777777" w:rsidR="003D76C2" w:rsidRDefault="00000000">
                        <w:pPr>
                          <w:spacing w:line="259" w:lineRule="auto"/>
                          <w:ind w:left="1749" w:firstLine="216"/>
                          <w:rPr>
                            <w:rFonts w:ascii="Courier New"/>
                            <w:sz w:val="18"/>
                          </w:rPr>
                        </w:pPr>
                        <w:r>
                          <w:rPr>
                            <w:rFonts w:ascii="Courier New"/>
                            <w:sz w:val="18"/>
                          </w:rPr>
                          <w:t>.</w:t>
                        </w:r>
                        <w:proofErr w:type="spellStart"/>
                        <w:r>
                          <w:rPr>
                            <w:rFonts w:ascii="Courier New"/>
                            <w:sz w:val="18"/>
                          </w:rPr>
                          <w:t>newPlainText</w:t>
                        </w:r>
                        <w:proofErr w:type="spellEnd"/>
                        <w:r>
                          <w:rPr>
                            <w:rFonts w:ascii="Courier New"/>
                            <w:sz w:val="18"/>
                          </w:rPr>
                          <w:t>("password",</w:t>
                        </w:r>
                        <w:r>
                          <w:rPr>
                            <w:rFonts w:ascii="Courier New"/>
                            <w:spacing w:val="-29"/>
                            <w:sz w:val="18"/>
                          </w:rPr>
                          <w:t xml:space="preserve"> </w:t>
                        </w:r>
                        <w:r>
                          <w:rPr>
                            <w:rFonts w:ascii="Courier New"/>
                            <w:sz w:val="18"/>
                          </w:rPr>
                          <w:t xml:space="preserve">password) </w:t>
                        </w:r>
                        <w:proofErr w:type="spellStart"/>
                        <w:r>
                          <w:rPr>
                            <w:rFonts w:ascii="Courier New"/>
                            <w:spacing w:val="-2"/>
                            <w:sz w:val="18"/>
                          </w:rPr>
                          <w:t>clipboard.setPrimaryClip</w:t>
                        </w:r>
                        <w:proofErr w:type="spellEnd"/>
                        <w:r>
                          <w:rPr>
                            <w:rFonts w:ascii="Courier New"/>
                            <w:spacing w:val="-2"/>
                            <w:sz w:val="18"/>
                          </w:rPr>
                          <w:t>(clip)</w:t>
                        </w:r>
                      </w:p>
                      <w:p w14:paraId="10272A44" w14:textId="77777777" w:rsidR="003D76C2" w:rsidRDefault="003D76C2">
                        <w:pPr>
                          <w:rPr>
                            <w:rFonts w:ascii="Courier New"/>
                            <w:sz w:val="20"/>
                          </w:rPr>
                        </w:pPr>
                      </w:p>
                      <w:p w14:paraId="498D2CB3" w14:textId="77777777" w:rsidR="003D76C2" w:rsidRDefault="00000000">
                        <w:pPr>
                          <w:spacing w:before="114" w:line="235" w:lineRule="auto"/>
                          <w:ind w:left="1965" w:hanging="216"/>
                          <w:rPr>
                            <w:rFonts w:ascii="Courier New"/>
                            <w:sz w:val="18"/>
                          </w:rPr>
                        </w:pPr>
                        <w:proofErr w:type="spellStart"/>
                        <w:r>
                          <w:rPr>
                            <w:rFonts w:ascii="Courier New"/>
                            <w:sz w:val="18"/>
                          </w:rPr>
                          <w:t>Snackbar.make</w:t>
                        </w:r>
                        <w:proofErr w:type="spellEnd"/>
                        <w:r>
                          <w:rPr>
                            <w:rFonts w:ascii="Courier New"/>
                            <w:sz w:val="18"/>
                          </w:rPr>
                          <w:t>(it,</w:t>
                        </w:r>
                        <w:r>
                          <w:rPr>
                            <w:rFonts w:ascii="Courier New"/>
                            <w:spacing w:val="-10"/>
                            <w:sz w:val="18"/>
                          </w:rPr>
                          <w:t xml:space="preserve"> </w:t>
                        </w:r>
                        <w:r>
                          <w:rPr>
                            <w:rFonts w:ascii="Courier New"/>
                            <w:sz w:val="18"/>
                          </w:rPr>
                          <w:t>"Password</w:t>
                        </w:r>
                        <w:r>
                          <w:rPr>
                            <w:rFonts w:ascii="Courier New"/>
                            <w:spacing w:val="-10"/>
                            <w:sz w:val="18"/>
                          </w:rPr>
                          <w:t xml:space="preserve"> </w:t>
                        </w:r>
                        <w:r>
                          <w:rPr>
                            <w:rFonts w:ascii="Courier New"/>
                            <w:sz w:val="18"/>
                          </w:rPr>
                          <w:t>has</w:t>
                        </w:r>
                        <w:r>
                          <w:rPr>
                            <w:rFonts w:ascii="Courier New"/>
                            <w:spacing w:val="-10"/>
                            <w:sz w:val="18"/>
                          </w:rPr>
                          <w:t xml:space="preserve"> </w:t>
                        </w:r>
                        <w:r>
                          <w:rPr>
                            <w:rFonts w:ascii="Courier New"/>
                            <w:sz w:val="18"/>
                          </w:rPr>
                          <w:t>been</w:t>
                        </w:r>
                        <w:r>
                          <w:rPr>
                            <w:rFonts w:ascii="Courier New"/>
                            <w:spacing w:val="-10"/>
                            <w:sz w:val="18"/>
                          </w:rPr>
                          <w:t xml:space="preserve"> </w:t>
                        </w:r>
                        <w:r>
                          <w:rPr>
                            <w:rFonts w:ascii="Courier New"/>
                            <w:sz w:val="18"/>
                          </w:rPr>
                          <w:t xml:space="preserve">copied!", </w:t>
                        </w:r>
                        <w:proofErr w:type="spellStart"/>
                        <w:r>
                          <w:rPr>
                            <w:rFonts w:ascii="Courier New"/>
                            <w:spacing w:val="-2"/>
                            <w:sz w:val="18"/>
                          </w:rPr>
                          <w:t>Snackbar.LENGTH_SHORT</w:t>
                        </w:r>
                        <w:proofErr w:type="spellEnd"/>
                        <w:r>
                          <w:rPr>
                            <w:rFonts w:ascii="Courier New"/>
                            <w:spacing w:val="-2"/>
                            <w:sz w:val="18"/>
                          </w:rPr>
                          <w:t>).show()</w:t>
                        </w:r>
                      </w:p>
                      <w:p w14:paraId="47F89922" w14:textId="77777777" w:rsidR="003D76C2" w:rsidRDefault="00000000">
                        <w:pPr>
                          <w:spacing w:before="18"/>
                          <w:ind w:left="1317"/>
                          <w:rPr>
                            <w:rFonts w:ascii="Courier New"/>
                            <w:sz w:val="18"/>
                          </w:rPr>
                        </w:pPr>
                        <w:r>
                          <w:rPr>
                            <w:rFonts w:ascii="Courier New"/>
                            <w:sz w:val="18"/>
                          </w:rPr>
                          <w:t>}</w:t>
                        </w:r>
                      </w:p>
                    </w:txbxContent>
                  </v:textbox>
                </v:shape>
                <w10:anchorlock/>
              </v:group>
            </w:pict>
          </mc:Fallback>
        </mc:AlternateContent>
      </w:r>
    </w:p>
    <w:p w14:paraId="3D896651" w14:textId="77777777" w:rsidR="003D76C2" w:rsidRDefault="00000000">
      <w:pPr>
        <w:pStyle w:val="BodyText"/>
        <w:spacing w:before="42" w:line="242" w:lineRule="auto"/>
        <w:ind w:left="554" w:right="882"/>
      </w:pPr>
      <w:r>
        <w:t xml:space="preserve">This will generate the three passwords based on the user input and add a </w:t>
      </w:r>
      <w:proofErr w:type="spellStart"/>
      <w:r>
        <w:rPr>
          <w:rFonts w:ascii="Courier New"/>
          <w:b/>
          <w:sz w:val="22"/>
        </w:rPr>
        <w:t>ClickListener</w:t>
      </w:r>
      <w:proofErr w:type="spellEnd"/>
      <w:r>
        <w:rPr>
          <w:rFonts w:ascii="Courier New"/>
          <w:b/>
          <w:spacing w:val="-80"/>
          <w:sz w:val="22"/>
        </w:rPr>
        <w:t xml:space="preserve"> </w:t>
      </w:r>
      <w:r>
        <w:t>component</w:t>
      </w:r>
      <w:r>
        <w:rPr>
          <w:spacing w:val="-11"/>
        </w:rPr>
        <w:t xml:space="preserve"> </w:t>
      </w:r>
      <w:r>
        <w:t>to</w:t>
      </w:r>
      <w:r>
        <w:rPr>
          <w:spacing w:val="-3"/>
        </w:rPr>
        <w:t xml:space="preserve"> </w:t>
      </w:r>
      <w:r>
        <w:t>the</w:t>
      </w:r>
      <w:r>
        <w:rPr>
          <w:spacing w:val="-4"/>
        </w:rPr>
        <w:t xml:space="preserve"> </w:t>
      </w:r>
      <w:r>
        <w:rPr>
          <w:rFonts w:ascii="Courier New"/>
          <w:b/>
          <w:sz w:val="22"/>
        </w:rPr>
        <w:t>Copy</w:t>
      </w:r>
      <w:r>
        <w:rPr>
          <w:rFonts w:ascii="Courier New"/>
          <w:b/>
          <w:spacing w:val="-80"/>
          <w:sz w:val="22"/>
        </w:rPr>
        <w:t xml:space="preserve"> </w:t>
      </w:r>
      <w:r>
        <w:t>button</w:t>
      </w:r>
      <w:r>
        <w:rPr>
          <w:spacing w:val="-4"/>
        </w:rPr>
        <w:t xml:space="preserve"> </w:t>
      </w:r>
      <w:r>
        <w:t>for</w:t>
      </w:r>
      <w:r>
        <w:rPr>
          <w:spacing w:val="-4"/>
        </w:rPr>
        <w:t xml:space="preserve"> </w:t>
      </w:r>
      <w:r>
        <w:t>the</w:t>
      </w:r>
      <w:r>
        <w:rPr>
          <w:spacing w:val="-4"/>
        </w:rPr>
        <w:t xml:space="preserve"> </w:t>
      </w:r>
      <w:r>
        <w:t>user</w:t>
      </w:r>
      <w:r>
        <w:rPr>
          <w:spacing w:val="-4"/>
        </w:rPr>
        <w:t xml:space="preserve"> </w:t>
      </w:r>
      <w:r>
        <w:t>to</w:t>
      </w:r>
      <w:r>
        <w:rPr>
          <w:spacing w:val="-4"/>
        </w:rPr>
        <w:t xml:space="preserve"> </w:t>
      </w:r>
      <w:r>
        <w:t>copy</w:t>
      </w:r>
      <w:r>
        <w:rPr>
          <w:spacing w:val="-4"/>
        </w:rPr>
        <w:t xml:space="preserve"> </w:t>
      </w:r>
      <w:r>
        <w:t>the selected password to the clipboard.</w:t>
      </w:r>
    </w:p>
    <w:p w14:paraId="5B26FDC7" w14:textId="77777777" w:rsidR="003D76C2" w:rsidRDefault="00000000">
      <w:pPr>
        <w:pStyle w:val="ListParagraph"/>
        <w:numPr>
          <w:ilvl w:val="1"/>
          <w:numId w:val="1"/>
        </w:numPr>
        <w:tabs>
          <w:tab w:val="left" w:pos="554"/>
        </w:tabs>
        <w:spacing w:before="147"/>
        <w:ind w:left="554" w:right="981"/>
        <w:jc w:val="left"/>
        <w:rPr>
          <w:sz w:val="20"/>
        </w:rPr>
      </w:pPr>
      <w:r>
        <w:rPr>
          <w:sz w:val="20"/>
        </w:rPr>
        <w:t xml:space="preserve">In </w:t>
      </w:r>
      <w:proofErr w:type="spellStart"/>
      <w:r>
        <w:rPr>
          <w:rFonts w:ascii="Courier New"/>
          <w:b/>
        </w:rPr>
        <w:t>OutputActivity</w:t>
      </w:r>
      <w:proofErr w:type="spellEnd"/>
      <w:r>
        <w:rPr>
          <w:sz w:val="20"/>
        </w:rPr>
        <w:t xml:space="preserve">, we will be creating an animation per password </w:t>
      </w:r>
      <w:proofErr w:type="spellStart"/>
      <w:r>
        <w:rPr>
          <w:rFonts w:ascii="Courier New"/>
          <w:b/>
        </w:rPr>
        <w:t>TextView</w:t>
      </w:r>
      <w:proofErr w:type="spellEnd"/>
      <w:r>
        <w:rPr>
          <w:sz w:val="20"/>
        </w:rPr>
        <w:t>. When the user has selected one, we'll be moving the selected password</w:t>
      </w:r>
      <w:r>
        <w:rPr>
          <w:spacing w:val="-6"/>
          <w:sz w:val="20"/>
        </w:rPr>
        <w:t xml:space="preserve"> </w:t>
      </w:r>
      <w:r>
        <w:rPr>
          <w:sz w:val="20"/>
        </w:rPr>
        <w:t>to</w:t>
      </w:r>
      <w:r>
        <w:rPr>
          <w:spacing w:val="-3"/>
          <w:sz w:val="20"/>
        </w:rPr>
        <w:t xml:space="preserve"> </w:t>
      </w:r>
      <w:r>
        <w:rPr>
          <w:sz w:val="20"/>
        </w:rPr>
        <w:t>the</w:t>
      </w:r>
      <w:r>
        <w:rPr>
          <w:spacing w:val="-3"/>
          <w:sz w:val="20"/>
        </w:rPr>
        <w:t xml:space="preserve"> </w:t>
      </w:r>
      <w:r>
        <w:rPr>
          <w:sz w:val="20"/>
        </w:rPr>
        <w:t>center</w:t>
      </w:r>
      <w:r>
        <w:rPr>
          <w:spacing w:val="-3"/>
          <w:sz w:val="20"/>
        </w:rPr>
        <w:t xml:space="preserve"> </w:t>
      </w:r>
      <w:r>
        <w:rPr>
          <w:sz w:val="20"/>
        </w:rPr>
        <w:t>and</w:t>
      </w:r>
      <w:r>
        <w:rPr>
          <w:spacing w:val="-4"/>
          <w:sz w:val="20"/>
        </w:rPr>
        <w:t xml:space="preserve"> </w:t>
      </w:r>
      <w:r>
        <w:rPr>
          <w:sz w:val="20"/>
        </w:rPr>
        <w:t>hiding</w:t>
      </w:r>
      <w:r>
        <w:rPr>
          <w:spacing w:val="-3"/>
          <w:sz w:val="20"/>
        </w:rPr>
        <w:t xml:space="preserve"> </w:t>
      </w:r>
      <w:r>
        <w:rPr>
          <w:sz w:val="20"/>
        </w:rPr>
        <w:t>the</w:t>
      </w:r>
      <w:r>
        <w:rPr>
          <w:spacing w:val="-3"/>
          <w:sz w:val="20"/>
        </w:rPr>
        <w:t xml:space="preserve"> </w:t>
      </w:r>
      <w:r>
        <w:rPr>
          <w:sz w:val="20"/>
        </w:rPr>
        <w:t>others.</w:t>
      </w:r>
      <w:r>
        <w:rPr>
          <w:spacing w:val="-3"/>
          <w:sz w:val="20"/>
        </w:rPr>
        <w:t xml:space="preserve"> </w:t>
      </w:r>
      <w:r>
        <w:rPr>
          <w:sz w:val="20"/>
        </w:rPr>
        <w:t>We'll</w:t>
      </w:r>
      <w:r>
        <w:rPr>
          <w:spacing w:val="-3"/>
          <w:sz w:val="20"/>
        </w:rPr>
        <w:t xml:space="preserve"> </w:t>
      </w:r>
      <w:r>
        <w:rPr>
          <w:sz w:val="20"/>
        </w:rPr>
        <w:t>also</w:t>
      </w:r>
      <w:r>
        <w:rPr>
          <w:spacing w:val="-4"/>
          <w:sz w:val="20"/>
        </w:rPr>
        <w:t xml:space="preserve"> </w:t>
      </w:r>
      <w:r>
        <w:rPr>
          <w:sz w:val="20"/>
        </w:rPr>
        <w:t>show</w:t>
      </w:r>
      <w:r>
        <w:rPr>
          <w:spacing w:val="-3"/>
          <w:sz w:val="20"/>
        </w:rPr>
        <w:t xml:space="preserve"> </w:t>
      </w:r>
      <w:r>
        <w:rPr>
          <w:sz w:val="20"/>
        </w:rPr>
        <w:t>the</w:t>
      </w:r>
      <w:r>
        <w:rPr>
          <w:spacing w:val="-5"/>
          <w:sz w:val="20"/>
        </w:rPr>
        <w:t xml:space="preserve"> </w:t>
      </w:r>
      <w:r>
        <w:rPr>
          <w:rFonts w:ascii="Courier New"/>
          <w:b/>
        </w:rPr>
        <w:t>Copy</w:t>
      </w:r>
      <w:r>
        <w:rPr>
          <w:rFonts w:ascii="Courier New"/>
          <w:b/>
          <w:spacing w:val="-80"/>
        </w:rPr>
        <w:t xml:space="preserve"> </w:t>
      </w:r>
      <w:r>
        <w:rPr>
          <w:sz w:val="20"/>
        </w:rPr>
        <w:t>button.</w:t>
      </w:r>
    </w:p>
    <w:p w14:paraId="01E298A8" w14:textId="77777777" w:rsidR="003D76C2" w:rsidRDefault="003D76C2">
      <w:pPr>
        <w:rPr>
          <w:sz w:val="20"/>
        </w:rPr>
        <w:sectPr w:rsidR="003D76C2">
          <w:pgSz w:w="10800" w:h="13320"/>
          <w:pgMar w:top="1120" w:right="920" w:bottom="280" w:left="940" w:header="695" w:footer="0" w:gutter="0"/>
          <w:cols w:space="720"/>
        </w:sectPr>
      </w:pPr>
    </w:p>
    <w:p w14:paraId="6D0724F1" w14:textId="77777777" w:rsidR="003D76C2" w:rsidRDefault="00D51F7C">
      <w:pPr>
        <w:pStyle w:val="BodyText"/>
        <w:spacing w:before="12"/>
        <w:rPr>
          <w:sz w:val="7"/>
        </w:rPr>
      </w:pPr>
      <w:r>
        <w:rPr>
          <w:noProof/>
        </w:rPr>
        <w:lastRenderedPageBreak/>
        <mc:AlternateContent>
          <mc:Choice Requires="wpg">
            <w:drawing>
              <wp:anchor distT="0" distB="0" distL="114300" distR="114300" simplePos="0" relativeHeight="483837440" behindDoc="1" locked="0" layoutInCell="1" allowOverlap="1" wp14:anchorId="3CA829F4" wp14:editId="1A5E4451">
                <wp:simplePos x="0" y="0"/>
                <wp:positionH relativeFrom="page">
                  <wp:posOffset>1120140</wp:posOffset>
                </wp:positionH>
                <wp:positionV relativeFrom="page">
                  <wp:posOffset>1301750</wp:posOffset>
                </wp:positionV>
                <wp:extent cx="5074920" cy="6619875"/>
                <wp:effectExtent l="0" t="0" r="5080" b="0"/>
                <wp:wrapNone/>
                <wp:docPr id="44" name="docshapegroup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19875"/>
                          <a:chOff x="1764" y="2050"/>
                          <a:chExt cx="7992" cy="10425"/>
                        </a:xfrm>
                      </wpg:grpSpPr>
                      <wps:wsp>
                        <wps:cNvPr id="46" name="docshape1516"/>
                        <wps:cNvSpPr>
                          <a:spLocks/>
                        </wps:cNvSpPr>
                        <wps:spPr bwMode="auto">
                          <a:xfrm>
                            <a:off x="1764" y="2059"/>
                            <a:ext cx="7992" cy="10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docshape1517"/>
                        <wps:cNvSpPr>
                          <a:spLocks/>
                        </wps:cNvSpPr>
                        <wps:spPr bwMode="auto">
                          <a:xfrm>
                            <a:off x="1764" y="2049"/>
                            <a:ext cx="7992" cy="10425"/>
                          </a:xfrm>
                          <a:custGeom>
                            <a:avLst/>
                            <a:gdLst>
                              <a:gd name="T0" fmla="+- 0 9756 1764"/>
                              <a:gd name="T1" fmla="*/ T0 w 7992"/>
                              <a:gd name="T2" fmla="+- 0 12454 2050"/>
                              <a:gd name="T3" fmla="*/ 12454 h 10425"/>
                              <a:gd name="T4" fmla="+- 0 1764 1764"/>
                              <a:gd name="T5" fmla="*/ T4 w 7992"/>
                              <a:gd name="T6" fmla="+- 0 12454 2050"/>
                              <a:gd name="T7" fmla="*/ 12454 h 10425"/>
                              <a:gd name="T8" fmla="+- 0 1764 1764"/>
                              <a:gd name="T9" fmla="*/ T8 w 7992"/>
                              <a:gd name="T10" fmla="+- 0 12474 2050"/>
                              <a:gd name="T11" fmla="*/ 12474 h 10425"/>
                              <a:gd name="T12" fmla="+- 0 9756 1764"/>
                              <a:gd name="T13" fmla="*/ T12 w 7992"/>
                              <a:gd name="T14" fmla="+- 0 12474 2050"/>
                              <a:gd name="T15" fmla="*/ 12474 h 10425"/>
                              <a:gd name="T16" fmla="+- 0 9756 1764"/>
                              <a:gd name="T17" fmla="*/ T16 w 7992"/>
                              <a:gd name="T18" fmla="+- 0 12454 2050"/>
                              <a:gd name="T19" fmla="*/ 12454 h 10425"/>
                              <a:gd name="T20" fmla="+- 0 9756 1764"/>
                              <a:gd name="T21" fmla="*/ T20 w 7992"/>
                              <a:gd name="T22" fmla="+- 0 2050 2050"/>
                              <a:gd name="T23" fmla="*/ 2050 h 10425"/>
                              <a:gd name="T24" fmla="+- 0 1764 1764"/>
                              <a:gd name="T25" fmla="*/ T24 w 7992"/>
                              <a:gd name="T26" fmla="+- 0 2050 2050"/>
                              <a:gd name="T27" fmla="*/ 2050 h 10425"/>
                              <a:gd name="T28" fmla="+- 0 1764 1764"/>
                              <a:gd name="T29" fmla="*/ T28 w 7992"/>
                              <a:gd name="T30" fmla="+- 0 2070 2050"/>
                              <a:gd name="T31" fmla="*/ 2070 h 10425"/>
                              <a:gd name="T32" fmla="+- 0 9756 1764"/>
                              <a:gd name="T33" fmla="*/ T32 w 7992"/>
                              <a:gd name="T34" fmla="+- 0 2070 2050"/>
                              <a:gd name="T35" fmla="*/ 2070 h 10425"/>
                              <a:gd name="T36" fmla="+- 0 9756 1764"/>
                              <a:gd name="T37" fmla="*/ T36 w 7992"/>
                              <a:gd name="T38" fmla="+- 0 2050 2050"/>
                              <a:gd name="T39" fmla="*/ 2050 h 10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25">
                                <a:moveTo>
                                  <a:pt x="7992" y="10404"/>
                                </a:moveTo>
                                <a:lnTo>
                                  <a:pt x="0" y="10404"/>
                                </a:lnTo>
                                <a:lnTo>
                                  <a:pt x="0" y="10424"/>
                                </a:lnTo>
                                <a:lnTo>
                                  <a:pt x="7992" y="10424"/>
                                </a:lnTo>
                                <a:lnTo>
                                  <a:pt x="7992" y="10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C04FCD" id="docshapegroup1515" o:spid="_x0000_s1026" style="position:absolute;margin-left:88.2pt;margin-top:102.5pt;width:399.6pt;height:521.25pt;z-index:-19479040;mso-position-horizontal-relative:page;mso-position-vertical-relative:page" coordorigin="1764,2050" coordsize="7992,10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">
                <v:rect id="docshape1516" o:spid="_x0000_s1027" style="position:absolute;left:1764;top:2059;width:7992;height:10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" fillcolor="#f6f6f6" stroked="f">
                  <v:path arrowok="t"/>
                </v:rect>
                <v:shape id="docshape1517" o:spid="_x0000_s1028" style="position:absolute;left:1764;top:2049;width:7992;height:10425;visibility:visible;mso-wrap-style:square;v-text-anchor:top" coordsize="7992,10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" path="m7992,10404l,10404r,20l7992,10424r,-20xm7992,l,,,20r7992,l7992,xe" fillcolor="#dadada" stroked="f">
                  <v:path arrowok="t" o:connecttype="custom" o:connectlocs="7992,12454;0,12454;0,12474;7992,12474;7992,12454;7992,2050;0,2050;0,2070;7992,2070;7992,2050" o:connectangles="0,0,0,0,0,0,0,0,0,0"/>
                </v:shape>
                <w10:wrap anchorx="page" anchory="page"/>
              </v:group>
            </w:pict>
          </mc:Fallback>
        </mc:AlternateContent>
      </w:r>
    </w:p>
    <w:p w14:paraId="46212F6F" w14:textId="77777777" w:rsidR="003D76C2" w:rsidRDefault="00000000">
      <w:pPr>
        <w:pStyle w:val="ListParagraph"/>
        <w:numPr>
          <w:ilvl w:val="1"/>
          <w:numId w:val="1"/>
        </w:numPr>
        <w:tabs>
          <w:tab w:val="left" w:pos="1274"/>
        </w:tabs>
        <w:spacing w:before="101"/>
        <w:ind w:right="189"/>
        <w:jc w:val="left"/>
        <w:rPr>
          <w:sz w:val="20"/>
        </w:rPr>
      </w:pPr>
      <w:r>
        <w:rPr>
          <w:sz w:val="20"/>
        </w:rPr>
        <w:t>We'll</w:t>
      </w:r>
      <w:r>
        <w:rPr>
          <w:spacing w:val="-8"/>
          <w:sz w:val="20"/>
        </w:rPr>
        <w:t xml:space="preserve"> </w:t>
      </w:r>
      <w:r>
        <w:rPr>
          <w:sz w:val="20"/>
        </w:rPr>
        <w:t>first</w:t>
      </w:r>
      <w:r>
        <w:rPr>
          <w:spacing w:val="-4"/>
          <w:sz w:val="20"/>
        </w:rPr>
        <w:t xml:space="preserve"> </w:t>
      </w:r>
      <w:r>
        <w:rPr>
          <w:sz w:val="20"/>
        </w:rPr>
        <w:t>create</w:t>
      </w:r>
      <w:r>
        <w:rPr>
          <w:spacing w:val="-5"/>
          <w:sz w:val="20"/>
        </w:rPr>
        <w:t xml:space="preserve"> </w:t>
      </w:r>
      <w:proofErr w:type="spellStart"/>
      <w:r>
        <w:rPr>
          <w:rFonts w:ascii="Courier New"/>
          <w:b/>
        </w:rPr>
        <w:t>ConstraintSet</w:t>
      </w:r>
      <w:proofErr w:type="spellEnd"/>
      <w:r>
        <w:rPr>
          <w:rFonts w:ascii="Courier New"/>
          <w:b/>
          <w:spacing w:val="-80"/>
        </w:rPr>
        <w:t xml:space="preserve"> </w:t>
      </w:r>
      <w:r>
        <w:rPr>
          <w:sz w:val="20"/>
        </w:rPr>
        <w:t>for</w:t>
      </w:r>
      <w:r>
        <w:rPr>
          <w:spacing w:val="-4"/>
          <w:sz w:val="20"/>
        </w:rPr>
        <w:t xml:space="preserve"> </w:t>
      </w:r>
      <w:r>
        <w:rPr>
          <w:sz w:val="20"/>
        </w:rPr>
        <w:t>the</w:t>
      </w:r>
      <w:r>
        <w:rPr>
          <w:spacing w:val="-4"/>
          <w:sz w:val="20"/>
        </w:rPr>
        <w:t xml:space="preserve"> </w:t>
      </w:r>
      <w:r>
        <w:rPr>
          <w:sz w:val="20"/>
        </w:rPr>
        <w:t>default</w:t>
      </w:r>
      <w:r>
        <w:rPr>
          <w:spacing w:val="-4"/>
          <w:sz w:val="20"/>
        </w:rPr>
        <w:t xml:space="preserve"> </w:t>
      </w:r>
      <w:r>
        <w:rPr>
          <w:sz w:val="20"/>
        </w:rPr>
        <w:t>view</w:t>
      </w:r>
      <w:r>
        <w:rPr>
          <w:spacing w:val="-4"/>
          <w:sz w:val="20"/>
        </w:rPr>
        <w:t xml:space="preserve"> </w:t>
      </w:r>
      <w:r>
        <w:rPr>
          <w:sz w:val="20"/>
        </w:rPr>
        <w:t>in</w:t>
      </w:r>
      <w:r>
        <w:rPr>
          <w:spacing w:val="-4"/>
          <w:sz w:val="20"/>
        </w:rPr>
        <w:t xml:space="preserve"> </w:t>
      </w:r>
      <w:r>
        <w:rPr>
          <w:sz w:val="20"/>
        </w:rPr>
        <w:t>the</w:t>
      </w:r>
      <w:r>
        <w:rPr>
          <w:spacing w:val="-6"/>
          <w:sz w:val="20"/>
        </w:rPr>
        <w:t xml:space="preserve"> </w:t>
      </w:r>
      <w:proofErr w:type="spellStart"/>
      <w:r>
        <w:rPr>
          <w:rFonts w:ascii="Courier New"/>
          <w:b/>
        </w:rPr>
        <w:t>motion_scene</w:t>
      </w:r>
      <w:proofErr w:type="spellEnd"/>
      <w:r>
        <w:rPr>
          <w:rFonts w:ascii="Courier New"/>
          <w:b/>
        </w:rPr>
        <w:t>. xml</w:t>
      </w:r>
      <w:r>
        <w:rPr>
          <w:rFonts w:ascii="Courier New"/>
          <w:b/>
          <w:spacing w:val="-69"/>
        </w:rPr>
        <w:t xml:space="preserve"> </w:t>
      </w:r>
      <w:r>
        <w:rPr>
          <w:sz w:val="20"/>
        </w:rPr>
        <w:t>file:</w:t>
      </w:r>
    </w:p>
    <w:p w14:paraId="022585E0" w14:textId="77777777" w:rsidR="003D76C2" w:rsidRDefault="00000000">
      <w:pPr>
        <w:spacing w:before="204"/>
        <w:ind w:left="1601"/>
        <w:rPr>
          <w:rFonts w:ascii="Courier New"/>
          <w:sz w:val="18"/>
        </w:rPr>
      </w:pPr>
      <w:r>
        <w:rPr>
          <w:rFonts w:ascii="Courier New"/>
          <w:sz w:val="18"/>
        </w:rPr>
        <w:t>&lt;</w:t>
      </w:r>
      <w:proofErr w:type="spellStart"/>
      <w:r>
        <w:rPr>
          <w:rFonts w:ascii="Courier New"/>
          <w:sz w:val="18"/>
        </w:rPr>
        <w:t>ConstraintSet</w:t>
      </w:r>
      <w:proofErr w:type="spellEnd"/>
      <w:r>
        <w:rPr>
          <w:rFonts w:ascii="Courier New"/>
          <w:spacing w:val="-14"/>
          <w:sz w:val="18"/>
        </w:rPr>
        <w:t xml:space="preserve"> </w:t>
      </w:r>
      <w:proofErr w:type="spellStart"/>
      <w:r>
        <w:rPr>
          <w:rFonts w:ascii="Courier New"/>
          <w:spacing w:val="-2"/>
          <w:sz w:val="18"/>
        </w:rPr>
        <w:t>android:id</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"&gt;</w:t>
      </w:r>
    </w:p>
    <w:p w14:paraId="748D9FF7" w14:textId="77777777" w:rsidR="003D76C2" w:rsidRDefault="00000000">
      <w:pPr>
        <w:spacing w:before="76"/>
        <w:ind w:left="2141"/>
        <w:rPr>
          <w:rFonts w:ascii="Courier New"/>
          <w:sz w:val="18"/>
        </w:rPr>
      </w:pPr>
      <w:r>
        <w:rPr>
          <w:rFonts w:ascii="Courier New"/>
          <w:spacing w:val="-2"/>
          <w:sz w:val="18"/>
        </w:rPr>
        <w:t>&lt;Constraint</w:t>
      </w:r>
    </w:p>
    <w:p w14:paraId="783EAC68" w14:textId="77777777" w:rsidR="003D76C2" w:rsidRDefault="00000000">
      <w:pPr>
        <w:spacing w:before="76" w:line="328" w:lineRule="auto"/>
        <w:ind w:left="2573"/>
        <w:rPr>
          <w:rFonts w:ascii="Courier New"/>
          <w:sz w:val="18"/>
        </w:rPr>
      </w:pPr>
      <w:proofErr w:type="spellStart"/>
      <w:r>
        <w:rPr>
          <w:rFonts w:ascii="Courier New"/>
          <w:spacing w:val="-2"/>
          <w:sz w:val="18"/>
        </w:rPr>
        <w:t>android:id</w:t>
      </w:r>
      <w:proofErr w:type="spellEnd"/>
      <w:r>
        <w:rPr>
          <w:rFonts w:ascii="Courier New"/>
          <w:spacing w:val="-2"/>
          <w:sz w:val="18"/>
        </w:rPr>
        <w:t xml:space="preserve">="@id/password2_text"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p w14:paraId="17691549" w14:textId="77777777" w:rsidR="003D76C2" w:rsidRDefault="00000000">
      <w:pPr>
        <w:spacing w:before="5"/>
        <w:ind w:left="2141"/>
        <w:rPr>
          <w:rFonts w:ascii="Courier New"/>
          <w:sz w:val="18"/>
        </w:rPr>
      </w:pPr>
      <w:r>
        <w:rPr>
          <w:rFonts w:ascii="Courier New"/>
          <w:spacing w:val="-2"/>
          <w:sz w:val="18"/>
        </w:rPr>
        <w:t>&lt;Constraint</w:t>
      </w:r>
    </w:p>
    <w:p w14:paraId="35623C9B" w14:textId="77777777" w:rsidR="003D76C2" w:rsidRDefault="00000000">
      <w:pPr>
        <w:spacing w:line="280" w:lineRule="atLeast"/>
        <w:ind w:left="2573"/>
        <w:rPr>
          <w:rFonts w:ascii="Courier New"/>
          <w:sz w:val="18"/>
        </w:rPr>
      </w:pPr>
      <w:proofErr w:type="spellStart"/>
      <w:r>
        <w:rPr>
          <w:rFonts w:ascii="Courier New"/>
          <w:spacing w:val="-2"/>
          <w:sz w:val="18"/>
        </w:rPr>
        <w:t>android:id</w:t>
      </w:r>
      <w:proofErr w:type="spellEnd"/>
      <w:r>
        <w:rPr>
          <w:rFonts w:ascii="Courier New"/>
          <w:spacing w:val="-2"/>
          <w:sz w:val="18"/>
        </w:rPr>
        <w:t xml:space="preserve">="@id/password1_text"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app:layout_constraintBottom_toTopOf</w:t>
      </w:r>
      <w:proofErr w:type="spellEnd"/>
    </w:p>
    <w:p w14:paraId="14BBCACC" w14:textId="77777777" w:rsidR="003D76C2" w:rsidRDefault="00000000">
      <w:pPr>
        <w:spacing w:line="259" w:lineRule="auto"/>
        <w:ind w:left="2573" w:firstLine="432"/>
        <w:rPr>
          <w:rFonts w:ascii="Courier New"/>
          <w:sz w:val="18"/>
        </w:rPr>
      </w:pPr>
      <w:r>
        <w:rPr>
          <w:rFonts w:ascii="Courier New"/>
          <w:spacing w:val="-2"/>
          <w:sz w:val="18"/>
        </w:rPr>
        <w:t xml:space="preserve">="@id/password2_text" </w:t>
      </w:r>
      <w:proofErr w:type="spellStart"/>
      <w:r>
        <w:rPr>
          <w:rFonts w:ascii="Courier New"/>
          <w:spacing w:val="-2"/>
          <w:sz w:val="18"/>
        </w:rPr>
        <w:t>app:layout_constraintEnd_toEndOf</w:t>
      </w:r>
      <w:proofErr w:type="spellEnd"/>
      <w:r>
        <w:rPr>
          <w:rFonts w:ascii="Courier New"/>
          <w:spacing w:val="-2"/>
          <w:sz w:val="18"/>
        </w:rPr>
        <w:t>="parent"</w:t>
      </w:r>
    </w:p>
    <w:p w14:paraId="035FA857" w14:textId="77777777" w:rsidR="003D76C2" w:rsidRDefault="00000000">
      <w:pPr>
        <w:spacing w:before="55"/>
        <w:ind w:left="2573"/>
        <w:rPr>
          <w:rFonts w:ascii="Courier New"/>
          <w:sz w:val="18"/>
        </w:rPr>
      </w:pPr>
      <w:proofErr w:type="spellStart"/>
      <w:r>
        <w:rPr>
          <w:rFonts w:ascii="Courier New"/>
          <w:spacing w:val="-2"/>
          <w:sz w:val="18"/>
        </w:rPr>
        <w:t>app:layout_constraintStart_toStartOf</w:t>
      </w:r>
      <w:proofErr w:type="spellEnd"/>
      <w:r>
        <w:rPr>
          <w:rFonts w:ascii="Courier New"/>
          <w:spacing w:val="-2"/>
          <w:sz w:val="18"/>
        </w:rPr>
        <w:t>="parent"</w:t>
      </w:r>
      <w:r>
        <w:rPr>
          <w:rFonts w:ascii="Courier New"/>
          <w:spacing w:val="43"/>
          <w:sz w:val="18"/>
        </w:rPr>
        <w:t xml:space="preserve"> </w:t>
      </w:r>
      <w:r>
        <w:rPr>
          <w:rFonts w:ascii="Courier New"/>
          <w:spacing w:val="-5"/>
          <w:sz w:val="18"/>
        </w:rPr>
        <w:t>/&gt;</w:t>
      </w:r>
    </w:p>
    <w:p w14:paraId="07C9B5E0" w14:textId="77777777" w:rsidR="003D76C2" w:rsidRDefault="00000000">
      <w:pPr>
        <w:spacing w:before="76"/>
        <w:ind w:left="2141"/>
        <w:rPr>
          <w:rFonts w:ascii="Courier New"/>
          <w:sz w:val="18"/>
        </w:rPr>
      </w:pPr>
      <w:r>
        <w:rPr>
          <w:rFonts w:ascii="Courier New"/>
          <w:spacing w:val="-2"/>
          <w:sz w:val="18"/>
        </w:rPr>
        <w:t>&lt;Constraint</w:t>
      </w:r>
    </w:p>
    <w:p w14:paraId="6053028D" w14:textId="77777777" w:rsidR="003D76C2" w:rsidRDefault="00000000">
      <w:pPr>
        <w:spacing w:line="280" w:lineRule="atLeast"/>
        <w:ind w:left="2573"/>
        <w:rPr>
          <w:rFonts w:ascii="Courier New"/>
          <w:sz w:val="18"/>
        </w:rPr>
      </w:pPr>
      <w:proofErr w:type="spellStart"/>
      <w:r>
        <w:rPr>
          <w:rFonts w:ascii="Courier New"/>
          <w:spacing w:val="-2"/>
          <w:sz w:val="18"/>
        </w:rPr>
        <w:t>android:id</w:t>
      </w:r>
      <w:proofErr w:type="spellEnd"/>
      <w:r>
        <w:rPr>
          <w:rFonts w:ascii="Courier New"/>
          <w:spacing w:val="-2"/>
          <w:sz w:val="18"/>
        </w:rPr>
        <w:t xml:space="preserve">="@id/password3_text"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android:layout_marginTop</w:t>
      </w:r>
      <w:proofErr w:type="spellEnd"/>
      <w:r>
        <w:rPr>
          <w:rFonts w:ascii="Courier New"/>
          <w:spacing w:val="-2"/>
          <w:sz w:val="18"/>
        </w:rPr>
        <w:t xml:space="preserve">="60dp"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app:layout_constraintTop_toBottomOf</w:t>
      </w:r>
      <w:proofErr w:type="spellEnd"/>
    </w:p>
    <w:p w14:paraId="6B95D38E" w14:textId="77777777" w:rsidR="003D76C2" w:rsidRDefault="00000000">
      <w:pPr>
        <w:spacing w:line="200" w:lineRule="exact"/>
        <w:ind w:left="2789"/>
        <w:rPr>
          <w:rFonts w:ascii="Courier New"/>
          <w:sz w:val="18"/>
        </w:rPr>
      </w:pPr>
      <w:r>
        <w:rPr>
          <w:rFonts w:ascii="Courier New"/>
          <w:sz w:val="18"/>
        </w:rPr>
        <w:t>="@+id/password2_text"</w:t>
      </w:r>
      <w:r>
        <w:rPr>
          <w:rFonts w:ascii="Courier New"/>
          <w:spacing w:val="-22"/>
          <w:sz w:val="18"/>
        </w:rPr>
        <w:t xml:space="preserve"> </w:t>
      </w:r>
      <w:r>
        <w:rPr>
          <w:rFonts w:ascii="Courier New"/>
          <w:spacing w:val="-5"/>
          <w:sz w:val="18"/>
        </w:rPr>
        <w:t>/&gt;</w:t>
      </w:r>
    </w:p>
    <w:p w14:paraId="6DE1E3D9" w14:textId="77777777" w:rsidR="003D76C2" w:rsidRDefault="00000000">
      <w:pPr>
        <w:spacing w:before="16"/>
        <w:ind w:left="2141"/>
        <w:rPr>
          <w:rFonts w:ascii="Courier New"/>
          <w:sz w:val="18"/>
        </w:rPr>
      </w:pPr>
      <w:r>
        <w:rPr>
          <w:rFonts w:ascii="Courier New"/>
          <w:spacing w:val="-2"/>
          <w:sz w:val="18"/>
        </w:rPr>
        <w:t>&lt;Constraint</w:t>
      </w:r>
    </w:p>
    <w:p w14:paraId="0DEEE004" w14:textId="77777777" w:rsidR="003D76C2" w:rsidRDefault="00000000">
      <w:pPr>
        <w:spacing w:before="76" w:line="328" w:lineRule="auto"/>
        <w:ind w:left="2573" w:right="882"/>
        <w:rPr>
          <w:rFonts w:ascii="Courier New"/>
          <w:sz w:val="18"/>
        </w:rPr>
      </w:pPr>
      <w:proofErr w:type="spellStart"/>
      <w:r>
        <w:rPr>
          <w:rFonts w:ascii="Courier New"/>
          <w:spacing w:val="-2"/>
          <w:sz w:val="18"/>
        </w:rPr>
        <w:t>android:id</w:t>
      </w:r>
      <w:proofErr w:type="spellEnd"/>
      <w:r>
        <w:rPr>
          <w:rFonts w:ascii="Courier New"/>
          <w:spacing w:val="-2"/>
          <w:sz w:val="18"/>
        </w:rPr>
        <w:t xml:space="preserve">="@+id/button"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android:visibility</w:t>
      </w:r>
      <w:proofErr w:type="spellEnd"/>
      <w:r>
        <w:rPr>
          <w:rFonts w:ascii="Courier New"/>
          <w:spacing w:val="-2"/>
          <w:sz w:val="18"/>
        </w:rPr>
        <w:t xml:space="preserve">="gone"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2014A763" w14:textId="77777777" w:rsidR="003D76C2" w:rsidRDefault="00000000">
      <w:pPr>
        <w:spacing w:before="6"/>
        <w:ind w:left="1709"/>
        <w:rPr>
          <w:rFonts w:ascii="Courier New"/>
          <w:sz w:val="18"/>
        </w:rPr>
      </w:pPr>
      <w:r>
        <w:rPr>
          <w:rFonts w:ascii="Courier New"/>
          <w:spacing w:val="-2"/>
          <w:sz w:val="18"/>
        </w:rPr>
        <w:t>&lt;/</w:t>
      </w:r>
      <w:proofErr w:type="spellStart"/>
      <w:r>
        <w:rPr>
          <w:rFonts w:ascii="Courier New"/>
          <w:spacing w:val="-2"/>
          <w:sz w:val="18"/>
        </w:rPr>
        <w:t>ConstraintSet</w:t>
      </w:r>
      <w:proofErr w:type="spellEnd"/>
      <w:r>
        <w:rPr>
          <w:rFonts w:ascii="Courier New"/>
          <w:spacing w:val="-2"/>
          <w:sz w:val="18"/>
        </w:rPr>
        <w:t>&gt;</w:t>
      </w:r>
    </w:p>
    <w:p w14:paraId="536641B4" w14:textId="77777777" w:rsidR="003D76C2" w:rsidRDefault="003D76C2">
      <w:pPr>
        <w:rPr>
          <w:rFonts w:ascii="Courier New"/>
          <w:sz w:val="18"/>
        </w:rPr>
        <w:sectPr w:rsidR="003D76C2">
          <w:pgSz w:w="10800" w:h="13320"/>
          <w:pgMar w:top="1120" w:right="920" w:bottom="280" w:left="940" w:header="695" w:footer="0" w:gutter="0"/>
          <w:cols w:space="720"/>
        </w:sectPr>
      </w:pPr>
    </w:p>
    <w:p w14:paraId="14F36DD6" w14:textId="77777777" w:rsidR="003D76C2" w:rsidRDefault="00D51F7C">
      <w:pPr>
        <w:pStyle w:val="BodyText"/>
        <w:spacing w:before="6"/>
        <w:rPr>
          <w:rFonts w:ascii="Courier New"/>
          <w:sz w:val="9"/>
        </w:rPr>
      </w:pPr>
      <w:r>
        <w:rPr>
          <w:noProof/>
        </w:rPr>
        <w:lastRenderedPageBreak/>
        <mc:AlternateContent>
          <mc:Choice Requires="wpg">
            <w:drawing>
              <wp:anchor distT="0" distB="0" distL="114300" distR="114300" simplePos="0" relativeHeight="483837952" behindDoc="1" locked="0" layoutInCell="1" allowOverlap="1" wp14:anchorId="2D6FA6A0" wp14:editId="2F5821BE">
                <wp:simplePos x="0" y="0"/>
                <wp:positionH relativeFrom="page">
                  <wp:posOffset>662940</wp:posOffset>
                </wp:positionH>
                <wp:positionV relativeFrom="page">
                  <wp:posOffset>1301750</wp:posOffset>
                </wp:positionV>
                <wp:extent cx="5074920" cy="6442075"/>
                <wp:effectExtent l="0" t="0" r="5080" b="0"/>
                <wp:wrapNone/>
                <wp:docPr id="38" name="docshapegroup1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442075"/>
                          <a:chOff x="1044" y="2050"/>
                          <a:chExt cx="7992" cy="10145"/>
                        </a:xfrm>
                      </wpg:grpSpPr>
                      <wps:wsp>
                        <wps:cNvPr id="40" name="docshape1519"/>
                        <wps:cNvSpPr>
                          <a:spLocks/>
                        </wps:cNvSpPr>
                        <wps:spPr bwMode="auto">
                          <a:xfrm>
                            <a:off x="1044" y="2059"/>
                            <a:ext cx="7992" cy="10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docshape1520"/>
                        <wps:cNvSpPr>
                          <a:spLocks/>
                        </wps:cNvSpPr>
                        <wps:spPr bwMode="auto">
                          <a:xfrm>
                            <a:off x="1044" y="2049"/>
                            <a:ext cx="7992" cy="10145"/>
                          </a:xfrm>
                          <a:custGeom>
                            <a:avLst/>
                            <a:gdLst>
                              <a:gd name="T0" fmla="+- 0 9036 1044"/>
                              <a:gd name="T1" fmla="*/ T0 w 7992"/>
                              <a:gd name="T2" fmla="+- 0 12174 2050"/>
                              <a:gd name="T3" fmla="*/ 12174 h 10145"/>
                              <a:gd name="T4" fmla="+- 0 1044 1044"/>
                              <a:gd name="T5" fmla="*/ T4 w 7992"/>
                              <a:gd name="T6" fmla="+- 0 12174 2050"/>
                              <a:gd name="T7" fmla="*/ 12174 h 10145"/>
                              <a:gd name="T8" fmla="+- 0 1044 1044"/>
                              <a:gd name="T9" fmla="*/ T8 w 7992"/>
                              <a:gd name="T10" fmla="+- 0 12194 2050"/>
                              <a:gd name="T11" fmla="*/ 12194 h 10145"/>
                              <a:gd name="T12" fmla="+- 0 9036 1044"/>
                              <a:gd name="T13" fmla="*/ T12 w 7992"/>
                              <a:gd name="T14" fmla="+- 0 12194 2050"/>
                              <a:gd name="T15" fmla="*/ 12194 h 10145"/>
                              <a:gd name="T16" fmla="+- 0 9036 1044"/>
                              <a:gd name="T17" fmla="*/ T16 w 7992"/>
                              <a:gd name="T18" fmla="+- 0 12174 2050"/>
                              <a:gd name="T19" fmla="*/ 12174 h 10145"/>
                              <a:gd name="T20" fmla="+- 0 9036 1044"/>
                              <a:gd name="T21" fmla="*/ T20 w 7992"/>
                              <a:gd name="T22" fmla="+- 0 2050 2050"/>
                              <a:gd name="T23" fmla="*/ 2050 h 10145"/>
                              <a:gd name="T24" fmla="+- 0 1044 1044"/>
                              <a:gd name="T25" fmla="*/ T24 w 7992"/>
                              <a:gd name="T26" fmla="+- 0 2050 2050"/>
                              <a:gd name="T27" fmla="*/ 2050 h 10145"/>
                              <a:gd name="T28" fmla="+- 0 1044 1044"/>
                              <a:gd name="T29" fmla="*/ T28 w 7992"/>
                              <a:gd name="T30" fmla="+- 0 2070 2050"/>
                              <a:gd name="T31" fmla="*/ 2070 h 10145"/>
                              <a:gd name="T32" fmla="+- 0 9036 1044"/>
                              <a:gd name="T33" fmla="*/ T32 w 7992"/>
                              <a:gd name="T34" fmla="+- 0 2070 2050"/>
                              <a:gd name="T35" fmla="*/ 2070 h 10145"/>
                              <a:gd name="T36" fmla="+- 0 9036 1044"/>
                              <a:gd name="T37" fmla="*/ T36 w 7992"/>
                              <a:gd name="T38" fmla="+- 0 2050 2050"/>
                              <a:gd name="T39" fmla="*/ 2050 h 10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145">
                                <a:moveTo>
                                  <a:pt x="7992" y="10124"/>
                                </a:moveTo>
                                <a:lnTo>
                                  <a:pt x="0" y="10124"/>
                                </a:lnTo>
                                <a:lnTo>
                                  <a:pt x="0" y="10144"/>
                                </a:lnTo>
                                <a:lnTo>
                                  <a:pt x="7992" y="10144"/>
                                </a:lnTo>
                                <a:lnTo>
                                  <a:pt x="7992" y="10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E50368" id="docshapegroup1518" o:spid="_x0000_s1026" style="position:absolute;margin-left:52.2pt;margin-top:102.5pt;width:399.6pt;height:507.25pt;z-index:-19478528;mso-position-horizontal-relative:page;mso-position-vertical-relative:page" coordorigin="1044,2050" coordsize="7992,10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">
                <v:rect id="docshape1519" o:spid="_x0000_s1027" style="position:absolute;left:1044;top:2059;width:7992;height:10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" fillcolor="#f6f6f6" stroked="f">
                  <v:path arrowok="t"/>
                </v:rect>
                <v:shape id="docshape1520" o:spid="_x0000_s1028" style="position:absolute;left:1044;top:2049;width:7992;height:10145;visibility:visible;mso-wrap-style:square;v-text-anchor:top" coordsize="7992,10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" path="m7992,10124l,10124r,20l7992,10144r,-20xm7992,l,,,20r7992,l7992,xe" fillcolor="#dadada" stroked="f">
                  <v:path arrowok="t" o:connecttype="custom" o:connectlocs="7992,12174;0,12174;0,12194;7992,12194;7992,12174;7992,2050;0,2050;0,2070;7992,2070;7992,2050" o:connectangles="0,0,0,0,0,0,0,0,0,0"/>
                </v:shape>
                <w10:wrap anchorx="page" anchory="page"/>
              </v:group>
            </w:pict>
          </mc:Fallback>
        </mc:AlternateContent>
      </w:r>
    </w:p>
    <w:p w14:paraId="59C95D3E" w14:textId="77777777" w:rsidR="003D76C2" w:rsidRDefault="00000000">
      <w:pPr>
        <w:pStyle w:val="ListParagraph"/>
        <w:numPr>
          <w:ilvl w:val="1"/>
          <w:numId w:val="1"/>
        </w:numPr>
        <w:tabs>
          <w:tab w:val="left" w:pos="554"/>
        </w:tabs>
        <w:spacing w:before="100"/>
        <w:ind w:left="554" w:right="1887"/>
        <w:jc w:val="left"/>
        <w:rPr>
          <w:sz w:val="20"/>
        </w:rPr>
      </w:pPr>
      <w:r>
        <w:rPr>
          <w:sz w:val="20"/>
        </w:rPr>
        <w:t>We'll</w:t>
      </w:r>
      <w:r>
        <w:rPr>
          <w:spacing w:val="-7"/>
          <w:sz w:val="20"/>
        </w:rPr>
        <w:t xml:space="preserve"> </w:t>
      </w:r>
      <w:r>
        <w:rPr>
          <w:sz w:val="20"/>
        </w:rPr>
        <w:t>then</w:t>
      </w:r>
      <w:r>
        <w:rPr>
          <w:spacing w:val="-4"/>
          <w:sz w:val="20"/>
        </w:rPr>
        <w:t xml:space="preserve"> </w:t>
      </w:r>
      <w:r>
        <w:rPr>
          <w:sz w:val="20"/>
        </w:rPr>
        <w:t>add</w:t>
      </w:r>
      <w:r>
        <w:rPr>
          <w:spacing w:val="-5"/>
          <w:sz w:val="20"/>
        </w:rPr>
        <w:t xml:space="preserve"> </w:t>
      </w:r>
      <w:r>
        <w:rPr>
          <w:sz w:val="20"/>
        </w:rPr>
        <w:t>the</w:t>
      </w:r>
      <w:r>
        <w:rPr>
          <w:spacing w:val="-4"/>
          <w:sz w:val="20"/>
        </w:rPr>
        <w:t xml:space="preserve"> </w:t>
      </w:r>
      <w:r>
        <w:rPr>
          <w:sz w:val="20"/>
        </w:rPr>
        <w:t>first</w:t>
      </w:r>
      <w:r>
        <w:rPr>
          <w:spacing w:val="-5"/>
          <w:sz w:val="20"/>
        </w:rPr>
        <w:t xml:space="preserve"> </w:t>
      </w:r>
      <w:proofErr w:type="spellStart"/>
      <w:r>
        <w:rPr>
          <w:rFonts w:ascii="Courier New"/>
          <w:b/>
        </w:rPr>
        <w:t>ConstraintSet</w:t>
      </w:r>
      <w:proofErr w:type="spellEnd"/>
      <w:r>
        <w:rPr>
          <w:rFonts w:ascii="Courier New"/>
          <w:b/>
          <w:spacing w:val="-80"/>
        </w:rPr>
        <w:t xml:space="preserve"> </w:t>
      </w:r>
      <w:r>
        <w:rPr>
          <w:sz w:val="20"/>
        </w:rPr>
        <w:t>for</w:t>
      </w:r>
      <w:r>
        <w:rPr>
          <w:spacing w:val="-4"/>
          <w:sz w:val="20"/>
        </w:rPr>
        <w:t xml:space="preserve"> </w:t>
      </w:r>
      <w:r>
        <w:rPr>
          <w:sz w:val="20"/>
        </w:rPr>
        <w:t>when</w:t>
      </w:r>
      <w:r>
        <w:rPr>
          <w:spacing w:val="-4"/>
          <w:sz w:val="20"/>
        </w:rPr>
        <w:t xml:space="preserve"> </w:t>
      </w:r>
      <w:r>
        <w:rPr>
          <w:sz w:val="20"/>
        </w:rPr>
        <w:t>the</w:t>
      </w:r>
      <w:r>
        <w:rPr>
          <w:spacing w:val="-4"/>
          <w:sz w:val="20"/>
        </w:rPr>
        <w:t xml:space="preserve"> </w:t>
      </w:r>
      <w:r>
        <w:rPr>
          <w:sz w:val="20"/>
        </w:rPr>
        <w:t>first</w:t>
      </w:r>
      <w:r>
        <w:rPr>
          <w:spacing w:val="-4"/>
          <w:sz w:val="20"/>
        </w:rPr>
        <w:t xml:space="preserve"> </w:t>
      </w:r>
      <w:r>
        <w:rPr>
          <w:sz w:val="20"/>
        </w:rPr>
        <w:t>password is selected:</w:t>
      </w:r>
    </w:p>
    <w:p w14:paraId="1D0AFDB3" w14:textId="77777777" w:rsidR="003D76C2" w:rsidRDefault="00000000">
      <w:pPr>
        <w:spacing w:before="212"/>
        <w:ind w:left="1205"/>
        <w:rPr>
          <w:rFonts w:ascii="Courier New"/>
          <w:sz w:val="18"/>
        </w:rPr>
      </w:pPr>
      <w:r>
        <w:rPr>
          <w:rFonts w:ascii="Courier New"/>
          <w:sz w:val="18"/>
        </w:rPr>
        <w:t>&lt;</w:t>
      </w:r>
      <w:proofErr w:type="spellStart"/>
      <w:r>
        <w:rPr>
          <w:rFonts w:ascii="Courier New"/>
          <w:sz w:val="18"/>
        </w:rPr>
        <w:t>ConstraintSet</w:t>
      </w:r>
      <w:proofErr w:type="spellEnd"/>
      <w:r>
        <w:rPr>
          <w:rFonts w:ascii="Courier New"/>
          <w:spacing w:val="-14"/>
          <w:sz w:val="18"/>
        </w:rPr>
        <w:t xml:space="preserve"> </w:t>
      </w:r>
      <w:proofErr w:type="spellStart"/>
      <w:r>
        <w:rPr>
          <w:rFonts w:ascii="Courier New"/>
          <w:spacing w:val="-2"/>
          <w:sz w:val="18"/>
        </w:rPr>
        <w:t>android:id</w:t>
      </w:r>
      <w:proofErr w:type="spellEnd"/>
      <w:r>
        <w:rPr>
          <w:rFonts w:ascii="Courier New"/>
          <w:spacing w:val="-2"/>
          <w:sz w:val="18"/>
        </w:rPr>
        <w:t>="@+id/password1_end"&gt;</w:t>
      </w:r>
    </w:p>
    <w:p w14:paraId="49B37E44" w14:textId="77777777" w:rsidR="003D76C2" w:rsidRDefault="00000000">
      <w:pPr>
        <w:spacing w:before="76"/>
        <w:ind w:left="1421"/>
        <w:rPr>
          <w:rFonts w:ascii="Courier New"/>
          <w:sz w:val="18"/>
        </w:rPr>
      </w:pPr>
      <w:r>
        <w:rPr>
          <w:rFonts w:ascii="Courier New"/>
          <w:spacing w:val="-2"/>
          <w:sz w:val="18"/>
        </w:rPr>
        <w:t>&lt;Constraint</w:t>
      </w:r>
    </w:p>
    <w:p w14:paraId="05FFC010" w14:textId="77777777" w:rsidR="003D76C2" w:rsidRDefault="00000000">
      <w:pPr>
        <w:spacing w:before="76" w:line="328" w:lineRule="auto"/>
        <w:ind w:left="1853" w:right="1684"/>
        <w:rPr>
          <w:rFonts w:ascii="Courier New"/>
          <w:sz w:val="18"/>
        </w:rPr>
      </w:pPr>
      <w:proofErr w:type="spellStart"/>
      <w:r>
        <w:rPr>
          <w:rFonts w:ascii="Courier New"/>
          <w:spacing w:val="-2"/>
          <w:sz w:val="18"/>
        </w:rPr>
        <w:t>android:id</w:t>
      </w:r>
      <w:proofErr w:type="spellEnd"/>
      <w:r>
        <w:rPr>
          <w:rFonts w:ascii="Courier New"/>
          <w:spacing w:val="-2"/>
          <w:sz w:val="18"/>
        </w:rPr>
        <w:t xml:space="preserve">="@id/password1_text"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p w14:paraId="3F77D29F" w14:textId="77777777" w:rsidR="003D76C2" w:rsidRDefault="00000000">
      <w:pPr>
        <w:spacing w:before="4"/>
        <w:ind w:left="1421"/>
        <w:rPr>
          <w:rFonts w:ascii="Courier New"/>
          <w:sz w:val="18"/>
        </w:rPr>
      </w:pPr>
      <w:r>
        <w:rPr>
          <w:rFonts w:ascii="Courier New"/>
          <w:spacing w:val="-2"/>
          <w:sz w:val="18"/>
        </w:rPr>
        <w:t>&lt;Constraint</w:t>
      </w:r>
    </w:p>
    <w:p w14:paraId="72D7E910" w14:textId="77777777" w:rsidR="003D76C2" w:rsidRDefault="00000000">
      <w:pPr>
        <w:spacing w:before="76" w:line="328" w:lineRule="auto"/>
        <w:ind w:left="1853" w:right="1684"/>
        <w:rPr>
          <w:rFonts w:ascii="Courier New"/>
          <w:sz w:val="18"/>
        </w:rPr>
      </w:pPr>
      <w:proofErr w:type="spellStart"/>
      <w:r>
        <w:rPr>
          <w:rFonts w:ascii="Courier New"/>
          <w:spacing w:val="-2"/>
          <w:sz w:val="18"/>
        </w:rPr>
        <w:t>android:id</w:t>
      </w:r>
      <w:proofErr w:type="spellEnd"/>
      <w:r>
        <w:rPr>
          <w:rFonts w:ascii="Courier New"/>
          <w:spacing w:val="-2"/>
          <w:sz w:val="18"/>
        </w:rPr>
        <w:t xml:space="preserve">="@id/password2_text"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android:visibility</w:t>
      </w:r>
      <w:proofErr w:type="spellEnd"/>
      <w:r>
        <w:rPr>
          <w:rFonts w:ascii="Courier New"/>
          <w:spacing w:val="-2"/>
          <w:sz w:val="18"/>
        </w:rPr>
        <w:t xml:space="preserve">="invisible"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6014F9B4" w14:textId="77777777" w:rsidR="003D76C2" w:rsidRDefault="00000000">
      <w:pPr>
        <w:spacing w:before="6"/>
        <w:ind w:left="1421"/>
        <w:rPr>
          <w:rFonts w:ascii="Courier New"/>
          <w:sz w:val="18"/>
        </w:rPr>
      </w:pPr>
      <w:r>
        <w:rPr>
          <w:rFonts w:ascii="Courier New"/>
          <w:spacing w:val="-2"/>
          <w:sz w:val="18"/>
        </w:rPr>
        <w:t>&lt;Constraint</w:t>
      </w:r>
    </w:p>
    <w:p w14:paraId="1FBC6800" w14:textId="77777777" w:rsidR="003D76C2" w:rsidRDefault="00000000">
      <w:pPr>
        <w:spacing w:before="76" w:line="328" w:lineRule="auto"/>
        <w:ind w:left="1853" w:right="1684"/>
        <w:rPr>
          <w:rFonts w:ascii="Courier New"/>
          <w:sz w:val="18"/>
        </w:rPr>
      </w:pPr>
      <w:proofErr w:type="spellStart"/>
      <w:r>
        <w:rPr>
          <w:rFonts w:ascii="Courier New"/>
          <w:spacing w:val="-2"/>
          <w:sz w:val="18"/>
        </w:rPr>
        <w:t>android:id</w:t>
      </w:r>
      <w:proofErr w:type="spellEnd"/>
      <w:r>
        <w:rPr>
          <w:rFonts w:ascii="Courier New"/>
          <w:spacing w:val="-2"/>
          <w:sz w:val="18"/>
        </w:rPr>
        <w:t xml:space="preserve">="@id/password3_text"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android:visibility</w:t>
      </w:r>
      <w:proofErr w:type="spellEnd"/>
      <w:r>
        <w:rPr>
          <w:rFonts w:ascii="Courier New"/>
          <w:spacing w:val="-2"/>
          <w:sz w:val="18"/>
        </w:rPr>
        <w:t xml:space="preserve">="invisible"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19EE9A46" w14:textId="77777777" w:rsidR="003D76C2" w:rsidRDefault="00000000">
      <w:pPr>
        <w:spacing w:before="4"/>
        <w:ind w:left="1421"/>
        <w:rPr>
          <w:rFonts w:ascii="Courier New"/>
          <w:sz w:val="18"/>
        </w:rPr>
      </w:pPr>
      <w:r>
        <w:rPr>
          <w:rFonts w:ascii="Courier New"/>
          <w:spacing w:val="-2"/>
          <w:sz w:val="18"/>
        </w:rPr>
        <w:t>&lt;Constraint</w:t>
      </w:r>
    </w:p>
    <w:p w14:paraId="71A133D6" w14:textId="77777777" w:rsidR="003D76C2" w:rsidRDefault="00000000">
      <w:pPr>
        <w:spacing w:before="76" w:line="328" w:lineRule="auto"/>
        <w:ind w:left="1853" w:right="1098"/>
        <w:rPr>
          <w:rFonts w:ascii="Courier New"/>
          <w:sz w:val="18"/>
        </w:rPr>
      </w:pPr>
      <w:proofErr w:type="spellStart"/>
      <w:r>
        <w:rPr>
          <w:rFonts w:ascii="Courier New"/>
          <w:spacing w:val="-2"/>
          <w:sz w:val="18"/>
        </w:rPr>
        <w:t>android:id</w:t>
      </w:r>
      <w:proofErr w:type="spellEnd"/>
      <w:r>
        <w:rPr>
          <w:rFonts w:ascii="Courier New"/>
          <w:spacing w:val="-2"/>
          <w:sz w:val="18"/>
        </w:rPr>
        <w:t xml:space="preserve">="@+id/button"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android:visibility</w:t>
      </w:r>
      <w:proofErr w:type="spellEnd"/>
      <w:r>
        <w:rPr>
          <w:rFonts w:ascii="Courier New"/>
          <w:spacing w:val="-2"/>
          <w:sz w:val="18"/>
        </w:rPr>
        <w:t xml:space="preserve">="visible"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p w14:paraId="504E92BA" w14:textId="77777777" w:rsidR="003D76C2" w:rsidRDefault="00000000">
      <w:pPr>
        <w:spacing w:before="6"/>
        <w:ind w:left="989"/>
        <w:rPr>
          <w:rFonts w:ascii="Courier New"/>
          <w:sz w:val="18"/>
        </w:rPr>
      </w:pPr>
      <w:r>
        <w:rPr>
          <w:rFonts w:ascii="Courier New"/>
          <w:spacing w:val="-2"/>
          <w:sz w:val="18"/>
        </w:rPr>
        <w:t>&lt;/</w:t>
      </w:r>
      <w:proofErr w:type="spellStart"/>
      <w:r>
        <w:rPr>
          <w:rFonts w:ascii="Courier New"/>
          <w:spacing w:val="-2"/>
          <w:sz w:val="18"/>
        </w:rPr>
        <w:t>ConstraintSet</w:t>
      </w:r>
      <w:proofErr w:type="spellEnd"/>
      <w:r>
        <w:rPr>
          <w:rFonts w:ascii="Courier New"/>
          <w:spacing w:val="-2"/>
          <w:sz w:val="18"/>
        </w:rPr>
        <w:t>&gt;</w:t>
      </w:r>
    </w:p>
    <w:p w14:paraId="715FB851" w14:textId="77777777" w:rsidR="003D76C2" w:rsidRDefault="003D76C2">
      <w:pPr>
        <w:rPr>
          <w:rFonts w:ascii="Courier New"/>
          <w:sz w:val="18"/>
        </w:rPr>
        <w:sectPr w:rsidR="003D76C2">
          <w:pgSz w:w="10800" w:h="13320"/>
          <w:pgMar w:top="1120" w:right="920" w:bottom="280" w:left="940" w:header="695" w:footer="0" w:gutter="0"/>
          <w:cols w:space="720"/>
        </w:sectPr>
      </w:pPr>
    </w:p>
    <w:p w14:paraId="002EF7F6" w14:textId="77777777" w:rsidR="003D76C2" w:rsidRDefault="003D76C2">
      <w:pPr>
        <w:pStyle w:val="BodyText"/>
        <w:spacing w:before="6"/>
        <w:rPr>
          <w:rFonts w:ascii="Courier New"/>
          <w:sz w:val="9"/>
        </w:rPr>
      </w:pPr>
    </w:p>
    <w:p w14:paraId="24EB47A6" w14:textId="77777777" w:rsidR="003D76C2" w:rsidRDefault="00000000">
      <w:pPr>
        <w:pStyle w:val="ListParagraph"/>
        <w:numPr>
          <w:ilvl w:val="1"/>
          <w:numId w:val="1"/>
        </w:numPr>
        <w:tabs>
          <w:tab w:val="left" w:pos="1274"/>
        </w:tabs>
        <w:spacing w:before="100"/>
        <w:jc w:val="left"/>
        <w:rPr>
          <w:sz w:val="20"/>
        </w:rPr>
      </w:pPr>
      <w:r>
        <w:rPr>
          <w:sz w:val="20"/>
        </w:rPr>
        <w:t>Next,</w:t>
      </w:r>
      <w:r>
        <w:rPr>
          <w:spacing w:val="-5"/>
          <w:sz w:val="20"/>
        </w:rPr>
        <w:t xml:space="preserve"> </w:t>
      </w:r>
      <w:r>
        <w:rPr>
          <w:sz w:val="20"/>
        </w:rPr>
        <w:t>let's</w:t>
      </w:r>
      <w:r>
        <w:rPr>
          <w:spacing w:val="-2"/>
          <w:sz w:val="20"/>
        </w:rPr>
        <w:t xml:space="preserve"> </w:t>
      </w:r>
      <w:r>
        <w:rPr>
          <w:sz w:val="20"/>
        </w:rPr>
        <w:t>add</w:t>
      </w:r>
      <w:r>
        <w:rPr>
          <w:spacing w:val="-3"/>
          <w:sz w:val="20"/>
        </w:rPr>
        <w:t xml:space="preserve"> </w:t>
      </w:r>
      <w:proofErr w:type="spellStart"/>
      <w:r>
        <w:rPr>
          <w:rFonts w:ascii="Courier New"/>
          <w:b/>
        </w:rPr>
        <w:t>ConstraintSet</w:t>
      </w:r>
      <w:proofErr w:type="spellEnd"/>
      <w:r>
        <w:rPr>
          <w:rFonts w:ascii="Courier New"/>
          <w:b/>
          <w:spacing w:val="-80"/>
        </w:rPr>
        <w:t xml:space="preserve"> </w:t>
      </w:r>
      <w:r>
        <w:rPr>
          <w:sz w:val="20"/>
        </w:rPr>
        <w:t>for</w:t>
      </w:r>
      <w:r>
        <w:rPr>
          <w:spacing w:val="-2"/>
          <w:sz w:val="20"/>
        </w:rPr>
        <w:t xml:space="preserve"> </w:t>
      </w:r>
      <w:r>
        <w:rPr>
          <w:sz w:val="20"/>
        </w:rPr>
        <w:t>when</w:t>
      </w:r>
      <w:r>
        <w:rPr>
          <w:spacing w:val="-2"/>
          <w:sz w:val="20"/>
        </w:rPr>
        <w:t xml:space="preserve"> </w:t>
      </w:r>
      <w:r>
        <w:rPr>
          <w:sz w:val="20"/>
        </w:rPr>
        <w:t>the</w:t>
      </w:r>
      <w:r>
        <w:rPr>
          <w:spacing w:val="-2"/>
          <w:sz w:val="20"/>
        </w:rPr>
        <w:t xml:space="preserve"> </w:t>
      </w:r>
      <w:r>
        <w:rPr>
          <w:sz w:val="20"/>
        </w:rPr>
        <w:t>second</w:t>
      </w:r>
      <w:r>
        <w:rPr>
          <w:spacing w:val="-2"/>
          <w:sz w:val="20"/>
        </w:rPr>
        <w:t xml:space="preserve"> </w:t>
      </w:r>
      <w:r>
        <w:rPr>
          <w:sz w:val="20"/>
        </w:rPr>
        <w:t>password</w:t>
      </w:r>
      <w:r>
        <w:rPr>
          <w:spacing w:val="-2"/>
          <w:sz w:val="20"/>
        </w:rPr>
        <w:t xml:space="preserve"> </w:t>
      </w:r>
      <w:r>
        <w:rPr>
          <w:sz w:val="20"/>
        </w:rPr>
        <w:t>is</w:t>
      </w:r>
      <w:r>
        <w:rPr>
          <w:spacing w:val="-2"/>
          <w:sz w:val="20"/>
        </w:rPr>
        <w:t xml:space="preserve"> selected:</w:t>
      </w:r>
    </w:p>
    <w:p w14:paraId="71287662" w14:textId="77777777" w:rsidR="003D76C2" w:rsidRDefault="00D51F7C">
      <w:pPr>
        <w:spacing w:before="204"/>
        <w:ind w:left="1925"/>
        <w:rPr>
          <w:rFonts w:ascii="Courier New"/>
          <w:sz w:val="18"/>
        </w:rPr>
      </w:pPr>
      <w:r>
        <w:rPr>
          <w:noProof/>
        </w:rPr>
        <mc:AlternateContent>
          <mc:Choice Requires="wpg">
            <w:drawing>
              <wp:anchor distT="0" distB="0" distL="114300" distR="114300" simplePos="0" relativeHeight="483838976" behindDoc="1" locked="0" layoutInCell="1" allowOverlap="1" wp14:anchorId="631332CA" wp14:editId="72905522">
                <wp:simplePos x="0" y="0"/>
                <wp:positionH relativeFrom="page">
                  <wp:posOffset>1120140</wp:posOffset>
                </wp:positionH>
                <wp:positionV relativeFrom="paragraph">
                  <wp:posOffset>91440</wp:posOffset>
                </wp:positionV>
                <wp:extent cx="5074920" cy="4841875"/>
                <wp:effectExtent l="0" t="0" r="5080" b="0"/>
                <wp:wrapNone/>
                <wp:docPr id="32" name="docshapegroup1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841875"/>
                          <a:chOff x="1764" y="144"/>
                          <a:chExt cx="7992" cy="7625"/>
                        </a:xfrm>
                      </wpg:grpSpPr>
                      <wps:wsp>
                        <wps:cNvPr id="34" name="docshape1522"/>
                        <wps:cNvSpPr>
                          <a:spLocks/>
                        </wps:cNvSpPr>
                        <wps:spPr bwMode="auto">
                          <a:xfrm>
                            <a:off x="1764" y="153"/>
                            <a:ext cx="7992" cy="7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docshape1523"/>
                        <wps:cNvSpPr>
                          <a:spLocks/>
                        </wps:cNvSpPr>
                        <wps:spPr bwMode="auto">
                          <a:xfrm>
                            <a:off x="1764" y="143"/>
                            <a:ext cx="7992" cy="7625"/>
                          </a:xfrm>
                          <a:custGeom>
                            <a:avLst/>
                            <a:gdLst>
                              <a:gd name="T0" fmla="+- 0 9756 1764"/>
                              <a:gd name="T1" fmla="*/ T0 w 7992"/>
                              <a:gd name="T2" fmla="+- 0 7748 144"/>
                              <a:gd name="T3" fmla="*/ 7748 h 7625"/>
                              <a:gd name="T4" fmla="+- 0 1764 1764"/>
                              <a:gd name="T5" fmla="*/ T4 w 7992"/>
                              <a:gd name="T6" fmla="+- 0 7748 144"/>
                              <a:gd name="T7" fmla="*/ 7748 h 7625"/>
                              <a:gd name="T8" fmla="+- 0 1764 1764"/>
                              <a:gd name="T9" fmla="*/ T8 w 7992"/>
                              <a:gd name="T10" fmla="+- 0 7768 144"/>
                              <a:gd name="T11" fmla="*/ 7768 h 7625"/>
                              <a:gd name="T12" fmla="+- 0 9756 1764"/>
                              <a:gd name="T13" fmla="*/ T12 w 7992"/>
                              <a:gd name="T14" fmla="+- 0 7768 144"/>
                              <a:gd name="T15" fmla="*/ 7768 h 7625"/>
                              <a:gd name="T16" fmla="+- 0 9756 1764"/>
                              <a:gd name="T17" fmla="*/ T16 w 7992"/>
                              <a:gd name="T18" fmla="+- 0 7748 144"/>
                              <a:gd name="T19" fmla="*/ 7748 h 7625"/>
                              <a:gd name="T20" fmla="+- 0 9756 1764"/>
                              <a:gd name="T21" fmla="*/ T20 w 7992"/>
                              <a:gd name="T22" fmla="+- 0 144 144"/>
                              <a:gd name="T23" fmla="*/ 144 h 7625"/>
                              <a:gd name="T24" fmla="+- 0 1764 1764"/>
                              <a:gd name="T25" fmla="*/ T24 w 7992"/>
                              <a:gd name="T26" fmla="+- 0 144 144"/>
                              <a:gd name="T27" fmla="*/ 144 h 7625"/>
                              <a:gd name="T28" fmla="+- 0 1764 1764"/>
                              <a:gd name="T29" fmla="*/ T28 w 7992"/>
                              <a:gd name="T30" fmla="+- 0 164 144"/>
                              <a:gd name="T31" fmla="*/ 164 h 7625"/>
                              <a:gd name="T32" fmla="+- 0 9756 1764"/>
                              <a:gd name="T33" fmla="*/ T32 w 7992"/>
                              <a:gd name="T34" fmla="+- 0 164 144"/>
                              <a:gd name="T35" fmla="*/ 164 h 7625"/>
                              <a:gd name="T36" fmla="+- 0 9756 1764"/>
                              <a:gd name="T37" fmla="*/ T36 w 7992"/>
                              <a:gd name="T38" fmla="+- 0 144 144"/>
                              <a:gd name="T39" fmla="*/ 144 h 7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625">
                                <a:moveTo>
                                  <a:pt x="7992" y="7604"/>
                                </a:moveTo>
                                <a:lnTo>
                                  <a:pt x="0" y="7604"/>
                                </a:lnTo>
                                <a:lnTo>
                                  <a:pt x="0" y="7624"/>
                                </a:lnTo>
                                <a:lnTo>
                                  <a:pt x="7992" y="7624"/>
                                </a:lnTo>
                                <a:lnTo>
                                  <a:pt x="7992" y="7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0F9E3D" id="docshapegroup1521" o:spid="_x0000_s1026" style="position:absolute;margin-left:88.2pt;margin-top:7.2pt;width:399.6pt;height:381.25pt;z-index:-19477504;mso-position-horizontal-relative:page" coordorigin="1764,144" coordsize="7992,7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">
                <v:rect id="docshape1522" o:spid="_x0000_s1027" style="position:absolute;left:1764;top:153;width:7992;height:7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" fillcolor="#f6f6f6" stroked="f">
                  <v:path arrowok="t"/>
                </v:rect>
                <v:shape id="docshape1523" o:spid="_x0000_s1028" style="position:absolute;left:1764;top:143;width:7992;height:7625;visibility:visible;mso-wrap-style:square;v-text-anchor:top" coordsize="7992,7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" path="m7992,7604l,7604r,20l7992,7624r,-20xm7992,l,,,20r7992,l7992,xe" fillcolor="#dadada" stroked="f">
                  <v:path arrowok="t" o:connecttype="custom" o:connectlocs="7992,7748;0,7748;0,7768;7992,7768;7992,7748;7992,144;0,144;0,164;7992,164;7992,144" o:connectangles="0,0,0,0,0,0,0,0,0,0"/>
                </v:shape>
                <w10:wrap anchorx="page"/>
              </v:group>
            </w:pict>
          </mc:Fallback>
        </mc:AlternateContent>
      </w:r>
      <w:r w:rsidR="00CC7617">
        <w:rPr>
          <w:rFonts w:ascii="Courier New"/>
          <w:sz w:val="18"/>
        </w:rPr>
        <w:t>&lt;</w:t>
      </w:r>
      <w:proofErr w:type="spellStart"/>
      <w:r w:rsidR="00CC7617">
        <w:rPr>
          <w:rFonts w:ascii="Courier New"/>
          <w:sz w:val="18"/>
        </w:rPr>
        <w:t>ConstraintSet</w:t>
      </w:r>
      <w:proofErr w:type="spellEnd"/>
      <w:r w:rsidR="00CC7617">
        <w:rPr>
          <w:rFonts w:ascii="Courier New"/>
          <w:spacing w:val="-14"/>
          <w:sz w:val="18"/>
        </w:rPr>
        <w:t xml:space="preserve"> </w:t>
      </w:r>
      <w:proofErr w:type="spellStart"/>
      <w:r w:rsidR="00CC7617">
        <w:rPr>
          <w:rFonts w:ascii="Courier New"/>
          <w:spacing w:val="-2"/>
          <w:sz w:val="18"/>
        </w:rPr>
        <w:t>android:id</w:t>
      </w:r>
      <w:proofErr w:type="spellEnd"/>
      <w:r w:rsidR="00CC7617">
        <w:rPr>
          <w:rFonts w:ascii="Courier New"/>
          <w:spacing w:val="-2"/>
          <w:sz w:val="18"/>
        </w:rPr>
        <w:t>="@+id/password2_end"&gt;</w:t>
      </w:r>
    </w:p>
    <w:p w14:paraId="385275FA" w14:textId="77777777" w:rsidR="003D76C2" w:rsidRDefault="00000000">
      <w:pPr>
        <w:spacing w:before="76"/>
        <w:ind w:left="2141"/>
        <w:rPr>
          <w:rFonts w:ascii="Courier New"/>
          <w:sz w:val="18"/>
        </w:rPr>
      </w:pPr>
      <w:r>
        <w:rPr>
          <w:rFonts w:ascii="Courier New"/>
          <w:spacing w:val="-2"/>
          <w:sz w:val="18"/>
        </w:rPr>
        <w:t>&lt;Constraint</w:t>
      </w:r>
    </w:p>
    <w:p w14:paraId="4E84D2B5" w14:textId="77777777" w:rsidR="003D76C2" w:rsidRDefault="00000000">
      <w:pPr>
        <w:spacing w:before="76" w:line="328" w:lineRule="auto"/>
        <w:ind w:left="2573"/>
        <w:rPr>
          <w:rFonts w:ascii="Courier New"/>
          <w:sz w:val="18"/>
        </w:rPr>
      </w:pPr>
      <w:proofErr w:type="spellStart"/>
      <w:r>
        <w:rPr>
          <w:rFonts w:ascii="Courier New"/>
          <w:spacing w:val="-2"/>
          <w:sz w:val="18"/>
        </w:rPr>
        <w:t>android:id</w:t>
      </w:r>
      <w:proofErr w:type="spellEnd"/>
      <w:r>
        <w:rPr>
          <w:rFonts w:ascii="Courier New"/>
          <w:spacing w:val="-2"/>
          <w:sz w:val="18"/>
        </w:rPr>
        <w:t xml:space="preserve">="@id/password1_text"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android:visibility</w:t>
      </w:r>
      <w:proofErr w:type="spellEnd"/>
      <w:r>
        <w:rPr>
          <w:rFonts w:ascii="Courier New"/>
          <w:spacing w:val="-2"/>
          <w:sz w:val="18"/>
        </w:rPr>
        <w:t xml:space="preserve">="invisible"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58945041" w14:textId="77777777" w:rsidR="003D76C2" w:rsidRDefault="00000000">
      <w:pPr>
        <w:spacing w:before="5"/>
        <w:ind w:left="2141"/>
        <w:rPr>
          <w:rFonts w:ascii="Courier New"/>
          <w:sz w:val="18"/>
        </w:rPr>
      </w:pPr>
      <w:r>
        <w:rPr>
          <w:rFonts w:ascii="Courier New"/>
          <w:spacing w:val="-2"/>
          <w:sz w:val="18"/>
        </w:rPr>
        <w:t>&lt;Constraint</w:t>
      </w:r>
    </w:p>
    <w:p w14:paraId="4CD7BA09" w14:textId="77777777" w:rsidR="003D76C2" w:rsidRDefault="00000000">
      <w:pPr>
        <w:spacing w:before="76" w:line="328" w:lineRule="auto"/>
        <w:ind w:left="2573"/>
        <w:rPr>
          <w:rFonts w:ascii="Courier New"/>
          <w:sz w:val="18"/>
        </w:rPr>
      </w:pPr>
      <w:proofErr w:type="spellStart"/>
      <w:r>
        <w:rPr>
          <w:rFonts w:ascii="Courier New"/>
          <w:spacing w:val="-2"/>
          <w:sz w:val="18"/>
        </w:rPr>
        <w:t>android:id</w:t>
      </w:r>
      <w:proofErr w:type="spellEnd"/>
      <w:r>
        <w:rPr>
          <w:rFonts w:ascii="Courier New"/>
          <w:spacing w:val="-2"/>
          <w:sz w:val="18"/>
        </w:rPr>
        <w:t xml:space="preserve">="@id/password3_text"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android:visibility</w:t>
      </w:r>
      <w:proofErr w:type="spellEnd"/>
      <w:r>
        <w:rPr>
          <w:rFonts w:ascii="Courier New"/>
          <w:spacing w:val="-2"/>
          <w:sz w:val="18"/>
        </w:rPr>
        <w:t xml:space="preserve">="invisible"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0B08BEBE" w14:textId="77777777" w:rsidR="003D76C2" w:rsidRDefault="00000000">
      <w:pPr>
        <w:spacing w:before="4"/>
        <w:ind w:left="2141"/>
        <w:rPr>
          <w:rFonts w:ascii="Courier New"/>
          <w:sz w:val="18"/>
        </w:rPr>
      </w:pPr>
      <w:r>
        <w:rPr>
          <w:rFonts w:ascii="Courier New"/>
          <w:spacing w:val="-2"/>
          <w:sz w:val="18"/>
        </w:rPr>
        <w:t>&lt;Constraint</w:t>
      </w:r>
    </w:p>
    <w:p w14:paraId="698A3FD6" w14:textId="77777777" w:rsidR="003D76C2" w:rsidRDefault="00000000">
      <w:pPr>
        <w:spacing w:before="76" w:line="328" w:lineRule="auto"/>
        <w:ind w:left="2573" w:right="1098"/>
        <w:rPr>
          <w:rFonts w:ascii="Courier New"/>
          <w:sz w:val="18"/>
        </w:rPr>
      </w:pPr>
      <w:proofErr w:type="spellStart"/>
      <w:r>
        <w:rPr>
          <w:rFonts w:ascii="Courier New"/>
          <w:spacing w:val="-2"/>
          <w:sz w:val="18"/>
        </w:rPr>
        <w:t>android:id</w:t>
      </w:r>
      <w:proofErr w:type="spellEnd"/>
      <w:r>
        <w:rPr>
          <w:rFonts w:ascii="Courier New"/>
          <w:spacing w:val="-2"/>
          <w:sz w:val="18"/>
        </w:rPr>
        <w:t xml:space="preserve">="@+id/button"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android:visibility</w:t>
      </w:r>
      <w:proofErr w:type="spellEnd"/>
      <w:r>
        <w:rPr>
          <w:rFonts w:ascii="Courier New"/>
          <w:spacing w:val="-2"/>
          <w:sz w:val="18"/>
        </w:rPr>
        <w:t xml:space="preserve">="visible"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p w14:paraId="77BFD326" w14:textId="77777777" w:rsidR="003D76C2" w:rsidRDefault="00000000">
      <w:pPr>
        <w:spacing w:before="6"/>
        <w:ind w:left="1709"/>
        <w:rPr>
          <w:rFonts w:ascii="Courier New"/>
          <w:sz w:val="18"/>
        </w:rPr>
      </w:pPr>
      <w:r>
        <w:rPr>
          <w:rFonts w:ascii="Courier New"/>
          <w:spacing w:val="-2"/>
          <w:sz w:val="18"/>
        </w:rPr>
        <w:t>&lt;/</w:t>
      </w:r>
      <w:proofErr w:type="spellStart"/>
      <w:r>
        <w:rPr>
          <w:rFonts w:ascii="Courier New"/>
          <w:spacing w:val="-2"/>
          <w:sz w:val="18"/>
        </w:rPr>
        <w:t>ConstraintSet</w:t>
      </w:r>
      <w:proofErr w:type="spellEnd"/>
      <w:r>
        <w:rPr>
          <w:rFonts w:ascii="Courier New"/>
          <w:spacing w:val="-2"/>
          <w:sz w:val="18"/>
        </w:rPr>
        <w:t>&gt;</w:t>
      </w:r>
    </w:p>
    <w:p w14:paraId="151453EA" w14:textId="77777777" w:rsidR="003D76C2" w:rsidRDefault="00000000">
      <w:pPr>
        <w:pStyle w:val="ListParagraph"/>
        <w:numPr>
          <w:ilvl w:val="1"/>
          <w:numId w:val="1"/>
        </w:numPr>
        <w:tabs>
          <w:tab w:val="left" w:pos="1274"/>
        </w:tabs>
        <w:spacing w:before="152"/>
        <w:jc w:val="left"/>
        <w:rPr>
          <w:sz w:val="20"/>
        </w:rPr>
      </w:pPr>
      <w:r>
        <w:rPr>
          <w:sz w:val="20"/>
        </w:rPr>
        <w:t>Next,</w:t>
      </w:r>
      <w:r>
        <w:rPr>
          <w:spacing w:val="-4"/>
          <w:sz w:val="20"/>
        </w:rPr>
        <w:t xml:space="preserve"> </w:t>
      </w:r>
      <w:r>
        <w:rPr>
          <w:sz w:val="20"/>
        </w:rPr>
        <w:t>let's</w:t>
      </w:r>
      <w:r>
        <w:rPr>
          <w:spacing w:val="-3"/>
          <w:sz w:val="20"/>
        </w:rPr>
        <w:t xml:space="preserve"> </w:t>
      </w:r>
      <w:r>
        <w:rPr>
          <w:sz w:val="20"/>
        </w:rPr>
        <w:t>add</w:t>
      </w:r>
      <w:r>
        <w:rPr>
          <w:spacing w:val="-2"/>
          <w:sz w:val="20"/>
        </w:rPr>
        <w:t xml:space="preserve"> </w:t>
      </w:r>
      <w:proofErr w:type="spellStart"/>
      <w:r>
        <w:rPr>
          <w:rFonts w:ascii="Courier New"/>
          <w:b/>
        </w:rPr>
        <w:t>ConstraintSet</w:t>
      </w:r>
      <w:proofErr w:type="spellEnd"/>
      <w:r>
        <w:rPr>
          <w:rFonts w:ascii="Courier New"/>
          <w:b/>
          <w:spacing w:val="-80"/>
        </w:rPr>
        <w:t xml:space="preserve"> </w:t>
      </w:r>
      <w:r>
        <w:rPr>
          <w:sz w:val="20"/>
        </w:rPr>
        <w:t>for</w:t>
      </w:r>
      <w:r>
        <w:rPr>
          <w:spacing w:val="-2"/>
          <w:sz w:val="20"/>
        </w:rPr>
        <w:t xml:space="preserve"> </w:t>
      </w:r>
      <w:r>
        <w:rPr>
          <w:sz w:val="20"/>
        </w:rPr>
        <w:t>when</w:t>
      </w:r>
      <w:r>
        <w:rPr>
          <w:spacing w:val="-2"/>
          <w:sz w:val="20"/>
        </w:rPr>
        <w:t xml:space="preserve"> </w:t>
      </w:r>
      <w:r>
        <w:rPr>
          <w:sz w:val="20"/>
        </w:rPr>
        <w:t>the</w:t>
      </w:r>
      <w:r>
        <w:rPr>
          <w:spacing w:val="-2"/>
          <w:sz w:val="20"/>
        </w:rPr>
        <w:t xml:space="preserve"> </w:t>
      </w:r>
      <w:r>
        <w:rPr>
          <w:sz w:val="20"/>
        </w:rPr>
        <w:t>third</w:t>
      </w:r>
      <w:r>
        <w:rPr>
          <w:spacing w:val="-2"/>
          <w:sz w:val="20"/>
        </w:rPr>
        <w:t xml:space="preserve"> </w:t>
      </w:r>
      <w:r>
        <w:rPr>
          <w:sz w:val="20"/>
        </w:rPr>
        <w:t>password</w:t>
      </w:r>
      <w:r>
        <w:rPr>
          <w:spacing w:val="-2"/>
          <w:sz w:val="20"/>
        </w:rPr>
        <w:t xml:space="preserve"> </w:t>
      </w:r>
      <w:r>
        <w:rPr>
          <w:sz w:val="20"/>
        </w:rPr>
        <w:t>is</w:t>
      </w:r>
      <w:r>
        <w:rPr>
          <w:spacing w:val="-2"/>
          <w:sz w:val="20"/>
        </w:rPr>
        <w:t xml:space="preserve"> selected:</w:t>
      </w:r>
    </w:p>
    <w:p w14:paraId="47E3FC44" w14:textId="77777777" w:rsidR="003D76C2" w:rsidRDefault="00D51F7C">
      <w:pPr>
        <w:pStyle w:val="BodyText"/>
        <w:spacing w:before="10"/>
        <w:rPr>
          <w:sz w:val="8"/>
        </w:rPr>
      </w:pPr>
      <w:r>
        <w:rPr>
          <w:noProof/>
        </w:rPr>
        <mc:AlternateContent>
          <mc:Choice Requires="wpg">
            <w:drawing>
              <wp:anchor distT="0" distB="0" distL="0" distR="0" simplePos="0" relativeHeight="487797760" behindDoc="1" locked="0" layoutInCell="1" allowOverlap="1" wp14:anchorId="261EECD1" wp14:editId="0B6FE452">
                <wp:simplePos x="0" y="0"/>
                <wp:positionH relativeFrom="page">
                  <wp:posOffset>1120140</wp:posOffset>
                </wp:positionH>
                <wp:positionV relativeFrom="paragraph">
                  <wp:posOffset>90805</wp:posOffset>
                </wp:positionV>
                <wp:extent cx="5074920" cy="1641475"/>
                <wp:effectExtent l="0" t="0" r="5080" b="0"/>
                <wp:wrapTopAndBottom/>
                <wp:docPr id="24" name="docshapegroup1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764" y="143"/>
                          <a:chExt cx="7992" cy="2585"/>
                        </a:xfrm>
                      </wpg:grpSpPr>
                      <wps:wsp>
                        <wps:cNvPr id="26" name="docshape1525"/>
                        <wps:cNvSpPr>
                          <a:spLocks/>
                        </wps:cNvSpPr>
                        <wps:spPr bwMode="auto">
                          <a:xfrm>
                            <a:off x="1764" y="152"/>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docshape1526"/>
                        <wps:cNvSpPr>
                          <a:spLocks/>
                        </wps:cNvSpPr>
                        <wps:spPr bwMode="auto">
                          <a:xfrm>
                            <a:off x="1764" y="142"/>
                            <a:ext cx="7992" cy="2585"/>
                          </a:xfrm>
                          <a:custGeom>
                            <a:avLst/>
                            <a:gdLst>
                              <a:gd name="T0" fmla="+- 0 9756 1764"/>
                              <a:gd name="T1" fmla="*/ T0 w 7992"/>
                              <a:gd name="T2" fmla="+- 0 2707 143"/>
                              <a:gd name="T3" fmla="*/ 2707 h 2585"/>
                              <a:gd name="T4" fmla="+- 0 1764 1764"/>
                              <a:gd name="T5" fmla="*/ T4 w 7992"/>
                              <a:gd name="T6" fmla="+- 0 2707 143"/>
                              <a:gd name="T7" fmla="*/ 2707 h 2585"/>
                              <a:gd name="T8" fmla="+- 0 1764 1764"/>
                              <a:gd name="T9" fmla="*/ T8 w 7992"/>
                              <a:gd name="T10" fmla="+- 0 2727 143"/>
                              <a:gd name="T11" fmla="*/ 2727 h 2585"/>
                              <a:gd name="T12" fmla="+- 0 9756 1764"/>
                              <a:gd name="T13" fmla="*/ T12 w 7992"/>
                              <a:gd name="T14" fmla="+- 0 2727 143"/>
                              <a:gd name="T15" fmla="*/ 2727 h 2585"/>
                              <a:gd name="T16" fmla="+- 0 9756 1764"/>
                              <a:gd name="T17" fmla="*/ T16 w 7992"/>
                              <a:gd name="T18" fmla="+- 0 2707 143"/>
                              <a:gd name="T19" fmla="*/ 2707 h 2585"/>
                              <a:gd name="T20" fmla="+- 0 9756 1764"/>
                              <a:gd name="T21" fmla="*/ T20 w 7992"/>
                              <a:gd name="T22" fmla="+- 0 143 143"/>
                              <a:gd name="T23" fmla="*/ 143 h 2585"/>
                              <a:gd name="T24" fmla="+- 0 1764 1764"/>
                              <a:gd name="T25" fmla="*/ T24 w 7992"/>
                              <a:gd name="T26" fmla="+- 0 143 143"/>
                              <a:gd name="T27" fmla="*/ 143 h 2585"/>
                              <a:gd name="T28" fmla="+- 0 1764 1764"/>
                              <a:gd name="T29" fmla="*/ T28 w 7992"/>
                              <a:gd name="T30" fmla="+- 0 163 143"/>
                              <a:gd name="T31" fmla="*/ 163 h 2585"/>
                              <a:gd name="T32" fmla="+- 0 9756 1764"/>
                              <a:gd name="T33" fmla="*/ T32 w 7992"/>
                              <a:gd name="T34" fmla="+- 0 163 143"/>
                              <a:gd name="T35" fmla="*/ 163 h 2585"/>
                              <a:gd name="T36" fmla="+- 0 9756 1764"/>
                              <a:gd name="T37" fmla="*/ T36 w 7992"/>
                              <a:gd name="T38" fmla="+- 0 143 143"/>
                              <a:gd name="T39" fmla="*/ 143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docshape1527"/>
                        <wps:cNvSpPr txBox="1">
                          <a:spLocks/>
                        </wps:cNvSpPr>
                        <wps:spPr bwMode="auto">
                          <a:xfrm>
                            <a:off x="1764" y="162"/>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9C2C24" w14:textId="77777777" w:rsidR="003D76C2" w:rsidRDefault="00000000">
                              <w:pPr>
                                <w:spacing w:before="40"/>
                                <w:ind w:left="777"/>
                                <w:rPr>
                                  <w:rFonts w:ascii="Courier New"/>
                                  <w:sz w:val="18"/>
                                </w:rPr>
                              </w:pPr>
                              <w:r>
                                <w:rPr>
                                  <w:rFonts w:ascii="Courier New"/>
                                  <w:sz w:val="18"/>
                                </w:rPr>
                                <w:t>&lt;</w:t>
                              </w:r>
                              <w:proofErr w:type="spellStart"/>
                              <w:r>
                                <w:rPr>
                                  <w:rFonts w:ascii="Courier New"/>
                                  <w:sz w:val="18"/>
                                </w:rPr>
                                <w:t>ConstraintSet</w:t>
                              </w:r>
                              <w:proofErr w:type="spellEnd"/>
                              <w:r>
                                <w:rPr>
                                  <w:rFonts w:ascii="Courier New"/>
                                  <w:spacing w:val="-14"/>
                                  <w:sz w:val="18"/>
                                </w:rPr>
                                <w:t xml:space="preserve"> </w:t>
                              </w:r>
                              <w:proofErr w:type="spellStart"/>
                              <w:r>
                                <w:rPr>
                                  <w:rFonts w:ascii="Courier New"/>
                                  <w:spacing w:val="-2"/>
                                  <w:sz w:val="18"/>
                                </w:rPr>
                                <w:t>android:id</w:t>
                              </w:r>
                              <w:proofErr w:type="spellEnd"/>
                              <w:r>
                                <w:rPr>
                                  <w:rFonts w:ascii="Courier New"/>
                                  <w:spacing w:val="-2"/>
                                  <w:sz w:val="18"/>
                                </w:rPr>
                                <w:t>="@+id/password3_end"&gt;</w:t>
                              </w:r>
                            </w:p>
                            <w:p w14:paraId="64562D5A" w14:textId="77777777" w:rsidR="003D76C2" w:rsidRDefault="00000000">
                              <w:pPr>
                                <w:spacing w:before="76"/>
                                <w:ind w:left="1317"/>
                                <w:rPr>
                                  <w:rFonts w:ascii="Courier New"/>
                                  <w:sz w:val="18"/>
                                </w:rPr>
                              </w:pPr>
                              <w:r>
                                <w:rPr>
                                  <w:rFonts w:ascii="Courier New"/>
                                  <w:spacing w:val="-2"/>
                                  <w:sz w:val="18"/>
                                </w:rPr>
                                <w:t>&lt;Constraint</w:t>
                              </w:r>
                            </w:p>
                            <w:p w14:paraId="5916D273" w14:textId="77777777" w:rsidR="003D76C2" w:rsidRDefault="00000000">
                              <w:pPr>
                                <w:spacing w:before="71" w:line="328" w:lineRule="auto"/>
                                <w:ind w:left="1749"/>
                                <w:rPr>
                                  <w:rFonts w:ascii="Courier New"/>
                                  <w:sz w:val="18"/>
                                </w:rPr>
                              </w:pPr>
                              <w:proofErr w:type="spellStart"/>
                              <w:r>
                                <w:rPr>
                                  <w:rFonts w:ascii="Courier New"/>
                                  <w:spacing w:val="-2"/>
                                  <w:sz w:val="18"/>
                                </w:rPr>
                                <w:t>android:id</w:t>
                              </w:r>
                              <w:proofErr w:type="spellEnd"/>
                              <w:r>
                                <w:rPr>
                                  <w:rFonts w:ascii="Courier New"/>
                                  <w:spacing w:val="-2"/>
                                  <w:sz w:val="18"/>
                                </w:rPr>
                                <w:t xml:space="preserve">="@id/password3_text"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1EECD1" id="docshapegroup1524" o:spid="_x0000_s2392" style="position:absolute;margin-left:88.2pt;margin-top:7.15pt;width:399.6pt;height:129.25pt;z-index:-15518720;mso-wrap-distance-left:0;mso-wrap-distance-right:0;mso-position-horizontal-relative:page;mso-position-vertical-relative:text" coordorigin="1764,143"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">
                <v:rect id="docshape1525" o:spid="_x0000_s2393" style="position:absolute;left:1764;top:152;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" fillcolor="#f6f6f6" stroked="f">
                  <v:path arrowok="t"/>
                </v:rect>
                <v:shape id="docshape1526" o:spid="_x0000_s2394" style="position:absolute;left:1764;top:142;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" path="m7992,2564l,2564r,20l7992,2584r,-20xm7992,l,,,20r7992,l7992,xe" fillcolor="#dadada" stroked="f">
                  <v:path arrowok="t" o:connecttype="custom" o:connectlocs="7992,2707;0,2707;0,2727;7992,2727;7992,2707;7992,143;0,143;0,163;7992,163;7992,143" o:connectangles="0,0,0,0,0,0,0,0,0,0"/>
                </v:shape>
                <v:shape id="docshape1527" o:spid="_x0000_s2395" type="#_x0000_t202" style="position:absolute;left:1764;top:162;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" filled="f" stroked="f">
                  <v:path arrowok="t"/>
                  <v:textbox inset="0,0,0,0">
                    <w:txbxContent>
                      <w:p w14:paraId="4A9C2C24" w14:textId="77777777" w:rsidR="003D76C2" w:rsidRDefault="00000000">
                        <w:pPr>
                          <w:spacing w:before="40"/>
                          <w:ind w:left="777"/>
                          <w:rPr>
                            <w:rFonts w:ascii="Courier New"/>
                            <w:sz w:val="18"/>
                          </w:rPr>
                        </w:pPr>
                        <w:r>
                          <w:rPr>
                            <w:rFonts w:ascii="Courier New"/>
                            <w:sz w:val="18"/>
                          </w:rPr>
                          <w:t>&lt;</w:t>
                        </w:r>
                        <w:proofErr w:type="spellStart"/>
                        <w:r>
                          <w:rPr>
                            <w:rFonts w:ascii="Courier New"/>
                            <w:sz w:val="18"/>
                          </w:rPr>
                          <w:t>ConstraintSet</w:t>
                        </w:r>
                        <w:proofErr w:type="spellEnd"/>
                        <w:r>
                          <w:rPr>
                            <w:rFonts w:ascii="Courier New"/>
                            <w:spacing w:val="-14"/>
                            <w:sz w:val="18"/>
                          </w:rPr>
                          <w:t xml:space="preserve"> </w:t>
                        </w:r>
                        <w:proofErr w:type="spellStart"/>
                        <w:r>
                          <w:rPr>
                            <w:rFonts w:ascii="Courier New"/>
                            <w:spacing w:val="-2"/>
                            <w:sz w:val="18"/>
                          </w:rPr>
                          <w:t>android:id</w:t>
                        </w:r>
                        <w:proofErr w:type="spellEnd"/>
                        <w:r>
                          <w:rPr>
                            <w:rFonts w:ascii="Courier New"/>
                            <w:spacing w:val="-2"/>
                            <w:sz w:val="18"/>
                          </w:rPr>
                          <w:t>="@+id/password3_end"&gt;</w:t>
                        </w:r>
                      </w:p>
                      <w:p w14:paraId="64562D5A" w14:textId="77777777" w:rsidR="003D76C2" w:rsidRDefault="00000000">
                        <w:pPr>
                          <w:spacing w:before="76"/>
                          <w:ind w:left="1317"/>
                          <w:rPr>
                            <w:rFonts w:ascii="Courier New"/>
                            <w:sz w:val="18"/>
                          </w:rPr>
                        </w:pPr>
                        <w:r>
                          <w:rPr>
                            <w:rFonts w:ascii="Courier New"/>
                            <w:spacing w:val="-2"/>
                            <w:sz w:val="18"/>
                          </w:rPr>
                          <w:t>&lt;Constraint</w:t>
                        </w:r>
                      </w:p>
                      <w:p w14:paraId="5916D273" w14:textId="77777777" w:rsidR="003D76C2" w:rsidRDefault="00000000">
                        <w:pPr>
                          <w:spacing w:before="71" w:line="328" w:lineRule="auto"/>
                          <w:ind w:left="1749"/>
                          <w:rPr>
                            <w:rFonts w:ascii="Courier New"/>
                            <w:sz w:val="18"/>
                          </w:rPr>
                        </w:pPr>
                        <w:proofErr w:type="spellStart"/>
                        <w:r>
                          <w:rPr>
                            <w:rFonts w:ascii="Courier New"/>
                            <w:spacing w:val="-2"/>
                            <w:sz w:val="18"/>
                          </w:rPr>
                          <w:t>android:id</w:t>
                        </w:r>
                        <w:proofErr w:type="spellEnd"/>
                        <w:r>
                          <w:rPr>
                            <w:rFonts w:ascii="Courier New"/>
                            <w:spacing w:val="-2"/>
                            <w:sz w:val="18"/>
                          </w:rPr>
                          <w:t xml:space="preserve">="@id/password3_text"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z w:val="18"/>
                          </w:rPr>
                          <w:t>app:layout_constraintTop_toTopOf</w:t>
                        </w:r>
                        <w:proofErr w:type="spellEnd"/>
                        <w:r>
                          <w:rPr>
                            <w:rFonts w:ascii="Courier New"/>
                            <w:sz w:val="18"/>
                          </w:rPr>
                          <w:t>="parent" /&gt;</w:t>
                        </w:r>
                      </w:p>
                    </w:txbxContent>
                  </v:textbox>
                </v:shape>
                <w10:wrap type="topAndBottom" anchorx="page"/>
              </v:group>
            </w:pict>
          </mc:Fallback>
        </mc:AlternateContent>
      </w:r>
    </w:p>
    <w:p w14:paraId="1051A8C1" w14:textId="77777777" w:rsidR="003D76C2" w:rsidRDefault="003D76C2">
      <w:pPr>
        <w:rPr>
          <w:sz w:val="8"/>
        </w:rPr>
        <w:sectPr w:rsidR="003D76C2">
          <w:pgSz w:w="10800" w:h="13320"/>
          <w:pgMar w:top="1120" w:right="920" w:bottom="280" w:left="940" w:header="695" w:footer="0" w:gutter="0"/>
          <w:cols w:space="720"/>
        </w:sectPr>
      </w:pPr>
    </w:p>
    <w:p w14:paraId="27C3A4BE" w14:textId="77777777" w:rsidR="003D76C2" w:rsidRDefault="00D51F7C">
      <w:pPr>
        <w:spacing w:before="132"/>
        <w:ind w:left="1421"/>
        <w:rPr>
          <w:rFonts w:ascii="Courier New"/>
          <w:sz w:val="18"/>
        </w:rPr>
      </w:pPr>
      <w:r>
        <w:rPr>
          <w:noProof/>
        </w:rPr>
        <w:lastRenderedPageBreak/>
        <mc:AlternateContent>
          <mc:Choice Requires="wpg">
            <w:drawing>
              <wp:anchor distT="0" distB="0" distL="114300" distR="114300" simplePos="0" relativeHeight="483840000" behindDoc="1" locked="0" layoutInCell="1" allowOverlap="1" wp14:anchorId="5E96E1D3" wp14:editId="5D6232CB">
                <wp:simplePos x="0" y="0"/>
                <wp:positionH relativeFrom="page">
                  <wp:posOffset>662940</wp:posOffset>
                </wp:positionH>
                <wp:positionV relativeFrom="paragraph">
                  <wp:posOffset>45720</wp:posOffset>
                </wp:positionV>
                <wp:extent cx="5074920" cy="4841875"/>
                <wp:effectExtent l="0" t="0" r="5080" b="0"/>
                <wp:wrapNone/>
                <wp:docPr id="18" name="docshapegroup1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841875"/>
                          <a:chOff x="1044" y="72"/>
                          <a:chExt cx="7992" cy="7625"/>
                        </a:xfrm>
                      </wpg:grpSpPr>
                      <wps:wsp>
                        <wps:cNvPr id="20" name="docshape1529"/>
                        <wps:cNvSpPr>
                          <a:spLocks/>
                        </wps:cNvSpPr>
                        <wps:spPr bwMode="auto">
                          <a:xfrm>
                            <a:off x="1044" y="81"/>
                            <a:ext cx="7992" cy="7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docshape1530"/>
                        <wps:cNvSpPr>
                          <a:spLocks/>
                        </wps:cNvSpPr>
                        <wps:spPr bwMode="auto">
                          <a:xfrm>
                            <a:off x="1044" y="71"/>
                            <a:ext cx="7992" cy="7625"/>
                          </a:xfrm>
                          <a:custGeom>
                            <a:avLst/>
                            <a:gdLst>
                              <a:gd name="T0" fmla="+- 0 9036 1044"/>
                              <a:gd name="T1" fmla="*/ T0 w 7992"/>
                              <a:gd name="T2" fmla="+- 0 7676 72"/>
                              <a:gd name="T3" fmla="*/ 7676 h 7625"/>
                              <a:gd name="T4" fmla="+- 0 1044 1044"/>
                              <a:gd name="T5" fmla="*/ T4 w 7992"/>
                              <a:gd name="T6" fmla="+- 0 7676 72"/>
                              <a:gd name="T7" fmla="*/ 7676 h 7625"/>
                              <a:gd name="T8" fmla="+- 0 1044 1044"/>
                              <a:gd name="T9" fmla="*/ T8 w 7992"/>
                              <a:gd name="T10" fmla="+- 0 7696 72"/>
                              <a:gd name="T11" fmla="*/ 7696 h 7625"/>
                              <a:gd name="T12" fmla="+- 0 9036 1044"/>
                              <a:gd name="T13" fmla="*/ T12 w 7992"/>
                              <a:gd name="T14" fmla="+- 0 7696 72"/>
                              <a:gd name="T15" fmla="*/ 7696 h 7625"/>
                              <a:gd name="T16" fmla="+- 0 9036 1044"/>
                              <a:gd name="T17" fmla="*/ T16 w 7992"/>
                              <a:gd name="T18" fmla="+- 0 7676 72"/>
                              <a:gd name="T19" fmla="*/ 7676 h 7625"/>
                              <a:gd name="T20" fmla="+- 0 9036 1044"/>
                              <a:gd name="T21" fmla="*/ T20 w 7992"/>
                              <a:gd name="T22" fmla="+- 0 72 72"/>
                              <a:gd name="T23" fmla="*/ 72 h 7625"/>
                              <a:gd name="T24" fmla="+- 0 1044 1044"/>
                              <a:gd name="T25" fmla="*/ T24 w 7992"/>
                              <a:gd name="T26" fmla="+- 0 72 72"/>
                              <a:gd name="T27" fmla="*/ 72 h 7625"/>
                              <a:gd name="T28" fmla="+- 0 1044 1044"/>
                              <a:gd name="T29" fmla="*/ T28 w 7992"/>
                              <a:gd name="T30" fmla="+- 0 92 72"/>
                              <a:gd name="T31" fmla="*/ 92 h 7625"/>
                              <a:gd name="T32" fmla="+- 0 9036 1044"/>
                              <a:gd name="T33" fmla="*/ T32 w 7992"/>
                              <a:gd name="T34" fmla="+- 0 92 72"/>
                              <a:gd name="T35" fmla="*/ 92 h 7625"/>
                              <a:gd name="T36" fmla="+- 0 9036 1044"/>
                              <a:gd name="T37" fmla="*/ T36 w 7992"/>
                              <a:gd name="T38" fmla="+- 0 72 72"/>
                              <a:gd name="T39" fmla="*/ 72 h 7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625">
                                <a:moveTo>
                                  <a:pt x="7992" y="7604"/>
                                </a:moveTo>
                                <a:lnTo>
                                  <a:pt x="0" y="7604"/>
                                </a:lnTo>
                                <a:lnTo>
                                  <a:pt x="0" y="7624"/>
                                </a:lnTo>
                                <a:lnTo>
                                  <a:pt x="7992" y="7624"/>
                                </a:lnTo>
                                <a:lnTo>
                                  <a:pt x="7992" y="7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C7AFAA" id="docshapegroup1528" o:spid="_x0000_s1026" style="position:absolute;margin-left:52.2pt;margin-top:3.6pt;width:399.6pt;height:381.25pt;z-index:-19476480;mso-position-horizontal-relative:page" coordorigin="1044,72" coordsize="7992,7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">
                <v:rect id="docshape1529" o:spid="_x0000_s1027" style="position:absolute;left:1044;top:81;width:7992;height:7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" fillcolor="#f6f6f6" stroked="f">
                  <v:path arrowok="t"/>
                </v:rect>
                <v:shape id="docshape1530" o:spid="_x0000_s1028" style="position:absolute;left:1044;top:71;width:7992;height:7625;visibility:visible;mso-wrap-style:square;v-text-anchor:top" coordsize="7992,7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" path="m7992,7604l,7604r,20l7992,7624r,-20xm7992,l,,,20r7992,l7992,xe" fillcolor="#dadada" stroked="f">
                  <v:path arrowok="t" o:connecttype="custom" o:connectlocs="7992,7676;0,7676;0,7696;7992,7696;7992,7676;7992,72;0,72;0,92;7992,92;7992,72" o:connectangles="0,0,0,0,0,0,0,0,0,0"/>
                </v:shape>
                <w10:wrap anchorx="page"/>
              </v:group>
            </w:pict>
          </mc:Fallback>
        </mc:AlternateContent>
      </w:r>
      <w:r w:rsidR="00CC7617">
        <w:rPr>
          <w:rFonts w:ascii="Courier New"/>
          <w:spacing w:val="-2"/>
          <w:sz w:val="18"/>
        </w:rPr>
        <w:t>&lt;Constraint</w:t>
      </w:r>
    </w:p>
    <w:p w14:paraId="1793E272" w14:textId="77777777" w:rsidR="003D76C2" w:rsidRDefault="00000000">
      <w:pPr>
        <w:spacing w:before="76" w:line="328" w:lineRule="auto"/>
        <w:ind w:left="1853" w:right="1684"/>
        <w:rPr>
          <w:rFonts w:ascii="Courier New"/>
          <w:sz w:val="18"/>
        </w:rPr>
      </w:pPr>
      <w:proofErr w:type="spellStart"/>
      <w:r>
        <w:rPr>
          <w:rFonts w:ascii="Courier New"/>
          <w:spacing w:val="-2"/>
          <w:sz w:val="18"/>
        </w:rPr>
        <w:t>android:id</w:t>
      </w:r>
      <w:proofErr w:type="spellEnd"/>
      <w:r>
        <w:rPr>
          <w:rFonts w:ascii="Courier New"/>
          <w:spacing w:val="-2"/>
          <w:sz w:val="18"/>
        </w:rPr>
        <w:t xml:space="preserve">="@id/password1_text"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android:visibility</w:t>
      </w:r>
      <w:proofErr w:type="spellEnd"/>
      <w:r>
        <w:rPr>
          <w:rFonts w:ascii="Courier New"/>
          <w:spacing w:val="-2"/>
          <w:sz w:val="18"/>
        </w:rPr>
        <w:t xml:space="preserve">="invisible" </w:t>
      </w:r>
      <w:proofErr w:type="spellStart"/>
      <w:r>
        <w:rPr>
          <w:rFonts w:ascii="Courier New"/>
          <w:spacing w:val="-2"/>
          <w:sz w:val="18"/>
        </w:rPr>
        <w:t>app:layout_constraintStart_toStartOf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1F62E597" w14:textId="77777777" w:rsidR="003D76C2" w:rsidRDefault="00000000">
      <w:pPr>
        <w:spacing w:before="4"/>
        <w:ind w:left="1421"/>
        <w:rPr>
          <w:rFonts w:ascii="Courier New"/>
          <w:sz w:val="18"/>
        </w:rPr>
      </w:pPr>
      <w:r>
        <w:rPr>
          <w:rFonts w:ascii="Courier New"/>
          <w:spacing w:val="-2"/>
          <w:sz w:val="18"/>
        </w:rPr>
        <w:t>&lt;Constraint</w:t>
      </w:r>
    </w:p>
    <w:p w14:paraId="300E91D8" w14:textId="77777777" w:rsidR="003D76C2" w:rsidRDefault="00000000">
      <w:pPr>
        <w:spacing w:before="77" w:line="328" w:lineRule="auto"/>
        <w:ind w:left="1853" w:right="1684"/>
        <w:rPr>
          <w:rFonts w:ascii="Courier New"/>
          <w:sz w:val="18"/>
        </w:rPr>
      </w:pPr>
      <w:proofErr w:type="spellStart"/>
      <w:r>
        <w:rPr>
          <w:rFonts w:ascii="Courier New"/>
          <w:spacing w:val="-2"/>
          <w:sz w:val="18"/>
        </w:rPr>
        <w:t>android:id</w:t>
      </w:r>
      <w:proofErr w:type="spellEnd"/>
      <w:r>
        <w:rPr>
          <w:rFonts w:ascii="Courier New"/>
          <w:spacing w:val="-2"/>
          <w:sz w:val="18"/>
        </w:rPr>
        <w:t xml:space="preserve">="@id/password2_text"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android:visibility</w:t>
      </w:r>
      <w:proofErr w:type="spellEnd"/>
      <w:r>
        <w:rPr>
          <w:rFonts w:ascii="Courier New"/>
          <w:spacing w:val="-2"/>
          <w:sz w:val="18"/>
        </w:rPr>
        <w:t xml:space="preserve">="invisible"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pacing w:val="-2"/>
          <w:sz w:val="18"/>
        </w:rPr>
        <w:t>app:layout_constraintTop_toTopOf</w:t>
      </w:r>
      <w:proofErr w:type="spellEnd"/>
      <w:r>
        <w:rPr>
          <w:rFonts w:ascii="Courier New"/>
          <w:spacing w:val="-2"/>
          <w:sz w:val="18"/>
        </w:rPr>
        <w:t xml:space="preserve">="parent" </w:t>
      </w:r>
      <w:proofErr w:type="spellStart"/>
      <w:r>
        <w:rPr>
          <w:rFonts w:ascii="Courier New"/>
          <w:sz w:val="18"/>
        </w:rPr>
        <w:t>tools:visibility</w:t>
      </w:r>
      <w:proofErr w:type="spellEnd"/>
      <w:r>
        <w:rPr>
          <w:rFonts w:ascii="Courier New"/>
          <w:sz w:val="18"/>
        </w:rPr>
        <w:t>="visible" /&gt;</w:t>
      </w:r>
    </w:p>
    <w:p w14:paraId="39FDE9F4" w14:textId="77777777" w:rsidR="003D76C2" w:rsidRDefault="00000000">
      <w:pPr>
        <w:spacing w:before="5"/>
        <w:ind w:left="1421"/>
        <w:rPr>
          <w:rFonts w:ascii="Courier New"/>
          <w:sz w:val="18"/>
        </w:rPr>
      </w:pPr>
      <w:r>
        <w:rPr>
          <w:rFonts w:ascii="Courier New"/>
          <w:spacing w:val="-2"/>
          <w:sz w:val="18"/>
        </w:rPr>
        <w:t>&lt;Constraint</w:t>
      </w:r>
    </w:p>
    <w:p w14:paraId="5D05115A" w14:textId="77777777" w:rsidR="003D76C2" w:rsidRDefault="00000000">
      <w:pPr>
        <w:spacing w:before="76" w:line="328" w:lineRule="auto"/>
        <w:ind w:left="1853" w:right="1098"/>
        <w:rPr>
          <w:rFonts w:ascii="Courier New"/>
          <w:sz w:val="18"/>
        </w:rPr>
      </w:pPr>
      <w:proofErr w:type="spellStart"/>
      <w:r>
        <w:rPr>
          <w:rFonts w:ascii="Courier New"/>
          <w:spacing w:val="-2"/>
          <w:sz w:val="18"/>
        </w:rPr>
        <w:t>android:id</w:t>
      </w:r>
      <w:proofErr w:type="spellEnd"/>
      <w:r>
        <w:rPr>
          <w:rFonts w:ascii="Courier New"/>
          <w:spacing w:val="-2"/>
          <w:sz w:val="18"/>
        </w:rPr>
        <w:t xml:space="preserve">="@+id/button" </w:t>
      </w:r>
      <w:proofErr w:type="spellStart"/>
      <w:r>
        <w:rPr>
          <w:rFonts w:ascii="Courier New"/>
          <w:spacing w:val="-2"/>
          <w:sz w:val="18"/>
        </w:rPr>
        <w:t>android:layout_width</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android:layout_height</w:t>
      </w:r>
      <w:proofErr w:type="spellEnd"/>
      <w:r>
        <w:rPr>
          <w:rFonts w:ascii="Courier New"/>
          <w:spacing w:val="-2"/>
          <w:sz w:val="18"/>
        </w:rPr>
        <w:t>="</w:t>
      </w:r>
      <w:proofErr w:type="spellStart"/>
      <w:r>
        <w:rPr>
          <w:rFonts w:ascii="Courier New"/>
          <w:spacing w:val="-2"/>
          <w:sz w:val="18"/>
        </w:rPr>
        <w:t>wrap_content</w:t>
      </w:r>
      <w:proofErr w:type="spellEnd"/>
      <w:r>
        <w:rPr>
          <w:rFonts w:ascii="Courier New"/>
          <w:spacing w:val="-2"/>
          <w:sz w:val="18"/>
        </w:rPr>
        <w:t xml:space="preserve">" </w:t>
      </w:r>
      <w:proofErr w:type="spellStart"/>
      <w:r>
        <w:rPr>
          <w:rFonts w:ascii="Courier New"/>
          <w:spacing w:val="-2"/>
          <w:sz w:val="18"/>
        </w:rPr>
        <w:t>android:layout_marginBottom</w:t>
      </w:r>
      <w:proofErr w:type="spellEnd"/>
      <w:r>
        <w:rPr>
          <w:rFonts w:ascii="Courier New"/>
          <w:spacing w:val="-2"/>
          <w:sz w:val="18"/>
        </w:rPr>
        <w:t xml:space="preserve">="60dp" </w:t>
      </w:r>
      <w:proofErr w:type="spellStart"/>
      <w:r>
        <w:rPr>
          <w:rFonts w:ascii="Courier New"/>
          <w:spacing w:val="-2"/>
          <w:sz w:val="18"/>
        </w:rPr>
        <w:t>android:visibility</w:t>
      </w:r>
      <w:proofErr w:type="spellEnd"/>
      <w:r>
        <w:rPr>
          <w:rFonts w:ascii="Courier New"/>
          <w:spacing w:val="-2"/>
          <w:sz w:val="18"/>
        </w:rPr>
        <w:t xml:space="preserve">="visible" </w:t>
      </w:r>
      <w:proofErr w:type="spellStart"/>
      <w:r>
        <w:rPr>
          <w:rFonts w:ascii="Courier New"/>
          <w:spacing w:val="-2"/>
          <w:sz w:val="18"/>
        </w:rPr>
        <w:t>app:layout_constraintBottom_toBottomOf</w:t>
      </w:r>
      <w:proofErr w:type="spellEnd"/>
      <w:r>
        <w:rPr>
          <w:rFonts w:ascii="Courier New"/>
          <w:spacing w:val="-2"/>
          <w:sz w:val="18"/>
        </w:rPr>
        <w:t xml:space="preserve">="parent" </w:t>
      </w:r>
      <w:proofErr w:type="spellStart"/>
      <w:r>
        <w:rPr>
          <w:rFonts w:ascii="Courier New"/>
          <w:spacing w:val="-2"/>
          <w:sz w:val="18"/>
        </w:rPr>
        <w:t>app:layout_constraintEnd_toEndOf</w:t>
      </w:r>
      <w:proofErr w:type="spellEnd"/>
      <w:r>
        <w:rPr>
          <w:rFonts w:ascii="Courier New"/>
          <w:spacing w:val="-2"/>
          <w:sz w:val="18"/>
        </w:rPr>
        <w:t xml:space="preserve">="parent" </w:t>
      </w:r>
      <w:proofErr w:type="spellStart"/>
      <w:r>
        <w:rPr>
          <w:rFonts w:ascii="Courier New"/>
          <w:sz w:val="18"/>
        </w:rPr>
        <w:t>app:layout_constraintStart_toStartOf</w:t>
      </w:r>
      <w:proofErr w:type="spellEnd"/>
      <w:r>
        <w:rPr>
          <w:rFonts w:ascii="Courier New"/>
          <w:sz w:val="18"/>
        </w:rPr>
        <w:t>="parent"</w:t>
      </w:r>
      <w:r>
        <w:rPr>
          <w:rFonts w:ascii="Courier New"/>
          <w:spacing w:val="-29"/>
          <w:sz w:val="18"/>
        </w:rPr>
        <w:t xml:space="preserve"> </w:t>
      </w:r>
      <w:r>
        <w:rPr>
          <w:rFonts w:ascii="Courier New"/>
          <w:sz w:val="18"/>
        </w:rPr>
        <w:t>/&gt;</w:t>
      </w:r>
    </w:p>
    <w:p w14:paraId="26779020" w14:textId="77777777" w:rsidR="003D76C2" w:rsidRDefault="00000000">
      <w:pPr>
        <w:spacing w:before="5"/>
        <w:ind w:left="989"/>
        <w:rPr>
          <w:rFonts w:ascii="Courier New"/>
          <w:sz w:val="18"/>
        </w:rPr>
      </w:pPr>
      <w:r>
        <w:rPr>
          <w:rFonts w:ascii="Courier New"/>
          <w:spacing w:val="-2"/>
          <w:sz w:val="18"/>
        </w:rPr>
        <w:t>&lt;/</w:t>
      </w:r>
      <w:proofErr w:type="spellStart"/>
      <w:r>
        <w:rPr>
          <w:rFonts w:ascii="Courier New"/>
          <w:spacing w:val="-2"/>
          <w:sz w:val="18"/>
        </w:rPr>
        <w:t>ConstraintSet</w:t>
      </w:r>
      <w:proofErr w:type="spellEnd"/>
      <w:r>
        <w:rPr>
          <w:rFonts w:ascii="Courier New"/>
          <w:spacing w:val="-2"/>
          <w:sz w:val="18"/>
        </w:rPr>
        <w:t>&gt;</w:t>
      </w:r>
    </w:p>
    <w:p w14:paraId="53E0DAB7" w14:textId="77777777" w:rsidR="003D76C2" w:rsidRDefault="00000000">
      <w:pPr>
        <w:pStyle w:val="ListParagraph"/>
        <w:numPr>
          <w:ilvl w:val="1"/>
          <w:numId w:val="1"/>
        </w:numPr>
        <w:tabs>
          <w:tab w:val="left" w:pos="554"/>
        </w:tabs>
        <w:spacing w:before="152"/>
        <w:ind w:left="554"/>
        <w:jc w:val="left"/>
        <w:rPr>
          <w:sz w:val="20"/>
        </w:rPr>
      </w:pPr>
      <w:r>
        <w:rPr>
          <w:sz w:val="20"/>
        </w:rPr>
        <w:t>Finally,</w:t>
      </w:r>
      <w:r>
        <w:rPr>
          <w:spacing w:val="-6"/>
          <w:sz w:val="20"/>
        </w:rPr>
        <w:t xml:space="preserve"> </w:t>
      </w:r>
      <w:r>
        <w:rPr>
          <w:sz w:val="20"/>
        </w:rPr>
        <w:t>add</w:t>
      </w:r>
      <w:r>
        <w:rPr>
          <w:spacing w:val="-2"/>
          <w:sz w:val="20"/>
        </w:rPr>
        <w:t xml:space="preserve"> </w:t>
      </w:r>
      <w:r>
        <w:rPr>
          <w:rFonts w:ascii="Courier New"/>
          <w:b/>
        </w:rPr>
        <w:t>Transition</w:t>
      </w:r>
      <w:r>
        <w:rPr>
          <w:rFonts w:ascii="Courier New"/>
          <w:b/>
          <w:spacing w:val="-80"/>
        </w:rPr>
        <w:t xml:space="preserve"> </w:t>
      </w:r>
      <w:r>
        <w:rPr>
          <w:sz w:val="20"/>
        </w:rPr>
        <w:t>for</w:t>
      </w:r>
      <w:r>
        <w:rPr>
          <w:spacing w:val="-3"/>
          <w:sz w:val="20"/>
        </w:rPr>
        <w:t xml:space="preserve"> </w:t>
      </w:r>
      <w:r>
        <w:rPr>
          <w:sz w:val="20"/>
        </w:rPr>
        <w:t>when</w:t>
      </w:r>
      <w:r>
        <w:rPr>
          <w:spacing w:val="-3"/>
          <w:sz w:val="20"/>
        </w:rPr>
        <w:t xml:space="preserve"> </w:t>
      </w:r>
      <w:r>
        <w:rPr>
          <w:sz w:val="20"/>
        </w:rPr>
        <w:t>each</w:t>
      </w:r>
      <w:r>
        <w:rPr>
          <w:spacing w:val="-2"/>
          <w:sz w:val="20"/>
        </w:rPr>
        <w:t xml:space="preserve"> </w:t>
      </w:r>
      <w:r>
        <w:rPr>
          <w:sz w:val="20"/>
        </w:rPr>
        <w:t>password</w:t>
      </w:r>
      <w:r>
        <w:rPr>
          <w:spacing w:val="-3"/>
          <w:sz w:val="20"/>
        </w:rPr>
        <w:t xml:space="preserve"> </w:t>
      </w:r>
      <w:r>
        <w:rPr>
          <w:sz w:val="20"/>
        </w:rPr>
        <w:t>is</w:t>
      </w:r>
      <w:r>
        <w:rPr>
          <w:spacing w:val="-2"/>
          <w:sz w:val="20"/>
        </w:rPr>
        <w:t xml:space="preserve"> selected:</w:t>
      </w:r>
    </w:p>
    <w:p w14:paraId="74337612" w14:textId="77777777" w:rsidR="003D76C2" w:rsidRDefault="00D51F7C">
      <w:pPr>
        <w:pStyle w:val="BodyText"/>
        <w:spacing w:before="11"/>
        <w:rPr>
          <w:sz w:val="8"/>
        </w:rPr>
      </w:pPr>
      <w:r>
        <w:rPr>
          <w:noProof/>
        </w:rPr>
        <mc:AlternateContent>
          <mc:Choice Requires="wpg">
            <w:drawing>
              <wp:anchor distT="0" distB="0" distL="0" distR="0" simplePos="0" relativeHeight="487798784" behindDoc="1" locked="0" layoutInCell="1" allowOverlap="1" wp14:anchorId="1B43791B" wp14:editId="0689AEBE">
                <wp:simplePos x="0" y="0"/>
                <wp:positionH relativeFrom="page">
                  <wp:posOffset>662940</wp:posOffset>
                </wp:positionH>
                <wp:positionV relativeFrom="paragraph">
                  <wp:posOffset>91440</wp:posOffset>
                </wp:positionV>
                <wp:extent cx="5074920" cy="930275"/>
                <wp:effectExtent l="0" t="0" r="5080" b="0"/>
                <wp:wrapTopAndBottom/>
                <wp:docPr id="10" name="docshapegroup1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4"/>
                          <a:chExt cx="7992" cy="1465"/>
                        </a:xfrm>
                      </wpg:grpSpPr>
                      <wps:wsp>
                        <wps:cNvPr id="12" name="docshape1532"/>
                        <wps:cNvSpPr>
                          <a:spLocks/>
                        </wps:cNvSpPr>
                        <wps:spPr bwMode="auto">
                          <a:xfrm>
                            <a:off x="1044" y="154"/>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 name="docshape1533"/>
                        <wps:cNvSpPr>
                          <a:spLocks/>
                        </wps:cNvSpPr>
                        <wps:spPr bwMode="auto">
                          <a:xfrm>
                            <a:off x="1044" y="144"/>
                            <a:ext cx="7992" cy="1465"/>
                          </a:xfrm>
                          <a:custGeom>
                            <a:avLst/>
                            <a:gdLst>
                              <a:gd name="T0" fmla="+- 0 9036 1044"/>
                              <a:gd name="T1" fmla="*/ T0 w 7992"/>
                              <a:gd name="T2" fmla="+- 0 1588 144"/>
                              <a:gd name="T3" fmla="*/ 1588 h 1465"/>
                              <a:gd name="T4" fmla="+- 0 1044 1044"/>
                              <a:gd name="T5" fmla="*/ T4 w 7992"/>
                              <a:gd name="T6" fmla="+- 0 1588 144"/>
                              <a:gd name="T7" fmla="*/ 1588 h 1465"/>
                              <a:gd name="T8" fmla="+- 0 1044 1044"/>
                              <a:gd name="T9" fmla="*/ T8 w 7992"/>
                              <a:gd name="T10" fmla="+- 0 1608 144"/>
                              <a:gd name="T11" fmla="*/ 1608 h 1465"/>
                              <a:gd name="T12" fmla="+- 0 9036 1044"/>
                              <a:gd name="T13" fmla="*/ T12 w 7992"/>
                              <a:gd name="T14" fmla="+- 0 1608 144"/>
                              <a:gd name="T15" fmla="*/ 1608 h 1465"/>
                              <a:gd name="T16" fmla="+- 0 9036 1044"/>
                              <a:gd name="T17" fmla="*/ T16 w 7992"/>
                              <a:gd name="T18" fmla="+- 0 1588 144"/>
                              <a:gd name="T19" fmla="*/ 1588 h 1465"/>
                              <a:gd name="T20" fmla="+- 0 9036 1044"/>
                              <a:gd name="T21" fmla="*/ T20 w 7992"/>
                              <a:gd name="T22" fmla="+- 0 144 144"/>
                              <a:gd name="T23" fmla="*/ 144 h 1465"/>
                              <a:gd name="T24" fmla="+- 0 1044 1044"/>
                              <a:gd name="T25" fmla="*/ T24 w 7992"/>
                              <a:gd name="T26" fmla="+- 0 144 144"/>
                              <a:gd name="T27" fmla="*/ 144 h 1465"/>
                              <a:gd name="T28" fmla="+- 0 1044 1044"/>
                              <a:gd name="T29" fmla="*/ T28 w 7992"/>
                              <a:gd name="T30" fmla="+- 0 164 144"/>
                              <a:gd name="T31" fmla="*/ 164 h 1465"/>
                              <a:gd name="T32" fmla="+- 0 9036 1044"/>
                              <a:gd name="T33" fmla="*/ T32 w 7992"/>
                              <a:gd name="T34" fmla="+- 0 164 144"/>
                              <a:gd name="T35" fmla="*/ 164 h 1465"/>
                              <a:gd name="T36" fmla="+- 0 9036 1044"/>
                              <a:gd name="T37" fmla="*/ T36 w 7992"/>
                              <a:gd name="T38" fmla="+- 0 144 144"/>
                              <a:gd name="T39" fmla="*/ 144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docshape1534"/>
                        <wps:cNvSpPr txBox="1">
                          <a:spLocks/>
                        </wps:cNvSpPr>
                        <wps:spPr bwMode="auto">
                          <a:xfrm>
                            <a:off x="1044" y="164"/>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457D" w14:textId="77777777" w:rsidR="003D76C2" w:rsidRDefault="00000000">
                              <w:pPr>
                                <w:spacing w:before="40"/>
                                <w:ind w:left="885"/>
                                <w:rPr>
                                  <w:rFonts w:ascii="Courier New"/>
                                  <w:sz w:val="18"/>
                                </w:rPr>
                              </w:pPr>
                              <w:r>
                                <w:rPr>
                                  <w:rFonts w:ascii="Courier New"/>
                                  <w:spacing w:val="-2"/>
                                  <w:sz w:val="18"/>
                                </w:rPr>
                                <w:t>&lt;Transition</w:t>
                              </w:r>
                            </w:p>
                            <w:p w14:paraId="6796AFC3" w14:textId="77777777" w:rsidR="003D76C2" w:rsidRDefault="00000000">
                              <w:pPr>
                                <w:spacing w:before="76" w:line="328" w:lineRule="auto"/>
                                <w:ind w:left="1317"/>
                                <w:rPr>
                                  <w:rFonts w:ascii="Courier New"/>
                                  <w:sz w:val="18"/>
                                </w:rPr>
                              </w:pPr>
                              <w:proofErr w:type="spellStart"/>
                              <w:r>
                                <w:rPr>
                                  <w:rFonts w:ascii="Courier New"/>
                                  <w:spacing w:val="-2"/>
                                  <w:sz w:val="18"/>
                                </w:rPr>
                                <w:t>app:constraintSetEnd</w:t>
                              </w:r>
                              <w:proofErr w:type="spellEnd"/>
                              <w:r>
                                <w:rPr>
                                  <w:rFonts w:ascii="Courier New"/>
                                  <w:spacing w:val="-2"/>
                                  <w:sz w:val="18"/>
                                </w:rPr>
                                <w:t xml:space="preserve">="@id/password2_end" </w:t>
                              </w:r>
                              <w:proofErr w:type="spellStart"/>
                              <w:r>
                                <w:rPr>
                                  <w:rFonts w:ascii="Courier New"/>
                                  <w:spacing w:val="-2"/>
                                  <w:sz w:val="18"/>
                                </w:rPr>
                                <w:t>app:constraintSetStart</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 xml:space="preserve">" </w:t>
                              </w:r>
                              <w:proofErr w:type="spellStart"/>
                              <w:r>
                                <w:rPr>
                                  <w:rFonts w:ascii="Courier New"/>
                                  <w:spacing w:val="-2"/>
                                  <w:sz w:val="18"/>
                                </w:rPr>
                                <w:t>app:duration</w:t>
                              </w:r>
                              <w:proofErr w:type="spellEnd"/>
                              <w:r>
                                <w:rPr>
                                  <w:rFonts w:ascii="Courier New"/>
                                  <w:spacing w:val="-2"/>
                                  <w:sz w:val="18"/>
                                </w:rPr>
                                <w:t>="2000"&gt;</w:t>
                              </w:r>
                            </w:p>
                            <w:p w14:paraId="1AE1C680" w14:textId="77777777" w:rsidR="003D76C2" w:rsidRDefault="00000000">
                              <w:pPr>
                                <w:spacing w:before="2"/>
                                <w:ind w:left="1317"/>
                                <w:rPr>
                                  <w:rFonts w:ascii="Courier New"/>
                                  <w:sz w:val="18"/>
                                </w:rPr>
                              </w:pPr>
                              <w:r>
                                <w:rPr>
                                  <w:rFonts w:ascii="Courier New"/>
                                  <w:spacing w:val="-2"/>
                                  <w:sz w:val="18"/>
                                </w:rPr>
                                <w:t>&lt;</w:t>
                              </w:r>
                              <w:proofErr w:type="spellStart"/>
                              <w:r>
                                <w:rPr>
                                  <w:rFonts w:ascii="Courier New"/>
                                  <w:spacing w:val="-2"/>
                                  <w:sz w:val="18"/>
                                </w:rPr>
                                <w:t>OnClick</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43791B" id="docshapegroup1531" o:spid="_x0000_s2396" style="position:absolute;margin-left:52.2pt;margin-top:7.2pt;width:399.6pt;height:73.25pt;z-index:-15517696;mso-wrap-distance-left:0;mso-wrap-distance-right:0;mso-position-horizontal-relative:page;mso-position-vertical-relative:text" coordorigin="1044,144"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">
                <v:rect id="docshape1532" o:spid="_x0000_s2397" style="position:absolute;left:1044;top:154;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" fillcolor="#f6f6f6" stroked="f">
                  <v:path arrowok="t"/>
                </v:rect>
                <v:shape id="docshape1533" o:spid="_x0000_s2398" style="position:absolute;left:1044;top:144;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" path="m7992,1444l,1444r,20l7992,1464r,-20xm7992,l,,,20r7992,l7992,xe" fillcolor="#dadada" stroked="f">
                  <v:path arrowok="t" o:connecttype="custom" o:connectlocs="7992,1588;0,1588;0,1608;7992,1608;7992,1588;7992,144;0,144;0,164;7992,164;7992,144" o:connectangles="0,0,0,0,0,0,0,0,0,0"/>
                </v:shape>
                <v:shape id="docshape1534" o:spid="_x0000_s2399" type="#_x0000_t202" style="position:absolute;left:1044;top:164;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" filled="f" stroked="f">
                  <v:path arrowok="t"/>
                  <v:textbox inset="0,0,0,0">
                    <w:txbxContent>
                      <w:p w14:paraId="68A0457D" w14:textId="77777777" w:rsidR="003D76C2" w:rsidRDefault="00000000">
                        <w:pPr>
                          <w:spacing w:before="40"/>
                          <w:ind w:left="885"/>
                          <w:rPr>
                            <w:rFonts w:ascii="Courier New"/>
                            <w:sz w:val="18"/>
                          </w:rPr>
                        </w:pPr>
                        <w:r>
                          <w:rPr>
                            <w:rFonts w:ascii="Courier New"/>
                            <w:spacing w:val="-2"/>
                            <w:sz w:val="18"/>
                          </w:rPr>
                          <w:t>&lt;Transition</w:t>
                        </w:r>
                      </w:p>
                      <w:p w14:paraId="6796AFC3" w14:textId="77777777" w:rsidR="003D76C2" w:rsidRDefault="00000000">
                        <w:pPr>
                          <w:spacing w:before="76" w:line="328" w:lineRule="auto"/>
                          <w:ind w:left="1317"/>
                          <w:rPr>
                            <w:rFonts w:ascii="Courier New"/>
                            <w:sz w:val="18"/>
                          </w:rPr>
                        </w:pPr>
                        <w:proofErr w:type="spellStart"/>
                        <w:r>
                          <w:rPr>
                            <w:rFonts w:ascii="Courier New"/>
                            <w:spacing w:val="-2"/>
                            <w:sz w:val="18"/>
                          </w:rPr>
                          <w:t>app:constraintSetEnd</w:t>
                        </w:r>
                        <w:proofErr w:type="spellEnd"/>
                        <w:r>
                          <w:rPr>
                            <w:rFonts w:ascii="Courier New"/>
                            <w:spacing w:val="-2"/>
                            <w:sz w:val="18"/>
                          </w:rPr>
                          <w:t xml:space="preserve">="@id/password2_end" </w:t>
                        </w:r>
                        <w:proofErr w:type="spellStart"/>
                        <w:r>
                          <w:rPr>
                            <w:rFonts w:ascii="Courier New"/>
                            <w:spacing w:val="-2"/>
                            <w:sz w:val="18"/>
                          </w:rPr>
                          <w:t>app:constraintSetStart</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 xml:space="preserve">" </w:t>
                        </w:r>
                        <w:proofErr w:type="spellStart"/>
                        <w:r>
                          <w:rPr>
                            <w:rFonts w:ascii="Courier New"/>
                            <w:spacing w:val="-2"/>
                            <w:sz w:val="18"/>
                          </w:rPr>
                          <w:t>app:duration</w:t>
                        </w:r>
                        <w:proofErr w:type="spellEnd"/>
                        <w:r>
                          <w:rPr>
                            <w:rFonts w:ascii="Courier New"/>
                            <w:spacing w:val="-2"/>
                            <w:sz w:val="18"/>
                          </w:rPr>
                          <w:t>="2000"&gt;</w:t>
                        </w:r>
                      </w:p>
                      <w:p w14:paraId="1AE1C680" w14:textId="77777777" w:rsidR="003D76C2" w:rsidRDefault="00000000">
                        <w:pPr>
                          <w:spacing w:before="2"/>
                          <w:ind w:left="1317"/>
                          <w:rPr>
                            <w:rFonts w:ascii="Courier New"/>
                            <w:sz w:val="18"/>
                          </w:rPr>
                        </w:pPr>
                        <w:r>
                          <w:rPr>
                            <w:rFonts w:ascii="Courier New"/>
                            <w:spacing w:val="-2"/>
                            <w:sz w:val="18"/>
                          </w:rPr>
                          <w:t>&lt;</w:t>
                        </w:r>
                        <w:proofErr w:type="spellStart"/>
                        <w:r>
                          <w:rPr>
                            <w:rFonts w:ascii="Courier New"/>
                            <w:spacing w:val="-2"/>
                            <w:sz w:val="18"/>
                          </w:rPr>
                          <w:t>OnClick</w:t>
                        </w:r>
                        <w:proofErr w:type="spellEnd"/>
                      </w:p>
                    </w:txbxContent>
                  </v:textbox>
                </v:shape>
                <w10:wrap type="topAndBottom" anchorx="page"/>
              </v:group>
            </w:pict>
          </mc:Fallback>
        </mc:AlternateContent>
      </w:r>
    </w:p>
    <w:p w14:paraId="75457756" w14:textId="77777777" w:rsidR="003D76C2" w:rsidRDefault="003D76C2">
      <w:pPr>
        <w:rPr>
          <w:sz w:val="8"/>
        </w:rPr>
        <w:sectPr w:rsidR="003D76C2">
          <w:pgSz w:w="10800" w:h="13320"/>
          <w:pgMar w:top="1120" w:right="920" w:bottom="280" w:left="940" w:header="695" w:footer="0" w:gutter="0"/>
          <w:cols w:space="720"/>
        </w:sectPr>
      </w:pPr>
    </w:p>
    <w:p w14:paraId="0500268A" w14:textId="77777777" w:rsidR="003D76C2" w:rsidRDefault="003D76C2">
      <w:pPr>
        <w:pStyle w:val="BodyText"/>
        <w:spacing w:before="3"/>
        <w:rPr>
          <w:sz w:val="5"/>
        </w:rPr>
      </w:pPr>
    </w:p>
    <w:p w14:paraId="71D33F31" w14:textId="77777777" w:rsidR="003D76C2" w:rsidRDefault="00D51F7C">
      <w:pPr>
        <w:pStyle w:val="BodyText"/>
        <w:ind w:left="824"/>
      </w:pPr>
      <w:r>
        <w:rPr>
          <w:noProof/>
        </w:rPr>
        <mc:AlternateContent>
          <mc:Choice Requires="wpg">
            <w:drawing>
              <wp:inline distT="0" distB="0" distL="0" distR="0" wp14:anchorId="6B016FC2" wp14:editId="31296348">
                <wp:extent cx="5074920" cy="3775075"/>
                <wp:effectExtent l="0" t="0" r="5080" b="0"/>
                <wp:docPr id="2" name="docshapegroup1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775075"/>
                          <a:chOff x="0" y="0"/>
                          <a:chExt cx="7992" cy="5945"/>
                        </a:xfrm>
                      </wpg:grpSpPr>
                      <wps:wsp>
                        <wps:cNvPr id="4" name="docshape1536"/>
                        <wps:cNvSpPr>
                          <a:spLocks/>
                        </wps:cNvSpPr>
                        <wps:spPr bwMode="auto">
                          <a:xfrm>
                            <a:off x="0" y="10"/>
                            <a:ext cx="7992" cy="59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 name="docshape1537"/>
                        <wps:cNvSpPr>
                          <a:spLocks/>
                        </wps:cNvSpPr>
                        <wps:spPr bwMode="auto">
                          <a:xfrm>
                            <a:off x="0" y="0"/>
                            <a:ext cx="7992" cy="5945"/>
                          </a:xfrm>
                          <a:custGeom>
                            <a:avLst/>
                            <a:gdLst>
                              <a:gd name="T0" fmla="*/ 7992 w 7992"/>
                              <a:gd name="T1" fmla="*/ 5924 h 5945"/>
                              <a:gd name="T2" fmla="*/ 0 w 7992"/>
                              <a:gd name="T3" fmla="*/ 5924 h 5945"/>
                              <a:gd name="T4" fmla="*/ 0 w 7992"/>
                              <a:gd name="T5" fmla="*/ 5944 h 5945"/>
                              <a:gd name="T6" fmla="*/ 7992 w 7992"/>
                              <a:gd name="T7" fmla="*/ 5944 h 5945"/>
                              <a:gd name="T8" fmla="*/ 7992 w 7992"/>
                              <a:gd name="T9" fmla="*/ 5924 h 5945"/>
                              <a:gd name="T10" fmla="*/ 7992 w 7992"/>
                              <a:gd name="T11" fmla="*/ 0 h 5945"/>
                              <a:gd name="T12" fmla="*/ 0 w 7992"/>
                              <a:gd name="T13" fmla="*/ 0 h 5945"/>
                              <a:gd name="T14" fmla="*/ 0 w 7992"/>
                              <a:gd name="T15" fmla="*/ 20 h 5945"/>
                              <a:gd name="T16" fmla="*/ 7992 w 7992"/>
                              <a:gd name="T17" fmla="*/ 20 h 5945"/>
                              <a:gd name="T18" fmla="*/ 7992 w 7992"/>
                              <a:gd name="T19" fmla="*/ 0 h 59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945">
                                <a:moveTo>
                                  <a:pt x="7992" y="5924"/>
                                </a:moveTo>
                                <a:lnTo>
                                  <a:pt x="0" y="5924"/>
                                </a:lnTo>
                                <a:lnTo>
                                  <a:pt x="0" y="5944"/>
                                </a:lnTo>
                                <a:lnTo>
                                  <a:pt x="7992" y="5944"/>
                                </a:lnTo>
                                <a:lnTo>
                                  <a:pt x="7992" y="59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docshape1538"/>
                        <wps:cNvSpPr txBox="1">
                          <a:spLocks/>
                        </wps:cNvSpPr>
                        <wps:spPr bwMode="auto">
                          <a:xfrm>
                            <a:off x="0" y="20"/>
                            <a:ext cx="7992" cy="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C449A" w14:textId="77777777" w:rsidR="003D76C2" w:rsidRDefault="00000000">
                              <w:pPr>
                                <w:spacing w:before="40" w:line="328" w:lineRule="auto"/>
                                <w:ind w:left="1749"/>
                                <w:rPr>
                                  <w:rFonts w:ascii="Courier New"/>
                                  <w:sz w:val="18"/>
                                </w:rPr>
                              </w:pPr>
                              <w:proofErr w:type="spellStart"/>
                              <w:r>
                                <w:rPr>
                                  <w:rFonts w:ascii="Courier New"/>
                                  <w:spacing w:val="-2"/>
                                  <w:sz w:val="18"/>
                                </w:rPr>
                                <w:t>app:clickAction</w:t>
                              </w:r>
                              <w:proofErr w:type="spellEnd"/>
                              <w:r>
                                <w:rPr>
                                  <w:rFonts w:ascii="Courier New"/>
                                  <w:spacing w:val="-2"/>
                                  <w:sz w:val="18"/>
                                </w:rPr>
                                <w:t>="</w:t>
                              </w:r>
                              <w:proofErr w:type="spellStart"/>
                              <w:r>
                                <w:rPr>
                                  <w:rFonts w:ascii="Courier New"/>
                                  <w:spacing w:val="-2"/>
                                  <w:sz w:val="18"/>
                                </w:rPr>
                                <w:t>transitionToEnd</w:t>
                              </w:r>
                              <w:proofErr w:type="spellEnd"/>
                              <w:r>
                                <w:rPr>
                                  <w:rFonts w:ascii="Courier New"/>
                                  <w:spacing w:val="-2"/>
                                  <w:sz w:val="18"/>
                                </w:rPr>
                                <w:t xml:space="preserve">" </w:t>
                              </w:r>
                              <w:proofErr w:type="spellStart"/>
                              <w:r>
                                <w:rPr>
                                  <w:rFonts w:ascii="Courier New"/>
                                  <w:sz w:val="18"/>
                                </w:rPr>
                                <w:t>app:targetId</w:t>
                              </w:r>
                              <w:proofErr w:type="spellEnd"/>
                              <w:r>
                                <w:rPr>
                                  <w:rFonts w:ascii="Courier New"/>
                                  <w:sz w:val="18"/>
                                </w:rPr>
                                <w:t>="@id/password2_text"</w:t>
                              </w:r>
                              <w:r>
                                <w:rPr>
                                  <w:rFonts w:ascii="Courier New"/>
                                  <w:spacing w:val="-29"/>
                                  <w:sz w:val="18"/>
                                </w:rPr>
                                <w:t xml:space="preserve"> </w:t>
                              </w:r>
                              <w:r>
                                <w:rPr>
                                  <w:rFonts w:ascii="Courier New"/>
                                  <w:sz w:val="18"/>
                                </w:rPr>
                                <w:t>/&gt;</w:t>
                              </w:r>
                            </w:p>
                            <w:p w14:paraId="0100A0D0" w14:textId="77777777" w:rsidR="003D76C2" w:rsidRDefault="00000000">
                              <w:pPr>
                                <w:spacing w:before="1"/>
                                <w:ind w:left="885"/>
                                <w:rPr>
                                  <w:rFonts w:ascii="Courier New"/>
                                  <w:sz w:val="18"/>
                                </w:rPr>
                              </w:pPr>
                              <w:r>
                                <w:rPr>
                                  <w:rFonts w:ascii="Courier New"/>
                                  <w:spacing w:val="-2"/>
                                  <w:sz w:val="18"/>
                                </w:rPr>
                                <w:t>&lt;/Transition&gt;</w:t>
                              </w:r>
                            </w:p>
                            <w:p w14:paraId="10260F60" w14:textId="77777777" w:rsidR="003D76C2" w:rsidRDefault="003D76C2">
                              <w:pPr>
                                <w:rPr>
                                  <w:rFonts w:ascii="Courier New"/>
                                  <w:sz w:val="20"/>
                                </w:rPr>
                              </w:pPr>
                            </w:p>
                            <w:p w14:paraId="1F28981D" w14:textId="77777777" w:rsidR="003D76C2" w:rsidRDefault="00000000">
                              <w:pPr>
                                <w:spacing w:before="130"/>
                                <w:ind w:left="885"/>
                                <w:rPr>
                                  <w:rFonts w:ascii="Courier New"/>
                                  <w:sz w:val="18"/>
                                </w:rPr>
                              </w:pPr>
                              <w:r>
                                <w:rPr>
                                  <w:rFonts w:ascii="Courier New"/>
                                  <w:spacing w:val="-2"/>
                                  <w:sz w:val="18"/>
                                </w:rPr>
                                <w:t>&lt;Transition</w:t>
                              </w:r>
                            </w:p>
                            <w:p w14:paraId="73606563" w14:textId="77777777" w:rsidR="003D76C2" w:rsidRDefault="00000000">
                              <w:pPr>
                                <w:spacing w:before="76" w:line="328" w:lineRule="auto"/>
                                <w:ind w:left="1317"/>
                                <w:rPr>
                                  <w:rFonts w:ascii="Courier New"/>
                                  <w:sz w:val="18"/>
                                </w:rPr>
                              </w:pPr>
                              <w:proofErr w:type="spellStart"/>
                              <w:r>
                                <w:rPr>
                                  <w:rFonts w:ascii="Courier New"/>
                                  <w:spacing w:val="-2"/>
                                  <w:sz w:val="18"/>
                                </w:rPr>
                                <w:t>app:constraintSetEnd</w:t>
                              </w:r>
                              <w:proofErr w:type="spellEnd"/>
                              <w:r>
                                <w:rPr>
                                  <w:rFonts w:ascii="Courier New"/>
                                  <w:spacing w:val="-2"/>
                                  <w:sz w:val="18"/>
                                </w:rPr>
                                <w:t xml:space="preserve">="@id/password1_end" </w:t>
                              </w:r>
                              <w:proofErr w:type="spellStart"/>
                              <w:r>
                                <w:rPr>
                                  <w:rFonts w:ascii="Courier New"/>
                                  <w:spacing w:val="-2"/>
                                  <w:sz w:val="18"/>
                                </w:rPr>
                                <w:t>app:constraintSetStart</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 xml:space="preserve">" </w:t>
                              </w:r>
                              <w:proofErr w:type="spellStart"/>
                              <w:r>
                                <w:rPr>
                                  <w:rFonts w:ascii="Courier New"/>
                                  <w:spacing w:val="-2"/>
                                  <w:sz w:val="18"/>
                                </w:rPr>
                                <w:t>app:duration</w:t>
                              </w:r>
                              <w:proofErr w:type="spellEnd"/>
                              <w:r>
                                <w:rPr>
                                  <w:rFonts w:ascii="Courier New"/>
                                  <w:spacing w:val="-2"/>
                                  <w:sz w:val="18"/>
                                </w:rPr>
                                <w:t>="2000"&gt;</w:t>
                              </w:r>
                            </w:p>
                            <w:p w14:paraId="541E8F25" w14:textId="77777777" w:rsidR="003D76C2" w:rsidRDefault="00000000">
                              <w:pPr>
                                <w:spacing w:before="2"/>
                                <w:ind w:left="1317"/>
                                <w:rPr>
                                  <w:rFonts w:ascii="Courier New"/>
                                  <w:sz w:val="18"/>
                                </w:rPr>
                              </w:pPr>
                              <w:r>
                                <w:rPr>
                                  <w:rFonts w:ascii="Courier New"/>
                                  <w:spacing w:val="-2"/>
                                  <w:sz w:val="18"/>
                                </w:rPr>
                                <w:t>&lt;</w:t>
                              </w:r>
                              <w:proofErr w:type="spellStart"/>
                              <w:r>
                                <w:rPr>
                                  <w:rFonts w:ascii="Courier New"/>
                                  <w:spacing w:val="-2"/>
                                  <w:sz w:val="18"/>
                                </w:rPr>
                                <w:t>OnClick</w:t>
                              </w:r>
                              <w:proofErr w:type="spellEnd"/>
                            </w:p>
                            <w:p w14:paraId="3366708F" w14:textId="77777777" w:rsidR="003D76C2" w:rsidRDefault="00000000">
                              <w:pPr>
                                <w:spacing w:before="76" w:line="328" w:lineRule="auto"/>
                                <w:ind w:left="1749"/>
                                <w:rPr>
                                  <w:rFonts w:ascii="Courier New"/>
                                  <w:sz w:val="18"/>
                                </w:rPr>
                              </w:pPr>
                              <w:proofErr w:type="spellStart"/>
                              <w:r>
                                <w:rPr>
                                  <w:rFonts w:ascii="Courier New"/>
                                  <w:spacing w:val="-2"/>
                                  <w:sz w:val="18"/>
                                </w:rPr>
                                <w:t>app:clickAction</w:t>
                              </w:r>
                              <w:proofErr w:type="spellEnd"/>
                              <w:r>
                                <w:rPr>
                                  <w:rFonts w:ascii="Courier New"/>
                                  <w:spacing w:val="-2"/>
                                  <w:sz w:val="18"/>
                                </w:rPr>
                                <w:t>="</w:t>
                              </w:r>
                              <w:proofErr w:type="spellStart"/>
                              <w:r>
                                <w:rPr>
                                  <w:rFonts w:ascii="Courier New"/>
                                  <w:spacing w:val="-2"/>
                                  <w:sz w:val="18"/>
                                </w:rPr>
                                <w:t>transitionToEnd</w:t>
                              </w:r>
                              <w:proofErr w:type="spellEnd"/>
                              <w:r>
                                <w:rPr>
                                  <w:rFonts w:ascii="Courier New"/>
                                  <w:spacing w:val="-2"/>
                                  <w:sz w:val="18"/>
                                </w:rPr>
                                <w:t xml:space="preserve">" </w:t>
                              </w:r>
                              <w:proofErr w:type="spellStart"/>
                              <w:r>
                                <w:rPr>
                                  <w:rFonts w:ascii="Courier New"/>
                                  <w:sz w:val="18"/>
                                </w:rPr>
                                <w:t>app:targetId</w:t>
                              </w:r>
                              <w:proofErr w:type="spellEnd"/>
                              <w:r>
                                <w:rPr>
                                  <w:rFonts w:ascii="Courier New"/>
                                  <w:sz w:val="18"/>
                                </w:rPr>
                                <w:t>="@id/password1_text"</w:t>
                              </w:r>
                              <w:r>
                                <w:rPr>
                                  <w:rFonts w:ascii="Courier New"/>
                                  <w:spacing w:val="-29"/>
                                  <w:sz w:val="18"/>
                                </w:rPr>
                                <w:t xml:space="preserve"> </w:t>
                              </w:r>
                              <w:r>
                                <w:rPr>
                                  <w:rFonts w:ascii="Courier New"/>
                                  <w:sz w:val="18"/>
                                </w:rPr>
                                <w:t>/&gt;</w:t>
                              </w:r>
                            </w:p>
                            <w:p w14:paraId="7BF8E9EC" w14:textId="77777777" w:rsidR="003D76C2" w:rsidRDefault="00000000">
                              <w:pPr>
                                <w:spacing w:before="1"/>
                                <w:ind w:left="885"/>
                                <w:rPr>
                                  <w:rFonts w:ascii="Courier New"/>
                                  <w:sz w:val="18"/>
                                </w:rPr>
                              </w:pPr>
                              <w:r>
                                <w:rPr>
                                  <w:rFonts w:ascii="Courier New"/>
                                  <w:spacing w:val="-2"/>
                                  <w:sz w:val="18"/>
                                </w:rPr>
                                <w:t>&lt;/Transition&gt;</w:t>
                              </w:r>
                            </w:p>
                            <w:p w14:paraId="173309FC" w14:textId="77777777" w:rsidR="003D76C2" w:rsidRDefault="003D76C2">
                              <w:pPr>
                                <w:rPr>
                                  <w:rFonts w:ascii="Courier New"/>
                                  <w:sz w:val="20"/>
                                </w:rPr>
                              </w:pPr>
                            </w:p>
                            <w:p w14:paraId="1C12B6C8" w14:textId="77777777" w:rsidR="003D76C2" w:rsidRDefault="00000000">
                              <w:pPr>
                                <w:spacing w:before="130"/>
                                <w:ind w:left="885"/>
                                <w:rPr>
                                  <w:rFonts w:ascii="Courier New"/>
                                  <w:sz w:val="18"/>
                                </w:rPr>
                              </w:pPr>
                              <w:r>
                                <w:rPr>
                                  <w:rFonts w:ascii="Courier New"/>
                                  <w:spacing w:val="-2"/>
                                  <w:sz w:val="18"/>
                                </w:rPr>
                                <w:t>&lt;Transition</w:t>
                              </w:r>
                            </w:p>
                            <w:p w14:paraId="14FACCE8" w14:textId="77777777" w:rsidR="003D76C2" w:rsidRDefault="00000000">
                              <w:pPr>
                                <w:spacing w:before="76" w:line="328" w:lineRule="auto"/>
                                <w:ind w:left="1317"/>
                                <w:rPr>
                                  <w:rFonts w:ascii="Courier New"/>
                                  <w:sz w:val="18"/>
                                </w:rPr>
                              </w:pPr>
                              <w:proofErr w:type="spellStart"/>
                              <w:r>
                                <w:rPr>
                                  <w:rFonts w:ascii="Courier New"/>
                                  <w:spacing w:val="-2"/>
                                  <w:sz w:val="18"/>
                                </w:rPr>
                                <w:t>app:constraintSetEnd</w:t>
                              </w:r>
                              <w:proofErr w:type="spellEnd"/>
                              <w:r>
                                <w:rPr>
                                  <w:rFonts w:ascii="Courier New"/>
                                  <w:spacing w:val="-2"/>
                                  <w:sz w:val="18"/>
                                </w:rPr>
                                <w:t xml:space="preserve">="@id/password3_end" </w:t>
                              </w:r>
                              <w:proofErr w:type="spellStart"/>
                              <w:r>
                                <w:rPr>
                                  <w:rFonts w:ascii="Courier New"/>
                                  <w:spacing w:val="-2"/>
                                  <w:sz w:val="18"/>
                                </w:rPr>
                                <w:t>app:constraintSetStart</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 xml:space="preserve">" </w:t>
                              </w:r>
                              <w:proofErr w:type="spellStart"/>
                              <w:r>
                                <w:rPr>
                                  <w:rFonts w:ascii="Courier New"/>
                                  <w:spacing w:val="-2"/>
                                  <w:sz w:val="18"/>
                                </w:rPr>
                                <w:t>app:duration</w:t>
                              </w:r>
                              <w:proofErr w:type="spellEnd"/>
                              <w:r>
                                <w:rPr>
                                  <w:rFonts w:ascii="Courier New"/>
                                  <w:spacing w:val="-2"/>
                                  <w:sz w:val="18"/>
                                </w:rPr>
                                <w:t>="2000"&gt;</w:t>
                              </w:r>
                            </w:p>
                            <w:p w14:paraId="7493A73C" w14:textId="77777777" w:rsidR="003D76C2" w:rsidRDefault="00000000">
                              <w:pPr>
                                <w:spacing w:before="2"/>
                                <w:ind w:left="1317"/>
                                <w:rPr>
                                  <w:rFonts w:ascii="Courier New"/>
                                  <w:sz w:val="18"/>
                                </w:rPr>
                              </w:pPr>
                              <w:r>
                                <w:rPr>
                                  <w:rFonts w:ascii="Courier New"/>
                                  <w:spacing w:val="-2"/>
                                  <w:sz w:val="18"/>
                                </w:rPr>
                                <w:t>&lt;</w:t>
                              </w:r>
                              <w:proofErr w:type="spellStart"/>
                              <w:r>
                                <w:rPr>
                                  <w:rFonts w:ascii="Courier New"/>
                                  <w:spacing w:val="-2"/>
                                  <w:sz w:val="18"/>
                                </w:rPr>
                                <w:t>OnClick</w:t>
                              </w:r>
                              <w:proofErr w:type="spellEnd"/>
                            </w:p>
                            <w:p w14:paraId="5F83A986" w14:textId="77777777" w:rsidR="003D76C2" w:rsidRDefault="00000000">
                              <w:pPr>
                                <w:spacing w:before="76" w:line="328" w:lineRule="auto"/>
                                <w:ind w:left="1749"/>
                                <w:rPr>
                                  <w:rFonts w:ascii="Courier New"/>
                                  <w:sz w:val="18"/>
                                </w:rPr>
                              </w:pPr>
                              <w:proofErr w:type="spellStart"/>
                              <w:r>
                                <w:rPr>
                                  <w:rFonts w:ascii="Courier New"/>
                                  <w:spacing w:val="-2"/>
                                  <w:sz w:val="18"/>
                                </w:rPr>
                                <w:t>app:clickAction</w:t>
                              </w:r>
                              <w:proofErr w:type="spellEnd"/>
                              <w:r>
                                <w:rPr>
                                  <w:rFonts w:ascii="Courier New"/>
                                  <w:spacing w:val="-2"/>
                                  <w:sz w:val="18"/>
                                </w:rPr>
                                <w:t>="</w:t>
                              </w:r>
                              <w:proofErr w:type="spellStart"/>
                              <w:r>
                                <w:rPr>
                                  <w:rFonts w:ascii="Courier New"/>
                                  <w:spacing w:val="-2"/>
                                  <w:sz w:val="18"/>
                                </w:rPr>
                                <w:t>transitionToEnd</w:t>
                              </w:r>
                              <w:proofErr w:type="spellEnd"/>
                              <w:r>
                                <w:rPr>
                                  <w:rFonts w:ascii="Courier New"/>
                                  <w:spacing w:val="-2"/>
                                  <w:sz w:val="18"/>
                                </w:rPr>
                                <w:t xml:space="preserve">" </w:t>
                              </w:r>
                              <w:proofErr w:type="spellStart"/>
                              <w:r>
                                <w:rPr>
                                  <w:rFonts w:ascii="Courier New"/>
                                  <w:sz w:val="18"/>
                                </w:rPr>
                                <w:t>app:targetId</w:t>
                              </w:r>
                              <w:proofErr w:type="spellEnd"/>
                              <w:r>
                                <w:rPr>
                                  <w:rFonts w:ascii="Courier New"/>
                                  <w:sz w:val="18"/>
                                </w:rPr>
                                <w:t>="@id/password3_text"</w:t>
                              </w:r>
                              <w:r>
                                <w:rPr>
                                  <w:rFonts w:ascii="Courier New"/>
                                  <w:spacing w:val="-29"/>
                                  <w:sz w:val="18"/>
                                </w:rPr>
                                <w:t xml:space="preserve"> </w:t>
                              </w:r>
                              <w:r>
                                <w:rPr>
                                  <w:rFonts w:ascii="Courier New"/>
                                  <w:sz w:val="18"/>
                                </w:rPr>
                                <w:t>/&gt;</w:t>
                              </w:r>
                            </w:p>
                            <w:p w14:paraId="590B55EA" w14:textId="77777777" w:rsidR="003D76C2" w:rsidRDefault="00000000">
                              <w:pPr>
                                <w:spacing w:before="1"/>
                                <w:ind w:left="885"/>
                                <w:rPr>
                                  <w:rFonts w:ascii="Courier New"/>
                                  <w:sz w:val="18"/>
                                </w:rPr>
                              </w:pPr>
                              <w:r>
                                <w:rPr>
                                  <w:rFonts w:ascii="Courier New"/>
                                  <w:spacing w:val="-2"/>
                                  <w:sz w:val="18"/>
                                </w:rPr>
                                <w:t>&lt;/Transition&gt;</w:t>
                              </w:r>
                            </w:p>
                          </w:txbxContent>
                        </wps:txbx>
                        <wps:bodyPr rot="0" vert="horz" wrap="square" lIns="0" tIns="0" rIns="0" bIns="0" anchor="t" anchorCtr="0" upright="1">
                          <a:noAutofit/>
                        </wps:bodyPr>
                      </wps:wsp>
                    </wpg:wgp>
                  </a:graphicData>
                </a:graphic>
              </wp:inline>
            </w:drawing>
          </mc:Choice>
          <mc:Fallback>
            <w:pict>
              <v:group w14:anchorId="6B016FC2" id="docshapegroup1535" o:spid="_x0000_s2400" style="width:399.6pt;height:297.25pt;mso-position-horizontal-relative:char;mso-position-vertical-relative:line" coordsize="7992,59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">
                <v:rect id="docshape1536" o:spid="_x0000_s2401" style="position:absolute;top:10;width:7992;height:5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" fillcolor="#f6f6f6" stroked="f">
                  <v:path arrowok="t"/>
                </v:rect>
                <v:shape id="docshape1537" o:spid="_x0000_s2402" style="position:absolute;width:7992;height:5945;visibility:visible;mso-wrap-style:square;v-text-anchor:top" coordsize="7992,5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" path="m7992,5924l,5924r,20l7992,5944r,-20xm7992,l,,,20r7992,l7992,xe" fillcolor="#dadada" stroked="f">
                  <v:path arrowok="t" o:connecttype="custom" o:connectlocs="7992,5924;0,5924;0,5944;7992,5944;7992,5924;7992,0;0,0;0,20;7992,20;7992,0" o:connectangles="0,0,0,0,0,0,0,0,0,0"/>
                </v:shape>
                <v:shape id="docshape1538" o:spid="_x0000_s2403" type="#_x0000_t202" style="position:absolute;top:20;width:7992;height:5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" filled="f" stroked="f">
                  <v:path arrowok="t"/>
                  <v:textbox inset="0,0,0,0">
                    <w:txbxContent>
                      <w:p w14:paraId="379C449A" w14:textId="77777777" w:rsidR="003D76C2" w:rsidRDefault="00000000">
                        <w:pPr>
                          <w:spacing w:before="40" w:line="328" w:lineRule="auto"/>
                          <w:ind w:left="1749"/>
                          <w:rPr>
                            <w:rFonts w:ascii="Courier New"/>
                            <w:sz w:val="18"/>
                          </w:rPr>
                        </w:pPr>
                        <w:proofErr w:type="spellStart"/>
                        <w:r>
                          <w:rPr>
                            <w:rFonts w:ascii="Courier New"/>
                            <w:spacing w:val="-2"/>
                            <w:sz w:val="18"/>
                          </w:rPr>
                          <w:t>app:clickAction</w:t>
                        </w:r>
                        <w:proofErr w:type="spellEnd"/>
                        <w:r>
                          <w:rPr>
                            <w:rFonts w:ascii="Courier New"/>
                            <w:spacing w:val="-2"/>
                            <w:sz w:val="18"/>
                          </w:rPr>
                          <w:t>="</w:t>
                        </w:r>
                        <w:proofErr w:type="spellStart"/>
                        <w:r>
                          <w:rPr>
                            <w:rFonts w:ascii="Courier New"/>
                            <w:spacing w:val="-2"/>
                            <w:sz w:val="18"/>
                          </w:rPr>
                          <w:t>transitionToEnd</w:t>
                        </w:r>
                        <w:proofErr w:type="spellEnd"/>
                        <w:r>
                          <w:rPr>
                            <w:rFonts w:ascii="Courier New"/>
                            <w:spacing w:val="-2"/>
                            <w:sz w:val="18"/>
                          </w:rPr>
                          <w:t xml:space="preserve">" </w:t>
                        </w:r>
                        <w:proofErr w:type="spellStart"/>
                        <w:r>
                          <w:rPr>
                            <w:rFonts w:ascii="Courier New"/>
                            <w:sz w:val="18"/>
                          </w:rPr>
                          <w:t>app:targetId</w:t>
                        </w:r>
                        <w:proofErr w:type="spellEnd"/>
                        <w:r>
                          <w:rPr>
                            <w:rFonts w:ascii="Courier New"/>
                            <w:sz w:val="18"/>
                          </w:rPr>
                          <w:t>="@id/password2_text"</w:t>
                        </w:r>
                        <w:r>
                          <w:rPr>
                            <w:rFonts w:ascii="Courier New"/>
                            <w:spacing w:val="-29"/>
                            <w:sz w:val="18"/>
                          </w:rPr>
                          <w:t xml:space="preserve"> </w:t>
                        </w:r>
                        <w:r>
                          <w:rPr>
                            <w:rFonts w:ascii="Courier New"/>
                            <w:sz w:val="18"/>
                          </w:rPr>
                          <w:t>/&gt;</w:t>
                        </w:r>
                      </w:p>
                      <w:p w14:paraId="0100A0D0" w14:textId="77777777" w:rsidR="003D76C2" w:rsidRDefault="00000000">
                        <w:pPr>
                          <w:spacing w:before="1"/>
                          <w:ind w:left="885"/>
                          <w:rPr>
                            <w:rFonts w:ascii="Courier New"/>
                            <w:sz w:val="18"/>
                          </w:rPr>
                        </w:pPr>
                        <w:r>
                          <w:rPr>
                            <w:rFonts w:ascii="Courier New"/>
                            <w:spacing w:val="-2"/>
                            <w:sz w:val="18"/>
                          </w:rPr>
                          <w:t>&lt;/Transition&gt;</w:t>
                        </w:r>
                      </w:p>
                      <w:p w14:paraId="10260F60" w14:textId="77777777" w:rsidR="003D76C2" w:rsidRDefault="003D76C2">
                        <w:pPr>
                          <w:rPr>
                            <w:rFonts w:ascii="Courier New"/>
                            <w:sz w:val="20"/>
                          </w:rPr>
                        </w:pPr>
                      </w:p>
                      <w:p w14:paraId="1F28981D" w14:textId="77777777" w:rsidR="003D76C2" w:rsidRDefault="00000000">
                        <w:pPr>
                          <w:spacing w:before="130"/>
                          <w:ind w:left="885"/>
                          <w:rPr>
                            <w:rFonts w:ascii="Courier New"/>
                            <w:sz w:val="18"/>
                          </w:rPr>
                        </w:pPr>
                        <w:r>
                          <w:rPr>
                            <w:rFonts w:ascii="Courier New"/>
                            <w:spacing w:val="-2"/>
                            <w:sz w:val="18"/>
                          </w:rPr>
                          <w:t>&lt;Transition</w:t>
                        </w:r>
                      </w:p>
                      <w:p w14:paraId="73606563" w14:textId="77777777" w:rsidR="003D76C2" w:rsidRDefault="00000000">
                        <w:pPr>
                          <w:spacing w:before="76" w:line="328" w:lineRule="auto"/>
                          <w:ind w:left="1317"/>
                          <w:rPr>
                            <w:rFonts w:ascii="Courier New"/>
                            <w:sz w:val="18"/>
                          </w:rPr>
                        </w:pPr>
                        <w:proofErr w:type="spellStart"/>
                        <w:r>
                          <w:rPr>
                            <w:rFonts w:ascii="Courier New"/>
                            <w:spacing w:val="-2"/>
                            <w:sz w:val="18"/>
                          </w:rPr>
                          <w:t>app:constraintSetEnd</w:t>
                        </w:r>
                        <w:proofErr w:type="spellEnd"/>
                        <w:r>
                          <w:rPr>
                            <w:rFonts w:ascii="Courier New"/>
                            <w:spacing w:val="-2"/>
                            <w:sz w:val="18"/>
                          </w:rPr>
                          <w:t xml:space="preserve">="@id/password1_end" </w:t>
                        </w:r>
                        <w:proofErr w:type="spellStart"/>
                        <w:r>
                          <w:rPr>
                            <w:rFonts w:ascii="Courier New"/>
                            <w:spacing w:val="-2"/>
                            <w:sz w:val="18"/>
                          </w:rPr>
                          <w:t>app:constraintSetStart</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 xml:space="preserve">" </w:t>
                        </w:r>
                        <w:proofErr w:type="spellStart"/>
                        <w:r>
                          <w:rPr>
                            <w:rFonts w:ascii="Courier New"/>
                            <w:spacing w:val="-2"/>
                            <w:sz w:val="18"/>
                          </w:rPr>
                          <w:t>app:duration</w:t>
                        </w:r>
                        <w:proofErr w:type="spellEnd"/>
                        <w:r>
                          <w:rPr>
                            <w:rFonts w:ascii="Courier New"/>
                            <w:spacing w:val="-2"/>
                            <w:sz w:val="18"/>
                          </w:rPr>
                          <w:t>="2000"&gt;</w:t>
                        </w:r>
                      </w:p>
                      <w:p w14:paraId="541E8F25" w14:textId="77777777" w:rsidR="003D76C2" w:rsidRDefault="00000000">
                        <w:pPr>
                          <w:spacing w:before="2"/>
                          <w:ind w:left="1317"/>
                          <w:rPr>
                            <w:rFonts w:ascii="Courier New"/>
                            <w:sz w:val="18"/>
                          </w:rPr>
                        </w:pPr>
                        <w:r>
                          <w:rPr>
                            <w:rFonts w:ascii="Courier New"/>
                            <w:spacing w:val="-2"/>
                            <w:sz w:val="18"/>
                          </w:rPr>
                          <w:t>&lt;</w:t>
                        </w:r>
                        <w:proofErr w:type="spellStart"/>
                        <w:r>
                          <w:rPr>
                            <w:rFonts w:ascii="Courier New"/>
                            <w:spacing w:val="-2"/>
                            <w:sz w:val="18"/>
                          </w:rPr>
                          <w:t>OnClick</w:t>
                        </w:r>
                        <w:proofErr w:type="spellEnd"/>
                      </w:p>
                      <w:p w14:paraId="3366708F" w14:textId="77777777" w:rsidR="003D76C2" w:rsidRDefault="00000000">
                        <w:pPr>
                          <w:spacing w:before="76" w:line="328" w:lineRule="auto"/>
                          <w:ind w:left="1749"/>
                          <w:rPr>
                            <w:rFonts w:ascii="Courier New"/>
                            <w:sz w:val="18"/>
                          </w:rPr>
                        </w:pPr>
                        <w:proofErr w:type="spellStart"/>
                        <w:r>
                          <w:rPr>
                            <w:rFonts w:ascii="Courier New"/>
                            <w:spacing w:val="-2"/>
                            <w:sz w:val="18"/>
                          </w:rPr>
                          <w:t>app:clickAction</w:t>
                        </w:r>
                        <w:proofErr w:type="spellEnd"/>
                        <w:r>
                          <w:rPr>
                            <w:rFonts w:ascii="Courier New"/>
                            <w:spacing w:val="-2"/>
                            <w:sz w:val="18"/>
                          </w:rPr>
                          <w:t>="</w:t>
                        </w:r>
                        <w:proofErr w:type="spellStart"/>
                        <w:r>
                          <w:rPr>
                            <w:rFonts w:ascii="Courier New"/>
                            <w:spacing w:val="-2"/>
                            <w:sz w:val="18"/>
                          </w:rPr>
                          <w:t>transitionToEnd</w:t>
                        </w:r>
                        <w:proofErr w:type="spellEnd"/>
                        <w:r>
                          <w:rPr>
                            <w:rFonts w:ascii="Courier New"/>
                            <w:spacing w:val="-2"/>
                            <w:sz w:val="18"/>
                          </w:rPr>
                          <w:t xml:space="preserve">" </w:t>
                        </w:r>
                        <w:proofErr w:type="spellStart"/>
                        <w:r>
                          <w:rPr>
                            <w:rFonts w:ascii="Courier New"/>
                            <w:sz w:val="18"/>
                          </w:rPr>
                          <w:t>app:targetId</w:t>
                        </w:r>
                        <w:proofErr w:type="spellEnd"/>
                        <w:r>
                          <w:rPr>
                            <w:rFonts w:ascii="Courier New"/>
                            <w:sz w:val="18"/>
                          </w:rPr>
                          <w:t>="@id/password1_text"</w:t>
                        </w:r>
                        <w:r>
                          <w:rPr>
                            <w:rFonts w:ascii="Courier New"/>
                            <w:spacing w:val="-29"/>
                            <w:sz w:val="18"/>
                          </w:rPr>
                          <w:t xml:space="preserve"> </w:t>
                        </w:r>
                        <w:r>
                          <w:rPr>
                            <w:rFonts w:ascii="Courier New"/>
                            <w:sz w:val="18"/>
                          </w:rPr>
                          <w:t>/&gt;</w:t>
                        </w:r>
                      </w:p>
                      <w:p w14:paraId="7BF8E9EC" w14:textId="77777777" w:rsidR="003D76C2" w:rsidRDefault="00000000">
                        <w:pPr>
                          <w:spacing w:before="1"/>
                          <w:ind w:left="885"/>
                          <w:rPr>
                            <w:rFonts w:ascii="Courier New"/>
                            <w:sz w:val="18"/>
                          </w:rPr>
                        </w:pPr>
                        <w:r>
                          <w:rPr>
                            <w:rFonts w:ascii="Courier New"/>
                            <w:spacing w:val="-2"/>
                            <w:sz w:val="18"/>
                          </w:rPr>
                          <w:t>&lt;/Transition&gt;</w:t>
                        </w:r>
                      </w:p>
                      <w:p w14:paraId="173309FC" w14:textId="77777777" w:rsidR="003D76C2" w:rsidRDefault="003D76C2">
                        <w:pPr>
                          <w:rPr>
                            <w:rFonts w:ascii="Courier New"/>
                            <w:sz w:val="20"/>
                          </w:rPr>
                        </w:pPr>
                      </w:p>
                      <w:p w14:paraId="1C12B6C8" w14:textId="77777777" w:rsidR="003D76C2" w:rsidRDefault="00000000">
                        <w:pPr>
                          <w:spacing w:before="130"/>
                          <w:ind w:left="885"/>
                          <w:rPr>
                            <w:rFonts w:ascii="Courier New"/>
                            <w:sz w:val="18"/>
                          </w:rPr>
                        </w:pPr>
                        <w:r>
                          <w:rPr>
                            <w:rFonts w:ascii="Courier New"/>
                            <w:spacing w:val="-2"/>
                            <w:sz w:val="18"/>
                          </w:rPr>
                          <w:t>&lt;Transition</w:t>
                        </w:r>
                      </w:p>
                      <w:p w14:paraId="14FACCE8" w14:textId="77777777" w:rsidR="003D76C2" w:rsidRDefault="00000000">
                        <w:pPr>
                          <w:spacing w:before="76" w:line="328" w:lineRule="auto"/>
                          <w:ind w:left="1317"/>
                          <w:rPr>
                            <w:rFonts w:ascii="Courier New"/>
                            <w:sz w:val="18"/>
                          </w:rPr>
                        </w:pPr>
                        <w:proofErr w:type="spellStart"/>
                        <w:r>
                          <w:rPr>
                            <w:rFonts w:ascii="Courier New"/>
                            <w:spacing w:val="-2"/>
                            <w:sz w:val="18"/>
                          </w:rPr>
                          <w:t>app:constraintSetEnd</w:t>
                        </w:r>
                        <w:proofErr w:type="spellEnd"/>
                        <w:r>
                          <w:rPr>
                            <w:rFonts w:ascii="Courier New"/>
                            <w:spacing w:val="-2"/>
                            <w:sz w:val="18"/>
                          </w:rPr>
                          <w:t xml:space="preserve">="@id/password3_end" </w:t>
                        </w:r>
                        <w:proofErr w:type="spellStart"/>
                        <w:r>
                          <w:rPr>
                            <w:rFonts w:ascii="Courier New"/>
                            <w:spacing w:val="-2"/>
                            <w:sz w:val="18"/>
                          </w:rPr>
                          <w:t>app:constraintSetStart</w:t>
                        </w:r>
                        <w:proofErr w:type="spellEnd"/>
                        <w:r>
                          <w:rPr>
                            <w:rFonts w:ascii="Courier New"/>
                            <w:spacing w:val="-2"/>
                            <w:sz w:val="18"/>
                          </w:rPr>
                          <w:t>="@id/</w:t>
                        </w:r>
                        <w:proofErr w:type="spellStart"/>
                        <w:r>
                          <w:rPr>
                            <w:rFonts w:ascii="Courier New"/>
                            <w:spacing w:val="-2"/>
                            <w:sz w:val="18"/>
                          </w:rPr>
                          <w:t>passwords_start</w:t>
                        </w:r>
                        <w:proofErr w:type="spellEnd"/>
                        <w:r>
                          <w:rPr>
                            <w:rFonts w:ascii="Courier New"/>
                            <w:spacing w:val="-2"/>
                            <w:sz w:val="18"/>
                          </w:rPr>
                          <w:t xml:space="preserve">" </w:t>
                        </w:r>
                        <w:proofErr w:type="spellStart"/>
                        <w:r>
                          <w:rPr>
                            <w:rFonts w:ascii="Courier New"/>
                            <w:spacing w:val="-2"/>
                            <w:sz w:val="18"/>
                          </w:rPr>
                          <w:t>app:duration</w:t>
                        </w:r>
                        <w:proofErr w:type="spellEnd"/>
                        <w:r>
                          <w:rPr>
                            <w:rFonts w:ascii="Courier New"/>
                            <w:spacing w:val="-2"/>
                            <w:sz w:val="18"/>
                          </w:rPr>
                          <w:t>="2000"&gt;</w:t>
                        </w:r>
                      </w:p>
                      <w:p w14:paraId="7493A73C" w14:textId="77777777" w:rsidR="003D76C2" w:rsidRDefault="00000000">
                        <w:pPr>
                          <w:spacing w:before="2"/>
                          <w:ind w:left="1317"/>
                          <w:rPr>
                            <w:rFonts w:ascii="Courier New"/>
                            <w:sz w:val="18"/>
                          </w:rPr>
                        </w:pPr>
                        <w:r>
                          <w:rPr>
                            <w:rFonts w:ascii="Courier New"/>
                            <w:spacing w:val="-2"/>
                            <w:sz w:val="18"/>
                          </w:rPr>
                          <w:t>&lt;</w:t>
                        </w:r>
                        <w:proofErr w:type="spellStart"/>
                        <w:r>
                          <w:rPr>
                            <w:rFonts w:ascii="Courier New"/>
                            <w:spacing w:val="-2"/>
                            <w:sz w:val="18"/>
                          </w:rPr>
                          <w:t>OnClick</w:t>
                        </w:r>
                        <w:proofErr w:type="spellEnd"/>
                      </w:p>
                      <w:p w14:paraId="5F83A986" w14:textId="77777777" w:rsidR="003D76C2" w:rsidRDefault="00000000">
                        <w:pPr>
                          <w:spacing w:before="76" w:line="328" w:lineRule="auto"/>
                          <w:ind w:left="1749"/>
                          <w:rPr>
                            <w:rFonts w:ascii="Courier New"/>
                            <w:sz w:val="18"/>
                          </w:rPr>
                        </w:pPr>
                        <w:proofErr w:type="spellStart"/>
                        <w:r>
                          <w:rPr>
                            <w:rFonts w:ascii="Courier New"/>
                            <w:spacing w:val="-2"/>
                            <w:sz w:val="18"/>
                          </w:rPr>
                          <w:t>app:clickAction</w:t>
                        </w:r>
                        <w:proofErr w:type="spellEnd"/>
                        <w:r>
                          <w:rPr>
                            <w:rFonts w:ascii="Courier New"/>
                            <w:spacing w:val="-2"/>
                            <w:sz w:val="18"/>
                          </w:rPr>
                          <w:t>="</w:t>
                        </w:r>
                        <w:proofErr w:type="spellStart"/>
                        <w:r>
                          <w:rPr>
                            <w:rFonts w:ascii="Courier New"/>
                            <w:spacing w:val="-2"/>
                            <w:sz w:val="18"/>
                          </w:rPr>
                          <w:t>transitionToEnd</w:t>
                        </w:r>
                        <w:proofErr w:type="spellEnd"/>
                        <w:r>
                          <w:rPr>
                            <w:rFonts w:ascii="Courier New"/>
                            <w:spacing w:val="-2"/>
                            <w:sz w:val="18"/>
                          </w:rPr>
                          <w:t xml:space="preserve">" </w:t>
                        </w:r>
                        <w:proofErr w:type="spellStart"/>
                        <w:r>
                          <w:rPr>
                            <w:rFonts w:ascii="Courier New"/>
                            <w:sz w:val="18"/>
                          </w:rPr>
                          <w:t>app:targetId</w:t>
                        </w:r>
                        <w:proofErr w:type="spellEnd"/>
                        <w:r>
                          <w:rPr>
                            <w:rFonts w:ascii="Courier New"/>
                            <w:sz w:val="18"/>
                          </w:rPr>
                          <w:t>="@id/password3_text"</w:t>
                        </w:r>
                        <w:r>
                          <w:rPr>
                            <w:rFonts w:ascii="Courier New"/>
                            <w:spacing w:val="-29"/>
                            <w:sz w:val="18"/>
                          </w:rPr>
                          <w:t xml:space="preserve"> </w:t>
                        </w:r>
                        <w:r>
                          <w:rPr>
                            <w:rFonts w:ascii="Courier New"/>
                            <w:sz w:val="18"/>
                          </w:rPr>
                          <w:t>/&gt;</w:t>
                        </w:r>
                      </w:p>
                      <w:p w14:paraId="590B55EA" w14:textId="77777777" w:rsidR="003D76C2" w:rsidRDefault="00000000">
                        <w:pPr>
                          <w:spacing w:before="1"/>
                          <w:ind w:left="885"/>
                          <w:rPr>
                            <w:rFonts w:ascii="Courier New"/>
                            <w:sz w:val="18"/>
                          </w:rPr>
                        </w:pPr>
                        <w:r>
                          <w:rPr>
                            <w:rFonts w:ascii="Courier New"/>
                            <w:spacing w:val="-2"/>
                            <w:sz w:val="18"/>
                          </w:rPr>
                          <w:t>&lt;/Transition&gt;</w:t>
                        </w:r>
                      </w:p>
                    </w:txbxContent>
                  </v:textbox>
                </v:shape>
                <w10:anchorlock/>
              </v:group>
            </w:pict>
          </mc:Fallback>
        </mc:AlternateContent>
      </w:r>
    </w:p>
    <w:p w14:paraId="502C2A71" w14:textId="77777777" w:rsidR="003D76C2" w:rsidRDefault="00000000">
      <w:pPr>
        <w:pStyle w:val="ListParagraph"/>
        <w:numPr>
          <w:ilvl w:val="1"/>
          <w:numId w:val="1"/>
        </w:numPr>
        <w:tabs>
          <w:tab w:val="left" w:pos="1274"/>
        </w:tabs>
        <w:spacing w:before="37" w:line="242" w:lineRule="auto"/>
        <w:ind w:right="302"/>
        <w:jc w:val="left"/>
        <w:rPr>
          <w:sz w:val="20"/>
        </w:rPr>
      </w:pPr>
      <w:r>
        <w:rPr>
          <w:sz w:val="20"/>
        </w:rPr>
        <w:t>Run</w:t>
      </w:r>
      <w:r>
        <w:rPr>
          <w:spacing w:val="-8"/>
          <w:sz w:val="20"/>
        </w:rPr>
        <w:t xml:space="preserve"> </w:t>
      </w:r>
      <w:r>
        <w:rPr>
          <w:sz w:val="20"/>
        </w:rPr>
        <w:t>the</w:t>
      </w:r>
      <w:r>
        <w:rPr>
          <w:spacing w:val="-3"/>
          <w:sz w:val="20"/>
        </w:rPr>
        <w:t xml:space="preserve"> </w:t>
      </w:r>
      <w:r>
        <w:rPr>
          <w:sz w:val="20"/>
        </w:rPr>
        <w:t>application</w:t>
      </w:r>
      <w:r>
        <w:rPr>
          <w:spacing w:val="-4"/>
          <w:sz w:val="20"/>
        </w:rPr>
        <w:t xml:space="preserve"> </w:t>
      </w:r>
      <w:r>
        <w:rPr>
          <w:sz w:val="20"/>
        </w:rPr>
        <w:t>by</w:t>
      </w:r>
      <w:r>
        <w:rPr>
          <w:spacing w:val="-3"/>
          <w:sz w:val="20"/>
        </w:rPr>
        <w:t xml:space="preserve"> </w:t>
      </w:r>
      <w:r>
        <w:rPr>
          <w:sz w:val="20"/>
        </w:rPr>
        <w:t>going</w:t>
      </w:r>
      <w:r>
        <w:rPr>
          <w:spacing w:val="-3"/>
          <w:sz w:val="20"/>
        </w:rPr>
        <w:t xml:space="preserve"> </w:t>
      </w:r>
      <w:r>
        <w:rPr>
          <w:sz w:val="20"/>
        </w:rPr>
        <w:t>to</w:t>
      </w:r>
      <w:r>
        <w:rPr>
          <w:spacing w:val="-3"/>
          <w:sz w:val="20"/>
        </w:rPr>
        <w:t xml:space="preserve"> </w:t>
      </w:r>
      <w:r>
        <w:rPr>
          <w:sz w:val="20"/>
        </w:rPr>
        <w:t>the</w:t>
      </w:r>
      <w:r>
        <w:rPr>
          <w:spacing w:val="-3"/>
          <w:sz w:val="20"/>
        </w:rPr>
        <w:t xml:space="preserve"> </w:t>
      </w:r>
      <w:r>
        <w:rPr>
          <w:rFonts w:ascii="Courier New"/>
          <w:b/>
        </w:rPr>
        <w:t>Run</w:t>
      </w:r>
      <w:r>
        <w:rPr>
          <w:rFonts w:ascii="Courier New"/>
          <w:b/>
          <w:spacing w:val="-80"/>
        </w:rPr>
        <w:t xml:space="preserve"> </w:t>
      </w:r>
      <w:r>
        <w:rPr>
          <w:sz w:val="20"/>
        </w:rPr>
        <w:t>menu</w:t>
      </w:r>
      <w:r>
        <w:rPr>
          <w:spacing w:val="-4"/>
          <w:sz w:val="20"/>
        </w:rPr>
        <w:t xml:space="preserve"> </w:t>
      </w:r>
      <w:r>
        <w:rPr>
          <w:sz w:val="20"/>
        </w:rPr>
        <w:t>and</w:t>
      </w:r>
      <w:r>
        <w:rPr>
          <w:spacing w:val="-4"/>
          <w:sz w:val="20"/>
        </w:rPr>
        <w:t xml:space="preserve"> </w:t>
      </w:r>
      <w:r>
        <w:rPr>
          <w:sz w:val="20"/>
        </w:rPr>
        <w:t>clicking</w:t>
      </w:r>
      <w:r>
        <w:rPr>
          <w:spacing w:val="-3"/>
          <w:sz w:val="20"/>
        </w:rPr>
        <w:t xml:space="preserve"> </w:t>
      </w:r>
      <w:r>
        <w:rPr>
          <w:sz w:val="20"/>
        </w:rPr>
        <w:t>the</w:t>
      </w:r>
      <w:r>
        <w:rPr>
          <w:spacing w:val="-3"/>
          <w:sz w:val="20"/>
        </w:rPr>
        <w:t xml:space="preserve"> </w:t>
      </w:r>
      <w:r>
        <w:rPr>
          <w:rFonts w:ascii="Courier New"/>
          <w:b/>
        </w:rPr>
        <w:t>Run</w:t>
      </w:r>
      <w:r>
        <w:rPr>
          <w:rFonts w:ascii="Courier New"/>
          <w:b/>
          <w:spacing w:val="-7"/>
        </w:rPr>
        <w:t xml:space="preserve"> </w:t>
      </w:r>
      <w:r>
        <w:rPr>
          <w:rFonts w:ascii="Courier New"/>
          <w:b/>
        </w:rPr>
        <w:t>app</w:t>
      </w:r>
      <w:r>
        <w:rPr>
          <w:rFonts w:ascii="Courier New"/>
          <w:b/>
          <w:spacing w:val="-80"/>
        </w:rPr>
        <w:t xml:space="preserve"> </w:t>
      </w:r>
      <w:r>
        <w:rPr>
          <w:sz w:val="20"/>
        </w:rPr>
        <w:t xml:space="preserve">menu item. Note the transition between the input and output screen. When the Android UI is opening </w:t>
      </w:r>
      <w:proofErr w:type="spellStart"/>
      <w:r>
        <w:rPr>
          <w:rFonts w:ascii="Courier New"/>
          <w:b/>
        </w:rPr>
        <w:t>OutputActivity</w:t>
      </w:r>
      <w:proofErr w:type="spellEnd"/>
      <w:r>
        <w:rPr>
          <w:sz w:val="20"/>
        </w:rPr>
        <w:t>, you will notice that the views are sliding right, and while closing, the views fade out.</w:t>
      </w:r>
    </w:p>
    <w:p w14:paraId="496523C4" w14:textId="77777777" w:rsidR="003D76C2" w:rsidRDefault="00000000">
      <w:pPr>
        <w:pStyle w:val="ListParagraph"/>
        <w:numPr>
          <w:ilvl w:val="1"/>
          <w:numId w:val="1"/>
        </w:numPr>
        <w:tabs>
          <w:tab w:val="left" w:pos="1274"/>
        </w:tabs>
        <w:spacing w:before="145"/>
        <w:jc w:val="left"/>
        <w:rPr>
          <w:sz w:val="20"/>
        </w:rPr>
      </w:pPr>
      <w:r>
        <w:rPr>
          <w:sz w:val="20"/>
        </w:rPr>
        <w:t>Input</w:t>
      </w:r>
      <w:r>
        <w:rPr>
          <w:spacing w:val="-5"/>
          <w:sz w:val="20"/>
        </w:rPr>
        <w:t xml:space="preserve"> </w:t>
      </w:r>
      <w:r>
        <w:rPr>
          <w:sz w:val="20"/>
        </w:rPr>
        <w:t>a</w:t>
      </w:r>
      <w:r>
        <w:rPr>
          <w:spacing w:val="-3"/>
          <w:sz w:val="20"/>
        </w:rPr>
        <w:t xml:space="preserve"> </w:t>
      </w:r>
      <w:r>
        <w:rPr>
          <w:sz w:val="20"/>
        </w:rPr>
        <w:t>length,</w:t>
      </w:r>
      <w:r>
        <w:rPr>
          <w:spacing w:val="-3"/>
          <w:sz w:val="20"/>
        </w:rPr>
        <w:t xml:space="preserve"> </w:t>
      </w:r>
      <w:r>
        <w:rPr>
          <w:sz w:val="20"/>
        </w:rPr>
        <w:t>select</w:t>
      </w:r>
      <w:r>
        <w:rPr>
          <w:spacing w:val="-2"/>
          <w:sz w:val="20"/>
        </w:rPr>
        <w:t xml:space="preserve"> </w:t>
      </w:r>
      <w:r>
        <w:rPr>
          <w:sz w:val="20"/>
        </w:rPr>
        <w:t>uppercase,</w:t>
      </w:r>
      <w:r>
        <w:rPr>
          <w:spacing w:val="-3"/>
          <w:sz w:val="20"/>
        </w:rPr>
        <w:t xml:space="preserve"> </w:t>
      </w:r>
      <w:r>
        <w:rPr>
          <w:sz w:val="20"/>
        </w:rPr>
        <w:t>numbers,</w:t>
      </w:r>
      <w:r>
        <w:rPr>
          <w:spacing w:val="-2"/>
          <w:sz w:val="20"/>
        </w:rPr>
        <w:t xml:space="preserve"> </w:t>
      </w:r>
      <w:r>
        <w:rPr>
          <w:sz w:val="20"/>
        </w:rPr>
        <w:t>and</w:t>
      </w:r>
      <w:r>
        <w:rPr>
          <w:spacing w:val="-4"/>
          <w:sz w:val="20"/>
        </w:rPr>
        <w:t xml:space="preserve"> </w:t>
      </w:r>
      <w:r>
        <w:rPr>
          <w:sz w:val="20"/>
        </w:rPr>
        <w:t>special</w:t>
      </w:r>
      <w:r>
        <w:rPr>
          <w:spacing w:val="-2"/>
          <w:sz w:val="20"/>
        </w:rPr>
        <w:t xml:space="preserve"> </w:t>
      </w:r>
      <w:r>
        <w:rPr>
          <w:sz w:val="20"/>
        </w:rPr>
        <w:t>characters,</w:t>
      </w:r>
      <w:r>
        <w:rPr>
          <w:spacing w:val="-3"/>
          <w:sz w:val="20"/>
        </w:rPr>
        <w:t xml:space="preserve"> </w:t>
      </w:r>
      <w:r>
        <w:rPr>
          <w:sz w:val="20"/>
        </w:rPr>
        <w:t>and</w:t>
      </w:r>
      <w:r>
        <w:rPr>
          <w:spacing w:val="-3"/>
          <w:sz w:val="20"/>
        </w:rPr>
        <w:t xml:space="preserve"> </w:t>
      </w:r>
      <w:r>
        <w:rPr>
          <w:sz w:val="20"/>
        </w:rPr>
        <w:t>tap</w:t>
      </w:r>
      <w:r>
        <w:rPr>
          <w:spacing w:val="-2"/>
          <w:sz w:val="20"/>
        </w:rPr>
        <w:t xml:space="preserve"> </w:t>
      </w:r>
      <w:r>
        <w:rPr>
          <w:spacing w:val="-5"/>
          <w:sz w:val="20"/>
        </w:rPr>
        <w:t>on</w:t>
      </w:r>
    </w:p>
    <w:p w14:paraId="4819F390" w14:textId="77777777" w:rsidR="003D76C2" w:rsidRDefault="00000000">
      <w:pPr>
        <w:pStyle w:val="BodyText"/>
        <w:spacing w:before="7"/>
        <w:ind w:left="1274"/>
      </w:pPr>
      <w:r>
        <w:t>the</w:t>
      </w:r>
      <w:r>
        <w:rPr>
          <w:spacing w:val="-4"/>
        </w:rPr>
        <w:t xml:space="preserve"> </w:t>
      </w:r>
      <w:r>
        <w:rPr>
          <w:rFonts w:ascii="Courier New"/>
          <w:b/>
          <w:sz w:val="22"/>
        </w:rPr>
        <w:t>Generate</w:t>
      </w:r>
      <w:r>
        <w:rPr>
          <w:rFonts w:ascii="Courier New"/>
          <w:b/>
          <w:spacing w:val="-80"/>
          <w:sz w:val="22"/>
        </w:rPr>
        <w:t xml:space="preserve"> </w:t>
      </w:r>
      <w:r>
        <w:t>button.</w:t>
      </w:r>
      <w:r>
        <w:rPr>
          <w:spacing w:val="-2"/>
        </w:rPr>
        <w:t xml:space="preserve"> </w:t>
      </w:r>
      <w:r>
        <w:t>Three</w:t>
      </w:r>
      <w:r>
        <w:rPr>
          <w:spacing w:val="-3"/>
        </w:rPr>
        <w:t xml:space="preserve"> </w:t>
      </w:r>
      <w:r>
        <w:t>passwords</w:t>
      </w:r>
      <w:r>
        <w:rPr>
          <w:spacing w:val="-2"/>
        </w:rPr>
        <w:t xml:space="preserve"> </w:t>
      </w:r>
      <w:r>
        <w:t>will</w:t>
      </w:r>
      <w:r>
        <w:rPr>
          <w:spacing w:val="-2"/>
        </w:rPr>
        <w:t xml:space="preserve"> </w:t>
      </w:r>
      <w:r>
        <w:t>be</w:t>
      </w:r>
      <w:r>
        <w:rPr>
          <w:spacing w:val="-1"/>
        </w:rPr>
        <w:t xml:space="preserve"> </w:t>
      </w:r>
      <w:r>
        <w:rPr>
          <w:spacing w:val="-2"/>
        </w:rPr>
        <w:t>displayed.</w:t>
      </w:r>
    </w:p>
    <w:p w14:paraId="26A1C197" w14:textId="77777777" w:rsidR="003D76C2" w:rsidRDefault="003D76C2">
      <w:pPr>
        <w:sectPr w:rsidR="003D76C2">
          <w:pgSz w:w="10800" w:h="13320"/>
          <w:pgMar w:top="1120" w:right="920" w:bottom="280" w:left="940" w:header="695" w:footer="0" w:gutter="0"/>
          <w:cols w:space="720"/>
        </w:sectPr>
      </w:pPr>
    </w:p>
    <w:p w14:paraId="268C9560" w14:textId="77777777" w:rsidR="003D76C2" w:rsidRDefault="003D76C2">
      <w:pPr>
        <w:pStyle w:val="BodyText"/>
        <w:spacing w:before="12"/>
        <w:rPr>
          <w:sz w:val="7"/>
        </w:rPr>
      </w:pPr>
    </w:p>
    <w:p w14:paraId="7A4B3D57" w14:textId="77777777" w:rsidR="003D76C2" w:rsidRDefault="00000000">
      <w:pPr>
        <w:pStyle w:val="ListParagraph"/>
        <w:numPr>
          <w:ilvl w:val="1"/>
          <w:numId w:val="1"/>
        </w:numPr>
        <w:tabs>
          <w:tab w:val="left" w:pos="554"/>
        </w:tabs>
        <w:spacing w:before="101" w:line="244" w:lineRule="auto"/>
        <w:ind w:left="554" w:right="1244"/>
        <w:jc w:val="left"/>
        <w:rPr>
          <w:sz w:val="20"/>
        </w:rPr>
      </w:pPr>
      <w:r>
        <w:rPr>
          <w:sz w:val="20"/>
        </w:rPr>
        <w:t xml:space="preserve">Select one and the rest will move out of view. A </w:t>
      </w:r>
      <w:r>
        <w:rPr>
          <w:rFonts w:ascii="Courier New"/>
          <w:b/>
        </w:rPr>
        <w:t>Copy</w:t>
      </w:r>
      <w:r>
        <w:rPr>
          <w:rFonts w:ascii="Courier New"/>
          <w:b/>
          <w:spacing w:val="-71"/>
        </w:rPr>
        <w:t xml:space="preserve"> </w:t>
      </w:r>
      <w:r>
        <w:rPr>
          <w:sz w:val="20"/>
        </w:rPr>
        <w:t>button will also be displayed. Click it and check whether the password you selected is now on the</w:t>
      </w:r>
      <w:r>
        <w:rPr>
          <w:spacing w:val="-3"/>
          <w:sz w:val="20"/>
        </w:rPr>
        <w:t xml:space="preserve"> </w:t>
      </w:r>
      <w:r>
        <w:rPr>
          <w:sz w:val="20"/>
        </w:rPr>
        <w:t>clipboard.</w:t>
      </w:r>
      <w:r>
        <w:rPr>
          <w:spacing w:val="-3"/>
          <w:sz w:val="20"/>
        </w:rPr>
        <w:t xml:space="preserve"> </w:t>
      </w:r>
      <w:r>
        <w:rPr>
          <w:sz w:val="20"/>
        </w:rPr>
        <w:t>The</w:t>
      </w:r>
      <w:r>
        <w:rPr>
          <w:spacing w:val="-4"/>
          <w:sz w:val="20"/>
        </w:rPr>
        <w:t xml:space="preserve"> </w:t>
      </w:r>
      <w:r>
        <w:rPr>
          <w:sz w:val="20"/>
        </w:rPr>
        <w:t>initial</w:t>
      </w:r>
      <w:r>
        <w:rPr>
          <w:spacing w:val="-3"/>
          <w:sz w:val="20"/>
        </w:rPr>
        <w:t xml:space="preserve"> </w:t>
      </w:r>
      <w:r>
        <w:rPr>
          <w:sz w:val="20"/>
        </w:rPr>
        <w:t>and</w:t>
      </w:r>
      <w:r>
        <w:rPr>
          <w:spacing w:val="-4"/>
          <w:sz w:val="20"/>
        </w:rPr>
        <w:t xml:space="preserve"> </w:t>
      </w:r>
      <w:r>
        <w:rPr>
          <w:sz w:val="20"/>
        </w:rPr>
        <w:t>final</w:t>
      </w:r>
      <w:r>
        <w:rPr>
          <w:spacing w:val="-3"/>
          <w:sz w:val="20"/>
        </w:rPr>
        <w:t xml:space="preserve"> </w:t>
      </w:r>
      <w:r>
        <w:rPr>
          <w:sz w:val="20"/>
        </w:rPr>
        <w:t>state</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output</w:t>
      </w:r>
      <w:r>
        <w:rPr>
          <w:spacing w:val="-3"/>
          <w:sz w:val="20"/>
        </w:rPr>
        <w:t xml:space="preserve"> </w:t>
      </w:r>
      <w:r>
        <w:rPr>
          <w:sz w:val="20"/>
        </w:rPr>
        <w:t>screen</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similar</w:t>
      </w:r>
      <w:r>
        <w:rPr>
          <w:spacing w:val="-3"/>
          <w:sz w:val="20"/>
        </w:rPr>
        <w:t xml:space="preserve"> </w:t>
      </w:r>
      <w:r>
        <w:rPr>
          <w:sz w:val="20"/>
        </w:rPr>
        <w:t xml:space="preserve">to </w:t>
      </w:r>
      <w:r>
        <w:rPr>
          <w:i/>
          <w:sz w:val="20"/>
        </w:rPr>
        <w:t>Figure 15.22</w:t>
      </w:r>
      <w:r>
        <w:rPr>
          <w:sz w:val="20"/>
        </w:rPr>
        <w:t>:</w:t>
      </w:r>
    </w:p>
    <w:p w14:paraId="337D3F06" w14:textId="77777777" w:rsidR="003D76C2" w:rsidRDefault="00000000">
      <w:pPr>
        <w:pStyle w:val="BodyText"/>
        <w:spacing w:before="11"/>
        <w:rPr>
          <w:sz w:val="13"/>
        </w:rPr>
      </w:pPr>
      <w:r>
        <w:rPr>
          <w:noProof/>
        </w:rPr>
        <w:drawing>
          <wp:anchor distT="0" distB="0" distL="0" distR="0" simplePos="0" relativeHeight="415" behindDoc="0" locked="0" layoutInCell="1" allowOverlap="1" wp14:anchorId="1BD29A19" wp14:editId="796E7BDB">
            <wp:simplePos x="0" y="0"/>
            <wp:positionH relativeFrom="page">
              <wp:posOffset>667511</wp:posOffset>
            </wp:positionH>
            <wp:positionV relativeFrom="paragraph">
              <wp:posOffset>134718</wp:posOffset>
            </wp:positionV>
            <wp:extent cx="5016627" cy="4915281"/>
            <wp:effectExtent l="0" t="0" r="0" b="0"/>
            <wp:wrapTopAndBottom/>
            <wp:docPr id="51" name="image23.jpeg" descr="Figure 15.22: The start and end state of MotionLayout in the Password Generato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3.jpeg"/>
                    <pic:cNvPicPr/>
                  </pic:nvPicPr>
                  <pic:blipFill>
                    <a:blip r:embed="rId173" cstate="print"/>
                    <a:stretch>
                      <a:fillRect/>
                    </a:stretch>
                  </pic:blipFill>
                  <pic:spPr>
                    <a:xfrm>
                      <a:off x="0" y="0"/>
                      <a:ext cx="5016627" cy="4915281"/>
                    </a:xfrm>
                    <a:prstGeom prst="rect">
                      <a:avLst/>
                    </a:prstGeom>
                  </pic:spPr>
                </pic:pic>
              </a:graphicData>
            </a:graphic>
          </wp:anchor>
        </w:drawing>
      </w:r>
    </w:p>
    <w:p w14:paraId="66E78BF0" w14:textId="77777777" w:rsidR="003D76C2" w:rsidRDefault="00000000">
      <w:pPr>
        <w:spacing w:before="189"/>
        <w:ind w:left="404"/>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15.22:</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start</w:t>
      </w:r>
      <w:r>
        <w:rPr>
          <w:rFonts w:ascii="Open Sans SemiBold"/>
          <w:b/>
          <w:spacing w:val="-2"/>
          <w:sz w:val="18"/>
        </w:rPr>
        <w:t xml:space="preserve"> </w:t>
      </w:r>
      <w:r>
        <w:rPr>
          <w:rFonts w:ascii="Open Sans SemiBold"/>
          <w:b/>
          <w:sz w:val="18"/>
        </w:rPr>
        <w:t>and</w:t>
      </w:r>
      <w:r>
        <w:rPr>
          <w:rFonts w:ascii="Open Sans SemiBold"/>
          <w:b/>
          <w:spacing w:val="-2"/>
          <w:sz w:val="18"/>
        </w:rPr>
        <w:t xml:space="preserve"> </w:t>
      </w:r>
      <w:r>
        <w:rPr>
          <w:rFonts w:ascii="Open Sans SemiBold"/>
          <w:b/>
          <w:sz w:val="18"/>
        </w:rPr>
        <w:t>end</w:t>
      </w:r>
      <w:r>
        <w:rPr>
          <w:rFonts w:ascii="Open Sans SemiBold"/>
          <w:b/>
          <w:spacing w:val="-3"/>
          <w:sz w:val="18"/>
        </w:rPr>
        <w:t xml:space="preserve"> </w:t>
      </w:r>
      <w:r>
        <w:rPr>
          <w:rFonts w:ascii="Open Sans SemiBold"/>
          <w:b/>
          <w:sz w:val="18"/>
        </w:rPr>
        <w:t>state</w:t>
      </w:r>
      <w:r>
        <w:rPr>
          <w:rFonts w:ascii="Open Sans SemiBold"/>
          <w:b/>
          <w:spacing w:val="-2"/>
          <w:sz w:val="18"/>
        </w:rPr>
        <w:t xml:space="preserve"> </w:t>
      </w:r>
      <w:r>
        <w:rPr>
          <w:rFonts w:ascii="Open Sans SemiBold"/>
          <w:b/>
          <w:sz w:val="18"/>
        </w:rPr>
        <w:t>of</w:t>
      </w:r>
      <w:r>
        <w:rPr>
          <w:rFonts w:ascii="Open Sans SemiBold"/>
          <w:b/>
          <w:spacing w:val="-2"/>
          <w:sz w:val="18"/>
        </w:rPr>
        <w:t xml:space="preserve"> </w:t>
      </w:r>
      <w:proofErr w:type="spellStart"/>
      <w:r>
        <w:rPr>
          <w:rFonts w:ascii="Open Sans SemiBold"/>
          <w:b/>
          <w:sz w:val="18"/>
        </w:rPr>
        <w:t>MotionLayout</w:t>
      </w:r>
      <w:proofErr w:type="spellEnd"/>
      <w:r>
        <w:rPr>
          <w:rFonts w:ascii="Open Sans SemiBold"/>
          <w:b/>
          <w:spacing w:val="-2"/>
          <w:sz w:val="18"/>
        </w:rPr>
        <w:t xml:space="preserve"> </w:t>
      </w:r>
      <w:r>
        <w:rPr>
          <w:rFonts w:ascii="Open Sans SemiBold"/>
          <w:b/>
          <w:sz w:val="18"/>
        </w:rPr>
        <w:t>in</w:t>
      </w:r>
      <w:r>
        <w:rPr>
          <w:rFonts w:ascii="Open Sans SemiBold"/>
          <w:b/>
          <w:spacing w:val="-3"/>
          <w:sz w:val="18"/>
        </w:rPr>
        <w:t xml:space="preserve"> </w:t>
      </w:r>
      <w:r>
        <w:rPr>
          <w:rFonts w:ascii="Open Sans SemiBold"/>
          <w:b/>
          <w:sz w:val="18"/>
        </w:rPr>
        <w:t>the</w:t>
      </w:r>
      <w:r>
        <w:rPr>
          <w:rFonts w:ascii="Open Sans SemiBold"/>
          <w:b/>
          <w:spacing w:val="-2"/>
          <w:sz w:val="18"/>
        </w:rPr>
        <w:t xml:space="preserve"> </w:t>
      </w:r>
      <w:r>
        <w:rPr>
          <w:rFonts w:ascii="Open Sans SemiBold"/>
          <w:b/>
          <w:sz w:val="18"/>
        </w:rPr>
        <w:t>Password</w:t>
      </w:r>
      <w:r>
        <w:rPr>
          <w:rFonts w:ascii="Open Sans SemiBold"/>
          <w:b/>
          <w:spacing w:val="-2"/>
          <w:sz w:val="18"/>
        </w:rPr>
        <w:t xml:space="preserve"> </w:t>
      </w:r>
      <w:r>
        <w:rPr>
          <w:rFonts w:ascii="Open Sans SemiBold"/>
          <w:b/>
          <w:sz w:val="18"/>
        </w:rPr>
        <w:t>Generator</w:t>
      </w:r>
      <w:r>
        <w:rPr>
          <w:rFonts w:ascii="Open Sans SemiBold"/>
          <w:b/>
          <w:spacing w:val="-2"/>
          <w:sz w:val="18"/>
        </w:rPr>
        <w:t xml:space="preserve"> </w:t>
      </w:r>
      <w:r>
        <w:rPr>
          <w:rFonts w:ascii="Open Sans SemiBold"/>
          <w:b/>
          <w:spacing w:val="-5"/>
          <w:sz w:val="18"/>
        </w:rPr>
        <w:t>app</w:t>
      </w:r>
    </w:p>
    <w:p w14:paraId="5BF07052" w14:textId="77777777" w:rsidR="003D76C2" w:rsidRDefault="003D76C2">
      <w:pPr>
        <w:rPr>
          <w:rFonts w:ascii="Open Sans SemiBold"/>
          <w:sz w:val="18"/>
        </w:rPr>
        <w:sectPr w:rsidR="003D76C2">
          <w:pgSz w:w="10800" w:h="13320"/>
          <w:pgMar w:top="1120" w:right="920" w:bottom="280" w:left="940" w:header="695" w:footer="0" w:gutter="0"/>
          <w:cols w:space="720"/>
        </w:sectPr>
      </w:pPr>
    </w:p>
    <w:p w14:paraId="3211D67A" w14:textId="77777777" w:rsidR="003D76C2" w:rsidRDefault="003D76C2">
      <w:pPr>
        <w:pStyle w:val="BodyText"/>
        <w:spacing w:before="9"/>
        <w:rPr>
          <w:rFonts w:ascii="Open Sans SemiBold"/>
          <w:b/>
          <w:sz w:val="14"/>
        </w:rPr>
      </w:pPr>
    </w:p>
    <w:p w14:paraId="715DD43E" w14:textId="77777777" w:rsidR="003D76C2" w:rsidRDefault="003D76C2">
      <w:pPr>
        <w:rPr>
          <w:rFonts w:ascii="Open Sans SemiBold"/>
          <w:sz w:val="14"/>
        </w:rPr>
        <w:sectPr w:rsidR="003D76C2">
          <w:headerReference w:type="default" r:id="rId174"/>
          <w:pgSz w:w="10800" w:h="13320"/>
          <w:pgMar w:top="1520" w:right="920" w:bottom="280" w:left="940" w:header="0" w:footer="0" w:gutter="0"/>
          <w:cols w:space="720"/>
        </w:sectPr>
      </w:pPr>
    </w:p>
    <w:p w14:paraId="37A44B21" w14:textId="77777777" w:rsidR="003D76C2" w:rsidRDefault="003D76C2">
      <w:pPr>
        <w:pStyle w:val="BodyText"/>
        <w:spacing w:before="9"/>
        <w:rPr>
          <w:rFonts w:ascii="Open Sans SemiBold"/>
          <w:b/>
          <w:sz w:val="14"/>
        </w:rPr>
      </w:pPr>
    </w:p>
    <w:sectPr w:rsidR="003D76C2">
      <w:headerReference w:type="even" r:id="rId175"/>
      <w:pgSz w:w="10800" w:h="13320"/>
      <w:pgMar w:top="1520" w:right="920" w:bottom="280" w:left="9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4A587D" w14:textId="77777777" w:rsidR="00983CA0" w:rsidRDefault="00983CA0">
      <w:r>
        <w:separator/>
      </w:r>
    </w:p>
  </w:endnote>
  <w:endnote w:type="continuationSeparator" w:id="0">
    <w:p w14:paraId="531F2ECC" w14:textId="77777777" w:rsidR="00983CA0" w:rsidRDefault="00983C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 Sans">
    <w:panose1 w:val="020B0606030504020204"/>
    <w:charset w:val="00"/>
    <w:family w:val="swiss"/>
    <w:pitch w:val="variable"/>
    <w:sig w:usb0="E00002EF" w:usb1="4000205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Bebas Neue">
    <w:panose1 w:val="020B0606020202050201"/>
    <w:charset w:val="4D"/>
    <w:family w:val="swiss"/>
    <w:pitch w:val="variable"/>
    <w:sig w:usb0="00000007" w:usb1="00000001" w:usb2="00000000" w:usb3="00000000" w:csb0="00000093" w:csb1="00000000"/>
  </w:font>
  <w:font w:name="Courier">
    <w:panose1 w:val="02000500000000000000"/>
    <w:charset w:val="00"/>
    <w:family w:val="auto"/>
    <w:pitch w:val="variable"/>
    <w:sig w:usb0="00000003" w:usb1="00000000" w:usb2="00000000" w:usb3="00000000" w:csb0="00000003" w:csb1="00000000"/>
  </w:font>
  <w:font w:name="Open Sans SemiBold">
    <w:panose1 w:val="020B0706030804020204"/>
    <w:charset w:val="00"/>
    <w:family w:val="swiss"/>
    <w:pitch w:val="variable"/>
    <w:sig w:usb0="E00002EF" w:usb1="4000205B" w:usb2="00000028"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E8DB1A" w14:textId="77777777" w:rsidR="00983CA0" w:rsidRDefault="00983CA0">
      <w:r>
        <w:separator/>
      </w:r>
    </w:p>
  </w:footnote>
  <w:footnote w:type="continuationSeparator" w:id="0">
    <w:p w14:paraId="43A9E087" w14:textId="77777777" w:rsidR="00983CA0" w:rsidRDefault="00983C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65571" w14:textId="77777777" w:rsidR="003D76C2" w:rsidRDefault="00D51F7C">
    <w:pPr>
      <w:pStyle w:val="BodyText"/>
      <w:spacing w:line="14" w:lineRule="auto"/>
    </w:pPr>
    <w:r>
      <w:rPr>
        <w:noProof/>
      </w:rPr>
      <mc:AlternateContent>
        <mc:Choice Requires="wps">
          <w:drawing>
            <wp:anchor distT="0" distB="0" distL="114300" distR="114300" simplePos="0" relativeHeight="483628544" behindDoc="1" locked="0" layoutInCell="1" allowOverlap="1" wp14:anchorId="60313E6D" wp14:editId="5C34D821">
              <wp:simplePos x="0" y="0"/>
              <wp:positionH relativeFrom="page">
                <wp:posOffset>662940</wp:posOffset>
              </wp:positionH>
              <wp:positionV relativeFrom="page">
                <wp:posOffset>664845</wp:posOffset>
              </wp:positionV>
              <wp:extent cx="5074920" cy="0"/>
              <wp:effectExtent l="0" t="0" r="17780" b="12700"/>
              <wp:wrapNone/>
              <wp:docPr id="1596"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D908BB" id="Line 60" o:spid="_x0000_s1026" style="position:absolute;z-index:-196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29056" behindDoc="1" locked="0" layoutInCell="1" allowOverlap="1" wp14:anchorId="72543F7B" wp14:editId="25143531">
              <wp:simplePos x="0" y="0"/>
              <wp:positionH relativeFrom="page">
                <wp:posOffset>625475</wp:posOffset>
              </wp:positionH>
              <wp:positionV relativeFrom="page">
                <wp:posOffset>428625</wp:posOffset>
              </wp:positionV>
              <wp:extent cx="967105" cy="198755"/>
              <wp:effectExtent l="0" t="0" r="10795" b="4445"/>
              <wp:wrapNone/>
              <wp:docPr id="1595"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ECBAF" w14:textId="77777777" w:rsidR="003D76C2" w:rsidRDefault="00000000">
                          <w:pPr>
                            <w:pStyle w:val="BodyText"/>
                            <w:spacing w:before="20"/>
                            <w:ind w:left="60"/>
                          </w:pPr>
                          <w:r>
                            <w:fldChar w:fldCharType="begin"/>
                          </w:r>
                          <w:r>
                            <w:instrText xml:space="preserve"> PAGE </w:instrText>
                          </w:r>
                          <w:r>
                            <w:fldChar w:fldCharType="separate"/>
                          </w:r>
                          <w:r>
                            <w:t>100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543F7B" id="_x0000_t202" coordsize="21600,21600" o:spt="202" path="m,l,21600r21600,l21600,xe">
              <v:stroke joinstyle="miter"/>
              <v:path gradientshapeok="t" o:connecttype="rect"/>
            </v:shapetype>
            <v:shape id="docshape1" o:spid="_x0000_s2404" type="#_x0000_t202" style="position:absolute;margin-left:49.25pt;margin-top:33.75pt;width:76.15pt;height:15.65pt;z-index:-1968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" filled="f" stroked="f">
              <v:path arrowok="t"/>
              <v:textbox inset="0,0,0,0">
                <w:txbxContent>
                  <w:p w14:paraId="68CECBAF" w14:textId="77777777" w:rsidR="003D76C2" w:rsidRDefault="00000000">
                    <w:pPr>
                      <w:pStyle w:val="BodyText"/>
                      <w:spacing w:before="20"/>
                      <w:ind w:left="60"/>
                    </w:pPr>
                    <w:r>
                      <w:fldChar w:fldCharType="begin"/>
                    </w:r>
                    <w:r>
                      <w:instrText xml:space="preserve"> PAGE </w:instrText>
                    </w:r>
                    <w:r>
                      <w:fldChar w:fldCharType="separate"/>
                    </w:r>
                    <w:r>
                      <w:t>100</w:t>
                    </w:r>
                    <w:r>
                      <w:fldChar w:fldCharType="end"/>
                    </w:r>
                    <w:r>
                      <w:t xml:space="preserve"> | </w:t>
                    </w:r>
                    <w:r>
                      <w:rPr>
                        <w:spacing w:val="-2"/>
                      </w:rPr>
                      <w:t>Appendix</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EBC11" w14:textId="77777777" w:rsidR="003D76C2" w:rsidRDefault="00D51F7C">
    <w:pPr>
      <w:pStyle w:val="BodyText"/>
      <w:spacing w:line="14" w:lineRule="auto"/>
    </w:pPr>
    <w:r>
      <w:rPr>
        <w:noProof/>
      </w:rPr>
      <mc:AlternateContent>
        <mc:Choice Requires="wps">
          <w:drawing>
            <wp:anchor distT="0" distB="0" distL="114300" distR="114300" simplePos="0" relativeHeight="483636736" behindDoc="1" locked="0" layoutInCell="1" allowOverlap="1" wp14:anchorId="5E1ECEFC" wp14:editId="5EF78E0F">
              <wp:simplePos x="0" y="0"/>
              <wp:positionH relativeFrom="page">
                <wp:posOffset>1120140</wp:posOffset>
              </wp:positionH>
              <wp:positionV relativeFrom="page">
                <wp:posOffset>664845</wp:posOffset>
              </wp:positionV>
              <wp:extent cx="5074285" cy="0"/>
              <wp:effectExtent l="0" t="0" r="5715" b="12700"/>
              <wp:wrapNone/>
              <wp:docPr id="1578"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871F49" id="Line 42" o:spid="_x0000_s1026" style="position:absolute;z-index:-19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7248" behindDoc="1" locked="0" layoutInCell="1" allowOverlap="1" wp14:anchorId="5A11C098" wp14:editId="76167DAD">
              <wp:simplePos x="0" y="0"/>
              <wp:positionH relativeFrom="page">
                <wp:posOffset>2620010</wp:posOffset>
              </wp:positionH>
              <wp:positionV relativeFrom="page">
                <wp:posOffset>428625</wp:posOffset>
              </wp:positionV>
              <wp:extent cx="3625215" cy="198755"/>
              <wp:effectExtent l="0" t="0" r="6985" b="4445"/>
              <wp:wrapNone/>
              <wp:docPr id="1577" name="docshape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2521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A7295" w14:textId="77777777" w:rsidR="003D76C2" w:rsidRDefault="00000000">
                          <w:pPr>
                            <w:pStyle w:val="BodyText"/>
                            <w:spacing w:before="20"/>
                            <w:ind w:left="20"/>
                          </w:pPr>
                          <w:r>
                            <w:t>Chapter</w:t>
                          </w:r>
                          <w:r>
                            <w:rPr>
                              <w:spacing w:val="-6"/>
                            </w:rPr>
                            <w:t xml:space="preserve"> </w:t>
                          </w:r>
                          <w:r>
                            <w:t>5:</w:t>
                          </w:r>
                          <w:r>
                            <w:rPr>
                              <w:spacing w:val="-3"/>
                            </w:rPr>
                            <w:t xml:space="preserve"> </w:t>
                          </w:r>
                          <w:r>
                            <w:t>Essential</w:t>
                          </w:r>
                          <w:r>
                            <w:rPr>
                              <w:spacing w:val="-5"/>
                            </w:rPr>
                            <w:t xml:space="preserve"> </w:t>
                          </w:r>
                          <w:r>
                            <w:t>Libraries:</w:t>
                          </w:r>
                          <w:r>
                            <w:rPr>
                              <w:spacing w:val="-3"/>
                            </w:rPr>
                            <w:t xml:space="preserve"> </w:t>
                          </w:r>
                          <w:r>
                            <w:t>Retrofit,</w:t>
                          </w:r>
                          <w:r>
                            <w:rPr>
                              <w:spacing w:val="-5"/>
                            </w:rPr>
                            <w:t xml:space="preserve"> </w:t>
                          </w:r>
                          <w:r>
                            <w:t>Moshi,</w:t>
                          </w:r>
                          <w:r>
                            <w:rPr>
                              <w:spacing w:val="-3"/>
                            </w:rPr>
                            <w:t xml:space="preserve"> </w:t>
                          </w:r>
                          <w:r>
                            <w:t>and</w:t>
                          </w:r>
                          <w:r>
                            <w:rPr>
                              <w:spacing w:val="-5"/>
                            </w:rPr>
                            <w:t xml:space="preserve"> </w:t>
                          </w:r>
                          <w:r>
                            <w:t>Glide</w:t>
                          </w:r>
                          <w:r>
                            <w:rPr>
                              <w:spacing w:val="-3"/>
                            </w:rPr>
                            <w:t xml:space="preserve"> </w:t>
                          </w:r>
                          <w:r>
                            <w:t>|</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11C098" id="_x0000_t202" coordsize="21600,21600" o:spt="202" path="m,l,21600r21600,l21600,xe">
              <v:stroke joinstyle="miter"/>
              <v:path gradientshapeok="t" o:connecttype="rect"/>
            </v:shapetype>
            <v:shape id="docshape303" o:spid="_x0000_s2413" type="#_x0000_t202" style="position:absolute;margin-left:206.3pt;margin-top:33.75pt;width:285.45pt;height:15.65pt;z-index:-196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" filled="f" stroked="f">
              <v:path arrowok="t"/>
              <v:textbox inset="0,0,0,0">
                <w:txbxContent>
                  <w:p w14:paraId="651A7295" w14:textId="77777777" w:rsidR="003D76C2" w:rsidRDefault="00000000">
                    <w:pPr>
                      <w:pStyle w:val="BodyText"/>
                      <w:spacing w:before="20"/>
                      <w:ind w:left="20"/>
                    </w:pPr>
                    <w:r>
                      <w:t>Chapter</w:t>
                    </w:r>
                    <w:r>
                      <w:rPr>
                        <w:spacing w:val="-6"/>
                      </w:rPr>
                      <w:t xml:space="preserve"> </w:t>
                    </w:r>
                    <w:r>
                      <w:t>5:</w:t>
                    </w:r>
                    <w:r>
                      <w:rPr>
                        <w:spacing w:val="-3"/>
                      </w:rPr>
                      <w:t xml:space="preserve"> </w:t>
                    </w:r>
                    <w:r>
                      <w:t>Essential</w:t>
                    </w:r>
                    <w:r>
                      <w:rPr>
                        <w:spacing w:val="-5"/>
                      </w:rPr>
                      <w:t xml:space="preserve"> </w:t>
                    </w:r>
                    <w:r>
                      <w:t>Libraries:</w:t>
                    </w:r>
                    <w:r>
                      <w:rPr>
                        <w:spacing w:val="-3"/>
                      </w:rPr>
                      <w:t xml:space="preserve"> </w:t>
                    </w:r>
                    <w:r>
                      <w:t>Retrofit,</w:t>
                    </w:r>
                    <w:r>
                      <w:rPr>
                        <w:spacing w:val="-5"/>
                      </w:rPr>
                      <w:t xml:space="preserve"> </w:t>
                    </w:r>
                    <w:r>
                      <w:t>Moshi,</w:t>
                    </w:r>
                    <w:r>
                      <w:rPr>
                        <w:spacing w:val="-3"/>
                      </w:rPr>
                      <w:t xml:space="preserve"> </w:t>
                    </w:r>
                    <w:r>
                      <w:t>and</w:t>
                    </w:r>
                    <w:r>
                      <w:rPr>
                        <w:spacing w:val="-5"/>
                      </w:rPr>
                      <w:t xml:space="preserve"> </w:t>
                    </w:r>
                    <w:r>
                      <w:t>Glide</w:t>
                    </w:r>
                    <w:r>
                      <w:rPr>
                        <w:spacing w:val="-3"/>
                      </w:rPr>
                      <w:t xml:space="preserve"> </w:t>
                    </w:r>
                    <w:r>
                      <w:t>|</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D3C70" w14:textId="77777777" w:rsidR="003D76C2" w:rsidRDefault="00D51F7C">
    <w:pPr>
      <w:pStyle w:val="BodyText"/>
      <w:spacing w:line="14" w:lineRule="auto"/>
    </w:pPr>
    <w:r>
      <w:rPr>
        <w:noProof/>
      </w:rPr>
      <mc:AlternateContent>
        <mc:Choice Requires="wps">
          <w:drawing>
            <wp:anchor distT="0" distB="0" distL="114300" distR="114300" simplePos="0" relativeHeight="483639808" behindDoc="1" locked="0" layoutInCell="1" allowOverlap="1" wp14:anchorId="57E05CB8" wp14:editId="5551D6E2">
              <wp:simplePos x="0" y="0"/>
              <wp:positionH relativeFrom="page">
                <wp:posOffset>662940</wp:posOffset>
              </wp:positionH>
              <wp:positionV relativeFrom="page">
                <wp:posOffset>664845</wp:posOffset>
              </wp:positionV>
              <wp:extent cx="5074920" cy="0"/>
              <wp:effectExtent l="0" t="0" r="17780" b="12700"/>
              <wp:wrapNone/>
              <wp:docPr id="1576"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19EB87" id="Line 40" o:spid="_x0000_s1026" style="position:absolute;z-index:-1967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0320" behindDoc="1" locked="0" layoutInCell="1" allowOverlap="1" wp14:anchorId="3FAD865A" wp14:editId="7F07F3E6">
              <wp:simplePos x="0" y="0"/>
              <wp:positionH relativeFrom="page">
                <wp:posOffset>625475</wp:posOffset>
              </wp:positionH>
              <wp:positionV relativeFrom="page">
                <wp:posOffset>428625</wp:posOffset>
              </wp:positionV>
              <wp:extent cx="894080" cy="198755"/>
              <wp:effectExtent l="0" t="0" r="7620" b="4445"/>
              <wp:wrapNone/>
              <wp:docPr id="1575" name="docshape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6969F" w14:textId="77777777" w:rsidR="003D76C2" w:rsidRDefault="00000000">
                          <w:pPr>
                            <w:pStyle w:val="BodyText"/>
                            <w:spacing w:before="20"/>
                            <w:ind w:left="60"/>
                          </w:pPr>
                          <w:r>
                            <w:fldChar w:fldCharType="begin"/>
                          </w:r>
                          <w:r>
                            <w:instrText xml:space="preserve"> PAGE </w:instrText>
                          </w:r>
                          <w:r>
                            <w:fldChar w:fldCharType="separate"/>
                          </w:r>
                          <w:r>
                            <w:t>62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AD865A" id="_x0000_t202" coordsize="21600,21600" o:spt="202" path="m,l,21600r21600,l21600,xe">
              <v:stroke joinstyle="miter"/>
              <v:path gradientshapeok="t" o:connecttype="rect"/>
            </v:shapetype>
            <v:shape id="docshape345" o:spid="_x0000_s2414" type="#_x0000_t202" style="position:absolute;margin-left:49.25pt;margin-top:33.75pt;width:70.4pt;height:15.65pt;z-index:-1967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" filled="f" stroked="f">
              <v:path arrowok="t"/>
              <v:textbox inset="0,0,0,0">
                <w:txbxContent>
                  <w:p w14:paraId="2B26969F" w14:textId="77777777" w:rsidR="003D76C2" w:rsidRDefault="00000000">
                    <w:pPr>
                      <w:pStyle w:val="BodyText"/>
                      <w:spacing w:before="20"/>
                      <w:ind w:left="60"/>
                    </w:pPr>
                    <w:r>
                      <w:fldChar w:fldCharType="begin"/>
                    </w:r>
                    <w:r>
                      <w:instrText xml:space="preserve"> PAGE </w:instrText>
                    </w:r>
                    <w:r>
                      <w:fldChar w:fldCharType="separate"/>
                    </w:r>
                    <w:r>
                      <w:t>62</w:t>
                    </w:r>
                    <w:r>
                      <w:fldChar w:fldCharType="end"/>
                    </w:r>
                    <w:r>
                      <w:t xml:space="preserve"> | </w:t>
                    </w:r>
                    <w:r>
                      <w:rPr>
                        <w:spacing w:val="-2"/>
                      </w:rPr>
                      <w:t>Appendix</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B57C7" w14:textId="77777777" w:rsidR="003D76C2" w:rsidRDefault="00D51F7C">
    <w:pPr>
      <w:pStyle w:val="BodyText"/>
      <w:spacing w:line="14" w:lineRule="auto"/>
    </w:pPr>
    <w:r>
      <w:rPr>
        <w:noProof/>
      </w:rPr>
      <mc:AlternateContent>
        <mc:Choice Requires="wps">
          <w:drawing>
            <wp:anchor distT="0" distB="0" distL="114300" distR="114300" simplePos="0" relativeHeight="483638784" behindDoc="1" locked="0" layoutInCell="1" allowOverlap="1" wp14:anchorId="6F24AA26" wp14:editId="6CA06DB6">
              <wp:simplePos x="0" y="0"/>
              <wp:positionH relativeFrom="page">
                <wp:posOffset>1120140</wp:posOffset>
              </wp:positionH>
              <wp:positionV relativeFrom="page">
                <wp:posOffset>664845</wp:posOffset>
              </wp:positionV>
              <wp:extent cx="5074285" cy="0"/>
              <wp:effectExtent l="0" t="0" r="5715" b="12700"/>
              <wp:wrapNone/>
              <wp:docPr id="1574"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088CC4" id="Line 38" o:spid="_x0000_s1026" style="position:absolute;z-index:-19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9296" behindDoc="1" locked="0" layoutInCell="1" allowOverlap="1" wp14:anchorId="619DCD56" wp14:editId="7DDB3D92">
              <wp:simplePos x="0" y="0"/>
              <wp:positionH relativeFrom="page">
                <wp:posOffset>4485640</wp:posOffset>
              </wp:positionH>
              <wp:positionV relativeFrom="page">
                <wp:posOffset>428625</wp:posOffset>
              </wp:positionV>
              <wp:extent cx="1759585" cy="198755"/>
              <wp:effectExtent l="0" t="0" r="5715" b="4445"/>
              <wp:wrapNone/>
              <wp:docPr id="1573" name="docshape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5958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F5804" w14:textId="77777777" w:rsidR="003D76C2" w:rsidRDefault="00000000">
                          <w:pPr>
                            <w:pStyle w:val="BodyText"/>
                            <w:spacing w:before="20"/>
                            <w:ind w:left="20"/>
                          </w:pPr>
                          <w:r>
                            <w:t>Chapter</w:t>
                          </w:r>
                          <w:r>
                            <w:rPr>
                              <w:spacing w:val="-3"/>
                            </w:rPr>
                            <w:t xml:space="preserve"> </w:t>
                          </w:r>
                          <w:r>
                            <w:t>6:</w:t>
                          </w:r>
                          <w:r>
                            <w:rPr>
                              <w:spacing w:val="-3"/>
                            </w:rPr>
                            <w:t xml:space="preserve"> </w:t>
                          </w:r>
                          <w:proofErr w:type="spellStart"/>
                          <w:r>
                            <w:t>RecyclerView</w:t>
                          </w:r>
                          <w:proofErr w:type="spellEnd"/>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61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9DCD56" id="_x0000_t202" coordsize="21600,21600" o:spt="202" path="m,l,21600r21600,l21600,xe">
              <v:stroke joinstyle="miter"/>
              <v:path gradientshapeok="t" o:connecttype="rect"/>
            </v:shapetype>
            <v:shape id="docshape344" o:spid="_x0000_s2415" type="#_x0000_t202" style="position:absolute;margin-left:353.2pt;margin-top:33.75pt;width:138.55pt;height:15.65pt;z-index:-1967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" filled="f" stroked="f">
              <v:path arrowok="t"/>
              <v:textbox inset="0,0,0,0">
                <w:txbxContent>
                  <w:p w14:paraId="2F7F5804" w14:textId="77777777" w:rsidR="003D76C2" w:rsidRDefault="00000000">
                    <w:pPr>
                      <w:pStyle w:val="BodyText"/>
                      <w:spacing w:before="20"/>
                      <w:ind w:left="20"/>
                    </w:pPr>
                    <w:r>
                      <w:t>Chapter</w:t>
                    </w:r>
                    <w:r>
                      <w:rPr>
                        <w:spacing w:val="-3"/>
                      </w:rPr>
                      <w:t xml:space="preserve"> </w:t>
                    </w:r>
                    <w:r>
                      <w:t>6:</w:t>
                    </w:r>
                    <w:r>
                      <w:rPr>
                        <w:spacing w:val="-3"/>
                      </w:rPr>
                      <w:t xml:space="preserve"> </w:t>
                    </w:r>
                    <w:proofErr w:type="spellStart"/>
                    <w:r>
                      <w:t>RecyclerView</w:t>
                    </w:r>
                    <w:proofErr w:type="spellEnd"/>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61</w:t>
                    </w:r>
                    <w:r>
                      <w:rPr>
                        <w:spacing w:val="-5"/>
                      </w:rP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9DF8F" w14:textId="77777777" w:rsidR="003D76C2" w:rsidRDefault="00D51F7C">
    <w:pPr>
      <w:pStyle w:val="BodyText"/>
      <w:spacing w:line="14" w:lineRule="auto"/>
    </w:pPr>
    <w:r>
      <w:rPr>
        <w:noProof/>
      </w:rPr>
      <mc:AlternateContent>
        <mc:Choice Requires="wps">
          <w:drawing>
            <wp:anchor distT="0" distB="0" distL="114300" distR="114300" simplePos="0" relativeHeight="483641856" behindDoc="1" locked="0" layoutInCell="1" allowOverlap="1" wp14:anchorId="5ED6085E" wp14:editId="540BE194">
              <wp:simplePos x="0" y="0"/>
              <wp:positionH relativeFrom="page">
                <wp:posOffset>662940</wp:posOffset>
              </wp:positionH>
              <wp:positionV relativeFrom="page">
                <wp:posOffset>664845</wp:posOffset>
              </wp:positionV>
              <wp:extent cx="5074920" cy="0"/>
              <wp:effectExtent l="0" t="0" r="17780" b="12700"/>
              <wp:wrapNone/>
              <wp:docPr id="1572"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A240D7" id="Line 36" o:spid="_x0000_s1026" style="position:absolute;z-index:-19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2368" behindDoc="1" locked="0" layoutInCell="1" allowOverlap="1" wp14:anchorId="66D9C607" wp14:editId="4B8EDD86">
              <wp:simplePos x="0" y="0"/>
              <wp:positionH relativeFrom="page">
                <wp:posOffset>625475</wp:posOffset>
              </wp:positionH>
              <wp:positionV relativeFrom="page">
                <wp:posOffset>428625</wp:posOffset>
              </wp:positionV>
              <wp:extent cx="894080" cy="198755"/>
              <wp:effectExtent l="0" t="0" r="7620" b="4445"/>
              <wp:wrapNone/>
              <wp:docPr id="1571" name="docshape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967E32" w14:textId="77777777" w:rsidR="003D76C2" w:rsidRDefault="00000000">
                          <w:pPr>
                            <w:pStyle w:val="BodyText"/>
                            <w:spacing w:before="20"/>
                            <w:ind w:left="60"/>
                          </w:pPr>
                          <w:r>
                            <w:fldChar w:fldCharType="begin"/>
                          </w:r>
                          <w:r>
                            <w:instrText xml:space="preserve"> PAGE </w:instrText>
                          </w:r>
                          <w:r>
                            <w:fldChar w:fldCharType="separate"/>
                          </w:r>
                          <w:r>
                            <w:t>72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D9C607" id="_x0000_t202" coordsize="21600,21600" o:spt="202" path="m,l,21600r21600,l21600,xe">
              <v:stroke joinstyle="miter"/>
              <v:path gradientshapeok="t" o:connecttype="rect"/>
            </v:shapetype>
            <v:shape id="docshape413" o:spid="_x0000_s2416" type="#_x0000_t202" style="position:absolute;margin-left:49.25pt;margin-top:33.75pt;width:70.4pt;height:15.65pt;z-index:-196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" filled="f" stroked="f">
              <v:path arrowok="t"/>
              <v:textbox inset="0,0,0,0">
                <w:txbxContent>
                  <w:p w14:paraId="65967E32" w14:textId="77777777" w:rsidR="003D76C2" w:rsidRDefault="00000000">
                    <w:pPr>
                      <w:pStyle w:val="BodyText"/>
                      <w:spacing w:before="20"/>
                      <w:ind w:left="60"/>
                    </w:pPr>
                    <w:r>
                      <w:fldChar w:fldCharType="begin"/>
                    </w:r>
                    <w:r>
                      <w:instrText xml:space="preserve"> PAGE </w:instrText>
                    </w:r>
                    <w:r>
                      <w:fldChar w:fldCharType="separate"/>
                    </w:r>
                    <w:r>
                      <w:t>72</w:t>
                    </w:r>
                    <w:r>
                      <w:fldChar w:fldCharType="end"/>
                    </w:r>
                    <w:r>
                      <w:t xml:space="preserve"> | </w:t>
                    </w:r>
                    <w:r>
                      <w:rPr>
                        <w:spacing w:val="-2"/>
                      </w:rPr>
                      <w:t>Appendix</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230ED" w14:textId="77777777" w:rsidR="003D76C2" w:rsidRDefault="00D51F7C">
    <w:pPr>
      <w:pStyle w:val="BodyText"/>
      <w:spacing w:line="14" w:lineRule="auto"/>
    </w:pPr>
    <w:r>
      <w:rPr>
        <w:noProof/>
      </w:rPr>
      <mc:AlternateContent>
        <mc:Choice Requires="wps">
          <w:drawing>
            <wp:anchor distT="0" distB="0" distL="114300" distR="114300" simplePos="0" relativeHeight="483640832" behindDoc="1" locked="0" layoutInCell="1" allowOverlap="1" wp14:anchorId="42D5357F" wp14:editId="08721E7C">
              <wp:simplePos x="0" y="0"/>
              <wp:positionH relativeFrom="page">
                <wp:posOffset>1120140</wp:posOffset>
              </wp:positionH>
              <wp:positionV relativeFrom="page">
                <wp:posOffset>664845</wp:posOffset>
              </wp:positionV>
              <wp:extent cx="5074285" cy="0"/>
              <wp:effectExtent l="0" t="0" r="5715" b="12700"/>
              <wp:wrapNone/>
              <wp:docPr id="1570"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D17B94" id="Line 34" o:spid="_x0000_s1026" style="position:absolute;z-index:-19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1344" behindDoc="1" locked="0" layoutInCell="1" allowOverlap="1" wp14:anchorId="1D082A41" wp14:editId="5D49C3B9">
              <wp:simplePos x="0" y="0"/>
              <wp:positionH relativeFrom="page">
                <wp:posOffset>2959735</wp:posOffset>
              </wp:positionH>
              <wp:positionV relativeFrom="page">
                <wp:posOffset>428625</wp:posOffset>
              </wp:positionV>
              <wp:extent cx="3286760" cy="198755"/>
              <wp:effectExtent l="0" t="0" r="2540" b="4445"/>
              <wp:wrapNone/>
              <wp:docPr id="1569" name="docshape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8676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A4330B" w14:textId="77777777" w:rsidR="003D76C2" w:rsidRDefault="00000000">
                          <w:pPr>
                            <w:pStyle w:val="BodyText"/>
                            <w:spacing w:before="20"/>
                            <w:ind w:left="20"/>
                          </w:pPr>
                          <w:r>
                            <w:t>Chapter</w:t>
                          </w:r>
                          <w:r>
                            <w:rPr>
                              <w:spacing w:val="-5"/>
                            </w:rPr>
                            <w:t xml:space="preserve"> </w:t>
                          </w:r>
                          <w:r>
                            <w:t>7:</w:t>
                          </w:r>
                          <w:r>
                            <w:rPr>
                              <w:spacing w:val="-2"/>
                            </w:rPr>
                            <w:t xml:space="preserve"> </w:t>
                          </w:r>
                          <w:r>
                            <w:t>Android</w:t>
                          </w:r>
                          <w:r>
                            <w:rPr>
                              <w:spacing w:val="-2"/>
                            </w:rPr>
                            <w:t xml:space="preserve"> </w:t>
                          </w:r>
                          <w:r>
                            <w:t>Permissions</w:t>
                          </w:r>
                          <w:r>
                            <w:rPr>
                              <w:spacing w:val="-2"/>
                            </w:rPr>
                            <w:t xml:space="preserve"> </w:t>
                          </w:r>
                          <w:r>
                            <w:t>and</w:t>
                          </w:r>
                          <w:r>
                            <w:rPr>
                              <w:spacing w:val="-3"/>
                            </w:rPr>
                            <w:t xml:space="preserve"> </w:t>
                          </w:r>
                          <w:r>
                            <w:t>Google</w:t>
                          </w:r>
                          <w:r>
                            <w:rPr>
                              <w:spacing w:val="-2"/>
                            </w:rPr>
                            <w:t xml:space="preserve"> </w:t>
                          </w:r>
                          <w:r>
                            <w:t>Maps</w:t>
                          </w:r>
                          <w:r>
                            <w:rPr>
                              <w:spacing w:val="-2"/>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71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082A41" id="_x0000_t202" coordsize="21600,21600" o:spt="202" path="m,l,21600r21600,l21600,xe">
              <v:stroke joinstyle="miter"/>
              <v:path gradientshapeok="t" o:connecttype="rect"/>
            </v:shapetype>
            <v:shape id="docshape412" o:spid="_x0000_s2417" type="#_x0000_t202" style="position:absolute;margin-left:233.05pt;margin-top:33.75pt;width:258.8pt;height:15.65pt;z-index:-19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" filled="f" stroked="f">
              <v:path arrowok="t"/>
              <v:textbox inset="0,0,0,0">
                <w:txbxContent>
                  <w:p w14:paraId="57A4330B" w14:textId="77777777" w:rsidR="003D76C2" w:rsidRDefault="00000000">
                    <w:pPr>
                      <w:pStyle w:val="BodyText"/>
                      <w:spacing w:before="20"/>
                      <w:ind w:left="20"/>
                    </w:pPr>
                    <w:r>
                      <w:t>Chapter</w:t>
                    </w:r>
                    <w:r>
                      <w:rPr>
                        <w:spacing w:val="-5"/>
                      </w:rPr>
                      <w:t xml:space="preserve"> </w:t>
                    </w:r>
                    <w:r>
                      <w:t>7:</w:t>
                    </w:r>
                    <w:r>
                      <w:rPr>
                        <w:spacing w:val="-2"/>
                      </w:rPr>
                      <w:t xml:space="preserve"> </w:t>
                    </w:r>
                    <w:r>
                      <w:t>Android</w:t>
                    </w:r>
                    <w:r>
                      <w:rPr>
                        <w:spacing w:val="-2"/>
                      </w:rPr>
                      <w:t xml:space="preserve"> </w:t>
                    </w:r>
                    <w:r>
                      <w:t>Permissions</w:t>
                    </w:r>
                    <w:r>
                      <w:rPr>
                        <w:spacing w:val="-2"/>
                      </w:rPr>
                      <w:t xml:space="preserve"> </w:t>
                    </w:r>
                    <w:r>
                      <w:t>and</w:t>
                    </w:r>
                    <w:r>
                      <w:rPr>
                        <w:spacing w:val="-3"/>
                      </w:rPr>
                      <w:t xml:space="preserve"> </w:t>
                    </w:r>
                    <w:r>
                      <w:t>Google</w:t>
                    </w:r>
                    <w:r>
                      <w:rPr>
                        <w:spacing w:val="-2"/>
                      </w:rPr>
                      <w:t xml:space="preserve"> </w:t>
                    </w:r>
                    <w:r>
                      <w:t>Maps</w:t>
                    </w:r>
                    <w:r>
                      <w:rPr>
                        <w:spacing w:val="-2"/>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71</w:t>
                    </w:r>
                    <w:r>
                      <w:rPr>
                        <w:spacing w:val="-5"/>
                      </w:rPr>
                      <w:fldChar w:fldCharType="end"/>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D29F4" w14:textId="77777777" w:rsidR="003D76C2" w:rsidRDefault="00D51F7C">
    <w:pPr>
      <w:pStyle w:val="BodyText"/>
      <w:spacing w:line="14" w:lineRule="auto"/>
    </w:pPr>
    <w:r>
      <w:rPr>
        <w:noProof/>
      </w:rPr>
      <mc:AlternateContent>
        <mc:Choice Requires="wps">
          <w:drawing>
            <wp:anchor distT="0" distB="0" distL="114300" distR="114300" simplePos="0" relativeHeight="483643904" behindDoc="1" locked="0" layoutInCell="1" allowOverlap="1" wp14:anchorId="71E66E50" wp14:editId="3022F8A9">
              <wp:simplePos x="0" y="0"/>
              <wp:positionH relativeFrom="page">
                <wp:posOffset>662940</wp:posOffset>
              </wp:positionH>
              <wp:positionV relativeFrom="page">
                <wp:posOffset>664845</wp:posOffset>
              </wp:positionV>
              <wp:extent cx="5074920" cy="0"/>
              <wp:effectExtent l="0" t="0" r="17780" b="12700"/>
              <wp:wrapNone/>
              <wp:docPr id="1568"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3022F8" id="Line 32" o:spid="_x0000_s1026" style="position:absolute;z-index:-19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4416" behindDoc="1" locked="0" layoutInCell="1" allowOverlap="1" wp14:anchorId="48AA4023" wp14:editId="466B6943">
              <wp:simplePos x="0" y="0"/>
              <wp:positionH relativeFrom="page">
                <wp:posOffset>625475</wp:posOffset>
              </wp:positionH>
              <wp:positionV relativeFrom="page">
                <wp:posOffset>428625</wp:posOffset>
              </wp:positionV>
              <wp:extent cx="894080" cy="198755"/>
              <wp:effectExtent l="0" t="0" r="7620" b="4445"/>
              <wp:wrapNone/>
              <wp:docPr id="1567" name="docshape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C3ADB" w14:textId="77777777" w:rsidR="003D76C2" w:rsidRDefault="00000000">
                          <w:pPr>
                            <w:pStyle w:val="BodyText"/>
                            <w:spacing w:before="20"/>
                            <w:ind w:left="60"/>
                          </w:pPr>
                          <w:r>
                            <w:fldChar w:fldCharType="begin"/>
                          </w:r>
                          <w:r>
                            <w:instrText xml:space="preserve"> PAGE </w:instrText>
                          </w:r>
                          <w:r>
                            <w:fldChar w:fldCharType="separate"/>
                          </w:r>
                          <w:r>
                            <w:t>82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AA4023" id="_x0000_t202" coordsize="21600,21600" o:spt="202" path="m,l,21600r21600,l21600,xe">
              <v:stroke joinstyle="miter"/>
              <v:path gradientshapeok="t" o:connecttype="rect"/>
            </v:shapetype>
            <v:shape id="docshape497" o:spid="_x0000_s2418" type="#_x0000_t202" style="position:absolute;margin-left:49.25pt;margin-top:33.75pt;width:70.4pt;height:15.65pt;z-index:-1967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" filled="f" stroked="f">
              <v:path arrowok="t"/>
              <v:textbox inset="0,0,0,0">
                <w:txbxContent>
                  <w:p w14:paraId="2C0C3ADB" w14:textId="77777777" w:rsidR="003D76C2" w:rsidRDefault="00000000">
                    <w:pPr>
                      <w:pStyle w:val="BodyText"/>
                      <w:spacing w:before="20"/>
                      <w:ind w:left="60"/>
                    </w:pPr>
                    <w:r>
                      <w:fldChar w:fldCharType="begin"/>
                    </w:r>
                    <w:r>
                      <w:instrText xml:space="preserve"> PAGE </w:instrText>
                    </w:r>
                    <w:r>
                      <w:fldChar w:fldCharType="separate"/>
                    </w:r>
                    <w:r>
                      <w:t>82</w:t>
                    </w:r>
                    <w:r>
                      <w:fldChar w:fldCharType="end"/>
                    </w:r>
                    <w:r>
                      <w:t xml:space="preserve"> | </w:t>
                    </w:r>
                    <w:r>
                      <w:rPr>
                        <w:spacing w:val="-2"/>
                      </w:rPr>
                      <w:t>Appendix</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2A26D" w14:textId="77777777" w:rsidR="003D76C2" w:rsidRDefault="00D51F7C">
    <w:pPr>
      <w:pStyle w:val="BodyText"/>
      <w:spacing w:line="14" w:lineRule="auto"/>
    </w:pPr>
    <w:r>
      <w:rPr>
        <w:noProof/>
      </w:rPr>
      <mc:AlternateContent>
        <mc:Choice Requires="wps">
          <w:drawing>
            <wp:anchor distT="0" distB="0" distL="114300" distR="114300" simplePos="0" relativeHeight="483642880" behindDoc="1" locked="0" layoutInCell="1" allowOverlap="1" wp14:anchorId="21B2146C" wp14:editId="47C627FC">
              <wp:simplePos x="0" y="0"/>
              <wp:positionH relativeFrom="page">
                <wp:posOffset>1120140</wp:posOffset>
              </wp:positionH>
              <wp:positionV relativeFrom="page">
                <wp:posOffset>664845</wp:posOffset>
              </wp:positionV>
              <wp:extent cx="5074285" cy="0"/>
              <wp:effectExtent l="0" t="0" r="5715" b="12700"/>
              <wp:wrapNone/>
              <wp:docPr id="1566"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1DBCE9" id="Line 30" o:spid="_x0000_s1026" style="position:absolute;z-index:-19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3392" behindDoc="1" locked="0" layoutInCell="1" allowOverlap="1" wp14:anchorId="17F8C398" wp14:editId="3D7457EA">
              <wp:simplePos x="0" y="0"/>
              <wp:positionH relativeFrom="page">
                <wp:posOffset>2797810</wp:posOffset>
              </wp:positionH>
              <wp:positionV relativeFrom="page">
                <wp:posOffset>428625</wp:posOffset>
              </wp:positionV>
              <wp:extent cx="3449320" cy="198755"/>
              <wp:effectExtent l="0" t="0" r="5080" b="4445"/>
              <wp:wrapNone/>
              <wp:docPr id="1565" name="docshape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4932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6AEFB" w14:textId="77777777" w:rsidR="003D76C2" w:rsidRDefault="00000000">
                          <w:pPr>
                            <w:pStyle w:val="BodyText"/>
                            <w:spacing w:before="20"/>
                            <w:ind w:left="20"/>
                          </w:pPr>
                          <w:r>
                            <w:t>Chapter</w:t>
                          </w:r>
                          <w:r>
                            <w:rPr>
                              <w:spacing w:val="-1"/>
                            </w:rPr>
                            <w:t xml:space="preserve"> </w:t>
                          </w:r>
                          <w:r>
                            <w:t xml:space="preserve">8: Services, </w:t>
                          </w:r>
                          <w:proofErr w:type="spellStart"/>
                          <w:r>
                            <w:t>WorkManager</w:t>
                          </w:r>
                          <w:proofErr w:type="spellEnd"/>
                          <w:r>
                            <w:t>,</w:t>
                          </w:r>
                          <w:r>
                            <w:rPr>
                              <w:spacing w:val="-1"/>
                            </w:rPr>
                            <w:t xml:space="preserve"> </w:t>
                          </w:r>
                          <w:r>
                            <w:t>and</w:t>
                          </w:r>
                          <w:r>
                            <w:rPr>
                              <w:spacing w:val="-1"/>
                            </w:rPr>
                            <w:t xml:space="preserve"> </w:t>
                          </w:r>
                          <w:r>
                            <w:t xml:space="preserve">Notifications | </w:t>
                          </w:r>
                          <w:r>
                            <w:rPr>
                              <w:spacing w:val="-5"/>
                            </w:rPr>
                            <w:fldChar w:fldCharType="begin"/>
                          </w:r>
                          <w:r>
                            <w:rPr>
                              <w:spacing w:val="-5"/>
                            </w:rPr>
                            <w:instrText xml:space="preserve"> PAGE </w:instrText>
                          </w:r>
                          <w:r>
                            <w:rPr>
                              <w:spacing w:val="-5"/>
                            </w:rPr>
                            <w:fldChar w:fldCharType="separate"/>
                          </w:r>
                          <w:r>
                            <w:rPr>
                              <w:spacing w:val="-5"/>
                            </w:rPr>
                            <w:t>81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F8C398" id="_x0000_t202" coordsize="21600,21600" o:spt="202" path="m,l,21600r21600,l21600,xe">
              <v:stroke joinstyle="miter"/>
              <v:path gradientshapeok="t" o:connecttype="rect"/>
            </v:shapetype>
            <v:shape id="docshape496" o:spid="_x0000_s2419" type="#_x0000_t202" style="position:absolute;margin-left:220.3pt;margin-top:33.75pt;width:271.6pt;height:15.65pt;z-index:-1967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" filled="f" stroked="f">
              <v:path arrowok="t"/>
              <v:textbox inset="0,0,0,0">
                <w:txbxContent>
                  <w:p w14:paraId="2386AEFB" w14:textId="77777777" w:rsidR="003D76C2" w:rsidRDefault="00000000">
                    <w:pPr>
                      <w:pStyle w:val="BodyText"/>
                      <w:spacing w:before="20"/>
                      <w:ind w:left="20"/>
                    </w:pPr>
                    <w:r>
                      <w:t>Chapter</w:t>
                    </w:r>
                    <w:r>
                      <w:rPr>
                        <w:spacing w:val="-1"/>
                      </w:rPr>
                      <w:t xml:space="preserve"> </w:t>
                    </w:r>
                    <w:r>
                      <w:t xml:space="preserve">8: Services, </w:t>
                    </w:r>
                    <w:proofErr w:type="spellStart"/>
                    <w:r>
                      <w:t>WorkManager</w:t>
                    </w:r>
                    <w:proofErr w:type="spellEnd"/>
                    <w:r>
                      <w:t>,</w:t>
                    </w:r>
                    <w:r>
                      <w:rPr>
                        <w:spacing w:val="-1"/>
                      </w:rPr>
                      <w:t xml:space="preserve"> </w:t>
                    </w:r>
                    <w:r>
                      <w:t>and</w:t>
                    </w:r>
                    <w:r>
                      <w:rPr>
                        <w:spacing w:val="-1"/>
                      </w:rPr>
                      <w:t xml:space="preserve"> </w:t>
                    </w:r>
                    <w:r>
                      <w:t xml:space="preserve">Notifications | </w:t>
                    </w:r>
                    <w:r>
                      <w:rPr>
                        <w:spacing w:val="-5"/>
                      </w:rPr>
                      <w:fldChar w:fldCharType="begin"/>
                    </w:r>
                    <w:r>
                      <w:rPr>
                        <w:spacing w:val="-5"/>
                      </w:rPr>
                      <w:instrText xml:space="preserve"> PAGE </w:instrText>
                    </w:r>
                    <w:r>
                      <w:rPr>
                        <w:spacing w:val="-5"/>
                      </w:rPr>
                      <w:fldChar w:fldCharType="separate"/>
                    </w:r>
                    <w:r>
                      <w:rPr>
                        <w:spacing w:val="-5"/>
                      </w:rPr>
                      <w:t>81</w:t>
                    </w:r>
                    <w:r>
                      <w:rPr>
                        <w:spacing w:val="-5"/>
                      </w:rP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0D745" w14:textId="77777777" w:rsidR="003D76C2" w:rsidRDefault="00D51F7C">
    <w:pPr>
      <w:pStyle w:val="BodyText"/>
      <w:spacing w:line="14" w:lineRule="auto"/>
    </w:pPr>
    <w:r>
      <w:rPr>
        <w:noProof/>
      </w:rPr>
      <mc:AlternateContent>
        <mc:Choice Requires="wps">
          <w:drawing>
            <wp:anchor distT="0" distB="0" distL="114300" distR="114300" simplePos="0" relativeHeight="483645952" behindDoc="1" locked="0" layoutInCell="1" allowOverlap="1" wp14:anchorId="335D809A" wp14:editId="251B708F">
              <wp:simplePos x="0" y="0"/>
              <wp:positionH relativeFrom="page">
                <wp:posOffset>662940</wp:posOffset>
              </wp:positionH>
              <wp:positionV relativeFrom="page">
                <wp:posOffset>664845</wp:posOffset>
              </wp:positionV>
              <wp:extent cx="5074920" cy="0"/>
              <wp:effectExtent l="0" t="0" r="17780" b="12700"/>
              <wp:wrapNone/>
              <wp:docPr id="1564"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91FC74" id="Line 28" o:spid="_x0000_s1026" style="position:absolute;z-index:-19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6464" behindDoc="1" locked="0" layoutInCell="1" allowOverlap="1" wp14:anchorId="28B9E4E8" wp14:editId="7E8F72A4">
              <wp:simplePos x="0" y="0"/>
              <wp:positionH relativeFrom="page">
                <wp:posOffset>625475</wp:posOffset>
              </wp:positionH>
              <wp:positionV relativeFrom="page">
                <wp:posOffset>428625</wp:posOffset>
              </wp:positionV>
              <wp:extent cx="894080" cy="198755"/>
              <wp:effectExtent l="0" t="0" r="7620" b="4445"/>
              <wp:wrapNone/>
              <wp:docPr id="1563" name="docshape5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703CD3" w14:textId="77777777" w:rsidR="003D76C2" w:rsidRDefault="00000000">
                          <w:pPr>
                            <w:pStyle w:val="BodyText"/>
                            <w:spacing w:before="20"/>
                            <w:ind w:left="60"/>
                          </w:pPr>
                          <w:r>
                            <w:fldChar w:fldCharType="begin"/>
                          </w:r>
                          <w:r>
                            <w:instrText xml:space="preserve"> PAGE </w:instrText>
                          </w:r>
                          <w:r>
                            <w:fldChar w:fldCharType="separate"/>
                          </w:r>
                          <w:r>
                            <w:t>90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B9E4E8" id="_x0000_t202" coordsize="21600,21600" o:spt="202" path="m,l,21600r21600,l21600,xe">
              <v:stroke joinstyle="miter"/>
              <v:path gradientshapeok="t" o:connecttype="rect"/>
            </v:shapetype>
            <v:shape id="docshape578" o:spid="_x0000_s2420" type="#_x0000_t202" style="position:absolute;margin-left:49.25pt;margin-top:33.75pt;width:70.4pt;height:15.65pt;z-index:-1967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" filled="f" stroked="f">
              <v:path arrowok="t"/>
              <v:textbox inset="0,0,0,0">
                <w:txbxContent>
                  <w:p w14:paraId="1B703CD3" w14:textId="77777777" w:rsidR="003D76C2" w:rsidRDefault="00000000">
                    <w:pPr>
                      <w:pStyle w:val="BodyText"/>
                      <w:spacing w:before="20"/>
                      <w:ind w:left="60"/>
                    </w:pPr>
                    <w:r>
                      <w:fldChar w:fldCharType="begin"/>
                    </w:r>
                    <w:r>
                      <w:instrText xml:space="preserve"> PAGE </w:instrText>
                    </w:r>
                    <w:r>
                      <w:fldChar w:fldCharType="separate"/>
                    </w:r>
                    <w:r>
                      <w:t>90</w:t>
                    </w:r>
                    <w:r>
                      <w:fldChar w:fldCharType="end"/>
                    </w:r>
                    <w:r>
                      <w:t xml:space="preserve"> | </w:t>
                    </w:r>
                    <w:r>
                      <w:rPr>
                        <w:spacing w:val="-2"/>
                      </w:rPr>
                      <w:t>Appendix</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025D4" w14:textId="77777777" w:rsidR="003D76C2" w:rsidRDefault="00D51F7C">
    <w:pPr>
      <w:pStyle w:val="BodyText"/>
      <w:spacing w:line="14" w:lineRule="auto"/>
    </w:pPr>
    <w:r>
      <w:rPr>
        <w:noProof/>
      </w:rPr>
      <mc:AlternateContent>
        <mc:Choice Requires="wps">
          <w:drawing>
            <wp:anchor distT="0" distB="0" distL="114300" distR="114300" simplePos="0" relativeHeight="483644928" behindDoc="1" locked="0" layoutInCell="1" allowOverlap="1" wp14:anchorId="602E0007" wp14:editId="5FC3EF86">
              <wp:simplePos x="0" y="0"/>
              <wp:positionH relativeFrom="page">
                <wp:posOffset>1120140</wp:posOffset>
              </wp:positionH>
              <wp:positionV relativeFrom="page">
                <wp:posOffset>664845</wp:posOffset>
              </wp:positionV>
              <wp:extent cx="5074285" cy="0"/>
              <wp:effectExtent l="0" t="0" r="5715" b="12700"/>
              <wp:wrapNone/>
              <wp:docPr id="1562"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B7EE2D" id="Line 26" o:spid="_x0000_s1026" style="position:absolute;z-index:-19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5440" behindDoc="1" locked="0" layoutInCell="1" allowOverlap="1" wp14:anchorId="7AC8BF7E" wp14:editId="0267407C">
              <wp:simplePos x="0" y="0"/>
              <wp:positionH relativeFrom="page">
                <wp:posOffset>1316355</wp:posOffset>
              </wp:positionH>
              <wp:positionV relativeFrom="page">
                <wp:posOffset>428625</wp:posOffset>
              </wp:positionV>
              <wp:extent cx="4929505" cy="198755"/>
              <wp:effectExtent l="0" t="0" r="10795" b="4445"/>
              <wp:wrapNone/>
              <wp:docPr id="1561" name="docshape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9295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3D347" w14:textId="77777777" w:rsidR="003D76C2" w:rsidRDefault="00000000">
                          <w:pPr>
                            <w:pStyle w:val="BodyText"/>
                            <w:spacing w:before="20"/>
                            <w:ind w:left="20"/>
                          </w:pPr>
                          <w:r>
                            <w:t>Chapter</w:t>
                          </w:r>
                          <w:r>
                            <w:rPr>
                              <w:spacing w:val="-5"/>
                            </w:rPr>
                            <w:t xml:space="preserve"> </w:t>
                          </w:r>
                          <w:r>
                            <w:t>9:</w:t>
                          </w:r>
                          <w:r>
                            <w:rPr>
                              <w:spacing w:val="-2"/>
                            </w:rPr>
                            <w:t xml:space="preserve"> </w:t>
                          </w:r>
                          <w:r>
                            <w:t>Unit</w:t>
                          </w:r>
                          <w:r>
                            <w:rPr>
                              <w:spacing w:val="-2"/>
                            </w:rPr>
                            <w:t xml:space="preserve"> </w:t>
                          </w:r>
                          <w:r>
                            <w:t>Tests</w:t>
                          </w:r>
                          <w:r>
                            <w:rPr>
                              <w:spacing w:val="-3"/>
                            </w:rPr>
                            <w:t xml:space="preserve"> </w:t>
                          </w:r>
                          <w:r>
                            <w:t>and</w:t>
                          </w:r>
                          <w:r>
                            <w:rPr>
                              <w:spacing w:val="-3"/>
                            </w:rPr>
                            <w:t xml:space="preserve"> </w:t>
                          </w:r>
                          <w:r>
                            <w:t>Integration</w:t>
                          </w:r>
                          <w:r>
                            <w:rPr>
                              <w:spacing w:val="-2"/>
                            </w:rPr>
                            <w:t xml:space="preserve"> </w:t>
                          </w:r>
                          <w:r>
                            <w:t>Tests</w:t>
                          </w:r>
                          <w:r>
                            <w:rPr>
                              <w:spacing w:val="-3"/>
                            </w:rPr>
                            <w:t xml:space="preserve"> </w:t>
                          </w:r>
                          <w:r>
                            <w:t>with</w:t>
                          </w:r>
                          <w:r>
                            <w:rPr>
                              <w:spacing w:val="-2"/>
                            </w:rPr>
                            <w:t xml:space="preserve"> </w:t>
                          </w:r>
                          <w:r>
                            <w:t>JUnit,</w:t>
                          </w:r>
                          <w:r>
                            <w:rPr>
                              <w:spacing w:val="-2"/>
                            </w:rPr>
                            <w:t xml:space="preserve"> </w:t>
                          </w:r>
                          <w:r>
                            <w:t>Mockito,</w:t>
                          </w:r>
                          <w:r>
                            <w:rPr>
                              <w:spacing w:val="-2"/>
                            </w:rPr>
                            <w:t xml:space="preserve"> </w:t>
                          </w:r>
                          <w:r>
                            <w:t>and</w:t>
                          </w:r>
                          <w:r>
                            <w:rPr>
                              <w:spacing w:val="-3"/>
                            </w:rPr>
                            <w:t xml:space="preserve"> </w:t>
                          </w:r>
                          <w:r>
                            <w:t>Espresso</w:t>
                          </w:r>
                          <w:r>
                            <w:rPr>
                              <w:spacing w:val="-3"/>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101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C8BF7E" id="_x0000_t202" coordsize="21600,21600" o:spt="202" path="m,l,21600r21600,l21600,xe">
              <v:stroke joinstyle="miter"/>
              <v:path gradientshapeok="t" o:connecttype="rect"/>
            </v:shapetype>
            <v:shape id="docshape577" o:spid="_x0000_s2421" type="#_x0000_t202" style="position:absolute;margin-left:103.65pt;margin-top:33.75pt;width:388.15pt;height:15.65pt;z-index:-196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" filled="f" stroked="f">
              <v:path arrowok="t"/>
              <v:textbox inset="0,0,0,0">
                <w:txbxContent>
                  <w:p w14:paraId="3CB3D347" w14:textId="77777777" w:rsidR="003D76C2" w:rsidRDefault="00000000">
                    <w:pPr>
                      <w:pStyle w:val="BodyText"/>
                      <w:spacing w:before="20"/>
                      <w:ind w:left="20"/>
                    </w:pPr>
                    <w:r>
                      <w:t>Chapter</w:t>
                    </w:r>
                    <w:r>
                      <w:rPr>
                        <w:spacing w:val="-5"/>
                      </w:rPr>
                      <w:t xml:space="preserve"> </w:t>
                    </w:r>
                    <w:r>
                      <w:t>9:</w:t>
                    </w:r>
                    <w:r>
                      <w:rPr>
                        <w:spacing w:val="-2"/>
                      </w:rPr>
                      <w:t xml:space="preserve"> </w:t>
                    </w:r>
                    <w:r>
                      <w:t>Unit</w:t>
                    </w:r>
                    <w:r>
                      <w:rPr>
                        <w:spacing w:val="-2"/>
                      </w:rPr>
                      <w:t xml:space="preserve"> </w:t>
                    </w:r>
                    <w:r>
                      <w:t>Tests</w:t>
                    </w:r>
                    <w:r>
                      <w:rPr>
                        <w:spacing w:val="-3"/>
                      </w:rPr>
                      <w:t xml:space="preserve"> </w:t>
                    </w:r>
                    <w:r>
                      <w:t>and</w:t>
                    </w:r>
                    <w:r>
                      <w:rPr>
                        <w:spacing w:val="-3"/>
                      </w:rPr>
                      <w:t xml:space="preserve"> </w:t>
                    </w:r>
                    <w:r>
                      <w:t>Integration</w:t>
                    </w:r>
                    <w:r>
                      <w:rPr>
                        <w:spacing w:val="-2"/>
                      </w:rPr>
                      <w:t xml:space="preserve"> </w:t>
                    </w:r>
                    <w:r>
                      <w:t>Tests</w:t>
                    </w:r>
                    <w:r>
                      <w:rPr>
                        <w:spacing w:val="-3"/>
                      </w:rPr>
                      <w:t xml:space="preserve"> </w:t>
                    </w:r>
                    <w:r>
                      <w:t>with</w:t>
                    </w:r>
                    <w:r>
                      <w:rPr>
                        <w:spacing w:val="-2"/>
                      </w:rPr>
                      <w:t xml:space="preserve"> </w:t>
                    </w:r>
                    <w:r>
                      <w:t>JUnit,</w:t>
                    </w:r>
                    <w:r>
                      <w:rPr>
                        <w:spacing w:val="-2"/>
                      </w:rPr>
                      <w:t xml:space="preserve"> </w:t>
                    </w:r>
                    <w:r>
                      <w:t>Mockito,</w:t>
                    </w:r>
                    <w:r>
                      <w:rPr>
                        <w:spacing w:val="-2"/>
                      </w:rPr>
                      <w:t xml:space="preserve"> </w:t>
                    </w:r>
                    <w:r>
                      <w:t>and</w:t>
                    </w:r>
                    <w:r>
                      <w:rPr>
                        <w:spacing w:val="-3"/>
                      </w:rPr>
                      <w:t xml:space="preserve"> </w:t>
                    </w:r>
                    <w:r>
                      <w:t>Espresso</w:t>
                    </w:r>
                    <w:r>
                      <w:rPr>
                        <w:spacing w:val="-3"/>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101</w:t>
                    </w:r>
                    <w:r>
                      <w:rPr>
                        <w:spacing w:val="-5"/>
                      </w:rPr>
                      <w:fldChar w:fldCharType="end"/>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27EBA" w14:textId="77777777" w:rsidR="003D76C2" w:rsidRDefault="00D51F7C">
    <w:pPr>
      <w:pStyle w:val="BodyText"/>
      <w:spacing w:line="14" w:lineRule="auto"/>
    </w:pPr>
    <w:r>
      <w:rPr>
        <w:noProof/>
      </w:rPr>
      <mc:AlternateContent>
        <mc:Choice Requires="wps">
          <w:drawing>
            <wp:anchor distT="0" distB="0" distL="114300" distR="114300" simplePos="0" relativeHeight="483648000" behindDoc="1" locked="0" layoutInCell="1" allowOverlap="1" wp14:anchorId="4E218453" wp14:editId="76DE5598">
              <wp:simplePos x="0" y="0"/>
              <wp:positionH relativeFrom="page">
                <wp:posOffset>662940</wp:posOffset>
              </wp:positionH>
              <wp:positionV relativeFrom="page">
                <wp:posOffset>664845</wp:posOffset>
              </wp:positionV>
              <wp:extent cx="5074920" cy="0"/>
              <wp:effectExtent l="0" t="0" r="17780" b="12700"/>
              <wp:wrapNone/>
              <wp:docPr id="1560"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3F1278" id="Line 24" o:spid="_x0000_s1026" style="position:absolute;z-index:-19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8512" behindDoc="1" locked="0" layoutInCell="1" allowOverlap="1" wp14:anchorId="4A869936" wp14:editId="28B08329">
              <wp:simplePos x="0" y="0"/>
              <wp:positionH relativeFrom="page">
                <wp:posOffset>625475</wp:posOffset>
              </wp:positionH>
              <wp:positionV relativeFrom="page">
                <wp:posOffset>428625</wp:posOffset>
              </wp:positionV>
              <wp:extent cx="967105" cy="198755"/>
              <wp:effectExtent l="0" t="0" r="10795" b="4445"/>
              <wp:wrapNone/>
              <wp:docPr id="1559" name="docshape7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7DBDA7" w14:textId="77777777" w:rsidR="003D76C2" w:rsidRDefault="00000000">
                          <w:pPr>
                            <w:pStyle w:val="BodyText"/>
                            <w:spacing w:before="20"/>
                            <w:ind w:left="60"/>
                          </w:pPr>
                          <w:r>
                            <w:fldChar w:fldCharType="begin"/>
                          </w:r>
                          <w:r>
                            <w:instrText xml:space="preserve"> PAGE </w:instrText>
                          </w:r>
                          <w:r>
                            <w:fldChar w:fldCharType="separate"/>
                          </w:r>
                          <w:r>
                            <w:t>110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869936" id="_x0000_t202" coordsize="21600,21600" o:spt="202" path="m,l,21600r21600,l21600,xe">
              <v:stroke joinstyle="miter"/>
              <v:path gradientshapeok="t" o:connecttype="rect"/>
            </v:shapetype>
            <v:shape id="docshape764" o:spid="_x0000_s2422" type="#_x0000_t202" style="position:absolute;margin-left:49.25pt;margin-top:33.75pt;width:76.15pt;height:15.65pt;z-index:-196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" filled="f" stroked="f">
              <v:path arrowok="t"/>
              <v:textbox inset="0,0,0,0">
                <w:txbxContent>
                  <w:p w14:paraId="497DBDA7" w14:textId="77777777" w:rsidR="003D76C2" w:rsidRDefault="00000000">
                    <w:pPr>
                      <w:pStyle w:val="BodyText"/>
                      <w:spacing w:before="20"/>
                      <w:ind w:left="60"/>
                    </w:pPr>
                    <w:r>
                      <w:fldChar w:fldCharType="begin"/>
                    </w:r>
                    <w:r>
                      <w:instrText xml:space="preserve"> PAGE </w:instrText>
                    </w:r>
                    <w:r>
                      <w:fldChar w:fldCharType="separate"/>
                    </w:r>
                    <w:r>
                      <w:t>110</w:t>
                    </w:r>
                    <w:r>
                      <w:fldChar w:fldCharType="end"/>
                    </w:r>
                    <w:r>
                      <w:t xml:space="preserve"> | </w:t>
                    </w:r>
                    <w:r>
                      <w:rPr>
                        <w:spacing w:val="-2"/>
                      </w:rPr>
                      <w:t>Appendix</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C0C8C" w14:textId="77777777" w:rsidR="003D76C2" w:rsidRDefault="00D51F7C">
    <w:pPr>
      <w:pStyle w:val="BodyText"/>
      <w:spacing w:line="14" w:lineRule="auto"/>
    </w:pPr>
    <w:r>
      <w:rPr>
        <w:noProof/>
      </w:rPr>
      <mc:AlternateContent>
        <mc:Choice Requires="wps">
          <w:drawing>
            <wp:anchor distT="0" distB="0" distL="114300" distR="114300" simplePos="0" relativeHeight="483629568" behindDoc="1" locked="0" layoutInCell="1" allowOverlap="1" wp14:anchorId="134954AC" wp14:editId="7F4202FA">
              <wp:simplePos x="0" y="0"/>
              <wp:positionH relativeFrom="page">
                <wp:posOffset>1120140</wp:posOffset>
              </wp:positionH>
              <wp:positionV relativeFrom="page">
                <wp:posOffset>664845</wp:posOffset>
              </wp:positionV>
              <wp:extent cx="5074285" cy="0"/>
              <wp:effectExtent l="0" t="0" r="5715" b="12700"/>
              <wp:wrapNone/>
              <wp:docPr id="1594"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A4814A" id="Line 58" o:spid="_x0000_s1026" style="position:absolute;z-index:-196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0080" behindDoc="1" locked="0" layoutInCell="1" allowOverlap="1" wp14:anchorId="22792F60" wp14:editId="1E1B47C6">
              <wp:simplePos x="0" y="0"/>
              <wp:positionH relativeFrom="page">
                <wp:posOffset>3887470</wp:posOffset>
              </wp:positionH>
              <wp:positionV relativeFrom="page">
                <wp:posOffset>428625</wp:posOffset>
              </wp:positionV>
              <wp:extent cx="2358390" cy="198755"/>
              <wp:effectExtent l="0" t="0" r="3810" b="4445"/>
              <wp:wrapNone/>
              <wp:docPr id="1593"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583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C5024" w14:textId="77777777" w:rsidR="003D76C2" w:rsidRDefault="00000000">
                          <w:pPr>
                            <w:pStyle w:val="BodyText"/>
                            <w:spacing w:before="20"/>
                            <w:ind w:left="20"/>
                          </w:pPr>
                          <w:r>
                            <w:t>Chapter</w:t>
                          </w:r>
                          <w:r>
                            <w:rPr>
                              <w:spacing w:val="-1"/>
                            </w:rPr>
                            <w:t xml:space="preserve"> </w:t>
                          </w:r>
                          <w:r>
                            <w:t>1:</w:t>
                          </w:r>
                          <w:r>
                            <w:rPr>
                              <w:spacing w:val="-1"/>
                            </w:rPr>
                            <w:t xml:space="preserve"> </w:t>
                          </w:r>
                          <w:r>
                            <w:t>Creating</w:t>
                          </w:r>
                          <w:r>
                            <w:rPr>
                              <w:spacing w:val="-1"/>
                            </w:rPr>
                            <w:t xml:space="preserve"> </w:t>
                          </w:r>
                          <w:r>
                            <w:t>Your</w:t>
                          </w:r>
                          <w:r>
                            <w:rPr>
                              <w:spacing w:val="-1"/>
                            </w:rPr>
                            <w:t xml:space="preserve"> </w:t>
                          </w:r>
                          <w:r>
                            <w:t>First</w:t>
                          </w:r>
                          <w:r>
                            <w:rPr>
                              <w:spacing w:val="-1"/>
                            </w:rPr>
                            <w:t xml:space="preserve"> </w:t>
                          </w:r>
                          <w:r>
                            <w:t>App</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792F60" id="_x0000_t202" coordsize="21600,21600" o:spt="202" path="m,l,21600r21600,l21600,xe">
              <v:stroke joinstyle="miter"/>
              <v:path gradientshapeok="t" o:connecttype="rect"/>
            </v:shapetype>
            <v:shape id="docshape2" o:spid="_x0000_s2405" type="#_x0000_t202" style="position:absolute;margin-left:306.1pt;margin-top:33.75pt;width:185.7pt;height:15.65pt;z-index:-1968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" filled="f" stroked="f">
              <v:path arrowok="t"/>
              <v:textbox inset="0,0,0,0">
                <w:txbxContent>
                  <w:p w14:paraId="345C5024" w14:textId="77777777" w:rsidR="003D76C2" w:rsidRDefault="00000000">
                    <w:pPr>
                      <w:pStyle w:val="BodyText"/>
                      <w:spacing w:before="20"/>
                      <w:ind w:left="20"/>
                    </w:pPr>
                    <w:r>
                      <w:t>Chapter</w:t>
                    </w:r>
                    <w:r>
                      <w:rPr>
                        <w:spacing w:val="-1"/>
                      </w:rPr>
                      <w:t xml:space="preserve"> </w:t>
                    </w:r>
                    <w:r>
                      <w:t>1:</w:t>
                    </w:r>
                    <w:r>
                      <w:rPr>
                        <w:spacing w:val="-1"/>
                      </w:rPr>
                      <w:t xml:space="preserve"> </w:t>
                    </w:r>
                    <w:r>
                      <w:t>Creating</w:t>
                    </w:r>
                    <w:r>
                      <w:rPr>
                        <w:spacing w:val="-1"/>
                      </w:rPr>
                      <w:t xml:space="preserve"> </w:t>
                    </w:r>
                    <w:r>
                      <w:t>Your</w:t>
                    </w:r>
                    <w:r>
                      <w:rPr>
                        <w:spacing w:val="-1"/>
                      </w:rPr>
                      <w:t xml:space="preserve"> </w:t>
                    </w:r>
                    <w:r>
                      <w:t>First</w:t>
                    </w:r>
                    <w:r>
                      <w:rPr>
                        <w:spacing w:val="-1"/>
                      </w:rPr>
                      <w:t xml:space="preserve"> </w:t>
                    </w:r>
                    <w:r>
                      <w:t>App</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46637" w14:textId="77777777" w:rsidR="003D76C2" w:rsidRDefault="00D51F7C">
    <w:pPr>
      <w:pStyle w:val="BodyText"/>
      <w:spacing w:line="14" w:lineRule="auto"/>
    </w:pPr>
    <w:r>
      <w:rPr>
        <w:noProof/>
      </w:rPr>
      <mc:AlternateContent>
        <mc:Choice Requires="wps">
          <w:drawing>
            <wp:anchor distT="0" distB="0" distL="114300" distR="114300" simplePos="0" relativeHeight="483646976" behindDoc="1" locked="0" layoutInCell="1" allowOverlap="1" wp14:anchorId="16A48DDE" wp14:editId="41E34C8C">
              <wp:simplePos x="0" y="0"/>
              <wp:positionH relativeFrom="page">
                <wp:posOffset>1120140</wp:posOffset>
              </wp:positionH>
              <wp:positionV relativeFrom="page">
                <wp:posOffset>664845</wp:posOffset>
              </wp:positionV>
              <wp:extent cx="5074285" cy="0"/>
              <wp:effectExtent l="0" t="0" r="5715" b="12700"/>
              <wp:wrapNone/>
              <wp:docPr id="1558"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CEF608" id="Line 22" o:spid="_x0000_s1026" style="position:absolute;z-index:-19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7488" behindDoc="1" locked="0" layoutInCell="1" allowOverlap="1" wp14:anchorId="47FC7AF7" wp14:editId="3C0622FB">
              <wp:simplePos x="0" y="0"/>
              <wp:positionH relativeFrom="page">
                <wp:posOffset>3080385</wp:posOffset>
              </wp:positionH>
              <wp:positionV relativeFrom="page">
                <wp:posOffset>428625</wp:posOffset>
              </wp:positionV>
              <wp:extent cx="3166745" cy="198755"/>
              <wp:effectExtent l="0" t="0" r="8255" b="4445"/>
              <wp:wrapNone/>
              <wp:docPr id="1557" name="docshape7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667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B8A16" w14:textId="77777777" w:rsidR="003D76C2" w:rsidRDefault="00000000">
                          <w:pPr>
                            <w:pStyle w:val="BodyText"/>
                            <w:spacing w:before="20"/>
                            <w:ind w:left="20"/>
                          </w:pPr>
                          <w:r>
                            <w:t xml:space="preserve">Chapter 10: Android Architecture Components | </w:t>
                          </w:r>
                          <w:r>
                            <w:rPr>
                              <w:spacing w:val="-5"/>
                            </w:rPr>
                            <w:fldChar w:fldCharType="begin"/>
                          </w:r>
                          <w:r>
                            <w:rPr>
                              <w:spacing w:val="-5"/>
                            </w:rPr>
                            <w:instrText xml:space="preserve"> PAGE </w:instrText>
                          </w:r>
                          <w:r>
                            <w:rPr>
                              <w:spacing w:val="-5"/>
                            </w:rPr>
                            <w:fldChar w:fldCharType="separate"/>
                          </w:r>
                          <w:r>
                            <w:rPr>
                              <w:spacing w:val="-5"/>
                            </w:rPr>
                            <w:t>109</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FC7AF7" id="_x0000_t202" coordsize="21600,21600" o:spt="202" path="m,l,21600r21600,l21600,xe">
              <v:stroke joinstyle="miter"/>
              <v:path gradientshapeok="t" o:connecttype="rect"/>
            </v:shapetype>
            <v:shape id="docshape763" o:spid="_x0000_s2423" type="#_x0000_t202" style="position:absolute;margin-left:242.55pt;margin-top:33.75pt;width:249.35pt;height:15.65pt;z-index:-1966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" filled="f" stroked="f">
              <v:path arrowok="t"/>
              <v:textbox inset="0,0,0,0">
                <w:txbxContent>
                  <w:p w14:paraId="204B8A16" w14:textId="77777777" w:rsidR="003D76C2" w:rsidRDefault="00000000">
                    <w:pPr>
                      <w:pStyle w:val="BodyText"/>
                      <w:spacing w:before="20"/>
                      <w:ind w:left="20"/>
                    </w:pPr>
                    <w:r>
                      <w:t xml:space="preserve">Chapter 10: Android Architecture Components | </w:t>
                    </w:r>
                    <w:r>
                      <w:rPr>
                        <w:spacing w:val="-5"/>
                      </w:rPr>
                      <w:fldChar w:fldCharType="begin"/>
                    </w:r>
                    <w:r>
                      <w:rPr>
                        <w:spacing w:val="-5"/>
                      </w:rPr>
                      <w:instrText xml:space="preserve"> PAGE </w:instrText>
                    </w:r>
                    <w:r>
                      <w:rPr>
                        <w:spacing w:val="-5"/>
                      </w:rPr>
                      <w:fldChar w:fldCharType="separate"/>
                    </w:r>
                    <w:r>
                      <w:rPr>
                        <w:spacing w:val="-5"/>
                      </w:rPr>
                      <w:t>109</w:t>
                    </w:r>
                    <w:r>
                      <w:rPr>
                        <w:spacing w:val="-5"/>
                      </w:rPr>
                      <w:fldChar w:fldCharType="end"/>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A7147" w14:textId="77777777" w:rsidR="003D76C2" w:rsidRDefault="00D51F7C">
    <w:pPr>
      <w:pStyle w:val="BodyText"/>
      <w:spacing w:line="14" w:lineRule="auto"/>
    </w:pPr>
    <w:r>
      <w:rPr>
        <w:noProof/>
      </w:rPr>
      <mc:AlternateContent>
        <mc:Choice Requires="wps">
          <w:drawing>
            <wp:anchor distT="0" distB="0" distL="114300" distR="114300" simplePos="0" relativeHeight="483650048" behindDoc="1" locked="0" layoutInCell="1" allowOverlap="1" wp14:anchorId="5278DB70" wp14:editId="018732E1">
              <wp:simplePos x="0" y="0"/>
              <wp:positionH relativeFrom="page">
                <wp:posOffset>662940</wp:posOffset>
              </wp:positionH>
              <wp:positionV relativeFrom="page">
                <wp:posOffset>664845</wp:posOffset>
              </wp:positionV>
              <wp:extent cx="5074920" cy="0"/>
              <wp:effectExtent l="0" t="0" r="17780" b="12700"/>
              <wp:wrapNone/>
              <wp:docPr id="1556"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BF1FFC" id="Line 20" o:spid="_x0000_s1026" style="position:absolute;z-index:-19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0560" behindDoc="1" locked="0" layoutInCell="1" allowOverlap="1" wp14:anchorId="3AB79763" wp14:editId="30378CE8">
              <wp:simplePos x="0" y="0"/>
              <wp:positionH relativeFrom="page">
                <wp:posOffset>625475</wp:posOffset>
              </wp:positionH>
              <wp:positionV relativeFrom="page">
                <wp:posOffset>428625</wp:posOffset>
              </wp:positionV>
              <wp:extent cx="967105" cy="198755"/>
              <wp:effectExtent l="0" t="0" r="10795" b="4445"/>
              <wp:wrapNone/>
              <wp:docPr id="1555" name="docshape9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CC517" w14:textId="77777777" w:rsidR="003D76C2" w:rsidRDefault="00000000">
                          <w:pPr>
                            <w:pStyle w:val="BodyText"/>
                            <w:spacing w:before="20"/>
                            <w:ind w:left="60"/>
                          </w:pPr>
                          <w:r>
                            <w:fldChar w:fldCharType="begin"/>
                          </w:r>
                          <w:r>
                            <w:instrText xml:space="preserve"> PAGE </w:instrText>
                          </w:r>
                          <w:r>
                            <w:fldChar w:fldCharType="separate"/>
                          </w:r>
                          <w:r>
                            <w:t>126</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B79763" id="_x0000_t202" coordsize="21600,21600" o:spt="202" path="m,l,21600r21600,l21600,xe">
              <v:stroke joinstyle="miter"/>
              <v:path gradientshapeok="t" o:connecttype="rect"/>
            </v:shapetype>
            <v:shape id="docshape905" o:spid="_x0000_s2424" type="#_x0000_t202" style="position:absolute;margin-left:49.25pt;margin-top:33.75pt;width:76.15pt;height:15.65pt;z-index:-196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" filled="f" stroked="f">
              <v:path arrowok="t"/>
              <v:textbox inset="0,0,0,0">
                <w:txbxContent>
                  <w:p w14:paraId="666CC517" w14:textId="77777777" w:rsidR="003D76C2" w:rsidRDefault="00000000">
                    <w:pPr>
                      <w:pStyle w:val="BodyText"/>
                      <w:spacing w:before="20"/>
                      <w:ind w:left="60"/>
                    </w:pPr>
                    <w:r>
                      <w:fldChar w:fldCharType="begin"/>
                    </w:r>
                    <w:r>
                      <w:instrText xml:space="preserve"> PAGE </w:instrText>
                    </w:r>
                    <w:r>
                      <w:fldChar w:fldCharType="separate"/>
                    </w:r>
                    <w:r>
                      <w:t>126</w:t>
                    </w:r>
                    <w:r>
                      <w:fldChar w:fldCharType="end"/>
                    </w:r>
                    <w:r>
                      <w:t xml:space="preserve"> | </w:t>
                    </w:r>
                    <w:r>
                      <w:rPr>
                        <w:spacing w:val="-2"/>
                      </w:rPr>
                      <w:t>Appendix</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6738A" w14:textId="77777777" w:rsidR="003D76C2" w:rsidRDefault="00D51F7C">
    <w:pPr>
      <w:pStyle w:val="BodyText"/>
      <w:spacing w:line="14" w:lineRule="auto"/>
    </w:pPr>
    <w:r>
      <w:rPr>
        <w:noProof/>
      </w:rPr>
      <mc:AlternateContent>
        <mc:Choice Requires="wps">
          <w:drawing>
            <wp:anchor distT="0" distB="0" distL="114300" distR="114300" simplePos="0" relativeHeight="483649024" behindDoc="1" locked="0" layoutInCell="1" allowOverlap="1" wp14:anchorId="5E255A59" wp14:editId="5A07FFC4">
              <wp:simplePos x="0" y="0"/>
              <wp:positionH relativeFrom="page">
                <wp:posOffset>1120140</wp:posOffset>
              </wp:positionH>
              <wp:positionV relativeFrom="page">
                <wp:posOffset>664845</wp:posOffset>
              </wp:positionV>
              <wp:extent cx="5074285" cy="0"/>
              <wp:effectExtent l="0" t="0" r="5715" b="12700"/>
              <wp:wrapNone/>
              <wp:docPr id="1554"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28E5D7" id="Line 18" o:spid="_x0000_s1026" style="position:absolute;z-index:-19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9536" behindDoc="1" locked="0" layoutInCell="1" allowOverlap="1" wp14:anchorId="7FEBF092" wp14:editId="1979003C">
              <wp:simplePos x="0" y="0"/>
              <wp:positionH relativeFrom="page">
                <wp:posOffset>4218940</wp:posOffset>
              </wp:positionH>
              <wp:positionV relativeFrom="page">
                <wp:posOffset>428625</wp:posOffset>
              </wp:positionV>
              <wp:extent cx="2026920" cy="198755"/>
              <wp:effectExtent l="0" t="0" r="5080" b="4445"/>
              <wp:wrapNone/>
              <wp:docPr id="1553" name="docshape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2692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92B0F" w14:textId="77777777" w:rsidR="003D76C2" w:rsidRDefault="00000000">
                          <w:pPr>
                            <w:pStyle w:val="BodyText"/>
                            <w:spacing w:before="20"/>
                            <w:ind w:left="20"/>
                          </w:pPr>
                          <w:r>
                            <w:t>Chapter</w:t>
                          </w:r>
                          <w:r>
                            <w:rPr>
                              <w:spacing w:val="-2"/>
                            </w:rPr>
                            <w:t xml:space="preserve"> </w:t>
                          </w:r>
                          <w:r>
                            <w:t>11:</w:t>
                          </w:r>
                          <w:r>
                            <w:rPr>
                              <w:spacing w:val="-2"/>
                            </w:rPr>
                            <w:t xml:space="preserve"> </w:t>
                          </w:r>
                          <w:r>
                            <w:t>Persisting</w:t>
                          </w:r>
                          <w:r>
                            <w:rPr>
                              <w:spacing w:val="-2"/>
                            </w:rPr>
                            <w:t xml:space="preserve"> </w:t>
                          </w:r>
                          <w:r>
                            <w:t>Data</w:t>
                          </w:r>
                          <w:r>
                            <w:rPr>
                              <w:spacing w:val="-2"/>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125</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EBF092" id="_x0000_t202" coordsize="21600,21600" o:spt="202" path="m,l,21600r21600,l21600,xe">
              <v:stroke joinstyle="miter"/>
              <v:path gradientshapeok="t" o:connecttype="rect"/>
            </v:shapetype>
            <v:shape id="docshape904" o:spid="_x0000_s2425" type="#_x0000_t202" style="position:absolute;margin-left:332.2pt;margin-top:33.75pt;width:159.6pt;height:15.65pt;z-index:-196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" filled="f" stroked="f">
              <v:path arrowok="t"/>
              <v:textbox inset="0,0,0,0">
                <w:txbxContent>
                  <w:p w14:paraId="13192B0F" w14:textId="77777777" w:rsidR="003D76C2" w:rsidRDefault="00000000">
                    <w:pPr>
                      <w:pStyle w:val="BodyText"/>
                      <w:spacing w:before="20"/>
                      <w:ind w:left="20"/>
                    </w:pPr>
                    <w:r>
                      <w:t>Chapter</w:t>
                    </w:r>
                    <w:r>
                      <w:rPr>
                        <w:spacing w:val="-2"/>
                      </w:rPr>
                      <w:t xml:space="preserve"> </w:t>
                    </w:r>
                    <w:r>
                      <w:t>11:</w:t>
                    </w:r>
                    <w:r>
                      <w:rPr>
                        <w:spacing w:val="-2"/>
                      </w:rPr>
                      <w:t xml:space="preserve"> </w:t>
                    </w:r>
                    <w:r>
                      <w:t>Persisting</w:t>
                    </w:r>
                    <w:r>
                      <w:rPr>
                        <w:spacing w:val="-2"/>
                      </w:rPr>
                      <w:t xml:space="preserve"> </w:t>
                    </w:r>
                    <w:r>
                      <w:t>Data</w:t>
                    </w:r>
                    <w:r>
                      <w:rPr>
                        <w:spacing w:val="-2"/>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125</w:t>
                    </w:r>
                    <w:r>
                      <w:rPr>
                        <w:spacing w:val="-5"/>
                      </w:rPr>
                      <w:fldChar w:fldCharType="end"/>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56BB8" w14:textId="77777777" w:rsidR="003D76C2" w:rsidRDefault="00D51F7C">
    <w:pPr>
      <w:pStyle w:val="BodyText"/>
      <w:spacing w:line="14" w:lineRule="auto"/>
    </w:pPr>
    <w:r>
      <w:rPr>
        <w:noProof/>
      </w:rPr>
      <mc:AlternateContent>
        <mc:Choice Requires="wps">
          <w:drawing>
            <wp:anchor distT="0" distB="0" distL="114300" distR="114300" simplePos="0" relativeHeight="483652096" behindDoc="1" locked="0" layoutInCell="1" allowOverlap="1" wp14:anchorId="520AC68D" wp14:editId="026FF761">
              <wp:simplePos x="0" y="0"/>
              <wp:positionH relativeFrom="page">
                <wp:posOffset>662940</wp:posOffset>
              </wp:positionH>
              <wp:positionV relativeFrom="page">
                <wp:posOffset>664845</wp:posOffset>
              </wp:positionV>
              <wp:extent cx="5074920" cy="0"/>
              <wp:effectExtent l="0" t="0" r="17780" b="12700"/>
              <wp:wrapNone/>
              <wp:docPr id="1552"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52464A" id="Line 16" o:spid="_x0000_s1026" style="position:absolute;z-index:-19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2608" behindDoc="1" locked="0" layoutInCell="1" allowOverlap="1" wp14:anchorId="1C71E3C9" wp14:editId="583C5B8E">
              <wp:simplePos x="0" y="0"/>
              <wp:positionH relativeFrom="page">
                <wp:posOffset>625475</wp:posOffset>
              </wp:positionH>
              <wp:positionV relativeFrom="page">
                <wp:posOffset>428625</wp:posOffset>
              </wp:positionV>
              <wp:extent cx="967105" cy="198755"/>
              <wp:effectExtent l="0" t="0" r="10795" b="4445"/>
              <wp:wrapNone/>
              <wp:docPr id="1551" name="docshape10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2855B" w14:textId="77777777" w:rsidR="003D76C2" w:rsidRDefault="00000000">
                          <w:pPr>
                            <w:pStyle w:val="BodyText"/>
                            <w:spacing w:before="20"/>
                            <w:ind w:left="60"/>
                          </w:pPr>
                          <w:r>
                            <w:fldChar w:fldCharType="begin"/>
                          </w:r>
                          <w:r>
                            <w:instrText xml:space="preserve"> PAGE </w:instrText>
                          </w:r>
                          <w:r>
                            <w:fldChar w:fldCharType="separate"/>
                          </w:r>
                          <w:r>
                            <w:t>142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71E3C9" id="_x0000_t202" coordsize="21600,21600" o:spt="202" path="m,l,21600r21600,l21600,xe">
              <v:stroke joinstyle="miter"/>
              <v:path gradientshapeok="t" o:connecttype="rect"/>
            </v:shapetype>
            <v:shape id="docshape1061" o:spid="_x0000_s2426" type="#_x0000_t202" style="position:absolute;margin-left:49.25pt;margin-top:33.75pt;width:76.15pt;height:15.65pt;z-index:-196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" filled="f" stroked="f">
              <v:path arrowok="t"/>
              <v:textbox inset="0,0,0,0">
                <w:txbxContent>
                  <w:p w14:paraId="4FD2855B" w14:textId="77777777" w:rsidR="003D76C2" w:rsidRDefault="00000000">
                    <w:pPr>
                      <w:pStyle w:val="BodyText"/>
                      <w:spacing w:before="20"/>
                      <w:ind w:left="60"/>
                    </w:pPr>
                    <w:r>
                      <w:fldChar w:fldCharType="begin"/>
                    </w:r>
                    <w:r>
                      <w:instrText xml:space="preserve"> PAGE </w:instrText>
                    </w:r>
                    <w:r>
                      <w:fldChar w:fldCharType="separate"/>
                    </w:r>
                    <w:r>
                      <w:t>142</w:t>
                    </w:r>
                    <w:r>
                      <w:fldChar w:fldCharType="end"/>
                    </w:r>
                    <w:r>
                      <w:t xml:space="preserve"> | </w:t>
                    </w:r>
                    <w:r>
                      <w:rPr>
                        <w:spacing w:val="-2"/>
                      </w:rPr>
                      <w:t>Appendix</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161ED" w14:textId="77777777" w:rsidR="003D76C2" w:rsidRDefault="00D51F7C">
    <w:pPr>
      <w:pStyle w:val="BodyText"/>
      <w:spacing w:line="14" w:lineRule="auto"/>
    </w:pPr>
    <w:r>
      <w:rPr>
        <w:noProof/>
      </w:rPr>
      <mc:AlternateContent>
        <mc:Choice Requires="wps">
          <w:drawing>
            <wp:anchor distT="0" distB="0" distL="114300" distR="114300" simplePos="0" relativeHeight="483651072" behindDoc="1" locked="0" layoutInCell="1" allowOverlap="1" wp14:anchorId="1E9136A5" wp14:editId="43EA2C89">
              <wp:simplePos x="0" y="0"/>
              <wp:positionH relativeFrom="page">
                <wp:posOffset>1120140</wp:posOffset>
              </wp:positionH>
              <wp:positionV relativeFrom="page">
                <wp:posOffset>664845</wp:posOffset>
              </wp:positionV>
              <wp:extent cx="5074285" cy="0"/>
              <wp:effectExtent l="0" t="0" r="5715" b="12700"/>
              <wp:wrapNone/>
              <wp:docPr id="1550"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895A31" id="Line 14" o:spid="_x0000_s1026" style="position:absolute;z-index:-19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51584" behindDoc="1" locked="0" layoutInCell="1" allowOverlap="1" wp14:anchorId="09BB6062" wp14:editId="746D568E">
              <wp:simplePos x="0" y="0"/>
              <wp:positionH relativeFrom="page">
                <wp:posOffset>2521585</wp:posOffset>
              </wp:positionH>
              <wp:positionV relativeFrom="page">
                <wp:posOffset>428625</wp:posOffset>
              </wp:positionV>
              <wp:extent cx="3724910" cy="198755"/>
              <wp:effectExtent l="0" t="0" r="8890" b="4445"/>
              <wp:wrapNone/>
              <wp:docPr id="1549" name="docshape10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72491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AF92D" w14:textId="77777777" w:rsidR="003D76C2" w:rsidRDefault="00000000">
                          <w:pPr>
                            <w:pStyle w:val="BodyText"/>
                            <w:spacing w:before="20"/>
                            <w:ind w:left="20"/>
                          </w:pPr>
                          <w:r>
                            <w:t>Chapter</w:t>
                          </w:r>
                          <w:r>
                            <w:rPr>
                              <w:spacing w:val="-1"/>
                            </w:rPr>
                            <w:t xml:space="preserve"> </w:t>
                          </w:r>
                          <w:r>
                            <w:t>12: Dependency Injection with</w:t>
                          </w:r>
                          <w:r>
                            <w:rPr>
                              <w:spacing w:val="-1"/>
                            </w:rPr>
                            <w:t xml:space="preserve"> </w:t>
                          </w:r>
                          <w:r>
                            <w:t>Dagger and</w:t>
                          </w:r>
                          <w:r>
                            <w:rPr>
                              <w:spacing w:val="-1"/>
                            </w:rPr>
                            <w:t xml:space="preserve"> </w:t>
                          </w:r>
                          <w:r>
                            <w:t xml:space="preserve">Koin | </w:t>
                          </w:r>
                          <w:r>
                            <w:rPr>
                              <w:spacing w:val="-5"/>
                            </w:rPr>
                            <w:fldChar w:fldCharType="begin"/>
                          </w:r>
                          <w:r>
                            <w:rPr>
                              <w:spacing w:val="-5"/>
                            </w:rPr>
                            <w:instrText xml:space="preserve"> PAGE </w:instrText>
                          </w:r>
                          <w:r>
                            <w:rPr>
                              <w:spacing w:val="-5"/>
                            </w:rPr>
                            <w:fldChar w:fldCharType="separate"/>
                          </w:r>
                          <w:r>
                            <w:rPr>
                              <w:spacing w:val="-5"/>
                            </w:rPr>
                            <w:t>141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BB6062" id="_x0000_t202" coordsize="21600,21600" o:spt="202" path="m,l,21600r21600,l21600,xe">
              <v:stroke joinstyle="miter"/>
              <v:path gradientshapeok="t" o:connecttype="rect"/>
            </v:shapetype>
            <v:shape id="docshape1060" o:spid="_x0000_s2427" type="#_x0000_t202" style="position:absolute;margin-left:198.55pt;margin-top:33.75pt;width:293.3pt;height:15.65pt;z-index:-196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" filled="f" stroked="f">
              <v:path arrowok="t"/>
              <v:textbox inset="0,0,0,0">
                <w:txbxContent>
                  <w:p w14:paraId="367AF92D" w14:textId="77777777" w:rsidR="003D76C2" w:rsidRDefault="00000000">
                    <w:pPr>
                      <w:pStyle w:val="BodyText"/>
                      <w:spacing w:before="20"/>
                      <w:ind w:left="20"/>
                    </w:pPr>
                    <w:r>
                      <w:t>Chapter</w:t>
                    </w:r>
                    <w:r>
                      <w:rPr>
                        <w:spacing w:val="-1"/>
                      </w:rPr>
                      <w:t xml:space="preserve"> </w:t>
                    </w:r>
                    <w:r>
                      <w:t>12: Dependency Injection with</w:t>
                    </w:r>
                    <w:r>
                      <w:rPr>
                        <w:spacing w:val="-1"/>
                      </w:rPr>
                      <w:t xml:space="preserve"> </w:t>
                    </w:r>
                    <w:r>
                      <w:t>Dagger and</w:t>
                    </w:r>
                    <w:r>
                      <w:rPr>
                        <w:spacing w:val="-1"/>
                      </w:rPr>
                      <w:t xml:space="preserve"> </w:t>
                    </w:r>
                    <w:r>
                      <w:t xml:space="preserve">Koin | </w:t>
                    </w:r>
                    <w:r>
                      <w:rPr>
                        <w:spacing w:val="-5"/>
                      </w:rPr>
                      <w:fldChar w:fldCharType="begin"/>
                    </w:r>
                    <w:r>
                      <w:rPr>
                        <w:spacing w:val="-5"/>
                      </w:rPr>
                      <w:instrText xml:space="preserve"> PAGE </w:instrText>
                    </w:r>
                    <w:r>
                      <w:rPr>
                        <w:spacing w:val="-5"/>
                      </w:rPr>
                      <w:fldChar w:fldCharType="separate"/>
                    </w:r>
                    <w:r>
                      <w:rPr>
                        <w:spacing w:val="-5"/>
                      </w:rPr>
                      <w:t>141</w:t>
                    </w:r>
                    <w:r>
                      <w:rPr>
                        <w:spacing w:val="-5"/>
                      </w:rPr>
                      <w:fldChar w:fldCharType="end"/>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A048A" w14:textId="77777777" w:rsidR="003D76C2" w:rsidRDefault="00D51F7C">
    <w:pPr>
      <w:pStyle w:val="BodyText"/>
      <w:spacing w:line="14" w:lineRule="auto"/>
    </w:pPr>
    <w:r>
      <w:rPr>
        <w:noProof/>
      </w:rPr>
      <mc:AlternateContent>
        <mc:Choice Requires="wps">
          <w:drawing>
            <wp:anchor distT="0" distB="0" distL="114300" distR="114300" simplePos="0" relativeHeight="483654144" behindDoc="1" locked="0" layoutInCell="1" allowOverlap="1" wp14:anchorId="219E8651" wp14:editId="5993874C">
              <wp:simplePos x="0" y="0"/>
              <wp:positionH relativeFrom="page">
                <wp:posOffset>662940</wp:posOffset>
              </wp:positionH>
              <wp:positionV relativeFrom="page">
                <wp:posOffset>664845</wp:posOffset>
              </wp:positionV>
              <wp:extent cx="5074920" cy="0"/>
              <wp:effectExtent l="0" t="0" r="17780" b="12700"/>
              <wp:wrapNone/>
              <wp:docPr id="1548"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EB9F30" id="Line 12" o:spid="_x0000_s1026" style="position:absolute;z-index:-19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4656" behindDoc="1" locked="0" layoutInCell="1" allowOverlap="1" wp14:anchorId="0BBA5F74" wp14:editId="07ECADC0">
              <wp:simplePos x="0" y="0"/>
              <wp:positionH relativeFrom="page">
                <wp:posOffset>625475</wp:posOffset>
              </wp:positionH>
              <wp:positionV relativeFrom="page">
                <wp:posOffset>428625</wp:posOffset>
              </wp:positionV>
              <wp:extent cx="967105" cy="198755"/>
              <wp:effectExtent l="0" t="0" r="10795" b="4445"/>
              <wp:wrapNone/>
              <wp:docPr id="1547" name="docshape1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6DF4A" w14:textId="77777777" w:rsidR="003D76C2" w:rsidRDefault="00000000">
                          <w:pPr>
                            <w:pStyle w:val="BodyText"/>
                            <w:spacing w:before="20"/>
                            <w:ind w:left="60"/>
                          </w:pPr>
                          <w:r>
                            <w:fldChar w:fldCharType="begin"/>
                          </w:r>
                          <w:r>
                            <w:instrText xml:space="preserve"> PAGE </w:instrText>
                          </w:r>
                          <w:r>
                            <w:fldChar w:fldCharType="separate"/>
                          </w:r>
                          <w:r>
                            <w:t>160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BA5F74" id="_x0000_t202" coordsize="21600,21600" o:spt="202" path="m,l,21600r21600,l21600,xe">
              <v:stroke joinstyle="miter"/>
              <v:path gradientshapeok="t" o:connecttype="rect"/>
            </v:shapetype>
            <v:shape id="docshape1239" o:spid="_x0000_s2428" type="#_x0000_t202" style="position:absolute;margin-left:49.25pt;margin-top:33.75pt;width:76.15pt;height:15.65pt;z-index:-19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" filled="f" stroked="f">
              <v:path arrowok="t"/>
              <v:textbox inset="0,0,0,0">
                <w:txbxContent>
                  <w:p w14:paraId="2E16DF4A" w14:textId="77777777" w:rsidR="003D76C2" w:rsidRDefault="00000000">
                    <w:pPr>
                      <w:pStyle w:val="BodyText"/>
                      <w:spacing w:before="20"/>
                      <w:ind w:left="60"/>
                    </w:pPr>
                    <w:r>
                      <w:fldChar w:fldCharType="begin"/>
                    </w:r>
                    <w:r>
                      <w:instrText xml:space="preserve"> PAGE </w:instrText>
                    </w:r>
                    <w:r>
                      <w:fldChar w:fldCharType="separate"/>
                    </w:r>
                    <w:r>
                      <w:t>160</w:t>
                    </w:r>
                    <w:r>
                      <w:fldChar w:fldCharType="end"/>
                    </w:r>
                    <w:r>
                      <w:t xml:space="preserve"> | </w:t>
                    </w:r>
                    <w:r>
                      <w:rPr>
                        <w:spacing w:val="-2"/>
                      </w:rPr>
                      <w:t>Appendix</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D5787" w14:textId="77777777" w:rsidR="003D76C2" w:rsidRDefault="00D51F7C">
    <w:pPr>
      <w:pStyle w:val="BodyText"/>
      <w:spacing w:line="14" w:lineRule="auto"/>
    </w:pPr>
    <w:r>
      <w:rPr>
        <w:noProof/>
      </w:rPr>
      <mc:AlternateContent>
        <mc:Choice Requires="wps">
          <w:drawing>
            <wp:anchor distT="0" distB="0" distL="114300" distR="114300" simplePos="0" relativeHeight="483653120" behindDoc="1" locked="0" layoutInCell="1" allowOverlap="1" wp14:anchorId="1DD2529A" wp14:editId="28B7AC19">
              <wp:simplePos x="0" y="0"/>
              <wp:positionH relativeFrom="page">
                <wp:posOffset>1120140</wp:posOffset>
              </wp:positionH>
              <wp:positionV relativeFrom="page">
                <wp:posOffset>664845</wp:posOffset>
              </wp:positionV>
              <wp:extent cx="5074285" cy="0"/>
              <wp:effectExtent l="0" t="0" r="5715" b="12700"/>
              <wp:wrapNone/>
              <wp:docPr id="1546"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1C9E5B" id="Line 10" o:spid="_x0000_s1026" style="position:absolute;z-index:-19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53632" behindDoc="1" locked="0" layoutInCell="1" allowOverlap="1" wp14:anchorId="2951FFDE" wp14:editId="49D1B7BF">
              <wp:simplePos x="0" y="0"/>
              <wp:positionH relativeFrom="page">
                <wp:posOffset>3782060</wp:posOffset>
              </wp:positionH>
              <wp:positionV relativeFrom="page">
                <wp:posOffset>428625</wp:posOffset>
              </wp:positionV>
              <wp:extent cx="2463800" cy="198755"/>
              <wp:effectExtent l="0" t="0" r="0" b="4445"/>
              <wp:wrapNone/>
              <wp:docPr id="1545" name="docshape1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6380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3C662" w14:textId="77777777" w:rsidR="003D76C2" w:rsidRDefault="00000000">
                          <w:pPr>
                            <w:pStyle w:val="BodyText"/>
                            <w:spacing w:before="20"/>
                            <w:ind w:left="20"/>
                          </w:pPr>
                          <w:r>
                            <w:t>Chapter</w:t>
                          </w:r>
                          <w:r>
                            <w:rPr>
                              <w:spacing w:val="-2"/>
                            </w:rPr>
                            <w:t xml:space="preserve"> </w:t>
                          </w:r>
                          <w:r>
                            <w:t>13:</w:t>
                          </w:r>
                          <w:r>
                            <w:rPr>
                              <w:spacing w:val="-1"/>
                            </w:rPr>
                            <w:t xml:space="preserve"> </w:t>
                          </w:r>
                          <w:proofErr w:type="spellStart"/>
                          <w:r>
                            <w:t>RxJava</w:t>
                          </w:r>
                          <w:proofErr w:type="spellEnd"/>
                          <w:r>
                            <w:rPr>
                              <w:spacing w:val="-2"/>
                            </w:rPr>
                            <w:t xml:space="preserve"> </w:t>
                          </w:r>
                          <w:r>
                            <w:t>and</w:t>
                          </w:r>
                          <w:r>
                            <w:rPr>
                              <w:spacing w:val="-2"/>
                            </w:rPr>
                            <w:t xml:space="preserve"> </w:t>
                          </w:r>
                          <w:r>
                            <w:t>Coroutines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159</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51FFDE" id="_x0000_t202" coordsize="21600,21600" o:spt="202" path="m,l,21600r21600,l21600,xe">
              <v:stroke joinstyle="miter"/>
              <v:path gradientshapeok="t" o:connecttype="rect"/>
            </v:shapetype>
            <v:shape id="docshape1238" o:spid="_x0000_s2429" type="#_x0000_t202" style="position:absolute;margin-left:297.8pt;margin-top:33.75pt;width:194pt;height:15.65pt;z-index:-19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" filled="f" stroked="f">
              <v:path arrowok="t"/>
              <v:textbox inset="0,0,0,0">
                <w:txbxContent>
                  <w:p w14:paraId="6F83C662" w14:textId="77777777" w:rsidR="003D76C2" w:rsidRDefault="00000000">
                    <w:pPr>
                      <w:pStyle w:val="BodyText"/>
                      <w:spacing w:before="20"/>
                      <w:ind w:left="20"/>
                    </w:pPr>
                    <w:r>
                      <w:t>Chapter</w:t>
                    </w:r>
                    <w:r>
                      <w:rPr>
                        <w:spacing w:val="-2"/>
                      </w:rPr>
                      <w:t xml:space="preserve"> </w:t>
                    </w:r>
                    <w:r>
                      <w:t>13:</w:t>
                    </w:r>
                    <w:r>
                      <w:rPr>
                        <w:spacing w:val="-1"/>
                      </w:rPr>
                      <w:t xml:space="preserve"> </w:t>
                    </w:r>
                    <w:proofErr w:type="spellStart"/>
                    <w:r>
                      <w:t>RxJava</w:t>
                    </w:r>
                    <w:proofErr w:type="spellEnd"/>
                    <w:r>
                      <w:rPr>
                        <w:spacing w:val="-2"/>
                      </w:rPr>
                      <w:t xml:space="preserve"> </w:t>
                    </w:r>
                    <w:r>
                      <w:t>and</w:t>
                    </w:r>
                    <w:r>
                      <w:rPr>
                        <w:spacing w:val="-2"/>
                      </w:rPr>
                      <w:t xml:space="preserve"> </w:t>
                    </w:r>
                    <w:r>
                      <w:t>Coroutines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159</w:t>
                    </w:r>
                    <w:r>
                      <w:rPr>
                        <w:spacing w:val="-5"/>
                      </w:rPr>
                      <w:fldChar w:fldCharType="end"/>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DD3C9" w14:textId="77777777" w:rsidR="003D76C2" w:rsidRDefault="00D51F7C">
    <w:pPr>
      <w:pStyle w:val="BodyText"/>
      <w:spacing w:line="14" w:lineRule="auto"/>
    </w:pPr>
    <w:r>
      <w:rPr>
        <w:noProof/>
      </w:rPr>
      <mc:AlternateContent>
        <mc:Choice Requires="wps">
          <w:drawing>
            <wp:anchor distT="0" distB="0" distL="114300" distR="114300" simplePos="0" relativeHeight="483656192" behindDoc="1" locked="0" layoutInCell="1" allowOverlap="1" wp14:anchorId="0D82FAE6" wp14:editId="74DFFB3B">
              <wp:simplePos x="0" y="0"/>
              <wp:positionH relativeFrom="page">
                <wp:posOffset>662940</wp:posOffset>
              </wp:positionH>
              <wp:positionV relativeFrom="page">
                <wp:posOffset>664845</wp:posOffset>
              </wp:positionV>
              <wp:extent cx="5074920" cy="0"/>
              <wp:effectExtent l="0" t="0" r="17780" b="12700"/>
              <wp:wrapNone/>
              <wp:docPr id="1544"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9555DB" id="Line 8" o:spid="_x0000_s1026" style="position:absolute;z-index:-19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6704" behindDoc="1" locked="0" layoutInCell="1" allowOverlap="1" wp14:anchorId="4FB5F0AE" wp14:editId="11DF32EF">
              <wp:simplePos x="0" y="0"/>
              <wp:positionH relativeFrom="page">
                <wp:posOffset>625475</wp:posOffset>
              </wp:positionH>
              <wp:positionV relativeFrom="page">
                <wp:posOffset>428625</wp:posOffset>
              </wp:positionV>
              <wp:extent cx="967105" cy="198755"/>
              <wp:effectExtent l="0" t="0" r="10795" b="4445"/>
              <wp:wrapNone/>
              <wp:docPr id="1543" name="docshape1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E53F8" w14:textId="77777777" w:rsidR="003D76C2" w:rsidRDefault="00000000">
                          <w:pPr>
                            <w:pStyle w:val="BodyText"/>
                            <w:spacing w:before="20"/>
                            <w:ind w:left="60"/>
                          </w:pPr>
                          <w:r>
                            <w:fldChar w:fldCharType="begin"/>
                          </w:r>
                          <w:r>
                            <w:instrText xml:space="preserve"> PAGE </w:instrText>
                          </w:r>
                          <w:r>
                            <w:fldChar w:fldCharType="separate"/>
                          </w:r>
                          <w:r>
                            <w:t>172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B5F0AE" id="_x0000_t202" coordsize="21600,21600" o:spt="202" path="m,l,21600r21600,l21600,xe">
              <v:stroke joinstyle="miter"/>
              <v:path gradientshapeok="t" o:connecttype="rect"/>
            </v:shapetype>
            <v:shape id="docshape1377" o:spid="_x0000_s2430" type="#_x0000_t202" style="position:absolute;margin-left:49.25pt;margin-top:33.75pt;width:76.15pt;height:15.65pt;z-index:-19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" filled="f" stroked="f">
              <v:path arrowok="t"/>
              <v:textbox inset="0,0,0,0">
                <w:txbxContent>
                  <w:p w14:paraId="1F8E53F8" w14:textId="77777777" w:rsidR="003D76C2" w:rsidRDefault="00000000">
                    <w:pPr>
                      <w:pStyle w:val="BodyText"/>
                      <w:spacing w:before="20"/>
                      <w:ind w:left="60"/>
                    </w:pPr>
                    <w:r>
                      <w:fldChar w:fldCharType="begin"/>
                    </w:r>
                    <w:r>
                      <w:instrText xml:space="preserve"> PAGE </w:instrText>
                    </w:r>
                    <w:r>
                      <w:fldChar w:fldCharType="separate"/>
                    </w:r>
                    <w:r>
                      <w:t>172</w:t>
                    </w:r>
                    <w:r>
                      <w:fldChar w:fldCharType="end"/>
                    </w:r>
                    <w:r>
                      <w:t xml:space="preserve"> | </w:t>
                    </w:r>
                    <w:r>
                      <w:rPr>
                        <w:spacing w:val="-2"/>
                      </w:rPr>
                      <w:t>Appendix</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37E2B" w14:textId="77777777" w:rsidR="003D76C2" w:rsidRDefault="00D51F7C">
    <w:pPr>
      <w:pStyle w:val="BodyText"/>
      <w:spacing w:line="14" w:lineRule="auto"/>
    </w:pPr>
    <w:r>
      <w:rPr>
        <w:noProof/>
      </w:rPr>
      <mc:AlternateContent>
        <mc:Choice Requires="wps">
          <w:drawing>
            <wp:anchor distT="0" distB="0" distL="114300" distR="114300" simplePos="0" relativeHeight="483655168" behindDoc="1" locked="0" layoutInCell="1" allowOverlap="1" wp14:anchorId="3AB1A7A2" wp14:editId="4C78BD27">
              <wp:simplePos x="0" y="0"/>
              <wp:positionH relativeFrom="page">
                <wp:posOffset>1120140</wp:posOffset>
              </wp:positionH>
              <wp:positionV relativeFrom="page">
                <wp:posOffset>664845</wp:posOffset>
              </wp:positionV>
              <wp:extent cx="5074285" cy="0"/>
              <wp:effectExtent l="0" t="0" r="5715" b="12700"/>
              <wp:wrapNone/>
              <wp:docPr id="154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82B2E4" id="Line 6" o:spid="_x0000_s1026" style="position:absolute;z-index:-19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55680" behindDoc="1" locked="0" layoutInCell="1" allowOverlap="1" wp14:anchorId="4EFD7010" wp14:editId="6BC0E90E">
              <wp:simplePos x="0" y="0"/>
              <wp:positionH relativeFrom="page">
                <wp:posOffset>3851910</wp:posOffset>
              </wp:positionH>
              <wp:positionV relativeFrom="page">
                <wp:posOffset>428625</wp:posOffset>
              </wp:positionV>
              <wp:extent cx="2394585" cy="198755"/>
              <wp:effectExtent l="0" t="0" r="5715" b="4445"/>
              <wp:wrapNone/>
              <wp:docPr id="1541" name="docshape1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9458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FC127" w14:textId="77777777" w:rsidR="003D76C2" w:rsidRDefault="00000000">
                          <w:pPr>
                            <w:pStyle w:val="BodyText"/>
                            <w:spacing w:before="20"/>
                            <w:ind w:left="20"/>
                          </w:pPr>
                          <w:r>
                            <w:t>Chapter</w:t>
                          </w:r>
                          <w:r>
                            <w:rPr>
                              <w:spacing w:val="-2"/>
                            </w:rPr>
                            <w:t xml:space="preserve"> </w:t>
                          </w:r>
                          <w:r>
                            <w:t>14:</w:t>
                          </w:r>
                          <w:r>
                            <w:rPr>
                              <w:spacing w:val="-1"/>
                            </w:rPr>
                            <w:t xml:space="preserve"> </w:t>
                          </w:r>
                          <w:r>
                            <w:t>Architecture</w:t>
                          </w:r>
                          <w:r>
                            <w:rPr>
                              <w:spacing w:val="-2"/>
                            </w:rPr>
                            <w:t xml:space="preserve"> </w:t>
                          </w:r>
                          <w:r>
                            <w:t>Patterns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171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FD7010" id="_x0000_t202" coordsize="21600,21600" o:spt="202" path="m,l,21600r21600,l21600,xe">
              <v:stroke joinstyle="miter"/>
              <v:path gradientshapeok="t" o:connecttype="rect"/>
            </v:shapetype>
            <v:shape id="docshape1376" o:spid="_x0000_s2431" type="#_x0000_t202" style="position:absolute;margin-left:303.3pt;margin-top:33.75pt;width:188.55pt;height:15.65pt;z-index:-19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" filled="f" stroked="f">
              <v:path arrowok="t"/>
              <v:textbox inset="0,0,0,0">
                <w:txbxContent>
                  <w:p w14:paraId="2A8FC127" w14:textId="77777777" w:rsidR="003D76C2" w:rsidRDefault="00000000">
                    <w:pPr>
                      <w:pStyle w:val="BodyText"/>
                      <w:spacing w:before="20"/>
                      <w:ind w:left="20"/>
                    </w:pPr>
                    <w:r>
                      <w:t>Chapter</w:t>
                    </w:r>
                    <w:r>
                      <w:rPr>
                        <w:spacing w:val="-2"/>
                      </w:rPr>
                      <w:t xml:space="preserve"> </w:t>
                    </w:r>
                    <w:r>
                      <w:t>14:</w:t>
                    </w:r>
                    <w:r>
                      <w:rPr>
                        <w:spacing w:val="-1"/>
                      </w:rPr>
                      <w:t xml:space="preserve"> </w:t>
                    </w:r>
                    <w:r>
                      <w:t>Architecture</w:t>
                    </w:r>
                    <w:r>
                      <w:rPr>
                        <w:spacing w:val="-2"/>
                      </w:rPr>
                      <w:t xml:space="preserve"> </w:t>
                    </w:r>
                    <w:r>
                      <w:t>Patterns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171</w:t>
                    </w:r>
                    <w:r>
                      <w:rPr>
                        <w:spacing w:val="-5"/>
                      </w:rPr>
                      <w:fldChar w:fldCharType="end"/>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99390" w14:textId="77777777" w:rsidR="003D76C2" w:rsidRDefault="00D51F7C">
    <w:pPr>
      <w:pStyle w:val="BodyText"/>
      <w:spacing w:line="14" w:lineRule="auto"/>
    </w:pPr>
    <w:r>
      <w:rPr>
        <w:noProof/>
      </w:rPr>
      <mc:AlternateContent>
        <mc:Choice Requires="wps">
          <w:drawing>
            <wp:anchor distT="0" distB="0" distL="114300" distR="114300" simplePos="0" relativeHeight="483658240" behindDoc="1" locked="0" layoutInCell="1" allowOverlap="1" wp14:anchorId="62B9B6B8" wp14:editId="09A39BC5">
              <wp:simplePos x="0" y="0"/>
              <wp:positionH relativeFrom="page">
                <wp:posOffset>662940</wp:posOffset>
              </wp:positionH>
              <wp:positionV relativeFrom="page">
                <wp:posOffset>664845</wp:posOffset>
              </wp:positionV>
              <wp:extent cx="5074920" cy="0"/>
              <wp:effectExtent l="0" t="0" r="17780" b="12700"/>
              <wp:wrapNone/>
              <wp:docPr id="154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2E4A30" id="Line 4" o:spid="_x0000_s1026" style="position:absolute;z-index:-19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8752" behindDoc="1" locked="0" layoutInCell="1" allowOverlap="1" wp14:anchorId="649B8FC2" wp14:editId="3EE6F259">
              <wp:simplePos x="0" y="0"/>
              <wp:positionH relativeFrom="page">
                <wp:posOffset>625475</wp:posOffset>
              </wp:positionH>
              <wp:positionV relativeFrom="page">
                <wp:posOffset>428625</wp:posOffset>
              </wp:positionV>
              <wp:extent cx="967105" cy="198755"/>
              <wp:effectExtent l="0" t="0" r="10795" b="4445"/>
              <wp:wrapNone/>
              <wp:docPr id="1539" name="docshape1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FEDB2C" w14:textId="77777777" w:rsidR="003D76C2" w:rsidRDefault="00000000">
                          <w:pPr>
                            <w:pStyle w:val="BodyText"/>
                            <w:spacing w:before="20"/>
                            <w:ind w:left="60"/>
                          </w:pPr>
                          <w:r>
                            <w:fldChar w:fldCharType="begin"/>
                          </w:r>
                          <w:r>
                            <w:instrText xml:space="preserve"> PAGE </w:instrText>
                          </w:r>
                          <w:r>
                            <w:fldChar w:fldCharType="separate"/>
                          </w:r>
                          <w:r>
                            <w:t>180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9B8FC2" id="_x0000_t202" coordsize="21600,21600" o:spt="202" path="m,l,21600r21600,l21600,xe">
              <v:stroke joinstyle="miter"/>
              <v:path gradientshapeok="t" o:connecttype="rect"/>
            </v:shapetype>
            <v:shape id="docshape1435" o:spid="_x0000_s2432" type="#_x0000_t202" style="position:absolute;margin-left:49.25pt;margin-top:33.75pt;width:76.15pt;height:15.65pt;z-index:-19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" filled="f" stroked="f">
              <v:path arrowok="t"/>
              <v:textbox inset="0,0,0,0">
                <w:txbxContent>
                  <w:p w14:paraId="3EFEDB2C" w14:textId="77777777" w:rsidR="003D76C2" w:rsidRDefault="00000000">
                    <w:pPr>
                      <w:pStyle w:val="BodyText"/>
                      <w:spacing w:before="20"/>
                      <w:ind w:left="60"/>
                    </w:pPr>
                    <w:r>
                      <w:fldChar w:fldCharType="begin"/>
                    </w:r>
                    <w:r>
                      <w:instrText xml:space="preserve"> PAGE </w:instrText>
                    </w:r>
                    <w:r>
                      <w:fldChar w:fldCharType="separate"/>
                    </w:r>
                    <w:r>
                      <w:t>180</w:t>
                    </w:r>
                    <w:r>
                      <w:fldChar w:fldCharType="end"/>
                    </w:r>
                    <w:r>
                      <w:t xml:space="preserve"> | </w:t>
                    </w:r>
                    <w:r>
                      <w:rPr>
                        <w:spacing w:val="-2"/>
                      </w:rPr>
                      <w:t>Appendix</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96DE6" w14:textId="77777777" w:rsidR="003D76C2" w:rsidRDefault="00D51F7C">
    <w:pPr>
      <w:pStyle w:val="BodyText"/>
      <w:spacing w:line="14" w:lineRule="auto"/>
    </w:pPr>
    <w:r>
      <w:rPr>
        <w:noProof/>
      </w:rPr>
      <mc:AlternateContent>
        <mc:Choice Requires="wps">
          <w:drawing>
            <wp:anchor distT="0" distB="0" distL="114300" distR="114300" simplePos="0" relativeHeight="483631616" behindDoc="1" locked="0" layoutInCell="1" allowOverlap="1" wp14:anchorId="179D3EDD" wp14:editId="06816627">
              <wp:simplePos x="0" y="0"/>
              <wp:positionH relativeFrom="page">
                <wp:posOffset>662940</wp:posOffset>
              </wp:positionH>
              <wp:positionV relativeFrom="page">
                <wp:posOffset>664845</wp:posOffset>
              </wp:positionV>
              <wp:extent cx="5074920" cy="0"/>
              <wp:effectExtent l="0" t="0" r="17780" b="12700"/>
              <wp:wrapNone/>
              <wp:docPr id="1592"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559C40" id="Line 56" o:spid="_x0000_s1026" style="position:absolute;z-index:-196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32128" behindDoc="1" locked="0" layoutInCell="1" allowOverlap="1" wp14:anchorId="2D388CAF" wp14:editId="6D79D6FC">
              <wp:simplePos x="0" y="0"/>
              <wp:positionH relativeFrom="page">
                <wp:posOffset>625475</wp:posOffset>
              </wp:positionH>
              <wp:positionV relativeFrom="page">
                <wp:posOffset>428625</wp:posOffset>
              </wp:positionV>
              <wp:extent cx="894080" cy="198755"/>
              <wp:effectExtent l="0" t="0" r="7620" b="4445"/>
              <wp:wrapNone/>
              <wp:docPr id="1591" name="docshape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9AFDC" w14:textId="77777777" w:rsidR="003D76C2" w:rsidRDefault="00000000">
                          <w:pPr>
                            <w:pStyle w:val="BodyText"/>
                            <w:spacing w:before="20"/>
                            <w:ind w:left="60"/>
                          </w:pPr>
                          <w:r>
                            <w:fldChar w:fldCharType="begin"/>
                          </w:r>
                          <w:r>
                            <w:instrText xml:space="preserve"> PAGE </w:instrText>
                          </w:r>
                          <w:r>
                            <w:fldChar w:fldCharType="separate"/>
                          </w:r>
                          <w:r>
                            <w:t>14</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388CAF" id="_x0000_t202" coordsize="21600,21600" o:spt="202" path="m,l,21600r21600,l21600,xe">
              <v:stroke joinstyle="miter"/>
              <v:path gradientshapeok="t" o:connecttype="rect"/>
            </v:shapetype>
            <v:shape id="docshape55" o:spid="_x0000_s2406" type="#_x0000_t202" style="position:absolute;margin-left:49.25pt;margin-top:33.75pt;width:70.4pt;height:15.65pt;z-index:-1968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" filled="f" stroked="f">
              <v:path arrowok="t"/>
              <v:textbox inset="0,0,0,0">
                <w:txbxContent>
                  <w:p w14:paraId="1819AFDC" w14:textId="77777777" w:rsidR="003D76C2" w:rsidRDefault="00000000">
                    <w:pPr>
                      <w:pStyle w:val="BodyText"/>
                      <w:spacing w:before="20"/>
                      <w:ind w:left="60"/>
                    </w:pPr>
                    <w:r>
                      <w:fldChar w:fldCharType="begin"/>
                    </w:r>
                    <w:r>
                      <w:instrText xml:space="preserve"> PAGE </w:instrText>
                    </w:r>
                    <w:r>
                      <w:fldChar w:fldCharType="separate"/>
                    </w:r>
                    <w:r>
                      <w:t>14</w:t>
                    </w:r>
                    <w:r>
                      <w:fldChar w:fldCharType="end"/>
                    </w:r>
                    <w:r>
                      <w:t xml:space="preserve"> | </w:t>
                    </w:r>
                    <w:r>
                      <w:rPr>
                        <w:spacing w:val="-2"/>
                      </w:rPr>
                      <w:t>Appendix</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BA74B" w14:textId="77777777" w:rsidR="003D76C2" w:rsidRDefault="00D51F7C">
    <w:pPr>
      <w:pStyle w:val="BodyText"/>
      <w:spacing w:line="14" w:lineRule="auto"/>
    </w:pPr>
    <w:r>
      <w:rPr>
        <w:noProof/>
      </w:rPr>
      <mc:AlternateContent>
        <mc:Choice Requires="wps">
          <w:drawing>
            <wp:anchor distT="0" distB="0" distL="114300" distR="114300" simplePos="0" relativeHeight="483657216" behindDoc="1" locked="0" layoutInCell="1" allowOverlap="1" wp14:anchorId="3CEC1740" wp14:editId="4844C0B3">
              <wp:simplePos x="0" y="0"/>
              <wp:positionH relativeFrom="page">
                <wp:posOffset>1120140</wp:posOffset>
              </wp:positionH>
              <wp:positionV relativeFrom="page">
                <wp:posOffset>664845</wp:posOffset>
              </wp:positionV>
              <wp:extent cx="5074285" cy="0"/>
              <wp:effectExtent l="0" t="0" r="5715" b="12700"/>
              <wp:wrapNone/>
              <wp:docPr id="153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1078EE" id="Line 2" o:spid="_x0000_s1026" style="position:absolute;z-index:-19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57728" behindDoc="1" locked="0" layoutInCell="1" allowOverlap="1" wp14:anchorId="10A173B0" wp14:editId="1CDFE68E">
              <wp:simplePos x="0" y="0"/>
              <wp:positionH relativeFrom="page">
                <wp:posOffset>1107440</wp:posOffset>
              </wp:positionH>
              <wp:positionV relativeFrom="page">
                <wp:posOffset>428625</wp:posOffset>
              </wp:positionV>
              <wp:extent cx="5139055" cy="198755"/>
              <wp:effectExtent l="0" t="0" r="4445" b="4445"/>
              <wp:wrapNone/>
              <wp:docPr id="1537" name="docshape1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3905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CA525" w14:textId="77777777" w:rsidR="003D76C2" w:rsidRDefault="00000000">
                          <w:pPr>
                            <w:pStyle w:val="BodyText"/>
                            <w:spacing w:before="20"/>
                            <w:ind w:left="20"/>
                          </w:pPr>
                          <w:r>
                            <w:rPr>
                              <w:spacing w:val="-2"/>
                            </w:rPr>
                            <w:t>Chapter</w:t>
                          </w:r>
                          <w:r>
                            <w:rPr>
                              <w:spacing w:val="-17"/>
                            </w:rPr>
                            <w:t xml:space="preserve"> </w:t>
                          </w:r>
                          <w:r>
                            <w:rPr>
                              <w:spacing w:val="-2"/>
                            </w:rPr>
                            <w:t>15:</w:t>
                          </w:r>
                          <w:r>
                            <w:rPr>
                              <w:spacing w:val="-14"/>
                            </w:rPr>
                            <w:t xml:space="preserve"> </w:t>
                          </w:r>
                          <w:r>
                            <w:rPr>
                              <w:spacing w:val="-2"/>
                            </w:rPr>
                            <w:t>Animations</w:t>
                          </w:r>
                          <w:r>
                            <w:rPr>
                              <w:spacing w:val="-14"/>
                            </w:rPr>
                            <w:t xml:space="preserve"> </w:t>
                          </w:r>
                          <w:r>
                            <w:rPr>
                              <w:spacing w:val="-2"/>
                            </w:rPr>
                            <w:t>and</w:t>
                          </w:r>
                          <w:r>
                            <w:rPr>
                              <w:spacing w:val="-15"/>
                            </w:rPr>
                            <w:t xml:space="preserve"> </w:t>
                          </w:r>
                          <w:r>
                            <w:rPr>
                              <w:spacing w:val="-2"/>
                            </w:rPr>
                            <w:t>Transitions</w:t>
                          </w:r>
                          <w:r>
                            <w:rPr>
                              <w:spacing w:val="-14"/>
                            </w:rPr>
                            <w:t xml:space="preserve"> </w:t>
                          </w:r>
                          <w:r>
                            <w:rPr>
                              <w:spacing w:val="-2"/>
                            </w:rPr>
                            <w:t>with</w:t>
                          </w:r>
                          <w:r>
                            <w:rPr>
                              <w:spacing w:val="-15"/>
                            </w:rPr>
                            <w:t xml:space="preserve"> </w:t>
                          </w:r>
                          <w:proofErr w:type="spellStart"/>
                          <w:r>
                            <w:rPr>
                              <w:spacing w:val="-2"/>
                            </w:rPr>
                            <w:t>CoordinatorLayout</w:t>
                          </w:r>
                          <w:proofErr w:type="spellEnd"/>
                          <w:r>
                            <w:rPr>
                              <w:spacing w:val="-14"/>
                            </w:rPr>
                            <w:t xml:space="preserve"> </w:t>
                          </w:r>
                          <w:r>
                            <w:rPr>
                              <w:spacing w:val="-2"/>
                            </w:rPr>
                            <w:t>and</w:t>
                          </w:r>
                          <w:r>
                            <w:rPr>
                              <w:spacing w:val="-15"/>
                            </w:rPr>
                            <w:t xml:space="preserve"> </w:t>
                          </w:r>
                          <w:proofErr w:type="spellStart"/>
                          <w:r>
                            <w:rPr>
                              <w:spacing w:val="-2"/>
                            </w:rPr>
                            <w:t>MotionLayout</w:t>
                          </w:r>
                          <w:proofErr w:type="spellEnd"/>
                          <w:r>
                            <w:rPr>
                              <w:spacing w:val="-14"/>
                            </w:rPr>
                            <w:t xml:space="preserve"> </w:t>
                          </w:r>
                          <w:r>
                            <w:rPr>
                              <w:spacing w:val="-2"/>
                            </w:rPr>
                            <w:t>|</w:t>
                          </w:r>
                          <w:r>
                            <w:rPr>
                              <w:spacing w:val="-14"/>
                            </w:rPr>
                            <w:t xml:space="preserve"> </w:t>
                          </w:r>
                          <w:r>
                            <w:rPr>
                              <w:spacing w:val="-5"/>
                            </w:rPr>
                            <w:fldChar w:fldCharType="begin"/>
                          </w:r>
                          <w:r>
                            <w:rPr>
                              <w:spacing w:val="-5"/>
                            </w:rPr>
                            <w:instrText xml:space="preserve"> PAGE </w:instrText>
                          </w:r>
                          <w:r>
                            <w:rPr>
                              <w:spacing w:val="-5"/>
                            </w:rPr>
                            <w:fldChar w:fldCharType="separate"/>
                          </w:r>
                          <w:r>
                            <w:rPr>
                              <w:spacing w:val="-5"/>
                            </w:rPr>
                            <w:t>179</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A173B0" id="_x0000_t202" coordsize="21600,21600" o:spt="202" path="m,l,21600r21600,l21600,xe">
              <v:stroke joinstyle="miter"/>
              <v:path gradientshapeok="t" o:connecttype="rect"/>
            </v:shapetype>
            <v:shape id="docshape1434" o:spid="_x0000_s2433" type="#_x0000_t202" style="position:absolute;margin-left:87.2pt;margin-top:33.75pt;width:404.65pt;height:15.65pt;z-index:-19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" filled="f" stroked="f">
              <v:path arrowok="t"/>
              <v:textbox inset="0,0,0,0">
                <w:txbxContent>
                  <w:p w14:paraId="54FCA525" w14:textId="77777777" w:rsidR="003D76C2" w:rsidRDefault="00000000">
                    <w:pPr>
                      <w:pStyle w:val="BodyText"/>
                      <w:spacing w:before="20"/>
                      <w:ind w:left="20"/>
                    </w:pPr>
                    <w:r>
                      <w:rPr>
                        <w:spacing w:val="-2"/>
                      </w:rPr>
                      <w:t>Chapter</w:t>
                    </w:r>
                    <w:r>
                      <w:rPr>
                        <w:spacing w:val="-17"/>
                      </w:rPr>
                      <w:t xml:space="preserve"> </w:t>
                    </w:r>
                    <w:r>
                      <w:rPr>
                        <w:spacing w:val="-2"/>
                      </w:rPr>
                      <w:t>15:</w:t>
                    </w:r>
                    <w:r>
                      <w:rPr>
                        <w:spacing w:val="-14"/>
                      </w:rPr>
                      <w:t xml:space="preserve"> </w:t>
                    </w:r>
                    <w:r>
                      <w:rPr>
                        <w:spacing w:val="-2"/>
                      </w:rPr>
                      <w:t>Animations</w:t>
                    </w:r>
                    <w:r>
                      <w:rPr>
                        <w:spacing w:val="-14"/>
                      </w:rPr>
                      <w:t xml:space="preserve"> </w:t>
                    </w:r>
                    <w:r>
                      <w:rPr>
                        <w:spacing w:val="-2"/>
                      </w:rPr>
                      <w:t>and</w:t>
                    </w:r>
                    <w:r>
                      <w:rPr>
                        <w:spacing w:val="-15"/>
                      </w:rPr>
                      <w:t xml:space="preserve"> </w:t>
                    </w:r>
                    <w:r>
                      <w:rPr>
                        <w:spacing w:val="-2"/>
                      </w:rPr>
                      <w:t>Transitions</w:t>
                    </w:r>
                    <w:r>
                      <w:rPr>
                        <w:spacing w:val="-14"/>
                      </w:rPr>
                      <w:t xml:space="preserve"> </w:t>
                    </w:r>
                    <w:r>
                      <w:rPr>
                        <w:spacing w:val="-2"/>
                      </w:rPr>
                      <w:t>with</w:t>
                    </w:r>
                    <w:r>
                      <w:rPr>
                        <w:spacing w:val="-15"/>
                      </w:rPr>
                      <w:t xml:space="preserve"> </w:t>
                    </w:r>
                    <w:proofErr w:type="spellStart"/>
                    <w:r>
                      <w:rPr>
                        <w:spacing w:val="-2"/>
                      </w:rPr>
                      <w:t>CoordinatorLayout</w:t>
                    </w:r>
                    <w:proofErr w:type="spellEnd"/>
                    <w:r>
                      <w:rPr>
                        <w:spacing w:val="-14"/>
                      </w:rPr>
                      <w:t xml:space="preserve"> </w:t>
                    </w:r>
                    <w:r>
                      <w:rPr>
                        <w:spacing w:val="-2"/>
                      </w:rPr>
                      <w:t>and</w:t>
                    </w:r>
                    <w:r>
                      <w:rPr>
                        <w:spacing w:val="-15"/>
                      </w:rPr>
                      <w:t xml:space="preserve"> </w:t>
                    </w:r>
                    <w:proofErr w:type="spellStart"/>
                    <w:r>
                      <w:rPr>
                        <w:spacing w:val="-2"/>
                      </w:rPr>
                      <w:t>MotionLayout</w:t>
                    </w:r>
                    <w:proofErr w:type="spellEnd"/>
                    <w:r>
                      <w:rPr>
                        <w:spacing w:val="-14"/>
                      </w:rPr>
                      <w:t xml:space="preserve"> </w:t>
                    </w:r>
                    <w:r>
                      <w:rPr>
                        <w:spacing w:val="-2"/>
                      </w:rPr>
                      <w:t>|</w:t>
                    </w:r>
                    <w:r>
                      <w:rPr>
                        <w:spacing w:val="-14"/>
                      </w:rPr>
                      <w:t xml:space="preserve"> </w:t>
                    </w:r>
                    <w:r>
                      <w:rPr>
                        <w:spacing w:val="-5"/>
                      </w:rPr>
                      <w:fldChar w:fldCharType="begin"/>
                    </w:r>
                    <w:r>
                      <w:rPr>
                        <w:spacing w:val="-5"/>
                      </w:rPr>
                      <w:instrText xml:space="preserve"> PAGE </w:instrText>
                    </w:r>
                    <w:r>
                      <w:rPr>
                        <w:spacing w:val="-5"/>
                      </w:rPr>
                      <w:fldChar w:fldCharType="separate"/>
                    </w:r>
                    <w:r>
                      <w:rPr>
                        <w:spacing w:val="-5"/>
                      </w:rPr>
                      <w:t>179</w:t>
                    </w:r>
                    <w:r>
                      <w:rPr>
                        <w:spacing w:val="-5"/>
                      </w:rPr>
                      <w:fldChar w:fldCharType="end"/>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DF0C1" w14:textId="77777777" w:rsidR="003D76C2" w:rsidRDefault="003D76C2">
    <w:pPr>
      <w:pStyle w:val="BodyText"/>
      <w:spacing w:line="14" w:lineRule="auto"/>
      <w:rPr>
        <w:sz w:val="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06EB1" w14:textId="77777777" w:rsidR="003D76C2" w:rsidRDefault="003D76C2">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303EE" w14:textId="77777777" w:rsidR="003D76C2" w:rsidRDefault="00D51F7C">
    <w:pPr>
      <w:pStyle w:val="BodyText"/>
      <w:spacing w:line="14" w:lineRule="auto"/>
    </w:pPr>
    <w:r>
      <w:rPr>
        <w:noProof/>
      </w:rPr>
      <mc:AlternateContent>
        <mc:Choice Requires="wps">
          <w:drawing>
            <wp:anchor distT="0" distB="0" distL="114300" distR="114300" simplePos="0" relativeHeight="483630592" behindDoc="1" locked="0" layoutInCell="1" allowOverlap="1" wp14:anchorId="76397156" wp14:editId="14BDF0BF">
              <wp:simplePos x="0" y="0"/>
              <wp:positionH relativeFrom="page">
                <wp:posOffset>1120140</wp:posOffset>
              </wp:positionH>
              <wp:positionV relativeFrom="page">
                <wp:posOffset>664845</wp:posOffset>
              </wp:positionV>
              <wp:extent cx="5074285" cy="0"/>
              <wp:effectExtent l="0" t="0" r="5715" b="12700"/>
              <wp:wrapNone/>
              <wp:docPr id="1590"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5F715A" id="Line 54" o:spid="_x0000_s1026" style="position:absolute;z-index:-1968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1104" behindDoc="1" locked="0" layoutInCell="1" allowOverlap="1" wp14:anchorId="55C996A4" wp14:editId="31A507D1">
              <wp:simplePos x="0" y="0"/>
              <wp:positionH relativeFrom="page">
                <wp:posOffset>3660140</wp:posOffset>
              </wp:positionH>
              <wp:positionV relativeFrom="page">
                <wp:posOffset>428625</wp:posOffset>
              </wp:positionV>
              <wp:extent cx="2585720" cy="198755"/>
              <wp:effectExtent l="0" t="0" r="5080" b="4445"/>
              <wp:wrapNone/>
              <wp:docPr id="1589" name="docshape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8572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DA3D5" w14:textId="77777777" w:rsidR="003D76C2" w:rsidRDefault="00000000">
                          <w:pPr>
                            <w:pStyle w:val="BodyText"/>
                            <w:spacing w:before="20"/>
                            <w:ind w:left="20"/>
                          </w:pPr>
                          <w:r>
                            <w:t>Chapter</w:t>
                          </w:r>
                          <w:r>
                            <w:rPr>
                              <w:spacing w:val="-1"/>
                            </w:rPr>
                            <w:t xml:space="preserve"> </w:t>
                          </w:r>
                          <w:r>
                            <w:t>2:</w:t>
                          </w:r>
                          <w:r>
                            <w:rPr>
                              <w:spacing w:val="-1"/>
                            </w:rPr>
                            <w:t xml:space="preserve"> </w:t>
                          </w:r>
                          <w:r>
                            <w:t>Building</w:t>
                          </w:r>
                          <w:r>
                            <w:rPr>
                              <w:spacing w:val="-1"/>
                            </w:rPr>
                            <w:t xml:space="preserve"> </w:t>
                          </w:r>
                          <w:r>
                            <w:t>User</w:t>
                          </w:r>
                          <w:r>
                            <w:rPr>
                              <w:spacing w:val="-1"/>
                            </w:rPr>
                            <w:t xml:space="preserve"> </w:t>
                          </w:r>
                          <w:r>
                            <w:t>Screen</w:t>
                          </w:r>
                          <w:r>
                            <w:rPr>
                              <w:spacing w:val="-1"/>
                            </w:rPr>
                            <w:t xml:space="preserve"> </w:t>
                          </w:r>
                          <w:r>
                            <w:t>Flows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C996A4" id="_x0000_t202" coordsize="21600,21600" o:spt="202" path="m,l,21600r21600,l21600,xe">
              <v:stroke joinstyle="miter"/>
              <v:path gradientshapeok="t" o:connecttype="rect"/>
            </v:shapetype>
            <v:shape id="docshape54" o:spid="_x0000_s2407" type="#_x0000_t202" style="position:absolute;margin-left:288.2pt;margin-top:33.75pt;width:203.6pt;height:15.65pt;z-index:-1968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" filled="f" stroked="f">
              <v:path arrowok="t"/>
              <v:textbox inset="0,0,0,0">
                <w:txbxContent>
                  <w:p w14:paraId="352DA3D5" w14:textId="77777777" w:rsidR="003D76C2" w:rsidRDefault="00000000">
                    <w:pPr>
                      <w:pStyle w:val="BodyText"/>
                      <w:spacing w:before="20"/>
                      <w:ind w:left="20"/>
                    </w:pPr>
                    <w:r>
                      <w:t>Chapter</w:t>
                    </w:r>
                    <w:r>
                      <w:rPr>
                        <w:spacing w:val="-1"/>
                      </w:rPr>
                      <w:t xml:space="preserve"> </w:t>
                    </w:r>
                    <w:r>
                      <w:t>2:</w:t>
                    </w:r>
                    <w:r>
                      <w:rPr>
                        <w:spacing w:val="-1"/>
                      </w:rPr>
                      <w:t xml:space="preserve"> </w:t>
                    </w:r>
                    <w:r>
                      <w:t>Building</w:t>
                    </w:r>
                    <w:r>
                      <w:rPr>
                        <w:spacing w:val="-1"/>
                      </w:rPr>
                      <w:t xml:space="preserve"> </w:t>
                    </w:r>
                    <w:r>
                      <w:t>User</w:t>
                    </w:r>
                    <w:r>
                      <w:rPr>
                        <w:spacing w:val="-1"/>
                      </w:rPr>
                      <w:t xml:space="preserve"> </w:t>
                    </w:r>
                    <w:r>
                      <w:t>Screen</w:t>
                    </w:r>
                    <w:r>
                      <w:rPr>
                        <w:spacing w:val="-1"/>
                      </w:rPr>
                      <w:t xml:space="preserve"> </w:t>
                    </w:r>
                    <w:r>
                      <w:t>Flows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EE6A7" w14:textId="77777777" w:rsidR="003D76C2" w:rsidRDefault="00D51F7C">
    <w:pPr>
      <w:pStyle w:val="BodyText"/>
      <w:spacing w:line="14" w:lineRule="auto"/>
    </w:pPr>
    <w:r>
      <w:rPr>
        <w:noProof/>
      </w:rPr>
      <mc:AlternateContent>
        <mc:Choice Requires="wps">
          <w:drawing>
            <wp:anchor distT="0" distB="0" distL="114300" distR="114300" simplePos="0" relativeHeight="483633664" behindDoc="1" locked="0" layoutInCell="1" allowOverlap="1" wp14:anchorId="2329A888" wp14:editId="10332773">
              <wp:simplePos x="0" y="0"/>
              <wp:positionH relativeFrom="page">
                <wp:posOffset>662940</wp:posOffset>
              </wp:positionH>
              <wp:positionV relativeFrom="page">
                <wp:posOffset>664845</wp:posOffset>
              </wp:positionV>
              <wp:extent cx="5074920" cy="0"/>
              <wp:effectExtent l="0" t="0" r="17780" b="12700"/>
              <wp:wrapNone/>
              <wp:docPr id="1588"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633195" id="Line 52" o:spid="_x0000_s1026" style="position:absolute;z-index:-19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34176" behindDoc="1" locked="0" layoutInCell="1" allowOverlap="1" wp14:anchorId="157D298B" wp14:editId="7DAF66E6">
              <wp:simplePos x="0" y="0"/>
              <wp:positionH relativeFrom="page">
                <wp:posOffset>625475</wp:posOffset>
              </wp:positionH>
              <wp:positionV relativeFrom="page">
                <wp:posOffset>428625</wp:posOffset>
              </wp:positionV>
              <wp:extent cx="894080" cy="198755"/>
              <wp:effectExtent l="0" t="0" r="7620" b="4445"/>
              <wp:wrapNone/>
              <wp:docPr id="1587" name="docshape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449EBA" w14:textId="77777777" w:rsidR="003D76C2" w:rsidRDefault="00000000">
                          <w:pPr>
                            <w:pStyle w:val="BodyText"/>
                            <w:spacing w:before="20"/>
                            <w:ind w:left="60"/>
                          </w:pPr>
                          <w:r>
                            <w:fldChar w:fldCharType="begin"/>
                          </w:r>
                          <w:r>
                            <w:instrText xml:space="preserve"> PAGE </w:instrText>
                          </w:r>
                          <w:r>
                            <w:fldChar w:fldCharType="separate"/>
                          </w:r>
                          <w:r>
                            <w:t>26</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7D298B" id="_x0000_t202" coordsize="21600,21600" o:spt="202" path="m,l,21600r21600,l21600,xe">
              <v:stroke joinstyle="miter"/>
              <v:path gradientshapeok="t" o:connecttype="rect"/>
            </v:shapetype>
            <v:shape id="docshape121" o:spid="_x0000_s2408" type="#_x0000_t202" style="position:absolute;margin-left:49.25pt;margin-top:33.75pt;width:70.4pt;height:15.65pt;z-index:-1968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" filled="f" stroked="f">
              <v:path arrowok="t"/>
              <v:textbox inset="0,0,0,0">
                <w:txbxContent>
                  <w:p w14:paraId="2C449EBA" w14:textId="77777777" w:rsidR="003D76C2" w:rsidRDefault="00000000">
                    <w:pPr>
                      <w:pStyle w:val="BodyText"/>
                      <w:spacing w:before="20"/>
                      <w:ind w:left="60"/>
                    </w:pPr>
                    <w:r>
                      <w:fldChar w:fldCharType="begin"/>
                    </w:r>
                    <w:r>
                      <w:instrText xml:space="preserve"> PAGE </w:instrText>
                    </w:r>
                    <w:r>
                      <w:fldChar w:fldCharType="separate"/>
                    </w:r>
                    <w:r>
                      <w:t>26</w:t>
                    </w:r>
                    <w:r>
                      <w:fldChar w:fldCharType="end"/>
                    </w:r>
                    <w:r>
                      <w:t xml:space="preserve"> | </w:t>
                    </w:r>
                    <w:r>
                      <w:rPr>
                        <w:spacing w:val="-2"/>
                      </w:rPr>
                      <w:t>Appendix</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1CDC4" w14:textId="77777777" w:rsidR="003D76C2" w:rsidRDefault="00D51F7C">
    <w:pPr>
      <w:pStyle w:val="BodyText"/>
      <w:spacing w:line="14" w:lineRule="auto"/>
    </w:pPr>
    <w:r>
      <w:rPr>
        <w:noProof/>
      </w:rPr>
      <mc:AlternateContent>
        <mc:Choice Requires="wps">
          <w:drawing>
            <wp:anchor distT="0" distB="0" distL="114300" distR="114300" simplePos="0" relativeHeight="483632640" behindDoc="1" locked="0" layoutInCell="1" allowOverlap="1" wp14:anchorId="4D0B889B" wp14:editId="4E84704F">
              <wp:simplePos x="0" y="0"/>
              <wp:positionH relativeFrom="page">
                <wp:posOffset>1120140</wp:posOffset>
              </wp:positionH>
              <wp:positionV relativeFrom="page">
                <wp:posOffset>664845</wp:posOffset>
              </wp:positionV>
              <wp:extent cx="5074285" cy="0"/>
              <wp:effectExtent l="0" t="0" r="5715" b="12700"/>
              <wp:wrapNone/>
              <wp:docPr id="1586"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5B1EBA" id="Line 50" o:spid="_x0000_s1026" style="position:absolute;z-index:-19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3152" behindDoc="1" locked="0" layoutInCell="1" allowOverlap="1" wp14:anchorId="49D563E9" wp14:editId="1A66B9FD">
              <wp:simplePos x="0" y="0"/>
              <wp:positionH relativeFrom="page">
                <wp:posOffset>3250565</wp:posOffset>
              </wp:positionH>
              <wp:positionV relativeFrom="page">
                <wp:posOffset>428625</wp:posOffset>
              </wp:positionV>
              <wp:extent cx="2995295" cy="198755"/>
              <wp:effectExtent l="0" t="0" r="1905" b="4445"/>
              <wp:wrapNone/>
              <wp:docPr id="1585" name="docshape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529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F25BAE" w14:textId="77777777" w:rsidR="003D76C2" w:rsidRDefault="00000000">
                          <w:pPr>
                            <w:pStyle w:val="BodyText"/>
                            <w:spacing w:before="20"/>
                            <w:ind w:left="20"/>
                          </w:pPr>
                          <w:r>
                            <w:t>Chapter</w:t>
                          </w:r>
                          <w:r>
                            <w:rPr>
                              <w:spacing w:val="-2"/>
                            </w:rPr>
                            <w:t xml:space="preserve"> </w:t>
                          </w:r>
                          <w:r>
                            <w:t>3:</w:t>
                          </w:r>
                          <w:r>
                            <w:rPr>
                              <w:spacing w:val="-1"/>
                            </w:rPr>
                            <w:t xml:space="preserve"> </w:t>
                          </w:r>
                          <w:r>
                            <w:t>Developing</w:t>
                          </w:r>
                          <w:r>
                            <w:rPr>
                              <w:spacing w:val="-2"/>
                            </w:rPr>
                            <w:t xml:space="preserve"> </w:t>
                          </w:r>
                          <w:r>
                            <w:t>the</w:t>
                          </w:r>
                          <w:r>
                            <w:rPr>
                              <w:spacing w:val="-1"/>
                            </w:rPr>
                            <w:t xml:space="preserve"> </w:t>
                          </w:r>
                          <w:r>
                            <w:t>UI</w:t>
                          </w:r>
                          <w:r>
                            <w:rPr>
                              <w:spacing w:val="-1"/>
                            </w:rPr>
                            <w:t xml:space="preserve"> </w:t>
                          </w:r>
                          <w:r>
                            <w:t>with</w:t>
                          </w:r>
                          <w:r>
                            <w:rPr>
                              <w:spacing w:val="-2"/>
                            </w:rPr>
                            <w:t xml:space="preserve"> </w:t>
                          </w:r>
                          <w:r>
                            <w:t>Fragments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25</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D563E9" id="_x0000_t202" coordsize="21600,21600" o:spt="202" path="m,l,21600r21600,l21600,xe">
              <v:stroke joinstyle="miter"/>
              <v:path gradientshapeok="t" o:connecttype="rect"/>
            </v:shapetype>
            <v:shape id="docshape120" o:spid="_x0000_s2409" type="#_x0000_t202" style="position:absolute;margin-left:255.95pt;margin-top:33.75pt;width:235.85pt;height:15.65pt;z-index:-19683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" filled="f" stroked="f">
              <v:path arrowok="t"/>
              <v:textbox inset="0,0,0,0">
                <w:txbxContent>
                  <w:p w14:paraId="4FF25BAE" w14:textId="77777777" w:rsidR="003D76C2" w:rsidRDefault="00000000">
                    <w:pPr>
                      <w:pStyle w:val="BodyText"/>
                      <w:spacing w:before="20"/>
                      <w:ind w:left="20"/>
                    </w:pPr>
                    <w:r>
                      <w:t>Chapter</w:t>
                    </w:r>
                    <w:r>
                      <w:rPr>
                        <w:spacing w:val="-2"/>
                      </w:rPr>
                      <w:t xml:space="preserve"> </w:t>
                    </w:r>
                    <w:r>
                      <w:t>3:</w:t>
                    </w:r>
                    <w:r>
                      <w:rPr>
                        <w:spacing w:val="-1"/>
                      </w:rPr>
                      <w:t xml:space="preserve"> </w:t>
                    </w:r>
                    <w:r>
                      <w:t>Developing</w:t>
                    </w:r>
                    <w:r>
                      <w:rPr>
                        <w:spacing w:val="-2"/>
                      </w:rPr>
                      <w:t xml:space="preserve"> </w:t>
                    </w:r>
                    <w:r>
                      <w:t>the</w:t>
                    </w:r>
                    <w:r>
                      <w:rPr>
                        <w:spacing w:val="-1"/>
                      </w:rPr>
                      <w:t xml:space="preserve"> </w:t>
                    </w:r>
                    <w:r>
                      <w:t>UI</w:t>
                    </w:r>
                    <w:r>
                      <w:rPr>
                        <w:spacing w:val="-1"/>
                      </w:rPr>
                      <w:t xml:space="preserve"> </w:t>
                    </w:r>
                    <w:r>
                      <w:t>with</w:t>
                    </w:r>
                    <w:r>
                      <w:rPr>
                        <w:spacing w:val="-2"/>
                      </w:rPr>
                      <w:t xml:space="preserve"> </w:t>
                    </w:r>
                    <w:r>
                      <w:t>Fragments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25</w:t>
                    </w:r>
                    <w:r>
                      <w:rPr>
                        <w:spacing w:val="-5"/>
                      </w:rP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562D9" w14:textId="77777777" w:rsidR="003D76C2" w:rsidRDefault="00D51F7C">
    <w:pPr>
      <w:pStyle w:val="BodyText"/>
      <w:spacing w:line="14" w:lineRule="auto"/>
    </w:pPr>
    <w:r>
      <w:rPr>
        <w:noProof/>
      </w:rPr>
      <mc:AlternateContent>
        <mc:Choice Requires="wps">
          <w:drawing>
            <wp:anchor distT="0" distB="0" distL="114300" distR="114300" simplePos="0" relativeHeight="483635712" behindDoc="1" locked="0" layoutInCell="1" allowOverlap="1" wp14:anchorId="71F9D84D" wp14:editId="18EC076C">
              <wp:simplePos x="0" y="0"/>
              <wp:positionH relativeFrom="page">
                <wp:posOffset>662940</wp:posOffset>
              </wp:positionH>
              <wp:positionV relativeFrom="page">
                <wp:posOffset>664845</wp:posOffset>
              </wp:positionV>
              <wp:extent cx="5074920" cy="0"/>
              <wp:effectExtent l="0" t="0" r="17780" b="12700"/>
              <wp:wrapNone/>
              <wp:docPr id="1584" name="Lin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618C0F" id="Line 48" o:spid="_x0000_s1026" style="position:absolute;z-index:-196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36224" behindDoc="1" locked="0" layoutInCell="1" allowOverlap="1" wp14:anchorId="31E5810B" wp14:editId="4C944F6C">
              <wp:simplePos x="0" y="0"/>
              <wp:positionH relativeFrom="page">
                <wp:posOffset>625475</wp:posOffset>
              </wp:positionH>
              <wp:positionV relativeFrom="page">
                <wp:posOffset>428625</wp:posOffset>
              </wp:positionV>
              <wp:extent cx="894080" cy="198755"/>
              <wp:effectExtent l="0" t="0" r="7620" b="4445"/>
              <wp:wrapNone/>
              <wp:docPr id="1583" name="docshape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A8F9E" w14:textId="77777777" w:rsidR="003D76C2" w:rsidRDefault="00000000">
                          <w:pPr>
                            <w:pStyle w:val="BodyText"/>
                            <w:spacing w:before="20"/>
                            <w:ind w:left="60"/>
                          </w:pPr>
                          <w:r>
                            <w:fldChar w:fldCharType="begin"/>
                          </w:r>
                          <w:r>
                            <w:instrText xml:space="preserve"> PAGE </w:instrText>
                          </w:r>
                          <w:r>
                            <w:fldChar w:fldCharType="separate"/>
                          </w:r>
                          <w:r>
                            <w:t>40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E5810B" id="_x0000_t202" coordsize="21600,21600" o:spt="202" path="m,l,21600r21600,l21600,xe">
              <v:stroke joinstyle="miter"/>
              <v:path gradientshapeok="t" o:connecttype="rect"/>
            </v:shapetype>
            <v:shape id="docshape215" o:spid="_x0000_s2410" type="#_x0000_t202" style="position:absolute;margin-left:49.25pt;margin-top:33.75pt;width:70.4pt;height:15.65pt;z-index:-196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" filled="f" stroked="f">
              <v:path arrowok="t"/>
              <v:textbox inset="0,0,0,0">
                <w:txbxContent>
                  <w:p w14:paraId="56EA8F9E" w14:textId="77777777" w:rsidR="003D76C2" w:rsidRDefault="00000000">
                    <w:pPr>
                      <w:pStyle w:val="BodyText"/>
                      <w:spacing w:before="20"/>
                      <w:ind w:left="60"/>
                    </w:pPr>
                    <w:r>
                      <w:fldChar w:fldCharType="begin"/>
                    </w:r>
                    <w:r>
                      <w:instrText xml:space="preserve"> PAGE </w:instrText>
                    </w:r>
                    <w:r>
                      <w:fldChar w:fldCharType="separate"/>
                    </w:r>
                    <w:r>
                      <w:t>40</w:t>
                    </w:r>
                    <w:r>
                      <w:fldChar w:fldCharType="end"/>
                    </w:r>
                    <w:r>
                      <w:t xml:space="preserve"> | </w:t>
                    </w:r>
                    <w:r>
                      <w:rPr>
                        <w:spacing w:val="-2"/>
                      </w:rPr>
                      <w:t>Appendix</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767A0" w14:textId="77777777" w:rsidR="003D76C2" w:rsidRDefault="00D51F7C">
    <w:pPr>
      <w:pStyle w:val="BodyText"/>
      <w:spacing w:line="14" w:lineRule="auto"/>
    </w:pPr>
    <w:r>
      <w:rPr>
        <w:noProof/>
      </w:rPr>
      <mc:AlternateContent>
        <mc:Choice Requires="wps">
          <w:drawing>
            <wp:anchor distT="0" distB="0" distL="114300" distR="114300" simplePos="0" relativeHeight="483634688" behindDoc="1" locked="0" layoutInCell="1" allowOverlap="1" wp14:anchorId="70B7C690" wp14:editId="55496478">
              <wp:simplePos x="0" y="0"/>
              <wp:positionH relativeFrom="page">
                <wp:posOffset>1120140</wp:posOffset>
              </wp:positionH>
              <wp:positionV relativeFrom="page">
                <wp:posOffset>664845</wp:posOffset>
              </wp:positionV>
              <wp:extent cx="5074285" cy="0"/>
              <wp:effectExtent l="0" t="0" r="5715" b="12700"/>
              <wp:wrapNone/>
              <wp:docPr id="1582"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7F7B80" id="Line 46" o:spid="_x0000_s1026" style="position:absolute;z-index:-19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5200" behindDoc="1" locked="0" layoutInCell="1" allowOverlap="1" wp14:anchorId="7BA027A2" wp14:editId="4A1D5C19">
              <wp:simplePos x="0" y="0"/>
              <wp:positionH relativeFrom="page">
                <wp:posOffset>3835400</wp:posOffset>
              </wp:positionH>
              <wp:positionV relativeFrom="page">
                <wp:posOffset>428625</wp:posOffset>
              </wp:positionV>
              <wp:extent cx="2411095" cy="198755"/>
              <wp:effectExtent l="0" t="0" r="1905" b="4445"/>
              <wp:wrapNone/>
              <wp:docPr id="1581" name="docshape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1109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C3113" w14:textId="77777777" w:rsidR="003D76C2" w:rsidRDefault="00000000">
                          <w:pPr>
                            <w:pStyle w:val="BodyText"/>
                            <w:spacing w:before="20"/>
                            <w:ind w:left="20"/>
                          </w:pPr>
                          <w:r>
                            <w:t xml:space="preserve">Chapter 4: Building App Navigation | </w:t>
                          </w:r>
                          <w:r>
                            <w:rPr>
                              <w:spacing w:val="-5"/>
                            </w:rPr>
                            <w:fldChar w:fldCharType="begin"/>
                          </w:r>
                          <w:r>
                            <w:rPr>
                              <w:spacing w:val="-5"/>
                            </w:rPr>
                            <w:instrText xml:space="preserve"> PAGE </w:instrText>
                          </w:r>
                          <w:r>
                            <w:rPr>
                              <w:spacing w:val="-5"/>
                            </w:rPr>
                            <w:fldChar w:fldCharType="separate"/>
                          </w:r>
                          <w:r>
                            <w:rPr>
                              <w:spacing w:val="-5"/>
                            </w:rPr>
                            <w:t>39</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A027A2" id="_x0000_t202" coordsize="21600,21600" o:spt="202" path="m,l,21600r21600,l21600,xe">
              <v:stroke joinstyle="miter"/>
              <v:path gradientshapeok="t" o:connecttype="rect"/>
            </v:shapetype>
            <v:shape id="docshape214" o:spid="_x0000_s2411" type="#_x0000_t202" style="position:absolute;margin-left:302pt;margin-top:33.75pt;width:189.85pt;height:15.65pt;z-index:-196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" filled="f" stroked="f">
              <v:path arrowok="t"/>
              <v:textbox inset="0,0,0,0">
                <w:txbxContent>
                  <w:p w14:paraId="001C3113" w14:textId="77777777" w:rsidR="003D76C2" w:rsidRDefault="00000000">
                    <w:pPr>
                      <w:pStyle w:val="BodyText"/>
                      <w:spacing w:before="20"/>
                      <w:ind w:left="20"/>
                    </w:pPr>
                    <w:r>
                      <w:t xml:space="preserve">Chapter 4: Building App Navigation | </w:t>
                    </w:r>
                    <w:r>
                      <w:rPr>
                        <w:spacing w:val="-5"/>
                      </w:rPr>
                      <w:fldChar w:fldCharType="begin"/>
                    </w:r>
                    <w:r>
                      <w:rPr>
                        <w:spacing w:val="-5"/>
                      </w:rPr>
                      <w:instrText xml:space="preserve"> PAGE </w:instrText>
                    </w:r>
                    <w:r>
                      <w:rPr>
                        <w:spacing w:val="-5"/>
                      </w:rPr>
                      <w:fldChar w:fldCharType="separate"/>
                    </w:r>
                    <w:r>
                      <w:rPr>
                        <w:spacing w:val="-5"/>
                      </w:rPr>
                      <w:t>39</w:t>
                    </w:r>
                    <w:r>
                      <w:rPr>
                        <w:spacing w:val="-5"/>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A2457" w14:textId="77777777" w:rsidR="003D76C2" w:rsidRDefault="00D51F7C">
    <w:pPr>
      <w:pStyle w:val="BodyText"/>
      <w:spacing w:line="14" w:lineRule="auto"/>
    </w:pPr>
    <w:r>
      <w:rPr>
        <w:noProof/>
      </w:rPr>
      <mc:AlternateContent>
        <mc:Choice Requires="wps">
          <w:drawing>
            <wp:anchor distT="0" distB="0" distL="114300" distR="114300" simplePos="0" relativeHeight="483637760" behindDoc="1" locked="0" layoutInCell="1" allowOverlap="1" wp14:anchorId="63631ACC" wp14:editId="6C07FDA4">
              <wp:simplePos x="0" y="0"/>
              <wp:positionH relativeFrom="page">
                <wp:posOffset>662940</wp:posOffset>
              </wp:positionH>
              <wp:positionV relativeFrom="page">
                <wp:posOffset>664845</wp:posOffset>
              </wp:positionV>
              <wp:extent cx="5074920" cy="0"/>
              <wp:effectExtent l="0" t="0" r="17780" b="12700"/>
              <wp:wrapNone/>
              <wp:docPr id="1580"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5291F1" id="Line 44" o:spid="_x0000_s1026" style="position:absolute;z-index:-19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38272" behindDoc="1" locked="0" layoutInCell="1" allowOverlap="1" wp14:anchorId="099A6E3F" wp14:editId="04842F7F">
              <wp:simplePos x="0" y="0"/>
              <wp:positionH relativeFrom="page">
                <wp:posOffset>625475</wp:posOffset>
              </wp:positionH>
              <wp:positionV relativeFrom="page">
                <wp:posOffset>428625</wp:posOffset>
              </wp:positionV>
              <wp:extent cx="894080" cy="198755"/>
              <wp:effectExtent l="0" t="0" r="7620" b="4445"/>
              <wp:wrapNone/>
              <wp:docPr id="1579" name="docshape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2A39" w14:textId="77777777" w:rsidR="003D76C2" w:rsidRDefault="00000000">
                          <w:pPr>
                            <w:pStyle w:val="BodyText"/>
                            <w:spacing w:before="20"/>
                            <w:ind w:left="60"/>
                          </w:pPr>
                          <w:r>
                            <w:fldChar w:fldCharType="begin"/>
                          </w:r>
                          <w:r>
                            <w:instrText xml:space="preserve"> PAGE </w:instrText>
                          </w:r>
                          <w:r>
                            <w:fldChar w:fldCharType="separate"/>
                          </w:r>
                          <w:r>
                            <w:t>54</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9A6E3F" id="_x0000_t202" coordsize="21600,21600" o:spt="202" path="m,l,21600r21600,l21600,xe">
              <v:stroke joinstyle="miter"/>
              <v:path gradientshapeok="t" o:connecttype="rect"/>
            </v:shapetype>
            <v:shape id="docshape304" o:spid="_x0000_s2412" type="#_x0000_t202" style="position:absolute;margin-left:49.25pt;margin-top:33.75pt;width:70.4pt;height:15.65pt;z-index:-1967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" filled="f" stroked="f">
              <v:path arrowok="t"/>
              <v:textbox inset="0,0,0,0">
                <w:txbxContent>
                  <w:p w14:paraId="34572A39" w14:textId="77777777" w:rsidR="003D76C2" w:rsidRDefault="00000000">
                    <w:pPr>
                      <w:pStyle w:val="BodyText"/>
                      <w:spacing w:before="20"/>
                      <w:ind w:left="60"/>
                    </w:pPr>
                    <w:r>
                      <w:fldChar w:fldCharType="begin"/>
                    </w:r>
                    <w:r>
                      <w:instrText xml:space="preserve"> PAGE </w:instrText>
                    </w:r>
                    <w:r>
                      <w:fldChar w:fldCharType="separate"/>
                    </w:r>
                    <w:r>
                      <w:t>54</w:t>
                    </w:r>
                    <w:r>
                      <w:fldChar w:fldCharType="end"/>
                    </w:r>
                    <w:r>
                      <w:t xml:space="preserve"> | </w:t>
                    </w:r>
                    <w:r>
                      <w:rPr>
                        <w:spacing w:val="-2"/>
                      </w:rPr>
                      <w:t>Appendix</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85FBE"/>
    <w:multiLevelType w:val="hybridMultilevel"/>
    <w:tmpl w:val="996A05A8"/>
    <w:lvl w:ilvl="0" w:tplc="64F2EE6C">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6A6ACED0">
      <w:numFmt w:val="bullet"/>
      <w:lvlText w:val="•"/>
      <w:lvlJc w:val="left"/>
      <w:pPr>
        <w:ind w:left="2046" w:hanging="360"/>
      </w:pPr>
      <w:rPr>
        <w:rFonts w:hint="default"/>
        <w:lang w:val="en-US" w:eastAsia="en-US" w:bidi="ar-SA"/>
      </w:rPr>
    </w:lvl>
    <w:lvl w:ilvl="2" w:tplc="7F685A26">
      <w:numFmt w:val="bullet"/>
      <w:lvlText w:val="•"/>
      <w:lvlJc w:val="left"/>
      <w:pPr>
        <w:ind w:left="2812" w:hanging="360"/>
      </w:pPr>
      <w:rPr>
        <w:rFonts w:hint="default"/>
        <w:lang w:val="en-US" w:eastAsia="en-US" w:bidi="ar-SA"/>
      </w:rPr>
    </w:lvl>
    <w:lvl w:ilvl="3" w:tplc="C1043E70">
      <w:numFmt w:val="bullet"/>
      <w:lvlText w:val="•"/>
      <w:lvlJc w:val="left"/>
      <w:pPr>
        <w:ind w:left="3578" w:hanging="360"/>
      </w:pPr>
      <w:rPr>
        <w:rFonts w:hint="default"/>
        <w:lang w:val="en-US" w:eastAsia="en-US" w:bidi="ar-SA"/>
      </w:rPr>
    </w:lvl>
    <w:lvl w:ilvl="4" w:tplc="9CD2A09A">
      <w:numFmt w:val="bullet"/>
      <w:lvlText w:val="•"/>
      <w:lvlJc w:val="left"/>
      <w:pPr>
        <w:ind w:left="4344" w:hanging="360"/>
      </w:pPr>
      <w:rPr>
        <w:rFonts w:hint="default"/>
        <w:lang w:val="en-US" w:eastAsia="en-US" w:bidi="ar-SA"/>
      </w:rPr>
    </w:lvl>
    <w:lvl w:ilvl="5" w:tplc="DCDEC768">
      <w:numFmt w:val="bullet"/>
      <w:lvlText w:val="•"/>
      <w:lvlJc w:val="left"/>
      <w:pPr>
        <w:ind w:left="5110" w:hanging="360"/>
      </w:pPr>
      <w:rPr>
        <w:rFonts w:hint="default"/>
        <w:lang w:val="en-US" w:eastAsia="en-US" w:bidi="ar-SA"/>
      </w:rPr>
    </w:lvl>
    <w:lvl w:ilvl="6" w:tplc="58E23B56">
      <w:numFmt w:val="bullet"/>
      <w:lvlText w:val="•"/>
      <w:lvlJc w:val="left"/>
      <w:pPr>
        <w:ind w:left="5876" w:hanging="360"/>
      </w:pPr>
      <w:rPr>
        <w:rFonts w:hint="default"/>
        <w:lang w:val="en-US" w:eastAsia="en-US" w:bidi="ar-SA"/>
      </w:rPr>
    </w:lvl>
    <w:lvl w:ilvl="7" w:tplc="A2BEBFEA">
      <w:numFmt w:val="bullet"/>
      <w:lvlText w:val="•"/>
      <w:lvlJc w:val="left"/>
      <w:pPr>
        <w:ind w:left="6642" w:hanging="360"/>
      </w:pPr>
      <w:rPr>
        <w:rFonts w:hint="default"/>
        <w:lang w:val="en-US" w:eastAsia="en-US" w:bidi="ar-SA"/>
      </w:rPr>
    </w:lvl>
    <w:lvl w:ilvl="8" w:tplc="F6363B3A">
      <w:numFmt w:val="bullet"/>
      <w:lvlText w:val="•"/>
      <w:lvlJc w:val="left"/>
      <w:pPr>
        <w:ind w:left="7408" w:hanging="360"/>
      </w:pPr>
      <w:rPr>
        <w:rFonts w:hint="default"/>
        <w:lang w:val="en-US" w:eastAsia="en-US" w:bidi="ar-SA"/>
      </w:rPr>
    </w:lvl>
  </w:abstractNum>
  <w:abstractNum w:abstractNumId="1" w15:restartNumberingAfterBreak="0">
    <w:nsid w:val="13F375D1"/>
    <w:multiLevelType w:val="hybridMultilevel"/>
    <w:tmpl w:val="24AC4CC2"/>
    <w:lvl w:ilvl="0" w:tplc="104A6ABE">
      <w:numFmt w:val="bullet"/>
      <w:lvlText w:val="•"/>
      <w:lvlJc w:val="left"/>
      <w:pPr>
        <w:ind w:left="1274" w:hanging="270"/>
      </w:pPr>
      <w:rPr>
        <w:rFonts w:ascii="Open Sans" w:eastAsia="Open Sans" w:hAnsi="Open Sans" w:cs="Open Sans" w:hint="default"/>
        <w:b w:val="0"/>
        <w:bCs w:val="0"/>
        <w:i w:val="0"/>
        <w:iCs w:val="0"/>
        <w:w w:val="100"/>
        <w:sz w:val="20"/>
        <w:szCs w:val="20"/>
        <w:lang w:val="en-US" w:eastAsia="en-US" w:bidi="ar-SA"/>
      </w:rPr>
    </w:lvl>
    <w:lvl w:ilvl="1" w:tplc="5AEC7330">
      <w:numFmt w:val="bullet"/>
      <w:lvlText w:val="•"/>
      <w:lvlJc w:val="left"/>
      <w:pPr>
        <w:ind w:left="2046" w:hanging="270"/>
      </w:pPr>
      <w:rPr>
        <w:rFonts w:hint="default"/>
        <w:lang w:val="en-US" w:eastAsia="en-US" w:bidi="ar-SA"/>
      </w:rPr>
    </w:lvl>
    <w:lvl w:ilvl="2" w:tplc="7304F046">
      <w:numFmt w:val="bullet"/>
      <w:lvlText w:val="•"/>
      <w:lvlJc w:val="left"/>
      <w:pPr>
        <w:ind w:left="2812" w:hanging="270"/>
      </w:pPr>
      <w:rPr>
        <w:rFonts w:hint="default"/>
        <w:lang w:val="en-US" w:eastAsia="en-US" w:bidi="ar-SA"/>
      </w:rPr>
    </w:lvl>
    <w:lvl w:ilvl="3" w:tplc="4CACF224">
      <w:numFmt w:val="bullet"/>
      <w:lvlText w:val="•"/>
      <w:lvlJc w:val="left"/>
      <w:pPr>
        <w:ind w:left="3578" w:hanging="270"/>
      </w:pPr>
      <w:rPr>
        <w:rFonts w:hint="default"/>
        <w:lang w:val="en-US" w:eastAsia="en-US" w:bidi="ar-SA"/>
      </w:rPr>
    </w:lvl>
    <w:lvl w:ilvl="4" w:tplc="D40ED9C0">
      <w:numFmt w:val="bullet"/>
      <w:lvlText w:val="•"/>
      <w:lvlJc w:val="left"/>
      <w:pPr>
        <w:ind w:left="4344" w:hanging="270"/>
      </w:pPr>
      <w:rPr>
        <w:rFonts w:hint="default"/>
        <w:lang w:val="en-US" w:eastAsia="en-US" w:bidi="ar-SA"/>
      </w:rPr>
    </w:lvl>
    <w:lvl w:ilvl="5" w:tplc="48BA80A2">
      <w:numFmt w:val="bullet"/>
      <w:lvlText w:val="•"/>
      <w:lvlJc w:val="left"/>
      <w:pPr>
        <w:ind w:left="5110" w:hanging="270"/>
      </w:pPr>
      <w:rPr>
        <w:rFonts w:hint="default"/>
        <w:lang w:val="en-US" w:eastAsia="en-US" w:bidi="ar-SA"/>
      </w:rPr>
    </w:lvl>
    <w:lvl w:ilvl="6" w:tplc="27E87CE4">
      <w:numFmt w:val="bullet"/>
      <w:lvlText w:val="•"/>
      <w:lvlJc w:val="left"/>
      <w:pPr>
        <w:ind w:left="5876" w:hanging="270"/>
      </w:pPr>
      <w:rPr>
        <w:rFonts w:hint="default"/>
        <w:lang w:val="en-US" w:eastAsia="en-US" w:bidi="ar-SA"/>
      </w:rPr>
    </w:lvl>
    <w:lvl w:ilvl="7" w:tplc="A63CDDF6">
      <w:numFmt w:val="bullet"/>
      <w:lvlText w:val="•"/>
      <w:lvlJc w:val="left"/>
      <w:pPr>
        <w:ind w:left="6642" w:hanging="270"/>
      </w:pPr>
      <w:rPr>
        <w:rFonts w:hint="default"/>
        <w:lang w:val="en-US" w:eastAsia="en-US" w:bidi="ar-SA"/>
      </w:rPr>
    </w:lvl>
    <w:lvl w:ilvl="8" w:tplc="E20A1ADC">
      <w:numFmt w:val="bullet"/>
      <w:lvlText w:val="•"/>
      <w:lvlJc w:val="left"/>
      <w:pPr>
        <w:ind w:left="7408" w:hanging="270"/>
      </w:pPr>
      <w:rPr>
        <w:rFonts w:hint="default"/>
        <w:lang w:val="en-US" w:eastAsia="en-US" w:bidi="ar-SA"/>
      </w:rPr>
    </w:lvl>
  </w:abstractNum>
  <w:abstractNum w:abstractNumId="2" w15:restartNumberingAfterBreak="0">
    <w:nsid w:val="1E073C12"/>
    <w:multiLevelType w:val="hybridMultilevel"/>
    <w:tmpl w:val="680E4984"/>
    <w:lvl w:ilvl="0" w:tplc="DEAC1AA6">
      <w:numFmt w:val="bullet"/>
      <w:lvlText w:val="*"/>
      <w:lvlJc w:val="left"/>
      <w:pPr>
        <w:ind w:left="2465" w:hanging="216"/>
      </w:pPr>
      <w:rPr>
        <w:rFonts w:ascii="Courier New" w:eastAsia="Courier New" w:hAnsi="Courier New" w:cs="Courier New" w:hint="default"/>
        <w:b w:val="0"/>
        <w:bCs w:val="0"/>
        <w:i w:val="0"/>
        <w:iCs w:val="0"/>
        <w:w w:val="100"/>
        <w:sz w:val="18"/>
        <w:szCs w:val="18"/>
        <w:lang w:val="en-US" w:eastAsia="en-US" w:bidi="ar-SA"/>
      </w:rPr>
    </w:lvl>
    <w:lvl w:ilvl="1" w:tplc="950EB1FE">
      <w:numFmt w:val="bullet"/>
      <w:lvlText w:val="•"/>
      <w:lvlJc w:val="left"/>
      <w:pPr>
        <w:ind w:left="3108" w:hanging="216"/>
      </w:pPr>
      <w:rPr>
        <w:rFonts w:hint="default"/>
        <w:lang w:val="en-US" w:eastAsia="en-US" w:bidi="ar-SA"/>
      </w:rPr>
    </w:lvl>
    <w:lvl w:ilvl="2" w:tplc="F2F672C4">
      <w:numFmt w:val="bullet"/>
      <w:lvlText w:val="•"/>
      <w:lvlJc w:val="left"/>
      <w:pPr>
        <w:ind w:left="3756" w:hanging="216"/>
      </w:pPr>
      <w:rPr>
        <w:rFonts w:hint="default"/>
        <w:lang w:val="en-US" w:eastAsia="en-US" w:bidi="ar-SA"/>
      </w:rPr>
    </w:lvl>
    <w:lvl w:ilvl="3" w:tplc="32D2EA70">
      <w:numFmt w:val="bullet"/>
      <w:lvlText w:val="•"/>
      <w:lvlJc w:val="left"/>
      <w:pPr>
        <w:ind w:left="4404" w:hanging="216"/>
      </w:pPr>
      <w:rPr>
        <w:rFonts w:hint="default"/>
        <w:lang w:val="en-US" w:eastAsia="en-US" w:bidi="ar-SA"/>
      </w:rPr>
    </w:lvl>
    <w:lvl w:ilvl="4" w:tplc="4D0639A0">
      <w:numFmt w:val="bullet"/>
      <w:lvlText w:val="•"/>
      <w:lvlJc w:val="left"/>
      <w:pPr>
        <w:ind w:left="5052" w:hanging="216"/>
      </w:pPr>
      <w:rPr>
        <w:rFonts w:hint="default"/>
        <w:lang w:val="en-US" w:eastAsia="en-US" w:bidi="ar-SA"/>
      </w:rPr>
    </w:lvl>
    <w:lvl w:ilvl="5" w:tplc="FAF4E8D0">
      <w:numFmt w:val="bullet"/>
      <w:lvlText w:val="•"/>
      <w:lvlJc w:val="left"/>
      <w:pPr>
        <w:ind w:left="5700" w:hanging="216"/>
      </w:pPr>
      <w:rPr>
        <w:rFonts w:hint="default"/>
        <w:lang w:val="en-US" w:eastAsia="en-US" w:bidi="ar-SA"/>
      </w:rPr>
    </w:lvl>
    <w:lvl w:ilvl="6" w:tplc="2B969994">
      <w:numFmt w:val="bullet"/>
      <w:lvlText w:val="•"/>
      <w:lvlJc w:val="left"/>
      <w:pPr>
        <w:ind w:left="6348" w:hanging="216"/>
      </w:pPr>
      <w:rPr>
        <w:rFonts w:hint="default"/>
        <w:lang w:val="en-US" w:eastAsia="en-US" w:bidi="ar-SA"/>
      </w:rPr>
    </w:lvl>
    <w:lvl w:ilvl="7" w:tplc="50D67B00">
      <w:numFmt w:val="bullet"/>
      <w:lvlText w:val="•"/>
      <w:lvlJc w:val="left"/>
      <w:pPr>
        <w:ind w:left="6996" w:hanging="216"/>
      </w:pPr>
      <w:rPr>
        <w:rFonts w:hint="default"/>
        <w:lang w:val="en-US" w:eastAsia="en-US" w:bidi="ar-SA"/>
      </w:rPr>
    </w:lvl>
    <w:lvl w:ilvl="8" w:tplc="1DD87286">
      <w:numFmt w:val="bullet"/>
      <w:lvlText w:val="•"/>
      <w:lvlJc w:val="left"/>
      <w:pPr>
        <w:ind w:left="7644" w:hanging="216"/>
      </w:pPr>
      <w:rPr>
        <w:rFonts w:hint="default"/>
        <w:lang w:val="en-US" w:eastAsia="en-US" w:bidi="ar-SA"/>
      </w:rPr>
    </w:lvl>
  </w:abstractNum>
  <w:abstractNum w:abstractNumId="3" w15:restartNumberingAfterBreak="0">
    <w:nsid w:val="244528CF"/>
    <w:multiLevelType w:val="hybridMultilevel"/>
    <w:tmpl w:val="81D43350"/>
    <w:lvl w:ilvl="0" w:tplc="E0AA6C2E">
      <w:numFmt w:val="bullet"/>
      <w:lvlText w:val="•"/>
      <w:lvlJc w:val="left"/>
      <w:pPr>
        <w:ind w:left="554" w:hanging="270"/>
      </w:pPr>
      <w:rPr>
        <w:rFonts w:ascii="Open Sans" w:eastAsia="Open Sans" w:hAnsi="Open Sans" w:cs="Open Sans" w:hint="default"/>
        <w:b w:val="0"/>
        <w:bCs w:val="0"/>
        <w:i w:val="0"/>
        <w:iCs w:val="0"/>
        <w:w w:val="100"/>
        <w:sz w:val="20"/>
        <w:szCs w:val="20"/>
        <w:lang w:val="en-US" w:eastAsia="en-US" w:bidi="ar-SA"/>
      </w:rPr>
    </w:lvl>
    <w:lvl w:ilvl="1" w:tplc="79CE2F7A">
      <w:numFmt w:val="bullet"/>
      <w:lvlText w:val="•"/>
      <w:lvlJc w:val="left"/>
      <w:pPr>
        <w:ind w:left="1398" w:hanging="270"/>
      </w:pPr>
      <w:rPr>
        <w:rFonts w:hint="default"/>
        <w:lang w:val="en-US" w:eastAsia="en-US" w:bidi="ar-SA"/>
      </w:rPr>
    </w:lvl>
    <w:lvl w:ilvl="2" w:tplc="A74E0B44">
      <w:numFmt w:val="bullet"/>
      <w:lvlText w:val="•"/>
      <w:lvlJc w:val="left"/>
      <w:pPr>
        <w:ind w:left="2236" w:hanging="270"/>
      </w:pPr>
      <w:rPr>
        <w:rFonts w:hint="default"/>
        <w:lang w:val="en-US" w:eastAsia="en-US" w:bidi="ar-SA"/>
      </w:rPr>
    </w:lvl>
    <w:lvl w:ilvl="3" w:tplc="815E983C">
      <w:numFmt w:val="bullet"/>
      <w:lvlText w:val="•"/>
      <w:lvlJc w:val="left"/>
      <w:pPr>
        <w:ind w:left="3074" w:hanging="270"/>
      </w:pPr>
      <w:rPr>
        <w:rFonts w:hint="default"/>
        <w:lang w:val="en-US" w:eastAsia="en-US" w:bidi="ar-SA"/>
      </w:rPr>
    </w:lvl>
    <w:lvl w:ilvl="4" w:tplc="E32836EA">
      <w:numFmt w:val="bullet"/>
      <w:lvlText w:val="•"/>
      <w:lvlJc w:val="left"/>
      <w:pPr>
        <w:ind w:left="3912" w:hanging="270"/>
      </w:pPr>
      <w:rPr>
        <w:rFonts w:hint="default"/>
        <w:lang w:val="en-US" w:eastAsia="en-US" w:bidi="ar-SA"/>
      </w:rPr>
    </w:lvl>
    <w:lvl w:ilvl="5" w:tplc="17D48088">
      <w:numFmt w:val="bullet"/>
      <w:lvlText w:val="•"/>
      <w:lvlJc w:val="left"/>
      <w:pPr>
        <w:ind w:left="4750" w:hanging="270"/>
      </w:pPr>
      <w:rPr>
        <w:rFonts w:hint="default"/>
        <w:lang w:val="en-US" w:eastAsia="en-US" w:bidi="ar-SA"/>
      </w:rPr>
    </w:lvl>
    <w:lvl w:ilvl="6" w:tplc="8A5A32D4">
      <w:numFmt w:val="bullet"/>
      <w:lvlText w:val="•"/>
      <w:lvlJc w:val="left"/>
      <w:pPr>
        <w:ind w:left="5588" w:hanging="270"/>
      </w:pPr>
      <w:rPr>
        <w:rFonts w:hint="default"/>
        <w:lang w:val="en-US" w:eastAsia="en-US" w:bidi="ar-SA"/>
      </w:rPr>
    </w:lvl>
    <w:lvl w:ilvl="7" w:tplc="7AC2E5E2">
      <w:numFmt w:val="bullet"/>
      <w:lvlText w:val="•"/>
      <w:lvlJc w:val="left"/>
      <w:pPr>
        <w:ind w:left="6426" w:hanging="270"/>
      </w:pPr>
      <w:rPr>
        <w:rFonts w:hint="default"/>
        <w:lang w:val="en-US" w:eastAsia="en-US" w:bidi="ar-SA"/>
      </w:rPr>
    </w:lvl>
    <w:lvl w:ilvl="8" w:tplc="966066FC">
      <w:numFmt w:val="bullet"/>
      <w:lvlText w:val="•"/>
      <w:lvlJc w:val="left"/>
      <w:pPr>
        <w:ind w:left="7264" w:hanging="270"/>
      </w:pPr>
      <w:rPr>
        <w:rFonts w:hint="default"/>
        <w:lang w:val="en-US" w:eastAsia="en-US" w:bidi="ar-SA"/>
      </w:rPr>
    </w:lvl>
  </w:abstractNum>
  <w:abstractNum w:abstractNumId="4" w15:restartNumberingAfterBreak="0">
    <w:nsid w:val="26BE0AA4"/>
    <w:multiLevelType w:val="hybridMultilevel"/>
    <w:tmpl w:val="B90ED9CE"/>
    <w:lvl w:ilvl="0" w:tplc="57A4C1AE">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B0B0BB14">
      <w:numFmt w:val="bullet"/>
      <w:lvlText w:val="•"/>
      <w:lvlJc w:val="left"/>
      <w:pPr>
        <w:ind w:left="1398" w:hanging="360"/>
      </w:pPr>
      <w:rPr>
        <w:rFonts w:hint="default"/>
        <w:lang w:val="en-US" w:eastAsia="en-US" w:bidi="ar-SA"/>
      </w:rPr>
    </w:lvl>
    <w:lvl w:ilvl="2" w:tplc="9CC0EAC8">
      <w:numFmt w:val="bullet"/>
      <w:lvlText w:val="•"/>
      <w:lvlJc w:val="left"/>
      <w:pPr>
        <w:ind w:left="2236" w:hanging="360"/>
      </w:pPr>
      <w:rPr>
        <w:rFonts w:hint="default"/>
        <w:lang w:val="en-US" w:eastAsia="en-US" w:bidi="ar-SA"/>
      </w:rPr>
    </w:lvl>
    <w:lvl w:ilvl="3" w:tplc="AD10ABBC">
      <w:numFmt w:val="bullet"/>
      <w:lvlText w:val="•"/>
      <w:lvlJc w:val="left"/>
      <w:pPr>
        <w:ind w:left="3074" w:hanging="360"/>
      </w:pPr>
      <w:rPr>
        <w:rFonts w:hint="default"/>
        <w:lang w:val="en-US" w:eastAsia="en-US" w:bidi="ar-SA"/>
      </w:rPr>
    </w:lvl>
    <w:lvl w:ilvl="4" w:tplc="DCF8AB9C">
      <w:numFmt w:val="bullet"/>
      <w:lvlText w:val="•"/>
      <w:lvlJc w:val="left"/>
      <w:pPr>
        <w:ind w:left="3912" w:hanging="360"/>
      </w:pPr>
      <w:rPr>
        <w:rFonts w:hint="default"/>
        <w:lang w:val="en-US" w:eastAsia="en-US" w:bidi="ar-SA"/>
      </w:rPr>
    </w:lvl>
    <w:lvl w:ilvl="5" w:tplc="EB7EEF9C">
      <w:numFmt w:val="bullet"/>
      <w:lvlText w:val="•"/>
      <w:lvlJc w:val="left"/>
      <w:pPr>
        <w:ind w:left="4750" w:hanging="360"/>
      </w:pPr>
      <w:rPr>
        <w:rFonts w:hint="default"/>
        <w:lang w:val="en-US" w:eastAsia="en-US" w:bidi="ar-SA"/>
      </w:rPr>
    </w:lvl>
    <w:lvl w:ilvl="6" w:tplc="C610CD6E">
      <w:numFmt w:val="bullet"/>
      <w:lvlText w:val="•"/>
      <w:lvlJc w:val="left"/>
      <w:pPr>
        <w:ind w:left="5588" w:hanging="360"/>
      </w:pPr>
      <w:rPr>
        <w:rFonts w:hint="default"/>
        <w:lang w:val="en-US" w:eastAsia="en-US" w:bidi="ar-SA"/>
      </w:rPr>
    </w:lvl>
    <w:lvl w:ilvl="7" w:tplc="7100688A">
      <w:numFmt w:val="bullet"/>
      <w:lvlText w:val="•"/>
      <w:lvlJc w:val="left"/>
      <w:pPr>
        <w:ind w:left="6426" w:hanging="360"/>
      </w:pPr>
      <w:rPr>
        <w:rFonts w:hint="default"/>
        <w:lang w:val="en-US" w:eastAsia="en-US" w:bidi="ar-SA"/>
      </w:rPr>
    </w:lvl>
    <w:lvl w:ilvl="8" w:tplc="E87ED5D6">
      <w:numFmt w:val="bullet"/>
      <w:lvlText w:val="•"/>
      <w:lvlJc w:val="left"/>
      <w:pPr>
        <w:ind w:left="7264" w:hanging="360"/>
      </w:pPr>
      <w:rPr>
        <w:rFonts w:hint="default"/>
        <w:lang w:val="en-US" w:eastAsia="en-US" w:bidi="ar-SA"/>
      </w:rPr>
    </w:lvl>
  </w:abstractNum>
  <w:abstractNum w:abstractNumId="5" w15:restartNumberingAfterBreak="0">
    <w:nsid w:val="31C9362C"/>
    <w:multiLevelType w:val="hybridMultilevel"/>
    <w:tmpl w:val="FF063012"/>
    <w:lvl w:ilvl="0" w:tplc="96A6CFC4">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2C3C8662">
      <w:start w:val="1"/>
      <w:numFmt w:val="decimal"/>
      <w:lvlText w:val="%2."/>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2" w:tplc="03CC27F0">
      <w:numFmt w:val="bullet"/>
      <w:lvlText w:val="•"/>
      <w:lvlJc w:val="left"/>
      <w:pPr>
        <w:ind w:left="2812" w:hanging="360"/>
      </w:pPr>
      <w:rPr>
        <w:rFonts w:hint="default"/>
        <w:lang w:val="en-US" w:eastAsia="en-US" w:bidi="ar-SA"/>
      </w:rPr>
    </w:lvl>
    <w:lvl w:ilvl="3" w:tplc="B0342836">
      <w:numFmt w:val="bullet"/>
      <w:lvlText w:val="•"/>
      <w:lvlJc w:val="left"/>
      <w:pPr>
        <w:ind w:left="3578" w:hanging="360"/>
      </w:pPr>
      <w:rPr>
        <w:rFonts w:hint="default"/>
        <w:lang w:val="en-US" w:eastAsia="en-US" w:bidi="ar-SA"/>
      </w:rPr>
    </w:lvl>
    <w:lvl w:ilvl="4" w:tplc="EF6EF442">
      <w:numFmt w:val="bullet"/>
      <w:lvlText w:val="•"/>
      <w:lvlJc w:val="left"/>
      <w:pPr>
        <w:ind w:left="4344" w:hanging="360"/>
      </w:pPr>
      <w:rPr>
        <w:rFonts w:hint="default"/>
        <w:lang w:val="en-US" w:eastAsia="en-US" w:bidi="ar-SA"/>
      </w:rPr>
    </w:lvl>
    <w:lvl w:ilvl="5" w:tplc="1CE28468">
      <w:numFmt w:val="bullet"/>
      <w:lvlText w:val="•"/>
      <w:lvlJc w:val="left"/>
      <w:pPr>
        <w:ind w:left="5110" w:hanging="360"/>
      </w:pPr>
      <w:rPr>
        <w:rFonts w:hint="default"/>
        <w:lang w:val="en-US" w:eastAsia="en-US" w:bidi="ar-SA"/>
      </w:rPr>
    </w:lvl>
    <w:lvl w:ilvl="6" w:tplc="163E9058">
      <w:numFmt w:val="bullet"/>
      <w:lvlText w:val="•"/>
      <w:lvlJc w:val="left"/>
      <w:pPr>
        <w:ind w:left="5876" w:hanging="360"/>
      </w:pPr>
      <w:rPr>
        <w:rFonts w:hint="default"/>
        <w:lang w:val="en-US" w:eastAsia="en-US" w:bidi="ar-SA"/>
      </w:rPr>
    </w:lvl>
    <w:lvl w:ilvl="7" w:tplc="11228F2A">
      <w:numFmt w:val="bullet"/>
      <w:lvlText w:val="•"/>
      <w:lvlJc w:val="left"/>
      <w:pPr>
        <w:ind w:left="6642" w:hanging="360"/>
      </w:pPr>
      <w:rPr>
        <w:rFonts w:hint="default"/>
        <w:lang w:val="en-US" w:eastAsia="en-US" w:bidi="ar-SA"/>
      </w:rPr>
    </w:lvl>
    <w:lvl w:ilvl="8" w:tplc="B5064E34">
      <w:numFmt w:val="bullet"/>
      <w:lvlText w:val="•"/>
      <w:lvlJc w:val="left"/>
      <w:pPr>
        <w:ind w:left="7408" w:hanging="360"/>
      </w:pPr>
      <w:rPr>
        <w:rFonts w:hint="default"/>
        <w:lang w:val="en-US" w:eastAsia="en-US" w:bidi="ar-SA"/>
      </w:rPr>
    </w:lvl>
  </w:abstractNum>
  <w:abstractNum w:abstractNumId="6" w15:restartNumberingAfterBreak="0">
    <w:nsid w:val="35855B1B"/>
    <w:multiLevelType w:val="hybridMultilevel"/>
    <w:tmpl w:val="DABE2BF4"/>
    <w:lvl w:ilvl="0" w:tplc="73F0512A">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0C48A3C8">
      <w:numFmt w:val="bullet"/>
      <w:lvlText w:val="•"/>
      <w:lvlJc w:val="left"/>
      <w:pPr>
        <w:ind w:left="1398" w:hanging="360"/>
      </w:pPr>
      <w:rPr>
        <w:rFonts w:hint="default"/>
        <w:lang w:val="en-US" w:eastAsia="en-US" w:bidi="ar-SA"/>
      </w:rPr>
    </w:lvl>
    <w:lvl w:ilvl="2" w:tplc="C12EA698">
      <w:numFmt w:val="bullet"/>
      <w:lvlText w:val="•"/>
      <w:lvlJc w:val="left"/>
      <w:pPr>
        <w:ind w:left="2236" w:hanging="360"/>
      </w:pPr>
      <w:rPr>
        <w:rFonts w:hint="default"/>
        <w:lang w:val="en-US" w:eastAsia="en-US" w:bidi="ar-SA"/>
      </w:rPr>
    </w:lvl>
    <w:lvl w:ilvl="3" w:tplc="99D64504">
      <w:numFmt w:val="bullet"/>
      <w:lvlText w:val="•"/>
      <w:lvlJc w:val="left"/>
      <w:pPr>
        <w:ind w:left="3074" w:hanging="360"/>
      </w:pPr>
      <w:rPr>
        <w:rFonts w:hint="default"/>
        <w:lang w:val="en-US" w:eastAsia="en-US" w:bidi="ar-SA"/>
      </w:rPr>
    </w:lvl>
    <w:lvl w:ilvl="4" w:tplc="41B65CC8">
      <w:numFmt w:val="bullet"/>
      <w:lvlText w:val="•"/>
      <w:lvlJc w:val="left"/>
      <w:pPr>
        <w:ind w:left="3912" w:hanging="360"/>
      </w:pPr>
      <w:rPr>
        <w:rFonts w:hint="default"/>
        <w:lang w:val="en-US" w:eastAsia="en-US" w:bidi="ar-SA"/>
      </w:rPr>
    </w:lvl>
    <w:lvl w:ilvl="5" w:tplc="C9F206B6">
      <w:numFmt w:val="bullet"/>
      <w:lvlText w:val="•"/>
      <w:lvlJc w:val="left"/>
      <w:pPr>
        <w:ind w:left="4750" w:hanging="360"/>
      </w:pPr>
      <w:rPr>
        <w:rFonts w:hint="default"/>
        <w:lang w:val="en-US" w:eastAsia="en-US" w:bidi="ar-SA"/>
      </w:rPr>
    </w:lvl>
    <w:lvl w:ilvl="6" w:tplc="C11E515A">
      <w:numFmt w:val="bullet"/>
      <w:lvlText w:val="•"/>
      <w:lvlJc w:val="left"/>
      <w:pPr>
        <w:ind w:left="5588" w:hanging="360"/>
      </w:pPr>
      <w:rPr>
        <w:rFonts w:hint="default"/>
        <w:lang w:val="en-US" w:eastAsia="en-US" w:bidi="ar-SA"/>
      </w:rPr>
    </w:lvl>
    <w:lvl w:ilvl="7" w:tplc="3B1624D2">
      <w:numFmt w:val="bullet"/>
      <w:lvlText w:val="•"/>
      <w:lvlJc w:val="left"/>
      <w:pPr>
        <w:ind w:left="6426" w:hanging="360"/>
      </w:pPr>
      <w:rPr>
        <w:rFonts w:hint="default"/>
        <w:lang w:val="en-US" w:eastAsia="en-US" w:bidi="ar-SA"/>
      </w:rPr>
    </w:lvl>
    <w:lvl w:ilvl="8" w:tplc="FF921D9A">
      <w:numFmt w:val="bullet"/>
      <w:lvlText w:val="•"/>
      <w:lvlJc w:val="left"/>
      <w:pPr>
        <w:ind w:left="7264" w:hanging="360"/>
      </w:pPr>
      <w:rPr>
        <w:rFonts w:hint="default"/>
        <w:lang w:val="en-US" w:eastAsia="en-US" w:bidi="ar-SA"/>
      </w:rPr>
    </w:lvl>
  </w:abstractNum>
  <w:abstractNum w:abstractNumId="7" w15:restartNumberingAfterBreak="0">
    <w:nsid w:val="413F4684"/>
    <w:multiLevelType w:val="hybridMultilevel"/>
    <w:tmpl w:val="CE3C6A48"/>
    <w:lvl w:ilvl="0" w:tplc="AF24AAC2">
      <w:start w:val="26"/>
      <w:numFmt w:val="decimal"/>
      <w:lvlText w:val="%1"/>
      <w:lvlJc w:val="left"/>
      <w:pPr>
        <w:ind w:left="666" w:hanging="576"/>
      </w:pPr>
      <w:rPr>
        <w:rFonts w:ascii="Courier New" w:eastAsia="Courier New" w:hAnsi="Courier New" w:cs="Courier New" w:hint="default"/>
        <w:b w:val="0"/>
        <w:bCs w:val="0"/>
        <w:i w:val="0"/>
        <w:iCs w:val="0"/>
        <w:spacing w:val="-1"/>
        <w:w w:val="100"/>
        <w:sz w:val="16"/>
        <w:szCs w:val="16"/>
        <w:lang w:val="en-US" w:eastAsia="en-US" w:bidi="ar-SA"/>
      </w:rPr>
    </w:lvl>
    <w:lvl w:ilvl="1" w:tplc="419A35F6">
      <w:numFmt w:val="bullet"/>
      <w:lvlText w:val="•"/>
      <w:lvlJc w:val="left"/>
      <w:pPr>
        <w:ind w:left="1393" w:hanging="576"/>
      </w:pPr>
      <w:rPr>
        <w:rFonts w:hint="default"/>
        <w:lang w:val="en-US" w:eastAsia="en-US" w:bidi="ar-SA"/>
      </w:rPr>
    </w:lvl>
    <w:lvl w:ilvl="2" w:tplc="ACE200FE">
      <w:numFmt w:val="bullet"/>
      <w:lvlText w:val="•"/>
      <w:lvlJc w:val="left"/>
      <w:pPr>
        <w:ind w:left="2126" w:hanging="576"/>
      </w:pPr>
      <w:rPr>
        <w:rFonts w:hint="default"/>
        <w:lang w:val="en-US" w:eastAsia="en-US" w:bidi="ar-SA"/>
      </w:rPr>
    </w:lvl>
    <w:lvl w:ilvl="3" w:tplc="588686B0">
      <w:numFmt w:val="bullet"/>
      <w:lvlText w:val="•"/>
      <w:lvlJc w:val="left"/>
      <w:pPr>
        <w:ind w:left="2859" w:hanging="576"/>
      </w:pPr>
      <w:rPr>
        <w:rFonts w:hint="default"/>
        <w:lang w:val="en-US" w:eastAsia="en-US" w:bidi="ar-SA"/>
      </w:rPr>
    </w:lvl>
    <w:lvl w:ilvl="4" w:tplc="71ECE5D2">
      <w:numFmt w:val="bullet"/>
      <w:lvlText w:val="•"/>
      <w:lvlJc w:val="left"/>
      <w:pPr>
        <w:ind w:left="3592" w:hanging="576"/>
      </w:pPr>
      <w:rPr>
        <w:rFonts w:hint="default"/>
        <w:lang w:val="en-US" w:eastAsia="en-US" w:bidi="ar-SA"/>
      </w:rPr>
    </w:lvl>
    <w:lvl w:ilvl="5" w:tplc="4732AE5E">
      <w:numFmt w:val="bullet"/>
      <w:lvlText w:val="•"/>
      <w:lvlJc w:val="left"/>
      <w:pPr>
        <w:ind w:left="4326" w:hanging="576"/>
      </w:pPr>
      <w:rPr>
        <w:rFonts w:hint="default"/>
        <w:lang w:val="en-US" w:eastAsia="en-US" w:bidi="ar-SA"/>
      </w:rPr>
    </w:lvl>
    <w:lvl w:ilvl="6" w:tplc="E26E12E8">
      <w:numFmt w:val="bullet"/>
      <w:lvlText w:val="•"/>
      <w:lvlJc w:val="left"/>
      <w:pPr>
        <w:ind w:left="5059" w:hanging="576"/>
      </w:pPr>
      <w:rPr>
        <w:rFonts w:hint="default"/>
        <w:lang w:val="en-US" w:eastAsia="en-US" w:bidi="ar-SA"/>
      </w:rPr>
    </w:lvl>
    <w:lvl w:ilvl="7" w:tplc="A448D328">
      <w:numFmt w:val="bullet"/>
      <w:lvlText w:val="•"/>
      <w:lvlJc w:val="left"/>
      <w:pPr>
        <w:ind w:left="5792" w:hanging="576"/>
      </w:pPr>
      <w:rPr>
        <w:rFonts w:hint="default"/>
        <w:lang w:val="en-US" w:eastAsia="en-US" w:bidi="ar-SA"/>
      </w:rPr>
    </w:lvl>
    <w:lvl w:ilvl="8" w:tplc="5EBCD8F8">
      <w:numFmt w:val="bullet"/>
      <w:lvlText w:val="•"/>
      <w:lvlJc w:val="left"/>
      <w:pPr>
        <w:ind w:left="6525" w:hanging="576"/>
      </w:pPr>
      <w:rPr>
        <w:rFonts w:hint="default"/>
        <w:lang w:val="en-US" w:eastAsia="en-US" w:bidi="ar-SA"/>
      </w:rPr>
    </w:lvl>
  </w:abstractNum>
  <w:abstractNum w:abstractNumId="8" w15:restartNumberingAfterBreak="0">
    <w:nsid w:val="42142A13"/>
    <w:multiLevelType w:val="hybridMultilevel"/>
    <w:tmpl w:val="D0AE206C"/>
    <w:lvl w:ilvl="0" w:tplc="4A58A24A">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7CA65D3C">
      <w:numFmt w:val="bullet"/>
      <w:lvlText w:val="•"/>
      <w:lvlJc w:val="left"/>
      <w:pPr>
        <w:ind w:left="1398" w:hanging="360"/>
      </w:pPr>
      <w:rPr>
        <w:rFonts w:hint="default"/>
        <w:lang w:val="en-US" w:eastAsia="en-US" w:bidi="ar-SA"/>
      </w:rPr>
    </w:lvl>
    <w:lvl w:ilvl="2" w:tplc="367E11BE">
      <w:numFmt w:val="bullet"/>
      <w:lvlText w:val="•"/>
      <w:lvlJc w:val="left"/>
      <w:pPr>
        <w:ind w:left="2236" w:hanging="360"/>
      </w:pPr>
      <w:rPr>
        <w:rFonts w:hint="default"/>
        <w:lang w:val="en-US" w:eastAsia="en-US" w:bidi="ar-SA"/>
      </w:rPr>
    </w:lvl>
    <w:lvl w:ilvl="3" w:tplc="EFF8AB0E">
      <w:numFmt w:val="bullet"/>
      <w:lvlText w:val="•"/>
      <w:lvlJc w:val="left"/>
      <w:pPr>
        <w:ind w:left="3074" w:hanging="360"/>
      </w:pPr>
      <w:rPr>
        <w:rFonts w:hint="default"/>
        <w:lang w:val="en-US" w:eastAsia="en-US" w:bidi="ar-SA"/>
      </w:rPr>
    </w:lvl>
    <w:lvl w:ilvl="4" w:tplc="D8B2B0DC">
      <w:numFmt w:val="bullet"/>
      <w:lvlText w:val="•"/>
      <w:lvlJc w:val="left"/>
      <w:pPr>
        <w:ind w:left="3912" w:hanging="360"/>
      </w:pPr>
      <w:rPr>
        <w:rFonts w:hint="default"/>
        <w:lang w:val="en-US" w:eastAsia="en-US" w:bidi="ar-SA"/>
      </w:rPr>
    </w:lvl>
    <w:lvl w:ilvl="5" w:tplc="78B2B2CA">
      <w:numFmt w:val="bullet"/>
      <w:lvlText w:val="•"/>
      <w:lvlJc w:val="left"/>
      <w:pPr>
        <w:ind w:left="4750" w:hanging="360"/>
      </w:pPr>
      <w:rPr>
        <w:rFonts w:hint="default"/>
        <w:lang w:val="en-US" w:eastAsia="en-US" w:bidi="ar-SA"/>
      </w:rPr>
    </w:lvl>
    <w:lvl w:ilvl="6" w:tplc="6E6EF394">
      <w:numFmt w:val="bullet"/>
      <w:lvlText w:val="•"/>
      <w:lvlJc w:val="left"/>
      <w:pPr>
        <w:ind w:left="5588" w:hanging="360"/>
      </w:pPr>
      <w:rPr>
        <w:rFonts w:hint="default"/>
        <w:lang w:val="en-US" w:eastAsia="en-US" w:bidi="ar-SA"/>
      </w:rPr>
    </w:lvl>
    <w:lvl w:ilvl="7" w:tplc="2174B00C">
      <w:numFmt w:val="bullet"/>
      <w:lvlText w:val="•"/>
      <w:lvlJc w:val="left"/>
      <w:pPr>
        <w:ind w:left="6426" w:hanging="360"/>
      </w:pPr>
      <w:rPr>
        <w:rFonts w:hint="default"/>
        <w:lang w:val="en-US" w:eastAsia="en-US" w:bidi="ar-SA"/>
      </w:rPr>
    </w:lvl>
    <w:lvl w:ilvl="8" w:tplc="48EE6A94">
      <w:numFmt w:val="bullet"/>
      <w:lvlText w:val="•"/>
      <w:lvlJc w:val="left"/>
      <w:pPr>
        <w:ind w:left="7264" w:hanging="360"/>
      </w:pPr>
      <w:rPr>
        <w:rFonts w:hint="default"/>
        <w:lang w:val="en-US" w:eastAsia="en-US" w:bidi="ar-SA"/>
      </w:rPr>
    </w:lvl>
  </w:abstractNum>
  <w:abstractNum w:abstractNumId="9" w15:restartNumberingAfterBreak="0">
    <w:nsid w:val="462300E1"/>
    <w:multiLevelType w:val="hybridMultilevel"/>
    <w:tmpl w:val="C206DECE"/>
    <w:lvl w:ilvl="0" w:tplc="0838CF82">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4AA872A2">
      <w:start w:val="1"/>
      <w:numFmt w:val="decimal"/>
      <w:lvlText w:val="%2."/>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2" w:tplc="171AA344">
      <w:numFmt w:val="bullet"/>
      <w:lvlText w:val="•"/>
      <w:lvlJc w:val="left"/>
      <w:pPr>
        <w:ind w:left="1274" w:hanging="270"/>
      </w:pPr>
      <w:rPr>
        <w:rFonts w:ascii="Open Sans" w:eastAsia="Open Sans" w:hAnsi="Open Sans" w:cs="Open Sans" w:hint="default"/>
        <w:b w:val="0"/>
        <w:bCs w:val="0"/>
        <w:i w:val="0"/>
        <w:iCs w:val="0"/>
        <w:w w:val="100"/>
        <w:sz w:val="20"/>
        <w:szCs w:val="20"/>
        <w:lang w:val="en-US" w:eastAsia="en-US" w:bidi="ar-SA"/>
      </w:rPr>
    </w:lvl>
    <w:lvl w:ilvl="3" w:tplc="F7C49C66">
      <w:numFmt w:val="bullet"/>
      <w:lvlText w:val="•"/>
      <w:lvlJc w:val="left"/>
      <w:pPr>
        <w:ind w:left="2982" w:hanging="270"/>
      </w:pPr>
      <w:rPr>
        <w:rFonts w:hint="default"/>
        <w:lang w:val="en-US" w:eastAsia="en-US" w:bidi="ar-SA"/>
      </w:rPr>
    </w:lvl>
    <w:lvl w:ilvl="4" w:tplc="6016AD1E">
      <w:numFmt w:val="bullet"/>
      <w:lvlText w:val="•"/>
      <w:lvlJc w:val="left"/>
      <w:pPr>
        <w:ind w:left="3833" w:hanging="270"/>
      </w:pPr>
      <w:rPr>
        <w:rFonts w:hint="default"/>
        <w:lang w:val="en-US" w:eastAsia="en-US" w:bidi="ar-SA"/>
      </w:rPr>
    </w:lvl>
    <w:lvl w:ilvl="5" w:tplc="0570D500">
      <w:numFmt w:val="bullet"/>
      <w:lvlText w:val="•"/>
      <w:lvlJc w:val="left"/>
      <w:pPr>
        <w:ind w:left="4684" w:hanging="270"/>
      </w:pPr>
      <w:rPr>
        <w:rFonts w:hint="default"/>
        <w:lang w:val="en-US" w:eastAsia="en-US" w:bidi="ar-SA"/>
      </w:rPr>
    </w:lvl>
    <w:lvl w:ilvl="6" w:tplc="08946E1A">
      <w:numFmt w:val="bullet"/>
      <w:lvlText w:val="•"/>
      <w:lvlJc w:val="left"/>
      <w:pPr>
        <w:ind w:left="5535" w:hanging="270"/>
      </w:pPr>
      <w:rPr>
        <w:rFonts w:hint="default"/>
        <w:lang w:val="en-US" w:eastAsia="en-US" w:bidi="ar-SA"/>
      </w:rPr>
    </w:lvl>
    <w:lvl w:ilvl="7" w:tplc="3FA0278A">
      <w:numFmt w:val="bullet"/>
      <w:lvlText w:val="•"/>
      <w:lvlJc w:val="left"/>
      <w:pPr>
        <w:ind w:left="6386" w:hanging="270"/>
      </w:pPr>
      <w:rPr>
        <w:rFonts w:hint="default"/>
        <w:lang w:val="en-US" w:eastAsia="en-US" w:bidi="ar-SA"/>
      </w:rPr>
    </w:lvl>
    <w:lvl w:ilvl="8" w:tplc="513E5098">
      <w:numFmt w:val="bullet"/>
      <w:lvlText w:val="•"/>
      <w:lvlJc w:val="left"/>
      <w:pPr>
        <w:ind w:left="7237" w:hanging="270"/>
      </w:pPr>
      <w:rPr>
        <w:rFonts w:hint="default"/>
        <w:lang w:val="en-US" w:eastAsia="en-US" w:bidi="ar-SA"/>
      </w:rPr>
    </w:lvl>
  </w:abstractNum>
  <w:abstractNum w:abstractNumId="10" w15:restartNumberingAfterBreak="0">
    <w:nsid w:val="49F27F83"/>
    <w:multiLevelType w:val="hybridMultilevel"/>
    <w:tmpl w:val="3BEAD9CA"/>
    <w:lvl w:ilvl="0" w:tplc="C41ABA48">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D222EEFA">
      <w:numFmt w:val="bullet"/>
      <w:lvlText w:val="•"/>
      <w:lvlJc w:val="left"/>
      <w:pPr>
        <w:ind w:left="1398" w:hanging="360"/>
      </w:pPr>
      <w:rPr>
        <w:rFonts w:hint="default"/>
        <w:lang w:val="en-US" w:eastAsia="en-US" w:bidi="ar-SA"/>
      </w:rPr>
    </w:lvl>
    <w:lvl w:ilvl="2" w:tplc="73C24128">
      <w:numFmt w:val="bullet"/>
      <w:lvlText w:val="•"/>
      <w:lvlJc w:val="left"/>
      <w:pPr>
        <w:ind w:left="2236" w:hanging="360"/>
      </w:pPr>
      <w:rPr>
        <w:rFonts w:hint="default"/>
        <w:lang w:val="en-US" w:eastAsia="en-US" w:bidi="ar-SA"/>
      </w:rPr>
    </w:lvl>
    <w:lvl w:ilvl="3" w:tplc="F7E82F04">
      <w:numFmt w:val="bullet"/>
      <w:lvlText w:val="•"/>
      <w:lvlJc w:val="left"/>
      <w:pPr>
        <w:ind w:left="3074" w:hanging="360"/>
      </w:pPr>
      <w:rPr>
        <w:rFonts w:hint="default"/>
        <w:lang w:val="en-US" w:eastAsia="en-US" w:bidi="ar-SA"/>
      </w:rPr>
    </w:lvl>
    <w:lvl w:ilvl="4" w:tplc="23CE0F00">
      <w:numFmt w:val="bullet"/>
      <w:lvlText w:val="•"/>
      <w:lvlJc w:val="left"/>
      <w:pPr>
        <w:ind w:left="3912" w:hanging="360"/>
      </w:pPr>
      <w:rPr>
        <w:rFonts w:hint="default"/>
        <w:lang w:val="en-US" w:eastAsia="en-US" w:bidi="ar-SA"/>
      </w:rPr>
    </w:lvl>
    <w:lvl w:ilvl="5" w:tplc="E9A4C276">
      <w:numFmt w:val="bullet"/>
      <w:lvlText w:val="•"/>
      <w:lvlJc w:val="left"/>
      <w:pPr>
        <w:ind w:left="4750" w:hanging="360"/>
      </w:pPr>
      <w:rPr>
        <w:rFonts w:hint="default"/>
        <w:lang w:val="en-US" w:eastAsia="en-US" w:bidi="ar-SA"/>
      </w:rPr>
    </w:lvl>
    <w:lvl w:ilvl="6" w:tplc="C1382706">
      <w:numFmt w:val="bullet"/>
      <w:lvlText w:val="•"/>
      <w:lvlJc w:val="left"/>
      <w:pPr>
        <w:ind w:left="5588" w:hanging="360"/>
      </w:pPr>
      <w:rPr>
        <w:rFonts w:hint="default"/>
        <w:lang w:val="en-US" w:eastAsia="en-US" w:bidi="ar-SA"/>
      </w:rPr>
    </w:lvl>
    <w:lvl w:ilvl="7" w:tplc="6C8A7EF0">
      <w:numFmt w:val="bullet"/>
      <w:lvlText w:val="•"/>
      <w:lvlJc w:val="left"/>
      <w:pPr>
        <w:ind w:left="6426" w:hanging="360"/>
      </w:pPr>
      <w:rPr>
        <w:rFonts w:hint="default"/>
        <w:lang w:val="en-US" w:eastAsia="en-US" w:bidi="ar-SA"/>
      </w:rPr>
    </w:lvl>
    <w:lvl w:ilvl="8" w:tplc="635ACC72">
      <w:numFmt w:val="bullet"/>
      <w:lvlText w:val="•"/>
      <w:lvlJc w:val="left"/>
      <w:pPr>
        <w:ind w:left="7264" w:hanging="360"/>
      </w:pPr>
      <w:rPr>
        <w:rFonts w:hint="default"/>
        <w:lang w:val="en-US" w:eastAsia="en-US" w:bidi="ar-SA"/>
      </w:rPr>
    </w:lvl>
  </w:abstractNum>
  <w:abstractNum w:abstractNumId="11" w15:restartNumberingAfterBreak="0">
    <w:nsid w:val="600B449B"/>
    <w:multiLevelType w:val="hybridMultilevel"/>
    <w:tmpl w:val="6BC00130"/>
    <w:lvl w:ilvl="0" w:tplc="C8F875D4">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C9624318">
      <w:numFmt w:val="bullet"/>
      <w:lvlText w:val="•"/>
      <w:lvlJc w:val="left"/>
      <w:pPr>
        <w:ind w:left="2046" w:hanging="360"/>
      </w:pPr>
      <w:rPr>
        <w:rFonts w:hint="default"/>
        <w:lang w:val="en-US" w:eastAsia="en-US" w:bidi="ar-SA"/>
      </w:rPr>
    </w:lvl>
    <w:lvl w:ilvl="2" w:tplc="582038A6">
      <w:numFmt w:val="bullet"/>
      <w:lvlText w:val="•"/>
      <w:lvlJc w:val="left"/>
      <w:pPr>
        <w:ind w:left="2812" w:hanging="360"/>
      </w:pPr>
      <w:rPr>
        <w:rFonts w:hint="default"/>
        <w:lang w:val="en-US" w:eastAsia="en-US" w:bidi="ar-SA"/>
      </w:rPr>
    </w:lvl>
    <w:lvl w:ilvl="3" w:tplc="8C366540">
      <w:numFmt w:val="bullet"/>
      <w:lvlText w:val="•"/>
      <w:lvlJc w:val="left"/>
      <w:pPr>
        <w:ind w:left="3578" w:hanging="360"/>
      </w:pPr>
      <w:rPr>
        <w:rFonts w:hint="default"/>
        <w:lang w:val="en-US" w:eastAsia="en-US" w:bidi="ar-SA"/>
      </w:rPr>
    </w:lvl>
    <w:lvl w:ilvl="4" w:tplc="DC7043EE">
      <w:numFmt w:val="bullet"/>
      <w:lvlText w:val="•"/>
      <w:lvlJc w:val="left"/>
      <w:pPr>
        <w:ind w:left="4344" w:hanging="360"/>
      </w:pPr>
      <w:rPr>
        <w:rFonts w:hint="default"/>
        <w:lang w:val="en-US" w:eastAsia="en-US" w:bidi="ar-SA"/>
      </w:rPr>
    </w:lvl>
    <w:lvl w:ilvl="5" w:tplc="768A15D8">
      <w:numFmt w:val="bullet"/>
      <w:lvlText w:val="•"/>
      <w:lvlJc w:val="left"/>
      <w:pPr>
        <w:ind w:left="5110" w:hanging="360"/>
      </w:pPr>
      <w:rPr>
        <w:rFonts w:hint="default"/>
        <w:lang w:val="en-US" w:eastAsia="en-US" w:bidi="ar-SA"/>
      </w:rPr>
    </w:lvl>
    <w:lvl w:ilvl="6" w:tplc="5AAE38C6">
      <w:numFmt w:val="bullet"/>
      <w:lvlText w:val="•"/>
      <w:lvlJc w:val="left"/>
      <w:pPr>
        <w:ind w:left="5876" w:hanging="360"/>
      </w:pPr>
      <w:rPr>
        <w:rFonts w:hint="default"/>
        <w:lang w:val="en-US" w:eastAsia="en-US" w:bidi="ar-SA"/>
      </w:rPr>
    </w:lvl>
    <w:lvl w:ilvl="7" w:tplc="60947AC2">
      <w:numFmt w:val="bullet"/>
      <w:lvlText w:val="•"/>
      <w:lvlJc w:val="left"/>
      <w:pPr>
        <w:ind w:left="6642" w:hanging="360"/>
      </w:pPr>
      <w:rPr>
        <w:rFonts w:hint="default"/>
        <w:lang w:val="en-US" w:eastAsia="en-US" w:bidi="ar-SA"/>
      </w:rPr>
    </w:lvl>
    <w:lvl w:ilvl="8" w:tplc="D94260FA">
      <w:numFmt w:val="bullet"/>
      <w:lvlText w:val="•"/>
      <w:lvlJc w:val="left"/>
      <w:pPr>
        <w:ind w:left="7408" w:hanging="360"/>
      </w:pPr>
      <w:rPr>
        <w:rFonts w:hint="default"/>
        <w:lang w:val="en-US" w:eastAsia="en-US" w:bidi="ar-SA"/>
      </w:rPr>
    </w:lvl>
  </w:abstractNum>
  <w:abstractNum w:abstractNumId="12" w15:restartNumberingAfterBreak="0">
    <w:nsid w:val="609A2F8A"/>
    <w:multiLevelType w:val="hybridMultilevel"/>
    <w:tmpl w:val="E7FE9324"/>
    <w:lvl w:ilvl="0" w:tplc="6B5C22EE">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4DAA083A">
      <w:numFmt w:val="bullet"/>
      <w:lvlText w:val="•"/>
      <w:lvlJc w:val="left"/>
      <w:pPr>
        <w:ind w:left="2046" w:hanging="360"/>
      </w:pPr>
      <w:rPr>
        <w:rFonts w:hint="default"/>
        <w:lang w:val="en-US" w:eastAsia="en-US" w:bidi="ar-SA"/>
      </w:rPr>
    </w:lvl>
    <w:lvl w:ilvl="2" w:tplc="EE8ABE86">
      <w:numFmt w:val="bullet"/>
      <w:lvlText w:val="•"/>
      <w:lvlJc w:val="left"/>
      <w:pPr>
        <w:ind w:left="2812" w:hanging="360"/>
      </w:pPr>
      <w:rPr>
        <w:rFonts w:hint="default"/>
        <w:lang w:val="en-US" w:eastAsia="en-US" w:bidi="ar-SA"/>
      </w:rPr>
    </w:lvl>
    <w:lvl w:ilvl="3" w:tplc="AF90BD98">
      <w:numFmt w:val="bullet"/>
      <w:lvlText w:val="•"/>
      <w:lvlJc w:val="left"/>
      <w:pPr>
        <w:ind w:left="3578" w:hanging="360"/>
      </w:pPr>
      <w:rPr>
        <w:rFonts w:hint="default"/>
        <w:lang w:val="en-US" w:eastAsia="en-US" w:bidi="ar-SA"/>
      </w:rPr>
    </w:lvl>
    <w:lvl w:ilvl="4" w:tplc="00623126">
      <w:numFmt w:val="bullet"/>
      <w:lvlText w:val="•"/>
      <w:lvlJc w:val="left"/>
      <w:pPr>
        <w:ind w:left="4344" w:hanging="360"/>
      </w:pPr>
      <w:rPr>
        <w:rFonts w:hint="default"/>
        <w:lang w:val="en-US" w:eastAsia="en-US" w:bidi="ar-SA"/>
      </w:rPr>
    </w:lvl>
    <w:lvl w:ilvl="5" w:tplc="F94EA91A">
      <w:numFmt w:val="bullet"/>
      <w:lvlText w:val="•"/>
      <w:lvlJc w:val="left"/>
      <w:pPr>
        <w:ind w:left="5110" w:hanging="360"/>
      </w:pPr>
      <w:rPr>
        <w:rFonts w:hint="default"/>
        <w:lang w:val="en-US" w:eastAsia="en-US" w:bidi="ar-SA"/>
      </w:rPr>
    </w:lvl>
    <w:lvl w:ilvl="6" w:tplc="C07008A6">
      <w:numFmt w:val="bullet"/>
      <w:lvlText w:val="•"/>
      <w:lvlJc w:val="left"/>
      <w:pPr>
        <w:ind w:left="5876" w:hanging="360"/>
      </w:pPr>
      <w:rPr>
        <w:rFonts w:hint="default"/>
        <w:lang w:val="en-US" w:eastAsia="en-US" w:bidi="ar-SA"/>
      </w:rPr>
    </w:lvl>
    <w:lvl w:ilvl="7" w:tplc="127A402A">
      <w:numFmt w:val="bullet"/>
      <w:lvlText w:val="•"/>
      <w:lvlJc w:val="left"/>
      <w:pPr>
        <w:ind w:left="6642" w:hanging="360"/>
      </w:pPr>
      <w:rPr>
        <w:rFonts w:hint="default"/>
        <w:lang w:val="en-US" w:eastAsia="en-US" w:bidi="ar-SA"/>
      </w:rPr>
    </w:lvl>
    <w:lvl w:ilvl="8" w:tplc="E9C601F0">
      <w:numFmt w:val="bullet"/>
      <w:lvlText w:val="•"/>
      <w:lvlJc w:val="left"/>
      <w:pPr>
        <w:ind w:left="7408" w:hanging="360"/>
      </w:pPr>
      <w:rPr>
        <w:rFonts w:hint="default"/>
        <w:lang w:val="en-US" w:eastAsia="en-US" w:bidi="ar-SA"/>
      </w:rPr>
    </w:lvl>
  </w:abstractNum>
  <w:abstractNum w:abstractNumId="13" w15:restartNumberingAfterBreak="0">
    <w:nsid w:val="66440625"/>
    <w:multiLevelType w:val="hybridMultilevel"/>
    <w:tmpl w:val="C31A3AA0"/>
    <w:lvl w:ilvl="0" w:tplc="54909E64">
      <w:start w:val="1"/>
      <w:numFmt w:val="decimal"/>
      <w:lvlText w:val="%1."/>
      <w:lvlJc w:val="left"/>
      <w:pPr>
        <w:ind w:left="1266" w:hanging="360"/>
        <w:jc w:val="right"/>
      </w:pPr>
      <w:rPr>
        <w:rFonts w:ascii="Open Sans" w:eastAsia="Open Sans" w:hAnsi="Open Sans" w:cs="Open Sans" w:hint="default"/>
        <w:b w:val="0"/>
        <w:bCs w:val="0"/>
        <w:i w:val="0"/>
        <w:iCs w:val="0"/>
        <w:w w:val="100"/>
        <w:sz w:val="20"/>
        <w:szCs w:val="20"/>
        <w:lang w:val="en-US" w:eastAsia="en-US" w:bidi="ar-SA"/>
      </w:rPr>
    </w:lvl>
    <w:lvl w:ilvl="1" w:tplc="DDACC566">
      <w:numFmt w:val="bullet"/>
      <w:lvlText w:val="•"/>
      <w:lvlJc w:val="left"/>
      <w:pPr>
        <w:ind w:left="554" w:hanging="270"/>
      </w:pPr>
      <w:rPr>
        <w:rFonts w:ascii="Open Sans" w:eastAsia="Open Sans" w:hAnsi="Open Sans" w:cs="Open Sans" w:hint="default"/>
        <w:b w:val="0"/>
        <w:bCs w:val="0"/>
        <w:i w:val="0"/>
        <w:iCs w:val="0"/>
        <w:w w:val="100"/>
        <w:sz w:val="20"/>
        <w:szCs w:val="20"/>
        <w:lang w:val="en-US" w:eastAsia="en-US" w:bidi="ar-SA"/>
      </w:rPr>
    </w:lvl>
    <w:lvl w:ilvl="2" w:tplc="5C301FCC">
      <w:numFmt w:val="bullet"/>
      <w:lvlText w:val="•"/>
      <w:lvlJc w:val="left"/>
      <w:pPr>
        <w:ind w:left="2113" w:hanging="270"/>
      </w:pPr>
      <w:rPr>
        <w:rFonts w:hint="default"/>
        <w:lang w:val="en-US" w:eastAsia="en-US" w:bidi="ar-SA"/>
      </w:rPr>
    </w:lvl>
    <w:lvl w:ilvl="3" w:tplc="58C4B7B8">
      <w:numFmt w:val="bullet"/>
      <w:lvlText w:val="•"/>
      <w:lvlJc w:val="left"/>
      <w:pPr>
        <w:ind w:left="2966" w:hanging="270"/>
      </w:pPr>
      <w:rPr>
        <w:rFonts w:hint="default"/>
        <w:lang w:val="en-US" w:eastAsia="en-US" w:bidi="ar-SA"/>
      </w:rPr>
    </w:lvl>
    <w:lvl w:ilvl="4" w:tplc="8D10416C">
      <w:numFmt w:val="bullet"/>
      <w:lvlText w:val="•"/>
      <w:lvlJc w:val="left"/>
      <w:pPr>
        <w:ind w:left="3820" w:hanging="270"/>
      </w:pPr>
      <w:rPr>
        <w:rFonts w:hint="default"/>
        <w:lang w:val="en-US" w:eastAsia="en-US" w:bidi="ar-SA"/>
      </w:rPr>
    </w:lvl>
    <w:lvl w:ilvl="5" w:tplc="2EF60D5C">
      <w:numFmt w:val="bullet"/>
      <w:lvlText w:val="•"/>
      <w:lvlJc w:val="left"/>
      <w:pPr>
        <w:ind w:left="4673" w:hanging="270"/>
      </w:pPr>
      <w:rPr>
        <w:rFonts w:hint="default"/>
        <w:lang w:val="en-US" w:eastAsia="en-US" w:bidi="ar-SA"/>
      </w:rPr>
    </w:lvl>
    <w:lvl w:ilvl="6" w:tplc="016E3178">
      <w:numFmt w:val="bullet"/>
      <w:lvlText w:val="•"/>
      <w:lvlJc w:val="left"/>
      <w:pPr>
        <w:ind w:left="5526" w:hanging="270"/>
      </w:pPr>
      <w:rPr>
        <w:rFonts w:hint="default"/>
        <w:lang w:val="en-US" w:eastAsia="en-US" w:bidi="ar-SA"/>
      </w:rPr>
    </w:lvl>
    <w:lvl w:ilvl="7" w:tplc="199606C4">
      <w:numFmt w:val="bullet"/>
      <w:lvlText w:val="•"/>
      <w:lvlJc w:val="left"/>
      <w:pPr>
        <w:ind w:left="6380" w:hanging="270"/>
      </w:pPr>
      <w:rPr>
        <w:rFonts w:hint="default"/>
        <w:lang w:val="en-US" w:eastAsia="en-US" w:bidi="ar-SA"/>
      </w:rPr>
    </w:lvl>
    <w:lvl w:ilvl="8" w:tplc="EEB41E04">
      <w:numFmt w:val="bullet"/>
      <w:lvlText w:val="•"/>
      <w:lvlJc w:val="left"/>
      <w:pPr>
        <w:ind w:left="7233" w:hanging="270"/>
      </w:pPr>
      <w:rPr>
        <w:rFonts w:hint="default"/>
        <w:lang w:val="en-US" w:eastAsia="en-US" w:bidi="ar-SA"/>
      </w:rPr>
    </w:lvl>
  </w:abstractNum>
  <w:abstractNum w:abstractNumId="14" w15:restartNumberingAfterBreak="0">
    <w:nsid w:val="723F35DB"/>
    <w:multiLevelType w:val="hybridMultilevel"/>
    <w:tmpl w:val="7FE4B02C"/>
    <w:lvl w:ilvl="0" w:tplc="34A647D4">
      <w:start w:val="32"/>
      <w:numFmt w:val="decimal"/>
      <w:lvlText w:val="%1"/>
      <w:lvlJc w:val="left"/>
      <w:pPr>
        <w:ind w:left="1050" w:hanging="960"/>
      </w:pPr>
      <w:rPr>
        <w:rFonts w:ascii="Courier New" w:eastAsia="Courier New" w:hAnsi="Courier New" w:cs="Courier New" w:hint="default"/>
        <w:b w:val="0"/>
        <w:bCs w:val="0"/>
        <w:i w:val="0"/>
        <w:iCs w:val="0"/>
        <w:spacing w:val="-1"/>
        <w:w w:val="100"/>
        <w:sz w:val="16"/>
        <w:szCs w:val="16"/>
        <w:lang w:val="en-US" w:eastAsia="en-US" w:bidi="ar-SA"/>
      </w:rPr>
    </w:lvl>
    <w:lvl w:ilvl="1" w:tplc="F93AA6EE">
      <w:numFmt w:val="bullet"/>
      <w:lvlText w:val="•"/>
      <w:lvlJc w:val="left"/>
      <w:pPr>
        <w:ind w:left="1753" w:hanging="960"/>
      </w:pPr>
      <w:rPr>
        <w:rFonts w:hint="default"/>
        <w:lang w:val="en-US" w:eastAsia="en-US" w:bidi="ar-SA"/>
      </w:rPr>
    </w:lvl>
    <w:lvl w:ilvl="2" w:tplc="65C6EED4">
      <w:numFmt w:val="bullet"/>
      <w:lvlText w:val="•"/>
      <w:lvlJc w:val="left"/>
      <w:pPr>
        <w:ind w:left="2446" w:hanging="960"/>
      </w:pPr>
      <w:rPr>
        <w:rFonts w:hint="default"/>
        <w:lang w:val="en-US" w:eastAsia="en-US" w:bidi="ar-SA"/>
      </w:rPr>
    </w:lvl>
    <w:lvl w:ilvl="3" w:tplc="B9242A24">
      <w:numFmt w:val="bullet"/>
      <w:lvlText w:val="•"/>
      <w:lvlJc w:val="left"/>
      <w:pPr>
        <w:ind w:left="3139" w:hanging="960"/>
      </w:pPr>
      <w:rPr>
        <w:rFonts w:hint="default"/>
        <w:lang w:val="en-US" w:eastAsia="en-US" w:bidi="ar-SA"/>
      </w:rPr>
    </w:lvl>
    <w:lvl w:ilvl="4" w:tplc="FAFC33B2">
      <w:numFmt w:val="bullet"/>
      <w:lvlText w:val="•"/>
      <w:lvlJc w:val="left"/>
      <w:pPr>
        <w:ind w:left="3832" w:hanging="960"/>
      </w:pPr>
      <w:rPr>
        <w:rFonts w:hint="default"/>
        <w:lang w:val="en-US" w:eastAsia="en-US" w:bidi="ar-SA"/>
      </w:rPr>
    </w:lvl>
    <w:lvl w:ilvl="5" w:tplc="8E362F7C">
      <w:numFmt w:val="bullet"/>
      <w:lvlText w:val="•"/>
      <w:lvlJc w:val="left"/>
      <w:pPr>
        <w:ind w:left="4526" w:hanging="960"/>
      </w:pPr>
      <w:rPr>
        <w:rFonts w:hint="default"/>
        <w:lang w:val="en-US" w:eastAsia="en-US" w:bidi="ar-SA"/>
      </w:rPr>
    </w:lvl>
    <w:lvl w:ilvl="6" w:tplc="0F44212C">
      <w:numFmt w:val="bullet"/>
      <w:lvlText w:val="•"/>
      <w:lvlJc w:val="left"/>
      <w:pPr>
        <w:ind w:left="5219" w:hanging="960"/>
      </w:pPr>
      <w:rPr>
        <w:rFonts w:hint="default"/>
        <w:lang w:val="en-US" w:eastAsia="en-US" w:bidi="ar-SA"/>
      </w:rPr>
    </w:lvl>
    <w:lvl w:ilvl="7" w:tplc="120839F2">
      <w:numFmt w:val="bullet"/>
      <w:lvlText w:val="•"/>
      <w:lvlJc w:val="left"/>
      <w:pPr>
        <w:ind w:left="5912" w:hanging="960"/>
      </w:pPr>
      <w:rPr>
        <w:rFonts w:hint="default"/>
        <w:lang w:val="en-US" w:eastAsia="en-US" w:bidi="ar-SA"/>
      </w:rPr>
    </w:lvl>
    <w:lvl w:ilvl="8" w:tplc="42786634">
      <w:numFmt w:val="bullet"/>
      <w:lvlText w:val="•"/>
      <w:lvlJc w:val="left"/>
      <w:pPr>
        <w:ind w:left="6605" w:hanging="960"/>
      </w:pPr>
      <w:rPr>
        <w:rFonts w:hint="default"/>
        <w:lang w:val="en-US" w:eastAsia="en-US" w:bidi="ar-SA"/>
      </w:rPr>
    </w:lvl>
  </w:abstractNum>
  <w:abstractNum w:abstractNumId="15" w15:restartNumberingAfterBreak="0">
    <w:nsid w:val="73490B84"/>
    <w:multiLevelType w:val="hybridMultilevel"/>
    <w:tmpl w:val="04C42D76"/>
    <w:lvl w:ilvl="0" w:tplc="8C8C3838">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1290A54A">
      <w:numFmt w:val="bullet"/>
      <w:lvlText w:val="•"/>
      <w:lvlJc w:val="left"/>
      <w:pPr>
        <w:ind w:left="2046" w:hanging="360"/>
      </w:pPr>
      <w:rPr>
        <w:rFonts w:hint="default"/>
        <w:lang w:val="en-US" w:eastAsia="en-US" w:bidi="ar-SA"/>
      </w:rPr>
    </w:lvl>
    <w:lvl w:ilvl="2" w:tplc="7F520D7E">
      <w:numFmt w:val="bullet"/>
      <w:lvlText w:val="•"/>
      <w:lvlJc w:val="left"/>
      <w:pPr>
        <w:ind w:left="2812" w:hanging="360"/>
      </w:pPr>
      <w:rPr>
        <w:rFonts w:hint="default"/>
        <w:lang w:val="en-US" w:eastAsia="en-US" w:bidi="ar-SA"/>
      </w:rPr>
    </w:lvl>
    <w:lvl w:ilvl="3" w:tplc="D7D835D0">
      <w:numFmt w:val="bullet"/>
      <w:lvlText w:val="•"/>
      <w:lvlJc w:val="left"/>
      <w:pPr>
        <w:ind w:left="3578" w:hanging="360"/>
      </w:pPr>
      <w:rPr>
        <w:rFonts w:hint="default"/>
        <w:lang w:val="en-US" w:eastAsia="en-US" w:bidi="ar-SA"/>
      </w:rPr>
    </w:lvl>
    <w:lvl w:ilvl="4" w:tplc="F95CCB9E">
      <w:numFmt w:val="bullet"/>
      <w:lvlText w:val="•"/>
      <w:lvlJc w:val="left"/>
      <w:pPr>
        <w:ind w:left="4344" w:hanging="360"/>
      </w:pPr>
      <w:rPr>
        <w:rFonts w:hint="default"/>
        <w:lang w:val="en-US" w:eastAsia="en-US" w:bidi="ar-SA"/>
      </w:rPr>
    </w:lvl>
    <w:lvl w:ilvl="5" w:tplc="F1C84680">
      <w:numFmt w:val="bullet"/>
      <w:lvlText w:val="•"/>
      <w:lvlJc w:val="left"/>
      <w:pPr>
        <w:ind w:left="5110" w:hanging="360"/>
      </w:pPr>
      <w:rPr>
        <w:rFonts w:hint="default"/>
        <w:lang w:val="en-US" w:eastAsia="en-US" w:bidi="ar-SA"/>
      </w:rPr>
    </w:lvl>
    <w:lvl w:ilvl="6" w:tplc="FFF4F152">
      <w:numFmt w:val="bullet"/>
      <w:lvlText w:val="•"/>
      <w:lvlJc w:val="left"/>
      <w:pPr>
        <w:ind w:left="5876" w:hanging="360"/>
      </w:pPr>
      <w:rPr>
        <w:rFonts w:hint="default"/>
        <w:lang w:val="en-US" w:eastAsia="en-US" w:bidi="ar-SA"/>
      </w:rPr>
    </w:lvl>
    <w:lvl w:ilvl="7" w:tplc="65E229FC">
      <w:numFmt w:val="bullet"/>
      <w:lvlText w:val="•"/>
      <w:lvlJc w:val="left"/>
      <w:pPr>
        <w:ind w:left="6642" w:hanging="360"/>
      </w:pPr>
      <w:rPr>
        <w:rFonts w:hint="default"/>
        <w:lang w:val="en-US" w:eastAsia="en-US" w:bidi="ar-SA"/>
      </w:rPr>
    </w:lvl>
    <w:lvl w:ilvl="8" w:tplc="2DEC126C">
      <w:numFmt w:val="bullet"/>
      <w:lvlText w:val="•"/>
      <w:lvlJc w:val="left"/>
      <w:pPr>
        <w:ind w:left="7408" w:hanging="360"/>
      </w:pPr>
      <w:rPr>
        <w:rFonts w:hint="default"/>
        <w:lang w:val="en-US" w:eastAsia="en-US" w:bidi="ar-SA"/>
      </w:rPr>
    </w:lvl>
  </w:abstractNum>
  <w:abstractNum w:abstractNumId="16" w15:restartNumberingAfterBreak="0">
    <w:nsid w:val="75A63C97"/>
    <w:multiLevelType w:val="hybridMultilevel"/>
    <w:tmpl w:val="78945160"/>
    <w:lvl w:ilvl="0" w:tplc="59C0B73A">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BF26BA6A">
      <w:numFmt w:val="bullet"/>
      <w:lvlText w:val="•"/>
      <w:lvlJc w:val="left"/>
      <w:pPr>
        <w:ind w:left="1398" w:hanging="360"/>
      </w:pPr>
      <w:rPr>
        <w:rFonts w:hint="default"/>
        <w:lang w:val="en-US" w:eastAsia="en-US" w:bidi="ar-SA"/>
      </w:rPr>
    </w:lvl>
    <w:lvl w:ilvl="2" w:tplc="204C834C">
      <w:numFmt w:val="bullet"/>
      <w:lvlText w:val="•"/>
      <w:lvlJc w:val="left"/>
      <w:pPr>
        <w:ind w:left="2236" w:hanging="360"/>
      </w:pPr>
      <w:rPr>
        <w:rFonts w:hint="default"/>
        <w:lang w:val="en-US" w:eastAsia="en-US" w:bidi="ar-SA"/>
      </w:rPr>
    </w:lvl>
    <w:lvl w:ilvl="3" w:tplc="6F28CF38">
      <w:numFmt w:val="bullet"/>
      <w:lvlText w:val="•"/>
      <w:lvlJc w:val="left"/>
      <w:pPr>
        <w:ind w:left="3074" w:hanging="360"/>
      </w:pPr>
      <w:rPr>
        <w:rFonts w:hint="default"/>
        <w:lang w:val="en-US" w:eastAsia="en-US" w:bidi="ar-SA"/>
      </w:rPr>
    </w:lvl>
    <w:lvl w:ilvl="4" w:tplc="2382B58E">
      <w:numFmt w:val="bullet"/>
      <w:lvlText w:val="•"/>
      <w:lvlJc w:val="left"/>
      <w:pPr>
        <w:ind w:left="3912" w:hanging="360"/>
      </w:pPr>
      <w:rPr>
        <w:rFonts w:hint="default"/>
        <w:lang w:val="en-US" w:eastAsia="en-US" w:bidi="ar-SA"/>
      </w:rPr>
    </w:lvl>
    <w:lvl w:ilvl="5" w:tplc="901853F8">
      <w:numFmt w:val="bullet"/>
      <w:lvlText w:val="•"/>
      <w:lvlJc w:val="left"/>
      <w:pPr>
        <w:ind w:left="4750" w:hanging="360"/>
      </w:pPr>
      <w:rPr>
        <w:rFonts w:hint="default"/>
        <w:lang w:val="en-US" w:eastAsia="en-US" w:bidi="ar-SA"/>
      </w:rPr>
    </w:lvl>
    <w:lvl w:ilvl="6" w:tplc="D770657A">
      <w:numFmt w:val="bullet"/>
      <w:lvlText w:val="•"/>
      <w:lvlJc w:val="left"/>
      <w:pPr>
        <w:ind w:left="5588" w:hanging="360"/>
      </w:pPr>
      <w:rPr>
        <w:rFonts w:hint="default"/>
        <w:lang w:val="en-US" w:eastAsia="en-US" w:bidi="ar-SA"/>
      </w:rPr>
    </w:lvl>
    <w:lvl w:ilvl="7" w:tplc="52E23DE6">
      <w:numFmt w:val="bullet"/>
      <w:lvlText w:val="•"/>
      <w:lvlJc w:val="left"/>
      <w:pPr>
        <w:ind w:left="6426" w:hanging="360"/>
      </w:pPr>
      <w:rPr>
        <w:rFonts w:hint="default"/>
        <w:lang w:val="en-US" w:eastAsia="en-US" w:bidi="ar-SA"/>
      </w:rPr>
    </w:lvl>
    <w:lvl w:ilvl="8" w:tplc="3036E494">
      <w:numFmt w:val="bullet"/>
      <w:lvlText w:val="•"/>
      <w:lvlJc w:val="left"/>
      <w:pPr>
        <w:ind w:left="7264" w:hanging="360"/>
      </w:pPr>
      <w:rPr>
        <w:rFonts w:hint="default"/>
        <w:lang w:val="en-US" w:eastAsia="en-US" w:bidi="ar-SA"/>
      </w:rPr>
    </w:lvl>
  </w:abstractNum>
  <w:abstractNum w:abstractNumId="17" w15:restartNumberingAfterBreak="0">
    <w:nsid w:val="76754292"/>
    <w:multiLevelType w:val="hybridMultilevel"/>
    <w:tmpl w:val="4B6241DE"/>
    <w:lvl w:ilvl="0" w:tplc="3C68D328">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34946386">
      <w:start w:val="1"/>
      <w:numFmt w:val="decimal"/>
      <w:lvlText w:val="%2."/>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2" w:tplc="6ABE9450">
      <w:numFmt w:val="bullet"/>
      <w:lvlText w:val="•"/>
      <w:lvlJc w:val="left"/>
      <w:pPr>
        <w:ind w:left="2131" w:hanging="360"/>
      </w:pPr>
      <w:rPr>
        <w:rFonts w:hint="default"/>
        <w:lang w:val="en-US" w:eastAsia="en-US" w:bidi="ar-SA"/>
      </w:rPr>
    </w:lvl>
    <w:lvl w:ilvl="3" w:tplc="2FCAB31C">
      <w:numFmt w:val="bullet"/>
      <w:lvlText w:val="•"/>
      <w:lvlJc w:val="left"/>
      <w:pPr>
        <w:ind w:left="2982" w:hanging="360"/>
      </w:pPr>
      <w:rPr>
        <w:rFonts w:hint="default"/>
        <w:lang w:val="en-US" w:eastAsia="en-US" w:bidi="ar-SA"/>
      </w:rPr>
    </w:lvl>
    <w:lvl w:ilvl="4" w:tplc="D11227DC">
      <w:numFmt w:val="bullet"/>
      <w:lvlText w:val="•"/>
      <w:lvlJc w:val="left"/>
      <w:pPr>
        <w:ind w:left="3833" w:hanging="360"/>
      </w:pPr>
      <w:rPr>
        <w:rFonts w:hint="default"/>
        <w:lang w:val="en-US" w:eastAsia="en-US" w:bidi="ar-SA"/>
      </w:rPr>
    </w:lvl>
    <w:lvl w:ilvl="5" w:tplc="A60820EE">
      <w:numFmt w:val="bullet"/>
      <w:lvlText w:val="•"/>
      <w:lvlJc w:val="left"/>
      <w:pPr>
        <w:ind w:left="4684" w:hanging="360"/>
      </w:pPr>
      <w:rPr>
        <w:rFonts w:hint="default"/>
        <w:lang w:val="en-US" w:eastAsia="en-US" w:bidi="ar-SA"/>
      </w:rPr>
    </w:lvl>
    <w:lvl w:ilvl="6" w:tplc="D480CCB8">
      <w:numFmt w:val="bullet"/>
      <w:lvlText w:val="•"/>
      <w:lvlJc w:val="left"/>
      <w:pPr>
        <w:ind w:left="5535" w:hanging="360"/>
      </w:pPr>
      <w:rPr>
        <w:rFonts w:hint="default"/>
        <w:lang w:val="en-US" w:eastAsia="en-US" w:bidi="ar-SA"/>
      </w:rPr>
    </w:lvl>
    <w:lvl w:ilvl="7" w:tplc="32F66BB6">
      <w:numFmt w:val="bullet"/>
      <w:lvlText w:val="•"/>
      <w:lvlJc w:val="left"/>
      <w:pPr>
        <w:ind w:left="6386" w:hanging="360"/>
      </w:pPr>
      <w:rPr>
        <w:rFonts w:hint="default"/>
        <w:lang w:val="en-US" w:eastAsia="en-US" w:bidi="ar-SA"/>
      </w:rPr>
    </w:lvl>
    <w:lvl w:ilvl="8" w:tplc="BDAAC0F4">
      <w:numFmt w:val="bullet"/>
      <w:lvlText w:val="•"/>
      <w:lvlJc w:val="left"/>
      <w:pPr>
        <w:ind w:left="7237" w:hanging="360"/>
      </w:pPr>
      <w:rPr>
        <w:rFonts w:hint="default"/>
        <w:lang w:val="en-US" w:eastAsia="en-US" w:bidi="ar-SA"/>
      </w:rPr>
    </w:lvl>
  </w:abstractNum>
  <w:num w:numId="1" w16cid:durableId="1356734456">
    <w:abstractNumId w:val="17"/>
  </w:num>
  <w:num w:numId="2" w16cid:durableId="1249777992">
    <w:abstractNumId w:val="16"/>
  </w:num>
  <w:num w:numId="3" w16cid:durableId="2059010652">
    <w:abstractNumId w:val="6"/>
  </w:num>
  <w:num w:numId="4" w16cid:durableId="1160536649">
    <w:abstractNumId w:val="15"/>
  </w:num>
  <w:num w:numId="5" w16cid:durableId="216937740">
    <w:abstractNumId w:val="14"/>
  </w:num>
  <w:num w:numId="6" w16cid:durableId="1247418362">
    <w:abstractNumId w:val="7"/>
  </w:num>
  <w:num w:numId="7" w16cid:durableId="667101086">
    <w:abstractNumId w:val="4"/>
  </w:num>
  <w:num w:numId="8" w16cid:durableId="1890873123">
    <w:abstractNumId w:val="9"/>
  </w:num>
  <w:num w:numId="9" w16cid:durableId="1991249511">
    <w:abstractNumId w:val="5"/>
  </w:num>
  <w:num w:numId="10" w16cid:durableId="367730491">
    <w:abstractNumId w:val="1"/>
  </w:num>
  <w:num w:numId="11" w16cid:durableId="1241908984">
    <w:abstractNumId w:val="11"/>
  </w:num>
  <w:num w:numId="12" w16cid:durableId="1783919130">
    <w:abstractNumId w:val="10"/>
  </w:num>
  <w:num w:numId="13" w16cid:durableId="203180733">
    <w:abstractNumId w:val="13"/>
  </w:num>
  <w:num w:numId="14" w16cid:durableId="1697655094">
    <w:abstractNumId w:val="2"/>
  </w:num>
  <w:num w:numId="15" w16cid:durableId="194579431">
    <w:abstractNumId w:val="12"/>
  </w:num>
  <w:num w:numId="16" w16cid:durableId="487091512">
    <w:abstractNumId w:val="3"/>
  </w:num>
  <w:num w:numId="17" w16cid:durableId="253438207">
    <w:abstractNumId w:val="0"/>
  </w:num>
  <w:num w:numId="18" w16cid:durableId="150196992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x Forrester">
    <w15:presenceInfo w15:providerId="AD" w15:userId="S::alex@digianltd.onmicrosoft.com::ce53567d-aeba-4c08-8a32-4e7efe6826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trackRevisions/>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76C2"/>
    <w:rsid w:val="0003013E"/>
    <w:rsid w:val="00076123"/>
    <w:rsid w:val="00287E09"/>
    <w:rsid w:val="00391E41"/>
    <w:rsid w:val="003D76C2"/>
    <w:rsid w:val="003E760C"/>
    <w:rsid w:val="004F5703"/>
    <w:rsid w:val="005C317A"/>
    <w:rsid w:val="005E090B"/>
    <w:rsid w:val="008038BE"/>
    <w:rsid w:val="00821707"/>
    <w:rsid w:val="00983CA0"/>
    <w:rsid w:val="009C6B93"/>
    <w:rsid w:val="00A67254"/>
    <w:rsid w:val="00A70D5F"/>
    <w:rsid w:val="00C02C8E"/>
    <w:rsid w:val="00CC7617"/>
    <w:rsid w:val="00D06136"/>
    <w:rsid w:val="00D06699"/>
    <w:rsid w:val="00D36F96"/>
    <w:rsid w:val="00D51F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E37848"/>
  <w15:docId w15:val="{9627C051-CAAA-2D44-B820-913B05EE12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Open Sans" w:eastAsia="Open Sans" w:hAnsi="Open Sans" w:cs="Open Sans"/>
    </w:rPr>
  </w:style>
  <w:style w:type="paragraph" w:styleId="Heading1">
    <w:name w:val="heading 1"/>
    <w:basedOn w:val="Normal"/>
    <w:uiPriority w:val="9"/>
    <w:qFormat/>
    <w:pPr>
      <w:spacing w:before="98"/>
      <w:ind w:left="824"/>
      <w:outlineLvl w:val="0"/>
    </w:pPr>
    <w:rPr>
      <w:rFonts w:ascii="Bebas Neue" w:eastAsia="Bebas Neue" w:hAnsi="Bebas Neue" w:cs="Bebas Neue"/>
      <w:b/>
      <w:bCs/>
      <w:sz w:val="36"/>
      <w:szCs w:val="36"/>
    </w:rPr>
  </w:style>
  <w:style w:type="paragraph" w:styleId="Heading2">
    <w:name w:val="heading 2"/>
    <w:basedOn w:val="Normal"/>
    <w:uiPriority w:val="9"/>
    <w:unhideWhenUsed/>
    <w:qFormat/>
    <w:pPr>
      <w:spacing w:before="182"/>
      <w:ind w:left="824"/>
      <w:outlineLvl w:val="1"/>
    </w:pPr>
    <w:rPr>
      <w:rFonts w:ascii="Bebas Neue" w:eastAsia="Bebas Neue" w:hAnsi="Bebas Neue" w:cs="Bebas Neue"/>
      <w:b/>
      <w:bCs/>
      <w:sz w:val="30"/>
      <w:szCs w:val="30"/>
    </w:rPr>
  </w:style>
  <w:style w:type="paragraph" w:styleId="Heading3">
    <w:name w:val="heading 3"/>
    <w:basedOn w:val="Normal"/>
    <w:uiPriority w:val="9"/>
    <w:unhideWhenUsed/>
    <w:qFormat/>
    <w:pPr>
      <w:spacing w:before="116"/>
      <w:ind w:left="104"/>
      <w:outlineLvl w:val="2"/>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line="941" w:lineRule="exact"/>
      <w:ind w:right="121"/>
      <w:jc w:val="right"/>
    </w:pPr>
    <w:rPr>
      <w:rFonts w:ascii="Bebas Neue" w:eastAsia="Bebas Neue" w:hAnsi="Bebas Neue" w:cs="Bebas Neue"/>
      <w:b/>
      <w:bCs/>
      <w:sz w:val="80"/>
      <w:szCs w:val="80"/>
    </w:rPr>
  </w:style>
  <w:style w:type="paragraph" w:styleId="ListParagraph">
    <w:name w:val="List Paragraph"/>
    <w:basedOn w:val="Normal"/>
    <w:uiPriority w:val="1"/>
    <w:qFormat/>
    <w:pPr>
      <w:spacing w:before="72"/>
      <w:ind w:left="554" w:hanging="360"/>
    </w:pPr>
  </w:style>
  <w:style w:type="paragraph" w:customStyle="1" w:styleId="TableParagraph">
    <w:name w:val="Table Paragraph"/>
    <w:basedOn w:val="Normal"/>
    <w:uiPriority w:val="1"/>
    <w:qFormat/>
  </w:style>
  <w:style w:type="paragraph" w:customStyle="1" w:styleId="CodeExample">
    <w:name w:val="Code Example"/>
    <w:basedOn w:val="Normal"/>
    <w:qFormat/>
    <w:rsid w:val="008038BE"/>
    <w:pPr>
      <w:tabs>
        <w:tab w:val="left" w:pos="1274"/>
      </w:tabs>
      <w:ind w:left="1274"/>
    </w:pPr>
    <w:rPr>
      <w:rFonts w:ascii="Courier New" w:hAnsi="Courier New" w:cs="Courier New"/>
      <w:sz w:val="18"/>
      <w:szCs w:val="18"/>
    </w:rPr>
  </w:style>
  <w:style w:type="character" w:styleId="Hyperlink">
    <w:name w:val="Hyperlink"/>
    <w:basedOn w:val="DefaultParagraphFont"/>
    <w:uiPriority w:val="99"/>
    <w:unhideWhenUsed/>
    <w:rsid w:val="00076123"/>
    <w:rPr>
      <w:color w:val="0000FF" w:themeColor="hyperlink"/>
      <w:u w:val="single"/>
    </w:rPr>
  </w:style>
  <w:style w:type="character" w:styleId="UnresolvedMention">
    <w:name w:val="Unresolved Mention"/>
    <w:basedOn w:val="DefaultParagraphFont"/>
    <w:uiPriority w:val="99"/>
    <w:semiHidden/>
    <w:unhideWhenUsed/>
    <w:rsid w:val="00076123"/>
    <w:rPr>
      <w:color w:val="605E5C"/>
      <w:shd w:val="clear" w:color="auto" w:fill="E1DFDD"/>
    </w:rPr>
  </w:style>
  <w:style w:type="character" w:styleId="FollowedHyperlink">
    <w:name w:val="FollowedHyperlink"/>
    <w:basedOn w:val="DefaultParagraphFont"/>
    <w:uiPriority w:val="99"/>
    <w:semiHidden/>
    <w:unhideWhenUsed/>
    <w:rsid w:val="00076123"/>
    <w:rPr>
      <w:color w:val="800080" w:themeColor="followedHyperlink"/>
      <w:u w:val="single"/>
    </w:rPr>
  </w:style>
  <w:style w:type="character" w:customStyle="1" w:styleId="P-Code">
    <w:name w:val="P - Code"/>
    <w:uiPriority w:val="1"/>
    <w:qFormat/>
    <w:rsid w:val="00391E41"/>
    <w:rPr>
      <w:rFonts w:ascii="Courier" w:hAnsi="Courier"/>
      <w:sz w:val="22"/>
      <w:bdr w:val="none" w:sz="0" w:space="0" w:color="auto"/>
      <w:shd w:val="clear" w:color="auto" w:fill="D5FC79"/>
    </w:rPr>
  </w:style>
  <w:style w:type="paragraph" w:styleId="Revision">
    <w:name w:val="Revision"/>
    <w:hidden/>
    <w:uiPriority w:val="99"/>
    <w:semiHidden/>
    <w:rsid w:val="00D06699"/>
    <w:pPr>
      <w:widowControl/>
      <w:autoSpaceDE/>
      <w:autoSpaceDN/>
    </w:pPr>
    <w:rPr>
      <w:rFonts w:ascii="Open Sans" w:eastAsia="Open Sans" w:hAnsi="Open Sans" w:cs="Open S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128305">
      <w:bodyDiv w:val="1"/>
      <w:marLeft w:val="0"/>
      <w:marRight w:val="0"/>
      <w:marTop w:val="0"/>
      <w:marBottom w:val="0"/>
      <w:divBdr>
        <w:top w:val="none" w:sz="0" w:space="0" w:color="auto"/>
        <w:left w:val="none" w:sz="0" w:space="0" w:color="auto"/>
        <w:bottom w:val="none" w:sz="0" w:space="0" w:color="auto"/>
        <w:right w:val="none" w:sz="0" w:space="0" w:color="auto"/>
      </w:divBdr>
    </w:div>
    <w:div w:id="917640968">
      <w:bodyDiv w:val="1"/>
      <w:marLeft w:val="0"/>
      <w:marRight w:val="0"/>
      <w:marTop w:val="0"/>
      <w:marBottom w:val="0"/>
      <w:divBdr>
        <w:top w:val="none" w:sz="0" w:space="0" w:color="auto"/>
        <w:left w:val="none" w:sz="0" w:space="0" w:color="auto"/>
        <w:bottom w:val="none" w:sz="0" w:space="0" w:color="auto"/>
        <w:right w:val="none" w:sz="0" w:space="0" w:color="auto"/>
      </w:divBdr>
    </w:div>
    <w:div w:id="2041008062">
      <w:bodyDiv w:val="1"/>
      <w:marLeft w:val="0"/>
      <w:marRight w:val="0"/>
      <w:marTop w:val="0"/>
      <w:marBottom w:val="0"/>
      <w:divBdr>
        <w:top w:val="none" w:sz="0" w:space="0" w:color="auto"/>
        <w:left w:val="none" w:sz="0" w:space="0" w:color="auto"/>
        <w:bottom w:val="none" w:sz="0" w:space="0" w:color="auto"/>
        <w:right w:val="none" w:sz="0" w:space="0" w:color="auto"/>
      </w:divBdr>
    </w:div>
    <w:div w:id="21042595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chemas.android.com/apk/res/android" TargetMode="External"/><Relationship Id="rId21" Type="http://schemas.openxmlformats.org/officeDocument/2006/relationships/hyperlink" Target="http://schemas.android.com/tools" TargetMode="External"/><Relationship Id="rId42" Type="http://schemas.openxmlformats.org/officeDocument/2006/relationships/header" Target="header7.xml"/><Relationship Id="rId63" Type="http://schemas.openxmlformats.org/officeDocument/2006/relationships/image" Target="media/image9.jpeg"/><Relationship Id="rId84" Type="http://schemas.openxmlformats.org/officeDocument/2006/relationships/hyperlink" Target="http://schemas.android.com/tools" TargetMode="External"/><Relationship Id="rId138" Type="http://schemas.openxmlformats.org/officeDocument/2006/relationships/hyperlink" Target="http://schemas.android.com/" TargetMode="External"/><Relationship Id="rId159" Type="http://schemas.openxmlformats.org/officeDocument/2006/relationships/hyperlink" Target="http://schemas.android.com/apk/res-auto" TargetMode="External"/><Relationship Id="rId170" Type="http://schemas.openxmlformats.org/officeDocument/2006/relationships/hyperlink" Target="http://schemas.android.com/apk/res/android" TargetMode="External"/><Relationship Id="rId107" Type="http://schemas.openxmlformats.org/officeDocument/2006/relationships/hyperlink" Target="http://schemas.android.com/apk/res/" TargetMode="External"/><Relationship Id="rId11" Type="http://schemas.openxmlformats.org/officeDocument/2006/relationships/image" Target="media/image3.png"/><Relationship Id="rId32" Type="http://schemas.openxmlformats.org/officeDocument/2006/relationships/hyperlink" Target="http://schemas.android.com/apk/res/" TargetMode="External"/><Relationship Id="rId53" Type="http://schemas.openxmlformats.org/officeDocument/2006/relationships/hyperlink" Target="http://schemas.android.com/apk/res-auto" TargetMode="External"/><Relationship Id="rId74" Type="http://schemas.openxmlformats.org/officeDocument/2006/relationships/hyperlink" Target="https://openweathermap.org/weather-conditions" TargetMode="External"/><Relationship Id="rId128" Type="http://schemas.openxmlformats.org/officeDocument/2006/relationships/hyperlink" Target="http://packt.live/2LRdtMz" TargetMode="External"/><Relationship Id="rId149" Type="http://schemas.openxmlformats.org/officeDocument/2006/relationships/hyperlink" Target="http://schemas.android.com/apk/res/android" TargetMode="External"/><Relationship Id="rId5" Type="http://schemas.openxmlformats.org/officeDocument/2006/relationships/footnotes" Target="footnotes.xml"/><Relationship Id="rId95" Type="http://schemas.openxmlformats.org/officeDocument/2006/relationships/image" Target="media/image14.jpeg"/><Relationship Id="rId160" Type="http://schemas.openxmlformats.org/officeDocument/2006/relationships/hyperlink" Target="http://schemas.android.com/tools" TargetMode="External"/><Relationship Id="rId22" Type="http://schemas.openxmlformats.org/officeDocument/2006/relationships/hyperlink" Target="http://packt.live/3qxWL3s" TargetMode="External"/><Relationship Id="rId43" Type="http://schemas.openxmlformats.org/officeDocument/2006/relationships/header" Target="header8.xml"/><Relationship Id="rId64" Type="http://schemas.openxmlformats.org/officeDocument/2006/relationships/image" Target="media/image10.jpeg"/><Relationship Id="rId118" Type="http://schemas.openxmlformats.org/officeDocument/2006/relationships/hyperlink" Target="http://schemas.android.com/tools" TargetMode="External"/><Relationship Id="rId139" Type="http://schemas.openxmlformats.org/officeDocument/2006/relationships/hyperlink" Target="http://schemas.android.com/" TargetMode="External"/><Relationship Id="rId85" Type="http://schemas.openxmlformats.org/officeDocument/2006/relationships/hyperlink" Target="http://schemas.android.com/apk/res/" TargetMode="External"/><Relationship Id="rId150" Type="http://schemas.openxmlformats.org/officeDocument/2006/relationships/hyperlink" Target="http://schemas.android.com/apk/res/android" TargetMode="External"/><Relationship Id="rId171" Type="http://schemas.openxmlformats.org/officeDocument/2006/relationships/hyperlink" Target="http://schemas.android.com/apk/res-auto" TargetMode="External"/><Relationship Id="rId12" Type="http://schemas.openxmlformats.org/officeDocument/2006/relationships/image" Target="media/image4.png"/><Relationship Id="rId33" Type="http://schemas.openxmlformats.org/officeDocument/2006/relationships/hyperlink" Target="http://schemas.android.com/tools" TargetMode="External"/><Relationship Id="rId108" Type="http://schemas.openxmlformats.org/officeDocument/2006/relationships/hyperlink" Target="http://schemas.android.com/apk/res/" TargetMode="External"/><Relationship Id="rId129" Type="http://schemas.openxmlformats.org/officeDocument/2006/relationships/hyperlink" Target="http://packt.live/39RFbAF" TargetMode="External"/><Relationship Id="rId54" Type="http://schemas.openxmlformats.org/officeDocument/2006/relationships/hyperlink" Target="http://schemas.android.com/tools" TargetMode="External"/><Relationship Id="rId75" Type="http://schemas.openxmlformats.org/officeDocument/2006/relationships/hyperlink" Target="https://openweathermap.org/weather-conditions" TargetMode="External"/><Relationship Id="rId96" Type="http://schemas.openxmlformats.org/officeDocument/2006/relationships/image" Target="media/image15.jpeg"/><Relationship Id="rId140" Type="http://schemas.openxmlformats.org/officeDocument/2006/relationships/hyperlink" Target="http://schemas.android.com/" TargetMode="External"/><Relationship Id="rId161" Type="http://schemas.openxmlformats.org/officeDocument/2006/relationships/header" Target="header27.xml"/><Relationship Id="rId6" Type="http://schemas.openxmlformats.org/officeDocument/2006/relationships/endnotes" Target="endnotes.xml"/><Relationship Id="rId23" Type="http://schemas.openxmlformats.org/officeDocument/2006/relationships/hyperlink" Target="http://packt.live/3qxWL3s" TargetMode="External"/><Relationship Id="rId28" Type="http://schemas.openxmlformats.org/officeDocument/2006/relationships/hyperlink" Target="http://packt.live/39S7HlW" TargetMode="External"/><Relationship Id="rId49" Type="http://schemas.openxmlformats.org/officeDocument/2006/relationships/hyperlink" Target="http://schemas.android.com/apk/res-auto" TargetMode="External"/><Relationship Id="rId114" Type="http://schemas.openxmlformats.org/officeDocument/2006/relationships/hyperlink" Target="http://schemas.android.com/apk/res/android" TargetMode="External"/><Relationship Id="rId119" Type="http://schemas.openxmlformats.org/officeDocument/2006/relationships/hyperlink" Target="http://schemas.android.com/apk/res/android" TargetMode="External"/><Relationship Id="rId44" Type="http://schemas.openxmlformats.org/officeDocument/2006/relationships/hyperlink" Target="http://schemas.android.com/tools" TargetMode="External"/><Relationship Id="rId60" Type="http://schemas.openxmlformats.org/officeDocument/2006/relationships/hyperlink" Target="http://schemas.android.com/apk/res/android" TargetMode="External"/><Relationship Id="rId65" Type="http://schemas.openxmlformats.org/officeDocument/2006/relationships/hyperlink" Target="http://schemas.android.com/apk/res/android" TargetMode="External"/><Relationship Id="rId81" Type="http://schemas.openxmlformats.org/officeDocument/2006/relationships/hyperlink" Target="http://schemas.android.com/apk/res/" TargetMode="External"/><Relationship Id="rId86" Type="http://schemas.openxmlformats.org/officeDocument/2006/relationships/hyperlink" Target="http://schemas.android.com/tools" TargetMode="External"/><Relationship Id="rId130" Type="http://schemas.openxmlformats.org/officeDocument/2006/relationships/hyperlink" Target="http://packt.live/3c4nXmF" TargetMode="External"/><Relationship Id="rId135" Type="http://schemas.openxmlformats.org/officeDocument/2006/relationships/image" Target="media/image18.png"/><Relationship Id="rId151" Type="http://schemas.openxmlformats.org/officeDocument/2006/relationships/image" Target="media/image20.jpeg"/><Relationship Id="rId156" Type="http://schemas.openxmlformats.org/officeDocument/2006/relationships/hyperlink" Target="http://schemas.android.com/apk/res-auto" TargetMode="External"/><Relationship Id="rId177" Type="http://schemas.microsoft.com/office/2011/relationships/people" Target="people.xml"/><Relationship Id="rId172" Type="http://schemas.openxmlformats.org/officeDocument/2006/relationships/hyperlink" Target="http://schemas.android.com/tools" TargetMode="External"/><Relationship Id="rId13" Type="http://schemas.openxmlformats.org/officeDocument/2006/relationships/hyperlink" Target="https://github.com/PacktPublishing/How-to-Build-Android-Apps-with-Kotlin-Second-Edition/tree/master/Chapter01/Activity1.01" TargetMode="External"/><Relationship Id="rId18" Type="http://schemas.openxmlformats.org/officeDocument/2006/relationships/hyperlink" Target="http://schemas.android.com/tools" TargetMode="External"/><Relationship Id="rId39" Type="http://schemas.openxmlformats.org/officeDocument/2006/relationships/hyperlink" Target="http://schemas.android.com/apk/res/android" TargetMode="External"/><Relationship Id="rId109" Type="http://schemas.openxmlformats.org/officeDocument/2006/relationships/header" Target="header19.xml"/><Relationship Id="rId34" Type="http://schemas.openxmlformats.org/officeDocument/2006/relationships/hyperlink" Target="http://schemas.android.com/apk/res/" TargetMode="External"/><Relationship Id="rId50" Type="http://schemas.openxmlformats.org/officeDocument/2006/relationships/hyperlink" Target="http://schemas.android.com/apk/res/android" TargetMode="External"/><Relationship Id="rId55" Type="http://schemas.openxmlformats.org/officeDocument/2006/relationships/hyperlink" Target="http://schemas.android.com/apk/res/android" TargetMode="External"/><Relationship Id="rId76" Type="http://schemas.openxmlformats.org/officeDocument/2006/relationships/image" Target="media/image12.jpeg"/><Relationship Id="rId97" Type="http://schemas.openxmlformats.org/officeDocument/2006/relationships/header" Target="header15.xml"/><Relationship Id="rId104" Type="http://schemas.openxmlformats.org/officeDocument/2006/relationships/header" Target="header18.xml"/><Relationship Id="rId120" Type="http://schemas.openxmlformats.org/officeDocument/2006/relationships/hyperlink" Target="http://schemas.android.com/tools" TargetMode="External"/><Relationship Id="rId125" Type="http://schemas.openxmlformats.org/officeDocument/2006/relationships/image" Target="media/image16.png"/><Relationship Id="rId141" Type="http://schemas.openxmlformats.org/officeDocument/2006/relationships/hyperlink" Target="http://schemas.android.com/" TargetMode="External"/><Relationship Id="rId146" Type="http://schemas.openxmlformats.org/officeDocument/2006/relationships/hyperlink" Target="http://schemas.android.com/apk/res-auto" TargetMode="External"/><Relationship Id="rId167" Type="http://schemas.openxmlformats.org/officeDocument/2006/relationships/hyperlink" Target="http://schemas.android.com/apk/res/android" TargetMode="External"/><Relationship Id="rId7" Type="http://schemas.openxmlformats.org/officeDocument/2006/relationships/header" Target="header1.xml"/><Relationship Id="rId71" Type="http://schemas.openxmlformats.org/officeDocument/2006/relationships/header" Target="header9.xml"/><Relationship Id="rId92" Type="http://schemas.openxmlformats.org/officeDocument/2006/relationships/hyperlink" Target="http://schemas.android.com/tools" TargetMode="External"/><Relationship Id="rId162" Type="http://schemas.openxmlformats.org/officeDocument/2006/relationships/header" Target="header28.xml"/><Relationship Id="rId2" Type="http://schemas.openxmlformats.org/officeDocument/2006/relationships/styles" Target="styles.xml"/><Relationship Id="rId29" Type="http://schemas.openxmlformats.org/officeDocument/2006/relationships/hyperlink" Target="http://packt.live/3qEeTIZ" TargetMode="External"/><Relationship Id="rId24" Type="http://schemas.openxmlformats.org/officeDocument/2006/relationships/image" Target="media/image5.jpeg"/><Relationship Id="rId40" Type="http://schemas.openxmlformats.org/officeDocument/2006/relationships/image" Target="media/image8.jpeg"/><Relationship Id="rId45" Type="http://schemas.openxmlformats.org/officeDocument/2006/relationships/hyperlink" Target="http://schemas.android.com/tools" TargetMode="External"/><Relationship Id="rId66" Type="http://schemas.openxmlformats.org/officeDocument/2006/relationships/hyperlink" Target="http://schemas.android.com/apk/res/android" TargetMode="External"/><Relationship Id="rId87" Type="http://schemas.openxmlformats.org/officeDocument/2006/relationships/hyperlink" Target="http://schemas.android.com/apk/res/" TargetMode="External"/><Relationship Id="rId110" Type="http://schemas.openxmlformats.org/officeDocument/2006/relationships/header" Target="header20.xml"/><Relationship Id="rId115" Type="http://schemas.openxmlformats.org/officeDocument/2006/relationships/hyperlink" Target="http://schemas.android.com/apk/res/android" TargetMode="External"/><Relationship Id="rId131" Type="http://schemas.openxmlformats.org/officeDocument/2006/relationships/hyperlink" Target="http://schemas.android.com/" TargetMode="External"/><Relationship Id="rId136" Type="http://schemas.openxmlformats.org/officeDocument/2006/relationships/hyperlink" Target="http://schemas.android.com/" TargetMode="External"/><Relationship Id="rId157" Type="http://schemas.openxmlformats.org/officeDocument/2006/relationships/hyperlink" Target="http://schemas.android.com/tools" TargetMode="External"/><Relationship Id="rId178" Type="http://schemas.openxmlformats.org/officeDocument/2006/relationships/theme" Target="theme/theme1.xml"/><Relationship Id="rId61" Type="http://schemas.openxmlformats.org/officeDocument/2006/relationships/hyperlink" Target="http://schemas.android.com/apk/res/android" TargetMode="External"/><Relationship Id="rId82" Type="http://schemas.openxmlformats.org/officeDocument/2006/relationships/hyperlink" Target="http://schemas.android.com/tools" TargetMode="External"/><Relationship Id="rId152" Type="http://schemas.openxmlformats.org/officeDocument/2006/relationships/header" Target="header25.xml"/><Relationship Id="rId173" Type="http://schemas.openxmlformats.org/officeDocument/2006/relationships/image" Target="media/image24.jpeg"/><Relationship Id="rId19" Type="http://schemas.openxmlformats.org/officeDocument/2006/relationships/hyperlink" Target="http://schemas.android.com/apk/res/android" TargetMode="External"/><Relationship Id="rId14" Type="http://schemas.openxmlformats.org/officeDocument/2006/relationships/header" Target="header3.xml"/><Relationship Id="rId30" Type="http://schemas.openxmlformats.org/officeDocument/2006/relationships/header" Target="header5.xml"/><Relationship Id="rId35" Type="http://schemas.openxmlformats.org/officeDocument/2006/relationships/hyperlink" Target="http://schemas.android.com/tools" TargetMode="External"/><Relationship Id="rId56" Type="http://schemas.openxmlformats.org/officeDocument/2006/relationships/hyperlink" Target="http://schemas.android.com/apk/res-auto" TargetMode="External"/><Relationship Id="rId77" Type="http://schemas.openxmlformats.org/officeDocument/2006/relationships/hyperlink" Target="https://home.openweathermap.org/users/sign_up" TargetMode="External"/><Relationship Id="rId100" Type="http://schemas.openxmlformats.org/officeDocument/2006/relationships/hyperlink" Target="http://schemas.android.com/apk/res/" TargetMode="External"/><Relationship Id="rId105" Type="http://schemas.openxmlformats.org/officeDocument/2006/relationships/hyperlink" Target="http://schemas.android.com/apk/res/" TargetMode="External"/><Relationship Id="rId126" Type="http://schemas.openxmlformats.org/officeDocument/2006/relationships/header" Target="header21.xml"/><Relationship Id="rId147" Type="http://schemas.openxmlformats.org/officeDocument/2006/relationships/hyperlink" Target="http://schemas.android.com/apk/res/android" TargetMode="External"/><Relationship Id="rId168" Type="http://schemas.openxmlformats.org/officeDocument/2006/relationships/hyperlink" Target="http://schemas.android.com/apk/res-auto" TargetMode="External"/><Relationship Id="rId8" Type="http://schemas.openxmlformats.org/officeDocument/2006/relationships/header" Target="header2.xml"/><Relationship Id="rId51" Type="http://schemas.openxmlformats.org/officeDocument/2006/relationships/hyperlink" Target="http://schemas.android.com/apk/res-auto" TargetMode="External"/><Relationship Id="rId72" Type="http://schemas.openxmlformats.org/officeDocument/2006/relationships/header" Target="header10.xml"/><Relationship Id="rId93" Type="http://schemas.openxmlformats.org/officeDocument/2006/relationships/header" Target="header13.xml"/><Relationship Id="rId98" Type="http://schemas.openxmlformats.org/officeDocument/2006/relationships/header" Target="header16.xml"/><Relationship Id="rId121" Type="http://schemas.openxmlformats.org/officeDocument/2006/relationships/hyperlink" Target="http://schemas.android.com/apk/res/android" TargetMode="External"/><Relationship Id="rId142" Type="http://schemas.openxmlformats.org/officeDocument/2006/relationships/image" Target="media/image19.png"/><Relationship Id="rId163" Type="http://schemas.openxmlformats.org/officeDocument/2006/relationships/image" Target="media/image22.jpeg"/><Relationship Id="rId3" Type="http://schemas.openxmlformats.org/officeDocument/2006/relationships/settings" Target="settings.xml"/><Relationship Id="rId25" Type="http://schemas.openxmlformats.org/officeDocument/2006/relationships/image" Target="media/image6.jpeg"/><Relationship Id="rId46" Type="http://schemas.openxmlformats.org/officeDocument/2006/relationships/hyperlink" Target="http://schemas.android.com/apk/res/android" TargetMode="External"/><Relationship Id="rId67" Type="http://schemas.openxmlformats.org/officeDocument/2006/relationships/hyperlink" Target="http://schemas.android.com/apk/res/android" TargetMode="External"/><Relationship Id="rId116" Type="http://schemas.openxmlformats.org/officeDocument/2006/relationships/hyperlink" Target="http://schemas.android.com/apk/res/android" TargetMode="External"/><Relationship Id="rId137" Type="http://schemas.openxmlformats.org/officeDocument/2006/relationships/hyperlink" Target="http://schemas.android.com/" TargetMode="External"/><Relationship Id="rId158" Type="http://schemas.openxmlformats.org/officeDocument/2006/relationships/hyperlink" Target="http://schemas.android.com/apk/res/android" TargetMode="External"/><Relationship Id="rId20" Type="http://schemas.openxmlformats.org/officeDocument/2006/relationships/hyperlink" Target="http://schemas.android.com/apk/res-auto" TargetMode="External"/><Relationship Id="rId41" Type="http://schemas.openxmlformats.org/officeDocument/2006/relationships/hyperlink" Target="http://packt.live/35WMXrZ" TargetMode="External"/><Relationship Id="rId62" Type="http://schemas.openxmlformats.org/officeDocument/2006/relationships/hyperlink" Target="http://schemas.android.com/apk/res-auto" TargetMode="External"/><Relationship Id="rId83" Type="http://schemas.openxmlformats.org/officeDocument/2006/relationships/hyperlink" Target="http://schemas.android.com/apk/res/" TargetMode="External"/><Relationship Id="rId88" Type="http://schemas.openxmlformats.org/officeDocument/2006/relationships/hyperlink" Target="http://schemas.android.com/tools" TargetMode="External"/><Relationship Id="rId111" Type="http://schemas.openxmlformats.org/officeDocument/2006/relationships/hyperlink" Target="http://schemas.android.com/apk/res/android" TargetMode="External"/><Relationship Id="rId132" Type="http://schemas.openxmlformats.org/officeDocument/2006/relationships/hyperlink" Target="http://schemas.android.com/" TargetMode="External"/><Relationship Id="rId153" Type="http://schemas.openxmlformats.org/officeDocument/2006/relationships/header" Target="header26.xml"/><Relationship Id="rId174" Type="http://schemas.openxmlformats.org/officeDocument/2006/relationships/header" Target="header31.xml"/><Relationship Id="rId15" Type="http://schemas.openxmlformats.org/officeDocument/2006/relationships/header" Target="header4.xml"/><Relationship Id="rId36" Type="http://schemas.openxmlformats.org/officeDocument/2006/relationships/hyperlink" Target="http://schemas.android.com/apk/res/" TargetMode="External"/><Relationship Id="rId57" Type="http://schemas.openxmlformats.org/officeDocument/2006/relationships/hyperlink" Target="http://schemas.android.com/tools" TargetMode="External"/><Relationship Id="rId106" Type="http://schemas.openxmlformats.org/officeDocument/2006/relationships/hyperlink" Target="http://schemas.android.com/apk/res/" TargetMode="External"/><Relationship Id="rId127" Type="http://schemas.openxmlformats.org/officeDocument/2006/relationships/header" Target="header22.xml"/><Relationship Id="rId10" Type="http://schemas.openxmlformats.org/officeDocument/2006/relationships/image" Target="media/image2.png"/><Relationship Id="rId31" Type="http://schemas.openxmlformats.org/officeDocument/2006/relationships/header" Target="header6.xml"/><Relationship Id="rId52" Type="http://schemas.openxmlformats.org/officeDocument/2006/relationships/hyperlink" Target="http://schemas.android.com/apk/res/android" TargetMode="External"/><Relationship Id="rId73" Type="http://schemas.openxmlformats.org/officeDocument/2006/relationships/image" Target="media/image11.jpeg"/><Relationship Id="rId78" Type="http://schemas.openxmlformats.org/officeDocument/2006/relationships/header" Target="header11.xml"/><Relationship Id="rId94" Type="http://schemas.openxmlformats.org/officeDocument/2006/relationships/header" Target="header14.xml"/><Relationship Id="rId99" Type="http://schemas.openxmlformats.org/officeDocument/2006/relationships/hyperlink" Target="http://schemas.android.com/apk/res/" TargetMode="External"/><Relationship Id="rId101" Type="http://schemas.openxmlformats.org/officeDocument/2006/relationships/hyperlink" Target="http://schemas.android.com/apk/res/" TargetMode="External"/><Relationship Id="rId122" Type="http://schemas.openxmlformats.org/officeDocument/2006/relationships/hyperlink" Target="http://schemas.android.com/tools" TargetMode="External"/><Relationship Id="rId143" Type="http://schemas.openxmlformats.org/officeDocument/2006/relationships/header" Target="header23.xml"/><Relationship Id="rId148" Type="http://schemas.openxmlformats.org/officeDocument/2006/relationships/hyperlink" Target="http://schemas.android.com/apk/res-auto" TargetMode="External"/><Relationship Id="rId164" Type="http://schemas.openxmlformats.org/officeDocument/2006/relationships/image" Target="media/image23.jpeg"/><Relationship Id="rId169" Type="http://schemas.openxmlformats.org/officeDocument/2006/relationships/hyperlink" Target="http://schemas.android.com/tools" TargetMode="External"/><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7.jpeg"/><Relationship Id="rId47" Type="http://schemas.openxmlformats.org/officeDocument/2006/relationships/hyperlink" Target="http://schemas.android.com/apk/res-auto" TargetMode="External"/><Relationship Id="rId68" Type="http://schemas.openxmlformats.org/officeDocument/2006/relationships/hyperlink" Target="http://schemas.android.com/apk/res/android" TargetMode="External"/><Relationship Id="rId89" Type="http://schemas.openxmlformats.org/officeDocument/2006/relationships/image" Target="media/image13.png"/><Relationship Id="rId112" Type="http://schemas.openxmlformats.org/officeDocument/2006/relationships/hyperlink" Target="http://schemas.android.com/apk/res/android" TargetMode="External"/><Relationship Id="rId133" Type="http://schemas.openxmlformats.org/officeDocument/2006/relationships/hyperlink" Target="http://packt.live/3qEEjq1" TargetMode="External"/><Relationship Id="rId154" Type="http://schemas.openxmlformats.org/officeDocument/2006/relationships/image" Target="media/image21.jpeg"/><Relationship Id="rId175" Type="http://schemas.openxmlformats.org/officeDocument/2006/relationships/header" Target="header32.xml"/><Relationship Id="rId16" Type="http://schemas.openxmlformats.org/officeDocument/2006/relationships/hyperlink" Target="http://schemas.android.com/apk/res/android" TargetMode="External"/><Relationship Id="rId37" Type="http://schemas.openxmlformats.org/officeDocument/2006/relationships/hyperlink" Target="http://schemas.android.com/tools" TargetMode="External"/><Relationship Id="rId58" Type="http://schemas.openxmlformats.org/officeDocument/2006/relationships/hyperlink" Target="http://packt.live/2NpO4Kr" TargetMode="External"/><Relationship Id="rId79" Type="http://schemas.openxmlformats.org/officeDocument/2006/relationships/header" Target="header12.xml"/><Relationship Id="rId102" Type="http://schemas.openxmlformats.org/officeDocument/2006/relationships/hyperlink" Target="http://schemas.android.com/apk/res/" TargetMode="External"/><Relationship Id="rId123" Type="http://schemas.openxmlformats.org/officeDocument/2006/relationships/hyperlink" Target="http://schemas.android.com/apk/res/android" TargetMode="External"/><Relationship Id="rId144" Type="http://schemas.openxmlformats.org/officeDocument/2006/relationships/header" Target="header24.xml"/><Relationship Id="rId90" Type="http://schemas.openxmlformats.org/officeDocument/2006/relationships/hyperlink" Target="http://schemas.android.com/apk/res/android" TargetMode="External"/><Relationship Id="rId165" Type="http://schemas.openxmlformats.org/officeDocument/2006/relationships/header" Target="header29.xml"/><Relationship Id="rId27" Type="http://schemas.openxmlformats.org/officeDocument/2006/relationships/hyperlink" Target="http://packt.live/3iw849D" TargetMode="External"/><Relationship Id="rId48" Type="http://schemas.openxmlformats.org/officeDocument/2006/relationships/hyperlink" Target="http://schemas.android.com/apk/res/android" TargetMode="External"/><Relationship Id="rId69" Type="http://schemas.openxmlformats.org/officeDocument/2006/relationships/hyperlink" Target="http://schemas.android.com/apk/res-auto" TargetMode="External"/><Relationship Id="rId113" Type="http://schemas.openxmlformats.org/officeDocument/2006/relationships/hyperlink" Target="http://schemas.android.com/apk/res/android" TargetMode="External"/><Relationship Id="rId134" Type="http://schemas.openxmlformats.org/officeDocument/2006/relationships/image" Target="media/image17.jpeg"/><Relationship Id="rId80" Type="http://schemas.openxmlformats.org/officeDocument/2006/relationships/hyperlink" Target="http://packt.live/3pgdeZK" TargetMode="External"/><Relationship Id="rId155" Type="http://schemas.openxmlformats.org/officeDocument/2006/relationships/hyperlink" Target="http://schemas.android.com/apk/res/android" TargetMode="External"/><Relationship Id="rId176" Type="http://schemas.openxmlformats.org/officeDocument/2006/relationships/fontTable" Target="fontTable.xml"/><Relationship Id="rId17" Type="http://schemas.openxmlformats.org/officeDocument/2006/relationships/hyperlink" Target="http://schemas.android.com/apk/res-auto" TargetMode="External"/><Relationship Id="rId38" Type="http://schemas.openxmlformats.org/officeDocument/2006/relationships/hyperlink" Target="http://schemas.android.com/apk/res/android" TargetMode="External"/><Relationship Id="rId59" Type="http://schemas.openxmlformats.org/officeDocument/2006/relationships/hyperlink" Target="http://schemas.android.com/apk/res/android" TargetMode="External"/><Relationship Id="rId103" Type="http://schemas.openxmlformats.org/officeDocument/2006/relationships/header" Target="header17.xml"/><Relationship Id="rId124" Type="http://schemas.openxmlformats.org/officeDocument/2006/relationships/hyperlink" Target="http://schemas.android.com/tools" TargetMode="External"/><Relationship Id="rId70" Type="http://schemas.openxmlformats.org/officeDocument/2006/relationships/hyperlink" Target="http://schemas.android.com/tools" TargetMode="External"/><Relationship Id="rId91" Type="http://schemas.openxmlformats.org/officeDocument/2006/relationships/hyperlink" Target="http://schemas.android.com/apk/res-auto" TargetMode="External"/><Relationship Id="rId145" Type="http://schemas.openxmlformats.org/officeDocument/2006/relationships/hyperlink" Target="http://schemas.android.com/apk/res/android" TargetMode="External"/><Relationship Id="rId166" Type="http://schemas.openxmlformats.org/officeDocument/2006/relationships/header" Target="header30.xml"/><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196</Pages>
  <Words>14966</Words>
  <Characters>85309</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 Forrester</cp:lastModifiedBy>
  <cp:revision>2</cp:revision>
  <dcterms:created xsi:type="dcterms:W3CDTF">2023-01-15T10:13:00Z</dcterms:created>
  <dcterms:modified xsi:type="dcterms:W3CDTF">2023-01-15T10:13:00Z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2022-11-23T00:00:00Z</vt:filetime>
  </property>
  <property fmtid="{D5CDD505-2E9C-101B-9397-08002B2CF9AE}" pid="3" name="Creator">
    <vt:lpwstr>Adobe InDesign 18.0 (Windows)</vt:lpwstr>
  </property>
  <property fmtid="{D5CDD505-2E9C-101B-9397-08002B2CF9AE}" pid="4" name="LastSaved">
    <vt:filetime>2022-11-23T00:00:00Z</vt:filetime>
  </property>
  <property fmtid="{D5CDD505-2E9C-101B-9397-08002B2CF9AE}" pid="5" name="Producer">
    <vt:lpwstr>Adobe PDF Library 17.0</vt:lpwstr>
  </property>
</Properties>
</file>